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470889" w14:textId="7B516250" w:rsidR="00150008" w:rsidDel="00D15CD3" w:rsidRDefault="00D15CD3" w:rsidP="00150008">
      <w:pPr>
        <w:jc w:val="center"/>
        <w:rPr>
          <w:del w:id="0" w:author="Luyu Liu" w:date="2019-06-25T21:06:00Z"/>
          <w:rFonts w:ascii="Times New Roman" w:hAnsi="Times New Roman" w:cs="Times New Roman"/>
          <w:sz w:val="32"/>
          <w:szCs w:val="24"/>
        </w:rPr>
      </w:pPr>
      <w:ins w:id="1" w:author="Luyu Liu" w:date="2019-06-25T21:06:00Z">
        <w:r w:rsidRPr="00D15CD3">
          <w:rPr>
            <w:rFonts w:ascii="Times New Roman" w:hAnsi="Times New Roman" w:cs="Times New Roman"/>
            <w:sz w:val="32"/>
            <w:szCs w:val="24"/>
            <w:rPrChange w:id="2" w:author="Luyu Liu" w:date="2019-06-25T21:06:00Z">
              <w:rPr/>
            </w:rPrChange>
          </w:rPr>
          <w:t>Does real-time transit information save time?  Analyzing the impacts of real-time transit apps on users waiting time</w:t>
        </w:r>
        <w:r w:rsidDel="00D15CD3">
          <w:rPr>
            <w:rFonts w:ascii="Times New Roman" w:hAnsi="Times New Roman" w:cs="Times New Roman"/>
            <w:sz w:val="32"/>
            <w:szCs w:val="24"/>
          </w:rPr>
          <w:t xml:space="preserve"> </w:t>
        </w:r>
      </w:ins>
      <w:commentRangeStart w:id="3"/>
      <w:del w:id="4" w:author="Luyu Liu" w:date="2019-06-25T21:06:00Z">
        <w:r w:rsidR="00400313" w:rsidDel="00D15CD3">
          <w:rPr>
            <w:rFonts w:ascii="Times New Roman" w:hAnsi="Times New Roman" w:cs="Times New Roman"/>
            <w:sz w:val="32"/>
            <w:szCs w:val="24"/>
          </w:rPr>
          <w:delText xml:space="preserve">Measuring </w:delText>
        </w:r>
        <w:r w:rsidR="00150008" w:rsidRPr="00150008" w:rsidDel="00D15CD3">
          <w:rPr>
            <w:rFonts w:ascii="Times New Roman" w:hAnsi="Times New Roman" w:cs="Times New Roman"/>
            <w:sz w:val="32"/>
            <w:szCs w:val="24"/>
          </w:rPr>
          <w:delText xml:space="preserve">Real-time </w:delText>
        </w:r>
        <w:r w:rsidR="00500159" w:rsidDel="00D15CD3">
          <w:rPr>
            <w:rFonts w:ascii="Times New Roman" w:hAnsi="Times New Roman" w:cs="Times New Roman"/>
            <w:sz w:val="32"/>
            <w:szCs w:val="24"/>
          </w:rPr>
          <w:delText>Transit Apps</w:delText>
        </w:r>
        <w:r w:rsidR="0019529A" w:rsidDel="00D15CD3">
          <w:rPr>
            <w:rFonts w:ascii="Times New Roman" w:hAnsi="Times New Roman" w:cs="Times New Roman"/>
            <w:sz w:val="32"/>
            <w:szCs w:val="24"/>
          </w:rPr>
          <w:delText>’</w:delText>
        </w:r>
        <w:r w:rsidR="00150008" w:rsidRPr="00150008" w:rsidDel="00D15CD3">
          <w:rPr>
            <w:rFonts w:ascii="Times New Roman" w:hAnsi="Times New Roman" w:cs="Times New Roman"/>
            <w:sz w:val="32"/>
            <w:szCs w:val="24"/>
          </w:rPr>
          <w:delText xml:space="preserve"> Impact on Public Transit</w:delText>
        </w:r>
        <w:r w:rsidR="00941AB2" w:rsidDel="00D15CD3">
          <w:rPr>
            <w:rFonts w:ascii="Times New Roman" w:hAnsi="Times New Roman" w:cs="Times New Roman"/>
            <w:sz w:val="32"/>
            <w:szCs w:val="24"/>
          </w:rPr>
          <w:delText xml:space="preserve"> Waiting </w:delText>
        </w:r>
        <w:r w:rsidR="00DC1351" w:rsidDel="00D15CD3">
          <w:rPr>
            <w:rFonts w:ascii="Times New Roman" w:hAnsi="Times New Roman" w:cs="Times New Roman"/>
            <w:sz w:val="32"/>
            <w:szCs w:val="24"/>
          </w:rPr>
          <w:delText>T</w:delText>
        </w:r>
        <w:r w:rsidR="00941AB2" w:rsidDel="00D15CD3">
          <w:rPr>
            <w:rFonts w:ascii="Times New Roman" w:hAnsi="Times New Roman" w:cs="Times New Roman"/>
            <w:sz w:val="32"/>
            <w:szCs w:val="24"/>
          </w:rPr>
          <w:delText>ime</w:delText>
        </w:r>
        <w:r w:rsidR="00D67728" w:rsidDel="00D15CD3">
          <w:rPr>
            <w:rFonts w:ascii="Times New Roman" w:hAnsi="Times New Roman" w:cs="Times New Roman"/>
            <w:sz w:val="32"/>
            <w:szCs w:val="24"/>
          </w:rPr>
          <w:delText xml:space="preserve"> U</w:delText>
        </w:r>
        <w:r w:rsidR="00D67728" w:rsidDel="00D15CD3">
          <w:rPr>
            <w:rFonts w:ascii="Times New Roman" w:hAnsi="Times New Roman" w:cs="Times New Roman" w:hint="eastAsia"/>
            <w:sz w:val="32"/>
            <w:szCs w:val="24"/>
          </w:rPr>
          <w:delText>sin</w:delText>
        </w:r>
        <w:r w:rsidR="00D67728" w:rsidDel="00D15CD3">
          <w:rPr>
            <w:rFonts w:ascii="Times New Roman" w:hAnsi="Times New Roman" w:cs="Times New Roman"/>
            <w:sz w:val="32"/>
            <w:szCs w:val="24"/>
          </w:rPr>
          <w:delText>g</w:delText>
        </w:r>
        <w:r w:rsidR="00BD4256" w:rsidDel="00D15CD3">
          <w:rPr>
            <w:rFonts w:ascii="Times New Roman" w:hAnsi="Times New Roman" w:cs="Times New Roman"/>
            <w:sz w:val="32"/>
            <w:szCs w:val="24"/>
          </w:rPr>
          <w:delText xml:space="preserve"> High-resolution Real-time data</w:delText>
        </w:r>
        <w:commentRangeEnd w:id="3"/>
        <w:r w:rsidR="003D6EC2" w:rsidDel="00D15CD3">
          <w:rPr>
            <w:rStyle w:val="CommentReference"/>
          </w:rPr>
          <w:commentReference w:id="3"/>
        </w:r>
      </w:del>
    </w:p>
    <w:p w14:paraId="7C358DF8" w14:textId="77777777" w:rsidR="00D15CD3" w:rsidRDefault="00D15CD3" w:rsidP="00150008">
      <w:pPr>
        <w:jc w:val="center"/>
        <w:rPr>
          <w:ins w:id="5" w:author="Luyu Liu" w:date="2019-06-25T21:07:00Z"/>
          <w:rFonts w:ascii="Times New Roman" w:hAnsi="Times New Roman" w:cs="Times New Roman"/>
          <w:sz w:val="32"/>
          <w:szCs w:val="24"/>
        </w:rPr>
      </w:pPr>
    </w:p>
    <w:p w14:paraId="5F1F347A" w14:textId="77777777"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4B2D1BD0" w14:textId="77777777"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1C90DF32" w14:textId="77777777"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14:paraId="7CCF3277" w14:textId="77777777" w:rsidR="00EA0C72" w:rsidRPr="00EA0C72" w:rsidRDefault="004C703A" w:rsidP="00EA0C72">
      <w:pPr>
        <w:rPr>
          <w:rFonts w:ascii="Times New Roman" w:hAnsi="Times New Roman" w:cs="Times New Roman"/>
          <w:sz w:val="24"/>
          <w:szCs w:val="24"/>
        </w:rPr>
      </w:pPr>
      <w:commentRangeStart w:id="6"/>
      <w:commentRangeStart w:id="7"/>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w:t>
      </w:r>
      <w:commentRangeEnd w:id="6"/>
      <w:r w:rsidR="004C4082">
        <w:rPr>
          <w:rStyle w:val="CommentReference"/>
        </w:rPr>
        <w:commentReference w:id="6"/>
      </w:r>
      <w:r w:rsidR="00EA0D06">
        <w:rPr>
          <w:rFonts w:ascii="Times New Roman" w:hAnsi="Times New Roman" w:cs="Times New Roman"/>
          <w:sz w:val="24"/>
          <w:szCs w:val="24"/>
        </w:rPr>
        <w:t>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w:t>
      </w:r>
      <w:r w:rsidR="00112458">
        <w:rPr>
          <w:rFonts w:ascii="Times New Roman" w:hAnsi="Times New Roman" w:cs="Times New Roman"/>
          <w:sz w:val="24"/>
          <w:szCs w:val="24"/>
        </w:rPr>
        <w:t>several trip planning strategies</w:t>
      </w:r>
      <w:r w:rsidR="001961F2">
        <w:rPr>
          <w:rFonts w:ascii="Times New Roman" w:hAnsi="Times New Roman" w:cs="Times New Roman"/>
          <w:sz w:val="24"/>
          <w:szCs w:val="24"/>
        </w:rPr>
        <w:t xml:space="preserve"> (TPSs)</w:t>
      </w:r>
      <w:r w:rsidR="00112458">
        <w:rPr>
          <w:rFonts w:ascii="Times New Roman" w:hAnsi="Times New Roman" w:cs="Times New Roman"/>
          <w:sz w:val="24"/>
          <w:szCs w:val="24"/>
        </w:rPr>
        <w:t xml:space="preserve">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RTA and non-RTA users</w:t>
      </w:r>
      <w:r w:rsidR="00915F09">
        <w:rPr>
          <w:rFonts w:ascii="Times New Roman" w:hAnsi="Times New Roman" w:cs="Times New Roman"/>
          <w:sz w:val="24"/>
          <w:szCs w:val="24"/>
        </w:rPr>
        <w:t xml:space="preserve">’ incidence behavior and </w:t>
      </w:r>
      <w:r w:rsidR="00930890">
        <w:rPr>
          <w:rFonts w:ascii="Times New Roman" w:hAnsi="Times New Roman" w:cs="Times New Roman"/>
          <w:sz w:val="24"/>
          <w:szCs w:val="24"/>
        </w:rPr>
        <w:t xml:space="preserve">the </w:t>
      </w:r>
      <w:r w:rsidR="00915F09">
        <w:rPr>
          <w:rFonts w:ascii="Times New Roman" w:hAnsi="Times New Roman" w:cs="Times New Roman"/>
          <w:sz w:val="24"/>
          <w:szCs w:val="24"/>
        </w:rPr>
        <w:t xml:space="preserve">concept of </w:t>
      </w:r>
      <w:r w:rsidR="00915F09"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w:t>
      </w:r>
      <w:r w:rsidR="00AC7FCC">
        <w:rPr>
          <w:rFonts w:ascii="Times New Roman" w:hAnsi="Times New Roman" w:cs="Times New Roman"/>
          <w:sz w:val="24"/>
          <w:szCs w:val="24"/>
        </w:rPr>
        <w:t xml:space="preserve">Then, we optimize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DD1575">
        <w:rPr>
          <w:rFonts w:ascii="Times New Roman" w:hAnsi="Times New Roman" w:cs="Times New Roman"/>
          <w:sz w:val="24"/>
          <w:szCs w:val="24"/>
        </w:rPr>
        <w:t>TPS</w:t>
      </w:r>
      <w:r w:rsidR="00E71A54">
        <w:rPr>
          <w:rFonts w:ascii="Times New Roman" w:hAnsi="Times New Roman" w:cs="Times New Roman"/>
          <w:sz w:val="24"/>
          <w:szCs w:val="24"/>
        </w:rPr>
        <w:t>s</w:t>
      </w:r>
      <w:r w:rsidR="00CE41DC">
        <w:rPr>
          <w:rFonts w:ascii="Times New Roman" w:hAnsi="Times New Roman" w:cs="Times New Roman"/>
          <w:sz w:val="24"/>
          <w:szCs w:val="24"/>
        </w:rPr>
        <w:t xml:space="preserve">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commentRangeEnd w:id="7"/>
      <w:r w:rsidR="003D6EC2">
        <w:rPr>
          <w:rStyle w:val="CommentReference"/>
        </w:rPr>
        <w:commentReference w:id="7"/>
      </w:r>
    </w:p>
    <w:p w14:paraId="33CFED00" w14:textId="77777777" w:rsidR="00EA0C72" w:rsidRPr="00EA0C72" w:rsidRDefault="00EA0C72" w:rsidP="00EA0C72">
      <w:pPr>
        <w:rPr>
          <w:rFonts w:ascii="Times New Roman" w:hAnsi="Times New Roman" w:cs="Times New Roman"/>
          <w:sz w:val="24"/>
          <w:szCs w:val="24"/>
        </w:rPr>
      </w:pPr>
    </w:p>
    <w:p w14:paraId="4AC3F6E3" w14:textId="77777777"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14:paraId="5AE32CCB" w14:textId="77777777" w:rsidR="00EA0C72" w:rsidRPr="00EA0C72" w:rsidRDefault="00EA0C72" w:rsidP="00EA0C72">
      <w:pPr>
        <w:rPr>
          <w:rFonts w:ascii="Times New Roman" w:hAnsi="Times New Roman" w:cs="Times New Roman"/>
          <w:sz w:val="24"/>
          <w:szCs w:val="24"/>
        </w:rPr>
      </w:pPr>
    </w:p>
    <w:p w14:paraId="583A48C7" w14:textId="77777777" w:rsidR="00675FC0" w:rsidRPr="00342EA9" w:rsidRDefault="00675FC0" w:rsidP="00675FC0">
      <w:pPr>
        <w:pStyle w:val="ListParagraph"/>
        <w:numPr>
          <w:ilvl w:val="0"/>
          <w:numId w:val="5"/>
        </w:numPr>
        <w:rPr>
          <w:rFonts w:ascii="Times New Roman" w:hAnsi="Times New Roman" w:cs="Times New Roman"/>
          <w:b/>
          <w:sz w:val="24"/>
          <w:szCs w:val="24"/>
          <w:u w:val="single"/>
          <w:rPrChange w:id="8" w:author="Miller, Harvey J." w:date="2019-06-25T13:40:00Z">
            <w:rPr>
              <w:rFonts w:ascii="Times New Roman" w:hAnsi="Times New Roman" w:cs="Times New Roman"/>
              <w:sz w:val="24"/>
              <w:szCs w:val="24"/>
            </w:rPr>
          </w:rPrChange>
        </w:rPr>
      </w:pPr>
      <w:commentRangeStart w:id="9"/>
      <w:r w:rsidRPr="00342EA9">
        <w:rPr>
          <w:rFonts w:ascii="Times New Roman" w:hAnsi="Times New Roman" w:cs="Times New Roman"/>
          <w:b/>
          <w:sz w:val="24"/>
          <w:szCs w:val="24"/>
          <w:u w:val="single"/>
          <w:rPrChange w:id="10" w:author="Miller, Harvey J." w:date="2019-06-25T13:40:00Z">
            <w:rPr>
              <w:rFonts w:ascii="Times New Roman" w:hAnsi="Times New Roman" w:cs="Times New Roman"/>
              <w:sz w:val="24"/>
              <w:szCs w:val="24"/>
            </w:rPr>
          </w:rPrChange>
        </w:rPr>
        <w:t>Introduction</w:t>
      </w:r>
      <w:commentRangeEnd w:id="9"/>
      <w:r w:rsidR="003D6EC2" w:rsidRPr="00342EA9">
        <w:rPr>
          <w:rStyle w:val="CommentReference"/>
          <w:b/>
          <w:u w:val="single"/>
          <w:rPrChange w:id="11" w:author="Miller, Harvey J." w:date="2019-06-25T13:40:00Z">
            <w:rPr>
              <w:rStyle w:val="CommentReference"/>
            </w:rPr>
          </w:rPrChange>
        </w:rPr>
        <w:commentReference w:id="9"/>
      </w:r>
    </w:p>
    <w:p w14:paraId="4F06DCC0" w14:textId="77777777" w:rsidR="0067441D" w:rsidRDefault="00423839">
      <w:pPr>
        <w:jc w:val="both"/>
        <w:rPr>
          <w:rFonts w:ascii="Times New Roman" w:hAnsi="Times New Roman" w:cs="Times New Roman"/>
          <w:sz w:val="24"/>
          <w:szCs w:val="24"/>
        </w:rPr>
        <w:pPrChange w:id="12" w:author="Miller, Harvey J." w:date="2019-06-25T13:40:00Z">
          <w:pPr/>
        </w:pPrChange>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 xml:space="preserve">RTA can improve PT user experience in three </w:t>
      </w:r>
      <w:r w:rsidR="00987D21">
        <w:rPr>
          <w:rFonts w:ascii="Times New Roman" w:hAnsi="Times New Roman" w:cs="Times New Roman"/>
          <w:sz w:val="24"/>
          <w:szCs w:val="24"/>
        </w:rPr>
        <w:t>aspects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14:paraId="554F7F26" w14:textId="77777777" w:rsidR="00B37D92" w:rsidRDefault="00B37D92">
      <w:pPr>
        <w:jc w:val="both"/>
        <w:rPr>
          <w:rFonts w:ascii="Times New Roman" w:hAnsi="Times New Roman" w:cs="Times New Roman"/>
          <w:sz w:val="24"/>
          <w:szCs w:val="24"/>
        </w:rPr>
        <w:pPrChange w:id="13" w:author="Miller, Harvey J." w:date="2019-06-25T13:40:00Z">
          <w:pPr/>
        </w:pPrChange>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14:paraId="65CDC6FE" w14:textId="77777777" w:rsidR="00A7642C" w:rsidRDefault="0051475C">
      <w:pPr>
        <w:ind w:firstLine="720"/>
        <w:jc w:val="both"/>
        <w:rPr>
          <w:rFonts w:ascii="Times New Roman" w:hAnsi="Times New Roman" w:cs="Times New Roman"/>
          <w:sz w:val="24"/>
          <w:szCs w:val="24"/>
        </w:rPr>
        <w:pPrChange w:id="14" w:author="Miller, Harvey J." w:date="2019-06-25T13:40:00Z">
          <w:pPr>
            <w:ind w:firstLine="720"/>
          </w:pPr>
        </w:pPrChange>
      </w:pPr>
      <w:r>
        <w:rPr>
          <w:rFonts w:ascii="Times New Roman" w:hAnsi="Times New Roman" w:cs="Times New Roman"/>
          <w:sz w:val="24"/>
          <w:szCs w:val="24"/>
        </w:rPr>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xml:space="preserve">, RTA can diminish the </w:t>
      </w:r>
      <w:r w:rsidR="00EA379B">
        <w:rPr>
          <w:rFonts w:ascii="Times New Roman" w:hAnsi="Times New Roman" w:cs="Times New Roman"/>
          <w:sz w:val="24"/>
          <w:szCs w:val="24"/>
        </w:rPr>
        <w:lastRenderedPageBreak/>
        <w:t>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14:paraId="2257F796" w14:textId="77777777" w:rsidR="002C0260" w:rsidRDefault="00EB562F">
      <w:pPr>
        <w:ind w:firstLine="720"/>
        <w:jc w:val="both"/>
        <w:rPr>
          <w:rFonts w:ascii="Times New Roman" w:hAnsi="Times New Roman" w:cs="Times New Roman"/>
          <w:sz w:val="24"/>
          <w:szCs w:val="24"/>
        </w:rPr>
        <w:pPrChange w:id="15" w:author="Miller, Harvey J." w:date="2019-06-25T13:40:00Z">
          <w:pPr>
            <w:ind w:firstLine="720"/>
          </w:pPr>
        </w:pPrChange>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14:paraId="23C1EBE4" w14:textId="77777777" w:rsidR="003A089C" w:rsidRDefault="003A089C" w:rsidP="003A089C">
      <w:pPr>
        <w:keepNext/>
      </w:pPr>
      <w:r>
        <w:rPr>
          <w:rFonts w:ascii="Times New Roman" w:hAnsi="Times New Roman" w:cs="Times New Roman" w:hint="eastAsia"/>
          <w:noProof/>
          <w:sz w:val="24"/>
          <w:szCs w:val="24"/>
        </w:rPr>
        <w:drawing>
          <wp:inline distT="0" distB="0" distL="0" distR="0" wp14:anchorId="721170E0" wp14:editId="222447CC">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10"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61835EB8" w14:textId="77777777"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B338F3">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14:paraId="07D5B155" w14:textId="77777777" w:rsidR="00A42326" w:rsidRDefault="00504E86">
      <w:pPr>
        <w:ind w:firstLine="720"/>
        <w:jc w:val="both"/>
        <w:rPr>
          <w:rFonts w:ascii="Times New Roman" w:hAnsi="Times New Roman" w:cs="Times New Roman"/>
          <w:sz w:val="24"/>
          <w:szCs w:val="24"/>
        </w:rPr>
        <w:pPrChange w:id="16" w:author="Miller, Harvey J." w:date="2019-06-25T13:40:00Z">
          <w:pPr>
            <w:ind w:firstLine="720"/>
          </w:pPr>
        </w:pPrChange>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w:t>
      </w:r>
      <w:r w:rsidR="00826A10">
        <w:rPr>
          <w:rFonts w:ascii="Times New Roman" w:hAnsi="Times New Roman" w:cs="Times New Roman"/>
          <w:sz w:val="24"/>
          <w:szCs w:val="24"/>
        </w:rPr>
        <w:t>RTA</w:t>
      </w:r>
      <w:r w:rsidR="001261AF">
        <w:rPr>
          <w:rFonts w:ascii="Times New Roman" w:hAnsi="Times New Roman" w:cs="Times New Roman"/>
          <w:sz w:val="24"/>
          <w:szCs w:val="24"/>
        </w:rPr>
        <w:t xml:space="preserve"> trip </w:t>
      </w:r>
      <w:r w:rsidR="00826A10">
        <w:rPr>
          <w:rFonts w:ascii="Times New Roman" w:hAnsi="Times New Roman" w:cs="Times New Roman"/>
          <w:sz w:val="24"/>
          <w:szCs w:val="24"/>
        </w:rPr>
        <w:t xml:space="preserve">planning </w:t>
      </w:r>
      <w:r w:rsidR="001261AF">
        <w:rPr>
          <w:rFonts w:ascii="Times New Roman" w:hAnsi="Times New Roman" w:cs="Times New Roman"/>
          <w:sz w:val="24"/>
          <w:szCs w:val="24"/>
        </w:rPr>
        <w:t xml:space="preserve">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342EA9">
        <w:rPr>
          <w:rFonts w:ascii="Times New Roman" w:hAnsi="Times New Roman" w:cs="Times New Roman"/>
          <w:sz w:val="24"/>
          <w:szCs w:val="24"/>
        </w:rPr>
        <w:instrText xml:space="preserve"> \* MERGEFORMAT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w:t>
      </w:r>
      <w:r w:rsidR="001261AF">
        <w:rPr>
          <w:rFonts w:ascii="Times New Roman" w:hAnsi="Times New Roman" w:cs="Times New Roman"/>
          <w:sz w:val="24"/>
          <w:szCs w:val="24"/>
        </w:rPr>
        <w:lastRenderedPageBreak/>
        <w:t xml:space="preserve">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14:paraId="2C00C05A" w14:textId="77777777" w:rsidR="00E31884" w:rsidRDefault="00580718" w:rsidP="00DE2188">
      <w:pPr>
        <w:keepNext/>
        <w:jc w:val="center"/>
      </w:pPr>
      <w:r>
        <w:rPr>
          <w:noProof/>
        </w:rPr>
        <w:drawing>
          <wp:inline distT="0" distB="0" distL="0" distR="0" wp14:anchorId="64E331DA" wp14:editId="7AFC62BD">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3E0188F" w14:textId="77777777" w:rsidR="00675FC0" w:rsidRDefault="00E31884" w:rsidP="00E31884">
      <w:pPr>
        <w:jc w:val="center"/>
        <w:rPr>
          <w:rFonts w:ascii="Times New Roman" w:hAnsi="Times New Roman" w:cs="Times New Roman"/>
          <w:sz w:val="24"/>
          <w:szCs w:val="24"/>
        </w:rPr>
      </w:pPr>
      <w:bookmarkStart w:id="17"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B338F3">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17"/>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14:paraId="371AF3F3" w14:textId="77777777" w:rsidR="00822C85" w:rsidRDefault="00675FC0">
      <w:pPr>
        <w:ind w:firstLine="720"/>
        <w:jc w:val="both"/>
        <w:rPr>
          <w:rFonts w:ascii="Times New Roman" w:hAnsi="Times New Roman" w:cs="Times New Roman"/>
          <w:sz w:val="24"/>
          <w:szCs w:val="24"/>
        </w:rPr>
        <w:pPrChange w:id="18" w:author="Miller, Harvey J." w:date="2019-06-25T13:40:00Z">
          <w:pPr>
            <w:ind w:firstLine="720"/>
          </w:pPr>
        </w:pPrChange>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14:paraId="200D8E7E" w14:textId="77777777" w:rsidR="00423839" w:rsidRDefault="00884D6C">
      <w:pPr>
        <w:ind w:firstLine="720"/>
        <w:jc w:val="both"/>
        <w:rPr>
          <w:rFonts w:ascii="Times New Roman" w:hAnsi="Times New Roman" w:cs="Times New Roman"/>
          <w:sz w:val="24"/>
          <w:szCs w:val="24"/>
        </w:rPr>
        <w:pPrChange w:id="19" w:author="Miller, Harvey J." w:date="2019-06-25T13:40:00Z">
          <w:pPr>
            <w:ind w:firstLine="720"/>
          </w:pPr>
        </w:pPrChange>
      </w:pPr>
      <w:r>
        <w:rPr>
          <w:rFonts w:ascii="Times New Roman" w:hAnsi="Times New Roman" w:cs="Times New Roman"/>
          <w:sz w:val="24"/>
          <w:szCs w:val="24"/>
        </w:rPr>
        <w:t xml:space="preserve">In conclusion, </w:t>
      </w:r>
      <w:r w:rsidR="00C21C46">
        <w:rPr>
          <w:rFonts w:ascii="Times New Roman" w:hAnsi="Times New Roman" w:cs="Times New Roman"/>
          <w:sz w:val="24"/>
          <w:szCs w:val="24"/>
        </w:rPr>
        <w:t>this paper</w:t>
      </w:r>
      <w:r w:rsidR="00423839" w:rsidRPr="00742068">
        <w:rPr>
          <w:rFonts w:ascii="Times New Roman" w:hAnsi="Times New Roman" w:cs="Times New Roman"/>
          <w:sz w:val="24"/>
          <w:szCs w:val="24"/>
        </w:rPr>
        <w:t xml:space="preserve">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w:t>
      </w:r>
      <w:r w:rsidR="00914CFD">
        <w:rPr>
          <w:rFonts w:ascii="Times New Roman" w:hAnsi="Times New Roman" w:cs="Times New Roman"/>
          <w:sz w:val="24"/>
          <w:szCs w:val="24"/>
        </w:rPr>
        <w:t xml:space="preserve">practically </w:t>
      </w:r>
      <w:r w:rsidR="008A6DCE">
        <w:rPr>
          <w:rFonts w:ascii="Times New Roman" w:hAnsi="Times New Roman" w:cs="Times New Roman"/>
          <w:sz w:val="24"/>
          <w:szCs w:val="24"/>
        </w:rPr>
        <w:t xml:space="preserve">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14:paraId="432029C0" w14:textId="77777777" w:rsidR="00356569" w:rsidRPr="00742068" w:rsidRDefault="00356569" w:rsidP="00423839">
      <w:pPr>
        <w:ind w:firstLine="720"/>
        <w:rPr>
          <w:rFonts w:ascii="Times New Roman" w:hAnsi="Times New Roman" w:cs="Times New Roman"/>
          <w:sz w:val="24"/>
          <w:szCs w:val="24"/>
        </w:rPr>
      </w:pPr>
    </w:p>
    <w:p w14:paraId="43EE8A82" w14:textId="77777777" w:rsidR="002D0949" w:rsidRPr="00342EA9" w:rsidRDefault="007B5D15" w:rsidP="007B5D15">
      <w:pPr>
        <w:pStyle w:val="ListParagraph"/>
        <w:numPr>
          <w:ilvl w:val="0"/>
          <w:numId w:val="5"/>
        </w:numPr>
        <w:rPr>
          <w:rFonts w:ascii="Times New Roman" w:hAnsi="Times New Roman" w:cs="Times New Roman"/>
          <w:b/>
          <w:sz w:val="24"/>
          <w:szCs w:val="24"/>
          <w:u w:val="single"/>
          <w:rPrChange w:id="20" w:author="Miller, Harvey J." w:date="2019-06-25T13:40:00Z">
            <w:rPr>
              <w:rFonts w:ascii="Times New Roman" w:hAnsi="Times New Roman" w:cs="Times New Roman"/>
              <w:sz w:val="24"/>
              <w:szCs w:val="24"/>
            </w:rPr>
          </w:rPrChange>
        </w:rPr>
      </w:pPr>
      <w:r w:rsidRPr="00342EA9">
        <w:rPr>
          <w:rFonts w:ascii="Times New Roman" w:hAnsi="Times New Roman" w:cs="Times New Roman"/>
          <w:b/>
          <w:sz w:val="24"/>
          <w:szCs w:val="24"/>
          <w:u w:val="single"/>
          <w:rPrChange w:id="21" w:author="Miller, Harvey J." w:date="2019-06-25T13:40:00Z">
            <w:rPr>
              <w:rFonts w:ascii="Times New Roman" w:hAnsi="Times New Roman" w:cs="Times New Roman"/>
              <w:sz w:val="24"/>
              <w:szCs w:val="24"/>
            </w:rPr>
          </w:rPrChange>
        </w:rPr>
        <w:t>Literature review</w:t>
      </w:r>
    </w:p>
    <w:p w14:paraId="31447C50" w14:textId="77777777" w:rsidR="003D3599" w:rsidRDefault="008170D4">
      <w:pPr>
        <w:jc w:val="both"/>
        <w:rPr>
          <w:rFonts w:ascii="Times New Roman" w:hAnsi="Times New Roman" w:cs="Times New Roman"/>
          <w:sz w:val="24"/>
          <w:szCs w:val="24"/>
        </w:rPr>
        <w:pPrChange w:id="22" w:author="Miller, Harvey J." w:date="2019-06-25T13:40:00Z">
          <w:pPr/>
        </w:pPrChange>
      </w:pPr>
      <w:ins w:id="23" w:author="Miller, Harvey J." w:date="2019-06-25T13:24:00Z">
        <w:r>
          <w:rPr>
            <w:rFonts w:ascii="Times New Roman" w:hAnsi="Times New Roman" w:cs="Times New Roman"/>
            <w:sz w:val="24"/>
            <w:szCs w:val="24"/>
          </w:rPr>
          <w:t xml:space="preserve">Analyzing the impacts of timely public transit information predates the </w:t>
        </w:r>
      </w:ins>
      <w:ins w:id="24" w:author="Miller, Harvey J." w:date="2019-06-25T13:25:00Z">
        <w:r>
          <w:rPr>
            <w:rFonts w:ascii="Times New Roman" w:hAnsi="Times New Roman" w:cs="Times New Roman"/>
            <w:sz w:val="24"/>
            <w:szCs w:val="24"/>
          </w:rPr>
          <w:t>development</w:t>
        </w:r>
      </w:ins>
      <w:ins w:id="25" w:author="Miller, Harvey J." w:date="2019-06-25T13:24:00Z">
        <w:r>
          <w:rPr>
            <w:rFonts w:ascii="Times New Roman" w:hAnsi="Times New Roman" w:cs="Times New Roman"/>
            <w:sz w:val="24"/>
            <w:szCs w:val="24"/>
          </w:rPr>
          <w:t xml:space="preserve"> </w:t>
        </w:r>
      </w:ins>
      <w:ins w:id="26" w:author="Miller, Harvey J." w:date="2019-06-25T13:25:00Z">
        <w:r>
          <w:rPr>
            <w:rFonts w:ascii="Times New Roman" w:hAnsi="Times New Roman" w:cs="Times New Roman"/>
            <w:sz w:val="24"/>
            <w:szCs w:val="24"/>
          </w:rPr>
          <w:t>of contemporary RTI provided via webpages and smart phone apps</w:t>
        </w:r>
        <w:commentRangeStart w:id="27"/>
        <w:r>
          <w:rPr>
            <w:rFonts w:ascii="Times New Roman" w:hAnsi="Times New Roman" w:cs="Times New Roman"/>
            <w:sz w:val="24"/>
            <w:szCs w:val="24"/>
          </w:rPr>
          <w:t xml:space="preserve">.   </w:t>
        </w:r>
      </w:ins>
      <w:ins w:id="28" w:author="Miller, Harvey J." w:date="2019-06-25T13:26:00Z">
        <w:r>
          <w:rPr>
            <w:rFonts w:ascii="Times New Roman" w:hAnsi="Times New Roman" w:cs="Times New Roman"/>
            <w:sz w:val="24"/>
            <w:szCs w:val="24"/>
          </w:rPr>
          <w:t xml:space="preserve">For example, </w:t>
        </w:r>
      </w:ins>
      <w:del w:id="29" w:author="Miller, Harvey J." w:date="2019-06-25T13:24:00Z">
        <w:r w:rsidR="007B5D15" w:rsidDel="008170D4">
          <w:rPr>
            <w:rFonts w:ascii="Times New Roman" w:hAnsi="Times New Roman" w:cs="Times New Roman"/>
            <w:sz w:val="24"/>
            <w:szCs w:val="24"/>
          </w:rPr>
          <w:delText xml:space="preserve">The idea of measuring real-time </w:delText>
        </w:r>
        <w:r w:rsidR="00A54887" w:rsidDel="008170D4">
          <w:rPr>
            <w:rFonts w:ascii="Times New Roman" w:hAnsi="Times New Roman" w:cs="Times New Roman"/>
            <w:sz w:val="24"/>
            <w:szCs w:val="24"/>
          </w:rPr>
          <w:delText>information’s impact on public transit system</w:delText>
        </w:r>
        <w:r w:rsidR="001A1178" w:rsidDel="008170D4">
          <w:rPr>
            <w:rFonts w:ascii="Times New Roman" w:hAnsi="Times New Roman" w:cs="Times New Roman"/>
            <w:sz w:val="24"/>
            <w:szCs w:val="24"/>
          </w:rPr>
          <w:delText xml:space="preserve"> and waiting time</w:delText>
        </w:r>
        <w:r w:rsidR="00A54887" w:rsidDel="008170D4">
          <w:rPr>
            <w:rFonts w:ascii="Times New Roman" w:hAnsi="Times New Roman" w:cs="Times New Roman"/>
            <w:sz w:val="24"/>
            <w:szCs w:val="24"/>
          </w:rPr>
          <w:delText xml:space="preserve"> was</w:delText>
        </w:r>
        <w:r w:rsidR="00F736D3" w:rsidDel="008170D4">
          <w:rPr>
            <w:rFonts w:ascii="Times New Roman" w:hAnsi="Times New Roman" w:cs="Times New Roman"/>
            <w:sz w:val="24"/>
            <w:szCs w:val="24"/>
          </w:rPr>
          <w:delText xml:space="preserve"> first</w:delText>
        </w:r>
        <w:r w:rsidR="00A54887" w:rsidDel="008170D4">
          <w:rPr>
            <w:rFonts w:ascii="Times New Roman" w:hAnsi="Times New Roman" w:cs="Times New Roman"/>
            <w:sz w:val="24"/>
            <w:szCs w:val="24"/>
          </w:rPr>
          <w:delText xml:space="preserve"> introduced </w:delText>
        </w:r>
        <w:r w:rsidR="00F736D3" w:rsidDel="008170D4">
          <w:rPr>
            <w:rFonts w:ascii="Times New Roman" w:hAnsi="Times New Roman" w:cs="Times New Roman"/>
            <w:sz w:val="24"/>
            <w:szCs w:val="24"/>
          </w:rPr>
          <w:delText xml:space="preserve">even </w:delText>
        </w:r>
        <w:r w:rsidR="00A54887" w:rsidDel="008170D4">
          <w:rPr>
            <w:rFonts w:ascii="Times New Roman" w:hAnsi="Times New Roman" w:cs="Times New Roman"/>
            <w:sz w:val="24"/>
            <w:szCs w:val="24"/>
          </w:rPr>
          <w:delText xml:space="preserve">before the </w:delText>
        </w:r>
        <w:r w:rsidR="00D810EC" w:rsidDel="008170D4">
          <w:rPr>
            <w:rFonts w:ascii="Times New Roman" w:hAnsi="Times New Roman" w:cs="Times New Roman"/>
            <w:sz w:val="24"/>
            <w:szCs w:val="24"/>
          </w:rPr>
          <w:delText>21</w:delText>
        </w:r>
        <w:r w:rsidR="00D810EC" w:rsidRPr="00D810EC" w:rsidDel="008170D4">
          <w:rPr>
            <w:rFonts w:ascii="Times New Roman" w:hAnsi="Times New Roman" w:cs="Times New Roman"/>
            <w:sz w:val="24"/>
            <w:szCs w:val="24"/>
            <w:vertAlign w:val="superscript"/>
          </w:rPr>
          <w:delText>st</w:delText>
        </w:r>
        <w:r w:rsidR="00D810EC" w:rsidDel="008170D4">
          <w:rPr>
            <w:rFonts w:ascii="Times New Roman" w:hAnsi="Times New Roman" w:cs="Times New Roman"/>
            <w:sz w:val="24"/>
            <w:szCs w:val="24"/>
          </w:rPr>
          <w:delText xml:space="preserve"> century</w:delText>
        </w:r>
        <w:r w:rsidR="009B3D4E" w:rsidDel="008170D4">
          <w:rPr>
            <w:rFonts w:ascii="Times New Roman" w:hAnsi="Times New Roman" w:cs="Times New Roman"/>
            <w:sz w:val="24"/>
            <w:szCs w:val="24"/>
          </w:rPr>
          <w:delText xml:space="preserve">. </w:delText>
        </w:r>
      </w:del>
      <w:del w:id="30" w:author="Miller, Harvey J." w:date="2019-06-25T13:25:00Z">
        <w:r w:rsidR="009B2674" w:rsidDel="008170D4">
          <w:rPr>
            <w:rFonts w:ascii="Times New Roman" w:hAnsi="Times New Roman" w:cs="Times New Roman"/>
            <w:sz w:val="24"/>
            <w:szCs w:val="24"/>
          </w:rPr>
          <w:delText xml:space="preserve">In 1995, </w:delText>
        </w:r>
      </w:del>
      <w:r w:rsidR="009B2674">
        <w:rPr>
          <w:rFonts w:ascii="Times New Roman" w:hAnsi="Times New Roman" w:cs="Times New Roman"/>
          <w:sz w:val="24"/>
          <w:szCs w:val="24"/>
        </w:rPr>
        <w:t>Reed (1995) investigate</w:t>
      </w:r>
      <w:ins w:id="31" w:author="Miller, Harvey J." w:date="2019-06-25T13:26:00Z">
        <w:r>
          <w:rPr>
            <w:rFonts w:ascii="Times New Roman" w:hAnsi="Times New Roman" w:cs="Times New Roman"/>
            <w:sz w:val="24"/>
            <w:szCs w:val="24"/>
          </w:rPr>
          <w:t>s</w:t>
        </w:r>
      </w:ins>
      <w:del w:id="32" w:author="Miller, Harvey J." w:date="2019-06-25T13:26:00Z">
        <w:r w:rsidR="009B2674" w:rsidDel="008170D4">
          <w:rPr>
            <w:rFonts w:ascii="Times New Roman" w:hAnsi="Times New Roman" w:cs="Times New Roman"/>
            <w:sz w:val="24"/>
            <w:szCs w:val="24"/>
          </w:rPr>
          <w:delText>d</w:delText>
        </w:r>
      </w:del>
      <w:r w:rsidR="009B2674">
        <w:rPr>
          <w:rFonts w:ascii="Times New Roman" w:hAnsi="Times New Roman" w:cs="Times New Roman"/>
          <w:sz w:val="24"/>
          <w:szCs w:val="24"/>
        </w:rPr>
        <w:t xml:space="preserve">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commentRangeEnd w:id="27"/>
      <w:r>
        <w:rPr>
          <w:rStyle w:val="CommentReference"/>
        </w:rPr>
        <w:commentReference w:id="27"/>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154270">
        <w:rPr>
          <w:rFonts w:ascii="Times New Roman" w:hAnsi="Times New Roman" w:cs="Times New Roman"/>
          <w:sz w:val="24"/>
          <w:szCs w:val="24"/>
        </w:rPr>
        <w:t xml:space="preserve">,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14:paraId="2B61CFCC" w14:textId="77777777" w:rsidR="008170D4" w:rsidRDefault="006F1090">
      <w:pPr>
        <w:ind w:firstLine="720"/>
        <w:jc w:val="both"/>
        <w:rPr>
          <w:ins w:id="33" w:author="Miller, Harvey J." w:date="2019-06-25T13:29:00Z"/>
          <w:rFonts w:ascii="Times New Roman" w:hAnsi="Times New Roman" w:cs="Times New Roman"/>
          <w:sz w:val="24"/>
          <w:szCs w:val="24"/>
        </w:rPr>
        <w:pPrChange w:id="34" w:author="Miller, Harvey J." w:date="2019-06-25T13:41:00Z">
          <w:pPr>
            <w:ind w:firstLine="720"/>
          </w:pPr>
        </w:pPrChange>
      </w:pPr>
      <w:commentRangeStart w:id="35"/>
      <w:r>
        <w:rPr>
          <w:rFonts w:ascii="Times New Roman" w:hAnsi="Times New Roman" w:cs="Times New Roman"/>
          <w:sz w:val="24"/>
          <w:szCs w:val="24"/>
        </w:rPr>
        <w:lastRenderedPageBreak/>
        <w:t>Brakewood and Watkins (2018)</w:t>
      </w:r>
      <w:r w:rsidR="00BF13D4">
        <w:rPr>
          <w:rFonts w:ascii="Times New Roman" w:hAnsi="Times New Roman" w:cs="Times New Roman"/>
          <w:sz w:val="24"/>
          <w:szCs w:val="24"/>
        </w:rPr>
        <w:t xml:space="preserve"> systematically review</w:t>
      </w:r>
      <w:del w:id="36" w:author="Miller, Harvey J." w:date="2019-06-25T13:27:00Z">
        <w:r w:rsidR="00BF13D4" w:rsidDel="008170D4">
          <w:rPr>
            <w:rFonts w:ascii="Times New Roman" w:hAnsi="Times New Roman" w:cs="Times New Roman"/>
            <w:sz w:val="24"/>
            <w:szCs w:val="24"/>
          </w:rPr>
          <w:delText>ed</w:delText>
        </w:r>
      </w:del>
      <w:r w:rsidR="00BF13D4">
        <w:rPr>
          <w:rFonts w:ascii="Times New Roman" w:hAnsi="Times New Roman" w:cs="Times New Roman"/>
          <w:sz w:val="24"/>
          <w:szCs w:val="24"/>
        </w:rPr>
        <w:t xml:space="preserve"> and categorize</w:t>
      </w:r>
      <w:del w:id="37" w:author="Miller, Harvey J." w:date="2019-06-25T13:27:00Z">
        <w:r w:rsidR="00BF13D4" w:rsidDel="008170D4">
          <w:rPr>
            <w:rFonts w:ascii="Times New Roman" w:hAnsi="Times New Roman" w:cs="Times New Roman"/>
            <w:sz w:val="24"/>
            <w:szCs w:val="24"/>
          </w:rPr>
          <w:delText>d</w:delText>
        </w:r>
      </w:del>
      <w:r w:rsidR="00BF13D4">
        <w:rPr>
          <w:rFonts w:ascii="Times New Roman" w:hAnsi="Times New Roman" w:cs="Times New Roman"/>
          <w:sz w:val="24"/>
          <w:szCs w:val="24"/>
        </w:rPr>
        <w:t xml:space="preserve">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w:t>
      </w:r>
      <w:commentRangeEnd w:id="35"/>
      <w:r w:rsidR="008170D4">
        <w:rPr>
          <w:rStyle w:val="CommentReference"/>
        </w:rPr>
        <w:commentReference w:id="35"/>
      </w:r>
      <w:r w:rsidR="002C7ED6">
        <w:rPr>
          <w:rFonts w:ascii="Times New Roman" w:hAnsi="Times New Roman" w:cs="Times New Roman"/>
          <w:sz w:val="24"/>
          <w:szCs w:val="24"/>
        </w:rPr>
        <w:t xml:space="preserve"> </w:t>
      </w:r>
      <w:ins w:id="38" w:author="Miller, Harvey J." w:date="2019-06-25T13:28:00Z">
        <w:r w:rsidR="008170D4">
          <w:rPr>
            <w:rFonts w:ascii="Times New Roman" w:hAnsi="Times New Roman" w:cs="Times New Roman"/>
            <w:sz w:val="24"/>
            <w:szCs w:val="24"/>
          </w:rPr>
          <w:t xml:space="preserve">They </w:t>
        </w:r>
      </w:ins>
      <w:del w:id="39" w:author="Miller, Harvey J." w:date="2019-06-25T13:28:00Z">
        <w:r w:rsidR="002C7ED6" w:rsidDel="008170D4">
          <w:rPr>
            <w:rFonts w:ascii="Times New Roman" w:hAnsi="Times New Roman" w:cs="Times New Roman"/>
            <w:sz w:val="24"/>
            <w:szCs w:val="24"/>
          </w:rPr>
          <w:delText xml:space="preserve">The paper </w:delText>
        </w:r>
      </w:del>
      <w:r w:rsidR="002C7ED6">
        <w:rPr>
          <w:rFonts w:ascii="Times New Roman" w:hAnsi="Times New Roman" w:cs="Times New Roman"/>
          <w:sz w:val="24"/>
          <w:szCs w:val="24"/>
        </w:rPr>
        <w:t xml:space="preserve">classifies </w:t>
      </w:r>
      <w:del w:id="40" w:author="Miller, Harvey J." w:date="2019-06-25T13:28:00Z">
        <w:r w:rsidR="002C7ED6" w:rsidDel="008170D4">
          <w:rPr>
            <w:rFonts w:ascii="Times New Roman" w:hAnsi="Times New Roman" w:cs="Times New Roman"/>
            <w:sz w:val="24"/>
            <w:szCs w:val="24"/>
          </w:rPr>
          <w:delText xml:space="preserve">all </w:delText>
        </w:r>
      </w:del>
      <w:r w:rsidR="0084361F">
        <w:rPr>
          <w:rFonts w:ascii="Times New Roman" w:hAnsi="Times New Roman" w:cs="Times New Roman"/>
          <w:sz w:val="24"/>
          <w:szCs w:val="24"/>
        </w:rPr>
        <w:t xml:space="preserve">studies </w:t>
      </w:r>
      <w:ins w:id="41" w:author="Miller, Harvey J." w:date="2019-06-25T13:28:00Z">
        <w:r w:rsidR="008170D4">
          <w:rPr>
            <w:rFonts w:ascii="Times New Roman" w:hAnsi="Times New Roman" w:cs="Times New Roman"/>
            <w:sz w:val="24"/>
            <w:szCs w:val="24"/>
          </w:rPr>
          <w:t xml:space="preserve">across </w:t>
        </w:r>
      </w:ins>
      <w:del w:id="42" w:author="Miller, Harvey J." w:date="2019-06-25T13:28:00Z">
        <w:r w:rsidR="0084361F" w:rsidDel="008170D4">
          <w:rPr>
            <w:rFonts w:ascii="Times New Roman" w:hAnsi="Times New Roman" w:cs="Times New Roman"/>
            <w:sz w:val="24"/>
            <w:szCs w:val="24"/>
          </w:rPr>
          <w:delText xml:space="preserve">according to </w:delText>
        </w:r>
      </w:del>
      <w:r w:rsidR="0084361F">
        <w:rPr>
          <w:rFonts w:ascii="Times New Roman" w:hAnsi="Times New Roman" w:cs="Times New Roman"/>
          <w:sz w:val="24"/>
          <w:szCs w:val="24"/>
        </w:rPr>
        <w:t>five dimensions: information media, mode of transit, location, methodology, and findings.</w:t>
      </w:r>
      <w:del w:id="43" w:author="Miller, Harvey J." w:date="2019-06-25T13:28:00Z">
        <w:r w:rsidR="0084361F" w:rsidDel="008170D4">
          <w:rPr>
            <w:rFonts w:ascii="Times New Roman" w:hAnsi="Times New Roman" w:cs="Times New Roman"/>
            <w:sz w:val="24"/>
            <w:szCs w:val="24"/>
          </w:rPr>
          <w:delText xml:space="preserve"> Similarly, this literature review will inspect</w:delText>
        </w:r>
        <w:r w:rsidR="003005D8" w:rsidDel="008170D4">
          <w:rPr>
            <w:rFonts w:ascii="Times New Roman" w:hAnsi="Times New Roman" w:cs="Times New Roman"/>
            <w:sz w:val="24"/>
            <w:szCs w:val="24"/>
          </w:rPr>
          <w:delText xml:space="preserve"> </w:delText>
        </w:r>
        <w:r w:rsidR="004C1FFB" w:rsidDel="008170D4">
          <w:rPr>
            <w:rFonts w:ascii="Times New Roman" w:hAnsi="Times New Roman" w:cs="Times New Roman"/>
            <w:sz w:val="24"/>
            <w:szCs w:val="24"/>
          </w:rPr>
          <w:delText>studies</w:delText>
        </w:r>
        <w:r w:rsidR="003005D8" w:rsidDel="008170D4">
          <w:rPr>
            <w:rFonts w:ascii="Times New Roman" w:hAnsi="Times New Roman" w:cs="Times New Roman"/>
            <w:sz w:val="24"/>
            <w:szCs w:val="24"/>
          </w:rPr>
          <w:delText xml:space="preserve"> that investigated RTA’s impact on the </w:delText>
        </w:r>
        <w:r w:rsidR="009532C7" w:rsidDel="008170D4">
          <w:rPr>
            <w:rFonts w:ascii="Times New Roman" w:hAnsi="Times New Roman" w:cs="Times New Roman"/>
            <w:sz w:val="24"/>
            <w:szCs w:val="24"/>
          </w:rPr>
          <w:delText>waiting time</w:delText>
        </w:r>
        <w:r w:rsidR="001D3973" w:rsidDel="008170D4">
          <w:rPr>
            <w:rFonts w:ascii="Times New Roman" w:hAnsi="Times New Roman" w:cs="Times New Roman"/>
            <w:sz w:val="24"/>
            <w:szCs w:val="24"/>
          </w:rPr>
          <w:delText>,</w:delText>
        </w:r>
        <w:r w:rsidR="0084361F" w:rsidDel="008170D4">
          <w:rPr>
            <w:rFonts w:ascii="Times New Roman" w:hAnsi="Times New Roman" w:cs="Times New Roman"/>
            <w:sz w:val="24"/>
            <w:szCs w:val="24"/>
          </w:rPr>
          <w:delText xml:space="preserve"> based on their</w:delText>
        </w:r>
        <w:r w:rsidR="00302129" w:rsidRPr="00302129" w:rsidDel="008170D4">
          <w:rPr>
            <w:rFonts w:ascii="Times New Roman" w:hAnsi="Times New Roman" w:cs="Times New Roman"/>
            <w:sz w:val="24"/>
            <w:szCs w:val="24"/>
          </w:rPr>
          <w:delText xml:space="preserve"> </w:delText>
        </w:r>
        <w:r w:rsidR="00302129" w:rsidDel="008170D4">
          <w:rPr>
            <w:rFonts w:ascii="Times New Roman" w:hAnsi="Times New Roman" w:cs="Times New Roman"/>
            <w:sz w:val="24"/>
            <w:szCs w:val="24"/>
          </w:rPr>
          <w:delText>real-time information media</w:delText>
        </w:r>
        <w:r w:rsidR="003D7A56" w:rsidDel="008170D4">
          <w:rPr>
            <w:rFonts w:ascii="Times New Roman" w:hAnsi="Times New Roman" w:cs="Times New Roman"/>
            <w:sz w:val="24"/>
            <w:szCs w:val="24"/>
          </w:rPr>
          <w:delText xml:space="preserve"> and</w:delText>
        </w:r>
        <w:r w:rsidR="00D20BED" w:rsidRPr="00D20BED" w:rsidDel="008170D4">
          <w:rPr>
            <w:rFonts w:ascii="Times New Roman" w:hAnsi="Times New Roman" w:cs="Times New Roman"/>
            <w:sz w:val="24"/>
            <w:szCs w:val="24"/>
          </w:rPr>
          <w:delText xml:space="preserve"> </w:delText>
        </w:r>
        <w:r w:rsidR="009C5C91" w:rsidDel="008170D4">
          <w:rPr>
            <w:rFonts w:ascii="Times New Roman" w:hAnsi="Times New Roman" w:cs="Times New Roman"/>
            <w:sz w:val="24"/>
            <w:szCs w:val="24"/>
          </w:rPr>
          <w:delText>method</w:delText>
        </w:r>
        <w:r w:rsidR="00EE25B8" w:rsidDel="008170D4">
          <w:rPr>
            <w:rFonts w:ascii="Times New Roman" w:hAnsi="Times New Roman" w:cs="Times New Roman"/>
            <w:sz w:val="24"/>
            <w:szCs w:val="24"/>
          </w:rPr>
          <w:delText>s</w:delText>
        </w:r>
      </w:del>
    </w:p>
    <w:p w14:paraId="626D8A91" w14:textId="77777777" w:rsidR="007B5D15" w:rsidRDefault="0084361F" w:rsidP="003D3599">
      <w:pPr>
        <w:ind w:firstLine="720"/>
        <w:rPr>
          <w:rFonts w:ascii="Times New Roman" w:hAnsi="Times New Roman" w:cs="Times New Roman"/>
          <w:sz w:val="24"/>
          <w:szCs w:val="24"/>
        </w:rPr>
      </w:pPr>
      <w:del w:id="44" w:author="Miller, Harvey J." w:date="2019-06-25T13:28:00Z">
        <w:r w:rsidDel="008170D4">
          <w:rPr>
            <w:rFonts w:ascii="Times New Roman" w:hAnsi="Times New Roman" w:cs="Times New Roman"/>
            <w:sz w:val="24"/>
            <w:szCs w:val="24"/>
          </w:rPr>
          <w:delText>.</w:delText>
        </w:r>
      </w:del>
    </w:p>
    <w:p w14:paraId="1F69C521" w14:textId="77777777" w:rsidR="001267BA" w:rsidRPr="00342EA9" w:rsidRDefault="00B6686C" w:rsidP="001267BA">
      <w:pPr>
        <w:pStyle w:val="ListParagraph"/>
        <w:numPr>
          <w:ilvl w:val="1"/>
          <w:numId w:val="5"/>
        </w:numPr>
        <w:rPr>
          <w:rFonts w:ascii="Times New Roman" w:hAnsi="Times New Roman" w:cs="Times New Roman"/>
          <w:b/>
          <w:sz w:val="24"/>
          <w:szCs w:val="24"/>
          <w:rPrChange w:id="45" w:author="Miller, Harvey J." w:date="2019-06-25T13:40:00Z">
            <w:rPr>
              <w:rFonts w:ascii="Times New Roman" w:hAnsi="Times New Roman" w:cs="Times New Roman"/>
              <w:sz w:val="24"/>
              <w:szCs w:val="24"/>
            </w:rPr>
          </w:rPrChange>
        </w:rPr>
      </w:pPr>
      <w:del w:id="46" w:author="Miller, Harvey J." w:date="2019-06-25T13:30:00Z">
        <w:r w:rsidRPr="00342EA9" w:rsidDel="008170D4">
          <w:rPr>
            <w:rFonts w:ascii="Times New Roman" w:hAnsi="Times New Roman" w:cs="Times New Roman"/>
            <w:b/>
            <w:sz w:val="24"/>
            <w:szCs w:val="24"/>
            <w:rPrChange w:id="47" w:author="Miller, Harvey J." w:date="2019-06-25T13:40:00Z">
              <w:rPr>
                <w:rFonts w:ascii="Times New Roman" w:hAnsi="Times New Roman" w:cs="Times New Roman"/>
                <w:sz w:val="24"/>
                <w:szCs w:val="24"/>
              </w:rPr>
            </w:rPrChange>
          </w:rPr>
          <w:delText xml:space="preserve">Real-time </w:delText>
        </w:r>
      </w:del>
      <w:ins w:id="48" w:author="Miller, Harvey J." w:date="2019-06-25T13:30:00Z">
        <w:r w:rsidR="008170D4" w:rsidRPr="00342EA9">
          <w:rPr>
            <w:rFonts w:ascii="Times New Roman" w:hAnsi="Times New Roman" w:cs="Times New Roman"/>
            <w:b/>
            <w:sz w:val="24"/>
            <w:szCs w:val="24"/>
            <w:rPrChange w:id="49" w:author="Miller, Harvey J." w:date="2019-06-25T13:40:00Z">
              <w:rPr>
                <w:rFonts w:ascii="Times New Roman" w:hAnsi="Times New Roman" w:cs="Times New Roman"/>
                <w:sz w:val="24"/>
                <w:szCs w:val="24"/>
              </w:rPr>
            </w:rPrChange>
          </w:rPr>
          <w:t>I</w:t>
        </w:r>
      </w:ins>
      <w:del w:id="50" w:author="Miller, Harvey J." w:date="2019-06-25T13:30:00Z">
        <w:r w:rsidRPr="00342EA9" w:rsidDel="008170D4">
          <w:rPr>
            <w:rFonts w:ascii="Times New Roman" w:hAnsi="Times New Roman" w:cs="Times New Roman"/>
            <w:b/>
            <w:sz w:val="24"/>
            <w:szCs w:val="24"/>
            <w:rPrChange w:id="51" w:author="Miller, Harvey J." w:date="2019-06-25T13:40:00Z">
              <w:rPr>
                <w:rFonts w:ascii="Times New Roman" w:hAnsi="Times New Roman" w:cs="Times New Roman"/>
                <w:sz w:val="24"/>
                <w:szCs w:val="24"/>
              </w:rPr>
            </w:rPrChange>
          </w:rPr>
          <w:delText>i</w:delText>
        </w:r>
      </w:del>
      <w:r w:rsidR="001267BA" w:rsidRPr="00342EA9">
        <w:rPr>
          <w:rFonts w:ascii="Times New Roman" w:hAnsi="Times New Roman" w:cs="Times New Roman"/>
          <w:b/>
          <w:sz w:val="24"/>
          <w:szCs w:val="24"/>
          <w:rPrChange w:id="52" w:author="Miller, Harvey J." w:date="2019-06-25T13:40:00Z">
            <w:rPr>
              <w:rFonts w:ascii="Times New Roman" w:hAnsi="Times New Roman" w:cs="Times New Roman"/>
              <w:sz w:val="24"/>
              <w:szCs w:val="24"/>
            </w:rPr>
          </w:rPrChange>
        </w:rPr>
        <w:t>nformation media</w:t>
      </w:r>
    </w:p>
    <w:p w14:paraId="37BC3E68" w14:textId="77777777" w:rsidR="00342EA9" w:rsidRDefault="00205ADC">
      <w:pPr>
        <w:jc w:val="both"/>
        <w:rPr>
          <w:ins w:id="53" w:author="Miller, Harvey J." w:date="2019-06-25T13:34:00Z"/>
          <w:rFonts w:ascii="Times New Roman" w:hAnsi="Times New Roman" w:cs="Times New Roman"/>
          <w:sz w:val="24"/>
          <w:szCs w:val="24"/>
        </w:rPr>
        <w:pPrChange w:id="54" w:author="Miller, Harvey J." w:date="2019-06-25T13:41:00Z">
          <w:pPr/>
        </w:pPrChange>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w:t>
      </w:r>
      <w:del w:id="55" w:author="Miller, Harvey J." w:date="2019-06-25T13:29:00Z">
        <w:r w:rsidR="002C7ED6" w:rsidDel="008170D4">
          <w:rPr>
            <w:rFonts w:ascii="Times New Roman" w:hAnsi="Times New Roman" w:cs="Times New Roman"/>
            <w:sz w:val="24"/>
            <w:szCs w:val="24"/>
          </w:rPr>
          <w:delText xml:space="preserve">the </w:delText>
        </w:r>
      </w:del>
      <w:r w:rsidR="002C7ED6">
        <w:rPr>
          <w:rFonts w:ascii="Times New Roman" w:hAnsi="Times New Roman" w:cs="Times New Roman"/>
          <w:sz w:val="24"/>
          <w:szCs w:val="24"/>
        </w:rPr>
        <w:t xml:space="preserve">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w:t>
      </w:r>
      <w:del w:id="56" w:author="Miller, Harvey J." w:date="2019-06-25T13:33:00Z">
        <w:r w:rsidR="00664A45" w:rsidDel="008170D4">
          <w:rPr>
            <w:rFonts w:ascii="Times New Roman" w:hAnsi="Times New Roman" w:cs="Times New Roman"/>
            <w:sz w:val="24"/>
            <w:szCs w:val="24"/>
          </w:rPr>
          <w:delText xml:space="preserve">due to its static nature, </w:delText>
        </w:r>
      </w:del>
      <w:r w:rsidR="00664A45">
        <w:rPr>
          <w:rFonts w:ascii="Times New Roman" w:hAnsi="Times New Roman" w:cs="Times New Roman"/>
          <w:sz w:val="24"/>
          <w:szCs w:val="24"/>
        </w:rPr>
        <w:t>user</w:t>
      </w:r>
      <w:ins w:id="57" w:author="Miller, Harvey J." w:date="2019-06-25T13:33:00Z">
        <w:r w:rsidR="008170D4">
          <w:rPr>
            <w:rFonts w:ascii="Times New Roman" w:hAnsi="Times New Roman" w:cs="Times New Roman"/>
            <w:sz w:val="24"/>
            <w:szCs w:val="24"/>
          </w:rPr>
          <w:t>s</w:t>
        </w:r>
      </w:ins>
      <w:r w:rsidR="00664A45">
        <w:rPr>
          <w:rFonts w:ascii="Times New Roman" w:hAnsi="Times New Roman" w:cs="Times New Roman"/>
          <w:sz w:val="24"/>
          <w:szCs w:val="24"/>
        </w:rPr>
        <w:t xml:space="preserve"> can only get </w:t>
      </w:r>
      <w:ins w:id="58" w:author="Miller, Harvey J." w:date="2019-06-25T13:33:00Z">
        <w:r w:rsidR="008170D4">
          <w:rPr>
            <w:rFonts w:ascii="Times New Roman" w:hAnsi="Times New Roman" w:cs="Times New Roman"/>
            <w:sz w:val="24"/>
            <w:szCs w:val="24"/>
          </w:rPr>
          <w:t xml:space="preserve">arrival </w:t>
        </w:r>
      </w:ins>
      <w:del w:id="59" w:author="Miller, Harvey J." w:date="2019-06-25T13:33:00Z">
        <w:r w:rsidR="00664A45" w:rsidDel="008170D4">
          <w:rPr>
            <w:rFonts w:ascii="Times New Roman" w:hAnsi="Times New Roman" w:cs="Times New Roman"/>
            <w:sz w:val="24"/>
            <w:szCs w:val="24"/>
          </w:rPr>
          <w:delText xml:space="preserve">the </w:delText>
        </w:r>
      </w:del>
      <w:r w:rsidR="00664A45">
        <w:rPr>
          <w:rFonts w:ascii="Times New Roman" w:hAnsi="Times New Roman" w:cs="Times New Roman"/>
          <w:sz w:val="24"/>
          <w:szCs w:val="24"/>
        </w:rPr>
        <w:t xml:space="preserve">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w:t>
      </w:r>
      <w:ins w:id="60" w:author="Miller, Harvey J." w:date="2019-06-25T13:33:00Z">
        <w:r w:rsidR="008170D4">
          <w:rPr>
            <w:rFonts w:ascii="Times New Roman" w:hAnsi="Times New Roman" w:cs="Times New Roman"/>
            <w:sz w:val="24"/>
            <w:szCs w:val="24"/>
          </w:rPr>
          <w:t xml:space="preserve">; this </w:t>
        </w:r>
      </w:ins>
      <w:del w:id="61" w:author="Miller, Harvey J." w:date="2019-06-25T13:33:00Z">
        <w:r w:rsidR="00664A45" w:rsidDel="008170D4">
          <w:rPr>
            <w:rFonts w:ascii="Times New Roman" w:hAnsi="Times New Roman" w:cs="Times New Roman"/>
            <w:sz w:val="24"/>
            <w:szCs w:val="24"/>
          </w:rPr>
          <w:delText xml:space="preserve">, which </w:delText>
        </w:r>
      </w:del>
      <w:r w:rsidR="00664A45">
        <w:rPr>
          <w:rFonts w:ascii="Times New Roman" w:hAnsi="Times New Roman" w:cs="Times New Roman"/>
          <w:sz w:val="24"/>
          <w:szCs w:val="24"/>
        </w:rPr>
        <w:t xml:space="preserve">limits its </w:t>
      </w:r>
      <w:del w:id="62" w:author="Miller, Harvey J." w:date="2019-06-25T13:33:00Z">
        <w:r w:rsidR="00664A45" w:rsidDel="008170D4">
          <w:rPr>
            <w:rFonts w:ascii="Times New Roman" w:hAnsi="Times New Roman" w:cs="Times New Roman" w:hint="eastAsia"/>
            <w:sz w:val="24"/>
            <w:szCs w:val="24"/>
          </w:rPr>
          <w:delText>ac</w:delText>
        </w:r>
        <w:r w:rsidR="00664A45" w:rsidDel="008170D4">
          <w:rPr>
            <w:rFonts w:ascii="Times New Roman" w:hAnsi="Times New Roman" w:cs="Times New Roman"/>
            <w:sz w:val="24"/>
            <w:szCs w:val="24"/>
          </w:rPr>
          <w:delText xml:space="preserve">tual </w:delText>
        </w:r>
      </w:del>
      <w:r w:rsidR="00711663">
        <w:rPr>
          <w:rFonts w:ascii="Times New Roman" w:hAnsi="Times New Roman" w:cs="Times New Roman"/>
          <w:sz w:val="24"/>
          <w:szCs w:val="24"/>
        </w:rPr>
        <w:t>effectiveness</w:t>
      </w:r>
      <w:ins w:id="63" w:author="Miller, Harvey J." w:date="2019-06-25T13:33:00Z">
        <w:r w:rsidR="008170D4">
          <w:rPr>
            <w:rFonts w:ascii="Times New Roman" w:hAnsi="Times New Roman" w:cs="Times New Roman"/>
            <w:sz w:val="24"/>
            <w:szCs w:val="24"/>
          </w:rPr>
          <w:t xml:space="preserve"> beyond reassuring the user</w:t>
        </w:r>
      </w:ins>
      <w:ins w:id="64" w:author="Miller, Harvey J." w:date="2019-06-25T13:34:00Z">
        <w:r w:rsidR="008170D4">
          <w:rPr>
            <w:rFonts w:ascii="Times New Roman" w:hAnsi="Times New Roman" w:cs="Times New Roman"/>
            <w:sz w:val="24"/>
            <w:szCs w:val="24"/>
          </w:rPr>
          <w:t xml:space="preserve"> since the decision to leave the origin has already occurred. </w:t>
        </w:r>
      </w:ins>
    </w:p>
    <w:p w14:paraId="4BB2F732" w14:textId="77777777" w:rsidR="001D3973" w:rsidDel="00342EA9" w:rsidRDefault="00664A45">
      <w:pPr>
        <w:ind w:firstLine="432"/>
        <w:jc w:val="both"/>
        <w:rPr>
          <w:del w:id="65" w:author="Miller, Harvey J." w:date="2019-06-25T13:35:00Z"/>
          <w:rFonts w:ascii="Times New Roman" w:hAnsi="Times New Roman" w:cs="Times New Roman"/>
          <w:sz w:val="24"/>
          <w:szCs w:val="24"/>
        </w:rPr>
        <w:pPrChange w:id="66" w:author="Miller, Harvey J." w:date="2019-06-25T13:41:00Z">
          <w:pPr/>
        </w:pPrChange>
      </w:pPr>
      <w:del w:id="67" w:author="Miller, Harvey J." w:date="2019-06-25T13:34:00Z">
        <w:r w:rsidDel="008170D4">
          <w:rPr>
            <w:rFonts w:ascii="Times New Roman" w:hAnsi="Times New Roman" w:cs="Times New Roman"/>
            <w:sz w:val="24"/>
            <w:szCs w:val="24"/>
          </w:rPr>
          <w:delText xml:space="preserve">. </w:delText>
        </w:r>
      </w:del>
      <w:r w:rsidR="00BD7ECD">
        <w:rPr>
          <w:rFonts w:ascii="Times New Roman" w:hAnsi="Times New Roman" w:cs="Times New Roman"/>
          <w:sz w:val="24"/>
          <w:szCs w:val="24"/>
        </w:rPr>
        <w:t xml:space="preserve">Telephone service and text services are more useful than signage </w:t>
      </w:r>
      <w:del w:id="68" w:author="Miller, Harvey J." w:date="2019-06-25T13:37:00Z">
        <w:r w:rsidR="00BD7ECD" w:rsidDel="00342EA9">
          <w:rPr>
            <w:rFonts w:ascii="Times New Roman" w:hAnsi="Times New Roman" w:cs="Times New Roman"/>
            <w:sz w:val="24"/>
            <w:szCs w:val="24"/>
          </w:rPr>
          <w:fldChar w:fldCharType="begin" w:fldLock="1"/>
        </w:r>
        <w:r w:rsidR="003447E6" w:rsidDel="00342EA9">
          <w:rPr>
            <w:rFonts w:ascii="Times New Roman" w:hAnsi="Times New Roman" w:cs="Times New Roman"/>
            <w:sz w:val="24"/>
            <w:szCs w:val="24"/>
          </w:rPr>
          <w:del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delInstrText>
        </w:r>
        <w:r w:rsidR="00BD7ECD" w:rsidDel="00342EA9">
          <w:rPr>
            <w:rFonts w:ascii="Times New Roman" w:hAnsi="Times New Roman" w:cs="Times New Roman"/>
            <w:sz w:val="24"/>
            <w:szCs w:val="24"/>
          </w:rPr>
          <w:fldChar w:fldCharType="separate"/>
        </w:r>
        <w:r w:rsidR="00BD7ECD" w:rsidRPr="00BD7ECD" w:rsidDel="00342EA9">
          <w:rPr>
            <w:rFonts w:ascii="Times New Roman" w:hAnsi="Times New Roman" w:cs="Times New Roman"/>
            <w:noProof/>
            <w:sz w:val="24"/>
            <w:szCs w:val="24"/>
          </w:rPr>
          <w:delText>(Reed, 1995)</w:delText>
        </w:r>
        <w:r w:rsidR="00BD7ECD" w:rsidDel="00342EA9">
          <w:rPr>
            <w:rFonts w:ascii="Times New Roman" w:hAnsi="Times New Roman" w:cs="Times New Roman"/>
            <w:sz w:val="24"/>
            <w:szCs w:val="24"/>
          </w:rPr>
          <w:fldChar w:fldCharType="end"/>
        </w:r>
        <w:r w:rsidR="001D3973" w:rsidDel="00342EA9">
          <w:rPr>
            <w:rFonts w:ascii="Times New Roman" w:hAnsi="Times New Roman" w:cs="Times New Roman"/>
            <w:sz w:val="24"/>
            <w:szCs w:val="24"/>
          </w:rPr>
          <w:delText xml:space="preserve">, </w:delText>
        </w:r>
      </w:del>
      <w:r w:rsidR="001D3973">
        <w:rPr>
          <w:rFonts w:ascii="Times New Roman" w:hAnsi="Times New Roman" w:cs="Times New Roman"/>
          <w:sz w:val="24"/>
          <w:szCs w:val="24"/>
        </w:rPr>
        <w:t xml:space="preserve">since </w:t>
      </w:r>
      <w:del w:id="69" w:author="Miller, Harvey J." w:date="2019-06-25T13:34:00Z">
        <w:r w:rsidR="001D3973" w:rsidDel="00342EA9">
          <w:rPr>
            <w:rFonts w:ascii="Times New Roman" w:hAnsi="Times New Roman" w:cs="Times New Roman"/>
            <w:sz w:val="24"/>
            <w:szCs w:val="24"/>
          </w:rPr>
          <w:delText xml:space="preserve">for the first time, </w:delText>
        </w:r>
      </w:del>
      <w:r w:rsidR="001D3973">
        <w:rPr>
          <w:rFonts w:ascii="Times New Roman" w:hAnsi="Times New Roman" w:cs="Times New Roman"/>
          <w:sz w:val="24"/>
          <w:szCs w:val="24"/>
        </w:rPr>
        <w:t xml:space="preserve">people can get access to the real-time </w:t>
      </w:r>
      <w:ins w:id="70" w:author="Miller, Harvey J." w:date="2019-06-25T13:35:00Z">
        <w:r w:rsidR="00342EA9">
          <w:rPr>
            <w:rFonts w:ascii="Times New Roman" w:hAnsi="Times New Roman" w:cs="Times New Roman"/>
            <w:sz w:val="24"/>
            <w:szCs w:val="24"/>
          </w:rPr>
          <w:t>information before deciding to travel to the stop or station</w:t>
        </w:r>
      </w:ins>
      <w:ins w:id="71" w:author="Miller, Harvey J." w:date="2019-06-25T13:37:00Z">
        <w:r w:rsidR="00342EA9">
          <w:rPr>
            <w:rFonts w:ascii="Times New Roman" w:hAnsi="Times New Roman" w:cs="Times New Roman"/>
            <w:sz w:val="24"/>
            <w:szCs w:val="24"/>
          </w:rPr>
          <w:t xml:space="preserve"> </w:t>
        </w:r>
        <w:r w:rsidR="00342EA9" w:rsidRPr="00342EA9">
          <w:rPr>
            <w:rFonts w:ascii="Times New Roman" w:hAnsi="Times New Roman" w:cs="Times New Roman"/>
            <w:sz w:val="24"/>
            <w:szCs w:val="24"/>
          </w:rPr>
          <w:fldChar w:fldCharType="begin" w:fldLock="1"/>
        </w:r>
        <w:r w:rsidR="00342EA9"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342EA9" w:rsidRPr="00342EA9">
          <w:rPr>
            <w:rFonts w:ascii="Times New Roman" w:hAnsi="Times New Roman" w:cs="Times New Roman"/>
            <w:sz w:val="24"/>
            <w:szCs w:val="24"/>
          </w:rPr>
          <w:fldChar w:fldCharType="separate"/>
        </w:r>
        <w:r w:rsidR="00342EA9" w:rsidRPr="00342EA9">
          <w:rPr>
            <w:rFonts w:ascii="Times New Roman" w:hAnsi="Times New Roman" w:cs="Times New Roman"/>
            <w:sz w:val="24"/>
            <w:szCs w:val="24"/>
          </w:rPr>
          <w:t>(Reed, 1995)</w:t>
        </w:r>
        <w:r w:rsidR="00342EA9" w:rsidRPr="00342EA9">
          <w:rPr>
            <w:rFonts w:ascii="Times New Roman" w:hAnsi="Times New Roman" w:cs="Times New Roman"/>
            <w:sz w:val="24"/>
            <w:szCs w:val="24"/>
          </w:rPr>
          <w:fldChar w:fldCharType="end"/>
        </w:r>
      </w:ins>
      <w:ins w:id="72" w:author="Miller, Harvey J." w:date="2019-06-25T13:35:00Z">
        <w:r w:rsidR="00342EA9">
          <w:rPr>
            <w:rFonts w:ascii="Times New Roman" w:hAnsi="Times New Roman" w:cs="Times New Roman"/>
            <w:sz w:val="24"/>
            <w:szCs w:val="24"/>
          </w:rPr>
          <w:t xml:space="preserve">.  </w:t>
        </w:r>
      </w:ins>
      <w:del w:id="73" w:author="Miller, Harvey J." w:date="2019-06-25T13:35:00Z">
        <w:r w:rsidR="001D3973" w:rsidDel="00342EA9">
          <w:rPr>
            <w:rFonts w:ascii="Times New Roman" w:hAnsi="Times New Roman" w:cs="Times New Roman"/>
            <w:sz w:val="24"/>
            <w:szCs w:val="24"/>
          </w:rPr>
          <w:delText>data out of the station.</w:delText>
        </w:r>
      </w:del>
    </w:p>
    <w:p w14:paraId="2BC203B8" w14:textId="77777777" w:rsidR="001D3973" w:rsidRDefault="001D3973">
      <w:pPr>
        <w:ind w:firstLine="432"/>
        <w:jc w:val="both"/>
        <w:rPr>
          <w:ins w:id="74" w:author="Miller, Harvey J." w:date="2019-06-25T13:39:00Z"/>
          <w:rFonts w:ascii="Times New Roman" w:hAnsi="Times New Roman" w:cs="Times New Roman"/>
          <w:sz w:val="24"/>
          <w:szCs w:val="24"/>
        </w:rPr>
        <w:pPrChange w:id="75" w:author="Miller, Harvey J." w:date="2019-06-25T13:41:00Z">
          <w:pPr>
            <w:ind w:firstLine="432"/>
          </w:pPr>
        </w:pPrChange>
      </w:pPr>
      <w:r>
        <w:rPr>
          <w:rFonts w:ascii="Times New Roman" w:hAnsi="Times New Roman" w:cs="Times New Roman"/>
          <w:sz w:val="24"/>
          <w:szCs w:val="24"/>
        </w:rPr>
        <w:t>H</w:t>
      </w:r>
      <w:r w:rsidR="00BD7ECD">
        <w:rPr>
          <w:rFonts w:ascii="Times New Roman" w:hAnsi="Times New Roman" w:cs="Times New Roman"/>
          <w:sz w:val="24"/>
          <w:szCs w:val="24"/>
        </w:rPr>
        <w:t xml:space="preserve">owever, </w:t>
      </w:r>
      <w:del w:id="76" w:author="Miller, Harvey J." w:date="2019-06-25T13:29:00Z">
        <w:r w:rsidR="009B3101" w:rsidDel="008170D4">
          <w:rPr>
            <w:rFonts w:ascii="Times New Roman" w:hAnsi="Times New Roman" w:cs="Times New Roman"/>
            <w:sz w:val="24"/>
            <w:szCs w:val="24"/>
          </w:rPr>
          <w:delText xml:space="preserve">it is </w:delText>
        </w:r>
        <w:r w:rsidR="00BD7ECD" w:rsidDel="008170D4">
          <w:rPr>
            <w:rFonts w:ascii="Times New Roman" w:hAnsi="Times New Roman" w:cs="Times New Roman"/>
            <w:sz w:val="24"/>
            <w:szCs w:val="24"/>
          </w:rPr>
          <w:delText>a</w:delText>
        </w:r>
        <w:r w:rsidR="00D27881" w:rsidDel="008170D4">
          <w:rPr>
            <w:rFonts w:ascii="Times New Roman" w:hAnsi="Times New Roman" w:cs="Times New Roman"/>
            <w:sz w:val="24"/>
            <w:szCs w:val="24"/>
          </w:rPr>
          <w:delText xml:space="preserve">fter </w:delText>
        </w:r>
      </w:del>
      <w:r w:rsidR="00D27881">
        <w:rPr>
          <w:rFonts w:ascii="Times New Roman" w:hAnsi="Times New Roman" w:cs="Times New Roman"/>
          <w:sz w:val="24"/>
          <w:szCs w:val="24"/>
        </w:rPr>
        <w:t xml:space="preserve">the </w:t>
      </w:r>
      <w:ins w:id="77" w:author="Miller, Harvey J." w:date="2019-06-25T13:37:00Z">
        <w:r w:rsidR="00342EA9">
          <w:rPr>
            <w:rFonts w:ascii="Times New Roman" w:hAnsi="Times New Roman" w:cs="Times New Roman"/>
            <w:sz w:val="24"/>
            <w:szCs w:val="24"/>
          </w:rPr>
          <w:t xml:space="preserve">provision of </w:t>
        </w:r>
      </w:ins>
      <w:del w:id="78" w:author="Miller, Harvey J." w:date="2019-06-25T13:37:00Z">
        <w:r w:rsidR="00D27881" w:rsidDel="00342EA9">
          <w:rPr>
            <w:rFonts w:ascii="Times New Roman" w:hAnsi="Times New Roman" w:cs="Times New Roman"/>
            <w:sz w:val="24"/>
            <w:szCs w:val="24"/>
          </w:rPr>
          <w:delText xml:space="preserve">introduction </w:delText>
        </w:r>
      </w:del>
      <w:del w:id="79" w:author="Miller, Harvey J." w:date="2019-06-25T13:36:00Z">
        <w:r w:rsidR="00D27881" w:rsidDel="00342EA9">
          <w:rPr>
            <w:rFonts w:ascii="Times New Roman" w:hAnsi="Times New Roman" w:cs="Times New Roman"/>
            <w:sz w:val="24"/>
            <w:szCs w:val="24"/>
          </w:rPr>
          <w:delText xml:space="preserve">and wide application </w:delText>
        </w:r>
      </w:del>
      <w:del w:id="80" w:author="Miller, Harvey J." w:date="2019-06-25T13:37:00Z">
        <w:r w:rsidR="00D27881" w:rsidDel="00342EA9">
          <w:rPr>
            <w:rFonts w:ascii="Times New Roman" w:hAnsi="Times New Roman" w:cs="Times New Roman"/>
            <w:sz w:val="24"/>
            <w:szCs w:val="24"/>
          </w:rPr>
          <w:delText xml:space="preserve">of the </w:delText>
        </w:r>
      </w:del>
      <w:r w:rsidR="00D27881">
        <w:rPr>
          <w:rFonts w:ascii="Times New Roman" w:hAnsi="Times New Roman" w:cs="Times New Roman"/>
          <w:sz w:val="24"/>
          <w:szCs w:val="24"/>
        </w:rPr>
        <w:t>real-time transit information</w:t>
      </w:r>
      <w:r w:rsidR="009B3101">
        <w:rPr>
          <w:rFonts w:ascii="Times New Roman" w:hAnsi="Times New Roman" w:cs="Times New Roman"/>
          <w:sz w:val="24"/>
          <w:szCs w:val="24"/>
        </w:rPr>
        <w:t xml:space="preserve"> </w:t>
      </w:r>
      <w:ins w:id="81" w:author="Miller, Harvey J." w:date="2019-06-25T13:37:00Z">
        <w:r w:rsidR="00342EA9">
          <w:rPr>
            <w:rFonts w:ascii="Times New Roman" w:hAnsi="Times New Roman" w:cs="Times New Roman"/>
            <w:sz w:val="24"/>
            <w:szCs w:val="24"/>
          </w:rPr>
          <w:t>via the World Wide Web and smartphone apps</w:t>
        </w:r>
      </w:ins>
      <w:ins w:id="82" w:author="Miller, Harvey J." w:date="2019-06-25T13:38:00Z">
        <w:r w:rsidR="00342EA9">
          <w:rPr>
            <w:rFonts w:ascii="Times New Roman" w:hAnsi="Times New Roman" w:cs="Times New Roman"/>
            <w:sz w:val="24"/>
            <w:szCs w:val="24"/>
          </w:rPr>
          <w:t xml:space="preserve"> has made this information more accessible and useful</w:t>
        </w:r>
      </w:ins>
      <w:del w:id="83" w:author="Miller, Harvey J." w:date="2019-06-25T13:38:00Z">
        <w:r w:rsidR="009B3101" w:rsidDel="00342EA9">
          <w:rPr>
            <w:rFonts w:ascii="Times New Roman" w:hAnsi="Times New Roman" w:cs="Times New Roman"/>
            <w:sz w:val="24"/>
            <w:szCs w:val="24"/>
          </w:rPr>
          <w:delText>that</w:delText>
        </w:r>
        <w:r w:rsidR="00D27881" w:rsidDel="00342EA9">
          <w:rPr>
            <w:rFonts w:ascii="Times New Roman" w:hAnsi="Times New Roman" w:cs="Times New Roman"/>
            <w:sz w:val="24"/>
            <w:szCs w:val="24"/>
          </w:rPr>
          <w:delText xml:space="preserve"> </w:delText>
        </w:r>
        <w:r w:rsidR="00BD7ECD" w:rsidDel="00342EA9">
          <w:rPr>
            <w:rFonts w:ascii="Times New Roman" w:hAnsi="Times New Roman" w:cs="Times New Roman"/>
            <w:sz w:val="24"/>
            <w:szCs w:val="24"/>
          </w:rPr>
          <w:delText>people’s transit experience</w:delText>
        </w:r>
        <w:r w:rsidR="009B3101" w:rsidDel="00342EA9">
          <w:rPr>
            <w:rFonts w:ascii="Times New Roman" w:hAnsi="Times New Roman" w:cs="Times New Roman"/>
            <w:sz w:val="24"/>
            <w:szCs w:val="24"/>
          </w:rPr>
          <w:delText xml:space="preserve"> is actually changed by smart phone and real-time transit </w:delText>
        </w:r>
        <w:r w:rsidR="00D21036" w:rsidDel="00342EA9">
          <w:rPr>
            <w:rFonts w:ascii="Times New Roman" w:hAnsi="Times New Roman" w:cs="Times New Roman"/>
            <w:sz w:val="24"/>
            <w:szCs w:val="24"/>
          </w:rPr>
          <w:delText>a</w:delText>
        </w:r>
        <w:r w:rsidR="005D4B73" w:rsidDel="00342EA9">
          <w:rPr>
            <w:rFonts w:ascii="Times New Roman" w:hAnsi="Times New Roman" w:cs="Times New Roman"/>
            <w:sz w:val="24"/>
            <w:szCs w:val="24"/>
          </w:rPr>
          <w:delText>pps</w:delText>
        </w:r>
      </w:del>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14:paraId="4D15796B" w14:textId="77777777" w:rsidR="00342EA9" w:rsidRDefault="00342EA9">
      <w:pPr>
        <w:ind w:firstLine="432"/>
        <w:rPr>
          <w:rFonts w:ascii="Times New Roman" w:hAnsi="Times New Roman" w:cs="Times New Roman"/>
          <w:sz w:val="24"/>
          <w:szCs w:val="24"/>
        </w:rPr>
      </w:pPr>
    </w:p>
    <w:p w14:paraId="4BDFD3F7" w14:textId="77777777" w:rsidR="00C965F1" w:rsidRPr="00342EA9" w:rsidRDefault="00C965F1" w:rsidP="00C965F1">
      <w:pPr>
        <w:pStyle w:val="ListParagraph"/>
        <w:numPr>
          <w:ilvl w:val="1"/>
          <w:numId w:val="5"/>
        </w:numPr>
        <w:rPr>
          <w:rFonts w:ascii="Times New Roman" w:hAnsi="Times New Roman" w:cs="Times New Roman"/>
          <w:b/>
          <w:sz w:val="24"/>
          <w:szCs w:val="24"/>
          <w:rPrChange w:id="84" w:author="Miller, Harvey J." w:date="2019-06-25T13:39:00Z">
            <w:rPr>
              <w:rFonts w:ascii="Times New Roman" w:hAnsi="Times New Roman" w:cs="Times New Roman"/>
              <w:sz w:val="24"/>
              <w:szCs w:val="24"/>
            </w:rPr>
          </w:rPrChange>
        </w:rPr>
      </w:pPr>
      <w:r w:rsidRPr="00342EA9">
        <w:rPr>
          <w:rFonts w:ascii="Times New Roman" w:hAnsi="Times New Roman" w:cs="Times New Roman"/>
          <w:b/>
          <w:sz w:val="24"/>
          <w:szCs w:val="24"/>
          <w:rPrChange w:id="85" w:author="Miller, Harvey J." w:date="2019-06-25T13:39:00Z">
            <w:rPr>
              <w:rFonts w:ascii="Times New Roman" w:hAnsi="Times New Roman" w:cs="Times New Roman"/>
              <w:sz w:val="24"/>
              <w:szCs w:val="24"/>
            </w:rPr>
          </w:rPrChange>
        </w:rPr>
        <w:t>Method</w:t>
      </w:r>
    </w:p>
    <w:p w14:paraId="64D37941" w14:textId="77777777" w:rsidR="00C965F1" w:rsidRDefault="00C965F1">
      <w:pPr>
        <w:jc w:val="both"/>
        <w:rPr>
          <w:rFonts w:ascii="Times New Roman" w:hAnsi="Times New Roman" w:cs="Times New Roman"/>
          <w:sz w:val="24"/>
          <w:szCs w:val="24"/>
        </w:rPr>
        <w:pPrChange w:id="86" w:author="Miller, Harvey J." w:date="2019-06-25T13:41:00Z">
          <w:pPr/>
        </w:pPrChange>
      </w:pPr>
      <w:del w:id="87" w:author="Miller, Harvey J." w:date="2019-06-25T13:38:00Z">
        <w:r w:rsidRPr="00C965F1" w:rsidDel="00342EA9">
          <w:rPr>
            <w:rFonts w:ascii="Times New Roman" w:hAnsi="Times New Roman" w:cs="Times New Roman"/>
            <w:sz w:val="24"/>
            <w:szCs w:val="24"/>
          </w:rPr>
          <w:delText xml:space="preserve">Brakewood and Watkins (2018) categorized all studies based on the </w:delText>
        </w:r>
      </w:del>
      <w:ins w:id="88" w:author="Miller, Harvey J." w:date="2019-06-25T13:38:00Z">
        <w:r w:rsidR="00342EA9">
          <w:rPr>
            <w:rFonts w:ascii="Times New Roman" w:hAnsi="Times New Roman" w:cs="Times New Roman"/>
            <w:sz w:val="24"/>
            <w:szCs w:val="24"/>
          </w:rPr>
          <w:t>M</w:t>
        </w:r>
      </w:ins>
      <w:del w:id="89" w:author="Miller, Harvey J." w:date="2019-06-25T13:38:00Z">
        <w:r w:rsidRPr="00C965F1" w:rsidDel="00342EA9">
          <w:rPr>
            <w:rFonts w:ascii="Times New Roman" w:hAnsi="Times New Roman" w:cs="Times New Roman"/>
            <w:sz w:val="24"/>
            <w:szCs w:val="24"/>
          </w:rPr>
          <w:delText>m</w:delText>
        </w:r>
      </w:del>
      <w:r w:rsidRPr="00C965F1">
        <w:rPr>
          <w:rFonts w:ascii="Times New Roman" w:hAnsi="Times New Roman" w:cs="Times New Roman"/>
          <w:sz w:val="24"/>
          <w:szCs w:val="24"/>
        </w:rPr>
        <w:t xml:space="preserve">ethods </w:t>
      </w:r>
      <w:ins w:id="90" w:author="Miller, Harvey J." w:date="2019-06-25T13:38:00Z">
        <w:r w:rsidR="00342EA9">
          <w:rPr>
            <w:rFonts w:ascii="Times New Roman" w:hAnsi="Times New Roman" w:cs="Times New Roman"/>
            <w:sz w:val="24"/>
            <w:szCs w:val="24"/>
          </w:rPr>
          <w:t>for analyzing the impacts of public transit RTI include</w:t>
        </w:r>
      </w:ins>
      <w:ins w:id="91" w:author="Miller, Harvey J." w:date="2019-06-25T13:39:00Z">
        <w:r w:rsidR="00342EA9">
          <w:rPr>
            <w:rFonts w:ascii="Times New Roman" w:hAnsi="Times New Roman" w:cs="Times New Roman"/>
            <w:sz w:val="24"/>
            <w:szCs w:val="24"/>
          </w:rPr>
          <w:t xml:space="preserve"> s</w:t>
        </w:r>
      </w:ins>
      <w:del w:id="92" w:author="Miller, Harvey J." w:date="2019-06-25T13:38:00Z">
        <w:r w:rsidRPr="00C965F1" w:rsidDel="00342EA9">
          <w:rPr>
            <w:rFonts w:ascii="Times New Roman" w:hAnsi="Times New Roman" w:cs="Times New Roman"/>
            <w:sz w:val="24"/>
            <w:szCs w:val="24"/>
          </w:rPr>
          <w:delText xml:space="preserve">used: </w:delText>
        </w:r>
      </w:del>
      <w:del w:id="93" w:author="Miller, Harvey J." w:date="2019-06-25T13:39:00Z">
        <w:r w:rsidRPr="00C965F1" w:rsidDel="00342EA9">
          <w:rPr>
            <w:rFonts w:ascii="Times New Roman" w:hAnsi="Times New Roman" w:cs="Times New Roman"/>
            <w:sz w:val="24"/>
            <w:szCs w:val="24"/>
          </w:rPr>
          <w:delText>S</w:delText>
        </w:r>
      </w:del>
      <w:r w:rsidRPr="00C965F1">
        <w:rPr>
          <w:rFonts w:ascii="Times New Roman" w:hAnsi="Times New Roman" w:cs="Times New Roman"/>
          <w:sz w:val="24"/>
          <w:szCs w:val="24"/>
        </w:rPr>
        <w:t>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14:paraId="1FDF9A3E" w14:textId="77777777" w:rsidR="007D2BF8" w:rsidRPr="00342EA9" w:rsidDel="00342EA9" w:rsidRDefault="007D2BF8">
      <w:pPr>
        <w:jc w:val="both"/>
        <w:rPr>
          <w:del w:id="94" w:author="Miller, Harvey J." w:date="2019-06-25T13:39:00Z"/>
          <w:rFonts w:ascii="Times New Roman" w:hAnsi="Times New Roman" w:cs="Times New Roman"/>
          <w:sz w:val="24"/>
          <w:szCs w:val="24"/>
        </w:rPr>
        <w:pPrChange w:id="95" w:author="Miller, Harvey J." w:date="2019-06-25T13:41:00Z">
          <w:pPr/>
        </w:pPrChange>
      </w:pPr>
      <w:del w:id="96" w:author="Miller, Harvey J." w:date="2019-06-25T13:39:00Z">
        <w:r w:rsidRPr="00342EA9" w:rsidDel="00342EA9">
          <w:rPr>
            <w:rFonts w:ascii="Times New Roman" w:hAnsi="Times New Roman" w:cs="Times New Roman"/>
            <w:b/>
            <w:sz w:val="24"/>
            <w:szCs w:val="24"/>
            <w:rPrChange w:id="97" w:author="Miller, Harvey J." w:date="2019-06-25T13:39:00Z">
              <w:rPr>
                <w:rFonts w:ascii="Times New Roman" w:hAnsi="Times New Roman" w:cs="Times New Roman"/>
                <w:sz w:val="24"/>
                <w:szCs w:val="24"/>
              </w:rPr>
            </w:rPrChange>
          </w:rPr>
          <w:delText>[</w:delText>
        </w:r>
      </w:del>
      <w:r w:rsidRPr="00342EA9">
        <w:rPr>
          <w:rFonts w:ascii="Times New Roman" w:hAnsi="Times New Roman" w:cs="Times New Roman"/>
          <w:b/>
          <w:sz w:val="24"/>
          <w:szCs w:val="24"/>
          <w:rPrChange w:id="98" w:author="Miller, Harvey J." w:date="2019-06-25T13:39:00Z">
            <w:rPr>
              <w:rFonts w:ascii="Times New Roman" w:hAnsi="Times New Roman" w:cs="Times New Roman"/>
              <w:sz w:val="24"/>
              <w:szCs w:val="24"/>
            </w:rPr>
          </w:rPrChange>
        </w:rPr>
        <w:t>Survey-based metho</w:t>
      </w:r>
      <w:ins w:id="99" w:author="Miller, Harvey J." w:date="2019-06-25T13:39:00Z">
        <w:r w:rsidR="00342EA9" w:rsidRPr="00342EA9">
          <w:rPr>
            <w:rFonts w:ascii="Times New Roman" w:hAnsi="Times New Roman" w:cs="Times New Roman"/>
            <w:b/>
            <w:sz w:val="24"/>
            <w:szCs w:val="24"/>
            <w:rPrChange w:id="100" w:author="Miller, Harvey J." w:date="2019-06-25T13:39:00Z">
              <w:rPr>
                <w:rFonts w:ascii="Times New Roman" w:hAnsi="Times New Roman" w:cs="Times New Roman"/>
                <w:sz w:val="24"/>
                <w:szCs w:val="24"/>
              </w:rPr>
            </w:rPrChange>
          </w:rPr>
          <w:t>ds</w:t>
        </w:r>
        <w:r w:rsidR="00342EA9" w:rsidRPr="00342EA9">
          <w:rPr>
            <w:rFonts w:ascii="Times New Roman" w:hAnsi="Times New Roman" w:cs="Times New Roman"/>
            <w:sz w:val="24"/>
            <w:szCs w:val="24"/>
          </w:rPr>
          <w:t>.</w:t>
        </w:r>
      </w:ins>
      <w:del w:id="101" w:author="Miller, Harvey J." w:date="2019-06-25T13:39:00Z">
        <w:r w:rsidRPr="00342EA9" w:rsidDel="00342EA9">
          <w:rPr>
            <w:rFonts w:ascii="Times New Roman" w:hAnsi="Times New Roman" w:cs="Times New Roman"/>
            <w:sz w:val="24"/>
            <w:szCs w:val="24"/>
          </w:rPr>
          <w:delText>d]</w:delText>
        </w:r>
      </w:del>
      <w:ins w:id="102" w:author="Miller, Harvey J." w:date="2019-06-25T13:39:00Z">
        <w:r w:rsidR="00342EA9" w:rsidRPr="00342EA9">
          <w:rPr>
            <w:rFonts w:ascii="Times New Roman" w:hAnsi="Times New Roman" w:cs="Times New Roman"/>
            <w:sz w:val="24"/>
            <w:szCs w:val="24"/>
          </w:rPr>
          <w:t xml:space="preserve"> </w:t>
        </w:r>
      </w:ins>
    </w:p>
    <w:p w14:paraId="602CF804" w14:textId="77777777" w:rsidR="00527134" w:rsidRPr="00342EA9" w:rsidRDefault="00A344F0">
      <w:pPr>
        <w:jc w:val="both"/>
        <w:rPr>
          <w:rFonts w:ascii="Times New Roman" w:hAnsi="Times New Roman" w:cs="Times New Roman"/>
          <w:sz w:val="24"/>
          <w:szCs w:val="24"/>
        </w:rPr>
        <w:pPrChange w:id="103" w:author="Miller, Harvey J." w:date="2019-06-25T13:41:00Z">
          <w:pPr/>
        </w:pPrChange>
      </w:pPr>
      <w:r w:rsidRPr="00342EA9">
        <w:rPr>
          <w:rFonts w:ascii="Times New Roman" w:hAnsi="Times New Roman" w:cs="Times New Roman"/>
          <w:sz w:val="24"/>
          <w:szCs w:val="24"/>
        </w:rPr>
        <w:t>Survey-based method is</w:t>
      </w:r>
      <w:r w:rsidR="00C965F1" w:rsidRPr="00342EA9">
        <w:rPr>
          <w:rFonts w:ascii="Times New Roman" w:hAnsi="Times New Roman" w:cs="Times New Roman"/>
          <w:sz w:val="24"/>
          <w:szCs w:val="24"/>
        </w:rPr>
        <w:t xml:space="preserve"> definite</w:t>
      </w:r>
      <w:r w:rsidRPr="00342EA9">
        <w:rPr>
          <w:rFonts w:ascii="Times New Roman" w:hAnsi="Times New Roman" w:cs="Times New Roman"/>
          <w:sz w:val="24"/>
          <w:szCs w:val="24"/>
        </w:rPr>
        <w:t>ly the</w:t>
      </w:r>
      <w:r w:rsidR="00C965F1" w:rsidRPr="00342EA9">
        <w:rPr>
          <w:rFonts w:ascii="Times New Roman" w:hAnsi="Times New Roman" w:cs="Times New Roman"/>
          <w:sz w:val="24"/>
          <w:szCs w:val="24"/>
        </w:rPr>
        <w:t xml:space="preserve"> majority</w:t>
      </w:r>
      <w:r w:rsidR="00884679" w:rsidRPr="00342EA9">
        <w:rPr>
          <w:rFonts w:ascii="Times New Roman" w:hAnsi="Times New Roman" w:cs="Times New Roman"/>
          <w:sz w:val="24"/>
          <w:szCs w:val="24"/>
        </w:rPr>
        <w:t xml:space="preserve"> among all RTI impact studies</w:t>
      </w:r>
      <w:r w:rsidR="00C965F1" w:rsidRPr="00342EA9">
        <w:rPr>
          <w:rFonts w:ascii="Times New Roman" w:hAnsi="Times New Roman" w:cs="Times New Roman"/>
          <w:sz w:val="24"/>
          <w:szCs w:val="24"/>
        </w:rPr>
        <w:t xml:space="preserve">. </w:t>
      </w:r>
      <w:r w:rsidR="00B817F7" w:rsidRPr="00342EA9">
        <w:rPr>
          <w:rFonts w:ascii="Times New Roman" w:hAnsi="Times New Roman" w:cs="Times New Roman"/>
          <w:sz w:val="24"/>
          <w:szCs w:val="24"/>
        </w:rPr>
        <w:t xml:space="preserve">Surveys </w:t>
      </w:r>
      <w:r w:rsidR="00C713D2" w:rsidRPr="00342EA9">
        <w:rPr>
          <w:rFonts w:ascii="Times New Roman" w:hAnsi="Times New Roman" w:cs="Times New Roman"/>
          <w:sz w:val="24"/>
          <w:szCs w:val="24"/>
        </w:rPr>
        <w:t xml:space="preserve">sample respondents </w:t>
      </w:r>
      <w:r w:rsidR="00B817F7" w:rsidRPr="00342EA9">
        <w:rPr>
          <w:rFonts w:ascii="Times New Roman" w:hAnsi="Times New Roman" w:cs="Times New Roman"/>
          <w:sz w:val="24"/>
          <w:szCs w:val="24"/>
        </w:rPr>
        <w:t>with the</w:t>
      </w:r>
      <w:r w:rsidR="00C713D2" w:rsidRPr="00342EA9">
        <w:rPr>
          <w:rFonts w:ascii="Times New Roman" w:hAnsi="Times New Roman" w:cs="Times New Roman"/>
          <w:sz w:val="24"/>
          <w:szCs w:val="24"/>
        </w:rPr>
        <w:t xml:space="preserve"> same questions</w:t>
      </w:r>
      <w:r w:rsidR="005E23E2" w:rsidRPr="00342EA9">
        <w:rPr>
          <w:rFonts w:ascii="Times New Roman" w:hAnsi="Times New Roman" w:cs="Times New Roman"/>
          <w:sz w:val="24"/>
          <w:szCs w:val="24"/>
        </w:rPr>
        <w:t>; t</w:t>
      </w:r>
      <w:r w:rsidR="00C713D2" w:rsidRPr="00342EA9">
        <w:rPr>
          <w:rFonts w:ascii="Times New Roman" w:hAnsi="Times New Roman" w:cs="Times New Roman"/>
          <w:sz w:val="24"/>
          <w:szCs w:val="24"/>
        </w:rPr>
        <w:t>hey measure many</w:t>
      </w:r>
      <w:r w:rsidR="00926DA8" w:rsidRPr="00342EA9">
        <w:rPr>
          <w:rFonts w:ascii="Times New Roman" w:hAnsi="Times New Roman" w:cs="Times New Roman"/>
          <w:sz w:val="24"/>
          <w:szCs w:val="24"/>
        </w:rPr>
        <w:t xml:space="preserve"> </w:t>
      </w:r>
      <w:r w:rsidR="00C713D2" w:rsidRPr="00342EA9">
        <w:rPr>
          <w:rFonts w:ascii="Times New Roman" w:hAnsi="Times New Roman" w:cs="Times New Roman"/>
          <w:sz w:val="24"/>
          <w:szCs w:val="24"/>
        </w:rPr>
        <w:t xml:space="preserve">variables, test hypotheses, and </w:t>
      </w:r>
      <w:r w:rsidR="00B44884" w:rsidRPr="00342EA9">
        <w:rPr>
          <w:rFonts w:ascii="Times New Roman" w:hAnsi="Times New Roman" w:cs="Times New Roman"/>
          <w:sz w:val="24"/>
          <w:szCs w:val="24"/>
        </w:rPr>
        <w:t>conclude</w:t>
      </w:r>
      <w:r w:rsidR="00C713D2" w:rsidRPr="00342EA9">
        <w:rPr>
          <w:rFonts w:ascii="Times New Roman" w:hAnsi="Times New Roman" w:cs="Times New Roman"/>
          <w:sz w:val="24"/>
          <w:szCs w:val="24"/>
        </w:rPr>
        <w:t xml:space="preserve"> temporal </w:t>
      </w:r>
      <w:r w:rsidR="00274A25" w:rsidRPr="00342EA9">
        <w:rPr>
          <w:rFonts w:ascii="Times New Roman" w:hAnsi="Times New Roman" w:cs="Times New Roman"/>
          <w:sz w:val="24"/>
          <w:szCs w:val="24"/>
        </w:rPr>
        <w:t>sequence</w:t>
      </w:r>
      <w:r w:rsidR="00C713D2" w:rsidRPr="00342EA9">
        <w:rPr>
          <w:rFonts w:ascii="Times New Roman" w:hAnsi="Times New Roman" w:cs="Times New Roman"/>
          <w:sz w:val="24"/>
          <w:szCs w:val="24"/>
        </w:rPr>
        <w:t xml:space="preserve"> from questions about past behavior, </w:t>
      </w:r>
      <w:r w:rsidR="00926DA8" w:rsidRPr="00342EA9">
        <w:rPr>
          <w:rFonts w:ascii="Times New Roman" w:hAnsi="Times New Roman" w:cs="Times New Roman"/>
          <w:sz w:val="24"/>
          <w:szCs w:val="24"/>
        </w:rPr>
        <w:t>experiences, or characteristics</w:t>
      </w:r>
      <w:r w:rsidR="00C713D2" w:rsidRPr="00342EA9">
        <w:rPr>
          <w:rFonts w:ascii="Times New Roman" w:hAnsi="Times New Roman" w:cs="Times New Roman"/>
          <w:sz w:val="24"/>
          <w:szCs w:val="24"/>
        </w:rPr>
        <w:t xml:space="preserve"> </w:t>
      </w:r>
      <w:r w:rsidR="00926DA8" w:rsidRPr="00AB4F43">
        <w:rPr>
          <w:rFonts w:ascii="Times New Roman" w:hAnsi="Times New Roman" w:cs="Times New Roman"/>
          <w:sz w:val="24"/>
          <w:szCs w:val="24"/>
        </w:rPr>
        <w:fldChar w:fldCharType="begin" w:fldLock="1"/>
      </w:r>
      <w:r w:rsidR="002B7EBA"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sidRPr="00AB4F43">
        <w:rPr>
          <w:rFonts w:ascii="Times New Roman" w:hAnsi="Times New Roman" w:cs="Times New Roman"/>
          <w:sz w:val="24"/>
          <w:szCs w:val="24"/>
          <w:rPrChange w:id="104" w:author="Miller, Harvey J." w:date="2019-06-25T13:39:00Z">
            <w:rPr>
              <w:rFonts w:ascii="Times New Roman" w:hAnsi="Times New Roman" w:cs="Times New Roman"/>
              <w:sz w:val="24"/>
              <w:szCs w:val="24"/>
            </w:rPr>
          </w:rPrChange>
        </w:rPr>
        <w:fldChar w:fldCharType="separate"/>
      </w:r>
      <w:r w:rsidR="00926DA8" w:rsidRPr="00342EA9">
        <w:rPr>
          <w:rFonts w:ascii="Times New Roman" w:hAnsi="Times New Roman" w:cs="Times New Roman"/>
          <w:noProof/>
          <w:sz w:val="24"/>
          <w:szCs w:val="24"/>
        </w:rPr>
        <w:t>(Neuman &amp; Robson, 2014)</w:t>
      </w:r>
      <w:r w:rsidR="00926DA8" w:rsidRPr="00AB4F43">
        <w:rPr>
          <w:rFonts w:ascii="Times New Roman" w:hAnsi="Times New Roman" w:cs="Times New Roman"/>
          <w:sz w:val="24"/>
          <w:szCs w:val="24"/>
        </w:rPr>
        <w:fldChar w:fldCharType="end"/>
      </w:r>
      <w:r w:rsidR="00926DA8" w:rsidRPr="00342EA9">
        <w:rPr>
          <w:rFonts w:ascii="Times New Roman" w:hAnsi="Times New Roman" w:cs="Times New Roman"/>
          <w:sz w:val="24"/>
          <w:szCs w:val="24"/>
        </w:rPr>
        <w:t>.</w:t>
      </w:r>
      <w:r w:rsidR="00274A25" w:rsidRPr="00342EA9">
        <w:rPr>
          <w:rFonts w:ascii="Times New Roman" w:hAnsi="Times New Roman" w:cs="Times New Roman"/>
          <w:sz w:val="24"/>
          <w:szCs w:val="24"/>
        </w:rPr>
        <w:t xml:space="preserve"> </w:t>
      </w:r>
      <w:r w:rsidR="00AD32FF" w:rsidRPr="00342EA9">
        <w:rPr>
          <w:rFonts w:ascii="Times New Roman" w:hAnsi="Times New Roman" w:cs="Times New Roman"/>
          <w:sz w:val="24"/>
          <w:szCs w:val="24"/>
        </w:rPr>
        <w:t xml:space="preserve">Without </w:t>
      </w:r>
      <w:r w:rsidR="00E1211E" w:rsidRPr="00342EA9">
        <w:rPr>
          <w:rFonts w:ascii="Times New Roman" w:hAnsi="Times New Roman" w:cs="Times New Roman"/>
          <w:sz w:val="24"/>
          <w:szCs w:val="24"/>
        </w:rPr>
        <w:t xml:space="preserve">the support of </w:t>
      </w:r>
      <w:r w:rsidR="009B32B2" w:rsidRPr="00342EA9">
        <w:rPr>
          <w:rFonts w:ascii="Times New Roman" w:hAnsi="Times New Roman" w:cs="Times New Roman"/>
          <w:sz w:val="24"/>
          <w:szCs w:val="24"/>
        </w:rPr>
        <w:t xml:space="preserve">automatic </w:t>
      </w:r>
      <w:r w:rsidR="00E1211E" w:rsidRPr="00342EA9">
        <w:rPr>
          <w:rFonts w:ascii="Times New Roman" w:hAnsi="Times New Roman" w:cs="Times New Roman"/>
          <w:sz w:val="24"/>
          <w:szCs w:val="24"/>
        </w:rPr>
        <w:t xml:space="preserve">real-time data, </w:t>
      </w:r>
      <w:r w:rsidR="0050276C" w:rsidRPr="00342EA9">
        <w:rPr>
          <w:rFonts w:ascii="Times New Roman" w:hAnsi="Times New Roman" w:cs="Times New Roman"/>
          <w:sz w:val="24"/>
          <w:szCs w:val="24"/>
        </w:rPr>
        <w:t>passenger surveys are the most direct methods to assess PT system use</w:t>
      </w:r>
      <w:r w:rsidR="003F6634" w:rsidRPr="00342EA9">
        <w:rPr>
          <w:rFonts w:ascii="Times New Roman" w:hAnsi="Times New Roman" w:cs="Times New Roman"/>
          <w:sz w:val="24"/>
          <w:szCs w:val="24"/>
        </w:rPr>
        <w:t>, e</w:t>
      </w:r>
      <w:r w:rsidR="0050276C" w:rsidRPr="00342EA9">
        <w:rPr>
          <w:rFonts w:ascii="Times New Roman" w:hAnsi="Times New Roman" w:cs="Times New Roman"/>
          <w:sz w:val="24"/>
          <w:szCs w:val="24"/>
        </w:rPr>
        <w:t>specially for user experience and perceptions</w:t>
      </w:r>
      <w:r w:rsidR="003F6634" w:rsidRPr="00342EA9">
        <w:rPr>
          <w:rFonts w:ascii="Times New Roman" w:hAnsi="Times New Roman" w:cs="Times New Roman"/>
          <w:sz w:val="24"/>
          <w:szCs w:val="24"/>
        </w:rPr>
        <w:t>.</w:t>
      </w:r>
      <w:r w:rsidR="007D2BF8" w:rsidRPr="00342EA9">
        <w:rPr>
          <w:rFonts w:ascii="Times New Roman" w:hAnsi="Times New Roman" w:cs="Times New Roman"/>
          <w:sz w:val="24"/>
          <w:szCs w:val="24"/>
        </w:rPr>
        <w:t xml:space="preserve"> </w:t>
      </w:r>
      <w:r w:rsidR="004D7616" w:rsidRPr="00342EA9">
        <w:rPr>
          <w:rFonts w:ascii="Times New Roman" w:hAnsi="Times New Roman" w:cs="Times New Roman"/>
          <w:sz w:val="24"/>
          <w:szCs w:val="24"/>
        </w:rPr>
        <w:t xml:space="preserve">Meanwhile, survey data can quantitatively assess different attributes </w:t>
      </w:r>
      <w:r w:rsidR="00A95C49" w:rsidRPr="00342EA9">
        <w:rPr>
          <w:rFonts w:ascii="Times New Roman" w:hAnsi="Times New Roman" w:cs="Times New Roman"/>
          <w:sz w:val="24"/>
          <w:szCs w:val="24"/>
        </w:rPr>
        <w:t>using self-reported data</w:t>
      </w:r>
      <w:r w:rsidR="002B7EBA" w:rsidRPr="00342EA9">
        <w:rPr>
          <w:rFonts w:ascii="Times New Roman" w:hAnsi="Times New Roman" w:cs="Times New Roman"/>
          <w:sz w:val="24"/>
          <w:szCs w:val="24"/>
        </w:rPr>
        <w:t xml:space="preserve"> </w:t>
      </w:r>
      <w:r w:rsidR="002B7EBA" w:rsidRPr="00AB4F43">
        <w:rPr>
          <w:rFonts w:ascii="Times New Roman" w:hAnsi="Times New Roman" w:cs="Times New Roman"/>
          <w:sz w:val="24"/>
          <w:szCs w:val="24"/>
        </w:rPr>
        <w:fldChar w:fldCharType="begin" w:fldLock="1"/>
      </w:r>
      <w:r w:rsidR="00EB0D86"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sidRPr="00AB4F43">
        <w:rPr>
          <w:rFonts w:ascii="Times New Roman" w:hAnsi="Times New Roman" w:cs="Times New Roman"/>
          <w:sz w:val="24"/>
          <w:szCs w:val="24"/>
          <w:rPrChange w:id="105" w:author="Miller, Harvey J." w:date="2019-06-25T13:39:00Z">
            <w:rPr>
              <w:rFonts w:ascii="Times New Roman" w:hAnsi="Times New Roman" w:cs="Times New Roman"/>
              <w:sz w:val="24"/>
              <w:szCs w:val="24"/>
            </w:rPr>
          </w:rPrChange>
        </w:rPr>
        <w:fldChar w:fldCharType="separate"/>
      </w:r>
      <w:r w:rsidR="002B7EBA" w:rsidRPr="00342EA9">
        <w:rPr>
          <w:rFonts w:ascii="Times New Roman" w:hAnsi="Times New Roman" w:cs="Times New Roman"/>
          <w:noProof/>
          <w:sz w:val="24"/>
          <w:szCs w:val="24"/>
        </w:rPr>
        <w:t>(Neuman &amp; Robson, 2014)</w:t>
      </w:r>
      <w:r w:rsidR="002B7EBA" w:rsidRPr="00AB4F43">
        <w:rPr>
          <w:rFonts w:ascii="Times New Roman" w:hAnsi="Times New Roman" w:cs="Times New Roman"/>
          <w:sz w:val="24"/>
          <w:szCs w:val="24"/>
        </w:rPr>
        <w:fldChar w:fldCharType="end"/>
      </w:r>
      <w:r w:rsidR="00030536" w:rsidRPr="00342EA9">
        <w:rPr>
          <w:rFonts w:ascii="Times New Roman" w:hAnsi="Times New Roman" w:cs="Times New Roman"/>
          <w:sz w:val="24"/>
          <w:szCs w:val="24"/>
        </w:rPr>
        <w:t xml:space="preserve">, which </w:t>
      </w:r>
      <w:r w:rsidR="00585EFC" w:rsidRPr="00342EA9">
        <w:rPr>
          <w:rFonts w:ascii="Times New Roman" w:hAnsi="Times New Roman" w:cs="Times New Roman"/>
          <w:sz w:val="24"/>
          <w:szCs w:val="24"/>
        </w:rPr>
        <w:t xml:space="preserve">partially </w:t>
      </w:r>
      <w:r w:rsidR="00030536" w:rsidRPr="00342EA9">
        <w:rPr>
          <w:rFonts w:ascii="Times New Roman" w:hAnsi="Times New Roman" w:cs="Times New Roman"/>
          <w:sz w:val="24"/>
          <w:szCs w:val="24"/>
        </w:rPr>
        <w:t>guarantees</w:t>
      </w:r>
      <w:r w:rsidR="00A70D78" w:rsidRPr="00342EA9">
        <w:rPr>
          <w:rFonts w:ascii="Times New Roman" w:hAnsi="Times New Roman" w:cs="Times New Roman"/>
          <w:sz w:val="24"/>
          <w:szCs w:val="24"/>
        </w:rPr>
        <w:t xml:space="preserve"> generalizability</w:t>
      </w:r>
      <w:r w:rsidR="00452C5C" w:rsidRPr="00342EA9">
        <w:rPr>
          <w:rFonts w:ascii="Times New Roman" w:hAnsi="Times New Roman" w:cs="Times New Roman"/>
          <w:sz w:val="24"/>
          <w:szCs w:val="24"/>
        </w:rPr>
        <w:t xml:space="preserve"> and authenticity</w:t>
      </w:r>
      <w:r w:rsidR="00A95C49" w:rsidRPr="00342EA9">
        <w:rPr>
          <w:rFonts w:ascii="Times New Roman" w:hAnsi="Times New Roman" w:cs="Times New Roman"/>
          <w:sz w:val="24"/>
          <w:szCs w:val="24"/>
        </w:rPr>
        <w:t xml:space="preserve">. </w:t>
      </w:r>
      <w:r w:rsidR="002B7EBA" w:rsidRPr="00342EA9">
        <w:rPr>
          <w:rFonts w:ascii="Times New Roman" w:hAnsi="Times New Roman" w:cs="Times New Roman"/>
          <w:sz w:val="24"/>
          <w:szCs w:val="24"/>
        </w:rPr>
        <w:t xml:space="preserve">Besides, </w:t>
      </w:r>
      <w:r w:rsidR="00A254F6" w:rsidRPr="00342EA9">
        <w:rPr>
          <w:rFonts w:ascii="Times New Roman" w:hAnsi="Times New Roman" w:cs="Times New Roman"/>
          <w:sz w:val="24"/>
          <w:szCs w:val="24"/>
        </w:rPr>
        <w:t xml:space="preserve">in contrast to the automatic generated data, </w:t>
      </w:r>
      <w:r w:rsidR="002B7EBA" w:rsidRPr="00342EA9">
        <w:rPr>
          <w:rFonts w:ascii="Times New Roman" w:hAnsi="Times New Roman" w:cs="Times New Roman"/>
          <w:sz w:val="24"/>
          <w:szCs w:val="24"/>
        </w:rPr>
        <w:t>t</w:t>
      </w:r>
      <w:r w:rsidR="00527134" w:rsidRPr="00342EA9">
        <w:rPr>
          <w:rFonts w:ascii="Times New Roman" w:hAnsi="Times New Roman" w:cs="Times New Roman"/>
          <w:sz w:val="24"/>
          <w:szCs w:val="24"/>
        </w:rPr>
        <w:t>he surveys’ data also point to users, instead of vehicles.</w:t>
      </w:r>
      <w:r w:rsidR="00AA0F1F" w:rsidRPr="00342EA9">
        <w:rPr>
          <w:rFonts w:ascii="Times New Roman" w:hAnsi="Times New Roman" w:cs="Times New Roman"/>
          <w:sz w:val="24"/>
          <w:szCs w:val="24"/>
        </w:rPr>
        <w:t xml:space="preserve"> </w:t>
      </w:r>
      <w:r w:rsidR="00DB2381" w:rsidRPr="00342EA9">
        <w:rPr>
          <w:rFonts w:ascii="Times New Roman" w:hAnsi="Times New Roman" w:cs="Times New Roman"/>
          <w:sz w:val="24"/>
          <w:szCs w:val="24"/>
        </w:rPr>
        <w:t xml:space="preserve">The human-centered nature of survey data also guarantees its </w:t>
      </w:r>
      <w:r w:rsidR="00B239C5" w:rsidRPr="00342EA9">
        <w:rPr>
          <w:rFonts w:ascii="Times New Roman" w:hAnsi="Times New Roman" w:cs="Times New Roman"/>
          <w:sz w:val="24"/>
          <w:szCs w:val="24"/>
        </w:rPr>
        <w:t xml:space="preserve">direct and close </w:t>
      </w:r>
      <w:r w:rsidR="006B482A" w:rsidRPr="00342EA9">
        <w:rPr>
          <w:rFonts w:ascii="Times New Roman" w:hAnsi="Times New Roman" w:cs="Times New Roman"/>
          <w:sz w:val="24"/>
          <w:szCs w:val="24"/>
        </w:rPr>
        <w:t>connection with human per se</w:t>
      </w:r>
      <w:r w:rsidR="00DB2381" w:rsidRPr="00342EA9">
        <w:rPr>
          <w:rFonts w:ascii="Times New Roman" w:hAnsi="Times New Roman" w:cs="Times New Roman"/>
          <w:sz w:val="24"/>
          <w:szCs w:val="24"/>
        </w:rPr>
        <w:t>.</w:t>
      </w:r>
    </w:p>
    <w:p w14:paraId="383393D6" w14:textId="77777777" w:rsidR="007D2BF8" w:rsidRDefault="007D2BF8">
      <w:pPr>
        <w:ind w:firstLine="720"/>
        <w:jc w:val="both"/>
        <w:rPr>
          <w:rFonts w:ascii="Times New Roman" w:hAnsi="Times New Roman" w:cs="Times New Roman"/>
          <w:sz w:val="24"/>
          <w:szCs w:val="24"/>
        </w:rPr>
        <w:pPrChange w:id="106" w:author="Miller, Harvey J." w:date="2019-06-25T13:41:00Z">
          <w:pPr>
            <w:ind w:firstLine="720"/>
          </w:pPr>
        </w:pPrChange>
      </w:pPr>
      <w:r>
        <w:rPr>
          <w:rFonts w:ascii="Times New Roman" w:hAnsi="Times New Roman" w:cs="Times New Roman"/>
          <w:sz w:val="24"/>
          <w:szCs w:val="24"/>
        </w:rPr>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lastRenderedPageBreak/>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14:paraId="2DBB3F2D" w14:textId="77777777" w:rsidR="000A0580" w:rsidRDefault="00261D3C">
      <w:pPr>
        <w:jc w:val="both"/>
        <w:rPr>
          <w:rFonts w:ascii="Times New Roman" w:hAnsi="Times New Roman" w:cs="Times New Roman"/>
          <w:sz w:val="24"/>
          <w:szCs w:val="24"/>
        </w:rPr>
        <w:pPrChange w:id="107" w:author="Miller, Harvey J." w:date="2019-06-25T13:41:00Z">
          <w:pPr/>
        </w:pPrChange>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0355F1">
        <w:rPr>
          <w:rFonts w:ascii="Times New Roman" w:hAnsi="Times New Roman" w:cs="Times New Roman"/>
          <w:sz w:val="24"/>
          <w:szCs w:val="24"/>
        </w:rPr>
        <w:t>certain</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14:paraId="0373714D" w14:textId="77777777" w:rsidR="00342EA9" w:rsidRDefault="00342EA9" w:rsidP="000A0580">
      <w:pPr>
        <w:rPr>
          <w:ins w:id="108" w:author="Miller, Harvey J." w:date="2019-06-25T13:41:00Z"/>
          <w:rFonts w:ascii="Times New Roman" w:hAnsi="Times New Roman" w:cs="Times New Roman"/>
          <w:sz w:val="24"/>
          <w:szCs w:val="24"/>
        </w:rPr>
      </w:pPr>
    </w:p>
    <w:p w14:paraId="7ECE432D" w14:textId="77777777" w:rsidR="00DC656E" w:rsidRPr="00342EA9" w:rsidDel="00342EA9" w:rsidRDefault="000A0580">
      <w:pPr>
        <w:jc w:val="both"/>
        <w:rPr>
          <w:del w:id="109" w:author="Miller, Harvey J." w:date="2019-06-25T13:41:00Z"/>
          <w:rFonts w:ascii="Times New Roman" w:hAnsi="Times New Roman" w:cs="Times New Roman"/>
          <w:b/>
          <w:sz w:val="24"/>
          <w:szCs w:val="24"/>
          <w:rPrChange w:id="110" w:author="Miller, Harvey J." w:date="2019-06-25T13:41:00Z">
            <w:rPr>
              <w:del w:id="111" w:author="Miller, Harvey J." w:date="2019-06-25T13:41:00Z"/>
              <w:rFonts w:ascii="Times New Roman" w:hAnsi="Times New Roman" w:cs="Times New Roman"/>
              <w:sz w:val="24"/>
              <w:szCs w:val="24"/>
            </w:rPr>
          </w:rPrChange>
        </w:rPr>
        <w:pPrChange w:id="112" w:author="Miller, Harvey J." w:date="2019-06-25T13:42:00Z">
          <w:pPr/>
        </w:pPrChange>
      </w:pPr>
      <w:del w:id="113" w:author="Miller, Harvey J." w:date="2019-06-25T13:41:00Z">
        <w:r w:rsidRPr="00342EA9" w:rsidDel="00342EA9">
          <w:rPr>
            <w:rFonts w:ascii="Times New Roman" w:hAnsi="Times New Roman" w:cs="Times New Roman"/>
            <w:b/>
            <w:sz w:val="24"/>
            <w:szCs w:val="24"/>
            <w:rPrChange w:id="114" w:author="Miller, Harvey J." w:date="2019-06-25T13:41:00Z">
              <w:rPr>
                <w:rFonts w:ascii="Times New Roman" w:hAnsi="Times New Roman" w:cs="Times New Roman"/>
                <w:sz w:val="24"/>
                <w:szCs w:val="24"/>
              </w:rPr>
            </w:rPrChange>
          </w:rPr>
          <w:delText>[</w:delText>
        </w:r>
      </w:del>
      <w:r w:rsidRPr="00342EA9">
        <w:rPr>
          <w:rFonts w:ascii="Times New Roman" w:hAnsi="Times New Roman" w:cs="Times New Roman"/>
          <w:b/>
          <w:sz w:val="24"/>
          <w:szCs w:val="24"/>
          <w:rPrChange w:id="115" w:author="Miller, Harvey J." w:date="2019-06-25T13:41:00Z">
            <w:rPr>
              <w:rFonts w:ascii="Times New Roman" w:hAnsi="Times New Roman" w:cs="Times New Roman"/>
              <w:sz w:val="24"/>
              <w:szCs w:val="24"/>
            </w:rPr>
          </w:rPrChange>
        </w:rPr>
        <w:t>Simulation</w:t>
      </w:r>
      <w:ins w:id="116" w:author="Miller, Harvey J." w:date="2019-06-25T13:41:00Z">
        <w:r w:rsidR="00342EA9" w:rsidRPr="00342EA9">
          <w:rPr>
            <w:rFonts w:ascii="Times New Roman" w:hAnsi="Times New Roman" w:cs="Times New Roman"/>
            <w:b/>
            <w:sz w:val="24"/>
            <w:szCs w:val="24"/>
            <w:rPrChange w:id="117" w:author="Miller, Harvey J." w:date="2019-06-25T13:41:00Z">
              <w:rPr>
                <w:rFonts w:ascii="Times New Roman" w:hAnsi="Times New Roman" w:cs="Times New Roman"/>
                <w:sz w:val="24"/>
                <w:szCs w:val="24"/>
              </w:rPr>
            </w:rPrChange>
          </w:rPr>
          <w:t xml:space="preserve">.  </w:t>
        </w:r>
      </w:ins>
      <w:del w:id="118" w:author="Miller, Harvey J." w:date="2019-06-25T13:41:00Z">
        <w:r w:rsidRPr="00342EA9" w:rsidDel="00342EA9">
          <w:rPr>
            <w:rFonts w:ascii="Times New Roman" w:hAnsi="Times New Roman" w:cs="Times New Roman"/>
            <w:sz w:val="24"/>
            <w:szCs w:val="24"/>
          </w:rPr>
          <w:delText>]</w:delText>
        </w:r>
      </w:del>
    </w:p>
    <w:p w14:paraId="49F41BFE" w14:textId="77777777" w:rsidR="00BF0A85" w:rsidDel="00342EA9" w:rsidRDefault="000F2BED">
      <w:pPr>
        <w:jc w:val="both"/>
        <w:rPr>
          <w:del w:id="119" w:author="Miller, Harvey J." w:date="2019-06-25T13:42:00Z"/>
          <w:rFonts w:ascii="Times New Roman" w:hAnsi="Times New Roman" w:cs="Times New Roman"/>
          <w:sz w:val="24"/>
          <w:szCs w:val="24"/>
        </w:rPr>
        <w:pPrChange w:id="120" w:author="Miller, Harvey J." w:date="2019-06-25T13:42:00Z">
          <w:pPr/>
        </w:pPrChange>
      </w:pPr>
      <w:r w:rsidRPr="00342EA9">
        <w:rPr>
          <w:rFonts w:ascii="Times New Roman" w:hAnsi="Times New Roman" w:cs="Times New Roman"/>
          <w:sz w:val="24"/>
          <w:szCs w:val="24"/>
        </w:rPr>
        <w:t>Mathematical simulation is</w:t>
      </w:r>
      <w:r w:rsidR="00A05D54" w:rsidRPr="00342EA9">
        <w:rPr>
          <w:rFonts w:ascii="Times New Roman" w:hAnsi="Times New Roman" w:cs="Times New Roman"/>
          <w:sz w:val="24"/>
          <w:szCs w:val="24"/>
        </w:rPr>
        <w:t xml:space="preserve"> often used to investigate and solve problems that are </w:t>
      </w:r>
      <w:r w:rsidR="00810A12" w:rsidRPr="00342EA9">
        <w:rPr>
          <w:rFonts w:ascii="Times New Roman" w:hAnsi="Times New Roman" w:cs="Times New Roman"/>
          <w:sz w:val="24"/>
          <w:szCs w:val="24"/>
        </w:rPr>
        <w:t xml:space="preserve">too </w:t>
      </w:r>
      <w:r w:rsidR="00A05D54" w:rsidRPr="00342EA9">
        <w:rPr>
          <w:rFonts w:ascii="Times New Roman" w:hAnsi="Times New Roman" w:cs="Times New Roman"/>
          <w:sz w:val="24"/>
          <w:szCs w:val="24"/>
        </w:rPr>
        <w:t xml:space="preserve">difficult or costly to measure </w:t>
      </w:r>
      <w:r w:rsidR="00CB44CB" w:rsidRPr="00342EA9">
        <w:rPr>
          <w:rFonts w:ascii="Times New Roman" w:hAnsi="Times New Roman" w:cs="Times New Roman"/>
          <w:sz w:val="24"/>
          <w:szCs w:val="24"/>
        </w:rPr>
        <w:t>directly</w:t>
      </w:r>
      <w:r w:rsidR="00A05D54" w:rsidRPr="00342EA9">
        <w:rPr>
          <w:rFonts w:ascii="Times New Roman" w:hAnsi="Times New Roman" w:cs="Times New Roman"/>
          <w:sz w:val="24"/>
          <w:szCs w:val="24"/>
        </w:rPr>
        <w:t xml:space="preserve">. </w:t>
      </w:r>
      <w:r w:rsidR="00F82D5F" w:rsidRPr="00342EA9">
        <w:rPr>
          <w:rFonts w:ascii="Times New Roman" w:hAnsi="Times New Roman" w:cs="Times New Roman"/>
          <w:sz w:val="24"/>
          <w:szCs w:val="24"/>
        </w:rPr>
        <w:t xml:space="preserve">For example, Cats and Gkioulou (2014) </w:t>
      </w:r>
      <w:r w:rsidR="005814A8" w:rsidRPr="00342EA9">
        <w:rPr>
          <w:rFonts w:ascii="Times New Roman" w:hAnsi="Times New Roman" w:cs="Times New Roman"/>
          <w:sz w:val="24"/>
          <w:szCs w:val="24"/>
        </w:rPr>
        <w:t xml:space="preserve">adopted an agent-based model to </w:t>
      </w:r>
      <w:r w:rsidR="008E7AF7" w:rsidRPr="00342EA9">
        <w:rPr>
          <w:rFonts w:ascii="Times New Roman" w:hAnsi="Times New Roman" w:cs="Times New Roman"/>
          <w:sz w:val="24"/>
          <w:szCs w:val="24"/>
        </w:rPr>
        <w:t xml:space="preserve">simulate the </w:t>
      </w:r>
      <w:r w:rsidR="0003767A" w:rsidRPr="00342EA9">
        <w:rPr>
          <w:rFonts w:ascii="Times New Roman" w:hAnsi="Times New Roman" w:cs="Times New Roman"/>
          <w:sz w:val="24"/>
          <w:szCs w:val="24"/>
        </w:rPr>
        <w:t>influence</w:t>
      </w:r>
      <w:r w:rsidR="008E7AF7" w:rsidRPr="00342EA9">
        <w:rPr>
          <w:rFonts w:ascii="Times New Roman" w:hAnsi="Times New Roman" w:cs="Times New Roman"/>
          <w:sz w:val="24"/>
          <w:szCs w:val="24"/>
        </w:rPr>
        <w:t xml:space="preserve"> of </w:t>
      </w:r>
      <w:r w:rsidR="0087363F" w:rsidRPr="00342EA9">
        <w:rPr>
          <w:rFonts w:ascii="Times New Roman" w:hAnsi="Times New Roman" w:cs="Times New Roman"/>
          <w:sz w:val="24"/>
          <w:szCs w:val="24"/>
        </w:rPr>
        <w:t>PT</w:t>
      </w:r>
      <w:r w:rsidR="008E7AF7" w:rsidRPr="00342EA9">
        <w:rPr>
          <w:rFonts w:ascii="Times New Roman" w:hAnsi="Times New Roman" w:cs="Times New Roman"/>
          <w:sz w:val="24"/>
          <w:szCs w:val="24"/>
        </w:rPr>
        <w:t xml:space="preserve"> reliability and real-time information on waiting time un</w:t>
      </w:r>
      <w:r w:rsidR="00874FD7" w:rsidRPr="00342EA9">
        <w:rPr>
          <w:rFonts w:ascii="Times New Roman" w:hAnsi="Times New Roman" w:cs="Times New Roman"/>
          <w:sz w:val="24"/>
          <w:szCs w:val="24"/>
        </w:rPr>
        <w:t>c</w:t>
      </w:r>
      <w:r w:rsidR="008E7AF7" w:rsidRPr="00342EA9">
        <w:rPr>
          <w:rFonts w:ascii="Times New Roman" w:hAnsi="Times New Roman" w:cs="Times New Roman"/>
          <w:sz w:val="24"/>
          <w:szCs w:val="24"/>
        </w:rPr>
        <w:t>ertainty</w:t>
      </w:r>
      <w:r w:rsidR="006A1782" w:rsidRPr="00342EA9">
        <w:rPr>
          <w:rFonts w:ascii="Times New Roman" w:hAnsi="Times New Roman" w:cs="Times New Roman"/>
          <w:sz w:val="24"/>
          <w:szCs w:val="24"/>
        </w:rPr>
        <w:t xml:space="preserve"> </w:t>
      </w:r>
      <w:r w:rsidR="006A1782" w:rsidRPr="00D15CD3">
        <w:rPr>
          <w:rFonts w:ascii="Times New Roman" w:hAnsi="Times New Roman" w:cs="Times New Roman"/>
          <w:sz w:val="24"/>
          <w:szCs w:val="24"/>
        </w:rPr>
        <w:fldChar w:fldCharType="begin" w:fldLock="1"/>
      </w:r>
      <w:r w:rsidR="008814DF"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sidRPr="00D15CD3">
        <w:rPr>
          <w:rFonts w:ascii="Times New Roman" w:hAnsi="Times New Roman" w:cs="Times New Roman"/>
          <w:sz w:val="24"/>
          <w:szCs w:val="24"/>
          <w:rPrChange w:id="121" w:author="Miller, Harvey J." w:date="2019-06-25T13:41:00Z">
            <w:rPr>
              <w:rFonts w:ascii="Times New Roman" w:hAnsi="Times New Roman" w:cs="Times New Roman"/>
              <w:sz w:val="24"/>
              <w:szCs w:val="24"/>
            </w:rPr>
          </w:rPrChange>
        </w:rPr>
        <w:fldChar w:fldCharType="separate"/>
      </w:r>
      <w:r w:rsidR="006A1782" w:rsidRPr="00342EA9">
        <w:rPr>
          <w:rFonts w:ascii="Times New Roman" w:hAnsi="Times New Roman" w:cs="Times New Roman"/>
          <w:noProof/>
          <w:sz w:val="24"/>
          <w:szCs w:val="24"/>
        </w:rPr>
        <w:t>(Cats &amp; Gkioulou, 2017)</w:t>
      </w:r>
      <w:r w:rsidR="006A1782" w:rsidRPr="00D15CD3">
        <w:rPr>
          <w:rFonts w:ascii="Times New Roman" w:hAnsi="Times New Roman" w:cs="Times New Roman"/>
          <w:sz w:val="24"/>
          <w:szCs w:val="24"/>
        </w:rPr>
        <w:fldChar w:fldCharType="end"/>
      </w:r>
      <w:r w:rsidR="008E7AF7" w:rsidRPr="00342EA9">
        <w:rPr>
          <w:rFonts w:ascii="Times New Roman" w:hAnsi="Times New Roman" w:cs="Times New Roman"/>
          <w:sz w:val="24"/>
          <w:szCs w:val="24"/>
        </w:rPr>
        <w:t>.</w:t>
      </w:r>
      <w:r w:rsidR="008814DF" w:rsidRPr="00342EA9">
        <w:rPr>
          <w:rFonts w:ascii="Times New Roman" w:hAnsi="Times New Roman" w:cs="Times New Roman"/>
          <w:sz w:val="24"/>
          <w:szCs w:val="24"/>
        </w:rPr>
        <w:t xml:space="preserve"> Agent-based model simulation usually adopts several assumptions and represents the simultaneous </w:t>
      </w:r>
      <w:r w:rsidR="00BC1EFF" w:rsidRPr="00342EA9">
        <w:rPr>
          <w:rFonts w:ascii="Times New Roman" w:hAnsi="Times New Roman" w:cs="Times New Roman"/>
          <w:sz w:val="24"/>
          <w:szCs w:val="24"/>
        </w:rPr>
        <w:t xml:space="preserve">actions </w:t>
      </w:r>
      <w:r w:rsidR="008814DF" w:rsidRPr="00342EA9">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sidRPr="00D15CD3">
        <w:rPr>
          <w:rFonts w:ascii="Times New Roman" w:hAnsi="Times New Roman" w:cs="Times New Roman"/>
          <w:sz w:val="24"/>
          <w:szCs w:val="24"/>
        </w:rPr>
        <w:fldChar w:fldCharType="begin" w:fldLock="1"/>
      </w:r>
      <w:r w:rsidR="000211DD"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sidRPr="00D15CD3">
        <w:rPr>
          <w:rFonts w:ascii="Times New Roman" w:hAnsi="Times New Roman" w:cs="Times New Roman"/>
          <w:sz w:val="24"/>
          <w:szCs w:val="24"/>
          <w:rPrChange w:id="122" w:author="Miller, Harvey J." w:date="2019-06-25T13:41:00Z">
            <w:rPr>
              <w:rFonts w:ascii="Times New Roman" w:hAnsi="Times New Roman" w:cs="Times New Roman"/>
              <w:sz w:val="24"/>
              <w:szCs w:val="24"/>
            </w:rPr>
          </w:rPrChange>
        </w:rPr>
        <w:fldChar w:fldCharType="separate"/>
      </w:r>
      <w:r w:rsidR="008814DF" w:rsidRPr="00342EA9">
        <w:rPr>
          <w:rFonts w:ascii="Times New Roman" w:hAnsi="Times New Roman" w:cs="Times New Roman"/>
          <w:noProof/>
          <w:sz w:val="24"/>
          <w:szCs w:val="24"/>
        </w:rPr>
        <w:t>(Gkioulou, 2013)</w:t>
      </w:r>
      <w:r w:rsidR="008814DF" w:rsidRPr="00D15CD3">
        <w:rPr>
          <w:rFonts w:ascii="Times New Roman" w:hAnsi="Times New Roman" w:cs="Times New Roman"/>
          <w:sz w:val="24"/>
          <w:szCs w:val="24"/>
        </w:rPr>
        <w:fldChar w:fldCharType="end"/>
      </w:r>
      <w:r w:rsidR="008814DF" w:rsidRPr="00342EA9">
        <w:rPr>
          <w:rFonts w:ascii="Times New Roman" w:hAnsi="Times New Roman" w:cs="Times New Roman"/>
          <w:sz w:val="24"/>
          <w:szCs w:val="24"/>
        </w:rPr>
        <w:t>.</w:t>
      </w:r>
      <w:r w:rsidR="00AA6ED9" w:rsidRPr="00342EA9">
        <w:rPr>
          <w:rFonts w:ascii="Times New Roman" w:hAnsi="Times New Roman" w:cs="Times New Roman"/>
          <w:sz w:val="24"/>
          <w:szCs w:val="24"/>
        </w:rPr>
        <w:t xml:space="preserve"> However, the effectiveness of the model is debatable, and the adopted assumptions could also be </w:t>
      </w:r>
      <w:r w:rsidR="000507DB" w:rsidRPr="00342EA9">
        <w:rPr>
          <w:rFonts w:ascii="Times New Roman" w:hAnsi="Times New Roman" w:cs="Times New Roman"/>
          <w:sz w:val="24"/>
          <w:szCs w:val="24"/>
        </w:rPr>
        <w:t>inconsistent with the r</w:t>
      </w:r>
      <w:r w:rsidR="00081031" w:rsidRPr="00342EA9">
        <w:rPr>
          <w:rFonts w:ascii="Times New Roman" w:hAnsi="Times New Roman" w:cs="Times New Roman"/>
          <w:sz w:val="24"/>
          <w:szCs w:val="24"/>
        </w:rPr>
        <w:t>eality</w:t>
      </w:r>
      <w:r w:rsidR="00AA6ED9" w:rsidRPr="00342EA9">
        <w:rPr>
          <w:rFonts w:ascii="Times New Roman" w:hAnsi="Times New Roman" w:cs="Times New Roman"/>
          <w:sz w:val="24"/>
          <w:szCs w:val="24"/>
        </w:rPr>
        <w:t>.</w:t>
      </w:r>
    </w:p>
    <w:p w14:paraId="34E2C8D9" w14:textId="77777777" w:rsidR="00342EA9" w:rsidRPr="00342EA9" w:rsidRDefault="00342EA9">
      <w:pPr>
        <w:jc w:val="both"/>
        <w:rPr>
          <w:ins w:id="123" w:author="Miller, Harvey J." w:date="2019-06-25T13:42:00Z"/>
          <w:rFonts w:ascii="Times New Roman" w:hAnsi="Times New Roman" w:cs="Times New Roman"/>
          <w:sz w:val="24"/>
          <w:szCs w:val="24"/>
        </w:rPr>
        <w:pPrChange w:id="124" w:author="Miller, Harvey J." w:date="2019-06-25T13:42:00Z">
          <w:pPr/>
        </w:pPrChange>
      </w:pPr>
      <w:ins w:id="125" w:author="Miller, Harvey J." w:date="2019-06-25T13:42:00Z">
        <w:r>
          <w:rPr>
            <w:rFonts w:ascii="Times New Roman" w:hAnsi="Times New Roman" w:cs="Times New Roman"/>
            <w:sz w:val="24"/>
            <w:szCs w:val="24"/>
          </w:rPr>
          <w:tab/>
        </w:r>
      </w:ins>
    </w:p>
    <w:p w14:paraId="7B40040C" w14:textId="77777777" w:rsidR="00E30CEC" w:rsidDel="00342EA9" w:rsidRDefault="00342EA9" w:rsidP="007B5D15">
      <w:pPr>
        <w:rPr>
          <w:del w:id="126" w:author="Miller, Harvey J." w:date="2019-06-25T13:42:00Z"/>
          <w:rFonts w:ascii="Times New Roman" w:hAnsi="Times New Roman" w:cs="Times New Roman"/>
          <w:sz w:val="24"/>
          <w:szCs w:val="24"/>
        </w:rPr>
      </w:pPr>
      <w:commentRangeStart w:id="127"/>
      <w:ins w:id="128" w:author="Miller, Harvey J." w:date="2019-06-25T13:42:00Z">
        <w:r>
          <w:rPr>
            <w:rFonts w:ascii="Times New Roman" w:hAnsi="Times New Roman" w:cs="Times New Roman"/>
            <w:sz w:val="24"/>
            <w:szCs w:val="24"/>
          </w:rPr>
          <w:tab/>
        </w:r>
      </w:ins>
    </w:p>
    <w:p w14:paraId="61E82AAE" w14:textId="77777777" w:rsidR="00C95C71" w:rsidRDefault="00C95C71">
      <w:pPr>
        <w:jc w:val="both"/>
        <w:rPr>
          <w:rFonts w:ascii="Times New Roman" w:hAnsi="Times New Roman" w:cs="Times New Roman"/>
          <w:sz w:val="24"/>
          <w:szCs w:val="24"/>
        </w:rPr>
        <w:pPrChange w:id="129" w:author="Miller, Harvey J." w:date="2019-06-25T13:42:00Z">
          <w:pPr/>
        </w:pPrChange>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commentRangeEnd w:id="127"/>
      <w:r w:rsidR="00342EA9">
        <w:rPr>
          <w:rStyle w:val="CommentReference"/>
        </w:rPr>
        <w:commentReference w:id="127"/>
      </w:r>
    </w:p>
    <w:p w14:paraId="22BA4BD3" w14:textId="77777777" w:rsidR="00C95C71" w:rsidRPr="007B5D15" w:rsidRDefault="00C95C71" w:rsidP="007B5D15">
      <w:pPr>
        <w:rPr>
          <w:rFonts w:ascii="Times New Roman" w:hAnsi="Times New Roman" w:cs="Times New Roman"/>
          <w:sz w:val="24"/>
          <w:szCs w:val="24"/>
        </w:rPr>
      </w:pPr>
    </w:p>
    <w:p w14:paraId="5FFBA5BB" w14:textId="77777777" w:rsidR="009B5263" w:rsidRPr="00342EA9" w:rsidRDefault="009B5263" w:rsidP="009B5263">
      <w:pPr>
        <w:pStyle w:val="ListParagraph"/>
        <w:numPr>
          <w:ilvl w:val="0"/>
          <w:numId w:val="5"/>
        </w:numPr>
        <w:spacing w:line="256" w:lineRule="auto"/>
        <w:rPr>
          <w:rFonts w:ascii="Times New Roman" w:hAnsi="Times New Roman" w:cs="Times New Roman"/>
          <w:b/>
          <w:sz w:val="24"/>
          <w:szCs w:val="24"/>
          <w:u w:val="single"/>
          <w:rPrChange w:id="130" w:author="Miller, Harvey J." w:date="2019-06-25T13:43:00Z">
            <w:rPr>
              <w:rFonts w:ascii="Times New Roman" w:hAnsi="Times New Roman" w:cs="Times New Roman"/>
              <w:sz w:val="24"/>
              <w:szCs w:val="24"/>
            </w:rPr>
          </w:rPrChange>
        </w:rPr>
      </w:pPr>
      <w:r w:rsidRPr="00342EA9">
        <w:rPr>
          <w:rFonts w:ascii="Times New Roman" w:hAnsi="Times New Roman" w:cs="Times New Roman"/>
          <w:b/>
          <w:sz w:val="24"/>
          <w:szCs w:val="24"/>
          <w:u w:val="single"/>
          <w:rPrChange w:id="131" w:author="Miller, Harvey J." w:date="2019-06-25T13:43:00Z">
            <w:rPr>
              <w:rFonts w:ascii="Times New Roman" w:hAnsi="Times New Roman" w:cs="Times New Roman"/>
              <w:sz w:val="24"/>
              <w:szCs w:val="24"/>
            </w:rPr>
          </w:rPrChange>
        </w:rPr>
        <w:t>Methodology</w:t>
      </w:r>
    </w:p>
    <w:p w14:paraId="5411ED18" w14:textId="77777777" w:rsidR="00C13172" w:rsidRPr="00C13172" w:rsidRDefault="003D69A7">
      <w:pPr>
        <w:spacing w:line="256" w:lineRule="auto"/>
        <w:jc w:val="both"/>
        <w:rPr>
          <w:rFonts w:ascii="Times New Roman" w:hAnsi="Times New Roman" w:cs="Times New Roman"/>
          <w:sz w:val="24"/>
          <w:szCs w:val="24"/>
        </w:rPr>
        <w:pPrChange w:id="132" w:author="Miller, Harvey J." w:date="2019-06-25T13:43:00Z">
          <w:pPr>
            <w:spacing w:line="256" w:lineRule="auto"/>
          </w:pPr>
        </w:pPrChange>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w:t>
      </w:r>
      <w:r w:rsidR="008248D4">
        <w:rPr>
          <w:rFonts w:ascii="Times New Roman" w:hAnsi="Times New Roman" w:cs="Times New Roman"/>
          <w:sz w:val="24"/>
          <w:szCs w:val="24"/>
        </w:rPr>
        <w:t xml:space="preserve"> (TPSs)</w:t>
      </w:r>
      <w:r w:rsidR="0054135E">
        <w:rPr>
          <w:rFonts w:ascii="Times New Roman" w:hAnsi="Times New Roman" w:cs="Times New Roman"/>
          <w:sz w:val="24"/>
          <w:szCs w:val="24"/>
        </w:rPr>
        <w:t xml:space="preserve">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14:paraId="4EC19CB7" w14:textId="77777777" w:rsidR="009B5263" w:rsidRPr="00342EA9" w:rsidRDefault="009B5263" w:rsidP="009B5263">
      <w:pPr>
        <w:pStyle w:val="ListParagraph"/>
        <w:numPr>
          <w:ilvl w:val="1"/>
          <w:numId w:val="7"/>
        </w:numPr>
        <w:spacing w:line="256" w:lineRule="auto"/>
        <w:rPr>
          <w:rFonts w:ascii="Times New Roman" w:hAnsi="Times New Roman" w:cs="Times New Roman"/>
          <w:b/>
          <w:sz w:val="24"/>
          <w:szCs w:val="24"/>
          <w:rPrChange w:id="133" w:author="Miller, Harvey J." w:date="2019-06-25T13:43:00Z">
            <w:rPr>
              <w:rFonts w:ascii="Times New Roman" w:hAnsi="Times New Roman" w:cs="Times New Roman"/>
              <w:sz w:val="24"/>
              <w:szCs w:val="24"/>
            </w:rPr>
          </w:rPrChange>
        </w:rPr>
      </w:pPr>
      <w:r w:rsidRPr="00342EA9">
        <w:rPr>
          <w:rFonts w:ascii="Times New Roman" w:hAnsi="Times New Roman" w:cs="Times New Roman"/>
          <w:b/>
          <w:sz w:val="24"/>
          <w:szCs w:val="24"/>
          <w:rPrChange w:id="134" w:author="Miller, Harvey J." w:date="2019-06-25T13:43:00Z">
            <w:rPr>
              <w:rFonts w:ascii="Times New Roman" w:hAnsi="Times New Roman" w:cs="Times New Roman"/>
              <w:sz w:val="24"/>
              <w:szCs w:val="24"/>
            </w:rPr>
          </w:rPrChange>
        </w:rPr>
        <w:t>Data</w:t>
      </w:r>
      <w:del w:id="135" w:author="Miller, Harvey J." w:date="2019-06-25T13:43:00Z">
        <w:r w:rsidRPr="00342EA9" w:rsidDel="00342EA9">
          <w:rPr>
            <w:rFonts w:ascii="Times New Roman" w:hAnsi="Times New Roman" w:cs="Times New Roman"/>
            <w:b/>
            <w:sz w:val="24"/>
            <w:szCs w:val="24"/>
            <w:rPrChange w:id="136" w:author="Miller, Harvey J." w:date="2019-06-25T13:43:00Z">
              <w:rPr>
                <w:rFonts w:ascii="Times New Roman" w:hAnsi="Times New Roman" w:cs="Times New Roman"/>
                <w:sz w:val="24"/>
                <w:szCs w:val="24"/>
              </w:rPr>
            </w:rPrChange>
          </w:rPr>
          <w:delText xml:space="preserve"> source</w:delText>
        </w:r>
      </w:del>
    </w:p>
    <w:p w14:paraId="74A60101" w14:textId="77777777" w:rsidR="009B5263" w:rsidRDefault="009B5263">
      <w:pPr>
        <w:jc w:val="both"/>
        <w:rPr>
          <w:rFonts w:ascii="Times New Roman" w:hAnsi="Times New Roman" w:cs="Times New Roman"/>
          <w:sz w:val="24"/>
          <w:szCs w:val="24"/>
        </w:rPr>
        <w:pPrChange w:id="137" w:author="Miller, Harvey J." w:date="2019-06-25T13:43:00Z">
          <w:pPr/>
        </w:pPrChange>
      </w:pPr>
      <w:r>
        <w:rPr>
          <w:rFonts w:ascii="Times New Roman" w:hAnsi="Times New Roman" w:cs="Times New Roman"/>
          <w:sz w:val="24"/>
          <w:szCs w:val="24"/>
        </w:rPr>
        <w:t xml:space="preserve">Introduced by Google </w:t>
      </w:r>
      <w:del w:id="138" w:author="Miller, Harvey J." w:date="2019-06-25T13:43:00Z">
        <w:r w:rsidDel="00342EA9">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in 2006, </w:t>
      </w:r>
      <w:ins w:id="139" w:author="Miller, Harvey J." w:date="2019-06-25T13:43:00Z">
        <w:r w:rsidR="00342EA9">
          <w:rPr>
            <w:rFonts w:ascii="Times New Roman" w:hAnsi="Times New Roman" w:cs="Times New Roman"/>
            <w:sz w:val="24"/>
            <w:szCs w:val="24"/>
          </w:rPr>
          <w:t>the General Transit Feed Specification (</w:t>
        </w:r>
      </w:ins>
      <w:r>
        <w:rPr>
          <w:rFonts w:ascii="Times New Roman" w:hAnsi="Times New Roman" w:cs="Times New Roman"/>
          <w:sz w:val="24"/>
          <w:szCs w:val="24"/>
        </w:rPr>
        <w:t>GTF</w:t>
      </w:r>
      <w:ins w:id="140" w:author="Miller, Harvey J." w:date="2019-06-25T13:43:00Z">
        <w:r w:rsidR="00342EA9">
          <w:rPr>
            <w:rFonts w:ascii="Times New Roman" w:hAnsi="Times New Roman" w:cs="Times New Roman"/>
            <w:sz w:val="24"/>
            <w:szCs w:val="24"/>
          </w:rPr>
          <w:t>S)</w:t>
        </w:r>
      </w:ins>
      <w:del w:id="141" w:author="Miller, Harvey J." w:date="2019-06-25T13:43:00Z">
        <w:r w:rsidDel="00342EA9">
          <w:rPr>
            <w:rFonts w:ascii="Times New Roman" w:hAnsi="Times New Roman" w:cs="Times New Roman"/>
            <w:sz w:val="24"/>
            <w:szCs w:val="24"/>
          </w:rPr>
          <w:delText>S</w:delText>
        </w:r>
      </w:del>
      <w:r>
        <w:rPr>
          <w:rFonts w:ascii="Times New Roman" w:hAnsi="Times New Roman" w:cs="Times New Roman"/>
          <w:sz w:val="24"/>
          <w:szCs w:val="24"/>
        </w:rPr>
        <w:t xml:space="preserve"> </w:t>
      </w:r>
      <w:ins w:id="142" w:author="Miller, Harvey J." w:date="2019-06-25T13:44:00Z">
        <w:r w:rsidR="00342EA9">
          <w:rPr>
            <w:rFonts w:ascii="Times New Roman" w:hAnsi="Times New Roman" w:cs="Times New Roman"/>
            <w:sz w:val="24"/>
            <w:szCs w:val="24"/>
          </w:rPr>
          <w:t>consists of</w:t>
        </w:r>
      </w:ins>
      <w:del w:id="143" w:author="Miller, Harvey J." w:date="2019-06-25T13:44:00Z">
        <w:r w:rsidDel="00342EA9">
          <w:rPr>
            <w:rFonts w:ascii="Times New Roman" w:hAnsi="Times New Roman" w:cs="Times New Roman"/>
            <w:sz w:val="24"/>
            <w:szCs w:val="24"/>
          </w:rPr>
          <w:delText>is a collection of</w:delText>
        </w:r>
      </w:del>
      <w:r>
        <w:rPr>
          <w:rFonts w:ascii="Times New Roman" w:hAnsi="Times New Roman" w:cs="Times New Roman"/>
          <w:sz w:val="24"/>
          <w:szCs w:val="24"/>
        </w:rPr>
        <w:t xml:space="preserve"> two data </w:t>
      </w:r>
      <w:ins w:id="144" w:author="Miller, Harvey J." w:date="2019-06-25T13:44:00Z">
        <w:r w:rsidR="00342EA9">
          <w:rPr>
            <w:rFonts w:ascii="Times New Roman" w:hAnsi="Times New Roman" w:cs="Times New Roman"/>
            <w:sz w:val="24"/>
            <w:szCs w:val="24"/>
          </w:rPr>
          <w:t>stnadards</w:t>
        </w:r>
      </w:ins>
      <w:del w:id="145" w:author="Miller, Harvey J." w:date="2019-06-25T13:44:00Z">
        <w:r w:rsidDel="00342EA9">
          <w:rPr>
            <w:rFonts w:ascii="Times New Roman" w:hAnsi="Times New Roman" w:cs="Times New Roman"/>
            <w:sz w:val="24"/>
            <w:szCs w:val="24"/>
          </w:rPr>
          <w:delText>types</w:delText>
        </w:r>
      </w:del>
      <w:r>
        <w:rPr>
          <w:rFonts w:ascii="Times New Roman" w:hAnsi="Times New Roman" w:cs="Times New Roman"/>
          <w:sz w:val="24"/>
          <w:szCs w:val="24"/>
        </w:rPr>
        <w:t>: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14:paraId="1F816C1E" w14:textId="77777777" w:rsidR="009B5263" w:rsidRDefault="009B5263">
      <w:pPr>
        <w:ind w:firstLine="720"/>
        <w:jc w:val="both"/>
        <w:rPr>
          <w:ins w:id="146" w:author="Miller, Harvey J." w:date="2019-06-25T13:43:00Z"/>
          <w:rFonts w:ascii="Times New Roman" w:hAnsi="Times New Roman" w:cs="Times New Roman"/>
          <w:sz w:val="24"/>
          <w:szCs w:val="24"/>
        </w:rPr>
        <w:pPrChange w:id="147" w:author="Miller, Harvey J." w:date="2019-06-25T13:43:00Z">
          <w:pPr>
            <w:ind w:firstLine="720"/>
          </w:pPr>
        </w:pPrChange>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431D6BFA" w14:textId="77777777" w:rsidR="00342EA9" w:rsidRDefault="00342EA9">
      <w:pPr>
        <w:ind w:firstLine="720"/>
        <w:jc w:val="both"/>
        <w:rPr>
          <w:rFonts w:ascii="Times New Roman" w:hAnsi="Times New Roman" w:cs="Times New Roman"/>
          <w:sz w:val="24"/>
          <w:szCs w:val="24"/>
        </w:rPr>
        <w:pPrChange w:id="148" w:author="Miller, Harvey J." w:date="2019-06-25T13:43:00Z">
          <w:pPr>
            <w:ind w:firstLine="720"/>
          </w:pPr>
        </w:pPrChange>
      </w:pPr>
    </w:p>
    <w:p w14:paraId="5AC42EAF" w14:textId="77777777" w:rsidR="009B5263" w:rsidRPr="008013CC" w:rsidRDefault="009B5263" w:rsidP="009B5263">
      <w:pPr>
        <w:pStyle w:val="ListParagraph"/>
        <w:numPr>
          <w:ilvl w:val="1"/>
          <w:numId w:val="7"/>
        </w:numPr>
        <w:spacing w:line="256" w:lineRule="auto"/>
        <w:rPr>
          <w:rFonts w:ascii="Times New Roman" w:hAnsi="Times New Roman" w:cs="Times New Roman"/>
          <w:b/>
          <w:sz w:val="24"/>
          <w:szCs w:val="24"/>
          <w:rPrChange w:id="149" w:author="Miller, Harvey J." w:date="2019-06-25T13:44:00Z">
            <w:rPr>
              <w:rFonts w:ascii="Times New Roman" w:hAnsi="Times New Roman" w:cs="Times New Roman"/>
              <w:sz w:val="24"/>
              <w:szCs w:val="24"/>
            </w:rPr>
          </w:rPrChange>
        </w:rPr>
      </w:pPr>
      <w:r w:rsidRPr="008013CC">
        <w:rPr>
          <w:rFonts w:ascii="Times New Roman" w:hAnsi="Times New Roman" w:cs="Times New Roman"/>
          <w:b/>
          <w:sz w:val="24"/>
          <w:szCs w:val="24"/>
          <w:rPrChange w:id="150" w:author="Miller, Harvey J." w:date="2019-06-25T13:44:00Z">
            <w:rPr>
              <w:rFonts w:ascii="Times New Roman" w:hAnsi="Times New Roman" w:cs="Times New Roman"/>
              <w:sz w:val="24"/>
              <w:szCs w:val="24"/>
            </w:rPr>
          </w:rPrChange>
        </w:rPr>
        <w:t>Synchronization</w:t>
      </w:r>
    </w:p>
    <w:p w14:paraId="333FD9C0" w14:textId="77777777" w:rsidR="009B5263" w:rsidRDefault="007332EA">
      <w:pPr>
        <w:jc w:val="both"/>
        <w:rPr>
          <w:rFonts w:ascii="Times New Roman" w:hAnsi="Times New Roman" w:cs="Times New Roman"/>
          <w:sz w:val="24"/>
          <w:szCs w:val="24"/>
        </w:rPr>
        <w:pPrChange w:id="151" w:author="Miller, Harvey J." w:date="2019-06-25T13:44:00Z">
          <w:pPr/>
        </w:pPrChange>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14:paraId="33915CFD" w14:textId="77777777" w:rsidR="009B5263" w:rsidRDefault="009B5263">
      <w:pPr>
        <w:ind w:firstLine="720"/>
        <w:jc w:val="both"/>
        <w:rPr>
          <w:rFonts w:ascii="Times New Roman" w:hAnsi="Times New Roman" w:cs="Times New Roman"/>
          <w:sz w:val="24"/>
          <w:szCs w:val="24"/>
        </w:rPr>
        <w:pPrChange w:id="152" w:author="Miller, Harvey J." w:date="2019-06-25T13:44:00Z">
          <w:pPr>
            <w:ind w:firstLine="720"/>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14:paraId="6C745523" w14:textId="77777777" w:rsidTr="00E86BF0">
        <w:trPr>
          <w:trHeight w:val="817"/>
          <w:jc w:val="center"/>
        </w:trPr>
        <w:tc>
          <w:tcPr>
            <w:tcW w:w="258" w:type="pct"/>
          </w:tcPr>
          <w:p w14:paraId="6AA91F43" w14:textId="77777777" w:rsidR="009B5263" w:rsidRDefault="009B5263">
            <w:pPr>
              <w:ind w:firstLine="720"/>
              <w:rPr>
                <w:rFonts w:ascii="Times New Roman" w:hAnsi="Times New Roman" w:cs="Times New Roman"/>
                <w:sz w:val="24"/>
                <w:szCs w:val="24"/>
              </w:rPr>
            </w:pPr>
          </w:p>
        </w:tc>
        <w:tc>
          <w:tcPr>
            <w:tcW w:w="4462" w:type="pct"/>
            <w:hideMark/>
          </w:tcPr>
          <w:p w14:paraId="752146DF" w14:textId="77777777" w:rsidR="009B5263" w:rsidRPr="00D16BE4" w:rsidRDefault="001E49B0"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18A8CAAE" w14:textId="77777777"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53" w:name="_Ref8213065"/>
            <w:r w:rsidR="008E26AA">
              <w:rPr>
                <w:rFonts w:ascii="Times New Roman" w:hAnsi="Times New Roman" w:cs="Times New Roman"/>
                <w:noProof/>
                <w:sz w:val="24"/>
                <w:szCs w:val="24"/>
              </w:rPr>
              <w:t>1</w:t>
            </w:r>
            <w:bookmarkEnd w:id="153"/>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14:paraId="1E743DD2" w14:textId="77777777" w:rsidR="009B5263" w:rsidRDefault="009B5263">
            <w:pPr>
              <w:ind w:firstLine="720"/>
              <w:rPr>
                <w:rFonts w:ascii="Times New Roman" w:hAnsi="Times New Roman" w:cs="Times New Roman"/>
                <w:sz w:val="24"/>
                <w:szCs w:val="24"/>
              </w:rPr>
            </w:pPr>
          </w:p>
        </w:tc>
      </w:tr>
    </w:tbl>
    <w:p w14:paraId="45F3143A" w14:textId="77777777" w:rsidR="008013CC" w:rsidRDefault="008013CC">
      <w:pPr>
        <w:rPr>
          <w:ins w:id="154" w:author="Miller, Harvey J." w:date="2019-06-25T13:44:00Z"/>
          <w:rFonts w:ascii="Times New Roman" w:hAnsi="Times New Roman" w:cs="Times New Roman"/>
          <w:sz w:val="24"/>
          <w:szCs w:val="24"/>
        </w:rPr>
        <w:pPrChange w:id="155" w:author="Miller, Harvey J." w:date="2019-06-25T13:44:00Z">
          <w:pPr>
            <w:ind w:firstLine="720"/>
          </w:pPr>
        </w:pPrChange>
      </w:pPr>
    </w:p>
    <w:p w14:paraId="195BE04C" w14:textId="77777777" w:rsidR="009B5263" w:rsidRDefault="009B5263">
      <w:pPr>
        <w:jc w:val="both"/>
        <w:rPr>
          <w:rFonts w:ascii="Times New Roman" w:hAnsi="Times New Roman" w:cs="Times New Roman"/>
          <w:sz w:val="24"/>
          <w:szCs w:val="24"/>
        </w:rPr>
        <w:pPrChange w:id="156" w:author="Miller, Harvey J." w:date="2019-06-25T13:45:00Z">
          <w:pPr>
            <w:ind w:firstLine="720"/>
          </w:pPr>
        </w:pPrChange>
      </w:pPr>
      <w:r>
        <w:rPr>
          <w:rFonts w:ascii="Times New Roman" w:hAnsi="Times New Roman" w:cs="Times New Roman"/>
          <w:sz w:val="24"/>
          <w:szCs w:val="24"/>
        </w:rPr>
        <w:t>If the user arrives at the stop between bus DD = n – 1 and bus DD = n, then the user will take bus DD = n.</w:t>
      </w:r>
    </w:p>
    <w:p w14:paraId="74B8744F" w14:textId="77777777" w:rsidR="002E6A40" w:rsidRDefault="009B5263">
      <w:pPr>
        <w:ind w:firstLine="720"/>
        <w:jc w:val="both"/>
        <w:rPr>
          <w:rFonts w:ascii="Times New Roman" w:hAnsi="Times New Roman" w:cs="Times New Roman"/>
          <w:sz w:val="24"/>
          <w:szCs w:val="24"/>
        </w:rPr>
        <w:pPrChange w:id="157" w:author="Miller, Harvey J." w:date="2019-06-25T13:45:00Z">
          <w:pPr>
            <w:ind w:firstLine="720"/>
          </w:pPr>
        </w:pPrChange>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14:paraId="6352FD72" w14:textId="77777777" w:rsidR="005D02F8" w:rsidRDefault="009B5263">
      <w:pPr>
        <w:ind w:firstLine="720"/>
        <w:jc w:val="both"/>
        <w:rPr>
          <w:rFonts w:ascii="Times New Roman" w:hAnsi="Times New Roman" w:cs="Times New Roman"/>
          <w:sz w:val="24"/>
          <w:szCs w:val="24"/>
        </w:rPr>
        <w:pPrChange w:id="158" w:author="Miller, Harvey J." w:date="2019-06-25T13:45:00Z">
          <w:pPr>
            <w:ind w:firstLine="720"/>
          </w:pPr>
        </w:pPrChange>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xml:space="preserve">, </w:t>
      </w:r>
      <w:r w:rsidR="006E7D88">
        <w:rPr>
          <w:rFonts w:ascii="Times New Roman" w:hAnsi="Times New Roman" w:cs="Times New Roman"/>
          <w:sz w:val="24"/>
          <w:szCs w:val="24"/>
        </w:rPr>
        <w:t>and</w:t>
      </w:r>
      <w:r w:rsidR="00F57271">
        <w:rPr>
          <w:rFonts w:ascii="Times New Roman" w:hAnsi="Times New Roman" w:cs="Times New Roman"/>
          <w:sz w:val="24"/>
          <w:szCs w:val="24"/>
        </w:rPr>
        <w:t xml:space="preserve"> the </w:t>
      </w:r>
      <w:r w:rsidR="006E7D88">
        <w:rPr>
          <w:rFonts w:ascii="Times New Roman" w:hAnsi="Times New Roman" w:cs="Times New Roman"/>
          <w:sz w:val="24"/>
          <w:szCs w:val="24"/>
        </w:rPr>
        <w:t xml:space="preserve">mathematical </w:t>
      </w:r>
      <w:r w:rsidR="00F57271">
        <w:rPr>
          <w:rFonts w:ascii="Times New Roman" w:hAnsi="Times New Roman" w:cs="Times New Roman"/>
          <w:sz w:val="24"/>
          <w:szCs w:val="24"/>
        </w:rPr>
        <w:t>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14:paraId="01D1FD46" w14:textId="77777777" w:rsidR="00DB4BCE" w:rsidRPr="00832B43" w:rsidRDefault="005D02F8">
      <w:pPr>
        <w:ind w:firstLine="720"/>
        <w:jc w:val="both"/>
        <w:rPr>
          <w:rFonts w:ascii="Times New Roman" w:hAnsi="Times New Roman" w:cs="Times New Roman"/>
          <w:sz w:val="24"/>
          <w:szCs w:val="24"/>
        </w:rPr>
        <w:pPrChange w:id="159" w:author="Miller, Harvey J." w:date="2019-06-25T13:45:00Z">
          <w:pPr>
            <w:ind w:firstLine="720"/>
          </w:pPr>
        </w:pPrChange>
      </w:pPr>
      <w:r>
        <w:rPr>
          <w:rFonts w:ascii="Times New Roman" w:hAnsi="Times New Roman" w:cs="Times New Roman"/>
          <w:sz w:val="24"/>
          <w:szCs w:val="24"/>
        </w:rPr>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 xml:space="preserve">the actual time of </w:t>
      </w:r>
      <w:r w:rsidR="002E0AE0">
        <w:rPr>
          <w:rFonts w:ascii="Times New Roman" w:hAnsi="Times New Roman" w:cs="Times New Roman"/>
          <w:sz w:val="24"/>
          <w:szCs w:val="24"/>
        </w:rPr>
        <w:t xml:space="preserve">departure </w:t>
      </w:r>
      <w:r w:rsidR="00536183">
        <w:rPr>
          <w:rFonts w:ascii="Times New Roman" w:hAnsi="Times New Roman" w:cs="Times New Roman"/>
          <w:sz w:val="24"/>
          <w:szCs w:val="24"/>
        </w:rPr>
        <w:t>(</w:t>
      </w:r>
      <w:r w:rsidR="003336A3">
        <w:rPr>
          <w:rFonts w:ascii="Times New Roman" w:hAnsi="Times New Roman" w:cs="Times New Roman"/>
          <w:sz w:val="24"/>
          <w:szCs w:val="24"/>
        </w:rPr>
        <w:t>A</w:t>
      </w:r>
      <w:r w:rsidR="00536183">
        <w:rPr>
          <w:rFonts w:ascii="Times New Roman" w:hAnsi="Times New Roman" w:cs="Times New Roman"/>
          <w:sz w:val="24"/>
          <w:szCs w:val="24"/>
        </w:rPr>
        <w:t>T</w:t>
      </w:r>
      <w:r w:rsidR="002E0AE0">
        <w:rPr>
          <w:rFonts w:ascii="Times New Roman" w:hAnsi="Times New Roman" w:cs="Times New Roman"/>
          <w:sz w:val="24"/>
          <w:szCs w:val="24"/>
        </w:rPr>
        <w:t>D</w:t>
      </w:r>
      <w:r w:rsidR="00536183">
        <w:rPr>
          <w:rFonts w:ascii="Times New Roman" w:hAnsi="Times New Roman" w:cs="Times New Roman"/>
          <w:sz w:val="24"/>
          <w:szCs w:val="24"/>
        </w:rPr>
        <w:t>)</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 xml:space="preserve">expected time of </w:t>
      </w:r>
      <w:r w:rsidR="002E0AE0">
        <w:rPr>
          <w:rFonts w:ascii="Times New Roman" w:hAnsi="Times New Roman" w:cs="Times New Roman"/>
          <w:sz w:val="24"/>
          <w:szCs w:val="24"/>
        </w:rPr>
        <w:t xml:space="preserve">departure </w:t>
      </w:r>
      <w:r w:rsidR="003336A3">
        <w:rPr>
          <w:rFonts w:ascii="Times New Roman" w:hAnsi="Times New Roman" w:cs="Times New Roman"/>
          <w:sz w:val="24"/>
          <w:szCs w:val="24"/>
        </w:rPr>
        <w:t>(ET</w:t>
      </w:r>
      <w:r w:rsidR="002E0AE0">
        <w:rPr>
          <w:rFonts w:ascii="Times New Roman" w:hAnsi="Times New Roman" w:cs="Times New Roman"/>
          <w:sz w:val="24"/>
          <w:szCs w:val="24"/>
        </w:rPr>
        <w:t>D</w:t>
      </w:r>
      <w:r w:rsidR="003336A3">
        <w:rPr>
          <w:rFonts w:ascii="Times New Roman" w:hAnsi="Times New Roman" w:cs="Times New Roman"/>
          <w:sz w:val="24"/>
          <w:szCs w:val="24"/>
        </w:rPr>
        <w:t>)</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14:paraId="191A1359" w14:textId="77777777" w:rsidTr="00552336">
        <w:trPr>
          <w:trHeight w:val="580"/>
          <w:jc w:val="center"/>
        </w:trPr>
        <w:tc>
          <w:tcPr>
            <w:tcW w:w="256" w:type="pct"/>
            <w:vAlign w:val="center"/>
          </w:tcPr>
          <w:p w14:paraId="6FEE0765" w14:textId="77777777" w:rsidR="00832B43" w:rsidRDefault="00832B43" w:rsidP="00E86BF0">
            <w:pPr>
              <w:pStyle w:val="TimesNewRoman"/>
              <w:rPr>
                <w:lang w:eastAsia="ja-JP"/>
              </w:rPr>
            </w:pPr>
          </w:p>
        </w:tc>
        <w:tc>
          <w:tcPr>
            <w:tcW w:w="4463" w:type="pct"/>
            <w:vAlign w:val="center"/>
            <w:hideMark/>
          </w:tcPr>
          <w:p w14:paraId="199EAAE7" w14:textId="77777777"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770F1809" w14:textId="77777777"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14:paraId="1864FD66" w14:textId="77777777"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14:paraId="7559F124" w14:textId="5A7D88B4" w:rsidR="00CA0611" w:rsidRDefault="005D02F8">
      <w:pPr>
        <w:pStyle w:val="IndentTimesNewRoman"/>
        <w:jc w:val="both"/>
        <w:pPrChange w:id="160" w:author="Miller, Harvey J." w:date="2019-06-25T13:58:00Z">
          <w:pPr>
            <w:pStyle w:val="IndentTimesNewRoman"/>
          </w:pPr>
        </w:pPrChange>
      </w:pPr>
      <w:r w:rsidRPr="00E86BF0">
        <w:rPr>
          <w:rStyle w:val="TimesNewRomanChar"/>
        </w:rPr>
        <w:t>The reclaimed delay</w:t>
      </w:r>
      <w:r w:rsidR="00DA4ADC">
        <w:t xml:space="preserve"> could be </w:t>
      </w:r>
      <w:ins w:id="161" w:author="Miller, Harvey J." w:date="2019-06-25T13:58:00Z">
        <w:r w:rsidR="00EE1A26">
          <w:t xml:space="preserve">small </w:t>
        </w:r>
      </w:ins>
      <w:del w:id="162" w:author="Miller, Harvey J." w:date="2019-06-25T13:58:00Z">
        <w:r w:rsidR="00DA4ADC" w:rsidDel="00EE1A26">
          <w:delText xml:space="preserve">tiny </w:delText>
        </w:r>
      </w:del>
      <w:r w:rsidR="00DA4ADC">
        <w:t>but critical</w:t>
      </w:r>
      <w:r w:rsidR="00712CC8">
        <w:t xml:space="preserve"> for RTA users</w:t>
      </w:r>
      <w:r w:rsidR="00DA4ADC">
        <w:t>:</w:t>
      </w:r>
      <w:r w:rsidR="00AC6619">
        <w:t xml:space="preserve"> c</w:t>
      </w:r>
      <w:r w:rsidR="009B5263">
        <w:t xml:space="preserve">onsequently, </w:t>
      </w:r>
      <w:r w:rsidR="00E65E10">
        <w:t xml:space="preserve">the </w:t>
      </w:r>
      <w:r w:rsidR="00123726">
        <w:t xml:space="preserve">RTA </w:t>
      </w:r>
      <w:r w:rsidR="00E65E10">
        <w:t xml:space="preserve">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EE1A26">
        <w:instrText xml:space="preserve"> \* MERGEFORMAT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ins w:id="163" w:author="Miller, Harvey J." w:date="2019-06-25T13:59:00Z">
        <w:r w:rsidR="004C4082">
          <w:t xml:space="preserve">  </w:t>
        </w:r>
      </w:ins>
    </w:p>
    <w:p w14:paraId="1684F009" w14:textId="77777777" w:rsidR="00633CD8" w:rsidRDefault="002C7DA1" w:rsidP="000E5B82">
      <w:pPr>
        <w:keepNext/>
        <w:jc w:val="center"/>
      </w:pPr>
      <w:r>
        <w:rPr>
          <w:noProof/>
        </w:rPr>
        <w:drawing>
          <wp:inline distT="0" distB="0" distL="0" distR="0" wp14:anchorId="3F64F81A" wp14:editId="1F8ED8A3">
            <wp:extent cx="59436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33825"/>
                    </a:xfrm>
                    <a:prstGeom prst="rect">
                      <a:avLst/>
                    </a:prstGeom>
                  </pic:spPr>
                </pic:pic>
              </a:graphicData>
            </a:graphic>
          </wp:inline>
        </w:drawing>
      </w:r>
    </w:p>
    <w:p w14:paraId="04F949C9" w14:textId="77777777" w:rsidR="009B5263" w:rsidRDefault="000E5B82" w:rsidP="000E5B82">
      <w:pPr>
        <w:jc w:val="center"/>
        <w:rPr>
          <w:rFonts w:ascii="Times New Roman" w:hAnsi="Times New Roman" w:cs="Times New Roman"/>
          <w:sz w:val="24"/>
          <w:szCs w:val="24"/>
        </w:rPr>
      </w:pPr>
      <w:bookmarkStart w:id="164"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B338F3">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164"/>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6A90668E" w14:textId="77777777" w:rsidR="000B02F0" w:rsidRPr="009E50ED" w:rsidRDefault="000B02F0" w:rsidP="009E50ED">
      <w:pPr>
        <w:spacing w:line="256" w:lineRule="auto"/>
        <w:rPr>
          <w:rFonts w:ascii="Times New Roman" w:hAnsi="Times New Roman" w:cs="Times New Roman"/>
          <w:sz w:val="24"/>
          <w:szCs w:val="24"/>
        </w:rPr>
      </w:pPr>
    </w:p>
    <w:p w14:paraId="40BB3AD0" w14:textId="58A9BCA1" w:rsidR="009B5263" w:rsidRPr="004C4082" w:rsidRDefault="00C24714" w:rsidP="009B5263">
      <w:pPr>
        <w:pStyle w:val="ListParagraph"/>
        <w:numPr>
          <w:ilvl w:val="1"/>
          <w:numId w:val="7"/>
        </w:numPr>
        <w:spacing w:line="256" w:lineRule="auto"/>
        <w:rPr>
          <w:rFonts w:ascii="Times New Roman" w:hAnsi="Times New Roman" w:cs="Times New Roman"/>
          <w:b/>
          <w:sz w:val="24"/>
          <w:szCs w:val="24"/>
          <w:rPrChange w:id="165" w:author="Miller, Harvey J." w:date="2019-06-25T14:00:00Z">
            <w:rPr>
              <w:rFonts w:ascii="Times New Roman" w:hAnsi="Times New Roman" w:cs="Times New Roman"/>
              <w:sz w:val="24"/>
              <w:szCs w:val="24"/>
            </w:rPr>
          </w:rPrChange>
        </w:rPr>
      </w:pPr>
      <w:ins w:id="166" w:author="Miller, Harvey J." w:date="2019-06-25T14:09:00Z">
        <w:r>
          <w:rPr>
            <w:rFonts w:ascii="Times New Roman" w:hAnsi="Times New Roman" w:cs="Times New Roman"/>
            <w:b/>
            <w:sz w:val="24"/>
            <w:szCs w:val="24"/>
          </w:rPr>
          <w:t>Non-RTI t</w:t>
        </w:r>
      </w:ins>
      <w:del w:id="167" w:author="Miller, Harvey J." w:date="2019-06-25T14:09:00Z">
        <w:r w:rsidR="0028681B" w:rsidRPr="004C4082" w:rsidDel="00C24714">
          <w:rPr>
            <w:rFonts w:ascii="Times New Roman" w:hAnsi="Times New Roman" w:cs="Times New Roman"/>
            <w:b/>
            <w:sz w:val="24"/>
            <w:szCs w:val="24"/>
            <w:rPrChange w:id="168" w:author="Miller, Harvey J." w:date="2019-06-25T14:00:00Z">
              <w:rPr>
                <w:rFonts w:ascii="Times New Roman" w:hAnsi="Times New Roman" w:cs="Times New Roman"/>
                <w:sz w:val="24"/>
                <w:szCs w:val="24"/>
              </w:rPr>
            </w:rPrChange>
          </w:rPr>
          <w:delText>T</w:delText>
        </w:r>
      </w:del>
      <w:r w:rsidR="0028681B" w:rsidRPr="004C4082">
        <w:rPr>
          <w:rFonts w:ascii="Times New Roman" w:hAnsi="Times New Roman" w:cs="Times New Roman"/>
          <w:b/>
          <w:sz w:val="24"/>
          <w:szCs w:val="24"/>
          <w:rPrChange w:id="169" w:author="Miller, Harvey J." w:date="2019-06-25T14:00:00Z">
            <w:rPr>
              <w:rFonts w:ascii="Times New Roman" w:hAnsi="Times New Roman" w:cs="Times New Roman"/>
              <w:sz w:val="24"/>
              <w:szCs w:val="24"/>
            </w:rPr>
          </w:rPrChange>
        </w:rPr>
        <w:t>rip planning strategies</w:t>
      </w:r>
    </w:p>
    <w:p w14:paraId="69CC269C" w14:textId="77777777" w:rsidR="00383EF9" w:rsidRPr="00E47FBA" w:rsidRDefault="006D07F4">
      <w:pPr>
        <w:jc w:val="both"/>
        <w:rPr>
          <w:rFonts w:ascii="Times New Roman" w:hAnsi="Times New Roman" w:cs="Times New Roman"/>
          <w:sz w:val="24"/>
          <w:szCs w:val="24"/>
        </w:rPr>
        <w:pPrChange w:id="170" w:author="Miller, Harvey J." w:date="2019-06-25T14:00:00Z">
          <w:pPr/>
        </w:pPrChange>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w:t>
      </w:r>
      <w:r w:rsidR="005D2558">
        <w:rPr>
          <w:rFonts w:ascii="Times New Roman" w:hAnsi="Times New Roman" w:cs="Times New Roman"/>
          <w:sz w:val="24"/>
          <w:szCs w:val="24"/>
        </w:rPr>
        <w:t>on</w:t>
      </w:r>
      <w:r w:rsidR="00D9751E">
        <w:rPr>
          <w:rFonts w:ascii="Times New Roman" w:hAnsi="Times New Roman" w:cs="Times New Roman"/>
          <w:sz w:val="24"/>
          <w:szCs w:val="24"/>
        </w:rPr>
        <w:t xml:space="preserve"> user’s walking and boarding</w:t>
      </w:r>
      <w:r w:rsidR="0029194C">
        <w:rPr>
          <w:rFonts w:ascii="Times New Roman" w:hAnsi="Times New Roman" w:cs="Times New Roman"/>
          <w:sz w:val="24"/>
          <w:szCs w:val="24"/>
        </w:rPr>
        <w:t xml:space="preserve"> process</w:t>
      </w:r>
      <w:r w:rsidR="00D9751E">
        <w:rPr>
          <w:rFonts w:ascii="Times New Roman" w:hAnsi="Times New Roman" w:cs="Times New Roman"/>
          <w:sz w:val="24"/>
          <w:szCs w:val="24"/>
        </w:rPr>
        <w:t>,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14:paraId="57F221D6" w14:textId="7A022DF7" w:rsidR="00383EF9" w:rsidDel="00C24714" w:rsidRDefault="00C24714" w:rsidP="00D9751E">
      <w:pPr>
        <w:rPr>
          <w:del w:id="171" w:author="Miller, Harvey J." w:date="2019-06-25T14:09:00Z"/>
          <w:rFonts w:ascii="Times New Roman" w:hAnsi="Times New Roman" w:cs="Times New Roman"/>
          <w:sz w:val="24"/>
          <w:szCs w:val="24"/>
        </w:rPr>
      </w:pPr>
      <w:ins w:id="172" w:author="Miller, Harvey J." w:date="2019-06-25T14:09:00Z">
        <w:r>
          <w:rPr>
            <w:rFonts w:ascii="Times New Roman" w:hAnsi="Times New Roman" w:cs="Times New Roman"/>
            <w:sz w:val="24"/>
            <w:szCs w:val="24"/>
          </w:rPr>
          <w:lastRenderedPageBreak/>
          <w:tab/>
        </w:r>
      </w:ins>
    </w:p>
    <w:p w14:paraId="7F08EF8C" w14:textId="6E98E125" w:rsidR="00CB22D9" w:rsidRPr="004C4082" w:rsidDel="00C24714" w:rsidRDefault="006F187A" w:rsidP="009B5263">
      <w:pPr>
        <w:pStyle w:val="ListParagraph"/>
        <w:numPr>
          <w:ilvl w:val="2"/>
          <w:numId w:val="7"/>
        </w:numPr>
        <w:rPr>
          <w:del w:id="173" w:author="Miller, Harvey J." w:date="2019-06-25T14:09:00Z"/>
          <w:rFonts w:ascii="Times New Roman" w:hAnsi="Times New Roman" w:cs="Times New Roman"/>
          <w:b/>
          <w:sz w:val="24"/>
          <w:szCs w:val="24"/>
          <w:rPrChange w:id="174" w:author="Miller, Harvey J." w:date="2019-06-25T14:00:00Z">
            <w:rPr>
              <w:del w:id="175" w:author="Miller, Harvey J." w:date="2019-06-25T14:09:00Z"/>
              <w:rFonts w:ascii="Times New Roman" w:hAnsi="Times New Roman" w:cs="Times New Roman"/>
              <w:sz w:val="24"/>
              <w:szCs w:val="24"/>
            </w:rPr>
          </w:rPrChange>
        </w:rPr>
      </w:pPr>
      <w:del w:id="176" w:author="Miller, Harvey J." w:date="2019-06-25T14:09:00Z">
        <w:r w:rsidRPr="004C4082" w:rsidDel="00C24714">
          <w:rPr>
            <w:rFonts w:ascii="Times New Roman" w:hAnsi="Times New Roman" w:cs="Times New Roman"/>
            <w:b/>
            <w:sz w:val="24"/>
            <w:szCs w:val="24"/>
            <w:rPrChange w:id="177" w:author="Miller, Harvey J." w:date="2019-06-25T14:00:00Z">
              <w:rPr>
                <w:rFonts w:ascii="Times New Roman" w:hAnsi="Times New Roman" w:cs="Times New Roman"/>
                <w:sz w:val="24"/>
                <w:szCs w:val="24"/>
              </w:rPr>
            </w:rPrChange>
          </w:rPr>
          <w:delText>Non-RTA users’</w:delText>
        </w:r>
        <w:r w:rsidR="001A33B6" w:rsidRPr="004C4082" w:rsidDel="00C24714">
          <w:rPr>
            <w:rFonts w:ascii="Times New Roman" w:hAnsi="Times New Roman" w:cs="Times New Roman"/>
            <w:b/>
            <w:sz w:val="24"/>
            <w:szCs w:val="24"/>
            <w:rPrChange w:id="178" w:author="Miller, Harvey J." w:date="2019-06-25T14:00:00Z">
              <w:rPr>
                <w:rFonts w:ascii="Times New Roman" w:hAnsi="Times New Roman" w:cs="Times New Roman"/>
                <w:sz w:val="24"/>
                <w:szCs w:val="24"/>
              </w:rPr>
            </w:rPrChange>
          </w:rPr>
          <w:delText xml:space="preserve"> trip planning strategies</w:delText>
        </w:r>
      </w:del>
    </w:p>
    <w:p w14:paraId="14DAC1C7" w14:textId="22E604DB" w:rsidR="007A582B" w:rsidRDefault="007A582B">
      <w:pPr>
        <w:jc w:val="both"/>
        <w:rPr>
          <w:ins w:id="179" w:author="Miller, Harvey J." w:date="2019-06-25T14:06:00Z"/>
          <w:rFonts w:ascii="Times New Roman" w:hAnsi="Times New Roman" w:cs="Times New Roman"/>
          <w:sz w:val="24"/>
          <w:szCs w:val="24"/>
        </w:rPr>
        <w:pPrChange w:id="180" w:author="Miller, Harvey J." w:date="2019-06-25T14:02:00Z">
          <w:pPr/>
        </w:pPrChange>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14:paraId="6D551714" w14:textId="77777777" w:rsidR="004C4082" w:rsidRDefault="004C4082">
      <w:pPr>
        <w:jc w:val="both"/>
        <w:rPr>
          <w:rFonts w:ascii="Times New Roman" w:hAnsi="Times New Roman" w:cs="Times New Roman"/>
          <w:sz w:val="24"/>
          <w:szCs w:val="24"/>
        </w:rPr>
        <w:pPrChange w:id="181" w:author="Miller, Harvey J." w:date="2019-06-25T14:02:00Z">
          <w:pPr/>
        </w:pPrChange>
      </w:pPr>
    </w:p>
    <w:p w14:paraId="2748A2C5" w14:textId="4E28039F" w:rsidR="00CB22D9" w:rsidDel="004C4082" w:rsidRDefault="00CB22D9">
      <w:pPr>
        <w:jc w:val="both"/>
        <w:rPr>
          <w:del w:id="182" w:author="Miller, Harvey J." w:date="2019-06-25T14:02:00Z"/>
          <w:rFonts w:ascii="Times New Roman" w:hAnsi="Times New Roman" w:cs="Times New Roman"/>
          <w:sz w:val="24"/>
          <w:szCs w:val="24"/>
        </w:rPr>
        <w:pPrChange w:id="183" w:author="Miller, Harvey J." w:date="2019-06-25T14:02:00Z">
          <w:pPr/>
        </w:pPrChange>
      </w:pPr>
      <w:del w:id="184" w:author="Miller, Harvey J." w:date="2019-06-25T14:02:00Z">
        <w:r w:rsidDel="004C4082">
          <w:rPr>
            <w:rFonts w:ascii="Times New Roman" w:hAnsi="Times New Roman" w:cs="Times New Roman"/>
            <w:sz w:val="24"/>
            <w:szCs w:val="24"/>
          </w:rPr>
          <w:delText>[</w:delText>
        </w:r>
      </w:del>
      <w:r>
        <w:rPr>
          <w:rFonts w:ascii="Times New Roman" w:hAnsi="Times New Roman" w:cs="Times New Roman"/>
          <w:b/>
          <w:sz w:val="24"/>
          <w:szCs w:val="24"/>
        </w:rPr>
        <w:t>Arbitrary relaxation (AR)</w:t>
      </w:r>
      <w:ins w:id="185" w:author="Miller, Harvey J." w:date="2019-06-25T14:02:00Z">
        <w:r w:rsidR="004C4082">
          <w:rPr>
            <w:rFonts w:ascii="Times New Roman" w:hAnsi="Times New Roman" w:cs="Times New Roman"/>
            <w:sz w:val="24"/>
            <w:szCs w:val="24"/>
          </w:rPr>
          <w:t xml:space="preserve">.  </w:t>
        </w:r>
      </w:ins>
      <w:del w:id="186" w:author="Miller, Harvey J." w:date="2019-06-25T14:02:00Z">
        <w:r w:rsidDel="004C4082">
          <w:rPr>
            <w:rFonts w:ascii="Times New Roman" w:hAnsi="Times New Roman" w:cs="Times New Roman"/>
            <w:sz w:val="24"/>
            <w:szCs w:val="24"/>
          </w:rPr>
          <w:delText>]</w:delText>
        </w:r>
      </w:del>
    </w:p>
    <w:p w14:paraId="2899313D" w14:textId="25654A39" w:rsidR="00CB22D9" w:rsidRDefault="00CB22D9">
      <w:pPr>
        <w:jc w:val="both"/>
        <w:rPr>
          <w:rFonts w:ascii="Times New Roman" w:hAnsi="Times New Roman" w:cs="Times New Roman"/>
          <w:sz w:val="24"/>
          <w:szCs w:val="24"/>
        </w:rPr>
        <w:pPrChange w:id="187" w:author="Miller, Harvey J." w:date="2019-06-25T14:02:00Z">
          <w:pPr/>
        </w:pPrChange>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w:t>
      </w:r>
      <w:ins w:id="188" w:author="Miller, Harvey J." w:date="2019-06-25T14:02:00Z">
        <w:r w:rsidR="004C4082">
          <w:rPr>
            <w:rFonts w:ascii="Times New Roman" w:hAnsi="Times New Roman" w:cs="Times New Roman"/>
            <w:sz w:val="24"/>
            <w:szCs w:val="24"/>
          </w:rPr>
          <w:t xml:space="preserve">necessarily </w:t>
        </w:r>
      </w:ins>
      <w:del w:id="189" w:author="Miller, Harvey J." w:date="2019-06-25T14:02:00Z">
        <w:r w:rsidDel="004C4082">
          <w:rPr>
            <w:rFonts w:ascii="Times New Roman" w:hAnsi="Times New Roman" w:cs="Times New Roman"/>
            <w:sz w:val="24"/>
            <w:szCs w:val="24"/>
          </w:rPr>
          <w:delText xml:space="preserve">particularly </w:delText>
        </w:r>
      </w:del>
      <w:r>
        <w:rPr>
          <w:rFonts w:ascii="Times New Roman" w:hAnsi="Times New Roman" w:cs="Times New Roman"/>
          <w:sz w:val="24"/>
          <w:szCs w:val="24"/>
        </w:rPr>
        <w:t xml:space="preserve">planning their trips. </w:t>
      </w:r>
      <w:ins w:id="190" w:author="Miller, Harvey J." w:date="2019-06-25T14:02:00Z">
        <w:r w:rsidR="004C4082">
          <w:rPr>
            <w:rFonts w:ascii="Times New Roman" w:hAnsi="Times New Roman" w:cs="Times New Roman"/>
            <w:sz w:val="24"/>
            <w:szCs w:val="24"/>
          </w:rPr>
          <w:t xml:space="preserve">A </w:t>
        </w:r>
      </w:ins>
      <w:ins w:id="191" w:author="Miller, Harvey J." w:date="2019-06-25T14:03:00Z">
        <w:r w:rsidR="004C4082">
          <w:rPr>
            <w:rFonts w:ascii="Times New Roman" w:hAnsi="Times New Roman" w:cs="Times New Roman"/>
            <w:sz w:val="24"/>
            <w:szCs w:val="24"/>
          </w:rPr>
          <w:t>simple</w:t>
        </w:r>
      </w:ins>
      <w:ins w:id="192" w:author="Miller, Harvey J." w:date="2019-06-25T14:02:00Z">
        <w:r w:rsidR="004C4082">
          <w:rPr>
            <w:rFonts w:ascii="Times New Roman" w:hAnsi="Times New Roman" w:cs="Times New Roman"/>
            <w:sz w:val="24"/>
            <w:szCs w:val="24"/>
          </w:rPr>
          <w:t xml:space="preserve"> </w:t>
        </w:r>
      </w:ins>
      <w:ins w:id="193" w:author="Miller, Harvey J." w:date="2019-06-25T14:03:00Z">
        <w:r w:rsidR="004C4082">
          <w:rPr>
            <w:rFonts w:ascii="Times New Roman" w:hAnsi="Times New Roman" w:cs="Times New Roman"/>
            <w:sz w:val="24"/>
            <w:szCs w:val="24"/>
          </w:rPr>
          <w:t xml:space="preserve">strategy </w:t>
        </w:r>
      </w:ins>
      <w:del w:id="194" w:author="Miller, Harvey J." w:date="2019-06-25T14:02:00Z">
        <w:r w:rsidDel="004C4082">
          <w:rPr>
            <w:rFonts w:ascii="Times New Roman" w:hAnsi="Times New Roman" w:cs="Times New Roman"/>
            <w:sz w:val="24"/>
            <w:szCs w:val="24"/>
          </w:rPr>
          <w:delText xml:space="preserve">Normally, </w:delText>
        </w:r>
      </w:del>
      <w:ins w:id="195" w:author="Miller, Harvey J." w:date="2019-06-25T14:03:00Z">
        <w:r w:rsidR="004C4082">
          <w:rPr>
            <w:rFonts w:ascii="Times New Roman" w:hAnsi="Times New Roman" w:cs="Times New Roman"/>
            <w:sz w:val="24"/>
            <w:szCs w:val="24"/>
          </w:rPr>
          <w:t xml:space="preserve">is to </w:t>
        </w:r>
      </w:ins>
      <w:del w:id="196" w:author="Miller, Harvey J." w:date="2019-06-25T14:03:00Z">
        <w:r w:rsidDel="004C4082">
          <w:rPr>
            <w:rFonts w:ascii="Times New Roman" w:hAnsi="Times New Roman" w:cs="Times New Roman"/>
            <w:sz w:val="24"/>
            <w:szCs w:val="24"/>
          </w:rPr>
          <w:delText xml:space="preserve">they </w:delText>
        </w:r>
        <w:r w:rsidR="00D67FAD" w:rsidDel="004C4082">
          <w:rPr>
            <w:rFonts w:ascii="Times New Roman" w:hAnsi="Times New Roman" w:cs="Times New Roman"/>
            <w:sz w:val="24"/>
            <w:szCs w:val="24"/>
          </w:rPr>
          <w:delText>would</w:delText>
        </w:r>
        <w:r w:rsidDel="004C4082">
          <w:rPr>
            <w:rFonts w:ascii="Times New Roman" w:hAnsi="Times New Roman" w:cs="Times New Roman"/>
            <w:sz w:val="24"/>
            <w:szCs w:val="24"/>
          </w:rPr>
          <w:delText xml:space="preserve"> walk </w:delText>
        </w:r>
      </w:del>
      <w:ins w:id="197" w:author="Miller, Harvey J." w:date="2019-06-25T14:03:00Z">
        <w:r w:rsidR="004C4082">
          <w:rPr>
            <w:rFonts w:ascii="Times New Roman" w:hAnsi="Times New Roman" w:cs="Times New Roman"/>
            <w:sz w:val="24"/>
            <w:szCs w:val="24"/>
          </w:rPr>
          <w:t xml:space="preserve">walk to </w:t>
        </w:r>
      </w:ins>
      <w:del w:id="198" w:author="Miller, Harvey J." w:date="2019-06-25T14:03:00Z">
        <w:r w:rsidDel="004C4082">
          <w:rPr>
            <w:rFonts w:ascii="Times New Roman" w:hAnsi="Times New Roman" w:cs="Times New Roman"/>
            <w:sz w:val="24"/>
            <w:szCs w:val="24"/>
          </w:rPr>
          <w:delText xml:space="preserve">to </w:delText>
        </w:r>
      </w:del>
      <w:r>
        <w:rPr>
          <w:rFonts w:ascii="Times New Roman" w:hAnsi="Times New Roman" w:cs="Times New Roman"/>
          <w:sz w:val="24"/>
          <w:szCs w:val="24"/>
        </w:rPr>
        <w:t xml:space="preserve">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14:paraId="1802CA8D" w14:textId="77777777" w:rsidR="008E26AA" w:rsidRDefault="00CB22D9">
      <w:pPr>
        <w:ind w:firstLine="720"/>
        <w:jc w:val="both"/>
        <w:rPr>
          <w:rFonts w:ascii="Times New Roman" w:hAnsi="Times New Roman" w:cs="Times New Roman"/>
          <w:sz w:val="24"/>
          <w:szCs w:val="24"/>
        </w:rPr>
        <w:pPrChange w:id="199" w:author="Miller, Harvey J." w:date="2019-06-25T14:03:00Z">
          <w:pPr>
            <w:ind w:firstLine="720"/>
          </w:pPr>
        </w:pPrChange>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14:paraId="1283FD7D" w14:textId="77777777" w:rsidTr="0046771E">
        <w:trPr>
          <w:trHeight w:val="812"/>
          <w:jc w:val="center"/>
        </w:trPr>
        <w:tc>
          <w:tcPr>
            <w:tcW w:w="255" w:type="pct"/>
            <w:vAlign w:val="center"/>
          </w:tcPr>
          <w:p w14:paraId="3E215173" w14:textId="77777777"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14:paraId="1F3E7488" w14:textId="77777777" w:rsidR="008E26AA" w:rsidRPr="008E26AA" w:rsidRDefault="001E49B0"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3A095162" w14:textId="77777777"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14:paraId="6CA05290" w14:textId="77777777"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8C5A51" w14:textId="77777777" w:rsidR="000E099A" w:rsidRDefault="00001575">
      <w:pPr>
        <w:ind w:firstLine="720"/>
        <w:jc w:val="both"/>
        <w:rPr>
          <w:rFonts w:ascii="Times New Roman" w:hAnsi="Times New Roman" w:cs="Times New Roman"/>
          <w:sz w:val="24"/>
          <w:szCs w:val="24"/>
        </w:rPr>
        <w:pPrChange w:id="200" w:author="Miller, Harvey J." w:date="2019-06-25T14:03:00Z">
          <w:pPr>
            <w:ind w:firstLine="720"/>
          </w:pPr>
        </w:pPrChange>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14:paraId="7C9787BE" w14:textId="77777777" w:rsidTr="007A582B">
        <w:trPr>
          <w:trHeight w:val="812"/>
          <w:jc w:val="center"/>
        </w:trPr>
        <w:tc>
          <w:tcPr>
            <w:tcW w:w="255" w:type="pct"/>
            <w:vAlign w:val="center"/>
          </w:tcPr>
          <w:p w14:paraId="6C71C6F1" w14:textId="77777777"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14:paraId="63E9EC82" w14:textId="77777777" w:rsidR="00CB22D9" w:rsidRPr="00B47B00" w:rsidRDefault="001E49B0"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02312DE" w14:textId="77777777"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14:paraId="5C3F6D99" w14:textId="77777777"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14:paraId="085C5DE1" w14:textId="74634C14" w:rsidR="00CB22D9" w:rsidRDefault="00E22036" w:rsidP="00CB22D9">
      <w:pPr>
        <w:ind w:firstLine="720"/>
        <w:rPr>
          <w:ins w:id="201" w:author="Miller, Harvey J." w:date="2019-06-25T14:08:00Z"/>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w:t>
      </w:r>
      <w:r w:rsidR="00EE15A3">
        <w:rPr>
          <w:rFonts w:ascii="Times New Roman" w:hAnsi="Times New Roman" w:cs="Times New Roman"/>
          <w:sz w:val="24"/>
          <w:szCs w:val="24"/>
        </w:rPr>
        <w:t>ood benchmark: if a TPS’s performance is even worse than AR, we can say that it is not effective.</w:t>
      </w:r>
    </w:p>
    <w:p w14:paraId="206A982C" w14:textId="77777777" w:rsidR="004C4082" w:rsidRDefault="004C4082" w:rsidP="00CB22D9">
      <w:pPr>
        <w:ind w:firstLine="720"/>
        <w:rPr>
          <w:rFonts w:ascii="Times New Roman" w:hAnsi="Times New Roman" w:cs="Times New Roman"/>
          <w:sz w:val="24"/>
          <w:szCs w:val="24"/>
        </w:rPr>
      </w:pPr>
    </w:p>
    <w:p w14:paraId="5A8A254D" w14:textId="27518FCA" w:rsidR="009B5263" w:rsidDel="00C24714" w:rsidRDefault="009B5263">
      <w:pPr>
        <w:jc w:val="both"/>
        <w:rPr>
          <w:del w:id="202" w:author="Miller, Harvey J." w:date="2019-06-25T14:10:00Z"/>
          <w:rFonts w:ascii="Times New Roman" w:hAnsi="Times New Roman" w:cs="Times New Roman"/>
          <w:sz w:val="24"/>
          <w:szCs w:val="24"/>
        </w:rPr>
        <w:pPrChange w:id="203" w:author="Miller, Harvey J." w:date="2019-06-25T14:10:00Z">
          <w:pPr/>
        </w:pPrChange>
      </w:pPr>
      <w:del w:id="204" w:author="Miller, Harvey J." w:date="2019-06-25T14:10:00Z">
        <w:r w:rsidDel="00C24714">
          <w:rPr>
            <w:rFonts w:ascii="Times New Roman" w:hAnsi="Times New Roman" w:cs="Times New Roman"/>
            <w:sz w:val="24"/>
            <w:szCs w:val="24"/>
          </w:rPr>
          <w:delText>[</w:delText>
        </w:r>
      </w:del>
      <w:r>
        <w:rPr>
          <w:rFonts w:ascii="Times New Roman" w:hAnsi="Times New Roman" w:cs="Times New Roman"/>
          <w:b/>
          <w:sz w:val="24"/>
          <w:szCs w:val="24"/>
        </w:rPr>
        <w:t>Null relaxation (NR)</w:t>
      </w:r>
      <w:ins w:id="205" w:author="Miller, Harvey J." w:date="2019-06-25T14:10:00Z">
        <w:r w:rsidR="00C24714">
          <w:rPr>
            <w:rFonts w:ascii="Times New Roman" w:hAnsi="Times New Roman" w:cs="Times New Roman"/>
            <w:sz w:val="24"/>
            <w:szCs w:val="24"/>
          </w:rPr>
          <w:t>.</w:t>
        </w:r>
      </w:ins>
      <w:del w:id="206" w:author="Miller, Harvey J." w:date="2019-06-25T14:10:00Z">
        <w:r w:rsidDel="00C24714">
          <w:rPr>
            <w:rFonts w:ascii="Times New Roman" w:hAnsi="Times New Roman" w:cs="Times New Roman"/>
            <w:sz w:val="24"/>
            <w:szCs w:val="24"/>
          </w:rPr>
          <w:delText>]</w:delText>
        </w:r>
      </w:del>
      <w:ins w:id="207" w:author="Miller, Harvey J." w:date="2019-06-25T14:10:00Z">
        <w:r w:rsidR="00C24714">
          <w:rPr>
            <w:rFonts w:ascii="Times New Roman" w:hAnsi="Times New Roman" w:cs="Times New Roman"/>
            <w:sz w:val="24"/>
            <w:szCs w:val="24"/>
          </w:rPr>
          <w:t xml:space="preserve">  </w:t>
        </w:r>
      </w:ins>
    </w:p>
    <w:p w14:paraId="00C5ED64" w14:textId="77777777" w:rsidR="002256E4" w:rsidRDefault="00F143C7">
      <w:pPr>
        <w:jc w:val="both"/>
        <w:rPr>
          <w:rFonts w:ascii="Times New Roman" w:hAnsi="Times New Roman" w:cs="Times New Roman"/>
          <w:sz w:val="24"/>
          <w:szCs w:val="24"/>
        </w:rPr>
        <w:pPrChange w:id="208" w:author="Miller, Harvey J." w:date="2019-06-25T14:10:00Z">
          <w:pPr/>
        </w:pPrChange>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14:paraId="5C4279C1" w14:textId="77777777" w:rsidTr="006D4AF1">
        <w:trPr>
          <w:trHeight w:val="580"/>
          <w:jc w:val="center"/>
        </w:trPr>
        <w:tc>
          <w:tcPr>
            <w:tcW w:w="256" w:type="pct"/>
            <w:vAlign w:val="center"/>
          </w:tcPr>
          <w:p w14:paraId="4430D6D1" w14:textId="77777777"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14:paraId="20ADE054" w14:textId="77777777" w:rsidR="002256E4" w:rsidRDefault="001E49B0"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983B1A2" w14:textId="77777777"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14:paraId="7D45BC26" w14:textId="77777777"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14:paraId="774FF23D" w14:textId="77777777"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w:t>
      </w:r>
      <w:r w:rsidR="00114EBA">
        <w:rPr>
          <w:rFonts w:ascii="Times New Roman" w:hAnsi="Times New Roman" w:cs="Times New Roman"/>
          <w:sz w:val="24"/>
          <w:szCs w:val="24"/>
        </w:rPr>
        <w:t>ich has the lowest missing risk: if a TPS outperforms NR, it also means this TPS will outperformance most non-RTA users.</w:t>
      </w:r>
    </w:p>
    <w:p w14:paraId="22D6F5D8" w14:textId="77777777" w:rsidR="00C24714" w:rsidRDefault="00C24714" w:rsidP="005938C1">
      <w:pPr>
        <w:rPr>
          <w:ins w:id="209" w:author="Miller, Harvey J." w:date="2019-06-25T14:10:00Z"/>
          <w:rFonts w:ascii="Times New Roman" w:hAnsi="Times New Roman" w:cs="Times New Roman"/>
          <w:sz w:val="24"/>
          <w:szCs w:val="24"/>
        </w:rPr>
      </w:pPr>
    </w:p>
    <w:p w14:paraId="510D18DA" w14:textId="7FCD154F" w:rsidR="005938C1" w:rsidDel="00C24714" w:rsidRDefault="005938C1">
      <w:pPr>
        <w:jc w:val="both"/>
        <w:rPr>
          <w:del w:id="210" w:author="Miller, Harvey J." w:date="2019-06-25T14:10:00Z"/>
          <w:rFonts w:ascii="Times New Roman" w:hAnsi="Times New Roman" w:cs="Times New Roman"/>
          <w:sz w:val="24"/>
          <w:szCs w:val="24"/>
        </w:rPr>
        <w:pPrChange w:id="211" w:author="Miller, Harvey J." w:date="2019-06-25T14:10:00Z">
          <w:pPr/>
        </w:pPrChange>
      </w:pPr>
      <w:del w:id="212" w:author="Miller, Harvey J." w:date="2019-06-25T14:10:00Z">
        <w:r w:rsidDel="00C24714">
          <w:rPr>
            <w:rFonts w:ascii="Times New Roman" w:hAnsi="Times New Roman" w:cs="Times New Roman"/>
            <w:sz w:val="24"/>
            <w:szCs w:val="24"/>
          </w:rPr>
          <w:delText>[</w:delText>
        </w:r>
      </w:del>
      <w:r>
        <w:rPr>
          <w:rFonts w:ascii="Times New Roman" w:hAnsi="Times New Roman" w:cs="Times New Roman"/>
          <w:b/>
          <w:sz w:val="24"/>
          <w:szCs w:val="24"/>
        </w:rPr>
        <w:t>Empirical relaxation (ER</w:t>
      </w:r>
      <w:ins w:id="213" w:author="Miller, Harvey J." w:date="2019-06-25T14:10:00Z">
        <w:r w:rsidR="00C24714">
          <w:rPr>
            <w:rFonts w:ascii="Times New Roman" w:hAnsi="Times New Roman" w:cs="Times New Roman"/>
            <w:sz w:val="24"/>
            <w:szCs w:val="24"/>
          </w:rPr>
          <w:t xml:space="preserve">).  </w:t>
        </w:r>
      </w:ins>
      <w:del w:id="214" w:author="Miller, Harvey J." w:date="2019-06-25T14:10:00Z">
        <w:r w:rsidDel="00C24714">
          <w:rPr>
            <w:rFonts w:ascii="Times New Roman" w:hAnsi="Times New Roman" w:cs="Times New Roman"/>
            <w:b/>
            <w:sz w:val="24"/>
            <w:szCs w:val="24"/>
          </w:rPr>
          <w:delText>)</w:delText>
        </w:r>
        <w:r w:rsidDel="00C24714">
          <w:rPr>
            <w:rFonts w:ascii="Times New Roman" w:hAnsi="Times New Roman" w:cs="Times New Roman"/>
            <w:sz w:val="24"/>
            <w:szCs w:val="24"/>
          </w:rPr>
          <w:delText>]</w:delText>
        </w:r>
      </w:del>
    </w:p>
    <w:p w14:paraId="7E7F456C" w14:textId="4CCC7BCF" w:rsidR="005938C1" w:rsidRDefault="005938C1">
      <w:pPr>
        <w:jc w:val="both"/>
        <w:rPr>
          <w:rFonts w:ascii="Times New Roman" w:hAnsi="Times New Roman" w:cs="Times New Roman"/>
          <w:sz w:val="24"/>
          <w:szCs w:val="24"/>
        </w:rPr>
        <w:pPrChange w:id="215" w:author="Miller, Harvey J." w:date="2019-06-25T14:10:00Z">
          <w:pPr/>
        </w:pPrChange>
      </w:pPr>
      <w:r>
        <w:rPr>
          <w:rFonts w:ascii="Times New Roman" w:hAnsi="Times New Roman" w:cs="Times New Roman"/>
          <w:sz w:val="24"/>
          <w:szCs w:val="24"/>
        </w:rPr>
        <w:t xml:space="preserve">If a user can get access to the historical information, either from </w:t>
      </w:r>
      <w:del w:id="216" w:author="Liu, Luyu" w:date="2019-07-26T11:14:00Z">
        <w:r w:rsidDel="002A20A2">
          <w:rPr>
            <w:rFonts w:ascii="Times New Roman" w:hAnsi="Times New Roman" w:cs="Times New Roman"/>
            <w:sz w:val="24"/>
            <w:szCs w:val="24"/>
          </w:rPr>
          <w:delText xml:space="preserve">a database or </w:delText>
        </w:r>
      </w:del>
      <w:r>
        <w:rPr>
          <w:rFonts w:ascii="Times New Roman" w:hAnsi="Times New Roman" w:cs="Times New Roman"/>
          <w:sz w:val="24"/>
          <w:szCs w:val="24"/>
        </w:rPr>
        <w:t>daily experience</w:t>
      </w:r>
      <w:ins w:id="217" w:author="Liu, Luyu" w:date="2019-07-26T11:14:00Z">
        <w:r w:rsidR="002A20A2">
          <w:rPr>
            <w:rFonts w:ascii="Times New Roman" w:hAnsi="Times New Roman" w:cs="Times New Roman"/>
            <w:sz w:val="24"/>
            <w:szCs w:val="24"/>
          </w:rPr>
          <w:t xml:space="preserve"> or a database</w:t>
        </w:r>
      </w:ins>
      <w:r>
        <w:rPr>
          <w:rFonts w:ascii="Times New Roman" w:hAnsi="Times New Roman" w:cs="Times New Roman"/>
          <w:sz w:val="24"/>
          <w:szCs w:val="24"/>
        </w:rPr>
        <w:t xml:space="preserv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w:t>
      </w:r>
      <w:ins w:id="218" w:author="Miller, Harvey J." w:date="2019-06-25T14:10:00Z">
        <w:r w:rsidR="00C24714">
          <w:rPr>
            <w:rFonts w:ascii="Times New Roman" w:hAnsi="Times New Roman" w:cs="Times New Roman"/>
            <w:sz w:val="24"/>
            <w:szCs w:val="24"/>
          </w:rPr>
          <w:t>RTI</w:t>
        </w:r>
      </w:ins>
      <w:del w:id="219" w:author="Miller, Harvey J." w:date="2019-06-25T14:10:00Z">
        <w:r w:rsidDel="00C24714">
          <w:rPr>
            <w:rFonts w:ascii="Times New Roman" w:hAnsi="Times New Roman" w:cs="Times New Roman"/>
            <w:sz w:val="24"/>
            <w:szCs w:val="24"/>
          </w:rPr>
          <w:delText xml:space="preserve">real-time </w:delText>
        </w:r>
        <w:r w:rsidR="003F59F2" w:rsidDel="00C24714">
          <w:rPr>
            <w:rFonts w:ascii="Times New Roman" w:hAnsi="Times New Roman" w:cs="Times New Roman"/>
            <w:sz w:val="24"/>
            <w:szCs w:val="24"/>
          </w:rPr>
          <w:delText>assistant</w:delText>
        </w:r>
      </w:del>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14:paraId="5851AF06" w14:textId="77777777" w:rsidTr="007A582B">
        <w:trPr>
          <w:trHeight w:val="580"/>
          <w:jc w:val="center"/>
        </w:trPr>
        <w:tc>
          <w:tcPr>
            <w:tcW w:w="256" w:type="pct"/>
            <w:vAlign w:val="center"/>
          </w:tcPr>
          <w:p w14:paraId="73974574" w14:textId="77777777"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14:paraId="0D5071D9" w14:textId="2EDB56CA" w:rsidR="005938C1" w:rsidRDefault="00640C78" w:rsidP="00640C78">
            <w:pPr>
              <w:rPr>
                <w:rFonts w:ascii="Times New Roman" w:hAnsi="Times New Roman" w:cs="Times New Roman"/>
                <w:sz w:val="24"/>
                <w:szCs w:val="24"/>
              </w:rPr>
              <w:pPrChange w:id="220" w:author="Liu, Luyu" w:date="2019-07-26T11:26:00Z">
                <w:pPr/>
              </w:pPrChange>
            </w:pPr>
            <m:oMathPara>
              <m:oMath>
                <m:sSub>
                  <m:sSubPr>
                    <m:ctrlPr>
                      <w:ins w:id="221" w:author="Liu, Luyu" w:date="2019-07-26T11:26:00Z">
                        <w:rPr>
                          <w:rFonts w:ascii="Cambria Math" w:hAnsi="Cambria Math" w:cs="Times New Roman"/>
                          <w:i/>
                          <w:sz w:val="24"/>
                          <w:szCs w:val="24"/>
                        </w:rPr>
                      </w:ins>
                    </m:ctrlPr>
                  </m:sSubPr>
                  <m:e>
                    <m:r>
                      <w:ins w:id="222" w:author="Liu, Luyu" w:date="2019-07-26T11:26:00Z">
                        <w:rPr>
                          <w:rFonts w:ascii="Cambria Math" w:hAnsi="Cambria Math" w:cs="Times New Roman"/>
                          <w:sz w:val="24"/>
                          <w:szCs w:val="24"/>
                        </w:rPr>
                        <m:t>t</m:t>
                      </w:ins>
                    </m:r>
                  </m:e>
                  <m:sub>
                    <m:r>
                      <w:ins w:id="223" w:author="Liu, Luyu" w:date="2019-07-26T11:26:00Z">
                        <w:rPr>
                          <w:rFonts w:ascii="Cambria Math" w:hAnsi="Cambria Math" w:cs="Times New Roman"/>
                          <w:sz w:val="24"/>
                          <w:szCs w:val="24"/>
                        </w:rPr>
                        <m:t>hd</m:t>
                      </w:ins>
                    </m:r>
                  </m:sub>
                </m:sSub>
                <m:sSub>
                  <m:sSubPr>
                    <m:ctrlPr>
                      <w:del w:id="224" w:author="Liu, Luyu" w:date="2019-07-26T11:26:00Z">
                        <w:rPr>
                          <w:rFonts w:ascii="Cambria Math" w:hAnsi="Cambria Math" w:cs="Times New Roman"/>
                          <w:i/>
                          <w:sz w:val="24"/>
                          <w:szCs w:val="24"/>
                        </w:rPr>
                      </w:del>
                    </m:ctrlPr>
                  </m:sSubPr>
                  <m:e>
                    <m:r>
                      <w:del w:id="225" w:author="Liu, Luyu" w:date="2019-07-26T11:26:00Z">
                        <w:rPr>
                          <w:rFonts w:ascii="Cambria Math" w:hAnsi="Cambria Math" w:cs="Times New Roman"/>
                          <w:sz w:val="24"/>
                          <w:szCs w:val="24"/>
                        </w:rPr>
                        <m:t>t</m:t>
                      </w:del>
                    </m:r>
                  </m:e>
                  <m:sub>
                    <m:r>
                      <w:del w:id="226" w:author="Liu, Luyu" w:date="2019-07-26T11:26:00Z">
                        <w:rPr>
                          <w:rFonts w:ascii="Cambria Math" w:hAnsi="Cambria Math" w:cs="Times New Roman"/>
                          <w:sz w:val="24"/>
                          <w:szCs w:val="24"/>
                        </w:rPr>
                        <m:t>hd</m:t>
                      </w:del>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del w:id="227" w:author="Liu, Luyu" w:date="2019-07-26T11:26:00Z">
                    <w:rPr>
                      <w:rFonts w:ascii="Cambria Math" w:hAnsi="Cambria Math" w:cs="Times New Roman"/>
                      <w:sz w:val="24"/>
                      <w:szCs w:val="24"/>
                    </w:rPr>
                    <m:t>=</m:t>
                  </w:del>
                </m:r>
                <m:f>
                  <m:fPr>
                    <m:ctrlPr>
                      <w:del w:id="228" w:author="Liu, Luyu" w:date="2019-07-26T11:26:00Z">
                        <w:rPr>
                          <w:rFonts w:ascii="Cambria Math" w:hAnsi="Cambria Math" w:cs="Times New Roman"/>
                          <w:i/>
                          <w:sz w:val="24"/>
                          <w:szCs w:val="24"/>
                        </w:rPr>
                      </w:del>
                    </m:ctrlPr>
                  </m:fPr>
                  <m:num>
                    <m:r>
                      <w:del w:id="229" w:author="Liu, Luyu" w:date="2019-07-26T11:26:00Z">
                        <w:rPr>
                          <w:rFonts w:ascii="Cambria Math" w:hAnsi="Cambria Math" w:cs="Times New Roman"/>
                          <w:sz w:val="24"/>
                          <w:szCs w:val="24"/>
                        </w:rPr>
                        <m:t>1</m:t>
                      </w:del>
                    </m:r>
                  </m:num>
                  <m:den>
                    <m:r>
                      <w:del w:id="230" w:author="Liu, Luyu" w:date="2019-07-26T11:26:00Z">
                        <w:rPr>
                          <w:rFonts w:ascii="Cambria Math" w:hAnsi="Cambria Math" w:cs="Times New Roman"/>
                          <w:sz w:val="24"/>
                          <w:szCs w:val="24"/>
                        </w:rPr>
                        <m:t>n</m:t>
                      </w:del>
                    </m:r>
                  </m:den>
                </m:f>
                <m:nary>
                  <m:naryPr>
                    <m:chr m:val="∑"/>
                    <m:limLoc m:val="undOvr"/>
                    <m:ctrlPr>
                      <w:del w:id="231" w:author="Liu, Luyu" w:date="2019-07-26T11:26:00Z">
                        <w:rPr>
                          <w:rFonts w:ascii="Cambria Math" w:hAnsi="Cambria Math" w:cs="Times New Roman"/>
                          <w:i/>
                          <w:sz w:val="24"/>
                          <w:szCs w:val="24"/>
                        </w:rPr>
                      </w:del>
                    </m:ctrlPr>
                  </m:naryPr>
                  <m:sub>
                    <m:r>
                      <w:del w:id="232" w:author="Liu, Luyu" w:date="2019-07-26T11:26:00Z">
                        <w:rPr>
                          <w:rFonts w:ascii="Cambria Math" w:hAnsi="Cambria Math" w:cs="Times New Roman"/>
                          <w:sz w:val="24"/>
                          <w:szCs w:val="24"/>
                        </w:rPr>
                        <m:t>i</m:t>
                      </w:del>
                    </m:r>
                  </m:sub>
                  <m:sup>
                    <m:r>
                      <w:del w:id="233" w:author="Liu, Luyu" w:date="2019-07-26T11:26:00Z">
                        <w:rPr>
                          <w:rFonts w:ascii="Cambria Math" w:hAnsi="Cambria Math" w:cs="Times New Roman"/>
                          <w:sz w:val="24"/>
                          <w:szCs w:val="24"/>
                        </w:rPr>
                        <m:t>n</m:t>
                      </w:del>
                    </m:r>
                  </m:sup>
                  <m:e>
                    <m:sSub>
                      <m:sSubPr>
                        <m:ctrlPr>
                          <w:del w:id="234" w:author="Liu, Luyu" w:date="2019-07-26T11:26:00Z">
                            <w:rPr>
                              <w:rFonts w:ascii="Cambria Math" w:hAnsi="Cambria Math" w:cs="Times New Roman"/>
                              <w:i/>
                              <w:sz w:val="24"/>
                              <w:szCs w:val="24"/>
                            </w:rPr>
                          </w:del>
                        </m:ctrlPr>
                      </m:sSubPr>
                      <m:e>
                        <m:r>
                          <w:del w:id="235" w:author="Liu, Luyu" w:date="2019-07-26T11:26:00Z">
                            <w:rPr>
                              <w:rFonts w:ascii="Cambria Math" w:hAnsi="Cambria Math" w:cs="Times New Roman"/>
                              <w:sz w:val="24"/>
                              <w:szCs w:val="24"/>
                            </w:rPr>
                            <m:t>T</m:t>
                          </w:del>
                        </m:r>
                      </m:e>
                      <m:sub>
                        <m:r>
                          <w:del w:id="236" w:author="Liu, Luyu" w:date="2019-07-26T11:26:00Z">
                            <w:rPr>
                              <w:rFonts w:ascii="Cambria Math" w:hAnsi="Cambria Math" w:cs="Times New Roman"/>
                              <w:sz w:val="24"/>
                              <w:szCs w:val="24"/>
                            </w:rPr>
                            <m:t>i</m:t>
                          </w:del>
                        </m:r>
                      </m:sub>
                    </m:sSub>
                  </m:e>
                </m:nary>
                <m:r>
                  <w:del w:id="237" w:author="Liu, Luyu" w:date="2019-07-26T11:26:00Z">
                    <w:rPr>
                      <w:rFonts w:ascii="Cambria Math" w:hAnsi="Cambria Math" w:cs="Times New Roman"/>
                      <w:sz w:val="24"/>
                      <w:szCs w:val="24"/>
                    </w:rPr>
                    <m:t>-δ</m:t>
                  </w:del>
                </m:r>
                <m:sSub>
                  <m:sSubPr>
                    <m:ctrlPr>
                      <w:del w:id="238" w:author="Liu, Luyu" w:date="2019-07-26T11:26:00Z">
                        <w:rPr>
                          <w:rFonts w:ascii="Cambria Math" w:hAnsi="Cambria Math" w:cs="Times New Roman"/>
                          <w:i/>
                          <w:sz w:val="24"/>
                          <w:szCs w:val="24"/>
                        </w:rPr>
                      </w:del>
                    </m:ctrlPr>
                  </m:sSubPr>
                  <m:e>
                    <m:r>
                      <w:del w:id="239" w:author="Liu, Luyu" w:date="2019-07-26T11:26:00Z">
                        <w:rPr>
                          <w:rFonts w:ascii="Cambria Math" w:hAnsi="Cambria Math" w:cs="Times New Roman"/>
                          <w:sz w:val="24"/>
                          <w:szCs w:val="24"/>
                        </w:rPr>
                        <m:t>t</m:t>
                      </w:del>
                    </m:r>
                  </m:e>
                  <m:sub>
                    <m:r>
                      <w:del w:id="240" w:author="Liu, Luyu" w:date="2019-07-26T11:26:00Z">
                        <w:rPr>
                          <w:rFonts w:ascii="Cambria Math" w:hAnsi="Cambria Math" w:cs="Times New Roman"/>
                          <w:sz w:val="24"/>
                          <w:szCs w:val="24"/>
                        </w:rPr>
                        <m:t>w</m:t>
                      </w:del>
                    </m:r>
                  </m:sub>
                </m:sSub>
              </m:oMath>
            </m:oMathPara>
          </w:p>
        </w:tc>
        <w:tc>
          <w:tcPr>
            <w:tcW w:w="280" w:type="pct"/>
            <w:vAlign w:val="center"/>
            <w:hideMark/>
          </w:tcPr>
          <w:p w14:paraId="622C4B4D" w14:textId="77777777"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14:paraId="002B2277" w14:textId="77777777" w:rsidR="001E49B0" w:rsidRPr="001E49B0" w:rsidRDefault="00C24714" w:rsidP="005938C1">
      <w:pPr>
        <w:rPr>
          <w:ins w:id="241" w:author="Liu, Luyu" w:date="2019-07-26T11:31:00Z"/>
          <w:rFonts w:ascii="Times New Roman" w:hAnsi="Times New Roman" w:cs="Times New Roman"/>
          <w:sz w:val="24"/>
          <w:szCs w:val="24"/>
          <w:rPrChange w:id="242" w:author="Liu, Luyu" w:date="2019-07-26T11:31:00Z">
            <w:rPr>
              <w:ins w:id="243" w:author="Liu, Luyu" w:date="2019-07-26T11:31:00Z"/>
              <w:rFonts w:ascii="Cambria Math" w:hAnsi="Cambria Math" w:cs="Times New Roman"/>
              <w:i/>
              <w:sz w:val="24"/>
              <w:szCs w:val="24"/>
            </w:rPr>
          </w:rPrChange>
        </w:rPr>
      </w:pPr>
      <w:ins w:id="244" w:author="Miller, Harvey J." w:date="2019-06-25T14:10:00Z">
        <w:r>
          <w:rPr>
            <w:rFonts w:ascii="Times New Roman" w:hAnsi="Times New Roman" w:cs="Times New Roman"/>
            <w:sz w:val="24"/>
            <w:szCs w:val="24"/>
          </w:rPr>
          <w:t>w</w:t>
        </w:r>
      </w:ins>
      <w:del w:id="245" w:author="Miller, Harvey J." w:date="2019-06-25T14:10:00Z">
        <w:r w:rsidR="005938C1" w:rsidDel="00C24714">
          <w:rPr>
            <w:rFonts w:ascii="Times New Roman" w:hAnsi="Times New Roman" w:cs="Times New Roman"/>
            <w:sz w:val="24"/>
            <w:szCs w:val="24"/>
          </w:rPr>
          <w:delText>W</w:delText>
        </w:r>
      </w:del>
      <w:r w:rsidR="005938C1">
        <w:rPr>
          <w:rFonts w:ascii="Times New Roman" w:hAnsi="Times New Roman" w:cs="Times New Roman"/>
          <w:sz w:val="24"/>
          <w:szCs w:val="24"/>
        </w:rPr>
        <w:t>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5938C1">
        <w:rPr>
          <w:rFonts w:ascii="Times New Roman" w:hAnsi="Times New Roman" w:cs="Times New Roman"/>
          <w:sz w:val="24"/>
          <w:szCs w:val="24"/>
        </w:rPr>
        <w:t xml:space="preserve"> is the </w:t>
      </w:r>
      <w:del w:id="246" w:author="Liu, Luyu" w:date="2019-07-26T11:30:00Z">
        <w:r w:rsidR="005938C1" w:rsidDel="001E49B0">
          <w:rPr>
            <w:rFonts w:ascii="Times New Roman" w:hAnsi="Times New Roman" w:cs="Times New Roman"/>
            <w:sz w:val="24"/>
            <w:szCs w:val="24"/>
          </w:rPr>
          <w:delText>bus trip’s the average actual real-time departure time</w:delText>
        </w:r>
      </w:del>
      <w:ins w:id="247" w:author="Liu, Luyu" w:date="2019-07-26T11:30:00Z">
        <w:r w:rsidR="001E49B0">
          <w:rPr>
            <w:rFonts w:ascii="Times New Roman" w:hAnsi="Times New Roman" w:cs="Times New Roman"/>
            <w:sz w:val="24"/>
            <w:szCs w:val="24"/>
          </w:rPr>
          <w:t xml:space="preserve">user’s empirical arrival time for the </w:t>
        </w:r>
      </w:ins>
      <w:ins w:id="248" w:author="Liu, Luyu" w:date="2019-07-26T11:31:00Z">
        <w:r w:rsidR="001E49B0">
          <w:rPr>
            <w:rFonts w:ascii="Times New Roman" w:hAnsi="Times New Roman" w:cs="Times New Roman"/>
            <w:sz w:val="24"/>
            <w:szCs w:val="24"/>
          </w:rPr>
          <w:t>bus trip</w:t>
        </w:r>
        <m:oMath>
          <m:r>
            <w:rPr>
              <w:rFonts w:ascii="Cambria Math" w:hAnsi="Cambria Math" w:cs="Times New Roman"/>
              <w:sz w:val="24"/>
              <w:szCs w:val="24"/>
            </w:rPr>
            <m:t>.</m:t>
          </m:r>
        </m:oMath>
      </w:ins>
    </w:p>
    <w:p w14:paraId="7985B233" w14:textId="144FC219" w:rsidR="00CB55F4" w:rsidRDefault="001E49B0" w:rsidP="005938C1">
      <w:pPr>
        <w:rPr>
          <w:ins w:id="249" w:author="Liu, Luyu" w:date="2019-07-26T13:21:00Z"/>
          <w:rFonts w:ascii="Times New Roman" w:hAnsi="Times New Roman" w:cs="Times New Roman"/>
          <w:sz w:val="24"/>
          <w:szCs w:val="24"/>
        </w:rPr>
      </w:pPr>
      <w:ins w:id="250" w:author="Liu, Luyu" w:date="2019-07-26T11:31:00Z">
        <w:r>
          <w:rPr>
            <w:rFonts w:ascii="Times New Roman" w:hAnsi="Times New Roman" w:cs="Times New Roman"/>
            <w:sz w:val="24"/>
            <w:szCs w:val="24"/>
          </w:rPr>
          <w:tab/>
          <w:t xml:space="preserve">For the derivation of </w:t>
        </w:r>
      </w:ins>
      <m:oMath>
        <m:r>
          <w:ins w:id="251" w:author="Liu, Luyu" w:date="2019-07-26T11:32:00Z">
            <w:rPr>
              <w:rFonts w:ascii="Cambria Math" w:hAnsi="Cambria Math" w:cs="Times New Roman"/>
              <w:sz w:val="24"/>
              <w:szCs w:val="24"/>
            </w:rPr>
            <m:t xml:space="preserve"> </m:t>
          </w:ins>
        </m:r>
        <m:acc>
          <m:accPr>
            <m:chr m:val="̅"/>
            <m:ctrlPr>
              <w:ins w:id="252" w:author="Liu, Luyu" w:date="2019-07-26T11:32:00Z">
                <w:rPr>
                  <w:rFonts w:ascii="Cambria Math" w:hAnsi="Cambria Math" w:cs="Times New Roman"/>
                  <w:i/>
                  <w:sz w:val="24"/>
                  <w:szCs w:val="24"/>
                </w:rPr>
              </w:ins>
            </m:ctrlPr>
          </m:accPr>
          <m:e>
            <m:r>
              <w:ins w:id="253" w:author="Liu, Luyu" w:date="2019-07-26T11:32:00Z">
                <w:rPr>
                  <w:rFonts w:ascii="Cambria Math" w:hAnsi="Cambria Math" w:cs="Times New Roman"/>
                  <w:sz w:val="24"/>
                  <w:szCs w:val="24"/>
                </w:rPr>
                <m:t>T</m:t>
              </w:ins>
            </m:r>
          </m:e>
        </m:acc>
      </m:oMath>
      <w:ins w:id="254" w:author="Liu, Luyu" w:date="2019-07-26T11:32:00Z">
        <w:r>
          <w:rPr>
            <w:rFonts w:ascii="Times New Roman" w:hAnsi="Times New Roman" w:cs="Times New Roman"/>
            <w:sz w:val="24"/>
            <w:szCs w:val="24"/>
          </w:rPr>
          <w:t xml:space="preserve">, different users </w:t>
        </w:r>
      </w:ins>
      <w:ins w:id="255" w:author="Liu, Luyu" w:date="2019-07-26T13:29:00Z">
        <w:r w:rsidR="00221A52">
          <w:rPr>
            <w:rFonts w:ascii="Times New Roman" w:hAnsi="Times New Roman" w:cs="Times New Roman"/>
            <w:sz w:val="24"/>
            <w:szCs w:val="24"/>
          </w:rPr>
          <w:t>may adopt different ER TPS</w:t>
        </w:r>
      </w:ins>
      <w:ins w:id="256" w:author="Liu, Luyu" w:date="2019-07-26T11:32:00Z">
        <w:r>
          <w:rPr>
            <w:rFonts w:ascii="Times New Roman" w:hAnsi="Times New Roman" w:cs="Times New Roman"/>
            <w:sz w:val="24"/>
            <w:szCs w:val="24"/>
          </w:rPr>
          <w:t xml:space="preserve">. </w:t>
        </w:r>
      </w:ins>
      <w:ins w:id="257" w:author="Liu, Luyu" w:date="2019-07-26T12:33:00Z">
        <w:r w:rsidR="00360FC3">
          <w:rPr>
            <w:rFonts w:ascii="Times New Roman" w:hAnsi="Times New Roman" w:cs="Times New Roman"/>
            <w:sz w:val="24"/>
            <w:szCs w:val="24"/>
          </w:rPr>
          <w:t xml:space="preserve">In general, </w:t>
        </w:r>
      </w:ins>
      <w:ins w:id="258" w:author="Liu, Luyu" w:date="2019-07-26T12:42:00Z">
        <w:r w:rsidR="00360FC3">
          <w:rPr>
            <w:rFonts w:ascii="Times New Roman" w:hAnsi="Times New Roman" w:cs="Times New Roman"/>
            <w:sz w:val="24"/>
            <w:szCs w:val="24"/>
          </w:rPr>
          <w:t xml:space="preserve">there are two parameters to </w:t>
        </w:r>
      </w:ins>
      <w:ins w:id="259" w:author="Liu, Luyu" w:date="2019-07-26T13:11:00Z">
        <w:r w:rsidR="004C7A4D">
          <w:rPr>
            <w:rFonts w:ascii="Times New Roman" w:hAnsi="Times New Roman" w:cs="Times New Roman"/>
            <w:sz w:val="24"/>
            <w:szCs w:val="24"/>
          </w:rPr>
          <w:t xml:space="preserve">determine an empirical HDT: </w:t>
        </w:r>
        <w:r w:rsidR="0087567F">
          <w:rPr>
            <w:rFonts w:ascii="Times New Roman" w:hAnsi="Times New Roman" w:cs="Times New Roman"/>
            <w:sz w:val="24"/>
            <w:szCs w:val="24"/>
          </w:rPr>
          <w:t>learning</w:t>
        </w:r>
        <w:r w:rsidR="004C7A4D">
          <w:rPr>
            <w:rFonts w:ascii="Times New Roman" w:hAnsi="Times New Roman" w:cs="Times New Roman"/>
            <w:sz w:val="24"/>
            <w:szCs w:val="24"/>
          </w:rPr>
          <w:t xml:space="preserve"> function and </w:t>
        </w:r>
      </w:ins>
      <w:ins w:id="260" w:author="Liu, Luyu" w:date="2019-07-26T13:12:00Z">
        <w:r w:rsidR="00876A85">
          <w:rPr>
            <w:rFonts w:ascii="Times New Roman" w:hAnsi="Times New Roman" w:cs="Times New Roman"/>
            <w:sz w:val="24"/>
            <w:szCs w:val="24"/>
          </w:rPr>
          <w:t>learning</w:t>
        </w:r>
      </w:ins>
      <w:ins w:id="261" w:author="Liu, Luyu" w:date="2019-07-26T13:11:00Z">
        <w:r w:rsidR="004C7A4D">
          <w:rPr>
            <w:rFonts w:ascii="Times New Roman" w:hAnsi="Times New Roman" w:cs="Times New Roman"/>
            <w:sz w:val="24"/>
            <w:szCs w:val="24"/>
          </w:rPr>
          <w:t xml:space="preserve"> period.</w:t>
        </w:r>
      </w:ins>
      <w:ins w:id="262" w:author="Liu, Luyu" w:date="2019-07-26T13:14:00Z">
        <w:r w:rsidR="00D61376">
          <w:rPr>
            <w:rFonts w:ascii="Times New Roman" w:hAnsi="Times New Roman" w:cs="Times New Roman"/>
            <w:sz w:val="24"/>
            <w:szCs w:val="24"/>
          </w:rPr>
          <w:t xml:space="preserve"> Learning function means the rules to </w:t>
        </w:r>
      </w:ins>
      <w:ins w:id="263" w:author="Liu, Luyu" w:date="2019-07-26T13:15:00Z">
        <w:r w:rsidR="00D61376">
          <w:rPr>
            <w:rFonts w:ascii="Times New Roman" w:hAnsi="Times New Roman" w:cs="Times New Roman"/>
            <w:sz w:val="24"/>
            <w:szCs w:val="24"/>
          </w:rPr>
          <w:t>generate</w:t>
        </w:r>
      </w:ins>
      <w:ins w:id="264" w:author="Liu, Luyu" w:date="2019-07-26T13:14:00Z">
        <w:r w:rsidR="00D61376">
          <w:rPr>
            <w:rFonts w:ascii="Times New Roman" w:hAnsi="Times New Roman" w:cs="Times New Roman"/>
            <w:sz w:val="24"/>
            <w:szCs w:val="24"/>
          </w:rPr>
          <w:t xml:space="preserve"> the historical information,</w:t>
        </w:r>
      </w:ins>
      <w:ins w:id="265" w:author="Liu, Luyu" w:date="2019-07-26T13:26:00Z">
        <w:r w:rsidR="00FA1009">
          <w:rPr>
            <w:rFonts w:ascii="Times New Roman" w:hAnsi="Times New Roman" w:cs="Times New Roman"/>
            <w:sz w:val="24"/>
            <w:szCs w:val="24"/>
          </w:rPr>
          <w:t xml:space="preserve"> such as mean and maximum.</w:t>
        </w:r>
      </w:ins>
      <w:ins w:id="266" w:author="Liu, Luyu" w:date="2019-07-26T13:14:00Z">
        <w:r w:rsidR="00FA1009">
          <w:rPr>
            <w:rFonts w:ascii="Times New Roman" w:hAnsi="Times New Roman" w:cs="Times New Roman"/>
            <w:sz w:val="24"/>
            <w:szCs w:val="24"/>
          </w:rPr>
          <w:t xml:space="preserve"> </w:t>
        </w:r>
      </w:ins>
      <w:ins w:id="267" w:author="Liu, Luyu" w:date="2019-07-26T13:27:00Z">
        <w:r w:rsidR="00FA1009">
          <w:rPr>
            <w:rFonts w:ascii="Times New Roman" w:hAnsi="Times New Roman" w:cs="Times New Roman"/>
            <w:sz w:val="24"/>
            <w:szCs w:val="24"/>
          </w:rPr>
          <w:t>L</w:t>
        </w:r>
      </w:ins>
      <w:ins w:id="268" w:author="Liu, Luyu" w:date="2019-07-26T13:14:00Z">
        <w:r w:rsidR="00D61376">
          <w:rPr>
            <w:rFonts w:ascii="Times New Roman" w:hAnsi="Times New Roman" w:cs="Times New Roman"/>
            <w:sz w:val="24"/>
            <w:szCs w:val="24"/>
          </w:rPr>
          <w:t xml:space="preserve">earning period </w:t>
        </w:r>
      </w:ins>
      <w:ins w:id="269" w:author="Liu, Luyu" w:date="2019-07-26T13:21:00Z">
        <w:r w:rsidR="00CB55F4">
          <w:rPr>
            <w:rFonts w:ascii="Times New Roman" w:hAnsi="Times New Roman" w:cs="Times New Roman"/>
            <w:sz w:val="24"/>
            <w:szCs w:val="24"/>
          </w:rPr>
          <w:t xml:space="preserve">is </w:t>
        </w:r>
      </w:ins>
      <w:ins w:id="270" w:author="Liu, Luyu" w:date="2019-07-26T13:14:00Z">
        <w:r w:rsidR="00D61376">
          <w:rPr>
            <w:rFonts w:ascii="Times New Roman" w:hAnsi="Times New Roman" w:cs="Times New Roman"/>
            <w:sz w:val="24"/>
            <w:szCs w:val="24"/>
          </w:rPr>
          <w:t>the</w:t>
        </w:r>
      </w:ins>
      <w:ins w:id="271" w:author="Liu, Luyu" w:date="2019-07-26T13:21:00Z">
        <w:r w:rsidR="00CB55F4">
          <w:rPr>
            <w:rFonts w:ascii="Times New Roman" w:hAnsi="Times New Roman" w:cs="Times New Roman"/>
            <w:sz w:val="24"/>
            <w:szCs w:val="24"/>
          </w:rPr>
          <w:t xml:space="preserve"> available</w:t>
        </w:r>
      </w:ins>
      <w:ins w:id="272" w:author="Liu, Luyu" w:date="2019-07-26T13:14:00Z">
        <w:r w:rsidR="00D61376">
          <w:rPr>
            <w:rFonts w:ascii="Times New Roman" w:hAnsi="Times New Roman" w:cs="Times New Roman"/>
            <w:sz w:val="24"/>
            <w:szCs w:val="24"/>
          </w:rPr>
          <w:t xml:space="preserve"> </w:t>
        </w:r>
      </w:ins>
      <w:ins w:id="273" w:author="Liu, Luyu" w:date="2019-07-26T13:18:00Z">
        <w:r w:rsidR="00CB55F4">
          <w:rPr>
            <w:rFonts w:ascii="Times New Roman" w:hAnsi="Times New Roman" w:cs="Times New Roman"/>
            <w:sz w:val="24"/>
            <w:szCs w:val="24"/>
          </w:rPr>
          <w:t xml:space="preserve">time period for the </w:t>
        </w:r>
      </w:ins>
      <w:ins w:id="274" w:author="Liu, Luyu" w:date="2019-07-26T13:21:00Z">
        <w:r w:rsidR="00295190">
          <w:rPr>
            <w:rFonts w:ascii="Times New Roman" w:hAnsi="Times New Roman" w:cs="Times New Roman"/>
            <w:sz w:val="24"/>
            <w:szCs w:val="24"/>
          </w:rPr>
          <w:t xml:space="preserve">learning process. </w:t>
        </w:r>
      </w:ins>
      <w:ins w:id="275" w:author="Liu, Luyu" w:date="2019-07-26T13:31:00Z">
        <w:r w:rsidR="00295190">
          <w:rPr>
            <w:rFonts w:ascii="Times New Roman" w:hAnsi="Times New Roman" w:cs="Times New Roman"/>
            <w:sz w:val="24"/>
            <w:szCs w:val="24"/>
          </w:rPr>
          <w:t xml:space="preserve">Ordinary users will not memorize all the </w:t>
        </w:r>
      </w:ins>
      <w:ins w:id="276" w:author="Liu, Luyu" w:date="2019-07-26T13:32:00Z">
        <w:r w:rsidR="00295190">
          <w:rPr>
            <w:rFonts w:ascii="Times New Roman" w:hAnsi="Times New Roman" w:cs="Times New Roman"/>
            <w:sz w:val="24"/>
            <w:szCs w:val="24"/>
          </w:rPr>
          <w:t>historical</w:t>
        </w:r>
      </w:ins>
      <w:ins w:id="277" w:author="Liu, Luyu" w:date="2019-07-26T13:31:00Z">
        <w:r w:rsidR="00295190">
          <w:rPr>
            <w:rFonts w:ascii="Times New Roman" w:hAnsi="Times New Roman" w:cs="Times New Roman"/>
            <w:sz w:val="24"/>
            <w:szCs w:val="24"/>
          </w:rPr>
          <w:t xml:space="preserve"> </w:t>
        </w:r>
      </w:ins>
      <w:ins w:id="278" w:author="Liu, Luyu" w:date="2019-07-26T13:32:00Z">
        <w:r w:rsidR="00295190">
          <w:rPr>
            <w:rFonts w:ascii="Times New Roman" w:hAnsi="Times New Roman" w:cs="Times New Roman"/>
            <w:sz w:val="24"/>
            <w:szCs w:val="24"/>
          </w:rPr>
          <w:t>information due to limit</w:t>
        </w:r>
      </w:ins>
      <w:ins w:id="279" w:author="Liu, Luyu" w:date="2019-07-26T13:33:00Z">
        <w:r w:rsidR="00295190">
          <w:rPr>
            <w:rFonts w:ascii="Times New Roman" w:hAnsi="Times New Roman" w:cs="Times New Roman"/>
            <w:sz w:val="24"/>
            <w:szCs w:val="24"/>
          </w:rPr>
          <w:t xml:space="preserve">ed memory and limited access to the </w:t>
        </w:r>
      </w:ins>
      <w:ins w:id="280" w:author="Liu, Luyu" w:date="2019-07-26T13:34:00Z">
        <w:r w:rsidR="00295190">
          <w:rPr>
            <w:rFonts w:ascii="Times New Roman" w:hAnsi="Times New Roman" w:cs="Times New Roman"/>
            <w:sz w:val="24"/>
            <w:szCs w:val="24"/>
          </w:rPr>
          <w:t>historical</w:t>
        </w:r>
      </w:ins>
      <w:ins w:id="281" w:author="Liu, Luyu" w:date="2019-07-26T13:33:00Z">
        <w:r w:rsidR="00295190">
          <w:rPr>
            <w:rFonts w:ascii="Times New Roman" w:hAnsi="Times New Roman" w:cs="Times New Roman"/>
            <w:sz w:val="24"/>
            <w:szCs w:val="24"/>
          </w:rPr>
          <w:t xml:space="preserve"> </w:t>
        </w:r>
      </w:ins>
      <w:ins w:id="282" w:author="Liu, Luyu" w:date="2019-07-26T13:34:00Z">
        <w:r w:rsidR="00295190">
          <w:rPr>
            <w:rFonts w:ascii="Times New Roman" w:hAnsi="Times New Roman" w:cs="Times New Roman"/>
            <w:sz w:val="24"/>
            <w:szCs w:val="24"/>
          </w:rPr>
          <w:t>data.</w:t>
        </w:r>
      </w:ins>
    </w:p>
    <w:p w14:paraId="6D319B44" w14:textId="0B9A7EA1" w:rsidR="00CB55F4" w:rsidRDefault="00CB55F4" w:rsidP="00CB55F4">
      <w:pPr>
        <w:ind w:firstLine="720"/>
        <w:rPr>
          <w:ins w:id="283" w:author="Liu, Luyu" w:date="2019-07-26T13:22:00Z"/>
          <w:rFonts w:ascii="Times New Roman" w:hAnsi="Times New Roman" w:cs="Times New Roman"/>
          <w:sz w:val="24"/>
          <w:szCs w:val="24"/>
        </w:rPr>
        <w:pPrChange w:id="284" w:author="Liu, Luyu" w:date="2019-07-26T13:21:00Z">
          <w:pPr/>
        </w:pPrChange>
      </w:pPr>
      <w:ins w:id="285" w:author="Liu, Luyu" w:date="2019-07-26T13:21:00Z">
        <w:r>
          <w:rPr>
            <w:rFonts w:ascii="Times New Roman" w:hAnsi="Times New Roman" w:cs="Times New Roman"/>
            <w:sz w:val="24"/>
            <w:szCs w:val="24"/>
          </w:rPr>
          <w:t>For example:</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CB55F4" w14:paraId="7638CC9D" w14:textId="77777777" w:rsidTr="00324A97">
        <w:trPr>
          <w:trHeight w:val="580"/>
          <w:jc w:val="center"/>
          <w:ins w:id="286" w:author="Liu, Luyu" w:date="2019-07-26T13:22:00Z"/>
        </w:trPr>
        <w:tc>
          <w:tcPr>
            <w:tcW w:w="256" w:type="pct"/>
            <w:vAlign w:val="center"/>
          </w:tcPr>
          <w:p w14:paraId="231E5F3D" w14:textId="77777777" w:rsidR="00CB55F4" w:rsidRDefault="00CB55F4" w:rsidP="00324A97">
            <w:pPr>
              <w:jc w:val="center"/>
              <w:rPr>
                <w:ins w:id="287" w:author="Liu, Luyu" w:date="2019-07-26T13:22:00Z"/>
                <w:rFonts w:ascii="Times New Roman" w:eastAsia="Yu Mincho" w:hAnsi="Times New Roman" w:cs="Times New Roman"/>
                <w:sz w:val="24"/>
                <w:szCs w:val="24"/>
                <w:lang w:eastAsia="ja-JP"/>
              </w:rPr>
            </w:pPr>
          </w:p>
        </w:tc>
        <w:tc>
          <w:tcPr>
            <w:tcW w:w="4463" w:type="pct"/>
            <w:vAlign w:val="center"/>
            <w:hideMark/>
          </w:tcPr>
          <w:p w14:paraId="726C57C7" w14:textId="234ACE5A" w:rsidR="00CB55F4" w:rsidRPr="00324A97" w:rsidRDefault="00CB55F4" w:rsidP="00CB55F4">
            <w:pPr>
              <w:rPr>
                <w:ins w:id="288" w:author="Liu, Luyu" w:date="2019-07-26T13:22:00Z"/>
                <w:rFonts w:ascii="Times New Roman" w:hAnsi="Times New Roman" w:cs="Times New Roman"/>
                <w:sz w:val="24"/>
                <w:szCs w:val="24"/>
              </w:rPr>
            </w:pPr>
            <m:oMathPara>
              <m:oMath>
                <m:sSub>
                  <m:sSubPr>
                    <m:ctrlPr>
                      <w:ins w:id="289" w:author="Liu, Luyu" w:date="2019-07-26T13:22:00Z">
                        <w:rPr>
                          <w:rFonts w:ascii="Cambria Math" w:hAnsi="Cambria Math" w:cs="Times New Roman"/>
                          <w:i/>
                          <w:sz w:val="24"/>
                          <w:szCs w:val="24"/>
                        </w:rPr>
                      </w:ins>
                    </m:ctrlPr>
                  </m:sSubPr>
                  <m:e>
                    <m:r>
                      <w:ins w:id="290" w:author="Liu, Luyu" w:date="2019-07-26T13:22:00Z">
                        <w:rPr>
                          <w:rFonts w:ascii="Cambria Math" w:hAnsi="Cambria Math" w:cs="Times New Roman"/>
                          <w:sz w:val="24"/>
                          <w:szCs w:val="24"/>
                        </w:rPr>
                        <m:t>t</m:t>
                      </w:ins>
                    </m:r>
                  </m:e>
                  <m:sub>
                    <m:r>
                      <w:ins w:id="291" w:author="Liu, Luyu" w:date="2019-07-26T13:22:00Z">
                        <w:rPr>
                          <w:rFonts w:ascii="Cambria Math" w:hAnsi="Cambria Math" w:cs="Times New Roman"/>
                          <w:sz w:val="24"/>
                          <w:szCs w:val="24"/>
                        </w:rPr>
                        <m:t>hd</m:t>
                      </w:ins>
                    </m:r>
                  </m:sub>
                </m:sSub>
                <m:r>
                  <w:ins w:id="292" w:author="Liu, Luyu" w:date="2019-07-26T13:22:00Z">
                    <w:rPr>
                      <w:rFonts w:ascii="Cambria Math" w:hAnsi="Cambria Math" w:cs="Times New Roman"/>
                      <w:sz w:val="24"/>
                      <w:szCs w:val="24"/>
                    </w:rPr>
                    <m:t>=</m:t>
                  </w:ins>
                </m:r>
                <m:acc>
                  <m:accPr>
                    <m:chr m:val="̅"/>
                    <m:ctrlPr>
                      <w:ins w:id="293" w:author="Liu, Luyu" w:date="2019-07-26T13:22:00Z">
                        <w:rPr>
                          <w:rFonts w:ascii="Cambria Math" w:hAnsi="Cambria Math" w:cs="Times New Roman"/>
                          <w:i/>
                          <w:sz w:val="24"/>
                          <w:szCs w:val="24"/>
                        </w:rPr>
                      </w:ins>
                    </m:ctrlPr>
                  </m:accPr>
                  <m:e>
                    <m:r>
                      <w:ins w:id="294" w:author="Liu, Luyu" w:date="2019-07-26T13:22:00Z">
                        <w:rPr>
                          <w:rFonts w:ascii="Cambria Math" w:hAnsi="Cambria Math" w:cs="Times New Roman"/>
                          <w:sz w:val="24"/>
                          <w:szCs w:val="24"/>
                        </w:rPr>
                        <m:t>T</m:t>
                      </w:ins>
                    </m:r>
                  </m:e>
                </m:acc>
                <m:r>
                  <w:ins w:id="295" w:author="Liu, Luyu" w:date="2019-07-26T13:22:00Z">
                    <w:rPr>
                      <w:rFonts w:ascii="Cambria Math" w:hAnsi="Cambria Math" w:cs="Times New Roman"/>
                      <w:sz w:val="24"/>
                      <w:szCs w:val="24"/>
                    </w:rPr>
                    <m:t>-δ</m:t>
                  </w:ins>
                </m:r>
                <m:sSub>
                  <m:sSubPr>
                    <m:ctrlPr>
                      <w:ins w:id="296" w:author="Liu, Luyu" w:date="2019-07-26T13:22:00Z">
                        <w:rPr>
                          <w:rFonts w:ascii="Cambria Math" w:hAnsi="Cambria Math" w:cs="Times New Roman"/>
                          <w:i/>
                          <w:sz w:val="24"/>
                          <w:szCs w:val="24"/>
                        </w:rPr>
                      </w:ins>
                    </m:ctrlPr>
                  </m:sSubPr>
                  <m:e>
                    <m:r>
                      <w:ins w:id="297" w:author="Liu, Luyu" w:date="2019-07-26T13:22:00Z">
                        <w:rPr>
                          <w:rFonts w:ascii="Cambria Math" w:hAnsi="Cambria Math" w:cs="Times New Roman"/>
                          <w:sz w:val="24"/>
                          <w:szCs w:val="24"/>
                        </w:rPr>
                        <m:t>t</m:t>
                      </w:ins>
                    </m:r>
                  </m:e>
                  <m:sub>
                    <m:r>
                      <w:ins w:id="298" w:author="Liu, Luyu" w:date="2019-07-26T13:22:00Z">
                        <w:rPr>
                          <w:rFonts w:ascii="Cambria Math" w:hAnsi="Cambria Math" w:cs="Times New Roman"/>
                          <w:sz w:val="24"/>
                          <w:szCs w:val="24"/>
                        </w:rPr>
                        <m:t>w</m:t>
                      </w:ins>
                    </m:r>
                  </m:sub>
                </m:sSub>
                <m:r>
                  <w:ins w:id="299" w:author="Liu, Luyu" w:date="2019-07-26T13:22:00Z">
                    <w:rPr>
                      <w:rFonts w:ascii="Cambria Math" w:hAnsi="Cambria Math" w:cs="Times New Roman"/>
                      <w:sz w:val="24"/>
                      <w:szCs w:val="24"/>
                    </w:rPr>
                    <m:t>=</m:t>
                  </w:ins>
                </m:r>
                <m:f>
                  <m:fPr>
                    <m:ctrlPr>
                      <w:ins w:id="300" w:author="Liu, Luyu" w:date="2019-07-26T13:22:00Z">
                        <w:rPr>
                          <w:rFonts w:ascii="Cambria Math" w:hAnsi="Cambria Math" w:cs="Times New Roman"/>
                          <w:i/>
                          <w:sz w:val="24"/>
                          <w:szCs w:val="24"/>
                        </w:rPr>
                      </w:ins>
                    </m:ctrlPr>
                  </m:fPr>
                  <m:num>
                    <m:r>
                      <w:ins w:id="301" w:author="Liu, Luyu" w:date="2019-07-26T13:22:00Z">
                        <w:rPr>
                          <w:rFonts w:ascii="Cambria Math" w:hAnsi="Cambria Math" w:cs="Times New Roman"/>
                          <w:sz w:val="24"/>
                          <w:szCs w:val="24"/>
                        </w:rPr>
                        <m:t>1</m:t>
                      </w:ins>
                    </m:r>
                  </m:num>
                  <m:den>
                    <m:r>
                      <w:ins w:id="302" w:author="Liu, Luyu" w:date="2019-07-26T13:22:00Z">
                        <w:rPr>
                          <w:rFonts w:ascii="Cambria Math" w:hAnsi="Cambria Math" w:cs="Times New Roman"/>
                          <w:sz w:val="24"/>
                          <w:szCs w:val="24"/>
                        </w:rPr>
                        <m:t>n</m:t>
                      </w:ins>
                    </m:r>
                  </m:den>
                </m:f>
                <m:nary>
                  <m:naryPr>
                    <m:chr m:val="∑"/>
                    <m:limLoc m:val="undOvr"/>
                    <m:ctrlPr>
                      <w:ins w:id="303" w:author="Liu, Luyu" w:date="2019-07-26T13:22:00Z">
                        <w:rPr>
                          <w:rFonts w:ascii="Cambria Math" w:hAnsi="Cambria Math" w:cs="Times New Roman"/>
                          <w:i/>
                          <w:sz w:val="24"/>
                          <w:szCs w:val="24"/>
                        </w:rPr>
                      </w:ins>
                    </m:ctrlPr>
                  </m:naryPr>
                  <m:sub>
                    <m:r>
                      <w:ins w:id="304" w:author="Liu, Luyu" w:date="2019-07-26T13:22:00Z">
                        <w:rPr>
                          <w:rFonts w:ascii="Cambria Math" w:hAnsi="Cambria Math" w:cs="Times New Roman"/>
                          <w:sz w:val="24"/>
                          <w:szCs w:val="24"/>
                        </w:rPr>
                        <m:t>i</m:t>
                      </w:ins>
                    </m:r>
                  </m:sub>
                  <m:sup>
                    <m:r>
                      <w:ins w:id="305" w:author="Liu, Luyu" w:date="2019-07-26T13:22:00Z">
                        <w:rPr>
                          <w:rFonts w:ascii="Cambria Math" w:hAnsi="Cambria Math" w:cs="Times New Roman"/>
                          <w:sz w:val="24"/>
                          <w:szCs w:val="24"/>
                        </w:rPr>
                        <m:t>n</m:t>
                      </w:ins>
                    </m:r>
                  </m:sup>
                  <m:e>
                    <m:sSub>
                      <m:sSubPr>
                        <m:ctrlPr>
                          <w:ins w:id="306" w:author="Liu, Luyu" w:date="2019-07-26T13:22:00Z">
                            <w:rPr>
                              <w:rFonts w:ascii="Cambria Math" w:hAnsi="Cambria Math" w:cs="Times New Roman"/>
                              <w:i/>
                              <w:sz w:val="24"/>
                              <w:szCs w:val="24"/>
                            </w:rPr>
                          </w:ins>
                        </m:ctrlPr>
                      </m:sSubPr>
                      <m:e>
                        <m:r>
                          <w:ins w:id="307" w:author="Liu, Luyu" w:date="2019-07-26T13:22:00Z">
                            <w:rPr>
                              <w:rFonts w:ascii="Cambria Math" w:hAnsi="Cambria Math" w:cs="Times New Roman"/>
                              <w:sz w:val="24"/>
                              <w:szCs w:val="24"/>
                            </w:rPr>
                            <m:t>T</m:t>
                          </w:ins>
                        </m:r>
                      </m:e>
                      <m:sub>
                        <m:r>
                          <w:ins w:id="308" w:author="Liu, Luyu" w:date="2019-07-26T13:22:00Z">
                            <w:rPr>
                              <w:rFonts w:ascii="Cambria Math" w:hAnsi="Cambria Math" w:cs="Times New Roman"/>
                              <w:sz w:val="24"/>
                              <w:szCs w:val="24"/>
                            </w:rPr>
                            <m:t>i</m:t>
                          </w:ins>
                        </m:r>
                      </m:sub>
                    </m:sSub>
                  </m:e>
                </m:nary>
                <m:r>
                  <w:ins w:id="309" w:author="Liu, Luyu" w:date="2019-07-26T13:22:00Z">
                    <w:rPr>
                      <w:rFonts w:ascii="Cambria Math" w:hAnsi="Cambria Math" w:cs="Times New Roman"/>
                      <w:sz w:val="24"/>
                      <w:szCs w:val="24"/>
                    </w:rPr>
                    <m:t>-δ</m:t>
                  </w:ins>
                </m:r>
                <m:sSub>
                  <m:sSubPr>
                    <m:ctrlPr>
                      <w:ins w:id="310" w:author="Liu, Luyu" w:date="2019-07-26T13:22:00Z">
                        <w:rPr>
                          <w:rFonts w:ascii="Cambria Math" w:hAnsi="Cambria Math" w:cs="Times New Roman"/>
                          <w:i/>
                          <w:sz w:val="24"/>
                          <w:szCs w:val="24"/>
                        </w:rPr>
                      </w:ins>
                    </m:ctrlPr>
                  </m:sSubPr>
                  <m:e>
                    <m:r>
                      <w:ins w:id="311" w:author="Liu, Luyu" w:date="2019-07-26T13:22:00Z">
                        <w:rPr>
                          <w:rFonts w:ascii="Cambria Math" w:hAnsi="Cambria Math" w:cs="Times New Roman"/>
                          <w:sz w:val="24"/>
                          <w:szCs w:val="24"/>
                        </w:rPr>
                        <m:t>t</m:t>
                      </w:ins>
                    </m:r>
                  </m:e>
                  <m:sub>
                    <m:r>
                      <w:ins w:id="312" w:author="Liu, Luyu" w:date="2019-07-26T13:22:00Z">
                        <w:rPr>
                          <w:rFonts w:ascii="Cambria Math" w:hAnsi="Cambria Math" w:cs="Times New Roman"/>
                          <w:sz w:val="24"/>
                          <w:szCs w:val="24"/>
                        </w:rPr>
                        <m:t>w</m:t>
                      </w:ins>
                    </m:r>
                  </m:sub>
                </m:sSub>
              </m:oMath>
            </m:oMathPara>
          </w:p>
          <w:p w14:paraId="5F38716A" w14:textId="3AB2A4E2" w:rsidR="00CB55F4" w:rsidRDefault="00CB55F4" w:rsidP="00324A97">
            <w:pPr>
              <w:rPr>
                <w:ins w:id="313" w:author="Liu, Luyu" w:date="2019-07-26T13:22:00Z"/>
                <w:rFonts w:ascii="Times New Roman" w:hAnsi="Times New Roman" w:cs="Times New Roman"/>
                <w:sz w:val="24"/>
                <w:szCs w:val="24"/>
              </w:rPr>
            </w:pPr>
          </w:p>
        </w:tc>
        <w:tc>
          <w:tcPr>
            <w:tcW w:w="280" w:type="pct"/>
            <w:vAlign w:val="center"/>
            <w:hideMark/>
          </w:tcPr>
          <w:p w14:paraId="1363C993" w14:textId="433131C1" w:rsidR="00CB55F4" w:rsidRPr="00E86BF0" w:rsidRDefault="00CB55F4" w:rsidP="00324A97">
            <w:pPr>
              <w:pStyle w:val="TimesNewRoman"/>
              <w:rPr>
                <w:ins w:id="314" w:author="Liu, Luyu" w:date="2019-07-26T13:22:00Z"/>
                <w:rFonts w:asciiTheme="minorHAnsi" w:hAnsiTheme="minorHAnsi" w:cstheme="minorBidi"/>
                <w:sz w:val="18"/>
                <w:szCs w:val="18"/>
              </w:rPr>
            </w:pPr>
            <w:ins w:id="315" w:author="Liu, Luyu" w:date="2019-07-26T13:22: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ins>
          </w:p>
        </w:tc>
      </w:tr>
    </w:tbl>
    <w:p w14:paraId="562A1004" w14:textId="61DD959A" w:rsidR="00640C78" w:rsidRDefault="005938C1" w:rsidP="005938C1">
      <w:pPr>
        <w:rPr>
          <w:rFonts w:ascii="Times New Roman" w:hAnsi="Times New Roman" w:cs="Times New Roman"/>
          <w:sz w:val="24"/>
          <w:szCs w:val="24"/>
        </w:rPr>
      </w:pPr>
      <w:del w:id="316" w:author="Liu, Luyu" w:date="2019-07-26T11:31:00Z">
        <w:r w:rsidDel="001E49B0">
          <w:rPr>
            <w:rFonts w:ascii="Times New Roman" w:hAnsi="Times New Roman" w:cs="Times New Roman"/>
            <w:sz w:val="24"/>
            <w:szCs w:val="24"/>
          </w:rPr>
          <w:delText xml:space="preserv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1E49B0">
          <w:rPr>
            <w:rFonts w:ascii="Times New Roman" w:hAnsi="Times New Roman" w:cs="Times New Roman"/>
            <w:sz w:val="24"/>
            <w:szCs w:val="24"/>
          </w:rPr>
          <w:delText xml:space="preserve"> is the bus trip’s actual departure time on day </w:delText>
        </w:r>
        <w:r w:rsidRPr="00377E1D" w:rsidDel="001E49B0">
          <w:rPr>
            <w:rFonts w:ascii="Times New Roman" w:hAnsi="Times New Roman" w:cs="Times New Roman"/>
            <w:i/>
            <w:sz w:val="24"/>
            <w:szCs w:val="24"/>
          </w:rPr>
          <w:delText>i</w:delText>
        </w:r>
        <w:r w:rsidDel="001E49B0">
          <w:rPr>
            <w:rFonts w:ascii="Times New Roman" w:hAnsi="Times New Roman" w:cs="Times New Roman"/>
            <w:sz w:val="24"/>
            <w:szCs w:val="24"/>
          </w:rPr>
          <w:delText xml:space="preserve">, and </w:delText>
        </w:r>
        <w:r w:rsidRPr="00377E1D" w:rsidDel="001E49B0">
          <w:rPr>
            <w:rStyle w:val="ItalicChar"/>
          </w:rPr>
          <w:delText>n</w:delText>
        </w:r>
        <w:r w:rsidDel="001E49B0">
          <w:rPr>
            <w:rFonts w:ascii="Times New Roman" w:hAnsi="Times New Roman" w:cs="Times New Roman"/>
            <w:sz w:val="24"/>
            <w:szCs w:val="24"/>
          </w:rPr>
          <w:delText xml:space="preserve"> is the total number of days.</w:delText>
        </w:r>
      </w:del>
      <w:ins w:id="317" w:author="Liu, Luyu" w:date="2019-07-26T11:27:00Z">
        <w:r w:rsidR="00640C78">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640C78">
          <w:rPr>
            <w:rFonts w:ascii="Times New Roman" w:hAnsi="Times New Roman" w:cs="Times New Roman"/>
            <w:sz w:val="24"/>
            <w:szCs w:val="24"/>
          </w:rPr>
          <w:t xml:space="preserve"> is the bus trip’s actual departure time on day </w:t>
        </w:r>
        <w:r w:rsidR="00640C78" w:rsidRPr="00377E1D">
          <w:rPr>
            <w:rFonts w:ascii="Times New Roman" w:hAnsi="Times New Roman" w:cs="Times New Roman"/>
            <w:i/>
            <w:sz w:val="24"/>
            <w:szCs w:val="24"/>
          </w:rPr>
          <w:t>i</w:t>
        </w:r>
        <w:r w:rsidR="00640C78">
          <w:rPr>
            <w:rFonts w:ascii="Times New Roman" w:hAnsi="Times New Roman" w:cs="Times New Roman"/>
            <w:sz w:val="24"/>
            <w:szCs w:val="24"/>
          </w:rPr>
          <w:t xml:space="preserve">, and </w:t>
        </w:r>
        <w:r w:rsidR="00640C78" w:rsidRPr="00377E1D">
          <w:rPr>
            <w:rStyle w:val="ItalicChar"/>
          </w:rPr>
          <w:t>n</w:t>
        </w:r>
        <w:r w:rsidR="00640C78">
          <w:rPr>
            <w:rFonts w:ascii="Times New Roman" w:hAnsi="Times New Roman" w:cs="Times New Roman"/>
            <w:sz w:val="24"/>
            <w:szCs w:val="24"/>
          </w:rPr>
          <w:t xml:space="preserve"> is the </w:t>
        </w:r>
      </w:ins>
      <w:ins w:id="318" w:author="Liu, Luyu" w:date="2019-07-26T13:22:00Z">
        <w:r w:rsidR="007161DD">
          <w:rPr>
            <w:rFonts w:ascii="Times New Roman" w:hAnsi="Times New Roman" w:cs="Times New Roman"/>
            <w:sz w:val="24"/>
            <w:szCs w:val="24"/>
          </w:rPr>
          <w:t>learning period</w:t>
        </w:r>
      </w:ins>
      <w:ins w:id="319" w:author="Liu, Luyu" w:date="2019-07-26T13:27:00Z">
        <w:r w:rsidR="00315126">
          <w:rPr>
            <w:rFonts w:ascii="Times New Roman" w:hAnsi="Times New Roman" w:cs="Times New Roman"/>
            <w:sz w:val="24"/>
            <w:szCs w:val="24"/>
          </w:rPr>
          <w:t xml:space="preserve"> (days)</w:t>
        </w:r>
      </w:ins>
      <w:ins w:id="320" w:author="Liu, Luyu" w:date="2019-07-26T11:27:00Z">
        <w:r w:rsidR="00640C78">
          <w:rPr>
            <w:rFonts w:ascii="Times New Roman" w:hAnsi="Times New Roman" w:cs="Times New Roman"/>
            <w:sz w:val="24"/>
            <w:szCs w:val="24"/>
          </w:rPr>
          <w:t>.</w:t>
        </w:r>
      </w:ins>
      <w:ins w:id="321" w:author="Liu, Luyu" w:date="2019-07-26T13:26:00Z">
        <w:r w:rsidR="00FA1009">
          <w:rPr>
            <w:rFonts w:ascii="Times New Roman" w:hAnsi="Times New Roman" w:cs="Times New Roman"/>
            <w:sz w:val="24"/>
            <w:szCs w:val="24"/>
          </w:rPr>
          <w:t xml:space="preserve"> This</w:t>
        </w:r>
        <w:r w:rsidR="00315126">
          <w:rPr>
            <w:rFonts w:ascii="Times New Roman" w:hAnsi="Times New Roman" w:cs="Times New Roman"/>
            <w:sz w:val="24"/>
            <w:szCs w:val="24"/>
          </w:rPr>
          <w:t xml:space="preserve"> </w:t>
        </w:r>
      </w:ins>
      <w:ins w:id="322" w:author="Liu, Luyu" w:date="2019-07-26T13:29:00Z">
        <w:r w:rsidR="00890D97">
          <w:rPr>
            <w:rFonts w:ascii="Times New Roman" w:hAnsi="Times New Roman" w:cs="Times New Roman"/>
            <w:sz w:val="24"/>
            <w:szCs w:val="24"/>
          </w:rPr>
          <w:t xml:space="preserve">specific </w:t>
        </w:r>
        <w:r w:rsidR="007C76B2">
          <w:rPr>
            <w:rFonts w:ascii="Times New Roman" w:hAnsi="Times New Roman" w:cs="Times New Roman"/>
            <w:sz w:val="24"/>
            <w:szCs w:val="24"/>
          </w:rPr>
          <w:t>E</w:t>
        </w:r>
        <w:r w:rsidR="00DB16DB">
          <w:rPr>
            <w:rFonts w:ascii="Times New Roman" w:hAnsi="Times New Roman" w:cs="Times New Roman"/>
            <w:sz w:val="24"/>
            <w:szCs w:val="24"/>
          </w:rPr>
          <w:t xml:space="preserve">R TPS’s </w:t>
        </w:r>
      </w:ins>
      <w:ins w:id="323" w:author="Liu, Luyu" w:date="2019-07-26T13:26:00Z">
        <w:r w:rsidR="00315126">
          <w:rPr>
            <w:rFonts w:ascii="Times New Roman" w:hAnsi="Times New Roman" w:cs="Times New Roman"/>
            <w:sz w:val="24"/>
            <w:szCs w:val="24"/>
          </w:rPr>
          <w:t xml:space="preserve">learning function </w:t>
        </w:r>
      </w:ins>
      <w:ins w:id="324" w:author="Liu, Luyu" w:date="2019-07-26T13:29:00Z">
        <w:r w:rsidR="00DB16DB">
          <w:rPr>
            <w:rFonts w:ascii="Times New Roman" w:hAnsi="Times New Roman" w:cs="Times New Roman"/>
            <w:sz w:val="24"/>
            <w:szCs w:val="24"/>
          </w:rPr>
          <w:t>is</w:t>
        </w:r>
      </w:ins>
      <w:ins w:id="325" w:author="Liu, Luyu" w:date="2019-07-26T13:26:00Z">
        <w:r w:rsidR="00315126">
          <w:rPr>
            <w:rFonts w:ascii="Times New Roman" w:hAnsi="Times New Roman" w:cs="Times New Roman"/>
            <w:sz w:val="24"/>
            <w:szCs w:val="24"/>
          </w:rPr>
          <w:t xml:space="preserve"> average and</w:t>
        </w:r>
      </w:ins>
      <w:ins w:id="326" w:author="Liu, Luyu" w:date="2019-07-26T13:29:00Z">
        <w:r w:rsidR="00DB16DB">
          <w:rPr>
            <w:rFonts w:ascii="Times New Roman" w:hAnsi="Times New Roman" w:cs="Times New Roman"/>
            <w:sz w:val="24"/>
            <w:szCs w:val="24"/>
          </w:rPr>
          <w:t xml:space="preserve"> its</w:t>
        </w:r>
      </w:ins>
      <w:ins w:id="327" w:author="Liu, Luyu" w:date="2019-07-26T13:26:00Z">
        <w:r w:rsidR="00315126">
          <w:rPr>
            <w:rFonts w:ascii="Times New Roman" w:hAnsi="Times New Roman" w:cs="Times New Roman"/>
            <w:sz w:val="24"/>
            <w:szCs w:val="24"/>
          </w:rPr>
          <w:t xml:space="preserve"> learning </w:t>
        </w:r>
      </w:ins>
      <w:ins w:id="328" w:author="Liu, Luyu" w:date="2019-07-26T13:27:00Z">
        <w:r w:rsidR="00315126">
          <w:rPr>
            <w:rFonts w:ascii="Times New Roman" w:hAnsi="Times New Roman" w:cs="Times New Roman"/>
            <w:sz w:val="24"/>
            <w:szCs w:val="24"/>
          </w:rPr>
          <w:t>period</w:t>
        </w:r>
      </w:ins>
      <w:ins w:id="329" w:author="Liu, Luyu" w:date="2019-07-26T13:26:00Z">
        <w:r w:rsidR="00315126">
          <w:rPr>
            <w:rFonts w:ascii="Times New Roman" w:hAnsi="Times New Roman" w:cs="Times New Roman"/>
            <w:sz w:val="24"/>
            <w:szCs w:val="24"/>
          </w:rPr>
          <w:t xml:space="preserve"> </w:t>
        </w:r>
      </w:ins>
      <w:ins w:id="330" w:author="Liu, Luyu" w:date="2019-07-26T13:29:00Z">
        <w:r w:rsidR="00DB16DB">
          <w:rPr>
            <w:rFonts w:ascii="Times New Roman" w:hAnsi="Times New Roman" w:cs="Times New Roman"/>
            <w:sz w:val="24"/>
            <w:szCs w:val="24"/>
          </w:rPr>
          <w:t>is</w:t>
        </w:r>
      </w:ins>
      <w:ins w:id="331" w:author="Liu, Luyu" w:date="2019-07-26T13:27:00Z">
        <w:r w:rsidR="00315126">
          <w:rPr>
            <w:rFonts w:ascii="Times New Roman" w:hAnsi="Times New Roman" w:cs="Times New Roman"/>
            <w:sz w:val="24"/>
            <w:szCs w:val="24"/>
          </w:rPr>
          <w:t xml:space="preserve"> n days.</w:t>
        </w:r>
      </w:ins>
    </w:p>
    <w:p w14:paraId="33265E5E" w14:textId="56AC4EA0" w:rsidR="005938C1" w:rsidRDefault="005938C1" w:rsidP="005938C1">
      <w:pPr>
        <w:ind w:firstLine="720"/>
        <w:rPr>
          <w:rFonts w:ascii="Times New Roman" w:hAnsi="Times New Roman" w:cs="Times New Roman"/>
          <w:sz w:val="24"/>
          <w:szCs w:val="24"/>
        </w:rPr>
      </w:pPr>
      <w:del w:id="332" w:author="Liu, Luyu" w:date="2019-07-26T13:28:00Z">
        <w:r w:rsidDel="003C25BB">
          <w:rPr>
            <w:rFonts w:ascii="Times New Roman" w:hAnsi="Times New Roman" w:cs="Times New Roman"/>
            <w:sz w:val="24"/>
            <w:szCs w:val="24"/>
          </w:rPr>
          <w:delText xml:space="preserve">This </w:delText>
        </w:r>
      </w:del>
      <w:ins w:id="333" w:author="Liu, Luyu" w:date="2019-07-26T13:28:00Z">
        <w:r w:rsidR="003C25BB">
          <w:rPr>
            <w:rFonts w:ascii="Times New Roman" w:hAnsi="Times New Roman" w:cs="Times New Roman"/>
            <w:sz w:val="24"/>
            <w:szCs w:val="24"/>
          </w:rPr>
          <w:t>ER</w:t>
        </w:r>
        <w:r w:rsidR="003C25BB">
          <w:rPr>
            <w:rFonts w:ascii="Times New Roman" w:hAnsi="Times New Roman" w:cs="Times New Roman"/>
            <w:sz w:val="24"/>
            <w:szCs w:val="24"/>
          </w:rPr>
          <w:t xml:space="preserve"> </w:t>
        </w:r>
      </w:ins>
      <w:r>
        <w:rPr>
          <w:rFonts w:ascii="Times New Roman" w:hAnsi="Times New Roman" w:cs="Times New Roman"/>
          <w:sz w:val="24"/>
          <w:szCs w:val="24"/>
        </w:rPr>
        <w:t>is a common non-RTA strategy</w:t>
      </w:r>
      <w:ins w:id="334" w:author="Liu, Luyu" w:date="2019-07-26T13:28:00Z">
        <w:r w:rsidR="007C76B2">
          <w:rPr>
            <w:rFonts w:ascii="Times New Roman" w:hAnsi="Times New Roman" w:cs="Times New Roman"/>
            <w:sz w:val="24"/>
            <w:szCs w:val="24"/>
          </w:rPr>
          <w:t>.</w:t>
        </w:r>
      </w:ins>
      <w:ins w:id="335" w:author="Liu, Luyu" w:date="2019-07-26T13:30:00Z">
        <w:r w:rsidR="00295190">
          <w:rPr>
            <w:rFonts w:ascii="Times New Roman" w:hAnsi="Times New Roman" w:cs="Times New Roman"/>
            <w:sz w:val="24"/>
            <w:szCs w:val="24"/>
          </w:rPr>
          <w:t xml:space="preserve"> </w:t>
        </w:r>
      </w:ins>
      <w:ins w:id="336" w:author="Liu, Luyu" w:date="2019-07-26T13:57:00Z">
        <w:r w:rsidR="00B66A43">
          <w:rPr>
            <w:rFonts w:ascii="Times New Roman" w:hAnsi="Times New Roman" w:cs="Times New Roman"/>
            <w:sz w:val="24"/>
            <w:szCs w:val="24"/>
          </w:rPr>
          <w:t xml:space="preserve">We also would like to </w:t>
        </w:r>
      </w:ins>
      <w:ins w:id="337" w:author="Liu, Luyu" w:date="2019-07-26T15:11:00Z">
        <w:r w:rsidR="00F46769">
          <w:rPr>
            <w:rFonts w:ascii="Times New Roman" w:hAnsi="Times New Roman" w:cs="Times New Roman"/>
            <w:sz w:val="24"/>
            <w:szCs w:val="24"/>
          </w:rPr>
          <w:t>investigate</w:t>
        </w:r>
      </w:ins>
      <w:ins w:id="338" w:author="Liu, Luyu" w:date="2019-07-26T13:57:00Z">
        <w:r w:rsidR="00B66A43">
          <w:rPr>
            <w:rFonts w:ascii="Times New Roman" w:hAnsi="Times New Roman" w:cs="Times New Roman"/>
            <w:sz w:val="24"/>
            <w:szCs w:val="24"/>
          </w:rPr>
          <w:t xml:space="preserve"> </w:t>
        </w:r>
      </w:ins>
      <w:ins w:id="339" w:author="Liu, Luyu" w:date="2019-07-26T13:59:00Z">
        <w:r w:rsidR="00140F40">
          <w:rPr>
            <w:rFonts w:ascii="Times New Roman" w:hAnsi="Times New Roman" w:cs="Times New Roman"/>
            <w:sz w:val="24"/>
            <w:szCs w:val="24"/>
          </w:rPr>
          <w:t>wait</w:t>
        </w:r>
        <w:r w:rsidR="00140F40">
          <w:rPr>
            <w:rFonts w:ascii="Times New Roman" w:hAnsi="Times New Roman" w:cs="Times New Roman"/>
            <w:sz w:val="24"/>
            <w:szCs w:val="24"/>
          </w:rPr>
          <w:t xml:space="preserve">ing time’s </w:t>
        </w:r>
      </w:ins>
      <w:ins w:id="340" w:author="Liu, Luyu" w:date="2019-07-26T13:58:00Z">
        <w:r w:rsidR="00B66A43">
          <w:rPr>
            <w:rFonts w:ascii="Times New Roman" w:hAnsi="Times New Roman" w:cs="Times New Roman"/>
            <w:sz w:val="24"/>
            <w:szCs w:val="24"/>
          </w:rPr>
          <w:t xml:space="preserve">relationship </w:t>
        </w:r>
      </w:ins>
      <w:ins w:id="341" w:author="Liu, Luyu" w:date="2019-07-26T13:59:00Z">
        <w:r w:rsidR="00140F40">
          <w:rPr>
            <w:rFonts w:ascii="Times New Roman" w:hAnsi="Times New Roman" w:cs="Times New Roman"/>
            <w:sz w:val="24"/>
            <w:szCs w:val="24"/>
          </w:rPr>
          <w:t>with</w:t>
        </w:r>
      </w:ins>
      <w:ins w:id="342" w:author="Liu, Luyu" w:date="2019-07-26T13:58:00Z">
        <w:r w:rsidR="00B66A43">
          <w:rPr>
            <w:rFonts w:ascii="Times New Roman" w:hAnsi="Times New Roman" w:cs="Times New Roman"/>
            <w:sz w:val="24"/>
            <w:szCs w:val="24"/>
          </w:rPr>
          <w:t xml:space="preserve"> ER TPS’s learning function (average/maximum) and learning period (</w:t>
        </w:r>
      </w:ins>
      <w:ins w:id="343" w:author="Liu, Luyu" w:date="2019-07-26T13:59:00Z">
        <w:r w:rsidR="00B66A43">
          <w:rPr>
            <w:rFonts w:ascii="Times New Roman" w:hAnsi="Times New Roman" w:cs="Times New Roman"/>
            <w:sz w:val="24"/>
            <w:szCs w:val="24"/>
          </w:rPr>
          <w:t xml:space="preserve">1 days – </w:t>
        </w:r>
        <w:r w:rsidR="00B66A43" w:rsidRPr="001A4E59">
          <w:rPr>
            <w:rFonts w:ascii="Times New Roman" w:hAnsi="Times New Roman" w:cs="Times New Roman"/>
            <w:sz w:val="24"/>
            <w:szCs w:val="24"/>
            <w:highlight w:val="yellow"/>
            <w:rPrChange w:id="344" w:author="Liu, Luyu" w:date="2019-07-26T13:59:00Z">
              <w:rPr>
                <w:rFonts w:ascii="Times New Roman" w:hAnsi="Times New Roman" w:cs="Times New Roman"/>
                <w:sz w:val="24"/>
                <w:szCs w:val="24"/>
              </w:rPr>
            </w:rPrChange>
          </w:rPr>
          <w:t>20</w:t>
        </w:r>
        <w:r w:rsidR="00B66A43">
          <w:rPr>
            <w:rFonts w:ascii="Times New Roman" w:hAnsi="Times New Roman" w:cs="Times New Roman"/>
            <w:sz w:val="24"/>
            <w:szCs w:val="24"/>
          </w:rPr>
          <w:t xml:space="preserve"> days</w:t>
        </w:r>
      </w:ins>
      <w:ins w:id="345" w:author="Liu, Luyu" w:date="2019-07-26T13:58:00Z">
        <w:r w:rsidR="00B66A43">
          <w:rPr>
            <w:rFonts w:ascii="Times New Roman" w:hAnsi="Times New Roman" w:cs="Times New Roman"/>
            <w:sz w:val="24"/>
            <w:szCs w:val="24"/>
          </w:rPr>
          <w:t>)</w:t>
        </w:r>
      </w:ins>
      <w:ins w:id="346" w:author="Liu, Luyu" w:date="2019-07-26T13:59:00Z">
        <w:r w:rsidR="00140F40">
          <w:rPr>
            <w:rFonts w:ascii="Times New Roman" w:hAnsi="Times New Roman" w:cs="Times New Roman"/>
            <w:sz w:val="24"/>
            <w:szCs w:val="24"/>
          </w:rPr>
          <w:t>.</w:t>
        </w:r>
      </w:ins>
      <w:ins w:id="347" w:author="Liu, Luyu" w:date="2019-07-26T15:11:00Z">
        <w:r w:rsidR="00F46769">
          <w:rPr>
            <w:rFonts w:ascii="Times New Roman" w:hAnsi="Times New Roman" w:cs="Times New Roman"/>
            <w:sz w:val="24"/>
            <w:szCs w:val="24"/>
          </w:rPr>
          <w:t xml:space="preserve"> However, </w:t>
        </w:r>
      </w:ins>
      <w:bookmarkStart w:id="348" w:name="_GoBack"/>
      <w:bookmarkEnd w:id="348"/>
      <w:del w:id="349" w:author="Liu, Luyu" w:date="2019-07-26T13:28:00Z">
        <w:r w:rsidDel="007C76B2">
          <w:rPr>
            <w:rFonts w:ascii="Times New Roman" w:hAnsi="Times New Roman" w:cs="Times New Roman"/>
            <w:sz w:val="24"/>
            <w:szCs w:val="24"/>
          </w:rPr>
          <w:delText>.</w:delText>
        </w:r>
      </w:del>
      <w:del w:id="350" w:author="Liu, Luyu" w:date="2019-07-26T13:39:00Z">
        <w:r w:rsidDel="00041CD0">
          <w:rPr>
            <w:rFonts w:ascii="Times New Roman" w:hAnsi="Times New Roman" w:cs="Times New Roman"/>
            <w:sz w:val="24"/>
            <w:szCs w:val="24"/>
          </w:rPr>
          <w:delText xml:space="preserve"> We will also calculate the waiting time difference between ER and NR to confirm its efficiency.</w:delText>
        </w:r>
      </w:del>
    </w:p>
    <w:p w14:paraId="61FEFAB6" w14:textId="77777777" w:rsidR="00EE50F2" w:rsidRDefault="00EE50F2" w:rsidP="00EE50F2">
      <w:pPr>
        <w:rPr>
          <w:rFonts w:ascii="Times New Roman" w:hAnsi="Times New Roman" w:cs="Times New Roman"/>
          <w:sz w:val="24"/>
          <w:szCs w:val="24"/>
        </w:rPr>
      </w:pPr>
    </w:p>
    <w:p w14:paraId="0DE50BA9" w14:textId="5C66D40B" w:rsidR="00EE50F2" w:rsidRPr="00C24714" w:rsidRDefault="00C24714">
      <w:pPr>
        <w:pStyle w:val="ListParagraph"/>
        <w:numPr>
          <w:ilvl w:val="1"/>
          <w:numId w:val="10"/>
        </w:numPr>
        <w:rPr>
          <w:rFonts w:ascii="Times New Roman" w:hAnsi="Times New Roman" w:cs="Times New Roman"/>
          <w:b/>
          <w:sz w:val="24"/>
          <w:szCs w:val="24"/>
          <w:rPrChange w:id="351" w:author="Miller, Harvey J." w:date="2019-06-25T14:11:00Z">
            <w:rPr/>
          </w:rPrChange>
        </w:rPr>
        <w:pPrChange w:id="352" w:author="Miller, Harvey J." w:date="2019-06-25T14:11:00Z">
          <w:pPr>
            <w:pStyle w:val="ListParagraph"/>
            <w:numPr>
              <w:ilvl w:val="2"/>
              <w:numId w:val="7"/>
            </w:numPr>
            <w:ind w:left="504" w:hanging="504"/>
          </w:pPr>
        </w:pPrChange>
      </w:pPr>
      <w:ins w:id="353" w:author="Miller, Harvey J." w:date="2019-06-25T14:11:00Z">
        <w:r>
          <w:rPr>
            <w:rFonts w:ascii="Times New Roman" w:hAnsi="Times New Roman" w:cs="Times New Roman"/>
            <w:sz w:val="24"/>
            <w:szCs w:val="24"/>
          </w:rPr>
          <w:t xml:space="preserve">  </w:t>
        </w:r>
        <w:r w:rsidRPr="00C24714">
          <w:rPr>
            <w:rFonts w:ascii="Times New Roman" w:hAnsi="Times New Roman" w:cs="Times New Roman"/>
            <w:b/>
            <w:sz w:val="24"/>
            <w:szCs w:val="24"/>
            <w:rPrChange w:id="354" w:author="Miller, Harvey J." w:date="2019-06-25T14:11:00Z">
              <w:rPr>
                <w:rFonts w:ascii="Times New Roman" w:hAnsi="Times New Roman" w:cs="Times New Roman"/>
                <w:sz w:val="24"/>
                <w:szCs w:val="24"/>
              </w:rPr>
            </w:rPrChange>
          </w:rPr>
          <w:t xml:space="preserve">RTI-based </w:t>
        </w:r>
      </w:ins>
      <w:del w:id="355" w:author="Miller, Harvey J." w:date="2019-06-25T14:11:00Z">
        <w:r w:rsidR="00EE50F2" w:rsidRPr="00C24714" w:rsidDel="00C24714">
          <w:rPr>
            <w:rFonts w:ascii="Times New Roman" w:hAnsi="Times New Roman" w:cs="Times New Roman"/>
            <w:b/>
            <w:sz w:val="24"/>
            <w:szCs w:val="24"/>
            <w:rPrChange w:id="356" w:author="Miller, Harvey J." w:date="2019-06-25T14:11:00Z">
              <w:rPr/>
            </w:rPrChange>
          </w:rPr>
          <w:delText xml:space="preserve">RTA users’ </w:delText>
        </w:r>
      </w:del>
      <w:r w:rsidR="00EE50F2" w:rsidRPr="00C24714">
        <w:rPr>
          <w:rFonts w:ascii="Times New Roman" w:hAnsi="Times New Roman" w:cs="Times New Roman"/>
          <w:b/>
          <w:sz w:val="24"/>
          <w:szCs w:val="24"/>
          <w:rPrChange w:id="357" w:author="Miller, Harvey J." w:date="2019-06-25T14:11:00Z">
            <w:rPr/>
          </w:rPrChange>
        </w:rPr>
        <w:t>trip planning strategies</w:t>
      </w:r>
    </w:p>
    <w:p w14:paraId="26FD0952" w14:textId="77777777" w:rsidR="00B64B24" w:rsidRDefault="000D420D">
      <w:pPr>
        <w:jc w:val="both"/>
        <w:rPr>
          <w:rFonts w:ascii="Times New Roman" w:hAnsi="Times New Roman" w:cs="Times New Roman"/>
          <w:sz w:val="24"/>
          <w:szCs w:val="24"/>
        </w:rPr>
        <w:pPrChange w:id="358" w:author="Miller, Harvey J." w:date="2019-06-25T14:11:00Z">
          <w:pPr/>
        </w:pPrChange>
      </w:pPr>
      <w:r w:rsidRPr="000D420D">
        <w:rPr>
          <w:rFonts w:ascii="Times New Roman" w:hAnsi="Times New Roman" w:cs="Times New Roman"/>
          <w:sz w:val="24"/>
          <w:szCs w:val="24"/>
        </w:rPr>
        <w:t>For the simulation of RTA trip planning process, most RTAs will directly use the ET</w:t>
      </w:r>
      <w:r w:rsidR="00282525">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provide ET</w:t>
      </w:r>
      <w:r w:rsidR="00282525">
        <w:rPr>
          <w:rFonts w:ascii="Times New Roman" w:hAnsi="Times New Roman" w:cs="Times New Roman"/>
          <w:sz w:val="24"/>
          <w:szCs w:val="24"/>
        </w:rPr>
        <w:t>D</w:t>
      </w:r>
      <w:r w:rsidR="00C47B06">
        <w:rPr>
          <w:rFonts w:ascii="Times New Roman" w:hAnsi="Times New Roman" w:cs="Times New Roman"/>
          <w:sz w:val="24"/>
          <w:szCs w:val="24"/>
        </w:rPr>
        <w:t xml:space="preserve">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w:t>
      </w:r>
      <w:r w:rsidR="00163A01">
        <w:rPr>
          <w:rFonts w:ascii="Times New Roman" w:hAnsi="Times New Roman" w:cs="Times New Roman"/>
          <w:sz w:val="24"/>
          <w:szCs w:val="24"/>
        </w:rPr>
        <w:lastRenderedPageBreak/>
        <w:t>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HDT is not constant</w:t>
      </w:r>
      <w:r w:rsidR="00B45A04">
        <w:rPr>
          <w:rFonts w:ascii="Times New Roman" w:hAnsi="Times New Roman" w:cs="Times New Roman"/>
          <w:sz w:val="24"/>
          <w:szCs w:val="24"/>
        </w:rPr>
        <w:t>;</w:t>
      </w:r>
      <w:r w:rsidR="00B64B24">
        <w:rPr>
          <w:rFonts w:ascii="Times New Roman" w:hAnsi="Times New Roman" w:cs="Times New Roman"/>
          <w:sz w:val="24"/>
          <w:szCs w:val="24"/>
        </w:rPr>
        <w:t xml:space="preserve">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14:paraId="545B47BC" w14:textId="77777777" w:rsidR="0026021B" w:rsidRPr="000D420D" w:rsidRDefault="0026021B" w:rsidP="000D420D">
      <w:pPr>
        <w:rPr>
          <w:rFonts w:ascii="Times New Roman" w:hAnsi="Times New Roman" w:cs="Times New Roman"/>
          <w:sz w:val="24"/>
          <w:szCs w:val="24"/>
        </w:rPr>
      </w:pPr>
    </w:p>
    <w:p w14:paraId="4CDBD2EF" w14:textId="615DD43A" w:rsidR="00EE50F2" w:rsidDel="00F72368" w:rsidRDefault="00EE50F2">
      <w:pPr>
        <w:jc w:val="both"/>
        <w:rPr>
          <w:del w:id="359" w:author="Luyu Liu" w:date="2019-07-25T11:46:00Z"/>
          <w:rFonts w:ascii="Times New Roman" w:hAnsi="Times New Roman" w:cs="Times New Roman"/>
          <w:sz w:val="24"/>
          <w:szCs w:val="24"/>
        </w:rPr>
        <w:pPrChange w:id="360" w:author="Miller, Harvey J." w:date="2019-06-25T14:12:00Z">
          <w:pPr/>
        </w:pPrChange>
      </w:pPr>
      <w:del w:id="361" w:author="Luyu Liu" w:date="2019-07-25T11:46:00Z">
        <w:r w:rsidDel="00F72368">
          <w:rPr>
            <w:rFonts w:ascii="Times New Roman" w:hAnsi="Times New Roman" w:cs="Times New Roman"/>
            <w:sz w:val="24"/>
            <w:szCs w:val="24"/>
          </w:rPr>
          <w:delText>[</w:delText>
        </w:r>
        <w:r w:rsidR="00D61239" w:rsidDel="00F72368">
          <w:rPr>
            <w:rFonts w:ascii="Times New Roman" w:hAnsi="Times New Roman" w:cs="Times New Roman"/>
            <w:b/>
            <w:sz w:val="24"/>
            <w:szCs w:val="24"/>
          </w:rPr>
          <w:delText>O</w:delText>
        </w:r>
        <w:r w:rsidR="00D61239" w:rsidRPr="00D61239" w:rsidDel="00F72368">
          <w:rPr>
            <w:rFonts w:ascii="Times New Roman" w:hAnsi="Times New Roman" w:cs="Times New Roman"/>
            <w:b/>
            <w:sz w:val="24"/>
            <w:szCs w:val="24"/>
          </w:rPr>
          <w:delText xml:space="preserve">mnipotent </w:delText>
        </w:r>
        <w:r w:rsidDel="00F72368">
          <w:rPr>
            <w:rFonts w:ascii="Times New Roman" w:hAnsi="Times New Roman" w:cs="Times New Roman"/>
            <w:b/>
            <w:sz w:val="24"/>
            <w:szCs w:val="24"/>
          </w:rPr>
          <w:delText>relaxation (OR)</w:delText>
        </w:r>
      </w:del>
      <w:ins w:id="362" w:author="Miller, Harvey J." w:date="2019-06-25T14:11:00Z">
        <w:del w:id="363" w:author="Luyu Liu" w:date="2019-07-25T11:46:00Z">
          <w:r w:rsidR="00C24714" w:rsidDel="00F72368">
            <w:rPr>
              <w:rFonts w:ascii="Times New Roman" w:hAnsi="Times New Roman" w:cs="Times New Roman"/>
              <w:sz w:val="24"/>
              <w:szCs w:val="24"/>
            </w:rPr>
            <w:delText xml:space="preserve">.  </w:delText>
          </w:r>
        </w:del>
      </w:ins>
      <w:del w:id="364" w:author="Luyu Liu" w:date="2019-07-25T11:46:00Z">
        <w:r w:rsidDel="00F72368">
          <w:rPr>
            <w:rFonts w:ascii="Times New Roman" w:hAnsi="Times New Roman" w:cs="Times New Roman"/>
            <w:sz w:val="24"/>
            <w:szCs w:val="24"/>
          </w:rPr>
          <w:delText>]</w:delText>
        </w:r>
      </w:del>
    </w:p>
    <w:p w14:paraId="2837FA49" w14:textId="1C00D1C0" w:rsidR="00EE50F2" w:rsidDel="00F72368" w:rsidRDefault="00EE50F2">
      <w:pPr>
        <w:jc w:val="both"/>
        <w:rPr>
          <w:del w:id="365" w:author="Luyu Liu" w:date="2019-07-25T11:46:00Z"/>
          <w:rFonts w:ascii="Times New Roman" w:hAnsi="Times New Roman" w:cs="Times New Roman"/>
          <w:sz w:val="24"/>
          <w:szCs w:val="24"/>
        </w:rPr>
        <w:pPrChange w:id="366" w:author="Miller, Harvey J." w:date="2019-06-25T14:12:00Z">
          <w:pPr/>
        </w:pPrChange>
      </w:pPr>
      <w:del w:id="367" w:author="Luyu Liu" w:date="2019-07-25T11:46:00Z">
        <w:r w:rsidDel="00F72368">
          <w:rPr>
            <w:rFonts w:ascii="Times New Roman" w:hAnsi="Times New Roman" w:cs="Times New Roman"/>
            <w:sz w:val="24"/>
            <w:szCs w:val="24"/>
          </w:rPr>
          <w:delText xml:space="preserve">Supposing a hypothetical omniscient public transit user who </w:delText>
        </w:r>
      </w:del>
      <w:ins w:id="368" w:author="Miller, Harvey J." w:date="2019-06-25T14:14:00Z">
        <w:del w:id="369" w:author="Luyu Liu" w:date="2019-07-25T11:46:00Z">
          <w:r w:rsidR="00C24714" w:rsidDel="00F72368">
            <w:rPr>
              <w:rFonts w:ascii="Times New Roman" w:hAnsi="Times New Roman" w:cs="Times New Roman"/>
              <w:sz w:val="24"/>
              <w:szCs w:val="24"/>
            </w:rPr>
            <w:delText xml:space="preserve">is </w:delText>
          </w:r>
        </w:del>
      </w:ins>
      <w:del w:id="370" w:author="Luyu Liu" w:date="2019-07-25T11:46:00Z">
        <w:r w:rsidDel="00F72368">
          <w:rPr>
            <w:rFonts w:ascii="Times New Roman" w:hAnsi="Times New Roman" w:cs="Times New Roman"/>
            <w:sz w:val="24"/>
            <w:szCs w:val="24"/>
          </w:rPr>
          <w:delText xml:space="preserve">are always aware of the </w:delText>
        </w:r>
        <w:r w:rsidR="009D0B97" w:rsidDel="00F72368">
          <w:rPr>
            <w:rFonts w:ascii="Times New Roman" w:hAnsi="Times New Roman" w:cs="Times New Roman"/>
            <w:sz w:val="24"/>
            <w:szCs w:val="24"/>
          </w:rPr>
          <w:delText xml:space="preserve">system’s </w:delText>
        </w:r>
        <w:r w:rsidDel="00F72368">
          <w:rPr>
            <w:rFonts w:ascii="Times New Roman" w:hAnsi="Times New Roman" w:cs="Times New Roman"/>
            <w:sz w:val="24"/>
            <w:szCs w:val="24"/>
          </w:rPr>
          <w:delText>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global optima</w:delText>
        </w:r>
        <w:r w:rsidR="007F6638" w:rsidDel="00F72368">
          <w:rPr>
            <w:rFonts w:ascii="Times New Roman" w:hAnsi="Times New Roman" w:cs="Times New Roman"/>
            <w:sz w:val="24"/>
            <w:szCs w:val="24"/>
          </w:rPr>
          <w:delText xml:space="preserve"> deterministically</w:delText>
        </w:r>
        <w:r w:rsidDel="00F72368">
          <w:rPr>
            <w:rFonts w:ascii="Times New Roman" w:hAnsi="Times New Roman" w:cs="Times New Roman"/>
            <w:sz w:val="24"/>
            <w:szCs w:val="24"/>
          </w:rPr>
          <w:delText>. OR is a theoretical benchmark for all strategies, which represents the best strategy for all possible wa</w:delText>
        </w:r>
        <w:r w:rsidR="00F223EA" w:rsidDel="00F72368">
          <w:rPr>
            <w:rFonts w:ascii="Times New Roman" w:hAnsi="Times New Roman" w:cs="Times New Roman"/>
            <w:sz w:val="24"/>
            <w:szCs w:val="24"/>
          </w:rPr>
          <w:delText>iting time reduction strategies: any TPS’s waiting time is also the waiting time difference between it and OR.</w:delText>
        </w:r>
      </w:del>
    </w:p>
    <w:p w14:paraId="530370AF" w14:textId="667B73F0" w:rsidR="00C24714" w:rsidDel="00F72368" w:rsidRDefault="00C24714" w:rsidP="009B5263">
      <w:pPr>
        <w:rPr>
          <w:ins w:id="371" w:author="Miller, Harvey J." w:date="2019-06-25T14:15:00Z"/>
          <w:del w:id="372" w:author="Luyu Liu" w:date="2019-07-25T11:46:00Z"/>
          <w:rFonts w:ascii="Times New Roman" w:hAnsi="Times New Roman" w:cs="Times New Roman"/>
          <w:sz w:val="24"/>
          <w:szCs w:val="24"/>
        </w:rPr>
      </w:pPr>
    </w:p>
    <w:p w14:paraId="068985BC" w14:textId="40C25FF4" w:rsidR="009B5263" w:rsidDel="00C24714" w:rsidRDefault="009B5263">
      <w:pPr>
        <w:jc w:val="both"/>
        <w:rPr>
          <w:del w:id="373" w:author="Miller, Harvey J." w:date="2019-06-25T14:15:00Z"/>
          <w:rFonts w:ascii="Times New Roman" w:hAnsi="Times New Roman" w:cs="Times New Roman"/>
          <w:sz w:val="24"/>
          <w:szCs w:val="24"/>
        </w:rPr>
        <w:pPrChange w:id="374" w:author="Miller, Harvey J." w:date="2019-06-25T14:15:00Z">
          <w:pPr/>
        </w:pPrChange>
      </w:pPr>
      <w:del w:id="375" w:author="Miller, Harvey J." w:date="2019-06-25T14:15:00Z">
        <w:r w:rsidDel="00C24714">
          <w:rPr>
            <w:rFonts w:ascii="Times New Roman" w:hAnsi="Times New Roman" w:cs="Times New Roman"/>
            <w:sz w:val="24"/>
            <w:szCs w:val="24"/>
          </w:rPr>
          <w:delText>[</w:delText>
        </w:r>
      </w:del>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ins w:id="376" w:author="Miller, Harvey J." w:date="2019-06-25T14:15:00Z">
        <w:r w:rsidR="00C24714">
          <w:rPr>
            <w:rFonts w:ascii="Times New Roman" w:hAnsi="Times New Roman" w:cs="Times New Roman"/>
            <w:sz w:val="24"/>
            <w:szCs w:val="24"/>
          </w:rPr>
          <w:t xml:space="preserve">.  </w:t>
        </w:r>
      </w:ins>
      <w:del w:id="377" w:author="Miller, Harvey J." w:date="2019-06-25T14:15:00Z">
        <w:r w:rsidDel="00C24714">
          <w:rPr>
            <w:rFonts w:ascii="Times New Roman" w:hAnsi="Times New Roman" w:cs="Times New Roman"/>
            <w:sz w:val="24"/>
            <w:szCs w:val="24"/>
          </w:rPr>
          <w:delText>]</w:delText>
        </w:r>
      </w:del>
    </w:p>
    <w:p w14:paraId="64DC2E26" w14:textId="77777777" w:rsidR="009B5263" w:rsidRDefault="00FA7C90">
      <w:pPr>
        <w:jc w:val="both"/>
        <w:rPr>
          <w:rFonts w:ascii="Times New Roman" w:hAnsi="Times New Roman" w:cs="Times New Roman"/>
          <w:sz w:val="24"/>
          <w:szCs w:val="24"/>
        </w:rPr>
        <w:pPrChange w:id="378" w:author="Miller, Harvey J." w:date="2019-06-25T14:15:00Z">
          <w:pPr/>
        </w:pPrChange>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w:t>
      </w:r>
      <w:r w:rsidR="00632E83">
        <w:rPr>
          <w:rFonts w:ascii="Times New Roman" w:hAnsi="Times New Roman" w:cs="Times New Roman"/>
          <w:sz w:val="24"/>
          <w:szCs w:val="24"/>
        </w:rPr>
        <w:t>D</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3380182D" w14:textId="77777777" w:rsidTr="009B5263">
        <w:trPr>
          <w:trHeight w:val="580"/>
          <w:jc w:val="center"/>
        </w:trPr>
        <w:tc>
          <w:tcPr>
            <w:tcW w:w="256" w:type="pct"/>
            <w:vAlign w:val="center"/>
          </w:tcPr>
          <w:p w14:paraId="6DE35220"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44D28C29" w14:textId="77777777" w:rsidR="009B5263" w:rsidRDefault="001E49B0"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C57E885" w14:textId="77777777"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14:paraId="542C325D" w14:textId="77777777" w:rsidR="009B5263" w:rsidRDefault="009B5263">
      <w:pPr>
        <w:jc w:val="both"/>
        <w:rPr>
          <w:rFonts w:ascii="Times New Roman" w:hAnsi="Times New Roman" w:cs="Times New Roman"/>
          <w:sz w:val="24"/>
          <w:szCs w:val="24"/>
        </w:rPr>
        <w:pPrChange w:id="379" w:author="Miller, Harvey J." w:date="2019-06-25T14:15:00Z">
          <w:pPr/>
        </w:pPrChange>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ET</w:t>
      </w:r>
      <w:r w:rsidR="00282525">
        <w:rPr>
          <w:rFonts w:ascii="Times New Roman" w:hAnsi="Times New Roman" w:cs="Times New Roman"/>
          <w:sz w:val="24"/>
          <w:szCs w:val="24"/>
        </w:rPr>
        <w:t>D</w:t>
      </w:r>
      <w:r w:rsidR="009F65BF">
        <w:rPr>
          <w:rFonts w:ascii="Times New Roman" w:hAnsi="Times New Roman" w:cs="Times New Roman"/>
          <w:sz w:val="24"/>
          <w:szCs w:val="24"/>
        </w:rPr>
        <w:t xml:space="preserve">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3E950695" w14:textId="77777777" w:rsidR="009B5263" w:rsidRDefault="009B5263">
      <w:pPr>
        <w:ind w:firstLine="720"/>
        <w:jc w:val="both"/>
        <w:rPr>
          <w:rFonts w:ascii="Times New Roman" w:hAnsi="Times New Roman" w:cs="Times New Roman"/>
          <w:sz w:val="24"/>
          <w:szCs w:val="24"/>
        </w:rPr>
        <w:pPrChange w:id="380" w:author="Miller, Harvey J." w:date="2019-06-25T14:15:00Z">
          <w:pPr>
            <w:ind w:firstLine="720"/>
          </w:pPr>
        </w:pPrChange>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w:t>
      </w:r>
      <w:r w:rsidR="00D02568">
        <w:rPr>
          <w:rFonts w:ascii="Times New Roman" w:hAnsi="Times New Roman" w:cs="Times New Roman"/>
          <w:sz w:val="24"/>
          <w:szCs w:val="24"/>
        </w:rPr>
        <w:t>leave</w:t>
      </w:r>
      <w:r w:rsidR="009B210F">
        <w:rPr>
          <w:rFonts w:ascii="Times New Roman" w:hAnsi="Times New Roman" w:cs="Times New Roman"/>
          <w:sz w:val="24"/>
          <w:szCs w:val="24"/>
        </w:rPr>
        <w:t xml:space="preserve"> earlier than </w:t>
      </w:r>
      <w:r w:rsidR="00D02568">
        <w:rPr>
          <w:rFonts w:ascii="Times New Roman" w:hAnsi="Times New Roman" w:cs="Times New Roman"/>
          <w:sz w:val="24"/>
          <w:szCs w:val="24"/>
        </w:rPr>
        <w:t>ET</w:t>
      </w:r>
      <w:r w:rsidR="00632E83">
        <w:rPr>
          <w:rFonts w:ascii="Times New Roman" w:hAnsi="Times New Roman" w:cs="Times New Roman"/>
          <w:sz w:val="24"/>
          <w:szCs w:val="24"/>
        </w:rPr>
        <w:t>D</w:t>
      </w:r>
      <w:r w:rsidR="009B210F">
        <w:rPr>
          <w:rFonts w:ascii="Times New Roman" w:hAnsi="Times New Roman" w:cs="Times New Roman"/>
          <w:sz w:val="24"/>
          <w:szCs w:val="24"/>
        </w:rPr>
        <w:t xml:space="preserve">.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14:paraId="0B3AFD1C" w14:textId="77777777" w:rsidR="00C24714" w:rsidRDefault="00C24714" w:rsidP="009B5263">
      <w:pPr>
        <w:rPr>
          <w:ins w:id="381" w:author="Miller, Harvey J." w:date="2019-06-25T14:15:00Z"/>
          <w:rFonts w:ascii="Times New Roman" w:hAnsi="Times New Roman" w:cs="Times New Roman"/>
          <w:sz w:val="24"/>
          <w:szCs w:val="24"/>
        </w:rPr>
      </w:pPr>
    </w:p>
    <w:p w14:paraId="762A5213" w14:textId="3C27B14E" w:rsidR="009B5263" w:rsidDel="00C24714" w:rsidRDefault="009B5263">
      <w:pPr>
        <w:jc w:val="both"/>
        <w:rPr>
          <w:del w:id="382" w:author="Miller, Harvey J." w:date="2019-06-25T14:15:00Z"/>
          <w:rFonts w:ascii="Times New Roman" w:hAnsi="Times New Roman" w:cs="Times New Roman"/>
          <w:sz w:val="24"/>
          <w:szCs w:val="24"/>
        </w:rPr>
        <w:pPrChange w:id="383" w:author="Miller, Harvey J." w:date="2019-06-25T14:15:00Z">
          <w:pPr/>
        </w:pPrChange>
      </w:pPr>
      <w:del w:id="384" w:author="Miller, Harvey J." w:date="2019-06-25T14:15:00Z">
        <w:r w:rsidDel="00C24714">
          <w:rPr>
            <w:rFonts w:ascii="Times New Roman" w:hAnsi="Times New Roman" w:cs="Times New Roman"/>
            <w:sz w:val="24"/>
            <w:szCs w:val="24"/>
          </w:rPr>
          <w:delText>[</w:delText>
        </w:r>
      </w:del>
      <w:r>
        <w:rPr>
          <w:rFonts w:ascii="Times New Roman" w:hAnsi="Times New Roman" w:cs="Times New Roman"/>
          <w:b/>
          <w:sz w:val="24"/>
          <w:szCs w:val="24"/>
        </w:rPr>
        <w:t>Prudent relaxation (PR)</w:t>
      </w:r>
      <w:ins w:id="385" w:author="Miller, Harvey J." w:date="2019-06-25T14:15:00Z">
        <w:r w:rsidR="00C24714">
          <w:rPr>
            <w:rFonts w:ascii="Times New Roman" w:hAnsi="Times New Roman" w:cs="Times New Roman"/>
            <w:sz w:val="24"/>
            <w:szCs w:val="24"/>
          </w:rPr>
          <w:t xml:space="preserve">.  </w:t>
        </w:r>
      </w:ins>
      <w:del w:id="386" w:author="Miller, Harvey J." w:date="2019-06-25T14:15:00Z">
        <w:r w:rsidDel="00C24714">
          <w:rPr>
            <w:rFonts w:ascii="Times New Roman" w:hAnsi="Times New Roman" w:cs="Times New Roman"/>
            <w:sz w:val="24"/>
            <w:szCs w:val="24"/>
          </w:rPr>
          <w:delText>]</w:delText>
        </w:r>
      </w:del>
    </w:p>
    <w:p w14:paraId="509B9BD6" w14:textId="77777777" w:rsidR="00F62690" w:rsidRDefault="009B5263">
      <w:pPr>
        <w:jc w:val="both"/>
        <w:rPr>
          <w:rFonts w:ascii="Times New Roman" w:hAnsi="Times New Roman" w:cs="Times New Roman"/>
          <w:sz w:val="24"/>
          <w:szCs w:val="24"/>
        </w:rPr>
        <w:pPrChange w:id="387" w:author="Miller, Harvey J." w:date="2019-06-25T14:15:00Z">
          <w:pPr/>
        </w:pPrChange>
      </w:pPr>
      <w:r>
        <w:rPr>
          <w:rFonts w:ascii="Times New Roman" w:hAnsi="Times New Roman" w:cs="Times New Roman"/>
          <w:sz w:val="24"/>
          <w:szCs w:val="24"/>
        </w:rPr>
        <w:t>If a user would like to save waiting time and keep some degree of missing risk</w:t>
      </w:r>
      <w:r w:rsidR="00E1268A">
        <w:rPr>
          <w:rFonts w:ascii="Times New Roman" w:hAnsi="Times New Roman" w:cs="Times New Roman"/>
          <w:sz w:val="24"/>
          <w:szCs w:val="24"/>
        </w:rPr>
        <w:t xml:space="preserve"> simultaneously</w:t>
      </w:r>
      <w:r>
        <w:rPr>
          <w:rFonts w:ascii="Times New Roman" w:hAnsi="Times New Roman" w:cs="Times New Roman"/>
          <w:sz w:val="24"/>
          <w:szCs w:val="24"/>
        </w:rPr>
        <w:t xml:space="preserve">,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w:t>
      </w:r>
      <w:r w:rsidR="00E1268A">
        <w:rPr>
          <w:rFonts w:ascii="Times New Roman" w:hAnsi="Times New Roman" w:cs="Times New Roman"/>
          <w:sz w:val="24"/>
          <w:szCs w:val="24"/>
        </w:rPr>
        <w:t xml:space="preserve">a short buffer of </w:t>
      </w:r>
      <w:r>
        <w:rPr>
          <w:rFonts w:ascii="Times New Roman" w:hAnsi="Times New Roman" w:cs="Times New Roman"/>
          <w:sz w:val="24"/>
          <w:szCs w:val="24"/>
        </w:rPr>
        <w:t xml:space="preserve">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14:paraId="7CB6412C" w14:textId="77777777" w:rsidR="009B5263" w:rsidRDefault="00DA77C0">
      <w:pPr>
        <w:ind w:firstLine="720"/>
        <w:jc w:val="both"/>
        <w:rPr>
          <w:rFonts w:ascii="Times New Roman" w:hAnsi="Times New Roman" w:cs="Times New Roman"/>
          <w:sz w:val="24"/>
          <w:szCs w:val="24"/>
        </w:rPr>
        <w:pPrChange w:id="388" w:author="Miller, Harvey J." w:date="2019-06-25T14:15:00Z">
          <w:pPr>
            <w:ind w:firstLine="720"/>
          </w:pPr>
        </w:pPrChange>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 xml:space="preserve">This short time buffer, which is defined as </w:t>
      </w:r>
      <w:r w:rsidR="009B5263" w:rsidRPr="00247039">
        <w:rPr>
          <w:rFonts w:ascii="Times New Roman" w:hAnsi="Times New Roman" w:cs="Times New Roman"/>
          <w:i/>
          <w:iCs/>
          <w:sz w:val="24"/>
          <w:szCs w:val="24"/>
        </w:rPr>
        <w:t>insurance buffer</w:t>
      </w:r>
      <w:r w:rsidR="009B5263">
        <w:rPr>
          <w:rFonts w:ascii="Times New Roman" w:hAnsi="Times New Roman" w:cs="Times New Roman"/>
          <w:sz w:val="24"/>
          <w:szCs w:val="24"/>
        </w:rPr>
        <w:t xml:space="preserve">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r w:rsidR="00247039">
        <w:rPr>
          <w:rFonts w:ascii="Times New Roman" w:hAnsi="Times New Roman" w:cs="Times New Roman"/>
          <w:sz w:val="24"/>
          <w:szCs w:val="24"/>
        </w:rPr>
        <w:t xml:space="preserve"> PR users’ HDT is</w:t>
      </w:r>
      <w:r w:rsidR="00B06CE0">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7BA5D176" w14:textId="77777777" w:rsidTr="009B5263">
        <w:trPr>
          <w:trHeight w:val="580"/>
          <w:jc w:val="center"/>
        </w:trPr>
        <w:tc>
          <w:tcPr>
            <w:tcW w:w="256" w:type="pct"/>
            <w:vAlign w:val="center"/>
          </w:tcPr>
          <w:p w14:paraId="76EF2C6B"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5087F364" w14:textId="77777777" w:rsidR="009B5263" w:rsidRDefault="001E49B0"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A911A2C" w14:textId="77777777" w:rsidR="009B5263" w:rsidRPr="00E86BF0" w:rsidRDefault="009B5263" w:rsidP="0078480E">
            <w:pPr>
              <w:pStyle w:val="TimesNewRoman"/>
              <w:rPr>
                <w:rFonts w:asciiTheme="minorHAnsi" w:hAnsiTheme="minorHAnsi" w:cstheme="minorBidi"/>
                <w:sz w:val="18"/>
                <w:szCs w:val="18"/>
              </w:rPr>
            </w:pPr>
            <w:bookmarkStart w:id="389"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89"/>
          </w:p>
        </w:tc>
      </w:tr>
    </w:tbl>
    <w:p w14:paraId="2361A703" w14:textId="19FEBB58" w:rsidR="00EF1CAE" w:rsidRDefault="00C24714" w:rsidP="00EF1CAE">
      <w:pPr>
        <w:rPr>
          <w:rFonts w:ascii="Times New Roman" w:hAnsi="Times New Roman" w:cs="Times New Roman"/>
          <w:sz w:val="24"/>
          <w:szCs w:val="24"/>
        </w:rPr>
      </w:pPr>
      <w:ins w:id="390" w:author="Miller, Harvey J." w:date="2019-06-25T14:15:00Z">
        <w:r>
          <w:rPr>
            <w:rFonts w:ascii="Times New Roman" w:hAnsi="Times New Roman" w:cs="Times New Roman"/>
            <w:sz w:val="24"/>
            <w:szCs w:val="24"/>
          </w:rPr>
          <w:t>w</w:t>
        </w:r>
      </w:ins>
      <w:del w:id="391" w:author="Miller, Harvey J." w:date="2019-06-25T14:15:00Z">
        <w:r w:rsidR="009B5263" w:rsidDel="00C24714">
          <w:rPr>
            <w:rFonts w:ascii="Times New Roman" w:hAnsi="Times New Roman" w:cs="Times New Roman"/>
            <w:sz w:val="24"/>
            <w:szCs w:val="24"/>
          </w:rPr>
          <w:delText>W</w:delText>
        </w:r>
      </w:del>
      <w:r w:rsidR="009B5263">
        <w:rPr>
          <w:rFonts w:ascii="Times New Roman" w:hAnsi="Times New Roman" w:cs="Times New Roman"/>
          <w:sz w:val="24"/>
          <w:szCs w:val="24"/>
        </w:rPr>
        <w:t>he</w:t>
      </w:r>
      <w:r w:rsidR="00412C08">
        <w:rPr>
          <w:rFonts w:ascii="Times New Roman" w:hAnsi="Times New Roman" w:cs="Times New Roman"/>
          <w:sz w:val="24"/>
          <w:szCs w:val="24"/>
        </w:rPr>
        <w:t xml:space="preserve">re: IB is the </w:t>
      </w:r>
      <w:ins w:id="392" w:author="Miller, Harvey J." w:date="2019-06-25T14:15:00Z">
        <w:r>
          <w:rPr>
            <w:rFonts w:ascii="Times New Roman" w:hAnsi="Times New Roman" w:cs="Times New Roman"/>
            <w:sz w:val="24"/>
            <w:szCs w:val="24"/>
          </w:rPr>
          <w:t xml:space="preserve">insurance </w:t>
        </w:r>
      </w:ins>
      <w:del w:id="393" w:author="Miller, Harvey J." w:date="2019-06-25T14:15:00Z">
        <w:r w:rsidR="00412C08" w:rsidDel="00C24714">
          <w:rPr>
            <w:rFonts w:ascii="Times New Roman" w:hAnsi="Times New Roman" w:cs="Times New Roman"/>
            <w:sz w:val="24"/>
            <w:szCs w:val="24"/>
          </w:rPr>
          <w:delText xml:space="preserve">short time </w:delText>
        </w:r>
      </w:del>
      <w:r w:rsidR="00412C08">
        <w:rPr>
          <w:rFonts w:ascii="Times New Roman" w:hAnsi="Times New Roman" w:cs="Times New Roman"/>
          <w:sz w:val="24"/>
          <w:szCs w:val="24"/>
        </w:rPr>
        <w:t>buffer.</w:t>
      </w:r>
    </w:p>
    <w:p w14:paraId="7450DD67" w14:textId="5C65D85D" w:rsidR="00CF5A6B" w:rsidRDefault="00CF5A6B">
      <w:pPr>
        <w:jc w:val="both"/>
        <w:rPr>
          <w:rFonts w:ascii="Times New Roman" w:hAnsi="Times New Roman" w:cs="Times New Roman"/>
          <w:sz w:val="24"/>
          <w:szCs w:val="24"/>
        </w:rPr>
        <w:pPrChange w:id="394" w:author="Miller, Harvey J." w:date="2019-06-25T14:16:00Z">
          <w:pPr/>
        </w:pPrChange>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sidR="00C24714">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w:t>
      </w:r>
      <w:r>
        <w:rPr>
          <w:rFonts w:ascii="Times New Roman" w:hAnsi="Times New Roman" w:cs="Times New Roman"/>
          <w:sz w:val="24"/>
          <w:szCs w:val="24"/>
        </w:rPr>
        <w:lastRenderedPageBreak/>
        <w:t>reclaimed delay.</w:t>
      </w:r>
      <w:r w:rsidR="00055180">
        <w:rPr>
          <w:rFonts w:ascii="Times New Roman" w:hAnsi="Times New Roman" w:cs="Times New Roman"/>
          <w:sz w:val="24"/>
          <w:szCs w:val="24"/>
        </w:rPr>
        <w:t xml:space="preserve"> </w:t>
      </w:r>
      <w:r>
        <w:rPr>
          <w:rFonts w:ascii="Times New Roman" w:hAnsi="Times New Roman" w:cs="Times New Roman"/>
          <w:sz w:val="24"/>
          <w:szCs w:val="24"/>
        </w:rPr>
        <w:t xml:space="preserve">Therefore, in the </w:t>
      </w:r>
      <w:r w:rsidR="00EA6929">
        <w:rPr>
          <w:rFonts w:ascii="Times New Roman" w:hAnsi="Times New Roman" w:cs="Times New Roman"/>
          <w:sz w:val="24"/>
          <w:szCs w:val="24"/>
        </w:rPr>
        <w:t xml:space="preserve">theoretical </w:t>
      </w:r>
      <w:r>
        <w:rPr>
          <w:rFonts w:ascii="Times New Roman" w:hAnsi="Times New Roman" w:cs="Times New Roman"/>
          <w:sz w:val="24"/>
          <w:szCs w:val="24"/>
        </w:rPr>
        <w:t>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r w:rsidR="00EA6929" w:rsidRPr="00EA6929">
        <w:rPr>
          <w:rFonts w:ascii="Times New Roman" w:hAnsi="Times New Roman" w:cs="Times New Roman"/>
          <w:sz w:val="24"/>
          <w:szCs w:val="24"/>
        </w:rPr>
        <w:t xml:space="preserve"> </w:t>
      </w:r>
      <w:r w:rsidR="00EA6929">
        <w:rPr>
          <w:rFonts w:ascii="Times New Roman" w:hAnsi="Times New Roman" w:cs="Times New Roman"/>
          <w:sz w:val="24"/>
          <w:szCs w:val="24"/>
        </w:rPr>
        <w:t xml:space="preserve">Practically, IB can also relax the instability caused by the </w:t>
      </w:r>
      <w:r w:rsidR="00EA6929">
        <w:rPr>
          <w:rFonts w:ascii="Times New Roman" w:hAnsi="Times New Roman" w:cs="Times New Roman" w:hint="eastAsia"/>
          <w:sz w:val="24"/>
          <w:szCs w:val="24"/>
        </w:rPr>
        <w:t>disc</w:t>
      </w:r>
      <w:r w:rsidR="00EA6929">
        <w:rPr>
          <w:rFonts w:ascii="Times New Roman" w:hAnsi="Times New Roman" w:cs="Times New Roman"/>
          <w:sz w:val="24"/>
          <w:szCs w:val="24"/>
        </w:rPr>
        <w:t xml:space="preserve">ontinuity nature of RTI feeds and some measurement errors. </w:t>
      </w:r>
    </w:p>
    <w:p w14:paraId="5D4AA4EA" w14:textId="77777777" w:rsidR="002D29DE" w:rsidRDefault="00123604">
      <w:pPr>
        <w:jc w:val="both"/>
        <w:rPr>
          <w:rFonts w:ascii="Times New Roman" w:hAnsi="Times New Roman" w:cs="Times New Roman"/>
          <w:sz w:val="24"/>
          <w:szCs w:val="24"/>
        </w:rPr>
        <w:pPrChange w:id="395" w:author="Miller, Harvey J." w:date="2019-06-25T14:16:00Z">
          <w:pPr/>
        </w:pPrChange>
      </w:pPr>
      <w:r>
        <w:rPr>
          <w:rFonts w:ascii="Times New Roman" w:hAnsi="Times New Roman" w:cs="Times New Roman"/>
          <w:sz w:val="24"/>
          <w:szCs w:val="24"/>
        </w:rPr>
        <w:tab/>
        <w:t xml:space="preserve">Insurance buffer’s value is also a good indicator of the transit users’ risk attitude: It represents how </w:t>
      </w:r>
      <w:r w:rsidR="006A5C4B">
        <w:rPr>
          <w:rFonts w:ascii="Times New Roman" w:hAnsi="Times New Roman" w:cs="Times New Roman"/>
          <w:sz w:val="24"/>
          <w:szCs w:val="24"/>
        </w:rPr>
        <w:t>much</w:t>
      </w:r>
      <w:r>
        <w:rPr>
          <w:rFonts w:ascii="Times New Roman" w:hAnsi="Times New Roman" w:cs="Times New Roman"/>
          <w:sz w:val="24"/>
          <w:szCs w:val="24"/>
        </w:rPr>
        <w:t xml:space="preserve"> time the user </w:t>
      </w:r>
      <w:r w:rsidR="00F2535E">
        <w:rPr>
          <w:rFonts w:ascii="Times New Roman" w:hAnsi="Times New Roman" w:cs="Times New Roman"/>
          <w:sz w:val="24"/>
          <w:szCs w:val="24"/>
        </w:rPr>
        <w:t>is willing</w:t>
      </w:r>
      <w:r>
        <w:rPr>
          <w:rFonts w:ascii="Times New Roman" w:hAnsi="Times New Roman" w:cs="Times New Roman"/>
          <w:sz w:val="24"/>
          <w:szCs w:val="24"/>
        </w:rPr>
        <w:t xml:space="preserve"> to gamble to gain the waiting time reduction.</w:t>
      </w:r>
      <w:r w:rsidR="009F31D4">
        <w:rPr>
          <w:rFonts w:ascii="Times New Roman" w:hAnsi="Times New Roman" w:cs="Times New Roman"/>
          <w:sz w:val="24"/>
          <w:szCs w:val="24"/>
        </w:rPr>
        <w:t xml:space="preserve"> We define two extreme values</w:t>
      </w:r>
      <w:r w:rsidR="00F2535E">
        <w:rPr>
          <w:rFonts w:ascii="Times New Roman" w:hAnsi="Times New Roman" w:cs="Times New Roman"/>
          <w:sz w:val="24"/>
          <w:szCs w:val="24"/>
        </w:rPr>
        <w:t xml:space="preserve"> of </w:t>
      </w:r>
      <w:r w:rsidR="0044053A">
        <w:rPr>
          <w:rFonts w:ascii="Times New Roman" w:hAnsi="Times New Roman" w:cs="Times New Roman"/>
          <w:sz w:val="24"/>
          <w:szCs w:val="24"/>
        </w:rPr>
        <w:t>risk attitude</w:t>
      </w:r>
      <w:r w:rsidR="009F31D4">
        <w:rPr>
          <w:rFonts w:ascii="Times New Roman" w:hAnsi="Times New Roman" w:cs="Times New Roman"/>
          <w:sz w:val="24"/>
          <w:szCs w:val="24"/>
        </w:rPr>
        <w:t xml:space="preserve">: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w:t>
      </w:r>
    </w:p>
    <w:p w14:paraId="13A57F73" w14:textId="6D73D159" w:rsidR="009B5263" w:rsidRDefault="00114B9A">
      <w:pPr>
        <w:ind w:firstLine="720"/>
        <w:jc w:val="both"/>
        <w:rPr>
          <w:ins w:id="396" w:author="Luyu Liu" w:date="2019-07-25T11:19:00Z"/>
          <w:rFonts w:ascii="Times New Roman" w:hAnsi="Times New Roman" w:cs="Times New Roman"/>
          <w:sz w:val="24"/>
          <w:szCs w:val="24"/>
        </w:rPr>
      </w:pPr>
      <w:r>
        <w:rPr>
          <w:rFonts w:ascii="Times New Roman" w:hAnsi="Times New Roman" w:cs="Times New Roman"/>
          <w:sz w:val="24"/>
          <w:szCs w:val="24"/>
        </w:rPr>
        <w:t xml:space="preserve">In this sense, </w:t>
      </w:r>
      <w:r w:rsidR="00C11586">
        <w:rPr>
          <w:rFonts w:ascii="Times New Roman" w:hAnsi="Times New Roman" w:cs="Times New Roman"/>
          <w:sz w:val="24"/>
          <w:szCs w:val="24"/>
        </w:rPr>
        <w:t>greedy relaxation (GR)</w:t>
      </w:r>
      <w:r>
        <w:rPr>
          <w:rFonts w:ascii="Times New Roman" w:hAnsi="Times New Roman" w:cs="Times New Roman"/>
          <w:sz w:val="24"/>
          <w:szCs w:val="24"/>
        </w:rPr>
        <w:t xml:space="preserve"> can be viewed as the most risk-seeking TSP</w:t>
      </w:r>
      <w:r w:rsidR="002D29DE">
        <w:rPr>
          <w:rFonts w:ascii="Times New Roman" w:hAnsi="Times New Roman" w:cs="Times New Roman"/>
          <w:sz w:val="24"/>
          <w:szCs w:val="24"/>
        </w:rPr>
        <w:t>, since the user leaves no insurance to seek for the maximal expected waiting time reduction. Meanwhile,</w:t>
      </w:r>
      <w:r>
        <w:rPr>
          <w:rFonts w:ascii="Times New Roman" w:hAnsi="Times New Roman" w:cs="Times New Roman"/>
          <w:sz w:val="24"/>
          <w:szCs w:val="24"/>
        </w:rPr>
        <w:t xml:space="preserve"> </w:t>
      </w:r>
      <w:r w:rsidR="00C11586">
        <w:rPr>
          <w:rFonts w:ascii="Times New Roman" w:hAnsi="Times New Roman" w:cs="Times New Roman"/>
          <w:sz w:val="24"/>
          <w:szCs w:val="24"/>
        </w:rPr>
        <w:t>null relaxation (NR)</w:t>
      </w:r>
      <w:r>
        <w:rPr>
          <w:rFonts w:ascii="Times New Roman" w:hAnsi="Times New Roman" w:cs="Times New Roman"/>
          <w:sz w:val="24"/>
          <w:szCs w:val="24"/>
        </w:rPr>
        <w:t xml:space="preserve"> can be viewed as the most risk-averse TSP</w:t>
      </w:r>
      <w:r w:rsidR="002D29DE">
        <w:rPr>
          <w:rFonts w:ascii="Times New Roman" w:hAnsi="Times New Roman" w:cs="Times New Roman"/>
          <w:sz w:val="24"/>
          <w:szCs w:val="24"/>
        </w:rPr>
        <w:t>, since the user is willing to follow the schedule to avoid desynchronization with longer expected waiting time</w:t>
      </w:r>
      <w:r>
        <w:rPr>
          <w:rFonts w:ascii="Times New Roman" w:hAnsi="Times New Roman" w:cs="Times New Roman"/>
          <w:sz w:val="24"/>
          <w:szCs w:val="24"/>
        </w:rPr>
        <w:t>.</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w:t>
      </w:r>
      <w:r w:rsidR="003651EB">
        <w:rPr>
          <w:rFonts w:ascii="Times New Roman" w:hAnsi="Times New Roman" w:cs="Times New Roman"/>
          <w:sz w:val="24"/>
          <w:szCs w:val="24"/>
        </w:rPr>
        <w:t>s</w:t>
      </w:r>
      <w:r w:rsidR="009B5263">
        <w:rPr>
          <w:rFonts w:ascii="Times New Roman" w:hAnsi="Times New Roman" w:cs="Times New Roman"/>
          <w:sz w:val="24"/>
          <w:szCs w:val="24"/>
        </w:rPr>
        <w:t xml:space="preserve"> and find the best PR </w:t>
      </w:r>
      <w:r w:rsidR="0063326D">
        <w:rPr>
          <w:rFonts w:ascii="Times New Roman" w:hAnsi="Times New Roman" w:cs="Times New Roman"/>
          <w:sz w:val="24"/>
          <w:szCs w:val="24"/>
        </w:rPr>
        <w:t>TSP</w:t>
      </w:r>
      <w:r w:rsidR="009B5263">
        <w:rPr>
          <w:rFonts w:ascii="Times New Roman" w:hAnsi="Times New Roman" w:cs="Times New Roman"/>
          <w:sz w:val="24"/>
          <w:szCs w:val="24"/>
        </w:rPr>
        <w:t xml:space="preserve"> with max</w:t>
      </w:r>
      <w:r w:rsidR="006C6634">
        <w:rPr>
          <w:rFonts w:ascii="Times New Roman" w:hAnsi="Times New Roman" w:cs="Times New Roman"/>
          <w:sz w:val="24"/>
          <w:szCs w:val="24"/>
        </w:rPr>
        <w:t>imal</w:t>
      </w:r>
      <w:r w:rsidR="009B5263">
        <w:rPr>
          <w:rFonts w:ascii="Times New Roman" w:hAnsi="Times New Roman" w:cs="Times New Roman"/>
          <w:sz w:val="24"/>
          <w:szCs w:val="24"/>
        </w:rPr>
        <w:t xml:space="preserve"> waiting time reduction.</w:t>
      </w:r>
    </w:p>
    <w:p w14:paraId="1037BD75" w14:textId="77777777" w:rsidR="004C10CF" w:rsidRDefault="004C10CF" w:rsidP="004C10CF">
      <w:pPr>
        <w:jc w:val="both"/>
        <w:rPr>
          <w:ins w:id="397" w:author="Luyu Liu" w:date="2019-07-25T11:20:00Z"/>
          <w:rFonts w:ascii="Times New Roman" w:hAnsi="Times New Roman" w:cs="Times New Roman"/>
          <w:b/>
          <w:sz w:val="24"/>
          <w:szCs w:val="24"/>
        </w:rPr>
      </w:pPr>
    </w:p>
    <w:p w14:paraId="3893BFE8" w14:textId="2224D85D" w:rsidR="004C10CF" w:rsidRDefault="004C10CF" w:rsidP="004C10CF">
      <w:pPr>
        <w:jc w:val="both"/>
        <w:rPr>
          <w:ins w:id="398" w:author="Luyu Liu" w:date="2019-07-25T11:19:00Z"/>
          <w:rFonts w:ascii="Times New Roman" w:hAnsi="Times New Roman" w:cs="Times New Roman"/>
          <w:sz w:val="24"/>
          <w:szCs w:val="24"/>
        </w:rPr>
      </w:pPr>
      <w:commentRangeStart w:id="399"/>
      <w:ins w:id="400" w:author="Luyu Liu" w:date="2019-07-25T11:19:00Z">
        <w:r>
          <w:rPr>
            <w:rFonts w:ascii="Times New Roman" w:hAnsi="Times New Roman" w:cs="Times New Roman"/>
            <w:b/>
            <w:sz w:val="24"/>
            <w:szCs w:val="24"/>
          </w:rPr>
          <w:t>P</w:t>
        </w:r>
      </w:ins>
      <w:ins w:id="401" w:author="Liu, Luyu" w:date="2019-07-26T10:46:00Z">
        <w:r w:rsidR="00BB5431">
          <w:rPr>
            <w:rFonts w:ascii="Times New Roman" w:hAnsi="Times New Roman" w:cs="Times New Roman"/>
            <w:b/>
            <w:sz w:val="24"/>
            <w:szCs w:val="24"/>
          </w:rPr>
          <w:t xml:space="preserve">rudent </w:t>
        </w:r>
      </w:ins>
      <w:ins w:id="402" w:author="Luyu Liu" w:date="2019-07-25T11:19:00Z">
        <w:del w:id="403" w:author="Liu, Luyu" w:date="2019-07-26T10:46:00Z">
          <w:r w:rsidDel="00BB5431">
            <w:rPr>
              <w:rFonts w:ascii="Times New Roman" w:hAnsi="Times New Roman" w:cs="Times New Roman"/>
              <w:b/>
              <w:sz w:val="24"/>
              <w:szCs w:val="24"/>
            </w:rPr>
            <w:delText>R</w:delText>
          </w:r>
        </w:del>
      </w:ins>
      <w:ins w:id="404" w:author="Liu, Luyu" w:date="2019-07-26T10:46:00Z">
        <w:r w:rsidR="00BB5431">
          <w:rPr>
            <w:rFonts w:ascii="Times New Roman" w:hAnsi="Times New Roman" w:cs="Times New Roman"/>
            <w:b/>
            <w:sz w:val="24"/>
            <w:szCs w:val="24"/>
          </w:rPr>
          <w:t>relaxation</w:t>
        </w:r>
      </w:ins>
      <w:ins w:id="405" w:author="Luyu Liu" w:date="2019-07-25T11:19:00Z">
        <w:r>
          <w:rPr>
            <w:rFonts w:ascii="Times New Roman" w:hAnsi="Times New Roman" w:cs="Times New Roman"/>
            <w:b/>
            <w:sz w:val="24"/>
            <w:szCs w:val="24"/>
          </w:rPr>
          <w:t xml:space="preserve"> with optimal insurance buffer</w:t>
        </w:r>
      </w:ins>
      <w:ins w:id="406" w:author="Luyu Liu" w:date="2019-07-25T11:20:00Z">
        <w:r>
          <w:rPr>
            <w:rFonts w:ascii="Times New Roman" w:hAnsi="Times New Roman" w:cs="Times New Roman"/>
            <w:b/>
            <w:sz w:val="24"/>
            <w:szCs w:val="24"/>
          </w:rPr>
          <w:t xml:space="preserve"> (PR optimal)</w:t>
        </w:r>
      </w:ins>
      <w:ins w:id="407" w:author="Luyu Liu" w:date="2019-07-25T11:19:00Z">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399"/>
        <w:r>
          <w:rPr>
            <w:rStyle w:val="CommentReference"/>
          </w:rPr>
          <w:commentReference w:id="399"/>
        </w:r>
      </w:ins>
    </w:p>
    <w:p w14:paraId="1735EA92" w14:textId="349D7B1A" w:rsidR="004C10CF" w:rsidRDefault="004C10CF" w:rsidP="004C10CF">
      <w:pPr>
        <w:ind w:firstLine="720"/>
        <w:jc w:val="both"/>
        <w:rPr>
          <w:ins w:id="408" w:author="Luyu Liu" w:date="2019-07-25T11:19:00Z"/>
          <w:rFonts w:ascii="Times New Roman" w:hAnsi="Times New Roman" w:cs="Times New Roman"/>
          <w:sz w:val="24"/>
          <w:szCs w:val="24"/>
        </w:rPr>
      </w:pPr>
      <w:ins w:id="409" w:author="Luyu Liu" w:date="2019-07-25T11:19:00Z">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w:t>
        </w:r>
      </w:ins>
      <w:ins w:id="410" w:author="Luyu Liu" w:date="2019-07-25T11:28:00Z">
        <w:r w:rsidR="00167F83">
          <w:rPr>
            <w:rFonts w:ascii="Times New Roman" w:hAnsi="Times New Roman" w:cs="Times New Roman"/>
            <w:sz w:val="24"/>
            <w:szCs w:val="24"/>
          </w:rPr>
          <w:t>the PR TPS with optimal insurance buffer</w:t>
        </w:r>
      </w:ins>
      <w:ins w:id="411" w:author="Luyu Liu" w:date="2019-07-25T11:19:00Z">
        <w:r>
          <w:rPr>
            <w:rFonts w:ascii="Times New Roman" w:hAnsi="Times New Roman" w:cs="Times New Roman"/>
            <w:sz w:val="24"/>
            <w:szCs w:val="24"/>
          </w:rPr>
          <w:t xml:space="preserve">: </w:t>
        </w:r>
        <w:r w:rsidRPr="003E66E6">
          <w:rPr>
            <w:rFonts w:ascii="Times New Roman" w:hAnsi="Times New Roman" w:cs="Times New Roman"/>
            <w:i/>
            <w:sz w:val="24"/>
            <w:szCs w:val="24"/>
          </w:rPr>
          <w:t>PR optimal</w:t>
        </w:r>
        <w:r>
          <w:rPr>
            <w:rFonts w:ascii="Times New Roman" w:hAnsi="Times New Roman" w:cs="Times New Roman"/>
            <w:sz w:val="24"/>
            <w:szCs w:val="24"/>
          </w:rPr>
          <w:t>.</w:t>
        </w:r>
      </w:ins>
    </w:p>
    <w:p w14:paraId="0A749ADD" w14:textId="06E5B6DC" w:rsidR="004C10CF" w:rsidRDefault="004C10CF" w:rsidP="004C10CF">
      <w:pPr>
        <w:ind w:firstLine="720"/>
        <w:jc w:val="both"/>
        <w:rPr>
          <w:ins w:id="412" w:author="Luyu Liu" w:date="2019-07-25T11:19:00Z"/>
          <w:rFonts w:ascii="Times New Roman" w:hAnsi="Times New Roman" w:cs="Times New Roman"/>
          <w:sz w:val="24"/>
          <w:szCs w:val="24"/>
        </w:rPr>
      </w:pPr>
      <w:ins w:id="413" w:author="Luyu Liu" w:date="2019-07-25T11:19:00Z">
        <w:r>
          <w:rPr>
            <w:rFonts w:ascii="Times New Roman" w:hAnsi="Times New Roman" w:cs="Times New Roman"/>
            <w:sz w:val="24"/>
            <w:szCs w:val="24"/>
          </w:rPr>
          <w:t xml:space="preserve">For PR or GR TPS, the users will plan their HDT according to the bus’s ETD instead of the real </w:t>
        </w:r>
        <w:del w:id="414" w:author="Liu, Luyu" w:date="2019-07-26T10:48:00Z">
          <w:r w:rsidDel="009950FD">
            <w:rPr>
              <w:rFonts w:ascii="Times New Roman" w:hAnsi="Times New Roman" w:cs="Times New Roman"/>
              <w:sz w:val="24"/>
              <w:szCs w:val="24"/>
            </w:rPr>
            <w:delText>arrival</w:delText>
          </w:r>
        </w:del>
      </w:ins>
      <w:ins w:id="415" w:author="Liu, Luyu" w:date="2019-07-26T10:48:00Z">
        <w:r w:rsidR="009950FD">
          <w:rPr>
            <w:rFonts w:ascii="Times New Roman" w:hAnsi="Times New Roman" w:cs="Times New Roman"/>
            <w:sz w:val="24"/>
            <w:szCs w:val="24"/>
          </w:rPr>
          <w:t>departure</w:t>
        </w:r>
      </w:ins>
      <w:ins w:id="416" w:author="Luyu Liu" w:date="2019-07-25T11:19:00Z">
        <w:r>
          <w:rPr>
            <w:rFonts w:ascii="Times New Roman" w:hAnsi="Times New Roman" w:cs="Times New Roman"/>
            <w:sz w:val="24"/>
            <w:szCs w:val="24"/>
          </w:rPr>
          <w:t xml:space="preserve"> time. Here we define expected waiting time:</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
        <w:gridCol w:w="8253"/>
        <w:gridCol w:w="736"/>
      </w:tblGrid>
      <w:tr w:rsidR="004C10CF" w14:paraId="05031805" w14:textId="77777777" w:rsidTr="00E7077F">
        <w:trPr>
          <w:trHeight w:val="747"/>
          <w:jc w:val="center"/>
          <w:ins w:id="417" w:author="Luyu Liu" w:date="2019-07-25T11:19:00Z"/>
        </w:trPr>
        <w:tc>
          <w:tcPr>
            <w:tcW w:w="255" w:type="pct"/>
            <w:vAlign w:val="center"/>
          </w:tcPr>
          <w:p w14:paraId="3665D020" w14:textId="77777777" w:rsidR="004C10CF" w:rsidRDefault="004C10CF" w:rsidP="00E7077F">
            <w:pPr>
              <w:jc w:val="both"/>
              <w:rPr>
                <w:ins w:id="418" w:author="Luyu Liu" w:date="2019-07-25T11:19:00Z"/>
                <w:rFonts w:ascii="Times New Roman" w:eastAsia="Yu Mincho" w:hAnsi="Times New Roman" w:cs="Times New Roman"/>
                <w:sz w:val="24"/>
                <w:szCs w:val="24"/>
                <w:lang w:eastAsia="ja-JP"/>
              </w:rPr>
            </w:pPr>
          </w:p>
        </w:tc>
        <w:tc>
          <w:tcPr>
            <w:tcW w:w="4465" w:type="pct"/>
            <w:vAlign w:val="center"/>
            <w:hideMark/>
          </w:tcPr>
          <w:p w14:paraId="7AEE2C2B" w14:textId="77777777" w:rsidR="004C10CF" w:rsidRDefault="004C10CF" w:rsidP="00E7077F">
            <w:pPr>
              <w:jc w:val="both"/>
              <w:rPr>
                <w:ins w:id="419" w:author="Luyu Liu" w:date="2019-07-25T11:19:00Z"/>
                <w:rFonts w:ascii="Times New Roman" w:hAnsi="Times New Roman" w:cs="Times New Roman"/>
                <w:sz w:val="24"/>
                <w:szCs w:val="24"/>
              </w:rPr>
            </w:pPr>
            <m:oMathPara>
              <m:oMath>
                <m:r>
                  <w:ins w:id="420" w:author="Luyu Liu" w:date="2019-07-25T11:19:00Z">
                    <w:rPr>
                      <w:rFonts w:ascii="Cambria Math" w:hAnsi="Cambria Math" w:cs="Times New Roman"/>
                      <w:sz w:val="24"/>
                      <w:szCs w:val="24"/>
                    </w:rPr>
                    <m:t>δ</m:t>
                  </w:ins>
                </m:r>
                <m:sSup>
                  <m:sSupPr>
                    <m:ctrlPr>
                      <w:ins w:id="421" w:author="Luyu Liu" w:date="2019-07-25T11:19:00Z">
                        <w:rPr>
                          <w:rFonts w:ascii="Cambria Math" w:hAnsi="Cambria Math" w:cs="Times New Roman"/>
                          <w:i/>
                          <w:sz w:val="24"/>
                          <w:szCs w:val="24"/>
                        </w:rPr>
                      </w:ins>
                    </m:ctrlPr>
                  </m:sSupPr>
                  <m:e>
                    <m:r>
                      <w:ins w:id="422" w:author="Luyu Liu" w:date="2019-07-25T11:19:00Z">
                        <w:rPr>
                          <w:rFonts w:ascii="Cambria Math" w:hAnsi="Cambria Math" w:cs="Times New Roman"/>
                          <w:sz w:val="24"/>
                          <w:szCs w:val="24"/>
                        </w:rPr>
                        <m:t>t</m:t>
                      </w:ins>
                    </m:r>
                  </m:e>
                  <m:sup>
                    <m:r>
                      <w:ins w:id="423" w:author="Luyu Liu" w:date="2019-07-25T11:19:00Z">
                        <w:rPr>
                          <w:rFonts w:ascii="Cambria Math" w:hAnsi="Cambria Math" w:cs="Times New Roman"/>
                          <w:sz w:val="24"/>
                          <w:szCs w:val="24"/>
                        </w:rPr>
                        <m:t>'</m:t>
                      </w:ins>
                    </m:r>
                  </m:sup>
                </m:sSup>
                <m:r>
                  <w:ins w:id="424" w:author="Luyu Liu" w:date="2019-07-25T11:19:00Z">
                    <w:rPr>
                      <w:rFonts w:ascii="Cambria Math" w:hAnsi="Cambria Math" w:cs="Times New Roman"/>
                      <w:sz w:val="24"/>
                      <w:szCs w:val="24"/>
                    </w:rPr>
                    <m:t>=</m:t>
                  </w:ins>
                </m:r>
                <m:sSub>
                  <m:sSubPr>
                    <m:ctrlPr>
                      <w:ins w:id="425" w:author="Luyu Liu" w:date="2019-07-25T11:19:00Z">
                        <w:rPr>
                          <w:rFonts w:ascii="Cambria Math" w:hAnsi="Cambria Math" w:cs="Times New Roman"/>
                          <w:i/>
                          <w:sz w:val="24"/>
                          <w:szCs w:val="24"/>
                        </w:rPr>
                      </w:ins>
                    </m:ctrlPr>
                  </m:sSubPr>
                  <m:e>
                    <m:r>
                      <w:ins w:id="426" w:author="Luyu Liu" w:date="2019-07-25T11:19:00Z">
                        <w:rPr>
                          <w:rFonts w:ascii="Cambria Math" w:hAnsi="Cambria Math" w:cs="Times New Roman"/>
                          <w:sz w:val="24"/>
                          <w:szCs w:val="24"/>
                        </w:rPr>
                        <m:t>T</m:t>
                      </w:ins>
                    </m:r>
                  </m:e>
                  <m:sub>
                    <m:r>
                      <w:ins w:id="427" w:author="Luyu Liu" w:date="2019-07-25T11:19:00Z">
                        <w:rPr>
                          <w:rFonts w:ascii="Cambria Math" w:hAnsi="Cambria Math" w:cs="Times New Roman"/>
                          <w:sz w:val="24"/>
                          <w:szCs w:val="24"/>
                        </w:rPr>
                        <m:t>ex</m:t>
                      </w:ins>
                    </m:r>
                  </m:sub>
                </m:sSub>
                <m:d>
                  <m:dPr>
                    <m:ctrlPr>
                      <w:ins w:id="428" w:author="Luyu Liu" w:date="2019-07-25T11:19:00Z">
                        <w:rPr>
                          <w:rFonts w:ascii="Cambria Math" w:hAnsi="Cambria Math" w:cs="Times New Roman"/>
                          <w:i/>
                          <w:sz w:val="24"/>
                          <w:szCs w:val="24"/>
                        </w:rPr>
                      </w:ins>
                    </m:ctrlPr>
                  </m:dPr>
                  <m:e>
                    <m:r>
                      <w:ins w:id="429" w:author="Luyu Liu" w:date="2019-07-25T11:19:00Z">
                        <w:rPr>
                          <w:rFonts w:ascii="Cambria Math" w:hAnsi="Cambria Math" w:cs="Times New Roman"/>
                          <w:sz w:val="24"/>
                          <w:szCs w:val="24"/>
                        </w:rPr>
                        <m:t>t</m:t>
                      </w:ins>
                    </m:r>
                  </m:e>
                </m:d>
                <m:r>
                  <w:ins w:id="430" w:author="Luyu Liu" w:date="2019-07-25T11:19:00Z">
                    <w:rPr>
                      <w:rFonts w:ascii="Cambria Math" w:hAnsi="Cambria Math" w:cs="Times New Roman"/>
                      <w:sz w:val="24"/>
                      <w:szCs w:val="24"/>
                    </w:rPr>
                    <m:t>-t=</m:t>
                  </w:ins>
                </m:r>
                <m:sSub>
                  <m:sSubPr>
                    <m:ctrlPr>
                      <w:ins w:id="431" w:author="Luyu Liu" w:date="2019-07-25T11:19:00Z">
                        <w:rPr>
                          <w:rFonts w:ascii="Cambria Math" w:hAnsi="Cambria Math" w:cs="Times New Roman"/>
                          <w:i/>
                          <w:sz w:val="24"/>
                          <w:szCs w:val="24"/>
                        </w:rPr>
                      </w:ins>
                    </m:ctrlPr>
                  </m:sSubPr>
                  <m:e>
                    <m:r>
                      <w:ins w:id="432" w:author="Luyu Liu" w:date="2019-07-25T11:19:00Z">
                        <w:rPr>
                          <w:rFonts w:ascii="Cambria Math" w:hAnsi="Cambria Math" w:cs="Times New Roman"/>
                          <w:sz w:val="24"/>
                          <w:szCs w:val="24"/>
                        </w:rPr>
                        <m:t>T</m:t>
                      </w:ins>
                    </m:r>
                  </m:e>
                  <m:sub>
                    <m:r>
                      <w:ins w:id="433" w:author="Luyu Liu" w:date="2019-07-25T11:19:00Z">
                        <w:rPr>
                          <w:rFonts w:ascii="Cambria Math" w:hAnsi="Cambria Math" w:cs="Times New Roman"/>
                          <w:sz w:val="24"/>
                          <w:szCs w:val="24"/>
                        </w:rPr>
                        <m:t>ex</m:t>
                      </w:ins>
                    </m:r>
                  </m:sub>
                </m:sSub>
                <m:d>
                  <m:dPr>
                    <m:ctrlPr>
                      <w:ins w:id="434" w:author="Luyu Liu" w:date="2019-07-25T11:19:00Z">
                        <w:rPr>
                          <w:rFonts w:ascii="Cambria Math" w:hAnsi="Cambria Math" w:cs="Times New Roman"/>
                          <w:i/>
                          <w:sz w:val="24"/>
                          <w:szCs w:val="24"/>
                        </w:rPr>
                      </w:ins>
                    </m:ctrlPr>
                  </m:dPr>
                  <m:e>
                    <m:r>
                      <w:ins w:id="435" w:author="Luyu Liu" w:date="2019-07-25T11:19:00Z">
                        <w:rPr>
                          <w:rFonts w:ascii="Cambria Math" w:hAnsi="Cambria Math" w:cs="Times New Roman"/>
                          <w:sz w:val="24"/>
                          <w:szCs w:val="24"/>
                        </w:rPr>
                        <m:t>t</m:t>
                      </w:ins>
                    </m:r>
                  </m:e>
                </m:d>
                <m:r>
                  <w:ins w:id="436" w:author="Luyu Liu" w:date="2019-07-25T11:19:00Z">
                    <w:rPr>
                      <w:rFonts w:ascii="Cambria Math" w:hAnsi="Cambria Math" w:cs="Times New Roman"/>
                      <w:sz w:val="24"/>
                      <w:szCs w:val="24"/>
                    </w:rPr>
                    <m:t>-</m:t>
                  </w:ins>
                </m:r>
                <m:sSubSup>
                  <m:sSubSupPr>
                    <m:ctrlPr>
                      <w:ins w:id="437" w:author="Luyu Liu" w:date="2019-07-25T11:19:00Z">
                        <w:rPr>
                          <w:rFonts w:ascii="Cambria Math" w:hAnsi="Cambria Math" w:cs="Times New Roman"/>
                          <w:i/>
                          <w:sz w:val="24"/>
                          <w:szCs w:val="24"/>
                        </w:rPr>
                      </w:ins>
                    </m:ctrlPr>
                  </m:sSubSupPr>
                  <m:e>
                    <m:r>
                      <w:ins w:id="438" w:author="Luyu Liu" w:date="2019-07-25T11:19:00Z">
                        <w:rPr>
                          <w:rFonts w:ascii="Cambria Math" w:hAnsi="Cambria Math" w:cs="Times New Roman"/>
                          <w:sz w:val="24"/>
                          <w:szCs w:val="24"/>
                        </w:rPr>
                        <m:t>t</m:t>
                      </w:ins>
                    </m:r>
                  </m:e>
                  <m:sub>
                    <m:r>
                      <w:ins w:id="439" w:author="Luyu Liu" w:date="2019-07-25T11:19:00Z">
                        <w:rPr>
                          <w:rFonts w:ascii="Cambria Math" w:hAnsi="Cambria Math" w:cs="Times New Roman"/>
                          <w:sz w:val="24"/>
                          <w:szCs w:val="24"/>
                        </w:rPr>
                        <m:t>hd</m:t>
                      </w:ins>
                    </m:r>
                  </m:sub>
                  <m:sup>
                    <m:r>
                      <w:ins w:id="440" w:author="Luyu Liu" w:date="2019-07-25T11:19:00Z">
                        <w:rPr>
                          <w:rFonts w:ascii="Cambria Math" w:hAnsi="Cambria Math" w:cs="Times New Roman"/>
                          <w:sz w:val="24"/>
                          <w:szCs w:val="24"/>
                        </w:rPr>
                        <m:t>PR</m:t>
                      </w:ins>
                    </m:r>
                  </m:sup>
                </m:sSubSup>
                <m:r>
                  <w:ins w:id="441" w:author="Luyu Liu" w:date="2019-07-25T11:19:00Z">
                    <w:rPr>
                      <w:rFonts w:ascii="Cambria Math" w:hAnsi="Cambria Math" w:cs="Times New Roman"/>
                      <w:sz w:val="24"/>
                      <w:szCs w:val="24"/>
                    </w:rPr>
                    <m:t>-δ</m:t>
                  </w:ins>
                </m:r>
                <m:sSub>
                  <m:sSubPr>
                    <m:ctrlPr>
                      <w:ins w:id="442" w:author="Luyu Liu" w:date="2019-07-25T11:19:00Z">
                        <w:rPr>
                          <w:rFonts w:ascii="Cambria Math" w:hAnsi="Cambria Math" w:cs="Times New Roman"/>
                          <w:i/>
                          <w:sz w:val="24"/>
                          <w:szCs w:val="24"/>
                        </w:rPr>
                      </w:ins>
                    </m:ctrlPr>
                  </m:sSubPr>
                  <m:e>
                    <m:r>
                      <w:ins w:id="443" w:author="Luyu Liu" w:date="2019-07-25T11:19:00Z">
                        <w:rPr>
                          <w:rFonts w:ascii="Cambria Math" w:hAnsi="Cambria Math" w:cs="Times New Roman"/>
                          <w:sz w:val="24"/>
                          <w:szCs w:val="24"/>
                        </w:rPr>
                        <m:t>t</m:t>
                      </w:ins>
                    </m:r>
                  </m:e>
                  <m:sub>
                    <m:r>
                      <w:ins w:id="444" w:author="Luyu Liu" w:date="2019-07-25T11:19:00Z">
                        <w:rPr>
                          <w:rFonts w:ascii="Cambria Math" w:hAnsi="Cambria Math" w:cs="Times New Roman"/>
                          <w:sz w:val="24"/>
                          <w:szCs w:val="24"/>
                        </w:rPr>
                        <m:t>w</m:t>
                      </w:ins>
                    </m:r>
                  </m:sub>
                </m:sSub>
              </m:oMath>
            </m:oMathPara>
          </w:p>
        </w:tc>
        <w:tc>
          <w:tcPr>
            <w:tcW w:w="280" w:type="pct"/>
            <w:vAlign w:val="center"/>
            <w:hideMark/>
          </w:tcPr>
          <w:p w14:paraId="1E2177F1" w14:textId="303F326A" w:rsidR="004C10CF" w:rsidRPr="006D08E3" w:rsidRDefault="004C10CF" w:rsidP="00E7077F">
            <w:pPr>
              <w:pStyle w:val="TimesNewRoman"/>
              <w:jc w:val="both"/>
              <w:rPr>
                <w:ins w:id="445" w:author="Luyu Liu" w:date="2019-07-25T11:19:00Z"/>
                <w:rFonts w:asciiTheme="minorHAnsi" w:hAnsiTheme="minorHAnsi" w:cstheme="minorBidi"/>
                <w:sz w:val="18"/>
                <w:szCs w:val="18"/>
              </w:rPr>
            </w:pPr>
            <w:ins w:id="446"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447" w:author="Liu, Luyu" w:date="2019-07-26T10:48:00Z">
              <w:r w:rsidR="005F5E21">
                <w:rPr>
                  <w:noProof/>
                </w:rPr>
                <w:t>9</w:t>
              </w:r>
            </w:ins>
            <w:ins w:id="448" w:author="Luyu Liu" w:date="2019-07-25T11:19:00Z">
              <w:del w:id="449" w:author="Liu, Luyu" w:date="2019-07-26T10:48:00Z">
                <w:r w:rsidDel="005F5E21">
                  <w:rPr>
                    <w:noProof/>
                  </w:rPr>
                  <w:delText>14</w:delText>
                </w:r>
              </w:del>
              <w:r>
                <w:rPr>
                  <w:noProof/>
                </w:rPr>
                <w:fldChar w:fldCharType="end"/>
              </w:r>
              <w:r>
                <w:rPr>
                  <w:rFonts w:eastAsia="Yu Mincho"/>
                  <w:lang w:eastAsia="ja-JP"/>
                </w:rPr>
                <w:t>)</w:t>
              </w:r>
            </w:ins>
          </w:p>
        </w:tc>
      </w:tr>
    </w:tbl>
    <w:p w14:paraId="62BD2585" w14:textId="77777777" w:rsidR="004C10CF" w:rsidRDefault="004C10CF" w:rsidP="004C10CF">
      <w:pPr>
        <w:jc w:val="both"/>
        <w:rPr>
          <w:ins w:id="450" w:author="Luyu Liu" w:date="2019-07-25T11:19:00Z"/>
          <w:rFonts w:ascii="Times New Roman" w:hAnsi="Times New Roman" w:cs="Times New Roman"/>
          <w:sz w:val="24"/>
          <w:szCs w:val="24"/>
        </w:rPr>
      </w:pPr>
      <w:ins w:id="451" w:author="Luyu Liu" w:date="2019-07-25T11:19:00Z">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ins>
    </w:p>
    <w:p w14:paraId="0D5557E1" w14:textId="77777777" w:rsidR="004C10CF" w:rsidRDefault="004C10CF" w:rsidP="004C10CF">
      <w:pPr>
        <w:ind w:firstLine="720"/>
        <w:jc w:val="both"/>
        <w:rPr>
          <w:ins w:id="452" w:author="Luyu Liu" w:date="2019-07-25T11:19:00Z"/>
          <w:rFonts w:ascii="Times New Roman" w:hAnsi="Times New Roman" w:cs="Times New Roman"/>
          <w:sz w:val="24"/>
          <w:szCs w:val="24"/>
        </w:rPr>
      </w:pPr>
      <w:ins w:id="453" w:author="Luyu Liu" w:date="2019-07-25T11:19:00Z">
        <w:r>
          <w:rPr>
            <w:rFonts w:ascii="Times New Roman" w:hAnsi="Times New Roman" w:cs="Times New Roman"/>
            <w:sz w:val="24"/>
            <w:szCs w:val="24"/>
          </w:rPr>
          <w:lastRenderedPageBreak/>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ins>
      <w:r>
        <w:rPr>
          <w:rFonts w:ascii="Times New Roman" w:hAnsi="Times New Roman" w:cs="Times New Roman"/>
          <w:sz w:val="24"/>
          <w:szCs w:val="24"/>
        </w:rPr>
      </w:r>
      <w:ins w:id="454" w:author="Luyu Liu" w:date="2019-07-25T11:19:00Z">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ins>
      <w:r>
        <w:rPr>
          <w:rFonts w:ascii="Times New Roman" w:hAnsi="Times New Roman" w:cs="Times New Roman"/>
          <w:sz w:val="24"/>
          <w:szCs w:val="24"/>
        </w:rPr>
      </w:r>
      <w:ins w:id="455" w:author="Luyu Liu" w:date="2019-07-25T11:19:00Z">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6" w:author="Liu, Luyu" w:date="2019-07-26T10:49:00Z">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67"/>
        <w:gridCol w:w="8043"/>
        <w:gridCol w:w="856"/>
        <w:tblGridChange w:id="457">
          <w:tblGrid>
            <w:gridCol w:w="367"/>
            <w:gridCol w:w="8043"/>
            <w:gridCol w:w="856"/>
          </w:tblGrid>
        </w:tblGridChange>
      </w:tblGrid>
      <w:tr w:rsidR="004C10CF" w14:paraId="637FFDA4" w14:textId="77777777" w:rsidTr="005F5E21">
        <w:trPr>
          <w:trHeight w:val="580"/>
          <w:jc w:val="center"/>
          <w:ins w:id="458" w:author="Luyu Liu" w:date="2019-07-25T11:19:00Z"/>
          <w:trPrChange w:id="459" w:author="Liu, Luyu" w:date="2019-07-26T10:49:00Z">
            <w:trPr>
              <w:trHeight w:val="580"/>
              <w:jc w:val="center"/>
            </w:trPr>
          </w:trPrChange>
        </w:trPr>
        <w:tc>
          <w:tcPr>
            <w:tcW w:w="256" w:type="pct"/>
            <w:vAlign w:val="center"/>
            <w:tcPrChange w:id="460" w:author="Liu, Luyu" w:date="2019-07-26T10:49:00Z">
              <w:tcPr>
                <w:tcW w:w="256" w:type="pct"/>
                <w:vAlign w:val="center"/>
              </w:tcPr>
            </w:tcPrChange>
          </w:tcPr>
          <w:p w14:paraId="1E19102F" w14:textId="77777777" w:rsidR="004C10CF" w:rsidRDefault="004C10CF" w:rsidP="00E7077F">
            <w:pPr>
              <w:jc w:val="both"/>
              <w:rPr>
                <w:ins w:id="461" w:author="Luyu Liu" w:date="2019-07-25T11:19:00Z"/>
                <w:rFonts w:ascii="Times New Roman" w:eastAsia="Yu Mincho" w:hAnsi="Times New Roman" w:cs="Times New Roman"/>
                <w:sz w:val="24"/>
                <w:szCs w:val="24"/>
                <w:lang w:eastAsia="ja-JP"/>
              </w:rPr>
            </w:pPr>
          </w:p>
        </w:tc>
        <w:tc>
          <w:tcPr>
            <w:tcW w:w="4397" w:type="pct"/>
            <w:vAlign w:val="center"/>
            <w:hideMark/>
            <w:tcPrChange w:id="462" w:author="Liu, Luyu" w:date="2019-07-26T10:49:00Z">
              <w:tcPr>
                <w:tcW w:w="4397" w:type="pct"/>
                <w:vAlign w:val="center"/>
                <w:hideMark/>
              </w:tcPr>
            </w:tcPrChange>
          </w:tcPr>
          <w:p w14:paraId="428E8C74" w14:textId="77777777" w:rsidR="004C10CF" w:rsidRDefault="004C10CF" w:rsidP="00E7077F">
            <w:pPr>
              <w:jc w:val="both"/>
              <w:rPr>
                <w:ins w:id="463" w:author="Luyu Liu" w:date="2019-07-25T11:19:00Z"/>
                <w:rFonts w:ascii="Times New Roman" w:hAnsi="Times New Roman" w:cs="Times New Roman"/>
                <w:sz w:val="24"/>
                <w:szCs w:val="24"/>
              </w:rPr>
            </w:pPr>
            <m:oMathPara>
              <m:oMath>
                <m:r>
                  <w:ins w:id="464" w:author="Luyu Liu" w:date="2019-07-25T11:19:00Z">
                    <w:rPr>
                      <w:rFonts w:ascii="Cambria Math" w:hAnsi="Cambria Math" w:cs="Times New Roman"/>
                      <w:sz w:val="24"/>
                      <w:szCs w:val="24"/>
                    </w:rPr>
                    <m:t>δ</m:t>
                  </w:ins>
                </m:r>
                <m:sSup>
                  <m:sSupPr>
                    <m:ctrlPr>
                      <w:ins w:id="465" w:author="Luyu Liu" w:date="2019-07-25T11:19:00Z">
                        <w:rPr>
                          <w:rFonts w:ascii="Cambria Math" w:hAnsi="Cambria Math" w:cs="Times New Roman"/>
                          <w:i/>
                          <w:sz w:val="24"/>
                          <w:szCs w:val="24"/>
                        </w:rPr>
                      </w:ins>
                    </m:ctrlPr>
                  </m:sSupPr>
                  <m:e>
                    <m:r>
                      <w:ins w:id="466" w:author="Luyu Liu" w:date="2019-07-25T11:19:00Z">
                        <w:rPr>
                          <w:rFonts w:ascii="Cambria Math" w:hAnsi="Cambria Math" w:cs="Times New Roman"/>
                          <w:sz w:val="24"/>
                          <w:szCs w:val="24"/>
                        </w:rPr>
                        <m:t>t</m:t>
                      </w:ins>
                    </m:r>
                  </m:e>
                  <m:sup>
                    <m:r>
                      <w:ins w:id="467" w:author="Luyu Liu" w:date="2019-07-25T11:19:00Z">
                        <w:rPr>
                          <w:rFonts w:ascii="Cambria Math" w:hAnsi="Cambria Math" w:cs="Times New Roman"/>
                          <w:sz w:val="24"/>
                          <w:szCs w:val="24"/>
                        </w:rPr>
                        <m:t>'</m:t>
                      </w:ins>
                    </m:r>
                  </m:sup>
                </m:sSup>
                <m:r>
                  <w:ins w:id="468" w:author="Luyu Liu" w:date="2019-07-25T11:19:00Z">
                    <w:rPr>
                      <w:rFonts w:ascii="Cambria Math" w:hAnsi="Cambria Math" w:cs="Times New Roman"/>
                      <w:sz w:val="24"/>
                      <w:szCs w:val="24"/>
                    </w:rPr>
                    <m:t>=IB</m:t>
                  </w:ins>
                </m:r>
              </m:oMath>
            </m:oMathPara>
          </w:p>
        </w:tc>
        <w:tc>
          <w:tcPr>
            <w:tcW w:w="347" w:type="pct"/>
            <w:vAlign w:val="center"/>
            <w:hideMark/>
            <w:tcPrChange w:id="469" w:author="Liu, Luyu" w:date="2019-07-26T10:49:00Z">
              <w:tcPr>
                <w:tcW w:w="347" w:type="pct"/>
                <w:vAlign w:val="center"/>
                <w:hideMark/>
              </w:tcPr>
            </w:tcPrChange>
          </w:tcPr>
          <w:p w14:paraId="71AF0C83" w14:textId="2E10EBBC" w:rsidR="004C10CF" w:rsidRPr="006D08E3" w:rsidRDefault="004C10CF" w:rsidP="005F5E21">
            <w:pPr>
              <w:pStyle w:val="TimesNewRoman"/>
              <w:jc w:val="center"/>
              <w:rPr>
                <w:ins w:id="470" w:author="Luyu Liu" w:date="2019-07-25T11:19:00Z"/>
                <w:rFonts w:asciiTheme="minorHAnsi" w:hAnsiTheme="minorHAnsi" w:cstheme="minorBidi"/>
                <w:sz w:val="18"/>
                <w:szCs w:val="18"/>
              </w:rPr>
              <w:pPrChange w:id="471" w:author="Liu, Luyu" w:date="2019-07-26T10:48:00Z">
                <w:pPr>
                  <w:pStyle w:val="TimesNewRoman"/>
                  <w:jc w:val="both"/>
                </w:pPr>
              </w:pPrChange>
            </w:pPr>
            <w:ins w:id="472"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473" w:author="Liu, Luyu" w:date="2019-07-26T10:48:00Z">
              <w:r w:rsidR="005F5E21">
                <w:rPr>
                  <w:noProof/>
                </w:rPr>
                <w:t>10</w:t>
              </w:r>
            </w:ins>
            <w:ins w:id="474" w:author="Luyu Liu" w:date="2019-07-25T11:19:00Z">
              <w:del w:id="475" w:author="Liu, Luyu" w:date="2019-07-26T10:48:00Z">
                <w:r w:rsidDel="005F5E21">
                  <w:rPr>
                    <w:noProof/>
                  </w:rPr>
                  <w:delText>15</w:delText>
                </w:r>
              </w:del>
              <w:r>
                <w:rPr>
                  <w:noProof/>
                </w:rPr>
                <w:fldChar w:fldCharType="end"/>
              </w:r>
              <w:r>
                <w:rPr>
                  <w:rFonts w:eastAsia="Yu Mincho"/>
                  <w:lang w:eastAsia="ja-JP"/>
                </w:rPr>
                <w:t>)</w:t>
              </w:r>
            </w:ins>
          </w:p>
        </w:tc>
      </w:tr>
    </w:tbl>
    <w:p w14:paraId="403266C0" w14:textId="77777777" w:rsidR="004C10CF" w:rsidRDefault="004C10CF" w:rsidP="004C10CF">
      <w:pPr>
        <w:jc w:val="both"/>
        <w:rPr>
          <w:ins w:id="476" w:author="Luyu Liu" w:date="2019-07-25T11:19:00Z"/>
          <w:rFonts w:ascii="Times New Roman" w:hAnsi="Times New Roman" w:cs="Times New Roman"/>
          <w:sz w:val="24"/>
          <w:szCs w:val="24"/>
        </w:rPr>
      </w:pPr>
      <w:ins w:id="477" w:author="Luyu Liu" w:date="2019-07-25T11:19:00Z">
        <w:r>
          <w:rPr>
            <w:rFonts w:ascii="Times New Roman" w:hAnsi="Times New Roman" w:cs="Times New Roman"/>
            <w:sz w:val="24"/>
            <w:szCs w:val="24"/>
          </w:rPr>
          <w:t>For PR family, the expected waiting time is equal to the insurance buffer.</w:t>
        </w:r>
      </w:ins>
    </w:p>
    <w:p w14:paraId="689CBC59" w14:textId="77777777" w:rsidR="004C10CF" w:rsidRDefault="004C10CF" w:rsidP="004C10CF">
      <w:pPr>
        <w:ind w:firstLine="720"/>
        <w:jc w:val="both"/>
        <w:rPr>
          <w:ins w:id="478" w:author="Luyu Liu" w:date="2019-07-25T11:19:00Z"/>
          <w:rFonts w:ascii="Times New Roman" w:hAnsi="Times New Roman" w:cs="Times New Roman"/>
          <w:sz w:val="24"/>
          <w:szCs w:val="24"/>
        </w:rPr>
      </w:pPr>
      <w:ins w:id="479" w:author="Luyu Liu" w:date="2019-07-25T11:19:00Z">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 MERGEFORMAT </w:instrText>
        </w:r>
      </w:ins>
      <w:r>
        <w:rPr>
          <w:rFonts w:ascii="Times New Roman" w:hAnsi="Times New Roman" w:cs="Times New Roman"/>
          <w:sz w:val="24"/>
          <w:szCs w:val="24"/>
        </w:rPr>
      </w:r>
      <w:ins w:id="480" w:author="Luyu Liu" w:date="2019-07-25T11:19:00Z">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theoretical relationship between users’ HDT and expected waiting time, missing risk, and waiting time.</w:t>
        </w:r>
      </w:ins>
    </w:p>
    <w:p w14:paraId="5FF2920C" w14:textId="77777777" w:rsidR="004C10CF" w:rsidRDefault="004C10CF" w:rsidP="005364CA">
      <w:pPr>
        <w:keepNext/>
        <w:jc w:val="center"/>
        <w:rPr>
          <w:ins w:id="481" w:author="Luyu Liu" w:date="2019-07-25T11:19:00Z"/>
        </w:rPr>
        <w:pPrChange w:id="482" w:author="Liu, Luyu" w:date="2019-07-26T10:50:00Z">
          <w:pPr>
            <w:keepNext/>
            <w:jc w:val="both"/>
          </w:pPr>
        </w:pPrChange>
      </w:pPr>
      <w:ins w:id="483" w:author="Luyu Liu" w:date="2019-07-25T11:19:00Z">
        <w:r>
          <w:rPr>
            <w:noProof/>
          </w:rPr>
          <w:drawing>
            <wp:inline distT="0" distB="0" distL="0" distR="0" wp14:anchorId="53F775F4" wp14:editId="7BF010AA">
              <wp:extent cx="4814887" cy="2809875"/>
              <wp:effectExtent l="0" t="0" r="5080"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ins>
    </w:p>
    <w:p w14:paraId="77D9CFE4" w14:textId="4AE0E159" w:rsidR="004C10CF" w:rsidRDefault="004C10CF" w:rsidP="005364CA">
      <w:pPr>
        <w:jc w:val="center"/>
        <w:rPr>
          <w:ins w:id="484" w:author="Luyu Liu" w:date="2019-07-25T11:19:00Z"/>
          <w:rFonts w:ascii="Times New Roman" w:hAnsi="Times New Roman" w:cs="Times New Roman"/>
          <w:sz w:val="24"/>
          <w:szCs w:val="24"/>
        </w:rPr>
        <w:pPrChange w:id="485" w:author="Liu, Luyu" w:date="2019-07-26T10:50:00Z">
          <w:pPr>
            <w:jc w:val="both"/>
          </w:pPr>
        </w:pPrChange>
      </w:pPr>
      <w:ins w:id="486" w:author="Luyu Liu" w:date="2019-07-25T11:19:00Z">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ins>
      <w:ins w:id="487" w:author="Liu, Luyu" w:date="2019-07-26T10:50:00Z">
        <w:r w:rsidR="005364CA">
          <w:rPr>
            <w:rFonts w:ascii="Times New Roman" w:hAnsi="Times New Roman" w:cs="Times New Roman"/>
            <w:noProof/>
            <w:sz w:val="24"/>
            <w:szCs w:val="24"/>
          </w:rPr>
          <w:t>4</w:t>
        </w:r>
      </w:ins>
      <w:ins w:id="488" w:author="Luyu Liu" w:date="2019-07-25T11:19:00Z">
        <w:r>
          <w:rPr>
            <w:rFonts w:ascii="Times New Roman" w:hAnsi="Times New Roman" w:cs="Times New Roman"/>
            <w:sz w:val="24"/>
            <w:szCs w:val="24"/>
          </w:rPr>
          <w:fldChar w:fldCharType="end"/>
        </w:r>
        <w:r>
          <w:rPr>
            <w:rFonts w:ascii="Times New Roman" w:hAnsi="Times New Roman" w:cs="Times New Roman"/>
            <w:sz w:val="24"/>
            <w:szCs w:val="24"/>
          </w:rPr>
          <w:t xml:space="preserve"> Theoretical relationship between user HDT and average expected waiting time,</w:t>
        </w:r>
        <w:r w:rsidRPr="00007C37">
          <w:rPr>
            <w:rFonts w:ascii="Times New Roman" w:hAnsi="Times New Roman" w:cs="Times New Roman"/>
            <w:sz w:val="24"/>
            <w:szCs w:val="24"/>
          </w:rPr>
          <w:t xml:space="preserve"> </w:t>
        </w:r>
        <w:r>
          <w:rPr>
            <w:rFonts w:ascii="Times New Roman" w:hAnsi="Times New Roman" w:cs="Times New Roman"/>
            <w:sz w:val="24"/>
            <w:szCs w:val="24"/>
          </w:rPr>
          <w:t>average actual waiting time, and average risk.</w:t>
        </w:r>
      </w:ins>
    </w:p>
    <w:p w14:paraId="7A094F7E" w14:textId="77777777" w:rsidR="004C10CF" w:rsidRDefault="004C10CF" w:rsidP="004C10CF">
      <w:pPr>
        <w:ind w:firstLine="720"/>
        <w:jc w:val="both"/>
        <w:rPr>
          <w:ins w:id="489" w:author="Luyu Liu" w:date="2019-07-25T11:19:00Z"/>
          <w:rFonts w:ascii="Times New Roman" w:hAnsi="Times New Roman" w:cs="Times New Roman"/>
          <w:sz w:val="24"/>
        </w:rPr>
      </w:pPr>
      <w:ins w:id="490" w:author="Luyu Liu" w:date="2019-07-25T11:19:00Z">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ins>
    </w:p>
    <w:p w14:paraId="523B83BE" w14:textId="77777777" w:rsidR="004C10CF" w:rsidRPr="00137476" w:rsidRDefault="004C10CF" w:rsidP="004C10CF">
      <w:pPr>
        <w:ind w:firstLine="720"/>
        <w:jc w:val="both"/>
        <w:rPr>
          <w:ins w:id="491" w:author="Luyu Liu" w:date="2019-07-25T11:19:00Z"/>
          <w:rFonts w:ascii="Times New Roman" w:hAnsi="Times New Roman" w:cs="Times New Roman"/>
          <w:sz w:val="24"/>
        </w:rPr>
      </w:pPr>
    </w:p>
    <w:p w14:paraId="5039EA50" w14:textId="77777777" w:rsidR="004C10CF" w:rsidRDefault="001E49B0" w:rsidP="004C10CF">
      <w:pPr>
        <w:jc w:val="both"/>
        <w:rPr>
          <w:ins w:id="492" w:author="Luyu Liu" w:date="2019-07-25T11:19:00Z"/>
          <w:rFonts w:ascii="Times New Roman" w:hAnsi="Times New Roman" w:cs="Times New Roman"/>
          <w:sz w:val="24"/>
        </w:rPr>
      </w:pPr>
      <m:oMath>
        <m:func>
          <m:funcPr>
            <m:ctrlPr>
              <w:ins w:id="493" w:author="Luyu Liu" w:date="2019-07-25T11:19:00Z">
                <w:rPr>
                  <w:rFonts w:ascii="Cambria Math" w:hAnsi="Cambria Math" w:cs="Times New Roman"/>
                  <w:sz w:val="24"/>
                </w:rPr>
              </w:ins>
            </m:ctrlPr>
          </m:funcPr>
          <m:fName>
            <m:limLow>
              <m:limLowPr>
                <m:ctrlPr>
                  <w:ins w:id="494" w:author="Luyu Liu" w:date="2019-07-25T11:19:00Z">
                    <w:rPr>
                      <w:rFonts w:ascii="Cambria Math" w:hAnsi="Cambria Math" w:cs="Times New Roman"/>
                      <w:sz w:val="24"/>
                    </w:rPr>
                  </w:ins>
                </m:ctrlPr>
              </m:limLowPr>
              <m:e>
                <m:r>
                  <w:ins w:id="495" w:author="Luyu Liu" w:date="2019-07-25T11:19:00Z">
                    <m:rPr>
                      <m:sty m:val="p"/>
                    </m:rPr>
                    <w:rPr>
                      <w:rFonts w:ascii="Cambria Math" w:hAnsi="Cambria Math" w:cs="Times New Roman"/>
                      <w:sz w:val="24"/>
                    </w:rPr>
                    <m:t>minimize</m:t>
                  </w:ins>
                </m:r>
              </m:e>
              <m:lim>
                <m:r>
                  <w:ins w:id="496" w:author="Luyu Liu" w:date="2019-07-25T11:19:00Z">
                    <w:rPr>
                      <w:rFonts w:ascii="Cambria Math" w:hAnsi="Cambria Math" w:cs="Times New Roman"/>
                      <w:sz w:val="24"/>
                    </w:rPr>
                    <m:t>I</m:t>
                  </w:ins>
                </m:r>
                <m:sSub>
                  <m:sSubPr>
                    <m:ctrlPr>
                      <w:ins w:id="497" w:author="Luyu Liu" w:date="2019-07-25T11:19:00Z">
                        <w:rPr>
                          <w:rFonts w:ascii="Cambria Math" w:hAnsi="Cambria Math" w:cs="Times New Roman"/>
                          <w:i/>
                          <w:sz w:val="24"/>
                        </w:rPr>
                      </w:ins>
                    </m:ctrlPr>
                  </m:sSubPr>
                  <m:e>
                    <m:r>
                      <w:ins w:id="498" w:author="Luyu Liu" w:date="2019-07-25T11:19:00Z">
                        <w:rPr>
                          <w:rFonts w:ascii="Cambria Math" w:hAnsi="Cambria Math" w:cs="Times New Roman"/>
                          <w:sz w:val="24"/>
                        </w:rPr>
                        <m:t>B</m:t>
                      </w:ins>
                    </m:r>
                  </m:e>
                  <m:sub>
                    <m:r>
                      <w:ins w:id="499" w:author="Luyu Liu" w:date="2019-07-25T11:19:00Z">
                        <w:rPr>
                          <w:rFonts w:ascii="Cambria Math" w:hAnsi="Cambria Math" w:cs="Times New Roman"/>
                          <w:sz w:val="24"/>
                        </w:rPr>
                        <m:t>ijk</m:t>
                      </w:ins>
                    </m:r>
                  </m:sub>
                </m:sSub>
              </m:lim>
            </m:limLow>
            <m:ctrlPr>
              <w:ins w:id="500" w:author="Luyu Liu" w:date="2019-07-25T11:19:00Z">
                <w:rPr>
                  <w:rFonts w:ascii="Cambria Math" w:hAnsi="Cambria Math" w:cs="Times New Roman"/>
                  <w:i/>
                  <w:sz w:val="24"/>
                </w:rPr>
              </w:ins>
            </m:ctrlPr>
          </m:fName>
          <m:e>
            <m:r>
              <w:ins w:id="501" w:author="Luyu Liu" w:date="2019-07-25T11:19:00Z">
                <w:rPr>
                  <w:rFonts w:ascii="Cambria Math" w:hAnsi="Cambria Math" w:cs="Times New Roman"/>
                  <w:sz w:val="24"/>
                </w:rPr>
                <m:t xml:space="preserve"> </m:t>
              </w:ins>
            </m:r>
            <m:ctrlPr>
              <w:ins w:id="502" w:author="Luyu Liu" w:date="2019-07-25T11:19:00Z">
                <w:rPr>
                  <w:rFonts w:ascii="Cambria Math" w:hAnsi="Cambria Math" w:cs="Times New Roman"/>
                  <w:i/>
                  <w:sz w:val="24"/>
                </w:rPr>
              </w:ins>
            </m:ctrlPr>
          </m:e>
        </m:func>
        <m:r>
          <w:ins w:id="503" w:author="Luyu Liu" w:date="2019-07-25T11:19:00Z">
            <w:rPr>
              <w:rFonts w:ascii="Cambria Math" w:hAnsi="Cambria Math" w:cs="Times New Roman"/>
              <w:sz w:val="24"/>
            </w:rPr>
            <m:t>:</m:t>
          </w:ins>
        </m:r>
      </m:oMath>
      <w:ins w:id="504" w:author="Luyu Liu" w:date="2019-07-25T11:19:00Z">
        <w:r w:rsidR="004C10CF">
          <w:rPr>
            <w:rFonts w:ascii="Times New Roman" w:hAnsi="Times New Roman" w:cs="Times New Roman"/>
            <w:sz w:val="24"/>
          </w:rPr>
          <w:t xml:space="preserve"> </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
        <w:gridCol w:w="8043"/>
        <w:gridCol w:w="856"/>
      </w:tblGrid>
      <w:tr w:rsidR="004C10CF" w14:paraId="7699337C" w14:textId="77777777" w:rsidTr="00E7077F">
        <w:trPr>
          <w:trHeight w:val="580"/>
          <w:jc w:val="center"/>
          <w:ins w:id="505" w:author="Luyu Liu" w:date="2019-07-25T11:19:00Z"/>
        </w:trPr>
        <w:tc>
          <w:tcPr>
            <w:tcW w:w="256" w:type="pct"/>
            <w:vAlign w:val="center"/>
          </w:tcPr>
          <w:p w14:paraId="58DED42E" w14:textId="77777777" w:rsidR="004C10CF" w:rsidRDefault="004C10CF" w:rsidP="005364CA">
            <w:pPr>
              <w:jc w:val="center"/>
              <w:rPr>
                <w:ins w:id="506" w:author="Luyu Liu" w:date="2019-07-25T11:19:00Z"/>
                <w:rFonts w:ascii="Times New Roman" w:eastAsia="Yu Mincho" w:hAnsi="Times New Roman" w:cs="Times New Roman"/>
                <w:sz w:val="24"/>
                <w:szCs w:val="24"/>
                <w:lang w:eastAsia="ja-JP"/>
              </w:rPr>
              <w:pPrChange w:id="507" w:author="Liu, Luyu" w:date="2019-07-26T10:49:00Z">
                <w:pPr>
                  <w:jc w:val="both"/>
                </w:pPr>
              </w:pPrChange>
            </w:pPr>
          </w:p>
        </w:tc>
        <w:tc>
          <w:tcPr>
            <w:tcW w:w="4397" w:type="pct"/>
            <w:vAlign w:val="center"/>
            <w:hideMark/>
          </w:tcPr>
          <w:p w14:paraId="777ECFBC" w14:textId="77777777" w:rsidR="004C10CF" w:rsidRPr="00A64AFB" w:rsidRDefault="004C10CF" w:rsidP="005364CA">
            <w:pPr>
              <w:jc w:val="center"/>
              <w:rPr>
                <w:ins w:id="508" w:author="Luyu Liu" w:date="2019-07-25T11:19:00Z"/>
                <w:rFonts w:ascii="Times New Roman" w:hAnsi="Times New Roman" w:cs="Times New Roman"/>
                <w:i/>
                <w:sz w:val="24"/>
                <w:szCs w:val="24"/>
              </w:rPr>
              <w:pPrChange w:id="509" w:author="Liu, Luyu" w:date="2019-07-26T10:49:00Z">
                <w:pPr>
                  <w:jc w:val="both"/>
                </w:pPr>
              </w:pPrChange>
            </w:pPr>
            <m:oMathPara>
              <m:oMath>
                <m:r>
                  <w:ins w:id="510" w:author="Luyu Liu" w:date="2019-07-25T11:19:00Z">
                    <w:rPr>
                      <w:rFonts w:ascii="Cambria Math" w:hAnsi="Cambria Math" w:cs="Times New Roman"/>
                      <w:sz w:val="24"/>
                      <w:szCs w:val="24"/>
                    </w:rPr>
                    <m:t>δ</m:t>
                  </w:ins>
                </m:r>
                <m:sSub>
                  <m:sSubPr>
                    <m:ctrlPr>
                      <w:ins w:id="511" w:author="Luyu Liu" w:date="2019-07-25T11:19:00Z">
                        <w:rPr>
                          <w:rFonts w:ascii="Cambria Math" w:hAnsi="Cambria Math" w:cs="Times New Roman"/>
                          <w:i/>
                          <w:sz w:val="24"/>
                          <w:szCs w:val="24"/>
                        </w:rPr>
                      </w:ins>
                    </m:ctrlPr>
                  </m:sSubPr>
                  <m:e>
                    <m:r>
                      <w:ins w:id="512" w:author="Luyu Liu" w:date="2019-07-25T11:19:00Z">
                        <w:rPr>
                          <w:rFonts w:ascii="Cambria Math" w:hAnsi="Cambria Math" w:cs="Times New Roman"/>
                          <w:sz w:val="24"/>
                          <w:szCs w:val="24"/>
                        </w:rPr>
                        <m:t>t</m:t>
                      </w:ins>
                    </m:r>
                  </m:e>
                  <m:sub>
                    <m:r>
                      <w:ins w:id="513" w:author="Luyu Liu" w:date="2019-07-25T11:19:00Z">
                        <w:rPr>
                          <w:rFonts w:ascii="Cambria Math" w:hAnsi="Cambria Math" w:cs="Times New Roman"/>
                          <w:sz w:val="24"/>
                          <w:szCs w:val="24"/>
                        </w:rPr>
                        <m:t>ijk</m:t>
                      </w:ins>
                    </m:r>
                  </m:sub>
                </m:sSub>
                <m:r>
                  <w:ins w:id="514" w:author="Luyu Liu" w:date="2019-07-25T11:19:00Z">
                    <w:rPr>
                      <w:rFonts w:ascii="Cambria Math" w:hAnsi="Cambria Math" w:cs="Times New Roman"/>
                      <w:sz w:val="24"/>
                      <w:szCs w:val="24"/>
                    </w:rPr>
                    <m:t>, ∀i∈Tr, j∈S</m:t>
                  </w:ins>
                </m:r>
                <m:sSub>
                  <m:sSubPr>
                    <m:ctrlPr>
                      <w:ins w:id="515" w:author="Luyu Liu" w:date="2019-07-25T11:19:00Z">
                        <w:rPr>
                          <w:rFonts w:ascii="Cambria Math" w:hAnsi="Cambria Math" w:cs="Times New Roman"/>
                          <w:i/>
                          <w:sz w:val="24"/>
                          <w:szCs w:val="24"/>
                        </w:rPr>
                      </w:ins>
                    </m:ctrlPr>
                  </m:sSubPr>
                  <m:e>
                    <m:r>
                      <w:ins w:id="516" w:author="Luyu Liu" w:date="2019-07-25T11:19:00Z">
                        <w:rPr>
                          <w:rFonts w:ascii="Cambria Math" w:hAnsi="Cambria Math" w:cs="Times New Roman"/>
                          <w:sz w:val="24"/>
                          <w:szCs w:val="24"/>
                        </w:rPr>
                        <m:t>t</m:t>
                      </w:ins>
                    </m:r>
                  </m:e>
                  <m:sub>
                    <m:r>
                      <w:ins w:id="517" w:author="Luyu Liu" w:date="2019-07-25T11:19:00Z">
                        <w:rPr>
                          <w:rFonts w:ascii="Cambria Math" w:hAnsi="Cambria Math" w:cs="Times New Roman"/>
                          <w:sz w:val="24"/>
                          <w:szCs w:val="24"/>
                        </w:rPr>
                        <m:t>i</m:t>
                      </w:ins>
                    </m:r>
                  </m:sub>
                </m:sSub>
                <m:r>
                  <w:ins w:id="518" w:author="Luyu Liu" w:date="2019-07-25T11:19:00Z">
                    <w:rPr>
                      <w:rFonts w:ascii="Cambria Math" w:hAnsi="Cambria Math" w:cs="Times New Roman"/>
                      <w:sz w:val="24"/>
                      <w:szCs w:val="24"/>
                    </w:rPr>
                    <m:t>,k∈[0,K]</m:t>
                  </w:ins>
                </m:r>
              </m:oMath>
            </m:oMathPara>
          </w:p>
        </w:tc>
        <w:tc>
          <w:tcPr>
            <w:tcW w:w="347" w:type="pct"/>
            <w:vAlign w:val="center"/>
            <w:hideMark/>
          </w:tcPr>
          <w:p w14:paraId="56F45622" w14:textId="7CD13956" w:rsidR="004C10CF" w:rsidRPr="00805E6F" w:rsidRDefault="004C10CF" w:rsidP="005364CA">
            <w:pPr>
              <w:pStyle w:val="TimesNewRoman"/>
              <w:jc w:val="center"/>
              <w:rPr>
                <w:ins w:id="519" w:author="Luyu Liu" w:date="2019-07-25T11:19:00Z"/>
                <w:rFonts w:asciiTheme="minorHAnsi" w:hAnsiTheme="minorHAnsi" w:cstheme="minorBidi"/>
                <w:sz w:val="18"/>
                <w:szCs w:val="18"/>
              </w:rPr>
              <w:pPrChange w:id="520" w:author="Liu, Luyu" w:date="2019-07-26T10:49:00Z">
                <w:pPr>
                  <w:pStyle w:val="TimesNewRoman"/>
                  <w:jc w:val="both"/>
                </w:pPr>
              </w:pPrChange>
            </w:pPr>
            <w:ins w:id="521"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522" w:author="Liu, Luyu" w:date="2019-07-26T10:49:00Z">
              <w:r w:rsidR="005364CA">
                <w:rPr>
                  <w:noProof/>
                </w:rPr>
                <w:t>11</w:t>
              </w:r>
            </w:ins>
            <w:ins w:id="523" w:author="Luyu Liu" w:date="2019-07-25T11:19:00Z">
              <w:del w:id="524" w:author="Liu, Luyu" w:date="2019-07-26T10:49:00Z">
                <w:r w:rsidDel="005364CA">
                  <w:rPr>
                    <w:noProof/>
                  </w:rPr>
                  <w:delText>16</w:delText>
                </w:r>
              </w:del>
              <w:r>
                <w:rPr>
                  <w:noProof/>
                </w:rPr>
                <w:fldChar w:fldCharType="end"/>
              </w:r>
              <w:r>
                <w:rPr>
                  <w:rFonts w:eastAsia="Yu Mincho"/>
                  <w:lang w:eastAsia="ja-JP"/>
                </w:rPr>
                <w:t>)</w:t>
              </w:r>
            </w:ins>
          </w:p>
        </w:tc>
      </w:tr>
    </w:tbl>
    <w:p w14:paraId="6E5913C8" w14:textId="77777777" w:rsidR="004C10CF" w:rsidRDefault="004C10CF" w:rsidP="005364CA">
      <w:pPr>
        <w:jc w:val="center"/>
        <w:rPr>
          <w:ins w:id="525" w:author="Luyu Liu" w:date="2019-07-25T11:19:00Z"/>
          <w:rFonts w:ascii="Times New Roman" w:hAnsi="Times New Roman" w:cs="Times New Roman"/>
          <w:sz w:val="24"/>
        </w:rPr>
        <w:pPrChange w:id="526" w:author="Liu, Luyu" w:date="2019-07-26T10:49:00Z">
          <w:pPr>
            <w:jc w:val="both"/>
          </w:pPr>
        </w:pPrChange>
      </w:pPr>
    </w:p>
    <w:p w14:paraId="6A58C3AF" w14:textId="77777777" w:rsidR="004C10CF" w:rsidRDefault="004C10CF" w:rsidP="005364CA">
      <w:pPr>
        <w:rPr>
          <w:ins w:id="527" w:author="Luyu Liu" w:date="2019-07-25T11:19:00Z"/>
          <w:rFonts w:ascii="Times New Roman" w:hAnsi="Times New Roman" w:cs="Times New Roman"/>
          <w:sz w:val="24"/>
          <w:szCs w:val="24"/>
        </w:rPr>
        <w:pPrChange w:id="528" w:author="Liu, Luyu" w:date="2019-07-26T10:49:00Z">
          <w:pPr>
            <w:jc w:val="both"/>
          </w:pPr>
        </w:pPrChange>
      </w:pPr>
      <w:ins w:id="529" w:author="Luyu Liu" w:date="2019-07-25T11:19:00Z">
        <w:r>
          <w:rPr>
            <w:rFonts w:ascii="Times New Roman" w:hAnsi="Times New Roman" w:cs="Times New Roman"/>
            <w:sz w:val="24"/>
            <w:szCs w:val="24"/>
          </w:rPr>
          <w:t>Subject to:</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
        <w:gridCol w:w="8043"/>
        <w:gridCol w:w="856"/>
      </w:tblGrid>
      <w:tr w:rsidR="004C10CF" w14:paraId="058492C5" w14:textId="77777777" w:rsidTr="00E7077F">
        <w:trPr>
          <w:trHeight w:val="580"/>
          <w:jc w:val="center"/>
          <w:ins w:id="530" w:author="Luyu Liu" w:date="2019-07-25T11:19:00Z"/>
        </w:trPr>
        <w:tc>
          <w:tcPr>
            <w:tcW w:w="256" w:type="pct"/>
            <w:vAlign w:val="center"/>
          </w:tcPr>
          <w:p w14:paraId="6A57FD4B" w14:textId="77777777" w:rsidR="004C10CF" w:rsidRDefault="004C10CF" w:rsidP="005364CA">
            <w:pPr>
              <w:jc w:val="center"/>
              <w:rPr>
                <w:ins w:id="531" w:author="Luyu Liu" w:date="2019-07-25T11:19:00Z"/>
                <w:rFonts w:ascii="Times New Roman" w:eastAsia="Yu Mincho" w:hAnsi="Times New Roman" w:cs="Times New Roman"/>
                <w:sz w:val="24"/>
                <w:szCs w:val="24"/>
                <w:lang w:eastAsia="ja-JP"/>
              </w:rPr>
              <w:pPrChange w:id="532" w:author="Liu, Luyu" w:date="2019-07-26T10:49:00Z">
                <w:pPr>
                  <w:jc w:val="both"/>
                </w:pPr>
              </w:pPrChange>
            </w:pPr>
          </w:p>
        </w:tc>
        <w:tc>
          <w:tcPr>
            <w:tcW w:w="4397" w:type="pct"/>
            <w:vAlign w:val="center"/>
            <w:hideMark/>
          </w:tcPr>
          <w:p w14:paraId="4C9D1597" w14:textId="77777777" w:rsidR="004C10CF" w:rsidRPr="00A64AFB" w:rsidRDefault="004C10CF" w:rsidP="005364CA">
            <w:pPr>
              <w:jc w:val="center"/>
              <w:rPr>
                <w:ins w:id="533" w:author="Luyu Liu" w:date="2019-07-25T11:19:00Z"/>
                <w:rFonts w:ascii="Times New Roman" w:hAnsi="Times New Roman" w:cs="Times New Roman"/>
                <w:sz w:val="24"/>
                <w:szCs w:val="24"/>
              </w:rPr>
              <w:pPrChange w:id="534" w:author="Liu, Luyu" w:date="2019-07-26T10:49:00Z">
                <w:pPr>
                  <w:jc w:val="both"/>
                </w:pPr>
              </w:pPrChange>
            </w:pPr>
            <m:oMathPara>
              <m:oMath>
                <m:r>
                  <w:ins w:id="535" w:author="Luyu Liu" w:date="2019-07-25T11:19:00Z">
                    <w:rPr>
                      <w:rFonts w:ascii="Cambria Math" w:hAnsi="Cambria Math" w:cs="Times New Roman"/>
                      <w:sz w:val="24"/>
                      <w:szCs w:val="24"/>
                    </w:rPr>
                    <m:t>δ</m:t>
                  </w:ins>
                </m:r>
                <m:sSub>
                  <m:sSubPr>
                    <m:ctrlPr>
                      <w:ins w:id="536" w:author="Luyu Liu" w:date="2019-07-25T11:19:00Z">
                        <w:rPr>
                          <w:rFonts w:ascii="Cambria Math" w:hAnsi="Cambria Math" w:cs="Times New Roman"/>
                          <w:sz w:val="24"/>
                          <w:szCs w:val="24"/>
                        </w:rPr>
                      </w:ins>
                    </m:ctrlPr>
                  </m:sSubPr>
                  <m:e>
                    <m:r>
                      <w:ins w:id="537" w:author="Luyu Liu" w:date="2019-07-25T11:19:00Z">
                        <w:rPr>
                          <w:rFonts w:ascii="Cambria Math" w:hAnsi="Cambria Math" w:cs="Times New Roman"/>
                          <w:sz w:val="24"/>
                          <w:szCs w:val="24"/>
                        </w:rPr>
                        <m:t>t</m:t>
                      </w:ins>
                    </m:r>
                  </m:e>
                  <m:sub>
                    <m:r>
                      <w:ins w:id="538" w:author="Luyu Liu" w:date="2019-07-25T11:19:00Z">
                        <w:rPr>
                          <w:rFonts w:ascii="Cambria Math" w:hAnsi="Cambria Math" w:cs="Times New Roman"/>
                          <w:sz w:val="24"/>
                          <w:szCs w:val="24"/>
                        </w:rPr>
                        <m:t>ijk</m:t>
                      </w:ins>
                    </m:r>
                  </m:sub>
                </m:sSub>
                <m:r>
                  <w:ins w:id="539" w:author="Luyu Liu" w:date="2019-07-25T11:19:00Z">
                    <m:rPr>
                      <m:sty m:val="p"/>
                    </m:rPr>
                    <w:rPr>
                      <w:rFonts w:ascii="Cambria Math" w:hAnsi="Cambria Math" w:cs="Times New Roman"/>
                      <w:sz w:val="24"/>
                      <w:szCs w:val="24"/>
                    </w:rPr>
                    <m:t>=</m:t>
                  </w:ins>
                </m:r>
                <m:r>
                  <w:ins w:id="540" w:author="Luyu Liu" w:date="2019-07-25T11:19:00Z">
                    <w:rPr>
                      <w:rFonts w:ascii="Cambria Math" w:hAnsi="Cambria Math" w:cs="Times New Roman"/>
                      <w:sz w:val="24"/>
                      <w:szCs w:val="24"/>
                    </w:rPr>
                    <m:t>T</m:t>
                  </w:ins>
                </m:r>
                <m:d>
                  <m:dPr>
                    <m:ctrlPr>
                      <w:ins w:id="541" w:author="Luyu Liu" w:date="2019-07-25T11:19:00Z">
                        <w:rPr>
                          <w:rFonts w:ascii="Cambria Math" w:hAnsi="Cambria Math" w:cs="Times New Roman"/>
                          <w:sz w:val="24"/>
                          <w:szCs w:val="24"/>
                        </w:rPr>
                      </w:ins>
                    </m:ctrlPr>
                  </m:dPr>
                  <m:e>
                    <m:sSub>
                      <m:sSubPr>
                        <m:ctrlPr>
                          <w:ins w:id="542" w:author="Luyu Liu" w:date="2019-07-25T11:19:00Z">
                            <w:rPr>
                              <w:rFonts w:ascii="Cambria Math" w:hAnsi="Cambria Math" w:cs="Times New Roman"/>
                              <w:sz w:val="24"/>
                              <w:szCs w:val="24"/>
                            </w:rPr>
                          </w:ins>
                        </m:ctrlPr>
                      </m:sSubPr>
                      <m:e>
                        <m:r>
                          <w:ins w:id="543" w:author="Luyu Liu" w:date="2019-07-25T11:19:00Z">
                            <w:rPr>
                              <w:rFonts w:ascii="Cambria Math" w:hAnsi="Cambria Math" w:cs="Times New Roman"/>
                              <w:sz w:val="24"/>
                              <w:szCs w:val="24"/>
                            </w:rPr>
                            <m:t>t</m:t>
                          </w:ins>
                        </m:r>
                      </m:e>
                      <m:sub>
                        <m:r>
                          <w:ins w:id="544" w:author="Luyu Liu" w:date="2019-07-25T11:19:00Z">
                            <w:rPr>
                              <w:rFonts w:ascii="Cambria Math" w:hAnsi="Cambria Math" w:cs="Times New Roman"/>
                              <w:sz w:val="24"/>
                              <w:szCs w:val="24"/>
                            </w:rPr>
                            <m:t>ijk</m:t>
                          </w:ins>
                        </m:r>
                      </m:sub>
                    </m:sSub>
                  </m:e>
                </m:d>
                <m:r>
                  <w:ins w:id="545" w:author="Luyu Liu" w:date="2019-07-25T11:19:00Z">
                    <m:rPr>
                      <m:sty m:val="p"/>
                    </m:rPr>
                    <w:rPr>
                      <w:rFonts w:ascii="Cambria Math" w:hAnsi="Cambria Math" w:cs="Times New Roman"/>
                      <w:sz w:val="24"/>
                      <w:szCs w:val="24"/>
                    </w:rPr>
                    <m:t>-</m:t>
                  </w:ins>
                </m:r>
                <m:sSub>
                  <m:sSubPr>
                    <m:ctrlPr>
                      <w:ins w:id="546" w:author="Luyu Liu" w:date="2019-07-25T11:19:00Z">
                        <w:rPr>
                          <w:rFonts w:ascii="Cambria Math" w:hAnsi="Cambria Math" w:cs="Times New Roman"/>
                          <w:sz w:val="24"/>
                          <w:szCs w:val="24"/>
                        </w:rPr>
                      </w:ins>
                    </m:ctrlPr>
                  </m:sSubPr>
                  <m:e>
                    <m:r>
                      <w:ins w:id="547" w:author="Luyu Liu" w:date="2019-07-25T11:19:00Z">
                        <w:rPr>
                          <w:rFonts w:ascii="Cambria Math" w:hAnsi="Cambria Math" w:cs="Times New Roman"/>
                          <w:sz w:val="24"/>
                          <w:szCs w:val="24"/>
                        </w:rPr>
                        <m:t>t</m:t>
                      </w:ins>
                    </m:r>
                  </m:e>
                  <m:sub>
                    <m:r>
                      <w:ins w:id="548" w:author="Luyu Liu" w:date="2019-07-25T11:19:00Z">
                        <w:rPr>
                          <w:rFonts w:ascii="Cambria Math" w:hAnsi="Cambria Math" w:cs="Times New Roman"/>
                          <w:sz w:val="24"/>
                          <w:szCs w:val="24"/>
                        </w:rPr>
                        <m:t>ijk</m:t>
                      </w:ins>
                    </m:r>
                  </m:sub>
                </m:sSub>
              </m:oMath>
            </m:oMathPara>
          </w:p>
        </w:tc>
        <w:tc>
          <w:tcPr>
            <w:tcW w:w="347" w:type="pct"/>
            <w:vAlign w:val="center"/>
            <w:hideMark/>
          </w:tcPr>
          <w:p w14:paraId="4152188C" w14:textId="2101328E" w:rsidR="004C10CF" w:rsidRPr="00805E6F" w:rsidRDefault="004C10CF" w:rsidP="005364CA">
            <w:pPr>
              <w:pStyle w:val="TimesNewRoman"/>
              <w:jc w:val="center"/>
              <w:rPr>
                <w:ins w:id="549" w:author="Luyu Liu" w:date="2019-07-25T11:19:00Z"/>
                <w:rFonts w:asciiTheme="minorHAnsi" w:hAnsiTheme="minorHAnsi" w:cstheme="minorBidi"/>
                <w:sz w:val="18"/>
                <w:szCs w:val="18"/>
              </w:rPr>
              <w:pPrChange w:id="550" w:author="Liu, Luyu" w:date="2019-07-26T10:49:00Z">
                <w:pPr>
                  <w:pStyle w:val="TimesNewRoman"/>
                  <w:jc w:val="both"/>
                </w:pPr>
              </w:pPrChange>
            </w:pPr>
            <w:ins w:id="551"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552" w:author="Liu, Luyu" w:date="2019-07-26T10:49:00Z">
              <w:r w:rsidR="005364CA">
                <w:rPr>
                  <w:noProof/>
                </w:rPr>
                <w:t>12</w:t>
              </w:r>
            </w:ins>
            <w:ins w:id="553" w:author="Luyu Liu" w:date="2019-07-25T11:19:00Z">
              <w:del w:id="554" w:author="Liu, Luyu" w:date="2019-07-26T10:49:00Z">
                <w:r w:rsidDel="005364CA">
                  <w:rPr>
                    <w:noProof/>
                  </w:rPr>
                  <w:delText>17</w:delText>
                </w:r>
              </w:del>
              <w:r>
                <w:rPr>
                  <w:noProof/>
                </w:rPr>
                <w:fldChar w:fldCharType="end"/>
              </w:r>
              <w:r>
                <w:rPr>
                  <w:rFonts w:eastAsia="Yu Mincho"/>
                  <w:lang w:eastAsia="ja-JP"/>
                </w:rPr>
                <w:t>)</w:t>
              </w:r>
            </w:ins>
          </w:p>
        </w:tc>
      </w:tr>
      <w:tr w:rsidR="004C10CF" w14:paraId="46EB56B9" w14:textId="77777777" w:rsidTr="00E7077F">
        <w:tblPrEx>
          <w:jc w:val="left"/>
        </w:tblPrEx>
        <w:trPr>
          <w:trHeight w:val="580"/>
          <w:ins w:id="555" w:author="Luyu Liu" w:date="2019-07-25T11:19:00Z"/>
        </w:trPr>
        <w:tc>
          <w:tcPr>
            <w:tcW w:w="256" w:type="pct"/>
            <w:vAlign w:val="center"/>
          </w:tcPr>
          <w:p w14:paraId="49FF5639" w14:textId="77777777" w:rsidR="004C10CF" w:rsidRDefault="004C10CF" w:rsidP="005364CA">
            <w:pPr>
              <w:jc w:val="center"/>
              <w:rPr>
                <w:ins w:id="556" w:author="Luyu Liu" w:date="2019-07-25T11:19:00Z"/>
                <w:rFonts w:ascii="Times New Roman" w:eastAsia="Yu Mincho" w:hAnsi="Times New Roman" w:cs="Times New Roman"/>
                <w:sz w:val="24"/>
                <w:szCs w:val="24"/>
                <w:lang w:eastAsia="ja-JP"/>
              </w:rPr>
              <w:pPrChange w:id="557" w:author="Liu, Luyu" w:date="2019-07-26T10:49:00Z">
                <w:pPr>
                  <w:jc w:val="both"/>
                </w:pPr>
              </w:pPrChange>
            </w:pPr>
          </w:p>
        </w:tc>
        <w:tc>
          <w:tcPr>
            <w:tcW w:w="4397" w:type="pct"/>
            <w:vAlign w:val="center"/>
            <w:hideMark/>
          </w:tcPr>
          <w:p w14:paraId="639BAD8F" w14:textId="77777777" w:rsidR="004C10CF" w:rsidRPr="00A64AFB" w:rsidRDefault="001E49B0" w:rsidP="005364CA">
            <w:pPr>
              <w:jc w:val="center"/>
              <w:rPr>
                <w:ins w:id="558" w:author="Luyu Liu" w:date="2019-07-25T11:19:00Z"/>
                <w:rFonts w:ascii="Times New Roman" w:hAnsi="Times New Roman" w:cs="Times New Roman"/>
                <w:sz w:val="24"/>
                <w:szCs w:val="24"/>
              </w:rPr>
              <w:pPrChange w:id="559" w:author="Liu, Luyu" w:date="2019-07-26T10:49:00Z">
                <w:pPr>
                  <w:jc w:val="both"/>
                </w:pPr>
              </w:pPrChange>
            </w:pPr>
            <m:oMathPara>
              <m:oMath>
                <m:sSub>
                  <m:sSubPr>
                    <m:ctrlPr>
                      <w:ins w:id="560" w:author="Luyu Liu" w:date="2019-07-25T11:19:00Z">
                        <w:rPr>
                          <w:rFonts w:ascii="Cambria Math" w:hAnsi="Cambria Math" w:cs="Times New Roman"/>
                          <w:sz w:val="24"/>
                          <w:szCs w:val="24"/>
                        </w:rPr>
                      </w:ins>
                    </m:ctrlPr>
                  </m:sSubPr>
                  <m:e>
                    <m:r>
                      <w:ins w:id="561" w:author="Luyu Liu" w:date="2019-07-25T11:19:00Z">
                        <w:rPr>
                          <w:rFonts w:ascii="Cambria Math" w:hAnsi="Cambria Math" w:cs="Times New Roman"/>
                          <w:sz w:val="24"/>
                          <w:szCs w:val="24"/>
                        </w:rPr>
                        <m:t>t</m:t>
                      </w:ins>
                    </m:r>
                  </m:e>
                  <m:sub>
                    <m:r>
                      <w:ins w:id="562" w:author="Luyu Liu" w:date="2019-07-25T11:19:00Z">
                        <w:rPr>
                          <w:rFonts w:ascii="Cambria Math" w:hAnsi="Cambria Math" w:cs="Times New Roman"/>
                          <w:sz w:val="24"/>
                          <w:szCs w:val="24"/>
                        </w:rPr>
                        <m:t>ijk</m:t>
                      </w:ins>
                    </m:r>
                  </m:sub>
                </m:sSub>
                <m:r>
                  <w:ins w:id="563" w:author="Luyu Liu" w:date="2019-07-25T11:19:00Z">
                    <m:rPr>
                      <m:sty m:val="p"/>
                    </m:rPr>
                    <w:rPr>
                      <w:rFonts w:ascii="Cambria Math" w:hAnsi="Cambria Math" w:cs="Times New Roman"/>
                      <w:sz w:val="24"/>
                      <w:szCs w:val="24"/>
                    </w:rPr>
                    <m:t>=</m:t>
                  </w:ins>
                </m:r>
                <m:sSub>
                  <m:sSubPr>
                    <m:ctrlPr>
                      <w:ins w:id="564" w:author="Luyu Liu" w:date="2019-07-25T11:19:00Z">
                        <w:rPr>
                          <w:rFonts w:ascii="Cambria Math" w:hAnsi="Cambria Math" w:cs="Times New Roman"/>
                          <w:sz w:val="24"/>
                          <w:szCs w:val="24"/>
                        </w:rPr>
                      </w:ins>
                    </m:ctrlPr>
                  </m:sSubPr>
                  <m:e>
                    <m:r>
                      <w:ins w:id="565" w:author="Luyu Liu" w:date="2019-07-25T11:19:00Z">
                        <w:rPr>
                          <w:rFonts w:ascii="Cambria Math" w:hAnsi="Cambria Math" w:cs="Times New Roman"/>
                          <w:sz w:val="24"/>
                          <w:szCs w:val="24"/>
                        </w:rPr>
                        <m:t>T</m:t>
                      </w:ins>
                    </m:r>
                  </m:e>
                  <m:sub>
                    <m:r>
                      <w:ins w:id="566" w:author="Luyu Liu" w:date="2019-07-25T11:19:00Z">
                        <w:rPr>
                          <w:rFonts w:ascii="Cambria Math" w:hAnsi="Cambria Math" w:cs="Times New Roman"/>
                          <w:sz w:val="24"/>
                          <w:szCs w:val="24"/>
                        </w:rPr>
                        <m:t>ex</m:t>
                      </w:ins>
                    </m:r>
                  </m:sub>
                </m:sSub>
                <m:d>
                  <m:dPr>
                    <m:ctrlPr>
                      <w:ins w:id="567" w:author="Luyu Liu" w:date="2019-07-25T11:19:00Z">
                        <w:rPr>
                          <w:rFonts w:ascii="Cambria Math" w:hAnsi="Cambria Math" w:cs="Times New Roman"/>
                          <w:sz w:val="24"/>
                          <w:szCs w:val="24"/>
                        </w:rPr>
                      </w:ins>
                    </m:ctrlPr>
                  </m:dPr>
                  <m:e>
                    <m:sSub>
                      <m:sSubPr>
                        <m:ctrlPr>
                          <w:ins w:id="568" w:author="Luyu Liu" w:date="2019-07-25T11:19:00Z">
                            <w:rPr>
                              <w:rFonts w:ascii="Cambria Math" w:hAnsi="Cambria Math" w:cs="Times New Roman"/>
                              <w:sz w:val="24"/>
                              <w:szCs w:val="24"/>
                            </w:rPr>
                          </w:ins>
                        </m:ctrlPr>
                      </m:sSubPr>
                      <m:e>
                        <m:r>
                          <w:ins w:id="569" w:author="Luyu Liu" w:date="2019-07-25T11:19:00Z">
                            <w:rPr>
                              <w:rFonts w:ascii="Cambria Math" w:hAnsi="Cambria Math" w:cs="Times New Roman"/>
                              <w:sz w:val="24"/>
                              <w:szCs w:val="24"/>
                            </w:rPr>
                            <m:t>t</m:t>
                          </w:ins>
                        </m:r>
                      </m:e>
                      <m:sub>
                        <m:r>
                          <w:ins w:id="570" w:author="Luyu Liu" w:date="2019-07-25T11:19:00Z">
                            <w:rPr>
                              <w:rFonts w:ascii="Cambria Math" w:hAnsi="Cambria Math" w:cs="Times New Roman"/>
                              <w:sz w:val="24"/>
                              <w:szCs w:val="24"/>
                            </w:rPr>
                            <m:t>ijk</m:t>
                          </w:ins>
                        </m:r>
                      </m:sub>
                    </m:sSub>
                  </m:e>
                </m:d>
                <m:r>
                  <w:ins w:id="571" w:author="Luyu Liu" w:date="2019-07-25T11:19:00Z">
                    <m:rPr>
                      <m:sty m:val="p"/>
                    </m:rPr>
                    <w:rPr>
                      <w:rFonts w:ascii="Cambria Math" w:hAnsi="Cambria Math" w:cs="Times New Roman"/>
                      <w:sz w:val="24"/>
                      <w:szCs w:val="24"/>
                    </w:rPr>
                    <m:t>-</m:t>
                  </w:ins>
                </m:r>
                <m:r>
                  <w:ins w:id="572" w:author="Luyu Liu" w:date="2019-07-25T11:19:00Z">
                    <w:rPr>
                      <w:rFonts w:ascii="Cambria Math" w:hAnsi="Cambria Math" w:cs="Times New Roman"/>
                      <w:sz w:val="24"/>
                      <w:szCs w:val="24"/>
                    </w:rPr>
                    <m:t>δ</m:t>
                  </w:ins>
                </m:r>
                <m:sSubSup>
                  <m:sSubSupPr>
                    <m:ctrlPr>
                      <w:ins w:id="573" w:author="Luyu Liu" w:date="2019-07-25T11:19:00Z">
                        <w:rPr>
                          <w:rFonts w:ascii="Cambria Math" w:hAnsi="Cambria Math" w:cs="Times New Roman"/>
                          <w:sz w:val="24"/>
                          <w:szCs w:val="24"/>
                        </w:rPr>
                      </w:ins>
                    </m:ctrlPr>
                  </m:sSubSupPr>
                  <m:e>
                    <m:r>
                      <w:ins w:id="574" w:author="Luyu Liu" w:date="2019-07-25T11:19:00Z">
                        <w:rPr>
                          <w:rFonts w:ascii="Cambria Math" w:hAnsi="Cambria Math" w:cs="Times New Roman"/>
                          <w:sz w:val="24"/>
                          <w:szCs w:val="24"/>
                        </w:rPr>
                        <m:t>t</m:t>
                      </w:ins>
                    </m:r>
                  </m:e>
                  <m:sub>
                    <m:r>
                      <w:ins w:id="575" w:author="Luyu Liu" w:date="2019-07-25T11:19:00Z">
                        <w:rPr>
                          <w:rFonts w:ascii="Cambria Math" w:hAnsi="Cambria Math" w:cs="Times New Roman"/>
                          <w:sz w:val="24"/>
                          <w:szCs w:val="24"/>
                        </w:rPr>
                        <m:t>ijk</m:t>
                      </w:ins>
                    </m:r>
                  </m:sub>
                  <m:sup>
                    <m:r>
                      <w:ins w:id="576" w:author="Luyu Liu" w:date="2019-07-25T11:19:00Z">
                        <m:rPr>
                          <m:sty m:val="p"/>
                        </m:rPr>
                        <w:rPr>
                          <w:rFonts w:ascii="Cambria Math" w:hAnsi="Cambria Math" w:cs="Times New Roman"/>
                          <w:sz w:val="24"/>
                          <w:szCs w:val="24"/>
                        </w:rPr>
                        <m:t>'</m:t>
                      </w:ins>
                    </m:r>
                  </m:sup>
                </m:sSubSup>
                <m:r>
                  <w:ins w:id="577" w:author="Luyu Liu" w:date="2019-07-25T11:19:00Z">
                    <m:rPr>
                      <m:sty m:val="p"/>
                    </m:rPr>
                    <w:rPr>
                      <w:rFonts w:ascii="Cambria Math" w:hAnsi="Cambria Math" w:cs="Times New Roman"/>
                      <w:sz w:val="24"/>
                      <w:szCs w:val="24"/>
                    </w:rPr>
                    <m:t>=</m:t>
                  </w:ins>
                </m:r>
                <m:sSub>
                  <m:sSubPr>
                    <m:ctrlPr>
                      <w:ins w:id="578" w:author="Luyu Liu" w:date="2019-07-25T11:19:00Z">
                        <w:rPr>
                          <w:rFonts w:ascii="Cambria Math" w:hAnsi="Cambria Math" w:cs="Times New Roman"/>
                          <w:sz w:val="24"/>
                          <w:szCs w:val="24"/>
                        </w:rPr>
                      </w:ins>
                    </m:ctrlPr>
                  </m:sSubPr>
                  <m:e>
                    <m:r>
                      <w:ins w:id="579" w:author="Luyu Liu" w:date="2019-07-25T11:19:00Z">
                        <w:rPr>
                          <w:rFonts w:ascii="Cambria Math" w:hAnsi="Cambria Math" w:cs="Times New Roman"/>
                          <w:sz w:val="24"/>
                          <w:szCs w:val="24"/>
                        </w:rPr>
                        <m:t>T</m:t>
                      </w:ins>
                    </m:r>
                  </m:e>
                  <m:sub>
                    <m:r>
                      <w:ins w:id="580" w:author="Luyu Liu" w:date="2019-07-25T11:19:00Z">
                        <w:rPr>
                          <w:rFonts w:ascii="Cambria Math" w:hAnsi="Cambria Math" w:cs="Times New Roman"/>
                          <w:sz w:val="24"/>
                          <w:szCs w:val="24"/>
                        </w:rPr>
                        <m:t>ex</m:t>
                      </w:ins>
                    </m:r>
                  </m:sub>
                </m:sSub>
                <m:d>
                  <m:dPr>
                    <m:ctrlPr>
                      <w:ins w:id="581" w:author="Luyu Liu" w:date="2019-07-25T11:19:00Z">
                        <w:rPr>
                          <w:rFonts w:ascii="Cambria Math" w:hAnsi="Cambria Math" w:cs="Times New Roman"/>
                          <w:sz w:val="24"/>
                          <w:szCs w:val="24"/>
                        </w:rPr>
                      </w:ins>
                    </m:ctrlPr>
                  </m:dPr>
                  <m:e>
                    <m:sSub>
                      <m:sSubPr>
                        <m:ctrlPr>
                          <w:ins w:id="582" w:author="Luyu Liu" w:date="2019-07-25T11:19:00Z">
                            <w:rPr>
                              <w:rFonts w:ascii="Cambria Math" w:hAnsi="Cambria Math" w:cs="Times New Roman"/>
                              <w:sz w:val="24"/>
                              <w:szCs w:val="24"/>
                            </w:rPr>
                          </w:ins>
                        </m:ctrlPr>
                      </m:sSubPr>
                      <m:e>
                        <m:r>
                          <w:ins w:id="583" w:author="Luyu Liu" w:date="2019-07-25T11:19:00Z">
                            <w:rPr>
                              <w:rFonts w:ascii="Cambria Math" w:hAnsi="Cambria Math" w:cs="Times New Roman"/>
                              <w:sz w:val="24"/>
                              <w:szCs w:val="24"/>
                            </w:rPr>
                            <m:t>t</m:t>
                          </w:ins>
                        </m:r>
                      </m:e>
                      <m:sub>
                        <m:r>
                          <w:ins w:id="584" w:author="Luyu Liu" w:date="2019-07-25T11:19:00Z">
                            <w:rPr>
                              <w:rFonts w:ascii="Cambria Math" w:hAnsi="Cambria Math" w:cs="Times New Roman"/>
                              <w:sz w:val="24"/>
                              <w:szCs w:val="24"/>
                            </w:rPr>
                            <m:t>ijk</m:t>
                          </w:ins>
                        </m:r>
                      </m:sub>
                    </m:sSub>
                  </m:e>
                </m:d>
                <m:r>
                  <w:ins w:id="585" w:author="Luyu Liu" w:date="2019-07-25T11:19:00Z">
                    <w:rPr>
                      <w:rFonts w:ascii="Cambria Math" w:hAnsi="Cambria Math" w:cs="Times New Roman"/>
                      <w:sz w:val="24"/>
                      <w:szCs w:val="24"/>
                    </w:rPr>
                    <m:t>-I</m:t>
                  </w:ins>
                </m:r>
                <m:sSub>
                  <m:sSubPr>
                    <m:ctrlPr>
                      <w:ins w:id="586" w:author="Luyu Liu" w:date="2019-07-25T11:19:00Z">
                        <w:rPr>
                          <w:rFonts w:ascii="Cambria Math" w:hAnsi="Cambria Math" w:cs="Times New Roman"/>
                          <w:sz w:val="24"/>
                          <w:szCs w:val="24"/>
                        </w:rPr>
                      </w:ins>
                    </m:ctrlPr>
                  </m:sSubPr>
                  <m:e>
                    <m:r>
                      <w:ins w:id="587" w:author="Luyu Liu" w:date="2019-07-25T11:19:00Z">
                        <w:rPr>
                          <w:rFonts w:ascii="Cambria Math" w:hAnsi="Cambria Math" w:cs="Times New Roman"/>
                          <w:sz w:val="24"/>
                          <w:szCs w:val="24"/>
                        </w:rPr>
                        <m:t>B</m:t>
                      </w:ins>
                    </m:r>
                  </m:e>
                  <m:sub>
                    <m:r>
                      <w:ins w:id="588" w:author="Luyu Liu" w:date="2019-07-25T11:19:00Z">
                        <w:rPr>
                          <w:rFonts w:ascii="Cambria Math" w:hAnsi="Cambria Math" w:cs="Times New Roman"/>
                          <w:sz w:val="24"/>
                          <w:szCs w:val="24"/>
                        </w:rPr>
                        <m:t>ijk</m:t>
                      </w:ins>
                    </m:r>
                  </m:sub>
                </m:sSub>
              </m:oMath>
            </m:oMathPara>
          </w:p>
        </w:tc>
        <w:tc>
          <w:tcPr>
            <w:tcW w:w="347" w:type="pct"/>
            <w:vAlign w:val="center"/>
            <w:hideMark/>
          </w:tcPr>
          <w:p w14:paraId="665E3385" w14:textId="616D8ECE" w:rsidR="004C10CF" w:rsidRPr="00805E6F" w:rsidRDefault="004C10CF" w:rsidP="005364CA">
            <w:pPr>
              <w:pStyle w:val="TimesNewRoman"/>
              <w:jc w:val="center"/>
              <w:rPr>
                <w:ins w:id="589" w:author="Luyu Liu" w:date="2019-07-25T11:19:00Z"/>
                <w:rFonts w:asciiTheme="minorHAnsi" w:hAnsiTheme="minorHAnsi" w:cstheme="minorBidi"/>
                <w:sz w:val="18"/>
                <w:szCs w:val="18"/>
              </w:rPr>
              <w:pPrChange w:id="590" w:author="Liu, Luyu" w:date="2019-07-26T10:49:00Z">
                <w:pPr>
                  <w:pStyle w:val="TimesNewRoman"/>
                  <w:jc w:val="both"/>
                </w:pPr>
              </w:pPrChange>
            </w:pPr>
            <w:ins w:id="591"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592" w:author="Liu, Luyu" w:date="2019-07-26T10:49:00Z">
              <w:r w:rsidR="005364CA">
                <w:rPr>
                  <w:noProof/>
                </w:rPr>
                <w:t>13</w:t>
              </w:r>
            </w:ins>
            <w:ins w:id="593" w:author="Luyu Liu" w:date="2019-07-25T11:19:00Z">
              <w:del w:id="594" w:author="Liu, Luyu" w:date="2019-07-26T10:49:00Z">
                <w:r w:rsidDel="005364CA">
                  <w:rPr>
                    <w:noProof/>
                  </w:rPr>
                  <w:delText>18</w:delText>
                </w:r>
              </w:del>
              <w:r>
                <w:rPr>
                  <w:noProof/>
                </w:rPr>
                <w:fldChar w:fldCharType="end"/>
              </w:r>
              <w:r>
                <w:rPr>
                  <w:rFonts w:eastAsia="Yu Mincho"/>
                  <w:lang w:eastAsia="ja-JP"/>
                </w:rPr>
                <w:t>)</w:t>
              </w:r>
            </w:ins>
          </w:p>
        </w:tc>
      </w:tr>
      <w:tr w:rsidR="004C10CF" w14:paraId="09BDFEA0" w14:textId="77777777" w:rsidTr="00E7077F">
        <w:tblPrEx>
          <w:jc w:val="left"/>
        </w:tblPrEx>
        <w:trPr>
          <w:trHeight w:val="580"/>
          <w:ins w:id="595" w:author="Luyu Liu" w:date="2019-07-25T11:19:00Z"/>
        </w:trPr>
        <w:tc>
          <w:tcPr>
            <w:tcW w:w="256" w:type="pct"/>
            <w:vAlign w:val="center"/>
          </w:tcPr>
          <w:p w14:paraId="4D6AD624" w14:textId="77777777" w:rsidR="004C10CF" w:rsidRDefault="004C10CF" w:rsidP="005364CA">
            <w:pPr>
              <w:jc w:val="center"/>
              <w:rPr>
                <w:ins w:id="596" w:author="Luyu Liu" w:date="2019-07-25T11:19:00Z"/>
                <w:rFonts w:ascii="Times New Roman" w:eastAsia="Yu Mincho" w:hAnsi="Times New Roman" w:cs="Times New Roman"/>
                <w:sz w:val="24"/>
                <w:szCs w:val="24"/>
                <w:lang w:eastAsia="ja-JP"/>
              </w:rPr>
              <w:pPrChange w:id="597" w:author="Liu, Luyu" w:date="2019-07-26T10:49:00Z">
                <w:pPr>
                  <w:jc w:val="both"/>
                </w:pPr>
              </w:pPrChange>
            </w:pPr>
          </w:p>
        </w:tc>
        <w:tc>
          <w:tcPr>
            <w:tcW w:w="4397" w:type="pct"/>
            <w:vAlign w:val="center"/>
            <w:hideMark/>
          </w:tcPr>
          <w:p w14:paraId="16A6023D" w14:textId="77777777" w:rsidR="004C10CF" w:rsidRPr="00A64AFB" w:rsidRDefault="001E49B0" w:rsidP="005364CA">
            <w:pPr>
              <w:jc w:val="center"/>
              <w:rPr>
                <w:ins w:id="598" w:author="Luyu Liu" w:date="2019-07-25T11:19:00Z"/>
                <w:rFonts w:ascii="Times New Roman" w:hAnsi="Times New Roman" w:cs="Times New Roman"/>
                <w:sz w:val="24"/>
                <w:szCs w:val="24"/>
              </w:rPr>
              <w:pPrChange w:id="599" w:author="Liu, Luyu" w:date="2019-07-26T10:49:00Z">
                <w:pPr>
                  <w:jc w:val="both"/>
                </w:pPr>
              </w:pPrChange>
            </w:pPr>
            <m:oMathPara>
              <m:oMath>
                <m:sSub>
                  <m:sSubPr>
                    <m:ctrlPr>
                      <w:ins w:id="600" w:author="Luyu Liu" w:date="2019-07-25T11:19:00Z">
                        <w:rPr>
                          <w:rFonts w:ascii="Cambria Math" w:hAnsi="Cambria Math" w:cs="Times New Roman"/>
                          <w:sz w:val="24"/>
                          <w:szCs w:val="24"/>
                        </w:rPr>
                      </w:ins>
                    </m:ctrlPr>
                  </m:sSubPr>
                  <m:e>
                    <m:r>
                      <w:ins w:id="601" w:author="Luyu Liu" w:date="2019-07-25T11:19:00Z">
                        <w:rPr>
                          <w:rFonts w:ascii="Cambria Math" w:hAnsi="Cambria Math" w:cs="Times New Roman"/>
                          <w:sz w:val="24"/>
                          <w:szCs w:val="24"/>
                        </w:rPr>
                        <m:t>T</m:t>
                      </w:ins>
                    </m:r>
                  </m:e>
                  <m:sub>
                    <m:r>
                      <w:ins w:id="602" w:author="Luyu Liu" w:date="2019-07-25T11:19:00Z">
                        <w:rPr>
                          <w:rFonts w:ascii="Cambria Math" w:hAnsi="Cambria Math" w:cs="Times New Roman"/>
                          <w:sz w:val="24"/>
                          <w:szCs w:val="24"/>
                        </w:rPr>
                        <m:t>ex</m:t>
                      </w:ins>
                    </m:r>
                  </m:sub>
                </m:sSub>
                <m:d>
                  <m:dPr>
                    <m:ctrlPr>
                      <w:ins w:id="603" w:author="Luyu Liu" w:date="2019-07-25T11:19:00Z">
                        <w:rPr>
                          <w:rFonts w:ascii="Cambria Math" w:hAnsi="Cambria Math" w:cs="Times New Roman"/>
                          <w:sz w:val="24"/>
                          <w:szCs w:val="24"/>
                        </w:rPr>
                      </w:ins>
                    </m:ctrlPr>
                  </m:dPr>
                  <m:e>
                    <m:sSub>
                      <m:sSubPr>
                        <m:ctrlPr>
                          <w:ins w:id="604" w:author="Luyu Liu" w:date="2019-07-25T11:19:00Z">
                            <w:rPr>
                              <w:rFonts w:ascii="Cambria Math" w:hAnsi="Cambria Math" w:cs="Times New Roman"/>
                              <w:sz w:val="24"/>
                              <w:szCs w:val="24"/>
                            </w:rPr>
                          </w:ins>
                        </m:ctrlPr>
                      </m:sSubPr>
                      <m:e>
                        <m:r>
                          <w:ins w:id="605" w:author="Luyu Liu" w:date="2019-07-25T11:19:00Z">
                            <w:rPr>
                              <w:rFonts w:ascii="Cambria Math" w:hAnsi="Cambria Math" w:cs="Times New Roman"/>
                              <w:sz w:val="24"/>
                              <w:szCs w:val="24"/>
                            </w:rPr>
                            <m:t>t</m:t>
                          </w:ins>
                        </m:r>
                      </m:e>
                      <m:sub>
                        <m:r>
                          <w:ins w:id="606" w:author="Luyu Liu" w:date="2019-07-25T11:19:00Z">
                            <w:rPr>
                              <w:rFonts w:ascii="Cambria Math" w:hAnsi="Cambria Math" w:cs="Times New Roman"/>
                              <w:sz w:val="24"/>
                              <w:szCs w:val="24"/>
                            </w:rPr>
                            <m:t>ijk</m:t>
                          </w:ins>
                        </m:r>
                      </m:sub>
                    </m:sSub>
                  </m:e>
                </m:d>
                <m:r>
                  <w:ins w:id="607" w:author="Luyu Liu" w:date="2019-07-25T11:19:00Z">
                    <m:rPr>
                      <m:sty m:val="p"/>
                    </m:rPr>
                    <w:rPr>
                      <w:rFonts w:ascii="Cambria Math" w:hAnsi="Cambria Math" w:cs="Times New Roman"/>
                      <w:sz w:val="24"/>
                      <w:szCs w:val="24"/>
                    </w:rPr>
                    <m:t>=</m:t>
                  </w:ins>
                </m:r>
                <m:sSubSup>
                  <m:sSubSupPr>
                    <m:ctrlPr>
                      <w:ins w:id="608" w:author="Luyu Liu" w:date="2019-07-25T11:19:00Z">
                        <w:rPr>
                          <w:rFonts w:ascii="Cambria Math" w:hAnsi="Cambria Math" w:cs="Times New Roman"/>
                          <w:sz w:val="24"/>
                          <w:szCs w:val="24"/>
                        </w:rPr>
                      </w:ins>
                    </m:ctrlPr>
                  </m:sSubSupPr>
                  <m:e>
                    <m:r>
                      <w:ins w:id="609" w:author="Luyu Liu" w:date="2019-07-25T11:19:00Z">
                        <w:rPr>
                          <w:rFonts w:ascii="Cambria Math" w:hAnsi="Cambria Math" w:cs="Times New Roman"/>
                          <w:sz w:val="24"/>
                          <w:szCs w:val="24"/>
                        </w:rPr>
                        <m:t>T</m:t>
                      </w:ins>
                    </m:r>
                  </m:e>
                  <m:sub>
                    <m:r>
                      <w:ins w:id="610" w:author="Luyu Liu" w:date="2019-07-25T11:19:00Z">
                        <w:rPr>
                          <w:rFonts w:ascii="Cambria Math" w:hAnsi="Cambria Math" w:cs="Times New Roman"/>
                          <w:sz w:val="24"/>
                          <w:szCs w:val="24"/>
                        </w:rPr>
                        <m:t>ex</m:t>
                      </w:ins>
                    </m:r>
                  </m:sub>
                  <m:sup>
                    <m:r>
                      <w:ins w:id="611" w:author="Luyu Liu" w:date="2019-07-25T11:19:00Z">
                        <w:rPr>
                          <w:rFonts w:ascii="Cambria Math" w:hAnsi="Cambria Math" w:cs="Times New Roman"/>
                          <w:sz w:val="24"/>
                          <w:szCs w:val="24"/>
                        </w:rPr>
                        <m:t>DD</m:t>
                      </w:ins>
                    </m:r>
                    <m:r>
                      <w:ins w:id="612" w:author="Luyu Liu" w:date="2019-07-25T11:19:00Z">
                        <m:rPr>
                          <m:sty m:val="p"/>
                        </m:rPr>
                        <w:rPr>
                          <w:rFonts w:ascii="Cambria Math" w:hAnsi="Cambria Math" w:cs="Times New Roman"/>
                          <w:sz w:val="24"/>
                          <w:szCs w:val="24"/>
                        </w:rPr>
                        <m:t>=0</m:t>
                      </w:ins>
                    </m:r>
                  </m:sup>
                </m:sSubSup>
              </m:oMath>
            </m:oMathPara>
          </w:p>
        </w:tc>
        <w:tc>
          <w:tcPr>
            <w:tcW w:w="347" w:type="pct"/>
            <w:vAlign w:val="center"/>
            <w:hideMark/>
          </w:tcPr>
          <w:p w14:paraId="79B0ABDC" w14:textId="750FD876" w:rsidR="004C10CF" w:rsidRPr="00805E6F" w:rsidRDefault="004C10CF" w:rsidP="005364CA">
            <w:pPr>
              <w:pStyle w:val="TimesNewRoman"/>
              <w:jc w:val="center"/>
              <w:rPr>
                <w:ins w:id="613" w:author="Luyu Liu" w:date="2019-07-25T11:19:00Z"/>
                <w:rFonts w:asciiTheme="minorHAnsi" w:hAnsiTheme="minorHAnsi" w:cstheme="minorBidi"/>
                <w:sz w:val="18"/>
                <w:szCs w:val="18"/>
              </w:rPr>
              <w:pPrChange w:id="614" w:author="Liu, Luyu" w:date="2019-07-26T10:49:00Z">
                <w:pPr>
                  <w:pStyle w:val="TimesNewRoman"/>
                  <w:jc w:val="both"/>
                </w:pPr>
              </w:pPrChange>
            </w:pPr>
            <w:ins w:id="615"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616" w:author="Liu, Luyu" w:date="2019-07-26T10:49:00Z">
              <w:r w:rsidR="005364CA">
                <w:rPr>
                  <w:noProof/>
                </w:rPr>
                <w:t>14</w:t>
              </w:r>
            </w:ins>
            <w:ins w:id="617" w:author="Luyu Liu" w:date="2019-07-25T11:19:00Z">
              <w:del w:id="618" w:author="Liu, Luyu" w:date="2019-07-26T10:49:00Z">
                <w:r w:rsidDel="005364CA">
                  <w:rPr>
                    <w:noProof/>
                  </w:rPr>
                  <w:delText>19</w:delText>
                </w:r>
              </w:del>
              <w:r>
                <w:rPr>
                  <w:noProof/>
                </w:rPr>
                <w:fldChar w:fldCharType="end"/>
              </w:r>
              <w:r>
                <w:rPr>
                  <w:rFonts w:eastAsia="Yu Mincho"/>
                  <w:lang w:eastAsia="ja-JP"/>
                </w:rPr>
                <w:t>)</w:t>
              </w:r>
            </w:ins>
          </w:p>
        </w:tc>
      </w:tr>
      <w:tr w:rsidR="004C10CF" w14:paraId="0C5FF62A" w14:textId="77777777" w:rsidTr="00E7077F">
        <w:tblPrEx>
          <w:jc w:val="left"/>
        </w:tblPrEx>
        <w:trPr>
          <w:trHeight w:val="580"/>
          <w:ins w:id="619" w:author="Luyu Liu" w:date="2019-07-25T11:19:00Z"/>
        </w:trPr>
        <w:tc>
          <w:tcPr>
            <w:tcW w:w="256" w:type="pct"/>
            <w:vAlign w:val="center"/>
          </w:tcPr>
          <w:p w14:paraId="58DE0296" w14:textId="77777777" w:rsidR="004C10CF" w:rsidRDefault="004C10CF" w:rsidP="00E7077F">
            <w:pPr>
              <w:jc w:val="both"/>
              <w:rPr>
                <w:ins w:id="620" w:author="Luyu Liu" w:date="2019-07-25T11:19:00Z"/>
                <w:rFonts w:ascii="Times New Roman" w:eastAsia="Yu Mincho" w:hAnsi="Times New Roman" w:cs="Times New Roman"/>
                <w:sz w:val="24"/>
                <w:szCs w:val="24"/>
                <w:lang w:eastAsia="ja-JP"/>
              </w:rPr>
            </w:pPr>
          </w:p>
        </w:tc>
        <w:tc>
          <w:tcPr>
            <w:tcW w:w="4397" w:type="pct"/>
            <w:vAlign w:val="center"/>
          </w:tcPr>
          <w:p w14:paraId="581612C0" w14:textId="77777777" w:rsidR="004C10CF" w:rsidRPr="00A64AFB" w:rsidRDefault="004C10CF" w:rsidP="00E7077F">
            <w:pPr>
              <w:jc w:val="both"/>
              <w:rPr>
                <w:ins w:id="621" w:author="Luyu Liu" w:date="2019-07-25T11:19:00Z"/>
                <w:rFonts w:ascii="Times New Roman" w:hAnsi="Times New Roman" w:cs="Times New Roman"/>
                <w:sz w:val="24"/>
                <w:szCs w:val="24"/>
              </w:rPr>
            </w:pPr>
          </w:p>
        </w:tc>
        <w:tc>
          <w:tcPr>
            <w:tcW w:w="347" w:type="pct"/>
            <w:vAlign w:val="center"/>
          </w:tcPr>
          <w:p w14:paraId="61DA3CEB" w14:textId="77777777" w:rsidR="004C10CF" w:rsidRPr="00805E6F" w:rsidRDefault="004C10CF" w:rsidP="00E7077F">
            <w:pPr>
              <w:pStyle w:val="TimesNewRoman"/>
              <w:jc w:val="both"/>
              <w:rPr>
                <w:ins w:id="622" w:author="Luyu Liu" w:date="2019-07-25T11:19:00Z"/>
                <w:rFonts w:asciiTheme="minorHAnsi" w:hAnsiTheme="minorHAnsi" w:cstheme="minorBidi"/>
                <w:sz w:val="18"/>
                <w:szCs w:val="18"/>
              </w:rPr>
            </w:pPr>
          </w:p>
        </w:tc>
      </w:tr>
    </w:tbl>
    <w:p w14:paraId="58736739" w14:textId="77777777" w:rsidR="004C10CF" w:rsidRDefault="004C10CF" w:rsidP="004C10CF">
      <w:pPr>
        <w:jc w:val="both"/>
        <w:rPr>
          <w:ins w:id="623" w:author="Luyu Liu" w:date="2019-07-25T11:19:00Z"/>
          <w:rFonts w:ascii="Times New Roman" w:hAnsi="Times New Roman" w:cs="Times New Roman"/>
          <w:sz w:val="24"/>
          <w:szCs w:val="24"/>
        </w:rPr>
      </w:pPr>
      <w:ins w:id="624" w:author="Luyu Liu" w:date="2019-07-25T11:19:00Z">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ins>
    </w:p>
    <w:p w14:paraId="5E4BD7DD" w14:textId="77777777" w:rsidR="004C10CF" w:rsidRDefault="004C10CF" w:rsidP="004C10CF">
      <w:pPr>
        <w:pStyle w:val="IndentTimesNewRoman"/>
        <w:jc w:val="both"/>
        <w:rPr>
          <w:ins w:id="625" w:author="Luyu Liu" w:date="2019-07-25T11:19:00Z"/>
        </w:rPr>
      </w:pPr>
      <w:ins w:id="626" w:author="Luyu Liu" w:date="2019-07-25T11:19:00Z">
        <w:r>
          <w:fldChar w:fldCharType="begin"/>
        </w:r>
        <w:r>
          <w:instrText xml:space="preserve"> REF _Ref10449618 \h  \* MERGEFORMAT </w:instrText>
        </w:r>
      </w:ins>
      <w:ins w:id="627" w:author="Luyu Liu" w:date="2019-07-25T11:19:00Z">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ins>
    </w:p>
    <w:p w14:paraId="1EA5112E" w14:textId="77777777" w:rsidR="004C10CF" w:rsidRDefault="004C10CF">
      <w:pPr>
        <w:keepNext/>
        <w:jc w:val="center"/>
        <w:rPr>
          <w:ins w:id="628" w:author="Luyu Liu" w:date="2019-07-25T11:19:00Z"/>
        </w:rPr>
        <w:pPrChange w:id="629" w:author="Luyu Liu" w:date="2019-07-25T11:28:00Z">
          <w:pPr>
            <w:keepNext/>
            <w:jc w:val="both"/>
          </w:pPr>
        </w:pPrChange>
      </w:pPr>
      <w:ins w:id="630" w:author="Luyu Liu" w:date="2019-07-25T11:19:00Z">
        <w:r>
          <w:rPr>
            <w:rFonts w:ascii="Times New Roman" w:hAnsi="Times New Roman" w:cs="Times New Roman"/>
            <w:noProof/>
            <w:sz w:val="24"/>
            <w:szCs w:val="24"/>
          </w:rPr>
          <w:drawing>
            <wp:inline distT="0" distB="0" distL="0" distR="0" wp14:anchorId="3B9D1DCE" wp14:editId="158D3624">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ins>
    </w:p>
    <w:p w14:paraId="3D90C7A9" w14:textId="77777777" w:rsidR="004C10CF" w:rsidRPr="00A23D83" w:rsidRDefault="004C10CF">
      <w:pPr>
        <w:pStyle w:val="IndentTimesNewRoman"/>
        <w:ind w:firstLine="0"/>
        <w:jc w:val="center"/>
        <w:rPr>
          <w:ins w:id="631" w:author="Luyu Liu" w:date="2019-07-25T11:19:00Z"/>
        </w:rPr>
        <w:pPrChange w:id="632" w:author="Luyu Liu" w:date="2019-07-25T11:28:00Z">
          <w:pPr>
            <w:pStyle w:val="IndentTimesNewRoman"/>
            <w:ind w:firstLine="0"/>
            <w:jc w:val="both"/>
          </w:pPr>
        </w:pPrChange>
      </w:pPr>
      <w:ins w:id="633" w:author="Luyu Liu" w:date="2019-07-25T11:19:00Z">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Flow chart of PR optimization algorithm</w:t>
        </w:r>
      </w:ins>
    </w:p>
    <w:p w14:paraId="76486FD7" w14:textId="77777777" w:rsidR="004C10CF" w:rsidRDefault="004C10CF" w:rsidP="004C10CF">
      <w:pPr>
        <w:ind w:firstLine="720"/>
        <w:jc w:val="both"/>
        <w:rPr>
          <w:ins w:id="634" w:author="Luyu Liu" w:date="2019-07-25T11:19:00Z"/>
          <w:rFonts w:ascii="Times New Roman" w:hAnsi="Times New Roman" w:cs="Times New Roman"/>
          <w:sz w:val="24"/>
          <w:szCs w:val="24"/>
        </w:rPr>
      </w:pPr>
      <w:ins w:id="635" w:author="Luyu Liu" w:date="2019-07-25T11:19:00Z">
        <w:r>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ins>
    </w:p>
    <w:p w14:paraId="0F33280A" w14:textId="77777777" w:rsidR="004C10CF" w:rsidRDefault="004C10CF">
      <w:pPr>
        <w:ind w:firstLine="720"/>
        <w:jc w:val="both"/>
        <w:rPr>
          <w:rFonts w:ascii="Times New Roman" w:hAnsi="Times New Roman" w:cs="Times New Roman"/>
          <w:sz w:val="24"/>
          <w:szCs w:val="24"/>
        </w:rPr>
        <w:pPrChange w:id="636" w:author="Miller, Harvey J." w:date="2019-06-25T14:16:00Z">
          <w:pPr>
            <w:ind w:firstLine="720"/>
          </w:pPr>
        </w:pPrChange>
      </w:pPr>
    </w:p>
    <w:p w14:paraId="4F171B78" w14:textId="2AB43A34" w:rsidR="00D80EA3" w:rsidDel="00410A87" w:rsidRDefault="00D80EA3">
      <w:pPr>
        <w:pStyle w:val="ListParagraph"/>
        <w:numPr>
          <w:ilvl w:val="2"/>
          <w:numId w:val="10"/>
        </w:numPr>
        <w:rPr>
          <w:del w:id="637" w:author="Luyu Liu" w:date="2019-07-25T11:28:00Z"/>
          <w:rFonts w:ascii="Times New Roman" w:hAnsi="Times New Roman" w:cs="Times New Roman"/>
          <w:sz w:val="24"/>
          <w:szCs w:val="24"/>
        </w:rPr>
        <w:pPrChange w:id="638" w:author="Miller, Harvey J." w:date="2019-06-25T14:11:00Z">
          <w:pPr>
            <w:pStyle w:val="ListParagraph"/>
            <w:numPr>
              <w:ilvl w:val="2"/>
              <w:numId w:val="7"/>
            </w:numPr>
            <w:ind w:left="504" w:hanging="504"/>
          </w:pPr>
        </w:pPrChange>
      </w:pPr>
      <w:commentRangeStart w:id="639"/>
      <w:del w:id="640" w:author="Luyu Liu" w:date="2019-07-25T11:28:00Z">
        <w:r w:rsidDel="00410A87">
          <w:rPr>
            <w:rFonts w:ascii="Times New Roman" w:hAnsi="Times New Roman" w:cs="Times New Roman"/>
            <w:sz w:val="24"/>
            <w:szCs w:val="24"/>
          </w:rPr>
          <w:delText>Proportions of user group</w:delText>
        </w:r>
        <w:r w:rsidR="00F85053" w:rsidDel="00410A87">
          <w:rPr>
            <w:rFonts w:ascii="Times New Roman" w:hAnsi="Times New Roman" w:cs="Times New Roman"/>
            <w:sz w:val="24"/>
            <w:szCs w:val="24"/>
          </w:rPr>
          <w:delText>s</w:delText>
        </w:r>
      </w:del>
    </w:p>
    <w:p w14:paraId="4485A961" w14:textId="3FF592D1" w:rsidR="00BB2F0A" w:rsidDel="00410A87" w:rsidRDefault="00BB2F0A" w:rsidP="00E47FBA">
      <w:pPr>
        <w:rPr>
          <w:del w:id="641" w:author="Luyu Liu" w:date="2019-07-25T11:28:00Z"/>
          <w:rFonts w:ascii="Times New Roman" w:hAnsi="Times New Roman" w:cs="Times New Roman"/>
          <w:noProof/>
          <w:sz w:val="24"/>
          <w:szCs w:val="24"/>
        </w:rPr>
      </w:pPr>
      <w:del w:id="642" w:author="Luyu Liu" w:date="2019-07-25T11:28:00Z">
        <w:r w:rsidRPr="00E47FBA" w:rsidDel="00410A87">
          <w:rPr>
            <w:rFonts w:ascii="Times New Roman" w:hAnsi="Times New Roman" w:cs="Times New Roman"/>
            <w:sz w:val="24"/>
            <w:szCs w:val="24"/>
          </w:rPr>
          <w:delText xml:space="preserve">Since we assume the walking time is constant, HDT can also be linearly transformed into users’ arrival time. Numerous studies investigated the pattern of users’ actual arrival time or incidence behavior. </w:delText>
        </w:r>
        <w:r w:rsidR="002670FB" w:rsidDel="00410A87">
          <w:rPr>
            <w:rFonts w:ascii="Times New Roman" w:hAnsi="Times New Roman" w:cs="Times New Roman"/>
            <w:sz w:val="24"/>
            <w:szCs w:val="24"/>
          </w:rPr>
          <w:delText>A common observation obtained by these studies is that users’ actual waiting time is less than the pure random average waiting time (AWT)</w:delText>
        </w:r>
        <w:r w:rsidR="00462713" w:rsidDel="00410A87">
          <w:rPr>
            <w:rFonts w:ascii="Times New Roman" w:hAnsi="Times New Roman" w:cs="Times New Roman"/>
            <w:sz w:val="24"/>
            <w:szCs w:val="24"/>
          </w:rPr>
          <w:delText xml:space="preserve"> </w:delText>
        </w:r>
        <w:r w:rsidR="00462713" w:rsidDel="00410A87">
          <w:rPr>
            <w:rFonts w:ascii="Times New Roman" w:hAnsi="Times New Roman" w:cs="Times New Roman"/>
            <w:sz w:val="24"/>
            <w:szCs w:val="24"/>
          </w:rPr>
          <w:fldChar w:fldCharType="begin" w:fldLock="1"/>
        </w:r>
        <w:r w:rsidR="004722B6" w:rsidDel="00410A87">
          <w:rPr>
            <w:rFonts w:ascii="Times New Roman" w:hAnsi="Times New Roman" w:cs="Times New Roman"/>
            <w:sz w:val="24"/>
            <w:szCs w:val="24"/>
          </w:rPr>
          <w:del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delInstrText>
        </w:r>
        <w:r w:rsidR="00462713" w:rsidDel="00410A87">
          <w:rPr>
            <w:rFonts w:ascii="Times New Roman" w:hAnsi="Times New Roman" w:cs="Times New Roman"/>
            <w:sz w:val="24"/>
            <w:szCs w:val="24"/>
          </w:rPr>
          <w:fldChar w:fldCharType="separate"/>
        </w:r>
        <w:r w:rsidR="00462713" w:rsidRPr="00462713" w:rsidDel="00410A87">
          <w:rPr>
            <w:rFonts w:ascii="Times New Roman" w:hAnsi="Times New Roman" w:cs="Times New Roman"/>
            <w:noProof/>
            <w:sz w:val="24"/>
            <w:szCs w:val="24"/>
          </w:rPr>
          <w:delText>(Frumin &amp; Zhao, 2012; Luethi, Weidmann, &amp; Nash, 2007)</w:delText>
        </w:r>
        <w:r w:rsidR="00462713" w:rsidDel="00410A87">
          <w:rPr>
            <w:rFonts w:ascii="Times New Roman" w:hAnsi="Times New Roman" w:cs="Times New Roman"/>
            <w:sz w:val="24"/>
            <w:szCs w:val="24"/>
          </w:rPr>
          <w:fldChar w:fldCharType="end"/>
        </w:r>
        <w:r w:rsidR="002670FB" w:rsidDel="00410A87">
          <w:rPr>
            <w:rFonts w:ascii="Times New Roman" w:hAnsi="Times New Roman" w:cs="Times New Roman"/>
            <w:sz w:val="24"/>
            <w:szCs w:val="24"/>
          </w:rPr>
          <w:delText>.</w:delText>
        </w:r>
        <w:r w:rsidR="005D710F" w:rsidDel="00410A87">
          <w:rPr>
            <w:rFonts w:ascii="Times New Roman" w:hAnsi="Times New Roman" w:cs="Times New Roman"/>
            <w:sz w:val="24"/>
            <w:szCs w:val="24"/>
          </w:rPr>
          <w:delText xml:space="preserve"> </w:delText>
        </w:r>
        <w:r w:rsidR="005D710F" w:rsidRPr="005D710F" w:rsidDel="00410A87">
          <w:rPr>
            <w:rFonts w:ascii="Times New Roman" w:hAnsi="Times New Roman" w:cs="Times New Roman"/>
            <w:sz w:val="24"/>
            <w:szCs w:val="24"/>
          </w:rPr>
          <w:delText>Jolliffe and Hutchinson</w:delText>
        </w:r>
        <w:r w:rsidR="005D710F" w:rsidDel="00410A87">
          <w:rPr>
            <w:rFonts w:ascii="Times New Roman" w:hAnsi="Times New Roman" w:cs="Times New Roman"/>
            <w:sz w:val="24"/>
            <w:szCs w:val="24"/>
          </w:rPr>
          <w:delText xml:space="preserve"> (1975)</w:delText>
        </w:r>
        <w:r w:rsidR="003C5D87" w:rsidDel="00410A87">
          <w:rPr>
            <w:rFonts w:ascii="Times New Roman" w:hAnsi="Times New Roman" w:cs="Times New Roman"/>
            <w:sz w:val="24"/>
            <w:szCs w:val="24"/>
          </w:rPr>
          <w:delText xml:space="preserve"> and </w:delText>
        </w:r>
        <w:r w:rsidR="003C5D87" w:rsidRPr="00857F40" w:rsidDel="00410A87">
          <w:rPr>
            <w:rFonts w:ascii="Times New Roman" w:hAnsi="Times New Roman" w:cs="Times New Roman"/>
            <w:noProof/>
            <w:sz w:val="24"/>
            <w:szCs w:val="24"/>
          </w:rPr>
          <w:delText>Bowman and Turnquist</w:delText>
        </w:r>
        <w:r w:rsidR="003C5D87" w:rsidDel="00410A87">
          <w:rPr>
            <w:rFonts w:ascii="Times New Roman" w:hAnsi="Times New Roman" w:cs="Times New Roman"/>
            <w:noProof/>
            <w:sz w:val="24"/>
            <w:szCs w:val="24"/>
          </w:rPr>
          <w:delText xml:space="preserve"> (1981) </w:delText>
        </w:r>
        <w:r w:rsidR="003C5D87" w:rsidDel="00410A87">
          <w:rPr>
            <w:rFonts w:ascii="Times New Roman" w:hAnsi="Times New Roman" w:cs="Times New Roman"/>
            <w:sz w:val="24"/>
            <w:szCs w:val="24"/>
          </w:rPr>
          <w:delText>contributed to the classification of</w:delText>
        </w:r>
        <w:r w:rsidR="005D710F" w:rsidDel="00410A87">
          <w:rPr>
            <w:rFonts w:ascii="Times New Roman" w:hAnsi="Times New Roman" w:cs="Times New Roman"/>
            <w:sz w:val="24"/>
            <w:szCs w:val="24"/>
          </w:rPr>
          <w:delText xml:space="preserve"> three classes of passengers, which can </w:delText>
        </w:r>
        <w:r w:rsidR="00E57074" w:rsidDel="00410A87">
          <w:rPr>
            <w:rFonts w:ascii="Times New Roman" w:hAnsi="Times New Roman" w:cs="Times New Roman"/>
            <w:sz w:val="24"/>
            <w:szCs w:val="24"/>
          </w:rPr>
          <w:delText xml:space="preserve">be </w:delText>
        </w:r>
        <w:r w:rsidR="005D710F" w:rsidDel="00410A87">
          <w:rPr>
            <w:rFonts w:ascii="Times New Roman" w:hAnsi="Times New Roman" w:cs="Times New Roman"/>
            <w:sz w:val="24"/>
            <w:szCs w:val="24"/>
          </w:rPr>
          <w:delText xml:space="preserve">translated into respectively relaxation strategies: </w:delText>
        </w:r>
        <w:r w:rsidR="0022545F" w:rsidDel="00410A87">
          <w:rPr>
            <w:rFonts w:ascii="Times New Roman" w:hAnsi="Times New Roman" w:cs="Times New Roman"/>
            <w:sz w:val="24"/>
            <w:szCs w:val="24"/>
          </w:rPr>
          <w:delText>omnipotent</w:delText>
        </w:r>
        <w:r w:rsidR="00E57074" w:rsidDel="00410A87">
          <w:rPr>
            <w:rFonts w:ascii="Times New Roman" w:hAnsi="Times New Roman" w:cs="Times New Roman"/>
            <w:sz w:val="24"/>
            <w:szCs w:val="24"/>
          </w:rPr>
          <w:delText xml:space="preserve"> relaxation with proportion of </w:delText>
        </w:r>
        <m:oMath>
          <m:r>
            <w:rPr>
              <w:rFonts w:ascii="Cambria Math" w:hAnsi="Cambria Math" w:cs="Times New Roman"/>
              <w:sz w:val="24"/>
              <w:szCs w:val="24"/>
            </w:rPr>
            <m:t>p</m:t>
          </m:r>
        </m:oMath>
        <w:r w:rsidR="00E57074" w:rsidDel="00410A87">
          <w:rPr>
            <w:rFonts w:ascii="Times New Roman" w:hAnsi="Times New Roman" w:cs="Times New Roman"/>
            <w:sz w:val="24"/>
            <w:szCs w:val="24"/>
          </w:rPr>
          <w:delText xml:space="preserve">, null relaxation with proportion of </w:delTex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sidDel="00410A87">
          <w:rPr>
            <w:rFonts w:ascii="Times New Roman" w:hAnsi="Times New Roman" w:cs="Times New Roman"/>
            <w:sz w:val="24"/>
            <w:szCs w:val="24"/>
          </w:rPr>
          <w:delText xml:space="preserve">, </w:delText>
        </w:r>
        <w:r w:rsidR="00DA680E" w:rsidDel="00410A87">
          <w:rPr>
            <w:rFonts w:ascii="Times New Roman" w:hAnsi="Times New Roman" w:cs="Times New Roman"/>
            <w:sz w:val="24"/>
            <w:szCs w:val="24"/>
          </w:rPr>
          <w:delText xml:space="preserve">and </w:delText>
        </w:r>
        <w:r w:rsidR="00985FE6" w:rsidDel="00410A87">
          <w:rPr>
            <w:rFonts w:ascii="Times New Roman" w:hAnsi="Times New Roman" w:cs="Times New Roman"/>
            <w:sz w:val="24"/>
            <w:szCs w:val="24"/>
          </w:rPr>
          <w:delText xml:space="preserve">arbitrary relaxation with proportion of </w:delTex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sidDel="00410A87">
          <w:rPr>
            <w:rFonts w:ascii="Times New Roman" w:hAnsi="Times New Roman" w:cs="Times New Roman"/>
            <w:sz w:val="24"/>
            <w:szCs w:val="24"/>
          </w:rPr>
          <w:delText xml:space="preserve"> </w:delText>
        </w:r>
        <w:r w:rsidR="004722B6" w:rsidDel="00410A87">
          <w:rPr>
            <w:rFonts w:ascii="Times New Roman" w:hAnsi="Times New Roman" w:cs="Times New Roman"/>
            <w:noProof/>
            <w:sz w:val="24"/>
            <w:szCs w:val="24"/>
          </w:rPr>
          <w:fldChar w:fldCharType="begin" w:fldLock="1"/>
        </w:r>
        <w:r w:rsidR="00B46565" w:rsidDel="00410A87">
          <w:rPr>
            <w:rFonts w:ascii="Times New Roman" w:hAnsi="Times New Roman" w:cs="Times New Roman"/>
            <w:noProof/>
            <w:sz w:val="24"/>
            <w:szCs w:val="24"/>
          </w:rPr>
          <w:del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delInstrText>
        </w:r>
        <w:r w:rsidR="004722B6" w:rsidDel="00410A87">
          <w:rPr>
            <w:rFonts w:ascii="Times New Roman" w:hAnsi="Times New Roman" w:cs="Times New Roman"/>
            <w:noProof/>
            <w:sz w:val="24"/>
            <w:szCs w:val="24"/>
          </w:rPr>
          <w:fldChar w:fldCharType="separate"/>
        </w:r>
        <w:r w:rsidR="00C35D0C" w:rsidRPr="00C35D0C" w:rsidDel="00410A87">
          <w:rPr>
            <w:rFonts w:ascii="Times New Roman" w:hAnsi="Times New Roman" w:cs="Times New Roman"/>
            <w:noProof/>
            <w:sz w:val="24"/>
            <w:szCs w:val="24"/>
          </w:rPr>
          <w:delText>(Bowman &amp; Turnquist, 1981; Jolliffe &amp; Hutchinson, 1975)</w:delText>
        </w:r>
        <w:r w:rsidR="004722B6" w:rsidDel="00410A87">
          <w:rPr>
            <w:rFonts w:ascii="Times New Roman" w:hAnsi="Times New Roman" w:cs="Times New Roman"/>
            <w:noProof/>
            <w:sz w:val="24"/>
            <w:szCs w:val="24"/>
          </w:rPr>
          <w:fldChar w:fldCharType="end"/>
        </w:r>
        <w:r w:rsidR="0051476B" w:rsidDel="00410A87">
          <w:rPr>
            <w:rFonts w:ascii="Times New Roman" w:hAnsi="Times New Roman" w:cs="Times New Roman"/>
            <w:noProof/>
            <w:sz w:val="24"/>
            <w:szCs w:val="24"/>
          </w:rPr>
          <w:delText>.</w:delText>
        </w:r>
        <w:r w:rsidR="00857F40" w:rsidDel="00410A87">
          <w:rPr>
            <w:rFonts w:ascii="Times New Roman" w:hAnsi="Times New Roman" w:cs="Times New Roman"/>
            <w:noProof/>
            <w:sz w:val="24"/>
            <w:szCs w:val="24"/>
          </w:rPr>
          <w:delText xml:space="preserve"> </w:delText>
        </w:r>
        <w:r w:rsidR="00326D0C" w:rsidDel="00410A87">
          <w:rPr>
            <w:rFonts w:ascii="Times New Roman" w:hAnsi="Times New Roman" w:cs="Times New Roman"/>
            <w:noProof/>
            <w:sz w:val="24"/>
            <w:szCs w:val="24"/>
          </w:rPr>
          <w:delText xml:space="preserve">The value of </w:delText>
        </w:r>
        <m:oMath>
          <m:r>
            <w:rPr>
              <w:rFonts w:ascii="Cambria Math" w:hAnsi="Cambria Math" w:cs="Times New Roman"/>
              <w:noProof/>
              <w:sz w:val="24"/>
              <w:szCs w:val="24"/>
            </w:rPr>
            <m:t>p</m:t>
          </m:r>
        </m:oMath>
        <w:r w:rsidR="00326D0C" w:rsidDel="00410A87">
          <w:rPr>
            <w:rFonts w:ascii="Times New Roman" w:hAnsi="Times New Roman" w:cs="Times New Roman"/>
            <w:noProof/>
            <w:sz w:val="24"/>
            <w:szCs w:val="24"/>
          </w:rPr>
          <w:delText xml:space="preserve"> determines the overall pattern of average waiting time.</w:delText>
        </w:r>
      </w:del>
    </w:p>
    <w:p w14:paraId="56BFBF76" w14:textId="79D920F5" w:rsidR="00B7531C" w:rsidDel="00410A87" w:rsidRDefault="00AC6DC4" w:rsidP="00B7531C">
      <w:pPr>
        <w:rPr>
          <w:del w:id="643" w:author="Luyu Liu" w:date="2019-07-25T11:28:00Z"/>
          <w:rFonts w:ascii="Times New Roman" w:hAnsi="Times New Roman" w:cs="Times New Roman"/>
          <w:noProof/>
          <w:sz w:val="24"/>
          <w:szCs w:val="24"/>
        </w:rPr>
      </w:pPr>
      <w:del w:id="644" w:author="Luyu Liu" w:date="2019-07-25T11:28:00Z">
        <w:r w:rsidDel="00410A87">
          <w:rPr>
            <w:rFonts w:ascii="Times New Roman" w:hAnsi="Times New Roman" w:cs="Times New Roman"/>
            <w:noProof/>
            <w:sz w:val="24"/>
            <w:szCs w:val="24"/>
          </w:rPr>
          <w:tab/>
          <w:delText>Based on th</w:delText>
        </w:r>
        <w:r w:rsidR="00B042B9" w:rsidDel="00410A87">
          <w:rPr>
            <w:rFonts w:ascii="Times New Roman" w:hAnsi="Times New Roman" w:cs="Times New Roman"/>
            <w:noProof/>
            <w:sz w:val="24"/>
            <w:szCs w:val="24"/>
          </w:rPr>
          <w:delText>is</w:delText>
        </w:r>
        <w:r w:rsidDel="00410A87">
          <w:rPr>
            <w:rFonts w:ascii="Times New Roman" w:hAnsi="Times New Roman" w:cs="Times New Roman"/>
            <w:noProof/>
            <w:sz w:val="24"/>
            <w:szCs w:val="24"/>
          </w:rPr>
          <w:delText xml:space="preserve"> classification, we also theorize each user group’s proportion of different TSP.</w:delText>
        </w:r>
        <w:r w:rsidR="00B042B9" w:rsidDel="00410A87">
          <w:rPr>
            <w:rFonts w:ascii="Times New Roman" w:hAnsi="Times New Roman" w:cs="Times New Roman"/>
            <w:noProof/>
            <w:sz w:val="24"/>
            <w:szCs w:val="24"/>
          </w:rPr>
          <w:delText xml:space="preserve"> </w:delText>
        </w:r>
        <w:r w:rsidR="00381500" w:rsidDel="00410A87">
          <w:rPr>
            <w:rFonts w:ascii="Times New Roman" w:hAnsi="Times New Roman" w:cs="Times New Roman"/>
            <w:noProof/>
            <w:sz w:val="24"/>
            <w:szCs w:val="24"/>
          </w:rPr>
          <w:delText xml:space="preserve">Unlike traditional classfication, we know that </w:delText>
        </w:r>
        <w:r w:rsidR="0022545F" w:rsidRPr="0022545F" w:rsidDel="00410A87">
          <w:rPr>
            <w:rFonts w:ascii="Times New Roman" w:hAnsi="Times New Roman" w:cs="Times New Roman"/>
            <w:noProof/>
            <w:sz w:val="24"/>
            <w:szCs w:val="24"/>
          </w:rPr>
          <w:delText xml:space="preserve">omnipotent </w:delText>
        </w:r>
        <w:r w:rsidR="00381500" w:rsidDel="00410A87">
          <w:rPr>
            <w:rFonts w:ascii="Times New Roman" w:hAnsi="Times New Roman" w:cs="Times New Roman"/>
            <w:noProof/>
            <w:sz w:val="24"/>
            <w:szCs w:val="24"/>
          </w:rPr>
          <w:delText>relaxation cannot be achieved by any user</w:delText>
        </w:r>
        <w:r w:rsidR="00FC3C2E" w:rsidDel="00410A87">
          <w:rPr>
            <w:rFonts w:ascii="Times New Roman" w:hAnsi="Times New Roman" w:cs="Times New Roman"/>
            <w:noProof/>
            <w:sz w:val="24"/>
            <w:szCs w:val="24"/>
          </w:rPr>
          <w:delText>s</w:delText>
        </w:r>
        <w:r w:rsidR="00381500" w:rsidDel="00410A87">
          <w:rPr>
            <w:rFonts w:ascii="Times New Roman" w:hAnsi="Times New Roman" w:cs="Times New Roman"/>
            <w:noProof/>
            <w:sz w:val="24"/>
            <w:szCs w:val="24"/>
          </w:rPr>
          <w:delText>.</w:delText>
        </w:r>
        <w:r w:rsidR="00FF4708" w:rsidDel="00410A87">
          <w:rPr>
            <w:rFonts w:ascii="Times New Roman" w:hAnsi="Times New Roman" w:cs="Times New Roman"/>
            <w:noProof/>
            <w:sz w:val="24"/>
            <w:szCs w:val="24"/>
          </w:rPr>
          <w:delText xml:space="preserve"> </w:delText>
        </w:r>
        <w:r w:rsidR="00381500" w:rsidDel="00410A87">
          <w:rPr>
            <w:rFonts w:ascii="Times New Roman" w:hAnsi="Times New Roman" w:cs="Times New Roman"/>
            <w:noProof/>
            <w:sz w:val="24"/>
            <w:szCs w:val="24"/>
          </w:rPr>
          <w:delText xml:space="preserve">Specifically, we will concentrate on RTA users: all RTA users’ proportion in all the transit users is </w:delText>
        </w:r>
        <m:oMath>
          <m:r>
            <w:rPr>
              <w:rFonts w:ascii="Cambria Math" w:hAnsi="Cambria Math" w:cs="Times New Roman"/>
              <w:noProof/>
              <w:sz w:val="24"/>
              <w:szCs w:val="24"/>
            </w:rPr>
            <m:t>r</m:t>
          </m:r>
        </m:oMath>
        <w:r w:rsidR="00381500" w:rsidDel="00410A87">
          <w:rPr>
            <w:rFonts w:ascii="Times New Roman" w:hAnsi="Times New Roman" w:cs="Times New Roman"/>
            <w:noProof/>
            <w:sz w:val="24"/>
            <w:szCs w:val="24"/>
          </w:rPr>
          <w:delText xml:space="preserve">, while each TPS of PR family has one unique best empirical insurance buffer (IB) with proportion of </w:delText>
        </w:r>
        <m:oMath>
          <m:r>
            <w:rPr>
              <w:rFonts w:ascii="Cambria Math" w:hAnsi="Cambria Math" w:cs="Times New Roman"/>
              <w:noProof/>
              <w:sz w:val="24"/>
              <w:szCs w:val="24"/>
            </w:rPr>
            <m:t>P(IB)</m:t>
          </m:r>
        </m:oMath>
        <w:r w:rsidR="003422B9" w:rsidDel="00410A87">
          <w:rPr>
            <w:rFonts w:ascii="Times New Roman" w:hAnsi="Times New Roman" w:cs="Times New Roman"/>
            <w:noProof/>
            <w:sz w:val="24"/>
            <w:szCs w:val="24"/>
          </w:rPr>
          <w:delText xml:space="preserve"> in all RTA users</w:delText>
        </w:r>
        <w:r w:rsidR="00381500" w:rsidDel="00410A87">
          <w:rPr>
            <w:rFonts w:ascii="Times New Roman" w:hAnsi="Times New Roman" w:cs="Times New Roman"/>
            <w:noProof/>
            <w:sz w:val="24"/>
            <w:szCs w:val="24"/>
          </w:rPr>
          <w:delText xml:space="preserve">. </w:delText>
        </w:r>
        <w:r w:rsidR="00FF4708" w:rsidDel="00410A87">
          <w:rPr>
            <w:rFonts w:ascii="Times New Roman" w:hAnsi="Times New Roman" w:cs="Times New Roman"/>
            <w:noProof/>
            <w:sz w:val="24"/>
            <w:szCs w:val="24"/>
          </w:rPr>
          <w:delText xml:space="preserve">For non-RTA users, empirical relaxation users’ proportion in non-RTA </w:delText>
        </w:r>
        <w:r w:rsidR="003C26A4" w:rsidDel="00410A87">
          <w:rPr>
            <w:rFonts w:ascii="Times New Roman" w:hAnsi="Times New Roman" w:cs="Times New Roman"/>
            <w:noProof/>
            <w:sz w:val="24"/>
            <w:szCs w:val="24"/>
          </w:rPr>
          <w:delText xml:space="preserve">users </w:delText>
        </w:r>
        <w:r w:rsidR="00FF4708" w:rsidDel="00410A87">
          <w:rPr>
            <w:rFonts w:ascii="Times New Roman" w:hAnsi="Times New Roman" w:cs="Times New Roman"/>
            <w:noProof/>
            <w:sz w:val="24"/>
            <w:szCs w:val="24"/>
          </w:rPr>
          <w:delText xml:space="preserve">is </w:delText>
        </w:r>
        <m:oMath>
          <m:r>
            <w:rPr>
              <w:rFonts w:ascii="Cambria Math" w:hAnsi="Cambria Math" w:cs="Times New Roman"/>
              <w:noProof/>
              <w:sz w:val="24"/>
              <w:szCs w:val="24"/>
            </w:rPr>
            <m:t>e</m:t>
          </m:r>
        </m:oMath>
        <w:r w:rsidR="00FF4708" w:rsidDel="00410A87">
          <w:rPr>
            <w:rFonts w:ascii="Times New Roman" w:hAnsi="Times New Roman" w:cs="Times New Roman"/>
            <w:noProof/>
            <w:sz w:val="24"/>
            <w:szCs w:val="24"/>
          </w:rPr>
          <w:delText xml:space="preserve"> and arbitrary relaxation users’ proportion in non-RTA</w:delText>
        </w:r>
        <w:r w:rsidR="003C26A4" w:rsidDel="00410A87">
          <w:rPr>
            <w:rFonts w:ascii="Times New Roman" w:hAnsi="Times New Roman" w:cs="Times New Roman"/>
            <w:noProof/>
            <w:sz w:val="24"/>
            <w:szCs w:val="24"/>
          </w:rPr>
          <w:delText xml:space="preserve"> users</w:delText>
        </w:r>
        <w:r w:rsidR="00FF4708" w:rsidDel="00410A87">
          <w:rPr>
            <w:rFonts w:ascii="Times New Roman" w:hAnsi="Times New Roman" w:cs="Times New Roman"/>
            <w:noProof/>
            <w:sz w:val="24"/>
            <w:szCs w:val="24"/>
          </w:rPr>
          <w:delText xml:space="preserve"> is </w:delText>
        </w:r>
        <m:oMath>
          <m:r>
            <w:rPr>
              <w:rFonts w:ascii="Cambria Math" w:hAnsi="Cambria Math" w:cs="Times New Roman"/>
              <w:noProof/>
              <w:sz w:val="24"/>
              <w:szCs w:val="24"/>
            </w:rPr>
            <m:t>a</m:t>
          </m:r>
        </m:oMath>
        <w:r w:rsidR="00FF4708" w:rsidDel="00410A87">
          <w:rPr>
            <w:rFonts w:ascii="Times New Roman" w:hAnsi="Times New Roman" w:cs="Times New Roman"/>
            <w:noProof/>
            <w:sz w:val="24"/>
            <w:szCs w:val="24"/>
          </w:rPr>
          <w:delText>.</w:delText>
        </w:r>
        <w:r w:rsidR="00BC40DF" w:rsidDel="00410A87">
          <w:rPr>
            <w:rFonts w:ascii="Times New Roman" w:hAnsi="Times New Roman" w:cs="Times New Roman"/>
            <w:noProof/>
            <w:sz w:val="24"/>
            <w:szCs w:val="24"/>
          </w:rPr>
          <w:delText xml:space="preserve"> </w:delText>
        </w:r>
        <w:r w:rsidR="00BC40DF" w:rsidDel="00410A87">
          <w:rPr>
            <w:rFonts w:ascii="Times New Roman" w:hAnsi="Times New Roman" w:cs="Times New Roman"/>
            <w:noProof/>
            <w:sz w:val="24"/>
            <w:szCs w:val="24"/>
          </w:rPr>
          <w:fldChar w:fldCharType="begin"/>
        </w:r>
        <w:r w:rsidR="00BC40DF" w:rsidDel="00410A87">
          <w:rPr>
            <w:rFonts w:ascii="Times New Roman" w:hAnsi="Times New Roman" w:cs="Times New Roman"/>
            <w:noProof/>
            <w:sz w:val="24"/>
            <w:szCs w:val="24"/>
          </w:rPr>
          <w:delInstrText xml:space="preserve"> REF _Ref9198700 \h </w:delInstrText>
        </w:r>
        <w:r w:rsidR="00BC40DF" w:rsidDel="00410A87">
          <w:rPr>
            <w:rFonts w:ascii="Times New Roman" w:hAnsi="Times New Roman" w:cs="Times New Roman"/>
            <w:noProof/>
            <w:sz w:val="24"/>
            <w:szCs w:val="24"/>
          </w:rPr>
        </w:r>
        <w:r w:rsidR="00BC40DF" w:rsidDel="00410A87">
          <w:rPr>
            <w:rFonts w:ascii="Times New Roman" w:hAnsi="Times New Roman" w:cs="Times New Roman"/>
            <w:noProof/>
            <w:sz w:val="24"/>
            <w:szCs w:val="24"/>
          </w:rPr>
          <w:fldChar w:fldCharType="separate"/>
        </w:r>
        <w:r w:rsidR="00BC40DF" w:rsidDel="00410A87">
          <w:rPr>
            <w:rFonts w:ascii="Times New Roman" w:hAnsi="Times New Roman" w:cs="Times New Roman"/>
            <w:sz w:val="24"/>
            <w:szCs w:val="24"/>
          </w:rPr>
          <w:delText>Table 1</w:delText>
        </w:r>
        <w:r w:rsidR="00BC40DF" w:rsidDel="00410A87">
          <w:rPr>
            <w:rFonts w:ascii="Times New Roman" w:hAnsi="Times New Roman" w:cs="Times New Roman"/>
            <w:noProof/>
            <w:sz w:val="24"/>
            <w:szCs w:val="24"/>
          </w:rPr>
          <w:fldChar w:fldCharType="end"/>
        </w:r>
        <w:r w:rsidR="00BC40DF" w:rsidDel="00410A87">
          <w:rPr>
            <w:rFonts w:ascii="Times New Roman" w:hAnsi="Times New Roman" w:cs="Times New Roman"/>
            <w:noProof/>
            <w:sz w:val="24"/>
            <w:szCs w:val="24"/>
          </w:rPr>
          <w:delText xml:space="preserve"> shows different TPSs’ availability for each users and theoretical ratio.</w:delText>
        </w:r>
      </w:del>
    </w:p>
    <w:p w14:paraId="1520E7D0" w14:textId="19D25290" w:rsidR="00371153" w:rsidRPr="00B7531C" w:rsidDel="00410A87" w:rsidRDefault="00371153" w:rsidP="00B7531C">
      <w:pPr>
        <w:rPr>
          <w:del w:id="645" w:author="Luyu Liu" w:date="2019-07-25T11:28:00Z"/>
          <w:rFonts w:ascii="Times New Roman" w:hAnsi="Times New Roman" w:cs="Times New Roman"/>
          <w:sz w:val="24"/>
          <w:szCs w:val="24"/>
        </w:rPr>
      </w:pPr>
    </w:p>
    <w:tbl>
      <w:tblPr>
        <w:tblStyle w:val="TableGrid"/>
        <w:tblW w:w="9350" w:type="dxa"/>
        <w:jc w:val="center"/>
        <w:tblLook w:val="04A0" w:firstRow="1" w:lastRow="0" w:firstColumn="1" w:lastColumn="0" w:noHBand="0" w:noVBand="1"/>
      </w:tblPr>
      <w:tblGrid>
        <w:gridCol w:w="2587"/>
        <w:gridCol w:w="2088"/>
        <w:gridCol w:w="1980"/>
        <w:gridCol w:w="2695"/>
      </w:tblGrid>
      <w:tr w:rsidR="004E00DA" w:rsidDel="00410A87" w14:paraId="0F2F8070" w14:textId="6C949CAB" w:rsidTr="00B63547">
        <w:trPr>
          <w:trHeight w:val="310"/>
          <w:jc w:val="center"/>
          <w:del w:id="646"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A69D727" w14:textId="4ADD6123" w:rsidR="004E00DA" w:rsidDel="00410A87" w:rsidRDefault="004E00DA">
            <w:pPr>
              <w:rPr>
                <w:del w:id="647" w:author="Luyu Liu" w:date="2019-07-25T11:28:00Z"/>
                <w:rFonts w:ascii="Times New Roman" w:hAnsi="Times New Roman" w:cs="Times New Roman"/>
                <w:sz w:val="24"/>
                <w:szCs w:val="24"/>
              </w:rPr>
            </w:pPr>
            <w:del w:id="648" w:author="Luyu Liu" w:date="2019-07-25T11:28:00Z">
              <w:r w:rsidDel="00410A87">
                <w:rPr>
                  <w:rFonts w:ascii="Times New Roman" w:hAnsi="Times New Roman" w:cs="Times New Roman"/>
                  <w:sz w:val="24"/>
                  <w:szCs w:val="24"/>
                </w:rPr>
                <w:delText>Strategy</w:delText>
              </w:r>
            </w:del>
          </w:p>
        </w:tc>
        <w:tc>
          <w:tcPr>
            <w:tcW w:w="2088" w:type="dxa"/>
            <w:tcBorders>
              <w:top w:val="single" w:sz="4" w:space="0" w:color="auto"/>
              <w:left w:val="single" w:sz="4" w:space="0" w:color="auto"/>
              <w:bottom w:val="single" w:sz="4" w:space="0" w:color="auto"/>
              <w:right w:val="single" w:sz="4" w:space="0" w:color="auto"/>
            </w:tcBorders>
            <w:hideMark/>
          </w:tcPr>
          <w:p w14:paraId="396FBCAC" w14:textId="379BFB4B" w:rsidR="004E00DA" w:rsidDel="00410A87" w:rsidRDefault="004E00DA">
            <w:pPr>
              <w:rPr>
                <w:del w:id="649" w:author="Luyu Liu" w:date="2019-07-25T11:28:00Z"/>
                <w:rFonts w:ascii="Times New Roman" w:hAnsi="Times New Roman" w:cs="Times New Roman"/>
                <w:sz w:val="24"/>
                <w:szCs w:val="24"/>
              </w:rPr>
            </w:pPr>
            <w:del w:id="650" w:author="Luyu Liu" w:date="2019-07-25T11:28:00Z">
              <w:r w:rsidDel="00410A87">
                <w:rPr>
                  <w:rFonts w:ascii="Times New Roman" w:hAnsi="Times New Roman" w:cs="Times New Roman"/>
                  <w:sz w:val="24"/>
                  <w:szCs w:val="24"/>
                </w:rPr>
                <w:delText>Non-RTA users</w:delText>
              </w:r>
            </w:del>
          </w:p>
        </w:tc>
        <w:tc>
          <w:tcPr>
            <w:tcW w:w="1980" w:type="dxa"/>
            <w:tcBorders>
              <w:top w:val="single" w:sz="4" w:space="0" w:color="auto"/>
              <w:left w:val="single" w:sz="4" w:space="0" w:color="auto"/>
              <w:bottom w:val="single" w:sz="4" w:space="0" w:color="auto"/>
              <w:right w:val="single" w:sz="4" w:space="0" w:color="auto"/>
            </w:tcBorders>
            <w:hideMark/>
          </w:tcPr>
          <w:p w14:paraId="0EA5F398" w14:textId="1C2155C1" w:rsidR="004E00DA" w:rsidDel="00410A87" w:rsidRDefault="004E00DA">
            <w:pPr>
              <w:rPr>
                <w:del w:id="651" w:author="Luyu Liu" w:date="2019-07-25T11:28:00Z"/>
                <w:rFonts w:ascii="Times New Roman" w:hAnsi="Times New Roman" w:cs="Times New Roman"/>
                <w:sz w:val="24"/>
                <w:szCs w:val="24"/>
              </w:rPr>
            </w:pPr>
            <w:del w:id="652" w:author="Luyu Liu" w:date="2019-07-25T11:28:00Z">
              <w:r w:rsidDel="00410A87">
                <w:rPr>
                  <w:rFonts w:ascii="Times New Roman" w:hAnsi="Times New Roman" w:cs="Times New Roman"/>
                  <w:sz w:val="24"/>
                  <w:szCs w:val="24"/>
                </w:rPr>
                <w:delText>RTA users</w:delText>
              </w:r>
            </w:del>
          </w:p>
        </w:tc>
        <w:tc>
          <w:tcPr>
            <w:tcW w:w="2695" w:type="dxa"/>
            <w:tcBorders>
              <w:top w:val="single" w:sz="4" w:space="0" w:color="auto"/>
              <w:left w:val="single" w:sz="4" w:space="0" w:color="auto"/>
              <w:bottom w:val="single" w:sz="4" w:space="0" w:color="auto"/>
              <w:right w:val="single" w:sz="4" w:space="0" w:color="auto"/>
            </w:tcBorders>
          </w:tcPr>
          <w:p w14:paraId="0F7ED148" w14:textId="0AC2C1E1" w:rsidR="004E00DA" w:rsidDel="00410A87" w:rsidRDefault="00BD6F86" w:rsidP="00326D0C">
            <w:pPr>
              <w:jc w:val="center"/>
              <w:rPr>
                <w:del w:id="653" w:author="Luyu Liu" w:date="2019-07-25T11:28:00Z"/>
                <w:rFonts w:ascii="Times New Roman" w:hAnsi="Times New Roman" w:cs="Times New Roman"/>
                <w:sz w:val="24"/>
                <w:szCs w:val="24"/>
              </w:rPr>
            </w:pPr>
            <w:del w:id="654" w:author="Luyu Liu" w:date="2019-07-25T11:28:00Z">
              <w:r w:rsidDel="00410A87">
                <w:rPr>
                  <w:rFonts w:ascii="Times New Roman" w:hAnsi="Times New Roman" w:cs="Times New Roman"/>
                  <w:sz w:val="24"/>
                  <w:szCs w:val="24"/>
                </w:rPr>
                <w:delText>Theoretical r</w:delText>
              </w:r>
              <w:r w:rsidR="004E00DA" w:rsidDel="00410A87">
                <w:rPr>
                  <w:rFonts w:ascii="Times New Roman" w:hAnsi="Times New Roman" w:cs="Times New Roman"/>
                  <w:sz w:val="24"/>
                  <w:szCs w:val="24"/>
                </w:rPr>
                <w:delText>atio</w:delText>
              </w:r>
            </w:del>
          </w:p>
        </w:tc>
      </w:tr>
      <w:tr w:rsidR="004E00DA" w:rsidDel="00410A87" w14:paraId="26EAB2C2" w14:textId="3AECEC64" w:rsidTr="00B63547">
        <w:trPr>
          <w:trHeight w:val="379"/>
          <w:jc w:val="center"/>
          <w:del w:id="655"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C5F14E4" w14:textId="5291BA3A" w:rsidR="004E00DA" w:rsidDel="00410A87" w:rsidRDefault="0022545F">
            <w:pPr>
              <w:rPr>
                <w:del w:id="656" w:author="Luyu Liu" w:date="2019-07-25T11:28:00Z"/>
                <w:rFonts w:ascii="Times New Roman" w:hAnsi="Times New Roman" w:cs="Times New Roman"/>
                <w:sz w:val="24"/>
                <w:szCs w:val="24"/>
              </w:rPr>
            </w:pPr>
            <w:del w:id="657" w:author="Luyu Liu" w:date="2019-07-25T11:28:00Z">
              <w:r w:rsidDel="00410A87">
                <w:rPr>
                  <w:rFonts w:ascii="Times New Roman" w:hAnsi="Times New Roman" w:cs="Times New Roman"/>
                  <w:sz w:val="24"/>
                  <w:szCs w:val="24"/>
                </w:rPr>
                <w:delText>O</w:delText>
              </w:r>
              <w:r w:rsidRPr="0022545F" w:rsidDel="00410A87">
                <w:rPr>
                  <w:rFonts w:ascii="Times New Roman" w:hAnsi="Times New Roman" w:cs="Times New Roman"/>
                  <w:sz w:val="24"/>
                  <w:szCs w:val="24"/>
                </w:rPr>
                <w:delText xml:space="preserve">mnipotent </w:delText>
              </w:r>
              <w:r w:rsidR="004E00DA" w:rsidDel="00410A87">
                <w:rPr>
                  <w:rFonts w:ascii="Times New Roman" w:hAnsi="Times New Roman" w:cs="Times New Roman"/>
                  <w:sz w:val="24"/>
                  <w:szCs w:val="24"/>
                </w:rPr>
                <w:delText>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56B13E40" w14:textId="5555C727" w:rsidR="004E00DA" w:rsidDel="00410A87" w:rsidRDefault="004E00DA">
            <w:pPr>
              <w:jc w:val="center"/>
              <w:rPr>
                <w:del w:id="658" w:author="Luyu Liu" w:date="2019-07-25T11:28:00Z"/>
                <w:rFonts w:ascii="Times New Roman" w:hAnsi="Times New Roman" w:cs="Times New Roman"/>
                <w:sz w:val="24"/>
                <w:szCs w:val="24"/>
              </w:rPr>
            </w:pPr>
            <w:del w:id="659"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68AE0BC4" w14:textId="04A7A5FB" w:rsidR="004E00DA" w:rsidDel="00410A87" w:rsidRDefault="004E00DA">
            <w:pPr>
              <w:jc w:val="center"/>
              <w:rPr>
                <w:del w:id="660" w:author="Luyu Liu" w:date="2019-07-25T11:28:00Z"/>
                <w:rFonts w:ascii="Times New Roman" w:hAnsi="Times New Roman" w:cs="Times New Roman"/>
                <w:sz w:val="24"/>
                <w:szCs w:val="24"/>
              </w:rPr>
            </w:pPr>
            <w:del w:id="661" w:author="Luyu Liu" w:date="2019-07-25T11:28:00Z">
              <w:r w:rsidDel="00410A87">
                <w:rPr>
                  <w:rFonts w:ascii="Times New Roman" w:hAnsi="Times New Roman" w:cs="Times New Roman"/>
                  <w:sz w:val="24"/>
                  <w:szCs w:val="24"/>
                </w:rPr>
                <w:delText>X</w:delText>
              </w:r>
            </w:del>
          </w:p>
        </w:tc>
        <w:tc>
          <w:tcPr>
            <w:tcW w:w="2695" w:type="dxa"/>
            <w:tcBorders>
              <w:top w:val="single" w:sz="4" w:space="0" w:color="auto"/>
              <w:left w:val="single" w:sz="4" w:space="0" w:color="auto"/>
              <w:bottom w:val="single" w:sz="4" w:space="0" w:color="auto"/>
              <w:right w:val="single" w:sz="4" w:space="0" w:color="auto"/>
            </w:tcBorders>
          </w:tcPr>
          <w:p w14:paraId="78065B55" w14:textId="7AA22EDE" w:rsidR="004E00DA" w:rsidDel="00410A87" w:rsidRDefault="00411510">
            <w:pPr>
              <w:jc w:val="center"/>
              <w:rPr>
                <w:del w:id="662" w:author="Luyu Liu" w:date="2019-07-25T11:28:00Z"/>
                <w:rFonts w:ascii="Times New Roman" w:hAnsi="Times New Roman" w:cs="Times New Roman"/>
                <w:sz w:val="24"/>
                <w:szCs w:val="24"/>
              </w:rPr>
            </w:pPr>
            <w:del w:id="663" w:author="Luyu Liu" w:date="2019-07-25T11:28:00Z">
              <w:r w:rsidDel="00410A87">
                <w:rPr>
                  <w:rFonts w:ascii="Times New Roman" w:hAnsi="Times New Roman" w:cs="Times New Roman"/>
                  <w:sz w:val="24"/>
                  <w:szCs w:val="24"/>
                </w:rPr>
                <w:delText>0</w:delText>
              </w:r>
            </w:del>
          </w:p>
        </w:tc>
      </w:tr>
      <w:tr w:rsidR="004E00DA" w:rsidDel="00410A87" w14:paraId="4D7CD170" w14:textId="3DCE3041" w:rsidTr="00B63547">
        <w:trPr>
          <w:trHeight w:val="356"/>
          <w:jc w:val="center"/>
          <w:del w:id="664"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14D87F17" w14:textId="56AE5EE1" w:rsidR="004E00DA" w:rsidDel="00410A87" w:rsidRDefault="004E00DA">
            <w:pPr>
              <w:rPr>
                <w:del w:id="665" w:author="Luyu Liu" w:date="2019-07-25T11:28:00Z"/>
                <w:rFonts w:ascii="Times New Roman" w:hAnsi="Times New Roman" w:cs="Times New Roman"/>
                <w:sz w:val="24"/>
                <w:szCs w:val="24"/>
              </w:rPr>
            </w:pPr>
            <w:del w:id="666" w:author="Luyu Liu" w:date="2019-07-25T11:28:00Z">
              <w:r w:rsidDel="00410A87">
                <w:rPr>
                  <w:rFonts w:ascii="Times New Roman" w:hAnsi="Times New Roman" w:cs="Times New Roman"/>
                  <w:sz w:val="24"/>
                  <w:szCs w:val="24"/>
                </w:rPr>
                <w:delText>Null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50905B30" w14:textId="545112DD" w:rsidR="004E00DA" w:rsidDel="00410A87" w:rsidRDefault="004E00DA">
            <w:pPr>
              <w:jc w:val="center"/>
              <w:rPr>
                <w:del w:id="667" w:author="Luyu Liu" w:date="2019-07-25T11:28:00Z"/>
                <w:rFonts w:ascii="Times New Roman" w:hAnsi="Times New Roman" w:cs="Times New Roman"/>
                <w:sz w:val="24"/>
                <w:szCs w:val="24"/>
              </w:rPr>
            </w:pPr>
            <w:del w:id="668"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4D07255E" w14:textId="4A324F89" w:rsidR="004E00DA" w:rsidDel="00410A87" w:rsidRDefault="004E00DA">
            <w:pPr>
              <w:jc w:val="center"/>
              <w:rPr>
                <w:del w:id="669" w:author="Luyu Liu" w:date="2019-07-25T11:28:00Z"/>
                <w:rFonts w:ascii="Times New Roman" w:hAnsi="Times New Roman" w:cs="Times New Roman"/>
                <w:sz w:val="24"/>
                <w:szCs w:val="24"/>
              </w:rPr>
            </w:pPr>
            <w:del w:id="670"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26315454" w14:textId="3DF6BD6F" w:rsidR="004E00DA" w:rsidRPr="0001478C" w:rsidDel="00410A87" w:rsidRDefault="001E49B0">
            <w:pPr>
              <w:jc w:val="center"/>
              <w:rPr>
                <w:del w:id="671" w:author="Luyu Liu" w:date="2019-07-25T11:28:00Z"/>
                <w:rFonts w:ascii="Segoe UI Symbol" w:hAnsi="Segoe UI Symbol" w:cs="Segoe UI Symbol"/>
                <w:i/>
                <w:sz w:val="24"/>
                <w:szCs w:val="24"/>
              </w:rPr>
            </w:pPr>
            <m:oMathPara>
              <m:oMath>
                <m:d>
                  <m:dPr>
                    <m:ctrlPr>
                      <w:del w:id="672" w:author="Luyu Liu" w:date="2019-07-25T11:28:00Z">
                        <w:rPr>
                          <w:rFonts w:ascii="Cambria Math" w:hAnsi="Cambria Math" w:cs="Segoe UI Symbol"/>
                          <w:i/>
                          <w:sz w:val="24"/>
                          <w:szCs w:val="24"/>
                        </w:rPr>
                      </w:del>
                    </m:ctrlPr>
                  </m:dPr>
                  <m:e>
                    <m:r>
                      <w:del w:id="673" w:author="Luyu Liu" w:date="2019-07-25T11:28:00Z">
                        <w:rPr>
                          <w:rFonts w:ascii="Cambria Math" w:hAnsi="Cambria Math" w:cs="Segoe UI Symbol"/>
                          <w:sz w:val="24"/>
                          <w:szCs w:val="24"/>
                        </w:rPr>
                        <m:t>1-r</m:t>
                      </w:del>
                    </m:r>
                  </m:e>
                </m:d>
                <m:r>
                  <w:del w:id="674" w:author="Luyu Liu" w:date="2019-07-25T11:28:00Z">
                    <w:rPr>
                      <w:rFonts w:ascii="Cambria Math" w:hAnsi="Cambria Math" w:cs="Segoe UI Symbol"/>
                      <w:sz w:val="24"/>
                      <w:szCs w:val="24"/>
                    </w:rPr>
                    <m:t>⋅(1-a-e)</m:t>
                  </w:del>
                </m:r>
              </m:oMath>
            </m:oMathPara>
          </w:p>
        </w:tc>
      </w:tr>
      <w:tr w:rsidR="004E00DA" w:rsidDel="00410A87" w14:paraId="443136D9" w14:textId="4CF5782F" w:rsidTr="00B63547">
        <w:trPr>
          <w:trHeight w:val="372"/>
          <w:jc w:val="center"/>
          <w:del w:id="675"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487B94FF" w14:textId="19F9236F" w:rsidR="004E00DA" w:rsidDel="00410A87" w:rsidRDefault="00BF5CDD">
            <w:pPr>
              <w:rPr>
                <w:del w:id="676" w:author="Luyu Liu" w:date="2019-07-25T11:28:00Z"/>
                <w:rFonts w:ascii="Times New Roman" w:hAnsi="Times New Roman" w:cs="Times New Roman"/>
                <w:sz w:val="24"/>
                <w:szCs w:val="24"/>
              </w:rPr>
            </w:pPr>
            <w:del w:id="677" w:author="Luyu Liu" w:date="2019-07-25T11:28:00Z">
              <w:r w:rsidDel="00410A87">
                <w:rPr>
                  <w:rFonts w:ascii="Times New Roman" w:hAnsi="Times New Roman" w:cs="Times New Roman"/>
                  <w:sz w:val="24"/>
                  <w:szCs w:val="24"/>
                </w:rPr>
                <w:delText>Greedy</w:delText>
              </w:r>
              <w:r w:rsidR="004E00DA" w:rsidDel="00410A87">
                <w:rPr>
                  <w:rFonts w:ascii="Times New Roman" w:hAnsi="Times New Roman" w:cs="Times New Roman"/>
                  <w:sz w:val="24"/>
                  <w:szCs w:val="24"/>
                </w:rPr>
                <w:delText xml:space="preserve">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480FD646" w14:textId="4029E30A" w:rsidR="004E00DA" w:rsidDel="00410A87" w:rsidRDefault="004E00DA">
            <w:pPr>
              <w:jc w:val="center"/>
              <w:rPr>
                <w:del w:id="678" w:author="Luyu Liu" w:date="2019-07-25T11:28:00Z"/>
                <w:rFonts w:ascii="Times New Roman" w:hAnsi="Times New Roman" w:cs="Times New Roman"/>
                <w:sz w:val="24"/>
                <w:szCs w:val="24"/>
              </w:rPr>
            </w:pPr>
            <w:del w:id="679"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229C1AE4" w14:textId="3D612879" w:rsidR="004E00DA" w:rsidDel="00410A87" w:rsidRDefault="004E00DA">
            <w:pPr>
              <w:jc w:val="center"/>
              <w:rPr>
                <w:del w:id="680" w:author="Luyu Liu" w:date="2019-07-25T11:28:00Z"/>
                <w:rFonts w:ascii="Times New Roman" w:hAnsi="Times New Roman" w:cs="Times New Roman"/>
                <w:sz w:val="24"/>
                <w:szCs w:val="24"/>
              </w:rPr>
            </w:pPr>
            <w:del w:id="681"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59C0600A" w14:textId="084B5480" w:rsidR="004E00DA" w:rsidRPr="006D1027" w:rsidDel="00410A87" w:rsidRDefault="0001478C">
            <w:pPr>
              <w:jc w:val="center"/>
              <w:rPr>
                <w:del w:id="682" w:author="Luyu Liu" w:date="2019-07-25T11:28:00Z"/>
                <w:rFonts w:ascii="Segoe UI Symbol" w:hAnsi="Segoe UI Symbol" w:cs="Segoe UI Symbol"/>
                <w:sz w:val="24"/>
                <w:szCs w:val="24"/>
              </w:rPr>
            </w:pPr>
            <m:oMathPara>
              <m:oMath>
                <m:r>
                  <w:del w:id="683" w:author="Luyu Liu" w:date="2019-07-25T11:28:00Z">
                    <w:rPr>
                      <w:rFonts w:ascii="Cambria Math" w:hAnsi="Cambria Math" w:cs="Segoe UI Symbol"/>
                      <w:sz w:val="24"/>
                      <w:szCs w:val="24"/>
                    </w:rPr>
                    <m:t>r⋅P(0)</m:t>
                  </w:del>
                </m:r>
              </m:oMath>
            </m:oMathPara>
          </w:p>
        </w:tc>
      </w:tr>
      <w:tr w:rsidR="004E00DA" w:rsidDel="00410A87" w14:paraId="0865E04D" w14:textId="07601A90" w:rsidTr="00B63547">
        <w:trPr>
          <w:trHeight w:val="356"/>
          <w:jc w:val="center"/>
          <w:del w:id="684"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F120D28" w14:textId="1327B399" w:rsidR="004E00DA" w:rsidDel="00410A87" w:rsidRDefault="004E00DA">
            <w:pPr>
              <w:rPr>
                <w:del w:id="685" w:author="Luyu Liu" w:date="2019-07-25T11:28:00Z"/>
                <w:rFonts w:ascii="Times New Roman" w:hAnsi="Times New Roman" w:cs="Times New Roman"/>
                <w:sz w:val="24"/>
                <w:szCs w:val="24"/>
              </w:rPr>
            </w:pPr>
            <w:del w:id="686" w:author="Luyu Liu" w:date="2019-07-25T11:28:00Z">
              <w:r w:rsidDel="00410A87">
                <w:rPr>
                  <w:rFonts w:ascii="Times New Roman" w:hAnsi="Times New Roman" w:cs="Times New Roman"/>
                  <w:sz w:val="24"/>
                  <w:szCs w:val="24"/>
                </w:rPr>
                <w:delText>Prudent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628F87B4" w14:textId="27A0A21F" w:rsidR="004E00DA" w:rsidDel="00410A87" w:rsidRDefault="004E00DA">
            <w:pPr>
              <w:jc w:val="center"/>
              <w:rPr>
                <w:del w:id="687" w:author="Luyu Liu" w:date="2019-07-25T11:28:00Z"/>
                <w:rFonts w:ascii="Times New Roman" w:hAnsi="Times New Roman" w:cs="Times New Roman"/>
                <w:sz w:val="24"/>
                <w:szCs w:val="24"/>
              </w:rPr>
            </w:pPr>
            <w:del w:id="688"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3755EBDE" w14:textId="1BDC8DAC" w:rsidR="004E00DA" w:rsidDel="00410A87" w:rsidRDefault="004E00DA">
            <w:pPr>
              <w:jc w:val="center"/>
              <w:rPr>
                <w:del w:id="689" w:author="Luyu Liu" w:date="2019-07-25T11:28:00Z"/>
                <w:rFonts w:ascii="Times New Roman" w:hAnsi="Times New Roman" w:cs="Times New Roman"/>
                <w:sz w:val="24"/>
                <w:szCs w:val="24"/>
              </w:rPr>
            </w:pPr>
            <w:del w:id="690"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76467791" w14:textId="189AD813" w:rsidR="004E00DA" w:rsidRPr="006D1027" w:rsidDel="00410A87" w:rsidRDefault="00EC402A">
            <w:pPr>
              <w:jc w:val="center"/>
              <w:rPr>
                <w:del w:id="691" w:author="Luyu Liu" w:date="2019-07-25T11:28:00Z"/>
                <w:rFonts w:ascii="Segoe UI Symbol" w:hAnsi="Segoe UI Symbol" w:cs="Segoe UI Symbol"/>
                <w:sz w:val="24"/>
                <w:szCs w:val="24"/>
              </w:rPr>
            </w:pPr>
            <m:oMathPara>
              <m:oMath>
                <m:r>
                  <w:del w:id="692" w:author="Luyu Liu" w:date="2019-07-25T11:28:00Z">
                    <w:rPr>
                      <w:rFonts w:ascii="Cambria Math" w:hAnsi="Cambria Math" w:cs="Segoe UI Symbol"/>
                      <w:sz w:val="24"/>
                      <w:szCs w:val="24"/>
                    </w:rPr>
                    <m:t>r⋅∑P(IB)</m:t>
                  </w:del>
                </m:r>
              </m:oMath>
            </m:oMathPara>
          </w:p>
        </w:tc>
      </w:tr>
      <w:tr w:rsidR="004E00DA" w:rsidDel="00410A87" w14:paraId="57D8447D" w14:textId="3F86F7F4" w:rsidTr="00B63547">
        <w:trPr>
          <w:trHeight w:val="356"/>
          <w:jc w:val="center"/>
          <w:del w:id="693"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475AAFBB" w14:textId="2E3D09AC" w:rsidR="004E00DA" w:rsidDel="00410A87" w:rsidRDefault="004E00DA">
            <w:pPr>
              <w:rPr>
                <w:del w:id="694" w:author="Luyu Liu" w:date="2019-07-25T11:28:00Z"/>
                <w:rFonts w:ascii="Times New Roman" w:hAnsi="Times New Roman" w:cs="Times New Roman"/>
                <w:sz w:val="24"/>
                <w:szCs w:val="24"/>
              </w:rPr>
            </w:pPr>
            <w:del w:id="695" w:author="Luyu Liu" w:date="2019-07-25T11:28:00Z">
              <w:r w:rsidDel="00410A87">
                <w:rPr>
                  <w:rFonts w:ascii="Times New Roman" w:hAnsi="Times New Roman" w:cs="Times New Roman"/>
                  <w:sz w:val="24"/>
                  <w:szCs w:val="24"/>
                </w:rPr>
                <w:delText>Empirical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7D1476E4" w14:textId="4613EE1D" w:rsidR="004E00DA" w:rsidDel="00410A87" w:rsidRDefault="004E00DA">
            <w:pPr>
              <w:jc w:val="center"/>
              <w:rPr>
                <w:del w:id="696" w:author="Luyu Liu" w:date="2019-07-25T11:28:00Z"/>
                <w:rFonts w:ascii="Times New Roman" w:hAnsi="Times New Roman" w:cs="Times New Roman"/>
                <w:sz w:val="24"/>
                <w:szCs w:val="24"/>
              </w:rPr>
            </w:pPr>
            <w:del w:id="697"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1522007E" w14:textId="4A28534F" w:rsidR="004E00DA" w:rsidDel="00410A87" w:rsidRDefault="004E00DA">
            <w:pPr>
              <w:jc w:val="center"/>
              <w:rPr>
                <w:del w:id="698" w:author="Luyu Liu" w:date="2019-07-25T11:28:00Z"/>
                <w:rFonts w:ascii="Times New Roman" w:hAnsi="Times New Roman" w:cs="Times New Roman"/>
                <w:sz w:val="24"/>
                <w:szCs w:val="24"/>
              </w:rPr>
            </w:pPr>
            <w:del w:id="699"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54799865" w14:textId="20E9AC62" w:rsidR="004E00DA" w:rsidRPr="006D1027" w:rsidDel="00410A87" w:rsidRDefault="001E49B0">
            <w:pPr>
              <w:jc w:val="center"/>
              <w:rPr>
                <w:del w:id="700" w:author="Luyu Liu" w:date="2019-07-25T11:28:00Z"/>
                <w:rFonts w:ascii="Segoe UI Symbol" w:hAnsi="Segoe UI Symbol" w:cs="Segoe UI Symbol"/>
                <w:sz w:val="24"/>
                <w:szCs w:val="24"/>
              </w:rPr>
            </w:pPr>
            <m:oMathPara>
              <m:oMath>
                <m:d>
                  <m:dPr>
                    <m:ctrlPr>
                      <w:del w:id="701" w:author="Luyu Liu" w:date="2019-07-25T11:28:00Z">
                        <w:rPr>
                          <w:rFonts w:ascii="Cambria Math" w:hAnsi="Cambria Math" w:cs="Segoe UI Symbol"/>
                          <w:i/>
                          <w:sz w:val="24"/>
                          <w:szCs w:val="24"/>
                        </w:rPr>
                      </w:del>
                    </m:ctrlPr>
                  </m:dPr>
                  <m:e>
                    <m:r>
                      <w:del w:id="702" w:author="Luyu Liu" w:date="2019-07-25T11:28:00Z">
                        <w:rPr>
                          <w:rFonts w:ascii="Cambria Math" w:hAnsi="Cambria Math" w:cs="Segoe UI Symbol"/>
                          <w:sz w:val="24"/>
                          <w:szCs w:val="24"/>
                        </w:rPr>
                        <m:t>1-r</m:t>
                      </w:del>
                    </m:r>
                  </m:e>
                </m:d>
                <m:r>
                  <w:del w:id="703" w:author="Luyu Liu" w:date="2019-07-25T11:28:00Z">
                    <w:rPr>
                      <w:rFonts w:ascii="Cambria Math" w:hAnsi="Cambria Math" w:cs="Segoe UI Symbol"/>
                      <w:sz w:val="24"/>
                      <w:szCs w:val="24"/>
                    </w:rPr>
                    <m:t>⋅e</m:t>
                  </w:del>
                </m:r>
              </m:oMath>
            </m:oMathPara>
          </w:p>
        </w:tc>
      </w:tr>
      <w:tr w:rsidR="004E00DA" w:rsidDel="00410A87" w14:paraId="709E21FB" w14:textId="091FE3EF" w:rsidTr="00B63547">
        <w:trPr>
          <w:trHeight w:val="356"/>
          <w:jc w:val="center"/>
          <w:del w:id="704"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1EC85B89" w14:textId="20A8CB48" w:rsidR="004E00DA" w:rsidDel="00410A87" w:rsidRDefault="004E00DA">
            <w:pPr>
              <w:rPr>
                <w:del w:id="705" w:author="Luyu Liu" w:date="2019-07-25T11:28:00Z"/>
                <w:rFonts w:ascii="Times New Roman" w:hAnsi="Times New Roman" w:cs="Times New Roman"/>
                <w:sz w:val="24"/>
                <w:szCs w:val="24"/>
              </w:rPr>
            </w:pPr>
            <w:del w:id="706" w:author="Luyu Liu" w:date="2019-07-25T11:28:00Z">
              <w:r w:rsidDel="00410A87">
                <w:rPr>
                  <w:rFonts w:ascii="Times New Roman" w:hAnsi="Times New Roman" w:cs="Times New Roman"/>
                  <w:sz w:val="24"/>
                  <w:szCs w:val="24"/>
                </w:rPr>
                <w:delText>Arbitrary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076C4E5F" w14:textId="2648C889" w:rsidR="004E00DA" w:rsidDel="00410A87" w:rsidRDefault="004E00DA">
            <w:pPr>
              <w:jc w:val="center"/>
              <w:rPr>
                <w:del w:id="707" w:author="Luyu Liu" w:date="2019-07-25T11:28:00Z"/>
                <w:rFonts w:ascii="Times New Roman" w:hAnsi="Times New Roman" w:cs="Times New Roman"/>
                <w:sz w:val="24"/>
                <w:szCs w:val="24"/>
              </w:rPr>
            </w:pPr>
            <w:del w:id="708"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61073D72" w14:textId="698C447A" w:rsidR="004E00DA" w:rsidDel="00410A87" w:rsidRDefault="004E00DA">
            <w:pPr>
              <w:keepNext/>
              <w:jc w:val="center"/>
              <w:rPr>
                <w:del w:id="709" w:author="Luyu Liu" w:date="2019-07-25T11:28:00Z"/>
                <w:rFonts w:ascii="Times New Roman" w:hAnsi="Times New Roman" w:cs="Times New Roman"/>
                <w:sz w:val="24"/>
                <w:szCs w:val="24"/>
              </w:rPr>
            </w:pPr>
            <w:del w:id="710"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6DCD1B53" w14:textId="45452817" w:rsidR="004E00DA" w:rsidRPr="006D1027" w:rsidDel="00410A87" w:rsidRDefault="001E49B0">
            <w:pPr>
              <w:keepNext/>
              <w:jc w:val="center"/>
              <w:rPr>
                <w:del w:id="711" w:author="Luyu Liu" w:date="2019-07-25T11:28:00Z"/>
                <w:rFonts w:ascii="Segoe UI Symbol" w:hAnsi="Segoe UI Symbol" w:cs="Segoe UI Symbol"/>
                <w:sz w:val="24"/>
                <w:szCs w:val="24"/>
              </w:rPr>
            </w:pPr>
            <m:oMathPara>
              <m:oMath>
                <m:d>
                  <m:dPr>
                    <m:ctrlPr>
                      <w:del w:id="712" w:author="Luyu Liu" w:date="2019-07-25T11:28:00Z">
                        <w:rPr>
                          <w:rFonts w:ascii="Cambria Math" w:hAnsi="Cambria Math" w:cs="Segoe UI Symbol"/>
                          <w:i/>
                          <w:sz w:val="24"/>
                          <w:szCs w:val="24"/>
                        </w:rPr>
                      </w:del>
                    </m:ctrlPr>
                  </m:dPr>
                  <m:e>
                    <m:r>
                      <w:del w:id="713" w:author="Luyu Liu" w:date="2019-07-25T11:28:00Z">
                        <w:rPr>
                          <w:rFonts w:ascii="Cambria Math" w:hAnsi="Cambria Math" w:cs="Segoe UI Symbol"/>
                          <w:sz w:val="24"/>
                          <w:szCs w:val="24"/>
                        </w:rPr>
                        <m:t>1-r</m:t>
                      </w:del>
                    </m:r>
                  </m:e>
                </m:d>
                <m:r>
                  <w:del w:id="714" w:author="Luyu Liu" w:date="2019-07-25T11:28:00Z">
                    <w:rPr>
                      <w:rFonts w:ascii="Cambria Math" w:hAnsi="Cambria Math" w:cs="Segoe UI Symbol"/>
                      <w:sz w:val="24"/>
                      <w:szCs w:val="24"/>
                    </w:rPr>
                    <m:t>⋅a</m:t>
                  </w:del>
                </m:r>
              </m:oMath>
            </m:oMathPara>
          </w:p>
        </w:tc>
      </w:tr>
    </w:tbl>
    <w:p w14:paraId="7D8A8A7F" w14:textId="46E3A6B0" w:rsidR="009B5263" w:rsidDel="00410A87" w:rsidRDefault="009B5263" w:rsidP="009B5263">
      <w:pPr>
        <w:jc w:val="center"/>
        <w:rPr>
          <w:del w:id="715" w:author="Luyu Liu" w:date="2019-07-25T11:28:00Z"/>
          <w:rFonts w:ascii="Times New Roman" w:hAnsi="Times New Roman" w:cs="Times New Roman"/>
          <w:sz w:val="24"/>
          <w:szCs w:val="24"/>
        </w:rPr>
      </w:pPr>
      <w:bookmarkStart w:id="716" w:name="_Ref9198700"/>
      <w:del w:id="717" w:author="Luyu Liu" w:date="2019-07-25T11:28:00Z">
        <w:r w:rsidDel="00410A87">
          <w:rPr>
            <w:rFonts w:ascii="Times New Roman" w:hAnsi="Times New Roman" w:cs="Times New Roman"/>
            <w:sz w:val="24"/>
            <w:szCs w:val="24"/>
          </w:rPr>
          <w:delText xml:space="preserve">Table </w:delText>
        </w:r>
        <w:r w:rsidDel="00410A87">
          <w:rPr>
            <w:rFonts w:ascii="Times New Roman" w:hAnsi="Times New Roman" w:cs="Times New Roman"/>
            <w:sz w:val="24"/>
            <w:szCs w:val="24"/>
          </w:rPr>
          <w:fldChar w:fldCharType="begin"/>
        </w:r>
        <w:r w:rsidDel="00410A87">
          <w:rPr>
            <w:rFonts w:ascii="Times New Roman" w:hAnsi="Times New Roman" w:cs="Times New Roman"/>
            <w:sz w:val="24"/>
            <w:szCs w:val="24"/>
          </w:rPr>
          <w:delInstrText xml:space="preserve"> SEQ Table \* ARABIC </w:delInstrText>
        </w:r>
        <w:r w:rsidDel="00410A87">
          <w:rPr>
            <w:rFonts w:ascii="Times New Roman" w:hAnsi="Times New Roman" w:cs="Times New Roman"/>
            <w:sz w:val="24"/>
            <w:szCs w:val="24"/>
          </w:rPr>
          <w:fldChar w:fldCharType="separate"/>
        </w:r>
        <w:r w:rsidDel="00410A87">
          <w:rPr>
            <w:rFonts w:ascii="Times New Roman" w:hAnsi="Times New Roman" w:cs="Times New Roman"/>
            <w:sz w:val="24"/>
            <w:szCs w:val="24"/>
          </w:rPr>
          <w:delText>1</w:delText>
        </w:r>
        <w:r w:rsidDel="00410A87">
          <w:rPr>
            <w:rFonts w:ascii="Times New Roman" w:hAnsi="Times New Roman" w:cs="Times New Roman"/>
            <w:sz w:val="24"/>
            <w:szCs w:val="24"/>
          </w:rPr>
          <w:fldChar w:fldCharType="end"/>
        </w:r>
        <w:bookmarkEnd w:id="716"/>
        <w:r w:rsidDel="00410A87">
          <w:rPr>
            <w:rFonts w:ascii="Times New Roman" w:hAnsi="Times New Roman" w:cs="Times New Roman"/>
            <w:sz w:val="24"/>
            <w:szCs w:val="24"/>
          </w:rPr>
          <w:delText xml:space="preserve"> Different strategies' availability for non-RTA and RTA users</w:delText>
        </w:r>
        <w:r w:rsidR="00BC40DF" w:rsidDel="00410A87">
          <w:rPr>
            <w:rFonts w:ascii="Times New Roman" w:hAnsi="Times New Roman" w:cs="Times New Roman"/>
            <w:sz w:val="24"/>
            <w:szCs w:val="24"/>
          </w:rPr>
          <w:delText xml:space="preserve"> and theoretical ratio</w:delText>
        </w:r>
      </w:del>
    </w:p>
    <w:p w14:paraId="46F03521" w14:textId="24ED718F" w:rsidR="009B5263" w:rsidDel="00410A87" w:rsidRDefault="002E625A" w:rsidP="008175DE">
      <w:pPr>
        <w:spacing w:line="256" w:lineRule="auto"/>
        <w:ind w:firstLine="720"/>
        <w:rPr>
          <w:del w:id="718" w:author="Luyu Liu" w:date="2019-07-25T11:28:00Z"/>
          <w:rFonts w:ascii="Times New Roman" w:hAnsi="Times New Roman" w:cs="Times New Roman"/>
          <w:sz w:val="24"/>
          <w:szCs w:val="24"/>
        </w:rPr>
      </w:pPr>
      <w:del w:id="719" w:author="Luyu Liu" w:date="2019-07-25T11:28:00Z">
        <w:r w:rsidDel="00410A87">
          <w:rPr>
            <w:rFonts w:ascii="Times New Roman" w:hAnsi="Times New Roman" w:cs="Times New Roman"/>
            <w:sz w:val="24"/>
            <w:szCs w:val="24"/>
          </w:rPr>
          <w:delText>However, we do not have access to the actual proportion</w:delText>
        </w:r>
        <w:r w:rsidR="00B15D14" w:rsidDel="00410A87">
          <w:rPr>
            <w:rFonts w:ascii="Times New Roman" w:hAnsi="Times New Roman" w:cs="Times New Roman"/>
            <w:sz w:val="24"/>
            <w:szCs w:val="24"/>
          </w:rPr>
          <w:delText>s</w:delText>
        </w:r>
        <w:r w:rsidDel="00410A87">
          <w:rPr>
            <w:rFonts w:ascii="Times New Roman" w:hAnsi="Times New Roman" w:cs="Times New Roman"/>
            <w:sz w:val="24"/>
            <w:szCs w:val="24"/>
          </w:rPr>
          <w:delText xml:space="preserve"> of each user group. Consequently, we will only calculate the </w:delText>
        </w:r>
        <w:r w:rsidR="00F1580E" w:rsidDel="00410A87">
          <w:rPr>
            <w:rFonts w:ascii="Times New Roman" w:hAnsi="Times New Roman" w:cs="Times New Roman"/>
            <w:sz w:val="24"/>
            <w:szCs w:val="24"/>
          </w:rPr>
          <w:delText xml:space="preserve">PR </w:delText>
        </w:r>
        <w:r w:rsidR="00A20018" w:rsidDel="00410A87">
          <w:rPr>
            <w:rFonts w:ascii="Times New Roman" w:hAnsi="Times New Roman" w:cs="Times New Roman"/>
            <w:sz w:val="24"/>
            <w:szCs w:val="24"/>
          </w:rPr>
          <w:delText xml:space="preserve">optimal </w:delText>
        </w:r>
        <w:r w:rsidDel="00410A87">
          <w:rPr>
            <w:rFonts w:ascii="Times New Roman" w:hAnsi="Times New Roman" w:cs="Times New Roman"/>
            <w:sz w:val="24"/>
            <w:szCs w:val="24"/>
          </w:rPr>
          <w:delText xml:space="preserve">TPS and the waiting time difference between various RTA and non-RTA </w:delText>
        </w:r>
        <w:r w:rsidR="00875601" w:rsidDel="00410A87">
          <w:rPr>
            <w:rFonts w:ascii="Times New Roman" w:hAnsi="Times New Roman" w:cs="Times New Roman"/>
            <w:sz w:val="24"/>
            <w:szCs w:val="24"/>
          </w:rPr>
          <w:delText>TPSs.</w:delText>
        </w:r>
        <w:commentRangeEnd w:id="639"/>
        <w:r w:rsidR="00C24714" w:rsidDel="00410A87">
          <w:rPr>
            <w:rStyle w:val="CommentReference"/>
          </w:rPr>
          <w:commentReference w:id="639"/>
        </w:r>
      </w:del>
    </w:p>
    <w:p w14:paraId="08330ABC" w14:textId="442A4547" w:rsidR="002E625A" w:rsidRDefault="002E625A" w:rsidP="009B5263">
      <w:pPr>
        <w:spacing w:line="256" w:lineRule="auto"/>
        <w:rPr>
          <w:ins w:id="720" w:author="Luyu Liu" w:date="2019-07-25T11:29:00Z"/>
          <w:rFonts w:ascii="Times New Roman" w:hAnsi="Times New Roman" w:cs="Times New Roman"/>
          <w:sz w:val="24"/>
          <w:szCs w:val="24"/>
        </w:rPr>
      </w:pPr>
    </w:p>
    <w:p w14:paraId="24B095D4" w14:textId="77777777" w:rsidR="00410A87" w:rsidRDefault="00410A87" w:rsidP="009B5263">
      <w:pPr>
        <w:spacing w:line="256" w:lineRule="auto"/>
        <w:rPr>
          <w:rFonts w:ascii="Times New Roman" w:hAnsi="Times New Roman" w:cs="Times New Roman"/>
          <w:sz w:val="24"/>
          <w:szCs w:val="24"/>
        </w:rPr>
      </w:pPr>
    </w:p>
    <w:p w14:paraId="292F764F" w14:textId="6A3BF2D4" w:rsidR="009B5263" w:rsidRPr="00C24714" w:rsidRDefault="00C24714">
      <w:pPr>
        <w:pStyle w:val="ListParagraph"/>
        <w:numPr>
          <w:ilvl w:val="1"/>
          <w:numId w:val="10"/>
        </w:numPr>
        <w:spacing w:line="256" w:lineRule="auto"/>
        <w:rPr>
          <w:rFonts w:ascii="Times New Roman" w:hAnsi="Times New Roman" w:cs="Times New Roman"/>
          <w:b/>
          <w:sz w:val="24"/>
          <w:szCs w:val="24"/>
          <w:rPrChange w:id="721" w:author="Miller, Harvey J." w:date="2019-06-25T14:16:00Z">
            <w:rPr>
              <w:rFonts w:ascii="Times New Roman" w:hAnsi="Times New Roman" w:cs="Times New Roman"/>
              <w:sz w:val="24"/>
              <w:szCs w:val="24"/>
            </w:rPr>
          </w:rPrChange>
        </w:rPr>
        <w:pPrChange w:id="722" w:author="Miller, Harvey J." w:date="2019-06-25T14:11:00Z">
          <w:pPr>
            <w:pStyle w:val="ListParagraph"/>
            <w:numPr>
              <w:ilvl w:val="1"/>
              <w:numId w:val="7"/>
            </w:numPr>
            <w:spacing w:line="256" w:lineRule="auto"/>
            <w:ind w:left="432" w:hanging="432"/>
          </w:pPr>
        </w:pPrChange>
      </w:pPr>
      <w:ins w:id="723" w:author="Miller, Harvey J." w:date="2019-06-25T14:16:00Z">
        <w:r>
          <w:rPr>
            <w:rFonts w:ascii="Times New Roman" w:hAnsi="Times New Roman" w:cs="Times New Roman"/>
            <w:sz w:val="24"/>
            <w:szCs w:val="24"/>
          </w:rPr>
          <w:t xml:space="preserve"> </w:t>
        </w:r>
      </w:ins>
      <w:r w:rsidR="009B5263" w:rsidRPr="00C24714">
        <w:rPr>
          <w:rFonts w:ascii="Times New Roman" w:hAnsi="Times New Roman" w:cs="Times New Roman"/>
          <w:b/>
          <w:sz w:val="24"/>
          <w:szCs w:val="24"/>
          <w:rPrChange w:id="724" w:author="Miller, Harvey J." w:date="2019-06-25T14:16:00Z">
            <w:rPr>
              <w:rFonts w:ascii="Times New Roman" w:hAnsi="Times New Roman" w:cs="Times New Roman"/>
              <w:sz w:val="24"/>
              <w:szCs w:val="24"/>
            </w:rPr>
          </w:rPrChange>
        </w:rPr>
        <w:t xml:space="preserve">Measures </w:t>
      </w:r>
      <w:del w:id="725" w:author="Miller, Harvey J." w:date="2019-06-25T14:19:00Z">
        <w:r w:rsidR="009B5263" w:rsidRPr="00C24714" w:rsidDel="00236BA0">
          <w:rPr>
            <w:rFonts w:ascii="Times New Roman" w:hAnsi="Times New Roman" w:cs="Times New Roman"/>
            <w:b/>
            <w:sz w:val="24"/>
            <w:szCs w:val="24"/>
            <w:rPrChange w:id="726" w:author="Miller, Harvey J." w:date="2019-06-25T14:16:00Z">
              <w:rPr>
                <w:rFonts w:ascii="Times New Roman" w:hAnsi="Times New Roman" w:cs="Times New Roman"/>
                <w:sz w:val="24"/>
                <w:szCs w:val="24"/>
              </w:rPr>
            </w:rPrChange>
          </w:rPr>
          <w:delText>and optimization</w:delText>
        </w:r>
      </w:del>
    </w:p>
    <w:p w14:paraId="1CDA8E64" w14:textId="69C89BA8" w:rsidR="009B5263" w:rsidRDefault="009B5263">
      <w:pPr>
        <w:jc w:val="both"/>
        <w:rPr>
          <w:ins w:id="727" w:author="Miller, Harvey J." w:date="2019-06-25T14:25:00Z"/>
          <w:rFonts w:ascii="Times New Roman" w:hAnsi="Times New Roman" w:cs="Times New Roman"/>
          <w:sz w:val="24"/>
          <w:szCs w:val="24"/>
        </w:rPr>
        <w:pPrChange w:id="728" w:author="Miller, Harvey J." w:date="2019-06-25T14:16:00Z">
          <w:pPr/>
        </w:pPrChange>
      </w:pPr>
      <w:r>
        <w:rPr>
          <w:rFonts w:ascii="Times New Roman" w:hAnsi="Times New Roman" w:cs="Times New Roman"/>
          <w:sz w:val="24"/>
          <w:szCs w:val="24"/>
        </w:rPr>
        <w:t xml:space="preserve">We would like to measure the difference of waiting time and risk of missing </w:t>
      </w:r>
      <w:r w:rsidR="002313F0">
        <w:rPr>
          <w:rFonts w:ascii="Times New Roman" w:hAnsi="Times New Roman" w:cs="Times New Roman"/>
          <w:sz w:val="24"/>
          <w:szCs w:val="24"/>
        </w:rPr>
        <w:t xml:space="preserve">a </w:t>
      </w:r>
      <w:r>
        <w:rPr>
          <w:rFonts w:ascii="Times New Roman" w:hAnsi="Times New Roman" w:cs="Times New Roman"/>
          <w:sz w:val="24"/>
          <w:szCs w:val="24"/>
        </w:rPr>
        <w:t xml:space="preserve">bus/train between the RTA users and non-RTA users. Therefore, we </w:t>
      </w:r>
      <w:del w:id="729" w:author="Miller, Harvey J." w:date="2019-06-25T14:16:00Z">
        <w:r w:rsidDel="00C24714">
          <w:rPr>
            <w:rFonts w:ascii="Times New Roman" w:hAnsi="Times New Roman" w:cs="Times New Roman"/>
            <w:sz w:val="24"/>
            <w:szCs w:val="24"/>
          </w:rPr>
          <w:delText xml:space="preserve">present the </w:delText>
        </w:r>
      </w:del>
      <w:r>
        <w:rPr>
          <w:rFonts w:ascii="Times New Roman" w:hAnsi="Times New Roman" w:cs="Times New Roman"/>
          <w:sz w:val="24"/>
          <w:szCs w:val="24"/>
        </w:rPr>
        <w:t>defin</w:t>
      </w:r>
      <w:ins w:id="730" w:author="Miller, Harvey J." w:date="2019-06-25T14:17:00Z">
        <w:r w:rsidR="00C24714">
          <w:rPr>
            <w:rFonts w:ascii="Times New Roman" w:hAnsi="Times New Roman" w:cs="Times New Roman"/>
            <w:sz w:val="24"/>
            <w:szCs w:val="24"/>
          </w:rPr>
          <w:t>e</w:t>
        </w:r>
      </w:ins>
      <w:del w:id="731" w:author="Miller, Harvey J." w:date="2019-06-25T14:16:00Z">
        <w:r w:rsidDel="00C24714">
          <w:rPr>
            <w:rFonts w:ascii="Times New Roman" w:hAnsi="Times New Roman" w:cs="Times New Roman"/>
            <w:sz w:val="24"/>
            <w:szCs w:val="24"/>
          </w:rPr>
          <w:delText>itions</w:delText>
        </w:r>
      </w:del>
      <w:r>
        <w:rPr>
          <w:rFonts w:ascii="Times New Roman" w:hAnsi="Times New Roman" w:cs="Times New Roman"/>
          <w:sz w:val="24"/>
          <w:szCs w:val="24"/>
        </w:rPr>
        <w:t xml:space="preserve"> </w:t>
      </w:r>
      <w:del w:id="732" w:author="Miller, Harvey J." w:date="2019-06-25T14:17:00Z">
        <w:r w:rsidDel="00C24714">
          <w:rPr>
            <w:rFonts w:ascii="Times New Roman" w:hAnsi="Times New Roman" w:cs="Times New Roman"/>
            <w:sz w:val="24"/>
            <w:szCs w:val="24"/>
          </w:rPr>
          <w:delText xml:space="preserve">of </w:delText>
        </w:r>
      </w:del>
      <w:r>
        <w:rPr>
          <w:rFonts w:ascii="Times New Roman" w:hAnsi="Times New Roman" w:cs="Times New Roman"/>
          <w:sz w:val="24"/>
          <w:szCs w:val="24"/>
        </w:rPr>
        <w:t xml:space="preserve">two </w:t>
      </w:r>
      <w:ins w:id="733" w:author="Miller, Harvey J." w:date="2019-06-25T14:17:00Z">
        <w:r w:rsidR="00C24714">
          <w:rPr>
            <w:rFonts w:ascii="Times New Roman" w:hAnsi="Times New Roman" w:cs="Times New Roman"/>
            <w:sz w:val="24"/>
            <w:szCs w:val="24"/>
          </w:rPr>
          <w:t>measures</w:t>
        </w:r>
      </w:ins>
      <w:del w:id="734" w:author="Miller, Harvey J." w:date="2019-06-25T14:17:00Z">
        <w:r w:rsidDel="00C24714">
          <w:rPr>
            <w:rFonts w:ascii="Times New Roman" w:hAnsi="Times New Roman" w:cs="Times New Roman"/>
            <w:sz w:val="24"/>
            <w:szCs w:val="24"/>
          </w:rPr>
          <w:delText>indexes</w:delText>
        </w:r>
      </w:del>
      <w:r>
        <w:rPr>
          <w:rFonts w:ascii="Times New Roman" w:hAnsi="Times New Roman" w:cs="Times New Roman"/>
          <w:sz w:val="24"/>
          <w:szCs w:val="24"/>
        </w:rPr>
        <w:t xml:space="preserve">: </w:t>
      </w:r>
      <w:ins w:id="735" w:author="Miller, Harvey J." w:date="2019-06-25T14:17:00Z">
        <w:r w:rsidR="00C24714">
          <w:rPr>
            <w:rFonts w:ascii="Times New Roman" w:hAnsi="Times New Roman" w:cs="Times New Roman"/>
            <w:sz w:val="24"/>
            <w:szCs w:val="24"/>
          </w:rPr>
          <w:t xml:space="preserve">the </w:t>
        </w:r>
      </w:ins>
      <w:r>
        <w:rPr>
          <w:rFonts w:ascii="Times New Roman" w:hAnsi="Times New Roman" w:cs="Times New Roman"/>
          <w:sz w:val="24"/>
          <w:szCs w:val="24"/>
        </w:rPr>
        <w:t>missing risk (MR) and average waiting time (AWT).</w:t>
      </w:r>
    </w:p>
    <w:p w14:paraId="500871D1" w14:textId="77777777" w:rsidR="00236BA0" w:rsidRDefault="00236BA0">
      <w:pPr>
        <w:jc w:val="both"/>
        <w:rPr>
          <w:rFonts w:ascii="Times New Roman" w:hAnsi="Times New Roman" w:cs="Times New Roman"/>
          <w:sz w:val="24"/>
          <w:szCs w:val="24"/>
        </w:rPr>
        <w:pPrChange w:id="736" w:author="Miller, Harvey J." w:date="2019-06-25T14:16:00Z">
          <w:pPr/>
        </w:pPrChange>
      </w:pPr>
    </w:p>
    <w:p w14:paraId="07955611" w14:textId="50B2DC94" w:rsidR="009B5263" w:rsidRDefault="009B5263">
      <w:pPr>
        <w:jc w:val="both"/>
        <w:rPr>
          <w:rFonts w:ascii="Times New Roman" w:hAnsi="Times New Roman" w:cs="Times New Roman"/>
          <w:sz w:val="24"/>
          <w:szCs w:val="24"/>
        </w:rPr>
        <w:pPrChange w:id="737" w:author="Miller, Harvey J." w:date="2019-06-25T14:25:00Z">
          <w:pPr/>
        </w:pPrChange>
      </w:pPr>
      <w:del w:id="738" w:author="Miller, Harvey J." w:date="2019-06-25T14:18:00Z">
        <w:r w:rsidDel="00C24714">
          <w:rPr>
            <w:rFonts w:ascii="Times New Roman" w:hAnsi="Times New Roman" w:cs="Times New Roman"/>
            <w:sz w:val="24"/>
            <w:szCs w:val="24"/>
          </w:rPr>
          <w:delText>[</w:delText>
        </w:r>
      </w:del>
      <w:r>
        <w:rPr>
          <w:rFonts w:ascii="Times New Roman" w:hAnsi="Times New Roman" w:cs="Times New Roman"/>
          <w:b/>
          <w:sz w:val="24"/>
          <w:szCs w:val="24"/>
        </w:rPr>
        <w:t>Miss</w:t>
      </w:r>
      <w:ins w:id="739" w:author="Miller, Harvey J." w:date="2019-06-25T14:24:00Z">
        <w:r w:rsidR="00236BA0">
          <w:rPr>
            <w:rFonts w:ascii="Times New Roman" w:hAnsi="Times New Roman" w:cs="Times New Roman"/>
            <w:b/>
            <w:sz w:val="24"/>
            <w:szCs w:val="24"/>
          </w:rPr>
          <w:t>ed bus</w:t>
        </w:r>
      </w:ins>
      <w:del w:id="740" w:author="Miller, Harvey J." w:date="2019-06-25T14:24:00Z">
        <w:r w:rsidDel="00236BA0">
          <w:rPr>
            <w:rFonts w:ascii="Times New Roman" w:hAnsi="Times New Roman" w:cs="Times New Roman"/>
            <w:b/>
            <w:sz w:val="24"/>
            <w:szCs w:val="24"/>
          </w:rPr>
          <w:delText>ing</w:delText>
        </w:r>
      </w:del>
      <w:r>
        <w:rPr>
          <w:rFonts w:ascii="Times New Roman" w:hAnsi="Times New Roman" w:cs="Times New Roman"/>
          <w:b/>
          <w:sz w:val="24"/>
          <w:szCs w:val="24"/>
        </w:rPr>
        <w:t xml:space="preserve"> risk</w:t>
      </w:r>
      <w:ins w:id="741" w:author="Miller, Harvey J." w:date="2019-06-25T14:19:00Z">
        <w:r w:rsidR="00236BA0">
          <w:rPr>
            <w:rFonts w:ascii="Times New Roman" w:hAnsi="Times New Roman" w:cs="Times New Roman"/>
            <w:b/>
            <w:sz w:val="24"/>
            <w:szCs w:val="24"/>
          </w:rPr>
          <w:t xml:space="preserve">.  </w:t>
        </w:r>
        <w:r w:rsidR="00236BA0">
          <w:rPr>
            <w:rFonts w:ascii="Times New Roman" w:hAnsi="Times New Roman" w:cs="Times New Roman"/>
            <w:sz w:val="24"/>
            <w:szCs w:val="24"/>
          </w:rPr>
          <w:t>The missed bus risk measures the probability of</w:t>
        </w:r>
      </w:ins>
      <w:ins w:id="742" w:author="Miller, Harvey J." w:date="2019-06-25T14:24:00Z">
        <w:r w:rsidR="00236BA0">
          <w:rPr>
            <w:rFonts w:ascii="Times New Roman" w:hAnsi="Times New Roman" w:cs="Times New Roman"/>
            <w:sz w:val="24"/>
            <w:szCs w:val="24"/>
          </w:rPr>
          <w:t xml:space="preserve"> missing a bus based on the</w:t>
        </w:r>
      </w:ins>
      <w:ins w:id="743" w:author="Miller, Harvey J." w:date="2019-06-25T14:25:00Z">
        <w:r w:rsidR="00236BA0">
          <w:rPr>
            <w:rFonts w:ascii="Times New Roman" w:hAnsi="Times New Roman" w:cs="Times New Roman"/>
            <w:sz w:val="24"/>
            <w:szCs w:val="24"/>
          </w:rPr>
          <w:t xml:space="preserve"> </w:t>
        </w:r>
      </w:ins>
      <w:ins w:id="744" w:author="Miller, Harvey J." w:date="2019-06-25T14:26:00Z">
        <w:r w:rsidR="00236BA0">
          <w:rPr>
            <w:rFonts w:ascii="Times New Roman" w:hAnsi="Times New Roman" w:cs="Times New Roman"/>
            <w:sz w:val="24"/>
            <w:szCs w:val="24"/>
          </w:rPr>
          <w:t xml:space="preserve">TPS relative to the </w:t>
        </w:r>
      </w:ins>
      <w:ins w:id="745" w:author="Miller, Harvey J." w:date="2019-06-25T14:25:00Z">
        <w:r w:rsidR="00236BA0">
          <w:rPr>
            <w:rFonts w:ascii="Times New Roman" w:hAnsi="Times New Roman" w:cs="Times New Roman"/>
            <w:sz w:val="24"/>
            <w:szCs w:val="24"/>
          </w:rPr>
          <w:t>actual performance of the transit system</w:t>
        </w:r>
      </w:ins>
      <w:ins w:id="746" w:author="Miller, Harvey J." w:date="2019-06-25T14:26:00Z">
        <w:r w:rsidR="00236BA0">
          <w:rPr>
            <w:rFonts w:ascii="Times New Roman" w:hAnsi="Times New Roman" w:cs="Times New Roman"/>
            <w:sz w:val="24"/>
            <w:szCs w:val="24"/>
          </w:rPr>
          <w:t>:</w:t>
        </w:r>
      </w:ins>
      <w:ins w:id="747" w:author="Miller, Harvey J." w:date="2019-06-25T14:24:00Z">
        <w:r w:rsidR="00236BA0">
          <w:rPr>
            <w:rFonts w:ascii="Times New Roman" w:hAnsi="Times New Roman" w:cs="Times New Roman"/>
            <w:sz w:val="24"/>
            <w:szCs w:val="24"/>
          </w:rPr>
          <w:t xml:space="preserve"> </w:t>
        </w:r>
      </w:ins>
      <w:del w:id="748" w:author="Miller, Harvey J." w:date="2019-06-25T14:18:00Z">
        <w:r w:rsidDel="00C24714">
          <w:rPr>
            <w:rFonts w:ascii="Times New Roman" w:hAnsi="Times New Roman" w:cs="Times New Roman"/>
            <w:sz w:val="24"/>
            <w:szCs w:val="24"/>
          </w:rPr>
          <w:delText>]</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6F5EBCF2" w14:textId="77777777" w:rsidTr="009B5263">
        <w:trPr>
          <w:trHeight w:val="580"/>
          <w:jc w:val="center"/>
        </w:trPr>
        <w:tc>
          <w:tcPr>
            <w:tcW w:w="256" w:type="pct"/>
            <w:vAlign w:val="center"/>
          </w:tcPr>
          <w:p w14:paraId="07138573" w14:textId="77777777"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14:paraId="12F333E5" w14:textId="77777777"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71A84A0"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14:paraId="2083936A" w14:textId="77777777" w:rsidR="009B5263" w:rsidRDefault="009B5263" w:rsidP="009B5263">
      <w:pPr>
        <w:spacing w:line="240" w:lineRule="auto"/>
        <w:rPr>
          <w:rFonts w:ascii="Times New Roman" w:hAnsi="Times New Roman" w:cs="Times New Roman"/>
          <w:sz w:val="24"/>
          <w:szCs w:val="24"/>
        </w:rPr>
      </w:pPr>
    </w:p>
    <w:p w14:paraId="72BB1AF4" w14:textId="77777777" w:rsidR="009B5263" w:rsidRDefault="009B5263" w:rsidP="009B5263">
      <w:pPr>
        <w:spacing w:line="240" w:lineRule="auto"/>
        <w:rPr>
          <w:rFonts w:ascii="Times New Roman" w:eastAsia="Yu Mincho" w:hAnsi="Times New Roman" w:cs="Times New Roman"/>
          <w:sz w:val="24"/>
          <w:szCs w:val="24"/>
          <w:lang w:eastAsia="ja-JP"/>
        </w:rPr>
      </w:pPr>
      <w:commentRangeStart w:id="749"/>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749"/>
        <m:r>
          <m:rPr>
            <m:sty m:val="p"/>
          </m:rPr>
          <w:rPr>
            <w:rStyle w:val="CommentReference"/>
          </w:rPr>
          <w:commentReference w:id="749"/>
        </m:r>
      </m:oMath>
    </w:p>
    <w:p w14:paraId="0A7F4A63" w14:textId="6797DC79" w:rsidR="00213E4B" w:rsidRDefault="00213E4B">
      <w:pPr>
        <w:spacing w:line="240" w:lineRule="auto"/>
        <w:ind w:firstLine="720"/>
        <w:jc w:val="both"/>
        <w:rPr>
          <w:ins w:id="750" w:author="Luyu Liu" w:date="2019-06-25T21:55:00Z"/>
          <w:rFonts w:ascii="Times New Roman" w:hAnsi="Times New Roman" w:cs="Times New Roman"/>
          <w:sz w:val="24"/>
          <w:szCs w:val="24"/>
        </w:rPr>
        <w:pPrChange w:id="751" w:author="Luyu Liu" w:date="2019-06-25T21:59:00Z">
          <w:pPr>
            <w:spacing w:line="240" w:lineRule="auto"/>
            <w:jc w:val="both"/>
          </w:pPr>
        </w:pPrChange>
      </w:pPr>
      <w:ins w:id="752" w:author="Luyu Liu" w:date="2019-06-25T21:55:00Z">
        <w:r>
          <w:rPr>
            <w:rFonts w:ascii="Times New Roman" w:hAnsi="Times New Roman" w:cs="Times New Roman"/>
            <w:sz w:val="24"/>
            <w:szCs w:val="24"/>
          </w:rPr>
          <w:t xml:space="preserve">Here </w:t>
        </w:r>
      </w:ins>
      <w:ins w:id="753" w:author="Luyu Liu" w:date="2019-06-25T21:56:00Z">
        <w:r>
          <w:rPr>
            <w:rFonts w:ascii="Times New Roman" w:hAnsi="Times New Roman" w:cs="Times New Roman"/>
            <w:sz w:val="24"/>
            <w:szCs w:val="24"/>
          </w:rPr>
          <w:t>we define missing a bus/train as a phenomenon that the actual bus</w:t>
        </w:r>
      </w:ins>
      <w:ins w:id="754" w:author="Luyu Liu" w:date="2019-06-25T21:57:00Z">
        <w:r>
          <w:rPr>
            <w:rFonts w:ascii="Times New Roman" w:hAnsi="Times New Roman" w:cs="Times New Roman"/>
            <w:sz w:val="24"/>
            <w:szCs w:val="24"/>
          </w:rPr>
          <w:t>’s desynchronization degree is larger than 0.</w:t>
        </w:r>
      </w:ins>
      <w:ins w:id="755" w:author="Luyu Liu" w:date="2019-06-25T21:58:00Z">
        <w:r>
          <w:rPr>
            <w:rFonts w:ascii="Times New Roman" w:hAnsi="Times New Roman" w:cs="Times New Roman"/>
            <w:sz w:val="24"/>
            <w:szCs w:val="24"/>
          </w:rPr>
          <w:t xml:space="preserve"> This also means that the user t</w:t>
        </w:r>
      </w:ins>
      <w:ins w:id="756" w:author="Luyu Liu" w:date="2019-06-25T21:59:00Z">
        <w:r>
          <w:rPr>
            <w:rFonts w:ascii="Times New Roman" w:hAnsi="Times New Roman" w:cs="Times New Roman"/>
            <w:sz w:val="24"/>
            <w:szCs w:val="24"/>
          </w:rPr>
          <w:t>akes a different bus after the scheduled bus.</w:t>
        </w:r>
      </w:ins>
    </w:p>
    <w:p w14:paraId="77722672" w14:textId="77777777" w:rsidR="00213E4B" w:rsidRDefault="00213E4B" w:rsidP="009B5263">
      <w:pPr>
        <w:spacing w:line="240" w:lineRule="auto"/>
        <w:jc w:val="both"/>
        <w:rPr>
          <w:rFonts w:ascii="Times New Roman" w:hAnsi="Times New Roman" w:cs="Times New Roman"/>
          <w:sz w:val="24"/>
          <w:szCs w:val="24"/>
        </w:rPr>
      </w:pPr>
    </w:p>
    <w:p w14:paraId="7174AF25" w14:textId="3535B296" w:rsidR="009B5263" w:rsidRDefault="009B5263" w:rsidP="009B5263">
      <w:pPr>
        <w:spacing w:line="240" w:lineRule="auto"/>
        <w:jc w:val="both"/>
        <w:rPr>
          <w:rFonts w:ascii="Times New Roman" w:hAnsi="Times New Roman" w:cs="Times New Roman"/>
          <w:sz w:val="24"/>
          <w:szCs w:val="24"/>
        </w:rPr>
      </w:pPr>
      <w:del w:id="757" w:author="Miller, Harvey J." w:date="2019-06-25T14:19:00Z">
        <w:r w:rsidDel="00236BA0">
          <w:rPr>
            <w:rFonts w:ascii="Times New Roman" w:hAnsi="Times New Roman" w:cs="Times New Roman"/>
            <w:sz w:val="24"/>
            <w:szCs w:val="24"/>
          </w:rPr>
          <w:delText>[</w:delText>
        </w:r>
      </w:del>
      <w:ins w:id="758" w:author="Miller, Harvey J." w:date="2019-06-25T14:26:00Z">
        <w:r w:rsidR="00236BA0">
          <w:rPr>
            <w:rFonts w:ascii="Times New Roman" w:hAnsi="Times New Roman" w:cs="Times New Roman"/>
            <w:b/>
            <w:sz w:val="24"/>
            <w:szCs w:val="24"/>
          </w:rPr>
          <w:t>Average w</w:t>
        </w:r>
      </w:ins>
      <w:del w:id="759" w:author="Miller, Harvey J." w:date="2019-06-25T14:26:00Z">
        <w:r w:rsidDel="00236BA0">
          <w:rPr>
            <w:rFonts w:ascii="Times New Roman" w:hAnsi="Times New Roman" w:cs="Times New Roman"/>
            <w:b/>
            <w:sz w:val="24"/>
            <w:szCs w:val="24"/>
          </w:rPr>
          <w:delText>W</w:delText>
        </w:r>
      </w:del>
      <w:r>
        <w:rPr>
          <w:rFonts w:ascii="Times New Roman" w:hAnsi="Times New Roman" w:cs="Times New Roman"/>
          <w:b/>
          <w:sz w:val="24"/>
          <w:szCs w:val="24"/>
        </w:rPr>
        <w:t>aiting time</w:t>
      </w:r>
      <w:ins w:id="760" w:author="Miller, Harvey J." w:date="2019-06-25T14:26:00Z">
        <w:r w:rsidR="00236BA0">
          <w:rPr>
            <w:rFonts w:ascii="Times New Roman" w:hAnsi="Times New Roman" w:cs="Times New Roman"/>
            <w:sz w:val="24"/>
            <w:szCs w:val="24"/>
          </w:rPr>
          <w:t xml:space="preserve">.  Average waiting time </w:t>
        </w:r>
      </w:ins>
      <w:ins w:id="761" w:author="Miller, Harvey J." w:date="2019-06-25T14:27:00Z">
        <w:r w:rsidR="00585A4C">
          <w:rPr>
            <w:rFonts w:ascii="Times New Roman" w:hAnsi="Times New Roman" w:cs="Times New Roman"/>
            <w:sz w:val="24"/>
            <w:szCs w:val="24"/>
          </w:rPr>
          <w:t>measures the expected wait</w:t>
        </w:r>
        <w:r w:rsidR="00236BA0">
          <w:rPr>
            <w:rFonts w:ascii="Times New Roman" w:hAnsi="Times New Roman" w:cs="Times New Roman"/>
            <w:sz w:val="24"/>
            <w:szCs w:val="24"/>
          </w:rPr>
          <w:t xml:space="preserve"> time </w:t>
        </w:r>
      </w:ins>
      <w:ins w:id="762" w:author="Miller, Harvey J." w:date="2019-06-25T14:30:00Z">
        <w:r w:rsidR="00585A4C">
          <w:rPr>
            <w:rFonts w:ascii="Times New Roman" w:hAnsi="Times New Roman" w:cs="Times New Roman"/>
            <w:sz w:val="24"/>
            <w:szCs w:val="24"/>
          </w:rPr>
          <w:t>across all trips</w:t>
        </w:r>
      </w:ins>
      <w:ins w:id="763" w:author="Miller, Harvey J." w:date="2019-06-25T14:31:00Z">
        <w:r w:rsidR="00585A4C">
          <w:rPr>
            <w:rFonts w:ascii="Times New Roman" w:hAnsi="Times New Roman" w:cs="Times New Roman"/>
            <w:sz w:val="24"/>
            <w:szCs w:val="24"/>
          </w:rPr>
          <w:t xml:space="preserve"> based on the TPS</w:t>
        </w:r>
      </w:ins>
      <w:ins w:id="764" w:author="Miller, Harvey J." w:date="2019-06-25T14:30:00Z">
        <w:r w:rsidR="00585A4C">
          <w:rPr>
            <w:rFonts w:ascii="Times New Roman" w:hAnsi="Times New Roman" w:cs="Times New Roman"/>
            <w:sz w:val="24"/>
            <w:szCs w:val="24"/>
          </w:rPr>
          <w:t>.  W</w:t>
        </w:r>
      </w:ins>
      <w:ins w:id="765" w:author="Miller, Harvey J." w:date="2019-06-25T14:31:00Z">
        <w:r w:rsidR="00585A4C">
          <w:rPr>
            <w:rFonts w:ascii="Times New Roman" w:hAnsi="Times New Roman" w:cs="Times New Roman"/>
            <w:sz w:val="24"/>
            <w:szCs w:val="24"/>
          </w:rPr>
          <w:t>e</w:t>
        </w:r>
      </w:ins>
      <w:ins w:id="766" w:author="Miller, Harvey J." w:date="2019-06-25T14:30:00Z">
        <w:r w:rsidR="00585A4C">
          <w:rPr>
            <w:rFonts w:ascii="Times New Roman" w:hAnsi="Times New Roman" w:cs="Times New Roman"/>
            <w:sz w:val="24"/>
            <w:szCs w:val="24"/>
          </w:rPr>
          <w:t xml:space="preserve"> start by defining the</w:t>
        </w:r>
      </w:ins>
      <w:ins w:id="767" w:author="Miller, Harvey J." w:date="2019-06-25T14:31:00Z">
        <w:r w:rsidR="00585A4C">
          <w:rPr>
            <w:rFonts w:ascii="Times New Roman" w:hAnsi="Times New Roman" w:cs="Times New Roman"/>
            <w:sz w:val="24"/>
            <w:szCs w:val="24"/>
          </w:rPr>
          <w:t xml:space="preserve"> actual wait time:</w:t>
        </w:r>
      </w:ins>
      <w:ins w:id="768" w:author="Miller, Harvey J." w:date="2019-06-25T14:30:00Z">
        <w:r w:rsidR="00585A4C">
          <w:rPr>
            <w:rFonts w:ascii="Times New Roman" w:hAnsi="Times New Roman" w:cs="Times New Roman"/>
            <w:sz w:val="24"/>
            <w:szCs w:val="24"/>
          </w:rPr>
          <w:t xml:space="preserve"> </w:t>
        </w:r>
      </w:ins>
      <w:del w:id="769" w:author="Miller, Harvey J." w:date="2019-06-25T14:19:00Z">
        <w:r w:rsidDel="00236BA0">
          <w:rPr>
            <w:rFonts w:ascii="Times New Roman" w:hAnsi="Times New Roman" w:cs="Times New Roman"/>
            <w:sz w:val="24"/>
            <w:szCs w:val="24"/>
          </w:rPr>
          <w:delText>]</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6C93D4F" w14:textId="77777777" w:rsidTr="009B5263">
        <w:trPr>
          <w:trHeight w:val="580"/>
          <w:jc w:val="center"/>
        </w:trPr>
        <w:tc>
          <w:tcPr>
            <w:tcW w:w="256" w:type="pct"/>
            <w:vAlign w:val="center"/>
          </w:tcPr>
          <w:p w14:paraId="24701D5F"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7C2393F5"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7BF02505"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14:paraId="3141C95B" w14:textId="77777777"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43D670BD" w14:textId="77777777"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22973DF9" w14:textId="77777777" w:rsidTr="009B5263">
        <w:trPr>
          <w:trHeight w:val="580"/>
          <w:jc w:val="center"/>
        </w:trPr>
        <w:tc>
          <w:tcPr>
            <w:tcW w:w="256" w:type="pct"/>
            <w:vAlign w:val="center"/>
          </w:tcPr>
          <w:p w14:paraId="14AFE3D8"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3AC49F80" w14:textId="77777777" w:rsidR="009B5263" w:rsidRDefault="001E49B0">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2427B6A9"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14:paraId="1F31455D" w14:textId="77777777"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EC0691C" w14:textId="77777777" w:rsidTr="009B5263">
        <w:trPr>
          <w:trHeight w:val="580"/>
          <w:jc w:val="center"/>
        </w:trPr>
        <w:tc>
          <w:tcPr>
            <w:tcW w:w="256" w:type="pct"/>
            <w:vAlign w:val="center"/>
          </w:tcPr>
          <w:p w14:paraId="403EB456"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40991FE2"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4D68F65F" w14:textId="77777777" w:rsidR="009B5263" w:rsidRPr="006D08E3" w:rsidRDefault="009B5263" w:rsidP="0078480E">
            <w:pPr>
              <w:pStyle w:val="TimesNewRoman"/>
              <w:rPr>
                <w:rFonts w:asciiTheme="minorHAnsi" w:hAnsiTheme="minorHAnsi" w:cstheme="minorBidi"/>
                <w:sz w:val="18"/>
                <w:szCs w:val="18"/>
              </w:rPr>
            </w:pPr>
            <w:bookmarkStart w:id="770"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770"/>
            <w:r>
              <w:rPr>
                <w:rFonts w:eastAsia="Yu Mincho"/>
                <w:lang w:eastAsia="ja-JP"/>
              </w:rPr>
              <w:t>)</w:t>
            </w:r>
          </w:p>
        </w:tc>
      </w:tr>
    </w:tbl>
    <w:p w14:paraId="468D45C4" w14:textId="77777777"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34BA4DF0" w14:textId="583C3D3D"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del w:id="771" w:author="Miller, Harvey J." w:date="2019-06-25T14:32:00Z">
        <w:r w:rsidDel="00585A4C">
          <w:rPr>
            <w:rFonts w:ascii="Times New Roman" w:hAnsi="Times New Roman" w:cs="Times New Roman"/>
            <w:sz w:val="24"/>
            <w:szCs w:val="24"/>
          </w:rPr>
          <w:delText xml:space="preserve">Besides single trip’s waiting time, we can also calculate </w:delText>
        </w:r>
      </w:del>
      <w:ins w:id="772" w:author="Miller, Harvey J." w:date="2019-06-25T14:32:00Z">
        <w:r w:rsidR="00585A4C">
          <w:rPr>
            <w:rFonts w:ascii="Times New Roman" w:hAnsi="Times New Roman" w:cs="Times New Roman"/>
            <w:sz w:val="24"/>
            <w:szCs w:val="24"/>
          </w:rPr>
          <w:t>T</w:t>
        </w:r>
      </w:ins>
      <w:del w:id="773" w:author="Miller, Harvey J." w:date="2019-06-25T14:32:00Z">
        <w:r w:rsidDel="00585A4C">
          <w:rPr>
            <w:rFonts w:ascii="Times New Roman" w:hAnsi="Times New Roman" w:cs="Times New Roman"/>
            <w:sz w:val="24"/>
            <w:szCs w:val="24"/>
          </w:rPr>
          <w:delText>t</w:delText>
        </w:r>
      </w:del>
      <w:r>
        <w:rPr>
          <w:rFonts w:ascii="Times New Roman" w:hAnsi="Times New Roman" w:cs="Times New Roman"/>
          <w:sz w:val="24"/>
          <w:szCs w:val="24"/>
        </w:rPr>
        <w:t xml:space="preserve">he mean of waiting time’s distribution </w:t>
      </w:r>
      <w:ins w:id="774" w:author="Miller, Harvey J." w:date="2019-06-25T14:32:00Z">
        <w:r w:rsidR="00585A4C">
          <w:rPr>
            <w:rFonts w:ascii="Times New Roman" w:hAnsi="Times New Roman" w:cs="Times New Roman"/>
            <w:sz w:val="24"/>
            <w:szCs w:val="24"/>
          </w:rPr>
          <w:t>across</w:t>
        </w:r>
      </w:ins>
      <w:del w:id="775" w:author="Miller, Harvey J." w:date="2019-06-25T14:32:00Z">
        <w:r w:rsidDel="00585A4C">
          <w:rPr>
            <w:rFonts w:ascii="Times New Roman" w:hAnsi="Times New Roman" w:cs="Times New Roman"/>
            <w:sz w:val="24"/>
            <w:szCs w:val="24"/>
          </w:rPr>
          <w:delText>of</w:delText>
        </w:r>
      </w:del>
      <w:r>
        <w:rPr>
          <w:rFonts w:ascii="Times New Roman" w:hAnsi="Times New Roman" w:cs="Times New Roman"/>
          <w:sz w:val="24"/>
          <w:szCs w:val="24"/>
        </w:rPr>
        <w:t xml:space="preserve"> all trips</w:t>
      </w:r>
      <w:ins w:id="776" w:author="Miller, Harvey J." w:date="2019-06-25T14:32:00Z">
        <w:r w:rsidR="00585A4C">
          <w:rPr>
            <w:rFonts w:ascii="Times New Roman" w:hAnsi="Times New Roman" w:cs="Times New Roman"/>
            <w:sz w:val="24"/>
            <w:szCs w:val="24"/>
          </w:rPr>
          <w:t xml:space="preserve"> is the average waiting time</w:t>
        </w:r>
      </w:ins>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7C0EDDE" w14:textId="77777777" w:rsidTr="009B5263">
        <w:trPr>
          <w:trHeight w:val="580"/>
          <w:jc w:val="center"/>
        </w:trPr>
        <w:tc>
          <w:tcPr>
            <w:tcW w:w="256" w:type="pct"/>
            <w:vAlign w:val="center"/>
          </w:tcPr>
          <w:p w14:paraId="6A4CD2F1"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204550D4"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1E3A905C"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14:paraId="4F722C53" w14:textId="43A6B942" w:rsidR="009B5263" w:rsidRDefault="00236BA0" w:rsidP="009B5263">
      <w:pPr>
        <w:rPr>
          <w:rFonts w:ascii="Times New Roman" w:hAnsi="Times New Roman" w:cs="Times New Roman"/>
          <w:sz w:val="24"/>
          <w:szCs w:val="24"/>
        </w:rPr>
      </w:pPr>
      <w:ins w:id="777" w:author="Miller, Harvey J." w:date="2019-06-25T14:27:00Z">
        <w:r>
          <w:rPr>
            <w:rFonts w:ascii="Times New Roman" w:hAnsi="Times New Roman" w:cs="Times New Roman"/>
            <w:sz w:val="24"/>
            <w:szCs w:val="24"/>
          </w:rPr>
          <w:lastRenderedPageBreak/>
          <w:t>w</w:t>
        </w:r>
      </w:ins>
      <w:del w:id="778" w:author="Miller, Harvey J." w:date="2019-06-25T14:27:00Z">
        <w:r w:rsidR="009B5263" w:rsidDel="00236BA0">
          <w:rPr>
            <w:rFonts w:ascii="Times New Roman" w:hAnsi="Times New Roman" w:cs="Times New Roman"/>
            <w:sz w:val="24"/>
            <w:szCs w:val="24"/>
          </w:rPr>
          <w:delText>W</w:delText>
        </w:r>
      </w:del>
      <w:r w:rsidR="009B5263">
        <w:rPr>
          <w:rFonts w:ascii="Times New Roman" w:hAnsi="Times New Roman" w:cs="Times New Roman"/>
          <w:sz w:val="24"/>
          <w:szCs w:val="24"/>
        </w:rPr>
        <w:t>here: n is total number of trips.</w:t>
      </w:r>
    </w:p>
    <w:p w14:paraId="0BF9649F" w14:textId="77777777" w:rsidR="00236BA0" w:rsidRDefault="00236BA0" w:rsidP="009B5263">
      <w:pPr>
        <w:rPr>
          <w:ins w:id="779" w:author="Miller, Harvey J." w:date="2019-06-25T14:27:00Z"/>
          <w:rFonts w:ascii="Times New Roman" w:hAnsi="Times New Roman" w:cs="Times New Roman"/>
          <w:sz w:val="24"/>
          <w:szCs w:val="24"/>
        </w:rPr>
      </w:pPr>
    </w:p>
    <w:p w14:paraId="6A1B3B59" w14:textId="3A78F75D" w:rsidR="009B5263" w:rsidDel="004C10CF" w:rsidRDefault="009B5263">
      <w:pPr>
        <w:jc w:val="both"/>
        <w:rPr>
          <w:del w:id="780" w:author="Luyu Liu" w:date="2019-07-25T11:19:00Z"/>
          <w:rFonts w:ascii="Times New Roman" w:hAnsi="Times New Roman" w:cs="Times New Roman"/>
          <w:sz w:val="24"/>
          <w:szCs w:val="24"/>
        </w:rPr>
        <w:pPrChange w:id="781" w:author="Miller, Harvey J." w:date="2019-06-25T14:33:00Z">
          <w:pPr/>
        </w:pPrChange>
      </w:pPr>
      <w:commentRangeStart w:id="782"/>
      <w:del w:id="783" w:author="Luyu Liu" w:date="2019-07-25T11:19:00Z">
        <w:r w:rsidDel="004C10CF">
          <w:rPr>
            <w:rFonts w:ascii="Times New Roman" w:hAnsi="Times New Roman" w:cs="Times New Roman"/>
            <w:sz w:val="24"/>
            <w:szCs w:val="24"/>
          </w:rPr>
          <w:delText>[</w:delText>
        </w:r>
        <w:r w:rsidR="00CD1BAD" w:rsidDel="004C10CF">
          <w:rPr>
            <w:rFonts w:ascii="Times New Roman" w:hAnsi="Times New Roman" w:cs="Times New Roman"/>
            <w:b/>
            <w:sz w:val="24"/>
            <w:szCs w:val="24"/>
          </w:rPr>
          <w:delText>V</w:delText>
        </w:r>
        <w:r w:rsidR="006D4823" w:rsidRPr="006D4823" w:rsidDel="004C10CF">
          <w:rPr>
            <w:rFonts w:ascii="Times New Roman" w:hAnsi="Times New Roman" w:cs="Times New Roman"/>
            <w:b/>
            <w:sz w:val="24"/>
            <w:szCs w:val="24"/>
          </w:rPr>
          <w:delText>olunteered optimization</w:delText>
        </w:r>
        <w:r w:rsidR="006D4823" w:rsidDel="004C10CF">
          <w:rPr>
            <w:rFonts w:ascii="Times New Roman" w:hAnsi="Times New Roman" w:cs="Times New Roman"/>
            <w:b/>
            <w:sz w:val="24"/>
            <w:szCs w:val="24"/>
          </w:rPr>
          <w:delText xml:space="preserve"> and </w:delText>
        </w:r>
        <w:r w:rsidDel="004C10CF">
          <w:rPr>
            <w:rFonts w:ascii="Times New Roman" w:hAnsi="Times New Roman" w:cs="Times New Roman"/>
            <w:b/>
            <w:sz w:val="24"/>
            <w:szCs w:val="24"/>
          </w:rPr>
          <w:delText xml:space="preserve">PR </w:delText>
        </w:r>
      </w:del>
      <w:ins w:id="784" w:author="Miller, Harvey J." w:date="2019-06-25T14:30:00Z">
        <w:del w:id="785" w:author="Luyu Liu" w:date="2019-07-25T11:19:00Z">
          <w:r w:rsidR="00585A4C" w:rsidDel="004C10CF">
            <w:rPr>
              <w:rFonts w:ascii="Times New Roman" w:hAnsi="Times New Roman" w:cs="Times New Roman"/>
              <w:b/>
              <w:sz w:val="24"/>
              <w:szCs w:val="24"/>
            </w:rPr>
            <w:delText xml:space="preserve">with </w:delText>
          </w:r>
        </w:del>
      </w:ins>
      <w:del w:id="786" w:author="Luyu Liu" w:date="2019-07-25T11:19:00Z">
        <w:r w:rsidDel="004C10CF">
          <w:rPr>
            <w:rFonts w:ascii="Times New Roman" w:hAnsi="Times New Roman" w:cs="Times New Roman"/>
            <w:b/>
            <w:sz w:val="24"/>
            <w:szCs w:val="24"/>
          </w:rPr>
          <w:delText>optimal</w:delText>
        </w:r>
      </w:del>
      <w:ins w:id="787" w:author="Miller, Harvey J." w:date="2019-06-25T14:30:00Z">
        <w:del w:id="788" w:author="Luyu Liu" w:date="2019-07-25T11:19:00Z">
          <w:r w:rsidR="00585A4C" w:rsidDel="004C10CF">
            <w:rPr>
              <w:rFonts w:ascii="Times New Roman" w:hAnsi="Times New Roman" w:cs="Times New Roman"/>
              <w:b/>
              <w:sz w:val="24"/>
              <w:szCs w:val="24"/>
            </w:rPr>
            <w:delText xml:space="preserve"> insurance buffer</w:delText>
          </w:r>
        </w:del>
      </w:ins>
      <w:ins w:id="789" w:author="Miller, Harvey J." w:date="2019-06-25T14:28:00Z">
        <w:del w:id="790" w:author="Luyu Liu" w:date="2019-07-25T11:19:00Z">
          <w:r w:rsidR="00236BA0" w:rsidDel="004C10CF">
            <w:rPr>
              <w:rFonts w:ascii="Times New Roman" w:hAnsi="Times New Roman" w:cs="Times New Roman"/>
              <w:sz w:val="24"/>
              <w:szCs w:val="24"/>
            </w:rPr>
            <w:delText>.</w:delText>
          </w:r>
        </w:del>
      </w:ins>
      <w:del w:id="791" w:author="Luyu Liu" w:date="2019-07-25T11:19:00Z">
        <w:r w:rsidDel="004C10CF">
          <w:rPr>
            <w:rFonts w:ascii="Times New Roman" w:hAnsi="Times New Roman" w:cs="Times New Roman"/>
            <w:sz w:val="24"/>
            <w:szCs w:val="24"/>
          </w:rPr>
          <w:delText>]</w:delText>
        </w:r>
      </w:del>
      <w:ins w:id="792" w:author="Miller, Harvey J." w:date="2019-06-25T14:28:00Z">
        <w:del w:id="793" w:author="Luyu Liu" w:date="2019-07-25T11:19:00Z">
          <w:r w:rsidR="00236BA0" w:rsidDel="004C10CF">
            <w:rPr>
              <w:rFonts w:ascii="Times New Roman" w:hAnsi="Times New Roman" w:cs="Times New Roman"/>
              <w:sz w:val="24"/>
              <w:szCs w:val="24"/>
            </w:rPr>
            <w:delText xml:space="preserve">  </w:delText>
          </w:r>
        </w:del>
      </w:ins>
    </w:p>
    <w:p w14:paraId="31C0C550" w14:textId="3C9EA1C1" w:rsidR="006D4823" w:rsidDel="004C10CF" w:rsidRDefault="006D4823">
      <w:pPr>
        <w:jc w:val="both"/>
        <w:rPr>
          <w:del w:id="794" w:author="Luyu Liu" w:date="2019-07-25T11:19:00Z"/>
          <w:rFonts w:ascii="Times New Roman" w:hAnsi="Times New Roman" w:cs="Times New Roman"/>
          <w:sz w:val="24"/>
          <w:szCs w:val="24"/>
        </w:rPr>
        <w:pPrChange w:id="795" w:author="Miller, Harvey J." w:date="2019-06-25T14:33:00Z">
          <w:pPr/>
        </w:pPrChange>
      </w:pPr>
      <w:del w:id="796" w:author="Luyu Liu" w:date="2019-07-25T11:19:00Z">
        <w:r w:rsidDel="004C10CF">
          <w:rPr>
            <w:rFonts w:ascii="Times New Roman" w:hAnsi="Times New Roman" w:cs="Times New Roman"/>
            <w:sz w:val="24"/>
            <w:szCs w:val="24"/>
          </w:rPr>
          <w:delText>Previous research concentrated on</w:delText>
        </w:r>
        <w:r w:rsidR="00AF012A" w:rsidDel="004C10CF">
          <w:rPr>
            <w:rFonts w:ascii="Times New Roman" w:hAnsi="Times New Roman" w:cs="Times New Roman"/>
            <w:sz w:val="24"/>
            <w:szCs w:val="24"/>
          </w:rPr>
          <w:delText xml:space="preserve"> PT system’s</w:delText>
        </w:r>
        <w:r w:rsidDel="004C10CF">
          <w:rPr>
            <w:rFonts w:ascii="Times New Roman" w:hAnsi="Times New Roman" w:cs="Times New Roman"/>
            <w:sz w:val="24"/>
            <w:szCs w:val="24"/>
          </w:rPr>
          <w:delTex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delText>
        </w:r>
        <w:commentRangeEnd w:id="782"/>
        <w:r w:rsidR="00585A4C" w:rsidDel="004C10CF">
          <w:rPr>
            <w:rStyle w:val="CommentReference"/>
          </w:rPr>
          <w:commentReference w:id="782"/>
        </w:r>
      </w:del>
    </w:p>
    <w:p w14:paraId="4B5E4AD4" w14:textId="1F721AB4" w:rsidR="00B208F3" w:rsidDel="004C10CF" w:rsidRDefault="006D4823">
      <w:pPr>
        <w:ind w:firstLine="720"/>
        <w:jc w:val="both"/>
        <w:rPr>
          <w:del w:id="797" w:author="Luyu Liu" w:date="2019-07-25T11:19:00Z"/>
          <w:rFonts w:ascii="Times New Roman" w:hAnsi="Times New Roman" w:cs="Times New Roman"/>
          <w:sz w:val="24"/>
          <w:szCs w:val="24"/>
        </w:rPr>
        <w:pPrChange w:id="798" w:author="Miller, Harvey J." w:date="2019-06-25T14:33:00Z">
          <w:pPr>
            <w:ind w:firstLine="720"/>
          </w:pPr>
        </w:pPrChange>
      </w:pPr>
      <w:del w:id="799" w:author="Luyu Liu" w:date="2019-07-25T11:19:00Z">
        <w:r w:rsidDel="004C10CF">
          <w:rPr>
            <w:rFonts w:ascii="Times New Roman" w:hAnsi="Times New Roman" w:cs="Times New Roman"/>
            <w:sz w:val="24"/>
            <w:szCs w:val="24"/>
          </w:rPr>
          <w:delText xml:space="preserve">Correspondingly, we introduce the concept of </w:delText>
        </w:r>
        <w:r w:rsidRPr="00E86BF0" w:rsidDel="004C10CF">
          <w:rPr>
            <w:rStyle w:val="ItalicChar"/>
          </w:rPr>
          <w:delText>volunteered optimization</w:delText>
        </w:r>
        <w:r w:rsidDel="004C10CF">
          <w:rPr>
            <w:rFonts w:ascii="Times New Roman" w:hAnsi="Times New Roman" w:cs="Times New Roman"/>
            <w:sz w:val="24"/>
            <w:szCs w:val="24"/>
          </w:rPr>
          <w:delText>: despite PT systems’ instability and uncertainty, users with RTA can adapt and optimize each trip according to the delay and real-time information. Volunteered optimization is independent from the scheduled timetable</w:delText>
        </w:r>
        <w:r w:rsidR="003D2059" w:rsidDel="004C10CF">
          <w:rPr>
            <w:rFonts w:ascii="Times New Roman" w:hAnsi="Times New Roman" w:cs="Times New Roman"/>
            <w:sz w:val="24"/>
            <w:szCs w:val="24"/>
          </w:rPr>
          <w:delText>;</w:delText>
        </w:r>
        <w:r w:rsidDel="004C10CF">
          <w:rPr>
            <w:rFonts w:ascii="Times New Roman" w:hAnsi="Times New Roman" w:cs="Times New Roman"/>
            <w:sz w:val="24"/>
            <w:szCs w:val="24"/>
          </w:rPr>
          <w:delText xml:space="preserve"> instead, it is based on the real-time status and decentralized. With the maximization of waiting time reduction in the individual level, the overall waiting time penalty will also be diminished. </w:delText>
        </w:r>
        <w:r w:rsidR="003C24E0" w:rsidDel="004C10CF">
          <w:rPr>
            <w:rFonts w:ascii="Times New Roman" w:hAnsi="Times New Roman" w:cs="Times New Roman"/>
            <w:sz w:val="24"/>
            <w:szCs w:val="24"/>
          </w:rPr>
          <w:delText xml:space="preserve">To achieve volunteered optimization, it is necessary to optimize each individual </w:delText>
        </w:r>
        <w:r w:rsidR="00F7116C" w:rsidDel="004C10CF">
          <w:rPr>
            <w:rFonts w:ascii="Times New Roman" w:hAnsi="Times New Roman" w:cs="Times New Roman"/>
            <w:sz w:val="24"/>
            <w:szCs w:val="24"/>
          </w:rPr>
          <w:delText xml:space="preserve">trip, which is from PR </w:delText>
        </w:r>
        <w:r w:rsidR="00DA680E" w:rsidDel="004C10CF">
          <w:rPr>
            <w:rFonts w:ascii="Times New Roman" w:hAnsi="Times New Roman" w:cs="Times New Roman"/>
            <w:sz w:val="24"/>
            <w:szCs w:val="24"/>
          </w:rPr>
          <w:delText>TPS</w:delText>
        </w:r>
        <w:r w:rsidR="00F7116C" w:rsidDel="004C10CF">
          <w:rPr>
            <w:rFonts w:ascii="Times New Roman" w:hAnsi="Times New Roman" w:cs="Times New Roman"/>
            <w:sz w:val="24"/>
            <w:szCs w:val="24"/>
          </w:rPr>
          <w:delText xml:space="preserve"> family.</w:delText>
        </w:r>
        <w:r w:rsidR="003E66E6" w:rsidDel="004C10CF">
          <w:rPr>
            <w:rFonts w:ascii="Times New Roman" w:hAnsi="Times New Roman" w:cs="Times New Roman"/>
            <w:sz w:val="24"/>
            <w:szCs w:val="24"/>
          </w:rPr>
          <w:delText xml:space="preserve"> Correspondingly, we need to find an optimal PR </w:delText>
        </w:r>
        <w:r w:rsidR="00F223EA" w:rsidDel="004C10CF">
          <w:rPr>
            <w:rFonts w:ascii="Times New Roman" w:hAnsi="Times New Roman" w:cs="Times New Roman"/>
            <w:sz w:val="24"/>
            <w:szCs w:val="24"/>
          </w:rPr>
          <w:delText>TPS</w:delText>
        </w:r>
        <w:r w:rsidR="003E66E6" w:rsidDel="004C10CF">
          <w:rPr>
            <w:rFonts w:ascii="Times New Roman" w:hAnsi="Times New Roman" w:cs="Times New Roman"/>
            <w:sz w:val="24"/>
            <w:szCs w:val="24"/>
          </w:rPr>
          <w:delText xml:space="preserve">: </w:delText>
        </w:r>
        <w:r w:rsidR="003E66E6" w:rsidRPr="003E66E6" w:rsidDel="004C10CF">
          <w:rPr>
            <w:rFonts w:ascii="Times New Roman" w:hAnsi="Times New Roman" w:cs="Times New Roman"/>
            <w:i/>
            <w:sz w:val="24"/>
            <w:szCs w:val="24"/>
          </w:rPr>
          <w:delText>PR optimal</w:delText>
        </w:r>
        <w:r w:rsidR="003E66E6" w:rsidDel="004C10CF">
          <w:rPr>
            <w:rFonts w:ascii="Times New Roman" w:hAnsi="Times New Roman" w:cs="Times New Roman"/>
            <w:sz w:val="24"/>
            <w:szCs w:val="24"/>
          </w:rPr>
          <w:delText>.</w:delText>
        </w:r>
      </w:del>
    </w:p>
    <w:p w14:paraId="7B698CC4" w14:textId="7A6BBE0A" w:rsidR="009B5263" w:rsidDel="004C10CF" w:rsidRDefault="009B5263">
      <w:pPr>
        <w:ind w:firstLine="720"/>
        <w:jc w:val="both"/>
        <w:rPr>
          <w:del w:id="800" w:author="Luyu Liu" w:date="2019-07-25T11:19:00Z"/>
          <w:rFonts w:ascii="Times New Roman" w:hAnsi="Times New Roman" w:cs="Times New Roman"/>
          <w:sz w:val="24"/>
          <w:szCs w:val="24"/>
        </w:rPr>
        <w:pPrChange w:id="801" w:author="Miller, Harvey J." w:date="2019-06-25T14:33:00Z">
          <w:pPr>
            <w:ind w:firstLine="720"/>
          </w:pPr>
        </w:pPrChange>
      </w:pPr>
      <w:del w:id="802" w:author="Luyu Liu" w:date="2019-07-25T11:19:00Z">
        <w:r w:rsidDel="004C10CF">
          <w:rPr>
            <w:rFonts w:ascii="Times New Roman" w:hAnsi="Times New Roman" w:cs="Times New Roman"/>
            <w:sz w:val="24"/>
            <w:szCs w:val="24"/>
          </w:rPr>
          <w:delText xml:space="preserve">For PR or </w:delText>
        </w:r>
        <w:r w:rsidR="00BF5CDD" w:rsidDel="004C10CF">
          <w:rPr>
            <w:rFonts w:ascii="Times New Roman" w:hAnsi="Times New Roman" w:cs="Times New Roman"/>
            <w:sz w:val="24"/>
            <w:szCs w:val="24"/>
          </w:rPr>
          <w:delText>GR</w:delText>
        </w:r>
        <w:r w:rsidDel="004C10CF">
          <w:rPr>
            <w:rFonts w:ascii="Times New Roman" w:hAnsi="Times New Roman" w:cs="Times New Roman"/>
            <w:sz w:val="24"/>
            <w:szCs w:val="24"/>
          </w:rPr>
          <w:delText xml:space="preserve"> </w:delText>
        </w:r>
        <w:r w:rsidR="00F223EA" w:rsidDel="004C10CF">
          <w:rPr>
            <w:rFonts w:ascii="Times New Roman" w:hAnsi="Times New Roman" w:cs="Times New Roman"/>
            <w:sz w:val="24"/>
            <w:szCs w:val="24"/>
          </w:rPr>
          <w:delText>TPS</w:delText>
        </w:r>
        <w:r w:rsidDel="004C10CF">
          <w:rPr>
            <w:rFonts w:ascii="Times New Roman" w:hAnsi="Times New Roman" w:cs="Times New Roman"/>
            <w:sz w:val="24"/>
            <w:szCs w:val="24"/>
          </w:rPr>
          <w:delText xml:space="preserve">, the users will plan their HDT according to the bus’s </w:delText>
        </w:r>
        <w:r w:rsidR="000A44D5" w:rsidDel="004C10CF">
          <w:rPr>
            <w:rFonts w:ascii="Times New Roman" w:hAnsi="Times New Roman" w:cs="Times New Roman"/>
            <w:sz w:val="24"/>
            <w:szCs w:val="24"/>
          </w:rPr>
          <w:delText>ET</w:delText>
        </w:r>
        <w:r w:rsidR="00282525" w:rsidDel="004C10CF">
          <w:rPr>
            <w:rFonts w:ascii="Times New Roman" w:hAnsi="Times New Roman" w:cs="Times New Roman"/>
            <w:sz w:val="24"/>
            <w:szCs w:val="24"/>
          </w:rPr>
          <w:delText>D</w:delText>
        </w:r>
        <w:r w:rsidDel="004C10CF">
          <w:rPr>
            <w:rFonts w:ascii="Times New Roman" w:hAnsi="Times New Roman" w:cs="Times New Roman"/>
            <w:sz w:val="24"/>
            <w:szCs w:val="24"/>
          </w:rPr>
          <w:delText xml:space="preserve"> instead of the real arrival time. Here we define expected waiting time:</w:delText>
        </w:r>
      </w:del>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Del="004C10CF" w14:paraId="715ACC0D" w14:textId="562F72BD" w:rsidTr="003707EF">
        <w:trPr>
          <w:trHeight w:val="747"/>
          <w:jc w:val="center"/>
          <w:del w:id="803" w:author="Luyu Liu" w:date="2019-07-25T11:19:00Z"/>
        </w:trPr>
        <w:tc>
          <w:tcPr>
            <w:tcW w:w="255" w:type="pct"/>
            <w:vAlign w:val="center"/>
          </w:tcPr>
          <w:p w14:paraId="1B4A2EAC" w14:textId="12668A55" w:rsidR="009B5263" w:rsidDel="004C10CF" w:rsidRDefault="009B5263">
            <w:pPr>
              <w:jc w:val="both"/>
              <w:rPr>
                <w:del w:id="804" w:author="Luyu Liu" w:date="2019-07-25T11:19:00Z"/>
                <w:rFonts w:ascii="Times New Roman" w:eastAsia="Yu Mincho" w:hAnsi="Times New Roman" w:cs="Times New Roman"/>
                <w:sz w:val="24"/>
                <w:szCs w:val="24"/>
                <w:lang w:eastAsia="ja-JP"/>
              </w:rPr>
              <w:pPrChange w:id="805" w:author="Luyu Liu" w:date="2019-06-25T14:33:00Z">
                <w:pPr>
                  <w:jc w:val="center"/>
                </w:pPr>
              </w:pPrChange>
            </w:pPr>
          </w:p>
        </w:tc>
        <w:tc>
          <w:tcPr>
            <w:tcW w:w="4465" w:type="pct"/>
            <w:vAlign w:val="center"/>
            <w:hideMark/>
          </w:tcPr>
          <w:p w14:paraId="07ED2C84" w14:textId="2C877874" w:rsidR="009B5263" w:rsidDel="004C10CF" w:rsidRDefault="009B5263">
            <w:pPr>
              <w:jc w:val="both"/>
              <w:rPr>
                <w:del w:id="806" w:author="Luyu Liu" w:date="2019-07-25T11:19:00Z"/>
                <w:rFonts w:ascii="Times New Roman" w:hAnsi="Times New Roman" w:cs="Times New Roman"/>
                <w:sz w:val="24"/>
                <w:szCs w:val="24"/>
              </w:rPr>
              <w:pPrChange w:id="807" w:author="Luyu Liu" w:date="2019-06-25T14:33:00Z">
                <w:pPr/>
              </w:pPrChange>
            </w:pPr>
            <m:oMathPara>
              <m:oMath>
                <m:r>
                  <w:del w:id="808" w:author="Luyu Liu" w:date="2019-07-25T11:19:00Z">
                    <w:rPr>
                      <w:rFonts w:ascii="Cambria Math" w:hAnsi="Cambria Math" w:cs="Times New Roman"/>
                      <w:sz w:val="24"/>
                      <w:szCs w:val="24"/>
                    </w:rPr>
                    <m:t>δ</m:t>
                  </w:del>
                </m:r>
                <m:sSup>
                  <m:sSupPr>
                    <m:ctrlPr>
                      <w:del w:id="809" w:author="Luyu Liu" w:date="2019-07-25T11:19:00Z">
                        <w:rPr>
                          <w:rFonts w:ascii="Cambria Math" w:hAnsi="Cambria Math" w:cs="Times New Roman"/>
                          <w:i/>
                          <w:sz w:val="24"/>
                          <w:szCs w:val="24"/>
                        </w:rPr>
                      </w:del>
                    </m:ctrlPr>
                  </m:sSupPr>
                  <m:e>
                    <m:r>
                      <w:del w:id="810" w:author="Luyu Liu" w:date="2019-07-25T11:19:00Z">
                        <w:rPr>
                          <w:rFonts w:ascii="Cambria Math" w:hAnsi="Cambria Math" w:cs="Times New Roman"/>
                          <w:sz w:val="24"/>
                          <w:szCs w:val="24"/>
                        </w:rPr>
                        <m:t>t</m:t>
                      </w:del>
                    </m:r>
                  </m:e>
                  <m:sup>
                    <m:r>
                      <w:del w:id="811" w:author="Luyu Liu" w:date="2019-07-25T11:19:00Z">
                        <w:rPr>
                          <w:rFonts w:ascii="Cambria Math" w:hAnsi="Cambria Math" w:cs="Times New Roman"/>
                          <w:sz w:val="24"/>
                          <w:szCs w:val="24"/>
                        </w:rPr>
                        <m:t>'</m:t>
                      </w:del>
                    </m:r>
                  </m:sup>
                </m:sSup>
                <m:r>
                  <w:del w:id="812" w:author="Luyu Liu" w:date="2019-07-25T11:19:00Z">
                    <w:rPr>
                      <w:rFonts w:ascii="Cambria Math" w:hAnsi="Cambria Math" w:cs="Times New Roman"/>
                      <w:sz w:val="24"/>
                      <w:szCs w:val="24"/>
                    </w:rPr>
                    <m:t>=</m:t>
                  </w:del>
                </m:r>
                <m:sSub>
                  <m:sSubPr>
                    <m:ctrlPr>
                      <w:del w:id="813" w:author="Luyu Liu" w:date="2019-07-25T11:19:00Z">
                        <w:rPr>
                          <w:rFonts w:ascii="Cambria Math" w:hAnsi="Cambria Math" w:cs="Times New Roman"/>
                          <w:i/>
                          <w:sz w:val="24"/>
                          <w:szCs w:val="24"/>
                        </w:rPr>
                      </w:del>
                    </m:ctrlPr>
                  </m:sSubPr>
                  <m:e>
                    <m:r>
                      <w:del w:id="814" w:author="Luyu Liu" w:date="2019-07-25T11:19:00Z">
                        <w:rPr>
                          <w:rFonts w:ascii="Cambria Math" w:hAnsi="Cambria Math" w:cs="Times New Roman"/>
                          <w:sz w:val="24"/>
                          <w:szCs w:val="24"/>
                        </w:rPr>
                        <m:t>T</m:t>
                      </w:del>
                    </m:r>
                  </m:e>
                  <m:sub>
                    <m:r>
                      <w:del w:id="815" w:author="Luyu Liu" w:date="2019-07-25T11:19:00Z">
                        <w:rPr>
                          <w:rFonts w:ascii="Cambria Math" w:hAnsi="Cambria Math" w:cs="Times New Roman"/>
                          <w:sz w:val="24"/>
                          <w:szCs w:val="24"/>
                        </w:rPr>
                        <m:t>ex</m:t>
                      </w:del>
                    </m:r>
                  </m:sub>
                </m:sSub>
                <m:d>
                  <m:dPr>
                    <m:ctrlPr>
                      <w:del w:id="816" w:author="Luyu Liu" w:date="2019-07-25T11:19:00Z">
                        <w:rPr>
                          <w:rFonts w:ascii="Cambria Math" w:hAnsi="Cambria Math" w:cs="Times New Roman"/>
                          <w:i/>
                          <w:sz w:val="24"/>
                          <w:szCs w:val="24"/>
                        </w:rPr>
                      </w:del>
                    </m:ctrlPr>
                  </m:dPr>
                  <m:e>
                    <m:r>
                      <w:del w:id="817" w:author="Luyu Liu" w:date="2019-07-25T11:19:00Z">
                        <w:rPr>
                          <w:rFonts w:ascii="Cambria Math" w:hAnsi="Cambria Math" w:cs="Times New Roman"/>
                          <w:sz w:val="24"/>
                          <w:szCs w:val="24"/>
                        </w:rPr>
                        <m:t>t</m:t>
                      </w:del>
                    </m:r>
                  </m:e>
                </m:d>
                <m:r>
                  <w:del w:id="818" w:author="Luyu Liu" w:date="2019-07-25T11:19:00Z">
                    <w:rPr>
                      <w:rFonts w:ascii="Cambria Math" w:hAnsi="Cambria Math" w:cs="Times New Roman"/>
                      <w:sz w:val="24"/>
                      <w:szCs w:val="24"/>
                    </w:rPr>
                    <m:t>-t=</m:t>
                  </w:del>
                </m:r>
                <m:sSub>
                  <m:sSubPr>
                    <m:ctrlPr>
                      <w:del w:id="819" w:author="Luyu Liu" w:date="2019-07-25T11:19:00Z">
                        <w:rPr>
                          <w:rFonts w:ascii="Cambria Math" w:hAnsi="Cambria Math" w:cs="Times New Roman"/>
                          <w:i/>
                          <w:sz w:val="24"/>
                          <w:szCs w:val="24"/>
                        </w:rPr>
                      </w:del>
                    </m:ctrlPr>
                  </m:sSubPr>
                  <m:e>
                    <m:r>
                      <w:del w:id="820" w:author="Luyu Liu" w:date="2019-07-25T11:19:00Z">
                        <w:rPr>
                          <w:rFonts w:ascii="Cambria Math" w:hAnsi="Cambria Math" w:cs="Times New Roman"/>
                          <w:sz w:val="24"/>
                          <w:szCs w:val="24"/>
                        </w:rPr>
                        <m:t>T</m:t>
                      </w:del>
                    </m:r>
                  </m:e>
                  <m:sub>
                    <m:r>
                      <w:del w:id="821" w:author="Luyu Liu" w:date="2019-07-25T11:19:00Z">
                        <w:rPr>
                          <w:rFonts w:ascii="Cambria Math" w:hAnsi="Cambria Math" w:cs="Times New Roman"/>
                          <w:sz w:val="24"/>
                          <w:szCs w:val="24"/>
                        </w:rPr>
                        <m:t>ex</m:t>
                      </w:del>
                    </m:r>
                  </m:sub>
                </m:sSub>
                <m:d>
                  <m:dPr>
                    <m:ctrlPr>
                      <w:del w:id="822" w:author="Luyu Liu" w:date="2019-07-25T11:19:00Z">
                        <w:rPr>
                          <w:rFonts w:ascii="Cambria Math" w:hAnsi="Cambria Math" w:cs="Times New Roman"/>
                          <w:i/>
                          <w:sz w:val="24"/>
                          <w:szCs w:val="24"/>
                        </w:rPr>
                      </w:del>
                    </m:ctrlPr>
                  </m:dPr>
                  <m:e>
                    <m:r>
                      <w:del w:id="823" w:author="Luyu Liu" w:date="2019-07-25T11:19:00Z">
                        <w:rPr>
                          <w:rFonts w:ascii="Cambria Math" w:hAnsi="Cambria Math" w:cs="Times New Roman"/>
                          <w:sz w:val="24"/>
                          <w:szCs w:val="24"/>
                        </w:rPr>
                        <m:t>t</m:t>
                      </w:del>
                    </m:r>
                  </m:e>
                </m:d>
                <m:r>
                  <w:del w:id="824" w:author="Luyu Liu" w:date="2019-07-25T11:19:00Z">
                    <w:rPr>
                      <w:rFonts w:ascii="Cambria Math" w:hAnsi="Cambria Math" w:cs="Times New Roman"/>
                      <w:sz w:val="24"/>
                      <w:szCs w:val="24"/>
                    </w:rPr>
                    <m:t>-</m:t>
                  </w:del>
                </m:r>
                <m:sSubSup>
                  <m:sSubSupPr>
                    <m:ctrlPr>
                      <w:del w:id="825" w:author="Luyu Liu" w:date="2019-07-25T11:19:00Z">
                        <w:rPr>
                          <w:rFonts w:ascii="Cambria Math" w:hAnsi="Cambria Math" w:cs="Times New Roman"/>
                          <w:i/>
                          <w:sz w:val="24"/>
                          <w:szCs w:val="24"/>
                        </w:rPr>
                      </w:del>
                    </m:ctrlPr>
                  </m:sSubSupPr>
                  <m:e>
                    <m:r>
                      <w:del w:id="826" w:author="Luyu Liu" w:date="2019-07-25T11:19:00Z">
                        <w:rPr>
                          <w:rFonts w:ascii="Cambria Math" w:hAnsi="Cambria Math" w:cs="Times New Roman"/>
                          <w:sz w:val="24"/>
                          <w:szCs w:val="24"/>
                        </w:rPr>
                        <m:t>t</m:t>
                      </w:del>
                    </m:r>
                  </m:e>
                  <m:sub>
                    <m:r>
                      <w:del w:id="827" w:author="Luyu Liu" w:date="2019-07-25T11:19:00Z">
                        <w:rPr>
                          <w:rFonts w:ascii="Cambria Math" w:hAnsi="Cambria Math" w:cs="Times New Roman"/>
                          <w:sz w:val="24"/>
                          <w:szCs w:val="24"/>
                        </w:rPr>
                        <m:t>hd</m:t>
                      </w:del>
                    </m:r>
                  </m:sub>
                  <m:sup>
                    <m:r>
                      <w:del w:id="828" w:author="Luyu Liu" w:date="2019-07-25T11:19:00Z">
                        <w:rPr>
                          <w:rFonts w:ascii="Cambria Math" w:hAnsi="Cambria Math" w:cs="Times New Roman"/>
                          <w:sz w:val="24"/>
                          <w:szCs w:val="24"/>
                        </w:rPr>
                        <m:t>PR</m:t>
                      </w:del>
                    </m:r>
                  </m:sup>
                </m:sSubSup>
                <m:r>
                  <w:del w:id="829" w:author="Luyu Liu" w:date="2019-07-25T11:19:00Z">
                    <w:rPr>
                      <w:rFonts w:ascii="Cambria Math" w:hAnsi="Cambria Math" w:cs="Times New Roman"/>
                      <w:sz w:val="24"/>
                      <w:szCs w:val="24"/>
                    </w:rPr>
                    <m:t>-δ</m:t>
                  </w:del>
                </m:r>
                <m:sSub>
                  <m:sSubPr>
                    <m:ctrlPr>
                      <w:del w:id="830" w:author="Luyu Liu" w:date="2019-07-25T11:19:00Z">
                        <w:rPr>
                          <w:rFonts w:ascii="Cambria Math" w:hAnsi="Cambria Math" w:cs="Times New Roman"/>
                          <w:i/>
                          <w:sz w:val="24"/>
                          <w:szCs w:val="24"/>
                        </w:rPr>
                      </w:del>
                    </m:ctrlPr>
                  </m:sSubPr>
                  <m:e>
                    <m:r>
                      <w:del w:id="831" w:author="Luyu Liu" w:date="2019-07-25T11:19:00Z">
                        <w:rPr>
                          <w:rFonts w:ascii="Cambria Math" w:hAnsi="Cambria Math" w:cs="Times New Roman"/>
                          <w:sz w:val="24"/>
                          <w:szCs w:val="24"/>
                        </w:rPr>
                        <m:t>t</m:t>
                      </w:del>
                    </m:r>
                  </m:e>
                  <m:sub>
                    <m:r>
                      <w:del w:id="832" w:author="Luyu Liu" w:date="2019-07-25T11:19:00Z">
                        <w:rPr>
                          <w:rFonts w:ascii="Cambria Math" w:hAnsi="Cambria Math" w:cs="Times New Roman"/>
                          <w:sz w:val="24"/>
                          <w:szCs w:val="24"/>
                        </w:rPr>
                        <m:t>w</m:t>
                      </w:del>
                    </m:r>
                  </m:sub>
                </m:sSub>
              </m:oMath>
            </m:oMathPara>
          </w:p>
        </w:tc>
        <w:tc>
          <w:tcPr>
            <w:tcW w:w="280" w:type="pct"/>
            <w:vAlign w:val="center"/>
            <w:hideMark/>
          </w:tcPr>
          <w:p w14:paraId="30D187FD" w14:textId="0A9D78C9" w:rsidR="009B5263" w:rsidRPr="006D08E3" w:rsidDel="004C10CF" w:rsidRDefault="009B5263">
            <w:pPr>
              <w:pStyle w:val="TimesNewRoman"/>
              <w:jc w:val="both"/>
              <w:rPr>
                <w:del w:id="833" w:author="Luyu Liu" w:date="2019-07-25T11:19:00Z"/>
                <w:rFonts w:asciiTheme="minorHAnsi" w:hAnsiTheme="minorHAnsi" w:cstheme="minorBidi"/>
                <w:sz w:val="18"/>
                <w:szCs w:val="18"/>
              </w:rPr>
              <w:pPrChange w:id="834" w:author="Luyu Liu" w:date="2019-06-25T14:33:00Z">
                <w:pPr>
                  <w:pStyle w:val="TimesNewRoman"/>
                </w:pPr>
              </w:pPrChange>
            </w:pPr>
            <w:bookmarkStart w:id="835" w:name="_Ref9176971"/>
            <w:bookmarkStart w:id="836" w:name="_Ref9176964"/>
            <w:del w:id="837"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14</w:delText>
              </w:r>
              <w:r w:rsidR="006B5592" w:rsidDel="004C10CF">
                <w:rPr>
                  <w:noProof/>
                </w:rPr>
                <w:fldChar w:fldCharType="end"/>
              </w:r>
              <w:bookmarkEnd w:id="835"/>
              <w:r w:rsidDel="004C10CF">
                <w:rPr>
                  <w:rFonts w:eastAsia="Yu Mincho"/>
                  <w:lang w:eastAsia="ja-JP"/>
                </w:rPr>
                <w:delText>)</w:delText>
              </w:r>
              <w:bookmarkEnd w:id="836"/>
            </w:del>
          </w:p>
        </w:tc>
      </w:tr>
    </w:tbl>
    <w:p w14:paraId="4352F214" w14:textId="788784E9" w:rsidR="009B5263" w:rsidDel="004C10CF" w:rsidRDefault="00585A4C">
      <w:pPr>
        <w:jc w:val="both"/>
        <w:rPr>
          <w:del w:id="838" w:author="Luyu Liu" w:date="2019-07-25T11:19:00Z"/>
          <w:rFonts w:ascii="Times New Roman" w:hAnsi="Times New Roman" w:cs="Times New Roman"/>
          <w:sz w:val="24"/>
          <w:szCs w:val="24"/>
        </w:rPr>
        <w:pPrChange w:id="839" w:author="Miller, Harvey J." w:date="2019-06-25T14:33:00Z">
          <w:pPr/>
        </w:pPrChange>
      </w:pPr>
      <w:ins w:id="840" w:author="Miller, Harvey J." w:date="2019-06-25T14:32:00Z">
        <w:del w:id="841" w:author="Luyu Liu" w:date="2019-07-25T11:19:00Z">
          <w:r w:rsidDel="004C10CF">
            <w:rPr>
              <w:rFonts w:ascii="Times New Roman" w:hAnsi="Times New Roman" w:cs="Times New Roman"/>
              <w:sz w:val="24"/>
              <w:szCs w:val="24"/>
            </w:rPr>
            <w:delText>w</w:delText>
          </w:r>
        </w:del>
      </w:ins>
      <w:del w:id="842" w:author="Luyu Liu" w:date="2019-07-25T11:19:00Z">
        <w:r w:rsidR="009B5263" w:rsidDel="004C10CF">
          <w:rPr>
            <w:rFonts w:ascii="Times New Roman" w:hAnsi="Times New Roman" w:cs="Times New Roman"/>
            <w:sz w:val="24"/>
            <w:szCs w:val="24"/>
          </w:rPr>
          <w:delText xml:space="preserve">Where: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009B5263" w:rsidDel="004C10CF">
          <w:rPr>
            <w:rFonts w:ascii="Times New Roman" w:hAnsi="Times New Roman" w:cs="Times New Roman"/>
            <w:sz w:val="24"/>
            <w:szCs w:val="24"/>
          </w:rPr>
          <w:delText xml:space="preserve"> is the </w:delText>
        </w:r>
        <w:r w:rsidR="001D5657" w:rsidDel="004C10CF">
          <w:rPr>
            <w:rFonts w:ascii="Times New Roman" w:hAnsi="Times New Roman" w:cs="Times New Roman"/>
            <w:sz w:val="24"/>
            <w:szCs w:val="24"/>
          </w:rPr>
          <w:delText>ET</w:delText>
        </w:r>
        <w:r w:rsidR="00282525" w:rsidDel="004C10CF">
          <w:rPr>
            <w:rFonts w:ascii="Times New Roman" w:hAnsi="Times New Roman" w:cs="Times New Roman"/>
            <w:sz w:val="24"/>
            <w:szCs w:val="24"/>
          </w:rPr>
          <w:delText>D</w:delText>
        </w:r>
        <w:r w:rsidR="009B5263" w:rsidDel="004C10CF">
          <w:rPr>
            <w:rFonts w:ascii="Times New Roman" w:hAnsi="Times New Roman" w:cs="Times New Roman"/>
            <w:sz w:val="24"/>
            <w:szCs w:val="24"/>
          </w:rPr>
          <w:delText xml:space="preserve">, t is the user’s arrival time at the stop, </w:delTex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sidR="009B5263" w:rsidDel="004C10CF">
          <w:rPr>
            <w:rFonts w:ascii="Times New Roman" w:hAnsi="Times New Roman" w:cs="Times New Roman"/>
            <w:sz w:val="24"/>
            <w:szCs w:val="24"/>
          </w:rPr>
          <w:delText xml:space="preserve"> is PR strategy’s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9B5263" w:rsidDel="004C10CF">
          <w:rPr>
            <w:rFonts w:ascii="Times New Roman" w:hAnsi="Times New Roman" w:cs="Times New Roman"/>
            <w:sz w:val="24"/>
            <w:szCs w:val="24"/>
          </w:rPr>
          <w:delText xml:space="preserve"> is the walking time.</w:delText>
        </w:r>
      </w:del>
    </w:p>
    <w:p w14:paraId="601DBDB5" w14:textId="6573A8BF" w:rsidR="009B5263" w:rsidDel="004C10CF" w:rsidRDefault="009B5263">
      <w:pPr>
        <w:ind w:firstLine="720"/>
        <w:jc w:val="both"/>
        <w:rPr>
          <w:del w:id="843" w:author="Luyu Liu" w:date="2019-07-25T11:19:00Z"/>
          <w:rFonts w:ascii="Times New Roman" w:hAnsi="Times New Roman" w:cs="Times New Roman"/>
          <w:sz w:val="24"/>
          <w:szCs w:val="24"/>
        </w:rPr>
        <w:pPrChange w:id="844" w:author="Miller, Harvey J." w:date="2019-06-25T14:33:00Z">
          <w:pPr>
            <w:ind w:firstLine="720"/>
          </w:pPr>
        </w:pPrChange>
      </w:pPr>
      <w:del w:id="845" w:author="Luyu Liu" w:date="2019-07-25T11:19:00Z">
        <w:r w:rsidDel="004C10CF">
          <w:rPr>
            <w:rFonts w:ascii="Times New Roman" w:hAnsi="Times New Roman" w:cs="Times New Roman"/>
            <w:sz w:val="24"/>
            <w:szCs w:val="24"/>
          </w:rPr>
          <w:delText xml:space="preserve">Combining </w:delText>
        </w:r>
        <w:r w:rsidR="00803C47" w:rsidDel="004C10CF">
          <w:rPr>
            <w:rFonts w:ascii="Times New Roman" w:hAnsi="Times New Roman" w:cs="Times New Roman"/>
            <w:sz w:val="24"/>
            <w:szCs w:val="24"/>
          </w:rPr>
          <w:fldChar w:fldCharType="begin"/>
        </w:r>
        <w:r w:rsidR="00803C47" w:rsidDel="004C10CF">
          <w:rPr>
            <w:rFonts w:ascii="Times New Roman" w:hAnsi="Times New Roman" w:cs="Times New Roman"/>
            <w:sz w:val="24"/>
            <w:szCs w:val="24"/>
          </w:rPr>
          <w:delInstrText xml:space="preserve"> REF _Ref9177069 \h  \* MERGEFORMAT </w:delInstrText>
        </w:r>
        <w:r w:rsidR="00803C47" w:rsidDel="004C10CF">
          <w:rPr>
            <w:rFonts w:ascii="Times New Roman" w:hAnsi="Times New Roman" w:cs="Times New Roman"/>
            <w:sz w:val="24"/>
            <w:szCs w:val="24"/>
          </w:rPr>
        </w:r>
        <w:r w:rsidR="00803C47" w:rsidDel="004C10CF">
          <w:rPr>
            <w:rFonts w:ascii="Times New Roman" w:hAnsi="Times New Roman" w:cs="Times New Roman"/>
            <w:sz w:val="24"/>
            <w:szCs w:val="24"/>
          </w:rPr>
          <w:fldChar w:fldCharType="separate"/>
        </w:r>
        <w:r w:rsidR="004A3D2C" w:rsidRPr="004A3D2C" w:rsidDel="004C10CF">
          <w:rPr>
            <w:rFonts w:ascii="Times New Roman" w:hAnsi="Times New Roman" w:cs="Times New Roman"/>
            <w:sz w:val="24"/>
            <w:szCs w:val="24"/>
          </w:rPr>
          <w:delText>(8)</w:delText>
        </w:r>
        <w:r w:rsidR="00803C47" w:rsidDel="004C10CF">
          <w:rPr>
            <w:rFonts w:ascii="Times New Roman" w:hAnsi="Times New Roman" w:cs="Times New Roman"/>
            <w:sz w:val="24"/>
            <w:szCs w:val="24"/>
          </w:rPr>
          <w:fldChar w:fldCharType="end"/>
        </w:r>
        <w:r w:rsidR="00803C47" w:rsidDel="004C10CF">
          <w:rPr>
            <w:rFonts w:ascii="Times New Roman" w:hAnsi="Times New Roman" w:cs="Times New Roman"/>
            <w:sz w:val="24"/>
            <w:szCs w:val="24"/>
          </w:rPr>
          <w:delText xml:space="preserve"> </w:delText>
        </w:r>
        <w:r w:rsidDel="004C10CF">
          <w:rPr>
            <w:rFonts w:ascii="Times New Roman" w:hAnsi="Times New Roman" w:cs="Times New Roman"/>
            <w:sz w:val="24"/>
            <w:szCs w:val="24"/>
          </w:rPr>
          <w:delText>and (</w:delText>
        </w:r>
        <w:r w:rsidR="00803C47" w:rsidDel="004C10CF">
          <w:rPr>
            <w:rFonts w:ascii="Times New Roman" w:hAnsi="Times New Roman" w:cs="Times New Roman"/>
            <w:sz w:val="24"/>
            <w:szCs w:val="24"/>
          </w:rPr>
          <w:fldChar w:fldCharType="begin"/>
        </w:r>
        <w:r w:rsidR="00803C47" w:rsidDel="004C10CF">
          <w:rPr>
            <w:rFonts w:ascii="Times New Roman" w:hAnsi="Times New Roman" w:cs="Times New Roman"/>
            <w:sz w:val="24"/>
            <w:szCs w:val="24"/>
          </w:rPr>
          <w:delInstrText xml:space="preserve"> REF _Ref9176971 \h  \* MERGEFORMAT </w:delInstrText>
        </w:r>
        <w:r w:rsidR="00803C47" w:rsidDel="004C10CF">
          <w:rPr>
            <w:rFonts w:ascii="Times New Roman" w:hAnsi="Times New Roman" w:cs="Times New Roman"/>
            <w:sz w:val="24"/>
            <w:szCs w:val="24"/>
          </w:rPr>
        </w:r>
        <w:r w:rsidR="00803C47" w:rsidDel="004C10CF">
          <w:rPr>
            <w:rFonts w:ascii="Times New Roman" w:hAnsi="Times New Roman" w:cs="Times New Roman"/>
            <w:sz w:val="24"/>
            <w:szCs w:val="24"/>
          </w:rPr>
          <w:fldChar w:fldCharType="separate"/>
        </w:r>
        <w:r w:rsidR="004A3D2C" w:rsidRPr="004A3D2C" w:rsidDel="004C10CF">
          <w:rPr>
            <w:rFonts w:ascii="Times New Roman" w:hAnsi="Times New Roman" w:cs="Times New Roman"/>
            <w:sz w:val="24"/>
            <w:szCs w:val="24"/>
          </w:rPr>
          <w:delText>14</w:delText>
        </w:r>
        <w:r w:rsidR="00803C47" w:rsidDel="004C10CF">
          <w:rPr>
            <w:rFonts w:ascii="Times New Roman" w:hAnsi="Times New Roman" w:cs="Times New Roman"/>
            <w:sz w:val="24"/>
            <w:szCs w:val="24"/>
          </w:rPr>
          <w:fldChar w:fldCharType="end"/>
        </w:r>
        <w:r w:rsidDel="004C10CF">
          <w:rPr>
            <w:rFonts w:ascii="Times New Roman" w:hAnsi="Times New Roman" w:cs="Times New Roman"/>
            <w:sz w:val="24"/>
            <w:szCs w:val="24"/>
          </w:rPr>
          <w:delText>), we have:</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Del="004C10CF" w14:paraId="2DC6C20C" w14:textId="76FAFDC4" w:rsidTr="009B5263">
        <w:trPr>
          <w:trHeight w:val="580"/>
          <w:jc w:val="center"/>
          <w:del w:id="846" w:author="Luyu Liu" w:date="2019-07-25T11:19:00Z"/>
        </w:trPr>
        <w:tc>
          <w:tcPr>
            <w:tcW w:w="256" w:type="pct"/>
            <w:vAlign w:val="center"/>
          </w:tcPr>
          <w:p w14:paraId="7003BDCA" w14:textId="211D8280" w:rsidR="009B5263" w:rsidDel="004C10CF" w:rsidRDefault="009B5263">
            <w:pPr>
              <w:jc w:val="both"/>
              <w:rPr>
                <w:del w:id="847" w:author="Luyu Liu" w:date="2019-07-25T11:19:00Z"/>
                <w:rFonts w:ascii="Times New Roman" w:eastAsia="Yu Mincho" w:hAnsi="Times New Roman" w:cs="Times New Roman"/>
                <w:sz w:val="24"/>
                <w:szCs w:val="24"/>
                <w:lang w:eastAsia="ja-JP"/>
              </w:rPr>
              <w:pPrChange w:id="848" w:author="Luyu Liu" w:date="2019-06-25T14:33:00Z">
                <w:pPr>
                  <w:jc w:val="center"/>
                </w:pPr>
              </w:pPrChange>
            </w:pPr>
          </w:p>
        </w:tc>
        <w:tc>
          <w:tcPr>
            <w:tcW w:w="4397" w:type="pct"/>
            <w:vAlign w:val="center"/>
            <w:hideMark/>
          </w:tcPr>
          <w:p w14:paraId="5A94E3F2" w14:textId="71DE8C5A" w:rsidR="009B5263" w:rsidDel="004C10CF" w:rsidRDefault="009B5263">
            <w:pPr>
              <w:jc w:val="both"/>
              <w:rPr>
                <w:del w:id="849" w:author="Luyu Liu" w:date="2019-07-25T11:19:00Z"/>
                <w:rFonts w:ascii="Times New Roman" w:hAnsi="Times New Roman" w:cs="Times New Roman"/>
                <w:sz w:val="24"/>
                <w:szCs w:val="24"/>
              </w:rPr>
              <w:pPrChange w:id="850" w:author="Luyu Liu" w:date="2019-06-25T14:33:00Z">
                <w:pPr/>
              </w:pPrChange>
            </w:pPr>
            <m:oMathPara>
              <m:oMath>
                <m:r>
                  <w:del w:id="851" w:author="Luyu Liu" w:date="2019-07-25T11:19:00Z">
                    <w:rPr>
                      <w:rFonts w:ascii="Cambria Math" w:hAnsi="Cambria Math" w:cs="Times New Roman"/>
                      <w:sz w:val="24"/>
                      <w:szCs w:val="24"/>
                    </w:rPr>
                    <m:t>δ</m:t>
                  </w:del>
                </m:r>
                <m:sSup>
                  <m:sSupPr>
                    <m:ctrlPr>
                      <w:del w:id="852" w:author="Luyu Liu" w:date="2019-07-25T11:19:00Z">
                        <w:rPr>
                          <w:rFonts w:ascii="Cambria Math" w:hAnsi="Cambria Math" w:cs="Times New Roman"/>
                          <w:i/>
                          <w:sz w:val="24"/>
                          <w:szCs w:val="24"/>
                        </w:rPr>
                      </w:del>
                    </m:ctrlPr>
                  </m:sSupPr>
                  <m:e>
                    <m:r>
                      <w:del w:id="853" w:author="Luyu Liu" w:date="2019-07-25T11:19:00Z">
                        <w:rPr>
                          <w:rFonts w:ascii="Cambria Math" w:hAnsi="Cambria Math" w:cs="Times New Roman"/>
                          <w:sz w:val="24"/>
                          <w:szCs w:val="24"/>
                        </w:rPr>
                        <m:t>t</m:t>
                      </w:del>
                    </m:r>
                  </m:e>
                  <m:sup>
                    <m:r>
                      <w:del w:id="854" w:author="Luyu Liu" w:date="2019-07-25T11:19:00Z">
                        <w:rPr>
                          <w:rFonts w:ascii="Cambria Math" w:hAnsi="Cambria Math" w:cs="Times New Roman"/>
                          <w:sz w:val="24"/>
                          <w:szCs w:val="24"/>
                        </w:rPr>
                        <m:t>'</m:t>
                      </w:del>
                    </m:r>
                  </m:sup>
                </m:sSup>
                <m:r>
                  <w:del w:id="855" w:author="Luyu Liu" w:date="2019-07-25T11:19:00Z">
                    <w:rPr>
                      <w:rFonts w:ascii="Cambria Math" w:hAnsi="Cambria Math" w:cs="Times New Roman"/>
                      <w:sz w:val="24"/>
                      <w:szCs w:val="24"/>
                    </w:rPr>
                    <m:t>=IB</m:t>
                  </w:del>
                </m:r>
              </m:oMath>
            </m:oMathPara>
          </w:p>
        </w:tc>
        <w:tc>
          <w:tcPr>
            <w:tcW w:w="347" w:type="pct"/>
            <w:vAlign w:val="center"/>
            <w:hideMark/>
          </w:tcPr>
          <w:p w14:paraId="1CF9949B" w14:textId="4B64D98E" w:rsidR="009B5263" w:rsidRPr="006D08E3" w:rsidDel="004C10CF" w:rsidRDefault="009B5263">
            <w:pPr>
              <w:pStyle w:val="TimesNewRoman"/>
              <w:jc w:val="both"/>
              <w:rPr>
                <w:del w:id="856" w:author="Luyu Liu" w:date="2019-07-25T11:19:00Z"/>
                <w:rFonts w:asciiTheme="minorHAnsi" w:hAnsiTheme="minorHAnsi" w:cstheme="minorBidi"/>
                <w:sz w:val="18"/>
                <w:szCs w:val="18"/>
              </w:rPr>
              <w:pPrChange w:id="857" w:author="Luyu Liu" w:date="2019-06-25T14:33:00Z">
                <w:pPr>
                  <w:pStyle w:val="TimesNewRoman"/>
                </w:pPr>
              </w:pPrChange>
            </w:pPr>
            <w:del w:id="858"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15</w:delText>
              </w:r>
              <w:r w:rsidR="006B5592" w:rsidDel="004C10CF">
                <w:rPr>
                  <w:noProof/>
                </w:rPr>
                <w:fldChar w:fldCharType="end"/>
              </w:r>
              <w:r w:rsidDel="004C10CF">
                <w:rPr>
                  <w:rFonts w:eastAsia="Yu Mincho"/>
                  <w:lang w:eastAsia="ja-JP"/>
                </w:rPr>
                <w:delText>)</w:delText>
              </w:r>
            </w:del>
          </w:p>
        </w:tc>
      </w:tr>
    </w:tbl>
    <w:p w14:paraId="3D0F01A1" w14:textId="3C160ABE" w:rsidR="009B5263" w:rsidDel="004C10CF" w:rsidRDefault="009B5263">
      <w:pPr>
        <w:jc w:val="both"/>
        <w:rPr>
          <w:del w:id="859" w:author="Luyu Liu" w:date="2019-07-25T11:19:00Z"/>
          <w:rFonts w:ascii="Times New Roman" w:hAnsi="Times New Roman" w:cs="Times New Roman"/>
          <w:sz w:val="24"/>
          <w:szCs w:val="24"/>
        </w:rPr>
        <w:pPrChange w:id="860" w:author="Miller, Harvey J." w:date="2019-06-25T14:33:00Z">
          <w:pPr/>
        </w:pPrChange>
      </w:pPr>
      <w:del w:id="861" w:author="Luyu Liu" w:date="2019-07-25T11:19:00Z">
        <w:r w:rsidDel="004C10CF">
          <w:rPr>
            <w:rFonts w:ascii="Times New Roman" w:hAnsi="Times New Roman" w:cs="Times New Roman"/>
            <w:sz w:val="24"/>
            <w:szCs w:val="24"/>
          </w:rPr>
          <w:delText>For PR family, the expected waiting time is equal to the insurance buffer.</w:delText>
        </w:r>
      </w:del>
    </w:p>
    <w:p w14:paraId="03BE4AF8" w14:textId="6810672E" w:rsidR="009B5263" w:rsidDel="004C10CF" w:rsidRDefault="00FF07AF">
      <w:pPr>
        <w:ind w:firstLine="720"/>
        <w:jc w:val="both"/>
        <w:rPr>
          <w:del w:id="862" w:author="Luyu Liu" w:date="2019-07-25T11:19:00Z"/>
          <w:rFonts w:ascii="Times New Roman" w:hAnsi="Times New Roman" w:cs="Times New Roman"/>
          <w:sz w:val="24"/>
          <w:szCs w:val="24"/>
        </w:rPr>
        <w:pPrChange w:id="863" w:author="Miller, Harvey J." w:date="2019-06-25T14:33:00Z">
          <w:pPr>
            <w:ind w:firstLine="720"/>
          </w:pPr>
        </w:pPrChange>
      </w:pPr>
      <w:del w:id="864" w:author="Luyu Liu" w:date="2019-07-25T11:19:00Z">
        <w:r w:rsidDel="004C10CF">
          <w:rPr>
            <w:rFonts w:ascii="Times New Roman" w:hAnsi="Times New Roman" w:cs="Times New Roman"/>
            <w:sz w:val="24"/>
            <w:szCs w:val="24"/>
          </w:rPr>
          <w:fldChar w:fldCharType="begin"/>
        </w:r>
        <w:r w:rsidDel="004C10CF">
          <w:rPr>
            <w:rFonts w:ascii="Times New Roman" w:hAnsi="Times New Roman" w:cs="Times New Roman"/>
            <w:sz w:val="24"/>
            <w:szCs w:val="24"/>
          </w:rPr>
          <w:delInstrText xml:space="preserve"> REF _Ref8118499 \h </w:delInstrText>
        </w:r>
        <w:r w:rsidR="00585A4C" w:rsidDel="004C10CF">
          <w:rPr>
            <w:rFonts w:ascii="Times New Roman" w:hAnsi="Times New Roman" w:cs="Times New Roman"/>
            <w:sz w:val="24"/>
            <w:szCs w:val="24"/>
          </w:rPr>
          <w:delInstrText xml:space="preserve"> \* MERGEFORMAT </w:delInstrText>
        </w:r>
        <w:r w:rsidDel="004C10CF">
          <w:rPr>
            <w:rFonts w:ascii="Times New Roman" w:hAnsi="Times New Roman" w:cs="Times New Roman"/>
            <w:sz w:val="24"/>
            <w:szCs w:val="24"/>
          </w:rPr>
        </w:r>
        <w:r w:rsidDel="004C10CF">
          <w:rPr>
            <w:rFonts w:ascii="Times New Roman" w:hAnsi="Times New Roman" w:cs="Times New Roman"/>
            <w:sz w:val="24"/>
            <w:szCs w:val="24"/>
          </w:rPr>
          <w:fldChar w:fldCharType="separate"/>
        </w:r>
        <w:r w:rsidR="004A3D2C" w:rsidDel="004C10CF">
          <w:rPr>
            <w:rFonts w:ascii="Times New Roman" w:hAnsi="Times New Roman" w:cs="Times New Roman"/>
            <w:sz w:val="24"/>
            <w:szCs w:val="24"/>
          </w:rPr>
          <w:delText xml:space="preserve">Figure </w:delText>
        </w:r>
        <w:r w:rsidR="004A3D2C" w:rsidDel="004C10CF">
          <w:rPr>
            <w:rFonts w:ascii="Times New Roman" w:hAnsi="Times New Roman" w:cs="Times New Roman"/>
            <w:noProof/>
            <w:sz w:val="24"/>
            <w:szCs w:val="24"/>
          </w:rPr>
          <w:delText>4</w:delText>
        </w:r>
        <w:r w:rsidDel="004C10CF">
          <w:rPr>
            <w:rFonts w:ascii="Times New Roman" w:hAnsi="Times New Roman" w:cs="Times New Roman"/>
            <w:sz w:val="24"/>
            <w:szCs w:val="24"/>
          </w:rPr>
          <w:fldChar w:fldCharType="end"/>
        </w:r>
        <w:r w:rsidR="009B5263" w:rsidDel="004C10CF">
          <w:rPr>
            <w:rFonts w:ascii="Times New Roman" w:hAnsi="Times New Roman" w:cs="Times New Roman"/>
            <w:sz w:val="24"/>
            <w:szCs w:val="24"/>
          </w:rPr>
          <w:delText xml:space="preserve"> shows the theore</w:delText>
        </w:r>
        <w:r w:rsidR="00F43AC4" w:rsidDel="004C10CF">
          <w:rPr>
            <w:rFonts w:ascii="Times New Roman" w:hAnsi="Times New Roman" w:cs="Times New Roman"/>
            <w:sz w:val="24"/>
            <w:szCs w:val="24"/>
          </w:rPr>
          <w:delText>tical relationship between user</w:delText>
        </w:r>
        <w:r w:rsidR="009B5263" w:rsidDel="004C10CF">
          <w:rPr>
            <w:rFonts w:ascii="Times New Roman" w:hAnsi="Times New Roman" w:cs="Times New Roman"/>
            <w:sz w:val="24"/>
            <w:szCs w:val="24"/>
          </w:rPr>
          <w:delText>s</w:delText>
        </w:r>
        <w:r w:rsidR="00F43AC4" w:rsidDel="004C10CF">
          <w:rPr>
            <w:rFonts w:ascii="Times New Roman" w:hAnsi="Times New Roman" w:cs="Times New Roman"/>
            <w:sz w:val="24"/>
            <w:szCs w:val="24"/>
          </w:rPr>
          <w:delText>’</w:delText>
        </w:r>
        <w:r w:rsidR="009B5263" w:rsidDel="004C10CF">
          <w:rPr>
            <w:rFonts w:ascii="Times New Roman" w:hAnsi="Times New Roman" w:cs="Times New Roman"/>
            <w:sz w:val="24"/>
            <w:szCs w:val="24"/>
          </w:rPr>
          <w:delText xml:space="preserve"> HDT and expected waiting time, missing risk, and waiting time.</w:delText>
        </w:r>
      </w:del>
    </w:p>
    <w:p w14:paraId="364EB887" w14:textId="3A7F7D3C" w:rsidR="009B5263" w:rsidDel="004C10CF" w:rsidRDefault="00745083">
      <w:pPr>
        <w:keepNext/>
        <w:jc w:val="both"/>
        <w:rPr>
          <w:del w:id="865" w:author="Luyu Liu" w:date="2019-07-25T11:19:00Z"/>
        </w:rPr>
        <w:pPrChange w:id="866" w:author="Miller, Harvey J." w:date="2019-06-25T14:33:00Z">
          <w:pPr>
            <w:keepNext/>
            <w:jc w:val="center"/>
          </w:pPr>
        </w:pPrChange>
      </w:pPr>
      <w:del w:id="867" w:author="Luyu Liu" w:date="2019-07-25T11:19:00Z">
        <w:r w:rsidDel="004C10CF">
          <w:rPr>
            <w:noProof/>
          </w:rPr>
          <w:drawing>
            <wp:inline distT="0" distB="0" distL="0" distR="0" wp14:anchorId="46199ADD" wp14:editId="5F56EC3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del>
    </w:p>
    <w:p w14:paraId="0509E1DF" w14:textId="04BEDCEE" w:rsidR="009B5263" w:rsidDel="004C10CF" w:rsidRDefault="009B5263">
      <w:pPr>
        <w:jc w:val="both"/>
        <w:rPr>
          <w:del w:id="868" w:author="Luyu Liu" w:date="2019-07-25T11:19:00Z"/>
          <w:rFonts w:ascii="Times New Roman" w:hAnsi="Times New Roman" w:cs="Times New Roman"/>
          <w:sz w:val="24"/>
          <w:szCs w:val="24"/>
        </w:rPr>
        <w:pPrChange w:id="869" w:author="Miller, Harvey J." w:date="2019-06-25T14:33:00Z">
          <w:pPr>
            <w:jc w:val="center"/>
          </w:pPr>
        </w:pPrChange>
      </w:pPr>
      <w:bookmarkStart w:id="870" w:name="_Ref8118499"/>
      <w:del w:id="871" w:author="Luyu Liu" w:date="2019-07-25T11:19:00Z">
        <w:r w:rsidDel="004C10CF">
          <w:rPr>
            <w:rFonts w:ascii="Times New Roman" w:hAnsi="Times New Roman" w:cs="Times New Roman"/>
            <w:sz w:val="24"/>
            <w:szCs w:val="24"/>
          </w:rPr>
          <w:delText xml:space="preserve">Figure </w:delText>
        </w:r>
        <w:r w:rsidDel="004C10CF">
          <w:rPr>
            <w:rFonts w:ascii="Times New Roman" w:hAnsi="Times New Roman" w:cs="Times New Roman"/>
            <w:sz w:val="24"/>
            <w:szCs w:val="24"/>
          </w:rPr>
          <w:fldChar w:fldCharType="begin"/>
        </w:r>
        <w:r w:rsidDel="004C10CF">
          <w:rPr>
            <w:rFonts w:ascii="Times New Roman" w:hAnsi="Times New Roman" w:cs="Times New Roman"/>
            <w:sz w:val="24"/>
            <w:szCs w:val="24"/>
          </w:rPr>
          <w:delInstrText xml:space="preserve"> SEQ Figure \* ARABIC </w:delInstrText>
        </w:r>
        <w:r w:rsidDel="004C10CF">
          <w:rPr>
            <w:rFonts w:ascii="Times New Roman" w:hAnsi="Times New Roman" w:cs="Times New Roman"/>
            <w:sz w:val="24"/>
            <w:szCs w:val="24"/>
          </w:rPr>
          <w:fldChar w:fldCharType="separate"/>
        </w:r>
        <w:r w:rsidR="00B338F3" w:rsidDel="004C10CF">
          <w:rPr>
            <w:rFonts w:ascii="Times New Roman" w:hAnsi="Times New Roman" w:cs="Times New Roman"/>
            <w:noProof/>
            <w:sz w:val="24"/>
            <w:szCs w:val="24"/>
          </w:rPr>
          <w:delText>4</w:delText>
        </w:r>
        <w:r w:rsidDel="004C10CF">
          <w:rPr>
            <w:rFonts w:ascii="Times New Roman" w:hAnsi="Times New Roman" w:cs="Times New Roman"/>
            <w:sz w:val="24"/>
            <w:szCs w:val="24"/>
          </w:rPr>
          <w:fldChar w:fldCharType="end"/>
        </w:r>
        <w:bookmarkEnd w:id="870"/>
        <w:r w:rsidDel="004C10CF">
          <w:rPr>
            <w:rFonts w:ascii="Times New Roman" w:hAnsi="Times New Roman" w:cs="Times New Roman"/>
            <w:sz w:val="24"/>
            <w:szCs w:val="24"/>
          </w:rPr>
          <w:delText xml:space="preserve"> Theoretical relationship between user HDT and </w:delText>
        </w:r>
        <w:r w:rsidR="00007C37" w:rsidDel="004C10CF">
          <w:rPr>
            <w:rFonts w:ascii="Times New Roman" w:hAnsi="Times New Roman" w:cs="Times New Roman"/>
            <w:sz w:val="24"/>
            <w:szCs w:val="24"/>
          </w:rPr>
          <w:delText xml:space="preserve">average </w:delText>
        </w:r>
        <w:r w:rsidR="00686488" w:rsidDel="004C10CF">
          <w:rPr>
            <w:rFonts w:ascii="Times New Roman" w:hAnsi="Times New Roman" w:cs="Times New Roman"/>
            <w:sz w:val="24"/>
            <w:szCs w:val="24"/>
          </w:rPr>
          <w:delText>expected</w:delText>
        </w:r>
        <w:r w:rsidDel="004C10CF">
          <w:rPr>
            <w:rFonts w:ascii="Times New Roman" w:hAnsi="Times New Roman" w:cs="Times New Roman"/>
            <w:sz w:val="24"/>
            <w:szCs w:val="24"/>
          </w:rPr>
          <w:delText xml:space="preserve"> waiting time,</w:delText>
        </w:r>
        <w:r w:rsidR="00007C37" w:rsidRPr="00007C37" w:rsidDel="004C10CF">
          <w:rPr>
            <w:rFonts w:ascii="Times New Roman" w:hAnsi="Times New Roman" w:cs="Times New Roman"/>
            <w:sz w:val="24"/>
            <w:szCs w:val="24"/>
          </w:rPr>
          <w:delText xml:space="preserve"> </w:delText>
        </w:r>
        <w:r w:rsidR="00007C37" w:rsidDel="004C10CF">
          <w:rPr>
            <w:rFonts w:ascii="Times New Roman" w:hAnsi="Times New Roman" w:cs="Times New Roman"/>
            <w:sz w:val="24"/>
            <w:szCs w:val="24"/>
          </w:rPr>
          <w:delText>average actual waiting time</w:delText>
        </w:r>
        <w:r w:rsidR="00145636" w:rsidDel="004C10CF">
          <w:rPr>
            <w:rFonts w:ascii="Times New Roman" w:hAnsi="Times New Roman" w:cs="Times New Roman"/>
            <w:sz w:val="24"/>
            <w:szCs w:val="24"/>
          </w:rPr>
          <w:delText>,</w:delText>
        </w:r>
        <w:r w:rsidDel="004C10CF">
          <w:rPr>
            <w:rFonts w:ascii="Times New Roman" w:hAnsi="Times New Roman" w:cs="Times New Roman"/>
            <w:sz w:val="24"/>
            <w:szCs w:val="24"/>
          </w:rPr>
          <w:delText xml:space="preserve"> </w:delText>
        </w:r>
        <w:r w:rsidR="00007C37" w:rsidDel="004C10CF">
          <w:rPr>
            <w:rFonts w:ascii="Times New Roman" w:hAnsi="Times New Roman" w:cs="Times New Roman"/>
            <w:sz w:val="24"/>
            <w:szCs w:val="24"/>
          </w:rPr>
          <w:delText xml:space="preserve">and average </w:delText>
        </w:r>
        <w:r w:rsidDel="004C10CF">
          <w:rPr>
            <w:rFonts w:ascii="Times New Roman" w:hAnsi="Times New Roman" w:cs="Times New Roman"/>
            <w:sz w:val="24"/>
            <w:szCs w:val="24"/>
          </w:rPr>
          <w:delText>risk.</w:delText>
        </w:r>
      </w:del>
    </w:p>
    <w:p w14:paraId="672ADEC8" w14:textId="4A1AF5BF" w:rsidR="0051080C" w:rsidDel="004C10CF" w:rsidRDefault="0051080C">
      <w:pPr>
        <w:ind w:firstLine="720"/>
        <w:jc w:val="both"/>
        <w:rPr>
          <w:del w:id="872" w:author="Luyu Liu" w:date="2019-07-25T11:19:00Z"/>
          <w:rFonts w:ascii="Times New Roman" w:hAnsi="Times New Roman" w:cs="Times New Roman"/>
          <w:sz w:val="24"/>
        </w:rPr>
        <w:pPrChange w:id="873" w:author="Miller, Harvey J." w:date="2019-06-25T14:33:00Z">
          <w:pPr>
            <w:ind w:firstLine="720"/>
          </w:pPr>
        </w:pPrChange>
      </w:pPr>
      <w:del w:id="874" w:author="Luyu Liu" w:date="2019-07-25T11:19:00Z">
        <w:r w:rsidRPr="00137476" w:rsidDel="004C10CF">
          <w:rPr>
            <w:rFonts w:ascii="Times New Roman" w:hAnsi="Times New Roman" w:cs="Times New Roman"/>
            <w:sz w:val="24"/>
          </w:rPr>
          <w:delText xml:space="preserve">To find </w:delText>
        </w:r>
        <w:r w:rsidDel="004C10CF">
          <w:rPr>
            <w:rFonts w:ascii="Times New Roman" w:hAnsi="Times New Roman" w:cs="Times New Roman"/>
            <w:sz w:val="24"/>
          </w:rPr>
          <w:delText xml:space="preserve">the </w:delTex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sidDel="004C10CF">
          <w:rPr>
            <w:rFonts w:ascii="Times New Roman" w:hAnsi="Times New Roman" w:cs="Times New Roman"/>
            <w:sz w:val="24"/>
          </w:rPr>
          <w:delText xml:space="preserve">, </w:delText>
        </w:r>
        <w:r w:rsidR="008C37FB" w:rsidDel="004C10CF">
          <w:rPr>
            <w:rFonts w:ascii="Times New Roman" w:hAnsi="Times New Roman" w:cs="Times New Roman"/>
            <w:sz w:val="24"/>
          </w:rPr>
          <w:delText>empirically, we simulated the users’ real-time waiting time using different IB. W</w:delText>
        </w:r>
        <w:r w:rsidRPr="00137476" w:rsidDel="004C10CF">
          <w:rPr>
            <w:rFonts w:ascii="Times New Roman" w:hAnsi="Times New Roman" w:cs="Times New Roman"/>
            <w:sz w:val="24"/>
          </w:rPr>
          <w:delText xml:space="preserve">e constitute </w:delText>
        </w:r>
        <w:r w:rsidDel="004C10CF">
          <w:rPr>
            <w:rFonts w:ascii="Times New Roman" w:hAnsi="Times New Roman" w:cs="Times New Roman"/>
            <w:sz w:val="24"/>
          </w:rPr>
          <w:delText>the</w:delText>
        </w:r>
        <w:r w:rsidRPr="00137476" w:rsidDel="004C10CF">
          <w:rPr>
            <w:rFonts w:ascii="Times New Roman" w:hAnsi="Times New Roman" w:cs="Times New Roman"/>
            <w:sz w:val="24"/>
          </w:rPr>
          <w:delText xml:space="preserve"> optimization problem in the following formula</w:delText>
        </w:r>
        <w:r w:rsidDel="004C10CF">
          <w:rPr>
            <w:rFonts w:ascii="Times New Roman" w:hAnsi="Times New Roman" w:cs="Times New Roman"/>
            <w:sz w:val="24"/>
          </w:rPr>
          <w:delText>.</w:delText>
        </w:r>
      </w:del>
    </w:p>
    <w:p w14:paraId="72B19664" w14:textId="07528F0F" w:rsidR="003459AD" w:rsidRPr="00137476" w:rsidDel="004C10CF" w:rsidRDefault="003459AD">
      <w:pPr>
        <w:ind w:firstLine="720"/>
        <w:jc w:val="both"/>
        <w:rPr>
          <w:del w:id="875" w:author="Luyu Liu" w:date="2019-07-25T11:19:00Z"/>
          <w:rFonts w:ascii="Times New Roman" w:hAnsi="Times New Roman" w:cs="Times New Roman"/>
          <w:sz w:val="24"/>
        </w:rPr>
        <w:pPrChange w:id="876" w:author="Miller, Harvey J." w:date="2019-06-25T14:33:00Z">
          <w:pPr>
            <w:ind w:firstLine="720"/>
          </w:pPr>
        </w:pPrChange>
      </w:pPr>
    </w:p>
    <w:p w14:paraId="21E35E36" w14:textId="4885E4D8" w:rsidR="0051080C" w:rsidDel="004C10CF" w:rsidRDefault="001E49B0">
      <w:pPr>
        <w:jc w:val="both"/>
        <w:rPr>
          <w:del w:id="877" w:author="Luyu Liu" w:date="2019-07-25T11:19:00Z"/>
          <w:rFonts w:ascii="Times New Roman" w:hAnsi="Times New Roman" w:cs="Times New Roman"/>
          <w:sz w:val="24"/>
        </w:rPr>
        <w:pPrChange w:id="878" w:author="Miller, Harvey J." w:date="2019-06-25T14:33:00Z">
          <w:pPr/>
        </w:pPrChange>
      </w:pPr>
      <m:oMath>
        <m:func>
          <m:funcPr>
            <m:ctrlPr>
              <w:del w:id="879" w:author="Luyu Liu" w:date="2019-07-25T11:19:00Z">
                <w:rPr>
                  <w:rFonts w:ascii="Cambria Math" w:hAnsi="Cambria Math" w:cs="Times New Roman"/>
                  <w:sz w:val="24"/>
                </w:rPr>
              </w:del>
            </m:ctrlPr>
          </m:funcPr>
          <m:fName>
            <m:limLow>
              <m:limLowPr>
                <m:ctrlPr>
                  <w:del w:id="880" w:author="Luyu Liu" w:date="2019-07-25T11:19:00Z">
                    <w:rPr>
                      <w:rFonts w:ascii="Cambria Math" w:hAnsi="Cambria Math" w:cs="Times New Roman"/>
                      <w:sz w:val="24"/>
                    </w:rPr>
                  </w:del>
                </m:ctrlPr>
              </m:limLowPr>
              <m:e>
                <m:r>
                  <w:del w:id="881" w:author="Luyu Liu" w:date="2019-07-25T11:19:00Z">
                    <m:rPr>
                      <m:sty m:val="p"/>
                    </m:rPr>
                    <w:rPr>
                      <w:rFonts w:ascii="Cambria Math" w:hAnsi="Cambria Math" w:cs="Times New Roman"/>
                      <w:sz w:val="24"/>
                    </w:rPr>
                    <m:t>minimize</m:t>
                  </w:del>
                </m:r>
              </m:e>
              <m:lim>
                <m:r>
                  <w:del w:id="882" w:author="Luyu Liu" w:date="2019-07-25T11:19:00Z">
                    <w:rPr>
                      <w:rFonts w:ascii="Cambria Math" w:hAnsi="Cambria Math" w:cs="Times New Roman"/>
                      <w:sz w:val="24"/>
                    </w:rPr>
                    <m:t>I</m:t>
                  </w:del>
                </m:r>
                <m:sSub>
                  <m:sSubPr>
                    <m:ctrlPr>
                      <w:del w:id="883" w:author="Luyu Liu" w:date="2019-07-25T11:19:00Z">
                        <w:rPr>
                          <w:rFonts w:ascii="Cambria Math" w:hAnsi="Cambria Math" w:cs="Times New Roman"/>
                          <w:i/>
                          <w:sz w:val="24"/>
                        </w:rPr>
                      </w:del>
                    </m:ctrlPr>
                  </m:sSubPr>
                  <m:e>
                    <m:r>
                      <w:del w:id="884" w:author="Luyu Liu" w:date="2019-07-25T11:19:00Z">
                        <w:rPr>
                          <w:rFonts w:ascii="Cambria Math" w:hAnsi="Cambria Math" w:cs="Times New Roman"/>
                          <w:sz w:val="24"/>
                        </w:rPr>
                        <m:t>B</m:t>
                      </w:del>
                    </m:r>
                  </m:e>
                  <m:sub>
                    <m:r>
                      <w:del w:id="885" w:author="Luyu Liu" w:date="2019-07-25T11:19:00Z">
                        <w:rPr>
                          <w:rFonts w:ascii="Cambria Math" w:hAnsi="Cambria Math" w:cs="Times New Roman"/>
                          <w:sz w:val="24"/>
                        </w:rPr>
                        <m:t>ijk</m:t>
                      </w:del>
                    </m:r>
                  </m:sub>
                </m:sSub>
              </m:lim>
            </m:limLow>
            <m:ctrlPr>
              <w:del w:id="886" w:author="Luyu Liu" w:date="2019-07-25T11:19:00Z">
                <w:rPr>
                  <w:rFonts w:ascii="Cambria Math" w:hAnsi="Cambria Math" w:cs="Times New Roman"/>
                  <w:i/>
                  <w:sz w:val="24"/>
                </w:rPr>
              </w:del>
            </m:ctrlPr>
          </m:fName>
          <m:e>
            <m:r>
              <w:del w:id="887" w:author="Luyu Liu" w:date="2019-07-25T11:19:00Z">
                <w:rPr>
                  <w:rFonts w:ascii="Cambria Math" w:hAnsi="Cambria Math" w:cs="Times New Roman"/>
                  <w:sz w:val="24"/>
                </w:rPr>
                <m:t xml:space="preserve"> </m:t>
              </w:del>
            </m:r>
            <m:ctrlPr>
              <w:del w:id="888" w:author="Luyu Liu" w:date="2019-07-25T11:19:00Z">
                <w:rPr>
                  <w:rFonts w:ascii="Cambria Math" w:hAnsi="Cambria Math" w:cs="Times New Roman"/>
                  <w:i/>
                  <w:sz w:val="24"/>
                </w:rPr>
              </w:del>
            </m:ctrlPr>
          </m:e>
        </m:func>
        <m:r>
          <w:del w:id="889" w:author="Luyu Liu" w:date="2019-07-25T11:19:00Z">
            <w:rPr>
              <w:rFonts w:ascii="Cambria Math" w:hAnsi="Cambria Math" w:cs="Times New Roman"/>
              <w:sz w:val="24"/>
            </w:rPr>
            <m:t>:</m:t>
          </w:del>
        </m:r>
      </m:oMath>
      <w:del w:id="890" w:author="Luyu Liu" w:date="2019-07-25T11:19:00Z">
        <w:r w:rsidR="00FA3D36" w:rsidDel="004C10CF">
          <w:rPr>
            <w:rFonts w:ascii="Times New Roman" w:hAnsi="Times New Roman" w:cs="Times New Roman"/>
            <w:sz w:val="24"/>
          </w:rPr>
          <w:delText xml:space="preserve"> </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Del="004C10CF" w14:paraId="60265E73" w14:textId="0D420AD9" w:rsidTr="00A64AFB">
        <w:trPr>
          <w:trHeight w:val="580"/>
          <w:jc w:val="center"/>
          <w:del w:id="891" w:author="Luyu Liu" w:date="2019-07-25T11:19:00Z"/>
        </w:trPr>
        <w:tc>
          <w:tcPr>
            <w:tcW w:w="256" w:type="pct"/>
            <w:vAlign w:val="center"/>
          </w:tcPr>
          <w:p w14:paraId="2AA1F60A" w14:textId="53A906E9" w:rsidR="00174CE4" w:rsidDel="004C10CF" w:rsidRDefault="00174CE4">
            <w:pPr>
              <w:jc w:val="both"/>
              <w:rPr>
                <w:del w:id="892" w:author="Luyu Liu" w:date="2019-07-25T11:19:00Z"/>
                <w:rFonts w:ascii="Times New Roman" w:eastAsia="Yu Mincho" w:hAnsi="Times New Roman" w:cs="Times New Roman"/>
                <w:sz w:val="24"/>
                <w:szCs w:val="24"/>
                <w:lang w:eastAsia="ja-JP"/>
              </w:rPr>
              <w:pPrChange w:id="893" w:author="Luyu Liu" w:date="2019-06-25T14:33:00Z">
                <w:pPr>
                  <w:jc w:val="center"/>
                </w:pPr>
              </w:pPrChange>
            </w:pPr>
          </w:p>
        </w:tc>
        <w:tc>
          <w:tcPr>
            <w:tcW w:w="4397" w:type="pct"/>
            <w:vAlign w:val="center"/>
            <w:hideMark/>
          </w:tcPr>
          <w:p w14:paraId="2268AEDB" w14:textId="3943DD9E" w:rsidR="00174CE4" w:rsidRPr="00A64AFB" w:rsidDel="004C10CF" w:rsidRDefault="00224299">
            <w:pPr>
              <w:jc w:val="both"/>
              <w:rPr>
                <w:del w:id="894" w:author="Luyu Liu" w:date="2019-07-25T11:19:00Z"/>
                <w:rFonts w:ascii="Times New Roman" w:hAnsi="Times New Roman" w:cs="Times New Roman"/>
                <w:i/>
                <w:sz w:val="24"/>
                <w:szCs w:val="24"/>
              </w:rPr>
              <w:pPrChange w:id="895" w:author="Luyu Liu" w:date="2019-06-25T14:33:00Z">
                <w:pPr/>
              </w:pPrChange>
            </w:pPr>
            <m:oMathPara>
              <m:oMath>
                <m:r>
                  <w:del w:id="896" w:author="Luyu Liu" w:date="2019-07-25T11:19:00Z">
                    <w:rPr>
                      <w:rFonts w:ascii="Cambria Math" w:hAnsi="Cambria Math" w:cs="Times New Roman"/>
                      <w:sz w:val="24"/>
                      <w:szCs w:val="24"/>
                    </w:rPr>
                    <m:t>δ</m:t>
                  </w:del>
                </m:r>
                <m:sSub>
                  <m:sSubPr>
                    <m:ctrlPr>
                      <w:del w:id="897" w:author="Luyu Liu" w:date="2019-07-25T11:19:00Z">
                        <w:rPr>
                          <w:rFonts w:ascii="Cambria Math" w:hAnsi="Cambria Math" w:cs="Times New Roman"/>
                          <w:i/>
                          <w:sz w:val="24"/>
                          <w:szCs w:val="24"/>
                        </w:rPr>
                      </w:del>
                    </m:ctrlPr>
                  </m:sSubPr>
                  <m:e>
                    <m:r>
                      <w:del w:id="898" w:author="Luyu Liu" w:date="2019-07-25T11:19:00Z">
                        <w:rPr>
                          <w:rFonts w:ascii="Cambria Math" w:hAnsi="Cambria Math" w:cs="Times New Roman"/>
                          <w:sz w:val="24"/>
                          <w:szCs w:val="24"/>
                        </w:rPr>
                        <m:t>t</m:t>
                      </w:del>
                    </m:r>
                  </m:e>
                  <m:sub>
                    <m:r>
                      <w:del w:id="899" w:author="Luyu Liu" w:date="2019-07-25T11:19:00Z">
                        <w:rPr>
                          <w:rFonts w:ascii="Cambria Math" w:hAnsi="Cambria Math" w:cs="Times New Roman"/>
                          <w:sz w:val="24"/>
                          <w:szCs w:val="24"/>
                        </w:rPr>
                        <m:t>ijk</m:t>
                      </w:del>
                    </m:r>
                  </m:sub>
                </m:sSub>
                <m:r>
                  <w:del w:id="900" w:author="Luyu Liu" w:date="2019-07-25T11:19:00Z">
                    <w:rPr>
                      <w:rFonts w:ascii="Cambria Math" w:hAnsi="Cambria Math" w:cs="Times New Roman"/>
                      <w:sz w:val="24"/>
                      <w:szCs w:val="24"/>
                    </w:rPr>
                    <m:t>, ∀i∈Tr, j∈S</m:t>
                  </w:del>
                </m:r>
                <m:sSub>
                  <m:sSubPr>
                    <m:ctrlPr>
                      <w:del w:id="901" w:author="Luyu Liu" w:date="2019-07-25T11:19:00Z">
                        <w:rPr>
                          <w:rFonts w:ascii="Cambria Math" w:hAnsi="Cambria Math" w:cs="Times New Roman"/>
                          <w:i/>
                          <w:sz w:val="24"/>
                          <w:szCs w:val="24"/>
                        </w:rPr>
                      </w:del>
                    </m:ctrlPr>
                  </m:sSubPr>
                  <m:e>
                    <m:r>
                      <w:del w:id="902" w:author="Luyu Liu" w:date="2019-07-25T11:19:00Z">
                        <w:rPr>
                          <w:rFonts w:ascii="Cambria Math" w:hAnsi="Cambria Math" w:cs="Times New Roman"/>
                          <w:sz w:val="24"/>
                          <w:szCs w:val="24"/>
                        </w:rPr>
                        <m:t>t</m:t>
                      </w:del>
                    </m:r>
                  </m:e>
                  <m:sub>
                    <m:r>
                      <w:del w:id="903" w:author="Luyu Liu" w:date="2019-07-25T11:19:00Z">
                        <w:rPr>
                          <w:rFonts w:ascii="Cambria Math" w:hAnsi="Cambria Math" w:cs="Times New Roman"/>
                          <w:sz w:val="24"/>
                          <w:szCs w:val="24"/>
                        </w:rPr>
                        <m:t>i</m:t>
                      </w:del>
                    </m:r>
                  </m:sub>
                </m:sSub>
                <m:r>
                  <w:del w:id="904" w:author="Luyu Liu" w:date="2019-07-25T11:19:00Z">
                    <w:rPr>
                      <w:rFonts w:ascii="Cambria Math" w:hAnsi="Cambria Math" w:cs="Times New Roman"/>
                      <w:sz w:val="24"/>
                      <w:szCs w:val="24"/>
                    </w:rPr>
                    <m:t>,k∈[0,K]</m:t>
                  </w:del>
                </m:r>
              </m:oMath>
            </m:oMathPara>
          </w:p>
        </w:tc>
        <w:tc>
          <w:tcPr>
            <w:tcW w:w="347" w:type="pct"/>
            <w:vAlign w:val="center"/>
            <w:hideMark/>
          </w:tcPr>
          <w:p w14:paraId="2508DD81" w14:textId="145147F4" w:rsidR="00174CE4" w:rsidRPr="00805E6F" w:rsidDel="004C10CF" w:rsidRDefault="00174CE4">
            <w:pPr>
              <w:pStyle w:val="TimesNewRoman"/>
              <w:jc w:val="both"/>
              <w:rPr>
                <w:del w:id="905" w:author="Luyu Liu" w:date="2019-07-25T11:19:00Z"/>
                <w:rFonts w:asciiTheme="minorHAnsi" w:hAnsiTheme="minorHAnsi" w:cstheme="minorBidi"/>
                <w:sz w:val="18"/>
                <w:szCs w:val="18"/>
              </w:rPr>
              <w:pPrChange w:id="906" w:author="Luyu Liu" w:date="2019-06-25T14:33:00Z">
                <w:pPr>
                  <w:pStyle w:val="TimesNewRoman"/>
                </w:pPr>
              </w:pPrChange>
            </w:pPr>
            <w:del w:id="907"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16</w:delText>
              </w:r>
              <w:r w:rsidR="006B5592" w:rsidDel="004C10CF">
                <w:rPr>
                  <w:noProof/>
                </w:rPr>
                <w:fldChar w:fldCharType="end"/>
              </w:r>
              <w:r w:rsidDel="004C10CF">
                <w:rPr>
                  <w:rFonts w:eastAsia="Yu Mincho"/>
                  <w:lang w:eastAsia="ja-JP"/>
                </w:rPr>
                <w:delText>)</w:delText>
              </w:r>
            </w:del>
          </w:p>
        </w:tc>
      </w:tr>
    </w:tbl>
    <w:p w14:paraId="3B0251A5" w14:textId="39A6EAF1" w:rsidR="00174CE4" w:rsidDel="004C10CF" w:rsidRDefault="00174CE4">
      <w:pPr>
        <w:jc w:val="both"/>
        <w:rPr>
          <w:del w:id="908" w:author="Luyu Liu" w:date="2019-07-25T11:19:00Z"/>
          <w:rFonts w:ascii="Times New Roman" w:hAnsi="Times New Roman" w:cs="Times New Roman"/>
          <w:sz w:val="24"/>
        </w:rPr>
        <w:pPrChange w:id="909" w:author="Miller, Harvey J." w:date="2019-06-25T14:33:00Z">
          <w:pPr/>
        </w:pPrChange>
      </w:pPr>
    </w:p>
    <w:p w14:paraId="6303080C" w14:textId="56031BA1" w:rsidR="0051080C" w:rsidDel="004C10CF" w:rsidRDefault="0051080C">
      <w:pPr>
        <w:jc w:val="both"/>
        <w:rPr>
          <w:del w:id="910" w:author="Luyu Liu" w:date="2019-07-25T11:19:00Z"/>
          <w:rFonts w:ascii="Times New Roman" w:hAnsi="Times New Roman" w:cs="Times New Roman"/>
          <w:sz w:val="24"/>
          <w:szCs w:val="24"/>
        </w:rPr>
        <w:pPrChange w:id="911" w:author="Miller, Harvey J." w:date="2019-06-25T14:33:00Z">
          <w:pPr/>
        </w:pPrChange>
      </w:pPr>
      <w:del w:id="912" w:author="Luyu Liu" w:date="2019-07-25T11:19:00Z">
        <w:r w:rsidDel="004C10CF">
          <w:rPr>
            <w:rFonts w:ascii="Times New Roman" w:hAnsi="Times New Roman" w:cs="Times New Roman"/>
            <w:sz w:val="24"/>
            <w:szCs w:val="24"/>
          </w:rPr>
          <w:delText>Subject to:</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Del="004C10CF" w14:paraId="6B0A04C5" w14:textId="5549E6B4" w:rsidTr="00AC67D8">
        <w:trPr>
          <w:trHeight w:val="580"/>
          <w:jc w:val="center"/>
          <w:del w:id="913" w:author="Luyu Liu" w:date="2019-07-25T11:19:00Z"/>
        </w:trPr>
        <w:tc>
          <w:tcPr>
            <w:tcW w:w="256" w:type="pct"/>
            <w:vAlign w:val="center"/>
          </w:tcPr>
          <w:p w14:paraId="06589DCA" w14:textId="5047C428" w:rsidR="00A64AFB" w:rsidDel="004C10CF" w:rsidRDefault="00A64AFB">
            <w:pPr>
              <w:jc w:val="both"/>
              <w:rPr>
                <w:del w:id="914" w:author="Luyu Liu" w:date="2019-07-25T11:19:00Z"/>
                <w:rFonts w:ascii="Times New Roman" w:eastAsia="Yu Mincho" w:hAnsi="Times New Roman" w:cs="Times New Roman"/>
                <w:sz w:val="24"/>
                <w:szCs w:val="24"/>
                <w:lang w:eastAsia="ja-JP"/>
              </w:rPr>
              <w:pPrChange w:id="915" w:author="Luyu Liu" w:date="2019-06-25T14:33:00Z">
                <w:pPr>
                  <w:jc w:val="center"/>
                </w:pPr>
              </w:pPrChange>
            </w:pPr>
          </w:p>
        </w:tc>
        <w:tc>
          <w:tcPr>
            <w:tcW w:w="4397" w:type="pct"/>
            <w:vAlign w:val="center"/>
            <w:hideMark/>
          </w:tcPr>
          <w:p w14:paraId="10A9F14D" w14:textId="416D26EA" w:rsidR="00A64AFB" w:rsidRPr="00A64AFB" w:rsidDel="004C10CF" w:rsidRDefault="00B4320C">
            <w:pPr>
              <w:jc w:val="both"/>
              <w:rPr>
                <w:del w:id="916" w:author="Luyu Liu" w:date="2019-07-25T11:19:00Z"/>
                <w:rFonts w:ascii="Times New Roman" w:hAnsi="Times New Roman" w:cs="Times New Roman"/>
                <w:sz w:val="24"/>
                <w:szCs w:val="24"/>
              </w:rPr>
              <w:pPrChange w:id="917" w:author="Luyu Liu" w:date="2019-06-25T14:33:00Z">
                <w:pPr>
                  <w:jc w:val="center"/>
                </w:pPr>
              </w:pPrChange>
            </w:pPr>
            <m:oMathPara>
              <m:oMath>
                <m:r>
                  <w:del w:id="918" w:author="Luyu Liu" w:date="2019-07-25T11:19:00Z">
                    <w:rPr>
                      <w:rFonts w:ascii="Cambria Math" w:hAnsi="Cambria Math" w:cs="Times New Roman"/>
                      <w:sz w:val="24"/>
                      <w:szCs w:val="24"/>
                    </w:rPr>
                    <m:t>δ</m:t>
                  </w:del>
                </m:r>
                <m:sSub>
                  <m:sSubPr>
                    <m:ctrlPr>
                      <w:del w:id="919" w:author="Luyu Liu" w:date="2019-07-25T11:19:00Z">
                        <w:rPr>
                          <w:rFonts w:ascii="Cambria Math" w:hAnsi="Cambria Math" w:cs="Times New Roman"/>
                          <w:sz w:val="24"/>
                          <w:szCs w:val="24"/>
                        </w:rPr>
                      </w:del>
                    </m:ctrlPr>
                  </m:sSubPr>
                  <m:e>
                    <m:r>
                      <w:del w:id="920" w:author="Luyu Liu" w:date="2019-07-25T11:19:00Z">
                        <w:rPr>
                          <w:rFonts w:ascii="Cambria Math" w:hAnsi="Cambria Math" w:cs="Times New Roman"/>
                          <w:sz w:val="24"/>
                          <w:szCs w:val="24"/>
                        </w:rPr>
                        <m:t>t</m:t>
                      </w:del>
                    </m:r>
                  </m:e>
                  <m:sub>
                    <m:r>
                      <w:del w:id="921" w:author="Luyu Liu" w:date="2019-07-25T11:19:00Z">
                        <w:rPr>
                          <w:rFonts w:ascii="Cambria Math" w:hAnsi="Cambria Math" w:cs="Times New Roman"/>
                          <w:sz w:val="24"/>
                          <w:szCs w:val="24"/>
                        </w:rPr>
                        <m:t>ijk</m:t>
                      </w:del>
                    </m:r>
                  </m:sub>
                </m:sSub>
                <m:r>
                  <w:del w:id="922" w:author="Luyu Liu" w:date="2019-07-25T11:19:00Z">
                    <m:rPr>
                      <m:sty m:val="p"/>
                    </m:rPr>
                    <w:rPr>
                      <w:rFonts w:ascii="Cambria Math" w:hAnsi="Cambria Math" w:cs="Times New Roman"/>
                      <w:sz w:val="24"/>
                      <w:szCs w:val="24"/>
                    </w:rPr>
                    <m:t>=</m:t>
                  </w:del>
                </m:r>
                <m:r>
                  <w:del w:id="923" w:author="Luyu Liu" w:date="2019-07-25T11:19:00Z">
                    <w:rPr>
                      <w:rFonts w:ascii="Cambria Math" w:hAnsi="Cambria Math" w:cs="Times New Roman"/>
                      <w:sz w:val="24"/>
                      <w:szCs w:val="24"/>
                    </w:rPr>
                    <m:t>T</m:t>
                  </w:del>
                </m:r>
                <m:d>
                  <m:dPr>
                    <m:ctrlPr>
                      <w:del w:id="924" w:author="Luyu Liu" w:date="2019-07-25T11:19:00Z">
                        <w:rPr>
                          <w:rFonts w:ascii="Cambria Math" w:hAnsi="Cambria Math" w:cs="Times New Roman"/>
                          <w:sz w:val="24"/>
                          <w:szCs w:val="24"/>
                        </w:rPr>
                      </w:del>
                    </m:ctrlPr>
                  </m:dPr>
                  <m:e>
                    <m:sSub>
                      <m:sSubPr>
                        <m:ctrlPr>
                          <w:del w:id="925" w:author="Luyu Liu" w:date="2019-07-25T11:19:00Z">
                            <w:rPr>
                              <w:rFonts w:ascii="Cambria Math" w:hAnsi="Cambria Math" w:cs="Times New Roman"/>
                              <w:sz w:val="24"/>
                              <w:szCs w:val="24"/>
                            </w:rPr>
                          </w:del>
                        </m:ctrlPr>
                      </m:sSubPr>
                      <m:e>
                        <m:r>
                          <w:del w:id="926" w:author="Luyu Liu" w:date="2019-07-25T11:19:00Z">
                            <w:rPr>
                              <w:rFonts w:ascii="Cambria Math" w:hAnsi="Cambria Math" w:cs="Times New Roman"/>
                              <w:sz w:val="24"/>
                              <w:szCs w:val="24"/>
                            </w:rPr>
                            <m:t>t</m:t>
                          </w:del>
                        </m:r>
                      </m:e>
                      <m:sub>
                        <m:r>
                          <w:del w:id="927" w:author="Luyu Liu" w:date="2019-07-25T11:19:00Z">
                            <w:rPr>
                              <w:rFonts w:ascii="Cambria Math" w:hAnsi="Cambria Math" w:cs="Times New Roman"/>
                              <w:sz w:val="24"/>
                              <w:szCs w:val="24"/>
                            </w:rPr>
                            <m:t>ijk</m:t>
                          </w:del>
                        </m:r>
                      </m:sub>
                    </m:sSub>
                  </m:e>
                </m:d>
                <m:r>
                  <w:del w:id="928" w:author="Luyu Liu" w:date="2019-07-25T11:19:00Z">
                    <m:rPr>
                      <m:sty m:val="p"/>
                    </m:rPr>
                    <w:rPr>
                      <w:rFonts w:ascii="Cambria Math" w:hAnsi="Cambria Math" w:cs="Times New Roman"/>
                      <w:sz w:val="24"/>
                      <w:szCs w:val="24"/>
                    </w:rPr>
                    <m:t>-</m:t>
                  </w:del>
                </m:r>
                <m:sSub>
                  <m:sSubPr>
                    <m:ctrlPr>
                      <w:del w:id="929" w:author="Luyu Liu" w:date="2019-07-25T11:19:00Z">
                        <w:rPr>
                          <w:rFonts w:ascii="Cambria Math" w:hAnsi="Cambria Math" w:cs="Times New Roman"/>
                          <w:sz w:val="24"/>
                          <w:szCs w:val="24"/>
                        </w:rPr>
                      </w:del>
                    </m:ctrlPr>
                  </m:sSubPr>
                  <m:e>
                    <m:r>
                      <w:del w:id="930" w:author="Luyu Liu" w:date="2019-07-25T11:19:00Z">
                        <w:rPr>
                          <w:rFonts w:ascii="Cambria Math" w:hAnsi="Cambria Math" w:cs="Times New Roman"/>
                          <w:sz w:val="24"/>
                          <w:szCs w:val="24"/>
                        </w:rPr>
                        <m:t>t</m:t>
                      </w:del>
                    </m:r>
                  </m:e>
                  <m:sub>
                    <m:r>
                      <w:del w:id="931" w:author="Luyu Liu" w:date="2019-07-25T11:19:00Z">
                        <w:rPr>
                          <w:rFonts w:ascii="Cambria Math" w:hAnsi="Cambria Math" w:cs="Times New Roman"/>
                          <w:sz w:val="24"/>
                          <w:szCs w:val="24"/>
                        </w:rPr>
                        <m:t>ijk</m:t>
                      </w:del>
                    </m:r>
                  </m:sub>
                </m:sSub>
              </m:oMath>
            </m:oMathPara>
          </w:p>
        </w:tc>
        <w:tc>
          <w:tcPr>
            <w:tcW w:w="347" w:type="pct"/>
            <w:vAlign w:val="center"/>
            <w:hideMark/>
          </w:tcPr>
          <w:p w14:paraId="629AE32C" w14:textId="630F1949" w:rsidR="00A64AFB" w:rsidRPr="00805E6F" w:rsidDel="004C10CF" w:rsidRDefault="00A64AFB">
            <w:pPr>
              <w:pStyle w:val="TimesNewRoman"/>
              <w:jc w:val="both"/>
              <w:rPr>
                <w:del w:id="932" w:author="Luyu Liu" w:date="2019-07-25T11:19:00Z"/>
                <w:rFonts w:asciiTheme="minorHAnsi" w:hAnsiTheme="minorHAnsi" w:cstheme="minorBidi"/>
                <w:sz w:val="18"/>
                <w:szCs w:val="18"/>
              </w:rPr>
              <w:pPrChange w:id="933" w:author="Luyu Liu" w:date="2019-06-25T14:33:00Z">
                <w:pPr>
                  <w:pStyle w:val="TimesNewRoman"/>
                </w:pPr>
              </w:pPrChange>
            </w:pPr>
            <w:del w:id="934"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17</w:delText>
              </w:r>
              <w:r w:rsidR="006B5592" w:rsidDel="004C10CF">
                <w:rPr>
                  <w:noProof/>
                </w:rPr>
                <w:fldChar w:fldCharType="end"/>
              </w:r>
              <w:r w:rsidDel="004C10CF">
                <w:rPr>
                  <w:rFonts w:eastAsia="Yu Mincho"/>
                  <w:lang w:eastAsia="ja-JP"/>
                </w:rPr>
                <w:delText>)</w:delText>
              </w:r>
            </w:del>
          </w:p>
        </w:tc>
      </w:tr>
      <w:tr w:rsidR="00AC67D8" w:rsidDel="004C10CF" w14:paraId="629B5E5B" w14:textId="1F195FCB" w:rsidTr="00AC67D8">
        <w:tblPrEx>
          <w:jc w:val="left"/>
        </w:tblPrEx>
        <w:trPr>
          <w:trHeight w:val="580"/>
          <w:del w:id="935" w:author="Luyu Liu" w:date="2019-07-25T11:19:00Z"/>
        </w:trPr>
        <w:tc>
          <w:tcPr>
            <w:tcW w:w="256" w:type="pct"/>
            <w:vAlign w:val="center"/>
          </w:tcPr>
          <w:p w14:paraId="7A65E815" w14:textId="0F24686D" w:rsidR="00AC67D8" w:rsidDel="004C10CF" w:rsidRDefault="00AC67D8">
            <w:pPr>
              <w:jc w:val="both"/>
              <w:rPr>
                <w:del w:id="936" w:author="Luyu Liu" w:date="2019-07-25T11:19:00Z"/>
                <w:rFonts w:ascii="Times New Roman" w:eastAsia="Yu Mincho" w:hAnsi="Times New Roman" w:cs="Times New Roman"/>
                <w:sz w:val="24"/>
                <w:szCs w:val="24"/>
                <w:lang w:eastAsia="ja-JP"/>
              </w:rPr>
              <w:pPrChange w:id="937" w:author="Luyu Liu" w:date="2019-06-25T14:33:00Z">
                <w:pPr>
                  <w:jc w:val="center"/>
                </w:pPr>
              </w:pPrChange>
            </w:pPr>
          </w:p>
        </w:tc>
        <w:tc>
          <w:tcPr>
            <w:tcW w:w="4397" w:type="pct"/>
            <w:vAlign w:val="center"/>
            <w:hideMark/>
          </w:tcPr>
          <w:p w14:paraId="32856AD6" w14:textId="642FAF9B" w:rsidR="00AC67D8" w:rsidRPr="00A64AFB" w:rsidDel="004C10CF" w:rsidRDefault="001E49B0">
            <w:pPr>
              <w:jc w:val="both"/>
              <w:rPr>
                <w:del w:id="938" w:author="Luyu Liu" w:date="2019-07-25T11:19:00Z"/>
                <w:rFonts w:ascii="Times New Roman" w:hAnsi="Times New Roman" w:cs="Times New Roman"/>
                <w:sz w:val="24"/>
                <w:szCs w:val="24"/>
              </w:rPr>
              <w:pPrChange w:id="939" w:author="Luyu Liu" w:date="2019-06-25T14:33:00Z">
                <w:pPr/>
              </w:pPrChange>
            </w:pPr>
            <m:oMathPara>
              <m:oMath>
                <m:sSub>
                  <m:sSubPr>
                    <m:ctrlPr>
                      <w:del w:id="940" w:author="Luyu Liu" w:date="2019-07-25T11:19:00Z">
                        <w:rPr>
                          <w:rFonts w:ascii="Cambria Math" w:hAnsi="Cambria Math" w:cs="Times New Roman"/>
                          <w:sz w:val="24"/>
                          <w:szCs w:val="24"/>
                        </w:rPr>
                      </w:del>
                    </m:ctrlPr>
                  </m:sSubPr>
                  <m:e>
                    <m:r>
                      <w:del w:id="941" w:author="Luyu Liu" w:date="2019-07-25T11:19:00Z">
                        <w:rPr>
                          <w:rFonts w:ascii="Cambria Math" w:hAnsi="Cambria Math" w:cs="Times New Roman"/>
                          <w:sz w:val="24"/>
                          <w:szCs w:val="24"/>
                        </w:rPr>
                        <m:t>t</m:t>
                      </w:del>
                    </m:r>
                  </m:e>
                  <m:sub>
                    <m:r>
                      <w:del w:id="942" w:author="Luyu Liu" w:date="2019-07-25T11:19:00Z">
                        <w:rPr>
                          <w:rFonts w:ascii="Cambria Math" w:hAnsi="Cambria Math" w:cs="Times New Roman"/>
                          <w:sz w:val="24"/>
                          <w:szCs w:val="24"/>
                        </w:rPr>
                        <m:t>ijk</m:t>
                      </w:del>
                    </m:r>
                  </m:sub>
                </m:sSub>
                <m:r>
                  <w:del w:id="943" w:author="Luyu Liu" w:date="2019-07-25T11:19:00Z">
                    <m:rPr>
                      <m:sty m:val="p"/>
                    </m:rPr>
                    <w:rPr>
                      <w:rFonts w:ascii="Cambria Math" w:hAnsi="Cambria Math" w:cs="Times New Roman"/>
                      <w:sz w:val="24"/>
                      <w:szCs w:val="24"/>
                    </w:rPr>
                    <m:t>=</m:t>
                  </w:del>
                </m:r>
                <m:sSub>
                  <m:sSubPr>
                    <m:ctrlPr>
                      <w:del w:id="944" w:author="Luyu Liu" w:date="2019-07-25T11:19:00Z">
                        <w:rPr>
                          <w:rFonts w:ascii="Cambria Math" w:hAnsi="Cambria Math" w:cs="Times New Roman"/>
                          <w:sz w:val="24"/>
                          <w:szCs w:val="24"/>
                        </w:rPr>
                      </w:del>
                    </m:ctrlPr>
                  </m:sSubPr>
                  <m:e>
                    <m:r>
                      <w:del w:id="945" w:author="Luyu Liu" w:date="2019-07-25T11:19:00Z">
                        <w:rPr>
                          <w:rFonts w:ascii="Cambria Math" w:hAnsi="Cambria Math" w:cs="Times New Roman"/>
                          <w:sz w:val="24"/>
                          <w:szCs w:val="24"/>
                        </w:rPr>
                        <m:t>T</m:t>
                      </w:del>
                    </m:r>
                  </m:e>
                  <m:sub>
                    <m:r>
                      <w:del w:id="946" w:author="Luyu Liu" w:date="2019-07-25T11:19:00Z">
                        <w:rPr>
                          <w:rFonts w:ascii="Cambria Math" w:hAnsi="Cambria Math" w:cs="Times New Roman"/>
                          <w:sz w:val="24"/>
                          <w:szCs w:val="24"/>
                        </w:rPr>
                        <m:t>ex</m:t>
                      </w:del>
                    </m:r>
                  </m:sub>
                </m:sSub>
                <m:d>
                  <m:dPr>
                    <m:ctrlPr>
                      <w:del w:id="947" w:author="Luyu Liu" w:date="2019-07-25T11:19:00Z">
                        <w:rPr>
                          <w:rFonts w:ascii="Cambria Math" w:hAnsi="Cambria Math" w:cs="Times New Roman"/>
                          <w:sz w:val="24"/>
                          <w:szCs w:val="24"/>
                        </w:rPr>
                      </w:del>
                    </m:ctrlPr>
                  </m:dPr>
                  <m:e>
                    <m:sSub>
                      <m:sSubPr>
                        <m:ctrlPr>
                          <w:del w:id="948" w:author="Luyu Liu" w:date="2019-07-25T11:19:00Z">
                            <w:rPr>
                              <w:rFonts w:ascii="Cambria Math" w:hAnsi="Cambria Math" w:cs="Times New Roman"/>
                              <w:sz w:val="24"/>
                              <w:szCs w:val="24"/>
                            </w:rPr>
                          </w:del>
                        </m:ctrlPr>
                      </m:sSubPr>
                      <m:e>
                        <m:r>
                          <w:del w:id="949" w:author="Luyu Liu" w:date="2019-07-25T11:19:00Z">
                            <w:rPr>
                              <w:rFonts w:ascii="Cambria Math" w:hAnsi="Cambria Math" w:cs="Times New Roman"/>
                              <w:sz w:val="24"/>
                              <w:szCs w:val="24"/>
                            </w:rPr>
                            <m:t>t</m:t>
                          </w:del>
                        </m:r>
                      </m:e>
                      <m:sub>
                        <m:r>
                          <w:del w:id="950" w:author="Luyu Liu" w:date="2019-07-25T11:19:00Z">
                            <w:rPr>
                              <w:rFonts w:ascii="Cambria Math" w:hAnsi="Cambria Math" w:cs="Times New Roman"/>
                              <w:sz w:val="24"/>
                              <w:szCs w:val="24"/>
                            </w:rPr>
                            <m:t>ijk</m:t>
                          </w:del>
                        </m:r>
                      </m:sub>
                    </m:sSub>
                  </m:e>
                </m:d>
                <m:r>
                  <w:del w:id="951" w:author="Luyu Liu" w:date="2019-07-25T11:19:00Z">
                    <m:rPr>
                      <m:sty m:val="p"/>
                    </m:rPr>
                    <w:rPr>
                      <w:rFonts w:ascii="Cambria Math" w:hAnsi="Cambria Math" w:cs="Times New Roman"/>
                      <w:sz w:val="24"/>
                      <w:szCs w:val="24"/>
                    </w:rPr>
                    <m:t>-</m:t>
                  </w:del>
                </m:r>
                <m:r>
                  <w:del w:id="952" w:author="Luyu Liu" w:date="2019-07-25T11:19:00Z">
                    <w:rPr>
                      <w:rFonts w:ascii="Cambria Math" w:hAnsi="Cambria Math" w:cs="Times New Roman"/>
                      <w:sz w:val="24"/>
                      <w:szCs w:val="24"/>
                    </w:rPr>
                    <m:t>δ</m:t>
                  </w:del>
                </m:r>
                <m:sSubSup>
                  <m:sSubSupPr>
                    <m:ctrlPr>
                      <w:del w:id="953" w:author="Luyu Liu" w:date="2019-07-25T11:19:00Z">
                        <w:rPr>
                          <w:rFonts w:ascii="Cambria Math" w:hAnsi="Cambria Math" w:cs="Times New Roman"/>
                          <w:sz w:val="24"/>
                          <w:szCs w:val="24"/>
                        </w:rPr>
                      </w:del>
                    </m:ctrlPr>
                  </m:sSubSupPr>
                  <m:e>
                    <m:r>
                      <w:del w:id="954" w:author="Luyu Liu" w:date="2019-07-25T11:19:00Z">
                        <w:rPr>
                          <w:rFonts w:ascii="Cambria Math" w:hAnsi="Cambria Math" w:cs="Times New Roman"/>
                          <w:sz w:val="24"/>
                          <w:szCs w:val="24"/>
                        </w:rPr>
                        <m:t>t</m:t>
                      </w:del>
                    </m:r>
                  </m:e>
                  <m:sub>
                    <m:r>
                      <w:del w:id="955" w:author="Luyu Liu" w:date="2019-07-25T11:19:00Z">
                        <w:rPr>
                          <w:rFonts w:ascii="Cambria Math" w:hAnsi="Cambria Math" w:cs="Times New Roman"/>
                          <w:sz w:val="24"/>
                          <w:szCs w:val="24"/>
                        </w:rPr>
                        <m:t>ijk</m:t>
                      </w:del>
                    </m:r>
                  </m:sub>
                  <m:sup>
                    <m:r>
                      <w:del w:id="956" w:author="Luyu Liu" w:date="2019-07-25T11:19:00Z">
                        <m:rPr>
                          <m:sty m:val="p"/>
                        </m:rPr>
                        <w:rPr>
                          <w:rFonts w:ascii="Cambria Math" w:hAnsi="Cambria Math" w:cs="Times New Roman"/>
                          <w:sz w:val="24"/>
                          <w:szCs w:val="24"/>
                        </w:rPr>
                        <m:t>'</m:t>
                      </w:del>
                    </m:r>
                  </m:sup>
                </m:sSubSup>
                <m:r>
                  <w:del w:id="957" w:author="Luyu Liu" w:date="2019-07-25T11:19:00Z">
                    <m:rPr>
                      <m:sty m:val="p"/>
                    </m:rPr>
                    <w:rPr>
                      <w:rFonts w:ascii="Cambria Math" w:hAnsi="Cambria Math" w:cs="Times New Roman"/>
                      <w:sz w:val="24"/>
                      <w:szCs w:val="24"/>
                    </w:rPr>
                    <m:t>=</m:t>
                  </w:del>
                </m:r>
                <m:sSub>
                  <m:sSubPr>
                    <m:ctrlPr>
                      <w:del w:id="958" w:author="Luyu Liu" w:date="2019-07-25T11:19:00Z">
                        <w:rPr>
                          <w:rFonts w:ascii="Cambria Math" w:hAnsi="Cambria Math" w:cs="Times New Roman"/>
                          <w:sz w:val="24"/>
                          <w:szCs w:val="24"/>
                        </w:rPr>
                      </w:del>
                    </m:ctrlPr>
                  </m:sSubPr>
                  <m:e>
                    <m:r>
                      <w:del w:id="959" w:author="Luyu Liu" w:date="2019-07-25T11:19:00Z">
                        <w:rPr>
                          <w:rFonts w:ascii="Cambria Math" w:hAnsi="Cambria Math" w:cs="Times New Roman"/>
                          <w:sz w:val="24"/>
                          <w:szCs w:val="24"/>
                        </w:rPr>
                        <m:t>T</m:t>
                      </w:del>
                    </m:r>
                  </m:e>
                  <m:sub>
                    <m:r>
                      <w:del w:id="960" w:author="Luyu Liu" w:date="2019-07-25T11:19:00Z">
                        <w:rPr>
                          <w:rFonts w:ascii="Cambria Math" w:hAnsi="Cambria Math" w:cs="Times New Roman"/>
                          <w:sz w:val="24"/>
                          <w:szCs w:val="24"/>
                        </w:rPr>
                        <m:t>ex</m:t>
                      </w:del>
                    </m:r>
                  </m:sub>
                </m:sSub>
                <m:d>
                  <m:dPr>
                    <m:ctrlPr>
                      <w:del w:id="961" w:author="Luyu Liu" w:date="2019-07-25T11:19:00Z">
                        <w:rPr>
                          <w:rFonts w:ascii="Cambria Math" w:hAnsi="Cambria Math" w:cs="Times New Roman"/>
                          <w:sz w:val="24"/>
                          <w:szCs w:val="24"/>
                        </w:rPr>
                      </w:del>
                    </m:ctrlPr>
                  </m:dPr>
                  <m:e>
                    <m:sSub>
                      <m:sSubPr>
                        <m:ctrlPr>
                          <w:del w:id="962" w:author="Luyu Liu" w:date="2019-07-25T11:19:00Z">
                            <w:rPr>
                              <w:rFonts w:ascii="Cambria Math" w:hAnsi="Cambria Math" w:cs="Times New Roman"/>
                              <w:sz w:val="24"/>
                              <w:szCs w:val="24"/>
                            </w:rPr>
                          </w:del>
                        </m:ctrlPr>
                      </m:sSubPr>
                      <m:e>
                        <m:r>
                          <w:del w:id="963" w:author="Luyu Liu" w:date="2019-07-25T11:19:00Z">
                            <w:rPr>
                              <w:rFonts w:ascii="Cambria Math" w:hAnsi="Cambria Math" w:cs="Times New Roman"/>
                              <w:sz w:val="24"/>
                              <w:szCs w:val="24"/>
                            </w:rPr>
                            <m:t>t</m:t>
                          </w:del>
                        </m:r>
                      </m:e>
                      <m:sub>
                        <m:r>
                          <w:del w:id="964" w:author="Luyu Liu" w:date="2019-07-25T11:19:00Z">
                            <w:rPr>
                              <w:rFonts w:ascii="Cambria Math" w:hAnsi="Cambria Math" w:cs="Times New Roman"/>
                              <w:sz w:val="24"/>
                              <w:szCs w:val="24"/>
                            </w:rPr>
                            <m:t>ijk</m:t>
                          </w:del>
                        </m:r>
                      </m:sub>
                    </m:sSub>
                  </m:e>
                </m:d>
                <m:r>
                  <w:del w:id="965" w:author="Luyu Liu" w:date="2019-07-25T11:19:00Z">
                    <w:rPr>
                      <w:rFonts w:ascii="Cambria Math" w:hAnsi="Cambria Math" w:cs="Times New Roman"/>
                      <w:sz w:val="24"/>
                      <w:szCs w:val="24"/>
                    </w:rPr>
                    <m:t>-I</m:t>
                  </w:del>
                </m:r>
                <m:sSub>
                  <m:sSubPr>
                    <m:ctrlPr>
                      <w:del w:id="966" w:author="Luyu Liu" w:date="2019-07-25T11:19:00Z">
                        <w:rPr>
                          <w:rFonts w:ascii="Cambria Math" w:hAnsi="Cambria Math" w:cs="Times New Roman"/>
                          <w:sz w:val="24"/>
                          <w:szCs w:val="24"/>
                        </w:rPr>
                      </w:del>
                    </m:ctrlPr>
                  </m:sSubPr>
                  <m:e>
                    <m:r>
                      <w:del w:id="967" w:author="Luyu Liu" w:date="2019-07-25T11:19:00Z">
                        <w:rPr>
                          <w:rFonts w:ascii="Cambria Math" w:hAnsi="Cambria Math" w:cs="Times New Roman"/>
                          <w:sz w:val="24"/>
                          <w:szCs w:val="24"/>
                        </w:rPr>
                        <m:t>B</m:t>
                      </w:del>
                    </m:r>
                  </m:e>
                  <m:sub>
                    <m:r>
                      <w:del w:id="968" w:author="Luyu Liu" w:date="2019-07-25T11:19:00Z">
                        <w:rPr>
                          <w:rFonts w:ascii="Cambria Math" w:hAnsi="Cambria Math" w:cs="Times New Roman"/>
                          <w:sz w:val="24"/>
                          <w:szCs w:val="24"/>
                        </w:rPr>
                        <m:t>ijk</m:t>
                      </w:del>
                    </m:r>
                  </m:sub>
                </m:sSub>
              </m:oMath>
            </m:oMathPara>
          </w:p>
        </w:tc>
        <w:tc>
          <w:tcPr>
            <w:tcW w:w="347" w:type="pct"/>
            <w:vAlign w:val="center"/>
            <w:hideMark/>
          </w:tcPr>
          <w:p w14:paraId="43605B4C" w14:textId="279F2349" w:rsidR="00AC67D8" w:rsidRPr="00805E6F" w:rsidDel="004C10CF" w:rsidRDefault="00AC67D8">
            <w:pPr>
              <w:pStyle w:val="TimesNewRoman"/>
              <w:jc w:val="both"/>
              <w:rPr>
                <w:del w:id="969" w:author="Luyu Liu" w:date="2019-07-25T11:19:00Z"/>
                <w:rFonts w:asciiTheme="minorHAnsi" w:hAnsiTheme="minorHAnsi" w:cstheme="minorBidi"/>
                <w:sz w:val="18"/>
                <w:szCs w:val="18"/>
              </w:rPr>
              <w:pPrChange w:id="970" w:author="Luyu Liu" w:date="2019-06-25T14:33:00Z">
                <w:pPr>
                  <w:pStyle w:val="TimesNewRoman"/>
                </w:pPr>
              </w:pPrChange>
            </w:pPr>
            <w:bookmarkStart w:id="971" w:name="_Ref8589256"/>
            <w:del w:id="972"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18</w:delText>
              </w:r>
              <w:r w:rsidR="006B5592" w:rsidDel="004C10CF">
                <w:rPr>
                  <w:noProof/>
                </w:rPr>
                <w:fldChar w:fldCharType="end"/>
              </w:r>
              <w:bookmarkEnd w:id="971"/>
              <w:r w:rsidDel="004C10CF">
                <w:rPr>
                  <w:rFonts w:eastAsia="Yu Mincho"/>
                  <w:lang w:eastAsia="ja-JP"/>
                </w:rPr>
                <w:delText>)</w:delText>
              </w:r>
            </w:del>
          </w:p>
        </w:tc>
      </w:tr>
      <w:tr w:rsidR="00AC67D8" w:rsidDel="004C10CF" w14:paraId="5CE90EC6" w14:textId="2748D55B" w:rsidTr="00AC67D8">
        <w:tblPrEx>
          <w:jc w:val="left"/>
        </w:tblPrEx>
        <w:trPr>
          <w:trHeight w:val="580"/>
          <w:del w:id="973" w:author="Luyu Liu" w:date="2019-07-25T11:19:00Z"/>
        </w:trPr>
        <w:tc>
          <w:tcPr>
            <w:tcW w:w="256" w:type="pct"/>
            <w:vAlign w:val="center"/>
          </w:tcPr>
          <w:p w14:paraId="7D7FAA89" w14:textId="2B7CB209" w:rsidR="00AC67D8" w:rsidDel="004C10CF" w:rsidRDefault="00AC67D8">
            <w:pPr>
              <w:jc w:val="both"/>
              <w:rPr>
                <w:del w:id="974" w:author="Luyu Liu" w:date="2019-07-25T11:19:00Z"/>
                <w:rFonts w:ascii="Times New Roman" w:eastAsia="Yu Mincho" w:hAnsi="Times New Roman" w:cs="Times New Roman"/>
                <w:sz w:val="24"/>
                <w:szCs w:val="24"/>
                <w:lang w:eastAsia="ja-JP"/>
              </w:rPr>
              <w:pPrChange w:id="975" w:author="Luyu Liu" w:date="2019-06-25T14:33:00Z">
                <w:pPr>
                  <w:jc w:val="center"/>
                </w:pPr>
              </w:pPrChange>
            </w:pPr>
          </w:p>
        </w:tc>
        <w:tc>
          <w:tcPr>
            <w:tcW w:w="4397" w:type="pct"/>
            <w:vAlign w:val="center"/>
            <w:hideMark/>
          </w:tcPr>
          <w:p w14:paraId="25BE560A" w14:textId="17B8EBE0" w:rsidR="00AC67D8" w:rsidRPr="00A64AFB" w:rsidDel="004C10CF" w:rsidRDefault="001E49B0">
            <w:pPr>
              <w:jc w:val="both"/>
              <w:rPr>
                <w:del w:id="976" w:author="Luyu Liu" w:date="2019-07-25T11:19:00Z"/>
                <w:rFonts w:ascii="Times New Roman" w:hAnsi="Times New Roman" w:cs="Times New Roman"/>
                <w:sz w:val="24"/>
                <w:szCs w:val="24"/>
              </w:rPr>
              <w:pPrChange w:id="977" w:author="Luyu Liu" w:date="2019-06-25T14:33:00Z">
                <w:pPr>
                  <w:jc w:val="center"/>
                </w:pPr>
              </w:pPrChange>
            </w:pPr>
            <m:oMathPara>
              <m:oMath>
                <m:sSub>
                  <m:sSubPr>
                    <m:ctrlPr>
                      <w:del w:id="978" w:author="Luyu Liu" w:date="2019-07-25T11:19:00Z">
                        <w:rPr>
                          <w:rFonts w:ascii="Cambria Math" w:hAnsi="Cambria Math" w:cs="Times New Roman"/>
                          <w:sz w:val="24"/>
                          <w:szCs w:val="24"/>
                        </w:rPr>
                      </w:del>
                    </m:ctrlPr>
                  </m:sSubPr>
                  <m:e>
                    <m:r>
                      <w:del w:id="979" w:author="Luyu Liu" w:date="2019-07-25T11:19:00Z">
                        <w:rPr>
                          <w:rFonts w:ascii="Cambria Math" w:hAnsi="Cambria Math" w:cs="Times New Roman"/>
                          <w:sz w:val="24"/>
                          <w:szCs w:val="24"/>
                        </w:rPr>
                        <m:t>T</m:t>
                      </w:del>
                    </m:r>
                  </m:e>
                  <m:sub>
                    <m:r>
                      <w:del w:id="980" w:author="Luyu Liu" w:date="2019-07-25T11:19:00Z">
                        <w:rPr>
                          <w:rFonts w:ascii="Cambria Math" w:hAnsi="Cambria Math" w:cs="Times New Roman"/>
                          <w:sz w:val="24"/>
                          <w:szCs w:val="24"/>
                        </w:rPr>
                        <m:t>ex</m:t>
                      </w:del>
                    </m:r>
                  </m:sub>
                </m:sSub>
                <m:d>
                  <m:dPr>
                    <m:ctrlPr>
                      <w:del w:id="981" w:author="Luyu Liu" w:date="2019-07-25T11:19:00Z">
                        <w:rPr>
                          <w:rFonts w:ascii="Cambria Math" w:hAnsi="Cambria Math" w:cs="Times New Roman"/>
                          <w:sz w:val="24"/>
                          <w:szCs w:val="24"/>
                        </w:rPr>
                      </w:del>
                    </m:ctrlPr>
                  </m:dPr>
                  <m:e>
                    <m:sSub>
                      <m:sSubPr>
                        <m:ctrlPr>
                          <w:del w:id="982" w:author="Luyu Liu" w:date="2019-07-25T11:19:00Z">
                            <w:rPr>
                              <w:rFonts w:ascii="Cambria Math" w:hAnsi="Cambria Math" w:cs="Times New Roman"/>
                              <w:sz w:val="24"/>
                              <w:szCs w:val="24"/>
                            </w:rPr>
                          </w:del>
                        </m:ctrlPr>
                      </m:sSubPr>
                      <m:e>
                        <m:r>
                          <w:del w:id="983" w:author="Luyu Liu" w:date="2019-07-25T11:19:00Z">
                            <w:rPr>
                              <w:rFonts w:ascii="Cambria Math" w:hAnsi="Cambria Math" w:cs="Times New Roman"/>
                              <w:sz w:val="24"/>
                              <w:szCs w:val="24"/>
                            </w:rPr>
                            <m:t>t</m:t>
                          </w:del>
                        </m:r>
                      </m:e>
                      <m:sub>
                        <m:r>
                          <w:del w:id="984" w:author="Luyu Liu" w:date="2019-07-25T11:19:00Z">
                            <w:rPr>
                              <w:rFonts w:ascii="Cambria Math" w:hAnsi="Cambria Math" w:cs="Times New Roman"/>
                              <w:sz w:val="24"/>
                              <w:szCs w:val="24"/>
                            </w:rPr>
                            <m:t>ijk</m:t>
                          </w:del>
                        </m:r>
                      </m:sub>
                    </m:sSub>
                  </m:e>
                </m:d>
                <m:r>
                  <w:del w:id="985" w:author="Luyu Liu" w:date="2019-07-25T11:19:00Z">
                    <m:rPr>
                      <m:sty m:val="p"/>
                    </m:rPr>
                    <w:rPr>
                      <w:rFonts w:ascii="Cambria Math" w:hAnsi="Cambria Math" w:cs="Times New Roman"/>
                      <w:sz w:val="24"/>
                      <w:szCs w:val="24"/>
                    </w:rPr>
                    <m:t>=</m:t>
                  </w:del>
                </m:r>
                <m:sSubSup>
                  <m:sSubSupPr>
                    <m:ctrlPr>
                      <w:del w:id="986" w:author="Luyu Liu" w:date="2019-07-25T11:19:00Z">
                        <w:rPr>
                          <w:rFonts w:ascii="Cambria Math" w:hAnsi="Cambria Math" w:cs="Times New Roman"/>
                          <w:sz w:val="24"/>
                          <w:szCs w:val="24"/>
                        </w:rPr>
                      </w:del>
                    </m:ctrlPr>
                  </m:sSubSupPr>
                  <m:e>
                    <m:r>
                      <w:del w:id="987" w:author="Luyu Liu" w:date="2019-07-25T11:19:00Z">
                        <w:rPr>
                          <w:rFonts w:ascii="Cambria Math" w:hAnsi="Cambria Math" w:cs="Times New Roman"/>
                          <w:sz w:val="24"/>
                          <w:szCs w:val="24"/>
                        </w:rPr>
                        <m:t>T</m:t>
                      </w:del>
                    </m:r>
                  </m:e>
                  <m:sub>
                    <m:r>
                      <w:del w:id="988" w:author="Luyu Liu" w:date="2019-07-25T11:19:00Z">
                        <w:rPr>
                          <w:rFonts w:ascii="Cambria Math" w:hAnsi="Cambria Math" w:cs="Times New Roman"/>
                          <w:sz w:val="24"/>
                          <w:szCs w:val="24"/>
                        </w:rPr>
                        <m:t>ex</m:t>
                      </w:del>
                    </m:r>
                  </m:sub>
                  <m:sup>
                    <m:r>
                      <w:del w:id="989" w:author="Luyu Liu" w:date="2019-07-25T11:19:00Z">
                        <w:rPr>
                          <w:rFonts w:ascii="Cambria Math" w:hAnsi="Cambria Math" w:cs="Times New Roman"/>
                          <w:sz w:val="24"/>
                          <w:szCs w:val="24"/>
                        </w:rPr>
                        <m:t>DD</m:t>
                      </w:del>
                    </m:r>
                    <m:r>
                      <w:del w:id="990" w:author="Luyu Liu" w:date="2019-07-25T11:19:00Z">
                        <m:rPr>
                          <m:sty m:val="p"/>
                        </m:rPr>
                        <w:rPr>
                          <w:rFonts w:ascii="Cambria Math" w:hAnsi="Cambria Math" w:cs="Times New Roman"/>
                          <w:sz w:val="24"/>
                          <w:szCs w:val="24"/>
                        </w:rPr>
                        <m:t>=0</m:t>
                      </w:del>
                    </m:r>
                  </m:sup>
                </m:sSubSup>
              </m:oMath>
            </m:oMathPara>
          </w:p>
        </w:tc>
        <w:tc>
          <w:tcPr>
            <w:tcW w:w="347" w:type="pct"/>
            <w:vAlign w:val="center"/>
            <w:hideMark/>
          </w:tcPr>
          <w:p w14:paraId="11F7724F" w14:textId="74A98B10" w:rsidR="00AC67D8" w:rsidRPr="00805E6F" w:rsidDel="004C10CF" w:rsidRDefault="00AC67D8">
            <w:pPr>
              <w:pStyle w:val="TimesNewRoman"/>
              <w:jc w:val="both"/>
              <w:rPr>
                <w:del w:id="991" w:author="Luyu Liu" w:date="2019-07-25T11:19:00Z"/>
                <w:rFonts w:asciiTheme="minorHAnsi" w:hAnsiTheme="minorHAnsi" w:cstheme="minorBidi"/>
                <w:sz w:val="18"/>
                <w:szCs w:val="18"/>
              </w:rPr>
              <w:pPrChange w:id="992" w:author="Luyu Liu" w:date="2019-06-25T14:33:00Z">
                <w:pPr>
                  <w:pStyle w:val="TimesNewRoman"/>
                </w:pPr>
              </w:pPrChange>
            </w:pPr>
            <w:del w:id="993"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19</w:delText>
              </w:r>
              <w:r w:rsidR="006B5592" w:rsidDel="004C10CF">
                <w:rPr>
                  <w:noProof/>
                </w:rPr>
                <w:fldChar w:fldCharType="end"/>
              </w:r>
              <w:r w:rsidDel="004C10CF">
                <w:rPr>
                  <w:rFonts w:eastAsia="Yu Mincho"/>
                  <w:lang w:eastAsia="ja-JP"/>
                </w:rPr>
                <w:delText>)</w:delText>
              </w:r>
            </w:del>
          </w:p>
        </w:tc>
      </w:tr>
      <w:tr w:rsidR="00AC67D8" w:rsidDel="004C10CF" w14:paraId="39EC6A6E" w14:textId="26C4AF40" w:rsidTr="00AC67D8">
        <w:tblPrEx>
          <w:jc w:val="left"/>
        </w:tblPrEx>
        <w:trPr>
          <w:trHeight w:val="580"/>
          <w:del w:id="994" w:author="Luyu Liu" w:date="2019-07-25T11:19:00Z"/>
        </w:trPr>
        <w:tc>
          <w:tcPr>
            <w:tcW w:w="256" w:type="pct"/>
            <w:vAlign w:val="center"/>
          </w:tcPr>
          <w:p w14:paraId="73E8A61B" w14:textId="302DD74E" w:rsidR="00AC67D8" w:rsidDel="004C10CF" w:rsidRDefault="00AC67D8">
            <w:pPr>
              <w:jc w:val="both"/>
              <w:rPr>
                <w:del w:id="995" w:author="Luyu Liu" w:date="2019-07-25T11:19:00Z"/>
                <w:rFonts w:ascii="Times New Roman" w:eastAsia="Yu Mincho" w:hAnsi="Times New Roman" w:cs="Times New Roman"/>
                <w:sz w:val="24"/>
                <w:szCs w:val="24"/>
                <w:lang w:eastAsia="ja-JP"/>
              </w:rPr>
              <w:pPrChange w:id="996" w:author="Luyu Liu" w:date="2019-06-25T14:33:00Z">
                <w:pPr>
                  <w:jc w:val="center"/>
                </w:pPr>
              </w:pPrChange>
            </w:pPr>
          </w:p>
        </w:tc>
        <w:tc>
          <w:tcPr>
            <w:tcW w:w="4397" w:type="pct"/>
            <w:vAlign w:val="center"/>
          </w:tcPr>
          <w:p w14:paraId="3F395464" w14:textId="69A99D9B" w:rsidR="00AC67D8" w:rsidRPr="00A64AFB" w:rsidDel="004C10CF" w:rsidRDefault="00AC67D8">
            <w:pPr>
              <w:jc w:val="both"/>
              <w:rPr>
                <w:del w:id="997" w:author="Luyu Liu" w:date="2019-07-25T11:19:00Z"/>
                <w:rFonts w:ascii="Times New Roman" w:hAnsi="Times New Roman" w:cs="Times New Roman"/>
                <w:sz w:val="24"/>
                <w:szCs w:val="24"/>
              </w:rPr>
              <w:pPrChange w:id="998" w:author="Luyu Liu" w:date="2019-06-25T14:33:00Z">
                <w:pPr>
                  <w:jc w:val="center"/>
                </w:pPr>
              </w:pPrChange>
            </w:pPr>
          </w:p>
        </w:tc>
        <w:tc>
          <w:tcPr>
            <w:tcW w:w="347" w:type="pct"/>
            <w:vAlign w:val="center"/>
          </w:tcPr>
          <w:p w14:paraId="15676077" w14:textId="2B102E15" w:rsidR="00AC67D8" w:rsidRPr="00805E6F" w:rsidDel="004C10CF" w:rsidRDefault="00AC67D8">
            <w:pPr>
              <w:pStyle w:val="TimesNewRoman"/>
              <w:jc w:val="both"/>
              <w:rPr>
                <w:del w:id="999" w:author="Luyu Liu" w:date="2019-07-25T11:19:00Z"/>
                <w:rFonts w:asciiTheme="minorHAnsi" w:hAnsiTheme="minorHAnsi" w:cstheme="minorBidi"/>
                <w:sz w:val="18"/>
                <w:szCs w:val="18"/>
              </w:rPr>
              <w:pPrChange w:id="1000" w:author="Luyu Liu" w:date="2019-06-25T14:33:00Z">
                <w:pPr>
                  <w:pStyle w:val="TimesNewRoman"/>
                </w:pPr>
              </w:pPrChange>
            </w:pPr>
          </w:p>
        </w:tc>
      </w:tr>
    </w:tbl>
    <w:p w14:paraId="3DBBD674" w14:textId="0AE267C4" w:rsidR="0051080C" w:rsidDel="004C10CF" w:rsidRDefault="0051080C">
      <w:pPr>
        <w:jc w:val="both"/>
        <w:rPr>
          <w:del w:id="1001" w:author="Luyu Liu" w:date="2019-07-25T11:19:00Z"/>
          <w:rFonts w:ascii="Times New Roman" w:hAnsi="Times New Roman" w:cs="Times New Roman"/>
          <w:sz w:val="24"/>
          <w:szCs w:val="24"/>
        </w:rPr>
        <w:pPrChange w:id="1002" w:author="Miller, Harvey J." w:date="2019-06-25T14:33:00Z">
          <w:pPr/>
        </w:pPrChange>
      </w:pPr>
      <w:del w:id="1003" w:author="Luyu Liu" w:date="2019-07-25T11:19:00Z">
        <w:r w:rsidRPr="00147EF6" w:rsidDel="004C10CF">
          <w:rPr>
            <w:rFonts w:ascii="Times New Roman" w:hAnsi="Times New Roman" w:cs="Times New Roman"/>
            <w:sz w:val="24"/>
          </w:rPr>
          <w:delText>Where:</w:delText>
        </w:r>
        <w:r w:rsidR="00B10861" w:rsidDel="004C10CF">
          <w:rPr>
            <w:rFonts w:ascii="Times New Roman" w:hAnsi="Times New Roman" w:cs="Times New Roman"/>
            <w:sz w:val="24"/>
          </w:rPr>
          <w:delText xml:space="preserve">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sidDel="004C10CF">
          <w:rPr>
            <w:rFonts w:ascii="Times New Roman" w:hAnsi="Times New Roman" w:cs="Times New Roman"/>
            <w:sz w:val="24"/>
            <w:szCs w:val="24"/>
          </w:rPr>
          <w:delText xml:space="preserve"> is the actual waiting time for the user live </w:delText>
        </w:r>
        <m:oMath>
          <m:r>
            <w:rPr>
              <w:rFonts w:ascii="Cambria Math" w:hAnsi="Cambria Math" w:cs="Times New Roman"/>
              <w:sz w:val="24"/>
              <w:szCs w:val="24"/>
            </w:rPr>
            <m:t>k</m:t>
          </m:r>
        </m:oMath>
        <w:r w:rsidR="00B10861" w:rsidDel="004C10CF">
          <w:rPr>
            <w:rFonts w:ascii="Times New Roman" w:hAnsi="Times New Roman" w:cs="Times New Roman"/>
            <w:sz w:val="24"/>
            <w:szCs w:val="24"/>
          </w:rPr>
          <w:delText xml:space="preserve"> walking time from the stop </w:delText>
        </w:r>
        <m:oMath>
          <m:r>
            <w:rPr>
              <w:rFonts w:ascii="Cambria Math" w:hAnsi="Cambria Math" w:cs="Times New Roman"/>
              <w:sz w:val="24"/>
              <w:szCs w:val="24"/>
            </w:rPr>
            <m:t>j</m:t>
          </m:r>
        </m:oMath>
        <w:r w:rsidR="00B10861" w:rsidDel="004C10CF">
          <w:rPr>
            <w:rFonts w:ascii="Times New Roman" w:hAnsi="Times New Roman" w:cs="Times New Roman"/>
            <w:sz w:val="24"/>
            <w:szCs w:val="24"/>
          </w:rPr>
          <w:delText xml:space="preserve"> who intends to catch trip </w:delText>
        </w:r>
        <m:oMath>
          <m:r>
            <w:rPr>
              <w:rFonts w:ascii="Cambria Math" w:hAnsi="Cambria Math" w:cs="Times New Roman"/>
              <w:sz w:val="24"/>
              <w:szCs w:val="24"/>
            </w:rPr>
            <m:t>i</m:t>
          </m:r>
        </m:oMath>
        <w:r w:rsidR="00B10861" w:rsidDel="004C10CF">
          <w:rPr>
            <w:rFonts w:ascii="Times New Roman" w:hAnsi="Times New Roman" w:cs="Times New Roman"/>
            <w:sz w:val="24"/>
            <w:szCs w:val="24"/>
          </w:rPr>
          <w:delText xml:space="preserve">. </w:delText>
        </w:r>
        <m:oMath>
          <m:r>
            <w:rPr>
              <w:rFonts w:ascii="Cambria Math" w:hAnsi="Cambria Math" w:cs="Times New Roman"/>
              <w:sz w:val="24"/>
              <w:szCs w:val="24"/>
            </w:rPr>
            <m:t>Tr</m:t>
          </m:r>
        </m:oMath>
        <w:r w:rsidR="00B10861" w:rsidDel="004C10CF">
          <w:rPr>
            <w:rFonts w:ascii="Times New Roman" w:hAnsi="Times New Roman" w:cs="Times New Roman"/>
            <w:sz w:val="24"/>
            <w:szCs w:val="24"/>
          </w:rPr>
          <w:delText xml:space="preserve"> is the collection of all trips, and </w:delTex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sidDel="004C10CF">
          <w:rPr>
            <w:rFonts w:ascii="Times New Roman" w:hAnsi="Times New Roman" w:cs="Times New Roman"/>
            <w:sz w:val="24"/>
            <w:szCs w:val="24"/>
          </w:rPr>
          <w:delText xml:space="preserve"> is the stops on trip </w:delText>
        </w:r>
        <m:oMath>
          <m:r>
            <w:rPr>
              <w:rFonts w:ascii="Cambria Math" w:hAnsi="Cambria Math" w:cs="Times New Roman"/>
              <w:sz w:val="24"/>
              <w:szCs w:val="24"/>
            </w:rPr>
            <m:t>i</m:t>
          </m:r>
        </m:oMath>
        <w:r w:rsidR="00B10861" w:rsidDel="004C10CF">
          <w:rPr>
            <w:rFonts w:ascii="Times New Roman" w:hAnsi="Times New Roman" w:cs="Times New Roman"/>
            <w:sz w:val="24"/>
            <w:szCs w:val="24"/>
          </w:rPr>
          <w:delText xml:space="preserve">, </w:delText>
        </w:r>
        <m:oMath>
          <m:r>
            <w:rPr>
              <w:rFonts w:ascii="Cambria Math" w:hAnsi="Cambria Math" w:cs="Times New Roman"/>
              <w:sz w:val="24"/>
              <w:szCs w:val="24"/>
            </w:rPr>
            <m:t>K</m:t>
          </m:r>
        </m:oMath>
        <w:r w:rsidR="00B10861" w:rsidDel="004C10CF">
          <w:rPr>
            <w:rFonts w:ascii="Times New Roman" w:hAnsi="Times New Roman" w:cs="Times New Roman"/>
            <w:sz w:val="24"/>
            <w:szCs w:val="24"/>
          </w:rPr>
          <w:delText xml:space="preserve"> is the designated walking time range. </w:delTex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sidDel="004C10CF">
          <w:rPr>
            <w:rFonts w:ascii="Times New Roman" w:hAnsi="Times New Roman" w:cs="Times New Roman"/>
            <w:sz w:val="24"/>
            <w:szCs w:val="24"/>
          </w:rPr>
          <w:delText xml:space="preserve"> is the actual departure time of target bus, and </w:delTex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sidDel="004C10CF">
          <w:rPr>
            <w:rFonts w:ascii="Times New Roman" w:hAnsi="Times New Roman" w:cs="Times New Roman"/>
            <w:sz w:val="24"/>
            <w:szCs w:val="24"/>
          </w:rPr>
          <w:delText xml:space="preserve"> is the actual arrival time </w:delText>
        </w:r>
        <w:r w:rsidR="00E7705D" w:rsidDel="004C10CF">
          <w:rPr>
            <w:rFonts w:ascii="Times New Roman" w:hAnsi="Times New Roman" w:cs="Times New Roman"/>
            <w:sz w:val="24"/>
            <w:szCs w:val="24"/>
          </w:rPr>
          <w:delText xml:space="preserve">at the stop </w:delText>
        </w:r>
        <w:r w:rsidR="00B10861" w:rsidDel="004C10CF">
          <w:rPr>
            <w:rFonts w:ascii="Times New Roman" w:hAnsi="Times New Roman" w:cs="Times New Roman"/>
            <w:sz w:val="24"/>
            <w:szCs w:val="24"/>
          </w:rPr>
          <w:delText xml:space="preserve">for the user. </w:delTex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sidDel="004C10CF">
          <w:rPr>
            <w:rFonts w:ascii="Times New Roman" w:hAnsi="Times New Roman" w:cs="Times New Roman"/>
            <w:sz w:val="24"/>
            <w:szCs w:val="24"/>
          </w:rPr>
          <w:delText xml:space="preserve"> is the expected waiting time as well as the insurance buffer. </w:delTex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sidDel="004C10CF">
          <w:rPr>
            <w:rFonts w:ascii="Times New Roman" w:hAnsi="Times New Roman" w:cs="Times New Roman"/>
            <w:sz w:val="24"/>
            <w:szCs w:val="24"/>
          </w:rPr>
          <w:delText xml:space="preserve"> is the expected </w:delText>
        </w:r>
        <w:r w:rsidR="00AD56DE" w:rsidDel="004C10CF">
          <w:rPr>
            <w:rFonts w:ascii="Times New Roman" w:hAnsi="Times New Roman" w:cs="Times New Roman"/>
            <w:sz w:val="24"/>
            <w:szCs w:val="24"/>
          </w:rPr>
          <w:delText>departure time of the scheduled bus</w:delText>
        </w:r>
        <w:r w:rsidR="00E7705D" w:rsidDel="004C10CF">
          <w:rPr>
            <w:rFonts w:ascii="Times New Roman" w:hAnsi="Times New Roman" w:cs="Times New Roman"/>
            <w:sz w:val="24"/>
            <w:szCs w:val="24"/>
          </w:rPr>
          <w:delText>.</w:delText>
        </w:r>
      </w:del>
    </w:p>
    <w:p w14:paraId="6A1EE778" w14:textId="140CD4FF" w:rsidR="006A59CA" w:rsidDel="004C10CF" w:rsidRDefault="005F4609">
      <w:pPr>
        <w:pStyle w:val="IndentTimesNewRoman"/>
        <w:jc w:val="both"/>
        <w:rPr>
          <w:del w:id="1004" w:author="Luyu Liu" w:date="2019-07-25T11:19:00Z"/>
        </w:rPr>
        <w:pPrChange w:id="1005" w:author="Miller, Harvey J." w:date="2019-06-25T14:33:00Z">
          <w:pPr>
            <w:pStyle w:val="IndentTimesNewRoman"/>
          </w:pPr>
        </w:pPrChange>
      </w:pPr>
      <w:del w:id="1006" w:author="Luyu Liu" w:date="2019-07-25T11:19:00Z">
        <w:r w:rsidDel="004C10CF">
          <w:fldChar w:fldCharType="begin"/>
        </w:r>
        <w:r w:rsidDel="004C10CF">
          <w:delInstrText xml:space="preserve"> REF _Ref10449618 \h  \* MERGEFORMAT </w:delInstrText>
        </w:r>
        <w:r w:rsidDel="004C10CF">
          <w:fldChar w:fldCharType="separate"/>
        </w:r>
        <w:r w:rsidDel="004C10CF">
          <w:delText xml:space="preserve">Figure </w:delText>
        </w:r>
        <w:r w:rsidDel="004C10CF">
          <w:rPr>
            <w:noProof/>
          </w:rPr>
          <w:delText>5</w:delText>
        </w:r>
        <w:r w:rsidDel="004C10CF">
          <w:fldChar w:fldCharType="end"/>
        </w:r>
        <w:r w:rsidDel="004C10CF">
          <w:delText xml:space="preserve"> is the flow chart of PR optimization: We calculate the performance for all buffers for optimization, then we find the smallest waiting time and the </w:delText>
        </w:r>
        <w:r w:rsidR="00331982" w:rsidDel="004C10CF">
          <w:delText xml:space="preserve">corresponding </w:delText>
        </w:r>
        <w:r w:rsidDel="004C10CF">
          <w:delText xml:space="preserve">buffer. If there are multiple </w:delText>
        </w:r>
        <w:r w:rsidR="004A3D2C" w:rsidDel="004C10CF">
          <w:rPr>
            <w:rFonts w:hint="eastAsia"/>
          </w:rPr>
          <w:delText>smal</w:delText>
        </w:r>
        <w:r w:rsidR="004A3D2C" w:rsidDel="004C10CF">
          <w:delText>lest waiting time</w:delText>
        </w:r>
        <w:r w:rsidDel="004C10CF">
          <w:delText>, designate the one with smaller buffer. After getting optimal buffers for every day and every trip and stop, we reduce all buffers into one day’s buffers by finding the maximum of the optimal buffers</w:delText>
        </w:r>
        <w:r w:rsidR="008072C2" w:rsidDel="004C10CF">
          <w:delText xml:space="preserve">. </w:delText>
        </w:r>
        <w:r w:rsidR="00BD6928" w:rsidDel="004C10CF">
          <w:delText xml:space="preserve">In this way, we guarantee the </w:delText>
        </w:r>
        <w:r w:rsidR="00BD6928" w:rsidRPr="00BD6928" w:rsidDel="004C10CF">
          <w:delText>optimality</w:delText>
        </w:r>
        <w:r w:rsidR="00BD6928" w:rsidDel="004C10CF">
          <w:delText xml:space="preserve"> of obtained buffers: first, obtained buffers in each day have the least waiting time; second, </w:delText>
        </w:r>
        <w:r w:rsidR="00185FB9" w:rsidDel="004C10CF">
          <w:delText>obtained buffers are the smallest one among the buffers with the least waiting time</w:delText>
        </w:r>
        <w:r w:rsidR="008455D5" w:rsidDel="004C10CF">
          <w:delText>;</w:delText>
        </w:r>
        <w:r w:rsidR="00185FB9" w:rsidDel="004C10CF">
          <w:delText xml:space="preserve"> third, </w:delText>
        </w:r>
        <w:r w:rsidR="008455D5" w:rsidDel="004C10CF">
          <w:delText>reduced buffers are the maximum buffer, which guarantees the synchronization for each day</w:delText>
        </w:r>
        <w:r w:rsidR="005B16AD" w:rsidDel="004C10CF">
          <w:delText xml:space="preserve"> when recalculating the performance</w:delText>
        </w:r>
        <w:r w:rsidR="008455D5" w:rsidDel="004C10CF">
          <w:delText>.</w:delText>
        </w:r>
        <w:r w:rsidR="0012396E" w:rsidDel="004C10CF">
          <w:delText xml:space="preserve"> In this way, we </w:delText>
        </w:r>
        <w:r w:rsidR="00E73AFC" w:rsidDel="004C10CF">
          <w:delText>adopt</w:delText>
        </w:r>
        <w:r w:rsidR="0012396E" w:rsidDel="004C10CF">
          <w:delText xml:space="preserve"> a </w:delText>
        </w:r>
        <w:r w:rsidR="0012396E" w:rsidRPr="0012396E" w:rsidDel="004C10CF">
          <w:rPr>
            <w:i/>
          </w:rPr>
          <w:delText>risk-neutral</w:delText>
        </w:r>
        <w:r w:rsidR="0012396E" w:rsidDel="004C10CF">
          <w:delText xml:space="preserve"> strategy: we are trying to find the smallest buffers while trying to keep synchronized</w:delText>
        </w:r>
        <w:r w:rsidR="006845F9" w:rsidDel="004C10CF">
          <w:delText xml:space="preserve"> for most trips</w:delText>
        </w:r>
        <w:r w:rsidR="0012396E" w:rsidDel="004C10CF">
          <w:delText xml:space="preserve">. </w:delText>
        </w:r>
      </w:del>
    </w:p>
    <w:p w14:paraId="3EA2E3CD" w14:textId="36E63FEC" w:rsidR="006424EB" w:rsidDel="004C10CF" w:rsidRDefault="00742E7D">
      <w:pPr>
        <w:keepNext/>
        <w:jc w:val="both"/>
        <w:rPr>
          <w:del w:id="1007" w:author="Luyu Liu" w:date="2019-07-25T11:19:00Z"/>
        </w:rPr>
        <w:pPrChange w:id="1008" w:author="Miller, Harvey J." w:date="2019-06-25T14:33:00Z">
          <w:pPr>
            <w:keepNext/>
            <w:jc w:val="center"/>
          </w:pPr>
        </w:pPrChange>
      </w:pPr>
      <w:del w:id="1009" w:author="Luyu Liu" w:date="2019-07-25T11:19:00Z">
        <w:r w:rsidDel="004C10CF">
          <w:rPr>
            <w:rFonts w:ascii="Times New Roman" w:hAnsi="Times New Roman" w:cs="Times New Roman"/>
            <w:noProof/>
            <w:sz w:val="24"/>
            <w:szCs w:val="24"/>
          </w:rPr>
          <w:drawing>
            <wp:inline distT="0" distB="0" distL="0" distR="0" wp14:anchorId="24B11BAD" wp14:editId="397F94F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del>
    </w:p>
    <w:p w14:paraId="0A09F6F5" w14:textId="320058A1" w:rsidR="00AB41F9" w:rsidRPr="00A23D83" w:rsidDel="004C10CF" w:rsidRDefault="006424EB">
      <w:pPr>
        <w:pStyle w:val="IndentTimesNewRoman"/>
        <w:ind w:firstLine="0"/>
        <w:jc w:val="both"/>
        <w:rPr>
          <w:del w:id="1010" w:author="Luyu Liu" w:date="2019-07-25T11:19:00Z"/>
        </w:rPr>
        <w:pPrChange w:id="1011" w:author="Miller, Harvey J." w:date="2019-06-25T14:33:00Z">
          <w:pPr>
            <w:pStyle w:val="IndentTimesNewRoman"/>
            <w:ind w:firstLine="0"/>
            <w:jc w:val="center"/>
          </w:pPr>
        </w:pPrChange>
      </w:pPr>
      <w:bookmarkStart w:id="1012" w:name="_Ref10449618"/>
      <w:del w:id="1013" w:author="Luyu Liu" w:date="2019-07-25T11:19:00Z">
        <w:r w:rsidDel="004C10CF">
          <w:delText xml:space="preserve">Figure </w:delText>
        </w:r>
        <w:r w:rsidR="006B5592" w:rsidDel="004C10CF">
          <w:rPr>
            <w:noProof/>
          </w:rPr>
          <w:fldChar w:fldCharType="begin"/>
        </w:r>
        <w:r w:rsidR="006B5592" w:rsidDel="004C10CF">
          <w:rPr>
            <w:noProof/>
          </w:rPr>
          <w:delInstrText xml:space="preserve"> SEQ Figure \* ARABIC </w:delInstrText>
        </w:r>
        <w:r w:rsidR="006B5592" w:rsidDel="004C10CF">
          <w:rPr>
            <w:noProof/>
          </w:rPr>
          <w:fldChar w:fldCharType="separate"/>
        </w:r>
        <w:r w:rsidR="00B338F3" w:rsidDel="004C10CF">
          <w:rPr>
            <w:noProof/>
          </w:rPr>
          <w:delText>5</w:delText>
        </w:r>
        <w:r w:rsidR="006B5592" w:rsidDel="004C10CF">
          <w:rPr>
            <w:noProof/>
          </w:rPr>
          <w:fldChar w:fldCharType="end"/>
        </w:r>
        <w:bookmarkEnd w:id="1012"/>
        <w:r w:rsidDel="004C10CF">
          <w:delText xml:space="preserve"> Flow chart of PR optimization </w:delText>
        </w:r>
        <w:r w:rsidR="00F7205D" w:rsidDel="004C10CF">
          <w:delText>algorithm</w:delText>
        </w:r>
      </w:del>
    </w:p>
    <w:p w14:paraId="3B53D36B" w14:textId="6ADE6E0C" w:rsidR="003A66D7" w:rsidDel="004C10CF" w:rsidRDefault="0021563F">
      <w:pPr>
        <w:ind w:firstLine="720"/>
        <w:jc w:val="both"/>
        <w:rPr>
          <w:del w:id="1014" w:author="Luyu Liu" w:date="2019-07-25T11:19:00Z"/>
          <w:rFonts w:ascii="Times New Roman" w:hAnsi="Times New Roman" w:cs="Times New Roman"/>
          <w:sz w:val="24"/>
          <w:szCs w:val="24"/>
        </w:rPr>
        <w:pPrChange w:id="1015" w:author="Miller, Harvey J." w:date="2019-06-25T14:33:00Z">
          <w:pPr>
            <w:ind w:firstLine="720"/>
          </w:pPr>
        </w:pPrChange>
      </w:pPr>
      <w:del w:id="1016" w:author="Luyu Liu" w:date="2019-07-25T11:19:00Z">
        <w:r w:rsidDel="004C10CF">
          <w:rPr>
            <w:rFonts w:ascii="Times New Roman" w:hAnsi="Times New Roman" w:cs="Times New Roman"/>
            <w:sz w:val="24"/>
            <w:szCs w:val="24"/>
          </w:rPr>
          <w:delText>For the first</w:delText>
        </w:r>
        <w:r w:rsidR="00275C8E" w:rsidDel="004C10CF">
          <w:rPr>
            <w:rFonts w:ascii="Times New Roman" w:hAnsi="Times New Roman" w:cs="Times New Roman"/>
            <w:sz w:val="24"/>
            <w:szCs w:val="24"/>
          </w:rPr>
          <w:delText xml:space="preserve"> dominating</w:delText>
        </w:r>
        <w:r w:rsidDel="004C10CF">
          <w:rPr>
            <w:rFonts w:ascii="Times New Roman" w:hAnsi="Times New Roman" w:cs="Times New Roman"/>
            <w:sz w:val="24"/>
            <w:szCs w:val="24"/>
          </w:rPr>
          <w:delText xml:space="preserve"> step of the optimization process, the </w:delText>
        </w:r>
        <w:r w:rsidR="00275C8E" w:rsidDel="004C10CF">
          <w:rPr>
            <w:rFonts w:ascii="Times New Roman" w:hAnsi="Times New Roman" w:cs="Times New Roman"/>
            <w:sz w:val="24"/>
            <w:szCs w:val="24"/>
          </w:rPr>
          <w:delText xml:space="preserve">computation </w:delText>
        </w:r>
        <w:r w:rsidDel="004C10CF">
          <w:rPr>
            <w:rFonts w:ascii="Times New Roman" w:hAnsi="Times New Roman" w:cs="Times New Roman"/>
            <w:sz w:val="24"/>
            <w:szCs w:val="24"/>
          </w:rPr>
          <w:delText xml:space="preserve">complexity is </w:delText>
        </w:r>
        <m:oMath>
          <m:r>
            <w:rPr>
              <w:rFonts w:ascii="Cambria Math" w:hAnsi="Cambria Math" w:cs="Times New Roman"/>
              <w:sz w:val="24"/>
              <w:szCs w:val="24"/>
            </w:rPr>
            <m:t>O(b⋅d⋅t⋅s⋅w⋅n)</m:t>
          </m:r>
        </m:oMath>
        <w:r w:rsidR="007A00D0" w:rsidDel="004C10CF">
          <w:rPr>
            <w:rFonts w:ascii="Times New Roman" w:hAnsi="Times New Roman" w:cs="Times New Roman"/>
            <w:sz w:val="24"/>
            <w:szCs w:val="24"/>
          </w:rPr>
          <w:delText>, where b is the number of possible buffers, d is the number of dates, t is the number of GTFS trips, s is the number of stops in a trip, w is the number of walking time, n is the number of the GTFS feeds for the stop</w:delText>
        </w:r>
        <w:r w:rsidR="009B57EF" w:rsidDel="004C10CF">
          <w:rPr>
            <w:rFonts w:ascii="Times New Roman" w:hAnsi="Times New Roman" w:cs="Times New Roman"/>
            <w:sz w:val="24"/>
            <w:szCs w:val="24"/>
          </w:rPr>
          <w:delText>. Thus, t</w:delText>
        </w:r>
        <w:r w:rsidR="007F3BF9" w:rsidDel="004C10CF">
          <w:rPr>
            <w:rFonts w:ascii="Times New Roman" w:hAnsi="Times New Roman" w:cs="Times New Roman"/>
            <w:sz w:val="24"/>
            <w:szCs w:val="24"/>
          </w:rPr>
          <w:delText xml:space="preserve">he total complexity is </w:delText>
        </w:r>
        <w:r w:rsidR="005D0F83" w:rsidDel="004C10CF">
          <w:rPr>
            <w:rFonts w:ascii="Times New Roman" w:hAnsi="Times New Roman" w:cs="Times New Roman"/>
            <w:sz w:val="24"/>
            <w:szCs w:val="24"/>
          </w:rPr>
          <w:delText>polynomial</w:delText>
        </w:r>
        <w:r w:rsidR="00123E0A" w:rsidDel="004C10CF">
          <w:rPr>
            <w:rFonts w:ascii="Times New Roman" w:hAnsi="Times New Roman" w:cs="Times New Roman"/>
            <w:sz w:val="24"/>
            <w:szCs w:val="24"/>
          </w:rPr>
          <w:delText xml:space="preserve"> </w:delText>
        </w:r>
        <w:r w:rsidR="00A917B9" w:rsidDel="004C10CF">
          <w:rPr>
            <w:rFonts w:ascii="Times New Roman" w:hAnsi="Times New Roman" w:cs="Times New Roman"/>
            <w:sz w:val="24"/>
            <w:szCs w:val="24"/>
          </w:rPr>
          <w:delText>and</w:delText>
        </w:r>
        <w:r w:rsidR="00123E0A" w:rsidDel="004C10CF">
          <w:rPr>
            <w:rFonts w:ascii="Times New Roman" w:hAnsi="Times New Roman" w:cs="Times New Roman"/>
            <w:sz w:val="24"/>
            <w:szCs w:val="24"/>
          </w:rPr>
          <w:delText xml:space="preserve"> of high power</w:delText>
        </w:r>
        <w:r w:rsidR="007F3BF9" w:rsidDel="004C10CF">
          <w:rPr>
            <w:rFonts w:ascii="Times New Roman" w:hAnsi="Times New Roman" w:cs="Times New Roman"/>
            <w:sz w:val="24"/>
            <w:szCs w:val="24"/>
          </w:rPr>
          <w:delText>.</w:delText>
        </w:r>
        <w:r w:rsidR="00D331ED" w:rsidDel="004C10CF">
          <w:rPr>
            <w:rFonts w:ascii="Times New Roman" w:hAnsi="Times New Roman" w:cs="Times New Roman"/>
            <w:sz w:val="24"/>
            <w:szCs w:val="24"/>
          </w:rPr>
          <w:delText xml:space="preserve"> </w:delText>
        </w:r>
        <w:r w:rsidR="003A66D7" w:rsidDel="004C10CF">
          <w:rPr>
            <w:rFonts w:ascii="Times New Roman" w:hAnsi="Times New Roman" w:cs="Times New Roman"/>
            <w:sz w:val="24"/>
            <w:szCs w:val="24"/>
          </w:rPr>
          <w:delText xml:space="preserve">The optimization process of </w:delTex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sidDel="004C10CF">
          <w:rPr>
            <w:rFonts w:ascii="Times New Roman" w:hAnsi="Times New Roman" w:cs="Times New Roman"/>
            <w:sz w:val="24"/>
            <w:szCs w:val="24"/>
          </w:rPr>
          <w:delText xml:space="preserve"> </w:delText>
        </w:r>
        <w:r w:rsidR="00E23450" w:rsidDel="004C10CF">
          <w:rPr>
            <w:rFonts w:ascii="Times New Roman" w:hAnsi="Times New Roman" w:cs="Times New Roman"/>
            <w:sz w:val="24"/>
            <w:szCs w:val="24"/>
          </w:rPr>
          <w:delText xml:space="preserve">produces massive number of </w:delText>
        </w:r>
        <w:r w:rsidR="002C3D09" w:rsidDel="004C10CF">
          <w:rPr>
            <w:rFonts w:ascii="Times New Roman" w:hAnsi="Times New Roman" w:cs="Times New Roman"/>
            <w:sz w:val="24"/>
            <w:szCs w:val="24"/>
          </w:rPr>
          <w:delText xml:space="preserve">parameters </w:delTex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sidDel="004C10CF">
          <w:rPr>
            <w:rFonts w:ascii="Times New Roman" w:hAnsi="Times New Roman" w:cs="Times New Roman"/>
            <w:sz w:val="24"/>
            <w:szCs w:val="24"/>
          </w:rPr>
          <w:delText xml:space="preserve">. </w:delText>
        </w:r>
        <w:r w:rsidR="00E23450" w:rsidDel="004C10CF">
          <w:rPr>
            <w:rFonts w:ascii="Times New Roman" w:hAnsi="Times New Roman" w:cs="Times New Roman"/>
            <w:sz w:val="24"/>
            <w:szCs w:val="24"/>
          </w:rPr>
          <w:delText xml:space="preserve">We minimize waiting time </w:delText>
        </w:r>
        <w:r w:rsidR="003A66D7" w:rsidDel="004C10CF">
          <w:rPr>
            <w:rFonts w:ascii="Times New Roman" w:hAnsi="Times New Roman" w:cs="Times New Roman"/>
            <w:sz w:val="24"/>
            <w:szCs w:val="24"/>
          </w:rPr>
          <w:delText xml:space="preserve">over </w:delTex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sidDel="004C10CF">
          <w:rPr>
            <w:rFonts w:ascii="Times New Roman" w:hAnsi="Times New Roman" w:cs="Times New Roman"/>
            <w:sz w:val="24"/>
            <w:szCs w:val="24"/>
          </w:rPr>
          <w:delText xml:space="preserve">, which will have a different IB for each day, each trip, each stop, and each walking time. </w:delText>
        </w:r>
        <w:r w:rsidR="007B6E6A" w:rsidDel="004C10CF">
          <w:rPr>
            <w:rFonts w:ascii="Times New Roman" w:hAnsi="Times New Roman" w:cs="Times New Roman"/>
            <w:sz w:val="24"/>
            <w:szCs w:val="24"/>
          </w:rPr>
          <w:delText>In practical, to reduce computation load, we calculated the AWT for every stop on COTA bus route No. 2 for different IB, from 0 to 300 seconds with interval of 10 seconds. We also parallelize</w:delText>
        </w:r>
        <w:r w:rsidR="00A917B9" w:rsidDel="004C10CF">
          <w:rPr>
            <w:rFonts w:ascii="Times New Roman" w:hAnsi="Times New Roman" w:cs="Times New Roman"/>
            <w:sz w:val="24"/>
            <w:szCs w:val="24"/>
          </w:rPr>
          <w:delText>d</w:delText>
        </w:r>
        <w:r w:rsidR="007B6E6A" w:rsidDel="004C10CF">
          <w:rPr>
            <w:rFonts w:ascii="Times New Roman" w:hAnsi="Times New Roman" w:cs="Times New Roman"/>
            <w:sz w:val="24"/>
            <w:szCs w:val="24"/>
          </w:rPr>
          <w:delText xml:space="preserve"> the outmost loop</w:delText>
        </w:r>
        <w:r w:rsidR="00523C24" w:rsidDel="004C10CF">
          <w:rPr>
            <w:rFonts w:ascii="Times New Roman" w:hAnsi="Times New Roman" w:cs="Times New Roman"/>
            <w:sz w:val="24"/>
            <w:szCs w:val="24"/>
          </w:rPr>
          <w:delText xml:space="preserve"> to improve computation performance</w:delText>
        </w:r>
        <w:r w:rsidR="00045B8F" w:rsidDel="004C10CF">
          <w:rPr>
            <w:rFonts w:ascii="Times New Roman" w:hAnsi="Times New Roman" w:cs="Times New Roman"/>
            <w:sz w:val="24"/>
            <w:szCs w:val="24"/>
          </w:rPr>
          <w:delText xml:space="preserve"> on a workstation with 40 virtual CPU cores</w:delText>
        </w:r>
        <w:r w:rsidR="007B6E6A" w:rsidDel="004C10CF">
          <w:rPr>
            <w:rFonts w:ascii="Times New Roman" w:hAnsi="Times New Roman" w:cs="Times New Roman"/>
            <w:sz w:val="24"/>
            <w:szCs w:val="24"/>
          </w:rPr>
          <w:delText>.</w:delText>
        </w:r>
      </w:del>
    </w:p>
    <w:p w14:paraId="19E2957A" w14:textId="77777777" w:rsidR="0051080C" w:rsidRDefault="0051080C" w:rsidP="009B5263">
      <w:pPr>
        <w:rPr>
          <w:rFonts w:ascii="Times New Roman" w:hAnsi="Times New Roman" w:cs="Times New Roman"/>
          <w:sz w:val="24"/>
          <w:szCs w:val="24"/>
        </w:rPr>
      </w:pPr>
    </w:p>
    <w:p w14:paraId="248D287D" w14:textId="68974956" w:rsidR="009B5263" w:rsidDel="00585A4C" w:rsidRDefault="009B5263">
      <w:pPr>
        <w:jc w:val="both"/>
        <w:rPr>
          <w:del w:id="1017" w:author="Miller, Harvey J." w:date="2019-06-25T14:34:00Z"/>
          <w:rFonts w:ascii="Times New Roman" w:hAnsi="Times New Roman" w:cs="Times New Roman"/>
          <w:sz w:val="24"/>
          <w:szCs w:val="24"/>
        </w:rPr>
        <w:pPrChange w:id="1018" w:author="Miller, Harvey J." w:date="2019-06-25T14:34:00Z">
          <w:pPr/>
        </w:pPrChange>
      </w:pPr>
      <w:del w:id="1019" w:author="Miller, Harvey J." w:date="2019-06-25T14:34:00Z">
        <w:r w:rsidDel="00585A4C">
          <w:rPr>
            <w:rFonts w:ascii="Times New Roman" w:hAnsi="Times New Roman" w:cs="Times New Roman"/>
            <w:sz w:val="24"/>
            <w:szCs w:val="24"/>
          </w:rPr>
          <w:delText>[</w:delText>
        </w:r>
      </w:del>
      <w:r>
        <w:rPr>
          <w:rFonts w:ascii="Times New Roman" w:hAnsi="Times New Roman" w:cs="Times New Roman"/>
          <w:b/>
          <w:sz w:val="24"/>
          <w:szCs w:val="24"/>
        </w:rPr>
        <w:t>Waiting time difference</w:t>
      </w:r>
      <w:ins w:id="1020" w:author="Miller, Harvey J." w:date="2019-06-25T14:34:00Z">
        <w:r w:rsidR="00585A4C">
          <w:rPr>
            <w:rFonts w:ascii="Times New Roman" w:hAnsi="Times New Roman" w:cs="Times New Roman"/>
            <w:sz w:val="24"/>
            <w:szCs w:val="24"/>
          </w:rPr>
          <w:t xml:space="preserve">.  </w:t>
        </w:r>
      </w:ins>
      <w:del w:id="1021" w:author="Miller, Harvey J." w:date="2019-06-25T14:34:00Z">
        <w:r w:rsidDel="00585A4C">
          <w:rPr>
            <w:rFonts w:ascii="Times New Roman" w:hAnsi="Times New Roman" w:cs="Times New Roman"/>
            <w:sz w:val="24"/>
            <w:szCs w:val="24"/>
          </w:rPr>
          <w:delText>]</w:delText>
        </w:r>
      </w:del>
    </w:p>
    <w:p w14:paraId="5656FB9B" w14:textId="77777777" w:rsidR="009B5263" w:rsidRDefault="009B5263">
      <w:pPr>
        <w:jc w:val="both"/>
        <w:rPr>
          <w:rFonts w:ascii="Times New Roman" w:hAnsi="Times New Roman" w:cs="Times New Roman"/>
          <w:sz w:val="24"/>
          <w:szCs w:val="24"/>
        </w:rPr>
        <w:pPrChange w:id="1022" w:author="Miller, Harvey J." w:date="2019-06-25T14:34:00Z">
          <w:pPr/>
        </w:pPrChange>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521E3345" w14:textId="77777777" w:rsidTr="009B5263">
        <w:trPr>
          <w:trHeight w:val="580"/>
          <w:jc w:val="center"/>
        </w:trPr>
        <w:tc>
          <w:tcPr>
            <w:tcW w:w="256" w:type="pct"/>
            <w:vAlign w:val="center"/>
          </w:tcPr>
          <w:p w14:paraId="61FF4BFD" w14:textId="77777777" w:rsidR="009B5263" w:rsidRDefault="009B5263">
            <w:pPr>
              <w:jc w:val="both"/>
              <w:rPr>
                <w:rFonts w:ascii="Times New Roman" w:eastAsia="Yu Mincho" w:hAnsi="Times New Roman" w:cs="Times New Roman"/>
                <w:sz w:val="24"/>
                <w:szCs w:val="24"/>
                <w:lang w:eastAsia="ja-JP"/>
              </w:rPr>
              <w:pPrChange w:id="1023" w:author="Luyu Liu" w:date="2019-06-25T14:34:00Z">
                <w:pPr>
                  <w:jc w:val="center"/>
                </w:pPr>
              </w:pPrChange>
            </w:pPr>
          </w:p>
        </w:tc>
        <w:tc>
          <w:tcPr>
            <w:tcW w:w="4463" w:type="pct"/>
            <w:vAlign w:val="center"/>
            <w:hideMark/>
          </w:tcPr>
          <w:p w14:paraId="1A130B38" w14:textId="77777777" w:rsidR="009B5263" w:rsidRDefault="009B5263">
            <w:pPr>
              <w:jc w:val="both"/>
              <w:rPr>
                <w:rFonts w:ascii="Times New Roman" w:hAnsi="Times New Roman" w:cs="Times New Roman"/>
                <w:sz w:val="24"/>
                <w:szCs w:val="24"/>
              </w:rPr>
              <w:pPrChange w:id="1024" w:author="Luyu Liu" w:date="2019-06-25T14:34:00Z">
                <w:pPr/>
              </w:pPrChange>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67A222CE" w14:textId="77777777" w:rsidR="009B5263" w:rsidRPr="00A53143" w:rsidRDefault="009B5263">
            <w:pPr>
              <w:pStyle w:val="TimesNewRoman"/>
              <w:jc w:val="both"/>
              <w:rPr>
                <w:rFonts w:asciiTheme="minorHAnsi" w:hAnsiTheme="minorHAnsi" w:cstheme="minorBidi"/>
                <w:sz w:val="18"/>
                <w:szCs w:val="18"/>
              </w:rPr>
              <w:pPrChange w:id="1025" w:author="Luyu Liu" w:date="2019-06-25T14:34:00Z">
                <w:pPr>
                  <w:pStyle w:val="TimesNewRoman"/>
                </w:pPr>
              </w:pPrChange>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14:paraId="6BA1B043" w14:textId="77777777" w:rsidR="009B5263" w:rsidRDefault="009B5263">
      <w:pPr>
        <w:ind w:firstLine="720"/>
        <w:jc w:val="both"/>
        <w:rPr>
          <w:rFonts w:ascii="Times New Roman" w:hAnsi="Times New Roman" w:cs="Times New Roman"/>
          <w:sz w:val="24"/>
          <w:szCs w:val="24"/>
        </w:rPr>
        <w:pPrChange w:id="1026" w:author="Miller, Harvey J." w:date="2019-06-25T14:34:00Z">
          <w:pPr>
            <w:ind w:firstLine="720"/>
          </w:pPr>
        </w:pPrChange>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34F3DE25" w14:textId="77777777" w:rsidR="009B5263" w:rsidRDefault="009B5263" w:rsidP="009B5263">
      <w:pPr>
        <w:rPr>
          <w:rFonts w:ascii="Times New Roman" w:hAnsi="Times New Roman" w:cs="Times New Roman"/>
          <w:sz w:val="24"/>
          <w:szCs w:val="24"/>
        </w:rPr>
      </w:pPr>
    </w:p>
    <w:p w14:paraId="0A9E0930" w14:textId="0EE54741" w:rsidR="00BE7799" w:rsidRPr="00585A4C" w:rsidRDefault="00585A4C">
      <w:pPr>
        <w:pStyle w:val="ListParagraph"/>
        <w:numPr>
          <w:ilvl w:val="1"/>
          <w:numId w:val="10"/>
        </w:numPr>
        <w:spacing w:line="256" w:lineRule="auto"/>
        <w:rPr>
          <w:rFonts w:ascii="Times New Roman" w:hAnsi="Times New Roman" w:cs="Times New Roman"/>
          <w:b/>
          <w:sz w:val="24"/>
          <w:szCs w:val="24"/>
          <w:rPrChange w:id="1027" w:author="Miller, Harvey J." w:date="2019-06-25T14:34:00Z">
            <w:rPr>
              <w:rFonts w:ascii="Times New Roman" w:hAnsi="Times New Roman" w:cs="Times New Roman"/>
              <w:sz w:val="24"/>
              <w:szCs w:val="24"/>
            </w:rPr>
          </w:rPrChange>
        </w:rPr>
        <w:pPrChange w:id="1028" w:author="Miller, Harvey J." w:date="2019-06-25T14:11:00Z">
          <w:pPr>
            <w:pStyle w:val="ListParagraph"/>
            <w:numPr>
              <w:ilvl w:val="1"/>
              <w:numId w:val="7"/>
            </w:numPr>
            <w:spacing w:line="256" w:lineRule="auto"/>
            <w:ind w:left="432" w:hanging="432"/>
          </w:pPr>
        </w:pPrChange>
      </w:pPr>
      <w:ins w:id="1029" w:author="Miller, Harvey J." w:date="2019-06-25T14:34:00Z">
        <w:r>
          <w:rPr>
            <w:rFonts w:ascii="Times New Roman" w:hAnsi="Times New Roman" w:cs="Times New Roman"/>
            <w:sz w:val="24"/>
            <w:szCs w:val="24"/>
          </w:rPr>
          <w:t xml:space="preserve"> </w:t>
        </w:r>
      </w:ins>
      <w:r w:rsidR="009B5263" w:rsidRPr="00585A4C">
        <w:rPr>
          <w:rFonts w:ascii="Times New Roman" w:hAnsi="Times New Roman" w:cs="Times New Roman"/>
          <w:b/>
          <w:sz w:val="24"/>
          <w:szCs w:val="24"/>
          <w:rPrChange w:id="1030" w:author="Miller, Harvey J." w:date="2019-06-25T14:34:00Z">
            <w:rPr>
              <w:rFonts w:ascii="Times New Roman" w:hAnsi="Times New Roman" w:cs="Times New Roman"/>
              <w:sz w:val="24"/>
              <w:szCs w:val="24"/>
            </w:rPr>
          </w:rPrChange>
        </w:rPr>
        <w:t>Implementation</w:t>
      </w:r>
    </w:p>
    <w:p w14:paraId="6BD31E72" w14:textId="77777777" w:rsidR="009B5263" w:rsidRDefault="009B5263">
      <w:pPr>
        <w:jc w:val="both"/>
        <w:rPr>
          <w:rFonts w:ascii="Times New Roman" w:hAnsi="Times New Roman" w:cs="Times New Roman"/>
          <w:sz w:val="24"/>
          <w:szCs w:val="24"/>
        </w:rPr>
        <w:pPrChange w:id="1031" w:author="Miller, Harvey J." w:date="2019-06-25T14:35:00Z">
          <w:pPr/>
        </w:pPrChange>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w:t>
      </w:r>
      <w:r w:rsidR="00282525">
        <w:rPr>
          <w:rFonts w:ascii="Times New Roman" w:hAnsi="Times New Roman" w:cs="Times New Roman"/>
          <w:sz w:val="24"/>
          <w:szCs w:val="24"/>
        </w:rPr>
        <w:t>D</w:t>
      </w:r>
      <w:r>
        <w:rPr>
          <w:rFonts w:ascii="Times New Roman" w:hAnsi="Times New Roman" w:cs="Times New Roman"/>
          <w:sz w:val="24"/>
          <w:szCs w:val="24"/>
        </w:rPr>
        <w:t xml:space="preserve"> and </w:t>
      </w:r>
      <w:r w:rsidR="005873BB">
        <w:rPr>
          <w:rFonts w:ascii="Times New Roman" w:hAnsi="Times New Roman" w:cs="Times New Roman"/>
          <w:sz w:val="24"/>
          <w:szCs w:val="24"/>
        </w:rPr>
        <w:t>AT</w:t>
      </w:r>
      <w:r w:rsidR="00282525">
        <w:rPr>
          <w:rFonts w:ascii="Times New Roman" w:hAnsi="Times New Roman" w:cs="Times New Roman"/>
          <w:sz w:val="24"/>
          <w:szCs w:val="24"/>
        </w:rPr>
        <w:t>D</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develop</w:t>
      </w:r>
      <w:r w:rsidR="004C666C">
        <w:rPr>
          <w:rFonts w:ascii="Times New Roman" w:hAnsi="Times New Roman" w:cs="Times New Roman"/>
          <w:sz w:val="24"/>
          <w:szCs w:val="24"/>
        </w:rPr>
        <w:t>ed</w:t>
      </w:r>
      <w:r>
        <w:rPr>
          <w:rFonts w:ascii="Times New Roman" w:hAnsi="Times New Roman" w:cs="Times New Roman"/>
          <w:sz w:val="24"/>
          <w:szCs w:val="24"/>
        </w:rPr>
        <w:t xml:space="preserve"> the algorithm in Python environment and maintain</w:t>
      </w:r>
      <w:r w:rsidR="004C666C">
        <w:rPr>
          <w:rFonts w:ascii="Times New Roman" w:hAnsi="Times New Roman" w:cs="Times New Roman"/>
          <w:sz w:val="24"/>
          <w:szCs w:val="24"/>
        </w:rPr>
        <w:t>ed</w:t>
      </w:r>
      <w:r>
        <w:rPr>
          <w:rFonts w:ascii="Times New Roman" w:hAnsi="Times New Roman" w:cs="Times New Roman"/>
          <w:sz w:val="24"/>
          <w:szCs w:val="24"/>
        </w:rPr>
        <w:t xml:space="preserve"> our smart transit database.</w:t>
      </w:r>
      <w:r w:rsidR="0008556D">
        <w:rPr>
          <w:rFonts w:ascii="Times New Roman" w:hAnsi="Times New Roman" w:cs="Times New Roman"/>
          <w:sz w:val="24"/>
          <w:szCs w:val="24"/>
        </w:rPr>
        <w:t xml:space="preserve"> </w:t>
      </w:r>
      <w:r w:rsidR="00AD4703">
        <w:rPr>
          <w:rFonts w:ascii="Times New Roman" w:hAnsi="Times New Roman" w:cs="Times New Roman"/>
          <w:sz w:val="24"/>
          <w:szCs w:val="24"/>
        </w:rPr>
        <w:t xml:space="preserve">We </w:t>
      </w:r>
      <w:r w:rsidR="00196A20">
        <w:rPr>
          <w:rFonts w:ascii="Times New Roman" w:hAnsi="Times New Roman" w:cs="Times New Roman"/>
          <w:sz w:val="24"/>
          <w:szCs w:val="24"/>
        </w:rPr>
        <w:t>constructed</w:t>
      </w:r>
      <w:r w:rsidR="00AD4703">
        <w:rPr>
          <w:rFonts w:ascii="Times New Roman" w:hAnsi="Times New Roman" w:cs="Times New Roman"/>
          <w:sz w:val="24"/>
          <w:szCs w:val="24"/>
        </w:rPr>
        <w:t xml:space="preserve"> </w:t>
      </w:r>
      <w:r w:rsidR="008B5E7F">
        <w:rPr>
          <w:rFonts w:ascii="Times New Roman" w:hAnsi="Times New Roman" w:cs="Times New Roman"/>
          <w:sz w:val="24"/>
          <w:szCs w:val="24"/>
        </w:rPr>
        <w:t>a generic</w:t>
      </w:r>
      <w:r w:rsidR="0004680C">
        <w:rPr>
          <w:rFonts w:ascii="Times New Roman" w:hAnsi="Times New Roman" w:cs="Times New Roman"/>
          <w:sz w:val="24"/>
          <w:szCs w:val="24"/>
        </w:rPr>
        <w:t xml:space="preserve"> </w:t>
      </w:r>
      <w:r w:rsidR="00AD4703">
        <w:rPr>
          <w:rFonts w:ascii="Times New Roman" w:hAnsi="Times New Roman" w:cs="Times New Roman"/>
          <w:sz w:val="24"/>
          <w:szCs w:val="24"/>
        </w:rPr>
        <w:t>GTFS real-time data</w:t>
      </w:r>
      <w:r w:rsidR="00196A20">
        <w:rPr>
          <w:rFonts w:ascii="Times New Roman" w:hAnsi="Times New Roman" w:cs="Times New Roman"/>
          <w:sz w:val="24"/>
          <w:szCs w:val="24"/>
        </w:rPr>
        <w:t>base</w:t>
      </w:r>
      <w:r w:rsidR="00AD4703">
        <w:rPr>
          <w:rFonts w:ascii="Times New Roman" w:hAnsi="Times New Roman" w:cs="Times New Roman"/>
          <w:sz w:val="24"/>
          <w:szCs w:val="24"/>
        </w:rPr>
        <w:t xml:space="preserve"> with </w:t>
      </w:r>
      <w:r w:rsidR="008B5E7F">
        <w:rPr>
          <w:rFonts w:ascii="Times New Roman" w:hAnsi="Times New Roman" w:cs="Times New Roman"/>
          <w:sz w:val="24"/>
          <w:szCs w:val="24"/>
        </w:rPr>
        <w:t xml:space="preserve">300 GiB </w:t>
      </w:r>
      <w:r w:rsidR="00AD4703">
        <w:rPr>
          <w:rFonts w:ascii="Times New Roman" w:hAnsi="Times New Roman" w:cs="Times New Roman"/>
          <w:sz w:val="24"/>
          <w:szCs w:val="24"/>
        </w:rPr>
        <w:t>volume</w:t>
      </w:r>
      <w:r w:rsidR="00A4776B">
        <w:rPr>
          <w:rFonts w:ascii="Times New Roman" w:hAnsi="Times New Roman" w:cs="Times New Roman"/>
          <w:sz w:val="24"/>
          <w:szCs w:val="24"/>
        </w:rPr>
        <w:t xml:space="preserve"> in MongoDB</w:t>
      </w:r>
      <w:r w:rsidR="00AD4703">
        <w:rPr>
          <w:rFonts w:ascii="Times New Roman" w:hAnsi="Times New Roman" w:cs="Times New Roman"/>
          <w:sz w:val="24"/>
          <w:szCs w:val="24"/>
        </w:rPr>
        <w:t xml:space="preserve"> </w:t>
      </w:r>
      <w:r w:rsidR="00AE2534">
        <w:rPr>
          <w:rFonts w:ascii="Times New Roman" w:hAnsi="Times New Roman" w:cs="Times New Roman"/>
          <w:sz w:val="24"/>
          <w:szCs w:val="24"/>
        </w:rPr>
        <w:t xml:space="preserve">and </w:t>
      </w:r>
      <w:r w:rsidR="001C3FD8">
        <w:rPr>
          <w:rFonts w:ascii="Times New Roman" w:hAnsi="Times New Roman" w:cs="Times New Roman"/>
          <w:sz w:val="24"/>
          <w:szCs w:val="24"/>
        </w:rPr>
        <w:t xml:space="preserve">also generated </w:t>
      </w:r>
      <w:r w:rsidR="00AE2534">
        <w:rPr>
          <w:rFonts w:ascii="Times New Roman" w:hAnsi="Times New Roman" w:cs="Times New Roman"/>
          <w:sz w:val="24"/>
          <w:szCs w:val="24"/>
        </w:rPr>
        <w:t xml:space="preserve">other </w:t>
      </w:r>
      <w:r w:rsidR="00BA0403" w:rsidRPr="00BA0403">
        <w:rPr>
          <w:rFonts w:ascii="Times New Roman" w:hAnsi="Times New Roman" w:cs="Times New Roman"/>
          <w:sz w:val="24"/>
          <w:szCs w:val="24"/>
        </w:rPr>
        <w:t xml:space="preserve">auxiliary </w:t>
      </w:r>
      <w:r w:rsidR="00AE2534">
        <w:rPr>
          <w:rFonts w:ascii="Times New Roman" w:hAnsi="Times New Roman" w:cs="Times New Roman"/>
          <w:sz w:val="24"/>
          <w:szCs w:val="24"/>
        </w:rPr>
        <w:t xml:space="preserve">databases in </w:t>
      </w:r>
      <w:r w:rsidR="008E7B75">
        <w:rPr>
          <w:rFonts w:ascii="Times New Roman" w:hAnsi="Times New Roman" w:cs="Times New Roman"/>
          <w:sz w:val="24"/>
          <w:szCs w:val="24"/>
        </w:rPr>
        <w:t>t</w:t>
      </w:r>
      <w:r w:rsidR="00AE2534">
        <w:rPr>
          <w:rFonts w:ascii="Times New Roman" w:hAnsi="Times New Roman" w:cs="Times New Roman"/>
          <w:sz w:val="24"/>
          <w:szCs w:val="24"/>
        </w:rPr>
        <w:t>erabyte level</w:t>
      </w:r>
      <w:r w:rsidR="00C706F3">
        <w:rPr>
          <w:rFonts w:ascii="Times New Roman" w:hAnsi="Times New Roman" w:cs="Times New Roman"/>
          <w:sz w:val="24"/>
          <w:szCs w:val="24"/>
        </w:rPr>
        <w:t xml:space="preserve"> in total</w:t>
      </w:r>
      <w:r w:rsidR="00AE2534">
        <w:rPr>
          <w:rFonts w:ascii="Times New Roman" w:hAnsi="Times New Roman" w:cs="Times New Roman"/>
          <w:sz w:val="24"/>
          <w:szCs w:val="24"/>
        </w:rPr>
        <w:t>.</w:t>
      </w:r>
      <w:r w:rsidR="00BD7087">
        <w:rPr>
          <w:rFonts w:ascii="Times New Roman" w:hAnsi="Times New Roman" w:cs="Times New Roman"/>
          <w:sz w:val="24"/>
          <w:szCs w:val="24"/>
        </w:rPr>
        <w:t xml:space="preserve"> We simulated the working process of RTA and user’s trip planning process by calculating the walking distance between the user and the target stop. </w:t>
      </w:r>
    </w:p>
    <w:p w14:paraId="1D43FB78" w14:textId="2570A21C" w:rsidR="00364581" w:rsidRDefault="007B7BDC">
      <w:pPr>
        <w:jc w:val="both"/>
        <w:rPr>
          <w:ins w:id="1032" w:author="Luyu Liu" w:date="2019-07-25T11:29:00Z"/>
          <w:rFonts w:ascii="Times New Roman" w:hAnsi="Times New Roman" w:cs="Times New Roman"/>
          <w:sz w:val="24"/>
          <w:szCs w:val="24"/>
        </w:rPr>
      </w:pPr>
      <w:r>
        <w:rPr>
          <w:rFonts w:ascii="Times New Roman" w:hAnsi="Times New Roman" w:cs="Times New Roman"/>
          <w:sz w:val="24"/>
          <w:szCs w:val="24"/>
        </w:rPr>
        <w:tab/>
      </w:r>
      <w:r w:rsidR="00A033A7">
        <w:rPr>
          <w:rFonts w:ascii="Times New Roman" w:hAnsi="Times New Roman" w:cs="Times New Roman"/>
          <w:sz w:val="24"/>
          <w:szCs w:val="24"/>
        </w:rPr>
        <w:t>With the support of MongoDB database</w:t>
      </w:r>
      <w:r w:rsidR="009437EA">
        <w:rPr>
          <w:rFonts w:ascii="Times New Roman" w:hAnsi="Times New Roman" w:cs="Times New Roman"/>
          <w:sz w:val="24"/>
          <w:szCs w:val="24"/>
        </w:rPr>
        <w:t>s</w:t>
      </w:r>
      <w:r w:rsidR="00A033A7">
        <w:rPr>
          <w:rFonts w:ascii="Times New Roman" w:hAnsi="Times New Roman" w:cs="Times New Roman"/>
          <w:sz w:val="24"/>
          <w:szCs w:val="24"/>
        </w:rPr>
        <w:t>,</w:t>
      </w:r>
      <w:r w:rsidR="005A5CBE">
        <w:rPr>
          <w:rFonts w:ascii="Times New Roman" w:hAnsi="Times New Roman" w:cs="Times New Roman"/>
          <w:sz w:val="24"/>
          <w:szCs w:val="24"/>
        </w:rPr>
        <w:t xml:space="preserve"> we</w:t>
      </w:r>
      <w:r w:rsidR="00A033A7">
        <w:rPr>
          <w:rFonts w:ascii="Times New Roman" w:hAnsi="Times New Roman" w:cs="Times New Roman"/>
          <w:sz w:val="24"/>
          <w:szCs w:val="24"/>
        </w:rPr>
        <w:t xml:space="preserve"> moreover</w:t>
      </w:r>
      <w:r w:rsidR="005A5CBE">
        <w:rPr>
          <w:rFonts w:ascii="Times New Roman" w:hAnsi="Times New Roman" w:cs="Times New Roman"/>
          <w:sz w:val="24"/>
          <w:szCs w:val="24"/>
        </w:rPr>
        <w:t xml:space="preserve"> developed a web-</w:t>
      </w:r>
      <w:r w:rsidR="00815004">
        <w:rPr>
          <w:rFonts w:ascii="Times New Roman" w:hAnsi="Times New Roman" w:cs="Times New Roman"/>
          <w:sz w:val="24"/>
          <w:szCs w:val="24"/>
        </w:rPr>
        <w:t>map</w:t>
      </w:r>
      <w:r w:rsidR="00BA1EFA">
        <w:rPr>
          <w:rFonts w:ascii="Times New Roman" w:hAnsi="Times New Roman" w:cs="Times New Roman"/>
          <w:sz w:val="24"/>
          <w:szCs w:val="24"/>
        </w:rPr>
        <w:t xml:space="preserve"> visualization</w:t>
      </w:r>
      <w:r w:rsidR="005A5CBE">
        <w:rPr>
          <w:rFonts w:ascii="Times New Roman" w:hAnsi="Times New Roman" w:cs="Times New Roman"/>
          <w:sz w:val="24"/>
          <w:szCs w:val="24"/>
        </w:rPr>
        <w:t xml:space="preserve"> interface</w:t>
      </w:r>
      <w:r w:rsidR="00364581">
        <w:rPr>
          <w:rFonts w:ascii="Times New Roman" w:hAnsi="Times New Roman" w:cs="Times New Roman"/>
          <w:sz w:val="24"/>
          <w:szCs w:val="24"/>
        </w:rPr>
        <w:t xml:space="preserve"> using JavaScript and Leaflet</w:t>
      </w:r>
      <w:r w:rsidR="00BA1EFA">
        <w:rPr>
          <w:rFonts w:ascii="Times New Roman" w:hAnsi="Times New Roman" w:cs="Times New Roman"/>
          <w:sz w:val="24"/>
          <w:szCs w:val="24"/>
        </w:rPr>
        <w:t xml:space="preserve">. </w:t>
      </w:r>
      <w:r w:rsidR="00781385">
        <w:rPr>
          <w:rFonts w:ascii="Times New Roman" w:hAnsi="Times New Roman" w:cs="Times New Roman"/>
          <w:sz w:val="24"/>
          <w:szCs w:val="24"/>
        </w:rPr>
        <w:t xml:space="preserve">The </w:t>
      </w:r>
      <w:r w:rsidR="008324F1">
        <w:rPr>
          <w:rFonts w:ascii="Times New Roman" w:hAnsi="Times New Roman" w:cs="Times New Roman"/>
          <w:sz w:val="24"/>
          <w:szCs w:val="24"/>
        </w:rPr>
        <w:t>web-based geographic information</w:t>
      </w:r>
      <w:r w:rsidR="00EA127E">
        <w:rPr>
          <w:rFonts w:ascii="Times New Roman" w:hAnsi="Times New Roman" w:cs="Times New Roman"/>
          <w:sz w:val="24"/>
          <w:szCs w:val="24"/>
        </w:rPr>
        <w:t xml:space="preserve"> s</w:t>
      </w:r>
      <w:r w:rsidR="00781385">
        <w:rPr>
          <w:rFonts w:ascii="Times New Roman" w:hAnsi="Times New Roman" w:cs="Times New Roman"/>
          <w:sz w:val="24"/>
          <w:szCs w:val="24"/>
        </w:rPr>
        <w:t>ystem</w:t>
      </w:r>
      <w:r w:rsidR="0004680C">
        <w:rPr>
          <w:rFonts w:ascii="Times New Roman" w:hAnsi="Times New Roman" w:cs="Times New Roman"/>
          <w:sz w:val="24"/>
          <w:szCs w:val="24"/>
        </w:rPr>
        <w:t xml:space="preserve"> </w:t>
      </w:r>
      <w:r w:rsidR="005A5CBE">
        <w:rPr>
          <w:rFonts w:ascii="Times New Roman" w:hAnsi="Times New Roman" w:cs="Times New Roman"/>
          <w:sz w:val="24"/>
          <w:szCs w:val="24"/>
        </w:rPr>
        <w:t>can be generalized and expanded into any</w:t>
      </w:r>
      <w:r w:rsidR="00481F9E">
        <w:rPr>
          <w:rFonts w:ascii="Times New Roman" w:hAnsi="Times New Roman" w:cs="Times New Roman"/>
          <w:sz w:val="24"/>
          <w:szCs w:val="24"/>
        </w:rPr>
        <w:t xml:space="preserve"> PT</w:t>
      </w:r>
      <w:r w:rsidR="005A5CBE">
        <w:rPr>
          <w:rFonts w:ascii="Times New Roman" w:hAnsi="Times New Roman" w:cs="Times New Roman"/>
          <w:sz w:val="24"/>
          <w:szCs w:val="24"/>
        </w:rPr>
        <w:t xml:space="preserve"> system</w:t>
      </w:r>
      <w:r w:rsidR="00DF200D">
        <w:rPr>
          <w:rFonts w:ascii="Times New Roman" w:hAnsi="Times New Roman" w:cs="Times New Roman"/>
          <w:sz w:val="24"/>
          <w:szCs w:val="24"/>
        </w:rPr>
        <w:t>s</w:t>
      </w:r>
      <w:r w:rsidR="005A5CBE">
        <w:rPr>
          <w:rFonts w:ascii="Times New Roman" w:hAnsi="Times New Roman" w:cs="Times New Roman"/>
          <w:sz w:val="24"/>
          <w:szCs w:val="24"/>
        </w:rPr>
        <w:t xml:space="preserve"> with GTFS real-time support.</w:t>
      </w:r>
      <w:r w:rsidR="00353E12">
        <w:rPr>
          <w:rFonts w:ascii="Times New Roman" w:hAnsi="Times New Roman" w:cs="Times New Roman"/>
          <w:sz w:val="24"/>
          <w:szCs w:val="24"/>
        </w:rPr>
        <w:t xml:space="preserve"> </w:t>
      </w:r>
    </w:p>
    <w:p w14:paraId="6D07D992" w14:textId="77777777" w:rsidR="00410A87" w:rsidRDefault="00410A87">
      <w:pPr>
        <w:jc w:val="both"/>
        <w:rPr>
          <w:rFonts w:ascii="Times New Roman" w:hAnsi="Times New Roman" w:cs="Times New Roman"/>
          <w:sz w:val="24"/>
          <w:szCs w:val="24"/>
        </w:rPr>
        <w:pPrChange w:id="1033" w:author="Miller, Harvey J." w:date="2019-06-25T14:35:00Z">
          <w:pPr/>
        </w:pPrChange>
      </w:pPr>
    </w:p>
    <w:p w14:paraId="5412EE67" w14:textId="18307F78" w:rsidR="009437EA" w:rsidDel="00AB4F43" w:rsidRDefault="009437EA" w:rsidP="009437EA">
      <w:pPr>
        <w:keepNext/>
        <w:rPr>
          <w:del w:id="1034" w:author="Luyu Liu" w:date="2019-06-25T21:33:00Z"/>
        </w:rPr>
      </w:pPr>
      <w:commentRangeStart w:id="1035"/>
      <w:del w:id="1036" w:author="Luyu Liu" w:date="2019-06-25T21:33:00Z">
        <w:r w:rsidDel="00AB4F43">
          <w:rPr>
            <w:noProof/>
          </w:rPr>
          <w:drawing>
            <wp:inline distT="0" distB="0" distL="0" distR="0" wp14:anchorId="6E8193E6" wp14:editId="7C13E127">
              <wp:extent cx="5943306" cy="32131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306" cy="3213100"/>
                      </a:xfrm>
                      <a:prstGeom prst="rect">
                        <a:avLst/>
                      </a:prstGeom>
                    </pic:spPr>
                  </pic:pic>
                </a:graphicData>
              </a:graphic>
            </wp:inline>
          </w:drawing>
        </w:r>
        <w:commentRangeEnd w:id="1035"/>
        <w:r w:rsidR="00585A4C" w:rsidDel="00AB4F43">
          <w:rPr>
            <w:rStyle w:val="CommentReference"/>
          </w:rPr>
          <w:commentReference w:id="1035"/>
        </w:r>
      </w:del>
    </w:p>
    <w:p w14:paraId="7550CE04" w14:textId="14527048" w:rsidR="004E18A7" w:rsidDel="00AB4F43" w:rsidRDefault="009437EA" w:rsidP="009437EA">
      <w:pPr>
        <w:pStyle w:val="IndentTimesNewRoman"/>
        <w:ind w:firstLine="0"/>
        <w:jc w:val="center"/>
        <w:rPr>
          <w:del w:id="1037" w:author="Luyu Liu" w:date="2019-06-25T21:33:00Z"/>
        </w:rPr>
      </w:pPr>
      <w:del w:id="1038" w:author="Luyu Liu" w:date="2019-06-25T21:33:00Z">
        <w:r w:rsidDel="00AB4F43">
          <w:delText xml:space="preserve">Figure </w:delText>
        </w:r>
        <w:r w:rsidR="00D15CD3" w:rsidDel="00AB4F43">
          <w:fldChar w:fldCharType="begin"/>
        </w:r>
        <w:r w:rsidR="00D15CD3" w:rsidDel="00AB4F43">
          <w:delInstrText xml:space="preserve"> SEQ Figure \* ARABIC </w:delInstrText>
        </w:r>
        <w:r w:rsidR="00D15CD3" w:rsidDel="00AB4F43">
          <w:fldChar w:fldCharType="separate"/>
        </w:r>
        <w:r w:rsidR="00B338F3" w:rsidDel="00AB4F43">
          <w:rPr>
            <w:noProof/>
          </w:rPr>
          <w:delText>6</w:delText>
        </w:r>
        <w:r w:rsidR="00D15CD3" w:rsidDel="00AB4F43">
          <w:rPr>
            <w:noProof/>
          </w:rPr>
          <w:fldChar w:fldCharType="end"/>
        </w:r>
        <w:r w:rsidDel="00AB4F43">
          <w:delText xml:space="preserve"> The frontend</w:delText>
        </w:r>
        <w:r w:rsidR="005B7FD8" w:rsidDel="00AB4F43">
          <w:delText xml:space="preserve"> </w:delText>
        </w:r>
        <w:r w:rsidR="005B7FD8" w:rsidDel="00AB4F43">
          <w:rPr>
            <w:rFonts w:hint="eastAsia"/>
          </w:rPr>
          <w:delText>of</w:delText>
        </w:r>
        <w:r w:rsidDel="00AB4F43">
          <w:delText xml:space="preserve"> interface of the web-based system</w:delText>
        </w:r>
      </w:del>
    </w:p>
    <w:p w14:paraId="37FC5F2C" w14:textId="77777777" w:rsidR="009B5263" w:rsidRPr="00585A4C" w:rsidRDefault="009B5263">
      <w:pPr>
        <w:pStyle w:val="ListParagraph"/>
        <w:numPr>
          <w:ilvl w:val="0"/>
          <w:numId w:val="10"/>
        </w:numPr>
        <w:spacing w:line="256" w:lineRule="auto"/>
        <w:rPr>
          <w:rFonts w:ascii="Times New Roman" w:hAnsi="Times New Roman" w:cs="Times New Roman"/>
          <w:b/>
          <w:sz w:val="24"/>
          <w:szCs w:val="24"/>
          <w:u w:val="single"/>
          <w:rPrChange w:id="1039" w:author="Miller, Harvey J." w:date="2019-06-25T14:35:00Z">
            <w:rPr>
              <w:rFonts w:ascii="Times New Roman" w:hAnsi="Times New Roman" w:cs="Times New Roman"/>
              <w:sz w:val="24"/>
              <w:szCs w:val="24"/>
            </w:rPr>
          </w:rPrChange>
        </w:rPr>
        <w:pPrChange w:id="1040" w:author="Miller, Harvey J." w:date="2019-06-25T14:11:00Z">
          <w:pPr>
            <w:pStyle w:val="ListParagraph"/>
            <w:numPr>
              <w:numId w:val="7"/>
            </w:numPr>
            <w:spacing w:line="256" w:lineRule="auto"/>
            <w:ind w:left="360" w:hanging="360"/>
          </w:pPr>
        </w:pPrChange>
      </w:pPr>
      <w:r w:rsidRPr="00585A4C">
        <w:rPr>
          <w:rFonts w:ascii="Times New Roman" w:hAnsi="Times New Roman" w:cs="Times New Roman"/>
          <w:b/>
          <w:sz w:val="24"/>
          <w:szCs w:val="24"/>
          <w:u w:val="single"/>
          <w:rPrChange w:id="1041" w:author="Miller, Harvey J." w:date="2019-06-25T14:35:00Z">
            <w:rPr>
              <w:rFonts w:ascii="Times New Roman" w:hAnsi="Times New Roman" w:cs="Times New Roman"/>
              <w:sz w:val="24"/>
              <w:szCs w:val="24"/>
            </w:rPr>
          </w:rPrChange>
        </w:rPr>
        <w:t>Analysis</w:t>
      </w:r>
    </w:p>
    <w:p w14:paraId="67DBEE3A" w14:textId="2DB03F4C" w:rsidR="00C86189" w:rsidRDefault="00C86189">
      <w:pPr>
        <w:spacing w:line="256" w:lineRule="auto"/>
        <w:jc w:val="both"/>
        <w:rPr>
          <w:ins w:id="1042" w:author="Miller, Harvey J." w:date="2019-06-25T14:36:00Z"/>
          <w:rFonts w:ascii="Times New Roman" w:hAnsi="Times New Roman" w:cs="Times New Roman"/>
          <w:sz w:val="24"/>
          <w:szCs w:val="24"/>
        </w:rPr>
        <w:pPrChange w:id="1043" w:author="Miller, Harvey J." w:date="2019-06-25T14:35:00Z">
          <w:pPr>
            <w:spacing w:line="256" w:lineRule="auto"/>
          </w:pPr>
        </w:pPrChange>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14:paraId="5D79107D" w14:textId="77777777" w:rsidR="00585A4C" w:rsidRPr="00C86189" w:rsidRDefault="00585A4C">
      <w:pPr>
        <w:spacing w:line="256" w:lineRule="auto"/>
        <w:jc w:val="both"/>
        <w:rPr>
          <w:rFonts w:ascii="Times New Roman" w:hAnsi="Times New Roman" w:cs="Times New Roman"/>
          <w:sz w:val="24"/>
          <w:szCs w:val="24"/>
        </w:rPr>
        <w:pPrChange w:id="1044" w:author="Miller, Harvey J." w:date="2019-06-25T14:35:00Z">
          <w:pPr>
            <w:spacing w:line="256" w:lineRule="auto"/>
          </w:pPr>
        </w:pPrChange>
      </w:pPr>
    </w:p>
    <w:p w14:paraId="0732E01C" w14:textId="603DBB65" w:rsidR="002462D6" w:rsidRDefault="00585A4C">
      <w:pPr>
        <w:pStyle w:val="Italic"/>
        <w:numPr>
          <w:ilvl w:val="1"/>
          <w:numId w:val="11"/>
        </w:numPr>
        <w:rPr>
          <w:ins w:id="1045" w:author="Liu, Luyu" w:date="2019-07-26T10:56:00Z"/>
          <w:i w:val="0"/>
        </w:rPr>
        <w:pPrChange w:id="1046" w:author="Luyu Liu" w:date="2019-07-25T11:34:00Z">
          <w:pPr>
            <w:pStyle w:val="Italic"/>
            <w:numPr>
              <w:ilvl w:val="1"/>
              <w:numId w:val="7"/>
            </w:numPr>
            <w:ind w:left="432" w:hanging="432"/>
          </w:pPr>
        </w:pPrChange>
      </w:pPr>
      <w:ins w:id="1047" w:author="Miller, Harvey J." w:date="2019-06-25T14:36:00Z">
        <w:del w:id="1048" w:author="Luyu Liu" w:date="2019-07-25T11:34:00Z">
          <w:r w:rsidDel="0051359A">
            <w:rPr>
              <w:i w:val="0"/>
            </w:rPr>
            <w:delText xml:space="preserve"> </w:delText>
          </w:r>
        </w:del>
        <w:r>
          <w:rPr>
            <w:i w:val="0"/>
          </w:rPr>
          <w:t xml:space="preserve"> </w:t>
        </w:r>
      </w:ins>
      <w:ins w:id="1049" w:author="Liu, Luyu" w:date="2019-07-26T10:56:00Z">
        <w:r w:rsidR="002462D6">
          <w:rPr>
            <w:i w:val="0"/>
          </w:rPr>
          <w:t>PR optimal</w:t>
        </w:r>
      </w:ins>
    </w:p>
    <w:p w14:paraId="7B4F1FB4" w14:textId="45BEA09E" w:rsidR="00002743" w:rsidRPr="002462D6" w:rsidDel="002462D6" w:rsidRDefault="00002743" w:rsidP="002462D6">
      <w:pPr>
        <w:pStyle w:val="Italic"/>
        <w:ind w:firstLine="0"/>
        <w:rPr>
          <w:del w:id="1050" w:author="Liu, Luyu" w:date="2019-07-26T10:56:00Z"/>
          <w:b/>
          <w:i w:val="0"/>
          <w:rPrChange w:id="1051" w:author="Liu, Luyu" w:date="2019-07-26T10:56:00Z">
            <w:rPr>
              <w:del w:id="1052" w:author="Liu, Luyu" w:date="2019-07-26T10:56:00Z"/>
              <w:i w:val="0"/>
            </w:rPr>
          </w:rPrChange>
        </w:rPr>
        <w:pPrChange w:id="1053" w:author="Liu, Luyu" w:date="2019-07-26T10:56:00Z">
          <w:pPr>
            <w:pStyle w:val="Italic"/>
            <w:numPr>
              <w:ilvl w:val="1"/>
              <w:numId w:val="7"/>
            </w:numPr>
            <w:ind w:left="432" w:hanging="432"/>
          </w:pPr>
        </w:pPrChange>
      </w:pPr>
      <w:del w:id="1054" w:author="Miller, Harvey J." w:date="2019-06-25T14:36:00Z">
        <w:r w:rsidRPr="002462D6" w:rsidDel="00585A4C">
          <w:rPr>
            <w:b/>
            <w:i w:val="0"/>
            <w:rPrChange w:id="1055" w:author="Liu, Luyu" w:date="2019-07-26T10:56:00Z">
              <w:rPr>
                <w:i w:val="0"/>
              </w:rPr>
            </w:rPrChange>
          </w:rPr>
          <w:lastRenderedPageBreak/>
          <w:delText xml:space="preserve">The </w:delText>
        </w:r>
        <w:r w:rsidR="00386AD4" w:rsidRPr="002462D6" w:rsidDel="00585A4C">
          <w:rPr>
            <w:b/>
            <w:i w:val="0"/>
            <w:rPrChange w:id="1056" w:author="Liu, Luyu" w:date="2019-07-26T10:56:00Z">
              <w:rPr>
                <w:i w:val="0"/>
              </w:rPr>
            </w:rPrChange>
          </w:rPr>
          <w:delText>parameters</w:delText>
        </w:r>
        <w:r w:rsidR="005C1F68" w:rsidRPr="002462D6" w:rsidDel="00585A4C">
          <w:rPr>
            <w:b/>
            <w:i w:val="0"/>
            <w:rPrChange w:id="1057" w:author="Liu, Luyu" w:date="2019-07-26T10:56:00Z">
              <w:rPr>
                <w:i w:val="0"/>
              </w:rPr>
            </w:rPrChange>
          </w:rPr>
          <w:delText xml:space="preserve"> of </w:delText>
        </w:r>
      </w:del>
      <w:ins w:id="1058" w:author="Miller, Harvey J." w:date="2019-06-25T14:36:00Z">
        <w:del w:id="1059" w:author="Luyu Liu" w:date="2019-07-25T11:35:00Z">
          <w:r w:rsidR="00585A4C" w:rsidRPr="002462D6" w:rsidDel="0051359A">
            <w:rPr>
              <w:b/>
              <w:i w:val="0"/>
              <w:rPrChange w:id="1060" w:author="Liu, Luyu" w:date="2019-07-26T10:56:00Z">
                <w:rPr>
                  <w:i w:val="0"/>
                </w:rPr>
              </w:rPrChange>
            </w:rPr>
            <w:delText>P</w:delText>
          </w:r>
        </w:del>
      </w:ins>
      <w:del w:id="1061" w:author="Luyu Liu" w:date="2019-07-25T11:35:00Z">
        <w:r w:rsidR="005C1F68" w:rsidRPr="002462D6" w:rsidDel="0051359A">
          <w:rPr>
            <w:b/>
            <w:i w:val="0"/>
            <w:rPrChange w:id="1062" w:author="Liu, Luyu" w:date="2019-07-26T10:56:00Z">
              <w:rPr>
                <w:i w:val="0"/>
              </w:rPr>
            </w:rPrChange>
          </w:rPr>
          <w:delText>prudent r</w:delText>
        </w:r>
        <w:r w:rsidRPr="002462D6" w:rsidDel="0051359A">
          <w:rPr>
            <w:b/>
            <w:i w:val="0"/>
            <w:rPrChange w:id="1063" w:author="Liu, Luyu" w:date="2019-07-26T10:56:00Z">
              <w:rPr>
                <w:i w:val="0"/>
              </w:rPr>
            </w:rPrChange>
          </w:rPr>
          <w:delText>elaxation</w:delText>
        </w:r>
        <w:r w:rsidR="00DF2089" w:rsidRPr="002462D6" w:rsidDel="0051359A">
          <w:rPr>
            <w:b/>
            <w:i w:val="0"/>
            <w:rPrChange w:id="1064" w:author="Liu, Luyu" w:date="2019-07-26T10:56:00Z">
              <w:rPr>
                <w:i w:val="0"/>
              </w:rPr>
            </w:rPrChange>
          </w:rPr>
          <w:delText xml:space="preserve"> optimal</w:delText>
        </w:r>
        <w:r w:rsidRPr="002462D6" w:rsidDel="0051359A">
          <w:rPr>
            <w:b/>
            <w:i w:val="0"/>
            <w:rPrChange w:id="1065" w:author="Liu, Luyu" w:date="2019-07-26T10:56:00Z">
              <w:rPr>
                <w:i w:val="0"/>
              </w:rPr>
            </w:rPrChange>
          </w:rPr>
          <w:delText xml:space="preserve"> </w:delText>
        </w:r>
        <w:r w:rsidR="006E6DBC" w:rsidRPr="002462D6" w:rsidDel="0051359A">
          <w:rPr>
            <w:b/>
            <w:i w:val="0"/>
            <w:rPrChange w:id="1066" w:author="Liu, Luyu" w:date="2019-07-26T10:56:00Z">
              <w:rPr>
                <w:i w:val="0"/>
              </w:rPr>
            </w:rPrChange>
          </w:rPr>
          <w:delText>TPS</w:delText>
        </w:r>
      </w:del>
      <w:ins w:id="1067" w:author="Luyu Liu" w:date="2019-07-25T11:35:00Z">
        <w:r w:rsidR="0051359A" w:rsidRPr="002462D6">
          <w:rPr>
            <w:b/>
            <w:i w:val="0"/>
            <w:rPrChange w:id="1068" w:author="Liu, Luyu" w:date="2019-07-26T10:56:00Z">
              <w:rPr>
                <w:i w:val="0"/>
              </w:rPr>
            </w:rPrChange>
          </w:rPr>
          <w:t>PR optimal’s parameters</w:t>
        </w:r>
      </w:ins>
      <w:ins w:id="1069" w:author="Liu, Luyu" w:date="2019-07-26T10:56:00Z">
        <w:r w:rsidR="002462D6">
          <w:rPr>
            <w:b/>
            <w:i w:val="0"/>
          </w:rPr>
          <w:t>.</w:t>
        </w:r>
      </w:ins>
    </w:p>
    <w:p w14:paraId="2580272A" w14:textId="3D24B9E5" w:rsidR="004430FF" w:rsidRDefault="002462D6" w:rsidP="005238B9">
      <w:pPr>
        <w:pStyle w:val="Italic"/>
        <w:ind w:firstLine="0"/>
        <w:rPr>
          <w:rStyle w:val="TimesNewRomanChar"/>
          <w:i w:val="0"/>
        </w:rPr>
      </w:pPr>
      <w:ins w:id="1070" w:author="Liu, Luyu" w:date="2019-07-26T10:56:00Z">
        <w:r>
          <w:rPr>
            <w:i w:val="0"/>
          </w:rPr>
          <w:t xml:space="preserve"> </w:t>
        </w:r>
      </w:ins>
      <w:r w:rsidR="004430FF" w:rsidRPr="00F223EB">
        <w:rPr>
          <w:i w:val="0"/>
        </w:rPr>
        <w:t xml:space="preserve">We </w:t>
      </w:r>
      <w:r w:rsidR="004430FF" w:rsidRPr="00F223EB">
        <w:rPr>
          <w:rStyle w:val="TimesNewRomanChar"/>
          <w:i w:val="0"/>
        </w:rPr>
        <w:t xml:space="preserve">first </w:t>
      </w:r>
      <w:r w:rsidR="004430FF" w:rsidRPr="005238B9">
        <w:rPr>
          <w:rStyle w:val="TimeNewRomanChar"/>
          <w:i w:val="0"/>
        </w:rPr>
        <w:t>calculated and analyzed the</w:t>
      </w:r>
      <w:r w:rsidR="004430FF" w:rsidRPr="00F223EB">
        <w:rPr>
          <w:rStyle w:val="TimesNewRomanChar"/>
          <w:i w:val="0"/>
        </w:rPr>
        <w:t xml:space="preserve"> opt</w:t>
      </w:r>
      <w:r w:rsidR="00394F6C">
        <w:rPr>
          <w:rStyle w:val="TimesNewRomanChar"/>
          <w:i w:val="0"/>
        </w:rPr>
        <w:t>imal insurance buffer (IB) for p</w:t>
      </w:r>
      <w:r w:rsidR="004430FF" w:rsidRPr="00F223EB">
        <w:rPr>
          <w:rStyle w:val="TimesNewRomanChar"/>
          <w:i w:val="0"/>
        </w:rPr>
        <w:t xml:space="preserve">rudent relaxation </w:t>
      </w:r>
      <w:r w:rsidR="00B24265">
        <w:rPr>
          <w:rStyle w:val="TimesNewRomanChar"/>
          <w:i w:val="0"/>
        </w:rPr>
        <w:t xml:space="preserve">optimal </w:t>
      </w:r>
      <w:r w:rsidR="004430FF" w:rsidRPr="00F223EB">
        <w:rPr>
          <w:rStyle w:val="TimesNewRomanChar"/>
          <w:i w:val="0"/>
        </w:rPr>
        <w:t>strategy</w:t>
      </w:r>
      <w:commentRangeStart w:id="1071"/>
      <w:r w:rsidR="004430FF" w:rsidRPr="00F223EB">
        <w:rPr>
          <w:rStyle w:val="TimesNewRomanChar"/>
          <w:i w:val="0"/>
        </w:rPr>
        <w:t xml:space="preserve">.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ins w:id="1072" w:author="Luyu Liu" w:date="2019-06-25T21:35:00Z">
        <w:r w:rsidR="00AB4F43" w:rsidRPr="00AB4F43">
          <w:rPr>
            <w:rStyle w:val="TimesNewRomanChar"/>
            <w:i w:val="0"/>
            <w:rPrChange w:id="1073" w:author="Luyu Liu" w:date="2019-06-25T21:35:00Z">
              <w:rPr/>
            </w:rPrChange>
          </w:rPr>
          <w:t xml:space="preserve">Figure </w:t>
        </w:r>
        <w:r w:rsidR="00AB4F43" w:rsidRPr="00AB4F43">
          <w:rPr>
            <w:rStyle w:val="TimesNewRomanChar"/>
            <w:i w:val="0"/>
            <w:rPrChange w:id="1074" w:author="Luyu Liu" w:date="2019-06-25T21:35:00Z">
              <w:rPr>
                <w:noProof/>
              </w:rPr>
            </w:rPrChange>
          </w:rPr>
          <w:t>7</w:t>
        </w:r>
      </w:ins>
      <w:del w:id="1075" w:author="Luyu Liu" w:date="2019-06-25T21:35:00Z">
        <w:r w:rsidR="007B43E9" w:rsidRPr="007B43E9" w:rsidDel="00AB4F43">
          <w:rPr>
            <w:rStyle w:val="TimesNewRomanChar"/>
            <w:i w:val="0"/>
          </w:rPr>
          <w:delText>Figure 6</w:delText>
        </w:r>
      </w:del>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commentRangeEnd w:id="1071"/>
      <w:r w:rsidR="00E822D2">
        <w:rPr>
          <w:rStyle w:val="CommentReference"/>
          <w:rFonts w:asciiTheme="minorHAnsi" w:hAnsiTheme="minorHAnsi" w:cstheme="minorBidi"/>
          <w:i w:val="0"/>
        </w:rPr>
        <w:commentReference w:id="1071"/>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14:paraId="406B49F4" w14:textId="409EA3F7" w:rsidR="008A5D8D" w:rsidRDefault="007B43E9" w:rsidP="003F1B20">
      <w:pPr>
        <w:pStyle w:val="IndentTimesNewRoman"/>
      </w:pPr>
      <w:r w:rsidRPr="007B43E9">
        <w:fldChar w:fldCharType="begin"/>
      </w:r>
      <w:r w:rsidRPr="007B43E9">
        <w:instrText xml:space="preserve"> REF _Ref8585011 \h  \* MERGEFORMAT </w:instrText>
      </w:r>
      <w:r w:rsidRPr="007B43E9">
        <w:fldChar w:fldCharType="separate"/>
      </w:r>
      <w:ins w:id="1076" w:author="Luyu Liu" w:date="2019-06-25T21:35:00Z">
        <w:r w:rsidR="00AB4F43">
          <w:t>Figure 7</w:t>
        </w:r>
      </w:ins>
      <w:del w:id="1077" w:author="Luyu Liu" w:date="2019-06-25T21:35:00Z">
        <w:r w:rsidRPr="007B43E9" w:rsidDel="00AB4F43">
          <w:delText>Figure 6</w:delText>
        </w:r>
      </w:del>
      <w:r w:rsidRPr="007B43E9">
        <w:fldChar w:fldCharType="end"/>
      </w:r>
      <w:r w:rsidRPr="007B43E9">
        <w:t xml:space="preserve"> (right) </w:t>
      </w:r>
      <w:r w:rsidR="008E25CD">
        <w:t>demonstrates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3F1B20">
        <w:t xml:space="preserve">This is because the lack of real-time data in the very beginning of bus trips. The real-time information will not be available until the </w:t>
      </w:r>
      <w:r w:rsidR="00BE2EF3">
        <w:t xml:space="preserve">bus leaves the originating stop. Also, </w:t>
      </w:r>
      <w:r w:rsidR="003F1B20">
        <w:t xml:space="preserve">sometimes the data will not be updated promptly because the data’s update frequency is 30 seconds. </w:t>
      </w:r>
      <w:r w:rsidR="00F075D1">
        <w:t>For certain trips, b</w:t>
      </w:r>
      <w:r w:rsidR="00CE3DED">
        <w:t xml:space="preserve">y the time the real-time information is updated, the user already loses the bus. Under this circumstance, buffer will not help improve the miss risk of such trips since </w:t>
      </w:r>
      <w:r w:rsidR="00617FD1">
        <w:t>IB’s</w:t>
      </w:r>
      <w:r w:rsidR="00CE3DED">
        <w:t xml:space="preserve">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14:paraId="6F00EB5B" w14:textId="77777777" w:rsidR="00DC121A" w:rsidRDefault="00DC121A" w:rsidP="005238B9">
      <w:pPr>
        <w:pStyle w:val="IndentTimesNewRoman"/>
      </w:pPr>
    </w:p>
    <w:p w14:paraId="1151FA79" w14:textId="77777777" w:rsidR="009506BF" w:rsidRDefault="00BB5431" w:rsidP="009506BF">
      <w:pPr>
        <w:keepNext/>
        <w:spacing w:line="256" w:lineRule="auto"/>
      </w:pPr>
      <w:r>
        <w:rPr>
          <w:noProof/>
        </w:rPr>
        <w:pict w14:anchorId="21B18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9.15pt">
            <v:imagedata r:id="rId17" o:title="buffer_and_missrisk"/>
          </v:shape>
        </w:pict>
      </w:r>
    </w:p>
    <w:p w14:paraId="1102A38A" w14:textId="77777777" w:rsidR="004430FF" w:rsidRDefault="009506BF" w:rsidP="007C65AE">
      <w:pPr>
        <w:pStyle w:val="TimesNewRoman"/>
        <w:jc w:val="center"/>
      </w:pPr>
      <w:bookmarkStart w:id="1078"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338F3">
        <w:rPr>
          <w:noProof/>
        </w:rPr>
        <w:t>7</w:t>
      </w:r>
      <w:r w:rsidR="006B5592">
        <w:rPr>
          <w:noProof/>
        </w:rPr>
        <w:fldChar w:fldCharType="end"/>
      </w:r>
      <w:bookmarkEnd w:id="1078"/>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14:paraId="37013810" w14:textId="77777777" w:rsidR="002462D6" w:rsidRDefault="002462D6" w:rsidP="008E6BBB">
      <w:pPr>
        <w:pStyle w:val="IndentTimesNewRoman"/>
        <w:ind w:firstLine="0"/>
        <w:rPr>
          <w:ins w:id="1079" w:author="Liu, Luyu" w:date="2019-07-26T10:57:00Z"/>
        </w:rPr>
      </w:pPr>
    </w:p>
    <w:p w14:paraId="2D48A5B9" w14:textId="44D08751" w:rsidR="00320B30" w:rsidDel="002462D6" w:rsidRDefault="00320B30" w:rsidP="00535B25">
      <w:pPr>
        <w:pStyle w:val="TimesNewRoman"/>
        <w:rPr>
          <w:del w:id="1080" w:author="Liu, Luyu" w:date="2019-07-26T10:57:00Z"/>
        </w:rPr>
      </w:pPr>
    </w:p>
    <w:p w14:paraId="570A73B6" w14:textId="7CB3084F" w:rsidR="00535B25" w:rsidDel="002462D6" w:rsidRDefault="0051359A">
      <w:pPr>
        <w:pStyle w:val="TimesNewRoman"/>
        <w:numPr>
          <w:ilvl w:val="1"/>
          <w:numId w:val="11"/>
        </w:numPr>
        <w:rPr>
          <w:del w:id="1081" w:author="Liu, Luyu" w:date="2019-07-26T10:57:00Z"/>
        </w:rPr>
        <w:pPrChange w:id="1082" w:author="Luyu Liu" w:date="2019-07-25T11:34:00Z">
          <w:pPr>
            <w:pStyle w:val="TimesNewRoman"/>
            <w:numPr>
              <w:ilvl w:val="1"/>
              <w:numId w:val="7"/>
            </w:numPr>
            <w:ind w:left="432" w:hanging="432"/>
          </w:pPr>
        </w:pPrChange>
      </w:pPr>
      <w:ins w:id="1083" w:author="Luyu Liu" w:date="2019-07-25T11:34:00Z">
        <w:del w:id="1084" w:author="Liu, Luyu" w:date="2019-07-26T10:57:00Z">
          <w:r w:rsidDel="002462D6">
            <w:delText xml:space="preserve"> </w:delText>
          </w:r>
        </w:del>
      </w:ins>
      <w:del w:id="1085" w:author="Liu, Luyu" w:date="2019-07-26T10:57:00Z">
        <w:r w:rsidR="00535B25" w:rsidDel="002462D6">
          <w:delText xml:space="preserve">PR optimal’s </w:delText>
        </w:r>
        <w:r w:rsidR="00C65180" w:rsidDel="002462D6">
          <w:delText>optimality</w:delText>
        </w:r>
      </w:del>
      <w:ins w:id="1086" w:author="Luyu Liu" w:date="2019-07-25T11:34:00Z">
        <w:del w:id="1087" w:author="Liu, Luyu" w:date="2019-07-26T10:57:00Z">
          <w:r w:rsidDel="002462D6">
            <w:delText>Waiting time</w:delText>
          </w:r>
        </w:del>
      </w:ins>
    </w:p>
    <w:p w14:paraId="4705EE39" w14:textId="73EFB706" w:rsidR="00453923" w:rsidDel="002462D6" w:rsidRDefault="0073243D" w:rsidP="008E6BBB">
      <w:pPr>
        <w:pStyle w:val="IndentTimesNewRoman"/>
        <w:ind w:firstLine="0"/>
        <w:rPr>
          <w:del w:id="1088" w:author="Liu, Luyu" w:date="2019-07-26T10:57:00Z"/>
        </w:rPr>
      </w:pPr>
      <w:del w:id="1089" w:author="Liu, Luyu" w:date="2019-07-26T10:57:00Z">
        <w:r w:rsidDel="002462D6">
          <w:delText xml:space="preserve">We </w:delText>
        </w:r>
        <w:r w:rsidR="001B05E5" w:rsidDel="002462D6">
          <w:delText>moreover</w:delText>
        </w:r>
        <w:r w:rsidDel="002462D6">
          <w:delText xml:space="preserve"> calculate</w:delText>
        </w:r>
        <w:r w:rsidR="001B05E5" w:rsidDel="002462D6">
          <w:delText>d</w:delText>
        </w:r>
        <w:r w:rsidDel="002462D6">
          <w:delText xml:space="preserve"> the waiting time</w:delText>
        </w:r>
        <w:r w:rsidR="00B42EA3" w:rsidDel="002462D6">
          <w:delText xml:space="preserve"> of PR optimal and waiting time</w:delText>
        </w:r>
        <w:r w:rsidDel="002462D6">
          <w:delText xml:space="preserve"> difference</w:delText>
        </w:r>
        <w:r w:rsidR="00CF3A2C" w:rsidDel="002462D6">
          <w:delText xml:space="preserve"> </w:delText>
        </w:r>
        <w:r w:rsidR="00B42EA3" w:rsidRPr="00745341" w:rsidDel="002462D6">
          <w:delText xml:space="preserve">between PR optimal and </w:delText>
        </w:r>
        <w:r w:rsidR="008E6BBB" w:rsidDel="002462D6">
          <w:delText>other TPSs</w:delText>
        </w:r>
        <w:r w:rsidR="00B42EA3" w:rsidRPr="00745341" w:rsidDel="002462D6">
          <w:delText xml:space="preserve"> </w:delText>
        </w:r>
        <w:r w:rsidR="00CF3A2C" w:rsidRPr="00745341" w:rsidDel="002462D6">
          <w:delText>for walking time from 0 to 10 minute</w:delText>
        </w:r>
        <w:r w:rsidR="00B42EA3" w:rsidRPr="00745341" w:rsidDel="002462D6">
          <w:delText>s</w:delText>
        </w:r>
        <w:r w:rsidR="00D73472" w:rsidRPr="00745341" w:rsidDel="002462D6">
          <w:delText>.</w:delText>
        </w:r>
      </w:del>
    </w:p>
    <w:p w14:paraId="4990EA22" w14:textId="7708A82E" w:rsidR="00BF00D5" w:rsidDel="002462D6" w:rsidRDefault="00BF00D5" w:rsidP="008E6BBB">
      <w:pPr>
        <w:pStyle w:val="IndentTimesNewRoman"/>
        <w:ind w:firstLine="0"/>
        <w:rPr>
          <w:del w:id="1090" w:author="Liu, Luyu" w:date="2019-07-26T10:57:00Z"/>
        </w:rPr>
      </w:pPr>
      <w:del w:id="1091" w:author="Liu, Luyu" w:date="2019-07-26T10:57:00Z">
        <w:r w:rsidDel="002462D6">
          <w:delText>[</w:delText>
        </w:r>
      </w:del>
      <w:r w:rsidRPr="002462D6">
        <w:rPr>
          <w:b/>
          <w:rPrChange w:id="1092" w:author="Liu, Luyu" w:date="2019-07-26T10:56:00Z">
            <w:rPr/>
          </w:rPrChange>
        </w:rPr>
        <w:t>PR optimal’s waiting time</w:t>
      </w:r>
      <w:ins w:id="1093" w:author="Liu, Luyu" w:date="2019-07-26T10:57:00Z">
        <w:r w:rsidR="002462D6">
          <w:rPr>
            <w:b/>
          </w:rPr>
          <w:t xml:space="preserve">. </w:t>
        </w:r>
      </w:ins>
      <w:del w:id="1094" w:author="Liu, Luyu" w:date="2019-07-26T10:57:00Z">
        <w:r w:rsidDel="002462D6">
          <w:delText>]</w:delText>
        </w:r>
      </w:del>
    </w:p>
    <w:p w14:paraId="5772E3A1" w14:textId="6CF6DF60" w:rsidR="00D13D09" w:rsidRDefault="00D1667E" w:rsidP="008E6BBB">
      <w:pPr>
        <w:pStyle w:val="IndentTimesNewRoman"/>
        <w:ind w:firstLine="0"/>
      </w:pPr>
      <w:r>
        <w:fldChar w:fldCharType="begin"/>
      </w:r>
      <w:r>
        <w:instrText xml:space="preserve"> REF _Ref10476662 \h </w:instrText>
      </w:r>
      <w:r>
        <w:fldChar w:fldCharType="separate"/>
      </w:r>
      <w:ins w:id="1095" w:author="Luyu Liu" w:date="2019-06-25T21:35:00Z">
        <w:r w:rsidR="00AB4F43">
          <w:t xml:space="preserve">Figure </w:t>
        </w:r>
        <w:r w:rsidR="00AB4F43">
          <w:rPr>
            <w:noProof/>
          </w:rPr>
          <w:t>8</w:t>
        </w:r>
      </w:ins>
      <w:del w:id="1096" w:author="Luyu Liu" w:date="2019-06-25T21:35:00Z">
        <w:r w:rsidDel="00AB4F43">
          <w:delText xml:space="preserve">Figure </w:delText>
        </w:r>
        <w:r w:rsidDel="00AB4F43">
          <w:rPr>
            <w:noProof/>
          </w:rPr>
          <w:delText>7</w:delText>
        </w:r>
      </w:del>
      <w:r>
        <w:fldChar w:fldCharType="end"/>
      </w:r>
      <w:r>
        <w:t xml:space="preserve"> (left) shows PR optimal’s average waiting time on COTA bus route No.2 from Southeast to Northwest</w:t>
      </w:r>
      <w:r w:rsidRPr="00745341">
        <w:t>.</w:t>
      </w:r>
      <w:r>
        <w:t xml:space="preserve"> </w:t>
      </w:r>
      <w:r w:rsidR="00546AD9" w:rsidRPr="005238B9">
        <w:rPr>
          <w:rStyle w:val="TimesNewRomanChar"/>
        </w:rPr>
        <w:t xml:space="preserve">Noticeably, there are two significant </w:t>
      </w:r>
      <w:r w:rsidR="00546AD9">
        <w:rPr>
          <w:rStyle w:val="TimesNewRomanChar"/>
        </w:rPr>
        <w:t>high</w:t>
      </w:r>
      <w:r w:rsidR="00546AD9" w:rsidRPr="005238B9">
        <w:rPr>
          <w:rStyle w:val="TimesNewRomanChar"/>
        </w:rPr>
        <w:t xml:space="preserve"> clusters near the </w:t>
      </w:r>
      <w:r w:rsidR="00546AD9">
        <w:rPr>
          <w:rStyle w:val="TimesNewRomanChar"/>
        </w:rPr>
        <w:t xml:space="preserve">two </w:t>
      </w:r>
      <w:r w:rsidR="00546AD9" w:rsidRPr="005238B9">
        <w:rPr>
          <w:rStyle w:val="TimesNewRomanChar"/>
        </w:rPr>
        <w:t>originating stop</w:t>
      </w:r>
      <w:r w:rsidR="00546AD9">
        <w:rPr>
          <w:rStyle w:val="TimesNewRomanChar"/>
        </w:rPr>
        <w:t>s</w:t>
      </w:r>
      <w:r w:rsidR="00546AD9" w:rsidRPr="005238B9">
        <w:rPr>
          <w:rStyle w:val="TimesNewRomanChar"/>
        </w:rPr>
        <w:t xml:space="preserve"> (red circled</w:t>
      </w:r>
      <w:r w:rsidR="00546AD9">
        <w:rPr>
          <w:rStyle w:val="TimesNewRomanChar"/>
        </w:rPr>
        <w:t xml:space="preserve"> and </w:t>
      </w:r>
      <w:r w:rsidR="00546AD9" w:rsidRPr="005238B9">
        <w:rPr>
          <w:rStyle w:val="TimesNewRomanChar"/>
        </w:rPr>
        <w:t>blue circled)</w:t>
      </w:r>
      <w:r w:rsidR="00546AD9">
        <w:rPr>
          <w:rStyle w:val="TimesNewRomanChar"/>
        </w:rPr>
        <w:t xml:space="preserve"> in the standard and frequent No.2 bus schedule</w:t>
      </w:r>
      <w:r w:rsidR="00546AD9" w:rsidRPr="005238B9">
        <w:rPr>
          <w:rStyle w:val="TimesNewRomanChar"/>
        </w:rPr>
        <w:t xml:space="preserve">. </w:t>
      </w:r>
    </w:p>
    <w:p w14:paraId="6D938A0D" w14:textId="01BD044C" w:rsidR="000F1573" w:rsidRDefault="00D13D09" w:rsidP="003C1DDF">
      <w:pPr>
        <w:pStyle w:val="IndentTimesNewRoman"/>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F451D1">
        <w:t>,</w:t>
      </w:r>
      <w:r w:rsidR="00117DB1">
        <w:t xml:space="preserve"> </w:t>
      </w:r>
      <w:r w:rsidR="00D1667E">
        <w:t xml:space="preserve">which can also be </w:t>
      </w:r>
      <w:r w:rsidR="00117DB1">
        <w:t>observed in</w:t>
      </w:r>
      <w:r w:rsidR="00A313EB">
        <w:t xml:space="preserve"> </w:t>
      </w:r>
      <w:r w:rsidR="00A313EB">
        <w:fldChar w:fldCharType="begin"/>
      </w:r>
      <w:r w:rsidR="00A313EB">
        <w:instrText xml:space="preserve"> REF _Ref8585011 \h </w:instrText>
      </w:r>
      <w:r w:rsidR="00A313EB">
        <w:fldChar w:fldCharType="separate"/>
      </w:r>
      <w:ins w:id="1097" w:author="Luyu Liu" w:date="2019-06-25T21:35:00Z">
        <w:r w:rsidR="00AB4F43">
          <w:t xml:space="preserve">Figure </w:t>
        </w:r>
        <w:r w:rsidR="00AB4F43">
          <w:rPr>
            <w:noProof/>
          </w:rPr>
          <w:t>7</w:t>
        </w:r>
      </w:ins>
      <w:del w:id="1098" w:author="Luyu Liu" w:date="2019-06-25T21:35:00Z">
        <w:r w:rsidR="00A313EB" w:rsidDel="00AB4F43">
          <w:delText xml:space="preserve">Figure </w:delText>
        </w:r>
        <w:r w:rsidR="00A313EB" w:rsidDel="00AB4F43">
          <w:rPr>
            <w:noProof/>
          </w:rPr>
          <w:delText>6</w:delText>
        </w:r>
      </w:del>
      <w:r w:rsidR="00A313EB">
        <w:fldChar w:fldCharType="end"/>
      </w:r>
      <w:r w:rsidR="00A313EB">
        <w:t xml:space="preserve"> (right)</w:t>
      </w:r>
      <w:r>
        <w:t xml:space="preserve"> due to the lack of real-time information in this area. Besides, </w:t>
      </w:r>
      <w:r w:rsidR="00FD7856">
        <w:t xml:space="preserve">the headway </w:t>
      </w:r>
      <w:r w:rsidR="00F251E9">
        <w:t>near</w:t>
      </w:r>
      <w:r w:rsidR="00FD7856">
        <w:t xml:space="preserve"> </w:t>
      </w:r>
      <w:r>
        <w:t xml:space="preserve">the standard originating stop (blue circled) </w:t>
      </w:r>
      <w:r w:rsidR="00FD7856">
        <w:t xml:space="preserve">are larger in the bus schedule. </w:t>
      </w:r>
      <w:r w:rsidR="00EB72A2">
        <w:t xml:space="preserve">These two factors contribute to </w:t>
      </w:r>
      <w:r w:rsidR="00302BC5">
        <w:t>increasing</w:t>
      </w:r>
      <w:r w:rsidR="00EE7D94">
        <w:t xml:space="preserve"> the</w:t>
      </w:r>
      <w:r w:rsidR="00EB72A2">
        <w:t xml:space="preserv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del w:id="1099" w:author="Luyu Liu" w:date="2019-07-25T11:46:00Z">
        <w:r w:rsidR="000F1573" w:rsidDel="00F72368">
          <w:fldChar w:fldCharType="begin"/>
        </w:r>
        <w:r w:rsidR="000F1573" w:rsidDel="00F72368">
          <w:delInstrText xml:space="preserve"> REF _Ref10476662 \h </w:delInstrText>
        </w:r>
        <w:r w:rsidR="000F1573" w:rsidDel="00F72368">
          <w:fldChar w:fldCharType="separate"/>
        </w:r>
      </w:del>
      <w:del w:id="1100" w:author="Luyu Liu" w:date="2019-06-25T21:35:00Z">
        <w:r w:rsidR="004A0F65" w:rsidDel="00AB4F43">
          <w:delText xml:space="preserve">Figure </w:delText>
        </w:r>
        <w:r w:rsidR="004A0F65" w:rsidDel="00AB4F43">
          <w:rPr>
            <w:noProof/>
          </w:rPr>
          <w:delText>7</w:delText>
        </w:r>
      </w:del>
      <w:del w:id="1101" w:author="Luyu Liu" w:date="2019-07-25T11:46:00Z">
        <w:r w:rsidR="000F1573" w:rsidDel="00F72368">
          <w:fldChar w:fldCharType="end"/>
        </w:r>
        <w:r w:rsidDel="00F72368">
          <w:delText xml:space="preserve"> (left) also shows</w:delText>
        </w:r>
        <w:r w:rsidR="000F1573" w:rsidDel="00F72368">
          <w:delText xml:space="preserve"> the waiting time difference between PR optimal and </w:delText>
        </w:r>
        <w:r w:rsidR="0022545F" w:rsidRPr="0022545F" w:rsidDel="00F72368">
          <w:delText xml:space="preserve">omnipotent </w:delText>
        </w:r>
        <w:r w:rsidR="00FA2CF1" w:rsidDel="00F72368">
          <w:delText>relaxation (OR) TPS</w:delText>
        </w:r>
        <w:r w:rsidR="000F1573" w:rsidDel="00F72368">
          <w:delText>, since OR will always achieve 0 waiting time.</w:delText>
        </w:r>
        <w:r w:rsidR="001872A8" w:rsidDel="00F72368">
          <w:delText xml:space="preserve"> </w:delText>
        </w:r>
      </w:del>
    </w:p>
    <w:p w14:paraId="50240A82" w14:textId="77777777" w:rsidR="00774076" w:rsidRDefault="00774076" w:rsidP="00774076">
      <w:pPr>
        <w:pStyle w:val="IndentTimesNewRoman"/>
        <w:keepNext/>
        <w:ind w:firstLine="0"/>
      </w:pPr>
      <w:r>
        <w:rPr>
          <w:noProof/>
        </w:rPr>
        <w:lastRenderedPageBreak/>
        <w:drawing>
          <wp:inline distT="0" distB="0" distL="0" distR="0" wp14:anchorId="3271C9A4" wp14:editId="525175A3">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11B40BC0" w14:textId="77777777" w:rsidR="00313836" w:rsidRDefault="00774076" w:rsidP="00774076">
      <w:pPr>
        <w:pStyle w:val="TimesNewRoman"/>
        <w:jc w:val="center"/>
      </w:pPr>
      <w:bookmarkStart w:id="1102"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338F3">
        <w:rPr>
          <w:noProof/>
        </w:rPr>
        <w:t>8</w:t>
      </w:r>
      <w:r w:rsidR="00E84EF8">
        <w:rPr>
          <w:noProof/>
        </w:rPr>
        <w:fldChar w:fldCharType="end"/>
      </w:r>
      <w:bookmarkEnd w:id="1102"/>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14:paraId="5E34BDD4" w14:textId="77777777" w:rsidR="002462D6" w:rsidRDefault="002462D6" w:rsidP="0032635C">
      <w:pPr>
        <w:pStyle w:val="TimesNewRoman"/>
        <w:rPr>
          <w:ins w:id="1103" w:author="Liu, Luyu" w:date="2019-07-26T10:57:00Z"/>
        </w:rPr>
      </w:pPr>
    </w:p>
    <w:p w14:paraId="43337527" w14:textId="5980270E" w:rsidR="009A559A" w:rsidDel="00E7077F" w:rsidRDefault="002462D6" w:rsidP="002462D6">
      <w:pPr>
        <w:pStyle w:val="IndentTimesNewRoman"/>
        <w:numPr>
          <w:ilvl w:val="1"/>
          <w:numId w:val="11"/>
        </w:numPr>
        <w:rPr>
          <w:del w:id="1104" w:author="Luyu Liu" w:date="2019-07-25T11:36:00Z"/>
        </w:rPr>
        <w:pPrChange w:id="1105" w:author="Liu, Luyu" w:date="2019-07-26T10:57:00Z">
          <w:pPr>
            <w:pStyle w:val="IndentTimesNewRoman"/>
            <w:ind w:firstLine="0"/>
          </w:pPr>
        </w:pPrChange>
      </w:pPr>
      <w:ins w:id="1106" w:author="Liu, Luyu" w:date="2019-07-26T10:57:00Z">
        <w:r>
          <w:t xml:space="preserve"> </w:t>
        </w:r>
      </w:ins>
      <w:ins w:id="1107" w:author="Liu, Luyu" w:date="2019-07-26T10:59:00Z">
        <w:r w:rsidR="005548F6">
          <w:t>O</w:t>
        </w:r>
      </w:ins>
      <w:ins w:id="1108" w:author="Liu, Luyu" w:date="2019-07-26T11:00:00Z">
        <w:r w:rsidR="005548F6">
          <w:t>ther TPSs</w:t>
        </w:r>
      </w:ins>
      <w:del w:id="1109" w:author="Liu, Luyu" w:date="2019-07-26T10:58:00Z">
        <w:r w:rsidR="009A559A" w:rsidDel="002425C6">
          <w:delText>[</w:delText>
        </w:r>
        <w:r w:rsidR="00F250BE" w:rsidDel="002425C6">
          <w:delText xml:space="preserve">Difference </w:delText>
        </w:r>
        <w:r w:rsidR="001F4E41" w:rsidDel="002425C6">
          <w:delText>from</w:delText>
        </w:r>
        <w:r w:rsidR="00F250BE" w:rsidDel="002425C6">
          <w:delText xml:space="preserve"> null relaxation</w:delText>
        </w:r>
        <w:r w:rsidR="009A559A" w:rsidDel="002425C6">
          <w:delText>]</w:delText>
        </w:r>
      </w:del>
    </w:p>
    <w:p w14:paraId="2822400C" w14:textId="1525E6C9" w:rsidR="00F52703" w:rsidDel="00E7077F" w:rsidRDefault="00922929" w:rsidP="002462D6">
      <w:pPr>
        <w:pStyle w:val="IndentTimesNewRoman"/>
        <w:numPr>
          <w:ilvl w:val="1"/>
          <w:numId w:val="11"/>
        </w:numPr>
        <w:rPr>
          <w:del w:id="1110" w:author="Luyu Liu" w:date="2019-07-25T11:36:00Z"/>
        </w:rPr>
        <w:pPrChange w:id="1111" w:author="Liu, Luyu" w:date="2019-07-26T10:57:00Z">
          <w:pPr>
            <w:pStyle w:val="IndentTimesNewRoman"/>
            <w:ind w:firstLine="0"/>
          </w:pPr>
        </w:pPrChange>
      </w:pPr>
      <w:del w:id="1112" w:author="Luyu Liu" w:date="2019-07-25T11:36:00Z">
        <w:r w:rsidDel="00E7077F">
          <w:fldChar w:fldCharType="begin"/>
        </w:r>
        <w:r w:rsidDel="00E7077F">
          <w:delInstrText xml:space="preserve"> REF _Ref10476662 \h </w:delInstrText>
        </w:r>
        <w:r w:rsidDel="00E7077F">
          <w:fldChar w:fldCharType="separate"/>
        </w:r>
      </w:del>
      <w:del w:id="1113" w:author="Luyu Liu" w:date="2019-06-25T21:36:00Z">
        <w:r w:rsidR="004A0F65" w:rsidDel="00AB4F43">
          <w:delText xml:space="preserve">Figure </w:delText>
        </w:r>
        <w:r w:rsidR="004A0F65" w:rsidDel="00AB4F43">
          <w:rPr>
            <w:noProof/>
          </w:rPr>
          <w:delText>7</w:delText>
        </w:r>
      </w:del>
      <w:del w:id="1114" w:author="Luyu Liu" w:date="2019-07-25T11:36:00Z">
        <w:r w:rsidDel="00E7077F">
          <w:fldChar w:fldCharType="end"/>
        </w:r>
        <w:r w:rsidR="003A4EB0" w:rsidDel="00E7077F">
          <w:delText xml:space="preserve"> (right)</w:delText>
        </w:r>
        <w:r w:rsidR="009A559A" w:rsidRPr="00745341" w:rsidDel="00E7077F">
          <w:delText xml:space="preserve"> shows the average waiting time difference on COTA bus route No. 2 </w:delText>
        </w:r>
        <w:r w:rsidR="009A559A" w:rsidDel="00E7077F">
          <w:delText>from Southeast to Northwest</w:delText>
        </w:r>
        <w:r w:rsidR="009A559A" w:rsidRPr="00745341" w:rsidDel="00E7077F">
          <w:delText xml:space="preserve">. The differences represent the </w:delText>
        </w:r>
        <w:r w:rsidR="009A559A" w:rsidDel="00E7077F">
          <w:delText>distinction</w:delText>
        </w:r>
        <w:r w:rsidR="009A559A" w:rsidRPr="00745341" w:rsidDel="00E7077F">
          <w:delText xml:space="preserve"> between performance of best RTA users</w:delText>
        </w:r>
        <w:r w:rsidR="009A559A" w:rsidDel="00E7077F">
          <w:delText xml:space="preserve"> (PR optimal)</w:delText>
        </w:r>
        <w:r w:rsidR="009A559A" w:rsidRPr="00745341" w:rsidDel="00E7077F">
          <w:delText xml:space="preserve"> and best non-RTA users</w:delText>
        </w:r>
        <w:r w:rsidR="009A559A" w:rsidDel="00E7077F">
          <w:delText xml:space="preserve"> (NR)</w:delText>
        </w:r>
        <w:r w:rsidR="009A559A" w:rsidRPr="00745341" w:rsidDel="00E7077F">
          <w:delText>, respectively.</w:delText>
        </w:r>
        <w:r w:rsidR="00E32902" w:rsidDel="00E7077F">
          <w:delText xml:space="preserve"> </w:delText>
        </w:r>
        <w:r w:rsidR="00F95BDB" w:rsidDel="00E7077F">
          <w:delText>W</w:delText>
        </w:r>
        <w:r w:rsidR="009A559A" w:rsidDel="00E7077F">
          <w:delText xml:space="preserve">e can observe </w:delText>
        </w:r>
        <w:r w:rsidR="004A24B7" w:rsidDel="00E7077F">
          <w:delText xml:space="preserve">that PR optimal does not outperform NR for all stops. In fact, for most stops, especially for those stops in the upstream near the originating stops, NR’s performance </w:delText>
        </w:r>
        <w:r w:rsidR="006C62AE" w:rsidDel="00E7077F">
          <w:delText xml:space="preserve">is much better than PR optimal. </w:delText>
        </w:r>
      </w:del>
    </w:p>
    <w:p w14:paraId="44FFCEE5" w14:textId="0663C8C1" w:rsidR="00F95BDB" w:rsidDel="00E7077F" w:rsidRDefault="006C62AE" w:rsidP="002462D6">
      <w:pPr>
        <w:pStyle w:val="TimesNewRoman"/>
        <w:numPr>
          <w:ilvl w:val="1"/>
          <w:numId w:val="11"/>
        </w:numPr>
        <w:rPr>
          <w:del w:id="1115" w:author="Luyu Liu" w:date="2019-07-25T11:36:00Z"/>
        </w:rPr>
        <w:pPrChange w:id="1116" w:author="Liu, Luyu" w:date="2019-07-26T10:57:00Z">
          <w:pPr>
            <w:pStyle w:val="TimesNewRoman"/>
            <w:ind w:firstLine="720"/>
          </w:pPr>
        </w:pPrChange>
      </w:pPr>
      <w:del w:id="1117" w:author="Luyu Liu" w:date="2019-07-25T11:36:00Z">
        <w:r w:rsidDel="00E7077F">
          <w:delText>For PR optimal</w:delText>
        </w:r>
        <w:r w:rsidR="0094263D" w:rsidDel="00E7077F">
          <w:delText xml:space="preserve"> </w:delText>
        </w:r>
        <w:r w:rsidR="0094263D" w:rsidDel="00E7077F">
          <w:rPr>
            <w:rFonts w:hint="eastAsia"/>
          </w:rPr>
          <w:delText>which</w:delText>
        </w:r>
        <w:r w:rsidR="0094263D" w:rsidDel="00E7077F">
          <w:delText xml:space="preserve"> is independent from</w:delText>
        </w:r>
        <w:r w:rsidR="0024345C" w:rsidDel="00E7077F">
          <w:delText xml:space="preserve"> the</w:delText>
        </w:r>
        <w:r w:rsidR="0094263D" w:rsidDel="00E7077F">
          <w:delText xml:space="preserve"> schedule</w:delText>
        </w:r>
        <w:r w:rsidDel="00E7077F">
          <w:delText>, we can observe a</w:delText>
        </w:r>
        <w:r w:rsidR="00357EF0" w:rsidDel="00E7077F">
          <w:delText xml:space="preserve"> relatively </w:delText>
        </w:r>
        <w:r w:rsidR="00347666" w:rsidDel="00E7077F">
          <w:delText>less oscillating</w:delText>
        </w:r>
        <w:r w:rsidR="00357EF0" w:rsidDel="00E7077F">
          <w:delText xml:space="preserve"> pattern for all stops, expect the originating stops with exceptional high waiting time.</w:delText>
        </w:r>
        <w:r w:rsidDel="00E7077F">
          <w:delText xml:space="preserve"> </w:delText>
        </w:r>
        <w:r w:rsidR="00472F04" w:rsidDel="00E7077F">
          <w:delText>For most stops, waiting time keeps a relatively low level, but we can hardly observe a stop with an even lower waiting time. This is because I</w:delText>
        </w:r>
        <w:r w:rsidR="00F52703" w:rsidDel="00E7077F">
          <w:delText xml:space="preserve">B </w:delText>
        </w:r>
        <w:r w:rsidR="00F95BDB" w:rsidDel="00E7077F">
          <w:delText>reduces</w:delText>
        </w:r>
        <w:r w:rsidR="00F52703" w:rsidDel="00E7077F">
          <w:delText xml:space="preserve"> </w:delText>
        </w:r>
        <w:r w:rsidR="00F95BDB" w:rsidDel="00E7077F">
          <w:delText>de</w:delText>
        </w:r>
        <w:r w:rsidR="00F52703" w:rsidDel="00E7077F">
          <w:delText xml:space="preserve">synchronization </w:delText>
        </w:r>
        <w:r w:rsidR="00F95BDB" w:rsidDel="00E7077F">
          <w:delText xml:space="preserve">risk </w:delText>
        </w:r>
        <w:r w:rsidR="00F52703" w:rsidDel="00E7077F">
          <w:delText>when the user catches the bus, but it also makes people wait more time for the</w:delText>
        </w:r>
        <w:r w:rsidR="00574A36" w:rsidDel="00E7077F">
          <w:delText>se</w:delText>
        </w:r>
        <w:r w:rsidR="00F52703" w:rsidDel="00E7077F">
          <w:delText xml:space="preserve"> synchronized trips. In conclusion, too large</w:delText>
        </w:r>
        <w:r w:rsidR="00C1601D" w:rsidDel="00E7077F">
          <w:delText xml:space="preserve"> (risk-averse)</w:delText>
        </w:r>
        <w:r w:rsidR="00F52703" w:rsidDel="00E7077F">
          <w:delText xml:space="preserve"> or too small</w:delText>
        </w:r>
        <w:r w:rsidR="00C1601D" w:rsidDel="00E7077F">
          <w:delText xml:space="preserve"> (risk-seeking)</w:delText>
        </w:r>
        <w:r w:rsidR="00F52703" w:rsidDel="00E7077F">
          <w:delText xml:space="preserve"> buffers all impair the effectiveness of PR optimal, </w:delText>
        </w:r>
        <w:r w:rsidR="00E32902" w:rsidDel="00E7077F">
          <w:delText>but</w:delText>
        </w:r>
        <w:r w:rsidR="00F52703" w:rsidDel="00E7077F">
          <w:delText xml:space="preserve"> too small buffers will especially result in desynchronization and suffer more waiting time.</w:delText>
        </w:r>
        <w:r w:rsidR="00F95BDB" w:rsidRPr="00F95BDB" w:rsidDel="00E7077F">
          <w:delText xml:space="preserve"> </w:delText>
        </w:r>
        <w:r w:rsidR="00F95BDB" w:rsidDel="00E7077F">
          <w:delText>M</w:delText>
        </w:r>
        <w:r w:rsidR="00F95BDB" w:rsidDel="00E7077F">
          <w:rPr>
            <w:rFonts w:hint="eastAsia"/>
          </w:rPr>
          <w:delText>o</w:delText>
        </w:r>
        <w:r w:rsidR="00F95BDB" w:rsidDel="00E7077F">
          <w:delText>reover, for stops near the originating stops, RTA users will be more likely miss the bus</w:delText>
        </w:r>
        <w:r w:rsidR="00F95BDB" w:rsidRPr="00806DDF" w:rsidDel="00E7077F">
          <w:delText xml:space="preserve"> </w:delText>
        </w:r>
        <w:r w:rsidR="00F95BDB" w:rsidDel="00E7077F">
          <w:delText>due to the lack of real-time data, thus waiting even longer time than the schedule.</w:delText>
        </w:r>
      </w:del>
    </w:p>
    <w:p w14:paraId="24B10C6C" w14:textId="4008660C" w:rsidR="005033DE" w:rsidDel="00E7077F" w:rsidRDefault="00246990" w:rsidP="002462D6">
      <w:pPr>
        <w:pStyle w:val="TimesNewRoman"/>
        <w:numPr>
          <w:ilvl w:val="1"/>
          <w:numId w:val="11"/>
        </w:numPr>
        <w:rPr>
          <w:del w:id="1118" w:author="Luyu Liu" w:date="2019-07-25T11:36:00Z"/>
        </w:rPr>
        <w:pPrChange w:id="1119" w:author="Liu, Luyu" w:date="2019-07-26T10:57:00Z">
          <w:pPr>
            <w:pStyle w:val="TimesNewRoman"/>
            <w:ind w:firstLine="720"/>
          </w:pPr>
        </w:pPrChange>
      </w:pPr>
      <w:del w:id="1120" w:author="Luyu Liu" w:date="2019-07-25T11:36:00Z">
        <w:r w:rsidDel="00E7077F">
          <w:delText>However, f</w:delText>
        </w:r>
        <w:r w:rsidR="006C62AE" w:rsidDel="00E7077F">
          <w:delText>or NR, its waiting time is exactly the delay of each bus: the average delay start</w:delText>
        </w:r>
        <w:r w:rsidR="00C1601D" w:rsidDel="00E7077F">
          <w:delText>s</w:delText>
        </w:r>
        <w:r w:rsidR="006C62AE" w:rsidDel="00E7077F">
          <w:delText xml:space="preserve"> from 0 while it accumulates and propagates along the route with fluctuations</w:delText>
        </w:r>
        <w:r w:rsidR="00C620D2" w:rsidDel="00E7077F">
          <w:delText xml:space="preserve">, as shown in </w:delText>
        </w:r>
        <w:r w:rsidR="00C620D2" w:rsidDel="00E7077F">
          <w:fldChar w:fldCharType="begin"/>
        </w:r>
        <w:r w:rsidR="00C620D2" w:rsidDel="00E7077F">
          <w:delInstrText xml:space="preserve"> REF _Ref10982897 \h </w:delInstrText>
        </w:r>
        <w:r w:rsidR="00C620D2" w:rsidDel="00E7077F">
          <w:fldChar w:fldCharType="separate"/>
        </w:r>
      </w:del>
      <w:del w:id="1121" w:author="Luyu Liu" w:date="2019-06-25T21:36:00Z">
        <w:r w:rsidR="00C620D2" w:rsidRPr="006E112A" w:rsidDel="00AB4F43">
          <w:delText>Figure 8</w:delText>
        </w:r>
      </w:del>
      <w:del w:id="1122" w:author="Luyu Liu" w:date="2019-07-25T11:36:00Z">
        <w:r w:rsidR="00C620D2" w:rsidDel="00E7077F">
          <w:fldChar w:fldCharType="end"/>
        </w:r>
        <w:r w:rsidR="0094263D" w:rsidDel="00E7077F">
          <w:delText xml:space="preserve"> (top right)</w:delText>
        </w:r>
        <w:r w:rsidR="006C62AE" w:rsidDel="00E7077F">
          <w:delText>.</w:delText>
        </w:r>
        <w:r w:rsidR="00682FEA" w:rsidRPr="00682FEA" w:rsidDel="00E7077F">
          <w:delText xml:space="preserve"> </w:delText>
        </w:r>
        <w:r w:rsidR="00347666" w:rsidDel="00E7077F">
          <w:delText xml:space="preserve">Consequently, </w:delText>
        </w:r>
        <w:r w:rsidR="003C498F" w:rsidDel="00E7077F">
          <w:delText>due to PR optimal’s</w:delText>
        </w:r>
        <w:r w:rsidR="00890BED" w:rsidDel="00E7077F">
          <w:delText xml:space="preserve"> </w:delText>
        </w:r>
        <w:r w:rsidR="00890BED" w:rsidDel="00E7077F">
          <w:rPr>
            <w:rFonts w:hint="eastAsia"/>
          </w:rPr>
          <w:delText>rela</w:delText>
        </w:r>
        <w:r w:rsidR="00890BED" w:rsidDel="00E7077F">
          <w:delText>tively large waiting time in the upstream stops,</w:delText>
        </w:r>
        <w:r w:rsidR="003C498F" w:rsidDel="00E7077F">
          <w:delText xml:space="preserve"> </w:delText>
        </w:r>
        <w:r w:rsidR="00347666" w:rsidDel="00E7077F">
          <w:delText>NR user</w:delText>
        </w:r>
        <w:r w:rsidR="001E098D" w:rsidDel="00E7077F">
          <w:delText>s</w:delText>
        </w:r>
        <w:r w:rsidR="00347666" w:rsidDel="00E7077F">
          <w:delText xml:space="preserve"> will </w:delText>
        </w:r>
        <w:r w:rsidR="001E098D" w:rsidDel="00E7077F">
          <w:delText xml:space="preserve">wait less than PR optimal users. </w:delText>
        </w:r>
        <w:r w:rsidR="008537FA" w:rsidDel="00E7077F">
          <w:delText>On the other hand</w:delText>
        </w:r>
        <w:r w:rsidR="001E098D" w:rsidDel="00E7077F">
          <w:delText>, for areas with</w:delText>
        </w:r>
        <w:r w:rsidR="00F0431E" w:rsidDel="00E7077F">
          <w:delText xml:space="preserve"> significant delays, PR optimal will outperform NR</w:delText>
        </w:r>
        <w:r w:rsidR="0094263D" w:rsidDel="00E7077F">
          <w:delText>.</w:delText>
        </w:r>
      </w:del>
    </w:p>
    <w:p w14:paraId="37364DEC" w14:textId="6ECC99CA" w:rsidR="0032635C" w:rsidDel="00E7077F" w:rsidRDefault="00F0431E" w:rsidP="002462D6">
      <w:pPr>
        <w:pStyle w:val="TimesNewRoman"/>
        <w:numPr>
          <w:ilvl w:val="1"/>
          <w:numId w:val="11"/>
        </w:numPr>
        <w:rPr>
          <w:del w:id="1123" w:author="Luyu Liu" w:date="2019-07-25T11:36:00Z"/>
        </w:rPr>
        <w:pPrChange w:id="1124" w:author="Liu, Luyu" w:date="2019-07-26T10:57:00Z">
          <w:pPr>
            <w:pStyle w:val="TimesNewRoman"/>
            <w:ind w:firstLine="720"/>
          </w:pPr>
        </w:pPrChange>
      </w:pPr>
      <w:del w:id="1125" w:author="Luyu Liu" w:date="2019-07-25T11:36:00Z">
        <w:r w:rsidDel="00E7077F">
          <w:delText xml:space="preserve">The comparison moreover proves that PR optimal cannot achieve </w:delText>
        </w:r>
        <w:r w:rsidR="004A0F65" w:rsidDel="00E7077F">
          <w:delText xml:space="preserve">absolute optimality, instead, the upstream and downstream stops show </w:delText>
        </w:r>
        <w:r w:rsidR="004A0F65" w:rsidRPr="004A0F65" w:rsidDel="00E7077F">
          <w:delText>polarized</w:delText>
        </w:r>
        <w:r w:rsidR="004A0F65" w:rsidDel="00E7077F">
          <w:delText xml:space="preserve"> patterns.</w:delText>
        </w:r>
        <w:r w:rsidR="005A730C" w:rsidDel="00E7077F">
          <w:delText xml:space="preserve"> We divide the stops into two groups at stop “North High Street &amp; Euclid Avenue” shown as</w:delText>
        </w:r>
        <w:r w:rsidR="00887026" w:rsidDel="00E7077F">
          <w:delText xml:space="preserve"> a</w:delText>
        </w:r>
        <w:r w:rsidR="005A730C" w:rsidDel="00E7077F">
          <w:delText xml:space="preserve"> red line in </w:delText>
        </w:r>
        <w:r w:rsidR="005A730C" w:rsidDel="00E7077F">
          <w:fldChar w:fldCharType="begin"/>
        </w:r>
        <w:r w:rsidR="005A730C" w:rsidDel="00E7077F">
          <w:delInstrText xml:space="preserve"> REF _Ref10476662 \h </w:delInstrText>
        </w:r>
        <w:r w:rsidR="005A730C" w:rsidDel="00E7077F">
          <w:fldChar w:fldCharType="separate"/>
        </w:r>
      </w:del>
      <w:del w:id="1126" w:author="Luyu Liu" w:date="2019-06-25T21:36:00Z">
        <w:r w:rsidR="005A730C" w:rsidDel="00AB4F43">
          <w:delText xml:space="preserve">Figure </w:delText>
        </w:r>
        <w:r w:rsidR="005A730C" w:rsidDel="00AB4F43">
          <w:rPr>
            <w:noProof/>
          </w:rPr>
          <w:delText>7</w:delText>
        </w:r>
      </w:del>
      <w:del w:id="1127" w:author="Luyu Liu" w:date="2019-07-25T11:36:00Z">
        <w:r w:rsidR="005A730C" w:rsidDel="00E7077F">
          <w:fldChar w:fldCharType="end"/>
        </w:r>
        <w:r w:rsidR="005A730C" w:rsidDel="00E7077F">
          <w:delText xml:space="preserve"> (right).</w:delText>
        </w:r>
        <w:r w:rsidR="007D6B7D" w:rsidDel="00E7077F">
          <w:delText xml:space="preserve"> </w:delText>
        </w:r>
        <w:r w:rsidR="001872A8" w:rsidDel="00E7077F">
          <w:delText>In average, PR optimal users had to wait 227 seconds compared to the NR’s 206 seconds. However, f</w:delText>
        </w:r>
        <w:r w:rsidR="00EA0CD3" w:rsidDel="00E7077F">
          <w:delText>or upstream stops</w:delText>
        </w:r>
        <w:r w:rsidR="00DC1647" w:rsidDel="00E7077F">
          <w:delText xml:space="preserve">, people who observe PR optimal </w:delText>
        </w:r>
        <w:r w:rsidR="005033DE" w:rsidDel="00E7077F">
          <w:delText>had</w:delText>
        </w:r>
        <w:r w:rsidR="00DC1647" w:rsidDel="00E7077F">
          <w:delText xml:space="preserve"> to wait </w:delText>
        </w:r>
        <w:r w:rsidR="005A730C" w:rsidDel="00E7077F">
          <w:delText>58 seconds</w:delText>
        </w:r>
        <w:r w:rsidR="00DC1647" w:rsidDel="00E7077F">
          <w:delText xml:space="preserve"> more than the people who foll</w:delText>
        </w:r>
        <w:r w:rsidR="00EE5F4C" w:rsidDel="00E7077F">
          <w:delText xml:space="preserve">ow the schedule; while for downstream stops, PR optimal users </w:delText>
        </w:r>
        <w:r w:rsidR="00933C7D" w:rsidDel="00E7077F">
          <w:delText>save</w:delText>
        </w:r>
        <w:r w:rsidR="00EA0CD3" w:rsidDel="00E7077F">
          <w:delText>d</w:delText>
        </w:r>
        <w:r w:rsidR="00933C7D" w:rsidDel="00E7077F">
          <w:delText xml:space="preserve"> 47 seconds compared with</w:delText>
        </w:r>
        <w:r w:rsidR="00467481" w:rsidDel="00E7077F">
          <w:delText xml:space="preserve"> the NR users.</w:delText>
        </w:r>
      </w:del>
    </w:p>
    <w:p w14:paraId="39582389" w14:textId="1443F53F" w:rsidR="002A2C71" w:rsidDel="00E7077F" w:rsidRDefault="002A2C71" w:rsidP="002462D6">
      <w:pPr>
        <w:pStyle w:val="TimesNewRoman"/>
        <w:numPr>
          <w:ilvl w:val="1"/>
          <w:numId w:val="11"/>
        </w:numPr>
        <w:rPr>
          <w:del w:id="1128" w:author="Luyu Liu" w:date="2019-07-25T11:36:00Z"/>
        </w:rPr>
        <w:pPrChange w:id="1129" w:author="Liu, Luyu" w:date="2019-07-26T10:57:00Z">
          <w:pPr>
            <w:pStyle w:val="TimesNewRoman"/>
            <w:ind w:firstLine="720"/>
          </w:pPr>
        </w:pPrChange>
      </w:pPr>
      <w:del w:id="1130" w:author="Luyu Liu" w:date="2019-07-25T11:36:00Z">
        <w:r w:rsidDel="00E7077F">
          <w:delText xml:space="preserve">As a result, for best performance, RTAs can combine PR optimal and NR into one new TPS: designate HDT with the maximum of PR optimal’s and NR’s HDT. In this way, </w:delText>
        </w:r>
        <w:r w:rsidR="00C05319" w:rsidDel="00E7077F">
          <w:delText>if PR optimal’s HDT is even less than NR’s, user</w:delText>
        </w:r>
        <w:r w:rsidR="00874525" w:rsidDel="00E7077F">
          <w:delText>s</w:delText>
        </w:r>
        <w:r w:rsidR="00C05319" w:rsidDel="00E7077F">
          <w:delText xml:space="preserve"> will be told to leave home according to the schedule to avoid wasting time caused by too large buffer.</w:delText>
        </w:r>
      </w:del>
    </w:p>
    <w:p w14:paraId="05581F95" w14:textId="77777777" w:rsidR="007C79D0" w:rsidRDefault="007C79D0" w:rsidP="002462D6">
      <w:pPr>
        <w:pStyle w:val="TimesNewRoman"/>
        <w:numPr>
          <w:ilvl w:val="1"/>
          <w:numId w:val="11"/>
        </w:numPr>
        <w:pPrChange w:id="1131" w:author="Liu, Luyu" w:date="2019-07-26T10:57:00Z">
          <w:pPr>
            <w:pStyle w:val="TimesNewRoman"/>
          </w:pPr>
        </w:pPrChange>
      </w:pPr>
    </w:p>
    <w:p w14:paraId="20C03E52" w14:textId="790AB22F" w:rsidR="001505A7" w:rsidDel="002425C6" w:rsidRDefault="00D040DF" w:rsidP="001505A7">
      <w:pPr>
        <w:pStyle w:val="IndentTimesNewRoman"/>
        <w:ind w:firstLine="0"/>
        <w:rPr>
          <w:del w:id="1132" w:author="Liu, Luyu" w:date="2019-07-26T10:57:00Z"/>
        </w:rPr>
      </w:pPr>
      <w:del w:id="1133" w:author="Liu, Luyu" w:date="2019-07-26T10:57:00Z">
        <w:r w:rsidDel="002425C6">
          <w:delText xml:space="preserve"> </w:delText>
        </w:r>
        <w:r w:rsidR="001505A7" w:rsidDel="002425C6">
          <w:delText>[</w:delText>
        </w:r>
        <w:r w:rsidR="0098258A" w:rsidDel="002425C6">
          <w:delText>AR/ER</w:delText>
        </w:r>
        <w:r w:rsidR="00775E24" w:rsidDel="002425C6">
          <w:delText>/</w:delText>
        </w:r>
        <w:r w:rsidR="00BF5CDD" w:rsidDel="002425C6">
          <w:delText>G</w:delText>
        </w:r>
        <w:r w:rsidR="00775E24" w:rsidDel="002425C6">
          <w:delText>R</w:delText>
        </w:r>
        <w:r w:rsidR="009962E4" w:rsidDel="002425C6">
          <w:delText xml:space="preserve">’s </w:delText>
        </w:r>
        <w:r w:rsidR="008448D2" w:rsidDel="002425C6">
          <w:delText>waiting time</w:delText>
        </w:r>
        <w:r w:rsidR="001505A7" w:rsidDel="002425C6">
          <w:delText>]</w:delText>
        </w:r>
      </w:del>
    </w:p>
    <w:p w14:paraId="0A238332" w14:textId="2BBCCBBD" w:rsidR="00D64331" w:rsidRDefault="000F69F9" w:rsidP="00D64331">
      <w:pPr>
        <w:pStyle w:val="IndentTimesNewRoman"/>
        <w:ind w:firstLine="0"/>
      </w:pPr>
      <w:r>
        <w:fldChar w:fldCharType="begin"/>
      </w:r>
      <w:r>
        <w:instrText xml:space="preserve"> REF _Ref10982897 \h </w:instrText>
      </w:r>
      <w:r>
        <w:fldChar w:fldCharType="separate"/>
      </w:r>
      <w:ins w:id="1134" w:author="Luyu Liu" w:date="2019-06-25T21:36:00Z">
        <w:r w:rsidR="00AB4F43" w:rsidRPr="006E112A">
          <w:t xml:space="preserve">Figure </w:t>
        </w:r>
        <w:r w:rsidR="00AB4F43">
          <w:rPr>
            <w:noProof/>
          </w:rPr>
          <w:t>9</w:t>
        </w:r>
      </w:ins>
      <w:del w:id="1135" w:author="Luyu Liu" w:date="2019-06-25T21:36:00Z">
        <w:r w:rsidRPr="006E112A" w:rsidDel="00AB4F43">
          <w:delText xml:space="preserve">Figure </w:delText>
        </w:r>
        <w:r w:rsidDel="00AB4F43">
          <w:rPr>
            <w:noProof/>
          </w:rPr>
          <w:delText>8</w:delText>
        </w:r>
      </w:del>
      <w:r>
        <w:fldChar w:fldCharType="end"/>
      </w:r>
      <w:r>
        <w:t xml:space="preserve"> visualizes the waiting time of </w:t>
      </w:r>
      <w:r w:rsidRPr="006E112A">
        <w:t>GR (top left), NR (top right), AR (bottom left), ER (bottom right)</w:t>
      </w:r>
      <w:r w:rsidR="00BD7B64">
        <w:t xml:space="preserve"> </w:t>
      </w:r>
      <w:r>
        <w:t xml:space="preserve">and </w:t>
      </w:r>
      <w:r w:rsidR="009962E4">
        <w:fldChar w:fldCharType="begin"/>
      </w:r>
      <w:r w:rsidR="009962E4">
        <w:instrText xml:space="preserve"> REF _Ref10551972 \h </w:instrText>
      </w:r>
      <w:r w:rsidR="009962E4">
        <w:fldChar w:fldCharType="separate"/>
      </w:r>
      <w:ins w:id="1136" w:author="Luyu Liu" w:date="2019-06-25T21:36:00Z">
        <w:r w:rsidR="00AB4F43" w:rsidRPr="006C33F6">
          <w:t xml:space="preserve">Figure </w:t>
        </w:r>
        <w:r w:rsidR="00AB4F43">
          <w:rPr>
            <w:noProof/>
          </w:rPr>
          <w:t>10</w:t>
        </w:r>
      </w:ins>
      <w:del w:id="1137" w:author="Luyu Liu" w:date="2019-06-25T21:36:00Z">
        <w:r w:rsidR="00D03E4E" w:rsidRPr="006C33F6" w:rsidDel="00AB4F43">
          <w:delText xml:space="preserve">Figure </w:delText>
        </w:r>
        <w:r w:rsidR="00D03E4E" w:rsidDel="00AB4F43">
          <w:rPr>
            <w:noProof/>
          </w:rPr>
          <w:delText>9</w:delText>
        </w:r>
      </w:del>
      <w:r w:rsidR="009962E4">
        <w:fldChar w:fldCharType="end"/>
      </w:r>
      <w:r w:rsidR="009962E4">
        <w:t xml:space="preserve"> </w:t>
      </w:r>
      <w:r w:rsidR="00A34F40">
        <w:t>shows the waiting time difference between AR</w:t>
      </w:r>
      <w:r w:rsidR="00B55022">
        <w:t>/ER/</w:t>
      </w:r>
      <w:r w:rsidR="00BF5CDD">
        <w:t>GR</w:t>
      </w:r>
      <w:r w:rsidR="00D64331">
        <w:t xml:space="preserve"> and PR optimal. </w:t>
      </w:r>
      <w:r w:rsidR="005036F1">
        <w:t>First</w:t>
      </w:r>
      <w:r w:rsidR="002F017C">
        <w:t>,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w:t>
      </w:r>
      <w:r w:rsidR="005036F1">
        <w:t>Intuitively, t</w:t>
      </w:r>
      <w:r w:rsidR="002F017C">
        <w:t xml:space="preserve">he performance of AR </w:t>
      </w:r>
      <w:r w:rsidR="005036F1">
        <w:t xml:space="preserve">should have </w:t>
      </w:r>
      <w:r w:rsidR="002F017C">
        <w:t>be</w:t>
      </w:r>
      <w:r w:rsidR="005036F1">
        <w:t>en</w:t>
      </w:r>
      <w:r w:rsidR="002F017C">
        <w:t xml:space="preserve"> the worst among the TPSs.</w:t>
      </w:r>
      <w:r w:rsidR="00D33C32">
        <w:t xml:space="preserve"> </w:t>
      </w:r>
    </w:p>
    <w:p w14:paraId="0F6CB982" w14:textId="77777777"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and empirical relaxation using average </w:t>
      </w:r>
      <w:r w:rsidR="002011A2">
        <w:t xml:space="preserve">has the </w:t>
      </w:r>
      <w:r w:rsidR="008A0CFC">
        <w:t>worst</w:t>
      </w:r>
      <w:r w:rsidR="002011A2">
        <w:t xml:space="preserve"> average waiting time</w:t>
      </w:r>
      <w:r w:rsidR="00253DDE">
        <w:t xml:space="preserve"> of 636 seconds</w:t>
      </w:r>
      <w:r w:rsidR="00C2021D">
        <w:t>.</w:t>
      </w:r>
      <w:r w:rsidR="00954FBA">
        <w:t xml:space="preserve"> This proves that RTA users without proper advice could wait significantly longer than even arbitrary relaxation.</w:t>
      </w:r>
      <w:r w:rsidR="008A2E18">
        <w:t xml:space="preserve"> </w:t>
      </w:r>
    </w:p>
    <w:p w14:paraId="5915675F" w14:textId="77777777" w:rsidR="00D64331" w:rsidRDefault="00A25816" w:rsidP="00A25816">
      <w:pPr>
        <w:pStyle w:val="IndentTimesNewRoman"/>
      </w:pPr>
      <w:r>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w:t>
      </w:r>
      <w:r w:rsidR="00C1601D">
        <w:t>average</w:t>
      </w:r>
      <w:r w:rsidR="00C31B01">
        <w:t xml:space="preserve"> departure time</w:t>
      </w:r>
      <w:r w:rsidR="00C1601D">
        <w:t>, which is also the ER user’s arrival time,</w:t>
      </w:r>
      <w:r w:rsidR="00C31B01">
        <w:t xml:space="preserve"> will incur a time penalty equal to almost a full headway</w:t>
      </w:r>
      <w:r w:rsidR="00FF5502">
        <w:t>.</w:t>
      </w:r>
      <w:r w:rsidR="005260EE">
        <w:t xml:space="preserve"> </w:t>
      </w:r>
    </w:p>
    <w:p w14:paraId="252B9BBA" w14:textId="77777777"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w:t>
      </w:r>
      <w:r w:rsidR="00A31441">
        <w:t xml:space="preserve">the </w:t>
      </w:r>
      <w:r w:rsidR="00433CDA">
        <w:t>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xml:space="preserve">, making its performance </w:t>
      </w:r>
      <w:r w:rsidR="009A2334">
        <w:t xml:space="preserve">nearly equal to </w:t>
      </w:r>
      <w:r w:rsidR="003A49C8">
        <w:t>ER</w:t>
      </w:r>
      <w:r w:rsidR="008661AC">
        <w:t>’s</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 xml:space="preserve">R and ER’s miss </w:t>
      </w:r>
      <w:r w:rsidR="00820AC4">
        <w:t>risk</w:t>
      </w:r>
      <w:r w:rsidR="005E7444">
        <w:t>.</w:t>
      </w:r>
      <w:r w:rsidR="00D33C32">
        <w:t xml:space="preserve"> </w:t>
      </w:r>
    </w:p>
    <w:p w14:paraId="1501FDD9" w14:textId="0F145C13" w:rsidR="00F15ED3" w:rsidRDefault="002D4614" w:rsidP="008A2E18">
      <w:pPr>
        <w:pStyle w:val="IndentTimesNewRoman"/>
      </w:pPr>
      <w:r>
        <w:lastRenderedPageBreak/>
        <w:fldChar w:fldCharType="begin"/>
      </w:r>
      <w:r>
        <w:instrText xml:space="preserve"> REF _Ref10551972 \h </w:instrText>
      </w:r>
      <w:r w:rsidR="002F5DD7">
        <w:instrText xml:space="preserve"> \* MERGEFORMAT </w:instrText>
      </w:r>
      <w:r>
        <w:fldChar w:fldCharType="separate"/>
      </w:r>
      <w:ins w:id="1138" w:author="Luyu Liu" w:date="2019-07-25T11:49:00Z">
        <w:r w:rsidR="005548F6" w:rsidRPr="006C33F6">
          <w:t xml:space="preserve">Figure </w:t>
        </w:r>
        <w:r w:rsidR="005548F6">
          <w:t>10</w:t>
        </w:r>
      </w:ins>
      <w:ins w:id="1139" w:author="Luyu Liu" w:date="2019-06-25T21:36:00Z">
        <w:del w:id="1140" w:author="Liu, Luyu" w:date="2019-07-26T10:59:00Z">
          <w:r w:rsidR="00AB4F43" w:rsidRPr="006C33F6" w:rsidDel="005548F6">
            <w:delText xml:space="preserve">Figure </w:delText>
          </w:r>
          <w:r w:rsidR="00AB4F43" w:rsidDel="005548F6">
            <w:delText>10</w:delText>
          </w:r>
        </w:del>
      </w:ins>
      <w:del w:id="1141" w:author="Liu, Luyu" w:date="2019-07-26T10:59:00Z">
        <w:r w:rsidR="00D03E4E" w:rsidRPr="006C33F6" w:rsidDel="005548F6">
          <w:delText xml:space="preserve">Figure </w:delText>
        </w:r>
        <w:r w:rsidR="00D03E4E" w:rsidDel="005548F6">
          <w:delText>9</w:delText>
        </w:r>
      </w:del>
      <w:r>
        <w:fldChar w:fldCharType="end"/>
      </w:r>
      <w:r>
        <w:t xml:space="preserve"> (bottom right) shows the miss risk difference between </w:t>
      </w:r>
      <w:r w:rsidR="00BF5CDD">
        <w:t>G</w:t>
      </w:r>
      <w:r>
        <w:t xml:space="preserve">R and PR. </w:t>
      </w:r>
      <w:r w:rsidR="00E04240">
        <w:t xml:space="preserve">GR’s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optimal’s average miss risk is 3.39%.</w:t>
      </w:r>
      <w:r>
        <w:t xml:space="preserve"> </w:t>
      </w:r>
      <w:r w:rsidR="005409A1">
        <w:t>This also proves the high risk of desynchronization for GR and ER</w:t>
      </w:r>
      <w:r w:rsidR="00E80400">
        <w:t xml:space="preserve"> </w:t>
      </w:r>
      <w:r w:rsidR="00696B5D">
        <w:t>(using average)</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14:paraId="0874280E" w14:textId="77777777" w:rsidR="006E112A" w:rsidRDefault="006E112A" w:rsidP="006E112A">
      <w:pPr>
        <w:pStyle w:val="IndentTimesNewRoman"/>
        <w:keepNext/>
        <w:ind w:firstLine="0"/>
      </w:pPr>
      <w:r>
        <w:rPr>
          <w:noProof/>
        </w:rPr>
        <w:drawing>
          <wp:inline distT="0" distB="0" distL="0" distR="0" wp14:anchorId="1A1ADEFC" wp14:editId="13E92B3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6B3159BB" w14:textId="77777777" w:rsidR="00D20F7B" w:rsidRPr="006E112A" w:rsidRDefault="006E112A" w:rsidP="006E112A">
      <w:pPr>
        <w:spacing w:line="256" w:lineRule="auto"/>
        <w:jc w:val="center"/>
        <w:rPr>
          <w:rFonts w:ascii="Times New Roman" w:hAnsi="Times New Roman" w:cs="Times New Roman"/>
          <w:sz w:val="24"/>
          <w:szCs w:val="24"/>
        </w:rPr>
      </w:pPr>
      <w:bookmarkStart w:id="1142"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338F3">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142"/>
      <w:r w:rsidRPr="006E112A">
        <w:rPr>
          <w:rFonts w:ascii="Times New Roman" w:hAnsi="Times New Roman" w:cs="Times New Roman"/>
          <w:sz w:val="24"/>
          <w:szCs w:val="24"/>
        </w:rPr>
        <w:t xml:space="preserve"> GR (top left), NR (top right), AR (bottom left), ER (bottom right)'s waiting time pattern</w:t>
      </w:r>
    </w:p>
    <w:p w14:paraId="5F4C410F" w14:textId="7714502B" w:rsidR="006C33F6" w:rsidDel="00F72368" w:rsidRDefault="0027034B" w:rsidP="006C33F6">
      <w:pPr>
        <w:pStyle w:val="IndentTimesNewRoman"/>
        <w:keepNext/>
        <w:ind w:firstLine="0"/>
        <w:rPr>
          <w:moveFrom w:id="1143" w:author="Luyu Liu" w:date="2019-07-25T11:49:00Z"/>
        </w:rPr>
      </w:pPr>
      <w:moveFromRangeStart w:id="1144" w:author="Luyu Liu" w:date="2019-07-25T11:49:00Z" w:name="move14947809"/>
      <w:moveFrom w:id="1145" w:author="Luyu Liu" w:date="2019-07-25T11:49:00Z">
        <w:r w:rsidDel="00F72368">
          <w:rPr>
            <w:noProof/>
          </w:rPr>
          <w:drawing>
            <wp:inline distT="0" distB="0" distL="0" distR="0" wp14:anchorId="732A8868" wp14:editId="41BFF1EC">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moveFrom>
    </w:p>
    <w:p w14:paraId="0B68CC78" w14:textId="771EE458" w:rsidR="0098258A" w:rsidRPr="006C33F6" w:rsidDel="00F72368" w:rsidRDefault="006C33F6" w:rsidP="006C33F6">
      <w:pPr>
        <w:spacing w:line="256" w:lineRule="auto"/>
        <w:jc w:val="center"/>
        <w:rPr>
          <w:moveFrom w:id="1146" w:author="Luyu Liu" w:date="2019-07-25T11:49:00Z"/>
          <w:rFonts w:ascii="Times New Roman" w:hAnsi="Times New Roman" w:cs="Times New Roman"/>
          <w:sz w:val="24"/>
          <w:szCs w:val="24"/>
        </w:rPr>
      </w:pPr>
      <w:moveFrom w:id="1147" w:author="Luyu Liu" w:date="2019-07-25T11:49:00Z">
        <w:r w:rsidRPr="006C33F6" w:rsidDel="00F72368">
          <w:rPr>
            <w:rFonts w:ascii="Times New Roman" w:hAnsi="Times New Roman" w:cs="Times New Roman"/>
            <w:sz w:val="24"/>
            <w:szCs w:val="24"/>
          </w:rPr>
          <w:t xml:space="preserve">Figure </w:t>
        </w:r>
        <w:r w:rsidRPr="006C33F6" w:rsidDel="00F72368">
          <w:rPr>
            <w:rFonts w:ascii="Times New Roman" w:hAnsi="Times New Roman" w:cs="Times New Roman"/>
            <w:sz w:val="24"/>
            <w:szCs w:val="24"/>
          </w:rPr>
          <w:fldChar w:fldCharType="begin"/>
        </w:r>
        <w:r w:rsidRPr="006C33F6" w:rsidDel="00F72368">
          <w:rPr>
            <w:rFonts w:ascii="Times New Roman" w:hAnsi="Times New Roman" w:cs="Times New Roman"/>
            <w:sz w:val="24"/>
            <w:szCs w:val="24"/>
          </w:rPr>
          <w:instrText xml:space="preserve"> SEQ Figure \* ARABIC </w:instrText>
        </w:r>
        <w:r w:rsidRPr="006C33F6" w:rsidDel="00F72368">
          <w:rPr>
            <w:rFonts w:ascii="Times New Roman" w:hAnsi="Times New Roman" w:cs="Times New Roman"/>
            <w:sz w:val="24"/>
            <w:szCs w:val="24"/>
          </w:rPr>
          <w:fldChar w:fldCharType="separate"/>
        </w:r>
        <w:r w:rsidR="00B338F3" w:rsidDel="00F72368">
          <w:rPr>
            <w:rFonts w:ascii="Times New Roman" w:hAnsi="Times New Roman" w:cs="Times New Roman"/>
            <w:noProof/>
            <w:sz w:val="24"/>
            <w:szCs w:val="24"/>
          </w:rPr>
          <w:t>10</w:t>
        </w:r>
        <w:r w:rsidRPr="006C33F6" w:rsidDel="00F72368">
          <w:rPr>
            <w:rFonts w:ascii="Times New Roman" w:hAnsi="Times New Roman" w:cs="Times New Roman"/>
            <w:sz w:val="24"/>
            <w:szCs w:val="24"/>
          </w:rPr>
          <w:fldChar w:fldCharType="end"/>
        </w:r>
        <w:r w:rsidRPr="006C33F6" w:rsidDel="00F72368">
          <w:rPr>
            <w:rFonts w:ascii="Times New Roman" w:hAnsi="Times New Roman" w:cs="Times New Roman"/>
            <w:sz w:val="24"/>
            <w:szCs w:val="24"/>
          </w:rPr>
          <w:t xml:space="preserve"> AR (</w:t>
        </w:r>
        <w:r w:rsidR="00F832D8" w:rsidRPr="006C33F6" w:rsidDel="00F72368">
          <w:rPr>
            <w:rFonts w:ascii="Times New Roman" w:hAnsi="Times New Roman" w:cs="Times New Roman"/>
            <w:sz w:val="24"/>
            <w:szCs w:val="24"/>
          </w:rPr>
          <w:t>top left</w:t>
        </w:r>
        <w:r w:rsidRPr="006C33F6" w:rsidDel="00F72368">
          <w:rPr>
            <w:rFonts w:ascii="Times New Roman" w:hAnsi="Times New Roman" w:cs="Times New Roman"/>
            <w:sz w:val="24"/>
            <w:szCs w:val="24"/>
          </w:rPr>
          <w:t>), ER (</w:t>
        </w:r>
        <w:r w:rsidR="00F832D8" w:rsidRPr="006C33F6" w:rsidDel="00F72368">
          <w:rPr>
            <w:rFonts w:ascii="Times New Roman" w:hAnsi="Times New Roman" w:cs="Times New Roman"/>
            <w:sz w:val="24"/>
            <w:szCs w:val="24"/>
          </w:rPr>
          <w:t>top right</w:t>
        </w:r>
        <w:r w:rsidRPr="006C33F6" w:rsidDel="00F72368">
          <w:rPr>
            <w:rFonts w:ascii="Times New Roman" w:hAnsi="Times New Roman" w:cs="Times New Roman"/>
            <w:sz w:val="24"/>
            <w:szCs w:val="24"/>
          </w:rPr>
          <w:t xml:space="preserve">), and </w:t>
        </w:r>
        <w:r w:rsidR="00BF5CDD" w:rsidDel="00F72368">
          <w:rPr>
            <w:rFonts w:ascii="Times New Roman" w:hAnsi="Times New Roman" w:cs="Times New Roman"/>
            <w:sz w:val="24"/>
            <w:szCs w:val="24"/>
          </w:rPr>
          <w:t>GR</w:t>
        </w:r>
        <w:r w:rsidRPr="006C33F6" w:rsidDel="00F72368">
          <w:rPr>
            <w:rFonts w:ascii="Times New Roman" w:hAnsi="Times New Roman" w:cs="Times New Roman"/>
            <w:sz w:val="24"/>
            <w:szCs w:val="24"/>
          </w:rPr>
          <w:t xml:space="preserve"> (bottom</w:t>
        </w:r>
        <w:r w:rsidR="00F832D8" w:rsidDel="00F72368">
          <w:rPr>
            <w:rFonts w:ascii="Times New Roman" w:hAnsi="Times New Roman" w:cs="Times New Roman"/>
            <w:sz w:val="24"/>
            <w:szCs w:val="24"/>
          </w:rPr>
          <w:t xml:space="preserve"> </w:t>
        </w:r>
        <w:r w:rsidRPr="006C33F6" w:rsidDel="00F72368">
          <w:rPr>
            <w:rFonts w:ascii="Times New Roman" w:hAnsi="Times New Roman" w:cs="Times New Roman"/>
            <w:sz w:val="24"/>
            <w:szCs w:val="24"/>
          </w:rPr>
          <w:t>left) - PR optimal waiting time difference</w:t>
        </w:r>
        <w:r w:rsidR="00CA2A41" w:rsidDel="00F72368">
          <w:rPr>
            <w:rFonts w:ascii="Times New Roman" w:hAnsi="Times New Roman" w:cs="Times New Roman"/>
            <w:sz w:val="24"/>
            <w:szCs w:val="24"/>
          </w:rPr>
          <w:t xml:space="preserve"> and </w:t>
        </w:r>
        <w:r w:rsidR="00BF5CDD" w:rsidDel="00F72368">
          <w:rPr>
            <w:rFonts w:ascii="Times New Roman" w:hAnsi="Times New Roman" w:cs="Times New Roman"/>
            <w:sz w:val="24"/>
            <w:szCs w:val="24"/>
          </w:rPr>
          <w:t>GR</w:t>
        </w:r>
        <w:r w:rsidR="00CA2A41" w:rsidDel="00F72368">
          <w:rPr>
            <w:rFonts w:ascii="Times New Roman" w:hAnsi="Times New Roman" w:cs="Times New Roman"/>
            <w:sz w:val="24"/>
            <w:szCs w:val="24"/>
          </w:rPr>
          <w:t xml:space="preserve"> – PR optimal miss </w:t>
        </w:r>
        <w:r w:rsidR="005D2E7F" w:rsidDel="00F72368">
          <w:rPr>
            <w:rFonts w:ascii="Times New Roman" w:hAnsi="Times New Roman" w:cs="Times New Roman"/>
            <w:sz w:val="24"/>
            <w:szCs w:val="24"/>
          </w:rPr>
          <w:t>risk</w:t>
        </w:r>
        <w:r w:rsidR="00CA2A41" w:rsidDel="00F72368">
          <w:rPr>
            <w:rFonts w:ascii="Times New Roman" w:hAnsi="Times New Roman" w:cs="Times New Roman"/>
            <w:sz w:val="24"/>
            <w:szCs w:val="24"/>
          </w:rPr>
          <w:t xml:space="preserve"> difference (bottom</w:t>
        </w:r>
        <w:r w:rsidR="00F832D8" w:rsidDel="00F72368">
          <w:rPr>
            <w:rFonts w:ascii="Times New Roman" w:hAnsi="Times New Roman" w:cs="Times New Roman"/>
            <w:sz w:val="24"/>
            <w:szCs w:val="24"/>
          </w:rPr>
          <w:t xml:space="preserve"> </w:t>
        </w:r>
        <w:r w:rsidR="00CA2A41" w:rsidDel="00F72368">
          <w:rPr>
            <w:rFonts w:ascii="Times New Roman" w:hAnsi="Times New Roman" w:cs="Times New Roman"/>
            <w:sz w:val="24"/>
            <w:szCs w:val="24"/>
          </w:rPr>
          <w:t>right)</w:t>
        </w:r>
      </w:moveFrom>
    </w:p>
    <w:moveFromRangeEnd w:id="1144"/>
    <w:p w14:paraId="1D93C9C9" w14:textId="77777777" w:rsidR="00404759" w:rsidRDefault="00404759" w:rsidP="00E7077F">
      <w:pPr>
        <w:pStyle w:val="IndentTimesNewRoman"/>
        <w:ind w:firstLine="0"/>
        <w:rPr>
          <w:ins w:id="1148" w:author="Liu, Luyu" w:date="2019-07-26T10:58:00Z"/>
        </w:rPr>
      </w:pPr>
    </w:p>
    <w:p w14:paraId="4E78E046" w14:textId="49B0D94B" w:rsidR="0098258A" w:rsidRPr="00404759" w:rsidDel="00404759" w:rsidRDefault="0098258A" w:rsidP="001505A7">
      <w:pPr>
        <w:pStyle w:val="IndentTimesNewRoman"/>
        <w:ind w:firstLine="0"/>
        <w:rPr>
          <w:ins w:id="1149" w:author="Luyu Liu" w:date="2019-07-25T11:36:00Z"/>
          <w:del w:id="1150" w:author="Liu, Luyu" w:date="2019-07-26T10:58:00Z"/>
          <w:b/>
          <w:rPrChange w:id="1151" w:author="Liu, Luyu" w:date="2019-07-26T10:59:00Z">
            <w:rPr>
              <w:ins w:id="1152" w:author="Luyu Liu" w:date="2019-07-25T11:36:00Z"/>
              <w:del w:id="1153" w:author="Liu, Luyu" w:date="2019-07-26T10:58:00Z"/>
            </w:rPr>
          </w:rPrChange>
        </w:rPr>
      </w:pPr>
    </w:p>
    <w:p w14:paraId="1D2A21E8" w14:textId="57EB088B" w:rsidR="00E7077F" w:rsidRPr="00404759" w:rsidDel="00404759" w:rsidRDefault="00E7077F" w:rsidP="00E7077F">
      <w:pPr>
        <w:pStyle w:val="IndentTimesNewRoman"/>
        <w:numPr>
          <w:ilvl w:val="1"/>
          <w:numId w:val="11"/>
        </w:numPr>
        <w:rPr>
          <w:ins w:id="1154" w:author="Luyu Liu" w:date="2019-07-25T11:36:00Z"/>
          <w:del w:id="1155" w:author="Liu, Luyu" w:date="2019-07-26T10:58:00Z"/>
          <w:b/>
          <w:rPrChange w:id="1156" w:author="Liu, Luyu" w:date="2019-07-26T10:59:00Z">
            <w:rPr>
              <w:ins w:id="1157" w:author="Luyu Liu" w:date="2019-07-25T11:36:00Z"/>
              <w:del w:id="1158" w:author="Liu, Luyu" w:date="2019-07-26T10:58:00Z"/>
            </w:rPr>
          </w:rPrChange>
        </w:rPr>
      </w:pPr>
      <w:ins w:id="1159" w:author="Luyu Liu" w:date="2019-07-25T11:36:00Z">
        <w:del w:id="1160" w:author="Liu, Luyu" w:date="2019-07-26T10:58:00Z">
          <w:r w:rsidRPr="00404759" w:rsidDel="00404759">
            <w:rPr>
              <w:b/>
              <w:rPrChange w:id="1161" w:author="Liu, Luyu" w:date="2019-07-26T10:59:00Z">
                <w:rPr/>
              </w:rPrChange>
            </w:rPr>
            <w:delText xml:space="preserve"> Waiting time difference</w:delText>
          </w:r>
        </w:del>
      </w:ins>
    </w:p>
    <w:p w14:paraId="759790ED" w14:textId="79B25D63" w:rsidR="00E7077F" w:rsidRPr="00404759" w:rsidDel="00404759" w:rsidRDefault="00E7077F" w:rsidP="00E7077F">
      <w:pPr>
        <w:pStyle w:val="IndentTimesNewRoman"/>
        <w:ind w:firstLine="0"/>
        <w:rPr>
          <w:ins w:id="1162" w:author="Luyu Liu" w:date="2019-07-25T11:37:00Z"/>
          <w:del w:id="1163" w:author="Liu, Luyu" w:date="2019-07-26T10:58:00Z"/>
          <w:b/>
          <w:rPrChange w:id="1164" w:author="Liu, Luyu" w:date="2019-07-26T10:59:00Z">
            <w:rPr>
              <w:ins w:id="1165" w:author="Luyu Liu" w:date="2019-07-25T11:37:00Z"/>
              <w:del w:id="1166" w:author="Liu, Luyu" w:date="2019-07-26T10:58:00Z"/>
            </w:rPr>
          </w:rPrChange>
        </w:rPr>
      </w:pPr>
      <w:ins w:id="1167" w:author="Luyu Liu" w:date="2019-07-25T11:37:00Z">
        <w:del w:id="1168" w:author="Liu, Luyu" w:date="2019-07-26T10:58:00Z">
          <w:r w:rsidRPr="00404759" w:rsidDel="00404759">
            <w:rPr>
              <w:b/>
              <w:rPrChange w:id="1169" w:author="Liu, Luyu" w:date="2019-07-26T10:59:00Z">
                <w:rPr/>
              </w:rPrChange>
            </w:rPr>
            <w:delText>Besides waiting time per se, we calculate the waiting time difference between different TPSs.</w:delText>
          </w:r>
        </w:del>
      </w:ins>
    </w:p>
    <w:p w14:paraId="1592AEBA" w14:textId="17EA420E" w:rsidR="00E7077F" w:rsidDel="00404759" w:rsidRDefault="00E7077F" w:rsidP="00E7077F">
      <w:pPr>
        <w:pStyle w:val="IndentTimesNewRoman"/>
        <w:ind w:firstLine="0"/>
        <w:rPr>
          <w:ins w:id="1170" w:author="Luyu Liu" w:date="2019-07-25T11:36:00Z"/>
          <w:del w:id="1171" w:author="Liu, Luyu" w:date="2019-07-26T10:59:00Z"/>
        </w:rPr>
      </w:pPr>
      <w:ins w:id="1172" w:author="Luyu Liu" w:date="2019-07-25T11:36:00Z">
        <w:del w:id="1173" w:author="Liu, Luyu" w:date="2019-07-26T10:59:00Z">
          <w:r w:rsidRPr="00404759" w:rsidDel="00404759">
            <w:rPr>
              <w:b/>
              <w:rPrChange w:id="1174" w:author="Liu, Luyu" w:date="2019-07-26T10:59:00Z">
                <w:rPr/>
              </w:rPrChange>
            </w:rPr>
            <w:delText>[</w:delText>
          </w:r>
        </w:del>
        <w:r w:rsidRPr="00404759">
          <w:rPr>
            <w:b/>
            <w:rPrChange w:id="1175" w:author="Liu, Luyu" w:date="2019-07-26T10:59:00Z">
              <w:rPr/>
            </w:rPrChange>
          </w:rPr>
          <w:t xml:space="preserve">Difference </w:t>
        </w:r>
      </w:ins>
      <w:ins w:id="1176" w:author="Luyu Liu" w:date="2019-07-25T11:51:00Z">
        <w:r w:rsidR="00F72368" w:rsidRPr="00404759">
          <w:rPr>
            <w:b/>
            <w:rPrChange w:id="1177" w:author="Liu, Luyu" w:date="2019-07-26T10:59:00Z">
              <w:rPr/>
            </w:rPrChange>
          </w:rPr>
          <w:t xml:space="preserve">between PR optimal </w:t>
        </w:r>
      </w:ins>
      <w:ins w:id="1178" w:author="Luyu Liu" w:date="2019-07-25T11:52:00Z">
        <w:r w:rsidR="00F72368" w:rsidRPr="00404759">
          <w:rPr>
            <w:b/>
            <w:rPrChange w:id="1179" w:author="Liu, Luyu" w:date="2019-07-26T10:59:00Z">
              <w:rPr/>
            </w:rPrChange>
          </w:rPr>
          <w:t>and</w:t>
        </w:r>
      </w:ins>
      <w:ins w:id="1180" w:author="Luyu Liu" w:date="2019-07-25T11:36:00Z">
        <w:r w:rsidRPr="00404759">
          <w:rPr>
            <w:b/>
            <w:rPrChange w:id="1181" w:author="Liu, Luyu" w:date="2019-07-26T10:59:00Z">
              <w:rPr/>
            </w:rPrChange>
          </w:rPr>
          <w:t xml:space="preserve"> </w:t>
        </w:r>
      </w:ins>
      <w:ins w:id="1182" w:author="Luyu Liu" w:date="2019-07-25T11:52:00Z">
        <w:r w:rsidR="00F72368" w:rsidRPr="00404759">
          <w:rPr>
            <w:b/>
            <w:rPrChange w:id="1183" w:author="Liu, Luyu" w:date="2019-07-26T10:59:00Z">
              <w:rPr/>
            </w:rPrChange>
          </w:rPr>
          <w:t>N</w:t>
        </w:r>
      </w:ins>
      <w:ins w:id="1184" w:author="Liu, Luyu" w:date="2019-07-26T10:58:00Z">
        <w:r w:rsidR="00404759" w:rsidRPr="00404759">
          <w:rPr>
            <w:b/>
            <w:rPrChange w:id="1185" w:author="Liu, Luyu" w:date="2019-07-26T10:59:00Z">
              <w:rPr/>
            </w:rPrChange>
          </w:rPr>
          <w:t>R</w:t>
        </w:r>
      </w:ins>
      <w:ins w:id="1186" w:author="Liu, Luyu" w:date="2019-07-26T10:59:00Z">
        <w:r w:rsidR="00404759" w:rsidRPr="00404759">
          <w:rPr>
            <w:b/>
            <w:rPrChange w:id="1187" w:author="Liu, Luyu" w:date="2019-07-26T10:59:00Z">
              <w:rPr/>
            </w:rPrChange>
          </w:rPr>
          <w:t>.</w:t>
        </w:r>
        <w:r w:rsidR="00404759">
          <w:t xml:space="preserve"> </w:t>
        </w:r>
      </w:ins>
      <w:ins w:id="1188" w:author="Luyu Liu" w:date="2019-07-25T11:52:00Z">
        <w:del w:id="1189" w:author="Liu, Luyu" w:date="2019-07-26T10:58:00Z">
          <w:r w:rsidR="00F72368" w:rsidDel="00404759">
            <w:delText>R</w:delText>
          </w:r>
        </w:del>
      </w:ins>
      <w:ins w:id="1190" w:author="Luyu Liu" w:date="2019-07-25T11:36:00Z">
        <w:del w:id="1191" w:author="Liu, Luyu" w:date="2019-07-26T10:58:00Z">
          <w:r w:rsidDel="00404759">
            <w:delText>]</w:delText>
          </w:r>
        </w:del>
      </w:ins>
    </w:p>
    <w:p w14:paraId="3745DBDB" w14:textId="77777777" w:rsidR="00E7077F" w:rsidRDefault="00E7077F" w:rsidP="00E7077F">
      <w:pPr>
        <w:pStyle w:val="IndentTimesNewRoman"/>
        <w:ind w:firstLine="0"/>
        <w:rPr>
          <w:ins w:id="1192" w:author="Luyu Liu" w:date="2019-07-25T11:36:00Z"/>
        </w:rPr>
      </w:pPr>
      <w:ins w:id="1193" w:author="Luyu Liu" w:date="2019-07-25T11:36:00Z">
        <w:r>
          <w:fldChar w:fldCharType="begin"/>
        </w:r>
        <w:r>
          <w:instrText xml:space="preserve"> REF _Ref10476662 \h </w:instrText>
        </w:r>
      </w:ins>
      <w:ins w:id="1194" w:author="Luyu Liu" w:date="2019-07-25T11:36:00Z">
        <w:r>
          <w:fldChar w:fldCharType="separate"/>
        </w:r>
        <w:r>
          <w:t xml:space="preserve">Figure </w:t>
        </w:r>
        <w:r>
          <w:rPr>
            <w:noProof/>
          </w:rPr>
          <w:t>8</w:t>
        </w:r>
        <w:r>
          <w:fldChar w:fldCharType="end"/>
        </w:r>
        <w:r>
          <w:t xml:space="preserve"> (right)</w:t>
        </w:r>
        <w:r w:rsidRPr="00745341">
          <w:t xml:space="preserve"> shows the average waiting time difference on COTA bus route No. 2 </w:t>
        </w:r>
        <w:r>
          <w:t>from Southeast to Northwest</w:t>
        </w:r>
        <w:r w:rsidRPr="00745341">
          <w:t xml:space="preserve">.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ins>
    </w:p>
    <w:p w14:paraId="0E102293" w14:textId="77777777" w:rsidR="00E7077F" w:rsidRDefault="00E7077F" w:rsidP="00E7077F">
      <w:pPr>
        <w:pStyle w:val="TimesNewRoman"/>
        <w:ind w:firstLine="720"/>
        <w:rPr>
          <w:ins w:id="1195" w:author="Luyu Liu" w:date="2019-07-25T11:36:00Z"/>
        </w:rPr>
      </w:pPr>
      <w:ins w:id="1196" w:author="Luyu Liu" w:date="2019-07-25T11:36:00Z">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w:t>
        </w:r>
        <w:r>
          <w:lastRenderedPageBreak/>
          <w:t>conclusion, too large (risk-averse) or too small (risk-seeking) buffers all impair the effectiveness of PR optimal, but too small buffers will especially result in desynchronization and suffer more waiting time.</w:t>
        </w:r>
        <w:r w:rsidRPr="00F95BDB">
          <w:t xml:space="preserve"> </w:t>
        </w:r>
        <w:r>
          <w:t>M</w:t>
        </w:r>
        <w:r>
          <w:rPr>
            <w:rFonts w:hint="eastAsia"/>
          </w:rPr>
          <w:t>o</w:t>
        </w:r>
        <w:r>
          <w:t>reover, for stops near the originating stops, RTA users will be more likely miss the bus</w:t>
        </w:r>
        <w:r w:rsidRPr="00806DDF">
          <w:t xml:space="preserve"> </w:t>
        </w:r>
        <w:r>
          <w:t>due to the lack of real-time data, thus waiting even longer time than the schedule.</w:t>
        </w:r>
      </w:ins>
    </w:p>
    <w:p w14:paraId="1C0B15DB" w14:textId="77777777" w:rsidR="00E7077F" w:rsidRDefault="00E7077F" w:rsidP="00E7077F">
      <w:pPr>
        <w:pStyle w:val="TimesNewRoman"/>
        <w:ind w:firstLine="720"/>
        <w:rPr>
          <w:ins w:id="1197" w:author="Luyu Liu" w:date="2019-07-25T11:36:00Z"/>
        </w:rPr>
      </w:pPr>
      <w:ins w:id="1198" w:author="Luyu Liu" w:date="2019-07-25T11:36:00Z">
        <w:r>
          <w:t xml:space="preserve">However, for NR, its waiting time is exactly the delay of each bus: the average delay starts from 0 while it accumulates and propagates along the route with fluctuations, as shown in </w:t>
        </w:r>
        <w:r>
          <w:fldChar w:fldCharType="begin"/>
        </w:r>
        <w:r>
          <w:instrText xml:space="preserve"> REF _Ref10982897 \h </w:instrText>
        </w:r>
      </w:ins>
      <w:ins w:id="1199" w:author="Luyu Liu" w:date="2019-07-25T11:36:00Z">
        <w:r>
          <w:fldChar w:fldCharType="separate"/>
        </w:r>
        <w:r w:rsidRPr="006E112A">
          <w:t xml:space="preserve">Figure </w:t>
        </w:r>
        <w:r>
          <w:rPr>
            <w:noProof/>
          </w:rPr>
          <w:t>9</w:t>
        </w:r>
        <w:r>
          <w:fldChar w:fldCharType="end"/>
        </w:r>
        <w:r>
          <w:t xml:space="preserve"> (top right).</w:t>
        </w:r>
        <w:r w:rsidRPr="00682FEA">
          <w:t xml:space="preserve"> </w:t>
        </w:r>
        <w:r>
          <w:t xml:space="preserve">Consequently, due to PR optimal’s </w:t>
        </w:r>
        <w:r>
          <w:rPr>
            <w:rFonts w:hint="eastAsia"/>
          </w:rPr>
          <w:t>rela</w:t>
        </w:r>
        <w:r>
          <w:t>tively large waiting time in the upstream stops, NR users will wait less than PR optimal users. On the other hand, for areas with significant delays, PR optimal will outperform NR.</w:t>
        </w:r>
      </w:ins>
    </w:p>
    <w:p w14:paraId="70522BBA" w14:textId="77777777" w:rsidR="00E7077F" w:rsidRDefault="00E7077F" w:rsidP="00E7077F">
      <w:pPr>
        <w:pStyle w:val="TimesNewRoman"/>
        <w:ind w:firstLine="720"/>
        <w:rPr>
          <w:ins w:id="1200" w:author="Luyu Liu" w:date="2019-07-25T11:36:00Z"/>
        </w:rPr>
      </w:pPr>
      <w:ins w:id="1201" w:author="Luyu Liu" w:date="2019-07-25T11:36:00Z">
        <w:r>
          <w:t xml:space="preserve">The comparison moreover proves that PR optimal cannot achieve absolute optimality, instead, the upstream and downstream stops show </w:t>
        </w:r>
        <w:r w:rsidRPr="004A0F65">
          <w:t>polarized</w:t>
        </w:r>
        <w:r>
          <w:t xml:space="preserve"> patterns. We divide the stops into two groups at stop “North High Street &amp; Euclid Avenue” shown as a red line in </w:t>
        </w:r>
        <w:r>
          <w:fldChar w:fldCharType="begin"/>
        </w:r>
        <w:r>
          <w:instrText xml:space="preserve"> REF _Ref10476662 \h </w:instrText>
        </w:r>
      </w:ins>
      <w:ins w:id="1202" w:author="Luyu Liu" w:date="2019-07-25T11:36:00Z">
        <w:r>
          <w:fldChar w:fldCharType="separate"/>
        </w:r>
        <w:r>
          <w:t xml:space="preserve">Figure </w:t>
        </w:r>
        <w:r>
          <w:rPr>
            <w:noProof/>
          </w:rPr>
          <w:t>8</w:t>
        </w:r>
        <w:r>
          <w:fldChar w:fldCharType="end"/>
        </w:r>
        <w:r>
          <w:t xml:space="preserve"> (right). In average, PR optimal users had to wait 227 seconds compared to the NR’s 206 seconds. However, for upstream stops, people who observe PR optimal had to wait 58 seconds more than the people who follow the schedule; while for downstream stops, PR optimal users saved 47 seconds compared with the NR users.</w:t>
        </w:r>
      </w:ins>
    </w:p>
    <w:p w14:paraId="1B646F1D" w14:textId="77777777" w:rsidR="00E7077F" w:rsidRDefault="00E7077F" w:rsidP="00E7077F">
      <w:pPr>
        <w:pStyle w:val="TimesNewRoman"/>
        <w:ind w:firstLine="720"/>
        <w:rPr>
          <w:ins w:id="1203" w:author="Luyu Liu" w:date="2019-07-25T11:36:00Z"/>
        </w:rPr>
      </w:pPr>
      <w:ins w:id="1204" w:author="Luyu Liu" w:date="2019-07-25T11:36:00Z">
        <w:r>
          <w:t>As a result, for best performance, RTAs can combine PR optimal and NR into one new TPS: designate HDT with the maximum of PR optimal’s and NR’s HDT. In this way, if PR optimal’s HDT is even less than NR’s, users will be told to leave home according to the schedule to avoid wasting time caused by too large buffer.</w:t>
        </w:r>
      </w:ins>
    </w:p>
    <w:p w14:paraId="772AEE5D" w14:textId="77777777" w:rsidR="00F72368" w:rsidRDefault="00F72368" w:rsidP="00F72368">
      <w:pPr>
        <w:pStyle w:val="IndentTimesNewRoman"/>
        <w:keepNext/>
        <w:ind w:firstLine="0"/>
        <w:rPr>
          <w:moveTo w:id="1205" w:author="Luyu Liu" w:date="2019-07-25T11:49:00Z"/>
        </w:rPr>
      </w:pPr>
      <w:moveToRangeStart w:id="1206" w:author="Luyu Liu" w:date="2019-07-25T11:49:00Z" w:name="move14947809"/>
      <w:moveTo w:id="1207" w:author="Luyu Liu" w:date="2019-07-25T11:49:00Z">
        <w:r>
          <w:rPr>
            <w:noProof/>
          </w:rPr>
          <w:lastRenderedPageBreak/>
          <w:drawing>
            <wp:inline distT="0" distB="0" distL="0" distR="0" wp14:anchorId="4778F150" wp14:editId="05CE6554">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moveTo>
    </w:p>
    <w:p w14:paraId="4507634A" w14:textId="77777777" w:rsidR="00F72368" w:rsidRPr="006C33F6" w:rsidRDefault="00F72368" w:rsidP="00F72368">
      <w:pPr>
        <w:spacing w:line="256" w:lineRule="auto"/>
        <w:jc w:val="center"/>
        <w:rPr>
          <w:moveTo w:id="1208" w:author="Luyu Liu" w:date="2019-07-25T11:49:00Z"/>
          <w:rFonts w:ascii="Times New Roman" w:hAnsi="Times New Roman" w:cs="Times New Roman"/>
          <w:sz w:val="24"/>
          <w:szCs w:val="24"/>
        </w:rPr>
      </w:pPr>
      <w:bookmarkStart w:id="1209" w:name="_Ref10551972"/>
      <w:moveTo w:id="1210" w:author="Luyu Liu" w:date="2019-07-25T11:49:00Z">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209"/>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miss risk difference (bottom right)</w:t>
        </w:r>
      </w:moveTo>
    </w:p>
    <w:moveToRangeEnd w:id="1206"/>
    <w:p w14:paraId="1E78A65B" w14:textId="77777777" w:rsidR="00E7077F" w:rsidRDefault="00E7077F">
      <w:pPr>
        <w:pStyle w:val="IndentTimesNewRoman"/>
        <w:ind w:firstLine="0"/>
      </w:pPr>
    </w:p>
    <w:p w14:paraId="0E40BE9D" w14:textId="77777777" w:rsidR="00223344" w:rsidRDefault="00223344">
      <w:pPr>
        <w:pStyle w:val="ListParagraph"/>
        <w:numPr>
          <w:ilvl w:val="1"/>
          <w:numId w:val="11"/>
        </w:numPr>
        <w:spacing w:line="256" w:lineRule="auto"/>
        <w:rPr>
          <w:rFonts w:ascii="Times New Roman" w:hAnsi="Times New Roman" w:cs="Times New Roman"/>
          <w:sz w:val="24"/>
          <w:szCs w:val="24"/>
        </w:rPr>
        <w:pPrChange w:id="1211" w:author="Luyu Liu" w:date="2019-07-25T11:34:00Z">
          <w:pPr>
            <w:pStyle w:val="ListParagraph"/>
            <w:numPr>
              <w:ilvl w:val="1"/>
              <w:numId w:val="7"/>
            </w:numPr>
            <w:spacing w:line="256" w:lineRule="auto"/>
            <w:ind w:left="432" w:hanging="432"/>
          </w:pPr>
        </w:pPrChange>
      </w:pPr>
      <w:r>
        <w:rPr>
          <w:rFonts w:ascii="Times New Roman" w:hAnsi="Times New Roman" w:cs="Times New Roman"/>
          <w:sz w:val="24"/>
          <w:szCs w:val="24"/>
        </w:rPr>
        <w:t>Geographic patterns</w:t>
      </w:r>
    </w:p>
    <w:p w14:paraId="64DD5710" w14:textId="77777777"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14:paraId="1A61EC56" w14:textId="77777777" w:rsidR="001853AD" w:rsidRPr="009A1C26"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14:paraId="39B46BD2" w14:textId="77777777" w:rsidR="001853AD" w:rsidRPr="00E65C8B"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E65C8B">
        <w:rPr>
          <w:rFonts w:ascii="Times New Roman" w:hAnsi="Times New Roman" w:cs="Times New Roman"/>
          <w:sz w:val="24"/>
          <w:szCs w:val="24"/>
        </w:rPr>
        <w:t>The paper also presents the pattern of propagating delays and models it with an exponential model:</w:t>
      </w:r>
    </w:p>
    <w:p w14:paraId="59992331" w14:textId="77777777" w:rsidR="00774076" w:rsidRPr="00E65C8B"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RPr="00E65C8B" w14:paraId="64ED3727" w14:textId="77777777" w:rsidTr="00FD223B">
        <w:trPr>
          <w:trHeight w:val="580"/>
          <w:jc w:val="center"/>
        </w:trPr>
        <w:tc>
          <w:tcPr>
            <w:tcW w:w="256" w:type="pct"/>
            <w:vAlign w:val="center"/>
          </w:tcPr>
          <w:p w14:paraId="62E7E8B7" w14:textId="77777777" w:rsidR="001853AD" w:rsidRPr="00E65C8B" w:rsidRDefault="001853AD" w:rsidP="00E65C8B">
            <w:pPr>
              <w:spacing w:after="160" w:line="256" w:lineRule="auto"/>
              <w:rPr>
                <w:rFonts w:ascii="Times New Roman" w:hAnsi="Times New Roman" w:cs="Times New Roman"/>
                <w:sz w:val="24"/>
                <w:szCs w:val="24"/>
              </w:rPr>
            </w:pPr>
          </w:p>
        </w:tc>
        <w:tc>
          <w:tcPr>
            <w:tcW w:w="4463" w:type="pct"/>
            <w:vAlign w:val="center"/>
            <w:hideMark/>
          </w:tcPr>
          <w:p w14:paraId="75D78D1E" w14:textId="77777777" w:rsidR="001853AD" w:rsidRPr="00E65C8B" w:rsidRDefault="001E49B0" w:rsidP="00E65C8B">
            <w:pPr>
              <w:spacing w:after="160" w:line="256" w:lineRule="auto"/>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q</m:t>
                        </m:r>
                      </m:sub>
                    </m:sSub>
                  </m:num>
                  <m:den>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β</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sup>
                </m:sSup>
              </m:oMath>
            </m:oMathPara>
          </w:p>
        </w:tc>
        <w:tc>
          <w:tcPr>
            <w:tcW w:w="280" w:type="pct"/>
            <w:vAlign w:val="center"/>
            <w:hideMark/>
          </w:tcPr>
          <w:p w14:paraId="694DB387" w14:textId="77777777" w:rsidR="001853AD" w:rsidRPr="00E65C8B" w:rsidRDefault="001853AD" w:rsidP="00E65C8B">
            <w:pPr>
              <w:spacing w:line="256" w:lineRule="auto"/>
              <w:rPr>
                <w:rFonts w:ascii="Times New Roman" w:hAnsi="Times New Roman" w:cs="Times New Roman"/>
                <w:sz w:val="24"/>
                <w:szCs w:val="24"/>
              </w:rPr>
            </w:pPr>
            <w:bookmarkStart w:id="1212" w:name="_Ref11597564"/>
            <w:r w:rsidRPr="00E65C8B">
              <w:rPr>
                <w:rFonts w:ascii="Times New Roman" w:hAnsi="Times New Roman" w:cs="Times New Roman"/>
                <w:sz w:val="24"/>
                <w:szCs w:val="24"/>
              </w:rPr>
              <w:t>(</w:t>
            </w:r>
            <w:r w:rsidR="006B5592" w:rsidRPr="00E65C8B">
              <w:rPr>
                <w:rFonts w:ascii="Times New Roman" w:hAnsi="Times New Roman" w:cs="Times New Roman"/>
                <w:sz w:val="24"/>
                <w:szCs w:val="24"/>
              </w:rPr>
              <w:fldChar w:fldCharType="begin"/>
            </w:r>
            <w:r w:rsidR="006B5592" w:rsidRPr="00E65C8B">
              <w:rPr>
                <w:rFonts w:ascii="Times New Roman" w:hAnsi="Times New Roman" w:cs="Times New Roman"/>
                <w:sz w:val="24"/>
                <w:szCs w:val="24"/>
              </w:rPr>
              <w:instrText xml:space="preserve"> SEQ Equation \* ARABIC </w:instrText>
            </w:r>
            <w:r w:rsidR="006B5592" w:rsidRPr="00E65C8B">
              <w:rPr>
                <w:rFonts w:ascii="Times New Roman" w:hAnsi="Times New Roman" w:cs="Times New Roman"/>
                <w:sz w:val="24"/>
                <w:szCs w:val="24"/>
              </w:rPr>
              <w:fldChar w:fldCharType="separate"/>
            </w:r>
            <w:r w:rsidR="008E26AA" w:rsidRPr="00E65C8B">
              <w:rPr>
                <w:rFonts w:ascii="Times New Roman" w:hAnsi="Times New Roman" w:cs="Times New Roman"/>
                <w:sz w:val="24"/>
                <w:szCs w:val="24"/>
              </w:rPr>
              <w:t>21</w:t>
            </w:r>
            <w:r w:rsidR="006B5592" w:rsidRPr="00E65C8B">
              <w:rPr>
                <w:rFonts w:ascii="Times New Roman" w:hAnsi="Times New Roman" w:cs="Times New Roman"/>
                <w:sz w:val="24"/>
                <w:szCs w:val="24"/>
              </w:rPr>
              <w:fldChar w:fldCharType="end"/>
            </w:r>
            <w:bookmarkEnd w:id="1212"/>
            <w:r w:rsidRPr="00E65C8B">
              <w:rPr>
                <w:rFonts w:ascii="Times New Roman" w:hAnsi="Times New Roman" w:cs="Times New Roman"/>
                <w:sz w:val="24"/>
                <w:szCs w:val="24"/>
              </w:rPr>
              <w:t>)</w:t>
            </w:r>
          </w:p>
        </w:tc>
      </w:tr>
    </w:tbl>
    <w:p w14:paraId="7B69CFB2" w14:textId="77777777" w:rsidR="001853AD" w:rsidRPr="00E65C8B" w:rsidRDefault="001853AD" w:rsidP="001853AD">
      <w:pPr>
        <w:spacing w:line="256" w:lineRule="auto"/>
        <w:rPr>
          <w:rFonts w:ascii="Times New Roman" w:hAnsi="Times New Roman" w:cs="Times New Roman"/>
          <w:sz w:val="24"/>
          <w:szCs w:val="24"/>
        </w:rPr>
      </w:pPr>
    </w:p>
    <w:p w14:paraId="2551DB86" w14:textId="77777777" w:rsidR="003C5B71" w:rsidRDefault="001853AD" w:rsidP="00835D61">
      <w:pPr>
        <w:spacing w:line="256" w:lineRule="auto"/>
        <w:rPr>
          <w:rFonts w:ascii="Times New Roman" w:hAnsi="Times New Roman" w:cs="Times New Roman"/>
          <w:sz w:val="24"/>
          <w:szCs w:val="24"/>
        </w:rPr>
      </w:pPr>
      <w:r w:rsidRPr="00E65C8B">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q</m:t>
            </m:r>
          </m:sub>
        </m:sSub>
      </m:oMath>
      <w:r w:rsidRPr="00E65C8B">
        <w:rPr>
          <w:rFonts w:ascii="Times New Roman" w:hAnsi="Times New Roman" w:cs="Times New Roman"/>
          <w:sz w:val="24"/>
          <w:szCs w:val="24"/>
        </w:rPr>
        <w:t xml:space="preserve"> is the difference of delays at stop </w:t>
      </w:r>
      <m:oMath>
        <m:r>
          <w:rPr>
            <w:rFonts w:ascii="Cambria Math" w:hAnsi="Cambria Math" w:cs="Times New Roman"/>
            <w:sz w:val="24"/>
            <w:szCs w:val="24"/>
          </w:rPr>
          <m:t>q-1</m:t>
        </m:r>
      </m:oMath>
      <w:r w:rsidRPr="00E65C8B">
        <w:rPr>
          <w:rFonts w:ascii="Times New Roman" w:hAnsi="Times New Roman" w:cs="Times New Roman"/>
          <w:sz w:val="24"/>
          <w:szCs w:val="24"/>
        </w:rPr>
        <w:t xml:space="preserve"> </w:t>
      </w:r>
      <w:r w:rsidR="004A009B" w:rsidRPr="00E65C8B">
        <w:rPr>
          <w:rFonts w:ascii="Times New Roman" w:hAnsi="Times New Roman" w:cs="Times New Roman"/>
          <w:sz w:val="24"/>
          <w:szCs w:val="24"/>
        </w:rPr>
        <w:t xml:space="preserve">and its subsequent stop </w:t>
      </w:r>
      <m:oMath>
        <m:r>
          <w:rPr>
            <w:rFonts w:ascii="Cambria Math" w:hAnsi="Cambria Math" w:cs="Times New Roman"/>
            <w:sz w:val="24"/>
            <w:szCs w:val="24"/>
          </w:rPr>
          <m:t>q</m:t>
        </m:r>
      </m:oMath>
      <w:r w:rsidR="00786B56">
        <w:rPr>
          <w:rFonts w:ascii="Times New Roman" w:hAnsi="Times New Roman" w:cs="Times New Roman"/>
          <w:iCs/>
          <w:sz w:val="24"/>
          <w:szCs w:val="24"/>
        </w:rPr>
        <w:t xml:space="preserve"> (stop </w:t>
      </w:r>
      <m:oMath>
        <m:r>
          <w:rPr>
            <w:rFonts w:ascii="Cambria Math" w:hAnsi="Cambria Math" w:cs="Times New Roman"/>
            <w:sz w:val="24"/>
            <w:szCs w:val="24"/>
          </w:rPr>
          <m:t>q</m:t>
        </m:r>
      </m:oMath>
      <w:r w:rsidR="00786B56">
        <w:rPr>
          <w:rFonts w:ascii="Times New Roman" w:hAnsi="Times New Roman" w:cs="Times New Roman"/>
          <w:iCs/>
          <w:sz w:val="24"/>
          <w:szCs w:val="24"/>
        </w:rPr>
        <w:t>’s propagating delay)</w:t>
      </w:r>
      <w:r w:rsidRPr="00E65C8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sidRPr="00E65C8B">
        <w:rPr>
          <w:rFonts w:ascii="Times New Roman" w:hAnsi="Times New Roman" w:cs="Times New Roman"/>
          <w:sz w:val="24"/>
          <w:szCs w:val="24"/>
        </w:rPr>
        <w:t xml:space="preserve"> is the </w:t>
      </w:r>
      <w:r w:rsidR="00FA27B0" w:rsidRPr="00E65C8B">
        <w:rPr>
          <w:rFonts w:ascii="Times New Roman" w:hAnsi="Times New Roman" w:cs="Times New Roman"/>
          <w:sz w:val="24"/>
          <w:szCs w:val="24"/>
        </w:rPr>
        <w:t xml:space="preserve">original </w:t>
      </w:r>
      <w:r w:rsidRPr="00E65C8B">
        <w:rPr>
          <w:rFonts w:ascii="Times New Roman" w:hAnsi="Times New Roman" w:cs="Times New Roman"/>
          <w:sz w:val="24"/>
          <w:szCs w:val="24"/>
        </w:rPr>
        <w:t xml:space="preserve">delay at stop p.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oMath>
      <w:r w:rsidRPr="00E65C8B">
        <w:rPr>
          <w:rFonts w:ascii="Times New Roman" w:hAnsi="Times New Roman" w:cs="Times New Roman"/>
          <w:sz w:val="24"/>
          <w:szCs w:val="24"/>
        </w:rPr>
        <w:t xml:space="preserve"> is the transit route-based distance from p to q. </w:t>
      </w:r>
      <m:oMath>
        <m:r>
          <w:rPr>
            <w:rFonts w:ascii="Cambria Math" w:hAnsi="Cambria Math" w:cs="Times New Roman"/>
            <w:sz w:val="24"/>
            <w:szCs w:val="24"/>
          </w:rPr>
          <m:t>β</m:t>
        </m:r>
      </m:oMath>
      <w:r w:rsidRPr="00E65C8B">
        <w:rPr>
          <w:rFonts w:ascii="Times New Roman" w:hAnsi="Times New Roman" w:cs="Times New Roman"/>
          <w:sz w:val="24"/>
          <w:szCs w:val="24"/>
        </w:rPr>
        <w:t xml:space="preserve"> is the delay constant </w:t>
      </w:r>
      <w:r w:rsidRPr="00E65C8B">
        <w:rPr>
          <w:rFonts w:ascii="Times New Roman" w:hAnsi="Times New Roman" w:cs="Times New Roman"/>
          <w:sz w:val="24"/>
          <w:szCs w:val="24"/>
        </w:rPr>
        <w:fldChar w:fldCharType="begin" w:fldLock="1"/>
      </w:r>
      <w:r w:rsidR="00BE7799" w:rsidRPr="00E65C8B">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E65C8B">
        <w:rPr>
          <w:rFonts w:ascii="Times New Roman" w:hAnsi="Times New Roman" w:cs="Times New Roman"/>
          <w:sz w:val="24"/>
          <w:szCs w:val="24"/>
        </w:rPr>
        <w:fldChar w:fldCharType="separate"/>
      </w:r>
      <w:r w:rsidRPr="00E65C8B">
        <w:rPr>
          <w:rFonts w:ascii="Times New Roman" w:hAnsi="Times New Roman" w:cs="Times New Roman"/>
          <w:sz w:val="24"/>
          <w:szCs w:val="24"/>
        </w:rPr>
        <w:t>(Park et al., 2019)</w:t>
      </w:r>
      <w:r w:rsidRPr="00E65C8B">
        <w:rPr>
          <w:rFonts w:ascii="Times New Roman" w:hAnsi="Times New Roman" w:cs="Times New Roman"/>
          <w:sz w:val="24"/>
          <w:szCs w:val="24"/>
        </w:rPr>
        <w:fldChar w:fldCharType="end"/>
      </w:r>
      <w:r w:rsidRPr="00E65C8B">
        <w:rPr>
          <w:rFonts w:ascii="Times New Roman" w:hAnsi="Times New Roman" w:cs="Times New Roman"/>
          <w:sz w:val="24"/>
          <w:szCs w:val="24"/>
        </w:rPr>
        <w:t>.</w:t>
      </w:r>
      <w:r>
        <w:rPr>
          <w:rFonts w:ascii="Times New Roman" w:hAnsi="Times New Roman" w:cs="Times New Roman"/>
          <w:sz w:val="24"/>
          <w:szCs w:val="24"/>
        </w:rPr>
        <w:t xml:space="preserve"> </w:t>
      </w:r>
      <w:r w:rsidR="00E65C8B">
        <w:rPr>
          <w:rFonts w:ascii="Times New Roman" w:hAnsi="Times New Roman" w:cs="Times New Roman"/>
          <w:sz w:val="24"/>
          <w:szCs w:val="24"/>
        </w:rPr>
        <w:t>The propagating delay is exactly the reclaimed delay.</w:t>
      </w:r>
      <w:r w:rsidR="003C5B71">
        <w:rPr>
          <w:rFonts w:ascii="Times New Roman" w:hAnsi="Times New Roman" w:cs="Times New Roman"/>
          <w:sz w:val="24"/>
          <w:szCs w:val="24"/>
        </w:rPr>
        <w:t xml:space="preserve"> </w:t>
      </w:r>
      <w:r w:rsidR="00E65C8B">
        <w:rPr>
          <w:rFonts w:ascii="Times New Roman" w:hAnsi="Times New Roman" w:cs="Times New Roman"/>
          <w:sz w:val="24"/>
          <w:szCs w:val="24"/>
        </w:rPr>
        <w:t>As a result,</w:t>
      </w:r>
      <w:r>
        <w:rPr>
          <w:rFonts w:ascii="Times New Roman" w:hAnsi="Times New Roman" w:cs="Times New Roman"/>
          <w:sz w:val="24"/>
          <w:szCs w:val="24"/>
        </w:rPr>
        <w:t xml:space="preserve"> </w:t>
      </w:r>
      <w:r w:rsidR="00E65C8B">
        <w:rPr>
          <w:rFonts w:ascii="Times New Roman" w:hAnsi="Times New Roman" w:cs="Times New Roman"/>
          <w:sz w:val="24"/>
          <w:szCs w:val="24"/>
        </w:rPr>
        <w:t>i</w:t>
      </w:r>
      <w:r w:rsidR="005C75B9" w:rsidRPr="00E65C8B">
        <w:rPr>
          <w:rFonts w:ascii="Times New Roman" w:hAnsi="Times New Roman" w:cs="Times New Roman"/>
          <w:sz w:val="24"/>
          <w:szCs w:val="24"/>
        </w:rPr>
        <w:t xml:space="preserve">n the vertical direction, </w:t>
      </w:r>
      <w:r w:rsidR="00E65C8B">
        <w:rPr>
          <w:rFonts w:ascii="Times New Roman" w:hAnsi="Times New Roman" w:cs="Times New Roman"/>
          <w:sz w:val="24"/>
          <w:szCs w:val="24"/>
        </w:rPr>
        <w:t xml:space="preserve">formula </w:t>
      </w:r>
      <w:r w:rsidR="00E65C8B">
        <w:rPr>
          <w:rFonts w:ascii="Times New Roman" w:hAnsi="Times New Roman" w:cs="Times New Roman"/>
          <w:sz w:val="24"/>
          <w:szCs w:val="24"/>
        </w:rPr>
        <w:fldChar w:fldCharType="begin"/>
      </w:r>
      <w:r w:rsidR="00E65C8B">
        <w:rPr>
          <w:rFonts w:ascii="Times New Roman" w:hAnsi="Times New Roman" w:cs="Times New Roman"/>
          <w:sz w:val="24"/>
          <w:szCs w:val="24"/>
        </w:rPr>
        <w:instrText xml:space="preserve"> REF _Ref11597564 \h </w:instrText>
      </w:r>
      <w:r w:rsidR="00E65C8B">
        <w:rPr>
          <w:rFonts w:ascii="Times New Roman" w:hAnsi="Times New Roman" w:cs="Times New Roman"/>
          <w:sz w:val="24"/>
          <w:szCs w:val="24"/>
        </w:rPr>
      </w:r>
      <w:r w:rsidR="00E65C8B">
        <w:rPr>
          <w:rFonts w:ascii="Times New Roman" w:hAnsi="Times New Roman" w:cs="Times New Roman"/>
          <w:sz w:val="24"/>
          <w:szCs w:val="24"/>
        </w:rPr>
        <w:fldChar w:fldCharType="separate"/>
      </w:r>
      <w:r w:rsidR="00E65C8B" w:rsidRPr="00E65C8B">
        <w:rPr>
          <w:rFonts w:ascii="Times New Roman" w:hAnsi="Times New Roman" w:cs="Times New Roman"/>
          <w:sz w:val="24"/>
          <w:szCs w:val="24"/>
        </w:rPr>
        <w:t>21</w:t>
      </w:r>
      <w:r w:rsidR="00E65C8B">
        <w:rPr>
          <w:rFonts w:ascii="Times New Roman" w:hAnsi="Times New Roman" w:cs="Times New Roman"/>
          <w:sz w:val="24"/>
          <w:szCs w:val="24"/>
        </w:rPr>
        <w:fldChar w:fldCharType="end"/>
      </w:r>
      <w:r w:rsidR="00E65C8B">
        <w:rPr>
          <w:rFonts w:ascii="Times New Roman" w:hAnsi="Times New Roman" w:cs="Times New Roman"/>
          <w:sz w:val="24"/>
          <w:szCs w:val="24"/>
        </w:rPr>
        <w:t xml:space="preserve"> </w:t>
      </w:r>
      <w:r w:rsidR="006C6BD2">
        <w:rPr>
          <w:rFonts w:ascii="Times New Roman" w:hAnsi="Times New Roman" w:cs="Times New Roman"/>
          <w:sz w:val="24"/>
          <w:szCs w:val="24"/>
        </w:rPr>
        <w:t xml:space="preserve">also applies to the reclaimed delay and the ideal insurance buffer. </w:t>
      </w:r>
      <w:r w:rsidR="00A737FD">
        <w:rPr>
          <w:rFonts w:ascii="Times New Roman" w:hAnsi="Times New Roman" w:cs="Times New Roman"/>
          <w:sz w:val="24"/>
          <w:szCs w:val="24"/>
        </w:rPr>
        <w:t>T</w:t>
      </w:r>
      <w:r w:rsidR="00A737FD" w:rsidRPr="00E65C8B">
        <w:rPr>
          <w:rFonts w:ascii="Times New Roman" w:hAnsi="Times New Roman" w:cs="Times New Roman"/>
          <w:sz w:val="24"/>
          <w:szCs w:val="24"/>
        </w:rPr>
        <w:t>he miss risk, waiting time, and waiting time difference are all correlated with the delay propagation</w:t>
      </w:r>
      <w:r w:rsidR="00A737FD">
        <w:rPr>
          <w:rFonts w:ascii="Times New Roman" w:hAnsi="Times New Roman" w:cs="Times New Roman"/>
          <w:sz w:val="24"/>
          <w:szCs w:val="24"/>
        </w:rPr>
        <w:t>/reclamation</w:t>
      </w:r>
      <w:r w:rsidR="00A737FD" w:rsidRPr="00E65C8B">
        <w:rPr>
          <w:rFonts w:ascii="Times New Roman" w:hAnsi="Times New Roman" w:cs="Times New Roman"/>
          <w:sz w:val="24"/>
          <w:szCs w:val="24"/>
        </w:rPr>
        <w:t xml:space="preserve">. </w:t>
      </w:r>
      <w:r w:rsidR="003C5B71">
        <w:rPr>
          <w:rFonts w:ascii="Times New Roman" w:hAnsi="Times New Roman" w:cs="Times New Roman"/>
          <w:sz w:val="24"/>
          <w:szCs w:val="24"/>
        </w:rPr>
        <w:t xml:space="preserve">However, formula </w:t>
      </w:r>
      <w:r w:rsidR="003C5B71">
        <w:rPr>
          <w:rFonts w:ascii="Times New Roman" w:hAnsi="Times New Roman" w:cs="Times New Roman"/>
          <w:sz w:val="24"/>
          <w:szCs w:val="24"/>
        </w:rPr>
        <w:fldChar w:fldCharType="begin"/>
      </w:r>
      <w:r w:rsidR="003C5B71">
        <w:rPr>
          <w:rFonts w:ascii="Times New Roman" w:hAnsi="Times New Roman" w:cs="Times New Roman"/>
          <w:sz w:val="24"/>
          <w:szCs w:val="24"/>
        </w:rPr>
        <w:instrText xml:space="preserve"> REF _Ref11597564 \h </w:instrText>
      </w:r>
      <w:r w:rsidR="003C5B71">
        <w:rPr>
          <w:rFonts w:ascii="Times New Roman" w:hAnsi="Times New Roman" w:cs="Times New Roman"/>
          <w:sz w:val="24"/>
          <w:szCs w:val="24"/>
        </w:rPr>
      </w:r>
      <w:r w:rsidR="003C5B71">
        <w:rPr>
          <w:rFonts w:ascii="Times New Roman" w:hAnsi="Times New Roman" w:cs="Times New Roman"/>
          <w:sz w:val="24"/>
          <w:szCs w:val="24"/>
        </w:rPr>
        <w:fldChar w:fldCharType="separate"/>
      </w:r>
      <w:r w:rsidR="003C5B71" w:rsidRPr="00E65C8B">
        <w:rPr>
          <w:rFonts w:ascii="Times New Roman" w:hAnsi="Times New Roman" w:cs="Times New Roman"/>
          <w:sz w:val="24"/>
          <w:szCs w:val="24"/>
        </w:rPr>
        <w:t>21</w:t>
      </w:r>
      <w:r w:rsidR="003C5B71">
        <w:rPr>
          <w:rFonts w:ascii="Times New Roman" w:hAnsi="Times New Roman" w:cs="Times New Roman"/>
          <w:sz w:val="24"/>
          <w:szCs w:val="24"/>
        </w:rPr>
        <w:fldChar w:fldCharType="end"/>
      </w:r>
      <w:r w:rsidR="00127A4C">
        <w:rPr>
          <w:rFonts w:ascii="Times New Roman" w:hAnsi="Times New Roman" w:cs="Times New Roman"/>
          <w:sz w:val="24"/>
          <w:szCs w:val="24"/>
        </w:rPr>
        <w:t xml:space="preserve">’s </w:t>
      </w:r>
      <w:r w:rsidR="003C5B71">
        <w:rPr>
          <w:rFonts w:ascii="Times New Roman" w:hAnsi="Times New Roman" w:cs="Times New Roman"/>
          <w:sz w:val="24"/>
          <w:szCs w:val="24"/>
        </w:rPr>
        <w:t>may be not</w:t>
      </w:r>
      <w:r w:rsidR="00783EEF">
        <w:rPr>
          <w:rFonts w:ascii="Times New Roman" w:hAnsi="Times New Roman" w:cs="Times New Roman"/>
          <w:sz w:val="24"/>
          <w:szCs w:val="24"/>
        </w:rPr>
        <w:t xml:space="preserve"> strictly</w:t>
      </w:r>
      <w:r w:rsidR="003C5B71">
        <w:rPr>
          <w:rFonts w:ascii="Times New Roman" w:hAnsi="Times New Roman" w:cs="Times New Roman"/>
          <w:sz w:val="24"/>
          <w:szCs w:val="24"/>
        </w:rPr>
        <w:t xml:space="preserve"> applied to </w:t>
      </w:r>
      <w:r w:rsidR="004F3525">
        <w:rPr>
          <w:rFonts w:ascii="Times New Roman" w:hAnsi="Times New Roman" w:cs="Times New Roman"/>
          <w:sz w:val="24"/>
          <w:szCs w:val="24"/>
        </w:rPr>
        <w:t>route No. 2</w:t>
      </w:r>
      <w:r w:rsidR="00835D61">
        <w:rPr>
          <w:rFonts w:ascii="Times New Roman" w:hAnsi="Times New Roman" w:cs="Times New Roman"/>
          <w:sz w:val="24"/>
          <w:szCs w:val="24"/>
        </w:rPr>
        <w:t xml:space="preserve"> and the presence of delay reclamation is not significant</w:t>
      </w:r>
      <w:r w:rsidR="002A4544">
        <w:rPr>
          <w:rFonts w:ascii="Times New Roman" w:hAnsi="Times New Roman" w:cs="Times New Roman"/>
          <w:sz w:val="24"/>
          <w:szCs w:val="24"/>
        </w:rPr>
        <w:t>.</w:t>
      </w:r>
      <w:r w:rsidR="00127A4C">
        <w:rPr>
          <w:rFonts w:ascii="Times New Roman" w:hAnsi="Times New Roman" w:cs="Times New Roman"/>
          <w:sz w:val="24"/>
          <w:szCs w:val="24"/>
        </w:rPr>
        <w:t xml:space="preserve"> </w:t>
      </w:r>
      <w:r w:rsidR="00A737FD">
        <w:rPr>
          <w:rFonts w:ascii="Times New Roman" w:hAnsi="Times New Roman" w:cs="Times New Roman"/>
          <w:sz w:val="24"/>
          <w:szCs w:val="24"/>
        </w:rPr>
        <w:t xml:space="preserve">We visualized each variable’s </w:t>
      </w:r>
      <w:r w:rsidR="005352A0">
        <w:rPr>
          <w:rFonts w:ascii="Times New Roman" w:hAnsi="Times New Roman" w:cs="Times New Roman"/>
          <w:sz w:val="24"/>
          <w:szCs w:val="24"/>
        </w:rPr>
        <w:t xml:space="preserve">actual </w:t>
      </w:r>
      <w:r w:rsidR="00A737FD">
        <w:rPr>
          <w:rFonts w:ascii="Times New Roman" w:hAnsi="Times New Roman" w:cs="Times New Roman"/>
          <w:sz w:val="24"/>
          <w:szCs w:val="24"/>
        </w:rPr>
        <w:t>vertical changing pattern</w:t>
      </w:r>
      <w:r w:rsidR="00073BC6">
        <w:rPr>
          <w:rFonts w:ascii="Times New Roman" w:hAnsi="Times New Roman" w:cs="Times New Roman"/>
          <w:sz w:val="24"/>
          <w:szCs w:val="24"/>
        </w:rPr>
        <w:t xml:space="preserve"> in the Analysis section</w:t>
      </w:r>
      <w:r w:rsidR="00A737FD">
        <w:rPr>
          <w:rFonts w:ascii="Times New Roman" w:hAnsi="Times New Roman" w:cs="Times New Roman"/>
          <w:sz w:val="24"/>
          <w:szCs w:val="24"/>
        </w:rPr>
        <w:t xml:space="preserve">. </w:t>
      </w:r>
    </w:p>
    <w:p w14:paraId="505F60E5" w14:textId="77777777" w:rsidR="004802C2" w:rsidRDefault="004802C2" w:rsidP="004206FF">
      <w:pPr>
        <w:spacing w:line="256" w:lineRule="auto"/>
        <w:rPr>
          <w:rFonts w:ascii="Times New Roman" w:hAnsi="Times New Roman" w:cs="Times New Roman"/>
          <w:sz w:val="24"/>
          <w:szCs w:val="24"/>
        </w:rPr>
      </w:pPr>
    </w:p>
    <w:p w14:paraId="76151A63" w14:textId="77777777"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14:paraId="22A24912" w14:textId="77777777" w:rsidR="007D1B3A" w:rsidRDefault="004206FF" w:rsidP="007D1B3A">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sidR="00FF6D3A">
        <w:rPr>
          <w:rFonts w:ascii="Times New Roman" w:hAnsi="Times New Roman" w:cs="Times New Roman" w:hint="eastAsia"/>
          <w:sz w:val="24"/>
          <w:szCs w:val="24"/>
        </w:rPr>
        <w:t>t</w:t>
      </w:r>
      <w:r w:rsidR="00FF6D3A">
        <w:rPr>
          <w:rFonts w:ascii="Times New Roman" w:hAnsi="Times New Roman" w:cs="Times New Roman"/>
          <w:sz w:val="24"/>
          <w:szCs w:val="24"/>
        </w:rPr>
        <w:t xml:space="preserve">hat </w:t>
      </w:r>
      <w:r>
        <w:rPr>
          <w:rFonts w:ascii="Times New Roman" w:hAnsi="Times New Roman" w:cs="Times New Roman"/>
          <w:sz w:val="24"/>
          <w:szCs w:val="24"/>
        </w:rPr>
        <w:t>can be observed in the map</w:t>
      </w:r>
      <w:r w:rsidR="00FF6D3A">
        <w:rPr>
          <w:rFonts w:ascii="Times New Roman" w:hAnsi="Times New Roman" w:cs="Times New Roman"/>
          <w:sz w:val="24"/>
          <w:szCs w:val="24"/>
        </w:rPr>
        <w:t xml:space="preserve"> is</w:t>
      </w:r>
      <w:r>
        <w:rPr>
          <w:rFonts w:ascii="Times New Roman" w:hAnsi="Times New Roman" w:cs="Times New Roman"/>
          <w:sz w:val="24"/>
          <w:szCs w:val="24"/>
        </w:rPr>
        <w:t xml:space="preserve"> parallel diagonal contour lines. </w:t>
      </w:r>
      <w:r w:rsidR="00AE3580">
        <w:rPr>
          <w:rFonts w:ascii="Times New Roman" w:hAnsi="Times New Roman" w:cs="Times New Roman"/>
          <w:sz w:val="24"/>
          <w:szCs w:val="24"/>
        </w:rPr>
        <w:t>In the map, f</w:t>
      </w:r>
      <w:r>
        <w:rPr>
          <w:rFonts w:ascii="Times New Roman" w:hAnsi="Times New Roman" w:cs="Times New Roman"/>
          <w:sz w:val="24"/>
          <w:szCs w:val="24"/>
        </w:rPr>
        <w:t xml:space="preserve">or each point on the contour line, their </w:t>
      </w:r>
      <w:r w:rsidR="00AE3580">
        <w:rPr>
          <w:rFonts w:ascii="Times New Roman" w:hAnsi="Times New Roman" w:cs="Times New Roman"/>
          <w:sz w:val="24"/>
          <w:szCs w:val="24"/>
        </w:rPr>
        <w:t>value</w:t>
      </w:r>
      <w:r w:rsidR="00424255">
        <w:rPr>
          <w:rFonts w:ascii="Times New Roman" w:hAnsi="Times New Roman" w:cs="Times New Roman"/>
          <w:sz w:val="24"/>
          <w:szCs w:val="24"/>
        </w:rPr>
        <w:t>s</w:t>
      </w:r>
      <w:r>
        <w:rPr>
          <w:rFonts w:ascii="Times New Roman" w:hAnsi="Times New Roman" w:cs="Times New Roman"/>
          <w:sz w:val="24"/>
          <w:szCs w:val="24"/>
        </w:rPr>
        <w:t xml:space="preserve"> </w:t>
      </w:r>
      <w:r w:rsidR="00424255">
        <w:rPr>
          <w:rFonts w:ascii="Times New Roman" w:hAnsi="Times New Roman" w:cs="Times New Roman"/>
          <w:sz w:val="24"/>
          <w:szCs w:val="24"/>
        </w:rPr>
        <w:t>are</w:t>
      </w:r>
      <w:r>
        <w:rPr>
          <w:rFonts w:ascii="Times New Roman" w:hAnsi="Times New Roman" w:cs="Times New Roman"/>
          <w:sz w:val="24"/>
          <w:szCs w:val="24"/>
        </w:rPr>
        <w:t xml:space="preserve"> the same.</w:t>
      </w:r>
      <w:r w:rsidR="00B94210">
        <w:rPr>
          <w:rFonts w:ascii="Times New Roman" w:hAnsi="Times New Roman" w:cs="Times New Roman"/>
          <w:sz w:val="24"/>
          <w:szCs w:val="24"/>
        </w:rPr>
        <w:t xml:space="preserve"> </w:t>
      </w:r>
      <w:r w:rsidR="00C778DD">
        <w:rPr>
          <w:rFonts w:ascii="Times New Roman" w:hAnsi="Times New Roman" w:cs="Times New Roman"/>
          <w:sz w:val="24"/>
          <w:szCs w:val="24"/>
        </w:rPr>
        <w:t>Most</w:t>
      </w:r>
      <w:r w:rsidR="0062450D">
        <w:rPr>
          <w:rFonts w:ascii="Times New Roman" w:hAnsi="Times New Roman" w:cs="Times New Roman"/>
          <w:sz w:val="24"/>
          <w:szCs w:val="24"/>
        </w:rPr>
        <w:t xml:space="preserve"> maps above prove the presence of the contour lines</w:t>
      </w:r>
      <w:r w:rsidR="00B94210">
        <w:rPr>
          <w:rFonts w:ascii="Times New Roman" w:hAnsi="Times New Roman" w:cs="Times New Roman"/>
          <w:sz w:val="24"/>
          <w:szCs w:val="24"/>
        </w:rPr>
        <w:t>.</w:t>
      </w:r>
      <w:r>
        <w:rPr>
          <w:rFonts w:ascii="Times New Roman" w:hAnsi="Times New Roman" w:cs="Times New Roman"/>
          <w:sz w:val="24"/>
          <w:szCs w:val="24"/>
        </w:rPr>
        <w:t xml:space="preserve"> </w:t>
      </w:r>
      <w:r w:rsidR="00D277C1">
        <w:rPr>
          <w:rFonts w:ascii="Times New Roman" w:hAnsi="Times New Roman" w:cs="Times New Roman"/>
          <w:sz w:val="24"/>
          <w:szCs w:val="24"/>
        </w:rPr>
        <w:t>We can conceptualize the contour line</w:t>
      </w:r>
      <w:r w:rsidR="00F20A88">
        <w:rPr>
          <w:rFonts w:ascii="Times New Roman" w:hAnsi="Times New Roman" w:cs="Times New Roman"/>
          <w:sz w:val="24"/>
          <w:szCs w:val="24"/>
        </w:rPr>
        <w:t>s</w:t>
      </w:r>
      <w:r w:rsidR="00D277C1">
        <w:rPr>
          <w:rFonts w:ascii="Times New Roman" w:hAnsi="Times New Roman" w:cs="Times New Roman"/>
          <w:sz w:val="24"/>
          <w:szCs w:val="24"/>
        </w:rPr>
        <w:t xml:space="preserve"> in a smaller scale:</w:t>
      </w:r>
      <w:r w:rsidR="007D1B3A" w:rsidRPr="007D1B3A">
        <w:rPr>
          <w:rFonts w:ascii="Times New Roman" w:hAnsi="Times New Roman" w:cs="Times New Roman"/>
          <w:sz w:val="24"/>
          <w:szCs w:val="24"/>
        </w:rPr>
        <w:t xml:space="preserve"> </w:t>
      </w:r>
      <w:r w:rsidR="007D1B3A">
        <w:rPr>
          <w:rFonts w:ascii="Times New Roman" w:hAnsi="Times New Roman" w:cs="Times New Roman"/>
          <w:sz w:val="24"/>
          <w:szCs w:val="24"/>
        </w:rPr>
        <w:t>two neighboring circles</w:t>
      </w:r>
      <w:r w:rsidR="00CE408A">
        <w:rPr>
          <w:rFonts w:ascii="Times New Roman" w:hAnsi="Times New Roman" w:cs="Times New Roman"/>
          <w:sz w:val="24"/>
          <w:szCs w:val="24"/>
        </w:rPr>
        <w:t xml:space="preserve"> at</w:t>
      </w:r>
      <w:r w:rsidR="007D1B3A">
        <w:rPr>
          <w:rFonts w:ascii="Times New Roman" w:hAnsi="Times New Roman" w:cs="Times New Roman"/>
          <w:sz w:val="24"/>
          <w:szCs w:val="24"/>
        </w:rPr>
        <w:t xml:space="preserve"> two subsequent stops with the same value.</w:t>
      </w:r>
      <w:r w:rsidR="00D277C1">
        <w:rPr>
          <w:rFonts w:ascii="Times New Roman" w:hAnsi="Times New Roman" w:cs="Times New Roman"/>
          <w:sz w:val="24"/>
          <w:szCs w:val="24"/>
        </w:rPr>
        <w:t xml:space="preserve"> </w:t>
      </w:r>
      <w:r w:rsidR="007D1B3A">
        <w:rPr>
          <w:rFonts w:ascii="Times New Roman" w:hAnsi="Times New Roman" w:cs="Times New Roman"/>
          <w:sz w:val="24"/>
          <w:szCs w:val="24"/>
        </w:rPr>
        <w:t xml:space="preserve">It is </w:t>
      </w:r>
      <w:r w:rsidR="00D277C1">
        <w:rPr>
          <w:rFonts w:ascii="Times New Roman" w:hAnsi="Times New Roman" w:cs="Times New Roman"/>
          <w:sz w:val="24"/>
          <w:szCs w:val="24"/>
        </w:rPr>
        <w:t>the smallest unit of the contour lin</w:t>
      </w:r>
      <w:r w:rsidR="00CE408A">
        <w:rPr>
          <w:rFonts w:ascii="Times New Roman" w:hAnsi="Times New Roman" w:cs="Times New Roman"/>
          <w:sz w:val="24"/>
          <w:szCs w:val="24"/>
        </w:rPr>
        <w:t>e</w:t>
      </w:r>
      <w:r w:rsidR="00D277C1">
        <w:rPr>
          <w:rFonts w:ascii="Times New Roman" w:hAnsi="Times New Roman" w:cs="Times New Roman"/>
          <w:sz w:val="24"/>
          <w:szCs w:val="24"/>
        </w:rPr>
        <w:t>. Th</w:t>
      </w:r>
      <w:r w:rsidR="007D1B3A">
        <w:rPr>
          <w:rFonts w:ascii="Times New Roman" w:hAnsi="Times New Roman" w:cs="Times New Roman"/>
          <w:sz w:val="24"/>
          <w:szCs w:val="24"/>
        </w:rPr>
        <w:t>e</w:t>
      </w:r>
      <w:r w:rsidR="00D277C1">
        <w:rPr>
          <w:rFonts w:ascii="Times New Roman" w:hAnsi="Times New Roman" w:cs="Times New Roman"/>
          <w:sz w:val="24"/>
          <w:szCs w:val="24"/>
        </w:rPr>
        <w:t>s</w:t>
      </w:r>
      <w:r w:rsidR="007D1B3A">
        <w:rPr>
          <w:rFonts w:ascii="Times New Roman" w:hAnsi="Times New Roman" w:cs="Times New Roman"/>
          <w:sz w:val="24"/>
          <w:szCs w:val="24"/>
        </w:rPr>
        <w:t>e</w:t>
      </w:r>
      <w:r w:rsidR="00D277C1">
        <w:rPr>
          <w:rFonts w:ascii="Times New Roman" w:hAnsi="Times New Roman" w:cs="Times New Roman"/>
          <w:sz w:val="24"/>
          <w:szCs w:val="24"/>
        </w:rPr>
        <w:t xml:space="preserve"> two circles’ walking time difference is nearly equal to the bus’s running time between the two stops. </w:t>
      </w:r>
      <w:r w:rsidR="007D1B3A">
        <w:rPr>
          <w:rFonts w:ascii="Times New Roman" w:hAnsi="Times New Roman" w:cs="Times New Roman"/>
          <w:sz w:val="24"/>
          <w:szCs w:val="24"/>
        </w:rPr>
        <w:t xml:space="preserve">With more neighboring circles with the same value, </w:t>
      </w:r>
      <w:r w:rsidR="00FB15BB">
        <w:rPr>
          <w:rFonts w:ascii="Times New Roman" w:hAnsi="Times New Roman" w:cs="Times New Roman"/>
          <w:sz w:val="24"/>
          <w:szCs w:val="24"/>
        </w:rPr>
        <w:t>the contour lines are formed.</w:t>
      </w:r>
    </w:p>
    <w:p w14:paraId="46D9E9D1" w14:textId="77777777" w:rsidR="004206FF" w:rsidRDefault="0072599F" w:rsidP="007D1B3A">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There are two reasons for this phenomenon. F</w:t>
      </w:r>
      <w:r w:rsidR="005C676C">
        <w:rPr>
          <w:rFonts w:ascii="Times New Roman" w:hAnsi="Times New Roman" w:cs="Times New Roman"/>
          <w:sz w:val="24"/>
          <w:szCs w:val="24"/>
        </w:rPr>
        <w:t>irst,</w:t>
      </w:r>
      <w:r w:rsidR="004206FF">
        <w:rPr>
          <w:rFonts w:ascii="Times New Roman" w:hAnsi="Times New Roman" w:cs="Times New Roman"/>
          <w:sz w:val="24"/>
          <w:szCs w:val="24"/>
        </w:rPr>
        <w:t xml:space="preserve"> </w:t>
      </w:r>
      <w:r w:rsidR="008A1F21">
        <w:rPr>
          <w:rFonts w:ascii="Times New Roman" w:hAnsi="Times New Roman" w:cs="Times New Roman"/>
          <w:sz w:val="24"/>
          <w:szCs w:val="24"/>
        </w:rPr>
        <w:t xml:space="preserve">for the two neighboring circles, </w:t>
      </w:r>
      <w:r w:rsidR="00D50A16">
        <w:rPr>
          <w:rFonts w:ascii="Times New Roman" w:hAnsi="Times New Roman" w:cs="Times New Roman"/>
          <w:sz w:val="24"/>
          <w:szCs w:val="24"/>
        </w:rPr>
        <w:t xml:space="preserve">essentially these users </w:t>
      </w:r>
      <w:r w:rsidR="008A1F21">
        <w:rPr>
          <w:rFonts w:ascii="Times New Roman" w:hAnsi="Times New Roman" w:cs="Times New Roman"/>
          <w:sz w:val="24"/>
          <w:szCs w:val="24"/>
        </w:rPr>
        <w:t xml:space="preserve">in the two areas </w:t>
      </w:r>
      <w:r w:rsidR="00D50A16">
        <w:rPr>
          <w:rFonts w:ascii="Times New Roman" w:hAnsi="Times New Roman" w:cs="Times New Roman"/>
          <w:sz w:val="24"/>
          <w:szCs w:val="24"/>
        </w:rPr>
        <w:t>are aiming for the same bus</w:t>
      </w:r>
      <w:r>
        <w:rPr>
          <w:rFonts w:ascii="Times New Roman" w:hAnsi="Times New Roman" w:cs="Times New Roman"/>
          <w:sz w:val="24"/>
          <w:szCs w:val="24"/>
        </w:rPr>
        <w:t xml:space="preserve"> </w:t>
      </w:r>
      <w:r w:rsidR="00741EE4">
        <w:rPr>
          <w:rFonts w:ascii="Times New Roman" w:hAnsi="Times New Roman" w:cs="Times New Roman"/>
          <w:sz w:val="24"/>
          <w:szCs w:val="24"/>
        </w:rPr>
        <w:t xml:space="preserve">but </w:t>
      </w:r>
      <w:r w:rsidR="007D3AD9">
        <w:rPr>
          <w:rFonts w:ascii="Times New Roman" w:hAnsi="Times New Roman" w:cs="Times New Roman" w:hint="eastAsia"/>
          <w:sz w:val="24"/>
          <w:szCs w:val="24"/>
        </w:rPr>
        <w:t>at</w:t>
      </w:r>
      <w:r w:rsidR="007D3AD9">
        <w:rPr>
          <w:rFonts w:ascii="Times New Roman" w:hAnsi="Times New Roman" w:cs="Times New Roman"/>
          <w:sz w:val="24"/>
          <w:szCs w:val="24"/>
        </w:rPr>
        <w:t xml:space="preserve"> </w:t>
      </w:r>
      <w:r w:rsidR="005C676C">
        <w:rPr>
          <w:rFonts w:ascii="Times New Roman" w:hAnsi="Times New Roman" w:cs="Times New Roman"/>
          <w:sz w:val="24"/>
          <w:szCs w:val="24"/>
        </w:rPr>
        <w:t xml:space="preserve">different bus stops; second and most importantly, users in the two </w:t>
      </w:r>
      <w:r w:rsidR="0019500F">
        <w:rPr>
          <w:rFonts w:ascii="Times New Roman" w:hAnsi="Times New Roman" w:cs="Times New Roman"/>
          <w:sz w:val="24"/>
          <w:szCs w:val="24"/>
        </w:rPr>
        <w:t>areas</w:t>
      </w:r>
      <w:r w:rsidR="005C676C">
        <w:rPr>
          <w:rFonts w:ascii="Times New Roman" w:hAnsi="Times New Roman" w:cs="Times New Roman"/>
          <w:sz w:val="24"/>
          <w:szCs w:val="24"/>
        </w:rPr>
        <w:t xml:space="preserve"> will get </w:t>
      </w:r>
      <w:r w:rsidR="000E775C">
        <w:rPr>
          <w:rFonts w:ascii="Times New Roman" w:hAnsi="Times New Roman" w:cs="Times New Roman"/>
          <w:sz w:val="24"/>
          <w:szCs w:val="24"/>
        </w:rPr>
        <w:t>a</w:t>
      </w:r>
      <w:r w:rsidR="005C676C">
        <w:rPr>
          <w:rFonts w:ascii="Times New Roman" w:hAnsi="Times New Roman" w:cs="Times New Roman"/>
          <w:sz w:val="24"/>
          <w:szCs w:val="24"/>
        </w:rPr>
        <w:t xml:space="preserve"> same real-time data simultaneously</w:t>
      </w:r>
      <w:r w:rsidR="000206A5">
        <w:rPr>
          <w:rFonts w:ascii="Times New Roman" w:hAnsi="Times New Roman" w:cs="Times New Roman"/>
          <w:sz w:val="24"/>
          <w:szCs w:val="24"/>
        </w:rPr>
        <w:t xml:space="preserve"> and plan their trips according to the very same real-time data feed, thus </w:t>
      </w:r>
      <w:r w:rsidR="005C676C">
        <w:rPr>
          <w:rFonts w:ascii="Times New Roman" w:hAnsi="Times New Roman" w:cs="Times New Roman"/>
          <w:sz w:val="24"/>
          <w:szCs w:val="24"/>
        </w:rPr>
        <w:t>arrive at the target stop at the same time</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5C676C">
        <w:rPr>
          <w:rFonts w:ascii="Times New Roman" w:hAnsi="Times New Roman" w:cs="Times New Roman"/>
          <w:sz w:val="24"/>
          <w:szCs w:val="24"/>
        </w:rPr>
        <w:t xml:space="preserve"> between</w:t>
      </w:r>
      <w:r w:rsidR="008E4D59">
        <w:rPr>
          <w:rFonts w:ascii="Times New Roman" w:hAnsi="Times New Roman" w:cs="Times New Roman"/>
          <w:sz w:val="24"/>
          <w:szCs w:val="24"/>
        </w:rPr>
        <w:t xml:space="preserve"> the</w:t>
      </w:r>
      <w:r w:rsidR="005C676C">
        <w:rPr>
          <w:rFonts w:ascii="Times New Roman" w:hAnsi="Times New Roman" w:cs="Times New Roman"/>
          <w:sz w:val="24"/>
          <w:szCs w:val="24"/>
        </w:rPr>
        <w:t xml:space="preserve"> two stops</w:t>
      </w:r>
      <w:r w:rsidR="003743D5">
        <w:rPr>
          <w:rFonts w:ascii="Times New Roman" w:hAnsi="Times New Roman" w:cs="Times New Roman"/>
          <w:sz w:val="24"/>
          <w:szCs w:val="24"/>
        </w:rPr>
        <w:t xml:space="preserve">, </w:t>
      </w:r>
      <w:r w:rsidR="000206A5">
        <w:rPr>
          <w:rFonts w:ascii="Times New Roman" w:hAnsi="Times New Roman" w:cs="Times New Roman"/>
          <w:sz w:val="24"/>
          <w:szCs w:val="24"/>
        </w:rPr>
        <w:t xml:space="preserve">the two trips </w:t>
      </w:r>
      <w:r w:rsidR="003743D5">
        <w:rPr>
          <w:rFonts w:ascii="Times New Roman" w:hAnsi="Times New Roman" w:cs="Times New Roman"/>
          <w:sz w:val="24"/>
          <w:szCs w:val="24"/>
        </w:rPr>
        <w:t xml:space="preserve">are </w:t>
      </w:r>
      <w:r w:rsidR="008E4D59">
        <w:rPr>
          <w:rFonts w:ascii="Times New Roman" w:hAnsi="Times New Roman" w:cs="Times New Roman"/>
          <w:sz w:val="24"/>
          <w:szCs w:val="24"/>
        </w:rPr>
        <w:t>the</w:t>
      </w:r>
      <w:r w:rsidR="00833112">
        <w:rPr>
          <w:rFonts w:ascii="Times New Roman" w:hAnsi="Times New Roman" w:cs="Times New Roman"/>
          <w:sz w:val="24"/>
          <w:szCs w:val="24"/>
        </w:rPr>
        <w:t xml:space="preserv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w:t>
      </w:r>
      <w:r w:rsidR="000206A5">
        <w:rPr>
          <w:rFonts w:ascii="Times New Roman" w:hAnsi="Times New Roman" w:cs="Times New Roman"/>
          <w:sz w:val="24"/>
          <w:szCs w:val="24"/>
        </w:rPr>
        <w:t xml:space="preserve"> </w:t>
      </w:r>
      <w:r w:rsidR="00874490">
        <w:rPr>
          <w:rFonts w:ascii="Times New Roman" w:hAnsi="Times New Roman" w:cs="Times New Roman"/>
          <w:sz w:val="24"/>
          <w:szCs w:val="24"/>
        </w:rPr>
        <w:t xml:space="preserve">This also suggests that </w:t>
      </w:r>
      <w:r w:rsidR="00DB1797">
        <w:rPr>
          <w:rFonts w:ascii="Times New Roman" w:hAnsi="Times New Roman" w:cs="Times New Roman"/>
          <w:sz w:val="24"/>
          <w:szCs w:val="24"/>
        </w:rPr>
        <w:t xml:space="preserve">the gaps on the maps are the point where delay </w:t>
      </w:r>
      <w:r w:rsidR="00F3192F">
        <w:rPr>
          <w:rFonts w:ascii="Times New Roman" w:hAnsi="Times New Roman" w:cs="Times New Roman"/>
          <w:sz w:val="24"/>
          <w:szCs w:val="24"/>
        </w:rPr>
        <w:t>oscillates,</w:t>
      </w:r>
      <w:r w:rsidR="007C0853">
        <w:rPr>
          <w:rFonts w:ascii="Times New Roman" w:hAnsi="Times New Roman" w:cs="Times New Roman"/>
          <w:sz w:val="24"/>
          <w:szCs w:val="24"/>
        </w:rPr>
        <w:t xml:space="preserve"> and the bus is running </w:t>
      </w:r>
      <w:r w:rsidR="00F3192F">
        <w:rPr>
          <w:rFonts w:ascii="Times New Roman" w:hAnsi="Times New Roman" w:cs="Times New Roman"/>
          <w:sz w:val="24"/>
          <w:szCs w:val="24"/>
        </w:rPr>
        <w:t xml:space="preserve">in </w:t>
      </w:r>
      <w:r w:rsidR="00990E41">
        <w:rPr>
          <w:rFonts w:ascii="Times New Roman" w:hAnsi="Times New Roman" w:cs="Times New Roman"/>
          <w:sz w:val="24"/>
          <w:szCs w:val="24"/>
        </w:rPr>
        <w:t xml:space="preserve">the </w:t>
      </w:r>
      <w:r w:rsidR="00F3192F">
        <w:rPr>
          <w:rFonts w:ascii="Times New Roman" w:hAnsi="Times New Roman" w:cs="Times New Roman"/>
          <w:sz w:val="24"/>
          <w:szCs w:val="24"/>
        </w:rPr>
        <w:t>constant speed</w:t>
      </w:r>
      <w:r w:rsidR="00A156A6">
        <w:rPr>
          <w:rFonts w:ascii="Times New Roman" w:hAnsi="Times New Roman" w:cs="Times New Roman"/>
          <w:sz w:val="24"/>
          <w:szCs w:val="24"/>
        </w:rPr>
        <w:t xml:space="preserve"> in</w:t>
      </w:r>
      <w:r w:rsidR="007C0853">
        <w:rPr>
          <w:rFonts w:ascii="Times New Roman" w:hAnsi="Times New Roman" w:cs="Times New Roman"/>
          <w:sz w:val="24"/>
          <w:szCs w:val="24"/>
        </w:rPr>
        <w:t xml:space="preserve"> the areas with smooth contour lines</w:t>
      </w:r>
      <w:r w:rsidR="00DB1797">
        <w:rPr>
          <w:rFonts w:ascii="Times New Roman" w:hAnsi="Times New Roman" w:cs="Times New Roman"/>
          <w:sz w:val="24"/>
          <w:szCs w:val="24"/>
        </w:rPr>
        <w:t>.</w:t>
      </w:r>
      <w:r w:rsidR="001507A2">
        <w:rPr>
          <w:rFonts w:ascii="Times New Roman" w:hAnsi="Times New Roman" w:cs="Times New Roman"/>
          <w:sz w:val="24"/>
          <w:szCs w:val="24"/>
        </w:rPr>
        <w:t xml:space="preserve"> </w:t>
      </w:r>
      <w:r w:rsidR="004206FF">
        <w:rPr>
          <w:rFonts w:ascii="Times New Roman" w:hAnsi="Times New Roman" w:cs="Times New Roman"/>
          <w:sz w:val="24"/>
          <w:szCs w:val="24"/>
        </w:rPr>
        <w:t>The contour lines’ formation can also be understood in a</w:t>
      </w:r>
      <w:r w:rsidR="0091247F">
        <w:rPr>
          <w:rFonts w:ascii="Times New Roman" w:hAnsi="Times New Roman" w:cs="Times New Roman"/>
          <w:sz w:val="24"/>
          <w:szCs w:val="24"/>
        </w:rPr>
        <w:t>nother</w:t>
      </w:r>
      <w:r w:rsidR="004206FF">
        <w:rPr>
          <w:rFonts w:ascii="Times New Roman" w:hAnsi="Times New Roman" w:cs="Times New Roman"/>
          <w:sz w:val="24"/>
          <w:szCs w:val="24"/>
        </w:rPr>
        <w:t xml:space="preserve"> temporal sense: after the bus receive</w:t>
      </w:r>
      <w:r w:rsidR="004206FF">
        <w:rPr>
          <w:rFonts w:ascii="Times New Roman" w:hAnsi="Times New Roman" w:cs="Times New Roman" w:hint="eastAsia"/>
          <w:sz w:val="24"/>
          <w:szCs w:val="24"/>
        </w:rPr>
        <w:t>s</w:t>
      </w:r>
      <w:r w:rsidR="004206FF">
        <w:rPr>
          <w:rFonts w:ascii="Times New Roman" w:hAnsi="Times New Roman" w:cs="Times New Roman"/>
          <w:sz w:val="24"/>
          <w:szCs w:val="24"/>
        </w:rPr>
        <w:t xml:space="preserve"> a disturbance at a stop, the disturbance will persist and spread outwards when the bus is moving to following stops.</w:t>
      </w:r>
    </w:p>
    <w:p w14:paraId="30EBCC32" w14:textId="77777777" w:rsidR="001853AD" w:rsidRDefault="001853AD" w:rsidP="00CF3A2C">
      <w:pPr>
        <w:spacing w:line="256" w:lineRule="auto"/>
        <w:rPr>
          <w:rFonts w:ascii="Times New Roman" w:hAnsi="Times New Roman" w:cs="Times New Roman"/>
          <w:sz w:val="24"/>
          <w:szCs w:val="24"/>
        </w:rPr>
      </w:pPr>
    </w:p>
    <w:p w14:paraId="610568C3" w14:textId="77777777"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14:paraId="2790EF70" w14:textId="291D7B71" w:rsidR="00F048F3" w:rsidRDefault="000A713F" w:rsidP="0062450D">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ins w:id="1213" w:author="Luyu Liu" w:date="2019-06-25T21:36:00Z">
        <w:r w:rsidR="00C4678B" w:rsidRPr="001A120D">
          <w:rPr>
            <w:rFonts w:ascii="Times New Roman" w:hAnsi="Times New Roman" w:cs="Times New Roman"/>
            <w:sz w:val="24"/>
            <w:szCs w:val="24"/>
          </w:rPr>
          <w:t xml:space="preserve">Figure </w:t>
        </w:r>
        <w:r w:rsidR="00C4678B">
          <w:rPr>
            <w:rFonts w:ascii="Times New Roman" w:hAnsi="Times New Roman" w:cs="Times New Roman"/>
            <w:noProof/>
            <w:sz w:val="24"/>
            <w:szCs w:val="24"/>
          </w:rPr>
          <w:t>12</w:t>
        </w:r>
      </w:ins>
      <w:del w:id="1214" w:author="Luyu Liu" w:date="2019-06-25T21:36:00Z">
        <w:r w:rsidR="005A1968" w:rsidRPr="001A120D" w:rsidDel="00C4678B">
          <w:rPr>
            <w:rFonts w:ascii="Times New Roman" w:hAnsi="Times New Roman" w:cs="Times New Roman"/>
            <w:sz w:val="24"/>
            <w:szCs w:val="24"/>
          </w:rPr>
          <w:delText xml:space="preserve">Figure </w:delText>
        </w:r>
        <w:r w:rsidR="005A1968" w:rsidDel="00C4678B">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ins w:id="1215" w:author="Luyu Liu" w:date="2019-06-25T21:36:00Z">
        <w:r w:rsidR="00C4678B" w:rsidRPr="00B80E85">
          <w:rPr>
            <w:rFonts w:ascii="Times New Roman" w:hAnsi="Times New Roman" w:cs="Times New Roman"/>
            <w:sz w:val="24"/>
            <w:szCs w:val="24"/>
          </w:rPr>
          <w:t xml:space="preserve">Figure </w:t>
        </w:r>
        <w:r w:rsidR="00C4678B">
          <w:rPr>
            <w:rFonts w:ascii="Times New Roman" w:hAnsi="Times New Roman" w:cs="Times New Roman"/>
            <w:noProof/>
            <w:sz w:val="24"/>
            <w:szCs w:val="24"/>
          </w:rPr>
          <w:t>13</w:t>
        </w:r>
      </w:ins>
      <w:del w:id="1216" w:author="Luyu Liu" w:date="2019-06-25T21:36:00Z">
        <w:r w:rsidR="005A1968" w:rsidRPr="00B80E85" w:rsidDel="00C4678B">
          <w:rPr>
            <w:rFonts w:ascii="Times New Roman" w:hAnsi="Times New Roman" w:cs="Times New Roman"/>
            <w:sz w:val="24"/>
            <w:szCs w:val="24"/>
          </w:rPr>
          <w:delText xml:space="preserve">Figure </w:delText>
        </w:r>
        <w:r w:rsidR="005A1968" w:rsidDel="00C4678B">
          <w:rPr>
            <w:rFonts w:ascii="Times New Roman" w:hAnsi="Times New Roman" w:cs="Times New Roman"/>
            <w:noProof/>
            <w:sz w:val="24"/>
            <w:szCs w:val="24"/>
          </w:rPr>
          <w:delText>13</w:delText>
        </w:r>
      </w:del>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w:t>
      </w:r>
      <w:r w:rsidR="00273760">
        <w:rPr>
          <w:rFonts w:ascii="Times New Roman" w:hAnsi="Times New Roman" w:cs="Times New Roman"/>
          <w:sz w:val="24"/>
          <w:szCs w:val="24"/>
        </w:rPr>
        <w:t>riskier</w:t>
      </w:r>
      <w:r w:rsidR="00E02584">
        <w:rPr>
          <w:rFonts w:ascii="Times New Roman" w:hAnsi="Times New Roman" w:cs="Times New Roman"/>
          <w:sz w:val="24"/>
          <w:szCs w:val="24"/>
        </w:rPr>
        <w:t xml:space="preserve">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14:paraId="7E3E530E" w14:textId="77777777" w:rsidR="003B062E" w:rsidRDefault="00E7626B" w:rsidP="000A713F">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w:t>
      </w:r>
      <w:r w:rsidR="00767EE2">
        <w:rPr>
          <w:rFonts w:ascii="Times New Roman" w:hAnsi="Times New Roman" w:cs="Times New Roman"/>
          <w:sz w:val="24"/>
          <w:szCs w:val="24"/>
        </w:rPr>
        <w:t>risk</w:t>
      </w:r>
      <w:r w:rsidR="000A713F" w:rsidRPr="00C801C7">
        <w:rPr>
          <w:rFonts w:ascii="Times New Roman" w:hAnsi="Times New Roman" w:cs="Times New Roman"/>
          <w:sz w:val="24"/>
          <w:szCs w:val="24"/>
        </w:rPr>
        <w:t>,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14:paraId="38054935" w14:textId="77777777" w:rsidR="001A120D" w:rsidRDefault="001A120D" w:rsidP="0062450D">
      <w:pPr>
        <w:spacing w:line="256" w:lineRule="auto"/>
        <w:rPr>
          <w:rFonts w:ascii="Times New Roman" w:hAnsi="Times New Roman" w:cs="Times New Roman"/>
          <w:sz w:val="24"/>
          <w:szCs w:val="24"/>
        </w:rPr>
      </w:pPr>
    </w:p>
    <w:p w14:paraId="3DD63951" w14:textId="77777777" w:rsidR="001A120D" w:rsidRDefault="001A120D" w:rsidP="001A120D">
      <w:pPr>
        <w:keepNext/>
        <w:spacing w:line="256" w:lineRule="auto"/>
      </w:pPr>
      <w:r>
        <w:rPr>
          <w:noProof/>
        </w:rPr>
        <w:drawing>
          <wp:inline distT="0" distB="0" distL="0" distR="0" wp14:anchorId="7BB0B330" wp14:editId="44D72B14">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E61A1B4" w14:textId="77777777" w:rsidR="00B21157" w:rsidRDefault="001A120D" w:rsidP="001A120D">
      <w:pPr>
        <w:spacing w:line="256" w:lineRule="auto"/>
        <w:jc w:val="center"/>
        <w:rPr>
          <w:rFonts w:ascii="Times New Roman" w:hAnsi="Times New Roman" w:cs="Times New Roman"/>
          <w:sz w:val="24"/>
          <w:szCs w:val="24"/>
        </w:rPr>
      </w:pPr>
      <w:bookmarkStart w:id="1217"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338F3">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217"/>
      <w:r w:rsidRPr="001A120D">
        <w:rPr>
          <w:rFonts w:ascii="Times New Roman" w:hAnsi="Times New Roman" w:cs="Times New Roman"/>
          <w:sz w:val="24"/>
          <w:szCs w:val="24"/>
        </w:rPr>
        <w:t xml:space="preserve"> Each TPS's waiting time's relationship with the walking time</w:t>
      </w:r>
    </w:p>
    <w:p w14:paraId="628568F4" w14:textId="77777777" w:rsidR="00B80E85" w:rsidRDefault="0015700E" w:rsidP="00B80E85">
      <w:pPr>
        <w:keepNext/>
        <w:spacing w:line="256" w:lineRule="auto"/>
      </w:pPr>
      <w:r>
        <w:rPr>
          <w:noProof/>
        </w:rPr>
        <w:drawing>
          <wp:inline distT="0" distB="0" distL="0" distR="0" wp14:anchorId="0D9C74D0" wp14:editId="4639FB2C">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3184E6E" w14:textId="77777777" w:rsidR="00F45FCA" w:rsidRDefault="00B80E85" w:rsidP="00B80E85">
      <w:pPr>
        <w:spacing w:line="256" w:lineRule="auto"/>
        <w:jc w:val="center"/>
        <w:rPr>
          <w:rFonts w:ascii="Times New Roman" w:hAnsi="Times New Roman" w:cs="Times New Roman"/>
          <w:sz w:val="24"/>
          <w:szCs w:val="24"/>
        </w:rPr>
      </w:pPr>
      <w:bookmarkStart w:id="1218"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00B338F3">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1218"/>
      <w:r w:rsidRPr="00B80E85">
        <w:rPr>
          <w:rFonts w:ascii="Times New Roman" w:hAnsi="Times New Roman" w:cs="Times New Roman"/>
          <w:sz w:val="24"/>
          <w:szCs w:val="24"/>
        </w:rPr>
        <w:t xml:space="preserve"> Each TPS's miss risk's relationship with the walking time</w:t>
      </w:r>
    </w:p>
    <w:p w14:paraId="46859A1E" w14:textId="77777777" w:rsidR="00D87FE8" w:rsidRDefault="00D87FE8" w:rsidP="00D87FE8">
      <w:pPr>
        <w:spacing w:line="256" w:lineRule="auto"/>
        <w:rPr>
          <w:rFonts w:ascii="Times New Roman" w:hAnsi="Times New Roman" w:cs="Times New Roman"/>
          <w:sz w:val="24"/>
          <w:szCs w:val="24"/>
        </w:rPr>
      </w:pPr>
    </w:p>
    <w:p w14:paraId="0E7647AB" w14:textId="77777777" w:rsidR="00CE12E1" w:rsidRDefault="00CE12E1">
      <w:pPr>
        <w:pStyle w:val="ListParagraph"/>
        <w:numPr>
          <w:ilvl w:val="1"/>
          <w:numId w:val="11"/>
        </w:numPr>
        <w:spacing w:line="256" w:lineRule="auto"/>
        <w:rPr>
          <w:rFonts w:ascii="Times New Roman" w:hAnsi="Times New Roman" w:cs="Times New Roman"/>
          <w:sz w:val="24"/>
          <w:szCs w:val="24"/>
        </w:rPr>
        <w:pPrChange w:id="1219" w:author="Luyu Liu" w:date="2019-07-25T11:34:00Z">
          <w:pPr>
            <w:pStyle w:val="ListParagraph"/>
            <w:numPr>
              <w:ilvl w:val="1"/>
              <w:numId w:val="7"/>
            </w:numPr>
            <w:spacing w:line="256" w:lineRule="auto"/>
            <w:ind w:left="432" w:hanging="432"/>
          </w:pPr>
        </w:pPrChange>
      </w:pPr>
      <w:r>
        <w:rPr>
          <w:rFonts w:ascii="Times New Roman" w:hAnsi="Times New Roman" w:cs="Times New Roman"/>
          <w:sz w:val="24"/>
          <w:szCs w:val="24"/>
        </w:rPr>
        <w:t>Temporal patterns</w:t>
      </w:r>
    </w:p>
    <w:p w14:paraId="6AA82BA2" w14:textId="77777777"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09ECEC0" w14:textId="77777777" w:rsidR="00803FA9" w:rsidRPr="00803FA9" w:rsidRDefault="007D21B9">
      <w:pPr>
        <w:pStyle w:val="ListParagraph"/>
        <w:numPr>
          <w:ilvl w:val="2"/>
          <w:numId w:val="11"/>
        </w:numPr>
        <w:spacing w:line="256" w:lineRule="auto"/>
        <w:rPr>
          <w:rFonts w:ascii="Times New Roman" w:hAnsi="Times New Roman" w:cs="Times New Roman"/>
          <w:sz w:val="24"/>
          <w:szCs w:val="24"/>
        </w:rPr>
        <w:pPrChange w:id="1220" w:author="Luyu Liu" w:date="2019-07-25T11:34:00Z">
          <w:pPr>
            <w:pStyle w:val="ListParagraph"/>
            <w:numPr>
              <w:ilvl w:val="2"/>
              <w:numId w:val="7"/>
            </w:numPr>
            <w:spacing w:line="256" w:lineRule="auto"/>
            <w:ind w:left="504" w:hanging="504"/>
          </w:pPr>
        </w:pPrChange>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14:paraId="776E80FA" w14:textId="77777777"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1076F">
        <w:rPr>
          <w:rFonts w:ascii="Times New Roman" w:hAnsi="Times New Roman" w:cs="Times New Roman"/>
          <w:sz w:val="24"/>
          <w:szCs w:val="24"/>
        </w:rPr>
        <w:t xml:space="preserve">Figure </w:t>
      </w:r>
      <w:r w:rsidR="005A196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14:paraId="6556DFDE" w14:textId="77777777" w:rsidR="00FB7B95" w:rsidRDefault="00FB7B95" w:rsidP="00E95D00">
      <w:pPr>
        <w:spacing w:line="256" w:lineRule="auto"/>
        <w:rPr>
          <w:rFonts w:ascii="Times New Roman" w:hAnsi="Times New Roman" w:cs="Times New Roman"/>
          <w:sz w:val="24"/>
          <w:szCs w:val="24"/>
        </w:rPr>
      </w:pPr>
    </w:p>
    <w:p w14:paraId="50D73AF6" w14:textId="77777777" w:rsidR="0061076F" w:rsidRDefault="00FB7B95" w:rsidP="0061076F">
      <w:pPr>
        <w:keepNext/>
        <w:spacing w:line="256" w:lineRule="auto"/>
      </w:pPr>
      <w:r>
        <w:rPr>
          <w:noProof/>
        </w:rPr>
        <w:lastRenderedPageBreak/>
        <w:drawing>
          <wp:inline distT="0" distB="0" distL="0" distR="0" wp14:anchorId="396595E2" wp14:editId="0933E336">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BFDDE1C" w14:textId="77777777" w:rsidR="00CE12E1" w:rsidRDefault="0061076F" w:rsidP="0061076F">
      <w:pPr>
        <w:spacing w:line="256" w:lineRule="auto"/>
        <w:jc w:val="center"/>
        <w:rPr>
          <w:rFonts w:ascii="Times New Roman" w:hAnsi="Times New Roman" w:cs="Times New Roman"/>
          <w:sz w:val="24"/>
          <w:szCs w:val="24"/>
        </w:rPr>
      </w:pPr>
      <w:bookmarkStart w:id="1221"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338F3">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1221"/>
      <w:r w:rsidRPr="0061076F">
        <w:rPr>
          <w:rFonts w:ascii="Times New Roman" w:hAnsi="Times New Roman" w:cs="Times New Roman"/>
          <w:sz w:val="24"/>
          <w:szCs w:val="24"/>
        </w:rPr>
        <w:t xml:space="preserve"> ER, AR, and NR's daily average waiting time.</w:t>
      </w:r>
    </w:p>
    <w:p w14:paraId="053EC3D9" w14:textId="77777777"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35FBC">
        <w:rPr>
          <w:rFonts w:ascii="Times New Roman" w:hAnsi="Times New Roman" w:cs="Times New Roman"/>
          <w:sz w:val="24"/>
          <w:szCs w:val="24"/>
        </w:rPr>
        <w:t xml:space="preserve">Figure </w:t>
      </w:r>
      <w:r w:rsidR="005A1968">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w:t>
      </w:r>
      <w:r w:rsidR="00952893">
        <w:rPr>
          <w:rFonts w:ascii="Times New Roman" w:hAnsi="Times New Roman" w:cs="Times New Roman" w:hint="eastAsia"/>
          <w:sz w:val="24"/>
          <w:szCs w:val="24"/>
        </w:rPr>
        <w:t>claim</w:t>
      </w:r>
      <w:r w:rsidR="00952893">
        <w:rPr>
          <w:rFonts w:ascii="Times New Roman" w:hAnsi="Times New Roman" w:cs="Times New Roman"/>
          <w:sz w:val="24"/>
          <w:szCs w:val="24"/>
        </w:rPr>
        <w:t xml:space="preserve"> </w:t>
      </w:r>
      <w:r>
        <w:rPr>
          <w:rFonts w:ascii="Times New Roman" w:hAnsi="Times New Roman" w:cs="Times New Roman"/>
          <w:sz w:val="24"/>
          <w:szCs w:val="24"/>
        </w:rPr>
        <w:t xml:space="preserve">that PR optimal cannot achieve absolute optimality: for most days, PR optimal didn’t outperform NR for global average waiting time. </w:t>
      </w:r>
    </w:p>
    <w:p w14:paraId="53EC100E" w14:textId="77777777"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024184">
        <w:rPr>
          <w:rFonts w:ascii="Times New Roman" w:hAnsi="Times New Roman" w:cs="Times New Roman"/>
          <w:sz w:val="24"/>
          <w:szCs w:val="24"/>
        </w:rPr>
        <w:t>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2018. It could be because of major route</w:t>
      </w:r>
      <w:r w:rsidR="00E970A8">
        <w:rPr>
          <w:rFonts w:ascii="Times New Roman" w:hAnsi="Times New Roman" w:cs="Times New Roman"/>
          <w:sz w:val="24"/>
          <w:szCs w:val="24"/>
        </w:rPr>
        <w:t xml:space="preserve"> or real-time</w:t>
      </w:r>
      <w:r w:rsidR="000A66F2">
        <w:rPr>
          <w:rFonts w:ascii="Times New Roman" w:hAnsi="Times New Roman" w:cs="Times New Roman"/>
          <w:sz w:val="24"/>
          <w:szCs w:val="24"/>
        </w:rPr>
        <w:t xml:space="preserve"> adjustment made by the transit authority. </w:t>
      </w:r>
    </w:p>
    <w:p w14:paraId="2230DA14" w14:textId="77777777" w:rsidR="00635FBC" w:rsidRDefault="00635FBC" w:rsidP="002E0B5A">
      <w:pPr>
        <w:spacing w:line="256" w:lineRule="auto"/>
        <w:rPr>
          <w:rFonts w:ascii="Times New Roman" w:hAnsi="Times New Roman" w:cs="Times New Roman"/>
          <w:sz w:val="24"/>
          <w:szCs w:val="24"/>
        </w:rPr>
      </w:pPr>
    </w:p>
    <w:p w14:paraId="472B07CF" w14:textId="77777777" w:rsidR="00635FBC" w:rsidRDefault="00226BE2" w:rsidP="00635FBC">
      <w:pPr>
        <w:keepNext/>
        <w:spacing w:line="256" w:lineRule="auto"/>
      </w:pPr>
      <w:r>
        <w:rPr>
          <w:noProof/>
        </w:rPr>
        <w:drawing>
          <wp:inline distT="0" distB="0" distL="0" distR="0" wp14:anchorId="26A03582" wp14:editId="6B317A1D">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8D7622B" w14:textId="77777777" w:rsidR="002E0B5A" w:rsidRPr="002E0B5A" w:rsidRDefault="00635FBC" w:rsidP="00635FBC">
      <w:pPr>
        <w:spacing w:line="256" w:lineRule="auto"/>
        <w:jc w:val="center"/>
        <w:rPr>
          <w:rFonts w:ascii="Times New Roman" w:hAnsi="Times New Roman" w:cs="Times New Roman"/>
          <w:sz w:val="24"/>
          <w:szCs w:val="24"/>
        </w:rPr>
      </w:pPr>
      <w:bookmarkStart w:id="1222"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338F3">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1222"/>
      <w:r w:rsidRPr="00635FBC">
        <w:rPr>
          <w:rFonts w:ascii="Times New Roman" w:hAnsi="Times New Roman" w:cs="Times New Roman"/>
          <w:sz w:val="24"/>
          <w:szCs w:val="24"/>
        </w:rPr>
        <w:t xml:space="preserve"> NR, PR optimal, and GR's average waiting time.</w:t>
      </w:r>
    </w:p>
    <w:p w14:paraId="59DE00E2" w14:textId="77777777" w:rsidR="00C73EDB" w:rsidRDefault="00C73EDB" w:rsidP="00E95D00">
      <w:pPr>
        <w:spacing w:line="256" w:lineRule="auto"/>
        <w:rPr>
          <w:rFonts w:ascii="Times New Roman" w:hAnsi="Times New Roman" w:cs="Times New Roman"/>
          <w:sz w:val="24"/>
          <w:szCs w:val="24"/>
        </w:rPr>
      </w:pPr>
    </w:p>
    <w:p w14:paraId="34D4C235" w14:textId="77777777" w:rsidR="009109DF" w:rsidRDefault="000A66F2" w:rsidP="009109DF">
      <w:pPr>
        <w:keepNext/>
        <w:spacing w:line="256" w:lineRule="auto"/>
      </w:pPr>
      <w:r>
        <w:rPr>
          <w:noProof/>
        </w:rPr>
        <w:lastRenderedPageBreak/>
        <w:drawing>
          <wp:inline distT="0" distB="0" distL="0" distR="0" wp14:anchorId="6426AC16" wp14:editId="3AA4A414">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12B3881" w14:textId="77777777" w:rsidR="00C73EDB" w:rsidRDefault="009109DF" w:rsidP="008702A0">
      <w:pPr>
        <w:pStyle w:val="IndentTimesNewRoman"/>
        <w:ind w:firstLine="0"/>
        <w:jc w:val="center"/>
      </w:pPr>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16</w:t>
      </w:r>
      <w:r w:rsidR="00101E85">
        <w:rPr>
          <w:noProof/>
        </w:rPr>
        <w:fldChar w:fldCharType="end"/>
      </w:r>
      <w:r>
        <w:t xml:space="preserve"> Each TPS's waiting time.</w:t>
      </w:r>
    </w:p>
    <w:p w14:paraId="5223911E" w14:textId="77777777" w:rsidR="00D37BE2" w:rsidRDefault="00D37BE2">
      <w:pPr>
        <w:pStyle w:val="ListParagraph"/>
        <w:numPr>
          <w:ilvl w:val="2"/>
          <w:numId w:val="11"/>
        </w:numPr>
        <w:spacing w:line="256" w:lineRule="auto"/>
        <w:rPr>
          <w:rFonts w:ascii="Times New Roman" w:hAnsi="Times New Roman" w:cs="Times New Roman"/>
          <w:sz w:val="24"/>
          <w:szCs w:val="24"/>
        </w:rPr>
        <w:pPrChange w:id="1223" w:author="Luyu Liu" w:date="2019-07-25T11:34:00Z">
          <w:pPr>
            <w:pStyle w:val="ListParagraph"/>
            <w:numPr>
              <w:ilvl w:val="2"/>
              <w:numId w:val="7"/>
            </w:numPr>
            <w:spacing w:line="256" w:lineRule="auto"/>
            <w:ind w:left="504" w:hanging="504"/>
          </w:pPr>
        </w:pPrChange>
      </w:pPr>
      <w:r>
        <w:rPr>
          <w:rFonts w:ascii="Times New Roman" w:hAnsi="Times New Roman" w:cs="Times New Roman"/>
          <w:sz w:val="24"/>
          <w:szCs w:val="24"/>
        </w:rPr>
        <w:t>Day of week</w:t>
      </w:r>
    </w:p>
    <w:p w14:paraId="39830716" w14:textId="77777777"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14:paraId="72B3B300" w14:textId="77777777" w:rsidR="00D37BE2" w:rsidRDefault="00E65D5A" w:rsidP="00D37BE2">
      <w:pPr>
        <w:keepNext/>
        <w:spacing w:line="256" w:lineRule="auto"/>
      </w:pPr>
      <w:r>
        <w:rPr>
          <w:noProof/>
        </w:rPr>
        <w:drawing>
          <wp:inline distT="0" distB="0" distL="0" distR="0" wp14:anchorId="5937762B" wp14:editId="3FBD46D5">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2E7094C" w14:textId="77777777" w:rsidR="00D37BE2" w:rsidRPr="00D37BE2" w:rsidRDefault="00D37BE2" w:rsidP="00D37BE2">
      <w:pPr>
        <w:pStyle w:val="IndentTimesNewRoman"/>
        <w:ind w:firstLine="0"/>
        <w:jc w:val="center"/>
      </w:pPr>
      <w:bookmarkStart w:id="1224" w:name="_Ref11073418"/>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17</w:t>
      </w:r>
      <w:r w:rsidR="00101E85">
        <w:rPr>
          <w:noProof/>
        </w:rPr>
        <w:fldChar w:fldCharType="end"/>
      </w:r>
      <w:bookmarkEnd w:id="1224"/>
      <w:r>
        <w:t xml:space="preserve"> Each TPS's waiting time on each day of week.</w:t>
      </w:r>
    </w:p>
    <w:p w14:paraId="245CA405" w14:textId="77777777" w:rsidR="007D21B9" w:rsidRDefault="00ED0125">
      <w:pPr>
        <w:pStyle w:val="IndentTimesNewRoman"/>
        <w:numPr>
          <w:ilvl w:val="2"/>
          <w:numId w:val="11"/>
        </w:numPr>
        <w:pPrChange w:id="1225" w:author="Luyu Liu" w:date="2019-07-25T11:34:00Z">
          <w:pPr>
            <w:pStyle w:val="IndentTimesNewRoman"/>
            <w:numPr>
              <w:ilvl w:val="2"/>
              <w:numId w:val="7"/>
            </w:numPr>
            <w:ind w:left="504" w:hanging="504"/>
          </w:pPr>
        </w:pPrChange>
      </w:pPr>
      <w:r>
        <w:t>Hour</w:t>
      </w:r>
    </w:p>
    <w:p w14:paraId="110D0D97" w14:textId="77777777" w:rsidR="00F87EE6" w:rsidRDefault="00101E85" w:rsidP="00ED0125">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005A1968" w:rsidRPr="00B338F3">
        <w:t>Figure 18</w:t>
      </w:r>
      <w:r>
        <w:fldChar w:fldCharType="end"/>
      </w:r>
      <w:r>
        <w:t xml:space="preserve"> visualized the hourly average waiting time for ER, AR, GR, PR optimal, and NR. </w:t>
      </w:r>
      <w:r w:rsidR="00F87EE6">
        <w:t xml:space="preserve">For high headway hours like 4:00 to 7:00 </w:t>
      </w:r>
      <w:r w:rsidR="00F87EE6">
        <w:lastRenderedPageBreak/>
        <w:t xml:space="preserve">and 21:00 to 24:00, ER, AR, GR, and PR optimal all have higher waiting time, since the price of missing a bus will dramatically increase. </w:t>
      </w:r>
      <w:r w:rsidR="009C070C">
        <w:t>Although the overall performance (NR’s waiting time/ average delay) of the system during these hours is better than normal hours, on the contrary, users using these TPSs will not benefit but will suffer from bus</w:t>
      </w:r>
      <w:r w:rsidR="007A76BD">
        <w:t>es’ large headway</w:t>
      </w:r>
      <w:r w:rsidR="009C070C">
        <w:t>.</w:t>
      </w:r>
      <w:r w:rsidR="00F20CB4">
        <w:t xml:space="preserve"> This also suggests that delay is not the</w:t>
      </w:r>
      <w:r w:rsidR="00EB3427" w:rsidRPr="00EB3427">
        <w:t xml:space="preserve"> </w:t>
      </w:r>
      <w:r w:rsidR="00EB3427">
        <w:t>only</w:t>
      </w:r>
      <w:r w:rsidR="00F20CB4">
        <w:t xml:space="preserve"> and </w:t>
      </w:r>
      <w:r w:rsidR="00EB3427">
        <w:t xml:space="preserve">absolute </w:t>
      </w:r>
      <w:r w:rsidR="00F20CB4">
        <w:t>standard to assess a system’s performance, instead, the user’</w:t>
      </w:r>
      <w:r w:rsidR="00E65B42">
        <w:t xml:space="preserve">s experience is more important. This is especially true in the context of </w:t>
      </w:r>
      <w:r w:rsidR="00162706">
        <w:t>real-time transit apps.</w:t>
      </w:r>
    </w:p>
    <w:p w14:paraId="3CCF0F0E" w14:textId="77777777" w:rsidR="00101E85" w:rsidRDefault="00101E85" w:rsidP="00F87EE6">
      <w:pPr>
        <w:pStyle w:val="IndentTimesNewRoman"/>
      </w:pPr>
      <w:r>
        <w:t>Like the global average waiting time, for most hours, the sequence is ER&gt;GR&gt;AR&gt;PR optimal&gt;NR. Howeve</w:t>
      </w:r>
      <w:r w:rsidR="00F87EE6">
        <w:t xml:space="preserve">r, there are several exceptions: </w:t>
      </w:r>
      <w:r>
        <w:t xml:space="preserve">In general, ER and GR share an extremely similar changing patter, however, for </w:t>
      </w:r>
      <w:r w:rsidR="00F87EE6">
        <w:t>high headway hours</w:t>
      </w:r>
      <w:r w:rsidR="00F87602">
        <w:t>, GR’s waiting time is larger than ER. This suggests that GR is more sensitive to the headway variation.</w:t>
      </w:r>
    </w:p>
    <w:p w14:paraId="6E816493" w14:textId="77777777" w:rsidR="00974A85" w:rsidRDefault="00974A85" w:rsidP="00ED0125">
      <w:pPr>
        <w:pStyle w:val="IndentTimesNewRoman"/>
        <w:ind w:firstLine="0"/>
      </w:pPr>
      <w:r>
        <w:tab/>
        <w:t>For PR optimal specifically, we can observe two valleys from the curve: 7:00 – 9:00 and 15:00 -19:0</w:t>
      </w:r>
      <w:r w:rsidR="00082CE4">
        <w:t>0, which are exactly the morning and afternoon rush hours. Again, this also suggests that PR optimal works better with high</w:t>
      </w:r>
      <w:r w:rsidR="00C04B9D">
        <w:t>er</w:t>
      </w:r>
      <w:r w:rsidR="00082CE4">
        <w:t xml:space="preserve"> delay in the system.</w:t>
      </w:r>
    </w:p>
    <w:p w14:paraId="74FC4918" w14:textId="77777777" w:rsidR="00B338F3" w:rsidRDefault="00101E85" w:rsidP="00B338F3">
      <w:pPr>
        <w:pStyle w:val="IndentTimesNewRoman"/>
        <w:keepNext/>
        <w:ind w:firstLine="0"/>
      </w:pPr>
      <w:r>
        <w:rPr>
          <w:noProof/>
        </w:rPr>
        <w:drawing>
          <wp:inline distT="0" distB="0" distL="0" distR="0" wp14:anchorId="5B5332D8" wp14:editId="21D25DAA">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003A741C" w:rsidRPr="003A741C">
        <w:rPr>
          <w:noProof/>
        </w:rPr>
        <w:t xml:space="preserve"> </w:t>
      </w:r>
      <w:r w:rsidR="003A741C">
        <w:rPr>
          <w:noProof/>
        </w:rPr>
        <w:drawing>
          <wp:inline distT="0" distB="0" distL="0" distR="0" wp14:anchorId="1E600A64" wp14:editId="657B6AAE">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D8D1AED" w14:textId="77777777" w:rsidR="003A741C" w:rsidRPr="00B338F3" w:rsidRDefault="00B338F3" w:rsidP="00B338F3">
      <w:pPr>
        <w:spacing w:line="256" w:lineRule="auto"/>
        <w:jc w:val="center"/>
        <w:rPr>
          <w:rFonts w:ascii="Times New Roman" w:hAnsi="Times New Roman" w:cs="Times New Roman"/>
          <w:sz w:val="24"/>
          <w:szCs w:val="24"/>
        </w:rPr>
      </w:pPr>
      <w:bookmarkStart w:id="1226"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1226"/>
      <w:r w:rsidRPr="00B338F3">
        <w:rPr>
          <w:rFonts w:ascii="Times New Roman" w:hAnsi="Times New Roman" w:cs="Times New Roman"/>
          <w:sz w:val="24"/>
          <w:szCs w:val="24"/>
        </w:rPr>
        <w:t xml:space="preserve"> ER, AR, GR, NR, and PR optimal's hourly average waiting time.</w:t>
      </w:r>
    </w:p>
    <w:p w14:paraId="794EBDA7" w14:textId="77777777" w:rsidR="00B338F3" w:rsidRDefault="00B338F3" w:rsidP="00ED0125">
      <w:pPr>
        <w:pStyle w:val="IndentTimesNewRoman"/>
        <w:ind w:firstLine="0"/>
      </w:pPr>
    </w:p>
    <w:p w14:paraId="5CCE9B6A" w14:textId="77777777" w:rsidR="00DD54A6" w:rsidRPr="00CD77BD" w:rsidRDefault="00DD54A6">
      <w:pPr>
        <w:pStyle w:val="ListParagraph"/>
        <w:numPr>
          <w:ilvl w:val="1"/>
          <w:numId w:val="11"/>
        </w:numPr>
        <w:spacing w:line="256" w:lineRule="auto"/>
        <w:rPr>
          <w:rFonts w:ascii="Times New Roman" w:hAnsi="Times New Roman" w:cs="Times New Roman"/>
          <w:sz w:val="24"/>
          <w:szCs w:val="24"/>
        </w:rPr>
        <w:pPrChange w:id="1227" w:author="Luyu Liu" w:date="2019-07-25T11:34:00Z">
          <w:pPr>
            <w:pStyle w:val="ListParagraph"/>
            <w:numPr>
              <w:ilvl w:val="1"/>
              <w:numId w:val="7"/>
            </w:numPr>
            <w:spacing w:line="256" w:lineRule="auto"/>
            <w:ind w:left="432" w:hanging="432"/>
          </w:pPr>
        </w:pPrChange>
      </w:pPr>
      <w:r w:rsidRPr="00CD77BD">
        <w:rPr>
          <w:rFonts w:ascii="Times New Roman" w:hAnsi="Times New Roman" w:cs="Times New Roman"/>
          <w:sz w:val="24"/>
          <w:szCs w:val="24"/>
        </w:rPr>
        <w:t>Marginalized stops</w:t>
      </w:r>
      <w:r w:rsidR="003473E7">
        <w:rPr>
          <w:rFonts w:ascii="Times New Roman" w:hAnsi="Times New Roman" w:cs="Times New Roman"/>
          <w:sz w:val="24"/>
          <w:szCs w:val="24"/>
        </w:rPr>
        <w:t xml:space="preserve"> </w:t>
      </w:r>
      <w:r w:rsidR="003473E7" w:rsidRPr="00741D9B">
        <w:rPr>
          <w:rFonts w:ascii="Times New Roman" w:hAnsi="Times New Roman" w:cs="Times New Roman"/>
          <w:sz w:val="24"/>
          <w:szCs w:val="24"/>
          <w:highlight w:val="yellow"/>
        </w:rPr>
        <w:t>(I will consider deleting this part</w:t>
      </w:r>
      <w:r w:rsidR="00741D9B">
        <w:rPr>
          <w:rFonts w:ascii="Times New Roman" w:hAnsi="Times New Roman" w:cs="Times New Roman"/>
          <w:sz w:val="24"/>
          <w:szCs w:val="24"/>
          <w:highlight w:val="yellow"/>
        </w:rPr>
        <w:t xml:space="preserve"> since I have talked about the lack of real-time information in section 4.1</w:t>
      </w:r>
      <w:r w:rsidR="003473E7" w:rsidRPr="00741D9B">
        <w:rPr>
          <w:rFonts w:ascii="Times New Roman" w:hAnsi="Times New Roman" w:cs="Times New Roman"/>
          <w:sz w:val="24"/>
          <w:szCs w:val="24"/>
          <w:highlight w:val="yellow"/>
        </w:rPr>
        <w:t>.)</w:t>
      </w:r>
    </w:p>
    <w:p w14:paraId="7D2D1323" w14:textId="77777777"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14:paraId="4544198E" w14:textId="77777777" w:rsidR="00867EE7" w:rsidRDefault="00BA2805"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sidR="00835382">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5A1968" w:rsidRPr="007855A9">
        <w:rPr>
          <w:rFonts w:ascii="Times New Roman" w:hAnsi="Times New Roman" w:cs="Times New Roman"/>
          <w:sz w:val="24"/>
          <w:szCs w:val="24"/>
        </w:rPr>
        <w:t xml:space="preserve">Figure </w:t>
      </w:r>
      <w:r w:rsidR="005A1968">
        <w:rPr>
          <w:rFonts w:ascii="Times New Roman" w:hAnsi="Times New Roman" w:cs="Times New Roman"/>
          <w:noProof/>
          <w:sz w:val="24"/>
          <w:szCs w:val="24"/>
        </w:rPr>
        <w:t>19</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r w:rsidR="005C7929">
        <w:rPr>
          <w:rFonts w:ascii="Times New Roman" w:hAnsi="Times New Roman" w:cs="Times New Roman"/>
          <w:sz w:val="24"/>
          <w:szCs w:val="24"/>
        </w:rPr>
        <w:t xml:space="preserve"> The best option for users in this area is adopting NR and following the schedule.</w:t>
      </w:r>
    </w:p>
    <w:p w14:paraId="60952F88" w14:textId="77777777"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14:anchorId="4AB87292" wp14:editId="21103152">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14:paraId="564D512B" w14:textId="77777777" w:rsidR="0007259D" w:rsidRDefault="007855A9" w:rsidP="007855A9">
      <w:pPr>
        <w:spacing w:line="256" w:lineRule="auto"/>
        <w:jc w:val="center"/>
        <w:rPr>
          <w:rFonts w:ascii="Times New Roman" w:hAnsi="Times New Roman" w:cs="Times New Roman"/>
          <w:sz w:val="24"/>
          <w:szCs w:val="24"/>
        </w:rPr>
      </w:pPr>
      <w:bookmarkStart w:id="1228"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338F3">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1228"/>
      <w:r w:rsidRPr="007855A9">
        <w:rPr>
          <w:rFonts w:ascii="Times New Roman" w:hAnsi="Times New Roman" w:cs="Times New Roman"/>
          <w:sz w:val="24"/>
          <w:szCs w:val="24"/>
        </w:rPr>
        <w:t xml:space="preserve"> Marginalized stops' waiting time </w:t>
      </w:r>
      <w:r w:rsidR="00E57AE2">
        <w:rPr>
          <w:rFonts w:ascii="Times New Roman" w:hAnsi="Times New Roman" w:cs="Times New Roman"/>
          <w:sz w:val="24"/>
          <w:szCs w:val="24"/>
        </w:rPr>
        <w:t>for</w:t>
      </w:r>
      <w:r w:rsidR="004D1F5E">
        <w:rPr>
          <w:rFonts w:ascii="Times New Roman" w:hAnsi="Times New Roman" w:cs="Times New Roman"/>
          <w:sz w:val="24"/>
          <w:szCs w:val="24"/>
        </w:rPr>
        <w:t xml:space="preserve"> COTA route</w:t>
      </w:r>
      <w:r w:rsidR="00E57AE2">
        <w:rPr>
          <w:rFonts w:ascii="Times New Roman" w:hAnsi="Times New Roman" w:cs="Times New Roman"/>
          <w:sz w:val="24"/>
          <w:szCs w:val="24"/>
        </w:rPr>
        <w:t xml:space="preserve"> No. 2, 3, 4, </w:t>
      </w:r>
      <w:r w:rsidR="006E26DD">
        <w:rPr>
          <w:rFonts w:ascii="Times New Roman" w:hAnsi="Times New Roman" w:cs="Times New Roman"/>
          <w:sz w:val="24"/>
          <w:szCs w:val="24"/>
        </w:rPr>
        <w:t xml:space="preserve">and </w:t>
      </w:r>
      <w:r w:rsidR="00E57AE2">
        <w:rPr>
          <w:rFonts w:ascii="Times New Roman" w:hAnsi="Times New Roman" w:cs="Times New Roman"/>
          <w:sz w:val="24"/>
          <w:szCs w:val="24"/>
        </w:rPr>
        <w:t>10</w:t>
      </w:r>
      <w:r w:rsidRPr="007855A9">
        <w:rPr>
          <w:rFonts w:ascii="Times New Roman" w:hAnsi="Times New Roman" w:cs="Times New Roman"/>
          <w:sz w:val="24"/>
          <w:szCs w:val="24"/>
        </w:rPr>
        <w:t>.</w:t>
      </w:r>
    </w:p>
    <w:p w14:paraId="6F2FB383" w14:textId="77777777"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14:paraId="1406A114" w14:textId="77777777" w:rsidR="005A08D1" w:rsidRDefault="009B5263">
      <w:pPr>
        <w:pStyle w:val="ListParagraph"/>
        <w:numPr>
          <w:ilvl w:val="0"/>
          <w:numId w:val="11"/>
        </w:numPr>
        <w:spacing w:line="256" w:lineRule="auto"/>
        <w:rPr>
          <w:rFonts w:ascii="Times New Roman" w:hAnsi="Times New Roman" w:cs="Times New Roman"/>
          <w:sz w:val="24"/>
          <w:szCs w:val="24"/>
        </w:rPr>
        <w:pPrChange w:id="1229" w:author="Luyu Liu" w:date="2019-07-25T11:34:00Z">
          <w:pPr>
            <w:pStyle w:val="ListParagraph"/>
            <w:numPr>
              <w:numId w:val="7"/>
            </w:numPr>
            <w:spacing w:line="256" w:lineRule="auto"/>
            <w:ind w:left="360" w:hanging="360"/>
          </w:pPr>
        </w:pPrChange>
      </w:pPr>
      <w:r>
        <w:rPr>
          <w:rFonts w:ascii="Times New Roman" w:hAnsi="Times New Roman" w:cs="Times New Roman"/>
          <w:sz w:val="24"/>
          <w:szCs w:val="24"/>
        </w:rPr>
        <w:t>Conclusion</w:t>
      </w:r>
    </w:p>
    <w:p w14:paraId="5D5E32BD" w14:textId="77777777" w:rsidR="00481EED"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t>
      </w:r>
      <w:r w:rsidR="00D5390F">
        <w:rPr>
          <w:rFonts w:ascii="Times New Roman" w:hAnsi="Times New Roman" w:cs="Times New Roman"/>
          <w:sz w:val="24"/>
          <w:szCs w:val="24"/>
        </w:rPr>
        <w:t>trip planning</w:t>
      </w:r>
      <w:r w:rsidR="00434431">
        <w:rPr>
          <w:rFonts w:ascii="Times New Roman" w:hAnsi="Times New Roman" w:cs="Times New Roman"/>
          <w:sz w:val="24"/>
          <w:szCs w:val="24"/>
        </w:rPr>
        <w:t xml:space="preserve"> strategies</w:t>
      </w:r>
      <w:r w:rsidR="00D5390F">
        <w:rPr>
          <w:rFonts w:ascii="Times New Roman" w:hAnsi="Times New Roman" w:cs="Times New Roman"/>
          <w:sz w:val="24"/>
          <w:szCs w:val="24"/>
        </w:rPr>
        <w:t xml:space="preserve"> (TPSs)</w:t>
      </w:r>
      <w:r w:rsidR="00434431">
        <w:rPr>
          <w:rFonts w:ascii="Times New Roman" w:hAnsi="Times New Roman" w:cs="Times New Roman"/>
          <w:sz w:val="24"/>
          <w:szCs w:val="24"/>
        </w:rPr>
        <w:t xml:space="preserve">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D379A4">
        <w:rPr>
          <w:rFonts w:ascii="Times New Roman" w:hAnsi="Times New Roman" w:cs="Times New Roman"/>
          <w:sz w:val="24"/>
          <w:szCs w:val="24"/>
        </w:rPr>
        <w:t xml:space="preserve">We also introduced the proportion of different user groups and risk attitudes for each TPS.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w:t>
      </w:r>
      <w:r w:rsidR="000B3FFB">
        <w:rPr>
          <w:rFonts w:ascii="Times New Roman" w:hAnsi="Times New Roman" w:cs="Times New Roman"/>
          <w:sz w:val="24"/>
          <w:szCs w:val="24"/>
        </w:rPr>
        <w:t>TPS</w:t>
      </w:r>
      <w:r w:rsidR="00B42809">
        <w:rPr>
          <w:rFonts w:ascii="Times New Roman" w:hAnsi="Times New Roman" w:cs="Times New Roman"/>
          <w:sz w:val="24"/>
          <w:szCs w:val="24"/>
        </w:rPr>
        <w:t xml:space="preserve">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w:t>
      </w:r>
      <w:r w:rsidR="00672C34">
        <w:rPr>
          <w:rFonts w:ascii="Times New Roman" w:hAnsi="Times New Roman" w:cs="Times New Roman"/>
          <w:sz w:val="24"/>
          <w:szCs w:val="24"/>
        </w:rPr>
        <w:t>different TPSs</w:t>
      </w:r>
      <w:r w:rsidR="003F1009">
        <w:rPr>
          <w:rFonts w:ascii="Times New Roman" w:hAnsi="Times New Roman" w:cs="Times New Roman"/>
          <w:sz w:val="24"/>
          <w:szCs w:val="24"/>
        </w:rPr>
        <w:t xml:space="preserve"> and </w:t>
      </w:r>
      <w:r w:rsidR="003F1009">
        <w:rPr>
          <w:rFonts w:ascii="Times New Roman" w:hAnsi="Times New Roman" w:cs="Times New Roman"/>
          <w:sz w:val="24"/>
          <w:szCs w:val="24"/>
        </w:rPr>
        <w:lastRenderedPageBreak/>
        <w:t>conducted geographic and temporal analysis in different directions and resolutions</w:t>
      </w:r>
      <w:r w:rsidR="00664898">
        <w:rPr>
          <w:rFonts w:ascii="Times New Roman" w:hAnsi="Times New Roman" w:cs="Times New Roman"/>
          <w:sz w:val="24"/>
          <w:szCs w:val="24"/>
        </w:rPr>
        <w:t>.</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observed the</w:t>
      </w:r>
      <w:r w:rsidR="00481EED">
        <w:rPr>
          <w:rFonts w:ascii="Times New Roman" w:hAnsi="Times New Roman" w:cs="Times New Roman"/>
          <w:sz w:val="24"/>
          <w:szCs w:val="24"/>
        </w:rPr>
        <w:t xml:space="preserve"> presence of</w:t>
      </w:r>
      <w:r w:rsidR="005A05A4">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w:t>
      </w:r>
      <w:r w:rsidR="007507F8">
        <w:rPr>
          <w:rFonts w:ascii="Times New Roman" w:hAnsi="Times New Roman" w:cs="Times New Roman"/>
          <w:sz w:val="24"/>
          <w:szCs w:val="24"/>
        </w:rPr>
        <w:t xml:space="preserve"> </w:t>
      </w:r>
    </w:p>
    <w:p w14:paraId="01CD5887" w14:textId="77777777" w:rsidR="009358CC" w:rsidRPr="009358CC" w:rsidRDefault="00AE533C" w:rsidP="00481EED">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Pr>
          <w:rFonts w:ascii="Times New Roman" w:hAnsi="Times New Roman" w:cs="Times New Roman"/>
          <w:sz w:val="24"/>
          <w:szCs w:val="24"/>
        </w:rPr>
        <w:t xml:space="preserve"> can provide vital information for transit users, planners, and </w:t>
      </w:r>
      <w:r w:rsidR="00C4569C">
        <w:rPr>
          <w:rFonts w:ascii="Times New Roman" w:hAnsi="Times New Roman" w:cs="Times New Roman"/>
          <w:sz w:val="24"/>
          <w:szCs w:val="24"/>
        </w:rPr>
        <w:t>real-time transit apps</w:t>
      </w:r>
      <w:r>
        <w:rPr>
          <w:rFonts w:ascii="Times New Roman" w:hAnsi="Times New Roman" w:cs="Times New Roman"/>
          <w:sz w:val="24"/>
          <w:szCs w:val="24"/>
        </w:rPr>
        <w:t xml:space="preserve">. </w:t>
      </w:r>
      <w:r w:rsidR="00C4569C">
        <w:rPr>
          <w:rFonts w:ascii="Times New Roman" w:hAnsi="Times New Roman" w:cs="Times New Roman"/>
          <w:sz w:val="24"/>
          <w:szCs w:val="24"/>
        </w:rPr>
        <w:t xml:space="preserve">With more access to real-time data, transit system planning should not </w:t>
      </w:r>
      <w:r w:rsidR="00497FD9">
        <w:rPr>
          <w:rFonts w:ascii="Times New Roman" w:hAnsi="Times New Roman" w:cs="Times New Roman"/>
          <w:sz w:val="24"/>
          <w:szCs w:val="24"/>
        </w:rPr>
        <w:t>only engage with</w:t>
      </w:r>
      <w:r w:rsidR="00C4569C">
        <w:rPr>
          <w:rFonts w:ascii="Times New Roman" w:hAnsi="Times New Roman" w:cs="Times New Roman"/>
          <w:sz w:val="24"/>
          <w:szCs w:val="24"/>
        </w:rPr>
        <w:t xml:space="preserve"> the schedule but also real-time performance; RTA development should not only </w:t>
      </w:r>
      <w:r w:rsidR="00807A6D">
        <w:rPr>
          <w:rFonts w:ascii="Times New Roman" w:hAnsi="Times New Roman" w:cs="Times New Roman"/>
          <w:sz w:val="24"/>
          <w:szCs w:val="24"/>
        </w:rPr>
        <w:t>engage with</w:t>
      </w:r>
      <w:r w:rsidR="00C4569C">
        <w:rPr>
          <w:rFonts w:ascii="Times New Roman" w:hAnsi="Times New Roman" w:cs="Times New Roman"/>
          <w:sz w:val="24"/>
          <w:szCs w:val="24"/>
        </w:rPr>
        <w:t xml:space="preserve"> real-time performance but also empirical performance; </w:t>
      </w:r>
      <w:r w:rsidR="00497FD9">
        <w:rPr>
          <w:rFonts w:ascii="Times New Roman" w:hAnsi="Times New Roman" w:cs="Times New Roman"/>
          <w:sz w:val="24"/>
          <w:szCs w:val="24"/>
        </w:rPr>
        <w:t>passengers’ trip planning</w:t>
      </w:r>
      <w:r w:rsidR="00C4569C">
        <w:rPr>
          <w:rFonts w:ascii="Times New Roman" w:hAnsi="Times New Roman" w:cs="Times New Roman"/>
          <w:sz w:val="24"/>
          <w:szCs w:val="24"/>
        </w:rPr>
        <w:t xml:space="preserve"> should not only </w:t>
      </w:r>
      <w:r w:rsidR="004C1586">
        <w:rPr>
          <w:rFonts w:ascii="Times New Roman" w:hAnsi="Times New Roman" w:cs="Times New Roman"/>
          <w:sz w:val="24"/>
          <w:szCs w:val="24"/>
        </w:rPr>
        <w:t>engage with</w:t>
      </w:r>
      <w:r w:rsidR="00C4569C">
        <w:rPr>
          <w:rFonts w:ascii="Times New Roman" w:hAnsi="Times New Roman" w:cs="Times New Roman"/>
          <w:sz w:val="24"/>
          <w:szCs w:val="24"/>
        </w:rPr>
        <w:t xml:space="preserve"> empirical performance but also all </w:t>
      </w:r>
      <w:r w:rsidR="00497FD9">
        <w:rPr>
          <w:rFonts w:ascii="Times New Roman" w:hAnsi="Times New Roman" w:cs="Times New Roman"/>
          <w:sz w:val="24"/>
          <w:szCs w:val="24"/>
        </w:rPr>
        <w:t>the</w:t>
      </w:r>
      <w:r w:rsidR="00C4569C">
        <w:rPr>
          <w:rFonts w:ascii="Times New Roman" w:hAnsi="Times New Roman" w:cs="Times New Roman"/>
          <w:sz w:val="24"/>
          <w:szCs w:val="24"/>
        </w:rPr>
        <w:t xml:space="preserve"> information above.</w:t>
      </w:r>
      <w:r w:rsidR="00497FD9">
        <w:rPr>
          <w:rFonts w:ascii="Times New Roman" w:hAnsi="Times New Roman" w:cs="Times New Roman"/>
          <w:sz w:val="24"/>
          <w:szCs w:val="24"/>
        </w:rPr>
        <w:t xml:space="preserve"> </w:t>
      </w:r>
      <w:r w:rsidR="00EC68AB">
        <w:rPr>
          <w:rFonts w:ascii="Times New Roman" w:hAnsi="Times New Roman" w:cs="Times New Roman"/>
          <w:sz w:val="24"/>
          <w:szCs w:val="24"/>
        </w:rPr>
        <w:t>To achieve these three goals, f</w:t>
      </w:r>
      <w:r w:rsidR="00497FD9">
        <w:rPr>
          <w:rFonts w:ascii="Times New Roman" w:hAnsi="Times New Roman" w:cs="Times New Roman"/>
          <w:sz w:val="24"/>
          <w:szCs w:val="24"/>
        </w:rPr>
        <w:t>uture RTAs should combine schedule, real-time, and empirical information</w:t>
      </w:r>
      <w:r w:rsidR="00D5272A">
        <w:rPr>
          <w:rFonts w:ascii="Times New Roman" w:hAnsi="Times New Roman" w:cs="Times New Roman"/>
          <w:sz w:val="24"/>
          <w:szCs w:val="24"/>
        </w:rPr>
        <w:t xml:space="preserve"> into one</w:t>
      </w:r>
      <w:r w:rsidR="009405BF">
        <w:rPr>
          <w:rFonts w:ascii="Times New Roman" w:hAnsi="Times New Roman" w:cs="Times New Roman"/>
          <w:sz w:val="24"/>
          <w:szCs w:val="24"/>
        </w:rPr>
        <w:t>,</w:t>
      </w:r>
      <w:r w:rsidR="00497FD9">
        <w:rPr>
          <w:rFonts w:ascii="Times New Roman" w:hAnsi="Times New Roman" w:cs="Times New Roman"/>
          <w:sz w:val="24"/>
          <w:szCs w:val="24"/>
        </w:rPr>
        <w:t xml:space="preserve"> with corresponding </w:t>
      </w:r>
      <w:r w:rsidR="001332C8">
        <w:rPr>
          <w:rFonts w:ascii="Times New Roman" w:hAnsi="Times New Roman" w:cs="Times New Roman"/>
          <w:sz w:val="24"/>
          <w:szCs w:val="24"/>
        </w:rPr>
        <w:t>computation</w:t>
      </w:r>
      <w:r w:rsidR="00EC68AB">
        <w:rPr>
          <w:rFonts w:ascii="Times New Roman" w:hAnsi="Times New Roman" w:cs="Times New Roman"/>
          <w:sz w:val="24"/>
          <w:szCs w:val="24"/>
        </w:rPr>
        <w:t xml:space="preserve"> and networking support. For example, add</w:t>
      </w:r>
      <w:r w:rsidR="00C05319">
        <w:rPr>
          <w:rFonts w:ascii="Times New Roman" w:hAnsi="Times New Roman" w:cs="Times New Roman"/>
          <w:sz w:val="24"/>
          <w:szCs w:val="24"/>
        </w:rPr>
        <w:t xml:space="preserve"> pre-calculated</w:t>
      </w:r>
      <w:r w:rsidR="00EC68AB">
        <w:rPr>
          <w:rFonts w:ascii="Times New Roman" w:hAnsi="Times New Roman" w:cs="Times New Roman"/>
          <w:sz w:val="24"/>
          <w:szCs w:val="24"/>
        </w:rPr>
        <w:t xml:space="preserve"> insurance buffer</w:t>
      </w:r>
      <w:r w:rsidR="009A1C26">
        <w:rPr>
          <w:rFonts w:ascii="Times New Roman" w:hAnsi="Times New Roman" w:cs="Times New Roman"/>
          <w:sz w:val="24"/>
          <w:szCs w:val="24"/>
        </w:rPr>
        <w:t>s</w:t>
      </w:r>
      <w:r w:rsidR="00EC68AB">
        <w:rPr>
          <w:rFonts w:ascii="Times New Roman" w:hAnsi="Times New Roman" w:cs="Times New Roman"/>
          <w:sz w:val="24"/>
          <w:szCs w:val="24"/>
        </w:rPr>
        <w:t xml:space="preserve"> to GTFS data so that RTA trip planning results inflect PT system’s empirical performance.</w:t>
      </w:r>
    </w:p>
    <w:p w14:paraId="3DC9DAAE" w14:textId="77777777" w:rsidR="005A08D1" w:rsidRDefault="005A08D1" w:rsidP="005A08D1">
      <w:pPr>
        <w:rPr>
          <w:rFonts w:ascii="Times New Roman" w:hAnsi="Times New Roman" w:cs="Times New Roman"/>
          <w:sz w:val="24"/>
          <w:szCs w:val="24"/>
        </w:rPr>
      </w:pPr>
    </w:p>
    <w:p w14:paraId="03D7226E" w14:textId="77777777"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14:paraId="6F507893" w14:textId="77777777"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14:paraId="7D2E9C74"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14:paraId="0035147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14:paraId="0F5FCD1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14:paraId="694C92D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14:paraId="39AB6C34"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14:paraId="0062E83A"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14:paraId="6D73AAA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14:paraId="09676BC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14:paraId="5F9E19F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Dziekan, K., &amp; Vermeulen, A. (2006). Psychological effects of and design preferences for real-</w:t>
      </w:r>
      <w:r w:rsidRPr="00167B01">
        <w:rPr>
          <w:rFonts w:ascii="Times New Roman" w:hAnsi="Times New Roman" w:cs="Times New Roman"/>
          <w:noProof/>
          <w:sz w:val="24"/>
          <w:szCs w:val="24"/>
        </w:rPr>
        <w:lastRenderedPageBreak/>
        <w:t xml:space="preserve">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14:paraId="4F57EC4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14:paraId="7B114DAA"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14:paraId="61DD7116"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14:paraId="07483C6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14:paraId="7942D67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14:paraId="142BA91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14:paraId="6A03BBC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2C4810B2"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14:paraId="63B54E1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14:paraId="3D82730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14:paraId="50836167"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14:paraId="5B3C9D6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14:paraId="3F6F9BB0"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14:paraId="37B480E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14:paraId="22C2398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14:paraId="10266D9B"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 xml:space="preserve">Pacific Rim TransTech Conference. </w:t>
      </w:r>
      <w:r w:rsidRPr="00167B01">
        <w:rPr>
          <w:rFonts w:ascii="Times New Roman" w:hAnsi="Times New Roman" w:cs="Times New Roman"/>
          <w:i/>
          <w:iCs/>
          <w:noProof/>
          <w:sz w:val="24"/>
          <w:szCs w:val="24"/>
        </w:rPr>
        <w:lastRenderedPageBreak/>
        <w:t>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14:paraId="2D477A33"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14:paraId="2A27B46B"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5041480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14:paraId="7376437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14:paraId="1B06E1CF" w14:textId="77777777"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Miller, Harvey J." w:date="2019-06-25T12:54:00Z" w:initials="MHJ">
    <w:p w14:paraId="2A9F59C2" w14:textId="77777777" w:rsidR="001E49B0" w:rsidRDefault="001E49B0">
      <w:pPr>
        <w:pStyle w:val="CommentText"/>
      </w:pPr>
      <w:r>
        <w:rPr>
          <w:rStyle w:val="CommentReference"/>
        </w:rPr>
        <w:annotationRef/>
      </w:r>
      <w:r>
        <w:t>How about:  Does real-time transit information save time?  Analyzing the impacts of real-time transit apps on users waiting time</w:t>
      </w:r>
    </w:p>
  </w:comment>
  <w:comment w:id="6" w:author="Miller, Harvey J." w:date="2019-06-25T14:01:00Z" w:initials="MHJ">
    <w:p w14:paraId="4AACD4DC" w14:textId="55CBF589" w:rsidR="001E49B0" w:rsidRDefault="001E49B0">
      <w:pPr>
        <w:pStyle w:val="CommentText"/>
      </w:pPr>
      <w:r>
        <w:rPr>
          <w:rStyle w:val="CommentReference"/>
        </w:rPr>
        <w:annotationRef/>
      </w:r>
      <w:r>
        <w:t>Choose either RTI or RTA as the label for real-time information.  Too confusing to use both in the paper.</w:t>
      </w:r>
    </w:p>
  </w:comment>
  <w:comment w:id="7" w:author="Miller, Harvey J." w:date="2019-06-25T12:53:00Z" w:initials="MHJ">
    <w:p w14:paraId="3E4334F4" w14:textId="77777777" w:rsidR="001E49B0" w:rsidRDefault="001E49B0">
      <w:pPr>
        <w:pStyle w:val="CommentText"/>
      </w:pPr>
      <w:r>
        <w:rPr>
          <w:rStyle w:val="CommentReference"/>
        </w:rPr>
        <w:annotationRef/>
      </w:r>
      <w:r>
        <w:t>Rewrite after revising paper</w:t>
      </w:r>
    </w:p>
  </w:comment>
  <w:comment w:id="9" w:author="Miller, Harvey J." w:date="2019-06-25T12:58:00Z" w:initials="MHJ">
    <w:p w14:paraId="33534770" w14:textId="77777777" w:rsidR="001E49B0" w:rsidRDefault="001E49B0">
      <w:pPr>
        <w:pStyle w:val="CommentText"/>
      </w:pPr>
      <w:r>
        <w:rPr>
          <w:rStyle w:val="CommentReference"/>
        </w:rPr>
        <w:annotationRef/>
      </w:r>
      <w:r>
        <w:t>In this Introduction, I think you should make the following points in the following order:</w:t>
      </w:r>
    </w:p>
    <w:p w14:paraId="1CE86284" w14:textId="77777777" w:rsidR="001E49B0" w:rsidRDefault="001E49B0">
      <w:pPr>
        <w:pStyle w:val="CommentText"/>
      </w:pPr>
    </w:p>
    <w:p w14:paraId="1A1818BA" w14:textId="77777777" w:rsidR="001E49B0" w:rsidRDefault="001E49B0" w:rsidP="003D6EC2">
      <w:pPr>
        <w:pStyle w:val="CommentText"/>
        <w:numPr>
          <w:ilvl w:val="0"/>
          <w:numId w:val="9"/>
        </w:numPr>
      </w:pPr>
      <w:r>
        <w:t xml:space="preserve"> Public transit users view waiting time as onerous</w:t>
      </w:r>
    </w:p>
    <w:p w14:paraId="297968F2" w14:textId="4A32A21C" w:rsidR="001E49B0" w:rsidRDefault="001E49B0" w:rsidP="003D6EC2">
      <w:pPr>
        <w:pStyle w:val="CommentText"/>
        <w:numPr>
          <w:ilvl w:val="0"/>
          <w:numId w:val="9"/>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31BBC96E" w14:textId="50E60613" w:rsidR="001E49B0" w:rsidRDefault="001E49B0" w:rsidP="003D6EC2">
      <w:pPr>
        <w:pStyle w:val="CommentText"/>
        <w:numPr>
          <w:ilvl w:val="0"/>
          <w:numId w:val="9"/>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0C2B5FAC" w14:textId="051CC574" w:rsidR="001E49B0" w:rsidRDefault="001E49B0" w:rsidP="003D6EC2">
      <w:pPr>
        <w:pStyle w:val="CommentText"/>
        <w:numPr>
          <w:ilvl w:val="0"/>
          <w:numId w:val="9"/>
        </w:numPr>
      </w:pPr>
      <w:r>
        <w:t xml:space="preserve"> This means that a user may end up missing the bus since the RTI can become inaccurate during their travel from home to the bus stop, resulting in a much longer wait time. </w:t>
      </w:r>
    </w:p>
    <w:p w14:paraId="770213BC" w14:textId="77777777" w:rsidR="001E49B0" w:rsidRDefault="001E49B0" w:rsidP="003D6EC2">
      <w:pPr>
        <w:pStyle w:val="CommentText"/>
        <w:numPr>
          <w:ilvl w:val="0"/>
          <w:numId w:val="9"/>
        </w:numPr>
      </w:pPr>
      <w:r>
        <w:t xml:space="preserve"> Paradoxically, the use of RTI may increase waiting times based on the actual performance of the public transit system and the time required to travel to the designated stop. </w:t>
      </w:r>
    </w:p>
    <w:p w14:paraId="25BC13BA" w14:textId="77777777" w:rsidR="001E49B0" w:rsidRDefault="001E49B0" w:rsidP="003D6EC2">
      <w:pPr>
        <w:pStyle w:val="CommentText"/>
        <w:numPr>
          <w:ilvl w:val="0"/>
          <w:numId w:val="9"/>
        </w:numPr>
      </w:pPr>
      <w:r>
        <w:t xml:space="preserve"> In this paper, we examine the impacts of RTI on public transit users waiting time based on the empirical performance of a public transit system.</w:t>
      </w:r>
    </w:p>
    <w:p w14:paraId="3B4D86EF" w14:textId="5128BCF6" w:rsidR="001E49B0" w:rsidRDefault="001E49B0" w:rsidP="003D6EC2">
      <w:pPr>
        <w:pStyle w:val="CommentText"/>
        <w:numPr>
          <w:ilvl w:val="0"/>
          <w:numId w:val="9"/>
        </w:numPr>
      </w:pPr>
      <w:r>
        <w:t xml:space="preserve"> We compare several strategies for deciding when to leave home to travel to the designated stop, including strategies that both ignore and exploit RTI.</w:t>
      </w:r>
    </w:p>
    <w:p w14:paraId="283E59CA" w14:textId="77777777" w:rsidR="001E49B0" w:rsidRDefault="001E49B0" w:rsidP="003D6EC2">
      <w:pPr>
        <w:pStyle w:val="CommentText"/>
        <w:numPr>
          <w:ilvl w:val="0"/>
          <w:numId w:val="9"/>
        </w:numPr>
      </w:pPr>
      <w:r>
        <w:t xml:space="preserve"> We also show how the performance of these strategies vary with distance from public transit stops        </w:t>
      </w:r>
    </w:p>
  </w:comment>
  <w:comment w:id="27" w:author="Miller, Harvey J." w:date="2019-06-25T13:26:00Z" w:initials="MHJ">
    <w:p w14:paraId="7B07617D" w14:textId="77777777" w:rsidR="001E49B0" w:rsidRDefault="001E49B0">
      <w:pPr>
        <w:pStyle w:val="CommentText"/>
      </w:pPr>
      <w:r>
        <w:rPr>
          <w:rStyle w:val="CommentReference"/>
        </w:rPr>
        <w:annotationRef/>
      </w:r>
      <w:r>
        <w:t xml:space="preserve">Include “Reed 1995” only once in that sentence.  </w:t>
      </w:r>
    </w:p>
  </w:comment>
  <w:comment w:id="35" w:author="Miller, Harvey J." w:date="2019-06-25T13:27:00Z" w:initials="MHJ">
    <w:p w14:paraId="6533E0B5" w14:textId="77777777" w:rsidR="001E49B0" w:rsidRDefault="001E49B0">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127" w:author="Miller, Harvey J." w:date="2019-06-25T13:42:00Z" w:initials="MHJ">
    <w:p w14:paraId="124079F7" w14:textId="77777777" w:rsidR="001E49B0" w:rsidRPr="00342EA9" w:rsidRDefault="001E49B0" w:rsidP="00342EA9">
      <w:pPr>
        <w:pStyle w:val="CommentText"/>
      </w:pPr>
      <w:r>
        <w:rPr>
          <w:rStyle w:val="CommentReference"/>
        </w:rPr>
        <w:annotationRef/>
      </w:r>
      <w:r>
        <w:t>What happened to “</w:t>
      </w:r>
      <w:r w:rsidRPr="00342EA9">
        <w:t>aggregate-level econometric analysis</w:t>
      </w:r>
      <w:r>
        <w:t>”?</w:t>
      </w:r>
    </w:p>
  </w:comment>
  <w:comment w:id="399" w:author="Miller, Harvey J." w:date="2019-06-25T14:38:00Z" w:initials="MHJ">
    <w:p w14:paraId="6562AF6F" w14:textId="77777777" w:rsidR="001E49B0" w:rsidRDefault="001E49B0" w:rsidP="004C10CF">
      <w:pPr>
        <w:pStyle w:val="CommentText"/>
      </w:pPr>
      <w:r>
        <w:rPr>
          <w:rStyle w:val="CommentReference"/>
        </w:rPr>
        <w:annotationRef/>
      </w:r>
      <w:r>
        <w:t xml:space="preserve">I don’t understand why this section is not included with the PR strategy above.  </w:t>
      </w:r>
    </w:p>
  </w:comment>
  <w:comment w:id="639" w:author="Miller, Harvey J." w:date="2019-06-25T14:16:00Z" w:initials="MHJ">
    <w:p w14:paraId="4A2A46DE" w14:textId="1B3820B6" w:rsidR="001E49B0" w:rsidRDefault="001E49B0">
      <w:pPr>
        <w:pStyle w:val="CommentText"/>
      </w:pPr>
      <w:r>
        <w:rPr>
          <w:rStyle w:val="CommentReference"/>
        </w:rPr>
        <w:annotationRef/>
      </w:r>
      <w:r>
        <w:t>I think we can delete this section</w:t>
      </w:r>
    </w:p>
  </w:comment>
  <w:comment w:id="749" w:author="Miller, Harvey J." w:date="2019-06-25T14:22:00Z" w:initials="MHJ">
    <w:p w14:paraId="66F21BA5" w14:textId="5839E7D1" w:rsidR="001E49B0" w:rsidRDefault="001E49B0">
      <w:pPr>
        <w:pStyle w:val="CommentText"/>
      </w:pPr>
      <w:r>
        <w:rPr>
          <w:rStyle w:val="CommentReference"/>
        </w:rPr>
        <w:annotationRef/>
      </w:r>
      <w:r>
        <w:t>Need to define this better –  how do you calculate this?</w:t>
      </w:r>
    </w:p>
  </w:comment>
  <w:comment w:id="782" w:author="Miller, Harvey J." w:date="2019-06-25T14:38:00Z" w:initials="MHJ">
    <w:p w14:paraId="16587339" w14:textId="4C78119B" w:rsidR="001E49B0" w:rsidRDefault="001E49B0">
      <w:pPr>
        <w:pStyle w:val="CommentText"/>
      </w:pPr>
      <w:r>
        <w:rPr>
          <w:rStyle w:val="CommentReference"/>
        </w:rPr>
        <w:annotationRef/>
      </w:r>
      <w:r>
        <w:t xml:space="preserve">I don’t understand why this section is not included with the PR strategy above.  </w:t>
      </w:r>
    </w:p>
  </w:comment>
  <w:comment w:id="1035" w:author="Miller, Harvey J." w:date="2019-06-25T14:35:00Z" w:initials="MHJ">
    <w:p w14:paraId="0CEB4861" w14:textId="36C138E3" w:rsidR="001E49B0" w:rsidRDefault="001E49B0">
      <w:pPr>
        <w:pStyle w:val="CommentText"/>
      </w:pPr>
      <w:r>
        <w:rPr>
          <w:rStyle w:val="CommentReference"/>
        </w:rPr>
        <w:annotationRef/>
      </w:r>
      <w:r>
        <w:t>Can be deleted.</w:t>
      </w:r>
    </w:p>
  </w:comment>
  <w:comment w:id="1071" w:author="Miller, Harvey J." w:date="2019-06-25T14:55:00Z" w:initials="MHJ">
    <w:p w14:paraId="118B8A9A" w14:textId="2D5E6188" w:rsidR="001E49B0" w:rsidRDefault="001E49B0">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9F59C2" w15:done="0"/>
  <w15:commentEx w15:paraId="4AACD4DC" w15:done="0"/>
  <w15:commentEx w15:paraId="3E4334F4" w15:done="0"/>
  <w15:commentEx w15:paraId="283E59CA" w15:done="0"/>
  <w15:commentEx w15:paraId="7B07617D" w15:done="0"/>
  <w15:commentEx w15:paraId="6533E0B5" w15:done="0"/>
  <w15:commentEx w15:paraId="124079F7" w15:done="0"/>
  <w15:commentEx w15:paraId="6562AF6F" w15:done="0"/>
  <w15:commentEx w15:paraId="4A2A46DE" w15:done="0"/>
  <w15:commentEx w15:paraId="66F21BA5" w15:done="0"/>
  <w15:commentEx w15:paraId="16587339" w15:done="0"/>
  <w15:commentEx w15:paraId="0CEB4861" w15:done="0"/>
  <w15:commentEx w15:paraId="118B8A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9F59C2" w16cid:durableId="20BD0B5C"/>
  <w16cid:commentId w16cid:paraId="4AACD4DC" w16cid:durableId="20BD0B5D"/>
  <w16cid:commentId w16cid:paraId="3E4334F4" w16cid:durableId="20BD0B5E"/>
  <w16cid:commentId w16cid:paraId="283E59CA" w16cid:durableId="20BD0B5F"/>
  <w16cid:commentId w16cid:paraId="7B07617D" w16cid:durableId="20BD0B60"/>
  <w16cid:commentId w16cid:paraId="6533E0B5" w16cid:durableId="20BD0B61"/>
  <w16cid:commentId w16cid:paraId="124079F7" w16cid:durableId="20BD0B62"/>
  <w16cid:commentId w16cid:paraId="6562AF6F" w16cid:durableId="20E40ED6"/>
  <w16cid:commentId w16cid:paraId="4A2A46DE" w16cid:durableId="20BD0B63"/>
  <w16cid:commentId w16cid:paraId="66F21BA5" w16cid:durableId="20BD0B64"/>
  <w16cid:commentId w16cid:paraId="16587339" w16cid:durableId="20BD0B65"/>
  <w16cid:commentId w16cid:paraId="0CEB4861" w16cid:durableId="20BD0B66"/>
  <w16cid:commentId w16cid:paraId="118B8A9A" w16cid:durableId="20BD0B6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D3B4B9" w14:textId="77777777" w:rsidR="00EA5A35" w:rsidRDefault="00EA5A35" w:rsidP="00040DCA">
      <w:pPr>
        <w:spacing w:after="0" w:line="240" w:lineRule="auto"/>
      </w:pPr>
      <w:r>
        <w:separator/>
      </w:r>
    </w:p>
  </w:endnote>
  <w:endnote w:type="continuationSeparator" w:id="0">
    <w:p w14:paraId="20A7137D" w14:textId="77777777" w:rsidR="00EA5A35" w:rsidRDefault="00EA5A35"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27B3E9" w14:textId="77777777" w:rsidR="00EA5A35" w:rsidRDefault="00EA5A35" w:rsidP="00040DCA">
      <w:pPr>
        <w:spacing w:after="0" w:line="240" w:lineRule="auto"/>
      </w:pPr>
      <w:r>
        <w:separator/>
      </w:r>
    </w:p>
  </w:footnote>
  <w:footnote w:type="continuationSeparator" w:id="0">
    <w:p w14:paraId="13E0C365" w14:textId="77777777" w:rsidR="00EA5A35" w:rsidRDefault="00EA5A35"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1"/>
  </w:num>
  <w:num w:numId="4">
    <w:abstractNumId w:val="8"/>
  </w:num>
  <w:num w:numId="5">
    <w:abstractNumId w:val="4"/>
  </w:num>
  <w:num w:numId="6">
    <w:abstractNumId w:val="7"/>
  </w:num>
  <w:num w:numId="7">
    <w:abstractNumId w:val="4"/>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yu Liu">
    <w15:presenceInfo w15:providerId="Windows Live" w15:userId="3cff0f5b7d879135"/>
  </w15:person>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06A5"/>
    <w:rsid w:val="000211DD"/>
    <w:rsid w:val="0002281E"/>
    <w:rsid w:val="00024024"/>
    <w:rsid w:val="00024184"/>
    <w:rsid w:val="000242CC"/>
    <w:rsid w:val="000257F1"/>
    <w:rsid w:val="00030536"/>
    <w:rsid w:val="00030E52"/>
    <w:rsid w:val="00034B01"/>
    <w:rsid w:val="000355F1"/>
    <w:rsid w:val="000370A0"/>
    <w:rsid w:val="0003767A"/>
    <w:rsid w:val="0004083C"/>
    <w:rsid w:val="00040DCA"/>
    <w:rsid w:val="00041CD0"/>
    <w:rsid w:val="00045B8F"/>
    <w:rsid w:val="0004680C"/>
    <w:rsid w:val="0005050E"/>
    <w:rsid w:val="000507DB"/>
    <w:rsid w:val="000520AF"/>
    <w:rsid w:val="000528E1"/>
    <w:rsid w:val="00053864"/>
    <w:rsid w:val="00053A2D"/>
    <w:rsid w:val="00054AE4"/>
    <w:rsid w:val="00055180"/>
    <w:rsid w:val="0005552E"/>
    <w:rsid w:val="00057019"/>
    <w:rsid w:val="00061FE3"/>
    <w:rsid w:val="00062DC0"/>
    <w:rsid w:val="00062DD0"/>
    <w:rsid w:val="000709F0"/>
    <w:rsid w:val="00071939"/>
    <w:rsid w:val="00071B6F"/>
    <w:rsid w:val="0007259D"/>
    <w:rsid w:val="00073BC6"/>
    <w:rsid w:val="0007422B"/>
    <w:rsid w:val="00074925"/>
    <w:rsid w:val="000765BD"/>
    <w:rsid w:val="00077456"/>
    <w:rsid w:val="00080390"/>
    <w:rsid w:val="00081031"/>
    <w:rsid w:val="00081828"/>
    <w:rsid w:val="00082CDC"/>
    <w:rsid w:val="00082CE4"/>
    <w:rsid w:val="00082DF0"/>
    <w:rsid w:val="000830BB"/>
    <w:rsid w:val="0008374E"/>
    <w:rsid w:val="00084891"/>
    <w:rsid w:val="0008556D"/>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3FFB"/>
    <w:rsid w:val="000B6DFB"/>
    <w:rsid w:val="000B777A"/>
    <w:rsid w:val="000C0CD6"/>
    <w:rsid w:val="000C127D"/>
    <w:rsid w:val="000C2830"/>
    <w:rsid w:val="000C3AAD"/>
    <w:rsid w:val="000C488D"/>
    <w:rsid w:val="000C6134"/>
    <w:rsid w:val="000C62EA"/>
    <w:rsid w:val="000D013B"/>
    <w:rsid w:val="000D0D54"/>
    <w:rsid w:val="000D2608"/>
    <w:rsid w:val="000D420D"/>
    <w:rsid w:val="000D4CA6"/>
    <w:rsid w:val="000D5744"/>
    <w:rsid w:val="000D735B"/>
    <w:rsid w:val="000D73AF"/>
    <w:rsid w:val="000E00FC"/>
    <w:rsid w:val="000E099A"/>
    <w:rsid w:val="000E1209"/>
    <w:rsid w:val="000E15DA"/>
    <w:rsid w:val="000E25B7"/>
    <w:rsid w:val="000E4819"/>
    <w:rsid w:val="000E4AF6"/>
    <w:rsid w:val="000E55FE"/>
    <w:rsid w:val="000E5B82"/>
    <w:rsid w:val="000E6DB5"/>
    <w:rsid w:val="000E6EB1"/>
    <w:rsid w:val="000E775C"/>
    <w:rsid w:val="000F08E3"/>
    <w:rsid w:val="000F11C2"/>
    <w:rsid w:val="000F13A0"/>
    <w:rsid w:val="000F143E"/>
    <w:rsid w:val="000F1573"/>
    <w:rsid w:val="000F2BED"/>
    <w:rsid w:val="000F2E5E"/>
    <w:rsid w:val="000F41D5"/>
    <w:rsid w:val="000F44A8"/>
    <w:rsid w:val="000F69F9"/>
    <w:rsid w:val="000F7C56"/>
    <w:rsid w:val="001002CD"/>
    <w:rsid w:val="00101389"/>
    <w:rsid w:val="00101749"/>
    <w:rsid w:val="00101E85"/>
    <w:rsid w:val="00104EF8"/>
    <w:rsid w:val="00112458"/>
    <w:rsid w:val="00112AC7"/>
    <w:rsid w:val="00112C02"/>
    <w:rsid w:val="00113145"/>
    <w:rsid w:val="00113206"/>
    <w:rsid w:val="00114440"/>
    <w:rsid w:val="00114B9A"/>
    <w:rsid w:val="00114EBA"/>
    <w:rsid w:val="00114ECB"/>
    <w:rsid w:val="001168A7"/>
    <w:rsid w:val="00116C96"/>
    <w:rsid w:val="00117DB1"/>
    <w:rsid w:val="001208AA"/>
    <w:rsid w:val="00122EB8"/>
    <w:rsid w:val="00123604"/>
    <w:rsid w:val="00123726"/>
    <w:rsid w:val="0012396E"/>
    <w:rsid w:val="00123C06"/>
    <w:rsid w:val="00123D60"/>
    <w:rsid w:val="00123E0A"/>
    <w:rsid w:val="001261AF"/>
    <w:rsid w:val="001267BA"/>
    <w:rsid w:val="001270E2"/>
    <w:rsid w:val="00127A4C"/>
    <w:rsid w:val="001316D5"/>
    <w:rsid w:val="001332C8"/>
    <w:rsid w:val="0013500A"/>
    <w:rsid w:val="0013659A"/>
    <w:rsid w:val="00137C8C"/>
    <w:rsid w:val="00140F40"/>
    <w:rsid w:val="00141900"/>
    <w:rsid w:val="00142678"/>
    <w:rsid w:val="001430E4"/>
    <w:rsid w:val="00143FA4"/>
    <w:rsid w:val="00145636"/>
    <w:rsid w:val="00145994"/>
    <w:rsid w:val="0014602D"/>
    <w:rsid w:val="00146326"/>
    <w:rsid w:val="00150008"/>
    <w:rsid w:val="001505A7"/>
    <w:rsid w:val="001507A2"/>
    <w:rsid w:val="001530B0"/>
    <w:rsid w:val="00154270"/>
    <w:rsid w:val="00155A0D"/>
    <w:rsid w:val="0015700E"/>
    <w:rsid w:val="001603C7"/>
    <w:rsid w:val="00160B20"/>
    <w:rsid w:val="00162706"/>
    <w:rsid w:val="00163A01"/>
    <w:rsid w:val="00163EA2"/>
    <w:rsid w:val="00165187"/>
    <w:rsid w:val="00167B01"/>
    <w:rsid w:val="00167F83"/>
    <w:rsid w:val="001713FF"/>
    <w:rsid w:val="00171860"/>
    <w:rsid w:val="001727A2"/>
    <w:rsid w:val="00174CE4"/>
    <w:rsid w:val="00175076"/>
    <w:rsid w:val="00176AC4"/>
    <w:rsid w:val="001831FB"/>
    <w:rsid w:val="001835B4"/>
    <w:rsid w:val="00183F4F"/>
    <w:rsid w:val="0018441E"/>
    <w:rsid w:val="00184D7A"/>
    <w:rsid w:val="001853AD"/>
    <w:rsid w:val="00185FB9"/>
    <w:rsid w:val="00186BB8"/>
    <w:rsid w:val="001872A8"/>
    <w:rsid w:val="00187FB9"/>
    <w:rsid w:val="00191BFC"/>
    <w:rsid w:val="00191F86"/>
    <w:rsid w:val="001946EF"/>
    <w:rsid w:val="00194980"/>
    <w:rsid w:val="0019500F"/>
    <w:rsid w:val="0019529A"/>
    <w:rsid w:val="00195ED3"/>
    <w:rsid w:val="001961F2"/>
    <w:rsid w:val="00196A20"/>
    <w:rsid w:val="001A030E"/>
    <w:rsid w:val="001A0CB5"/>
    <w:rsid w:val="001A1178"/>
    <w:rsid w:val="001A120D"/>
    <w:rsid w:val="001A33B6"/>
    <w:rsid w:val="001A3EAA"/>
    <w:rsid w:val="001A4A8D"/>
    <w:rsid w:val="001A4E59"/>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3FD8"/>
    <w:rsid w:val="001C6AD6"/>
    <w:rsid w:val="001C6EAF"/>
    <w:rsid w:val="001C7F7C"/>
    <w:rsid w:val="001D223C"/>
    <w:rsid w:val="001D3973"/>
    <w:rsid w:val="001D3BAA"/>
    <w:rsid w:val="001D4C2E"/>
    <w:rsid w:val="001D5657"/>
    <w:rsid w:val="001D5707"/>
    <w:rsid w:val="001D604C"/>
    <w:rsid w:val="001D690C"/>
    <w:rsid w:val="001E0518"/>
    <w:rsid w:val="001E098D"/>
    <w:rsid w:val="001E160D"/>
    <w:rsid w:val="001E1FFE"/>
    <w:rsid w:val="001E25FB"/>
    <w:rsid w:val="001E49B0"/>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3E4B"/>
    <w:rsid w:val="0021563F"/>
    <w:rsid w:val="00217A85"/>
    <w:rsid w:val="00220C4B"/>
    <w:rsid w:val="00221A52"/>
    <w:rsid w:val="00221D2E"/>
    <w:rsid w:val="00222AE9"/>
    <w:rsid w:val="00223344"/>
    <w:rsid w:val="0022358E"/>
    <w:rsid w:val="00224299"/>
    <w:rsid w:val="00224FA3"/>
    <w:rsid w:val="0022545F"/>
    <w:rsid w:val="002256E4"/>
    <w:rsid w:val="00226BE2"/>
    <w:rsid w:val="00231159"/>
    <w:rsid w:val="002313F0"/>
    <w:rsid w:val="00232434"/>
    <w:rsid w:val="00233487"/>
    <w:rsid w:val="002368D8"/>
    <w:rsid w:val="00236BA0"/>
    <w:rsid w:val="00240E62"/>
    <w:rsid w:val="002411EE"/>
    <w:rsid w:val="00242178"/>
    <w:rsid w:val="002425C6"/>
    <w:rsid w:val="0024287E"/>
    <w:rsid w:val="0024345C"/>
    <w:rsid w:val="00244293"/>
    <w:rsid w:val="002452BD"/>
    <w:rsid w:val="002462D6"/>
    <w:rsid w:val="00246990"/>
    <w:rsid w:val="00247039"/>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2793"/>
    <w:rsid w:val="00273760"/>
    <w:rsid w:val="00273890"/>
    <w:rsid w:val="00274A25"/>
    <w:rsid w:val="00274CDA"/>
    <w:rsid w:val="00275C8E"/>
    <w:rsid w:val="00276112"/>
    <w:rsid w:val="00276A37"/>
    <w:rsid w:val="0028102F"/>
    <w:rsid w:val="00282525"/>
    <w:rsid w:val="002832AE"/>
    <w:rsid w:val="002854F5"/>
    <w:rsid w:val="0028681B"/>
    <w:rsid w:val="00286FCB"/>
    <w:rsid w:val="00286FFB"/>
    <w:rsid w:val="002872FF"/>
    <w:rsid w:val="002873EC"/>
    <w:rsid w:val="0028765D"/>
    <w:rsid w:val="00287675"/>
    <w:rsid w:val="00290BA5"/>
    <w:rsid w:val="00290EE7"/>
    <w:rsid w:val="0029194C"/>
    <w:rsid w:val="00292470"/>
    <w:rsid w:val="00292C89"/>
    <w:rsid w:val="00293175"/>
    <w:rsid w:val="00294188"/>
    <w:rsid w:val="00294232"/>
    <w:rsid w:val="00294E71"/>
    <w:rsid w:val="00295190"/>
    <w:rsid w:val="00295ADF"/>
    <w:rsid w:val="002A1B29"/>
    <w:rsid w:val="002A1C84"/>
    <w:rsid w:val="002A20A2"/>
    <w:rsid w:val="002A2AE3"/>
    <w:rsid w:val="002A2C71"/>
    <w:rsid w:val="002A32C0"/>
    <w:rsid w:val="002A337A"/>
    <w:rsid w:val="002A3C72"/>
    <w:rsid w:val="002A4544"/>
    <w:rsid w:val="002A666C"/>
    <w:rsid w:val="002A6C20"/>
    <w:rsid w:val="002B016B"/>
    <w:rsid w:val="002B061E"/>
    <w:rsid w:val="002B44DF"/>
    <w:rsid w:val="002B4DE9"/>
    <w:rsid w:val="002B53D4"/>
    <w:rsid w:val="002B7EBA"/>
    <w:rsid w:val="002C0260"/>
    <w:rsid w:val="002C12B3"/>
    <w:rsid w:val="002C2206"/>
    <w:rsid w:val="002C3D09"/>
    <w:rsid w:val="002C4540"/>
    <w:rsid w:val="002C7DA1"/>
    <w:rsid w:val="002C7ED6"/>
    <w:rsid w:val="002D0949"/>
    <w:rsid w:val="002D2087"/>
    <w:rsid w:val="002D29DE"/>
    <w:rsid w:val="002D4614"/>
    <w:rsid w:val="002D46D4"/>
    <w:rsid w:val="002D47C2"/>
    <w:rsid w:val="002D4955"/>
    <w:rsid w:val="002D5ED5"/>
    <w:rsid w:val="002D6A80"/>
    <w:rsid w:val="002D6D63"/>
    <w:rsid w:val="002D7992"/>
    <w:rsid w:val="002E0968"/>
    <w:rsid w:val="002E0AE0"/>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2BC5"/>
    <w:rsid w:val="003037B8"/>
    <w:rsid w:val="00305E2C"/>
    <w:rsid w:val="00307060"/>
    <w:rsid w:val="0031043F"/>
    <w:rsid w:val="003119BC"/>
    <w:rsid w:val="0031211A"/>
    <w:rsid w:val="00312DB7"/>
    <w:rsid w:val="00313522"/>
    <w:rsid w:val="003137E9"/>
    <w:rsid w:val="00313836"/>
    <w:rsid w:val="0031512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36F40"/>
    <w:rsid w:val="0034132A"/>
    <w:rsid w:val="003422B9"/>
    <w:rsid w:val="00342731"/>
    <w:rsid w:val="00342EA9"/>
    <w:rsid w:val="003431DE"/>
    <w:rsid w:val="00343F70"/>
    <w:rsid w:val="003447E6"/>
    <w:rsid w:val="00344802"/>
    <w:rsid w:val="003459AD"/>
    <w:rsid w:val="003473E7"/>
    <w:rsid w:val="00347666"/>
    <w:rsid w:val="00352DB3"/>
    <w:rsid w:val="0035306C"/>
    <w:rsid w:val="00353E12"/>
    <w:rsid w:val="0035400A"/>
    <w:rsid w:val="00354AAB"/>
    <w:rsid w:val="00354C4F"/>
    <w:rsid w:val="0035574C"/>
    <w:rsid w:val="00355751"/>
    <w:rsid w:val="00355A74"/>
    <w:rsid w:val="00356476"/>
    <w:rsid w:val="00356569"/>
    <w:rsid w:val="003574BB"/>
    <w:rsid w:val="00357B02"/>
    <w:rsid w:val="00357EF0"/>
    <w:rsid w:val="00360FC3"/>
    <w:rsid w:val="003624A3"/>
    <w:rsid w:val="00362AD5"/>
    <w:rsid w:val="00362E16"/>
    <w:rsid w:val="003636E9"/>
    <w:rsid w:val="0036451B"/>
    <w:rsid w:val="00364581"/>
    <w:rsid w:val="003651EB"/>
    <w:rsid w:val="00365B42"/>
    <w:rsid w:val="00370459"/>
    <w:rsid w:val="003707EF"/>
    <w:rsid w:val="00370CDF"/>
    <w:rsid w:val="00371153"/>
    <w:rsid w:val="0037164B"/>
    <w:rsid w:val="00371AF7"/>
    <w:rsid w:val="003726B8"/>
    <w:rsid w:val="003743D5"/>
    <w:rsid w:val="00375242"/>
    <w:rsid w:val="00375758"/>
    <w:rsid w:val="00376477"/>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1C55"/>
    <w:rsid w:val="003A39D0"/>
    <w:rsid w:val="003A3B63"/>
    <w:rsid w:val="003A3EA2"/>
    <w:rsid w:val="003A49C8"/>
    <w:rsid w:val="003A4EB0"/>
    <w:rsid w:val="003A6472"/>
    <w:rsid w:val="003A66D7"/>
    <w:rsid w:val="003A741C"/>
    <w:rsid w:val="003B062E"/>
    <w:rsid w:val="003B1545"/>
    <w:rsid w:val="003B1BEF"/>
    <w:rsid w:val="003B34E7"/>
    <w:rsid w:val="003B5E37"/>
    <w:rsid w:val="003B65C3"/>
    <w:rsid w:val="003B7ED3"/>
    <w:rsid w:val="003C1DDF"/>
    <w:rsid w:val="003C24E0"/>
    <w:rsid w:val="003C25BB"/>
    <w:rsid w:val="003C26A4"/>
    <w:rsid w:val="003C498F"/>
    <w:rsid w:val="003C4A97"/>
    <w:rsid w:val="003C556B"/>
    <w:rsid w:val="003C5B71"/>
    <w:rsid w:val="003C5D87"/>
    <w:rsid w:val="003D2059"/>
    <w:rsid w:val="003D3529"/>
    <w:rsid w:val="003D3599"/>
    <w:rsid w:val="003D40FA"/>
    <w:rsid w:val="003D4CAD"/>
    <w:rsid w:val="003D5745"/>
    <w:rsid w:val="003D62AA"/>
    <w:rsid w:val="003D69A7"/>
    <w:rsid w:val="003D6EC2"/>
    <w:rsid w:val="003D742E"/>
    <w:rsid w:val="003D7A56"/>
    <w:rsid w:val="003E0893"/>
    <w:rsid w:val="003E3D5E"/>
    <w:rsid w:val="003E4270"/>
    <w:rsid w:val="003E4A16"/>
    <w:rsid w:val="003E66E6"/>
    <w:rsid w:val="003F1009"/>
    <w:rsid w:val="003F1B20"/>
    <w:rsid w:val="003F2682"/>
    <w:rsid w:val="003F3700"/>
    <w:rsid w:val="003F59F2"/>
    <w:rsid w:val="003F5EDB"/>
    <w:rsid w:val="003F6634"/>
    <w:rsid w:val="003F6F15"/>
    <w:rsid w:val="003F7E59"/>
    <w:rsid w:val="00400313"/>
    <w:rsid w:val="00400E0D"/>
    <w:rsid w:val="00401E36"/>
    <w:rsid w:val="0040333B"/>
    <w:rsid w:val="00403E87"/>
    <w:rsid w:val="00404759"/>
    <w:rsid w:val="00404897"/>
    <w:rsid w:val="00404E84"/>
    <w:rsid w:val="00405737"/>
    <w:rsid w:val="0040781F"/>
    <w:rsid w:val="00410A87"/>
    <w:rsid w:val="00411510"/>
    <w:rsid w:val="0041241B"/>
    <w:rsid w:val="00412BF6"/>
    <w:rsid w:val="00412C08"/>
    <w:rsid w:val="00416B9D"/>
    <w:rsid w:val="004174A4"/>
    <w:rsid w:val="004205B0"/>
    <w:rsid w:val="004206FF"/>
    <w:rsid w:val="00420B06"/>
    <w:rsid w:val="00420C5A"/>
    <w:rsid w:val="00421659"/>
    <w:rsid w:val="004224F2"/>
    <w:rsid w:val="00422F53"/>
    <w:rsid w:val="00423839"/>
    <w:rsid w:val="00424255"/>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53A"/>
    <w:rsid w:val="00440726"/>
    <w:rsid w:val="00440824"/>
    <w:rsid w:val="004415E5"/>
    <w:rsid w:val="00442C4A"/>
    <w:rsid w:val="004430FF"/>
    <w:rsid w:val="0044487C"/>
    <w:rsid w:val="00444A9B"/>
    <w:rsid w:val="0044609A"/>
    <w:rsid w:val="004464DF"/>
    <w:rsid w:val="00450994"/>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2F04"/>
    <w:rsid w:val="00476662"/>
    <w:rsid w:val="004802C2"/>
    <w:rsid w:val="00481A8E"/>
    <w:rsid w:val="00481CD5"/>
    <w:rsid w:val="00481EED"/>
    <w:rsid w:val="00481F9E"/>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97FD9"/>
    <w:rsid w:val="004A009B"/>
    <w:rsid w:val="004A0865"/>
    <w:rsid w:val="004A0F65"/>
    <w:rsid w:val="004A24B7"/>
    <w:rsid w:val="004A3D2C"/>
    <w:rsid w:val="004A696F"/>
    <w:rsid w:val="004A69E1"/>
    <w:rsid w:val="004B0BD5"/>
    <w:rsid w:val="004B13D4"/>
    <w:rsid w:val="004B14B9"/>
    <w:rsid w:val="004B3BCD"/>
    <w:rsid w:val="004B51E4"/>
    <w:rsid w:val="004B6E9F"/>
    <w:rsid w:val="004B7692"/>
    <w:rsid w:val="004B7760"/>
    <w:rsid w:val="004C0CFD"/>
    <w:rsid w:val="004C10CF"/>
    <w:rsid w:val="004C14D4"/>
    <w:rsid w:val="004C1586"/>
    <w:rsid w:val="004C1957"/>
    <w:rsid w:val="004C1FFB"/>
    <w:rsid w:val="004C2D47"/>
    <w:rsid w:val="004C4082"/>
    <w:rsid w:val="004C4D2A"/>
    <w:rsid w:val="004C65DA"/>
    <w:rsid w:val="004C666C"/>
    <w:rsid w:val="004C703A"/>
    <w:rsid w:val="004C7A4D"/>
    <w:rsid w:val="004D105C"/>
    <w:rsid w:val="004D1B2E"/>
    <w:rsid w:val="004D1C6F"/>
    <w:rsid w:val="004D1D9B"/>
    <w:rsid w:val="004D1F5E"/>
    <w:rsid w:val="004D26C4"/>
    <w:rsid w:val="004D3218"/>
    <w:rsid w:val="004D626D"/>
    <w:rsid w:val="004D6F81"/>
    <w:rsid w:val="004D7616"/>
    <w:rsid w:val="004E006E"/>
    <w:rsid w:val="004E00DA"/>
    <w:rsid w:val="004E18A7"/>
    <w:rsid w:val="004E1D60"/>
    <w:rsid w:val="004E34E6"/>
    <w:rsid w:val="004E393B"/>
    <w:rsid w:val="004E3C78"/>
    <w:rsid w:val="004E4A58"/>
    <w:rsid w:val="004E5C3A"/>
    <w:rsid w:val="004F07BC"/>
    <w:rsid w:val="004F3525"/>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36F1"/>
    <w:rsid w:val="00504785"/>
    <w:rsid w:val="00504E86"/>
    <w:rsid w:val="00505F19"/>
    <w:rsid w:val="0050727B"/>
    <w:rsid w:val="0051080C"/>
    <w:rsid w:val="00510A29"/>
    <w:rsid w:val="005114C9"/>
    <w:rsid w:val="0051359A"/>
    <w:rsid w:val="0051473D"/>
    <w:rsid w:val="0051475C"/>
    <w:rsid w:val="0051476B"/>
    <w:rsid w:val="00514BAE"/>
    <w:rsid w:val="00514F51"/>
    <w:rsid w:val="00515896"/>
    <w:rsid w:val="00517402"/>
    <w:rsid w:val="005203AB"/>
    <w:rsid w:val="00521F4E"/>
    <w:rsid w:val="00523434"/>
    <w:rsid w:val="0052353E"/>
    <w:rsid w:val="005238B9"/>
    <w:rsid w:val="00523910"/>
    <w:rsid w:val="00523BCA"/>
    <w:rsid w:val="00523C24"/>
    <w:rsid w:val="00524477"/>
    <w:rsid w:val="005258E3"/>
    <w:rsid w:val="005260EE"/>
    <w:rsid w:val="00526495"/>
    <w:rsid w:val="00527134"/>
    <w:rsid w:val="0052713B"/>
    <w:rsid w:val="00527246"/>
    <w:rsid w:val="00530F1F"/>
    <w:rsid w:val="00531C6C"/>
    <w:rsid w:val="005333E6"/>
    <w:rsid w:val="00533A0D"/>
    <w:rsid w:val="00533CAB"/>
    <w:rsid w:val="005352A0"/>
    <w:rsid w:val="00535A14"/>
    <w:rsid w:val="00535B25"/>
    <w:rsid w:val="00536183"/>
    <w:rsid w:val="005364CA"/>
    <w:rsid w:val="005368DF"/>
    <w:rsid w:val="00537945"/>
    <w:rsid w:val="00537BBF"/>
    <w:rsid w:val="005406CF"/>
    <w:rsid w:val="005409A1"/>
    <w:rsid w:val="0054135E"/>
    <w:rsid w:val="00541566"/>
    <w:rsid w:val="00541900"/>
    <w:rsid w:val="00543183"/>
    <w:rsid w:val="0054361B"/>
    <w:rsid w:val="005440A6"/>
    <w:rsid w:val="00545AC3"/>
    <w:rsid w:val="00546611"/>
    <w:rsid w:val="00546AD9"/>
    <w:rsid w:val="00547107"/>
    <w:rsid w:val="00547D3E"/>
    <w:rsid w:val="005512E5"/>
    <w:rsid w:val="0055143A"/>
    <w:rsid w:val="00552336"/>
    <w:rsid w:val="005548F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36EB"/>
    <w:rsid w:val="0058560D"/>
    <w:rsid w:val="00585929"/>
    <w:rsid w:val="00585A4C"/>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968"/>
    <w:rsid w:val="005A1A39"/>
    <w:rsid w:val="005A37FB"/>
    <w:rsid w:val="005A5426"/>
    <w:rsid w:val="005A5C46"/>
    <w:rsid w:val="005A5CBE"/>
    <w:rsid w:val="005A730C"/>
    <w:rsid w:val="005A7D71"/>
    <w:rsid w:val="005B0120"/>
    <w:rsid w:val="005B16AD"/>
    <w:rsid w:val="005B1859"/>
    <w:rsid w:val="005B1B6F"/>
    <w:rsid w:val="005B4F62"/>
    <w:rsid w:val="005B534C"/>
    <w:rsid w:val="005B5472"/>
    <w:rsid w:val="005B63FD"/>
    <w:rsid w:val="005B7FD8"/>
    <w:rsid w:val="005C1683"/>
    <w:rsid w:val="005C1F68"/>
    <w:rsid w:val="005C2F4A"/>
    <w:rsid w:val="005C676C"/>
    <w:rsid w:val="005C702C"/>
    <w:rsid w:val="005C75B9"/>
    <w:rsid w:val="005C7929"/>
    <w:rsid w:val="005D02F8"/>
    <w:rsid w:val="005D076A"/>
    <w:rsid w:val="005D0F83"/>
    <w:rsid w:val="005D1A18"/>
    <w:rsid w:val="005D2558"/>
    <w:rsid w:val="005D2E7F"/>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31FF"/>
    <w:rsid w:val="005F4609"/>
    <w:rsid w:val="005F5E21"/>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17FD1"/>
    <w:rsid w:val="006224F1"/>
    <w:rsid w:val="00622820"/>
    <w:rsid w:val="00622AE1"/>
    <w:rsid w:val="0062450D"/>
    <w:rsid w:val="00624F63"/>
    <w:rsid w:val="00625A9E"/>
    <w:rsid w:val="006268D4"/>
    <w:rsid w:val="00626D8E"/>
    <w:rsid w:val="006307C5"/>
    <w:rsid w:val="00630DD4"/>
    <w:rsid w:val="006317C4"/>
    <w:rsid w:val="0063259E"/>
    <w:rsid w:val="00632E83"/>
    <w:rsid w:val="0063326D"/>
    <w:rsid w:val="00633341"/>
    <w:rsid w:val="00633CD8"/>
    <w:rsid w:val="00634F41"/>
    <w:rsid w:val="00635BD6"/>
    <w:rsid w:val="00635FBC"/>
    <w:rsid w:val="00640C78"/>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2C34"/>
    <w:rsid w:val="0067382E"/>
    <w:rsid w:val="0067441D"/>
    <w:rsid w:val="006747ED"/>
    <w:rsid w:val="00675FC0"/>
    <w:rsid w:val="00676988"/>
    <w:rsid w:val="00680822"/>
    <w:rsid w:val="00681BA8"/>
    <w:rsid w:val="00682FEA"/>
    <w:rsid w:val="006839C0"/>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A5C4B"/>
    <w:rsid w:val="006B0FCD"/>
    <w:rsid w:val="006B14B7"/>
    <w:rsid w:val="006B2866"/>
    <w:rsid w:val="006B40E3"/>
    <w:rsid w:val="006B482A"/>
    <w:rsid w:val="006B4C23"/>
    <w:rsid w:val="006B5592"/>
    <w:rsid w:val="006B65EB"/>
    <w:rsid w:val="006C0FD6"/>
    <w:rsid w:val="006C1014"/>
    <w:rsid w:val="006C25C1"/>
    <w:rsid w:val="006C311F"/>
    <w:rsid w:val="006C33F6"/>
    <w:rsid w:val="006C504D"/>
    <w:rsid w:val="006C566E"/>
    <w:rsid w:val="006C62AE"/>
    <w:rsid w:val="006C6634"/>
    <w:rsid w:val="006C68C7"/>
    <w:rsid w:val="006C6BD2"/>
    <w:rsid w:val="006C7827"/>
    <w:rsid w:val="006D07F4"/>
    <w:rsid w:val="006D08E3"/>
    <w:rsid w:val="006D0D55"/>
    <w:rsid w:val="006D1027"/>
    <w:rsid w:val="006D4823"/>
    <w:rsid w:val="006D4AF1"/>
    <w:rsid w:val="006D54A5"/>
    <w:rsid w:val="006D691E"/>
    <w:rsid w:val="006E0AFA"/>
    <w:rsid w:val="006E112A"/>
    <w:rsid w:val="006E1BC6"/>
    <w:rsid w:val="006E2354"/>
    <w:rsid w:val="006E26DD"/>
    <w:rsid w:val="006E2F6F"/>
    <w:rsid w:val="006E5659"/>
    <w:rsid w:val="006E5919"/>
    <w:rsid w:val="006E6DBC"/>
    <w:rsid w:val="006E7D88"/>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2CC8"/>
    <w:rsid w:val="0071391D"/>
    <w:rsid w:val="007161DD"/>
    <w:rsid w:val="00716E8A"/>
    <w:rsid w:val="00716EB7"/>
    <w:rsid w:val="00717F3C"/>
    <w:rsid w:val="00720799"/>
    <w:rsid w:val="00722C7F"/>
    <w:rsid w:val="0072599F"/>
    <w:rsid w:val="00726C3C"/>
    <w:rsid w:val="00727012"/>
    <w:rsid w:val="0072729F"/>
    <w:rsid w:val="00730054"/>
    <w:rsid w:val="007303AF"/>
    <w:rsid w:val="007305AF"/>
    <w:rsid w:val="0073108B"/>
    <w:rsid w:val="007319AD"/>
    <w:rsid w:val="00731B7F"/>
    <w:rsid w:val="0073243D"/>
    <w:rsid w:val="00732CBC"/>
    <w:rsid w:val="00732DBE"/>
    <w:rsid w:val="007332EA"/>
    <w:rsid w:val="00736A67"/>
    <w:rsid w:val="0073766A"/>
    <w:rsid w:val="00737A47"/>
    <w:rsid w:val="0074136F"/>
    <w:rsid w:val="007419DC"/>
    <w:rsid w:val="00741D94"/>
    <w:rsid w:val="00741D9B"/>
    <w:rsid w:val="00741EE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681B"/>
    <w:rsid w:val="00767EE2"/>
    <w:rsid w:val="0077143A"/>
    <w:rsid w:val="00772943"/>
    <w:rsid w:val="00774076"/>
    <w:rsid w:val="00774630"/>
    <w:rsid w:val="00774834"/>
    <w:rsid w:val="00775E24"/>
    <w:rsid w:val="00777606"/>
    <w:rsid w:val="00780868"/>
    <w:rsid w:val="00781385"/>
    <w:rsid w:val="00783EEF"/>
    <w:rsid w:val="0078480E"/>
    <w:rsid w:val="007855A9"/>
    <w:rsid w:val="00786B56"/>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A76BD"/>
    <w:rsid w:val="007B0C5C"/>
    <w:rsid w:val="007B0DB3"/>
    <w:rsid w:val="007B1F21"/>
    <w:rsid w:val="007B2430"/>
    <w:rsid w:val="007B2A97"/>
    <w:rsid w:val="007B3C00"/>
    <w:rsid w:val="007B43E9"/>
    <w:rsid w:val="007B51A0"/>
    <w:rsid w:val="007B5D15"/>
    <w:rsid w:val="007B6E6A"/>
    <w:rsid w:val="007B7BDC"/>
    <w:rsid w:val="007C0853"/>
    <w:rsid w:val="007C2A3A"/>
    <w:rsid w:val="007C3F9E"/>
    <w:rsid w:val="007C5108"/>
    <w:rsid w:val="007C6150"/>
    <w:rsid w:val="007C65AE"/>
    <w:rsid w:val="007C7567"/>
    <w:rsid w:val="007C76B2"/>
    <w:rsid w:val="007C79D0"/>
    <w:rsid w:val="007D0EA2"/>
    <w:rsid w:val="007D1B3A"/>
    <w:rsid w:val="007D1E22"/>
    <w:rsid w:val="007D21B9"/>
    <w:rsid w:val="007D23FD"/>
    <w:rsid w:val="007D2B24"/>
    <w:rsid w:val="007D2BF8"/>
    <w:rsid w:val="007D2C0C"/>
    <w:rsid w:val="007D313D"/>
    <w:rsid w:val="007D3593"/>
    <w:rsid w:val="007D3AD9"/>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5590"/>
    <w:rsid w:val="007F6638"/>
    <w:rsid w:val="007F7155"/>
    <w:rsid w:val="007F715E"/>
    <w:rsid w:val="007F73DC"/>
    <w:rsid w:val="00800A56"/>
    <w:rsid w:val="008013CC"/>
    <w:rsid w:val="00802131"/>
    <w:rsid w:val="00803C47"/>
    <w:rsid w:val="00803FA9"/>
    <w:rsid w:val="008059BA"/>
    <w:rsid w:val="00805E6F"/>
    <w:rsid w:val="00806396"/>
    <w:rsid w:val="00806DDF"/>
    <w:rsid w:val="008072C2"/>
    <w:rsid w:val="00807A6D"/>
    <w:rsid w:val="00810A12"/>
    <w:rsid w:val="00813EF7"/>
    <w:rsid w:val="00814A11"/>
    <w:rsid w:val="00815004"/>
    <w:rsid w:val="00815B05"/>
    <w:rsid w:val="00816E73"/>
    <w:rsid w:val="008170D4"/>
    <w:rsid w:val="008175DE"/>
    <w:rsid w:val="00820AC4"/>
    <w:rsid w:val="008211D4"/>
    <w:rsid w:val="008225AD"/>
    <w:rsid w:val="00822C85"/>
    <w:rsid w:val="00823870"/>
    <w:rsid w:val="0082480A"/>
    <w:rsid w:val="008248D4"/>
    <w:rsid w:val="008261B0"/>
    <w:rsid w:val="00826A10"/>
    <w:rsid w:val="00826DE8"/>
    <w:rsid w:val="00827752"/>
    <w:rsid w:val="00827DA2"/>
    <w:rsid w:val="008324F1"/>
    <w:rsid w:val="00832B43"/>
    <w:rsid w:val="00833112"/>
    <w:rsid w:val="00835382"/>
    <w:rsid w:val="00835D61"/>
    <w:rsid w:val="00836AB8"/>
    <w:rsid w:val="008420E5"/>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61AC"/>
    <w:rsid w:val="008670F6"/>
    <w:rsid w:val="00867EE7"/>
    <w:rsid w:val="008702A0"/>
    <w:rsid w:val="00870423"/>
    <w:rsid w:val="0087215D"/>
    <w:rsid w:val="0087363F"/>
    <w:rsid w:val="00874359"/>
    <w:rsid w:val="00874490"/>
    <w:rsid w:val="00874525"/>
    <w:rsid w:val="00874FD7"/>
    <w:rsid w:val="00875601"/>
    <w:rsid w:val="0087567F"/>
    <w:rsid w:val="00875989"/>
    <w:rsid w:val="00876019"/>
    <w:rsid w:val="008761CC"/>
    <w:rsid w:val="00876A85"/>
    <w:rsid w:val="008814DF"/>
    <w:rsid w:val="00881B39"/>
    <w:rsid w:val="00881C5A"/>
    <w:rsid w:val="00882478"/>
    <w:rsid w:val="0088311F"/>
    <w:rsid w:val="00884679"/>
    <w:rsid w:val="00884D6C"/>
    <w:rsid w:val="00885372"/>
    <w:rsid w:val="00885DE0"/>
    <w:rsid w:val="00885EFD"/>
    <w:rsid w:val="00887026"/>
    <w:rsid w:val="00887940"/>
    <w:rsid w:val="00887D14"/>
    <w:rsid w:val="00890BED"/>
    <w:rsid w:val="00890D97"/>
    <w:rsid w:val="00890DDF"/>
    <w:rsid w:val="008912E0"/>
    <w:rsid w:val="008948DD"/>
    <w:rsid w:val="00894F0A"/>
    <w:rsid w:val="00895184"/>
    <w:rsid w:val="00897A09"/>
    <w:rsid w:val="008A0557"/>
    <w:rsid w:val="008A0CFC"/>
    <w:rsid w:val="008A1F21"/>
    <w:rsid w:val="008A2E18"/>
    <w:rsid w:val="008A30BD"/>
    <w:rsid w:val="008A3658"/>
    <w:rsid w:val="008A4CCF"/>
    <w:rsid w:val="008A58E1"/>
    <w:rsid w:val="008A5D8D"/>
    <w:rsid w:val="008A6DCE"/>
    <w:rsid w:val="008B18CD"/>
    <w:rsid w:val="008B5E7F"/>
    <w:rsid w:val="008C2681"/>
    <w:rsid w:val="008C3339"/>
    <w:rsid w:val="008C366E"/>
    <w:rsid w:val="008C37FB"/>
    <w:rsid w:val="008C7384"/>
    <w:rsid w:val="008C7D74"/>
    <w:rsid w:val="008D08F7"/>
    <w:rsid w:val="008D2705"/>
    <w:rsid w:val="008D5559"/>
    <w:rsid w:val="008E1088"/>
    <w:rsid w:val="008E1863"/>
    <w:rsid w:val="008E25CD"/>
    <w:rsid w:val="008E26AA"/>
    <w:rsid w:val="008E33A5"/>
    <w:rsid w:val="008E4D59"/>
    <w:rsid w:val="008E6BBB"/>
    <w:rsid w:val="008E7765"/>
    <w:rsid w:val="008E7AF7"/>
    <w:rsid w:val="008E7B75"/>
    <w:rsid w:val="008F0055"/>
    <w:rsid w:val="008F190F"/>
    <w:rsid w:val="008F1962"/>
    <w:rsid w:val="008F2229"/>
    <w:rsid w:val="008F2D44"/>
    <w:rsid w:val="008F357E"/>
    <w:rsid w:val="008F7680"/>
    <w:rsid w:val="008F7AB1"/>
    <w:rsid w:val="00900761"/>
    <w:rsid w:val="00900C3A"/>
    <w:rsid w:val="00906A36"/>
    <w:rsid w:val="009109DF"/>
    <w:rsid w:val="0091247F"/>
    <w:rsid w:val="00913F3E"/>
    <w:rsid w:val="00913FF5"/>
    <w:rsid w:val="00914CFD"/>
    <w:rsid w:val="0091565B"/>
    <w:rsid w:val="00915F09"/>
    <w:rsid w:val="00916DC9"/>
    <w:rsid w:val="00917313"/>
    <w:rsid w:val="009201C0"/>
    <w:rsid w:val="00920616"/>
    <w:rsid w:val="00920ED5"/>
    <w:rsid w:val="00921802"/>
    <w:rsid w:val="00922929"/>
    <w:rsid w:val="009262CA"/>
    <w:rsid w:val="00926C06"/>
    <w:rsid w:val="00926DA8"/>
    <w:rsid w:val="00930890"/>
    <w:rsid w:val="00930C11"/>
    <w:rsid w:val="00930E94"/>
    <w:rsid w:val="0093165F"/>
    <w:rsid w:val="00933C7D"/>
    <w:rsid w:val="009358CC"/>
    <w:rsid w:val="00936256"/>
    <w:rsid w:val="00940333"/>
    <w:rsid w:val="009405BF"/>
    <w:rsid w:val="0094064E"/>
    <w:rsid w:val="00940ED6"/>
    <w:rsid w:val="00941AB2"/>
    <w:rsid w:val="00941B14"/>
    <w:rsid w:val="0094263D"/>
    <w:rsid w:val="009437EA"/>
    <w:rsid w:val="00943A05"/>
    <w:rsid w:val="00943D62"/>
    <w:rsid w:val="00944611"/>
    <w:rsid w:val="009506BF"/>
    <w:rsid w:val="00950E42"/>
    <w:rsid w:val="00952132"/>
    <w:rsid w:val="00952893"/>
    <w:rsid w:val="009530A3"/>
    <w:rsid w:val="009532C7"/>
    <w:rsid w:val="00953EE2"/>
    <w:rsid w:val="00954587"/>
    <w:rsid w:val="00954D69"/>
    <w:rsid w:val="00954FBA"/>
    <w:rsid w:val="00955F1E"/>
    <w:rsid w:val="00956F52"/>
    <w:rsid w:val="009613FA"/>
    <w:rsid w:val="00961A24"/>
    <w:rsid w:val="00965309"/>
    <w:rsid w:val="0096534A"/>
    <w:rsid w:val="00966E4D"/>
    <w:rsid w:val="00966FFE"/>
    <w:rsid w:val="00967F0D"/>
    <w:rsid w:val="00972251"/>
    <w:rsid w:val="00974A85"/>
    <w:rsid w:val="00974C56"/>
    <w:rsid w:val="00975F40"/>
    <w:rsid w:val="00976980"/>
    <w:rsid w:val="00981781"/>
    <w:rsid w:val="0098258A"/>
    <w:rsid w:val="00982D40"/>
    <w:rsid w:val="00982EC7"/>
    <w:rsid w:val="00983692"/>
    <w:rsid w:val="00983ADC"/>
    <w:rsid w:val="009853DD"/>
    <w:rsid w:val="00985A33"/>
    <w:rsid w:val="00985FE6"/>
    <w:rsid w:val="00986C70"/>
    <w:rsid w:val="00986D2D"/>
    <w:rsid w:val="00987D21"/>
    <w:rsid w:val="00990E41"/>
    <w:rsid w:val="00990F3A"/>
    <w:rsid w:val="009916C3"/>
    <w:rsid w:val="00991D3D"/>
    <w:rsid w:val="00992CA2"/>
    <w:rsid w:val="00993A54"/>
    <w:rsid w:val="00993F0F"/>
    <w:rsid w:val="00993F69"/>
    <w:rsid w:val="00994953"/>
    <w:rsid w:val="009950FD"/>
    <w:rsid w:val="0099602B"/>
    <w:rsid w:val="009962E4"/>
    <w:rsid w:val="00997A33"/>
    <w:rsid w:val="00997C3C"/>
    <w:rsid w:val="00997E21"/>
    <w:rsid w:val="00997E24"/>
    <w:rsid w:val="009A1054"/>
    <w:rsid w:val="009A1B16"/>
    <w:rsid w:val="009A1C26"/>
    <w:rsid w:val="009A1E64"/>
    <w:rsid w:val="009A2161"/>
    <w:rsid w:val="009A2334"/>
    <w:rsid w:val="009A27AD"/>
    <w:rsid w:val="009A4FA9"/>
    <w:rsid w:val="009A559A"/>
    <w:rsid w:val="009A6062"/>
    <w:rsid w:val="009A729C"/>
    <w:rsid w:val="009B210F"/>
    <w:rsid w:val="009B2674"/>
    <w:rsid w:val="009B3101"/>
    <w:rsid w:val="009B32B2"/>
    <w:rsid w:val="009B3CFA"/>
    <w:rsid w:val="009B3D4E"/>
    <w:rsid w:val="009B5263"/>
    <w:rsid w:val="009B57EF"/>
    <w:rsid w:val="009C070C"/>
    <w:rsid w:val="009C09C5"/>
    <w:rsid w:val="009C27BF"/>
    <w:rsid w:val="009C3AD3"/>
    <w:rsid w:val="009C526E"/>
    <w:rsid w:val="009C5C91"/>
    <w:rsid w:val="009C5D72"/>
    <w:rsid w:val="009C76A4"/>
    <w:rsid w:val="009C7835"/>
    <w:rsid w:val="009C792E"/>
    <w:rsid w:val="009D056B"/>
    <w:rsid w:val="009D0B97"/>
    <w:rsid w:val="009D0E14"/>
    <w:rsid w:val="009D213E"/>
    <w:rsid w:val="009D451A"/>
    <w:rsid w:val="009D4611"/>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870"/>
    <w:rsid w:val="009F7978"/>
    <w:rsid w:val="00A013C7"/>
    <w:rsid w:val="00A014D5"/>
    <w:rsid w:val="00A01C09"/>
    <w:rsid w:val="00A022B3"/>
    <w:rsid w:val="00A033A7"/>
    <w:rsid w:val="00A05D54"/>
    <w:rsid w:val="00A130EA"/>
    <w:rsid w:val="00A15395"/>
    <w:rsid w:val="00A156A6"/>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27F00"/>
    <w:rsid w:val="00A313EB"/>
    <w:rsid w:val="00A31441"/>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4776B"/>
    <w:rsid w:val="00A526C0"/>
    <w:rsid w:val="00A52C2B"/>
    <w:rsid w:val="00A53143"/>
    <w:rsid w:val="00A54887"/>
    <w:rsid w:val="00A556C1"/>
    <w:rsid w:val="00A5610C"/>
    <w:rsid w:val="00A57C03"/>
    <w:rsid w:val="00A57F7C"/>
    <w:rsid w:val="00A57FA1"/>
    <w:rsid w:val="00A61FE8"/>
    <w:rsid w:val="00A628D6"/>
    <w:rsid w:val="00A63117"/>
    <w:rsid w:val="00A634BB"/>
    <w:rsid w:val="00A646C0"/>
    <w:rsid w:val="00A64AFB"/>
    <w:rsid w:val="00A673AC"/>
    <w:rsid w:val="00A67AEE"/>
    <w:rsid w:val="00A70D78"/>
    <w:rsid w:val="00A7218D"/>
    <w:rsid w:val="00A72CCC"/>
    <w:rsid w:val="00A73093"/>
    <w:rsid w:val="00A737FD"/>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2097"/>
    <w:rsid w:val="00AA30EE"/>
    <w:rsid w:val="00AA6ED9"/>
    <w:rsid w:val="00AA701D"/>
    <w:rsid w:val="00AB2E71"/>
    <w:rsid w:val="00AB41F9"/>
    <w:rsid w:val="00AB442C"/>
    <w:rsid w:val="00AB4885"/>
    <w:rsid w:val="00AB493B"/>
    <w:rsid w:val="00AB4C2B"/>
    <w:rsid w:val="00AB4F43"/>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4703"/>
    <w:rsid w:val="00AD56DE"/>
    <w:rsid w:val="00AD5FCE"/>
    <w:rsid w:val="00AE08AF"/>
    <w:rsid w:val="00AE2534"/>
    <w:rsid w:val="00AE31C1"/>
    <w:rsid w:val="00AE3580"/>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06CE0"/>
    <w:rsid w:val="00B10049"/>
    <w:rsid w:val="00B101F5"/>
    <w:rsid w:val="00B10617"/>
    <w:rsid w:val="00B10861"/>
    <w:rsid w:val="00B13873"/>
    <w:rsid w:val="00B13FCB"/>
    <w:rsid w:val="00B15D14"/>
    <w:rsid w:val="00B1720F"/>
    <w:rsid w:val="00B1770C"/>
    <w:rsid w:val="00B208F3"/>
    <w:rsid w:val="00B21157"/>
    <w:rsid w:val="00B22C71"/>
    <w:rsid w:val="00B22FD1"/>
    <w:rsid w:val="00B236C8"/>
    <w:rsid w:val="00B239C5"/>
    <w:rsid w:val="00B24265"/>
    <w:rsid w:val="00B26F98"/>
    <w:rsid w:val="00B27F4F"/>
    <w:rsid w:val="00B31F3C"/>
    <w:rsid w:val="00B3259F"/>
    <w:rsid w:val="00B3363E"/>
    <w:rsid w:val="00B338F3"/>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5A04"/>
    <w:rsid w:val="00B46565"/>
    <w:rsid w:val="00B466A4"/>
    <w:rsid w:val="00B477BB"/>
    <w:rsid w:val="00B47B00"/>
    <w:rsid w:val="00B47D15"/>
    <w:rsid w:val="00B50007"/>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66A43"/>
    <w:rsid w:val="00B673CF"/>
    <w:rsid w:val="00B70F6E"/>
    <w:rsid w:val="00B7107F"/>
    <w:rsid w:val="00B7250E"/>
    <w:rsid w:val="00B72A3E"/>
    <w:rsid w:val="00B72FFD"/>
    <w:rsid w:val="00B7335F"/>
    <w:rsid w:val="00B7531C"/>
    <w:rsid w:val="00B7679F"/>
    <w:rsid w:val="00B800B8"/>
    <w:rsid w:val="00B80E85"/>
    <w:rsid w:val="00B817F7"/>
    <w:rsid w:val="00B81AB0"/>
    <w:rsid w:val="00B826BC"/>
    <w:rsid w:val="00B82CA2"/>
    <w:rsid w:val="00B83E41"/>
    <w:rsid w:val="00B83E74"/>
    <w:rsid w:val="00B84CE0"/>
    <w:rsid w:val="00B86532"/>
    <w:rsid w:val="00B87D49"/>
    <w:rsid w:val="00B90D45"/>
    <w:rsid w:val="00B913CA"/>
    <w:rsid w:val="00B94210"/>
    <w:rsid w:val="00BA0403"/>
    <w:rsid w:val="00BA061D"/>
    <w:rsid w:val="00BA185B"/>
    <w:rsid w:val="00BA1EFA"/>
    <w:rsid w:val="00BA2805"/>
    <w:rsid w:val="00BA3611"/>
    <w:rsid w:val="00BA41D5"/>
    <w:rsid w:val="00BB06BD"/>
    <w:rsid w:val="00BB1532"/>
    <w:rsid w:val="00BB27E2"/>
    <w:rsid w:val="00BB2F0A"/>
    <w:rsid w:val="00BB33E4"/>
    <w:rsid w:val="00BB5431"/>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087"/>
    <w:rsid w:val="00BD7B11"/>
    <w:rsid w:val="00BD7B64"/>
    <w:rsid w:val="00BD7ECD"/>
    <w:rsid w:val="00BE1044"/>
    <w:rsid w:val="00BE1E5F"/>
    <w:rsid w:val="00BE2A24"/>
    <w:rsid w:val="00BE2EF3"/>
    <w:rsid w:val="00BE52BB"/>
    <w:rsid w:val="00BE7799"/>
    <w:rsid w:val="00BF00D5"/>
    <w:rsid w:val="00BF0A85"/>
    <w:rsid w:val="00BF13D4"/>
    <w:rsid w:val="00BF1A66"/>
    <w:rsid w:val="00BF5A0D"/>
    <w:rsid w:val="00BF5CDD"/>
    <w:rsid w:val="00BF7563"/>
    <w:rsid w:val="00C0001B"/>
    <w:rsid w:val="00C01641"/>
    <w:rsid w:val="00C026B9"/>
    <w:rsid w:val="00C03468"/>
    <w:rsid w:val="00C0409A"/>
    <w:rsid w:val="00C04B9D"/>
    <w:rsid w:val="00C05319"/>
    <w:rsid w:val="00C11586"/>
    <w:rsid w:val="00C11587"/>
    <w:rsid w:val="00C126BE"/>
    <w:rsid w:val="00C13172"/>
    <w:rsid w:val="00C143BD"/>
    <w:rsid w:val="00C1601D"/>
    <w:rsid w:val="00C163C9"/>
    <w:rsid w:val="00C2021D"/>
    <w:rsid w:val="00C203F6"/>
    <w:rsid w:val="00C2067B"/>
    <w:rsid w:val="00C20FB7"/>
    <w:rsid w:val="00C218B8"/>
    <w:rsid w:val="00C21C46"/>
    <w:rsid w:val="00C23BF4"/>
    <w:rsid w:val="00C23CB2"/>
    <w:rsid w:val="00C24714"/>
    <w:rsid w:val="00C2672F"/>
    <w:rsid w:val="00C27251"/>
    <w:rsid w:val="00C27510"/>
    <w:rsid w:val="00C279A5"/>
    <w:rsid w:val="00C31B01"/>
    <w:rsid w:val="00C334AB"/>
    <w:rsid w:val="00C335DD"/>
    <w:rsid w:val="00C34662"/>
    <w:rsid w:val="00C35D0C"/>
    <w:rsid w:val="00C364A5"/>
    <w:rsid w:val="00C41F5C"/>
    <w:rsid w:val="00C4569C"/>
    <w:rsid w:val="00C45810"/>
    <w:rsid w:val="00C45997"/>
    <w:rsid w:val="00C465D9"/>
    <w:rsid w:val="00C4678B"/>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06F3"/>
    <w:rsid w:val="00C713D2"/>
    <w:rsid w:val="00C715B7"/>
    <w:rsid w:val="00C71D1F"/>
    <w:rsid w:val="00C73A51"/>
    <w:rsid w:val="00C73EDB"/>
    <w:rsid w:val="00C7450B"/>
    <w:rsid w:val="00C74D06"/>
    <w:rsid w:val="00C76589"/>
    <w:rsid w:val="00C768AA"/>
    <w:rsid w:val="00C76AC1"/>
    <w:rsid w:val="00C778DD"/>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087"/>
    <w:rsid w:val="00CB44CB"/>
    <w:rsid w:val="00CB4716"/>
    <w:rsid w:val="00CB55F4"/>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08A"/>
    <w:rsid w:val="00CE41DC"/>
    <w:rsid w:val="00CE4250"/>
    <w:rsid w:val="00CE4724"/>
    <w:rsid w:val="00CE70A6"/>
    <w:rsid w:val="00CF11C0"/>
    <w:rsid w:val="00CF1EBA"/>
    <w:rsid w:val="00CF2177"/>
    <w:rsid w:val="00CF3209"/>
    <w:rsid w:val="00CF3A2C"/>
    <w:rsid w:val="00CF3D2B"/>
    <w:rsid w:val="00CF582C"/>
    <w:rsid w:val="00CF5A63"/>
    <w:rsid w:val="00CF5A6B"/>
    <w:rsid w:val="00CF5E02"/>
    <w:rsid w:val="00CF6306"/>
    <w:rsid w:val="00CF6A16"/>
    <w:rsid w:val="00CF6EF3"/>
    <w:rsid w:val="00D02568"/>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5CD3"/>
    <w:rsid w:val="00D1667E"/>
    <w:rsid w:val="00D16BE4"/>
    <w:rsid w:val="00D20BED"/>
    <w:rsid w:val="00D20F5E"/>
    <w:rsid w:val="00D20F7B"/>
    <w:rsid w:val="00D21036"/>
    <w:rsid w:val="00D224E4"/>
    <w:rsid w:val="00D239B8"/>
    <w:rsid w:val="00D2440E"/>
    <w:rsid w:val="00D24DE9"/>
    <w:rsid w:val="00D2522F"/>
    <w:rsid w:val="00D277C1"/>
    <w:rsid w:val="00D27881"/>
    <w:rsid w:val="00D3058D"/>
    <w:rsid w:val="00D31D4D"/>
    <w:rsid w:val="00D331ED"/>
    <w:rsid w:val="00D33C32"/>
    <w:rsid w:val="00D349EF"/>
    <w:rsid w:val="00D34AD2"/>
    <w:rsid w:val="00D352B5"/>
    <w:rsid w:val="00D35B75"/>
    <w:rsid w:val="00D37497"/>
    <w:rsid w:val="00D379A4"/>
    <w:rsid w:val="00D37BE2"/>
    <w:rsid w:val="00D41861"/>
    <w:rsid w:val="00D41CAD"/>
    <w:rsid w:val="00D43208"/>
    <w:rsid w:val="00D4345C"/>
    <w:rsid w:val="00D444BF"/>
    <w:rsid w:val="00D4464C"/>
    <w:rsid w:val="00D4545F"/>
    <w:rsid w:val="00D50A16"/>
    <w:rsid w:val="00D51882"/>
    <w:rsid w:val="00D5272A"/>
    <w:rsid w:val="00D530ED"/>
    <w:rsid w:val="00D53445"/>
    <w:rsid w:val="00D5390F"/>
    <w:rsid w:val="00D53FA8"/>
    <w:rsid w:val="00D54732"/>
    <w:rsid w:val="00D55335"/>
    <w:rsid w:val="00D553EC"/>
    <w:rsid w:val="00D563A8"/>
    <w:rsid w:val="00D61239"/>
    <w:rsid w:val="00D61376"/>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221E"/>
    <w:rsid w:val="00D83736"/>
    <w:rsid w:val="00D86E27"/>
    <w:rsid w:val="00D87FE8"/>
    <w:rsid w:val="00D906CF"/>
    <w:rsid w:val="00D91BD1"/>
    <w:rsid w:val="00D9278C"/>
    <w:rsid w:val="00D92AFC"/>
    <w:rsid w:val="00D96AA3"/>
    <w:rsid w:val="00D9751E"/>
    <w:rsid w:val="00D97F77"/>
    <w:rsid w:val="00DA00F2"/>
    <w:rsid w:val="00DA0630"/>
    <w:rsid w:val="00DA0BE7"/>
    <w:rsid w:val="00DA2C72"/>
    <w:rsid w:val="00DA311D"/>
    <w:rsid w:val="00DA3ED7"/>
    <w:rsid w:val="00DA4770"/>
    <w:rsid w:val="00DA4ADC"/>
    <w:rsid w:val="00DA4B08"/>
    <w:rsid w:val="00DA641B"/>
    <w:rsid w:val="00DA680E"/>
    <w:rsid w:val="00DA77C0"/>
    <w:rsid w:val="00DB16DB"/>
    <w:rsid w:val="00DB1797"/>
    <w:rsid w:val="00DB2381"/>
    <w:rsid w:val="00DB4BCE"/>
    <w:rsid w:val="00DB4C6E"/>
    <w:rsid w:val="00DB725C"/>
    <w:rsid w:val="00DB79E8"/>
    <w:rsid w:val="00DC121A"/>
    <w:rsid w:val="00DC1351"/>
    <w:rsid w:val="00DC1647"/>
    <w:rsid w:val="00DC1658"/>
    <w:rsid w:val="00DC3E3E"/>
    <w:rsid w:val="00DC656E"/>
    <w:rsid w:val="00DD0856"/>
    <w:rsid w:val="00DD0B52"/>
    <w:rsid w:val="00DD1575"/>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0D"/>
    <w:rsid w:val="00DF2089"/>
    <w:rsid w:val="00DF39FF"/>
    <w:rsid w:val="00DF3F37"/>
    <w:rsid w:val="00DF5560"/>
    <w:rsid w:val="00E02584"/>
    <w:rsid w:val="00E02FF0"/>
    <w:rsid w:val="00E0369A"/>
    <w:rsid w:val="00E04240"/>
    <w:rsid w:val="00E04ADB"/>
    <w:rsid w:val="00E0724D"/>
    <w:rsid w:val="00E10162"/>
    <w:rsid w:val="00E10FA2"/>
    <w:rsid w:val="00E1211E"/>
    <w:rsid w:val="00E124C6"/>
    <w:rsid w:val="00E1268A"/>
    <w:rsid w:val="00E1275F"/>
    <w:rsid w:val="00E14C70"/>
    <w:rsid w:val="00E1617C"/>
    <w:rsid w:val="00E167E3"/>
    <w:rsid w:val="00E16803"/>
    <w:rsid w:val="00E177D1"/>
    <w:rsid w:val="00E21348"/>
    <w:rsid w:val="00E21872"/>
    <w:rsid w:val="00E21F05"/>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57AE2"/>
    <w:rsid w:val="00E60A3E"/>
    <w:rsid w:val="00E64317"/>
    <w:rsid w:val="00E64CD2"/>
    <w:rsid w:val="00E65B42"/>
    <w:rsid w:val="00E65C8B"/>
    <w:rsid w:val="00E65D5A"/>
    <w:rsid w:val="00E65E10"/>
    <w:rsid w:val="00E664B2"/>
    <w:rsid w:val="00E7077F"/>
    <w:rsid w:val="00E71A54"/>
    <w:rsid w:val="00E727BC"/>
    <w:rsid w:val="00E73AFC"/>
    <w:rsid w:val="00E73BB7"/>
    <w:rsid w:val="00E74314"/>
    <w:rsid w:val="00E7626B"/>
    <w:rsid w:val="00E7705D"/>
    <w:rsid w:val="00E80400"/>
    <w:rsid w:val="00E822D2"/>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A8"/>
    <w:rsid w:val="00E970D2"/>
    <w:rsid w:val="00E97E7F"/>
    <w:rsid w:val="00EA0C72"/>
    <w:rsid w:val="00EA0CD3"/>
    <w:rsid w:val="00EA0D06"/>
    <w:rsid w:val="00EA127E"/>
    <w:rsid w:val="00EA1B79"/>
    <w:rsid w:val="00EA2482"/>
    <w:rsid w:val="00EA2A78"/>
    <w:rsid w:val="00EA379B"/>
    <w:rsid w:val="00EA530F"/>
    <w:rsid w:val="00EA5A35"/>
    <w:rsid w:val="00EA5ED8"/>
    <w:rsid w:val="00EA61A9"/>
    <w:rsid w:val="00EA6929"/>
    <w:rsid w:val="00EA6C14"/>
    <w:rsid w:val="00EA7926"/>
    <w:rsid w:val="00EA7B4A"/>
    <w:rsid w:val="00EB0D86"/>
    <w:rsid w:val="00EB13C9"/>
    <w:rsid w:val="00EB19FA"/>
    <w:rsid w:val="00EB1D53"/>
    <w:rsid w:val="00EB3427"/>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68AB"/>
    <w:rsid w:val="00EC72C9"/>
    <w:rsid w:val="00ED0125"/>
    <w:rsid w:val="00ED1472"/>
    <w:rsid w:val="00ED3503"/>
    <w:rsid w:val="00ED409E"/>
    <w:rsid w:val="00ED466D"/>
    <w:rsid w:val="00ED5D6E"/>
    <w:rsid w:val="00EE15A3"/>
    <w:rsid w:val="00EE1A26"/>
    <w:rsid w:val="00EE1C71"/>
    <w:rsid w:val="00EE1CB8"/>
    <w:rsid w:val="00EE25B8"/>
    <w:rsid w:val="00EE4813"/>
    <w:rsid w:val="00EE50F2"/>
    <w:rsid w:val="00EE5300"/>
    <w:rsid w:val="00EE5F4C"/>
    <w:rsid w:val="00EE6AAB"/>
    <w:rsid w:val="00EE7D94"/>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5D1"/>
    <w:rsid w:val="00F07AAA"/>
    <w:rsid w:val="00F07CD3"/>
    <w:rsid w:val="00F07CFD"/>
    <w:rsid w:val="00F12480"/>
    <w:rsid w:val="00F13A3D"/>
    <w:rsid w:val="00F142DE"/>
    <w:rsid w:val="00F143C7"/>
    <w:rsid w:val="00F14C62"/>
    <w:rsid w:val="00F15298"/>
    <w:rsid w:val="00F153C2"/>
    <w:rsid w:val="00F1580E"/>
    <w:rsid w:val="00F15ED3"/>
    <w:rsid w:val="00F16858"/>
    <w:rsid w:val="00F20A88"/>
    <w:rsid w:val="00F20BB8"/>
    <w:rsid w:val="00F20CB4"/>
    <w:rsid w:val="00F21C5C"/>
    <w:rsid w:val="00F223EA"/>
    <w:rsid w:val="00F223EB"/>
    <w:rsid w:val="00F22993"/>
    <w:rsid w:val="00F23126"/>
    <w:rsid w:val="00F24D70"/>
    <w:rsid w:val="00F24F4C"/>
    <w:rsid w:val="00F250BE"/>
    <w:rsid w:val="00F251E9"/>
    <w:rsid w:val="00F2535E"/>
    <w:rsid w:val="00F25EB0"/>
    <w:rsid w:val="00F2615F"/>
    <w:rsid w:val="00F2646A"/>
    <w:rsid w:val="00F301EE"/>
    <w:rsid w:val="00F3062A"/>
    <w:rsid w:val="00F30D43"/>
    <w:rsid w:val="00F317E0"/>
    <w:rsid w:val="00F3192F"/>
    <w:rsid w:val="00F34180"/>
    <w:rsid w:val="00F37AA4"/>
    <w:rsid w:val="00F37B23"/>
    <w:rsid w:val="00F41485"/>
    <w:rsid w:val="00F41A24"/>
    <w:rsid w:val="00F428F7"/>
    <w:rsid w:val="00F42D59"/>
    <w:rsid w:val="00F43289"/>
    <w:rsid w:val="00F43AC4"/>
    <w:rsid w:val="00F43BB4"/>
    <w:rsid w:val="00F451D1"/>
    <w:rsid w:val="00F4524A"/>
    <w:rsid w:val="00F45FCA"/>
    <w:rsid w:val="00F46769"/>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2368"/>
    <w:rsid w:val="00F736D3"/>
    <w:rsid w:val="00F75FF0"/>
    <w:rsid w:val="00F775FA"/>
    <w:rsid w:val="00F77C69"/>
    <w:rsid w:val="00F81FBD"/>
    <w:rsid w:val="00F82D5F"/>
    <w:rsid w:val="00F832D8"/>
    <w:rsid w:val="00F84325"/>
    <w:rsid w:val="00F85053"/>
    <w:rsid w:val="00F8531C"/>
    <w:rsid w:val="00F861EB"/>
    <w:rsid w:val="00F863E2"/>
    <w:rsid w:val="00F868E0"/>
    <w:rsid w:val="00F87602"/>
    <w:rsid w:val="00F87B54"/>
    <w:rsid w:val="00F87B82"/>
    <w:rsid w:val="00F87E41"/>
    <w:rsid w:val="00F87EE6"/>
    <w:rsid w:val="00F90695"/>
    <w:rsid w:val="00F90B74"/>
    <w:rsid w:val="00F91638"/>
    <w:rsid w:val="00F91EBF"/>
    <w:rsid w:val="00F93306"/>
    <w:rsid w:val="00F93384"/>
    <w:rsid w:val="00F93462"/>
    <w:rsid w:val="00F938C6"/>
    <w:rsid w:val="00F951AC"/>
    <w:rsid w:val="00F95BDB"/>
    <w:rsid w:val="00F9697A"/>
    <w:rsid w:val="00FA1009"/>
    <w:rsid w:val="00FA12B6"/>
    <w:rsid w:val="00FA135D"/>
    <w:rsid w:val="00FA2798"/>
    <w:rsid w:val="00FA27B0"/>
    <w:rsid w:val="00FA2CF1"/>
    <w:rsid w:val="00FA3D36"/>
    <w:rsid w:val="00FA464E"/>
    <w:rsid w:val="00FA5702"/>
    <w:rsid w:val="00FA5E9B"/>
    <w:rsid w:val="00FA7C90"/>
    <w:rsid w:val="00FA7D75"/>
    <w:rsid w:val="00FB0EE5"/>
    <w:rsid w:val="00FB0FAA"/>
    <w:rsid w:val="00FB15BB"/>
    <w:rsid w:val="00FB2A51"/>
    <w:rsid w:val="00FB3C10"/>
    <w:rsid w:val="00FB3E04"/>
    <w:rsid w:val="00FB5C10"/>
    <w:rsid w:val="00FB61AB"/>
    <w:rsid w:val="00FB7B95"/>
    <w:rsid w:val="00FC0311"/>
    <w:rsid w:val="00FC3C2E"/>
    <w:rsid w:val="00FC46F6"/>
    <w:rsid w:val="00FD03A0"/>
    <w:rsid w:val="00FD223B"/>
    <w:rsid w:val="00FD4C24"/>
    <w:rsid w:val="00FD711B"/>
    <w:rsid w:val="00FD7856"/>
    <w:rsid w:val="00FD7C01"/>
    <w:rsid w:val="00FE0335"/>
    <w:rsid w:val="00FE087F"/>
    <w:rsid w:val="00FE1050"/>
    <w:rsid w:val="00FE2F70"/>
    <w:rsid w:val="00FE4FDE"/>
    <w:rsid w:val="00FE5A2C"/>
    <w:rsid w:val="00FE7891"/>
    <w:rsid w:val="00FF01A8"/>
    <w:rsid w:val="00FF07AF"/>
    <w:rsid w:val="00FF38A2"/>
    <w:rsid w:val="00FF41B1"/>
    <w:rsid w:val="00FF4708"/>
    <w:rsid w:val="00FF4E2C"/>
    <w:rsid w:val="00FF5502"/>
    <w:rsid w:val="00FF5A91"/>
    <w:rsid w:val="00FF6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52F5C"/>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3D6EC2"/>
    <w:rPr>
      <w:sz w:val="16"/>
      <w:szCs w:val="16"/>
    </w:rPr>
  </w:style>
  <w:style w:type="paragraph" w:styleId="CommentText">
    <w:name w:val="annotation text"/>
    <w:basedOn w:val="Normal"/>
    <w:link w:val="CommentTextChar"/>
    <w:uiPriority w:val="99"/>
    <w:semiHidden/>
    <w:unhideWhenUsed/>
    <w:rsid w:val="003D6EC2"/>
    <w:pPr>
      <w:spacing w:line="240" w:lineRule="auto"/>
    </w:pPr>
    <w:rPr>
      <w:sz w:val="20"/>
      <w:szCs w:val="20"/>
    </w:rPr>
  </w:style>
  <w:style w:type="character" w:customStyle="1" w:styleId="CommentTextChar">
    <w:name w:val="Comment Text Char"/>
    <w:basedOn w:val="DefaultParagraphFont"/>
    <w:link w:val="CommentText"/>
    <w:uiPriority w:val="99"/>
    <w:semiHidden/>
    <w:rsid w:val="003D6EC2"/>
    <w:rPr>
      <w:sz w:val="20"/>
      <w:szCs w:val="20"/>
    </w:rPr>
  </w:style>
  <w:style w:type="paragraph" w:styleId="CommentSubject">
    <w:name w:val="annotation subject"/>
    <w:basedOn w:val="CommentText"/>
    <w:next w:val="CommentText"/>
    <w:link w:val="CommentSubjectChar"/>
    <w:uiPriority w:val="99"/>
    <w:semiHidden/>
    <w:unhideWhenUsed/>
    <w:rsid w:val="003D6EC2"/>
    <w:rPr>
      <w:b/>
      <w:bCs/>
    </w:rPr>
  </w:style>
  <w:style w:type="character" w:customStyle="1" w:styleId="CommentSubjectChar">
    <w:name w:val="Comment Subject Char"/>
    <w:basedOn w:val="CommentTextChar"/>
    <w:link w:val="CommentSubject"/>
    <w:uiPriority w:val="99"/>
    <w:semiHidden/>
    <w:rsid w:val="003D6E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2.xml"/><Relationship Id="rId18" Type="http://schemas.openxmlformats.org/officeDocument/2006/relationships/image" Target="media/image6.png"/><Relationship Id="rId26"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chart" Target="charts/chart8.xm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chart" Target="charts/chart7.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6.xml"/><Relationship Id="rId28" Type="http://schemas.openxmlformats.org/officeDocument/2006/relationships/chart" Target="charts/chart11.xml"/><Relationship Id="rId10" Type="http://schemas.openxmlformats.org/officeDocument/2006/relationships/image" Target="media/image1.png"/><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95C2-441B-BF0E-979102E1A523}"/>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95C2-441B-BF0E-979102E1A523}"/>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95C2-441B-BF0E-979102E1A523}"/>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95C2-441B-BF0E-979102E1A523}"/>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95C2-441B-BF0E-979102E1A52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5FE5-4B95-B689-BB80FB337E59}"/>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5FE5-4B95-B689-BB80FB337E59}"/>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1DB1-4AF7-B9FF-29F1C1B933AA}"/>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1DB1-4AF7-B9FF-29F1C1B933AA}"/>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1DB1-4AF7-B9FF-29F1C1B933AA}"/>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1DB1-4AF7-B9FF-29F1C1B933AA}"/>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1DB1-4AF7-B9FF-29F1C1B933AA}"/>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1DB1-4AF7-B9FF-29F1C1B933AA}"/>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10B2F-89AE-42B9-8D0B-60317C78C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Pages>
  <Words>19793</Words>
  <Characters>112826</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132355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41</cp:revision>
  <dcterms:created xsi:type="dcterms:W3CDTF">2019-06-25T17:45:00Z</dcterms:created>
  <dcterms:modified xsi:type="dcterms:W3CDTF">2019-07-26T21:41:00Z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