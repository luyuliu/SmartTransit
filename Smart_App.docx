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470889" w14:textId="7B516250" w:rsidR="00150008" w:rsidDel="00D15CD3" w:rsidRDefault="00D15CD3" w:rsidP="00150008">
      <w:pPr>
        <w:jc w:val="center"/>
        <w:rPr>
          <w:del w:id="0" w:author="Luyu Liu" w:date="2019-06-25T21:06:00Z"/>
          <w:rFonts w:ascii="Times New Roman" w:hAnsi="Times New Roman" w:cs="Times New Roman"/>
          <w:sz w:val="32"/>
          <w:szCs w:val="24"/>
        </w:rPr>
      </w:pPr>
      <w:ins w:id="1" w:author="Luyu Liu" w:date="2019-06-25T21:06:00Z">
        <w:r w:rsidRPr="00D15CD3">
          <w:rPr>
            <w:rFonts w:ascii="Times New Roman" w:hAnsi="Times New Roman" w:cs="Times New Roman"/>
            <w:sz w:val="32"/>
            <w:szCs w:val="24"/>
            <w:rPrChange w:id="2" w:author="Luyu Liu" w:date="2019-06-25T21:06:00Z">
              <w:rPr/>
            </w:rPrChange>
          </w:rPr>
          <w:t>Does real-time transit information save time?  Analyzing the impacts of real-time transit apps on users waiting time</w:t>
        </w:r>
        <w:r w:rsidDel="00D15CD3">
          <w:rPr>
            <w:rFonts w:ascii="Times New Roman" w:hAnsi="Times New Roman" w:cs="Times New Roman"/>
            <w:sz w:val="32"/>
            <w:szCs w:val="24"/>
          </w:rPr>
          <w:t xml:space="preserve"> </w:t>
        </w:r>
      </w:ins>
      <w:commentRangeStart w:id="3"/>
      <w:del w:id="4" w:author="Luyu Liu" w:date="2019-06-25T21:06:00Z">
        <w:r w:rsidR="00400313" w:rsidDel="00D15CD3">
          <w:rPr>
            <w:rFonts w:ascii="Times New Roman" w:hAnsi="Times New Roman" w:cs="Times New Roman"/>
            <w:sz w:val="32"/>
            <w:szCs w:val="24"/>
          </w:rPr>
          <w:delText xml:space="preserve">Measuring </w:delText>
        </w:r>
        <w:r w:rsidR="00150008" w:rsidRPr="00150008" w:rsidDel="00D15CD3">
          <w:rPr>
            <w:rFonts w:ascii="Times New Roman" w:hAnsi="Times New Roman" w:cs="Times New Roman"/>
            <w:sz w:val="32"/>
            <w:szCs w:val="24"/>
          </w:rPr>
          <w:delText xml:space="preserve">Real-time </w:delText>
        </w:r>
        <w:r w:rsidR="00500159" w:rsidDel="00D15CD3">
          <w:rPr>
            <w:rFonts w:ascii="Times New Roman" w:hAnsi="Times New Roman" w:cs="Times New Roman"/>
            <w:sz w:val="32"/>
            <w:szCs w:val="24"/>
          </w:rPr>
          <w:delText>Transit Apps</w:delText>
        </w:r>
        <w:r w:rsidR="0019529A" w:rsidDel="00D15CD3">
          <w:rPr>
            <w:rFonts w:ascii="Times New Roman" w:hAnsi="Times New Roman" w:cs="Times New Roman"/>
            <w:sz w:val="32"/>
            <w:szCs w:val="24"/>
          </w:rPr>
          <w:delText>’</w:delText>
        </w:r>
        <w:r w:rsidR="00150008" w:rsidRPr="00150008" w:rsidDel="00D15CD3">
          <w:rPr>
            <w:rFonts w:ascii="Times New Roman" w:hAnsi="Times New Roman" w:cs="Times New Roman"/>
            <w:sz w:val="32"/>
            <w:szCs w:val="24"/>
          </w:rPr>
          <w:delText xml:space="preserve"> Impact on Public Transit</w:delText>
        </w:r>
        <w:r w:rsidR="00941AB2" w:rsidDel="00D15CD3">
          <w:rPr>
            <w:rFonts w:ascii="Times New Roman" w:hAnsi="Times New Roman" w:cs="Times New Roman"/>
            <w:sz w:val="32"/>
            <w:szCs w:val="24"/>
          </w:rPr>
          <w:delText xml:space="preserve"> Waiting </w:delText>
        </w:r>
        <w:r w:rsidR="00DC1351" w:rsidDel="00D15CD3">
          <w:rPr>
            <w:rFonts w:ascii="Times New Roman" w:hAnsi="Times New Roman" w:cs="Times New Roman"/>
            <w:sz w:val="32"/>
            <w:szCs w:val="24"/>
          </w:rPr>
          <w:delText>T</w:delText>
        </w:r>
        <w:r w:rsidR="00941AB2" w:rsidDel="00D15CD3">
          <w:rPr>
            <w:rFonts w:ascii="Times New Roman" w:hAnsi="Times New Roman" w:cs="Times New Roman"/>
            <w:sz w:val="32"/>
            <w:szCs w:val="24"/>
          </w:rPr>
          <w:delText>ime</w:delText>
        </w:r>
        <w:r w:rsidR="00D67728" w:rsidDel="00D15CD3">
          <w:rPr>
            <w:rFonts w:ascii="Times New Roman" w:hAnsi="Times New Roman" w:cs="Times New Roman"/>
            <w:sz w:val="32"/>
            <w:szCs w:val="24"/>
          </w:rPr>
          <w:delText xml:space="preserve"> U</w:delText>
        </w:r>
        <w:r w:rsidR="00D67728" w:rsidDel="00D15CD3">
          <w:rPr>
            <w:rFonts w:ascii="Times New Roman" w:hAnsi="Times New Roman" w:cs="Times New Roman" w:hint="eastAsia"/>
            <w:sz w:val="32"/>
            <w:szCs w:val="24"/>
          </w:rPr>
          <w:delText>sin</w:delText>
        </w:r>
        <w:r w:rsidR="00D67728" w:rsidDel="00D15CD3">
          <w:rPr>
            <w:rFonts w:ascii="Times New Roman" w:hAnsi="Times New Roman" w:cs="Times New Roman"/>
            <w:sz w:val="32"/>
            <w:szCs w:val="24"/>
          </w:rPr>
          <w:delText>g</w:delText>
        </w:r>
        <w:r w:rsidR="00BD4256" w:rsidDel="00D15CD3">
          <w:rPr>
            <w:rFonts w:ascii="Times New Roman" w:hAnsi="Times New Roman" w:cs="Times New Roman"/>
            <w:sz w:val="32"/>
            <w:szCs w:val="24"/>
          </w:rPr>
          <w:delText xml:space="preserve"> High-resolution Real-time data</w:delText>
        </w:r>
        <w:commentRangeEnd w:id="3"/>
        <w:r w:rsidR="003D6EC2" w:rsidDel="00D15CD3">
          <w:rPr>
            <w:rStyle w:val="CommentReference"/>
          </w:rPr>
          <w:commentReference w:id="3"/>
        </w:r>
      </w:del>
    </w:p>
    <w:p w14:paraId="7C358DF8" w14:textId="77777777" w:rsidR="00D15CD3" w:rsidRDefault="00D15CD3" w:rsidP="00150008">
      <w:pPr>
        <w:jc w:val="center"/>
        <w:rPr>
          <w:ins w:id="5" w:author="Luyu Liu" w:date="2019-06-25T21:07:00Z"/>
          <w:rFonts w:ascii="Times New Roman" w:hAnsi="Times New Roman" w:cs="Times New Roman"/>
          <w:sz w:val="32"/>
          <w:szCs w:val="24"/>
        </w:rPr>
      </w:pPr>
    </w:p>
    <w:p w14:paraId="5F1F347A" w14:textId="77777777" w:rsidR="00150008" w:rsidRDefault="00150008" w:rsidP="00150008">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4B2D1BD0" w14:textId="77777777" w:rsidR="00150008" w:rsidRDefault="00150008" w:rsidP="00150008">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1C90DF32" w14:textId="77777777" w:rsidR="00EA0C72" w:rsidRPr="00B46565" w:rsidRDefault="00EA0C72" w:rsidP="00EA0C72">
      <w:pPr>
        <w:rPr>
          <w:rFonts w:ascii="Times New Roman" w:hAnsi="Times New Roman" w:cs="Times New Roman"/>
          <w:b/>
          <w:sz w:val="24"/>
          <w:szCs w:val="24"/>
        </w:rPr>
      </w:pPr>
      <w:r w:rsidRPr="00B46565">
        <w:rPr>
          <w:rFonts w:ascii="Times New Roman" w:hAnsi="Times New Roman" w:cs="Times New Roman"/>
          <w:b/>
          <w:sz w:val="24"/>
          <w:szCs w:val="24"/>
        </w:rPr>
        <w:t>Abstract:</w:t>
      </w:r>
    </w:p>
    <w:p w14:paraId="7CCF3277" w14:textId="77777777" w:rsidR="00EA0C72" w:rsidRPr="00EA0C72" w:rsidRDefault="004C703A" w:rsidP="00EA0C72">
      <w:pPr>
        <w:rPr>
          <w:rFonts w:ascii="Times New Roman" w:hAnsi="Times New Roman" w:cs="Times New Roman"/>
          <w:sz w:val="24"/>
          <w:szCs w:val="24"/>
        </w:rPr>
      </w:pPr>
      <w:commentRangeStart w:id="6"/>
      <w:commentRangeStart w:id="7"/>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time information (RTI)</w:t>
      </w:r>
      <w:r w:rsidR="00112458">
        <w:rPr>
          <w:rFonts w:ascii="Times New Roman" w:hAnsi="Times New Roman" w:cs="Times New Roman"/>
          <w:sz w:val="24"/>
          <w:szCs w:val="24"/>
        </w:rPr>
        <w:t xml:space="preserve"> and Real-time transit apps (RTA)</w:t>
      </w:r>
      <w:r w:rsidR="00EA0D06">
        <w:rPr>
          <w:rFonts w:ascii="Times New Roman" w:hAnsi="Times New Roman" w:cs="Times New Roman"/>
          <w:sz w:val="24"/>
          <w:szCs w:val="24"/>
        </w:rPr>
        <w:t xml:space="preserve"> </w:t>
      </w:r>
      <w:commentRangeEnd w:id="6"/>
      <w:r w:rsidR="004C4082">
        <w:rPr>
          <w:rStyle w:val="CommentReference"/>
        </w:rPr>
        <w:commentReference w:id="6"/>
      </w:r>
      <w:r w:rsidR="00EA0D06">
        <w:rPr>
          <w:rFonts w:ascii="Times New Roman" w:hAnsi="Times New Roman" w:cs="Times New Roman"/>
          <w:sz w:val="24"/>
          <w:szCs w:val="24"/>
        </w:rPr>
        <w:t>ha</w:t>
      </w:r>
      <w:r w:rsidR="00E46B0C">
        <w:rPr>
          <w:rFonts w:ascii="Times New Roman" w:hAnsi="Times New Roman" w:cs="Times New Roman"/>
          <w:sz w:val="24"/>
          <w:szCs w:val="24"/>
        </w:rPr>
        <w:t>ve</w:t>
      </w:r>
      <w:r w:rsidR="00EA0D06">
        <w:rPr>
          <w:rFonts w:ascii="Times New Roman" w:hAnsi="Times New Roman" w:cs="Times New Roman"/>
          <w:sz w:val="24"/>
          <w:szCs w:val="24"/>
        </w:rPr>
        <w:t xml:space="preserve"> been</w:t>
      </w:r>
      <w:r>
        <w:rPr>
          <w:rFonts w:ascii="Times New Roman" w:hAnsi="Times New Roman" w:cs="Times New Roman"/>
          <w:sz w:val="24"/>
          <w:szCs w:val="24"/>
        </w:rPr>
        <w:t xml:space="preserve"> proven to have significant impact on passengers’ waiting time and user experience. Although precious research thoroughly surveyed and simulated the overall impact, few studies investigate the impact’s geographic and temporal pattern. In this paper, </w:t>
      </w:r>
      <w:r w:rsidR="000D0D54">
        <w:rPr>
          <w:rFonts w:ascii="Times New Roman" w:hAnsi="Times New Roman" w:cs="Times New Roman"/>
          <w:sz w:val="24"/>
          <w:szCs w:val="24"/>
        </w:rPr>
        <w:t xml:space="preserve">we utilize General Transit Feed Specification (GTFS) real-time </w:t>
      </w:r>
      <w:r w:rsidR="00A013C7">
        <w:rPr>
          <w:rFonts w:ascii="Times New Roman" w:hAnsi="Times New Roman" w:cs="Times New Roman"/>
          <w:sz w:val="24"/>
          <w:szCs w:val="24"/>
        </w:rPr>
        <w:t>data</w:t>
      </w:r>
      <w:r w:rsidR="006560E1">
        <w:rPr>
          <w:rFonts w:ascii="Times New Roman" w:hAnsi="Times New Roman" w:cs="Times New Roman"/>
          <w:sz w:val="24"/>
          <w:szCs w:val="24"/>
        </w:rPr>
        <w:t xml:space="preserve"> for the buses’ </w:t>
      </w:r>
      <w:r w:rsidR="00A976D9">
        <w:rPr>
          <w:rFonts w:ascii="Times New Roman" w:hAnsi="Times New Roman" w:cs="Times New Roman"/>
          <w:sz w:val="24"/>
          <w:szCs w:val="24"/>
        </w:rPr>
        <w:t xml:space="preserve">high-resolution </w:t>
      </w:r>
      <w:r w:rsidR="006560E1">
        <w:rPr>
          <w:rFonts w:ascii="Times New Roman" w:hAnsi="Times New Roman" w:cs="Times New Roman"/>
          <w:sz w:val="24"/>
          <w:szCs w:val="24"/>
        </w:rPr>
        <w:t>real-time status</w:t>
      </w:r>
      <w:r w:rsidR="000D0D54">
        <w:rPr>
          <w:rFonts w:ascii="Times New Roman" w:hAnsi="Times New Roman" w:cs="Times New Roman"/>
          <w:sz w:val="24"/>
          <w:szCs w:val="24"/>
        </w:rPr>
        <w:t>. W</w:t>
      </w:r>
      <w:r>
        <w:rPr>
          <w:rFonts w:ascii="Times New Roman" w:hAnsi="Times New Roman" w:cs="Times New Roman"/>
          <w:sz w:val="24"/>
          <w:szCs w:val="24"/>
        </w:rPr>
        <w:t xml:space="preserve">e </w:t>
      </w:r>
      <w:r w:rsidR="00112458">
        <w:rPr>
          <w:rFonts w:ascii="Times New Roman" w:hAnsi="Times New Roman" w:cs="Times New Roman"/>
          <w:sz w:val="24"/>
          <w:szCs w:val="24"/>
        </w:rPr>
        <w:t>first introduce</w:t>
      </w:r>
      <w:r w:rsidR="00454BF6">
        <w:rPr>
          <w:rFonts w:ascii="Times New Roman" w:hAnsi="Times New Roman" w:cs="Times New Roman"/>
          <w:sz w:val="24"/>
          <w:szCs w:val="24"/>
        </w:rPr>
        <w:t xml:space="preserve"> </w:t>
      </w:r>
      <w:r w:rsidR="00112458">
        <w:rPr>
          <w:rFonts w:ascii="Times New Roman" w:hAnsi="Times New Roman" w:cs="Times New Roman"/>
          <w:sz w:val="24"/>
          <w:szCs w:val="24"/>
        </w:rPr>
        <w:t>several trip planning strategies</w:t>
      </w:r>
      <w:r w:rsidR="001961F2">
        <w:rPr>
          <w:rFonts w:ascii="Times New Roman" w:hAnsi="Times New Roman" w:cs="Times New Roman"/>
          <w:sz w:val="24"/>
          <w:szCs w:val="24"/>
        </w:rPr>
        <w:t xml:space="preserve"> (TPSs)</w:t>
      </w:r>
      <w:r w:rsidR="00112458">
        <w:rPr>
          <w:rFonts w:ascii="Times New Roman" w:hAnsi="Times New Roman" w:cs="Times New Roman"/>
          <w:sz w:val="24"/>
          <w:szCs w:val="24"/>
        </w:rPr>
        <w:t xml:space="preserve"> </w:t>
      </w:r>
      <w:r w:rsidR="000D0D54">
        <w:rPr>
          <w:rFonts w:ascii="Times New Roman" w:hAnsi="Times New Roman" w:cs="Times New Roman"/>
          <w:sz w:val="24"/>
          <w:szCs w:val="24"/>
        </w:rPr>
        <w:t>to simulate</w:t>
      </w:r>
      <w:r w:rsidR="00112458">
        <w:rPr>
          <w:rFonts w:ascii="Times New Roman" w:hAnsi="Times New Roman" w:cs="Times New Roman"/>
          <w:sz w:val="24"/>
          <w:szCs w:val="24"/>
        </w:rPr>
        <w:t xml:space="preserve"> </w:t>
      </w:r>
      <w:r w:rsidR="00454BF6">
        <w:rPr>
          <w:rFonts w:ascii="Times New Roman" w:hAnsi="Times New Roman" w:cs="Times New Roman"/>
          <w:sz w:val="24"/>
          <w:szCs w:val="24"/>
        </w:rPr>
        <w:t>RTA and non-RTA users</w:t>
      </w:r>
      <w:r w:rsidR="00915F09">
        <w:rPr>
          <w:rFonts w:ascii="Times New Roman" w:hAnsi="Times New Roman" w:cs="Times New Roman"/>
          <w:sz w:val="24"/>
          <w:szCs w:val="24"/>
        </w:rPr>
        <w:t xml:space="preserve">’ incidence behavior and </w:t>
      </w:r>
      <w:r w:rsidR="00930890">
        <w:rPr>
          <w:rFonts w:ascii="Times New Roman" w:hAnsi="Times New Roman" w:cs="Times New Roman"/>
          <w:sz w:val="24"/>
          <w:szCs w:val="24"/>
        </w:rPr>
        <w:t xml:space="preserve">the </w:t>
      </w:r>
      <w:r w:rsidR="00915F09">
        <w:rPr>
          <w:rFonts w:ascii="Times New Roman" w:hAnsi="Times New Roman" w:cs="Times New Roman"/>
          <w:sz w:val="24"/>
          <w:szCs w:val="24"/>
        </w:rPr>
        <w:t xml:space="preserve">concept of </w:t>
      </w:r>
      <w:r w:rsidR="00915F09" w:rsidRPr="00454BF6">
        <w:rPr>
          <w:rFonts w:ascii="Times New Roman" w:hAnsi="Times New Roman" w:cs="Times New Roman"/>
          <w:i/>
          <w:sz w:val="24"/>
          <w:szCs w:val="24"/>
        </w:rPr>
        <w:t>volunteered optimization</w:t>
      </w:r>
      <w:r w:rsidR="00454BF6">
        <w:rPr>
          <w:rFonts w:ascii="Times New Roman" w:hAnsi="Times New Roman" w:cs="Times New Roman"/>
          <w:sz w:val="24"/>
          <w:szCs w:val="24"/>
        </w:rPr>
        <w:t xml:space="preserve">. </w:t>
      </w:r>
      <w:r w:rsidR="00AC7FCC">
        <w:rPr>
          <w:rFonts w:ascii="Times New Roman" w:hAnsi="Times New Roman" w:cs="Times New Roman"/>
          <w:sz w:val="24"/>
          <w:szCs w:val="24"/>
        </w:rPr>
        <w:t xml:space="preserve">Then, we optimize </w:t>
      </w:r>
      <w:r w:rsidR="00976980" w:rsidRPr="00976980">
        <w:rPr>
          <w:rFonts w:ascii="Times New Roman" w:hAnsi="Times New Roman" w:cs="Times New Roman"/>
          <w:i/>
          <w:sz w:val="24"/>
          <w:szCs w:val="24"/>
        </w:rPr>
        <w:t>p</w:t>
      </w:r>
      <w:r w:rsidR="00AC7FCC" w:rsidRPr="00DA0BE7">
        <w:rPr>
          <w:rFonts w:ascii="Times New Roman" w:hAnsi="Times New Roman" w:cs="Times New Roman"/>
          <w:i/>
          <w:sz w:val="24"/>
          <w:szCs w:val="24"/>
        </w:rPr>
        <w:t xml:space="preserve">rudent </w:t>
      </w:r>
      <w:r w:rsidR="00976980">
        <w:rPr>
          <w:rFonts w:ascii="Times New Roman" w:hAnsi="Times New Roman" w:cs="Times New Roman"/>
          <w:i/>
          <w:sz w:val="24"/>
          <w:szCs w:val="24"/>
        </w:rPr>
        <w:t>r</w:t>
      </w:r>
      <w:r w:rsidR="00AC7FCC" w:rsidRPr="00DA0BE7">
        <w:rPr>
          <w:rFonts w:ascii="Times New Roman" w:hAnsi="Times New Roman" w:cs="Times New Roman"/>
          <w:i/>
          <w:sz w:val="24"/>
          <w:szCs w:val="24"/>
        </w:rPr>
        <w:t>elaxation</w:t>
      </w:r>
      <w:r w:rsidR="00AC7FCC">
        <w:rPr>
          <w:rFonts w:ascii="Times New Roman" w:hAnsi="Times New Roman" w:cs="Times New Roman"/>
          <w:sz w:val="24"/>
          <w:szCs w:val="24"/>
        </w:rPr>
        <w:t xml:space="preserve"> strategy based on RTI and </w:t>
      </w:r>
      <w:r w:rsidR="00CE41DC">
        <w:rPr>
          <w:rFonts w:ascii="Times New Roman" w:hAnsi="Times New Roman" w:cs="Times New Roman"/>
          <w:sz w:val="24"/>
          <w:szCs w:val="24"/>
        </w:rPr>
        <w:t xml:space="preserve">we calculate the difference between different </w:t>
      </w:r>
      <w:r w:rsidR="00DD1575">
        <w:rPr>
          <w:rFonts w:ascii="Times New Roman" w:hAnsi="Times New Roman" w:cs="Times New Roman"/>
          <w:sz w:val="24"/>
          <w:szCs w:val="24"/>
        </w:rPr>
        <w:t>TPS</w:t>
      </w:r>
      <w:r w:rsidR="00E71A54">
        <w:rPr>
          <w:rFonts w:ascii="Times New Roman" w:hAnsi="Times New Roman" w:cs="Times New Roman"/>
          <w:sz w:val="24"/>
          <w:szCs w:val="24"/>
        </w:rPr>
        <w:t>s</w:t>
      </w:r>
      <w:r w:rsidR="00CE41DC">
        <w:rPr>
          <w:rFonts w:ascii="Times New Roman" w:hAnsi="Times New Roman" w:cs="Times New Roman"/>
          <w:sz w:val="24"/>
          <w:szCs w:val="24"/>
        </w:rPr>
        <w:t xml:space="preserve"> to measure RTA users’ waiting time reduction</w:t>
      </w:r>
      <w:r w:rsidR="00370459">
        <w:rPr>
          <w:rFonts w:ascii="Times New Roman" w:hAnsi="Times New Roman" w:cs="Times New Roman"/>
          <w:sz w:val="24"/>
          <w:szCs w:val="24"/>
        </w:rPr>
        <w:t>.</w:t>
      </w:r>
      <w:r w:rsidR="00401E36">
        <w:rPr>
          <w:rFonts w:ascii="Times New Roman" w:hAnsi="Times New Roman" w:cs="Times New Roman"/>
          <w:sz w:val="24"/>
          <w:szCs w:val="24"/>
        </w:rPr>
        <w:t xml:space="preserve"> Moreover, we visualize and analyze the waiting time difference and find the </w:t>
      </w:r>
      <w:r w:rsidR="001002CD">
        <w:rPr>
          <w:rFonts w:ascii="Times New Roman" w:hAnsi="Times New Roman" w:cs="Times New Roman"/>
          <w:sz w:val="24"/>
          <w:szCs w:val="24"/>
        </w:rPr>
        <w:t xml:space="preserve">universal </w:t>
      </w:r>
      <w:r w:rsidR="00401E36">
        <w:rPr>
          <w:rFonts w:ascii="Times New Roman" w:hAnsi="Times New Roman" w:cs="Times New Roman"/>
          <w:sz w:val="24"/>
          <w:szCs w:val="24"/>
        </w:rPr>
        <w:t xml:space="preserve">presence of marginalized stops near the originating stops. </w:t>
      </w:r>
      <w:r w:rsidR="00287675">
        <w:rPr>
          <w:rFonts w:ascii="Times New Roman" w:hAnsi="Times New Roman" w:cs="Times New Roman"/>
          <w:sz w:val="24"/>
          <w:szCs w:val="24"/>
        </w:rPr>
        <w:t>The results prove that RTI and RTA can significantly decrease waiting time</w:t>
      </w:r>
      <w:r w:rsidR="005F7B4A">
        <w:rPr>
          <w:rFonts w:ascii="Times New Roman" w:hAnsi="Times New Roman" w:cs="Times New Roman"/>
          <w:sz w:val="24"/>
          <w:szCs w:val="24"/>
        </w:rPr>
        <w:t xml:space="preserve"> for users</w:t>
      </w:r>
      <w:r w:rsidR="00287675">
        <w:rPr>
          <w:rFonts w:ascii="Times New Roman" w:hAnsi="Times New Roman" w:cs="Times New Roman"/>
          <w:sz w:val="24"/>
          <w:szCs w:val="24"/>
        </w:rPr>
        <w:t xml:space="preserve"> and it </w:t>
      </w:r>
      <w:r w:rsidR="004403A6">
        <w:rPr>
          <w:rFonts w:ascii="Times New Roman" w:hAnsi="Times New Roman" w:cs="Times New Roman"/>
          <w:sz w:val="24"/>
          <w:szCs w:val="24"/>
        </w:rPr>
        <w:t>demonstrates</w:t>
      </w:r>
      <w:r w:rsidR="00287675">
        <w:rPr>
          <w:rFonts w:ascii="Times New Roman" w:hAnsi="Times New Roman" w:cs="Times New Roman"/>
          <w:sz w:val="24"/>
          <w:szCs w:val="24"/>
        </w:rPr>
        <w:t xml:space="preserve"> great </w:t>
      </w:r>
      <w:r w:rsidR="0055143A">
        <w:rPr>
          <w:rFonts w:ascii="Times New Roman" w:hAnsi="Times New Roman" w:cs="Times New Roman"/>
          <w:sz w:val="24"/>
          <w:szCs w:val="24"/>
        </w:rPr>
        <w:t>variation</w:t>
      </w:r>
      <w:r w:rsidR="00287675">
        <w:rPr>
          <w:rFonts w:ascii="Times New Roman" w:hAnsi="Times New Roman" w:cs="Times New Roman"/>
          <w:sz w:val="24"/>
          <w:szCs w:val="24"/>
        </w:rPr>
        <w:t xml:space="preserve"> geographically and temporally.</w:t>
      </w:r>
      <w:r w:rsidR="00A976D9">
        <w:rPr>
          <w:rFonts w:ascii="Times New Roman" w:hAnsi="Times New Roman" w:cs="Times New Roman"/>
          <w:sz w:val="24"/>
          <w:szCs w:val="24"/>
        </w:rPr>
        <w:t xml:space="preserve"> The methodology also shows great potential</w:t>
      </w:r>
      <w:r w:rsidR="001B2DD8">
        <w:rPr>
          <w:rFonts w:ascii="Times New Roman" w:hAnsi="Times New Roman" w:cs="Times New Roman"/>
          <w:sz w:val="24"/>
          <w:szCs w:val="24"/>
        </w:rPr>
        <w:t xml:space="preserve"> in future research and industry application.</w:t>
      </w:r>
      <w:commentRangeEnd w:id="7"/>
      <w:r w:rsidR="003D6EC2">
        <w:rPr>
          <w:rStyle w:val="CommentReference"/>
        </w:rPr>
        <w:commentReference w:id="7"/>
      </w:r>
    </w:p>
    <w:p w14:paraId="33CFED00" w14:textId="77777777" w:rsidR="00EA0C72" w:rsidRPr="00EA0C72" w:rsidRDefault="00EA0C72" w:rsidP="00EA0C72">
      <w:pPr>
        <w:rPr>
          <w:rFonts w:ascii="Times New Roman" w:hAnsi="Times New Roman" w:cs="Times New Roman"/>
          <w:sz w:val="24"/>
          <w:szCs w:val="24"/>
        </w:rPr>
      </w:pPr>
    </w:p>
    <w:p w14:paraId="4AC3F6E3" w14:textId="77777777" w:rsidR="00EA0C72" w:rsidRDefault="00EA0C72" w:rsidP="00EA0C72">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F56E36">
        <w:rPr>
          <w:rFonts w:ascii="Times New Roman" w:hAnsi="Times New Roman" w:cs="Times New Roman"/>
          <w:sz w:val="24"/>
          <w:szCs w:val="24"/>
        </w:rPr>
        <w:t>Transit real-time data; GTFS; waiting time;</w:t>
      </w:r>
      <w:r>
        <w:rPr>
          <w:rFonts w:ascii="Times New Roman" w:hAnsi="Times New Roman" w:cs="Times New Roman"/>
          <w:sz w:val="24"/>
          <w:szCs w:val="24"/>
        </w:rPr>
        <w:t xml:space="preserve"> volunteered optimization.</w:t>
      </w:r>
    </w:p>
    <w:p w14:paraId="5AE32CCB" w14:textId="77777777" w:rsidR="00EA0C72" w:rsidRPr="00EA0C72" w:rsidRDefault="00EA0C72" w:rsidP="00EA0C72">
      <w:pPr>
        <w:rPr>
          <w:rFonts w:ascii="Times New Roman" w:hAnsi="Times New Roman" w:cs="Times New Roman"/>
          <w:sz w:val="24"/>
          <w:szCs w:val="24"/>
        </w:rPr>
      </w:pPr>
    </w:p>
    <w:p w14:paraId="583A48C7" w14:textId="77777777" w:rsidR="00675FC0" w:rsidRPr="00342EA9" w:rsidRDefault="00675FC0" w:rsidP="00675FC0">
      <w:pPr>
        <w:pStyle w:val="ListParagraph"/>
        <w:numPr>
          <w:ilvl w:val="0"/>
          <w:numId w:val="5"/>
        </w:numPr>
        <w:rPr>
          <w:rFonts w:ascii="Times New Roman" w:hAnsi="Times New Roman" w:cs="Times New Roman"/>
          <w:b/>
          <w:sz w:val="24"/>
          <w:szCs w:val="24"/>
          <w:u w:val="single"/>
          <w:rPrChange w:id="8" w:author="Miller, Harvey J." w:date="2019-06-25T13:40:00Z">
            <w:rPr>
              <w:rFonts w:ascii="Times New Roman" w:hAnsi="Times New Roman" w:cs="Times New Roman"/>
              <w:sz w:val="24"/>
              <w:szCs w:val="24"/>
            </w:rPr>
          </w:rPrChange>
        </w:rPr>
      </w:pPr>
      <w:commentRangeStart w:id="9"/>
      <w:r w:rsidRPr="00342EA9">
        <w:rPr>
          <w:rFonts w:ascii="Times New Roman" w:hAnsi="Times New Roman" w:cs="Times New Roman"/>
          <w:b/>
          <w:sz w:val="24"/>
          <w:szCs w:val="24"/>
          <w:u w:val="single"/>
          <w:rPrChange w:id="10" w:author="Miller, Harvey J." w:date="2019-06-25T13:40:00Z">
            <w:rPr>
              <w:rFonts w:ascii="Times New Roman" w:hAnsi="Times New Roman" w:cs="Times New Roman"/>
              <w:sz w:val="24"/>
              <w:szCs w:val="24"/>
            </w:rPr>
          </w:rPrChange>
        </w:rPr>
        <w:t>Introduction</w:t>
      </w:r>
      <w:commentRangeEnd w:id="9"/>
      <w:r w:rsidR="003D6EC2" w:rsidRPr="00342EA9">
        <w:rPr>
          <w:rStyle w:val="CommentReference"/>
          <w:b/>
          <w:u w:val="single"/>
          <w:rPrChange w:id="11" w:author="Miller, Harvey J." w:date="2019-06-25T13:40:00Z">
            <w:rPr>
              <w:rStyle w:val="CommentReference"/>
            </w:rPr>
          </w:rPrChange>
        </w:rPr>
        <w:commentReference w:id="9"/>
      </w:r>
    </w:p>
    <w:p w14:paraId="4F06DCC0" w14:textId="77777777" w:rsidR="0067441D" w:rsidRDefault="00423839">
      <w:pPr>
        <w:jc w:val="both"/>
        <w:rPr>
          <w:rFonts w:ascii="Times New Roman" w:hAnsi="Times New Roman" w:cs="Times New Roman"/>
          <w:sz w:val="24"/>
          <w:szCs w:val="24"/>
        </w:rPr>
        <w:pPrChange w:id="12" w:author="Miller, Harvey J." w:date="2019-06-25T13:40:00Z">
          <w:pPr/>
        </w:pPrChange>
      </w:pPr>
      <w:r w:rsidRPr="00B90D45">
        <w:rPr>
          <w:rFonts w:ascii="Times New Roman" w:hAnsi="Times New Roman" w:cs="Times New Roman"/>
          <w:sz w:val="24"/>
          <w:szCs w:val="24"/>
        </w:rPr>
        <w:t>Mobile technologies are changing people’s life in different ways, also for transportation</w:t>
      </w:r>
      <w:r w:rsidR="005653FE">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sidR="0067441D">
        <w:rPr>
          <w:rFonts w:ascii="Times New Roman" w:hAnsi="Times New Roman" w:cs="Times New Roman"/>
          <w:sz w:val="24"/>
          <w:szCs w:val="24"/>
        </w:rPr>
        <w:t>Real</w:t>
      </w:r>
      <w:r w:rsidRPr="00B90D45">
        <w:rPr>
          <w:rFonts w:ascii="Times New Roman" w:hAnsi="Times New Roman" w:cs="Times New Roman"/>
          <w:sz w:val="24"/>
          <w:szCs w:val="24"/>
        </w:rPr>
        <w:t xml:space="preserve">-time </w:t>
      </w:r>
      <w:r w:rsidR="00954D69">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05737">
        <w:rPr>
          <w:rFonts w:ascii="Times New Roman" w:hAnsi="Times New Roman" w:cs="Times New Roman"/>
          <w:sz w:val="24"/>
          <w:szCs w:val="24"/>
        </w:rPr>
        <w:t xml:space="preserve">real-time transit </w:t>
      </w:r>
      <w:r w:rsidR="006224F1">
        <w:rPr>
          <w:rFonts w:ascii="Times New Roman" w:hAnsi="Times New Roman" w:cs="Times New Roman"/>
          <w:sz w:val="24"/>
          <w:szCs w:val="24"/>
        </w:rPr>
        <w:t>a</w:t>
      </w:r>
      <w:r w:rsidR="00E45B24">
        <w:rPr>
          <w:rFonts w:ascii="Times New Roman" w:hAnsi="Times New Roman" w:cs="Times New Roman"/>
          <w:sz w:val="24"/>
          <w:szCs w:val="24"/>
        </w:rPr>
        <w:t>pps</w:t>
      </w:r>
      <w:r w:rsidRPr="00B90D45">
        <w:rPr>
          <w:rFonts w:ascii="Times New Roman" w:hAnsi="Times New Roman" w:cs="Times New Roman"/>
          <w:sz w:val="24"/>
          <w:szCs w:val="24"/>
        </w:rPr>
        <w:t xml:space="preserve"> </w:t>
      </w:r>
      <w:r w:rsidR="00405737">
        <w:rPr>
          <w:rFonts w:ascii="Times New Roman" w:hAnsi="Times New Roman" w:cs="Times New Roman"/>
          <w:sz w:val="24"/>
          <w:szCs w:val="24"/>
        </w:rPr>
        <w:t xml:space="preserve">(RTA) </w:t>
      </w:r>
      <w:r w:rsidRPr="00B90D45">
        <w:rPr>
          <w:rFonts w:ascii="Times New Roman" w:hAnsi="Times New Roman" w:cs="Times New Roman"/>
          <w:sz w:val="24"/>
          <w:szCs w:val="24"/>
        </w:rPr>
        <w:t xml:space="preserve">are reshaping our way to </w:t>
      </w:r>
      <w:r w:rsidR="0067441D">
        <w:rPr>
          <w:rFonts w:ascii="Times New Roman" w:hAnsi="Times New Roman" w:cs="Times New Roman"/>
          <w:sz w:val="24"/>
          <w:szCs w:val="24"/>
        </w:rPr>
        <w:t xml:space="preserve">take public transit (PT) system. </w:t>
      </w:r>
      <w:r w:rsidR="000F08E3">
        <w:rPr>
          <w:rFonts w:ascii="Times New Roman" w:hAnsi="Times New Roman" w:cs="Times New Roman"/>
          <w:sz w:val="24"/>
          <w:szCs w:val="24"/>
        </w:rPr>
        <w:t xml:space="preserve">With all the benefits of PT system, many people still felt reluctant to take public transit. </w:t>
      </w:r>
      <w:r w:rsidR="00EB648A">
        <w:rPr>
          <w:rFonts w:ascii="Times New Roman" w:hAnsi="Times New Roman" w:cs="Times New Roman"/>
          <w:sz w:val="24"/>
          <w:szCs w:val="24"/>
        </w:rPr>
        <w:t>T</w:t>
      </w:r>
      <w:r w:rsidR="00DA311D">
        <w:rPr>
          <w:rFonts w:ascii="Times New Roman" w:hAnsi="Times New Roman" w:cs="Times New Roman"/>
          <w:sz w:val="24"/>
          <w:szCs w:val="24"/>
        </w:rPr>
        <w:t>opmost reasons</w:t>
      </w:r>
      <w:r w:rsidR="009F7978">
        <w:rPr>
          <w:rFonts w:ascii="Times New Roman" w:hAnsi="Times New Roman" w:cs="Times New Roman"/>
          <w:sz w:val="24"/>
          <w:szCs w:val="24"/>
        </w:rPr>
        <w:t xml:space="preserve"> why people do not take PT</w:t>
      </w:r>
      <w:r w:rsidR="00DA311D">
        <w:rPr>
          <w:rFonts w:ascii="Times New Roman" w:hAnsi="Times New Roman" w:cs="Times New Roman"/>
          <w:sz w:val="24"/>
          <w:szCs w:val="24"/>
        </w:rPr>
        <w:t xml:space="preserve"> are: long travel time especially long waiting time,</w:t>
      </w:r>
      <w:r w:rsidR="00EA379B">
        <w:rPr>
          <w:rFonts w:ascii="Times New Roman" w:hAnsi="Times New Roman" w:cs="Times New Roman"/>
          <w:sz w:val="24"/>
          <w:szCs w:val="24"/>
        </w:rPr>
        <w:t xml:space="preserve"> lack of comfort,</w:t>
      </w:r>
      <w:r w:rsidR="00DA311D">
        <w:rPr>
          <w:rFonts w:ascii="Times New Roman" w:hAnsi="Times New Roman" w:cs="Times New Roman"/>
          <w:sz w:val="24"/>
          <w:szCs w:val="24"/>
        </w:rPr>
        <w:t xml:space="preserve"> lack of control</w:t>
      </w:r>
      <w:r w:rsidR="003119BC">
        <w:rPr>
          <w:rFonts w:ascii="Times New Roman" w:hAnsi="Times New Roman" w:cs="Times New Roman"/>
          <w:sz w:val="24"/>
          <w:szCs w:val="24"/>
        </w:rPr>
        <w:t>/certainty</w:t>
      </w:r>
      <w:r w:rsidR="00DA311D">
        <w:rPr>
          <w:rFonts w:ascii="Times New Roman" w:hAnsi="Times New Roman" w:cs="Times New Roman"/>
          <w:sz w:val="24"/>
          <w:szCs w:val="24"/>
        </w:rPr>
        <w:t>, and unreliability</w:t>
      </w:r>
      <w:r w:rsidR="005A08D1">
        <w:rPr>
          <w:rFonts w:ascii="Times New Roman" w:hAnsi="Times New Roman" w:cs="Times New Roman"/>
          <w:sz w:val="24"/>
          <w:szCs w:val="24"/>
        </w:rPr>
        <w:t xml:space="preserve"> </w:t>
      </w:r>
      <w:r w:rsidR="005A08D1">
        <w:rPr>
          <w:rFonts w:ascii="Times New Roman" w:hAnsi="Times New Roman" w:cs="Times New Roman"/>
          <w:sz w:val="24"/>
          <w:szCs w:val="24"/>
        </w:rPr>
        <w:fldChar w:fldCharType="begin" w:fldLock="1"/>
      </w:r>
      <w:r w:rsidR="009C792E">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5A08D1">
        <w:rPr>
          <w:rFonts w:ascii="Times New Roman" w:hAnsi="Times New Roman" w:cs="Times New Roman"/>
          <w:sz w:val="24"/>
          <w:szCs w:val="24"/>
        </w:rPr>
        <w:fldChar w:fldCharType="separate"/>
      </w:r>
      <w:r w:rsidR="005A08D1" w:rsidRPr="005A08D1">
        <w:rPr>
          <w:rFonts w:ascii="Times New Roman" w:hAnsi="Times New Roman" w:cs="Times New Roman"/>
          <w:noProof/>
          <w:sz w:val="24"/>
          <w:szCs w:val="24"/>
        </w:rPr>
        <w:t>(Beirão &amp; Cabral, 2007)</w:t>
      </w:r>
      <w:r w:rsidR="005A08D1">
        <w:rPr>
          <w:rFonts w:ascii="Times New Roman" w:hAnsi="Times New Roman" w:cs="Times New Roman"/>
          <w:sz w:val="24"/>
          <w:szCs w:val="24"/>
        </w:rPr>
        <w:fldChar w:fldCharType="end"/>
      </w:r>
      <w:r w:rsidR="00DA311D">
        <w:rPr>
          <w:rFonts w:ascii="Times New Roman" w:hAnsi="Times New Roman" w:cs="Times New Roman"/>
          <w:sz w:val="24"/>
          <w:szCs w:val="24"/>
        </w:rPr>
        <w:t xml:space="preserve">. </w:t>
      </w:r>
      <w:r w:rsidR="00AD36C8">
        <w:rPr>
          <w:rFonts w:ascii="Times New Roman" w:hAnsi="Times New Roman" w:cs="Times New Roman"/>
          <w:sz w:val="24"/>
          <w:szCs w:val="24"/>
        </w:rPr>
        <w:t>Correspondingly,</w:t>
      </w:r>
      <w:r w:rsidR="009F7978">
        <w:rPr>
          <w:rFonts w:ascii="Times New Roman" w:hAnsi="Times New Roman" w:cs="Times New Roman"/>
          <w:sz w:val="24"/>
          <w:szCs w:val="24"/>
        </w:rPr>
        <w:t xml:space="preserve"> </w:t>
      </w:r>
      <w:r w:rsidR="001C2F70">
        <w:rPr>
          <w:rFonts w:ascii="Times New Roman" w:hAnsi="Times New Roman" w:cs="Times New Roman"/>
          <w:sz w:val="24"/>
          <w:szCs w:val="24"/>
        </w:rPr>
        <w:t xml:space="preserve">RTA can improve PT user experience in three </w:t>
      </w:r>
      <w:r w:rsidR="00987D21">
        <w:rPr>
          <w:rFonts w:ascii="Times New Roman" w:hAnsi="Times New Roman" w:cs="Times New Roman"/>
          <w:sz w:val="24"/>
          <w:szCs w:val="24"/>
        </w:rPr>
        <w:t>aspects</w:t>
      </w:r>
      <w:r w:rsidR="009F7978">
        <w:rPr>
          <w:rFonts w:ascii="Times New Roman" w:hAnsi="Times New Roman" w:cs="Times New Roman"/>
          <w:sz w:val="24"/>
          <w:szCs w:val="24"/>
        </w:rPr>
        <w:t xml:space="preserve">: </w:t>
      </w:r>
      <w:r w:rsidR="00A7642C">
        <w:rPr>
          <w:rFonts w:ascii="Times New Roman" w:hAnsi="Times New Roman" w:cs="Times New Roman"/>
          <w:sz w:val="24"/>
          <w:szCs w:val="24"/>
        </w:rPr>
        <w:t xml:space="preserve">strengthening control over the timetable, </w:t>
      </w:r>
      <w:r w:rsidR="009F7978">
        <w:rPr>
          <w:rFonts w:ascii="Times New Roman" w:hAnsi="Times New Roman" w:cs="Times New Roman"/>
          <w:sz w:val="24"/>
          <w:szCs w:val="24"/>
        </w:rPr>
        <w:t>optimizing waiting time</w:t>
      </w:r>
      <w:r w:rsidR="00BC336C">
        <w:rPr>
          <w:rFonts w:ascii="Times New Roman" w:hAnsi="Times New Roman" w:cs="Times New Roman"/>
          <w:sz w:val="24"/>
          <w:szCs w:val="24"/>
        </w:rPr>
        <w:t xml:space="preserve">, and </w:t>
      </w:r>
      <w:r w:rsidR="00953EE2">
        <w:rPr>
          <w:rFonts w:ascii="Times New Roman" w:hAnsi="Times New Roman" w:cs="Times New Roman"/>
          <w:sz w:val="24"/>
          <w:szCs w:val="24"/>
        </w:rPr>
        <w:t>adapting</w:t>
      </w:r>
      <w:r w:rsidR="003119BC">
        <w:rPr>
          <w:rFonts w:ascii="Times New Roman" w:hAnsi="Times New Roman" w:cs="Times New Roman"/>
          <w:sz w:val="24"/>
          <w:szCs w:val="24"/>
        </w:rPr>
        <w:t xml:space="preserve"> </w:t>
      </w:r>
      <w:r w:rsidR="007503EA">
        <w:rPr>
          <w:rFonts w:ascii="Times New Roman" w:hAnsi="Times New Roman" w:cs="Times New Roman"/>
          <w:sz w:val="24"/>
          <w:szCs w:val="24"/>
        </w:rPr>
        <w:t xml:space="preserve">to </w:t>
      </w:r>
      <w:r w:rsidR="006C25C1">
        <w:rPr>
          <w:rFonts w:ascii="Times New Roman" w:hAnsi="Times New Roman" w:cs="Times New Roman"/>
          <w:sz w:val="24"/>
          <w:szCs w:val="24"/>
        </w:rPr>
        <w:t>unreliability</w:t>
      </w:r>
      <w:r w:rsidR="003119BC">
        <w:rPr>
          <w:rFonts w:ascii="Times New Roman" w:hAnsi="Times New Roman" w:cs="Times New Roman"/>
          <w:sz w:val="24"/>
          <w:szCs w:val="24"/>
        </w:rPr>
        <w:t>.</w:t>
      </w:r>
    </w:p>
    <w:p w14:paraId="554F7F26" w14:textId="77777777" w:rsidR="00B37D92" w:rsidRDefault="00B37D92">
      <w:pPr>
        <w:jc w:val="both"/>
        <w:rPr>
          <w:rFonts w:ascii="Times New Roman" w:hAnsi="Times New Roman" w:cs="Times New Roman"/>
          <w:sz w:val="24"/>
          <w:szCs w:val="24"/>
        </w:rPr>
        <w:pPrChange w:id="13" w:author="Miller, Harvey J." w:date="2019-06-25T13:40:00Z">
          <w:pPr/>
        </w:pPrChange>
      </w:pPr>
      <w:r>
        <w:rPr>
          <w:rFonts w:ascii="Times New Roman" w:hAnsi="Times New Roman" w:cs="Times New Roman"/>
          <w:sz w:val="24"/>
          <w:szCs w:val="24"/>
        </w:rPr>
        <w:tab/>
        <w:t>RTA provide</w:t>
      </w:r>
      <w:r w:rsidR="00612F63">
        <w:rPr>
          <w:rFonts w:ascii="Times New Roman" w:hAnsi="Times New Roman" w:cs="Times New Roman"/>
          <w:sz w:val="24"/>
          <w:szCs w:val="24"/>
        </w:rPr>
        <w:t>s</w:t>
      </w:r>
      <w:r>
        <w:rPr>
          <w:rFonts w:ascii="Times New Roman" w:hAnsi="Times New Roman" w:cs="Times New Roman"/>
          <w:sz w:val="24"/>
          <w:szCs w:val="24"/>
        </w:rPr>
        <w:t xml:space="preserve"> users ability to comprehend the sophisticated timetable in a PT system,</w:t>
      </w:r>
      <w:r w:rsidR="00E92458" w:rsidRPr="00E92458">
        <w:rPr>
          <w:rFonts w:ascii="Times New Roman" w:hAnsi="Times New Roman" w:cs="Times New Roman"/>
          <w:sz w:val="24"/>
          <w:szCs w:val="24"/>
        </w:rPr>
        <w:t xml:space="preserve"> </w:t>
      </w:r>
      <w:r w:rsidR="00E92458">
        <w:rPr>
          <w:rFonts w:ascii="Times New Roman" w:hAnsi="Times New Roman" w:cs="Times New Roman"/>
          <w:sz w:val="24"/>
          <w:szCs w:val="24"/>
        </w:rPr>
        <w:t>for both schedule</w:t>
      </w:r>
      <w:r w:rsidR="00E92458">
        <w:rPr>
          <w:rFonts w:ascii="Times New Roman" w:hAnsi="Times New Roman" w:cs="Times New Roman" w:hint="eastAsia"/>
          <w:sz w:val="24"/>
          <w:szCs w:val="24"/>
        </w:rPr>
        <w:t>d</w:t>
      </w:r>
      <w:r w:rsidR="00E92458">
        <w:rPr>
          <w:rFonts w:ascii="Times New Roman" w:hAnsi="Times New Roman" w:cs="Times New Roman"/>
          <w:sz w:val="24"/>
          <w:szCs w:val="24"/>
        </w:rPr>
        <w:t xml:space="preserve"> and real-time timetable</w:t>
      </w:r>
      <w:r>
        <w:rPr>
          <w:rFonts w:ascii="Times New Roman" w:hAnsi="Times New Roman" w:cs="Times New Roman"/>
          <w:sz w:val="24"/>
          <w:szCs w:val="24"/>
        </w:rPr>
        <w:t>.</w:t>
      </w:r>
      <w:r w:rsidR="00751E52">
        <w:rPr>
          <w:rFonts w:ascii="Times New Roman" w:hAnsi="Times New Roman" w:cs="Times New Roman"/>
          <w:sz w:val="24"/>
          <w:szCs w:val="24"/>
        </w:rPr>
        <w:t xml:space="preserve"> </w:t>
      </w:r>
      <w:r w:rsidR="00CF5A63">
        <w:rPr>
          <w:rFonts w:ascii="Times New Roman" w:hAnsi="Times New Roman" w:cs="Times New Roman"/>
          <w:sz w:val="24"/>
          <w:szCs w:val="24"/>
        </w:rPr>
        <w:t xml:space="preserve">Paper timetable are </w:t>
      </w:r>
      <w:r w:rsidR="00264F7C">
        <w:rPr>
          <w:rFonts w:ascii="Times New Roman" w:hAnsi="Times New Roman" w:cs="Times New Roman" w:hint="eastAsia"/>
          <w:sz w:val="24"/>
          <w:szCs w:val="24"/>
        </w:rPr>
        <w:t>inf</w:t>
      </w:r>
      <w:r w:rsidR="00264F7C">
        <w:rPr>
          <w:rFonts w:ascii="Times New Roman" w:hAnsi="Times New Roman" w:cs="Times New Roman"/>
          <w:sz w:val="24"/>
          <w:szCs w:val="24"/>
        </w:rPr>
        <w:t>lexible and limited to schedule, and traditional phone call and text service are also limited to schedule</w:t>
      </w:r>
      <w:r w:rsidR="00515896">
        <w:rPr>
          <w:rFonts w:ascii="Times New Roman" w:hAnsi="Times New Roman" w:cs="Times New Roman"/>
          <w:sz w:val="24"/>
          <w:szCs w:val="24"/>
        </w:rPr>
        <w:t>d</w:t>
      </w:r>
      <w:r w:rsidR="00264F7C">
        <w:rPr>
          <w:rFonts w:ascii="Times New Roman" w:hAnsi="Times New Roman" w:cs="Times New Roman"/>
          <w:sz w:val="24"/>
          <w:szCs w:val="24"/>
        </w:rPr>
        <w:t xml:space="preserve"> static timetable. RTA provide both scheduled and real-time support for </w:t>
      </w:r>
      <w:r w:rsidR="007C2A3A">
        <w:rPr>
          <w:rFonts w:ascii="Times New Roman" w:hAnsi="Times New Roman" w:cs="Times New Roman"/>
          <w:sz w:val="24"/>
          <w:szCs w:val="24"/>
        </w:rPr>
        <w:t xml:space="preserve">PT </w:t>
      </w:r>
      <w:r w:rsidR="00264F7C">
        <w:rPr>
          <w:rFonts w:ascii="Times New Roman" w:hAnsi="Times New Roman" w:cs="Times New Roman"/>
          <w:sz w:val="24"/>
          <w:szCs w:val="24"/>
        </w:rPr>
        <w:t>users with smart phone</w:t>
      </w:r>
      <w:r w:rsidR="003F7E59">
        <w:rPr>
          <w:rFonts w:ascii="Times New Roman" w:hAnsi="Times New Roman" w:cs="Times New Roman"/>
          <w:sz w:val="24"/>
          <w:szCs w:val="24"/>
        </w:rPr>
        <w:t xml:space="preserve"> through user-friendly interface</w:t>
      </w:r>
      <w:r w:rsidR="00264F7C">
        <w:rPr>
          <w:rFonts w:ascii="Times New Roman" w:hAnsi="Times New Roman" w:cs="Times New Roman"/>
          <w:sz w:val="24"/>
          <w:szCs w:val="24"/>
        </w:rPr>
        <w:t>.</w:t>
      </w:r>
    </w:p>
    <w:p w14:paraId="65CDC6FE" w14:textId="77777777" w:rsidR="00A7642C" w:rsidRDefault="0051475C">
      <w:pPr>
        <w:ind w:firstLine="720"/>
        <w:jc w:val="both"/>
        <w:rPr>
          <w:rFonts w:ascii="Times New Roman" w:hAnsi="Times New Roman" w:cs="Times New Roman"/>
          <w:sz w:val="24"/>
          <w:szCs w:val="24"/>
        </w:rPr>
        <w:pPrChange w:id="14" w:author="Miller, Harvey J." w:date="2019-06-25T13:40:00Z">
          <w:pPr>
            <w:ind w:firstLine="720"/>
          </w:pPr>
        </w:pPrChange>
      </w:pPr>
      <w:r>
        <w:rPr>
          <w:rFonts w:ascii="Times New Roman" w:hAnsi="Times New Roman" w:cs="Times New Roman"/>
          <w:sz w:val="24"/>
          <w:szCs w:val="24"/>
        </w:rPr>
        <w:t>RTA decrease</w:t>
      </w:r>
      <w:r w:rsidR="00612F63">
        <w:rPr>
          <w:rFonts w:ascii="Times New Roman" w:hAnsi="Times New Roman" w:cs="Times New Roman"/>
          <w:sz w:val="24"/>
          <w:szCs w:val="24"/>
        </w:rPr>
        <w:t>s</w:t>
      </w:r>
      <w:r>
        <w:rPr>
          <w:rFonts w:ascii="Times New Roman" w:hAnsi="Times New Roman" w:cs="Times New Roman"/>
          <w:sz w:val="24"/>
          <w:szCs w:val="24"/>
        </w:rPr>
        <w:t xml:space="preserve"> the waiting time. </w:t>
      </w:r>
      <w:r w:rsidR="00DA311D">
        <w:rPr>
          <w:rFonts w:ascii="Times New Roman" w:hAnsi="Times New Roman" w:cs="Times New Roman"/>
          <w:sz w:val="24"/>
          <w:szCs w:val="24"/>
        </w:rPr>
        <w:t>Waiting time</w:t>
      </w:r>
      <w:r w:rsidR="00F2646A">
        <w:rPr>
          <w:rFonts w:ascii="Times New Roman" w:hAnsi="Times New Roman" w:cs="Times New Roman"/>
          <w:sz w:val="24"/>
          <w:szCs w:val="24"/>
        </w:rPr>
        <w:t xml:space="preserve"> </w:t>
      </w:r>
      <w:r w:rsidR="00DA311D">
        <w:rPr>
          <w:rFonts w:ascii="Times New Roman" w:hAnsi="Times New Roman" w:cs="Times New Roman"/>
          <w:sz w:val="24"/>
          <w:szCs w:val="24"/>
        </w:rPr>
        <w:t>is a critical factor affecting people’s preference of transportation</w:t>
      </w:r>
      <w:r w:rsidR="009C792E">
        <w:rPr>
          <w:rFonts w:ascii="Times New Roman" w:hAnsi="Times New Roman" w:cs="Times New Roman"/>
          <w:sz w:val="24"/>
          <w:szCs w:val="24"/>
        </w:rPr>
        <w:t xml:space="preserve"> </w:t>
      </w:r>
      <w:r w:rsidR="009C792E">
        <w:rPr>
          <w:rFonts w:ascii="Times New Roman" w:hAnsi="Times New Roman" w:cs="Times New Roman"/>
          <w:sz w:val="24"/>
          <w:szCs w:val="24"/>
        </w:rPr>
        <w:fldChar w:fldCharType="begin" w:fldLock="1"/>
      </w:r>
      <w:r w:rsidR="00B47D15">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9C792E">
        <w:rPr>
          <w:rFonts w:ascii="Times New Roman" w:hAnsi="Times New Roman" w:cs="Times New Roman"/>
          <w:sz w:val="24"/>
          <w:szCs w:val="24"/>
        </w:rPr>
        <w:fldChar w:fldCharType="separate"/>
      </w:r>
      <w:r w:rsidR="009C792E" w:rsidRPr="009C792E">
        <w:rPr>
          <w:rFonts w:ascii="Times New Roman" w:hAnsi="Times New Roman" w:cs="Times New Roman"/>
          <w:noProof/>
          <w:sz w:val="24"/>
          <w:szCs w:val="24"/>
        </w:rPr>
        <w:t>(Beirão &amp; Cabral, 2007)</w:t>
      </w:r>
      <w:r w:rsidR="009C792E">
        <w:rPr>
          <w:rFonts w:ascii="Times New Roman" w:hAnsi="Times New Roman" w:cs="Times New Roman"/>
          <w:sz w:val="24"/>
          <w:szCs w:val="24"/>
        </w:rPr>
        <w:fldChar w:fldCharType="end"/>
      </w:r>
      <w:r w:rsidR="00DA311D">
        <w:rPr>
          <w:rFonts w:ascii="Times New Roman" w:hAnsi="Times New Roman" w:cs="Times New Roman"/>
          <w:sz w:val="24"/>
          <w:szCs w:val="24"/>
        </w:rPr>
        <w:t>.</w:t>
      </w:r>
      <w:r w:rsidR="009C792E">
        <w:rPr>
          <w:rFonts w:ascii="Times New Roman" w:hAnsi="Times New Roman" w:cs="Times New Roman"/>
          <w:sz w:val="24"/>
          <w:szCs w:val="24"/>
        </w:rPr>
        <w:t xml:space="preserve"> </w:t>
      </w:r>
      <w:r w:rsidR="00EA379B">
        <w:rPr>
          <w:rFonts w:ascii="Times New Roman" w:hAnsi="Times New Roman" w:cs="Times New Roman"/>
          <w:sz w:val="24"/>
          <w:szCs w:val="24"/>
        </w:rPr>
        <w:t xml:space="preserve">RTA can </w:t>
      </w:r>
      <w:r w:rsidR="00A7642C">
        <w:rPr>
          <w:rFonts w:ascii="Times New Roman" w:hAnsi="Times New Roman" w:cs="Times New Roman"/>
          <w:sz w:val="24"/>
          <w:szCs w:val="24"/>
        </w:rPr>
        <w:t xml:space="preserve">plan best time for users </w:t>
      </w:r>
      <w:r w:rsidR="00EA379B">
        <w:rPr>
          <w:rFonts w:ascii="Times New Roman" w:hAnsi="Times New Roman" w:cs="Times New Roman"/>
          <w:sz w:val="24"/>
          <w:szCs w:val="24"/>
        </w:rPr>
        <w:t xml:space="preserve">to leave for the public transit based on the walking time and </w:t>
      </w:r>
      <w:r w:rsidR="00F07CFD">
        <w:rPr>
          <w:rFonts w:ascii="Times New Roman" w:hAnsi="Times New Roman" w:cs="Times New Roman"/>
          <w:sz w:val="24"/>
          <w:szCs w:val="24"/>
        </w:rPr>
        <w:t>PT</w:t>
      </w:r>
      <w:r w:rsidR="00EA379B">
        <w:rPr>
          <w:rFonts w:ascii="Times New Roman" w:hAnsi="Times New Roman" w:cs="Times New Roman"/>
          <w:sz w:val="24"/>
          <w:szCs w:val="24"/>
        </w:rPr>
        <w:t xml:space="preserve"> timetable. </w:t>
      </w:r>
      <w:r w:rsidR="004C4D2A">
        <w:rPr>
          <w:rFonts w:ascii="Times New Roman" w:hAnsi="Times New Roman" w:cs="Times New Roman"/>
          <w:sz w:val="24"/>
          <w:szCs w:val="24"/>
        </w:rPr>
        <w:t>Ideally</w:t>
      </w:r>
      <w:r w:rsidR="00EA379B">
        <w:rPr>
          <w:rFonts w:ascii="Times New Roman" w:hAnsi="Times New Roman" w:cs="Times New Roman"/>
          <w:sz w:val="24"/>
          <w:szCs w:val="24"/>
        </w:rPr>
        <w:t xml:space="preserve">, RTA can diminish the </w:t>
      </w:r>
      <w:r w:rsidR="00EA379B">
        <w:rPr>
          <w:rFonts w:ascii="Times New Roman" w:hAnsi="Times New Roman" w:cs="Times New Roman"/>
          <w:sz w:val="24"/>
          <w:szCs w:val="24"/>
        </w:rPr>
        <w:lastRenderedPageBreak/>
        <w:t>waiting time to 0, which means as soon as users arrive at the stop, the bus arrives.</w:t>
      </w:r>
      <w:r w:rsidR="000211DD">
        <w:rPr>
          <w:rFonts w:ascii="Times New Roman" w:hAnsi="Times New Roman" w:cs="Times New Roman"/>
          <w:sz w:val="24"/>
          <w:szCs w:val="24"/>
        </w:rPr>
        <w:t xml:space="preserve"> Many studies investigated the waiting time reduction by real-time information: 91% percent of RTI users self-reported spending less waiting time in</w:t>
      </w:r>
      <w:r w:rsidR="00FC0311">
        <w:rPr>
          <w:rFonts w:ascii="Times New Roman" w:hAnsi="Times New Roman" w:cs="Times New Roman"/>
          <w:sz w:val="24"/>
          <w:szCs w:val="24"/>
        </w:rPr>
        <w:t xml:space="preserve"> </w:t>
      </w:r>
      <w:r w:rsidR="000211DD">
        <w:rPr>
          <w:rFonts w:ascii="Times New Roman" w:hAnsi="Times New Roman" w:cs="Times New Roman"/>
          <w:sz w:val="24"/>
          <w:szCs w:val="24"/>
        </w:rPr>
        <w:t>Seattle</w:t>
      </w:r>
      <w:r w:rsidR="00D12065">
        <w:rPr>
          <w:rFonts w:ascii="Times New Roman" w:hAnsi="Times New Roman" w:cs="Times New Roman"/>
          <w:sz w:val="24"/>
          <w:szCs w:val="24"/>
        </w:rPr>
        <w:t>, 2010</w:t>
      </w:r>
      <w:r w:rsidR="000211DD">
        <w:rPr>
          <w:rFonts w:ascii="Times New Roman" w:hAnsi="Times New Roman" w:cs="Times New Roman"/>
          <w:sz w:val="24"/>
          <w:szCs w:val="24"/>
        </w:rPr>
        <w:t xml:space="preserve"> </w:t>
      </w:r>
      <w:r w:rsidR="000211DD">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0211DD">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Watkins, &amp; Borning, 2010)</w:t>
      </w:r>
      <w:r w:rsidR="000211DD">
        <w:rPr>
          <w:rFonts w:ascii="Times New Roman" w:hAnsi="Times New Roman" w:cs="Times New Roman"/>
          <w:sz w:val="24"/>
          <w:szCs w:val="24"/>
        </w:rPr>
        <w:fldChar w:fldCharType="end"/>
      </w:r>
      <w:r w:rsidR="000211DD">
        <w:rPr>
          <w:rFonts w:ascii="Times New Roman" w:hAnsi="Times New Roman" w:cs="Times New Roman"/>
          <w:sz w:val="24"/>
          <w:szCs w:val="24"/>
        </w:rPr>
        <w:t xml:space="preserve">, and </w:t>
      </w:r>
      <w:r w:rsidR="00F21C5C">
        <w:rPr>
          <w:rFonts w:ascii="Times New Roman" w:hAnsi="Times New Roman" w:cs="Times New Roman"/>
          <w:sz w:val="24"/>
          <w:szCs w:val="24"/>
        </w:rPr>
        <w:t>RTI users can save 2.4 minutes in Seattle</w:t>
      </w:r>
      <w:r w:rsidR="000B38B5">
        <w:rPr>
          <w:rFonts w:ascii="Times New Roman" w:hAnsi="Times New Roman" w:cs="Times New Roman"/>
          <w:sz w:val="24"/>
          <w:szCs w:val="24"/>
        </w:rPr>
        <w:t>, 2011</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Ferris, Borning, Rutherford, &amp; Layton, 2011)</w:t>
      </w:r>
      <w:r w:rsidR="00F21C5C">
        <w:rPr>
          <w:rFonts w:ascii="Times New Roman" w:hAnsi="Times New Roman" w:cs="Times New Roman"/>
          <w:sz w:val="24"/>
          <w:szCs w:val="24"/>
        </w:rPr>
        <w:fldChar w:fldCharType="end"/>
      </w:r>
      <w:r w:rsidR="00F21C5C">
        <w:rPr>
          <w:rFonts w:ascii="Times New Roman" w:hAnsi="Times New Roman" w:cs="Times New Roman"/>
          <w:sz w:val="24"/>
          <w:szCs w:val="24"/>
        </w:rPr>
        <w:t xml:space="preserve"> and 1.79 minutes in</w:t>
      </w:r>
      <w:r w:rsidR="000B38B5">
        <w:rPr>
          <w:rFonts w:ascii="Times New Roman" w:hAnsi="Times New Roman" w:cs="Times New Roman"/>
          <w:sz w:val="24"/>
          <w:szCs w:val="24"/>
        </w:rPr>
        <w:t xml:space="preserve"> </w:t>
      </w:r>
      <w:r w:rsidR="00F21C5C">
        <w:rPr>
          <w:rFonts w:ascii="Times New Roman" w:hAnsi="Times New Roman" w:cs="Times New Roman"/>
          <w:sz w:val="24"/>
          <w:szCs w:val="24"/>
        </w:rPr>
        <w:t>Tampa</w:t>
      </w:r>
      <w:r w:rsidR="000B38B5">
        <w:rPr>
          <w:rFonts w:ascii="Times New Roman" w:hAnsi="Times New Roman" w:cs="Times New Roman"/>
          <w:sz w:val="24"/>
          <w:szCs w:val="24"/>
        </w:rPr>
        <w:t>, 2014</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2A1B29">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(Brakewood, Barbeau, &amp; Watkins, 2014)</w:t>
      </w:r>
      <w:r w:rsidR="00F21C5C">
        <w:rPr>
          <w:rFonts w:ascii="Times New Roman" w:hAnsi="Times New Roman" w:cs="Times New Roman"/>
          <w:sz w:val="24"/>
          <w:szCs w:val="24"/>
        </w:rPr>
        <w:fldChar w:fldCharType="end"/>
      </w:r>
      <w:r w:rsidR="00EF3E1F">
        <w:rPr>
          <w:rFonts w:ascii="Times New Roman" w:hAnsi="Times New Roman" w:cs="Times New Roman"/>
          <w:sz w:val="24"/>
          <w:szCs w:val="24"/>
        </w:rPr>
        <w:t xml:space="preserve"> according to self-reported survey</w:t>
      </w:r>
      <w:r w:rsidR="00F21C5C">
        <w:rPr>
          <w:rFonts w:ascii="Times New Roman" w:hAnsi="Times New Roman" w:cs="Times New Roman"/>
          <w:sz w:val="24"/>
          <w:szCs w:val="24"/>
        </w:rPr>
        <w:t>.</w:t>
      </w:r>
    </w:p>
    <w:p w14:paraId="2257F796" w14:textId="77777777" w:rsidR="002C0260" w:rsidRDefault="00EB562F">
      <w:pPr>
        <w:ind w:firstLine="720"/>
        <w:jc w:val="both"/>
        <w:rPr>
          <w:rFonts w:ascii="Times New Roman" w:hAnsi="Times New Roman" w:cs="Times New Roman"/>
          <w:sz w:val="24"/>
          <w:szCs w:val="24"/>
        </w:rPr>
        <w:pPrChange w:id="15" w:author="Miller, Harvey J." w:date="2019-06-25T13:40:00Z">
          <w:pPr>
            <w:ind w:firstLine="720"/>
          </w:pPr>
        </w:pPrChange>
      </w:pPr>
      <w:r>
        <w:rPr>
          <w:rFonts w:ascii="Times New Roman" w:hAnsi="Times New Roman" w:cs="Times New Roman"/>
          <w:sz w:val="24"/>
          <w:szCs w:val="24"/>
        </w:rPr>
        <w:t xml:space="preserve">RTA </w:t>
      </w:r>
      <w:r w:rsidR="00E167E3">
        <w:rPr>
          <w:rFonts w:ascii="Times New Roman" w:hAnsi="Times New Roman" w:cs="Times New Roman"/>
          <w:sz w:val="24"/>
          <w:szCs w:val="24"/>
        </w:rPr>
        <w:t>adapt</w:t>
      </w:r>
      <w:r w:rsidR="00612F63">
        <w:rPr>
          <w:rFonts w:ascii="Times New Roman" w:hAnsi="Times New Roman" w:cs="Times New Roman"/>
          <w:sz w:val="24"/>
          <w:szCs w:val="24"/>
        </w:rPr>
        <w:t>s</w:t>
      </w:r>
      <w:r w:rsidR="00EA379B">
        <w:rPr>
          <w:rFonts w:ascii="Times New Roman" w:hAnsi="Times New Roman" w:cs="Times New Roman"/>
          <w:sz w:val="24"/>
          <w:szCs w:val="24"/>
        </w:rPr>
        <w:t xml:space="preserve"> </w:t>
      </w:r>
      <w:r w:rsidR="00B84CE0">
        <w:rPr>
          <w:rFonts w:ascii="Times New Roman" w:hAnsi="Times New Roman" w:cs="Times New Roman"/>
          <w:sz w:val="24"/>
          <w:szCs w:val="24"/>
        </w:rPr>
        <w:t xml:space="preserve">to </w:t>
      </w:r>
      <w:r w:rsidR="00EA379B">
        <w:rPr>
          <w:rFonts w:ascii="Times New Roman" w:hAnsi="Times New Roman" w:cs="Times New Roman"/>
          <w:sz w:val="24"/>
          <w:szCs w:val="24"/>
        </w:rPr>
        <w:t>PT system’s unreliability when optimizing waiting time</w:t>
      </w:r>
      <w:r w:rsidR="002A1B29">
        <w:rPr>
          <w:rFonts w:ascii="Times New Roman" w:hAnsi="Times New Roman" w:cs="Times New Roman"/>
          <w:sz w:val="24"/>
          <w:szCs w:val="24"/>
        </w:rPr>
        <w:t xml:space="preserve"> </w:t>
      </w:r>
      <w:r w:rsidR="002A1B29">
        <w:rPr>
          <w:rFonts w:ascii="Times New Roman" w:hAnsi="Times New Roman" w:cs="Times New Roman"/>
          <w:sz w:val="24"/>
          <w:szCs w:val="24"/>
        </w:rPr>
        <w:fldChar w:fldCharType="begin" w:fldLock="1"/>
      </w:r>
      <w:r w:rsidR="009D773E">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2A1B29">
        <w:rPr>
          <w:rFonts w:ascii="Times New Roman" w:hAnsi="Times New Roman" w:cs="Times New Roman"/>
          <w:sz w:val="24"/>
          <w:szCs w:val="24"/>
        </w:rPr>
        <w:fldChar w:fldCharType="separate"/>
      </w:r>
      <w:r w:rsidR="002A1B29" w:rsidRPr="002A1B29">
        <w:rPr>
          <w:rFonts w:ascii="Times New Roman" w:hAnsi="Times New Roman" w:cs="Times New Roman"/>
          <w:noProof/>
          <w:sz w:val="24"/>
          <w:szCs w:val="24"/>
        </w:rPr>
        <w:t>(Brakewood et al., 2014)</w:t>
      </w:r>
      <w:r w:rsidR="002A1B29">
        <w:rPr>
          <w:rFonts w:ascii="Times New Roman" w:hAnsi="Times New Roman" w:cs="Times New Roman"/>
          <w:sz w:val="24"/>
          <w:szCs w:val="24"/>
        </w:rPr>
        <w:fldChar w:fldCharType="end"/>
      </w:r>
      <w:r w:rsidR="00EA379B">
        <w:rPr>
          <w:rFonts w:ascii="Times New Roman" w:hAnsi="Times New Roman" w:cs="Times New Roman"/>
          <w:sz w:val="24"/>
          <w:szCs w:val="24"/>
        </w:rPr>
        <w:t xml:space="preserve">. </w:t>
      </w:r>
      <w:r w:rsidR="00423839">
        <w:rPr>
          <w:rFonts w:ascii="Times New Roman" w:hAnsi="Times New Roman" w:cs="Times New Roman"/>
          <w:sz w:val="24"/>
          <w:szCs w:val="24"/>
        </w:rPr>
        <w:t>For all PT system, d</w:t>
      </w:r>
      <w:r w:rsidR="00423839" w:rsidRPr="00742068">
        <w:rPr>
          <w:rFonts w:ascii="Times New Roman" w:hAnsi="Times New Roman" w:cs="Times New Roman"/>
          <w:sz w:val="24"/>
          <w:szCs w:val="24"/>
        </w:rPr>
        <w:t xml:space="preserve">elay is inevitable. When delay happens, real-time transit </w:t>
      </w:r>
      <w:r w:rsidR="006224F1">
        <w:rPr>
          <w:rFonts w:ascii="Times New Roman" w:hAnsi="Times New Roman" w:cs="Times New Roman"/>
          <w:sz w:val="24"/>
          <w:szCs w:val="24"/>
        </w:rPr>
        <w:t>a</w:t>
      </w:r>
      <w:r w:rsidR="005D4B73">
        <w:rPr>
          <w:rFonts w:ascii="Times New Roman" w:hAnsi="Times New Roman" w:cs="Times New Roman"/>
          <w:sz w:val="24"/>
          <w:szCs w:val="24"/>
        </w:rPr>
        <w:t>pps</w:t>
      </w:r>
      <w:r w:rsidR="001D604C">
        <w:rPr>
          <w:rFonts w:ascii="Times New Roman" w:hAnsi="Times New Roman" w:cs="Times New Roman"/>
          <w:sz w:val="24"/>
          <w:szCs w:val="24"/>
        </w:rPr>
        <w:t xml:space="preserve"> (</w:t>
      </w:r>
      <w:r w:rsidR="00622AE1">
        <w:rPr>
          <w:rFonts w:ascii="Times New Roman" w:hAnsi="Times New Roman" w:cs="Times New Roman"/>
          <w:sz w:val="24"/>
          <w:szCs w:val="24"/>
        </w:rPr>
        <w:t>RT</w:t>
      </w:r>
      <w:r w:rsidR="001D604C">
        <w:rPr>
          <w:rFonts w:ascii="Times New Roman" w:hAnsi="Times New Roman" w:cs="Times New Roman"/>
          <w:sz w:val="24"/>
          <w:szCs w:val="24"/>
        </w:rPr>
        <w:t>A)</w:t>
      </w:r>
      <w:r w:rsidR="00423839" w:rsidRPr="00742068">
        <w:rPr>
          <w:rFonts w:ascii="Times New Roman" w:hAnsi="Times New Roman" w:cs="Times New Roman"/>
          <w:sz w:val="24"/>
          <w:szCs w:val="24"/>
        </w:rPr>
        <w:t xml:space="preserve"> users can use their smart phone to get access to the real-time status of buses and plan their trip</w:t>
      </w:r>
      <w:r w:rsidR="003D5745">
        <w:rPr>
          <w:rFonts w:ascii="Times New Roman" w:hAnsi="Times New Roman" w:cs="Times New Roman"/>
          <w:sz w:val="24"/>
          <w:szCs w:val="24"/>
        </w:rPr>
        <w:t>s</w:t>
      </w:r>
      <w:r w:rsidR="00423839" w:rsidRPr="00742068">
        <w:rPr>
          <w:rFonts w:ascii="Times New Roman" w:hAnsi="Times New Roman" w:cs="Times New Roman"/>
          <w:sz w:val="24"/>
          <w:szCs w:val="24"/>
        </w:rPr>
        <w:t xml:space="preserve"> accordingly</w:t>
      </w:r>
      <w:r w:rsidR="00423839">
        <w:rPr>
          <w:rFonts w:ascii="Times New Roman" w:hAnsi="Times New Roman" w:cs="Times New Roman"/>
          <w:sz w:val="24"/>
          <w:szCs w:val="24"/>
        </w:rPr>
        <w:t xml:space="preserve">. </w:t>
      </w:r>
      <w:r w:rsidR="00A42326">
        <w:rPr>
          <w:rFonts w:ascii="Times New Roman" w:hAnsi="Times New Roman" w:cs="Times New Roman"/>
          <w:sz w:val="24"/>
          <w:szCs w:val="24"/>
        </w:rPr>
        <w:t>With the help of RTA, users can have an anticipation about the on-time transit’s delay, thus postponing the departure time to reduce the waiting time at the stop. Many RTAs provide real-time trip planner to help users to schedule a best time to take public transit, such as Google Map and Transit.</w:t>
      </w:r>
      <w:r w:rsidR="00B10049">
        <w:rPr>
          <w:rFonts w:ascii="Times New Roman" w:hAnsi="Times New Roman" w:cs="Times New Roman"/>
          <w:sz w:val="24"/>
          <w:szCs w:val="24"/>
        </w:rPr>
        <w:t xml:space="preserve"> </w:t>
      </w:r>
    </w:p>
    <w:p w14:paraId="23C1EBE4" w14:textId="77777777" w:rsidR="003A089C" w:rsidRDefault="003A089C" w:rsidP="003A089C">
      <w:pPr>
        <w:keepNext/>
      </w:pPr>
      <w:r>
        <w:rPr>
          <w:rFonts w:ascii="Times New Roman" w:hAnsi="Times New Roman" w:cs="Times New Roman" w:hint="eastAsia"/>
          <w:noProof/>
          <w:sz w:val="24"/>
          <w:szCs w:val="24"/>
        </w:rPr>
        <w:drawing>
          <wp:inline distT="0" distB="0" distL="0" distR="0" wp14:anchorId="721170E0" wp14:editId="222447CC">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11"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14:paraId="61835EB8" w14:textId="486DB027" w:rsidR="0061337F" w:rsidRDefault="003A089C" w:rsidP="003A089C">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4178D2">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sidR="00F87B54">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app.</w:t>
      </w:r>
    </w:p>
    <w:p w14:paraId="07D5B155" w14:textId="77777777" w:rsidR="00A42326" w:rsidRDefault="00504E86">
      <w:pPr>
        <w:ind w:firstLine="720"/>
        <w:jc w:val="both"/>
        <w:rPr>
          <w:rFonts w:ascii="Times New Roman" w:hAnsi="Times New Roman" w:cs="Times New Roman"/>
          <w:sz w:val="24"/>
          <w:szCs w:val="24"/>
        </w:rPr>
        <w:pPrChange w:id="16" w:author="Miller, Harvey J." w:date="2019-06-25T13:40:00Z">
          <w:pPr>
            <w:ind w:firstLine="720"/>
          </w:pPr>
        </w:pPrChange>
      </w:pPr>
      <w:r>
        <w:rPr>
          <w:rFonts w:ascii="Times New Roman" w:hAnsi="Times New Roman" w:cs="Times New Roman"/>
          <w:sz w:val="24"/>
          <w:szCs w:val="24"/>
        </w:rPr>
        <w:t>However, b</w:t>
      </w:r>
      <w:r w:rsidR="00A42326">
        <w:rPr>
          <w:rFonts w:ascii="Times New Roman" w:hAnsi="Times New Roman" w:cs="Times New Roman"/>
          <w:sz w:val="24"/>
          <w:szCs w:val="24"/>
        </w:rPr>
        <w:t xml:space="preserve">esides the benefit RTA produces, </w:t>
      </w:r>
      <w:r w:rsidR="001261AF">
        <w:rPr>
          <w:rFonts w:ascii="Times New Roman" w:hAnsi="Times New Roman" w:cs="Times New Roman"/>
          <w:sz w:val="24"/>
          <w:szCs w:val="24"/>
        </w:rPr>
        <w:t xml:space="preserve">the </w:t>
      </w:r>
      <w:r w:rsidR="00826A10">
        <w:rPr>
          <w:rFonts w:ascii="Times New Roman" w:hAnsi="Times New Roman" w:cs="Times New Roman"/>
          <w:sz w:val="24"/>
          <w:szCs w:val="24"/>
        </w:rPr>
        <w:t>RTA</w:t>
      </w:r>
      <w:r w:rsidR="001261AF">
        <w:rPr>
          <w:rFonts w:ascii="Times New Roman" w:hAnsi="Times New Roman" w:cs="Times New Roman"/>
          <w:sz w:val="24"/>
          <w:szCs w:val="24"/>
        </w:rPr>
        <w:t xml:space="preserve"> trip </w:t>
      </w:r>
      <w:r w:rsidR="00826A10">
        <w:rPr>
          <w:rFonts w:ascii="Times New Roman" w:hAnsi="Times New Roman" w:cs="Times New Roman"/>
          <w:sz w:val="24"/>
          <w:szCs w:val="24"/>
        </w:rPr>
        <w:t xml:space="preserve">planning </w:t>
      </w:r>
      <w:r w:rsidR="001261AF">
        <w:rPr>
          <w:rFonts w:ascii="Times New Roman" w:hAnsi="Times New Roman" w:cs="Times New Roman"/>
          <w:sz w:val="24"/>
          <w:szCs w:val="24"/>
        </w:rPr>
        <w:t xml:space="preserve">strategies can lead to several undesirable results. </w:t>
      </w:r>
      <w:r w:rsidR="00792DB9">
        <w:rPr>
          <w:rFonts w:ascii="Times New Roman" w:hAnsi="Times New Roman" w:cs="Times New Roman"/>
          <w:sz w:val="24"/>
          <w:szCs w:val="24"/>
        </w:rPr>
        <w:t>T</w:t>
      </w:r>
      <w:r w:rsidR="00CE70A6">
        <w:rPr>
          <w:rFonts w:ascii="Times New Roman" w:hAnsi="Times New Roman" w:cs="Times New Roman"/>
          <w:sz w:val="24"/>
          <w:szCs w:val="24"/>
        </w:rPr>
        <w:t xml:space="preserve">he optimization of waiting time </w:t>
      </w:r>
      <w:r w:rsidR="00E10162">
        <w:rPr>
          <w:rFonts w:ascii="Times New Roman" w:hAnsi="Times New Roman" w:cs="Times New Roman"/>
          <w:sz w:val="24"/>
          <w:szCs w:val="24"/>
        </w:rPr>
        <w:t>also comes with</w:t>
      </w:r>
      <w:r w:rsidR="00CE70A6" w:rsidRPr="00CE70A6">
        <w:rPr>
          <w:rFonts w:ascii="Times New Roman" w:hAnsi="Times New Roman" w:cs="Times New Roman"/>
          <w:sz w:val="24"/>
          <w:szCs w:val="24"/>
        </w:rPr>
        <w:t xml:space="preserve"> </w:t>
      </w:r>
      <w:r w:rsidR="00CE70A6">
        <w:rPr>
          <w:rFonts w:ascii="Times New Roman" w:hAnsi="Times New Roman" w:cs="Times New Roman"/>
          <w:sz w:val="24"/>
          <w:szCs w:val="24"/>
        </w:rPr>
        <w:t>high risk of missing a bus</w:t>
      </w:r>
      <w:r w:rsidR="00E1016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_Ref8118465 \h </w:instrText>
      </w:r>
      <w:r w:rsidR="00342EA9">
        <w:rPr>
          <w:rFonts w:ascii="Times New Roman" w:hAnsi="Times New Roman" w:cs="Times New Roman"/>
          <w:sz w:val="24"/>
          <w:szCs w:val="24"/>
        </w:rPr>
        <w:instrText xml:space="preserve"> \* MERGEFORMAT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E31884">
        <w:rPr>
          <w:rFonts w:ascii="Times New Roman" w:hAnsi="Times New Roman" w:cs="Times New Roman"/>
          <w:sz w:val="24"/>
          <w:szCs w:val="24"/>
        </w:rPr>
        <w:t xml:space="preserve">Figure </w:t>
      </w:r>
      <w:r w:rsidR="00FF07AF">
        <w:rPr>
          <w:rFonts w:ascii="Times New Roman" w:hAnsi="Times New Roman" w:cs="Times New Roman"/>
          <w:noProof/>
          <w:sz w:val="24"/>
          <w:szCs w:val="24"/>
        </w:rPr>
        <w:t>1</w:t>
      </w:r>
      <w:r w:rsidR="00FF07AF">
        <w:rPr>
          <w:rFonts w:ascii="Times New Roman" w:hAnsi="Times New Roman" w:cs="Times New Roman"/>
          <w:sz w:val="24"/>
          <w:szCs w:val="24"/>
        </w:rPr>
        <w:fldChar w:fldCharType="end"/>
      </w:r>
      <w:r w:rsidR="00E10162">
        <w:rPr>
          <w:rFonts w:ascii="Times New Roman" w:hAnsi="Times New Roman" w:cs="Times New Roman"/>
          <w:sz w:val="24"/>
          <w:szCs w:val="24"/>
        </w:rPr>
        <w:t xml:space="preserve"> shows the changing trend of waiting time along with user’s arrival time at the stop</w:t>
      </w:r>
      <w:r w:rsidR="007A67C9">
        <w:rPr>
          <w:rFonts w:ascii="Times New Roman" w:hAnsi="Times New Roman" w:cs="Times New Roman"/>
          <w:sz w:val="24"/>
          <w:szCs w:val="24"/>
        </w:rPr>
        <w:t xml:space="preserve">, supposing the buses are all running absolutely </w:t>
      </w:r>
      <w:r w:rsidR="00AB4C2B">
        <w:rPr>
          <w:rFonts w:ascii="Times New Roman" w:hAnsi="Times New Roman" w:cs="Times New Roman"/>
          <w:sz w:val="24"/>
          <w:szCs w:val="24"/>
        </w:rPr>
        <w:t>punctually</w:t>
      </w:r>
      <w:r w:rsidR="00E10162">
        <w:rPr>
          <w:rFonts w:ascii="Times New Roman" w:hAnsi="Times New Roman" w:cs="Times New Roman"/>
          <w:sz w:val="24"/>
          <w:szCs w:val="24"/>
        </w:rPr>
        <w:t xml:space="preserve">. The </w:t>
      </w:r>
      <w:r w:rsidR="00C279A5">
        <w:rPr>
          <w:rFonts w:ascii="Times New Roman" w:hAnsi="Times New Roman" w:cs="Times New Roman"/>
          <w:sz w:val="24"/>
          <w:szCs w:val="24"/>
        </w:rPr>
        <w:t xml:space="preserve">optimal point, where waiting time is 0, is exactly the </w:t>
      </w:r>
      <w:r w:rsidR="0068694A">
        <w:rPr>
          <w:rFonts w:ascii="Times New Roman" w:hAnsi="Times New Roman" w:cs="Times New Roman"/>
          <w:sz w:val="24"/>
          <w:szCs w:val="24"/>
        </w:rPr>
        <w:t>point with highest risk of missing the scheduled bus</w:t>
      </w:r>
      <w:r w:rsidR="00C85D52">
        <w:rPr>
          <w:rFonts w:ascii="Times New Roman" w:hAnsi="Times New Roman" w:cs="Times New Roman"/>
          <w:sz w:val="24"/>
          <w:szCs w:val="24"/>
        </w:rPr>
        <w:t>, where the waiting time is the headway</w:t>
      </w:r>
      <w:r w:rsidR="0068694A">
        <w:rPr>
          <w:rFonts w:ascii="Times New Roman" w:hAnsi="Times New Roman" w:cs="Times New Roman"/>
          <w:sz w:val="24"/>
          <w:szCs w:val="24"/>
        </w:rPr>
        <w:t>. Meanwhile, w</w:t>
      </w:r>
      <w:r w:rsidR="001261AF">
        <w:rPr>
          <w:rFonts w:ascii="Times New Roman" w:hAnsi="Times New Roman" w:cs="Times New Roman"/>
          <w:sz w:val="24"/>
          <w:szCs w:val="24"/>
        </w:rPr>
        <w:t xml:space="preserve">ith the walking time increases, the instability of the PT trip’s real-time performance also increases. During the time when users are walking from home to the stop, a </w:t>
      </w:r>
      <w:r w:rsidR="001261AF">
        <w:rPr>
          <w:rFonts w:ascii="Times New Roman" w:hAnsi="Times New Roman" w:cs="Times New Roman"/>
          <w:sz w:val="24"/>
          <w:szCs w:val="24"/>
        </w:rPr>
        <w:lastRenderedPageBreak/>
        <w:t xml:space="preserve">delayed bus can speed up to catch up the former delay, which </w:t>
      </w:r>
      <w:r w:rsidR="009E5D1F">
        <w:rPr>
          <w:rFonts w:ascii="Times New Roman" w:hAnsi="Times New Roman" w:cs="Times New Roman"/>
          <w:sz w:val="24"/>
          <w:szCs w:val="24"/>
        </w:rPr>
        <w:t>can</w:t>
      </w:r>
      <w:r w:rsidR="001261AF">
        <w:rPr>
          <w:rFonts w:ascii="Times New Roman" w:hAnsi="Times New Roman" w:cs="Times New Roman"/>
          <w:sz w:val="24"/>
          <w:szCs w:val="24"/>
        </w:rPr>
        <w:t xml:space="preserve"> result in missing </w:t>
      </w:r>
      <w:r w:rsidR="009A1B16">
        <w:rPr>
          <w:rFonts w:ascii="Times New Roman" w:hAnsi="Times New Roman" w:cs="Times New Roman"/>
          <w:sz w:val="24"/>
          <w:szCs w:val="24"/>
        </w:rPr>
        <w:t xml:space="preserve">the </w:t>
      </w:r>
      <w:r w:rsidR="001261AF">
        <w:rPr>
          <w:rFonts w:ascii="Times New Roman" w:hAnsi="Times New Roman" w:cs="Times New Roman"/>
          <w:sz w:val="24"/>
          <w:szCs w:val="24"/>
        </w:rPr>
        <w:t xml:space="preserve">bus for RTA users. </w:t>
      </w:r>
      <w:r w:rsidR="008670F6">
        <w:rPr>
          <w:rFonts w:ascii="Times New Roman" w:hAnsi="Times New Roman" w:cs="Times New Roman"/>
          <w:sz w:val="24"/>
          <w:szCs w:val="24"/>
        </w:rPr>
        <w:t>Therefore, we would like to calculate</w:t>
      </w:r>
      <w:r w:rsidR="004C14D4">
        <w:rPr>
          <w:rFonts w:ascii="Times New Roman" w:hAnsi="Times New Roman" w:cs="Times New Roman"/>
          <w:sz w:val="24"/>
          <w:szCs w:val="24"/>
        </w:rPr>
        <w:t xml:space="preserve"> and compare</w:t>
      </w:r>
      <w:r w:rsidR="008670F6">
        <w:rPr>
          <w:rFonts w:ascii="Times New Roman" w:hAnsi="Times New Roman" w:cs="Times New Roman"/>
          <w:sz w:val="24"/>
          <w:szCs w:val="24"/>
        </w:rPr>
        <w:t xml:space="preserve"> the missing rate for both </w:t>
      </w:r>
      <w:r w:rsidR="00207E34">
        <w:rPr>
          <w:rFonts w:ascii="Times New Roman" w:hAnsi="Times New Roman" w:cs="Times New Roman"/>
          <w:sz w:val="24"/>
          <w:szCs w:val="24"/>
        </w:rPr>
        <w:t>non-RTA</w:t>
      </w:r>
      <w:r w:rsidR="008670F6">
        <w:rPr>
          <w:rFonts w:ascii="Times New Roman" w:hAnsi="Times New Roman" w:cs="Times New Roman"/>
          <w:sz w:val="24"/>
          <w:szCs w:val="24"/>
        </w:rPr>
        <w:t xml:space="preserve"> and RTA users.</w:t>
      </w:r>
    </w:p>
    <w:p w14:paraId="2C00C05A" w14:textId="77777777" w:rsidR="00E31884" w:rsidRDefault="00580718" w:rsidP="00DE2188">
      <w:pPr>
        <w:keepNext/>
        <w:jc w:val="center"/>
      </w:pPr>
      <w:r>
        <w:rPr>
          <w:noProof/>
        </w:rPr>
        <w:drawing>
          <wp:inline distT="0" distB="0" distL="0" distR="0" wp14:anchorId="64E331DA" wp14:editId="7AFC62BD">
            <wp:extent cx="5600701" cy="157162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3E0188F" w14:textId="15AF1EEA" w:rsidR="00675FC0" w:rsidRDefault="00E31884" w:rsidP="00E31884">
      <w:pPr>
        <w:jc w:val="center"/>
        <w:rPr>
          <w:rFonts w:ascii="Times New Roman" w:hAnsi="Times New Roman" w:cs="Times New Roman"/>
          <w:sz w:val="24"/>
          <w:szCs w:val="24"/>
        </w:rPr>
      </w:pPr>
      <w:bookmarkStart w:id="17" w:name="_Ref8118465"/>
      <w:r w:rsidRPr="00E31884">
        <w:rPr>
          <w:rFonts w:ascii="Times New Roman" w:hAnsi="Times New Roman" w:cs="Times New Roman"/>
          <w:sz w:val="24"/>
          <w:szCs w:val="24"/>
        </w:rPr>
        <w:t xml:space="preserve">Figure </w:t>
      </w:r>
      <w:r w:rsidRPr="00E31884">
        <w:rPr>
          <w:rFonts w:ascii="Times New Roman" w:hAnsi="Times New Roman" w:cs="Times New Roman"/>
          <w:sz w:val="24"/>
          <w:szCs w:val="24"/>
        </w:rPr>
        <w:fldChar w:fldCharType="begin"/>
      </w:r>
      <w:r w:rsidRPr="00E31884">
        <w:rPr>
          <w:rFonts w:ascii="Times New Roman" w:hAnsi="Times New Roman" w:cs="Times New Roman"/>
          <w:sz w:val="24"/>
          <w:szCs w:val="24"/>
        </w:rPr>
        <w:instrText xml:space="preserve"> SEQ Figure \* ARABIC </w:instrText>
      </w:r>
      <w:r w:rsidRPr="00E31884">
        <w:rPr>
          <w:rFonts w:ascii="Times New Roman" w:hAnsi="Times New Roman" w:cs="Times New Roman"/>
          <w:sz w:val="24"/>
          <w:szCs w:val="24"/>
        </w:rPr>
        <w:fldChar w:fldCharType="separate"/>
      </w:r>
      <w:r w:rsidR="004178D2">
        <w:rPr>
          <w:rFonts w:ascii="Times New Roman" w:hAnsi="Times New Roman" w:cs="Times New Roman"/>
          <w:noProof/>
          <w:sz w:val="24"/>
          <w:szCs w:val="24"/>
        </w:rPr>
        <w:t>2</w:t>
      </w:r>
      <w:r w:rsidRPr="00E31884">
        <w:rPr>
          <w:rFonts w:ascii="Times New Roman" w:hAnsi="Times New Roman" w:cs="Times New Roman"/>
          <w:sz w:val="24"/>
          <w:szCs w:val="24"/>
        </w:rPr>
        <w:fldChar w:fldCharType="end"/>
      </w:r>
      <w:bookmarkEnd w:id="17"/>
      <w:r w:rsidRPr="00E31884">
        <w:rPr>
          <w:rFonts w:ascii="Times New Roman" w:hAnsi="Times New Roman" w:cs="Times New Roman"/>
          <w:sz w:val="24"/>
          <w:szCs w:val="24"/>
        </w:rPr>
        <w:t xml:space="preserve"> </w:t>
      </w:r>
      <w:r w:rsidR="00815B05">
        <w:rPr>
          <w:rFonts w:ascii="Times New Roman" w:hAnsi="Times New Roman" w:cs="Times New Roman"/>
          <w:sz w:val="24"/>
          <w:szCs w:val="24"/>
        </w:rPr>
        <w:t>Hypothetical w</w:t>
      </w:r>
      <w:r w:rsidRPr="00E31884">
        <w:rPr>
          <w:rFonts w:ascii="Times New Roman" w:hAnsi="Times New Roman" w:cs="Times New Roman"/>
          <w:sz w:val="24"/>
          <w:szCs w:val="24"/>
        </w:rPr>
        <w:t xml:space="preserve">aiting time's </w:t>
      </w:r>
      <w:r w:rsidR="00D51882">
        <w:rPr>
          <w:rFonts w:ascii="Times New Roman" w:hAnsi="Times New Roman" w:cs="Times New Roman"/>
          <w:sz w:val="24"/>
          <w:szCs w:val="24"/>
        </w:rPr>
        <w:t>changing pattern</w:t>
      </w:r>
      <w:r w:rsidRPr="00E31884">
        <w:rPr>
          <w:rFonts w:ascii="Times New Roman" w:hAnsi="Times New Roman" w:cs="Times New Roman"/>
          <w:sz w:val="24"/>
          <w:szCs w:val="24"/>
        </w:rPr>
        <w:t xml:space="preserve"> along with </w:t>
      </w:r>
      <w:r w:rsidR="0066725B">
        <w:rPr>
          <w:rFonts w:ascii="Times New Roman" w:hAnsi="Times New Roman" w:cs="Times New Roman"/>
          <w:sz w:val="24"/>
          <w:szCs w:val="24"/>
        </w:rPr>
        <w:t xml:space="preserve">user’s </w:t>
      </w:r>
      <w:r w:rsidRPr="00E31884">
        <w:rPr>
          <w:rFonts w:ascii="Times New Roman" w:hAnsi="Times New Roman" w:cs="Times New Roman"/>
          <w:sz w:val="24"/>
          <w:szCs w:val="24"/>
        </w:rPr>
        <w:t>arrival time</w:t>
      </w:r>
      <w:r w:rsidR="00101389">
        <w:rPr>
          <w:rFonts w:ascii="Times New Roman" w:hAnsi="Times New Roman" w:cs="Times New Roman"/>
          <w:sz w:val="24"/>
          <w:szCs w:val="24"/>
        </w:rPr>
        <w:t>.</w:t>
      </w:r>
    </w:p>
    <w:p w14:paraId="371AF3F3" w14:textId="77777777" w:rsidR="00822C85" w:rsidRDefault="00675FC0">
      <w:pPr>
        <w:ind w:firstLine="720"/>
        <w:jc w:val="both"/>
        <w:rPr>
          <w:rFonts w:ascii="Times New Roman" w:hAnsi="Times New Roman" w:cs="Times New Roman"/>
          <w:sz w:val="24"/>
          <w:szCs w:val="24"/>
        </w:rPr>
        <w:pPrChange w:id="18" w:author="Miller, Harvey J." w:date="2019-06-25T13:40:00Z">
          <w:pPr>
            <w:ind w:firstLine="720"/>
          </w:pPr>
        </w:pPrChange>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sidR="00D67A78">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w:t>
      </w:r>
      <w:r w:rsidR="00112AC7">
        <w:rPr>
          <w:rFonts w:ascii="Times New Roman" w:hAnsi="Times New Roman" w:cs="Times New Roman"/>
          <w:sz w:val="24"/>
          <w:szCs w:val="24"/>
        </w:rPr>
        <w:t xml:space="preserve">Based on this fact, we would like to assess the average waiting time difference between </w:t>
      </w:r>
      <w:r w:rsidR="00207E34">
        <w:rPr>
          <w:rFonts w:ascii="Times New Roman" w:hAnsi="Times New Roman" w:cs="Times New Roman"/>
          <w:sz w:val="24"/>
          <w:szCs w:val="24"/>
        </w:rPr>
        <w:t>non-RTA</w:t>
      </w:r>
      <w:r w:rsidR="00112AC7">
        <w:rPr>
          <w:rFonts w:ascii="Times New Roman" w:hAnsi="Times New Roman" w:cs="Times New Roman"/>
          <w:sz w:val="24"/>
          <w:szCs w:val="24"/>
        </w:rPr>
        <w:t xml:space="preserve"> and RTA users</w:t>
      </w:r>
      <w:r w:rsidR="005368DF">
        <w:rPr>
          <w:rFonts w:ascii="Times New Roman" w:hAnsi="Times New Roman" w:cs="Times New Roman"/>
          <w:sz w:val="24"/>
          <w:szCs w:val="24"/>
        </w:rPr>
        <w:t xml:space="preserve"> and social justice issue behind the difference</w:t>
      </w:r>
      <w:r w:rsidR="00112AC7">
        <w:rPr>
          <w:rFonts w:ascii="Times New Roman" w:hAnsi="Times New Roman" w:cs="Times New Roman"/>
          <w:sz w:val="24"/>
          <w:szCs w:val="24"/>
        </w:rPr>
        <w:t>.</w:t>
      </w:r>
      <w:r w:rsidR="008670F6">
        <w:rPr>
          <w:rFonts w:ascii="Times New Roman" w:hAnsi="Times New Roman" w:cs="Times New Roman"/>
          <w:sz w:val="24"/>
          <w:szCs w:val="24"/>
        </w:rPr>
        <w:t xml:space="preserve"> </w:t>
      </w:r>
    </w:p>
    <w:p w14:paraId="200D8E7E" w14:textId="77777777" w:rsidR="00423839" w:rsidRDefault="00884D6C">
      <w:pPr>
        <w:ind w:firstLine="720"/>
        <w:jc w:val="both"/>
        <w:rPr>
          <w:rFonts w:ascii="Times New Roman" w:hAnsi="Times New Roman" w:cs="Times New Roman"/>
          <w:sz w:val="24"/>
          <w:szCs w:val="24"/>
        </w:rPr>
        <w:pPrChange w:id="19" w:author="Miller, Harvey J." w:date="2019-06-25T13:40:00Z">
          <w:pPr>
            <w:ind w:firstLine="720"/>
          </w:pPr>
        </w:pPrChange>
      </w:pPr>
      <w:r>
        <w:rPr>
          <w:rFonts w:ascii="Times New Roman" w:hAnsi="Times New Roman" w:cs="Times New Roman"/>
          <w:sz w:val="24"/>
          <w:szCs w:val="24"/>
        </w:rPr>
        <w:t xml:space="preserve">In conclusion, </w:t>
      </w:r>
      <w:r w:rsidR="00C21C46">
        <w:rPr>
          <w:rFonts w:ascii="Times New Roman" w:hAnsi="Times New Roman" w:cs="Times New Roman"/>
          <w:sz w:val="24"/>
          <w:szCs w:val="24"/>
        </w:rPr>
        <w:t>this paper</w:t>
      </w:r>
      <w:r w:rsidR="00423839" w:rsidRPr="00742068">
        <w:rPr>
          <w:rFonts w:ascii="Times New Roman" w:hAnsi="Times New Roman" w:cs="Times New Roman"/>
          <w:sz w:val="24"/>
          <w:szCs w:val="24"/>
        </w:rPr>
        <w:t xml:space="preserve"> is to </w:t>
      </w:r>
      <w:r w:rsidR="00423839">
        <w:rPr>
          <w:rFonts w:ascii="Times New Roman" w:hAnsi="Times New Roman" w:cs="Times New Roman"/>
          <w:sz w:val="24"/>
          <w:szCs w:val="24"/>
        </w:rPr>
        <w:t>assess</w:t>
      </w:r>
      <w:r w:rsidR="008A6DCE">
        <w:rPr>
          <w:rFonts w:ascii="Times New Roman" w:hAnsi="Times New Roman" w:cs="Times New Roman"/>
          <w:sz w:val="24"/>
          <w:szCs w:val="24"/>
        </w:rPr>
        <w:t xml:space="preserve"> and optimize</w:t>
      </w:r>
      <w:r w:rsidR="00423839" w:rsidRPr="00742068">
        <w:rPr>
          <w:rFonts w:ascii="Times New Roman" w:hAnsi="Times New Roman" w:cs="Times New Roman"/>
          <w:sz w:val="24"/>
          <w:szCs w:val="24"/>
        </w:rPr>
        <w:t xml:space="preserve"> </w:t>
      </w:r>
      <w:r w:rsidR="00423839">
        <w:rPr>
          <w:rFonts w:ascii="Times New Roman" w:hAnsi="Times New Roman" w:cs="Times New Roman"/>
          <w:sz w:val="24"/>
          <w:szCs w:val="24"/>
        </w:rPr>
        <w:t xml:space="preserve">the </w:t>
      </w:r>
      <w:r w:rsidR="00537BBF">
        <w:rPr>
          <w:rFonts w:ascii="Times New Roman" w:hAnsi="Times New Roman" w:cs="Times New Roman"/>
          <w:sz w:val="24"/>
          <w:szCs w:val="24"/>
        </w:rPr>
        <w:t xml:space="preserve">waiting </w:t>
      </w:r>
      <w:r w:rsidR="00423839">
        <w:rPr>
          <w:rFonts w:ascii="Times New Roman" w:hAnsi="Times New Roman" w:cs="Times New Roman"/>
          <w:sz w:val="24"/>
          <w:szCs w:val="24"/>
        </w:rPr>
        <w:t>time</w:t>
      </w:r>
      <w:r w:rsidR="006C566E">
        <w:rPr>
          <w:rFonts w:ascii="Times New Roman" w:hAnsi="Times New Roman" w:cs="Times New Roman"/>
          <w:sz w:val="24"/>
          <w:szCs w:val="24"/>
        </w:rPr>
        <w:t xml:space="preserve"> </w:t>
      </w:r>
      <w:r w:rsidR="006C566E">
        <w:rPr>
          <w:rFonts w:ascii="Times New Roman" w:hAnsi="Times New Roman" w:cs="Times New Roman" w:hint="eastAsia"/>
          <w:sz w:val="24"/>
          <w:szCs w:val="24"/>
        </w:rPr>
        <w:t>redu</w:t>
      </w:r>
      <w:r w:rsidR="006C566E">
        <w:rPr>
          <w:rFonts w:ascii="Times New Roman" w:hAnsi="Times New Roman" w:cs="Times New Roman"/>
          <w:sz w:val="24"/>
          <w:szCs w:val="24"/>
        </w:rPr>
        <w:t>ction</w:t>
      </w:r>
      <w:r w:rsidR="00423839">
        <w:rPr>
          <w:rFonts w:ascii="Times New Roman" w:hAnsi="Times New Roman" w:cs="Times New Roman"/>
          <w:sz w:val="24"/>
          <w:szCs w:val="24"/>
        </w:rPr>
        <w:t xml:space="preserve"> and consequent </w:t>
      </w:r>
      <w:r w:rsidR="002D0949">
        <w:rPr>
          <w:rFonts w:ascii="Times New Roman" w:hAnsi="Times New Roman" w:cs="Times New Roman" w:hint="eastAsia"/>
          <w:sz w:val="24"/>
          <w:szCs w:val="24"/>
        </w:rPr>
        <w:t>mis</w:t>
      </w:r>
      <w:r w:rsidR="002D0949">
        <w:rPr>
          <w:rFonts w:ascii="Times New Roman" w:hAnsi="Times New Roman" w:cs="Times New Roman"/>
          <w:sz w:val="24"/>
          <w:szCs w:val="24"/>
        </w:rPr>
        <w:t xml:space="preserve">sing </w:t>
      </w:r>
      <w:r w:rsidR="00423839">
        <w:rPr>
          <w:rFonts w:ascii="Times New Roman" w:hAnsi="Times New Roman" w:cs="Times New Roman"/>
          <w:sz w:val="24"/>
          <w:szCs w:val="24"/>
        </w:rPr>
        <w:t>risk</w:t>
      </w:r>
      <w:r w:rsidR="001D604C">
        <w:rPr>
          <w:rFonts w:ascii="Times New Roman" w:hAnsi="Times New Roman" w:cs="Times New Roman"/>
          <w:sz w:val="24"/>
          <w:szCs w:val="24"/>
        </w:rPr>
        <w:t xml:space="preserve"> </w:t>
      </w:r>
      <w:r w:rsidR="00C13172">
        <w:rPr>
          <w:rFonts w:ascii="Times New Roman" w:hAnsi="Times New Roman" w:cs="Times New Roman"/>
          <w:sz w:val="24"/>
          <w:szCs w:val="24"/>
        </w:rPr>
        <w:t xml:space="preserve">between non-RTA and RTA users </w:t>
      </w:r>
      <w:r w:rsidR="00423839" w:rsidRPr="00742068">
        <w:rPr>
          <w:rFonts w:ascii="Times New Roman" w:hAnsi="Times New Roman" w:cs="Times New Roman"/>
          <w:sz w:val="24"/>
          <w:szCs w:val="24"/>
        </w:rPr>
        <w:t xml:space="preserve">by consulting real-time bus feed. </w:t>
      </w:r>
      <w:r w:rsidR="008A6DCE">
        <w:rPr>
          <w:rFonts w:ascii="Times New Roman" w:hAnsi="Times New Roman" w:cs="Times New Roman"/>
          <w:sz w:val="24"/>
          <w:szCs w:val="24"/>
        </w:rPr>
        <w:t xml:space="preserve">Based on the results, we can prove </w:t>
      </w:r>
      <w:r w:rsidR="008A6DCE" w:rsidRPr="00E839A2">
        <w:rPr>
          <w:rFonts w:ascii="Times New Roman" w:hAnsi="Times New Roman" w:cs="Times New Roman"/>
          <w:sz w:val="24"/>
          <w:szCs w:val="24"/>
        </w:rPr>
        <w:t>whether</w:t>
      </w:r>
      <w:r w:rsidR="008A6DCE">
        <w:rPr>
          <w:rFonts w:ascii="Times New Roman" w:hAnsi="Times New Roman" w:cs="Times New Roman"/>
          <w:sz w:val="24"/>
          <w:szCs w:val="24"/>
        </w:rPr>
        <w:t xml:space="preserve"> it is </w:t>
      </w:r>
      <w:r w:rsidR="00914CFD">
        <w:rPr>
          <w:rFonts w:ascii="Times New Roman" w:hAnsi="Times New Roman" w:cs="Times New Roman"/>
          <w:sz w:val="24"/>
          <w:szCs w:val="24"/>
        </w:rPr>
        <w:t xml:space="preserve">practically </w:t>
      </w:r>
      <w:r w:rsidR="008A6DCE">
        <w:rPr>
          <w:rFonts w:ascii="Times New Roman" w:hAnsi="Times New Roman" w:cs="Times New Roman"/>
          <w:sz w:val="24"/>
          <w:szCs w:val="24"/>
        </w:rPr>
        <w:t xml:space="preserve">useful for users to </w:t>
      </w:r>
      <w:r w:rsidR="00AC2A1A">
        <w:rPr>
          <w:rFonts w:ascii="Times New Roman" w:hAnsi="Times New Roman" w:cs="Times New Roman"/>
          <w:sz w:val="24"/>
          <w:szCs w:val="24"/>
        </w:rPr>
        <w:t xml:space="preserve">follow </w:t>
      </w:r>
      <w:r w:rsidR="00200F72">
        <w:rPr>
          <w:rFonts w:ascii="Times New Roman" w:hAnsi="Times New Roman" w:cs="Times New Roman"/>
          <w:sz w:val="24"/>
          <w:szCs w:val="24"/>
        </w:rPr>
        <w:t>different possible trip planning strategies</w:t>
      </w:r>
      <w:r w:rsidR="00AC2A1A">
        <w:rPr>
          <w:rFonts w:ascii="Times New Roman" w:hAnsi="Times New Roman" w:cs="Times New Roman"/>
          <w:sz w:val="24"/>
          <w:szCs w:val="24"/>
        </w:rPr>
        <w:t xml:space="preserve"> derived by RTA’s trip planner</w:t>
      </w:r>
      <w:r w:rsidR="004D1D9B">
        <w:rPr>
          <w:rFonts w:ascii="Times New Roman" w:hAnsi="Times New Roman" w:cs="Times New Roman"/>
          <w:sz w:val="24"/>
          <w:szCs w:val="24"/>
        </w:rPr>
        <w:t xml:space="preserve">, and how reliable </w:t>
      </w:r>
      <w:r w:rsidR="00881C5A">
        <w:rPr>
          <w:rFonts w:ascii="Times New Roman" w:hAnsi="Times New Roman" w:cs="Times New Roman"/>
          <w:sz w:val="24"/>
          <w:szCs w:val="24"/>
        </w:rPr>
        <w:t xml:space="preserve">different </w:t>
      </w:r>
      <w:r w:rsidR="004D1D9B">
        <w:rPr>
          <w:rFonts w:ascii="Times New Roman" w:hAnsi="Times New Roman" w:cs="Times New Roman"/>
          <w:sz w:val="24"/>
          <w:szCs w:val="24"/>
        </w:rPr>
        <w:t>RTA strategies</w:t>
      </w:r>
      <w:r w:rsidR="00881C5A">
        <w:rPr>
          <w:rFonts w:ascii="Times New Roman" w:hAnsi="Times New Roman" w:cs="Times New Roman"/>
          <w:sz w:val="24"/>
          <w:szCs w:val="24"/>
        </w:rPr>
        <w:t xml:space="preserve"> are</w:t>
      </w:r>
      <w:r w:rsidR="00AC2A1A">
        <w:rPr>
          <w:rFonts w:ascii="Times New Roman" w:hAnsi="Times New Roman" w:cs="Times New Roman"/>
          <w:sz w:val="24"/>
          <w:szCs w:val="24"/>
        </w:rPr>
        <w:t>.</w:t>
      </w:r>
      <w:r w:rsidR="004D1D9B">
        <w:rPr>
          <w:rFonts w:ascii="Times New Roman" w:hAnsi="Times New Roman" w:cs="Times New Roman"/>
          <w:sz w:val="24"/>
          <w:szCs w:val="24"/>
        </w:rPr>
        <w:t xml:space="preserve"> </w:t>
      </w:r>
      <w:r w:rsidR="008F0055">
        <w:rPr>
          <w:rFonts w:ascii="Times New Roman" w:hAnsi="Times New Roman" w:cs="Times New Roman"/>
          <w:sz w:val="24"/>
          <w:szCs w:val="24"/>
        </w:rPr>
        <w:t xml:space="preserve">We will </w:t>
      </w:r>
      <w:r w:rsidR="00423839" w:rsidRPr="00742068">
        <w:rPr>
          <w:rFonts w:ascii="Times New Roman" w:hAnsi="Times New Roman" w:cs="Times New Roman"/>
          <w:sz w:val="24"/>
          <w:szCs w:val="24"/>
        </w:rPr>
        <w:t>adopt several reasonable assumptions to build mathematical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and implement the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with </w:t>
      </w:r>
      <w:r w:rsidR="00F87B54" w:rsidRPr="00742068">
        <w:rPr>
          <w:rFonts w:ascii="Times New Roman" w:hAnsi="Times New Roman" w:cs="Times New Roman"/>
          <w:sz w:val="24"/>
          <w:szCs w:val="24"/>
        </w:rPr>
        <w:t xml:space="preserve">General Transit Feed Specification </w:t>
      </w:r>
      <w:r w:rsidR="00423839" w:rsidRPr="00742068">
        <w:rPr>
          <w:rFonts w:ascii="Times New Roman" w:hAnsi="Times New Roman" w:cs="Times New Roman"/>
          <w:sz w:val="24"/>
          <w:szCs w:val="24"/>
        </w:rPr>
        <w:t>(</w:t>
      </w:r>
      <w:r w:rsidR="00F87B54" w:rsidRPr="00742068">
        <w:rPr>
          <w:rFonts w:ascii="Times New Roman" w:hAnsi="Times New Roman" w:cs="Times New Roman"/>
          <w:sz w:val="24"/>
          <w:szCs w:val="24"/>
        </w:rPr>
        <w:t>GTFS</w:t>
      </w:r>
      <w:r w:rsidR="00423839" w:rsidRPr="00742068">
        <w:rPr>
          <w:rFonts w:ascii="Times New Roman" w:hAnsi="Times New Roman" w:cs="Times New Roman"/>
          <w:sz w:val="24"/>
          <w:szCs w:val="24"/>
        </w:rPr>
        <w:t>, real-time transit data standard) data provided by</w:t>
      </w:r>
      <w:r w:rsidR="00F87B54" w:rsidRPr="00F87B54">
        <w:rPr>
          <w:rFonts w:ascii="Times New Roman" w:hAnsi="Times New Roman" w:cs="Times New Roman"/>
          <w:sz w:val="24"/>
          <w:szCs w:val="24"/>
        </w:rPr>
        <w:t xml:space="preserve"> </w:t>
      </w:r>
      <w:r w:rsidR="00F87B54" w:rsidRPr="00742068">
        <w:rPr>
          <w:rFonts w:ascii="Times New Roman" w:hAnsi="Times New Roman" w:cs="Times New Roman"/>
          <w:sz w:val="24"/>
          <w:szCs w:val="24"/>
        </w:rPr>
        <w:t xml:space="preserve">Central Ohio Transit </w:t>
      </w:r>
      <w:r w:rsidR="007419DC">
        <w:rPr>
          <w:rFonts w:ascii="Times New Roman" w:hAnsi="Times New Roman" w:cs="Times New Roman"/>
          <w:sz w:val="24"/>
          <w:szCs w:val="24"/>
        </w:rPr>
        <w:t>Authority</w:t>
      </w:r>
      <w:r w:rsidR="00423839" w:rsidRPr="00742068">
        <w:rPr>
          <w:rFonts w:ascii="Times New Roman" w:hAnsi="Times New Roman" w:cs="Times New Roman"/>
          <w:sz w:val="24"/>
          <w:szCs w:val="24"/>
        </w:rPr>
        <w:t xml:space="preserve"> (</w:t>
      </w:r>
      <w:r w:rsidR="00F87B54" w:rsidRPr="00742068">
        <w:rPr>
          <w:rFonts w:ascii="Times New Roman" w:hAnsi="Times New Roman" w:cs="Times New Roman"/>
          <w:sz w:val="24"/>
          <w:szCs w:val="24"/>
        </w:rPr>
        <w:t>COTA</w:t>
      </w:r>
      <w:r w:rsidR="00423839" w:rsidRPr="00742068">
        <w:rPr>
          <w:rFonts w:ascii="Times New Roman" w:hAnsi="Times New Roman" w:cs="Times New Roman"/>
          <w:sz w:val="24"/>
          <w:szCs w:val="24"/>
        </w:rPr>
        <w:t>)</w:t>
      </w:r>
      <w:r w:rsidR="00423839">
        <w:rPr>
          <w:rFonts w:ascii="Times New Roman" w:hAnsi="Times New Roman" w:cs="Times New Roman"/>
          <w:sz w:val="24"/>
          <w:szCs w:val="24"/>
        </w:rPr>
        <w:t xml:space="preserve"> in Columbus, Ohio</w:t>
      </w:r>
      <w:r w:rsidR="00423839" w:rsidRPr="00742068">
        <w:rPr>
          <w:rFonts w:ascii="Times New Roman" w:hAnsi="Times New Roman" w:cs="Times New Roman"/>
          <w:sz w:val="24"/>
          <w:szCs w:val="24"/>
        </w:rPr>
        <w:t xml:space="preserve">. </w:t>
      </w:r>
    </w:p>
    <w:p w14:paraId="432029C0" w14:textId="77777777" w:rsidR="00356569" w:rsidRPr="00742068" w:rsidRDefault="00356569" w:rsidP="00423839">
      <w:pPr>
        <w:ind w:firstLine="720"/>
        <w:rPr>
          <w:rFonts w:ascii="Times New Roman" w:hAnsi="Times New Roman" w:cs="Times New Roman"/>
          <w:sz w:val="24"/>
          <w:szCs w:val="24"/>
        </w:rPr>
      </w:pPr>
    </w:p>
    <w:p w14:paraId="43EE8A82" w14:textId="77777777" w:rsidR="002D0949" w:rsidRPr="00342EA9" w:rsidRDefault="007B5D15" w:rsidP="007B5D15">
      <w:pPr>
        <w:pStyle w:val="ListParagraph"/>
        <w:numPr>
          <w:ilvl w:val="0"/>
          <w:numId w:val="5"/>
        </w:numPr>
        <w:rPr>
          <w:rFonts w:ascii="Times New Roman" w:hAnsi="Times New Roman" w:cs="Times New Roman"/>
          <w:b/>
          <w:sz w:val="24"/>
          <w:szCs w:val="24"/>
          <w:u w:val="single"/>
          <w:rPrChange w:id="20" w:author="Miller, Harvey J." w:date="2019-06-25T13:40:00Z">
            <w:rPr>
              <w:rFonts w:ascii="Times New Roman" w:hAnsi="Times New Roman" w:cs="Times New Roman"/>
              <w:sz w:val="24"/>
              <w:szCs w:val="24"/>
            </w:rPr>
          </w:rPrChange>
        </w:rPr>
      </w:pPr>
      <w:r w:rsidRPr="00342EA9">
        <w:rPr>
          <w:rFonts w:ascii="Times New Roman" w:hAnsi="Times New Roman" w:cs="Times New Roman"/>
          <w:b/>
          <w:sz w:val="24"/>
          <w:szCs w:val="24"/>
          <w:u w:val="single"/>
          <w:rPrChange w:id="21" w:author="Miller, Harvey J." w:date="2019-06-25T13:40:00Z">
            <w:rPr>
              <w:rFonts w:ascii="Times New Roman" w:hAnsi="Times New Roman" w:cs="Times New Roman"/>
              <w:sz w:val="24"/>
              <w:szCs w:val="24"/>
            </w:rPr>
          </w:rPrChange>
        </w:rPr>
        <w:t>Literature review</w:t>
      </w:r>
    </w:p>
    <w:p w14:paraId="31447C50" w14:textId="77777777" w:rsidR="003D3599" w:rsidRDefault="008170D4">
      <w:pPr>
        <w:jc w:val="both"/>
        <w:rPr>
          <w:rFonts w:ascii="Times New Roman" w:hAnsi="Times New Roman" w:cs="Times New Roman"/>
          <w:sz w:val="24"/>
          <w:szCs w:val="24"/>
        </w:rPr>
        <w:pPrChange w:id="22" w:author="Miller, Harvey J." w:date="2019-06-25T13:40:00Z">
          <w:pPr/>
        </w:pPrChange>
      </w:pPr>
      <w:ins w:id="23" w:author="Miller, Harvey J." w:date="2019-06-25T13:24:00Z">
        <w:r>
          <w:rPr>
            <w:rFonts w:ascii="Times New Roman" w:hAnsi="Times New Roman" w:cs="Times New Roman"/>
            <w:sz w:val="24"/>
            <w:szCs w:val="24"/>
          </w:rPr>
          <w:t xml:space="preserve">Analyzing the impacts of timely public transit information predates the </w:t>
        </w:r>
      </w:ins>
      <w:ins w:id="24" w:author="Miller, Harvey J." w:date="2019-06-25T13:25:00Z">
        <w:r>
          <w:rPr>
            <w:rFonts w:ascii="Times New Roman" w:hAnsi="Times New Roman" w:cs="Times New Roman"/>
            <w:sz w:val="24"/>
            <w:szCs w:val="24"/>
          </w:rPr>
          <w:t>development</w:t>
        </w:r>
      </w:ins>
      <w:ins w:id="25" w:author="Miller, Harvey J." w:date="2019-06-25T13:24:00Z">
        <w:r>
          <w:rPr>
            <w:rFonts w:ascii="Times New Roman" w:hAnsi="Times New Roman" w:cs="Times New Roman"/>
            <w:sz w:val="24"/>
            <w:szCs w:val="24"/>
          </w:rPr>
          <w:t xml:space="preserve"> </w:t>
        </w:r>
      </w:ins>
      <w:ins w:id="26" w:author="Miller, Harvey J." w:date="2019-06-25T13:25:00Z">
        <w:r>
          <w:rPr>
            <w:rFonts w:ascii="Times New Roman" w:hAnsi="Times New Roman" w:cs="Times New Roman"/>
            <w:sz w:val="24"/>
            <w:szCs w:val="24"/>
          </w:rPr>
          <w:t>of contemporary RTI provided via webpages and smart phone apps</w:t>
        </w:r>
        <w:commentRangeStart w:id="27"/>
        <w:r>
          <w:rPr>
            <w:rFonts w:ascii="Times New Roman" w:hAnsi="Times New Roman" w:cs="Times New Roman"/>
            <w:sz w:val="24"/>
            <w:szCs w:val="24"/>
          </w:rPr>
          <w:t xml:space="preserve">.   </w:t>
        </w:r>
      </w:ins>
      <w:ins w:id="28" w:author="Miller, Harvey J." w:date="2019-06-25T13:26:00Z">
        <w:r>
          <w:rPr>
            <w:rFonts w:ascii="Times New Roman" w:hAnsi="Times New Roman" w:cs="Times New Roman"/>
            <w:sz w:val="24"/>
            <w:szCs w:val="24"/>
          </w:rPr>
          <w:t xml:space="preserve">For example, </w:t>
        </w:r>
      </w:ins>
      <w:del w:id="29" w:author="Miller, Harvey J." w:date="2019-06-25T13:24:00Z">
        <w:r w:rsidR="007B5D15" w:rsidDel="008170D4">
          <w:rPr>
            <w:rFonts w:ascii="Times New Roman" w:hAnsi="Times New Roman" w:cs="Times New Roman"/>
            <w:sz w:val="24"/>
            <w:szCs w:val="24"/>
          </w:rPr>
          <w:delText xml:space="preserve">The idea of measuring real-time </w:delText>
        </w:r>
        <w:r w:rsidR="00A54887" w:rsidDel="008170D4">
          <w:rPr>
            <w:rFonts w:ascii="Times New Roman" w:hAnsi="Times New Roman" w:cs="Times New Roman"/>
            <w:sz w:val="24"/>
            <w:szCs w:val="24"/>
          </w:rPr>
          <w:delText>information’s impact on public transit system</w:delText>
        </w:r>
        <w:r w:rsidR="001A1178" w:rsidDel="008170D4">
          <w:rPr>
            <w:rFonts w:ascii="Times New Roman" w:hAnsi="Times New Roman" w:cs="Times New Roman"/>
            <w:sz w:val="24"/>
            <w:szCs w:val="24"/>
          </w:rPr>
          <w:delText xml:space="preserve"> and waiting time</w:delText>
        </w:r>
        <w:r w:rsidR="00A54887" w:rsidDel="008170D4">
          <w:rPr>
            <w:rFonts w:ascii="Times New Roman" w:hAnsi="Times New Roman" w:cs="Times New Roman"/>
            <w:sz w:val="24"/>
            <w:szCs w:val="24"/>
          </w:rPr>
          <w:delText xml:space="preserve"> was</w:delText>
        </w:r>
        <w:r w:rsidR="00F736D3" w:rsidDel="008170D4">
          <w:rPr>
            <w:rFonts w:ascii="Times New Roman" w:hAnsi="Times New Roman" w:cs="Times New Roman"/>
            <w:sz w:val="24"/>
            <w:szCs w:val="24"/>
          </w:rPr>
          <w:delText xml:space="preserve"> first</w:delText>
        </w:r>
        <w:r w:rsidR="00A54887" w:rsidDel="008170D4">
          <w:rPr>
            <w:rFonts w:ascii="Times New Roman" w:hAnsi="Times New Roman" w:cs="Times New Roman"/>
            <w:sz w:val="24"/>
            <w:szCs w:val="24"/>
          </w:rPr>
          <w:delText xml:space="preserve"> introduced </w:delText>
        </w:r>
        <w:r w:rsidR="00F736D3" w:rsidDel="008170D4">
          <w:rPr>
            <w:rFonts w:ascii="Times New Roman" w:hAnsi="Times New Roman" w:cs="Times New Roman"/>
            <w:sz w:val="24"/>
            <w:szCs w:val="24"/>
          </w:rPr>
          <w:delText xml:space="preserve">even </w:delText>
        </w:r>
        <w:r w:rsidR="00A54887" w:rsidDel="008170D4">
          <w:rPr>
            <w:rFonts w:ascii="Times New Roman" w:hAnsi="Times New Roman" w:cs="Times New Roman"/>
            <w:sz w:val="24"/>
            <w:szCs w:val="24"/>
          </w:rPr>
          <w:delText xml:space="preserve">before the </w:delText>
        </w:r>
        <w:r w:rsidR="00D810EC" w:rsidDel="008170D4">
          <w:rPr>
            <w:rFonts w:ascii="Times New Roman" w:hAnsi="Times New Roman" w:cs="Times New Roman"/>
            <w:sz w:val="24"/>
            <w:szCs w:val="24"/>
          </w:rPr>
          <w:delText>21</w:delText>
        </w:r>
        <w:r w:rsidR="00D810EC" w:rsidRPr="00D810EC" w:rsidDel="008170D4">
          <w:rPr>
            <w:rFonts w:ascii="Times New Roman" w:hAnsi="Times New Roman" w:cs="Times New Roman"/>
            <w:sz w:val="24"/>
            <w:szCs w:val="24"/>
            <w:vertAlign w:val="superscript"/>
          </w:rPr>
          <w:delText>st</w:delText>
        </w:r>
        <w:r w:rsidR="00D810EC" w:rsidDel="008170D4">
          <w:rPr>
            <w:rFonts w:ascii="Times New Roman" w:hAnsi="Times New Roman" w:cs="Times New Roman"/>
            <w:sz w:val="24"/>
            <w:szCs w:val="24"/>
          </w:rPr>
          <w:delText xml:space="preserve"> century</w:delText>
        </w:r>
        <w:r w:rsidR="009B3D4E" w:rsidDel="008170D4">
          <w:rPr>
            <w:rFonts w:ascii="Times New Roman" w:hAnsi="Times New Roman" w:cs="Times New Roman"/>
            <w:sz w:val="24"/>
            <w:szCs w:val="24"/>
          </w:rPr>
          <w:delText xml:space="preserve">. </w:delText>
        </w:r>
      </w:del>
      <w:del w:id="30" w:author="Miller, Harvey J." w:date="2019-06-25T13:25:00Z">
        <w:r w:rsidR="009B2674" w:rsidDel="008170D4">
          <w:rPr>
            <w:rFonts w:ascii="Times New Roman" w:hAnsi="Times New Roman" w:cs="Times New Roman"/>
            <w:sz w:val="24"/>
            <w:szCs w:val="24"/>
          </w:rPr>
          <w:delText xml:space="preserve">In 1995, </w:delText>
        </w:r>
      </w:del>
      <w:r w:rsidR="009B2674">
        <w:rPr>
          <w:rFonts w:ascii="Times New Roman" w:hAnsi="Times New Roman" w:cs="Times New Roman"/>
          <w:sz w:val="24"/>
          <w:szCs w:val="24"/>
        </w:rPr>
        <w:t>Reed (1995) investigate</w:t>
      </w:r>
      <w:ins w:id="31" w:author="Miller, Harvey J." w:date="2019-06-25T13:26:00Z">
        <w:r>
          <w:rPr>
            <w:rFonts w:ascii="Times New Roman" w:hAnsi="Times New Roman" w:cs="Times New Roman"/>
            <w:sz w:val="24"/>
            <w:szCs w:val="24"/>
          </w:rPr>
          <w:t>s</w:t>
        </w:r>
      </w:ins>
      <w:del w:id="32" w:author="Miller, Harvey J." w:date="2019-06-25T13:26:00Z">
        <w:r w:rsidR="009B2674" w:rsidDel="008170D4">
          <w:rPr>
            <w:rFonts w:ascii="Times New Roman" w:hAnsi="Times New Roman" w:cs="Times New Roman"/>
            <w:sz w:val="24"/>
            <w:szCs w:val="24"/>
          </w:rPr>
          <w:delText>d</w:delText>
        </w:r>
      </w:del>
      <w:r w:rsidR="009B2674">
        <w:rPr>
          <w:rFonts w:ascii="Times New Roman" w:hAnsi="Times New Roman" w:cs="Times New Roman"/>
          <w:sz w:val="24"/>
          <w:szCs w:val="24"/>
        </w:rPr>
        <w:t xml:space="preserve"> </w:t>
      </w:r>
      <w:r w:rsidR="00BD0B76">
        <w:rPr>
          <w:rFonts w:ascii="Times New Roman" w:hAnsi="Times New Roman" w:cs="Times New Roman"/>
          <w:sz w:val="24"/>
          <w:szCs w:val="24"/>
        </w:rPr>
        <w:t>s</w:t>
      </w:r>
      <w:r w:rsidR="009B2674">
        <w:rPr>
          <w:rFonts w:ascii="Times New Roman" w:hAnsi="Times New Roman" w:cs="Times New Roman"/>
          <w:sz w:val="24"/>
          <w:szCs w:val="24"/>
        </w:rPr>
        <w:t>ignage and telephone’s real-time</w:t>
      </w:r>
      <w:r w:rsidR="006A4598">
        <w:rPr>
          <w:rFonts w:ascii="Times New Roman" w:hAnsi="Times New Roman" w:cs="Times New Roman"/>
          <w:sz w:val="24"/>
          <w:szCs w:val="24"/>
        </w:rPr>
        <w:t xml:space="preserve"> information</w:t>
      </w:r>
      <w:r w:rsidR="009B2674">
        <w:rPr>
          <w:rFonts w:ascii="Times New Roman" w:hAnsi="Times New Roman" w:cs="Times New Roman"/>
          <w:sz w:val="24"/>
          <w:szCs w:val="24"/>
        </w:rPr>
        <w:t xml:space="preserve">’s impact on passengers’ waiting time </w:t>
      </w:r>
      <w:r w:rsidR="009B2674">
        <w:rPr>
          <w:rFonts w:ascii="Times New Roman" w:hAnsi="Times New Roman" w:cs="Times New Roman"/>
          <w:sz w:val="24"/>
          <w:szCs w:val="24"/>
        </w:rPr>
        <w:fldChar w:fldCharType="begin" w:fldLock="1"/>
      </w:r>
      <w:r w:rsidR="002C7ED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9B2674">
        <w:rPr>
          <w:rFonts w:ascii="Times New Roman" w:hAnsi="Times New Roman" w:cs="Times New Roman"/>
          <w:sz w:val="24"/>
          <w:szCs w:val="24"/>
        </w:rPr>
        <w:fldChar w:fldCharType="separate"/>
      </w:r>
      <w:r w:rsidR="009B2674" w:rsidRPr="009B2674">
        <w:rPr>
          <w:rFonts w:ascii="Times New Roman" w:hAnsi="Times New Roman" w:cs="Times New Roman"/>
          <w:noProof/>
          <w:sz w:val="24"/>
          <w:szCs w:val="24"/>
        </w:rPr>
        <w:t>(Reed, 1995)</w:t>
      </w:r>
      <w:r w:rsidR="009B2674">
        <w:rPr>
          <w:rFonts w:ascii="Times New Roman" w:hAnsi="Times New Roman" w:cs="Times New Roman"/>
          <w:sz w:val="24"/>
          <w:szCs w:val="24"/>
        </w:rPr>
        <w:fldChar w:fldCharType="end"/>
      </w:r>
      <w:commentRangeEnd w:id="27"/>
      <w:r>
        <w:rPr>
          <w:rStyle w:val="CommentReference"/>
        </w:rPr>
        <w:commentReference w:id="27"/>
      </w:r>
      <w:r w:rsidR="009B2674">
        <w:rPr>
          <w:rFonts w:ascii="Times New Roman" w:hAnsi="Times New Roman" w:cs="Times New Roman"/>
          <w:sz w:val="24"/>
          <w:szCs w:val="24"/>
        </w:rPr>
        <w:t>.</w:t>
      </w:r>
      <w:r w:rsidR="00BD0B76">
        <w:rPr>
          <w:rFonts w:ascii="Times New Roman" w:hAnsi="Times New Roman" w:cs="Times New Roman"/>
          <w:sz w:val="24"/>
          <w:szCs w:val="24"/>
        </w:rPr>
        <w:t xml:space="preserve"> After the widespread application of </w:t>
      </w:r>
      <w:r w:rsidR="008211D4">
        <w:rPr>
          <w:rFonts w:ascii="Times New Roman" w:hAnsi="Times New Roman" w:cs="Times New Roman"/>
          <w:sz w:val="24"/>
          <w:szCs w:val="24"/>
        </w:rPr>
        <w:t xml:space="preserve">smart </w:t>
      </w:r>
      <w:r w:rsidR="00BD0B76">
        <w:rPr>
          <w:rFonts w:ascii="Times New Roman" w:hAnsi="Times New Roman" w:cs="Times New Roman"/>
          <w:sz w:val="24"/>
          <w:szCs w:val="24"/>
        </w:rPr>
        <w:t>personal devices</w:t>
      </w:r>
      <w:r w:rsidR="00154270">
        <w:rPr>
          <w:rFonts w:ascii="Times New Roman" w:hAnsi="Times New Roman" w:cs="Times New Roman"/>
          <w:sz w:val="24"/>
          <w:szCs w:val="24"/>
        </w:rPr>
        <w:t xml:space="preserve">, </w:t>
      </w:r>
      <w:r w:rsidR="009B3D4E">
        <w:rPr>
          <w:rFonts w:ascii="Times New Roman" w:hAnsi="Times New Roman" w:cs="Times New Roman"/>
          <w:sz w:val="24"/>
          <w:szCs w:val="24"/>
        </w:rPr>
        <w:t>real-time information</w:t>
      </w:r>
      <w:r w:rsidR="008211D4">
        <w:rPr>
          <w:rFonts w:ascii="Times New Roman" w:hAnsi="Times New Roman" w:cs="Times New Roman"/>
          <w:sz w:val="24"/>
          <w:szCs w:val="24"/>
        </w:rPr>
        <w:t xml:space="preserve"> is becoming more accessible due to less expensive automated vehicle location system and the open data policy</w:t>
      </w:r>
      <w:r w:rsidR="0002281E">
        <w:rPr>
          <w:rFonts w:ascii="Times New Roman" w:hAnsi="Times New Roman" w:cs="Times New Roman"/>
          <w:sz w:val="24"/>
          <w:szCs w:val="24"/>
        </w:rPr>
        <w:t>. Correspondingly,</w:t>
      </w:r>
      <w:r w:rsidR="009B3D4E">
        <w:rPr>
          <w:rFonts w:ascii="Times New Roman" w:hAnsi="Times New Roman" w:cs="Times New Roman"/>
          <w:sz w:val="24"/>
          <w:szCs w:val="24"/>
        </w:rPr>
        <w:t xml:space="preserve"> </w:t>
      </w:r>
      <w:r w:rsidR="00BF13D4">
        <w:rPr>
          <w:rFonts w:ascii="Times New Roman" w:hAnsi="Times New Roman" w:cs="Times New Roman"/>
          <w:sz w:val="24"/>
          <w:szCs w:val="24"/>
        </w:rPr>
        <w:t xml:space="preserve">the </w:t>
      </w:r>
      <w:r w:rsidR="003726B8">
        <w:rPr>
          <w:rFonts w:ascii="Times New Roman" w:hAnsi="Times New Roman" w:cs="Times New Roman"/>
          <w:sz w:val="24"/>
          <w:szCs w:val="24"/>
        </w:rPr>
        <w:t>body of literature is steadily growing</w:t>
      </w:r>
      <w:r w:rsidR="00930E94">
        <w:rPr>
          <w:rFonts w:ascii="Times New Roman" w:hAnsi="Times New Roman" w:cs="Times New Roman"/>
          <w:sz w:val="24"/>
          <w:szCs w:val="24"/>
        </w:rPr>
        <w:t xml:space="preserve"> and there are numerous</w:t>
      </w:r>
      <w:r w:rsidR="00930E94" w:rsidRPr="00930E94">
        <w:rPr>
          <w:rFonts w:ascii="Times New Roman" w:hAnsi="Times New Roman" w:cs="Times New Roman"/>
          <w:sz w:val="24"/>
          <w:szCs w:val="24"/>
        </w:rPr>
        <w:t xml:space="preserve"> </w:t>
      </w:r>
      <w:r w:rsidR="00930E94">
        <w:rPr>
          <w:rFonts w:ascii="Times New Roman" w:hAnsi="Times New Roman" w:cs="Times New Roman"/>
          <w:sz w:val="24"/>
          <w:szCs w:val="24"/>
        </w:rPr>
        <w:t>studies investigating real-time information’s impact on public transit users</w:t>
      </w:r>
      <w:r w:rsidR="007F3847">
        <w:rPr>
          <w:rFonts w:ascii="Times New Roman" w:hAnsi="Times New Roman" w:cs="Times New Roman"/>
          <w:sz w:val="24"/>
          <w:szCs w:val="24"/>
        </w:rPr>
        <w:t xml:space="preserve"> </w:t>
      </w:r>
      <w:r w:rsidR="00481CD5">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sidR="00481CD5">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sidR="00481CD5">
        <w:rPr>
          <w:rFonts w:ascii="Times New Roman" w:hAnsi="Times New Roman" w:cs="Times New Roman"/>
          <w:sz w:val="24"/>
          <w:szCs w:val="24"/>
        </w:rPr>
        <w:fldChar w:fldCharType="end"/>
      </w:r>
      <w:r w:rsidR="006F1090">
        <w:rPr>
          <w:rFonts w:ascii="Times New Roman" w:hAnsi="Times New Roman" w:cs="Times New Roman"/>
          <w:sz w:val="24"/>
          <w:szCs w:val="24"/>
        </w:rPr>
        <w:t>.</w:t>
      </w:r>
    </w:p>
    <w:p w14:paraId="2B61CFCC" w14:textId="77777777" w:rsidR="008170D4" w:rsidRDefault="006F1090">
      <w:pPr>
        <w:ind w:firstLine="720"/>
        <w:jc w:val="both"/>
        <w:rPr>
          <w:ins w:id="33" w:author="Miller, Harvey J." w:date="2019-06-25T13:29:00Z"/>
          <w:rFonts w:ascii="Times New Roman" w:hAnsi="Times New Roman" w:cs="Times New Roman"/>
          <w:sz w:val="24"/>
          <w:szCs w:val="24"/>
        </w:rPr>
        <w:pPrChange w:id="34" w:author="Miller, Harvey J." w:date="2019-06-25T13:41:00Z">
          <w:pPr>
            <w:ind w:firstLine="720"/>
          </w:pPr>
        </w:pPrChange>
      </w:pPr>
      <w:commentRangeStart w:id="35"/>
      <w:proofErr w:type="spellStart"/>
      <w:r>
        <w:rPr>
          <w:rFonts w:ascii="Times New Roman" w:hAnsi="Times New Roman" w:cs="Times New Roman"/>
          <w:sz w:val="24"/>
          <w:szCs w:val="24"/>
        </w:rPr>
        <w:lastRenderedPageBreak/>
        <w:t>Brakewood</w:t>
      </w:r>
      <w:proofErr w:type="spellEnd"/>
      <w:r>
        <w:rPr>
          <w:rFonts w:ascii="Times New Roman" w:hAnsi="Times New Roman" w:cs="Times New Roman"/>
          <w:sz w:val="24"/>
          <w:szCs w:val="24"/>
        </w:rPr>
        <w:t xml:space="preserve"> and Watkins (2018)</w:t>
      </w:r>
      <w:r w:rsidR="00BF13D4">
        <w:rPr>
          <w:rFonts w:ascii="Times New Roman" w:hAnsi="Times New Roman" w:cs="Times New Roman"/>
          <w:sz w:val="24"/>
          <w:szCs w:val="24"/>
        </w:rPr>
        <w:t xml:space="preserve"> systematically review</w:t>
      </w:r>
      <w:del w:id="36" w:author="Miller, Harvey J." w:date="2019-06-25T13:27:00Z">
        <w:r w:rsidR="00BF13D4" w:rsidDel="008170D4">
          <w:rPr>
            <w:rFonts w:ascii="Times New Roman" w:hAnsi="Times New Roman" w:cs="Times New Roman"/>
            <w:sz w:val="24"/>
            <w:szCs w:val="24"/>
          </w:rPr>
          <w:delText>ed</w:delText>
        </w:r>
      </w:del>
      <w:r w:rsidR="00BF13D4">
        <w:rPr>
          <w:rFonts w:ascii="Times New Roman" w:hAnsi="Times New Roman" w:cs="Times New Roman"/>
          <w:sz w:val="24"/>
          <w:szCs w:val="24"/>
        </w:rPr>
        <w:t xml:space="preserve"> and categorize</w:t>
      </w:r>
      <w:del w:id="37" w:author="Miller, Harvey J." w:date="2019-06-25T13:27:00Z">
        <w:r w:rsidR="00BF13D4" w:rsidDel="008170D4">
          <w:rPr>
            <w:rFonts w:ascii="Times New Roman" w:hAnsi="Times New Roman" w:cs="Times New Roman"/>
            <w:sz w:val="24"/>
            <w:szCs w:val="24"/>
          </w:rPr>
          <w:delText>d</w:delText>
        </w:r>
      </w:del>
      <w:r w:rsidR="00BF13D4">
        <w:rPr>
          <w:rFonts w:ascii="Times New Roman" w:hAnsi="Times New Roman" w:cs="Times New Roman"/>
          <w:sz w:val="24"/>
          <w:szCs w:val="24"/>
        </w:rPr>
        <w:t xml:space="preserve"> most </w:t>
      </w:r>
      <w:r w:rsidR="004845F3">
        <w:rPr>
          <w:rFonts w:ascii="Times New Roman" w:hAnsi="Times New Roman" w:cs="Times New Roman"/>
          <w:sz w:val="24"/>
          <w:szCs w:val="24"/>
        </w:rPr>
        <w:t xml:space="preserve">research studying </w:t>
      </w:r>
      <w:r w:rsidR="00BF13D4">
        <w:rPr>
          <w:rFonts w:ascii="Times New Roman" w:hAnsi="Times New Roman" w:cs="Times New Roman"/>
          <w:sz w:val="24"/>
          <w:szCs w:val="24"/>
        </w:rPr>
        <w:t xml:space="preserve">real-time transit information impact </w:t>
      </w:r>
      <w:r w:rsidR="004845F3">
        <w:rPr>
          <w:rFonts w:ascii="Times New Roman" w:hAnsi="Times New Roman" w:cs="Times New Roman"/>
          <w:sz w:val="24"/>
          <w:szCs w:val="24"/>
        </w:rPr>
        <w:t xml:space="preserve">on the public transit </w:t>
      </w:r>
      <w:r w:rsidR="0059556E">
        <w:rPr>
          <w:rFonts w:ascii="Times New Roman" w:hAnsi="Times New Roman" w:cs="Times New Roman"/>
          <w:sz w:val="24"/>
          <w:szCs w:val="24"/>
        </w:rPr>
        <w:t xml:space="preserve">system and </w:t>
      </w:r>
      <w:r w:rsidR="004845F3">
        <w:rPr>
          <w:rFonts w:ascii="Times New Roman" w:hAnsi="Times New Roman" w:cs="Times New Roman"/>
          <w:sz w:val="24"/>
          <w:szCs w:val="24"/>
        </w:rPr>
        <w:t>users</w:t>
      </w:r>
      <w:r w:rsidR="002C7ED6">
        <w:rPr>
          <w:rFonts w:ascii="Times New Roman" w:hAnsi="Times New Roman" w:cs="Times New Roman"/>
          <w:sz w:val="24"/>
          <w:szCs w:val="24"/>
        </w:rPr>
        <w:t xml:space="preserve"> </w:t>
      </w:r>
      <w:r w:rsidR="002C7ED6">
        <w:rPr>
          <w:rFonts w:ascii="Times New Roman" w:hAnsi="Times New Roman" w:cs="Times New Roman"/>
          <w:sz w:val="24"/>
          <w:szCs w:val="24"/>
        </w:rPr>
        <w:fldChar w:fldCharType="begin" w:fldLock="1"/>
      </w:r>
      <w:r w:rsidR="00F508FC">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2C7ED6">
        <w:rPr>
          <w:rFonts w:ascii="Times New Roman" w:hAnsi="Times New Roman" w:cs="Times New Roman"/>
          <w:sz w:val="24"/>
          <w:szCs w:val="24"/>
        </w:rPr>
        <w:fldChar w:fldCharType="separate"/>
      </w:r>
      <w:r w:rsidR="002C7ED6" w:rsidRPr="002C7ED6">
        <w:rPr>
          <w:rFonts w:ascii="Times New Roman" w:hAnsi="Times New Roman" w:cs="Times New Roman"/>
          <w:noProof/>
          <w:sz w:val="24"/>
          <w:szCs w:val="24"/>
        </w:rPr>
        <w:t>(Brakewood &amp; Watkins, 2018)</w:t>
      </w:r>
      <w:r w:rsidR="002C7ED6">
        <w:rPr>
          <w:rFonts w:ascii="Times New Roman" w:hAnsi="Times New Roman" w:cs="Times New Roman"/>
          <w:sz w:val="24"/>
          <w:szCs w:val="24"/>
        </w:rPr>
        <w:fldChar w:fldCharType="end"/>
      </w:r>
      <w:r w:rsidR="00195ED3">
        <w:rPr>
          <w:rFonts w:ascii="Times New Roman" w:hAnsi="Times New Roman" w:cs="Times New Roman"/>
          <w:sz w:val="24"/>
          <w:szCs w:val="24"/>
        </w:rPr>
        <w:t>, including waiting time, path choice, and ridership</w:t>
      </w:r>
      <w:r w:rsidR="002C7ED6">
        <w:rPr>
          <w:rFonts w:ascii="Times New Roman" w:hAnsi="Times New Roman" w:cs="Times New Roman"/>
          <w:sz w:val="24"/>
          <w:szCs w:val="24"/>
        </w:rPr>
        <w:t>.</w:t>
      </w:r>
      <w:commentRangeEnd w:id="35"/>
      <w:r w:rsidR="008170D4">
        <w:rPr>
          <w:rStyle w:val="CommentReference"/>
        </w:rPr>
        <w:commentReference w:id="35"/>
      </w:r>
      <w:r w:rsidR="002C7ED6">
        <w:rPr>
          <w:rFonts w:ascii="Times New Roman" w:hAnsi="Times New Roman" w:cs="Times New Roman"/>
          <w:sz w:val="24"/>
          <w:szCs w:val="24"/>
        </w:rPr>
        <w:t xml:space="preserve"> </w:t>
      </w:r>
      <w:ins w:id="38" w:author="Miller, Harvey J." w:date="2019-06-25T13:28:00Z">
        <w:r w:rsidR="008170D4">
          <w:rPr>
            <w:rFonts w:ascii="Times New Roman" w:hAnsi="Times New Roman" w:cs="Times New Roman"/>
            <w:sz w:val="24"/>
            <w:szCs w:val="24"/>
          </w:rPr>
          <w:t xml:space="preserve">They </w:t>
        </w:r>
      </w:ins>
      <w:del w:id="39" w:author="Miller, Harvey J." w:date="2019-06-25T13:28:00Z">
        <w:r w:rsidR="002C7ED6" w:rsidDel="008170D4">
          <w:rPr>
            <w:rFonts w:ascii="Times New Roman" w:hAnsi="Times New Roman" w:cs="Times New Roman"/>
            <w:sz w:val="24"/>
            <w:szCs w:val="24"/>
          </w:rPr>
          <w:delText xml:space="preserve">The paper </w:delText>
        </w:r>
      </w:del>
      <w:r w:rsidR="002C7ED6">
        <w:rPr>
          <w:rFonts w:ascii="Times New Roman" w:hAnsi="Times New Roman" w:cs="Times New Roman"/>
          <w:sz w:val="24"/>
          <w:szCs w:val="24"/>
        </w:rPr>
        <w:t xml:space="preserve">classifies </w:t>
      </w:r>
      <w:del w:id="40" w:author="Miller, Harvey J." w:date="2019-06-25T13:28:00Z">
        <w:r w:rsidR="002C7ED6" w:rsidDel="008170D4">
          <w:rPr>
            <w:rFonts w:ascii="Times New Roman" w:hAnsi="Times New Roman" w:cs="Times New Roman"/>
            <w:sz w:val="24"/>
            <w:szCs w:val="24"/>
          </w:rPr>
          <w:delText xml:space="preserve">all </w:delText>
        </w:r>
      </w:del>
      <w:r w:rsidR="0084361F">
        <w:rPr>
          <w:rFonts w:ascii="Times New Roman" w:hAnsi="Times New Roman" w:cs="Times New Roman"/>
          <w:sz w:val="24"/>
          <w:szCs w:val="24"/>
        </w:rPr>
        <w:t xml:space="preserve">studies </w:t>
      </w:r>
      <w:ins w:id="41" w:author="Miller, Harvey J." w:date="2019-06-25T13:28:00Z">
        <w:r w:rsidR="008170D4">
          <w:rPr>
            <w:rFonts w:ascii="Times New Roman" w:hAnsi="Times New Roman" w:cs="Times New Roman"/>
            <w:sz w:val="24"/>
            <w:szCs w:val="24"/>
          </w:rPr>
          <w:t xml:space="preserve">across </w:t>
        </w:r>
      </w:ins>
      <w:del w:id="42" w:author="Miller, Harvey J." w:date="2019-06-25T13:28:00Z">
        <w:r w:rsidR="0084361F" w:rsidDel="008170D4">
          <w:rPr>
            <w:rFonts w:ascii="Times New Roman" w:hAnsi="Times New Roman" w:cs="Times New Roman"/>
            <w:sz w:val="24"/>
            <w:szCs w:val="24"/>
          </w:rPr>
          <w:delText xml:space="preserve">according to </w:delText>
        </w:r>
      </w:del>
      <w:r w:rsidR="0084361F">
        <w:rPr>
          <w:rFonts w:ascii="Times New Roman" w:hAnsi="Times New Roman" w:cs="Times New Roman"/>
          <w:sz w:val="24"/>
          <w:szCs w:val="24"/>
        </w:rPr>
        <w:t>five dimensions: information media, mode of transit, location, methodology, and findings.</w:t>
      </w:r>
      <w:del w:id="43" w:author="Miller, Harvey J." w:date="2019-06-25T13:28:00Z">
        <w:r w:rsidR="0084361F" w:rsidDel="008170D4">
          <w:rPr>
            <w:rFonts w:ascii="Times New Roman" w:hAnsi="Times New Roman" w:cs="Times New Roman"/>
            <w:sz w:val="24"/>
            <w:szCs w:val="24"/>
          </w:rPr>
          <w:delText xml:space="preserve"> Similarly, this literature review will inspect</w:delText>
        </w:r>
        <w:r w:rsidR="003005D8" w:rsidDel="008170D4">
          <w:rPr>
            <w:rFonts w:ascii="Times New Roman" w:hAnsi="Times New Roman" w:cs="Times New Roman"/>
            <w:sz w:val="24"/>
            <w:szCs w:val="24"/>
          </w:rPr>
          <w:delText xml:space="preserve"> </w:delText>
        </w:r>
        <w:r w:rsidR="004C1FFB" w:rsidDel="008170D4">
          <w:rPr>
            <w:rFonts w:ascii="Times New Roman" w:hAnsi="Times New Roman" w:cs="Times New Roman"/>
            <w:sz w:val="24"/>
            <w:szCs w:val="24"/>
          </w:rPr>
          <w:delText>studies</w:delText>
        </w:r>
        <w:r w:rsidR="003005D8" w:rsidDel="008170D4">
          <w:rPr>
            <w:rFonts w:ascii="Times New Roman" w:hAnsi="Times New Roman" w:cs="Times New Roman"/>
            <w:sz w:val="24"/>
            <w:szCs w:val="24"/>
          </w:rPr>
          <w:delText xml:space="preserve"> that investigated RTA’s impact on the </w:delText>
        </w:r>
        <w:r w:rsidR="009532C7" w:rsidDel="008170D4">
          <w:rPr>
            <w:rFonts w:ascii="Times New Roman" w:hAnsi="Times New Roman" w:cs="Times New Roman"/>
            <w:sz w:val="24"/>
            <w:szCs w:val="24"/>
          </w:rPr>
          <w:delText>waiting time</w:delText>
        </w:r>
        <w:r w:rsidR="001D3973" w:rsidDel="008170D4">
          <w:rPr>
            <w:rFonts w:ascii="Times New Roman" w:hAnsi="Times New Roman" w:cs="Times New Roman"/>
            <w:sz w:val="24"/>
            <w:szCs w:val="24"/>
          </w:rPr>
          <w:delText>,</w:delText>
        </w:r>
        <w:r w:rsidR="0084361F" w:rsidDel="008170D4">
          <w:rPr>
            <w:rFonts w:ascii="Times New Roman" w:hAnsi="Times New Roman" w:cs="Times New Roman"/>
            <w:sz w:val="24"/>
            <w:szCs w:val="24"/>
          </w:rPr>
          <w:delText xml:space="preserve"> based on their</w:delText>
        </w:r>
        <w:r w:rsidR="00302129" w:rsidRPr="00302129" w:rsidDel="008170D4">
          <w:rPr>
            <w:rFonts w:ascii="Times New Roman" w:hAnsi="Times New Roman" w:cs="Times New Roman"/>
            <w:sz w:val="24"/>
            <w:szCs w:val="24"/>
          </w:rPr>
          <w:delText xml:space="preserve"> </w:delText>
        </w:r>
        <w:r w:rsidR="00302129" w:rsidDel="008170D4">
          <w:rPr>
            <w:rFonts w:ascii="Times New Roman" w:hAnsi="Times New Roman" w:cs="Times New Roman"/>
            <w:sz w:val="24"/>
            <w:szCs w:val="24"/>
          </w:rPr>
          <w:delText>real-time information media</w:delText>
        </w:r>
        <w:r w:rsidR="003D7A56" w:rsidDel="008170D4">
          <w:rPr>
            <w:rFonts w:ascii="Times New Roman" w:hAnsi="Times New Roman" w:cs="Times New Roman"/>
            <w:sz w:val="24"/>
            <w:szCs w:val="24"/>
          </w:rPr>
          <w:delText xml:space="preserve"> and</w:delText>
        </w:r>
        <w:r w:rsidR="00D20BED" w:rsidRPr="00D20BED" w:rsidDel="008170D4">
          <w:rPr>
            <w:rFonts w:ascii="Times New Roman" w:hAnsi="Times New Roman" w:cs="Times New Roman"/>
            <w:sz w:val="24"/>
            <w:szCs w:val="24"/>
          </w:rPr>
          <w:delText xml:space="preserve"> </w:delText>
        </w:r>
        <w:r w:rsidR="009C5C91" w:rsidDel="008170D4">
          <w:rPr>
            <w:rFonts w:ascii="Times New Roman" w:hAnsi="Times New Roman" w:cs="Times New Roman"/>
            <w:sz w:val="24"/>
            <w:szCs w:val="24"/>
          </w:rPr>
          <w:delText>method</w:delText>
        </w:r>
        <w:r w:rsidR="00EE25B8" w:rsidDel="008170D4">
          <w:rPr>
            <w:rFonts w:ascii="Times New Roman" w:hAnsi="Times New Roman" w:cs="Times New Roman"/>
            <w:sz w:val="24"/>
            <w:szCs w:val="24"/>
          </w:rPr>
          <w:delText>s</w:delText>
        </w:r>
      </w:del>
    </w:p>
    <w:p w14:paraId="626D8A91" w14:textId="77777777" w:rsidR="007B5D15" w:rsidRDefault="0084361F" w:rsidP="003D3599">
      <w:pPr>
        <w:ind w:firstLine="720"/>
        <w:rPr>
          <w:rFonts w:ascii="Times New Roman" w:hAnsi="Times New Roman" w:cs="Times New Roman"/>
          <w:sz w:val="24"/>
          <w:szCs w:val="24"/>
        </w:rPr>
      </w:pPr>
      <w:del w:id="44" w:author="Miller, Harvey J." w:date="2019-06-25T13:28:00Z">
        <w:r w:rsidDel="008170D4">
          <w:rPr>
            <w:rFonts w:ascii="Times New Roman" w:hAnsi="Times New Roman" w:cs="Times New Roman"/>
            <w:sz w:val="24"/>
            <w:szCs w:val="24"/>
          </w:rPr>
          <w:delText>.</w:delText>
        </w:r>
      </w:del>
    </w:p>
    <w:p w14:paraId="1F69C521" w14:textId="77777777" w:rsidR="001267BA" w:rsidRPr="00342EA9" w:rsidRDefault="00B6686C" w:rsidP="001267BA">
      <w:pPr>
        <w:pStyle w:val="ListParagraph"/>
        <w:numPr>
          <w:ilvl w:val="1"/>
          <w:numId w:val="5"/>
        </w:numPr>
        <w:rPr>
          <w:rFonts w:ascii="Times New Roman" w:hAnsi="Times New Roman" w:cs="Times New Roman"/>
          <w:b/>
          <w:sz w:val="24"/>
          <w:szCs w:val="24"/>
          <w:rPrChange w:id="45" w:author="Miller, Harvey J." w:date="2019-06-25T13:40:00Z">
            <w:rPr>
              <w:rFonts w:ascii="Times New Roman" w:hAnsi="Times New Roman" w:cs="Times New Roman"/>
              <w:sz w:val="24"/>
              <w:szCs w:val="24"/>
            </w:rPr>
          </w:rPrChange>
        </w:rPr>
      </w:pPr>
      <w:del w:id="46" w:author="Miller, Harvey J." w:date="2019-06-25T13:30:00Z">
        <w:r w:rsidRPr="00342EA9" w:rsidDel="008170D4">
          <w:rPr>
            <w:rFonts w:ascii="Times New Roman" w:hAnsi="Times New Roman" w:cs="Times New Roman"/>
            <w:b/>
            <w:sz w:val="24"/>
            <w:szCs w:val="24"/>
            <w:rPrChange w:id="47" w:author="Miller, Harvey J." w:date="2019-06-25T13:40:00Z">
              <w:rPr>
                <w:rFonts w:ascii="Times New Roman" w:hAnsi="Times New Roman" w:cs="Times New Roman"/>
                <w:sz w:val="24"/>
                <w:szCs w:val="24"/>
              </w:rPr>
            </w:rPrChange>
          </w:rPr>
          <w:delText xml:space="preserve">Real-time </w:delText>
        </w:r>
      </w:del>
      <w:ins w:id="48" w:author="Miller, Harvey J." w:date="2019-06-25T13:30:00Z">
        <w:r w:rsidR="008170D4" w:rsidRPr="00342EA9">
          <w:rPr>
            <w:rFonts w:ascii="Times New Roman" w:hAnsi="Times New Roman" w:cs="Times New Roman"/>
            <w:b/>
            <w:sz w:val="24"/>
            <w:szCs w:val="24"/>
            <w:rPrChange w:id="49" w:author="Miller, Harvey J." w:date="2019-06-25T13:40:00Z">
              <w:rPr>
                <w:rFonts w:ascii="Times New Roman" w:hAnsi="Times New Roman" w:cs="Times New Roman"/>
                <w:sz w:val="24"/>
                <w:szCs w:val="24"/>
              </w:rPr>
            </w:rPrChange>
          </w:rPr>
          <w:t>I</w:t>
        </w:r>
      </w:ins>
      <w:del w:id="50" w:author="Miller, Harvey J." w:date="2019-06-25T13:30:00Z">
        <w:r w:rsidRPr="00342EA9" w:rsidDel="008170D4">
          <w:rPr>
            <w:rFonts w:ascii="Times New Roman" w:hAnsi="Times New Roman" w:cs="Times New Roman"/>
            <w:b/>
            <w:sz w:val="24"/>
            <w:szCs w:val="24"/>
            <w:rPrChange w:id="51" w:author="Miller, Harvey J." w:date="2019-06-25T13:40:00Z">
              <w:rPr>
                <w:rFonts w:ascii="Times New Roman" w:hAnsi="Times New Roman" w:cs="Times New Roman"/>
                <w:sz w:val="24"/>
                <w:szCs w:val="24"/>
              </w:rPr>
            </w:rPrChange>
          </w:rPr>
          <w:delText>i</w:delText>
        </w:r>
      </w:del>
      <w:r w:rsidR="001267BA" w:rsidRPr="00342EA9">
        <w:rPr>
          <w:rFonts w:ascii="Times New Roman" w:hAnsi="Times New Roman" w:cs="Times New Roman"/>
          <w:b/>
          <w:sz w:val="24"/>
          <w:szCs w:val="24"/>
          <w:rPrChange w:id="52" w:author="Miller, Harvey J." w:date="2019-06-25T13:40:00Z">
            <w:rPr>
              <w:rFonts w:ascii="Times New Roman" w:hAnsi="Times New Roman" w:cs="Times New Roman"/>
              <w:sz w:val="24"/>
              <w:szCs w:val="24"/>
            </w:rPr>
          </w:rPrChange>
        </w:rPr>
        <w:t>nformation media</w:t>
      </w:r>
    </w:p>
    <w:p w14:paraId="37BC3E68" w14:textId="77777777" w:rsidR="00342EA9" w:rsidRDefault="00205ADC">
      <w:pPr>
        <w:jc w:val="both"/>
        <w:rPr>
          <w:ins w:id="53" w:author="Miller, Harvey J." w:date="2019-06-25T13:34:00Z"/>
          <w:rFonts w:ascii="Times New Roman" w:hAnsi="Times New Roman" w:cs="Times New Roman"/>
          <w:sz w:val="24"/>
          <w:szCs w:val="24"/>
        </w:rPr>
        <w:pPrChange w:id="54" w:author="Miller, Harvey J." w:date="2019-06-25T13:41:00Z">
          <w:pPr/>
        </w:pPrChange>
      </w:pPr>
      <w:r>
        <w:rPr>
          <w:rFonts w:ascii="Times New Roman" w:hAnsi="Times New Roman" w:cs="Times New Roman"/>
          <w:sz w:val="24"/>
          <w:szCs w:val="24"/>
        </w:rPr>
        <w:t>W</w:t>
      </w:r>
      <w:r w:rsidR="002C7ED6">
        <w:rPr>
          <w:rFonts w:ascii="Times New Roman" w:hAnsi="Times New Roman" w:cs="Times New Roman"/>
          <w:sz w:val="24"/>
          <w:szCs w:val="24"/>
        </w:rPr>
        <w:t xml:space="preserve">e can categorize </w:t>
      </w:r>
      <w:del w:id="55" w:author="Miller, Harvey J." w:date="2019-06-25T13:29:00Z">
        <w:r w:rsidR="002C7ED6" w:rsidDel="008170D4">
          <w:rPr>
            <w:rFonts w:ascii="Times New Roman" w:hAnsi="Times New Roman" w:cs="Times New Roman"/>
            <w:sz w:val="24"/>
            <w:szCs w:val="24"/>
          </w:rPr>
          <w:delText xml:space="preserve">the </w:delText>
        </w:r>
      </w:del>
      <w:r w:rsidR="002C7ED6">
        <w:rPr>
          <w:rFonts w:ascii="Times New Roman" w:hAnsi="Times New Roman" w:cs="Times New Roman"/>
          <w:sz w:val="24"/>
          <w:szCs w:val="24"/>
        </w:rPr>
        <w:t xml:space="preserve">research according to their </w:t>
      </w:r>
      <w:r w:rsidR="00823870">
        <w:rPr>
          <w:rFonts w:ascii="Times New Roman" w:hAnsi="Times New Roman" w:cs="Times New Roman"/>
          <w:sz w:val="24"/>
          <w:szCs w:val="24"/>
        </w:rPr>
        <w:t>information media, including static signage, telephone and text services, and smart phone application</w:t>
      </w:r>
      <w:r w:rsidR="00F50AD8">
        <w:rPr>
          <w:rFonts w:ascii="Times New Roman" w:hAnsi="Times New Roman" w:cs="Times New Roman"/>
          <w:sz w:val="24"/>
          <w:szCs w:val="24"/>
        </w:rPr>
        <w:t>. Signage and at-stop displays can provide PT users useful information</w:t>
      </w:r>
      <w:r w:rsidR="00697558">
        <w:rPr>
          <w:rFonts w:ascii="Times New Roman" w:hAnsi="Times New Roman" w:cs="Times New Roman"/>
          <w:sz w:val="24"/>
          <w:szCs w:val="24"/>
        </w:rPr>
        <w:t xml:space="preserve"> and reduce actual and perceived wait time</w:t>
      </w:r>
      <w:r w:rsidR="00B66048">
        <w:rPr>
          <w:rFonts w:ascii="Times New Roman" w:hAnsi="Times New Roman" w:cs="Times New Roman" w:hint="eastAsia"/>
          <w:sz w:val="24"/>
          <w:szCs w:val="24"/>
        </w:rPr>
        <w:t xml:space="preserve"> </w:t>
      </w:r>
      <w:r w:rsidR="00B66048">
        <w:rPr>
          <w:rFonts w:ascii="Times New Roman" w:hAnsi="Times New Roman" w:cs="Times New Roman"/>
          <w:sz w:val="24"/>
          <w:szCs w:val="24"/>
        </w:rPr>
        <w:fldChar w:fldCharType="begin" w:fldLock="1"/>
      </w:r>
      <w:r w:rsidR="007B3C0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B66048">
        <w:rPr>
          <w:rFonts w:ascii="Times New Roman" w:hAnsi="Times New Roman" w:cs="Times New Roman"/>
          <w:sz w:val="24"/>
          <w:szCs w:val="24"/>
        </w:rPr>
        <w:fldChar w:fldCharType="separate"/>
      </w:r>
      <w:r w:rsidR="00B66048" w:rsidRPr="00B66048">
        <w:rPr>
          <w:rFonts w:ascii="Times New Roman" w:hAnsi="Times New Roman" w:cs="Times New Roman"/>
          <w:noProof/>
          <w:sz w:val="24"/>
          <w:szCs w:val="24"/>
        </w:rPr>
        <w:t>(Dziekan &amp; Vermeulen, 2006; Reed, 1995)</w:t>
      </w:r>
      <w:r w:rsidR="00B66048">
        <w:rPr>
          <w:rFonts w:ascii="Times New Roman" w:hAnsi="Times New Roman" w:cs="Times New Roman"/>
          <w:sz w:val="24"/>
          <w:szCs w:val="24"/>
        </w:rPr>
        <w:fldChar w:fldCharType="end"/>
      </w:r>
      <w:r w:rsidR="00F50AD8">
        <w:rPr>
          <w:rFonts w:ascii="Times New Roman" w:hAnsi="Times New Roman" w:cs="Times New Roman"/>
          <w:sz w:val="24"/>
          <w:szCs w:val="24"/>
        </w:rPr>
        <w:t xml:space="preserve">. Moreover, </w:t>
      </w:r>
      <w:r w:rsidR="00F508FC">
        <w:rPr>
          <w:rFonts w:ascii="Times New Roman" w:hAnsi="Times New Roman" w:cs="Times New Roman"/>
          <w:sz w:val="24"/>
          <w:szCs w:val="24"/>
        </w:rPr>
        <w:t xml:space="preserve">at-stop displays’ psychological effect is even more important: </w:t>
      </w:r>
      <w:r w:rsidR="00F50AD8">
        <w:rPr>
          <w:rFonts w:ascii="Times New Roman" w:hAnsi="Times New Roman" w:cs="Times New Roman"/>
          <w:sz w:val="24"/>
          <w:szCs w:val="24"/>
        </w:rPr>
        <w:t xml:space="preserve">systems </w:t>
      </w:r>
      <w:r w:rsidR="00802131">
        <w:rPr>
          <w:rFonts w:ascii="Times New Roman" w:hAnsi="Times New Roman" w:cs="Times New Roman"/>
          <w:sz w:val="24"/>
          <w:szCs w:val="24"/>
        </w:rPr>
        <w:t>showing</w:t>
      </w:r>
      <w:r w:rsidR="00F50AD8">
        <w:rPr>
          <w:rFonts w:ascii="Times New Roman" w:hAnsi="Times New Roman" w:cs="Times New Roman"/>
          <w:sz w:val="24"/>
          <w:szCs w:val="24"/>
        </w:rPr>
        <w:t xml:space="preserve"> the next train or bus</w:t>
      </w:r>
      <w:r w:rsidR="001831FB">
        <w:rPr>
          <w:rFonts w:ascii="Times New Roman" w:hAnsi="Times New Roman" w:cs="Times New Roman"/>
          <w:sz w:val="24"/>
          <w:szCs w:val="24"/>
        </w:rPr>
        <w:t>’s</w:t>
      </w:r>
      <w:r w:rsidR="00F50AD8">
        <w:rPr>
          <w:rFonts w:ascii="Times New Roman" w:hAnsi="Times New Roman" w:cs="Times New Roman"/>
          <w:sz w:val="24"/>
          <w:szCs w:val="24"/>
        </w:rPr>
        <w:t xml:space="preserve"> departure time can greatly release anxiety</w:t>
      </w:r>
      <w:r w:rsidR="00F508FC">
        <w:rPr>
          <w:rFonts w:ascii="Times New Roman" w:hAnsi="Times New Roman" w:cs="Times New Roman"/>
          <w:sz w:val="24"/>
          <w:szCs w:val="24"/>
        </w:rPr>
        <w:t xml:space="preserve"> </w:t>
      </w:r>
      <w:r w:rsidR="00F508FC">
        <w:rPr>
          <w:rFonts w:ascii="Times New Roman" w:hAnsi="Times New Roman" w:cs="Times New Roman"/>
          <w:sz w:val="24"/>
          <w:szCs w:val="24"/>
        </w:rPr>
        <w:fldChar w:fldCharType="begin" w:fldLock="1"/>
      </w:r>
      <w:r w:rsidR="00B66048">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F508FC">
        <w:rPr>
          <w:rFonts w:ascii="Times New Roman" w:hAnsi="Times New Roman" w:cs="Times New Roman"/>
          <w:sz w:val="24"/>
          <w:szCs w:val="24"/>
        </w:rPr>
        <w:fldChar w:fldCharType="separate"/>
      </w:r>
      <w:r w:rsidR="00F508FC" w:rsidRPr="00F508FC">
        <w:rPr>
          <w:rFonts w:ascii="Times New Roman" w:hAnsi="Times New Roman" w:cs="Times New Roman"/>
          <w:noProof/>
          <w:sz w:val="24"/>
          <w:szCs w:val="24"/>
        </w:rPr>
        <w:t>(Dziekan &amp; Vermeulen, 2006)</w:t>
      </w:r>
      <w:r w:rsidR="00F508FC">
        <w:rPr>
          <w:rFonts w:ascii="Times New Roman" w:hAnsi="Times New Roman" w:cs="Times New Roman"/>
          <w:sz w:val="24"/>
          <w:szCs w:val="24"/>
        </w:rPr>
        <w:fldChar w:fldCharType="end"/>
      </w:r>
      <w:r w:rsidR="00F50AD8">
        <w:rPr>
          <w:rFonts w:ascii="Times New Roman" w:hAnsi="Times New Roman" w:cs="Times New Roman"/>
          <w:sz w:val="24"/>
          <w:szCs w:val="24"/>
        </w:rPr>
        <w:t>.</w:t>
      </w:r>
      <w:r w:rsidR="00F508FC">
        <w:rPr>
          <w:rFonts w:ascii="Times New Roman" w:hAnsi="Times New Roman" w:cs="Times New Roman"/>
          <w:sz w:val="24"/>
          <w:szCs w:val="24"/>
        </w:rPr>
        <w:t xml:space="preserve"> </w:t>
      </w:r>
      <w:r w:rsidR="00664A45">
        <w:rPr>
          <w:rFonts w:ascii="Times New Roman" w:hAnsi="Times New Roman" w:cs="Times New Roman"/>
          <w:sz w:val="24"/>
          <w:szCs w:val="24"/>
        </w:rPr>
        <w:t xml:space="preserve">However, </w:t>
      </w:r>
      <w:del w:id="56" w:author="Miller, Harvey J." w:date="2019-06-25T13:33:00Z">
        <w:r w:rsidR="00664A45" w:rsidDel="008170D4">
          <w:rPr>
            <w:rFonts w:ascii="Times New Roman" w:hAnsi="Times New Roman" w:cs="Times New Roman"/>
            <w:sz w:val="24"/>
            <w:szCs w:val="24"/>
          </w:rPr>
          <w:delText xml:space="preserve">due to its static nature, </w:delText>
        </w:r>
      </w:del>
      <w:r w:rsidR="00664A45">
        <w:rPr>
          <w:rFonts w:ascii="Times New Roman" w:hAnsi="Times New Roman" w:cs="Times New Roman"/>
          <w:sz w:val="24"/>
          <w:szCs w:val="24"/>
        </w:rPr>
        <w:t>user</w:t>
      </w:r>
      <w:ins w:id="57" w:author="Miller, Harvey J." w:date="2019-06-25T13:33:00Z">
        <w:r w:rsidR="008170D4">
          <w:rPr>
            <w:rFonts w:ascii="Times New Roman" w:hAnsi="Times New Roman" w:cs="Times New Roman"/>
            <w:sz w:val="24"/>
            <w:szCs w:val="24"/>
          </w:rPr>
          <w:t>s</w:t>
        </w:r>
      </w:ins>
      <w:r w:rsidR="00664A45">
        <w:rPr>
          <w:rFonts w:ascii="Times New Roman" w:hAnsi="Times New Roman" w:cs="Times New Roman"/>
          <w:sz w:val="24"/>
          <w:szCs w:val="24"/>
        </w:rPr>
        <w:t xml:space="preserve"> can only get </w:t>
      </w:r>
      <w:ins w:id="58" w:author="Miller, Harvey J." w:date="2019-06-25T13:33:00Z">
        <w:r w:rsidR="008170D4">
          <w:rPr>
            <w:rFonts w:ascii="Times New Roman" w:hAnsi="Times New Roman" w:cs="Times New Roman"/>
            <w:sz w:val="24"/>
            <w:szCs w:val="24"/>
          </w:rPr>
          <w:t xml:space="preserve">arrival </w:t>
        </w:r>
      </w:ins>
      <w:del w:id="59" w:author="Miller, Harvey J." w:date="2019-06-25T13:33:00Z">
        <w:r w:rsidR="00664A45" w:rsidDel="008170D4">
          <w:rPr>
            <w:rFonts w:ascii="Times New Roman" w:hAnsi="Times New Roman" w:cs="Times New Roman"/>
            <w:sz w:val="24"/>
            <w:szCs w:val="24"/>
          </w:rPr>
          <w:delText xml:space="preserve">the </w:delText>
        </w:r>
      </w:del>
      <w:r w:rsidR="00664A45">
        <w:rPr>
          <w:rFonts w:ascii="Times New Roman" w:hAnsi="Times New Roman" w:cs="Times New Roman"/>
          <w:sz w:val="24"/>
          <w:szCs w:val="24"/>
        </w:rPr>
        <w:t xml:space="preserve">information </w:t>
      </w:r>
      <w:r w:rsidR="007B3C00">
        <w:rPr>
          <w:rFonts w:ascii="Times New Roman" w:hAnsi="Times New Roman" w:cs="Times New Roman"/>
          <w:sz w:val="24"/>
          <w:szCs w:val="24"/>
        </w:rPr>
        <w:t>at</w:t>
      </w:r>
      <w:r w:rsidR="00664A45">
        <w:rPr>
          <w:rFonts w:ascii="Times New Roman" w:hAnsi="Times New Roman" w:cs="Times New Roman"/>
          <w:sz w:val="24"/>
          <w:szCs w:val="24"/>
        </w:rPr>
        <w:t xml:space="preserve"> the stop</w:t>
      </w:r>
      <w:ins w:id="60" w:author="Miller, Harvey J." w:date="2019-06-25T13:33:00Z">
        <w:r w:rsidR="008170D4">
          <w:rPr>
            <w:rFonts w:ascii="Times New Roman" w:hAnsi="Times New Roman" w:cs="Times New Roman"/>
            <w:sz w:val="24"/>
            <w:szCs w:val="24"/>
          </w:rPr>
          <w:t xml:space="preserve">; this </w:t>
        </w:r>
      </w:ins>
      <w:del w:id="61" w:author="Miller, Harvey J." w:date="2019-06-25T13:33:00Z">
        <w:r w:rsidR="00664A45" w:rsidDel="008170D4">
          <w:rPr>
            <w:rFonts w:ascii="Times New Roman" w:hAnsi="Times New Roman" w:cs="Times New Roman"/>
            <w:sz w:val="24"/>
            <w:szCs w:val="24"/>
          </w:rPr>
          <w:delText xml:space="preserve">, which </w:delText>
        </w:r>
      </w:del>
      <w:r w:rsidR="00664A45">
        <w:rPr>
          <w:rFonts w:ascii="Times New Roman" w:hAnsi="Times New Roman" w:cs="Times New Roman"/>
          <w:sz w:val="24"/>
          <w:szCs w:val="24"/>
        </w:rPr>
        <w:t xml:space="preserve">limits its </w:t>
      </w:r>
      <w:del w:id="62" w:author="Miller, Harvey J." w:date="2019-06-25T13:33:00Z">
        <w:r w:rsidR="00664A45" w:rsidDel="008170D4">
          <w:rPr>
            <w:rFonts w:ascii="Times New Roman" w:hAnsi="Times New Roman" w:cs="Times New Roman" w:hint="eastAsia"/>
            <w:sz w:val="24"/>
            <w:szCs w:val="24"/>
          </w:rPr>
          <w:delText>ac</w:delText>
        </w:r>
        <w:r w:rsidR="00664A45" w:rsidDel="008170D4">
          <w:rPr>
            <w:rFonts w:ascii="Times New Roman" w:hAnsi="Times New Roman" w:cs="Times New Roman"/>
            <w:sz w:val="24"/>
            <w:szCs w:val="24"/>
          </w:rPr>
          <w:delText xml:space="preserve">tual </w:delText>
        </w:r>
      </w:del>
      <w:r w:rsidR="00711663">
        <w:rPr>
          <w:rFonts w:ascii="Times New Roman" w:hAnsi="Times New Roman" w:cs="Times New Roman"/>
          <w:sz w:val="24"/>
          <w:szCs w:val="24"/>
        </w:rPr>
        <w:t>effectiveness</w:t>
      </w:r>
      <w:ins w:id="63" w:author="Miller, Harvey J." w:date="2019-06-25T13:33:00Z">
        <w:r w:rsidR="008170D4">
          <w:rPr>
            <w:rFonts w:ascii="Times New Roman" w:hAnsi="Times New Roman" w:cs="Times New Roman"/>
            <w:sz w:val="24"/>
            <w:szCs w:val="24"/>
          </w:rPr>
          <w:t xml:space="preserve"> beyond reassuring the user</w:t>
        </w:r>
      </w:ins>
      <w:ins w:id="64" w:author="Miller, Harvey J." w:date="2019-06-25T13:34:00Z">
        <w:r w:rsidR="008170D4">
          <w:rPr>
            <w:rFonts w:ascii="Times New Roman" w:hAnsi="Times New Roman" w:cs="Times New Roman"/>
            <w:sz w:val="24"/>
            <w:szCs w:val="24"/>
          </w:rPr>
          <w:t xml:space="preserve"> since the decision to leave the origin has already occurred. </w:t>
        </w:r>
      </w:ins>
    </w:p>
    <w:p w14:paraId="4BB2F732" w14:textId="77777777" w:rsidR="001D3973" w:rsidDel="00342EA9" w:rsidRDefault="00664A45">
      <w:pPr>
        <w:ind w:firstLine="432"/>
        <w:jc w:val="both"/>
        <w:rPr>
          <w:del w:id="65" w:author="Miller, Harvey J." w:date="2019-06-25T13:35:00Z"/>
          <w:rFonts w:ascii="Times New Roman" w:hAnsi="Times New Roman" w:cs="Times New Roman"/>
          <w:sz w:val="24"/>
          <w:szCs w:val="24"/>
        </w:rPr>
        <w:pPrChange w:id="66" w:author="Miller, Harvey J." w:date="2019-06-25T13:41:00Z">
          <w:pPr/>
        </w:pPrChange>
      </w:pPr>
      <w:del w:id="67" w:author="Miller, Harvey J." w:date="2019-06-25T13:34:00Z">
        <w:r w:rsidDel="008170D4">
          <w:rPr>
            <w:rFonts w:ascii="Times New Roman" w:hAnsi="Times New Roman" w:cs="Times New Roman"/>
            <w:sz w:val="24"/>
            <w:szCs w:val="24"/>
          </w:rPr>
          <w:delText xml:space="preserve">. </w:delText>
        </w:r>
      </w:del>
      <w:r w:rsidR="00BD7ECD">
        <w:rPr>
          <w:rFonts w:ascii="Times New Roman" w:hAnsi="Times New Roman" w:cs="Times New Roman"/>
          <w:sz w:val="24"/>
          <w:szCs w:val="24"/>
        </w:rPr>
        <w:t xml:space="preserve">Telephone service and text services are more useful than signage </w:t>
      </w:r>
      <w:del w:id="68" w:author="Miller, Harvey J." w:date="2019-06-25T13:37:00Z">
        <w:r w:rsidR="00BD7ECD" w:rsidDel="00342EA9">
          <w:rPr>
            <w:rFonts w:ascii="Times New Roman" w:hAnsi="Times New Roman" w:cs="Times New Roman"/>
            <w:sz w:val="24"/>
            <w:szCs w:val="24"/>
          </w:rPr>
          <w:fldChar w:fldCharType="begin" w:fldLock="1"/>
        </w:r>
        <w:r w:rsidR="003447E6" w:rsidDel="00342EA9">
          <w:rPr>
            <w:rFonts w:ascii="Times New Roman" w:hAnsi="Times New Roman" w:cs="Times New Roman"/>
            <w:sz w:val="24"/>
            <w:szCs w:val="24"/>
          </w:rPr>
          <w:del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delInstrText>
        </w:r>
        <w:r w:rsidR="00BD7ECD" w:rsidDel="00342EA9">
          <w:rPr>
            <w:rFonts w:ascii="Times New Roman" w:hAnsi="Times New Roman" w:cs="Times New Roman"/>
            <w:sz w:val="24"/>
            <w:szCs w:val="24"/>
          </w:rPr>
          <w:fldChar w:fldCharType="separate"/>
        </w:r>
        <w:r w:rsidR="00BD7ECD" w:rsidRPr="00BD7ECD" w:rsidDel="00342EA9">
          <w:rPr>
            <w:rFonts w:ascii="Times New Roman" w:hAnsi="Times New Roman" w:cs="Times New Roman"/>
            <w:noProof/>
            <w:sz w:val="24"/>
            <w:szCs w:val="24"/>
          </w:rPr>
          <w:delText>(Reed, 1995)</w:delText>
        </w:r>
        <w:r w:rsidR="00BD7ECD" w:rsidDel="00342EA9">
          <w:rPr>
            <w:rFonts w:ascii="Times New Roman" w:hAnsi="Times New Roman" w:cs="Times New Roman"/>
            <w:sz w:val="24"/>
            <w:szCs w:val="24"/>
          </w:rPr>
          <w:fldChar w:fldCharType="end"/>
        </w:r>
        <w:r w:rsidR="001D3973" w:rsidDel="00342EA9">
          <w:rPr>
            <w:rFonts w:ascii="Times New Roman" w:hAnsi="Times New Roman" w:cs="Times New Roman"/>
            <w:sz w:val="24"/>
            <w:szCs w:val="24"/>
          </w:rPr>
          <w:delText xml:space="preserve">, </w:delText>
        </w:r>
      </w:del>
      <w:r w:rsidR="001D3973">
        <w:rPr>
          <w:rFonts w:ascii="Times New Roman" w:hAnsi="Times New Roman" w:cs="Times New Roman"/>
          <w:sz w:val="24"/>
          <w:szCs w:val="24"/>
        </w:rPr>
        <w:t xml:space="preserve">since </w:t>
      </w:r>
      <w:del w:id="69" w:author="Miller, Harvey J." w:date="2019-06-25T13:34:00Z">
        <w:r w:rsidR="001D3973" w:rsidDel="00342EA9">
          <w:rPr>
            <w:rFonts w:ascii="Times New Roman" w:hAnsi="Times New Roman" w:cs="Times New Roman"/>
            <w:sz w:val="24"/>
            <w:szCs w:val="24"/>
          </w:rPr>
          <w:delText xml:space="preserve">for the first time, </w:delText>
        </w:r>
      </w:del>
      <w:r w:rsidR="001D3973">
        <w:rPr>
          <w:rFonts w:ascii="Times New Roman" w:hAnsi="Times New Roman" w:cs="Times New Roman"/>
          <w:sz w:val="24"/>
          <w:szCs w:val="24"/>
        </w:rPr>
        <w:t xml:space="preserve">people can get access to the real-time </w:t>
      </w:r>
      <w:ins w:id="70" w:author="Miller, Harvey J." w:date="2019-06-25T13:35:00Z">
        <w:r w:rsidR="00342EA9">
          <w:rPr>
            <w:rFonts w:ascii="Times New Roman" w:hAnsi="Times New Roman" w:cs="Times New Roman"/>
            <w:sz w:val="24"/>
            <w:szCs w:val="24"/>
          </w:rPr>
          <w:t>information before deciding to travel to the stop or station</w:t>
        </w:r>
      </w:ins>
      <w:ins w:id="71" w:author="Miller, Harvey J." w:date="2019-06-25T13:37:00Z">
        <w:r w:rsidR="00342EA9">
          <w:rPr>
            <w:rFonts w:ascii="Times New Roman" w:hAnsi="Times New Roman" w:cs="Times New Roman"/>
            <w:sz w:val="24"/>
            <w:szCs w:val="24"/>
          </w:rPr>
          <w:t xml:space="preserve"> </w:t>
        </w:r>
        <w:r w:rsidR="00342EA9" w:rsidRPr="00342EA9">
          <w:rPr>
            <w:rFonts w:ascii="Times New Roman" w:hAnsi="Times New Roman" w:cs="Times New Roman"/>
            <w:sz w:val="24"/>
            <w:szCs w:val="24"/>
          </w:rPr>
          <w:fldChar w:fldCharType="begin" w:fldLock="1"/>
        </w:r>
        <w:r w:rsidR="00342EA9"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342EA9" w:rsidRPr="00342EA9">
          <w:rPr>
            <w:rFonts w:ascii="Times New Roman" w:hAnsi="Times New Roman" w:cs="Times New Roman"/>
            <w:sz w:val="24"/>
            <w:szCs w:val="24"/>
          </w:rPr>
          <w:fldChar w:fldCharType="separate"/>
        </w:r>
        <w:r w:rsidR="00342EA9" w:rsidRPr="00342EA9">
          <w:rPr>
            <w:rFonts w:ascii="Times New Roman" w:hAnsi="Times New Roman" w:cs="Times New Roman"/>
            <w:sz w:val="24"/>
            <w:szCs w:val="24"/>
          </w:rPr>
          <w:t>(Reed, 1995)</w:t>
        </w:r>
        <w:r w:rsidR="00342EA9" w:rsidRPr="00342EA9">
          <w:rPr>
            <w:rFonts w:ascii="Times New Roman" w:hAnsi="Times New Roman" w:cs="Times New Roman"/>
            <w:sz w:val="24"/>
            <w:szCs w:val="24"/>
          </w:rPr>
          <w:fldChar w:fldCharType="end"/>
        </w:r>
      </w:ins>
      <w:ins w:id="72" w:author="Miller, Harvey J." w:date="2019-06-25T13:35:00Z">
        <w:r w:rsidR="00342EA9">
          <w:rPr>
            <w:rFonts w:ascii="Times New Roman" w:hAnsi="Times New Roman" w:cs="Times New Roman"/>
            <w:sz w:val="24"/>
            <w:szCs w:val="24"/>
          </w:rPr>
          <w:t xml:space="preserve">.  </w:t>
        </w:r>
      </w:ins>
      <w:del w:id="73" w:author="Miller, Harvey J." w:date="2019-06-25T13:35:00Z">
        <w:r w:rsidR="001D3973" w:rsidDel="00342EA9">
          <w:rPr>
            <w:rFonts w:ascii="Times New Roman" w:hAnsi="Times New Roman" w:cs="Times New Roman"/>
            <w:sz w:val="24"/>
            <w:szCs w:val="24"/>
          </w:rPr>
          <w:delText>data out of the station.</w:delText>
        </w:r>
      </w:del>
    </w:p>
    <w:p w14:paraId="2BC203B8" w14:textId="77777777" w:rsidR="001D3973" w:rsidRDefault="001D3973">
      <w:pPr>
        <w:ind w:firstLine="432"/>
        <w:jc w:val="both"/>
        <w:rPr>
          <w:ins w:id="74" w:author="Miller, Harvey J." w:date="2019-06-25T13:39:00Z"/>
          <w:rFonts w:ascii="Times New Roman" w:hAnsi="Times New Roman" w:cs="Times New Roman"/>
          <w:sz w:val="24"/>
          <w:szCs w:val="24"/>
        </w:rPr>
        <w:pPrChange w:id="75" w:author="Miller, Harvey J." w:date="2019-06-25T13:41:00Z">
          <w:pPr>
            <w:ind w:firstLine="432"/>
          </w:pPr>
        </w:pPrChange>
      </w:pPr>
      <w:r>
        <w:rPr>
          <w:rFonts w:ascii="Times New Roman" w:hAnsi="Times New Roman" w:cs="Times New Roman"/>
          <w:sz w:val="24"/>
          <w:szCs w:val="24"/>
        </w:rPr>
        <w:t>H</w:t>
      </w:r>
      <w:r w:rsidR="00BD7ECD">
        <w:rPr>
          <w:rFonts w:ascii="Times New Roman" w:hAnsi="Times New Roman" w:cs="Times New Roman"/>
          <w:sz w:val="24"/>
          <w:szCs w:val="24"/>
        </w:rPr>
        <w:t xml:space="preserve">owever, </w:t>
      </w:r>
      <w:del w:id="76" w:author="Miller, Harvey J." w:date="2019-06-25T13:29:00Z">
        <w:r w:rsidR="009B3101" w:rsidDel="008170D4">
          <w:rPr>
            <w:rFonts w:ascii="Times New Roman" w:hAnsi="Times New Roman" w:cs="Times New Roman"/>
            <w:sz w:val="24"/>
            <w:szCs w:val="24"/>
          </w:rPr>
          <w:delText xml:space="preserve">it is </w:delText>
        </w:r>
        <w:r w:rsidR="00BD7ECD" w:rsidDel="008170D4">
          <w:rPr>
            <w:rFonts w:ascii="Times New Roman" w:hAnsi="Times New Roman" w:cs="Times New Roman"/>
            <w:sz w:val="24"/>
            <w:szCs w:val="24"/>
          </w:rPr>
          <w:delText>a</w:delText>
        </w:r>
        <w:r w:rsidR="00D27881" w:rsidDel="008170D4">
          <w:rPr>
            <w:rFonts w:ascii="Times New Roman" w:hAnsi="Times New Roman" w:cs="Times New Roman"/>
            <w:sz w:val="24"/>
            <w:szCs w:val="24"/>
          </w:rPr>
          <w:delText xml:space="preserve">fter </w:delText>
        </w:r>
      </w:del>
      <w:r w:rsidR="00D27881">
        <w:rPr>
          <w:rFonts w:ascii="Times New Roman" w:hAnsi="Times New Roman" w:cs="Times New Roman"/>
          <w:sz w:val="24"/>
          <w:szCs w:val="24"/>
        </w:rPr>
        <w:t xml:space="preserve">the </w:t>
      </w:r>
      <w:ins w:id="77" w:author="Miller, Harvey J." w:date="2019-06-25T13:37:00Z">
        <w:r w:rsidR="00342EA9">
          <w:rPr>
            <w:rFonts w:ascii="Times New Roman" w:hAnsi="Times New Roman" w:cs="Times New Roman"/>
            <w:sz w:val="24"/>
            <w:szCs w:val="24"/>
          </w:rPr>
          <w:t xml:space="preserve">provision of </w:t>
        </w:r>
      </w:ins>
      <w:del w:id="78" w:author="Miller, Harvey J." w:date="2019-06-25T13:37:00Z">
        <w:r w:rsidR="00D27881" w:rsidDel="00342EA9">
          <w:rPr>
            <w:rFonts w:ascii="Times New Roman" w:hAnsi="Times New Roman" w:cs="Times New Roman"/>
            <w:sz w:val="24"/>
            <w:szCs w:val="24"/>
          </w:rPr>
          <w:delText xml:space="preserve">introduction </w:delText>
        </w:r>
      </w:del>
      <w:del w:id="79" w:author="Miller, Harvey J." w:date="2019-06-25T13:36:00Z">
        <w:r w:rsidR="00D27881" w:rsidDel="00342EA9">
          <w:rPr>
            <w:rFonts w:ascii="Times New Roman" w:hAnsi="Times New Roman" w:cs="Times New Roman"/>
            <w:sz w:val="24"/>
            <w:szCs w:val="24"/>
          </w:rPr>
          <w:delText xml:space="preserve">and wide application </w:delText>
        </w:r>
      </w:del>
      <w:del w:id="80" w:author="Miller, Harvey J." w:date="2019-06-25T13:37:00Z">
        <w:r w:rsidR="00D27881" w:rsidDel="00342EA9">
          <w:rPr>
            <w:rFonts w:ascii="Times New Roman" w:hAnsi="Times New Roman" w:cs="Times New Roman"/>
            <w:sz w:val="24"/>
            <w:szCs w:val="24"/>
          </w:rPr>
          <w:delText xml:space="preserve">of the </w:delText>
        </w:r>
      </w:del>
      <w:r w:rsidR="00D27881">
        <w:rPr>
          <w:rFonts w:ascii="Times New Roman" w:hAnsi="Times New Roman" w:cs="Times New Roman"/>
          <w:sz w:val="24"/>
          <w:szCs w:val="24"/>
        </w:rPr>
        <w:t>real-time transit information</w:t>
      </w:r>
      <w:r w:rsidR="009B3101">
        <w:rPr>
          <w:rFonts w:ascii="Times New Roman" w:hAnsi="Times New Roman" w:cs="Times New Roman"/>
          <w:sz w:val="24"/>
          <w:szCs w:val="24"/>
        </w:rPr>
        <w:t xml:space="preserve"> </w:t>
      </w:r>
      <w:ins w:id="81" w:author="Miller, Harvey J." w:date="2019-06-25T13:37:00Z">
        <w:r w:rsidR="00342EA9">
          <w:rPr>
            <w:rFonts w:ascii="Times New Roman" w:hAnsi="Times New Roman" w:cs="Times New Roman"/>
            <w:sz w:val="24"/>
            <w:szCs w:val="24"/>
          </w:rPr>
          <w:t>via the World Wide Web and smartphone apps</w:t>
        </w:r>
      </w:ins>
      <w:ins w:id="82" w:author="Miller, Harvey J." w:date="2019-06-25T13:38:00Z">
        <w:r w:rsidR="00342EA9">
          <w:rPr>
            <w:rFonts w:ascii="Times New Roman" w:hAnsi="Times New Roman" w:cs="Times New Roman"/>
            <w:sz w:val="24"/>
            <w:szCs w:val="24"/>
          </w:rPr>
          <w:t xml:space="preserve"> has made this information more accessible and useful</w:t>
        </w:r>
      </w:ins>
      <w:del w:id="83" w:author="Miller, Harvey J." w:date="2019-06-25T13:38:00Z">
        <w:r w:rsidR="009B3101" w:rsidDel="00342EA9">
          <w:rPr>
            <w:rFonts w:ascii="Times New Roman" w:hAnsi="Times New Roman" w:cs="Times New Roman"/>
            <w:sz w:val="24"/>
            <w:szCs w:val="24"/>
          </w:rPr>
          <w:delText>that</w:delText>
        </w:r>
        <w:r w:rsidR="00D27881" w:rsidDel="00342EA9">
          <w:rPr>
            <w:rFonts w:ascii="Times New Roman" w:hAnsi="Times New Roman" w:cs="Times New Roman"/>
            <w:sz w:val="24"/>
            <w:szCs w:val="24"/>
          </w:rPr>
          <w:delText xml:space="preserve"> </w:delText>
        </w:r>
        <w:r w:rsidR="00BD7ECD" w:rsidDel="00342EA9">
          <w:rPr>
            <w:rFonts w:ascii="Times New Roman" w:hAnsi="Times New Roman" w:cs="Times New Roman"/>
            <w:sz w:val="24"/>
            <w:szCs w:val="24"/>
          </w:rPr>
          <w:delText>people’s transit experience</w:delText>
        </w:r>
        <w:r w:rsidR="009B3101" w:rsidDel="00342EA9">
          <w:rPr>
            <w:rFonts w:ascii="Times New Roman" w:hAnsi="Times New Roman" w:cs="Times New Roman"/>
            <w:sz w:val="24"/>
            <w:szCs w:val="24"/>
          </w:rPr>
          <w:delText xml:space="preserve"> is actually changed by smart phone and real-time transit </w:delText>
        </w:r>
        <w:r w:rsidR="00D21036" w:rsidDel="00342EA9">
          <w:rPr>
            <w:rFonts w:ascii="Times New Roman" w:hAnsi="Times New Roman" w:cs="Times New Roman"/>
            <w:sz w:val="24"/>
            <w:szCs w:val="24"/>
          </w:rPr>
          <w:delText>a</w:delText>
        </w:r>
        <w:r w:rsidR="005D4B73" w:rsidDel="00342EA9">
          <w:rPr>
            <w:rFonts w:ascii="Times New Roman" w:hAnsi="Times New Roman" w:cs="Times New Roman"/>
            <w:sz w:val="24"/>
            <w:szCs w:val="24"/>
          </w:rPr>
          <w:delText>pps</w:delText>
        </w:r>
      </w:del>
      <w:r w:rsidR="009B3101">
        <w:rPr>
          <w:rFonts w:ascii="Times New Roman" w:hAnsi="Times New Roman" w:cs="Times New Roman"/>
          <w:sz w:val="24"/>
          <w:szCs w:val="24"/>
        </w:rPr>
        <w:t>.</w:t>
      </w:r>
      <w:r w:rsidR="001A1178">
        <w:rPr>
          <w:rFonts w:ascii="Times New Roman" w:hAnsi="Times New Roman" w:cs="Times New Roman"/>
          <w:sz w:val="24"/>
          <w:szCs w:val="24"/>
        </w:rPr>
        <w:t xml:space="preserve"> </w:t>
      </w:r>
    </w:p>
    <w:p w14:paraId="4D15796B" w14:textId="77777777" w:rsidR="00342EA9" w:rsidRDefault="00342EA9">
      <w:pPr>
        <w:ind w:firstLine="432"/>
        <w:rPr>
          <w:rFonts w:ascii="Times New Roman" w:hAnsi="Times New Roman" w:cs="Times New Roman"/>
          <w:sz w:val="24"/>
          <w:szCs w:val="24"/>
        </w:rPr>
      </w:pPr>
    </w:p>
    <w:p w14:paraId="4BDFD3F7" w14:textId="77777777" w:rsidR="00C965F1" w:rsidRPr="00342EA9" w:rsidRDefault="00C965F1" w:rsidP="00C965F1">
      <w:pPr>
        <w:pStyle w:val="ListParagraph"/>
        <w:numPr>
          <w:ilvl w:val="1"/>
          <w:numId w:val="5"/>
        </w:numPr>
        <w:rPr>
          <w:rFonts w:ascii="Times New Roman" w:hAnsi="Times New Roman" w:cs="Times New Roman"/>
          <w:b/>
          <w:sz w:val="24"/>
          <w:szCs w:val="24"/>
          <w:rPrChange w:id="84" w:author="Miller, Harvey J." w:date="2019-06-25T13:39:00Z">
            <w:rPr>
              <w:rFonts w:ascii="Times New Roman" w:hAnsi="Times New Roman" w:cs="Times New Roman"/>
              <w:sz w:val="24"/>
              <w:szCs w:val="24"/>
            </w:rPr>
          </w:rPrChange>
        </w:rPr>
      </w:pPr>
      <w:r w:rsidRPr="00342EA9">
        <w:rPr>
          <w:rFonts w:ascii="Times New Roman" w:hAnsi="Times New Roman" w:cs="Times New Roman"/>
          <w:b/>
          <w:sz w:val="24"/>
          <w:szCs w:val="24"/>
          <w:rPrChange w:id="85" w:author="Miller, Harvey J." w:date="2019-06-25T13:39:00Z">
            <w:rPr>
              <w:rFonts w:ascii="Times New Roman" w:hAnsi="Times New Roman" w:cs="Times New Roman"/>
              <w:sz w:val="24"/>
              <w:szCs w:val="24"/>
            </w:rPr>
          </w:rPrChange>
        </w:rPr>
        <w:t>Method</w:t>
      </w:r>
    </w:p>
    <w:p w14:paraId="64D37941" w14:textId="77777777" w:rsidR="00C965F1" w:rsidRDefault="00C965F1">
      <w:pPr>
        <w:jc w:val="both"/>
        <w:rPr>
          <w:rFonts w:ascii="Times New Roman" w:hAnsi="Times New Roman" w:cs="Times New Roman"/>
          <w:sz w:val="24"/>
          <w:szCs w:val="24"/>
        </w:rPr>
        <w:pPrChange w:id="86" w:author="Miller, Harvey J." w:date="2019-06-25T13:41:00Z">
          <w:pPr/>
        </w:pPrChange>
      </w:pPr>
      <w:del w:id="87" w:author="Miller, Harvey J." w:date="2019-06-25T13:38:00Z">
        <w:r w:rsidRPr="00C965F1" w:rsidDel="00342EA9">
          <w:rPr>
            <w:rFonts w:ascii="Times New Roman" w:hAnsi="Times New Roman" w:cs="Times New Roman"/>
            <w:sz w:val="24"/>
            <w:szCs w:val="24"/>
          </w:rPr>
          <w:delText xml:space="preserve">Brakewood and Watkins (2018) categorized all studies based on the </w:delText>
        </w:r>
      </w:del>
      <w:ins w:id="88" w:author="Miller, Harvey J." w:date="2019-06-25T13:38:00Z">
        <w:r w:rsidR="00342EA9">
          <w:rPr>
            <w:rFonts w:ascii="Times New Roman" w:hAnsi="Times New Roman" w:cs="Times New Roman"/>
            <w:sz w:val="24"/>
            <w:szCs w:val="24"/>
          </w:rPr>
          <w:t>M</w:t>
        </w:r>
      </w:ins>
      <w:del w:id="89" w:author="Miller, Harvey J." w:date="2019-06-25T13:38:00Z">
        <w:r w:rsidRPr="00C965F1" w:rsidDel="00342EA9">
          <w:rPr>
            <w:rFonts w:ascii="Times New Roman" w:hAnsi="Times New Roman" w:cs="Times New Roman"/>
            <w:sz w:val="24"/>
            <w:szCs w:val="24"/>
          </w:rPr>
          <w:delText>m</w:delText>
        </w:r>
      </w:del>
      <w:r w:rsidRPr="00C965F1">
        <w:rPr>
          <w:rFonts w:ascii="Times New Roman" w:hAnsi="Times New Roman" w:cs="Times New Roman"/>
          <w:sz w:val="24"/>
          <w:szCs w:val="24"/>
        </w:rPr>
        <w:t xml:space="preserve">ethods </w:t>
      </w:r>
      <w:ins w:id="90" w:author="Miller, Harvey J." w:date="2019-06-25T13:38:00Z">
        <w:r w:rsidR="00342EA9">
          <w:rPr>
            <w:rFonts w:ascii="Times New Roman" w:hAnsi="Times New Roman" w:cs="Times New Roman"/>
            <w:sz w:val="24"/>
            <w:szCs w:val="24"/>
          </w:rPr>
          <w:t>for analyzing the impacts of public transit RTI include</w:t>
        </w:r>
      </w:ins>
      <w:ins w:id="91" w:author="Miller, Harvey J." w:date="2019-06-25T13:39:00Z">
        <w:r w:rsidR="00342EA9">
          <w:rPr>
            <w:rFonts w:ascii="Times New Roman" w:hAnsi="Times New Roman" w:cs="Times New Roman"/>
            <w:sz w:val="24"/>
            <w:szCs w:val="24"/>
          </w:rPr>
          <w:t xml:space="preserve"> s</w:t>
        </w:r>
      </w:ins>
      <w:del w:id="92" w:author="Miller, Harvey J." w:date="2019-06-25T13:38:00Z">
        <w:r w:rsidRPr="00C965F1" w:rsidDel="00342EA9">
          <w:rPr>
            <w:rFonts w:ascii="Times New Roman" w:hAnsi="Times New Roman" w:cs="Times New Roman"/>
            <w:sz w:val="24"/>
            <w:szCs w:val="24"/>
          </w:rPr>
          <w:delText xml:space="preserve">used: </w:delText>
        </w:r>
      </w:del>
      <w:del w:id="93" w:author="Miller, Harvey J." w:date="2019-06-25T13:39:00Z">
        <w:r w:rsidRPr="00C965F1" w:rsidDel="00342EA9">
          <w:rPr>
            <w:rFonts w:ascii="Times New Roman" w:hAnsi="Times New Roman" w:cs="Times New Roman"/>
            <w:sz w:val="24"/>
            <w:szCs w:val="24"/>
          </w:rPr>
          <w:delText>S</w:delText>
        </w:r>
      </w:del>
      <w:r w:rsidRPr="00C965F1">
        <w:rPr>
          <w:rFonts w:ascii="Times New Roman" w:hAnsi="Times New Roman" w:cs="Times New Roman"/>
          <w:sz w:val="24"/>
          <w:szCs w:val="24"/>
        </w:rPr>
        <w:t>urvey-based methods</w:t>
      </w:r>
      <w:r w:rsidR="0074136F">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sidR="0074136F">
        <w:rPr>
          <w:rFonts w:ascii="Times New Roman" w:hAnsi="Times New Roman" w:cs="Times New Roman"/>
          <w:sz w:val="24"/>
          <w:szCs w:val="24"/>
        </w:rPr>
        <w:t xml:space="preserve">, </w:t>
      </w:r>
      <w:r w:rsidR="002854F5">
        <w:rPr>
          <w:rFonts w:ascii="Times New Roman" w:hAnsi="Times New Roman" w:cs="Times New Roman"/>
          <w:sz w:val="24"/>
          <w:szCs w:val="24"/>
        </w:rPr>
        <w:t xml:space="preserve">and </w:t>
      </w:r>
      <w:r w:rsidR="0074136F">
        <w:rPr>
          <w:rFonts w:ascii="Times New Roman" w:hAnsi="Times New Roman" w:cs="Times New Roman"/>
          <w:sz w:val="24"/>
          <w:szCs w:val="24"/>
        </w:rPr>
        <w:t>aggregate-level econometric analysis</w:t>
      </w:r>
      <w:r w:rsidR="00C143BD">
        <w:rPr>
          <w:rFonts w:ascii="Times New Roman" w:hAnsi="Times New Roman" w:cs="Times New Roman"/>
          <w:sz w:val="24"/>
          <w:szCs w:val="24"/>
        </w:rPr>
        <w:t xml:space="preserve"> </w:t>
      </w:r>
      <w:r w:rsidR="00C143BD">
        <w:rPr>
          <w:rFonts w:ascii="Times New Roman" w:hAnsi="Times New Roman" w:cs="Times New Roman"/>
          <w:sz w:val="24"/>
          <w:szCs w:val="24"/>
        </w:rPr>
        <w:fldChar w:fldCharType="begin" w:fldLock="1"/>
      </w:r>
      <w:r w:rsidR="00E90618">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C143BD">
        <w:rPr>
          <w:rFonts w:ascii="Times New Roman" w:hAnsi="Times New Roman" w:cs="Times New Roman"/>
          <w:sz w:val="24"/>
          <w:szCs w:val="24"/>
        </w:rPr>
        <w:fldChar w:fldCharType="separate"/>
      </w:r>
      <w:r w:rsidR="00C143BD" w:rsidRPr="00C143BD">
        <w:rPr>
          <w:rFonts w:ascii="Times New Roman" w:hAnsi="Times New Roman" w:cs="Times New Roman"/>
          <w:noProof/>
          <w:sz w:val="24"/>
          <w:szCs w:val="24"/>
        </w:rPr>
        <w:t>(Brakewood &amp; Watkins, 2018)</w:t>
      </w:r>
      <w:r w:rsidR="00C143BD">
        <w:rPr>
          <w:rFonts w:ascii="Times New Roman" w:hAnsi="Times New Roman" w:cs="Times New Roman"/>
          <w:sz w:val="24"/>
          <w:szCs w:val="24"/>
        </w:rPr>
        <w:fldChar w:fldCharType="end"/>
      </w:r>
      <w:r w:rsidRPr="00C965F1">
        <w:rPr>
          <w:rFonts w:ascii="Times New Roman" w:hAnsi="Times New Roman" w:cs="Times New Roman"/>
          <w:sz w:val="24"/>
          <w:szCs w:val="24"/>
        </w:rPr>
        <w:t>. Survey-based methods include on-board surveys</w:t>
      </w:r>
      <w:r w:rsidR="00E90618">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&amp; Levinson, 2016)","plainTextFormattedCitation":"(Fan, Guthrie, &amp; Levinson, 2016)","previouslyFormattedCitation":"(Fan, Guthrie, &amp; Levinson, 2016)"},"properties":{"noteIndex":0},"schema":"https://github.com/citation-style-language/schema/raw/master/csl-citation.json"}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(Fan, Guthrie, &amp; Levinson, 2016)</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sidR="00AD32FF">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(Chow, Block-Schachter, &amp; Hickey, 2014)</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sidR="0037164B">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37164B">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et al., 2010)</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sidR="0037164B">
        <w:rPr>
          <w:rFonts w:ascii="Times New Roman" w:hAnsi="Times New Roman" w:cs="Times New Roman"/>
          <w:sz w:val="24"/>
          <w:szCs w:val="24"/>
        </w:rPr>
        <w:t xml:space="preserve"> </w:t>
      </w:r>
      <w:r w:rsidR="00EA2A78">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A2A78">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et al., 2011)</w:t>
      </w:r>
      <w:r w:rsidR="00EA2A78">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sidR="007F0E1E">
        <w:rPr>
          <w:rFonts w:ascii="Times New Roman" w:hAnsi="Times New Roman" w:cs="Times New Roman"/>
          <w:sz w:val="24"/>
          <w:szCs w:val="24"/>
        </w:rPr>
        <w:t xml:space="preserve"> </w:t>
      </w:r>
      <w:r w:rsidR="007F0E1E">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7F0E1E">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(Papangelis et al., 2016)</w:t>
      </w:r>
      <w:r w:rsidR="007F0E1E">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sidR="00561A49">
        <w:rPr>
          <w:rFonts w:ascii="Times New Roman" w:hAnsi="Times New Roman" w:cs="Times New Roman"/>
          <w:sz w:val="24"/>
          <w:szCs w:val="24"/>
        </w:rPr>
        <w:t xml:space="preserve"> </w:t>
      </w:r>
      <w:r w:rsidR="00561A49">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561A49">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(Liu et al., 2017)</w:t>
      </w:r>
      <w:r w:rsidR="00561A49">
        <w:rPr>
          <w:rFonts w:ascii="Times New Roman" w:hAnsi="Times New Roman" w:cs="Times New Roman"/>
          <w:sz w:val="24"/>
          <w:szCs w:val="24"/>
        </w:rPr>
        <w:fldChar w:fldCharType="end"/>
      </w:r>
      <w:r w:rsidRPr="00C965F1">
        <w:rPr>
          <w:rFonts w:ascii="Times New Roman" w:hAnsi="Times New Roman" w:cs="Times New Roman"/>
          <w:sz w:val="24"/>
          <w:szCs w:val="24"/>
        </w:rPr>
        <w:t>.</w:t>
      </w:r>
      <w:r w:rsidR="00E90618">
        <w:rPr>
          <w:rFonts w:ascii="Times New Roman" w:hAnsi="Times New Roman" w:cs="Times New Roman"/>
          <w:sz w:val="24"/>
          <w:szCs w:val="24"/>
        </w:rPr>
        <w:t xml:space="preserve"> </w:t>
      </w:r>
    </w:p>
    <w:p w14:paraId="1FDF9A3E" w14:textId="77777777" w:rsidR="007D2BF8" w:rsidRPr="00342EA9" w:rsidDel="00342EA9" w:rsidRDefault="007D2BF8">
      <w:pPr>
        <w:jc w:val="both"/>
        <w:rPr>
          <w:del w:id="94" w:author="Miller, Harvey J." w:date="2019-06-25T13:39:00Z"/>
          <w:rFonts w:ascii="Times New Roman" w:hAnsi="Times New Roman" w:cs="Times New Roman"/>
          <w:sz w:val="24"/>
          <w:szCs w:val="24"/>
        </w:rPr>
        <w:pPrChange w:id="95" w:author="Miller, Harvey J." w:date="2019-06-25T13:41:00Z">
          <w:pPr/>
        </w:pPrChange>
      </w:pPr>
      <w:del w:id="96" w:author="Miller, Harvey J." w:date="2019-06-25T13:39:00Z">
        <w:r w:rsidRPr="00342EA9" w:rsidDel="00342EA9">
          <w:rPr>
            <w:rFonts w:ascii="Times New Roman" w:hAnsi="Times New Roman" w:cs="Times New Roman"/>
            <w:b/>
            <w:sz w:val="24"/>
            <w:szCs w:val="24"/>
            <w:rPrChange w:id="97" w:author="Miller, Harvey J." w:date="2019-06-25T13:39:00Z">
              <w:rPr>
                <w:rFonts w:ascii="Times New Roman" w:hAnsi="Times New Roman" w:cs="Times New Roman"/>
                <w:sz w:val="24"/>
                <w:szCs w:val="24"/>
              </w:rPr>
            </w:rPrChange>
          </w:rPr>
          <w:delText>[</w:delText>
        </w:r>
      </w:del>
      <w:r w:rsidRPr="00342EA9">
        <w:rPr>
          <w:rFonts w:ascii="Times New Roman" w:hAnsi="Times New Roman" w:cs="Times New Roman"/>
          <w:b/>
          <w:sz w:val="24"/>
          <w:szCs w:val="24"/>
          <w:rPrChange w:id="98" w:author="Miller, Harvey J." w:date="2019-06-25T13:39:00Z">
            <w:rPr>
              <w:rFonts w:ascii="Times New Roman" w:hAnsi="Times New Roman" w:cs="Times New Roman"/>
              <w:sz w:val="24"/>
              <w:szCs w:val="24"/>
            </w:rPr>
          </w:rPrChange>
        </w:rPr>
        <w:t>Survey-based metho</w:t>
      </w:r>
      <w:ins w:id="99" w:author="Miller, Harvey J." w:date="2019-06-25T13:39:00Z">
        <w:r w:rsidR="00342EA9" w:rsidRPr="00342EA9">
          <w:rPr>
            <w:rFonts w:ascii="Times New Roman" w:hAnsi="Times New Roman" w:cs="Times New Roman"/>
            <w:b/>
            <w:sz w:val="24"/>
            <w:szCs w:val="24"/>
            <w:rPrChange w:id="100" w:author="Miller, Harvey J." w:date="2019-06-25T13:39:00Z">
              <w:rPr>
                <w:rFonts w:ascii="Times New Roman" w:hAnsi="Times New Roman" w:cs="Times New Roman"/>
                <w:sz w:val="24"/>
                <w:szCs w:val="24"/>
              </w:rPr>
            </w:rPrChange>
          </w:rPr>
          <w:t>ds</w:t>
        </w:r>
        <w:r w:rsidR="00342EA9" w:rsidRPr="00342EA9">
          <w:rPr>
            <w:rFonts w:ascii="Times New Roman" w:hAnsi="Times New Roman" w:cs="Times New Roman"/>
            <w:sz w:val="24"/>
            <w:szCs w:val="24"/>
          </w:rPr>
          <w:t>.</w:t>
        </w:r>
      </w:ins>
      <w:del w:id="101" w:author="Miller, Harvey J." w:date="2019-06-25T13:39:00Z">
        <w:r w:rsidRPr="00342EA9" w:rsidDel="00342EA9">
          <w:rPr>
            <w:rFonts w:ascii="Times New Roman" w:hAnsi="Times New Roman" w:cs="Times New Roman"/>
            <w:sz w:val="24"/>
            <w:szCs w:val="24"/>
          </w:rPr>
          <w:delText>d]</w:delText>
        </w:r>
      </w:del>
      <w:ins w:id="102" w:author="Miller, Harvey J." w:date="2019-06-25T13:39:00Z">
        <w:r w:rsidR="00342EA9" w:rsidRPr="00342EA9">
          <w:rPr>
            <w:rFonts w:ascii="Times New Roman" w:hAnsi="Times New Roman" w:cs="Times New Roman"/>
            <w:sz w:val="24"/>
            <w:szCs w:val="24"/>
          </w:rPr>
          <w:t xml:space="preserve"> </w:t>
        </w:r>
      </w:ins>
    </w:p>
    <w:p w14:paraId="602CF804" w14:textId="77777777" w:rsidR="00527134" w:rsidRPr="00342EA9" w:rsidRDefault="00A344F0">
      <w:pPr>
        <w:jc w:val="both"/>
        <w:rPr>
          <w:rFonts w:ascii="Times New Roman" w:hAnsi="Times New Roman" w:cs="Times New Roman"/>
          <w:sz w:val="24"/>
          <w:szCs w:val="24"/>
        </w:rPr>
        <w:pPrChange w:id="103" w:author="Miller, Harvey J." w:date="2019-06-25T13:41:00Z">
          <w:pPr/>
        </w:pPrChange>
      </w:pPr>
      <w:r w:rsidRPr="00342EA9">
        <w:rPr>
          <w:rFonts w:ascii="Times New Roman" w:hAnsi="Times New Roman" w:cs="Times New Roman"/>
          <w:sz w:val="24"/>
          <w:szCs w:val="24"/>
        </w:rPr>
        <w:t>Survey-based method is</w:t>
      </w:r>
      <w:r w:rsidR="00C965F1" w:rsidRPr="00342EA9">
        <w:rPr>
          <w:rFonts w:ascii="Times New Roman" w:hAnsi="Times New Roman" w:cs="Times New Roman"/>
          <w:sz w:val="24"/>
          <w:szCs w:val="24"/>
        </w:rPr>
        <w:t xml:space="preserve"> definite</w:t>
      </w:r>
      <w:r w:rsidRPr="00342EA9">
        <w:rPr>
          <w:rFonts w:ascii="Times New Roman" w:hAnsi="Times New Roman" w:cs="Times New Roman"/>
          <w:sz w:val="24"/>
          <w:szCs w:val="24"/>
        </w:rPr>
        <w:t>ly the</w:t>
      </w:r>
      <w:r w:rsidR="00C965F1" w:rsidRPr="00342EA9">
        <w:rPr>
          <w:rFonts w:ascii="Times New Roman" w:hAnsi="Times New Roman" w:cs="Times New Roman"/>
          <w:sz w:val="24"/>
          <w:szCs w:val="24"/>
        </w:rPr>
        <w:t xml:space="preserve"> majority</w:t>
      </w:r>
      <w:r w:rsidR="00884679" w:rsidRPr="00342EA9">
        <w:rPr>
          <w:rFonts w:ascii="Times New Roman" w:hAnsi="Times New Roman" w:cs="Times New Roman"/>
          <w:sz w:val="24"/>
          <w:szCs w:val="24"/>
        </w:rPr>
        <w:t xml:space="preserve"> among all RTI impact studies</w:t>
      </w:r>
      <w:r w:rsidR="00C965F1" w:rsidRPr="00342EA9">
        <w:rPr>
          <w:rFonts w:ascii="Times New Roman" w:hAnsi="Times New Roman" w:cs="Times New Roman"/>
          <w:sz w:val="24"/>
          <w:szCs w:val="24"/>
        </w:rPr>
        <w:t xml:space="preserve">. </w:t>
      </w:r>
      <w:r w:rsidR="00B817F7" w:rsidRPr="00342EA9">
        <w:rPr>
          <w:rFonts w:ascii="Times New Roman" w:hAnsi="Times New Roman" w:cs="Times New Roman"/>
          <w:sz w:val="24"/>
          <w:szCs w:val="24"/>
        </w:rPr>
        <w:t xml:space="preserve">Surveys </w:t>
      </w:r>
      <w:r w:rsidR="00C713D2" w:rsidRPr="00342EA9">
        <w:rPr>
          <w:rFonts w:ascii="Times New Roman" w:hAnsi="Times New Roman" w:cs="Times New Roman"/>
          <w:sz w:val="24"/>
          <w:szCs w:val="24"/>
        </w:rPr>
        <w:t xml:space="preserve">sample respondents </w:t>
      </w:r>
      <w:r w:rsidR="00B817F7" w:rsidRPr="00342EA9">
        <w:rPr>
          <w:rFonts w:ascii="Times New Roman" w:hAnsi="Times New Roman" w:cs="Times New Roman"/>
          <w:sz w:val="24"/>
          <w:szCs w:val="24"/>
        </w:rPr>
        <w:t>with the</w:t>
      </w:r>
      <w:r w:rsidR="00C713D2" w:rsidRPr="00342EA9">
        <w:rPr>
          <w:rFonts w:ascii="Times New Roman" w:hAnsi="Times New Roman" w:cs="Times New Roman"/>
          <w:sz w:val="24"/>
          <w:szCs w:val="24"/>
        </w:rPr>
        <w:t xml:space="preserve"> same questions</w:t>
      </w:r>
      <w:r w:rsidR="005E23E2" w:rsidRPr="00342EA9">
        <w:rPr>
          <w:rFonts w:ascii="Times New Roman" w:hAnsi="Times New Roman" w:cs="Times New Roman"/>
          <w:sz w:val="24"/>
          <w:szCs w:val="24"/>
        </w:rPr>
        <w:t>; t</w:t>
      </w:r>
      <w:r w:rsidR="00C713D2" w:rsidRPr="00342EA9">
        <w:rPr>
          <w:rFonts w:ascii="Times New Roman" w:hAnsi="Times New Roman" w:cs="Times New Roman"/>
          <w:sz w:val="24"/>
          <w:szCs w:val="24"/>
        </w:rPr>
        <w:t>hey measure many</w:t>
      </w:r>
      <w:r w:rsidR="00926DA8" w:rsidRPr="00342EA9">
        <w:rPr>
          <w:rFonts w:ascii="Times New Roman" w:hAnsi="Times New Roman" w:cs="Times New Roman"/>
          <w:sz w:val="24"/>
          <w:szCs w:val="24"/>
        </w:rPr>
        <w:t xml:space="preserve"> </w:t>
      </w:r>
      <w:r w:rsidR="00C713D2" w:rsidRPr="00342EA9">
        <w:rPr>
          <w:rFonts w:ascii="Times New Roman" w:hAnsi="Times New Roman" w:cs="Times New Roman"/>
          <w:sz w:val="24"/>
          <w:szCs w:val="24"/>
        </w:rPr>
        <w:t xml:space="preserve">variables, test hypotheses, and </w:t>
      </w:r>
      <w:r w:rsidR="00B44884" w:rsidRPr="00342EA9">
        <w:rPr>
          <w:rFonts w:ascii="Times New Roman" w:hAnsi="Times New Roman" w:cs="Times New Roman"/>
          <w:sz w:val="24"/>
          <w:szCs w:val="24"/>
        </w:rPr>
        <w:t>conclude</w:t>
      </w:r>
      <w:r w:rsidR="00C713D2" w:rsidRPr="00342EA9">
        <w:rPr>
          <w:rFonts w:ascii="Times New Roman" w:hAnsi="Times New Roman" w:cs="Times New Roman"/>
          <w:sz w:val="24"/>
          <w:szCs w:val="24"/>
        </w:rPr>
        <w:t xml:space="preserve"> temporal </w:t>
      </w:r>
      <w:r w:rsidR="00274A25" w:rsidRPr="00342EA9">
        <w:rPr>
          <w:rFonts w:ascii="Times New Roman" w:hAnsi="Times New Roman" w:cs="Times New Roman"/>
          <w:sz w:val="24"/>
          <w:szCs w:val="24"/>
        </w:rPr>
        <w:t>sequence</w:t>
      </w:r>
      <w:r w:rsidR="00C713D2" w:rsidRPr="00342EA9">
        <w:rPr>
          <w:rFonts w:ascii="Times New Roman" w:hAnsi="Times New Roman" w:cs="Times New Roman"/>
          <w:sz w:val="24"/>
          <w:szCs w:val="24"/>
        </w:rPr>
        <w:t xml:space="preserve"> from questions about past behavior, </w:t>
      </w:r>
      <w:r w:rsidR="00926DA8" w:rsidRPr="00342EA9">
        <w:rPr>
          <w:rFonts w:ascii="Times New Roman" w:hAnsi="Times New Roman" w:cs="Times New Roman"/>
          <w:sz w:val="24"/>
          <w:szCs w:val="24"/>
        </w:rPr>
        <w:t>experiences, or characteristics</w:t>
      </w:r>
      <w:r w:rsidR="00C713D2" w:rsidRPr="00342EA9">
        <w:rPr>
          <w:rFonts w:ascii="Times New Roman" w:hAnsi="Times New Roman" w:cs="Times New Roman"/>
          <w:sz w:val="24"/>
          <w:szCs w:val="24"/>
        </w:rPr>
        <w:t xml:space="preserve"> </w:t>
      </w:r>
      <w:r w:rsidR="00926DA8" w:rsidRPr="00AB4F43">
        <w:rPr>
          <w:rFonts w:ascii="Times New Roman" w:hAnsi="Times New Roman" w:cs="Times New Roman"/>
          <w:sz w:val="24"/>
          <w:szCs w:val="24"/>
        </w:rPr>
        <w:fldChar w:fldCharType="begin" w:fldLock="1"/>
      </w:r>
      <w:r w:rsidR="002B7EBA"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926DA8" w:rsidRPr="00AB4F43">
        <w:rPr>
          <w:rFonts w:ascii="Times New Roman" w:hAnsi="Times New Roman" w:cs="Times New Roman"/>
          <w:sz w:val="24"/>
          <w:szCs w:val="24"/>
          <w:rPrChange w:id="104" w:author="Miller, Harvey J." w:date="2019-06-25T13:39:00Z">
            <w:rPr>
              <w:rFonts w:ascii="Times New Roman" w:hAnsi="Times New Roman" w:cs="Times New Roman"/>
              <w:sz w:val="24"/>
              <w:szCs w:val="24"/>
            </w:rPr>
          </w:rPrChange>
        </w:rPr>
        <w:fldChar w:fldCharType="separate"/>
      </w:r>
      <w:r w:rsidR="00926DA8" w:rsidRPr="00342EA9">
        <w:rPr>
          <w:rFonts w:ascii="Times New Roman" w:hAnsi="Times New Roman" w:cs="Times New Roman"/>
          <w:noProof/>
          <w:sz w:val="24"/>
          <w:szCs w:val="24"/>
        </w:rPr>
        <w:t>(Neuman &amp; Robson, 2014)</w:t>
      </w:r>
      <w:r w:rsidR="00926DA8" w:rsidRPr="00AB4F43">
        <w:rPr>
          <w:rFonts w:ascii="Times New Roman" w:hAnsi="Times New Roman" w:cs="Times New Roman"/>
          <w:sz w:val="24"/>
          <w:szCs w:val="24"/>
        </w:rPr>
        <w:fldChar w:fldCharType="end"/>
      </w:r>
      <w:r w:rsidR="00926DA8" w:rsidRPr="00342EA9">
        <w:rPr>
          <w:rFonts w:ascii="Times New Roman" w:hAnsi="Times New Roman" w:cs="Times New Roman"/>
          <w:sz w:val="24"/>
          <w:szCs w:val="24"/>
        </w:rPr>
        <w:t>.</w:t>
      </w:r>
      <w:r w:rsidR="00274A25" w:rsidRPr="00342EA9">
        <w:rPr>
          <w:rFonts w:ascii="Times New Roman" w:hAnsi="Times New Roman" w:cs="Times New Roman"/>
          <w:sz w:val="24"/>
          <w:szCs w:val="24"/>
        </w:rPr>
        <w:t xml:space="preserve"> </w:t>
      </w:r>
      <w:r w:rsidR="00AD32FF" w:rsidRPr="00342EA9">
        <w:rPr>
          <w:rFonts w:ascii="Times New Roman" w:hAnsi="Times New Roman" w:cs="Times New Roman"/>
          <w:sz w:val="24"/>
          <w:szCs w:val="24"/>
        </w:rPr>
        <w:t xml:space="preserve">Without </w:t>
      </w:r>
      <w:r w:rsidR="00E1211E" w:rsidRPr="00342EA9">
        <w:rPr>
          <w:rFonts w:ascii="Times New Roman" w:hAnsi="Times New Roman" w:cs="Times New Roman"/>
          <w:sz w:val="24"/>
          <w:szCs w:val="24"/>
        </w:rPr>
        <w:t xml:space="preserve">the support of </w:t>
      </w:r>
      <w:r w:rsidR="009B32B2" w:rsidRPr="00342EA9">
        <w:rPr>
          <w:rFonts w:ascii="Times New Roman" w:hAnsi="Times New Roman" w:cs="Times New Roman"/>
          <w:sz w:val="24"/>
          <w:szCs w:val="24"/>
        </w:rPr>
        <w:t xml:space="preserve">automatic </w:t>
      </w:r>
      <w:r w:rsidR="00E1211E" w:rsidRPr="00342EA9">
        <w:rPr>
          <w:rFonts w:ascii="Times New Roman" w:hAnsi="Times New Roman" w:cs="Times New Roman"/>
          <w:sz w:val="24"/>
          <w:szCs w:val="24"/>
        </w:rPr>
        <w:t xml:space="preserve">real-time data, </w:t>
      </w:r>
      <w:r w:rsidR="0050276C" w:rsidRPr="00342EA9">
        <w:rPr>
          <w:rFonts w:ascii="Times New Roman" w:hAnsi="Times New Roman" w:cs="Times New Roman"/>
          <w:sz w:val="24"/>
          <w:szCs w:val="24"/>
        </w:rPr>
        <w:t>passenger surveys are the most direct methods to assess PT system use</w:t>
      </w:r>
      <w:r w:rsidR="003F6634" w:rsidRPr="00342EA9">
        <w:rPr>
          <w:rFonts w:ascii="Times New Roman" w:hAnsi="Times New Roman" w:cs="Times New Roman"/>
          <w:sz w:val="24"/>
          <w:szCs w:val="24"/>
        </w:rPr>
        <w:t>, e</w:t>
      </w:r>
      <w:r w:rsidR="0050276C" w:rsidRPr="00342EA9">
        <w:rPr>
          <w:rFonts w:ascii="Times New Roman" w:hAnsi="Times New Roman" w:cs="Times New Roman"/>
          <w:sz w:val="24"/>
          <w:szCs w:val="24"/>
        </w:rPr>
        <w:t>specially for user experience and perceptions</w:t>
      </w:r>
      <w:r w:rsidR="003F6634" w:rsidRPr="00342EA9">
        <w:rPr>
          <w:rFonts w:ascii="Times New Roman" w:hAnsi="Times New Roman" w:cs="Times New Roman"/>
          <w:sz w:val="24"/>
          <w:szCs w:val="24"/>
        </w:rPr>
        <w:t>.</w:t>
      </w:r>
      <w:r w:rsidR="007D2BF8" w:rsidRPr="00342EA9">
        <w:rPr>
          <w:rFonts w:ascii="Times New Roman" w:hAnsi="Times New Roman" w:cs="Times New Roman"/>
          <w:sz w:val="24"/>
          <w:szCs w:val="24"/>
        </w:rPr>
        <w:t xml:space="preserve"> </w:t>
      </w:r>
      <w:r w:rsidR="004D7616" w:rsidRPr="00342EA9">
        <w:rPr>
          <w:rFonts w:ascii="Times New Roman" w:hAnsi="Times New Roman" w:cs="Times New Roman"/>
          <w:sz w:val="24"/>
          <w:szCs w:val="24"/>
        </w:rPr>
        <w:t xml:space="preserve">Meanwhile, survey data can quantitatively assess different attributes </w:t>
      </w:r>
      <w:r w:rsidR="00A95C49" w:rsidRPr="00342EA9">
        <w:rPr>
          <w:rFonts w:ascii="Times New Roman" w:hAnsi="Times New Roman" w:cs="Times New Roman"/>
          <w:sz w:val="24"/>
          <w:szCs w:val="24"/>
        </w:rPr>
        <w:t>using self-reported data</w:t>
      </w:r>
      <w:r w:rsidR="002B7EBA" w:rsidRPr="00342EA9">
        <w:rPr>
          <w:rFonts w:ascii="Times New Roman" w:hAnsi="Times New Roman" w:cs="Times New Roman"/>
          <w:sz w:val="24"/>
          <w:szCs w:val="24"/>
        </w:rPr>
        <w:t xml:space="preserve"> </w:t>
      </w:r>
      <w:r w:rsidR="002B7EBA" w:rsidRPr="00AB4F43">
        <w:rPr>
          <w:rFonts w:ascii="Times New Roman" w:hAnsi="Times New Roman" w:cs="Times New Roman"/>
          <w:sz w:val="24"/>
          <w:szCs w:val="24"/>
        </w:rPr>
        <w:fldChar w:fldCharType="begin" w:fldLock="1"/>
      </w:r>
      <w:r w:rsidR="00EB0D86"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2B7EBA" w:rsidRPr="00AB4F43">
        <w:rPr>
          <w:rFonts w:ascii="Times New Roman" w:hAnsi="Times New Roman" w:cs="Times New Roman"/>
          <w:sz w:val="24"/>
          <w:szCs w:val="24"/>
          <w:rPrChange w:id="105" w:author="Miller, Harvey J." w:date="2019-06-25T13:39:00Z">
            <w:rPr>
              <w:rFonts w:ascii="Times New Roman" w:hAnsi="Times New Roman" w:cs="Times New Roman"/>
              <w:sz w:val="24"/>
              <w:szCs w:val="24"/>
            </w:rPr>
          </w:rPrChange>
        </w:rPr>
        <w:fldChar w:fldCharType="separate"/>
      </w:r>
      <w:r w:rsidR="002B7EBA" w:rsidRPr="00342EA9">
        <w:rPr>
          <w:rFonts w:ascii="Times New Roman" w:hAnsi="Times New Roman" w:cs="Times New Roman"/>
          <w:noProof/>
          <w:sz w:val="24"/>
          <w:szCs w:val="24"/>
        </w:rPr>
        <w:t>(Neuman &amp; Robson, 2014)</w:t>
      </w:r>
      <w:r w:rsidR="002B7EBA" w:rsidRPr="00AB4F43">
        <w:rPr>
          <w:rFonts w:ascii="Times New Roman" w:hAnsi="Times New Roman" w:cs="Times New Roman"/>
          <w:sz w:val="24"/>
          <w:szCs w:val="24"/>
        </w:rPr>
        <w:fldChar w:fldCharType="end"/>
      </w:r>
      <w:r w:rsidR="00030536" w:rsidRPr="00342EA9">
        <w:rPr>
          <w:rFonts w:ascii="Times New Roman" w:hAnsi="Times New Roman" w:cs="Times New Roman"/>
          <w:sz w:val="24"/>
          <w:szCs w:val="24"/>
        </w:rPr>
        <w:t xml:space="preserve">, which </w:t>
      </w:r>
      <w:r w:rsidR="00585EFC" w:rsidRPr="00342EA9">
        <w:rPr>
          <w:rFonts w:ascii="Times New Roman" w:hAnsi="Times New Roman" w:cs="Times New Roman"/>
          <w:sz w:val="24"/>
          <w:szCs w:val="24"/>
        </w:rPr>
        <w:t xml:space="preserve">partially </w:t>
      </w:r>
      <w:r w:rsidR="00030536" w:rsidRPr="00342EA9">
        <w:rPr>
          <w:rFonts w:ascii="Times New Roman" w:hAnsi="Times New Roman" w:cs="Times New Roman"/>
          <w:sz w:val="24"/>
          <w:szCs w:val="24"/>
        </w:rPr>
        <w:t>guarantees</w:t>
      </w:r>
      <w:r w:rsidR="00A70D78" w:rsidRPr="00342EA9">
        <w:rPr>
          <w:rFonts w:ascii="Times New Roman" w:hAnsi="Times New Roman" w:cs="Times New Roman"/>
          <w:sz w:val="24"/>
          <w:szCs w:val="24"/>
        </w:rPr>
        <w:t xml:space="preserve"> generalizability</w:t>
      </w:r>
      <w:r w:rsidR="00452C5C" w:rsidRPr="00342EA9">
        <w:rPr>
          <w:rFonts w:ascii="Times New Roman" w:hAnsi="Times New Roman" w:cs="Times New Roman"/>
          <w:sz w:val="24"/>
          <w:szCs w:val="24"/>
        </w:rPr>
        <w:t xml:space="preserve"> and authenticity</w:t>
      </w:r>
      <w:r w:rsidR="00A95C49" w:rsidRPr="00342EA9">
        <w:rPr>
          <w:rFonts w:ascii="Times New Roman" w:hAnsi="Times New Roman" w:cs="Times New Roman"/>
          <w:sz w:val="24"/>
          <w:szCs w:val="24"/>
        </w:rPr>
        <w:t xml:space="preserve">. </w:t>
      </w:r>
      <w:r w:rsidR="002B7EBA" w:rsidRPr="00342EA9">
        <w:rPr>
          <w:rFonts w:ascii="Times New Roman" w:hAnsi="Times New Roman" w:cs="Times New Roman"/>
          <w:sz w:val="24"/>
          <w:szCs w:val="24"/>
        </w:rPr>
        <w:t xml:space="preserve">Besides, </w:t>
      </w:r>
      <w:r w:rsidR="00A254F6" w:rsidRPr="00342EA9">
        <w:rPr>
          <w:rFonts w:ascii="Times New Roman" w:hAnsi="Times New Roman" w:cs="Times New Roman"/>
          <w:sz w:val="24"/>
          <w:szCs w:val="24"/>
        </w:rPr>
        <w:t xml:space="preserve">in contrast to the automatic generated data, </w:t>
      </w:r>
      <w:r w:rsidR="002B7EBA" w:rsidRPr="00342EA9">
        <w:rPr>
          <w:rFonts w:ascii="Times New Roman" w:hAnsi="Times New Roman" w:cs="Times New Roman"/>
          <w:sz w:val="24"/>
          <w:szCs w:val="24"/>
        </w:rPr>
        <w:t>t</w:t>
      </w:r>
      <w:r w:rsidR="00527134" w:rsidRPr="00342EA9">
        <w:rPr>
          <w:rFonts w:ascii="Times New Roman" w:hAnsi="Times New Roman" w:cs="Times New Roman"/>
          <w:sz w:val="24"/>
          <w:szCs w:val="24"/>
        </w:rPr>
        <w:t>he surveys’ data also point to users, instead of vehicles.</w:t>
      </w:r>
      <w:r w:rsidR="00AA0F1F" w:rsidRPr="00342EA9">
        <w:rPr>
          <w:rFonts w:ascii="Times New Roman" w:hAnsi="Times New Roman" w:cs="Times New Roman"/>
          <w:sz w:val="24"/>
          <w:szCs w:val="24"/>
        </w:rPr>
        <w:t xml:space="preserve"> </w:t>
      </w:r>
      <w:r w:rsidR="00DB2381" w:rsidRPr="00342EA9">
        <w:rPr>
          <w:rFonts w:ascii="Times New Roman" w:hAnsi="Times New Roman" w:cs="Times New Roman"/>
          <w:sz w:val="24"/>
          <w:szCs w:val="24"/>
        </w:rPr>
        <w:t xml:space="preserve">The human-centered nature of survey data also guarantees its </w:t>
      </w:r>
      <w:r w:rsidR="00B239C5" w:rsidRPr="00342EA9">
        <w:rPr>
          <w:rFonts w:ascii="Times New Roman" w:hAnsi="Times New Roman" w:cs="Times New Roman"/>
          <w:sz w:val="24"/>
          <w:szCs w:val="24"/>
        </w:rPr>
        <w:t xml:space="preserve">direct and close </w:t>
      </w:r>
      <w:r w:rsidR="006B482A" w:rsidRPr="00342EA9">
        <w:rPr>
          <w:rFonts w:ascii="Times New Roman" w:hAnsi="Times New Roman" w:cs="Times New Roman"/>
          <w:sz w:val="24"/>
          <w:szCs w:val="24"/>
        </w:rPr>
        <w:t>connection with human per se</w:t>
      </w:r>
      <w:r w:rsidR="00DB2381" w:rsidRPr="00342EA9">
        <w:rPr>
          <w:rFonts w:ascii="Times New Roman" w:hAnsi="Times New Roman" w:cs="Times New Roman"/>
          <w:sz w:val="24"/>
          <w:szCs w:val="24"/>
        </w:rPr>
        <w:t>.</w:t>
      </w:r>
    </w:p>
    <w:p w14:paraId="383393D6" w14:textId="77777777" w:rsidR="007D2BF8" w:rsidRDefault="007D2BF8">
      <w:pPr>
        <w:ind w:firstLine="720"/>
        <w:jc w:val="both"/>
        <w:rPr>
          <w:rFonts w:ascii="Times New Roman" w:hAnsi="Times New Roman" w:cs="Times New Roman"/>
          <w:sz w:val="24"/>
          <w:szCs w:val="24"/>
        </w:rPr>
        <w:pPrChange w:id="106" w:author="Miller, Harvey J." w:date="2019-06-25T13:41:00Z">
          <w:pPr>
            <w:ind w:firstLine="720"/>
          </w:pPr>
        </w:pPrChange>
      </w:pPr>
      <w:r>
        <w:rPr>
          <w:rFonts w:ascii="Times New Roman" w:hAnsi="Times New Roman" w:cs="Times New Roman"/>
          <w:sz w:val="24"/>
          <w:szCs w:val="24"/>
        </w:rPr>
        <w:t>However, survey methods have their problem</w:t>
      </w:r>
      <w:r w:rsidR="0069392F">
        <w:rPr>
          <w:rFonts w:ascii="Times New Roman" w:hAnsi="Times New Roman" w:cs="Times New Roman"/>
          <w:sz w:val="24"/>
          <w:szCs w:val="24"/>
        </w:rPr>
        <w:t>s</w:t>
      </w:r>
      <w:r>
        <w:rPr>
          <w:rFonts w:ascii="Times New Roman" w:hAnsi="Times New Roman" w:cs="Times New Roman"/>
          <w:sz w:val="24"/>
          <w:szCs w:val="24"/>
        </w:rPr>
        <w:t xml:space="preserve">: </w:t>
      </w:r>
      <w:r w:rsidR="00EB0D86">
        <w:rPr>
          <w:rFonts w:ascii="Times New Roman" w:hAnsi="Times New Roman" w:cs="Times New Roman"/>
          <w:sz w:val="24"/>
          <w:szCs w:val="24"/>
        </w:rPr>
        <w:t>S</w:t>
      </w:r>
      <w:r w:rsidR="0069402C">
        <w:rPr>
          <w:rFonts w:ascii="Times New Roman" w:hAnsi="Times New Roman" w:cs="Times New Roman"/>
          <w:sz w:val="24"/>
          <w:szCs w:val="24"/>
        </w:rPr>
        <w:t>ome s</w:t>
      </w:r>
      <w:r w:rsidR="00C34662">
        <w:rPr>
          <w:rFonts w:ascii="Times New Roman" w:hAnsi="Times New Roman" w:cs="Times New Roman"/>
          <w:sz w:val="24"/>
          <w:szCs w:val="24"/>
        </w:rPr>
        <w:t>urvey</w:t>
      </w:r>
      <w:r w:rsidR="00416B9D">
        <w:rPr>
          <w:rFonts w:ascii="Times New Roman" w:hAnsi="Times New Roman" w:cs="Times New Roman"/>
          <w:sz w:val="24"/>
          <w:szCs w:val="24"/>
        </w:rPr>
        <w:t>-based methods</w:t>
      </w:r>
      <w:r w:rsidR="00C34662">
        <w:rPr>
          <w:rFonts w:ascii="Times New Roman" w:hAnsi="Times New Roman" w:cs="Times New Roman"/>
          <w:sz w:val="24"/>
          <w:szCs w:val="24"/>
        </w:rPr>
        <w:t xml:space="preserve"> rel</w:t>
      </w:r>
      <w:r w:rsidR="00D8138A">
        <w:rPr>
          <w:rFonts w:ascii="Times New Roman" w:hAnsi="Times New Roman" w:cs="Times New Roman"/>
          <w:sz w:val="24"/>
          <w:szCs w:val="24"/>
        </w:rPr>
        <w:t>y</w:t>
      </w:r>
      <w:r w:rsidR="00C34662">
        <w:rPr>
          <w:rFonts w:ascii="Times New Roman" w:hAnsi="Times New Roman" w:cs="Times New Roman"/>
          <w:sz w:val="24"/>
          <w:szCs w:val="24"/>
        </w:rPr>
        <w:t xml:space="preserve"> on user’s self-reported information, </w:t>
      </w:r>
      <w:r w:rsidR="007D2B24">
        <w:rPr>
          <w:rFonts w:ascii="Times New Roman" w:hAnsi="Times New Roman" w:cs="Times New Roman"/>
          <w:sz w:val="24"/>
          <w:szCs w:val="24"/>
        </w:rPr>
        <w:t>which lacks precision and authenticity</w:t>
      </w:r>
      <w:r w:rsidR="00B35C21">
        <w:rPr>
          <w:rFonts w:ascii="Times New Roman" w:hAnsi="Times New Roman" w:cs="Times New Roman"/>
          <w:sz w:val="24"/>
          <w:szCs w:val="24"/>
        </w:rPr>
        <w:t xml:space="preserve"> </w:t>
      </w:r>
      <w:r w:rsidR="00A646C0">
        <w:rPr>
          <w:rFonts w:ascii="Times New Roman" w:hAnsi="Times New Roman" w:cs="Times New Roman" w:hint="eastAsia"/>
          <w:sz w:val="24"/>
          <w:szCs w:val="24"/>
        </w:rPr>
        <w:t>esp</w:t>
      </w:r>
      <w:r w:rsidR="00A646C0">
        <w:rPr>
          <w:rFonts w:ascii="Times New Roman" w:hAnsi="Times New Roman" w:cs="Times New Roman"/>
          <w:sz w:val="24"/>
          <w:szCs w:val="24"/>
        </w:rPr>
        <w:t xml:space="preserve">ecially </w:t>
      </w:r>
      <w:r w:rsidR="00B35C21">
        <w:rPr>
          <w:rFonts w:ascii="Times New Roman" w:hAnsi="Times New Roman" w:cs="Times New Roman"/>
          <w:sz w:val="24"/>
          <w:szCs w:val="24"/>
        </w:rPr>
        <w:t>for non</w:t>
      </w:r>
      <w:r w:rsidR="000528E1">
        <w:rPr>
          <w:rFonts w:ascii="Times New Roman" w:hAnsi="Times New Roman" w:cs="Times New Roman"/>
          <w:sz w:val="24"/>
          <w:szCs w:val="24"/>
        </w:rPr>
        <w:t>-</w:t>
      </w:r>
      <w:r w:rsidR="00DD6325">
        <w:rPr>
          <w:rFonts w:ascii="Times New Roman" w:hAnsi="Times New Roman" w:cs="Times New Roman"/>
          <w:sz w:val="24"/>
          <w:szCs w:val="24"/>
        </w:rPr>
        <w:t>cognitive</w:t>
      </w:r>
      <w:r w:rsidR="00B35C21">
        <w:rPr>
          <w:rFonts w:ascii="Times New Roman" w:hAnsi="Times New Roman" w:cs="Times New Roman"/>
          <w:sz w:val="24"/>
          <w:szCs w:val="24"/>
        </w:rPr>
        <w:t xml:space="preserve"> value</w:t>
      </w:r>
      <w:r w:rsidR="00A965F1">
        <w:rPr>
          <w:rFonts w:ascii="Times New Roman" w:hAnsi="Times New Roman" w:cs="Times New Roman"/>
          <w:sz w:val="24"/>
          <w:szCs w:val="24"/>
        </w:rPr>
        <w:t>. Survey</w:t>
      </w:r>
      <w:r w:rsidR="00813EF7">
        <w:rPr>
          <w:rFonts w:ascii="Times New Roman" w:hAnsi="Times New Roman" w:cs="Times New Roman" w:hint="eastAsia"/>
          <w:sz w:val="24"/>
          <w:szCs w:val="24"/>
        </w:rPr>
        <w:t>s</w:t>
      </w:r>
      <w:r w:rsidR="00A965F1">
        <w:rPr>
          <w:rFonts w:ascii="Times New Roman" w:hAnsi="Times New Roman" w:cs="Times New Roman"/>
          <w:sz w:val="24"/>
          <w:szCs w:val="24"/>
        </w:rPr>
        <w:t xml:space="preserve"> </w:t>
      </w:r>
      <w:r w:rsidR="00DD1AD6">
        <w:rPr>
          <w:rFonts w:ascii="Times New Roman" w:hAnsi="Times New Roman" w:cs="Times New Roman"/>
          <w:sz w:val="24"/>
          <w:szCs w:val="24"/>
        </w:rPr>
        <w:t xml:space="preserve">measure the user’s </w:t>
      </w:r>
      <w:r w:rsidR="0051473D">
        <w:rPr>
          <w:rFonts w:ascii="Times New Roman" w:hAnsi="Times New Roman" w:cs="Times New Roman"/>
          <w:sz w:val="24"/>
          <w:szCs w:val="24"/>
        </w:rPr>
        <w:t>perceptual</w:t>
      </w:r>
      <w:r w:rsidR="00DD1AD6">
        <w:rPr>
          <w:rFonts w:ascii="Times New Roman" w:hAnsi="Times New Roman" w:cs="Times New Roman"/>
          <w:sz w:val="24"/>
          <w:szCs w:val="24"/>
        </w:rPr>
        <w:t xml:space="preserve"> </w:t>
      </w:r>
      <w:r w:rsidR="00997C3C">
        <w:rPr>
          <w:rFonts w:ascii="Times New Roman" w:hAnsi="Times New Roman" w:cs="Times New Roman"/>
          <w:sz w:val="24"/>
          <w:szCs w:val="24"/>
        </w:rPr>
        <w:t xml:space="preserve">estimation of the </w:t>
      </w:r>
      <w:r w:rsidR="00650651">
        <w:rPr>
          <w:rFonts w:ascii="Times New Roman" w:hAnsi="Times New Roman" w:cs="Times New Roman"/>
          <w:sz w:val="24"/>
          <w:szCs w:val="24"/>
        </w:rPr>
        <w:t>assessed value</w:t>
      </w:r>
      <w:r w:rsidR="00D2522F">
        <w:rPr>
          <w:rFonts w:ascii="Times New Roman" w:hAnsi="Times New Roman" w:cs="Times New Roman"/>
          <w:sz w:val="24"/>
          <w:szCs w:val="24"/>
        </w:rPr>
        <w:t>. Compared with</w:t>
      </w:r>
      <w:r w:rsidR="00B35C21">
        <w:rPr>
          <w:rFonts w:ascii="Times New Roman" w:hAnsi="Times New Roman" w:cs="Times New Roman"/>
          <w:sz w:val="24"/>
          <w:szCs w:val="24"/>
        </w:rPr>
        <w:t xml:space="preserve"> </w:t>
      </w:r>
      <w:r w:rsidR="00FB0EE5">
        <w:rPr>
          <w:rFonts w:ascii="Times New Roman" w:hAnsi="Times New Roman" w:cs="Times New Roman"/>
          <w:sz w:val="24"/>
          <w:szCs w:val="24"/>
        </w:rPr>
        <w:lastRenderedPageBreak/>
        <w:t xml:space="preserve">value obtained by </w:t>
      </w:r>
      <w:r w:rsidR="00B7250E">
        <w:rPr>
          <w:rFonts w:ascii="Times New Roman" w:hAnsi="Times New Roman" w:cs="Times New Roman"/>
          <w:sz w:val="24"/>
          <w:szCs w:val="24"/>
        </w:rPr>
        <w:t xml:space="preserve">physical </w:t>
      </w:r>
      <w:r w:rsidR="00B35C21">
        <w:rPr>
          <w:rFonts w:ascii="Times New Roman" w:hAnsi="Times New Roman" w:cs="Times New Roman"/>
          <w:sz w:val="24"/>
          <w:szCs w:val="24"/>
        </w:rPr>
        <w:t>sensor</w:t>
      </w:r>
      <w:r w:rsidR="00B7250E">
        <w:rPr>
          <w:rFonts w:ascii="Times New Roman" w:hAnsi="Times New Roman" w:cs="Times New Roman"/>
          <w:sz w:val="24"/>
          <w:szCs w:val="24"/>
        </w:rPr>
        <w:t>s</w:t>
      </w:r>
      <w:r w:rsidR="00B35C21">
        <w:rPr>
          <w:rFonts w:ascii="Times New Roman" w:hAnsi="Times New Roman" w:cs="Times New Roman"/>
          <w:sz w:val="24"/>
          <w:szCs w:val="24"/>
        </w:rPr>
        <w:t xml:space="preserve">, </w:t>
      </w:r>
      <w:r w:rsidR="00B7250E">
        <w:rPr>
          <w:rFonts w:ascii="Times New Roman" w:hAnsi="Times New Roman" w:cs="Times New Roman"/>
          <w:sz w:val="24"/>
          <w:szCs w:val="24"/>
        </w:rPr>
        <w:t xml:space="preserve">the self-reported information may be </w:t>
      </w:r>
      <w:r w:rsidR="00B7250E" w:rsidRPr="00B7250E">
        <w:rPr>
          <w:rFonts w:ascii="Times New Roman" w:hAnsi="Times New Roman" w:cs="Times New Roman"/>
          <w:sz w:val="24"/>
          <w:szCs w:val="24"/>
        </w:rPr>
        <w:t>obfuscated</w:t>
      </w:r>
      <w:r w:rsidR="00B7250E">
        <w:rPr>
          <w:rFonts w:ascii="Times New Roman" w:hAnsi="Times New Roman" w:cs="Times New Roman"/>
          <w:sz w:val="24"/>
          <w:szCs w:val="24"/>
        </w:rPr>
        <w:t xml:space="preserve"> </w:t>
      </w:r>
      <w:r w:rsidR="005724D9">
        <w:rPr>
          <w:rFonts w:ascii="Times New Roman" w:hAnsi="Times New Roman" w:cs="Times New Roman"/>
          <w:sz w:val="24"/>
          <w:szCs w:val="24"/>
        </w:rPr>
        <w:t xml:space="preserve">and biased by </w:t>
      </w:r>
      <w:r w:rsidR="00EB0D86">
        <w:rPr>
          <w:rFonts w:ascii="Times New Roman" w:hAnsi="Times New Roman" w:cs="Times New Roman"/>
          <w:sz w:val="24"/>
          <w:szCs w:val="24"/>
        </w:rPr>
        <w:t xml:space="preserve">threatening questions </w:t>
      </w:r>
      <w:r w:rsidR="00EB0D86">
        <w:rPr>
          <w:rFonts w:ascii="Times New Roman" w:hAnsi="Times New Roman" w:cs="Times New Roman"/>
          <w:sz w:val="24"/>
          <w:szCs w:val="24"/>
        </w:rPr>
        <w:fldChar w:fldCharType="begin" w:fldLock="1"/>
      </w:r>
      <w:r w:rsidR="004B7760">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sidR="00EB0D86">
        <w:rPr>
          <w:rFonts w:ascii="Times New Roman" w:hAnsi="Times New Roman" w:cs="Times New Roman"/>
          <w:sz w:val="24"/>
          <w:szCs w:val="24"/>
        </w:rPr>
        <w:fldChar w:fldCharType="separate"/>
      </w:r>
      <w:r w:rsidR="00EB0D86" w:rsidRPr="00EB0D86">
        <w:rPr>
          <w:rFonts w:ascii="Times New Roman" w:hAnsi="Times New Roman" w:cs="Times New Roman"/>
          <w:noProof/>
          <w:sz w:val="24"/>
          <w:szCs w:val="24"/>
        </w:rPr>
        <w:t>(Bradburn et al., 1979)</w:t>
      </w:r>
      <w:r w:rsidR="00EB0D86">
        <w:rPr>
          <w:rFonts w:ascii="Times New Roman" w:hAnsi="Times New Roman" w:cs="Times New Roman"/>
          <w:sz w:val="24"/>
          <w:szCs w:val="24"/>
        </w:rPr>
        <w:fldChar w:fldCharType="end"/>
      </w:r>
      <w:r w:rsidR="00EB0D86">
        <w:rPr>
          <w:rFonts w:ascii="Times New Roman" w:hAnsi="Times New Roman" w:cs="Times New Roman"/>
          <w:sz w:val="24"/>
          <w:szCs w:val="24"/>
        </w:rPr>
        <w:t xml:space="preserve"> and </w:t>
      </w:r>
      <w:r w:rsidR="004B7760">
        <w:rPr>
          <w:rFonts w:ascii="Times New Roman" w:hAnsi="Times New Roman" w:cs="Times New Roman"/>
          <w:sz w:val="24"/>
          <w:szCs w:val="24"/>
        </w:rPr>
        <w:t xml:space="preserve">its self-evident nature </w:t>
      </w:r>
      <w:r w:rsidR="004B7760">
        <w:rPr>
          <w:rFonts w:ascii="Times New Roman" w:hAnsi="Times New Roman" w:cs="Times New Roman"/>
          <w:sz w:val="24"/>
          <w:szCs w:val="24"/>
        </w:rPr>
        <w:fldChar w:fldCharType="begin" w:fldLock="1"/>
      </w:r>
      <w:r w:rsidR="00634F41">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4B7760">
        <w:rPr>
          <w:rFonts w:ascii="Times New Roman" w:hAnsi="Times New Roman" w:cs="Times New Roman"/>
          <w:sz w:val="24"/>
          <w:szCs w:val="24"/>
        </w:rPr>
        <w:fldChar w:fldCharType="separate"/>
      </w:r>
      <w:r w:rsidR="004B7760" w:rsidRPr="004B7760">
        <w:rPr>
          <w:rFonts w:ascii="Times New Roman" w:hAnsi="Times New Roman" w:cs="Times New Roman"/>
          <w:noProof/>
          <w:sz w:val="24"/>
          <w:szCs w:val="24"/>
        </w:rPr>
        <w:t>(Goyder, 1986)</w:t>
      </w:r>
      <w:r w:rsidR="004B7760">
        <w:rPr>
          <w:rFonts w:ascii="Times New Roman" w:hAnsi="Times New Roman" w:cs="Times New Roman"/>
          <w:sz w:val="24"/>
          <w:szCs w:val="24"/>
        </w:rPr>
        <w:fldChar w:fldCharType="end"/>
      </w:r>
      <w:r w:rsidR="0075465A">
        <w:rPr>
          <w:rFonts w:ascii="Times New Roman" w:hAnsi="Times New Roman" w:cs="Times New Roman"/>
          <w:sz w:val="24"/>
          <w:szCs w:val="24"/>
        </w:rPr>
        <w:t>.</w:t>
      </w:r>
      <w:r w:rsidR="004B7760">
        <w:rPr>
          <w:rFonts w:ascii="Times New Roman" w:hAnsi="Times New Roman" w:cs="Times New Roman"/>
          <w:sz w:val="24"/>
          <w:szCs w:val="24"/>
        </w:rPr>
        <w:t xml:space="preserve"> </w:t>
      </w:r>
    </w:p>
    <w:p w14:paraId="2DBB3F2D" w14:textId="77777777" w:rsidR="000A0580" w:rsidRDefault="00261D3C">
      <w:pPr>
        <w:jc w:val="both"/>
        <w:rPr>
          <w:rFonts w:ascii="Times New Roman" w:hAnsi="Times New Roman" w:cs="Times New Roman"/>
          <w:sz w:val="24"/>
          <w:szCs w:val="24"/>
        </w:rPr>
        <w:pPrChange w:id="107" w:author="Miller, Harvey J." w:date="2019-06-25T13:41:00Z">
          <w:pPr/>
        </w:pPrChange>
      </w:pPr>
      <w:r>
        <w:rPr>
          <w:rFonts w:ascii="Times New Roman" w:hAnsi="Times New Roman" w:cs="Times New Roman"/>
          <w:sz w:val="24"/>
          <w:szCs w:val="24"/>
        </w:rPr>
        <w:tab/>
        <w:t>Survey’s sampling strategy</w:t>
      </w:r>
      <w:r w:rsidR="00452C27">
        <w:rPr>
          <w:rFonts w:ascii="Times New Roman" w:hAnsi="Times New Roman" w:cs="Times New Roman"/>
          <w:sz w:val="24"/>
          <w:szCs w:val="24"/>
        </w:rPr>
        <w:t xml:space="preserve"> and measurement</w:t>
      </w:r>
      <w:r>
        <w:rPr>
          <w:rFonts w:ascii="Times New Roman" w:hAnsi="Times New Roman" w:cs="Times New Roman"/>
          <w:sz w:val="24"/>
          <w:szCs w:val="24"/>
        </w:rPr>
        <w:t xml:space="preserve"> is often questionable. </w:t>
      </w:r>
      <w:r w:rsidR="00053A2D">
        <w:rPr>
          <w:rFonts w:ascii="Times New Roman" w:hAnsi="Times New Roman" w:cs="Times New Roman"/>
          <w:sz w:val="24"/>
          <w:szCs w:val="24"/>
        </w:rPr>
        <w:t>F</w:t>
      </w:r>
      <w:r w:rsidR="00053A2D">
        <w:rPr>
          <w:rFonts w:ascii="Times New Roman" w:hAnsi="Times New Roman" w:cs="Times New Roman" w:hint="eastAsia"/>
          <w:sz w:val="24"/>
          <w:szCs w:val="24"/>
        </w:rPr>
        <w:t>irst</w:t>
      </w:r>
      <w:r w:rsidR="00053A2D">
        <w:rPr>
          <w:rFonts w:ascii="Times New Roman" w:hAnsi="Times New Roman" w:cs="Times New Roman"/>
          <w:sz w:val="24"/>
          <w:szCs w:val="24"/>
        </w:rPr>
        <w:t>, the survey</w:t>
      </w:r>
      <w:r w:rsidR="005724D9">
        <w:rPr>
          <w:rFonts w:ascii="Times New Roman" w:hAnsi="Times New Roman" w:cs="Times New Roman"/>
          <w:sz w:val="24"/>
          <w:szCs w:val="24"/>
        </w:rPr>
        <w:t>’s</w:t>
      </w:r>
      <w:r w:rsidR="00053A2D">
        <w:rPr>
          <w:rFonts w:ascii="Times New Roman" w:hAnsi="Times New Roman" w:cs="Times New Roman"/>
          <w:sz w:val="24"/>
          <w:szCs w:val="24"/>
        </w:rPr>
        <w:t xml:space="preserve"> size, especially for some traditional data collection methods, is critically small</w:t>
      </w:r>
      <w:r w:rsidR="00C7450B">
        <w:rPr>
          <w:rFonts w:ascii="Times New Roman" w:hAnsi="Times New Roman" w:cs="Times New Roman"/>
          <w:sz w:val="24"/>
          <w:szCs w:val="24"/>
        </w:rPr>
        <w:t xml:space="preserve"> due to high cost</w:t>
      </w:r>
      <w:r w:rsidR="0084309D">
        <w:rPr>
          <w:rFonts w:ascii="Times New Roman" w:hAnsi="Times New Roman" w:cs="Times New Roman"/>
          <w:sz w:val="24"/>
          <w:szCs w:val="24"/>
        </w:rPr>
        <w:t xml:space="preserve"> of data collection</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7426B4">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(Goyder, 1986)</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061FE3">
        <w:rPr>
          <w:rFonts w:ascii="Times New Roman" w:hAnsi="Times New Roman" w:cs="Times New Roman"/>
          <w:sz w:val="24"/>
          <w:szCs w:val="24"/>
        </w:rPr>
        <w:t xml:space="preserve">Second, </w:t>
      </w:r>
      <w:r w:rsidR="00053A2D">
        <w:rPr>
          <w:rFonts w:ascii="Times New Roman" w:hAnsi="Times New Roman" w:cs="Times New Roman"/>
          <w:sz w:val="24"/>
          <w:szCs w:val="24"/>
        </w:rPr>
        <w:t xml:space="preserve">some methods, especially IT (Information technology)-based methods, are often biased and dubious. </w:t>
      </w:r>
      <w:r w:rsidR="00D43208">
        <w:rPr>
          <w:rFonts w:ascii="Times New Roman" w:hAnsi="Times New Roman" w:cs="Times New Roman"/>
          <w:sz w:val="24"/>
          <w:szCs w:val="24"/>
        </w:rPr>
        <w:t>M</w:t>
      </w:r>
      <w:r w:rsidR="00053A2D">
        <w:rPr>
          <w:rFonts w:ascii="Times New Roman" w:hAnsi="Times New Roman" w:cs="Times New Roman"/>
          <w:sz w:val="24"/>
          <w:szCs w:val="24"/>
        </w:rPr>
        <w:t>ail survey</w:t>
      </w:r>
      <w:r w:rsidR="00634F41">
        <w:rPr>
          <w:rFonts w:ascii="Times New Roman" w:hAnsi="Times New Roman" w:cs="Times New Roman"/>
          <w:sz w:val="24"/>
          <w:szCs w:val="24"/>
        </w:rPr>
        <w:t xml:space="preserve"> </w:t>
      </w:r>
      <w:r w:rsidR="00634F41">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634F41">
        <w:rPr>
          <w:rFonts w:ascii="Times New Roman" w:hAnsi="Times New Roman" w:cs="Times New Roman"/>
          <w:sz w:val="24"/>
          <w:szCs w:val="24"/>
        </w:rPr>
        <w:fldChar w:fldCharType="separate"/>
      </w:r>
      <w:r w:rsidR="00634F41" w:rsidRPr="00634F41">
        <w:rPr>
          <w:rFonts w:ascii="Times New Roman" w:hAnsi="Times New Roman" w:cs="Times New Roman"/>
          <w:noProof/>
          <w:sz w:val="24"/>
          <w:szCs w:val="24"/>
        </w:rPr>
        <w:t>(Rossi, Wright, &amp; Anderson, 2013)</w:t>
      </w:r>
      <w:r w:rsidR="00634F41">
        <w:rPr>
          <w:rFonts w:ascii="Times New Roman" w:hAnsi="Times New Roman" w:cs="Times New Roman"/>
          <w:sz w:val="24"/>
          <w:szCs w:val="24"/>
        </w:rPr>
        <w:fldChar w:fldCharType="end"/>
      </w:r>
      <w:r w:rsidR="00053A2D">
        <w:rPr>
          <w:rFonts w:ascii="Times New Roman" w:hAnsi="Times New Roman" w:cs="Times New Roman"/>
          <w:sz w:val="24"/>
          <w:szCs w:val="24"/>
        </w:rPr>
        <w:t>, text/phone call survey, and internet-based survey</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(Wright, 2005)</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25757C">
        <w:rPr>
          <w:rFonts w:ascii="Times New Roman" w:hAnsi="Times New Roman" w:cs="Times New Roman"/>
          <w:sz w:val="24"/>
          <w:szCs w:val="24"/>
        </w:rPr>
        <w:t xml:space="preserve">can </w:t>
      </w:r>
      <w:r w:rsidR="00053A2D">
        <w:rPr>
          <w:rFonts w:ascii="Times New Roman" w:hAnsi="Times New Roman" w:cs="Times New Roman"/>
          <w:sz w:val="24"/>
          <w:szCs w:val="24"/>
        </w:rPr>
        <w:t xml:space="preserve">significantly reduce the time and economic cost </w:t>
      </w:r>
      <w:r w:rsidR="00BD5376">
        <w:rPr>
          <w:rFonts w:ascii="Times New Roman" w:hAnsi="Times New Roman" w:cs="Times New Roman"/>
          <w:sz w:val="24"/>
          <w:szCs w:val="24"/>
        </w:rPr>
        <w:t>of the survey</w:t>
      </w:r>
      <w:r w:rsidR="00A61FE8">
        <w:rPr>
          <w:rFonts w:ascii="Times New Roman" w:hAnsi="Times New Roman" w:cs="Times New Roman"/>
          <w:sz w:val="24"/>
          <w:szCs w:val="24"/>
        </w:rPr>
        <w:t xml:space="preserve">. However, these methods </w:t>
      </w:r>
      <w:r w:rsidR="00FA135D">
        <w:rPr>
          <w:rFonts w:ascii="Times New Roman" w:hAnsi="Times New Roman" w:cs="Times New Roman"/>
          <w:sz w:val="24"/>
          <w:szCs w:val="24"/>
        </w:rPr>
        <w:t xml:space="preserve">face </w:t>
      </w:r>
      <w:r w:rsidR="005865E3">
        <w:rPr>
          <w:rFonts w:ascii="Times New Roman" w:hAnsi="Times New Roman" w:cs="Times New Roman"/>
          <w:sz w:val="24"/>
          <w:szCs w:val="24"/>
        </w:rPr>
        <w:t xml:space="preserve">a </w:t>
      </w:r>
      <w:r w:rsidR="00926C06">
        <w:rPr>
          <w:rFonts w:ascii="Times New Roman" w:hAnsi="Times New Roman" w:cs="Times New Roman"/>
          <w:sz w:val="24"/>
          <w:szCs w:val="24"/>
        </w:rPr>
        <w:t>same problem: it is hard to access a representative sample</w:t>
      </w:r>
      <w:r w:rsidR="007426B4">
        <w:rPr>
          <w:rFonts w:ascii="Times New Roman" w:hAnsi="Times New Roman" w:cs="Times New Roman"/>
          <w:sz w:val="24"/>
          <w:szCs w:val="24"/>
        </w:rPr>
        <w:t xml:space="preserve"> </w:t>
      </w:r>
      <w:r w:rsidR="007426B4">
        <w:rPr>
          <w:rFonts w:ascii="Times New Roman" w:hAnsi="Times New Roman" w:cs="Times New Roman"/>
          <w:sz w:val="24"/>
          <w:szCs w:val="24"/>
        </w:rPr>
        <w:fldChar w:fldCharType="begin" w:fldLock="1"/>
      </w:r>
      <w:r w:rsidR="007F0E1E">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7426B4">
        <w:rPr>
          <w:rFonts w:ascii="Times New Roman" w:hAnsi="Times New Roman" w:cs="Times New Roman"/>
          <w:sz w:val="24"/>
          <w:szCs w:val="24"/>
        </w:rPr>
        <w:fldChar w:fldCharType="separate"/>
      </w:r>
      <w:r w:rsidR="007426B4" w:rsidRPr="007426B4">
        <w:rPr>
          <w:rFonts w:ascii="Times New Roman" w:hAnsi="Times New Roman" w:cs="Times New Roman"/>
          <w:noProof/>
          <w:sz w:val="24"/>
          <w:szCs w:val="24"/>
        </w:rPr>
        <w:t>(Rossi et al., 2013; Wright, 2005)</w:t>
      </w:r>
      <w:r w:rsidR="007426B4">
        <w:rPr>
          <w:rFonts w:ascii="Times New Roman" w:hAnsi="Times New Roman" w:cs="Times New Roman"/>
          <w:sz w:val="24"/>
          <w:szCs w:val="24"/>
        </w:rPr>
        <w:fldChar w:fldCharType="end"/>
      </w:r>
      <w:r w:rsidR="00926C06">
        <w:rPr>
          <w:rFonts w:ascii="Times New Roman" w:hAnsi="Times New Roman" w:cs="Times New Roman"/>
          <w:sz w:val="24"/>
          <w:szCs w:val="24"/>
        </w:rPr>
        <w:t>.</w:t>
      </w:r>
      <w:r w:rsidR="00062DC0">
        <w:rPr>
          <w:rFonts w:ascii="Times New Roman" w:hAnsi="Times New Roman" w:cs="Times New Roman"/>
          <w:sz w:val="24"/>
          <w:szCs w:val="24"/>
        </w:rPr>
        <w:t xml:space="preserve"> For public transport </w:t>
      </w:r>
      <w:r w:rsidR="007E3447">
        <w:rPr>
          <w:rFonts w:ascii="Times New Roman" w:hAnsi="Times New Roman" w:cs="Times New Roman"/>
          <w:sz w:val="24"/>
          <w:szCs w:val="24"/>
        </w:rPr>
        <w:t>system</w:t>
      </w:r>
      <w:r w:rsidR="00062DC0">
        <w:rPr>
          <w:rFonts w:ascii="Times New Roman" w:hAnsi="Times New Roman" w:cs="Times New Roman"/>
          <w:sz w:val="24"/>
          <w:szCs w:val="24"/>
        </w:rPr>
        <w:t>, not all users can get access to these services</w:t>
      </w:r>
      <w:r w:rsidR="00E839A2">
        <w:rPr>
          <w:rFonts w:ascii="Times New Roman" w:hAnsi="Times New Roman" w:cs="Times New Roman"/>
          <w:sz w:val="24"/>
          <w:szCs w:val="24"/>
        </w:rPr>
        <w:t xml:space="preserve"> while the survey will only sample </w:t>
      </w:r>
      <w:r w:rsidR="000355F1">
        <w:rPr>
          <w:rFonts w:ascii="Times New Roman" w:hAnsi="Times New Roman" w:cs="Times New Roman"/>
          <w:sz w:val="24"/>
          <w:szCs w:val="24"/>
        </w:rPr>
        <w:t>certain</w:t>
      </w:r>
      <w:r w:rsidR="0088311F">
        <w:rPr>
          <w:rFonts w:ascii="Times New Roman" w:hAnsi="Times New Roman" w:cs="Times New Roman"/>
          <w:sz w:val="24"/>
          <w:szCs w:val="24"/>
        </w:rPr>
        <w:t xml:space="preserve"> specific </w:t>
      </w:r>
      <w:r w:rsidR="00CF6A16">
        <w:rPr>
          <w:rFonts w:ascii="Times New Roman" w:hAnsi="Times New Roman" w:cs="Times New Roman"/>
          <w:sz w:val="24"/>
          <w:szCs w:val="24"/>
        </w:rPr>
        <w:t>people</w:t>
      </w:r>
      <w:r w:rsidR="00062DC0">
        <w:rPr>
          <w:rFonts w:ascii="Times New Roman" w:hAnsi="Times New Roman" w:cs="Times New Roman"/>
          <w:sz w:val="24"/>
          <w:szCs w:val="24"/>
        </w:rPr>
        <w:t>.</w:t>
      </w:r>
    </w:p>
    <w:p w14:paraId="0373714D" w14:textId="77777777" w:rsidR="00342EA9" w:rsidRDefault="00342EA9" w:rsidP="000A0580">
      <w:pPr>
        <w:rPr>
          <w:ins w:id="108" w:author="Miller, Harvey J." w:date="2019-06-25T13:41:00Z"/>
          <w:rFonts w:ascii="Times New Roman" w:hAnsi="Times New Roman" w:cs="Times New Roman"/>
          <w:sz w:val="24"/>
          <w:szCs w:val="24"/>
        </w:rPr>
      </w:pPr>
    </w:p>
    <w:p w14:paraId="7ECE432D" w14:textId="77777777" w:rsidR="00DC656E" w:rsidRPr="00342EA9" w:rsidDel="00342EA9" w:rsidRDefault="000A0580">
      <w:pPr>
        <w:jc w:val="both"/>
        <w:rPr>
          <w:del w:id="109" w:author="Miller, Harvey J." w:date="2019-06-25T13:41:00Z"/>
          <w:rFonts w:ascii="Times New Roman" w:hAnsi="Times New Roman" w:cs="Times New Roman"/>
          <w:b/>
          <w:sz w:val="24"/>
          <w:szCs w:val="24"/>
          <w:rPrChange w:id="110" w:author="Miller, Harvey J." w:date="2019-06-25T13:41:00Z">
            <w:rPr>
              <w:del w:id="111" w:author="Miller, Harvey J." w:date="2019-06-25T13:41:00Z"/>
              <w:rFonts w:ascii="Times New Roman" w:hAnsi="Times New Roman" w:cs="Times New Roman"/>
              <w:sz w:val="24"/>
              <w:szCs w:val="24"/>
            </w:rPr>
          </w:rPrChange>
        </w:rPr>
        <w:pPrChange w:id="112" w:author="Miller, Harvey J." w:date="2019-06-25T13:42:00Z">
          <w:pPr/>
        </w:pPrChange>
      </w:pPr>
      <w:del w:id="113" w:author="Miller, Harvey J." w:date="2019-06-25T13:41:00Z">
        <w:r w:rsidRPr="00342EA9" w:rsidDel="00342EA9">
          <w:rPr>
            <w:rFonts w:ascii="Times New Roman" w:hAnsi="Times New Roman" w:cs="Times New Roman"/>
            <w:b/>
            <w:sz w:val="24"/>
            <w:szCs w:val="24"/>
            <w:rPrChange w:id="114" w:author="Miller, Harvey J." w:date="2019-06-25T13:41:00Z">
              <w:rPr>
                <w:rFonts w:ascii="Times New Roman" w:hAnsi="Times New Roman" w:cs="Times New Roman"/>
                <w:sz w:val="24"/>
                <w:szCs w:val="24"/>
              </w:rPr>
            </w:rPrChange>
          </w:rPr>
          <w:delText>[</w:delText>
        </w:r>
      </w:del>
      <w:r w:rsidRPr="00342EA9">
        <w:rPr>
          <w:rFonts w:ascii="Times New Roman" w:hAnsi="Times New Roman" w:cs="Times New Roman"/>
          <w:b/>
          <w:sz w:val="24"/>
          <w:szCs w:val="24"/>
          <w:rPrChange w:id="115" w:author="Miller, Harvey J." w:date="2019-06-25T13:41:00Z">
            <w:rPr>
              <w:rFonts w:ascii="Times New Roman" w:hAnsi="Times New Roman" w:cs="Times New Roman"/>
              <w:sz w:val="24"/>
              <w:szCs w:val="24"/>
            </w:rPr>
          </w:rPrChange>
        </w:rPr>
        <w:t>Simulation</w:t>
      </w:r>
      <w:ins w:id="116" w:author="Miller, Harvey J." w:date="2019-06-25T13:41:00Z">
        <w:r w:rsidR="00342EA9" w:rsidRPr="00342EA9">
          <w:rPr>
            <w:rFonts w:ascii="Times New Roman" w:hAnsi="Times New Roman" w:cs="Times New Roman"/>
            <w:b/>
            <w:sz w:val="24"/>
            <w:szCs w:val="24"/>
            <w:rPrChange w:id="117" w:author="Miller, Harvey J." w:date="2019-06-25T13:41:00Z">
              <w:rPr>
                <w:rFonts w:ascii="Times New Roman" w:hAnsi="Times New Roman" w:cs="Times New Roman"/>
                <w:sz w:val="24"/>
                <w:szCs w:val="24"/>
              </w:rPr>
            </w:rPrChange>
          </w:rPr>
          <w:t xml:space="preserve">.  </w:t>
        </w:r>
      </w:ins>
      <w:del w:id="118" w:author="Miller, Harvey J." w:date="2019-06-25T13:41:00Z">
        <w:r w:rsidRPr="00342EA9" w:rsidDel="00342EA9">
          <w:rPr>
            <w:rFonts w:ascii="Times New Roman" w:hAnsi="Times New Roman" w:cs="Times New Roman"/>
            <w:sz w:val="24"/>
            <w:szCs w:val="24"/>
          </w:rPr>
          <w:delText>]</w:delText>
        </w:r>
      </w:del>
    </w:p>
    <w:p w14:paraId="49F41BFE" w14:textId="77777777" w:rsidR="00BF0A85" w:rsidDel="00342EA9" w:rsidRDefault="000F2BED">
      <w:pPr>
        <w:jc w:val="both"/>
        <w:rPr>
          <w:del w:id="119" w:author="Miller, Harvey J." w:date="2019-06-25T13:42:00Z"/>
          <w:rFonts w:ascii="Times New Roman" w:hAnsi="Times New Roman" w:cs="Times New Roman"/>
          <w:sz w:val="24"/>
          <w:szCs w:val="24"/>
        </w:rPr>
        <w:pPrChange w:id="120" w:author="Miller, Harvey J." w:date="2019-06-25T13:42:00Z">
          <w:pPr/>
        </w:pPrChange>
      </w:pPr>
      <w:r w:rsidRPr="00342EA9">
        <w:rPr>
          <w:rFonts w:ascii="Times New Roman" w:hAnsi="Times New Roman" w:cs="Times New Roman"/>
          <w:sz w:val="24"/>
          <w:szCs w:val="24"/>
        </w:rPr>
        <w:t>Mathematical simulation is</w:t>
      </w:r>
      <w:r w:rsidR="00A05D54" w:rsidRPr="00342EA9">
        <w:rPr>
          <w:rFonts w:ascii="Times New Roman" w:hAnsi="Times New Roman" w:cs="Times New Roman"/>
          <w:sz w:val="24"/>
          <w:szCs w:val="24"/>
        </w:rPr>
        <w:t xml:space="preserve"> often used to investigate and solve problems that are </w:t>
      </w:r>
      <w:r w:rsidR="00810A12" w:rsidRPr="00342EA9">
        <w:rPr>
          <w:rFonts w:ascii="Times New Roman" w:hAnsi="Times New Roman" w:cs="Times New Roman"/>
          <w:sz w:val="24"/>
          <w:szCs w:val="24"/>
        </w:rPr>
        <w:t xml:space="preserve">too </w:t>
      </w:r>
      <w:r w:rsidR="00A05D54" w:rsidRPr="00342EA9">
        <w:rPr>
          <w:rFonts w:ascii="Times New Roman" w:hAnsi="Times New Roman" w:cs="Times New Roman"/>
          <w:sz w:val="24"/>
          <w:szCs w:val="24"/>
        </w:rPr>
        <w:t xml:space="preserve">difficult or costly to measure </w:t>
      </w:r>
      <w:r w:rsidR="00CB44CB" w:rsidRPr="00342EA9">
        <w:rPr>
          <w:rFonts w:ascii="Times New Roman" w:hAnsi="Times New Roman" w:cs="Times New Roman"/>
          <w:sz w:val="24"/>
          <w:szCs w:val="24"/>
        </w:rPr>
        <w:t>directly</w:t>
      </w:r>
      <w:r w:rsidR="00A05D54" w:rsidRPr="00342EA9">
        <w:rPr>
          <w:rFonts w:ascii="Times New Roman" w:hAnsi="Times New Roman" w:cs="Times New Roman"/>
          <w:sz w:val="24"/>
          <w:szCs w:val="24"/>
        </w:rPr>
        <w:t xml:space="preserve">. </w:t>
      </w:r>
      <w:r w:rsidR="00F82D5F" w:rsidRPr="00342EA9">
        <w:rPr>
          <w:rFonts w:ascii="Times New Roman" w:hAnsi="Times New Roman" w:cs="Times New Roman"/>
          <w:sz w:val="24"/>
          <w:szCs w:val="24"/>
        </w:rPr>
        <w:t xml:space="preserve">For example, Cats and </w:t>
      </w:r>
      <w:proofErr w:type="spellStart"/>
      <w:r w:rsidR="00F82D5F" w:rsidRPr="00342EA9">
        <w:rPr>
          <w:rFonts w:ascii="Times New Roman" w:hAnsi="Times New Roman" w:cs="Times New Roman"/>
          <w:sz w:val="24"/>
          <w:szCs w:val="24"/>
        </w:rPr>
        <w:t>Gkioulou</w:t>
      </w:r>
      <w:proofErr w:type="spellEnd"/>
      <w:r w:rsidR="00F82D5F" w:rsidRPr="00342EA9">
        <w:rPr>
          <w:rFonts w:ascii="Times New Roman" w:hAnsi="Times New Roman" w:cs="Times New Roman"/>
          <w:sz w:val="24"/>
          <w:szCs w:val="24"/>
        </w:rPr>
        <w:t xml:space="preserve"> (2014) </w:t>
      </w:r>
      <w:r w:rsidR="005814A8" w:rsidRPr="00342EA9">
        <w:rPr>
          <w:rFonts w:ascii="Times New Roman" w:hAnsi="Times New Roman" w:cs="Times New Roman"/>
          <w:sz w:val="24"/>
          <w:szCs w:val="24"/>
        </w:rPr>
        <w:t xml:space="preserve">adopted an agent-based model to </w:t>
      </w:r>
      <w:r w:rsidR="008E7AF7" w:rsidRPr="00342EA9">
        <w:rPr>
          <w:rFonts w:ascii="Times New Roman" w:hAnsi="Times New Roman" w:cs="Times New Roman"/>
          <w:sz w:val="24"/>
          <w:szCs w:val="24"/>
        </w:rPr>
        <w:t xml:space="preserve">simulate the </w:t>
      </w:r>
      <w:r w:rsidR="0003767A" w:rsidRPr="00342EA9">
        <w:rPr>
          <w:rFonts w:ascii="Times New Roman" w:hAnsi="Times New Roman" w:cs="Times New Roman"/>
          <w:sz w:val="24"/>
          <w:szCs w:val="24"/>
        </w:rPr>
        <w:t>influence</w:t>
      </w:r>
      <w:r w:rsidR="008E7AF7" w:rsidRPr="00342EA9">
        <w:rPr>
          <w:rFonts w:ascii="Times New Roman" w:hAnsi="Times New Roman" w:cs="Times New Roman"/>
          <w:sz w:val="24"/>
          <w:szCs w:val="24"/>
        </w:rPr>
        <w:t xml:space="preserve"> of </w:t>
      </w:r>
      <w:r w:rsidR="0087363F" w:rsidRPr="00342EA9">
        <w:rPr>
          <w:rFonts w:ascii="Times New Roman" w:hAnsi="Times New Roman" w:cs="Times New Roman"/>
          <w:sz w:val="24"/>
          <w:szCs w:val="24"/>
        </w:rPr>
        <w:t>PT</w:t>
      </w:r>
      <w:r w:rsidR="008E7AF7" w:rsidRPr="00342EA9">
        <w:rPr>
          <w:rFonts w:ascii="Times New Roman" w:hAnsi="Times New Roman" w:cs="Times New Roman"/>
          <w:sz w:val="24"/>
          <w:szCs w:val="24"/>
        </w:rPr>
        <w:t xml:space="preserve"> reliability and real-time information on waiting time un</w:t>
      </w:r>
      <w:r w:rsidR="00874FD7" w:rsidRPr="00342EA9">
        <w:rPr>
          <w:rFonts w:ascii="Times New Roman" w:hAnsi="Times New Roman" w:cs="Times New Roman"/>
          <w:sz w:val="24"/>
          <w:szCs w:val="24"/>
        </w:rPr>
        <w:t>c</w:t>
      </w:r>
      <w:r w:rsidR="008E7AF7" w:rsidRPr="00342EA9">
        <w:rPr>
          <w:rFonts w:ascii="Times New Roman" w:hAnsi="Times New Roman" w:cs="Times New Roman"/>
          <w:sz w:val="24"/>
          <w:szCs w:val="24"/>
        </w:rPr>
        <w:t>ertainty</w:t>
      </w:r>
      <w:r w:rsidR="006A1782" w:rsidRPr="00342EA9">
        <w:rPr>
          <w:rFonts w:ascii="Times New Roman" w:hAnsi="Times New Roman" w:cs="Times New Roman"/>
          <w:sz w:val="24"/>
          <w:szCs w:val="24"/>
        </w:rPr>
        <w:t xml:space="preserve"> </w:t>
      </w:r>
      <w:r w:rsidR="006A1782" w:rsidRPr="00D15CD3">
        <w:rPr>
          <w:rFonts w:ascii="Times New Roman" w:hAnsi="Times New Roman" w:cs="Times New Roman"/>
          <w:sz w:val="24"/>
          <w:szCs w:val="24"/>
        </w:rPr>
        <w:fldChar w:fldCharType="begin" w:fldLock="1"/>
      </w:r>
      <w:r w:rsidR="008814DF" w:rsidRPr="00342EA9">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006A1782" w:rsidRPr="00D15CD3">
        <w:rPr>
          <w:rFonts w:ascii="Times New Roman" w:hAnsi="Times New Roman" w:cs="Times New Roman"/>
          <w:sz w:val="24"/>
          <w:szCs w:val="24"/>
          <w:rPrChange w:id="121" w:author="Miller, Harvey J." w:date="2019-06-25T13:41:00Z">
            <w:rPr>
              <w:rFonts w:ascii="Times New Roman" w:hAnsi="Times New Roman" w:cs="Times New Roman"/>
              <w:sz w:val="24"/>
              <w:szCs w:val="24"/>
            </w:rPr>
          </w:rPrChange>
        </w:rPr>
        <w:fldChar w:fldCharType="separate"/>
      </w:r>
      <w:r w:rsidR="006A1782" w:rsidRPr="00342EA9">
        <w:rPr>
          <w:rFonts w:ascii="Times New Roman" w:hAnsi="Times New Roman" w:cs="Times New Roman"/>
          <w:noProof/>
          <w:sz w:val="24"/>
          <w:szCs w:val="24"/>
        </w:rPr>
        <w:t>(Cats &amp; Gkioulou, 2017)</w:t>
      </w:r>
      <w:r w:rsidR="006A1782" w:rsidRPr="00D15CD3">
        <w:rPr>
          <w:rFonts w:ascii="Times New Roman" w:hAnsi="Times New Roman" w:cs="Times New Roman"/>
          <w:sz w:val="24"/>
          <w:szCs w:val="24"/>
        </w:rPr>
        <w:fldChar w:fldCharType="end"/>
      </w:r>
      <w:r w:rsidR="008E7AF7" w:rsidRPr="00342EA9">
        <w:rPr>
          <w:rFonts w:ascii="Times New Roman" w:hAnsi="Times New Roman" w:cs="Times New Roman"/>
          <w:sz w:val="24"/>
          <w:szCs w:val="24"/>
        </w:rPr>
        <w:t>.</w:t>
      </w:r>
      <w:r w:rsidR="008814DF" w:rsidRPr="00342EA9">
        <w:rPr>
          <w:rFonts w:ascii="Times New Roman" w:hAnsi="Times New Roman" w:cs="Times New Roman"/>
          <w:sz w:val="24"/>
          <w:szCs w:val="24"/>
        </w:rPr>
        <w:t xml:space="preserve"> Agent-based model simulation usually adopts several assumptions and represents the simultaneous </w:t>
      </w:r>
      <w:r w:rsidR="00BC1EFF" w:rsidRPr="00342EA9">
        <w:rPr>
          <w:rFonts w:ascii="Times New Roman" w:hAnsi="Times New Roman" w:cs="Times New Roman"/>
          <w:sz w:val="24"/>
          <w:szCs w:val="24"/>
        </w:rPr>
        <w:t xml:space="preserve">actions </w:t>
      </w:r>
      <w:r w:rsidR="008814DF" w:rsidRPr="00342EA9">
        <w:rPr>
          <w:rFonts w:ascii="Times New Roman" w:hAnsi="Times New Roman" w:cs="Times New Roman"/>
          <w:sz w:val="24"/>
          <w:szCs w:val="24"/>
        </w:rPr>
        <w:t xml:space="preserve">and interactions of various agents. The simulation tries to imitate and predict the performance of a complex system such as PT system </w:t>
      </w:r>
      <w:r w:rsidR="008814DF" w:rsidRPr="00D15CD3">
        <w:rPr>
          <w:rFonts w:ascii="Times New Roman" w:hAnsi="Times New Roman" w:cs="Times New Roman"/>
          <w:sz w:val="24"/>
          <w:szCs w:val="24"/>
        </w:rPr>
        <w:fldChar w:fldCharType="begin" w:fldLock="1"/>
      </w:r>
      <w:r w:rsidR="000211DD"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8814DF" w:rsidRPr="00D15CD3">
        <w:rPr>
          <w:rFonts w:ascii="Times New Roman" w:hAnsi="Times New Roman" w:cs="Times New Roman"/>
          <w:sz w:val="24"/>
          <w:szCs w:val="24"/>
          <w:rPrChange w:id="122" w:author="Miller, Harvey J." w:date="2019-06-25T13:41:00Z">
            <w:rPr>
              <w:rFonts w:ascii="Times New Roman" w:hAnsi="Times New Roman" w:cs="Times New Roman"/>
              <w:sz w:val="24"/>
              <w:szCs w:val="24"/>
            </w:rPr>
          </w:rPrChange>
        </w:rPr>
        <w:fldChar w:fldCharType="separate"/>
      </w:r>
      <w:r w:rsidR="008814DF" w:rsidRPr="00342EA9">
        <w:rPr>
          <w:rFonts w:ascii="Times New Roman" w:hAnsi="Times New Roman" w:cs="Times New Roman"/>
          <w:noProof/>
          <w:sz w:val="24"/>
          <w:szCs w:val="24"/>
        </w:rPr>
        <w:t>(Gkioulou, 2013)</w:t>
      </w:r>
      <w:r w:rsidR="008814DF" w:rsidRPr="00D15CD3">
        <w:rPr>
          <w:rFonts w:ascii="Times New Roman" w:hAnsi="Times New Roman" w:cs="Times New Roman"/>
          <w:sz w:val="24"/>
          <w:szCs w:val="24"/>
        </w:rPr>
        <w:fldChar w:fldCharType="end"/>
      </w:r>
      <w:r w:rsidR="008814DF" w:rsidRPr="00342EA9">
        <w:rPr>
          <w:rFonts w:ascii="Times New Roman" w:hAnsi="Times New Roman" w:cs="Times New Roman"/>
          <w:sz w:val="24"/>
          <w:szCs w:val="24"/>
        </w:rPr>
        <w:t>.</w:t>
      </w:r>
      <w:r w:rsidR="00AA6ED9" w:rsidRPr="00342EA9">
        <w:rPr>
          <w:rFonts w:ascii="Times New Roman" w:hAnsi="Times New Roman" w:cs="Times New Roman"/>
          <w:sz w:val="24"/>
          <w:szCs w:val="24"/>
        </w:rPr>
        <w:t xml:space="preserve"> However, the effectiveness of the model is debatable, and the adopted assumptions could also be </w:t>
      </w:r>
      <w:r w:rsidR="000507DB" w:rsidRPr="00342EA9">
        <w:rPr>
          <w:rFonts w:ascii="Times New Roman" w:hAnsi="Times New Roman" w:cs="Times New Roman"/>
          <w:sz w:val="24"/>
          <w:szCs w:val="24"/>
        </w:rPr>
        <w:t>inconsistent with the r</w:t>
      </w:r>
      <w:r w:rsidR="00081031" w:rsidRPr="00342EA9">
        <w:rPr>
          <w:rFonts w:ascii="Times New Roman" w:hAnsi="Times New Roman" w:cs="Times New Roman"/>
          <w:sz w:val="24"/>
          <w:szCs w:val="24"/>
        </w:rPr>
        <w:t>eality</w:t>
      </w:r>
      <w:r w:rsidR="00AA6ED9" w:rsidRPr="00342EA9">
        <w:rPr>
          <w:rFonts w:ascii="Times New Roman" w:hAnsi="Times New Roman" w:cs="Times New Roman"/>
          <w:sz w:val="24"/>
          <w:szCs w:val="24"/>
        </w:rPr>
        <w:t>.</w:t>
      </w:r>
    </w:p>
    <w:p w14:paraId="34E2C8D9" w14:textId="77777777" w:rsidR="00342EA9" w:rsidRPr="00342EA9" w:rsidRDefault="00342EA9">
      <w:pPr>
        <w:jc w:val="both"/>
        <w:rPr>
          <w:ins w:id="123" w:author="Miller, Harvey J." w:date="2019-06-25T13:42:00Z"/>
          <w:rFonts w:ascii="Times New Roman" w:hAnsi="Times New Roman" w:cs="Times New Roman"/>
          <w:sz w:val="24"/>
          <w:szCs w:val="24"/>
        </w:rPr>
        <w:pPrChange w:id="124" w:author="Miller, Harvey J." w:date="2019-06-25T13:42:00Z">
          <w:pPr/>
        </w:pPrChange>
      </w:pPr>
      <w:ins w:id="125" w:author="Miller, Harvey J." w:date="2019-06-25T13:42:00Z">
        <w:r>
          <w:rPr>
            <w:rFonts w:ascii="Times New Roman" w:hAnsi="Times New Roman" w:cs="Times New Roman"/>
            <w:sz w:val="24"/>
            <w:szCs w:val="24"/>
          </w:rPr>
          <w:tab/>
        </w:r>
      </w:ins>
    </w:p>
    <w:p w14:paraId="7B40040C" w14:textId="77777777" w:rsidR="00E30CEC" w:rsidDel="00342EA9" w:rsidRDefault="00342EA9" w:rsidP="007B5D15">
      <w:pPr>
        <w:rPr>
          <w:del w:id="126" w:author="Miller, Harvey J." w:date="2019-06-25T13:42:00Z"/>
          <w:rFonts w:ascii="Times New Roman" w:hAnsi="Times New Roman" w:cs="Times New Roman"/>
          <w:sz w:val="24"/>
          <w:szCs w:val="24"/>
        </w:rPr>
      </w:pPr>
      <w:commentRangeStart w:id="127"/>
      <w:ins w:id="128" w:author="Miller, Harvey J." w:date="2019-06-25T13:42:00Z">
        <w:r>
          <w:rPr>
            <w:rFonts w:ascii="Times New Roman" w:hAnsi="Times New Roman" w:cs="Times New Roman"/>
            <w:sz w:val="24"/>
            <w:szCs w:val="24"/>
          </w:rPr>
          <w:tab/>
        </w:r>
      </w:ins>
    </w:p>
    <w:p w14:paraId="61E82AAE" w14:textId="77777777" w:rsidR="00C95C71" w:rsidRDefault="00C95C71">
      <w:pPr>
        <w:jc w:val="both"/>
        <w:rPr>
          <w:rFonts w:ascii="Times New Roman" w:hAnsi="Times New Roman" w:cs="Times New Roman"/>
          <w:sz w:val="24"/>
          <w:szCs w:val="24"/>
        </w:rPr>
        <w:pPrChange w:id="129" w:author="Miller, Harvey J." w:date="2019-06-25T13:42:00Z">
          <w:pPr/>
        </w:pPrChange>
      </w:pPr>
      <w:r>
        <w:rPr>
          <w:rFonts w:ascii="Times New Roman" w:hAnsi="Times New Roman" w:cs="Times New Roman"/>
          <w:sz w:val="24"/>
          <w:szCs w:val="24"/>
        </w:rPr>
        <w:t xml:space="preserve">Although the overall </w:t>
      </w:r>
      <w:r w:rsidR="004836F7">
        <w:rPr>
          <w:rFonts w:ascii="Times New Roman" w:hAnsi="Times New Roman" w:cs="Times New Roman"/>
          <w:sz w:val="24"/>
          <w:szCs w:val="24"/>
        </w:rPr>
        <w:t xml:space="preserve">impact of RTI on waiting time is well explored, </w:t>
      </w:r>
      <w:r w:rsidR="00FA2798">
        <w:rPr>
          <w:rFonts w:ascii="Times New Roman" w:hAnsi="Times New Roman" w:cs="Times New Roman"/>
          <w:sz w:val="24"/>
          <w:szCs w:val="24"/>
        </w:rPr>
        <w:t xml:space="preserve">few studies investigated </w:t>
      </w:r>
      <w:r w:rsidR="004836F7">
        <w:rPr>
          <w:rFonts w:ascii="Times New Roman" w:hAnsi="Times New Roman" w:cs="Times New Roman"/>
          <w:sz w:val="24"/>
          <w:szCs w:val="24"/>
        </w:rPr>
        <w:t xml:space="preserve">the variance </w:t>
      </w:r>
      <w:r w:rsidR="004836F7">
        <w:rPr>
          <w:rFonts w:ascii="Times New Roman" w:hAnsi="Times New Roman" w:cs="Times New Roman"/>
          <w:sz w:val="24"/>
          <w:szCs w:val="24"/>
        </w:rPr>
        <w:fldChar w:fldCharType="begin" w:fldLock="1"/>
      </w:r>
      <w:r w:rsidR="00774834">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836F7">
        <w:rPr>
          <w:rFonts w:ascii="Times New Roman" w:hAnsi="Times New Roman" w:cs="Times New Roman"/>
          <w:sz w:val="24"/>
          <w:szCs w:val="24"/>
        </w:rPr>
        <w:fldChar w:fldCharType="separate"/>
      </w:r>
      <w:r w:rsidR="004836F7" w:rsidRPr="004836F7">
        <w:rPr>
          <w:rFonts w:ascii="Times New Roman" w:hAnsi="Times New Roman" w:cs="Times New Roman"/>
          <w:noProof/>
          <w:sz w:val="24"/>
          <w:szCs w:val="24"/>
        </w:rPr>
        <w:t>(Brakewood &amp; Watkins, 2018)</w:t>
      </w:r>
      <w:r w:rsidR="004836F7">
        <w:rPr>
          <w:rFonts w:ascii="Times New Roman" w:hAnsi="Times New Roman" w:cs="Times New Roman"/>
          <w:sz w:val="24"/>
          <w:szCs w:val="24"/>
        </w:rPr>
        <w:fldChar w:fldCharType="end"/>
      </w:r>
      <w:r w:rsidR="00080390">
        <w:rPr>
          <w:rFonts w:ascii="Times New Roman" w:hAnsi="Times New Roman" w:cs="Times New Roman"/>
          <w:sz w:val="24"/>
          <w:szCs w:val="24"/>
        </w:rPr>
        <w:t>, including spatial and temporal patterns.</w:t>
      </w:r>
      <w:r w:rsidR="00B82CA2">
        <w:rPr>
          <w:rFonts w:ascii="Times New Roman" w:hAnsi="Times New Roman" w:cs="Times New Roman"/>
          <w:sz w:val="24"/>
          <w:szCs w:val="24"/>
        </w:rPr>
        <w:t xml:space="preserve"> </w:t>
      </w:r>
      <w:r w:rsidR="00080390">
        <w:rPr>
          <w:rFonts w:ascii="Times New Roman" w:hAnsi="Times New Roman" w:cs="Times New Roman"/>
          <w:sz w:val="24"/>
          <w:szCs w:val="24"/>
        </w:rPr>
        <w:t>Meanwhile, ironically, there are no studies using actual real-time transit data source</w:t>
      </w:r>
      <w:r w:rsidR="00900C3A">
        <w:rPr>
          <w:rFonts w:ascii="Times New Roman" w:hAnsi="Times New Roman" w:cs="Times New Roman"/>
          <w:sz w:val="24"/>
          <w:szCs w:val="24"/>
        </w:rPr>
        <w:t xml:space="preserve"> due</w:t>
      </w:r>
      <w:r w:rsidR="004F5D28">
        <w:rPr>
          <w:rFonts w:ascii="Times New Roman" w:hAnsi="Times New Roman" w:cs="Times New Roman"/>
          <w:sz w:val="24"/>
          <w:szCs w:val="24"/>
        </w:rPr>
        <w:t xml:space="preserve"> to</w:t>
      </w:r>
      <w:r w:rsidR="00900C3A">
        <w:rPr>
          <w:rFonts w:ascii="Times New Roman" w:hAnsi="Times New Roman" w:cs="Times New Roman"/>
          <w:sz w:val="24"/>
          <w:szCs w:val="24"/>
        </w:rPr>
        <w:t xml:space="preserve"> the lack of these data</w:t>
      </w:r>
      <w:r w:rsidR="00FB61AB">
        <w:rPr>
          <w:rFonts w:ascii="Times New Roman" w:hAnsi="Times New Roman" w:cs="Times New Roman"/>
          <w:sz w:val="24"/>
          <w:szCs w:val="24"/>
        </w:rPr>
        <w:t xml:space="preserve"> and corresponding theo</w:t>
      </w:r>
      <w:r w:rsidR="004B7692">
        <w:rPr>
          <w:rFonts w:ascii="Times New Roman" w:hAnsi="Times New Roman" w:cs="Times New Roman"/>
          <w:sz w:val="24"/>
          <w:szCs w:val="24"/>
        </w:rPr>
        <w:t>ry support</w:t>
      </w:r>
      <w:r w:rsidR="009E3262">
        <w:rPr>
          <w:rFonts w:ascii="Times New Roman" w:hAnsi="Times New Roman" w:cs="Times New Roman"/>
          <w:sz w:val="24"/>
          <w:szCs w:val="24"/>
        </w:rPr>
        <w:t>s</w:t>
      </w:r>
      <w:r w:rsidR="005406CF">
        <w:rPr>
          <w:rFonts w:ascii="Times New Roman" w:hAnsi="Times New Roman" w:cs="Times New Roman"/>
          <w:sz w:val="24"/>
          <w:szCs w:val="24"/>
        </w:rPr>
        <w:t>.</w:t>
      </w:r>
      <w:r w:rsidR="00D9278C">
        <w:rPr>
          <w:rFonts w:ascii="Times New Roman" w:hAnsi="Times New Roman" w:cs="Times New Roman"/>
          <w:sz w:val="24"/>
          <w:szCs w:val="24"/>
        </w:rPr>
        <w:t xml:space="preserve"> </w:t>
      </w:r>
      <w:r w:rsidR="00C53892">
        <w:rPr>
          <w:rFonts w:ascii="Times New Roman" w:hAnsi="Times New Roman" w:cs="Times New Roman"/>
          <w:sz w:val="24"/>
          <w:szCs w:val="24"/>
        </w:rPr>
        <w:t>We would like to address th</w:t>
      </w:r>
      <w:r w:rsidR="00B45841">
        <w:rPr>
          <w:rFonts w:ascii="Times New Roman" w:hAnsi="Times New Roman" w:cs="Times New Roman"/>
          <w:sz w:val="24"/>
          <w:szCs w:val="24"/>
        </w:rPr>
        <w:t>ese gaps of</w:t>
      </w:r>
      <w:r w:rsidR="00C53892">
        <w:rPr>
          <w:rFonts w:ascii="Times New Roman" w:hAnsi="Times New Roman" w:cs="Times New Roman"/>
          <w:sz w:val="24"/>
          <w:szCs w:val="24"/>
        </w:rPr>
        <w:t xml:space="preserve"> waiting time problem in the real-time transit data context</w:t>
      </w:r>
      <w:r w:rsidR="0064210B">
        <w:rPr>
          <w:rFonts w:ascii="Times New Roman" w:hAnsi="Times New Roman" w:cs="Times New Roman"/>
          <w:sz w:val="24"/>
          <w:szCs w:val="24"/>
        </w:rPr>
        <w:t xml:space="preserve"> and implement </w:t>
      </w:r>
      <w:r w:rsidR="00681BA8">
        <w:rPr>
          <w:rFonts w:ascii="Times New Roman" w:hAnsi="Times New Roman" w:cs="Times New Roman"/>
          <w:sz w:val="24"/>
          <w:szCs w:val="24"/>
        </w:rPr>
        <w:t>it</w:t>
      </w:r>
      <w:r w:rsidR="0064210B">
        <w:rPr>
          <w:rFonts w:ascii="Times New Roman" w:hAnsi="Times New Roman" w:cs="Times New Roman"/>
          <w:sz w:val="24"/>
          <w:szCs w:val="24"/>
        </w:rPr>
        <w:t xml:space="preserve"> using actual real-time transit data</w:t>
      </w:r>
      <w:r w:rsidR="00C53892">
        <w:rPr>
          <w:rFonts w:ascii="Times New Roman" w:hAnsi="Times New Roman" w:cs="Times New Roman"/>
          <w:sz w:val="24"/>
          <w:szCs w:val="24"/>
        </w:rPr>
        <w:t>.</w:t>
      </w:r>
      <w:commentRangeEnd w:id="127"/>
      <w:r w:rsidR="00342EA9">
        <w:rPr>
          <w:rStyle w:val="CommentReference"/>
        </w:rPr>
        <w:commentReference w:id="127"/>
      </w:r>
    </w:p>
    <w:p w14:paraId="22BA4BD3" w14:textId="77777777" w:rsidR="00C95C71" w:rsidRPr="007B5D15" w:rsidRDefault="00C95C71" w:rsidP="007B5D15">
      <w:pPr>
        <w:rPr>
          <w:rFonts w:ascii="Times New Roman" w:hAnsi="Times New Roman" w:cs="Times New Roman"/>
          <w:sz w:val="24"/>
          <w:szCs w:val="24"/>
        </w:rPr>
      </w:pPr>
    </w:p>
    <w:p w14:paraId="5FFBA5BB" w14:textId="77777777" w:rsidR="009B5263" w:rsidRPr="00342EA9" w:rsidRDefault="009B5263" w:rsidP="009B5263">
      <w:pPr>
        <w:pStyle w:val="ListParagraph"/>
        <w:numPr>
          <w:ilvl w:val="0"/>
          <w:numId w:val="5"/>
        </w:numPr>
        <w:spacing w:line="256" w:lineRule="auto"/>
        <w:rPr>
          <w:rFonts w:ascii="Times New Roman" w:hAnsi="Times New Roman" w:cs="Times New Roman"/>
          <w:b/>
          <w:sz w:val="24"/>
          <w:szCs w:val="24"/>
          <w:u w:val="single"/>
          <w:rPrChange w:id="130" w:author="Miller, Harvey J." w:date="2019-06-25T13:43:00Z">
            <w:rPr>
              <w:rFonts w:ascii="Times New Roman" w:hAnsi="Times New Roman" w:cs="Times New Roman"/>
              <w:sz w:val="24"/>
              <w:szCs w:val="24"/>
            </w:rPr>
          </w:rPrChange>
        </w:rPr>
      </w:pPr>
      <w:r w:rsidRPr="00342EA9">
        <w:rPr>
          <w:rFonts w:ascii="Times New Roman" w:hAnsi="Times New Roman" w:cs="Times New Roman"/>
          <w:b/>
          <w:sz w:val="24"/>
          <w:szCs w:val="24"/>
          <w:u w:val="single"/>
          <w:rPrChange w:id="131" w:author="Miller, Harvey J." w:date="2019-06-25T13:43:00Z">
            <w:rPr>
              <w:rFonts w:ascii="Times New Roman" w:hAnsi="Times New Roman" w:cs="Times New Roman"/>
              <w:sz w:val="24"/>
              <w:szCs w:val="24"/>
            </w:rPr>
          </w:rPrChange>
        </w:rPr>
        <w:t>Methodology</w:t>
      </w:r>
    </w:p>
    <w:p w14:paraId="5411ED18" w14:textId="77777777" w:rsidR="00C13172" w:rsidRPr="00C13172" w:rsidRDefault="003D69A7">
      <w:pPr>
        <w:spacing w:line="256" w:lineRule="auto"/>
        <w:jc w:val="both"/>
        <w:rPr>
          <w:rFonts w:ascii="Times New Roman" w:hAnsi="Times New Roman" w:cs="Times New Roman"/>
          <w:sz w:val="24"/>
          <w:szCs w:val="24"/>
        </w:rPr>
        <w:pPrChange w:id="132" w:author="Miller, Harvey J." w:date="2019-06-25T13:43:00Z">
          <w:pPr>
            <w:spacing w:line="256" w:lineRule="auto"/>
          </w:pPr>
        </w:pPrChange>
      </w:pPr>
      <w:r>
        <w:rPr>
          <w:rFonts w:ascii="Times New Roman" w:hAnsi="Times New Roman" w:cs="Times New Roman"/>
          <w:sz w:val="24"/>
          <w:szCs w:val="24"/>
        </w:rPr>
        <w:t>In this section, we</w:t>
      </w:r>
      <w:r w:rsidR="00E55287">
        <w:rPr>
          <w:rFonts w:ascii="Times New Roman" w:hAnsi="Times New Roman" w:cs="Times New Roman"/>
          <w:sz w:val="24"/>
          <w:szCs w:val="24"/>
        </w:rPr>
        <w:t xml:space="preserve"> first introduce the data source and corresponding manipulation process</w:t>
      </w:r>
      <w:r w:rsidR="00565AEA">
        <w:rPr>
          <w:rFonts w:ascii="Times New Roman" w:hAnsi="Times New Roman" w:cs="Times New Roman"/>
          <w:sz w:val="24"/>
          <w:szCs w:val="24"/>
        </w:rPr>
        <w:t>es</w:t>
      </w:r>
      <w:r w:rsidR="00E55287">
        <w:rPr>
          <w:rFonts w:ascii="Times New Roman" w:hAnsi="Times New Roman" w:cs="Times New Roman"/>
          <w:sz w:val="24"/>
          <w:szCs w:val="24"/>
        </w:rPr>
        <w:t>.</w:t>
      </w:r>
      <w:r w:rsidR="00565AEA">
        <w:rPr>
          <w:rFonts w:ascii="Times New Roman" w:hAnsi="Times New Roman" w:cs="Times New Roman"/>
          <w:sz w:val="24"/>
          <w:szCs w:val="24"/>
        </w:rPr>
        <w:t xml:space="preserve"> Moreover, we theorize the synchronization process during the procedure of </w:t>
      </w:r>
      <w:r w:rsidR="005A7D71">
        <w:rPr>
          <w:rFonts w:ascii="Times New Roman" w:hAnsi="Times New Roman" w:cs="Times New Roman"/>
          <w:sz w:val="24"/>
          <w:szCs w:val="24"/>
        </w:rPr>
        <w:t>transit</w:t>
      </w:r>
      <w:r w:rsidR="00375242">
        <w:rPr>
          <w:rFonts w:ascii="Times New Roman" w:hAnsi="Times New Roman" w:cs="Times New Roman"/>
          <w:sz w:val="24"/>
          <w:szCs w:val="24"/>
        </w:rPr>
        <w:t xml:space="preserve"> and the concept of </w:t>
      </w:r>
      <w:r w:rsidR="00375242" w:rsidRPr="0054135E">
        <w:rPr>
          <w:rFonts w:ascii="Times New Roman" w:hAnsi="Times New Roman" w:cs="Times New Roman"/>
          <w:i/>
          <w:sz w:val="24"/>
          <w:szCs w:val="24"/>
        </w:rPr>
        <w:t>delay reclamation</w:t>
      </w:r>
      <w:r w:rsidR="005A7D71">
        <w:rPr>
          <w:rFonts w:ascii="Times New Roman" w:hAnsi="Times New Roman" w:cs="Times New Roman"/>
          <w:sz w:val="24"/>
          <w:szCs w:val="24"/>
        </w:rPr>
        <w:t>.</w:t>
      </w:r>
      <w:r w:rsidR="0054135E">
        <w:rPr>
          <w:rFonts w:ascii="Times New Roman" w:hAnsi="Times New Roman" w:cs="Times New Roman"/>
          <w:sz w:val="24"/>
          <w:szCs w:val="24"/>
        </w:rPr>
        <w:t xml:space="preserve"> Based on the synchronization theory, we propose and model several trip planning strategies</w:t>
      </w:r>
      <w:r w:rsidR="008248D4">
        <w:rPr>
          <w:rFonts w:ascii="Times New Roman" w:hAnsi="Times New Roman" w:cs="Times New Roman"/>
          <w:sz w:val="24"/>
          <w:szCs w:val="24"/>
        </w:rPr>
        <w:t xml:space="preserve"> (TPSs)</w:t>
      </w:r>
      <w:r w:rsidR="0054135E">
        <w:rPr>
          <w:rFonts w:ascii="Times New Roman" w:hAnsi="Times New Roman" w:cs="Times New Roman"/>
          <w:sz w:val="24"/>
          <w:szCs w:val="24"/>
        </w:rPr>
        <w:t xml:space="preserve"> during </w:t>
      </w:r>
      <w:r w:rsidR="004E006E">
        <w:rPr>
          <w:rFonts w:ascii="Times New Roman" w:hAnsi="Times New Roman" w:cs="Times New Roman"/>
          <w:sz w:val="24"/>
          <w:szCs w:val="24"/>
        </w:rPr>
        <w:t>the process of decision making</w:t>
      </w:r>
      <w:r w:rsidR="00EB50EE">
        <w:rPr>
          <w:rFonts w:ascii="Times New Roman" w:hAnsi="Times New Roman" w:cs="Times New Roman"/>
          <w:sz w:val="24"/>
          <w:szCs w:val="24"/>
        </w:rPr>
        <w:t xml:space="preserve"> and optimize the RTA user’s strategy based on deterministic real-time data</w:t>
      </w:r>
      <w:r w:rsidR="004E006E">
        <w:rPr>
          <w:rFonts w:ascii="Times New Roman" w:hAnsi="Times New Roman" w:cs="Times New Roman"/>
          <w:sz w:val="24"/>
          <w:szCs w:val="24"/>
        </w:rPr>
        <w:t>.</w:t>
      </w:r>
      <w:r w:rsidR="00B13FCB">
        <w:rPr>
          <w:rFonts w:ascii="Times New Roman" w:hAnsi="Times New Roman" w:cs="Times New Roman"/>
          <w:sz w:val="24"/>
          <w:szCs w:val="24"/>
        </w:rPr>
        <w:t xml:space="preserve"> We also calculate the waiting time difference between 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 xml:space="preserve">deterministic process </w:t>
      </w:r>
      <w:r w:rsidR="00B13FCB">
        <w:rPr>
          <w:rFonts w:ascii="Times New Roman" w:hAnsi="Times New Roman" w:cs="Times New Roman"/>
          <w:sz w:val="24"/>
          <w:szCs w:val="24"/>
        </w:rPr>
        <w:t>and non-RTA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probabilistic process</w:t>
      </w:r>
      <w:r w:rsidR="00B13FCB">
        <w:rPr>
          <w:rFonts w:ascii="Times New Roman" w:hAnsi="Times New Roman" w:cs="Times New Roman"/>
          <w:sz w:val="24"/>
          <w:szCs w:val="24"/>
        </w:rPr>
        <w:t>.</w:t>
      </w:r>
    </w:p>
    <w:p w14:paraId="4EC19CB7" w14:textId="77777777" w:rsidR="009B5263" w:rsidRPr="00342EA9" w:rsidRDefault="009B5263" w:rsidP="009B5263">
      <w:pPr>
        <w:pStyle w:val="ListParagraph"/>
        <w:numPr>
          <w:ilvl w:val="1"/>
          <w:numId w:val="7"/>
        </w:numPr>
        <w:spacing w:line="256" w:lineRule="auto"/>
        <w:rPr>
          <w:rFonts w:ascii="Times New Roman" w:hAnsi="Times New Roman" w:cs="Times New Roman"/>
          <w:b/>
          <w:sz w:val="24"/>
          <w:szCs w:val="24"/>
          <w:rPrChange w:id="133" w:author="Miller, Harvey J." w:date="2019-06-25T13:43:00Z">
            <w:rPr>
              <w:rFonts w:ascii="Times New Roman" w:hAnsi="Times New Roman" w:cs="Times New Roman"/>
              <w:sz w:val="24"/>
              <w:szCs w:val="24"/>
            </w:rPr>
          </w:rPrChange>
        </w:rPr>
      </w:pPr>
      <w:r w:rsidRPr="00342EA9">
        <w:rPr>
          <w:rFonts w:ascii="Times New Roman" w:hAnsi="Times New Roman" w:cs="Times New Roman"/>
          <w:b/>
          <w:sz w:val="24"/>
          <w:szCs w:val="24"/>
          <w:rPrChange w:id="134" w:author="Miller, Harvey J." w:date="2019-06-25T13:43:00Z">
            <w:rPr>
              <w:rFonts w:ascii="Times New Roman" w:hAnsi="Times New Roman" w:cs="Times New Roman"/>
              <w:sz w:val="24"/>
              <w:szCs w:val="24"/>
            </w:rPr>
          </w:rPrChange>
        </w:rPr>
        <w:t>Data</w:t>
      </w:r>
      <w:del w:id="135" w:author="Miller, Harvey J." w:date="2019-06-25T13:43:00Z">
        <w:r w:rsidRPr="00342EA9" w:rsidDel="00342EA9">
          <w:rPr>
            <w:rFonts w:ascii="Times New Roman" w:hAnsi="Times New Roman" w:cs="Times New Roman"/>
            <w:b/>
            <w:sz w:val="24"/>
            <w:szCs w:val="24"/>
            <w:rPrChange w:id="136" w:author="Miller, Harvey J." w:date="2019-06-25T13:43:00Z">
              <w:rPr>
                <w:rFonts w:ascii="Times New Roman" w:hAnsi="Times New Roman" w:cs="Times New Roman"/>
                <w:sz w:val="24"/>
                <w:szCs w:val="24"/>
              </w:rPr>
            </w:rPrChange>
          </w:rPr>
          <w:delText xml:space="preserve"> source</w:delText>
        </w:r>
      </w:del>
    </w:p>
    <w:p w14:paraId="74A60101" w14:textId="77777777" w:rsidR="009B5263" w:rsidRDefault="009B5263">
      <w:pPr>
        <w:jc w:val="both"/>
        <w:rPr>
          <w:rFonts w:ascii="Times New Roman" w:hAnsi="Times New Roman" w:cs="Times New Roman"/>
          <w:sz w:val="24"/>
          <w:szCs w:val="24"/>
        </w:rPr>
        <w:pPrChange w:id="137" w:author="Miller, Harvey J." w:date="2019-06-25T13:43:00Z">
          <w:pPr/>
        </w:pPrChange>
      </w:pPr>
      <w:r>
        <w:rPr>
          <w:rFonts w:ascii="Times New Roman" w:hAnsi="Times New Roman" w:cs="Times New Roman"/>
          <w:sz w:val="24"/>
          <w:szCs w:val="24"/>
        </w:rPr>
        <w:t xml:space="preserve">Introduced by Google </w:t>
      </w:r>
      <w:del w:id="138" w:author="Miller, Harvey J." w:date="2019-06-25T13:43:00Z">
        <w:r w:rsidDel="00342EA9">
          <w:rPr>
            <w:rFonts w:ascii="Times New Roman" w:hAnsi="Times New Roman" w:cs="Times New Roman"/>
            <w:sz w:val="24"/>
            <w:szCs w:val="24"/>
          </w:rPr>
          <w:delText xml:space="preserve">first </w:delText>
        </w:r>
      </w:del>
      <w:r>
        <w:rPr>
          <w:rFonts w:ascii="Times New Roman" w:hAnsi="Times New Roman" w:cs="Times New Roman"/>
          <w:sz w:val="24"/>
          <w:szCs w:val="24"/>
        </w:rPr>
        <w:t xml:space="preserve">in 2006, </w:t>
      </w:r>
      <w:ins w:id="139" w:author="Miller, Harvey J." w:date="2019-06-25T13:43:00Z">
        <w:r w:rsidR="00342EA9">
          <w:rPr>
            <w:rFonts w:ascii="Times New Roman" w:hAnsi="Times New Roman" w:cs="Times New Roman"/>
            <w:sz w:val="24"/>
            <w:szCs w:val="24"/>
          </w:rPr>
          <w:t>the General Transit Feed Specification (</w:t>
        </w:r>
      </w:ins>
      <w:r>
        <w:rPr>
          <w:rFonts w:ascii="Times New Roman" w:hAnsi="Times New Roman" w:cs="Times New Roman"/>
          <w:sz w:val="24"/>
          <w:szCs w:val="24"/>
        </w:rPr>
        <w:t>GTF</w:t>
      </w:r>
      <w:ins w:id="140" w:author="Miller, Harvey J." w:date="2019-06-25T13:43:00Z">
        <w:r w:rsidR="00342EA9">
          <w:rPr>
            <w:rFonts w:ascii="Times New Roman" w:hAnsi="Times New Roman" w:cs="Times New Roman"/>
            <w:sz w:val="24"/>
            <w:szCs w:val="24"/>
          </w:rPr>
          <w:t>S)</w:t>
        </w:r>
      </w:ins>
      <w:del w:id="141" w:author="Miller, Harvey J." w:date="2019-06-25T13:43:00Z">
        <w:r w:rsidDel="00342EA9">
          <w:rPr>
            <w:rFonts w:ascii="Times New Roman" w:hAnsi="Times New Roman" w:cs="Times New Roman"/>
            <w:sz w:val="24"/>
            <w:szCs w:val="24"/>
          </w:rPr>
          <w:delText>S</w:delText>
        </w:r>
      </w:del>
      <w:r>
        <w:rPr>
          <w:rFonts w:ascii="Times New Roman" w:hAnsi="Times New Roman" w:cs="Times New Roman"/>
          <w:sz w:val="24"/>
          <w:szCs w:val="24"/>
        </w:rPr>
        <w:t xml:space="preserve"> </w:t>
      </w:r>
      <w:ins w:id="142" w:author="Miller, Harvey J." w:date="2019-06-25T13:44:00Z">
        <w:r w:rsidR="00342EA9">
          <w:rPr>
            <w:rFonts w:ascii="Times New Roman" w:hAnsi="Times New Roman" w:cs="Times New Roman"/>
            <w:sz w:val="24"/>
            <w:szCs w:val="24"/>
          </w:rPr>
          <w:t>consists of</w:t>
        </w:r>
      </w:ins>
      <w:del w:id="143" w:author="Miller, Harvey J." w:date="2019-06-25T13:44:00Z">
        <w:r w:rsidDel="00342EA9">
          <w:rPr>
            <w:rFonts w:ascii="Times New Roman" w:hAnsi="Times New Roman" w:cs="Times New Roman"/>
            <w:sz w:val="24"/>
            <w:szCs w:val="24"/>
          </w:rPr>
          <w:delText>is a collection of</w:delText>
        </w:r>
      </w:del>
      <w:r>
        <w:rPr>
          <w:rFonts w:ascii="Times New Roman" w:hAnsi="Times New Roman" w:cs="Times New Roman"/>
          <w:sz w:val="24"/>
          <w:szCs w:val="24"/>
        </w:rPr>
        <w:t xml:space="preserve"> two data </w:t>
      </w:r>
      <w:proofErr w:type="spellStart"/>
      <w:ins w:id="144" w:author="Miller, Harvey J." w:date="2019-06-25T13:44:00Z">
        <w:r w:rsidR="00342EA9">
          <w:rPr>
            <w:rFonts w:ascii="Times New Roman" w:hAnsi="Times New Roman" w:cs="Times New Roman"/>
            <w:sz w:val="24"/>
            <w:szCs w:val="24"/>
          </w:rPr>
          <w:t>stnadards</w:t>
        </w:r>
      </w:ins>
      <w:proofErr w:type="spellEnd"/>
      <w:del w:id="145" w:author="Miller, Harvey J." w:date="2019-06-25T13:44:00Z">
        <w:r w:rsidDel="00342EA9">
          <w:rPr>
            <w:rFonts w:ascii="Times New Roman" w:hAnsi="Times New Roman" w:cs="Times New Roman"/>
            <w:sz w:val="24"/>
            <w:szCs w:val="24"/>
          </w:rPr>
          <w:delText>types</w:delText>
        </w:r>
      </w:del>
      <w:r>
        <w:rPr>
          <w:rFonts w:ascii="Times New Roman" w:hAnsi="Times New Roman" w:cs="Times New Roman"/>
          <w:sz w:val="24"/>
          <w:szCs w:val="24"/>
        </w:rPr>
        <w:t>: GTFS static and GTFS real-time expansion. GTFS static indicates the schedule data of a PT system in several separate tables</w:t>
      </w:r>
      <w:r w:rsidR="001B6278">
        <w:rPr>
          <w:rFonts w:ascii="Times New Roman" w:hAnsi="Times New Roman" w:cs="Times New Roman"/>
          <w:sz w:val="24"/>
          <w:szCs w:val="24"/>
        </w:rPr>
        <w:t xml:space="preserve"> </w:t>
      </w:r>
      <w:r w:rsidR="001B6278">
        <w:rPr>
          <w:rFonts w:ascii="Times New Roman" w:hAnsi="Times New Roman" w:cs="Times New Roman"/>
          <w:sz w:val="24"/>
          <w:szCs w:val="24"/>
        </w:rPr>
        <w:fldChar w:fldCharType="begin" w:fldLock="1"/>
      </w:r>
      <w:r w:rsidR="006A1782">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1B6278">
        <w:rPr>
          <w:rFonts w:ascii="Times New Roman" w:hAnsi="Times New Roman" w:cs="Times New Roman"/>
          <w:sz w:val="24"/>
          <w:szCs w:val="24"/>
        </w:rPr>
        <w:fldChar w:fldCharType="separate"/>
      </w:r>
      <w:r w:rsidR="001B6278" w:rsidRPr="001B6278">
        <w:rPr>
          <w:rFonts w:ascii="Times New Roman" w:hAnsi="Times New Roman" w:cs="Times New Roman"/>
          <w:noProof/>
          <w:sz w:val="24"/>
          <w:szCs w:val="24"/>
        </w:rPr>
        <w:t>(Google Developers, 2016)</w:t>
      </w:r>
      <w:r w:rsidR="001B6278">
        <w:rPr>
          <w:rFonts w:ascii="Times New Roman" w:hAnsi="Times New Roman" w:cs="Times New Roman"/>
          <w:sz w:val="24"/>
          <w:szCs w:val="24"/>
        </w:rPr>
        <w:fldChar w:fldCharType="end"/>
      </w:r>
      <w:r>
        <w:rPr>
          <w:rFonts w:ascii="Times New Roman" w:hAnsi="Times New Roman" w:cs="Times New Roman"/>
          <w:sz w:val="24"/>
          <w:szCs w:val="24"/>
        </w:rPr>
        <w:t>. GTFS static is the</w:t>
      </w:r>
      <w:r w:rsidR="00E458B6">
        <w:rPr>
          <w:rFonts w:ascii="Times New Roman" w:hAnsi="Times New Roman" w:cs="Times New Roman"/>
          <w:sz w:val="24"/>
          <w:szCs w:val="24"/>
        </w:rPr>
        <w:t xml:space="preserve"> current</w:t>
      </w:r>
      <w:r>
        <w:rPr>
          <w:rFonts w:ascii="Times New Roman" w:hAnsi="Times New Roman" w:cs="Times New Roman"/>
          <w:sz w:val="24"/>
          <w:szCs w:val="24"/>
        </w:rPr>
        <w:t xml:space="preserve">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w:t>
      </w:r>
      <w:r w:rsidR="00716EB7">
        <w:rPr>
          <w:rFonts w:ascii="Times New Roman" w:hAnsi="Times New Roman" w:cs="Times New Roman"/>
          <w:sz w:val="24"/>
          <w:szCs w:val="24"/>
        </w:rPr>
        <w:t>PT</w:t>
      </w:r>
      <w:r>
        <w:rPr>
          <w:rFonts w:ascii="Times New Roman" w:hAnsi="Times New Roman" w:cs="Times New Roman"/>
          <w:sz w:val="24"/>
          <w:szCs w:val="24"/>
        </w:rPr>
        <w:t xml:space="preserve">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As a standard for open data, it is easy to share and access for </w:t>
      </w:r>
      <w:r w:rsidR="006F7F08">
        <w:rPr>
          <w:rFonts w:ascii="Times New Roman" w:hAnsi="Times New Roman" w:cs="Times New Roman"/>
          <w:sz w:val="24"/>
          <w:szCs w:val="24"/>
        </w:rPr>
        <w:t xml:space="preserve">the </w:t>
      </w:r>
      <w:r>
        <w:rPr>
          <w:rFonts w:ascii="Times New Roman" w:hAnsi="Times New Roman" w:cs="Times New Roman"/>
          <w:sz w:val="24"/>
          <w:szCs w:val="24"/>
        </w:rPr>
        <w:t>public, open-source programmer,</w:t>
      </w:r>
      <w:r w:rsidR="00A7218D">
        <w:rPr>
          <w:rFonts w:ascii="Times New Roman" w:hAnsi="Times New Roman" w:cs="Times New Roman"/>
          <w:sz w:val="24"/>
          <w:szCs w:val="24"/>
        </w:rPr>
        <w:t xml:space="preserve"> and</w:t>
      </w:r>
      <w:r>
        <w:rPr>
          <w:rFonts w:ascii="Times New Roman" w:hAnsi="Times New Roman" w:cs="Times New Roman"/>
          <w:sz w:val="24"/>
          <w:szCs w:val="24"/>
        </w:rPr>
        <w:t xml:space="preserve"> researchers. For this paper, we collected and organized all history schedule data in MongoDB </w:t>
      </w:r>
      <w:r w:rsidR="00F43BB4">
        <w:rPr>
          <w:rFonts w:ascii="Times New Roman" w:hAnsi="Times New Roman" w:cs="Times New Roman"/>
          <w:sz w:val="24"/>
          <w:szCs w:val="24"/>
        </w:rPr>
        <w:t>and Python environment</w:t>
      </w:r>
      <w:r>
        <w:rPr>
          <w:rFonts w:ascii="Times New Roman" w:hAnsi="Times New Roman" w:cs="Times New Roman"/>
          <w:sz w:val="24"/>
          <w:szCs w:val="24"/>
        </w:rPr>
        <w:t xml:space="preserve"> from Application Programming Interface (API) </w:t>
      </w:r>
      <w:r w:rsidR="00885EFD">
        <w:rPr>
          <w:rFonts w:ascii="Times New Roman" w:hAnsi="Times New Roman" w:cs="Times New Roman"/>
          <w:sz w:val="24"/>
          <w:szCs w:val="24"/>
        </w:rPr>
        <w:t>provided by</w:t>
      </w:r>
      <w:r>
        <w:rPr>
          <w:rFonts w:ascii="Times New Roman" w:hAnsi="Times New Roman" w:cs="Times New Roman"/>
          <w:sz w:val="24"/>
          <w:szCs w:val="24"/>
        </w:rPr>
        <w:t xml:space="preserve"> Central Ohio Transit Authority (COTA) bus system in Columbus, Ohio.</w:t>
      </w:r>
    </w:p>
    <w:p w14:paraId="1F816C1E" w14:textId="77777777" w:rsidR="009B5263" w:rsidRDefault="009B5263">
      <w:pPr>
        <w:ind w:firstLine="720"/>
        <w:jc w:val="both"/>
        <w:rPr>
          <w:ins w:id="146" w:author="Miller, Harvey J." w:date="2019-06-25T13:43:00Z"/>
          <w:rFonts w:ascii="Times New Roman" w:hAnsi="Times New Roman" w:cs="Times New Roman"/>
          <w:sz w:val="24"/>
          <w:szCs w:val="24"/>
        </w:rPr>
        <w:pPrChange w:id="147" w:author="Miller, Harvey J." w:date="2019-06-25T13:43:00Z">
          <w:pPr>
            <w:ind w:firstLine="720"/>
          </w:pPr>
        </w:pPrChange>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14:paraId="431D6BFA" w14:textId="77777777" w:rsidR="00342EA9" w:rsidRDefault="00342EA9">
      <w:pPr>
        <w:ind w:firstLine="720"/>
        <w:jc w:val="both"/>
        <w:rPr>
          <w:rFonts w:ascii="Times New Roman" w:hAnsi="Times New Roman" w:cs="Times New Roman"/>
          <w:sz w:val="24"/>
          <w:szCs w:val="24"/>
        </w:rPr>
        <w:pPrChange w:id="148" w:author="Miller, Harvey J." w:date="2019-06-25T13:43:00Z">
          <w:pPr>
            <w:ind w:firstLine="720"/>
          </w:pPr>
        </w:pPrChange>
      </w:pPr>
    </w:p>
    <w:p w14:paraId="5AC42EAF" w14:textId="77777777" w:rsidR="009B5263" w:rsidRPr="008013CC" w:rsidRDefault="009B5263" w:rsidP="009B5263">
      <w:pPr>
        <w:pStyle w:val="ListParagraph"/>
        <w:numPr>
          <w:ilvl w:val="1"/>
          <w:numId w:val="7"/>
        </w:numPr>
        <w:spacing w:line="256" w:lineRule="auto"/>
        <w:rPr>
          <w:rFonts w:ascii="Times New Roman" w:hAnsi="Times New Roman" w:cs="Times New Roman"/>
          <w:b/>
          <w:sz w:val="24"/>
          <w:szCs w:val="24"/>
          <w:rPrChange w:id="149" w:author="Miller, Harvey J." w:date="2019-06-25T13:44:00Z">
            <w:rPr>
              <w:rFonts w:ascii="Times New Roman" w:hAnsi="Times New Roman" w:cs="Times New Roman"/>
              <w:sz w:val="24"/>
              <w:szCs w:val="24"/>
            </w:rPr>
          </w:rPrChange>
        </w:rPr>
      </w:pPr>
      <w:r w:rsidRPr="008013CC">
        <w:rPr>
          <w:rFonts w:ascii="Times New Roman" w:hAnsi="Times New Roman" w:cs="Times New Roman"/>
          <w:b/>
          <w:sz w:val="24"/>
          <w:szCs w:val="24"/>
          <w:rPrChange w:id="150" w:author="Miller, Harvey J." w:date="2019-06-25T13:44:00Z">
            <w:rPr>
              <w:rFonts w:ascii="Times New Roman" w:hAnsi="Times New Roman" w:cs="Times New Roman"/>
              <w:sz w:val="24"/>
              <w:szCs w:val="24"/>
            </w:rPr>
          </w:rPrChange>
        </w:rPr>
        <w:t>Synchronization</w:t>
      </w:r>
    </w:p>
    <w:p w14:paraId="333FD9C0" w14:textId="77777777" w:rsidR="009B5263" w:rsidRDefault="007332EA">
      <w:pPr>
        <w:jc w:val="both"/>
        <w:rPr>
          <w:rFonts w:ascii="Times New Roman" w:hAnsi="Times New Roman" w:cs="Times New Roman"/>
          <w:sz w:val="24"/>
          <w:szCs w:val="24"/>
        </w:rPr>
        <w:pPrChange w:id="151" w:author="Miller, Harvey J." w:date="2019-06-25T13:44:00Z">
          <w:pPr/>
        </w:pPrChange>
      </w:pPr>
      <w:r w:rsidRPr="00E86BF0">
        <w:rPr>
          <w:rStyle w:val="TimesNewRomanChar"/>
        </w:rPr>
        <w:t>Taking a bus</w:t>
      </w:r>
      <w:r w:rsidR="009B5263">
        <w:rPr>
          <w:rFonts w:ascii="Times New Roman" w:hAnsi="Times New Roman" w:cs="Times New Roman"/>
          <w:sz w:val="24"/>
          <w:szCs w:val="24"/>
        </w:rPr>
        <w:t xml:space="preserve"> could be conceptualized as</w:t>
      </w:r>
      <w:r w:rsidR="005D3BD8">
        <w:rPr>
          <w:rFonts w:ascii="Times New Roman" w:hAnsi="Times New Roman" w:cs="Times New Roman"/>
          <w:sz w:val="24"/>
          <w:szCs w:val="24"/>
        </w:rPr>
        <w:t xml:space="preserve"> a</w:t>
      </w:r>
      <w:r w:rsidR="009B5263">
        <w:rPr>
          <w:rFonts w:ascii="Times New Roman" w:hAnsi="Times New Roman" w:cs="Times New Roman"/>
          <w:sz w:val="24"/>
          <w:szCs w:val="24"/>
        </w:rPr>
        <w:t xml:space="preserve"> synchronization</w:t>
      </w:r>
      <w:r w:rsidR="005D3BD8">
        <w:rPr>
          <w:rFonts w:ascii="Times New Roman" w:hAnsi="Times New Roman" w:cs="Times New Roman"/>
          <w:sz w:val="24"/>
          <w:szCs w:val="24"/>
        </w:rPr>
        <w:t xml:space="preserve"> process</w:t>
      </w:r>
      <w:r w:rsidR="009B5263">
        <w:rPr>
          <w:rFonts w:ascii="Times New Roman" w:hAnsi="Times New Roman" w:cs="Times New Roman"/>
          <w:sz w:val="24"/>
          <w:szCs w:val="24"/>
        </w:rPr>
        <w:t xml:space="preserve"> between the walking trip to the target stop and the target bus’s </w:t>
      </w:r>
      <w:r w:rsidR="009B5263">
        <w:rPr>
          <w:rFonts w:ascii="Times New Roman" w:hAnsi="Times New Roman" w:cs="Times New Roman"/>
          <w:i/>
          <w:sz w:val="24"/>
          <w:szCs w:val="24"/>
        </w:rPr>
        <w:t>trip sequence array</w:t>
      </w:r>
      <w:r w:rsidR="009B5263">
        <w:rPr>
          <w:rFonts w:ascii="Times New Roman" w:hAnsi="Times New Roman" w:cs="Times New Roman"/>
          <w:sz w:val="24"/>
          <w:szCs w:val="24"/>
        </w:rPr>
        <w:t>. Trip sequence array is defined as the collection of trips running on the same route as the target bus in the direction of target bus.</w:t>
      </w:r>
    </w:p>
    <w:p w14:paraId="33915CFD" w14:textId="77777777" w:rsidR="009B5263" w:rsidRDefault="009B5263">
      <w:pPr>
        <w:ind w:firstLine="720"/>
        <w:jc w:val="both"/>
        <w:rPr>
          <w:rFonts w:ascii="Times New Roman" w:hAnsi="Times New Roman" w:cs="Times New Roman"/>
          <w:sz w:val="24"/>
          <w:szCs w:val="24"/>
        </w:rPr>
        <w:pPrChange w:id="152" w:author="Miller, Harvey J." w:date="2019-06-25T13:44:00Z">
          <w:pPr>
            <w:ind w:firstLine="720"/>
          </w:pPr>
        </w:pPrChange>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w:t>
      </w:r>
      <w:r w:rsidR="00514F51">
        <w:rPr>
          <w:rFonts w:ascii="Times New Roman" w:hAnsi="Times New Roman" w:cs="Times New Roman"/>
          <w:sz w:val="24"/>
          <w:szCs w:val="24"/>
        </w:rPr>
        <w:t xml:space="preserve">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514F51">
        <w:rPr>
          <w:rFonts w:ascii="Times New Roman" w:hAnsi="Times New Roman" w:cs="Times New Roman"/>
          <w:sz w:val="24"/>
          <w:szCs w:val="24"/>
        </w:rPr>
        <w:t xml:space="preserve"> DD is an integer indicator that represent how many buses the user loses</w:t>
      </w:r>
      <w:r w:rsidR="00DF39FF">
        <w:rPr>
          <w:rFonts w:ascii="Times New Roman" w:hAnsi="Times New Roman" w:cs="Times New Roman"/>
          <w:sz w:val="24"/>
          <w:szCs w:val="24"/>
        </w:rPr>
        <w:t xml:space="preserve"> in the trip sequence array</w:t>
      </w:r>
      <w:r w:rsidR="00514F51">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
        <w:gridCol w:w="8269"/>
        <w:gridCol w:w="519"/>
      </w:tblGrid>
      <w:tr w:rsidR="009B5263" w14:paraId="6C745523" w14:textId="77777777" w:rsidTr="00E86BF0">
        <w:trPr>
          <w:trHeight w:val="817"/>
          <w:jc w:val="center"/>
        </w:trPr>
        <w:tc>
          <w:tcPr>
            <w:tcW w:w="258" w:type="pct"/>
          </w:tcPr>
          <w:p w14:paraId="6AA91F43" w14:textId="77777777" w:rsidR="009B5263" w:rsidRDefault="009B5263">
            <w:pPr>
              <w:ind w:firstLine="720"/>
              <w:rPr>
                <w:rFonts w:ascii="Times New Roman" w:hAnsi="Times New Roman" w:cs="Times New Roman"/>
                <w:sz w:val="24"/>
                <w:szCs w:val="24"/>
              </w:rPr>
            </w:pPr>
          </w:p>
        </w:tc>
        <w:tc>
          <w:tcPr>
            <w:tcW w:w="4462" w:type="pct"/>
            <w:hideMark/>
          </w:tcPr>
          <w:p w14:paraId="752146DF" w14:textId="77777777" w:rsidR="009B5263" w:rsidRPr="00D16BE4" w:rsidRDefault="00B835F9" w:rsidP="00D16BE4">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w:proofErr w:type="spellStart"/>
                                <m:r>
                                  <m:rPr>
                                    <m:nor/>
                                  </m:rPr>
                                  <w:rPr>
                                    <w:rFonts w:ascii="Times New Roman" w:hAnsi="Times New Roman" w:cs="Times New Roman"/>
                                    <w:sz w:val="24"/>
                                    <w:szCs w:val="24"/>
                                  </w:rPr>
                                  <m:t>th</m:t>
                                </m:r>
                                <w:proofErr w:type="spellEnd"/>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w:proofErr w:type="spellStart"/>
                                <m:r>
                                  <m:rPr>
                                    <m:nor/>
                                  </m:rPr>
                                  <w:rPr>
                                    <w:rFonts w:ascii="Times New Roman" w:hAnsi="Times New Roman" w:cs="Times New Roman"/>
                                    <w:sz w:val="24"/>
                                    <w:szCs w:val="24"/>
                                  </w:rPr>
                                  <m:t>th</m:t>
                                </m:r>
                                <w:proofErr w:type="spellEnd"/>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18A8CAAE" w14:textId="77777777" w:rsidR="00FD223B" w:rsidRPr="00FD223B" w:rsidRDefault="00FD223B" w:rsidP="00FD223B">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53" w:name="_Ref8213065"/>
            <w:r w:rsidR="008E26AA">
              <w:rPr>
                <w:rFonts w:ascii="Times New Roman" w:hAnsi="Times New Roman" w:cs="Times New Roman"/>
                <w:noProof/>
                <w:sz w:val="24"/>
                <w:szCs w:val="24"/>
              </w:rPr>
              <w:t>1</w:t>
            </w:r>
            <w:bookmarkEnd w:id="153"/>
            <w:r w:rsidRPr="00FD223B">
              <w:rPr>
                <w:rFonts w:ascii="Times New Roman" w:hAnsi="Times New Roman" w:cs="Times New Roman"/>
                <w:sz w:val="24"/>
                <w:szCs w:val="24"/>
              </w:rPr>
              <w:fldChar w:fldCharType="end"/>
            </w:r>
            <w:r w:rsidR="00AB493B">
              <w:rPr>
                <w:rFonts w:ascii="Times New Roman" w:hAnsi="Times New Roman" w:cs="Times New Roman"/>
                <w:sz w:val="24"/>
                <w:szCs w:val="24"/>
              </w:rPr>
              <w:t>)</w:t>
            </w:r>
          </w:p>
          <w:p w14:paraId="1E743DD2" w14:textId="77777777" w:rsidR="009B5263" w:rsidRDefault="009B5263">
            <w:pPr>
              <w:ind w:firstLine="720"/>
              <w:rPr>
                <w:rFonts w:ascii="Times New Roman" w:hAnsi="Times New Roman" w:cs="Times New Roman"/>
                <w:sz w:val="24"/>
                <w:szCs w:val="24"/>
              </w:rPr>
            </w:pPr>
          </w:p>
        </w:tc>
      </w:tr>
    </w:tbl>
    <w:p w14:paraId="45F3143A" w14:textId="77777777" w:rsidR="008013CC" w:rsidRDefault="008013CC">
      <w:pPr>
        <w:rPr>
          <w:ins w:id="154" w:author="Miller, Harvey J." w:date="2019-06-25T13:44:00Z"/>
          <w:rFonts w:ascii="Times New Roman" w:hAnsi="Times New Roman" w:cs="Times New Roman"/>
          <w:sz w:val="24"/>
          <w:szCs w:val="24"/>
        </w:rPr>
        <w:pPrChange w:id="155" w:author="Miller, Harvey J." w:date="2019-06-25T13:44:00Z">
          <w:pPr>
            <w:ind w:firstLine="720"/>
          </w:pPr>
        </w:pPrChange>
      </w:pPr>
    </w:p>
    <w:p w14:paraId="195BE04C" w14:textId="77777777" w:rsidR="009B5263" w:rsidRDefault="009B5263">
      <w:pPr>
        <w:jc w:val="both"/>
        <w:rPr>
          <w:rFonts w:ascii="Times New Roman" w:hAnsi="Times New Roman" w:cs="Times New Roman"/>
          <w:sz w:val="24"/>
          <w:szCs w:val="24"/>
        </w:rPr>
        <w:pPrChange w:id="156" w:author="Miller, Harvey J." w:date="2019-06-25T13:45:00Z">
          <w:pPr>
            <w:ind w:firstLine="720"/>
          </w:pPr>
        </w:pPrChange>
      </w:pPr>
      <w:r>
        <w:rPr>
          <w:rFonts w:ascii="Times New Roman" w:hAnsi="Times New Roman" w:cs="Times New Roman"/>
          <w:sz w:val="24"/>
          <w:szCs w:val="24"/>
        </w:rPr>
        <w:t>If the user arrives at the stop between bus DD = n – 1 and bus DD = n, then the user will take bus DD = n.</w:t>
      </w:r>
    </w:p>
    <w:p w14:paraId="74B8744F" w14:textId="77777777" w:rsidR="002E6A40" w:rsidRDefault="009B5263">
      <w:pPr>
        <w:ind w:firstLine="720"/>
        <w:jc w:val="both"/>
        <w:rPr>
          <w:rFonts w:ascii="Times New Roman" w:hAnsi="Times New Roman" w:cs="Times New Roman"/>
          <w:sz w:val="24"/>
          <w:szCs w:val="24"/>
        </w:rPr>
        <w:pPrChange w:id="157" w:author="Miller, Harvey J." w:date="2019-06-25T13:45:00Z">
          <w:pPr>
            <w:ind w:firstLine="720"/>
          </w:pPr>
        </w:pPrChange>
      </w:pPr>
      <w:r>
        <w:rPr>
          <w:rFonts w:ascii="Times New Roman" w:hAnsi="Times New Roman" w:cs="Times New Roman"/>
          <w:sz w:val="24"/>
          <w:szCs w:val="24"/>
        </w:rPr>
        <w:t>The process of walking is linear: the user</w:t>
      </w:r>
      <w:r w:rsidR="001C1B67">
        <w:rPr>
          <w:rFonts w:ascii="Times New Roman" w:hAnsi="Times New Roman" w:cs="Times New Roman"/>
          <w:sz w:val="24"/>
          <w:szCs w:val="24"/>
        </w:rPr>
        <w:t>s</w:t>
      </w:r>
      <w:r>
        <w:rPr>
          <w:rFonts w:ascii="Times New Roman" w:hAnsi="Times New Roman" w:cs="Times New Roman"/>
          <w:sz w:val="24"/>
          <w:szCs w:val="24"/>
        </w:rPr>
        <w:t xml:space="preserve"> can</w:t>
      </w:r>
      <w:r w:rsidR="00AC2D12">
        <w:rPr>
          <w:rFonts w:ascii="Times New Roman" w:hAnsi="Times New Roman" w:cs="Times New Roman"/>
          <w:sz w:val="24"/>
          <w:szCs w:val="24"/>
        </w:rPr>
        <w:t xml:space="preserve"> strictly</w:t>
      </w:r>
      <w:r>
        <w:rPr>
          <w:rFonts w:ascii="Times New Roman" w:hAnsi="Times New Roman" w:cs="Times New Roman"/>
          <w:sz w:val="24"/>
          <w:szCs w:val="24"/>
        </w:rPr>
        <w:t xml:space="preserve"> control the walking time by selecting their home departure time (HDT</w:t>
      </w:r>
      <w:r w:rsidR="002E6A40">
        <w:rPr>
          <w:rFonts w:ascii="Times New Roman" w:hAnsi="Times New Roman" w:cs="Times New Roman"/>
          <w:sz w:val="24"/>
          <w:szCs w:val="24"/>
        </w:rPr>
        <w:t>)</w:t>
      </w:r>
      <w:r w:rsidR="00AD35C6">
        <w:rPr>
          <w:rFonts w:ascii="Times New Roman" w:hAnsi="Times New Roman" w:cs="Times New Roman"/>
          <w:sz w:val="24"/>
          <w:szCs w:val="24"/>
        </w:rPr>
        <w:t xml:space="preserve">. </w:t>
      </w:r>
      <w:r w:rsidR="00F90B74">
        <w:rPr>
          <w:rFonts w:ascii="Times New Roman" w:hAnsi="Times New Roman" w:cs="Times New Roman"/>
          <w:sz w:val="24"/>
          <w:szCs w:val="24"/>
        </w:rPr>
        <w:t xml:space="preserve">For a user, </w:t>
      </w:r>
      <w:r w:rsidR="002E6A40">
        <w:rPr>
          <w:rFonts w:ascii="Times New Roman" w:hAnsi="Times New Roman" w:cs="Times New Roman"/>
          <w:sz w:val="24"/>
          <w:szCs w:val="24"/>
        </w:rPr>
        <w:t>the relation</w:t>
      </w:r>
      <w:r w:rsidR="00F90B74">
        <w:rPr>
          <w:rFonts w:ascii="Times New Roman" w:hAnsi="Times New Roman" w:cs="Times New Roman"/>
          <w:sz w:val="24"/>
          <w:szCs w:val="24"/>
        </w:rPr>
        <w:t>ship</w:t>
      </w:r>
      <w:r w:rsidR="002E6A40">
        <w:rPr>
          <w:rFonts w:ascii="Times New Roman" w:hAnsi="Times New Roman" w:cs="Times New Roman"/>
          <w:sz w:val="24"/>
          <w:szCs w:val="24"/>
        </w:rPr>
        <w:t xml:space="preserve"> between HDT and arrival time is </w:t>
      </w:r>
      <w:r w:rsidR="00700A1E">
        <w:rPr>
          <w:rFonts w:ascii="Times New Roman" w:hAnsi="Times New Roman" w:cs="Times New Roman"/>
          <w:sz w:val="24"/>
          <w:szCs w:val="24"/>
        </w:rPr>
        <w:t>li</w:t>
      </w:r>
      <w:r w:rsidR="00C71D1F">
        <w:rPr>
          <w:rFonts w:ascii="Times New Roman" w:hAnsi="Times New Roman" w:cs="Times New Roman"/>
          <w:sz w:val="24"/>
          <w:szCs w:val="24"/>
        </w:rPr>
        <w:t>near.</w:t>
      </w:r>
    </w:p>
    <w:p w14:paraId="6352FD72" w14:textId="77777777" w:rsidR="005D02F8" w:rsidRDefault="009B5263">
      <w:pPr>
        <w:ind w:firstLine="720"/>
        <w:jc w:val="both"/>
        <w:rPr>
          <w:rFonts w:ascii="Times New Roman" w:hAnsi="Times New Roman" w:cs="Times New Roman"/>
          <w:sz w:val="24"/>
          <w:szCs w:val="24"/>
        </w:rPr>
        <w:pPrChange w:id="158" w:author="Miller, Harvey J." w:date="2019-06-25T13:45:00Z">
          <w:pPr>
            <w:ind w:firstLine="720"/>
          </w:pPr>
        </w:pPrChange>
      </w:pPr>
      <w:r>
        <w:rPr>
          <w:rFonts w:ascii="Times New Roman" w:hAnsi="Times New Roman" w:cs="Times New Roman"/>
          <w:sz w:val="24"/>
          <w:szCs w:val="24"/>
        </w:rPr>
        <w:t>Nevertheless, the actual real-time performance of the bus is non</w:t>
      </w:r>
      <w:r w:rsidR="00320F2F">
        <w:rPr>
          <w:rFonts w:ascii="Times New Roman" w:hAnsi="Times New Roman" w:cs="Times New Roman"/>
          <w:sz w:val="24"/>
          <w:szCs w:val="24"/>
        </w:rPr>
        <w:t>-</w:t>
      </w:r>
      <w:r>
        <w:rPr>
          <w:rFonts w:ascii="Times New Roman" w:hAnsi="Times New Roman" w:cs="Times New Roman"/>
          <w:sz w:val="24"/>
          <w:szCs w:val="24"/>
        </w:rPr>
        <w:t>linear</w:t>
      </w:r>
      <w:r w:rsidR="00320F2F">
        <w:rPr>
          <w:rFonts w:ascii="Times New Roman" w:hAnsi="Times New Roman" w:cs="Times New Roman"/>
          <w:sz w:val="24"/>
          <w:szCs w:val="24"/>
        </w:rPr>
        <w:t xml:space="preserve">: </w:t>
      </w:r>
      <w:r w:rsidR="001C1B67">
        <w:rPr>
          <w:rFonts w:ascii="Times New Roman" w:hAnsi="Times New Roman" w:cs="Times New Roman"/>
          <w:sz w:val="24"/>
          <w:szCs w:val="24"/>
        </w:rPr>
        <w:t xml:space="preserve">first, </w:t>
      </w:r>
      <w:r w:rsidR="00320F2F">
        <w:rPr>
          <w:rFonts w:ascii="Times New Roman" w:hAnsi="Times New Roman" w:cs="Times New Roman"/>
          <w:sz w:val="24"/>
          <w:szCs w:val="24"/>
        </w:rPr>
        <w:t>the user</w:t>
      </w:r>
      <w:r w:rsidR="001C1B67">
        <w:rPr>
          <w:rFonts w:ascii="Times New Roman" w:hAnsi="Times New Roman" w:cs="Times New Roman"/>
          <w:sz w:val="24"/>
          <w:szCs w:val="24"/>
        </w:rPr>
        <w:t>s</w:t>
      </w:r>
      <w:r w:rsidR="00320F2F">
        <w:rPr>
          <w:rFonts w:ascii="Times New Roman" w:hAnsi="Times New Roman" w:cs="Times New Roman"/>
          <w:sz w:val="24"/>
          <w:szCs w:val="24"/>
        </w:rPr>
        <w:t xml:space="preserve"> cannot </w:t>
      </w:r>
      <w:r w:rsidR="00D70686">
        <w:rPr>
          <w:rFonts w:ascii="Times New Roman" w:hAnsi="Times New Roman" w:cs="Times New Roman"/>
          <w:sz w:val="24"/>
          <w:szCs w:val="24"/>
        </w:rPr>
        <w:t xml:space="preserve">directly </w:t>
      </w:r>
      <w:r w:rsidR="00320F2F">
        <w:rPr>
          <w:rFonts w:ascii="Times New Roman" w:hAnsi="Times New Roman" w:cs="Times New Roman" w:hint="eastAsia"/>
          <w:sz w:val="24"/>
          <w:szCs w:val="24"/>
        </w:rPr>
        <w:t>con</w:t>
      </w:r>
      <w:r w:rsidR="00320F2F">
        <w:rPr>
          <w:rFonts w:ascii="Times New Roman" w:hAnsi="Times New Roman" w:cs="Times New Roman"/>
          <w:sz w:val="24"/>
          <w:szCs w:val="24"/>
        </w:rPr>
        <w:t xml:space="preserve">trol the boarding time </w:t>
      </w:r>
      <w:r w:rsidR="001C1B67">
        <w:rPr>
          <w:rFonts w:ascii="Times New Roman" w:hAnsi="Times New Roman" w:cs="Times New Roman"/>
          <w:sz w:val="24"/>
          <w:szCs w:val="24"/>
        </w:rPr>
        <w:t>by selecting their HDT</w:t>
      </w:r>
      <w:r w:rsidR="00F57271">
        <w:rPr>
          <w:rFonts w:ascii="Times New Roman" w:hAnsi="Times New Roman" w:cs="Times New Roman"/>
          <w:sz w:val="24"/>
          <w:szCs w:val="24"/>
        </w:rPr>
        <w:t xml:space="preserve">, </w:t>
      </w:r>
      <w:r w:rsidR="006E7D88">
        <w:rPr>
          <w:rFonts w:ascii="Times New Roman" w:hAnsi="Times New Roman" w:cs="Times New Roman"/>
          <w:sz w:val="24"/>
          <w:szCs w:val="24"/>
        </w:rPr>
        <w:t>and</w:t>
      </w:r>
      <w:r w:rsidR="00F57271">
        <w:rPr>
          <w:rFonts w:ascii="Times New Roman" w:hAnsi="Times New Roman" w:cs="Times New Roman"/>
          <w:sz w:val="24"/>
          <w:szCs w:val="24"/>
        </w:rPr>
        <w:t xml:space="preserve"> the </w:t>
      </w:r>
      <w:r w:rsidR="006E7D88">
        <w:rPr>
          <w:rFonts w:ascii="Times New Roman" w:hAnsi="Times New Roman" w:cs="Times New Roman"/>
          <w:sz w:val="24"/>
          <w:szCs w:val="24"/>
        </w:rPr>
        <w:t xml:space="preserve">mathematical </w:t>
      </w:r>
      <w:r w:rsidR="00F57271">
        <w:rPr>
          <w:rFonts w:ascii="Times New Roman" w:hAnsi="Times New Roman" w:cs="Times New Roman"/>
          <w:sz w:val="24"/>
          <w:szCs w:val="24"/>
        </w:rPr>
        <w:t>relationship between HDT and user’s boarding time is non-linear</w:t>
      </w:r>
      <w:r w:rsidR="001C1B67">
        <w:rPr>
          <w:rFonts w:ascii="Times New Roman" w:hAnsi="Times New Roman" w:cs="Times New Roman"/>
          <w:sz w:val="24"/>
          <w:szCs w:val="24"/>
        </w:rPr>
        <w:t xml:space="preserve">; second, the bus will not run at a fixed velocity and the </w:t>
      </w:r>
      <w:r w:rsidR="008E1088">
        <w:rPr>
          <w:rFonts w:ascii="Times New Roman" w:hAnsi="Times New Roman" w:cs="Times New Roman"/>
          <w:sz w:val="24"/>
          <w:szCs w:val="24"/>
        </w:rPr>
        <w:t xml:space="preserve">expected time of arrival </w:t>
      </w:r>
      <w:r w:rsidR="001C1B67">
        <w:rPr>
          <w:rFonts w:ascii="Times New Roman" w:hAnsi="Times New Roman" w:cs="Times New Roman"/>
          <w:sz w:val="24"/>
          <w:szCs w:val="24"/>
        </w:rPr>
        <w:t>of bus at the stop is constantly changing.</w:t>
      </w:r>
      <w:r w:rsidR="00495DE2">
        <w:rPr>
          <w:rFonts w:ascii="Times New Roman" w:hAnsi="Times New Roman" w:cs="Times New Roman"/>
          <w:sz w:val="24"/>
          <w:szCs w:val="24"/>
        </w:rPr>
        <w:t xml:space="preserve"> </w:t>
      </w:r>
      <w:r w:rsidR="004D1C6F">
        <w:rPr>
          <w:rFonts w:ascii="Times New Roman" w:hAnsi="Times New Roman" w:cs="Times New Roman"/>
          <w:sz w:val="24"/>
          <w:szCs w:val="24"/>
        </w:rPr>
        <w:t>If the bus is delayed when the user departs home, during the walking time,</w:t>
      </w:r>
      <w:r w:rsidR="00266F94">
        <w:rPr>
          <w:rFonts w:ascii="Times New Roman" w:hAnsi="Times New Roman" w:cs="Times New Roman"/>
          <w:sz w:val="24"/>
          <w:szCs w:val="24"/>
        </w:rPr>
        <w:t xml:space="preserve"> the bus may catch up </w:t>
      </w:r>
      <w:r w:rsidR="00586745">
        <w:rPr>
          <w:rFonts w:ascii="Times New Roman" w:hAnsi="Times New Roman" w:cs="Times New Roman"/>
          <w:sz w:val="24"/>
          <w:szCs w:val="24"/>
        </w:rPr>
        <w:t>a part of</w:t>
      </w:r>
      <w:r w:rsidR="00266F94">
        <w:rPr>
          <w:rFonts w:ascii="Times New Roman" w:hAnsi="Times New Roman" w:cs="Times New Roman"/>
          <w:sz w:val="24"/>
          <w:szCs w:val="24"/>
        </w:rPr>
        <w:t xml:space="preserve"> delay by accelerating. </w:t>
      </w:r>
    </w:p>
    <w:p w14:paraId="01D1FD46" w14:textId="77777777" w:rsidR="00DB4BCE" w:rsidRPr="00832B43" w:rsidRDefault="005D02F8">
      <w:pPr>
        <w:ind w:firstLine="720"/>
        <w:jc w:val="both"/>
        <w:rPr>
          <w:rFonts w:ascii="Times New Roman" w:hAnsi="Times New Roman" w:cs="Times New Roman"/>
          <w:sz w:val="24"/>
          <w:szCs w:val="24"/>
        </w:rPr>
        <w:pPrChange w:id="159" w:author="Miller, Harvey J." w:date="2019-06-25T13:45:00Z">
          <w:pPr>
            <w:ind w:firstLine="720"/>
          </w:pPr>
        </w:pPrChange>
      </w:pPr>
      <w:r>
        <w:rPr>
          <w:rFonts w:ascii="Times New Roman" w:hAnsi="Times New Roman" w:cs="Times New Roman"/>
          <w:sz w:val="24"/>
          <w:szCs w:val="24"/>
        </w:rPr>
        <w:t xml:space="preserve">We therefore define the concept of </w:t>
      </w:r>
      <w:r w:rsidR="00967F0D" w:rsidRPr="00113206">
        <w:rPr>
          <w:rFonts w:ascii="Times New Roman" w:hAnsi="Times New Roman" w:cs="Times New Roman"/>
          <w:i/>
          <w:sz w:val="24"/>
          <w:szCs w:val="24"/>
        </w:rPr>
        <w:t>reclaimed</w:t>
      </w:r>
      <w:r w:rsidR="00DA4ADC" w:rsidRPr="00113206">
        <w:rPr>
          <w:rFonts w:ascii="Times New Roman" w:hAnsi="Times New Roman" w:cs="Times New Roman"/>
          <w:i/>
          <w:sz w:val="24"/>
          <w:szCs w:val="24"/>
        </w:rPr>
        <w:t xml:space="preserve"> delay</w:t>
      </w:r>
      <w:r w:rsidR="00DB4BCE">
        <w:rPr>
          <w:rFonts w:ascii="Times New Roman" w:hAnsi="Times New Roman" w:cs="Times New Roman"/>
          <w:i/>
          <w:sz w:val="24"/>
          <w:szCs w:val="24"/>
        </w:rPr>
        <w:t xml:space="preserve"> (RD)</w:t>
      </w:r>
      <w:r>
        <w:rPr>
          <w:rFonts w:ascii="Times New Roman" w:hAnsi="Times New Roman" w:cs="Times New Roman"/>
          <w:i/>
          <w:sz w:val="24"/>
          <w:szCs w:val="24"/>
        </w:rPr>
        <w:t>.</w:t>
      </w:r>
      <w:r>
        <w:rPr>
          <w:rFonts w:ascii="Times New Roman" w:hAnsi="Times New Roman" w:cs="Times New Roman"/>
          <w:sz w:val="24"/>
          <w:szCs w:val="24"/>
        </w:rPr>
        <w:t xml:space="preserve"> It is the time difference betwee</w:t>
      </w:r>
      <w:r w:rsidR="00595D0A">
        <w:rPr>
          <w:rFonts w:ascii="Times New Roman" w:hAnsi="Times New Roman" w:cs="Times New Roman"/>
          <w:sz w:val="24"/>
          <w:szCs w:val="24"/>
        </w:rPr>
        <w:t xml:space="preserve">n </w:t>
      </w:r>
      <w:r w:rsidR="00536183">
        <w:rPr>
          <w:rFonts w:ascii="Times New Roman" w:hAnsi="Times New Roman" w:cs="Times New Roman"/>
          <w:sz w:val="24"/>
          <w:szCs w:val="24"/>
        </w:rPr>
        <w:t xml:space="preserve">the actual time of </w:t>
      </w:r>
      <w:r w:rsidR="002E0AE0">
        <w:rPr>
          <w:rFonts w:ascii="Times New Roman" w:hAnsi="Times New Roman" w:cs="Times New Roman"/>
          <w:sz w:val="24"/>
          <w:szCs w:val="24"/>
        </w:rPr>
        <w:t xml:space="preserve">departure </w:t>
      </w:r>
      <w:r w:rsidR="00536183">
        <w:rPr>
          <w:rFonts w:ascii="Times New Roman" w:hAnsi="Times New Roman" w:cs="Times New Roman"/>
          <w:sz w:val="24"/>
          <w:szCs w:val="24"/>
        </w:rPr>
        <w:t>(</w:t>
      </w:r>
      <w:r w:rsidR="003336A3">
        <w:rPr>
          <w:rFonts w:ascii="Times New Roman" w:hAnsi="Times New Roman" w:cs="Times New Roman"/>
          <w:sz w:val="24"/>
          <w:szCs w:val="24"/>
        </w:rPr>
        <w:t>A</w:t>
      </w:r>
      <w:r w:rsidR="00536183">
        <w:rPr>
          <w:rFonts w:ascii="Times New Roman" w:hAnsi="Times New Roman" w:cs="Times New Roman"/>
          <w:sz w:val="24"/>
          <w:szCs w:val="24"/>
        </w:rPr>
        <w:t>T</w:t>
      </w:r>
      <w:r w:rsidR="002E0AE0">
        <w:rPr>
          <w:rFonts w:ascii="Times New Roman" w:hAnsi="Times New Roman" w:cs="Times New Roman"/>
          <w:sz w:val="24"/>
          <w:szCs w:val="24"/>
        </w:rPr>
        <w:t>D</w:t>
      </w:r>
      <w:r w:rsidR="00536183">
        <w:rPr>
          <w:rFonts w:ascii="Times New Roman" w:hAnsi="Times New Roman" w:cs="Times New Roman"/>
          <w:sz w:val="24"/>
          <w:szCs w:val="24"/>
        </w:rPr>
        <w:t>)</w:t>
      </w:r>
      <w:r w:rsidR="00595D0A">
        <w:rPr>
          <w:rFonts w:ascii="Times New Roman" w:hAnsi="Times New Roman" w:cs="Times New Roman"/>
          <w:sz w:val="24"/>
          <w:szCs w:val="24"/>
        </w:rPr>
        <w:t xml:space="preserve"> and the </w:t>
      </w:r>
      <w:r w:rsidR="003336A3">
        <w:rPr>
          <w:rFonts w:ascii="Times New Roman" w:hAnsi="Times New Roman" w:cs="Times New Roman"/>
          <w:sz w:val="24"/>
          <w:szCs w:val="24"/>
        </w:rPr>
        <w:t xml:space="preserve">expected time of </w:t>
      </w:r>
      <w:r w:rsidR="002E0AE0">
        <w:rPr>
          <w:rFonts w:ascii="Times New Roman" w:hAnsi="Times New Roman" w:cs="Times New Roman"/>
          <w:sz w:val="24"/>
          <w:szCs w:val="24"/>
        </w:rPr>
        <w:t xml:space="preserve">departure </w:t>
      </w:r>
      <w:r w:rsidR="003336A3">
        <w:rPr>
          <w:rFonts w:ascii="Times New Roman" w:hAnsi="Times New Roman" w:cs="Times New Roman"/>
          <w:sz w:val="24"/>
          <w:szCs w:val="24"/>
        </w:rPr>
        <w:t>(ET</w:t>
      </w:r>
      <w:r w:rsidR="002E0AE0">
        <w:rPr>
          <w:rFonts w:ascii="Times New Roman" w:hAnsi="Times New Roman" w:cs="Times New Roman"/>
          <w:sz w:val="24"/>
          <w:szCs w:val="24"/>
        </w:rPr>
        <w:t>D</w:t>
      </w:r>
      <w:r w:rsidR="003336A3">
        <w:rPr>
          <w:rFonts w:ascii="Times New Roman" w:hAnsi="Times New Roman" w:cs="Times New Roman"/>
          <w:sz w:val="24"/>
          <w:szCs w:val="24"/>
        </w:rPr>
        <w:t>)</w:t>
      </w:r>
      <w:r w:rsidR="00595D0A">
        <w:rPr>
          <w:rFonts w:ascii="Times New Roman" w:hAnsi="Times New Roman" w:cs="Times New Roman"/>
          <w:sz w:val="24"/>
          <w:szCs w:val="24"/>
        </w:rPr>
        <w:t xml:space="preserve"> </w:t>
      </w:r>
      <w:r>
        <w:rPr>
          <w:rFonts w:ascii="Times New Roman" w:hAnsi="Times New Roman" w:cs="Times New Roman"/>
          <w:sz w:val="24"/>
          <w:szCs w:val="24"/>
        </w:rPr>
        <w:t xml:space="preserve">at the </w:t>
      </w:r>
      <w:r w:rsidR="00605BD5">
        <w:rPr>
          <w:rFonts w:ascii="Times New Roman" w:hAnsi="Times New Roman" w:cs="Times New Roman"/>
          <w:sz w:val="24"/>
          <w:szCs w:val="24"/>
        </w:rPr>
        <w:t>stop.</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832B43" w14:paraId="191A1359" w14:textId="77777777" w:rsidTr="00552336">
        <w:trPr>
          <w:trHeight w:val="580"/>
          <w:jc w:val="center"/>
        </w:trPr>
        <w:tc>
          <w:tcPr>
            <w:tcW w:w="256" w:type="pct"/>
            <w:vAlign w:val="center"/>
          </w:tcPr>
          <w:p w14:paraId="6FEE0765" w14:textId="77777777" w:rsidR="00832B43" w:rsidRDefault="00832B43" w:rsidP="00E86BF0">
            <w:pPr>
              <w:pStyle w:val="TimesNewRoman"/>
              <w:rPr>
                <w:lang w:eastAsia="ja-JP"/>
              </w:rPr>
            </w:pPr>
          </w:p>
        </w:tc>
        <w:tc>
          <w:tcPr>
            <w:tcW w:w="4463" w:type="pct"/>
            <w:vAlign w:val="center"/>
            <w:hideMark/>
          </w:tcPr>
          <w:p w14:paraId="199EAAE7" w14:textId="77777777" w:rsidR="00832B43" w:rsidRDefault="00832B43" w:rsidP="00E86BF0">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770F1809" w14:textId="77777777" w:rsidR="00832B43" w:rsidRPr="00E86BF0" w:rsidRDefault="00832B43" w:rsidP="00E86BF0">
            <w:pPr>
              <w:pStyle w:val="TimesNewRoman"/>
              <w:rPr>
                <w:rFonts w:asciiTheme="minorHAnsi" w:hAnsiTheme="minorHAnsi" w:cstheme="minorBidi"/>
                <w:sz w:val="18"/>
                <w:szCs w:val="18"/>
              </w:rPr>
            </w:pPr>
            <w:r>
              <w:rPr>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w:t>
            </w:r>
            <w:r w:rsidR="006B5592">
              <w:rPr>
                <w:noProof/>
              </w:rPr>
              <w:fldChar w:fldCharType="end"/>
            </w:r>
            <w:r>
              <w:rPr>
                <w:lang w:eastAsia="ja-JP"/>
              </w:rPr>
              <w:t>)</w:t>
            </w:r>
          </w:p>
        </w:tc>
      </w:tr>
    </w:tbl>
    <w:p w14:paraId="1864FD66" w14:textId="77777777" w:rsidR="00D20F5E" w:rsidRDefault="00D20F5E" w:rsidP="00DB4BCE">
      <w:pPr>
        <w:rPr>
          <w:rFonts w:ascii="Times New Roman" w:hAnsi="Times New Roman" w:cs="Times New Roman"/>
          <w:sz w:val="24"/>
          <w:szCs w:val="24"/>
        </w:rPr>
      </w:pPr>
      <w:r>
        <w:rPr>
          <w:rFonts w:ascii="Times New Roman" w:hAnsi="Times New Roman" w:cs="Times New Roman"/>
          <w:sz w:val="24"/>
          <w:szCs w:val="24"/>
        </w:rPr>
        <w:t>Where: S is the collection of stops on the route</w:t>
      </w:r>
      <w:r w:rsidR="00E95D83">
        <w:rPr>
          <w:rFonts w:ascii="Times New Roman" w:hAnsi="Times New Roman" w:cs="Times New Roman"/>
          <w:sz w:val="24"/>
          <w:szCs w:val="24"/>
        </w:rPr>
        <w:t xml:space="preserve">, </w:t>
      </w:r>
      <w:proofErr w:type="spellStart"/>
      <w:r w:rsidR="00E95D83">
        <w:rPr>
          <w:rFonts w:ascii="Times New Roman" w:hAnsi="Times New Roman" w:cs="Times New Roman"/>
          <w:sz w:val="24"/>
          <w:szCs w:val="24"/>
        </w:rPr>
        <w:t>i</w:t>
      </w:r>
      <w:proofErr w:type="spellEnd"/>
      <w:r w:rsidR="00E95D83">
        <w:rPr>
          <w:rFonts w:ascii="Times New Roman" w:hAnsi="Times New Roman" w:cs="Times New Roman"/>
          <w:sz w:val="24"/>
          <w:szCs w:val="24"/>
        </w:rPr>
        <w:t xml:space="preserve"> is the target stop, t is the current time</w:t>
      </w:r>
      <w:r>
        <w:rPr>
          <w:rFonts w:ascii="Times New Roman" w:hAnsi="Times New Roman" w:cs="Times New Roman"/>
          <w:sz w:val="24"/>
          <w:szCs w:val="24"/>
        </w:rPr>
        <w:t>.</w:t>
      </w:r>
    </w:p>
    <w:p w14:paraId="7559F124" w14:textId="5A7D88B4" w:rsidR="00CA0611" w:rsidRDefault="005D02F8">
      <w:pPr>
        <w:pStyle w:val="IndentTimesNewRoman"/>
        <w:jc w:val="both"/>
        <w:pPrChange w:id="160" w:author="Miller, Harvey J." w:date="2019-06-25T13:58:00Z">
          <w:pPr>
            <w:pStyle w:val="IndentTimesNewRoman"/>
          </w:pPr>
        </w:pPrChange>
      </w:pPr>
      <w:r w:rsidRPr="00E86BF0">
        <w:rPr>
          <w:rStyle w:val="TimesNewRomanChar"/>
        </w:rPr>
        <w:t>The reclaimed delay</w:t>
      </w:r>
      <w:r w:rsidR="00DA4ADC">
        <w:t xml:space="preserve"> could be </w:t>
      </w:r>
      <w:ins w:id="161" w:author="Miller, Harvey J." w:date="2019-06-25T13:58:00Z">
        <w:r w:rsidR="00EE1A26">
          <w:t xml:space="preserve">small </w:t>
        </w:r>
      </w:ins>
      <w:del w:id="162" w:author="Miller, Harvey J." w:date="2019-06-25T13:58:00Z">
        <w:r w:rsidR="00DA4ADC" w:rsidDel="00EE1A26">
          <w:delText xml:space="preserve">tiny </w:delText>
        </w:r>
      </w:del>
      <w:r w:rsidR="00DA4ADC">
        <w:t>but critical</w:t>
      </w:r>
      <w:r w:rsidR="00712CC8">
        <w:t xml:space="preserve"> for RTA users</w:t>
      </w:r>
      <w:r w:rsidR="00DA4ADC">
        <w:t>:</w:t>
      </w:r>
      <w:r w:rsidR="00AC6619">
        <w:t xml:space="preserve"> c</w:t>
      </w:r>
      <w:r w:rsidR="009B5263">
        <w:t xml:space="preserve">onsequently, </w:t>
      </w:r>
      <w:r w:rsidR="00E65E10">
        <w:t xml:space="preserve">the </w:t>
      </w:r>
      <w:r w:rsidR="00123726">
        <w:t xml:space="preserve">RTA </w:t>
      </w:r>
      <w:r w:rsidR="00E65E10">
        <w:t xml:space="preserve">user will lose the bus and suffer waiting time penalty </w:t>
      </w:r>
      <w:r w:rsidR="00CA0611">
        <w:t>for a relatively long time</w:t>
      </w:r>
      <w:r w:rsidR="00E65E10">
        <w:t>.</w:t>
      </w:r>
      <w:r w:rsidR="00A67AEE">
        <w:t xml:space="preserve"> Thus, </w:t>
      </w:r>
      <w:r w:rsidR="009B5263">
        <w:t>the synchronization of these two processes is highly unstable.</w:t>
      </w:r>
      <w:r w:rsidR="00967F0D">
        <w:t xml:space="preserve"> </w:t>
      </w:r>
      <w:r w:rsidR="00FF07AF">
        <w:fldChar w:fldCharType="begin"/>
      </w:r>
      <w:r w:rsidR="00FF07AF">
        <w:instrText xml:space="preserve"> REF _Ref8118481 \h </w:instrText>
      </w:r>
      <w:r w:rsidR="00EE1A26">
        <w:instrText xml:space="preserve"> \* MERGEFORMAT </w:instrText>
      </w:r>
      <w:r w:rsidR="00FF07AF">
        <w:fldChar w:fldCharType="separate"/>
      </w:r>
      <w:r w:rsidR="00C73A51" w:rsidRPr="00333E7A">
        <w:t xml:space="preserve">Figure </w:t>
      </w:r>
      <w:r w:rsidR="00C73A51">
        <w:rPr>
          <w:noProof/>
        </w:rPr>
        <w:t>3</w:t>
      </w:r>
      <w:r w:rsidR="00FF07AF">
        <w:fldChar w:fldCharType="end"/>
      </w:r>
      <w:r w:rsidR="00FF07AF">
        <w:t xml:space="preserve"> </w:t>
      </w:r>
      <w:r w:rsidR="00967F0D">
        <w:t xml:space="preserve">shows </w:t>
      </w:r>
      <w:r w:rsidR="007305AF">
        <w:t>a space-time diagram of the synchronization process.</w:t>
      </w:r>
      <w:ins w:id="163" w:author="Miller, Harvey J." w:date="2019-06-25T13:59:00Z">
        <w:r w:rsidR="004C4082">
          <w:t xml:space="preserve">  </w:t>
        </w:r>
      </w:ins>
    </w:p>
    <w:p w14:paraId="1684F009" w14:textId="5D01051A" w:rsidR="00633CD8" w:rsidRDefault="002C7DA1" w:rsidP="000E5B82">
      <w:pPr>
        <w:keepNext/>
        <w:jc w:val="center"/>
      </w:pPr>
      <w:del w:id="164" w:author="Luyu Liu" w:date="2019-07-27T11:51:00Z">
        <w:r w:rsidDel="00C30840">
          <w:rPr>
            <w:noProof/>
          </w:rPr>
          <w:drawing>
            <wp:inline distT="0" distB="0" distL="0" distR="0" wp14:anchorId="3F64F81A" wp14:editId="4F841691">
              <wp:extent cx="5943600" cy="3933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33825"/>
                      </a:xfrm>
                      <a:prstGeom prst="rect">
                        <a:avLst/>
                      </a:prstGeom>
                    </pic:spPr>
                  </pic:pic>
                </a:graphicData>
              </a:graphic>
            </wp:inline>
          </w:drawing>
        </w:r>
      </w:del>
      <w:ins w:id="165" w:author="Luyu Liu" w:date="2019-07-27T12:24:00Z">
        <w:r w:rsidR="004178D2">
          <w:rPr>
            <w:noProof/>
          </w:rPr>
          <w:drawing>
            <wp:inline distT="0" distB="0" distL="0" distR="0" wp14:anchorId="0B2D91B6" wp14:editId="106B2A9C">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65525"/>
                      </a:xfrm>
                      <a:prstGeom prst="rect">
                        <a:avLst/>
                      </a:prstGeom>
                    </pic:spPr>
                  </pic:pic>
                </a:graphicData>
              </a:graphic>
            </wp:inline>
          </w:drawing>
        </w:r>
      </w:ins>
    </w:p>
    <w:p w14:paraId="04F949C9" w14:textId="7333F120" w:rsidR="009B5263" w:rsidRDefault="000E5B82" w:rsidP="000E5B82">
      <w:pPr>
        <w:jc w:val="center"/>
        <w:rPr>
          <w:rFonts w:ascii="Times New Roman" w:hAnsi="Times New Roman" w:cs="Times New Roman"/>
          <w:sz w:val="24"/>
          <w:szCs w:val="24"/>
        </w:rPr>
      </w:pPr>
      <w:bookmarkStart w:id="166"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4178D2">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166"/>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14:paraId="6A90668E" w14:textId="77777777" w:rsidR="000B02F0" w:rsidRPr="009E50ED" w:rsidRDefault="000B02F0" w:rsidP="009E50ED">
      <w:pPr>
        <w:spacing w:line="256" w:lineRule="auto"/>
        <w:rPr>
          <w:rFonts w:ascii="Times New Roman" w:hAnsi="Times New Roman" w:cs="Times New Roman"/>
          <w:sz w:val="24"/>
          <w:szCs w:val="24"/>
        </w:rPr>
      </w:pPr>
    </w:p>
    <w:p w14:paraId="40BB3AD0" w14:textId="58A9BCA1" w:rsidR="009B5263" w:rsidRPr="004C4082" w:rsidRDefault="00C24714" w:rsidP="009B5263">
      <w:pPr>
        <w:pStyle w:val="ListParagraph"/>
        <w:numPr>
          <w:ilvl w:val="1"/>
          <w:numId w:val="7"/>
        </w:numPr>
        <w:spacing w:line="256" w:lineRule="auto"/>
        <w:rPr>
          <w:rFonts w:ascii="Times New Roman" w:hAnsi="Times New Roman" w:cs="Times New Roman"/>
          <w:b/>
          <w:sz w:val="24"/>
          <w:szCs w:val="24"/>
          <w:rPrChange w:id="167" w:author="Miller, Harvey J." w:date="2019-06-25T14:00:00Z">
            <w:rPr>
              <w:rFonts w:ascii="Times New Roman" w:hAnsi="Times New Roman" w:cs="Times New Roman"/>
              <w:sz w:val="24"/>
              <w:szCs w:val="24"/>
            </w:rPr>
          </w:rPrChange>
        </w:rPr>
      </w:pPr>
      <w:ins w:id="168" w:author="Miller, Harvey J." w:date="2019-06-25T14:09:00Z">
        <w:r>
          <w:rPr>
            <w:rFonts w:ascii="Times New Roman" w:hAnsi="Times New Roman" w:cs="Times New Roman"/>
            <w:b/>
            <w:sz w:val="24"/>
            <w:szCs w:val="24"/>
          </w:rPr>
          <w:t>Non-RTI t</w:t>
        </w:r>
      </w:ins>
      <w:del w:id="169" w:author="Miller, Harvey J." w:date="2019-06-25T14:09:00Z">
        <w:r w:rsidR="0028681B" w:rsidRPr="004C4082" w:rsidDel="00C24714">
          <w:rPr>
            <w:rFonts w:ascii="Times New Roman" w:hAnsi="Times New Roman" w:cs="Times New Roman"/>
            <w:b/>
            <w:sz w:val="24"/>
            <w:szCs w:val="24"/>
            <w:rPrChange w:id="170" w:author="Miller, Harvey J." w:date="2019-06-25T14:00:00Z">
              <w:rPr>
                <w:rFonts w:ascii="Times New Roman" w:hAnsi="Times New Roman" w:cs="Times New Roman"/>
                <w:sz w:val="24"/>
                <w:szCs w:val="24"/>
              </w:rPr>
            </w:rPrChange>
          </w:rPr>
          <w:delText>T</w:delText>
        </w:r>
      </w:del>
      <w:r w:rsidR="0028681B" w:rsidRPr="004C4082">
        <w:rPr>
          <w:rFonts w:ascii="Times New Roman" w:hAnsi="Times New Roman" w:cs="Times New Roman"/>
          <w:b/>
          <w:sz w:val="24"/>
          <w:szCs w:val="24"/>
          <w:rPrChange w:id="171" w:author="Miller, Harvey J." w:date="2019-06-25T14:00:00Z">
            <w:rPr>
              <w:rFonts w:ascii="Times New Roman" w:hAnsi="Times New Roman" w:cs="Times New Roman"/>
              <w:sz w:val="24"/>
              <w:szCs w:val="24"/>
            </w:rPr>
          </w:rPrChange>
        </w:rPr>
        <w:t>rip planning strategies</w:t>
      </w:r>
    </w:p>
    <w:p w14:paraId="69CC269C" w14:textId="77777777" w:rsidR="00383EF9" w:rsidRPr="00E47FBA" w:rsidRDefault="006D07F4">
      <w:pPr>
        <w:jc w:val="both"/>
        <w:rPr>
          <w:rFonts w:ascii="Times New Roman" w:hAnsi="Times New Roman" w:cs="Times New Roman"/>
          <w:sz w:val="24"/>
          <w:szCs w:val="24"/>
        </w:rPr>
        <w:pPrChange w:id="172" w:author="Miller, Harvey J." w:date="2019-06-25T14:00:00Z">
          <w:pPr/>
        </w:pPrChange>
      </w:pPr>
      <w:r>
        <w:rPr>
          <w:rFonts w:ascii="Times New Roman" w:hAnsi="Times New Roman" w:cs="Times New Roman"/>
          <w:sz w:val="24"/>
          <w:szCs w:val="24"/>
        </w:rPr>
        <w:t>A trip planning strategy</w:t>
      </w:r>
      <w:r w:rsidR="00D9751E">
        <w:rPr>
          <w:rFonts w:ascii="Times New Roman" w:hAnsi="Times New Roman" w:cs="Times New Roman"/>
          <w:sz w:val="24"/>
          <w:szCs w:val="24"/>
        </w:rPr>
        <w:t xml:space="preserve"> (TPS)</w:t>
      </w:r>
      <w:r>
        <w:rPr>
          <w:rFonts w:ascii="Times New Roman" w:hAnsi="Times New Roman" w:cs="Times New Roman"/>
          <w:sz w:val="24"/>
          <w:szCs w:val="24"/>
        </w:rPr>
        <w:t xml:space="preserve"> can be interpreted as a tactic</w:t>
      </w:r>
      <w:r w:rsidR="000A76F6">
        <w:rPr>
          <w:rFonts w:ascii="Times New Roman" w:hAnsi="Times New Roman" w:cs="Times New Roman"/>
          <w:sz w:val="24"/>
          <w:szCs w:val="24"/>
        </w:rPr>
        <w:t xml:space="preserve"> for </w:t>
      </w:r>
      <w:r w:rsidR="00176AC4">
        <w:rPr>
          <w:rFonts w:ascii="Times New Roman" w:hAnsi="Times New Roman" w:cs="Times New Roman"/>
          <w:sz w:val="24"/>
          <w:szCs w:val="24"/>
        </w:rPr>
        <w:t xml:space="preserve">a </w:t>
      </w:r>
      <w:r w:rsidR="000A76F6">
        <w:rPr>
          <w:rFonts w:ascii="Times New Roman" w:hAnsi="Times New Roman" w:cs="Times New Roman"/>
          <w:sz w:val="24"/>
          <w:szCs w:val="24"/>
        </w:rPr>
        <w:t>user</w:t>
      </w:r>
      <w:r>
        <w:rPr>
          <w:rFonts w:ascii="Times New Roman" w:hAnsi="Times New Roman" w:cs="Times New Roman"/>
          <w:sz w:val="24"/>
          <w:szCs w:val="24"/>
        </w:rPr>
        <w:t xml:space="preserve"> to plan</w:t>
      </w:r>
      <w:r w:rsidR="007908D7">
        <w:rPr>
          <w:rFonts w:ascii="Times New Roman" w:hAnsi="Times New Roman" w:cs="Times New Roman"/>
          <w:sz w:val="24"/>
          <w:szCs w:val="24"/>
        </w:rPr>
        <w:t xml:space="preserve"> and execute</w:t>
      </w:r>
      <w:r>
        <w:rPr>
          <w:rFonts w:ascii="Times New Roman" w:hAnsi="Times New Roman" w:cs="Times New Roman"/>
          <w:sz w:val="24"/>
          <w:szCs w:val="24"/>
        </w:rPr>
        <w:t xml:space="preserve"> the tran</w:t>
      </w:r>
      <w:r w:rsidR="005114C9">
        <w:rPr>
          <w:rFonts w:ascii="Times New Roman" w:hAnsi="Times New Roman" w:cs="Times New Roman"/>
          <w:sz w:val="24"/>
          <w:szCs w:val="24"/>
        </w:rPr>
        <w:t xml:space="preserve">sit </w:t>
      </w:r>
      <w:r w:rsidR="007908D7">
        <w:rPr>
          <w:rFonts w:ascii="Times New Roman" w:hAnsi="Times New Roman" w:cs="Times New Roman"/>
          <w:sz w:val="24"/>
          <w:szCs w:val="24"/>
        </w:rPr>
        <w:t>trip</w:t>
      </w:r>
      <w:r w:rsidR="005114C9">
        <w:rPr>
          <w:rFonts w:ascii="Times New Roman" w:hAnsi="Times New Roman" w:cs="Times New Roman"/>
          <w:sz w:val="24"/>
          <w:szCs w:val="24"/>
        </w:rPr>
        <w:t>.</w:t>
      </w:r>
      <w:r w:rsidR="00D9751E">
        <w:rPr>
          <w:rFonts w:ascii="Times New Roman" w:hAnsi="Times New Roman" w:cs="Times New Roman"/>
          <w:sz w:val="24"/>
          <w:szCs w:val="24"/>
        </w:rPr>
        <w:t xml:space="preserve"> Assuming no disturbance </w:t>
      </w:r>
      <w:r w:rsidR="005D2558">
        <w:rPr>
          <w:rFonts w:ascii="Times New Roman" w:hAnsi="Times New Roman" w:cs="Times New Roman"/>
          <w:sz w:val="24"/>
          <w:szCs w:val="24"/>
        </w:rPr>
        <w:t>on</w:t>
      </w:r>
      <w:r w:rsidR="00D9751E">
        <w:rPr>
          <w:rFonts w:ascii="Times New Roman" w:hAnsi="Times New Roman" w:cs="Times New Roman"/>
          <w:sz w:val="24"/>
          <w:szCs w:val="24"/>
        </w:rPr>
        <w:t xml:space="preserve"> user’s walking and boarding</w:t>
      </w:r>
      <w:r w:rsidR="0029194C">
        <w:rPr>
          <w:rFonts w:ascii="Times New Roman" w:hAnsi="Times New Roman" w:cs="Times New Roman"/>
          <w:sz w:val="24"/>
          <w:szCs w:val="24"/>
        </w:rPr>
        <w:t xml:space="preserve"> process</w:t>
      </w:r>
      <w:r w:rsidR="00D9751E">
        <w:rPr>
          <w:rFonts w:ascii="Times New Roman" w:hAnsi="Times New Roman" w:cs="Times New Roman"/>
          <w:sz w:val="24"/>
          <w:szCs w:val="24"/>
        </w:rPr>
        <w:t>, different TPS has</w:t>
      </w:r>
      <w:r w:rsidR="009B5263">
        <w:rPr>
          <w:rFonts w:ascii="Times New Roman" w:hAnsi="Times New Roman" w:cs="Times New Roman"/>
          <w:sz w:val="24"/>
          <w:szCs w:val="24"/>
        </w:rPr>
        <w:t xml:space="preserve"> only</w:t>
      </w:r>
      <w:r w:rsidR="00D9751E">
        <w:rPr>
          <w:rFonts w:ascii="Times New Roman" w:hAnsi="Times New Roman" w:cs="Times New Roman"/>
          <w:sz w:val="24"/>
          <w:szCs w:val="24"/>
        </w:rPr>
        <w:t xml:space="preserve"> one</w:t>
      </w:r>
      <w:r w:rsidR="009B5263">
        <w:rPr>
          <w:rFonts w:ascii="Times New Roman" w:hAnsi="Times New Roman" w:cs="Times New Roman"/>
          <w:sz w:val="24"/>
          <w:szCs w:val="24"/>
        </w:rPr>
        <w:t xml:space="preserve"> controllable factor</w:t>
      </w:r>
      <w:r w:rsidR="00AE7C72">
        <w:rPr>
          <w:rFonts w:ascii="Times New Roman" w:hAnsi="Times New Roman" w:cs="Times New Roman"/>
          <w:sz w:val="24"/>
          <w:szCs w:val="24"/>
        </w:rPr>
        <w:t xml:space="preserve"> to determine the</w:t>
      </w:r>
      <w:r w:rsidR="004E5C3A">
        <w:rPr>
          <w:rFonts w:ascii="Times New Roman" w:hAnsi="Times New Roman" w:cs="Times New Roman"/>
          <w:sz w:val="24"/>
          <w:szCs w:val="24"/>
        </w:rPr>
        <w:t xml:space="preserve"> actual</w:t>
      </w:r>
      <w:r w:rsidR="00AE7C72">
        <w:rPr>
          <w:rFonts w:ascii="Times New Roman" w:hAnsi="Times New Roman" w:cs="Times New Roman"/>
          <w:sz w:val="24"/>
          <w:szCs w:val="24"/>
        </w:rPr>
        <w:t xml:space="preserve"> waiting time</w:t>
      </w:r>
      <w:r w:rsidR="00D9751E">
        <w:rPr>
          <w:rFonts w:ascii="Times New Roman" w:hAnsi="Times New Roman" w:cs="Times New Roman"/>
          <w:sz w:val="24"/>
          <w:szCs w:val="24"/>
        </w:rPr>
        <w:t>:</w:t>
      </w:r>
      <w:r w:rsidR="009B5263">
        <w:rPr>
          <w:rFonts w:ascii="Times New Roman" w:hAnsi="Times New Roman" w:cs="Times New Roman"/>
          <w:sz w:val="24"/>
          <w:szCs w:val="24"/>
        </w:rPr>
        <w:t xml:space="preserve"> </w:t>
      </w:r>
      <w:r w:rsidR="00D9751E">
        <w:rPr>
          <w:rFonts w:ascii="Times New Roman" w:hAnsi="Times New Roman" w:cs="Times New Roman"/>
          <w:sz w:val="24"/>
          <w:szCs w:val="24"/>
        </w:rPr>
        <w:t>th</w:t>
      </w:r>
      <w:r w:rsidR="000C2830">
        <w:rPr>
          <w:rFonts w:ascii="Times New Roman" w:hAnsi="Times New Roman" w:cs="Times New Roman"/>
          <w:sz w:val="24"/>
          <w:szCs w:val="24"/>
        </w:rPr>
        <w:t xml:space="preserve">e time </w:t>
      </w:r>
      <w:r w:rsidR="009B5263">
        <w:rPr>
          <w:rFonts w:ascii="Times New Roman" w:hAnsi="Times New Roman" w:cs="Times New Roman"/>
          <w:sz w:val="24"/>
          <w:szCs w:val="24"/>
        </w:rPr>
        <w:t>to leave home for the transit</w:t>
      </w:r>
      <w:r w:rsidR="002D5ED5">
        <w:rPr>
          <w:rFonts w:ascii="Times New Roman" w:hAnsi="Times New Roman" w:cs="Times New Roman"/>
          <w:sz w:val="24"/>
          <w:szCs w:val="24"/>
        </w:rPr>
        <w:t xml:space="preserve"> (home departure time</w:t>
      </w:r>
      <w:r w:rsidR="00471912">
        <w:rPr>
          <w:rFonts w:ascii="Times New Roman" w:hAnsi="Times New Roman" w:cs="Times New Roman"/>
          <w:sz w:val="24"/>
          <w:szCs w:val="24"/>
        </w:rPr>
        <w:t>, HDT</w:t>
      </w:r>
      <w:r w:rsidR="002D5ED5">
        <w:rPr>
          <w:rFonts w:ascii="Times New Roman" w:hAnsi="Times New Roman" w:cs="Times New Roman"/>
          <w:sz w:val="24"/>
          <w:szCs w:val="24"/>
        </w:rPr>
        <w:t>)</w:t>
      </w:r>
      <w:r w:rsidR="009B5263">
        <w:rPr>
          <w:rFonts w:ascii="Times New Roman" w:hAnsi="Times New Roman" w:cs="Times New Roman"/>
          <w:sz w:val="24"/>
          <w:szCs w:val="24"/>
        </w:rPr>
        <w:t xml:space="preserve">. RTA relaxes the fixed timetable in a frequently delayed PT system, thus saving waiting time for RTA users. Depending on how to determine the </w:t>
      </w:r>
      <w:r w:rsidR="00B35D98">
        <w:rPr>
          <w:rFonts w:ascii="Times New Roman" w:hAnsi="Times New Roman" w:cs="Times New Roman"/>
          <w:sz w:val="24"/>
          <w:szCs w:val="24"/>
        </w:rPr>
        <w:t>home departure</w:t>
      </w:r>
      <w:r w:rsidR="009B5263">
        <w:rPr>
          <w:rFonts w:ascii="Times New Roman" w:hAnsi="Times New Roman" w:cs="Times New Roman"/>
          <w:sz w:val="24"/>
          <w:szCs w:val="24"/>
        </w:rPr>
        <w:t xml:space="preserve"> time, there are different </w:t>
      </w:r>
      <w:r w:rsidR="009D213E">
        <w:rPr>
          <w:rFonts w:ascii="Times New Roman" w:hAnsi="Times New Roman" w:cs="Times New Roman"/>
          <w:sz w:val="24"/>
          <w:szCs w:val="24"/>
        </w:rPr>
        <w:t xml:space="preserve">trip planning </w:t>
      </w:r>
      <w:r w:rsidR="009B5263">
        <w:rPr>
          <w:rFonts w:ascii="Times New Roman" w:hAnsi="Times New Roman" w:cs="Times New Roman"/>
          <w:sz w:val="24"/>
          <w:szCs w:val="24"/>
        </w:rPr>
        <w:t>strategies for both RTA and non-RTA us</w:t>
      </w:r>
      <w:r w:rsidR="00091221">
        <w:rPr>
          <w:rFonts w:ascii="Times New Roman" w:hAnsi="Times New Roman" w:cs="Times New Roman"/>
          <w:sz w:val="24"/>
          <w:szCs w:val="24"/>
        </w:rPr>
        <w:t>ers and their different purposes</w:t>
      </w:r>
      <w:r w:rsidR="009B5263">
        <w:rPr>
          <w:rFonts w:ascii="Times New Roman" w:hAnsi="Times New Roman" w:cs="Times New Roman"/>
          <w:sz w:val="24"/>
          <w:szCs w:val="24"/>
        </w:rPr>
        <w:t>.</w:t>
      </w:r>
      <w:r w:rsidR="000862D0">
        <w:rPr>
          <w:rFonts w:ascii="Times New Roman" w:hAnsi="Times New Roman" w:cs="Times New Roman"/>
          <w:sz w:val="24"/>
          <w:szCs w:val="24"/>
        </w:rPr>
        <w:t xml:space="preserve"> </w:t>
      </w:r>
      <w:r w:rsidR="00383EF9" w:rsidRPr="00E47FBA">
        <w:rPr>
          <w:rFonts w:ascii="Times New Roman" w:hAnsi="Times New Roman" w:cs="Times New Roman"/>
          <w:sz w:val="24"/>
          <w:szCs w:val="24"/>
        </w:rPr>
        <w:t>Since we have access to the buses’ real-time information,</w:t>
      </w:r>
      <w:r w:rsidR="00502B3A">
        <w:rPr>
          <w:rFonts w:ascii="Times New Roman" w:hAnsi="Times New Roman" w:cs="Times New Roman"/>
          <w:sz w:val="24"/>
          <w:szCs w:val="24"/>
        </w:rPr>
        <w:t xml:space="preserve"> if the home departure time is given explicitly,</w:t>
      </w:r>
      <w:r w:rsidR="00383EF9" w:rsidRPr="00E47FBA">
        <w:rPr>
          <w:rFonts w:ascii="Times New Roman" w:hAnsi="Times New Roman" w:cs="Times New Roman"/>
          <w:sz w:val="24"/>
          <w:szCs w:val="24"/>
        </w:rPr>
        <w:t xml:space="preserve"> the calculation of TPSs’ real-time performance is deterministic. </w:t>
      </w:r>
    </w:p>
    <w:p w14:paraId="57F221D6" w14:textId="7A022DF7" w:rsidR="00383EF9" w:rsidDel="00C24714" w:rsidRDefault="00C24714" w:rsidP="00D9751E">
      <w:pPr>
        <w:rPr>
          <w:del w:id="173" w:author="Miller, Harvey J." w:date="2019-06-25T14:09:00Z"/>
          <w:rFonts w:ascii="Times New Roman" w:hAnsi="Times New Roman" w:cs="Times New Roman"/>
          <w:sz w:val="24"/>
          <w:szCs w:val="24"/>
        </w:rPr>
      </w:pPr>
      <w:ins w:id="174" w:author="Miller, Harvey J." w:date="2019-06-25T14:09:00Z">
        <w:r>
          <w:rPr>
            <w:rFonts w:ascii="Times New Roman" w:hAnsi="Times New Roman" w:cs="Times New Roman"/>
            <w:sz w:val="24"/>
            <w:szCs w:val="24"/>
          </w:rPr>
          <w:tab/>
        </w:r>
      </w:ins>
    </w:p>
    <w:p w14:paraId="7F08EF8C" w14:textId="6E98E125" w:rsidR="00CB22D9" w:rsidRPr="004C4082" w:rsidDel="00C24714" w:rsidRDefault="006F187A" w:rsidP="009B5263">
      <w:pPr>
        <w:pStyle w:val="ListParagraph"/>
        <w:numPr>
          <w:ilvl w:val="2"/>
          <w:numId w:val="7"/>
        </w:numPr>
        <w:rPr>
          <w:del w:id="175" w:author="Miller, Harvey J." w:date="2019-06-25T14:09:00Z"/>
          <w:rFonts w:ascii="Times New Roman" w:hAnsi="Times New Roman" w:cs="Times New Roman"/>
          <w:b/>
          <w:sz w:val="24"/>
          <w:szCs w:val="24"/>
          <w:rPrChange w:id="176" w:author="Miller, Harvey J." w:date="2019-06-25T14:00:00Z">
            <w:rPr>
              <w:del w:id="177" w:author="Miller, Harvey J." w:date="2019-06-25T14:09:00Z"/>
              <w:rFonts w:ascii="Times New Roman" w:hAnsi="Times New Roman" w:cs="Times New Roman"/>
              <w:sz w:val="24"/>
              <w:szCs w:val="24"/>
            </w:rPr>
          </w:rPrChange>
        </w:rPr>
      </w:pPr>
      <w:del w:id="178" w:author="Miller, Harvey J." w:date="2019-06-25T14:09:00Z">
        <w:r w:rsidRPr="004C4082" w:rsidDel="00C24714">
          <w:rPr>
            <w:rFonts w:ascii="Times New Roman" w:hAnsi="Times New Roman" w:cs="Times New Roman"/>
            <w:b/>
            <w:sz w:val="24"/>
            <w:szCs w:val="24"/>
            <w:rPrChange w:id="179" w:author="Miller, Harvey J." w:date="2019-06-25T14:00:00Z">
              <w:rPr>
                <w:rFonts w:ascii="Times New Roman" w:hAnsi="Times New Roman" w:cs="Times New Roman"/>
                <w:sz w:val="24"/>
                <w:szCs w:val="24"/>
              </w:rPr>
            </w:rPrChange>
          </w:rPr>
          <w:delText>Non-RTA users’</w:delText>
        </w:r>
        <w:r w:rsidR="001A33B6" w:rsidRPr="004C4082" w:rsidDel="00C24714">
          <w:rPr>
            <w:rFonts w:ascii="Times New Roman" w:hAnsi="Times New Roman" w:cs="Times New Roman"/>
            <w:b/>
            <w:sz w:val="24"/>
            <w:szCs w:val="24"/>
            <w:rPrChange w:id="180" w:author="Miller, Harvey J." w:date="2019-06-25T14:00:00Z">
              <w:rPr>
                <w:rFonts w:ascii="Times New Roman" w:hAnsi="Times New Roman" w:cs="Times New Roman"/>
                <w:sz w:val="24"/>
                <w:szCs w:val="24"/>
              </w:rPr>
            </w:rPrChange>
          </w:rPr>
          <w:delText xml:space="preserve"> trip planning strategies</w:delText>
        </w:r>
      </w:del>
    </w:p>
    <w:p w14:paraId="14DAC1C7" w14:textId="22E604DB" w:rsidR="007A582B" w:rsidRDefault="007A582B">
      <w:pPr>
        <w:jc w:val="both"/>
        <w:rPr>
          <w:ins w:id="181" w:author="Miller, Harvey J." w:date="2019-06-25T14:06:00Z"/>
          <w:rFonts w:ascii="Times New Roman" w:hAnsi="Times New Roman" w:cs="Times New Roman"/>
          <w:sz w:val="24"/>
          <w:szCs w:val="24"/>
        </w:rPr>
        <w:pPrChange w:id="182" w:author="Miller, Harvey J." w:date="2019-06-25T14:02:00Z">
          <w:pPr/>
        </w:pPrChange>
      </w:pPr>
      <w:r>
        <w:rPr>
          <w:rFonts w:ascii="Times New Roman" w:hAnsi="Times New Roman" w:cs="Times New Roman"/>
          <w:sz w:val="24"/>
          <w:szCs w:val="24"/>
        </w:rPr>
        <w:t xml:space="preserve">In traditional incidence behavior studies, users </w:t>
      </w:r>
      <w:r w:rsidR="00772943">
        <w:rPr>
          <w:rFonts w:ascii="Times New Roman" w:hAnsi="Times New Roman" w:cs="Times New Roman"/>
          <w:sz w:val="24"/>
          <w:szCs w:val="24"/>
        </w:rPr>
        <w:t>are</w:t>
      </w:r>
      <w:r>
        <w:rPr>
          <w:rFonts w:ascii="Times New Roman" w:hAnsi="Times New Roman" w:cs="Times New Roman"/>
          <w:sz w:val="24"/>
          <w:szCs w:val="24"/>
        </w:rPr>
        <w:t xml:space="preserve"> divided into two groups: timetable-dependent</w:t>
      </w:r>
      <w:r w:rsidR="00F37AA4">
        <w:rPr>
          <w:rFonts w:ascii="Times New Roman" w:hAnsi="Times New Roman" w:cs="Times New Roman"/>
          <w:sz w:val="24"/>
          <w:szCs w:val="24"/>
        </w:rPr>
        <w:t xml:space="preserve"> passengers, who are aware of the system schedule or empirical performance,</w:t>
      </w:r>
      <w:r>
        <w:rPr>
          <w:rFonts w:ascii="Times New Roman" w:hAnsi="Times New Roman" w:cs="Times New Roman"/>
          <w:sz w:val="24"/>
          <w:szCs w:val="24"/>
        </w:rPr>
        <w:t xml:space="preserve"> and </w:t>
      </w:r>
      <w:r>
        <w:rPr>
          <w:rFonts w:ascii="Times New Roman" w:hAnsi="Times New Roman" w:cs="Times New Roman"/>
          <w:sz w:val="24"/>
          <w:szCs w:val="24"/>
        </w:rPr>
        <w:lastRenderedPageBreak/>
        <w:t>timetable-independent passengers</w:t>
      </w:r>
      <w:r w:rsidR="00F37AA4">
        <w:rPr>
          <w:rFonts w:ascii="Times New Roman" w:hAnsi="Times New Roman" w:cs="Times New Roman"/>
          <w:sz w:val="24"/>
          <w:szCs w:val="24"/>
        </w:rPr>
        <w:t>, who are not aware of the system schedule and performance</w:t>
      </w:r>
      <w:r w:rsidR="00D4464C">
        <w:rPr>
          <w:rFonts w:ascii="Times New Roman" w:hAnsi="Times New Roman" w:cs="Times New Roman"/>
          <w:sz w:val="24"/>
          <w:szCs w:val="24"/>
        </w:rPr>
        <w:t xml:space="preserve"> </w:t>
      </w:r>
      <w:r w:rsidR="00D4464C">
        <w:rPr>
          <w:rFonts w:ascii="Times New Roman" w:hAnsi="Times New Roman" w:cs="Times New Roman"/>
          <w:sz w:val="24"/>
          <w:szCs w:val="24"/>
        </w:rPr>
        <w:fldChar w:fldCharType="begin" w:fldLock="1"/>
      </w:r>
      <w:r w:rsidR="00487A2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D4464C">
        <w:rPr>
          <w:rFonts w:ascii="Times New Roman" w:hAnsi="Times New Roman" w:cs="Times New Roman"/>
          <w:sz w:val="24"/>
          <w:szCs w:val="24"/>
        </w:rPr>
        <w:fldChar w:fldCharType="separate"/>
      </w:r>
      <w:r w:rsidR="00D4464C" w:rsidRPr="00D4464C">
        <w:rPr>
          <w:rFonts w:ascii="Times New Roman" w:hAnsi="Times New Roman" w:cs="Times New Roman"/>
          <w:noProof/>
          <w:sz w:val="24"/>
          <w:szCs w:val="24"/>
        </w:rPr>
        <w:t>(Frumin &amp; Zhao, 2012)</w:t>
      </w:r>
      <w:r w:rsidR="00D4464C">
        <w:rPr>
          <w:rFonts w:ascii="Times New Roman" w:hAnsi="Times New Roman" w:cs="Times New Roman"/>
          <w:sz w:val="24"/>
          <w:szCs w:val="24"/>
        </w:rPr>
        <w:fldChar w:fldCharType="end"/>
      </w:r>
      <w:r w:rsidR="00F37AA4">
        <w:rPr>
          <w:rFonts w:ascii="Times New Roman" w:hAnsi="Times New Roman" w:cs="Times New Roman"/>
          <w:sz w:val="24"/>
          <w:szCs w:val="24"/>
        </w:rPr>
        <w:t xml:space="preserve">. These two </w:t>
      </w:r>
      <w:r w:rsidR="00FD711B">
        <w:rPr>
          <w:rFonts w:ascii="Times New Roman" w:hAnsi="Times New Roman" w:cs="Times New Roman"/>
          <w:sz w:val="24"/>
          <w:szCs w:val="24"/>
        </w:rPr>
        <w:t>user groups</w:t>
      </w:r>
      <w:r w:rsidR="00F37AA4">
        <w:rPr>
          <w:rFonts w:ascii="Times New Roman" w:hAnsi="Times New Roman" w:cs="Times New Roman"/>
          <w:sz w:val="24"/>
          <w:szCs w:val="24"/>
        </w:rPr>
        <w:t xml:space="preserve"> were introduced in the context of non-RTA experience. </w:t>
      </w:r>
    </w:p>
    <w:p w14:paraId="6D551714" w14:textId="77777777" w:rsidR="004C4082" w:rsidRDefault="004C4082">
      <w:pPr>
        <w:jc w:val="both"/>
        <w:rPr>
          <w:rFonts w:ascii="Times New Roman" w:hAnsi="Times New Roman" w:cs="Times New Roman"/>
          <w:sz w:val="24"/>
          <w:szCs w:val="24"/>
        </w:rPr>
        <w:pPrChange w:id="183" w:author="Miller, Harvey J." w:date="2019-06-25T14:02:00Z">
          <w:pPr/>
        </w:pPrChange>
      </w:pPr>
    </w:p>
    <w:p w14:paraId="2748A2C5" w14:textId="4E28039F" w:rsidR="00CB22D9" w:rsidDel="004C4082" w:rsidRDefault="00CB22D9">
      <w:pPr>
        <w:jc w:val="both"/>
        <w:rPr>
          <w:del w:id="184" w:author="Miller, Harvey J." w:date="2019-06-25T14:02:00Z"/>
          <w:rFonts w:ascii="Times New Roman" w:hAnsi="Times New Roman" w:cs="Times New Roman"/>
          <w:sz w:val="24"/>
          <w:szCs w:val="24"/>
        </w:rPr>
        <w:pPrChange w:id="185" w:author="Miller, Harvey J." w:date="2019-06-25T14:02:00Z">
          <w:pPr/>
        </w:pPrChange>
      </w:pPr>
      <w:del w:id="186" w:author="Miller, Harvey J." w:date="2019-06-25T14:02:00Z">
        <w:r w:rsidDel="004C4082">
          <w:rPr>
            <w:rFonts w:ascii="Times New Roman" w:hAnsi="Times New Roman" w:cs="Times New Roman"/>
            <w:sz w:val="24"/>
            <w:szCs w:val="24"/>
          </w:rPr>
          <w:delText>[</w:delText>
        </w:r>
      </w:del>
      <w:r>
        <w:rPr>
          <w:rFonts w:ascii="Times New Roman" w:hAnsi="Times New Roman" w:cs="Times New Roman"/>
          <w:b/>
          <w:sz w:val="24"/>
          <w:szCs w:val="24"/>
        </w:rPr>
        <w:t>Arbitrary relaxation (AR)</w:t>
      </w:r>
      <w:ins w:id="187" w:author="Miller, Harvey J." w:date="2019-06-25T14:02:00Z">
        <w:r w:rsidR="004C4082">
          <w:rPr>
            <w:rFonts w:ascii="Times New Roman" w:hAnsi="Times New Roman" w:cs="Times New Roman"/>
            <w:sz w:val="24"/>
            <w:szCs w:val="24"/>
          </w:rPr>
          <w:t xml:space="preserve">.  </w:t>
        </w:r>
      </w:ins>
      <w:del w:id="188" w:author="Miller, Harvey J." w:date="2019-06-25T14:02:00Z">
        <w:r w:rsidDel="004C4082">
          <w:rPr>
            <w:rFonts w:ascii="Times New Roman" w:hAnsi="Times New Roman" w:cs="Times New Roman"/>
            <w:sz w:val="24"/>
            <w:szCs w:val="24"/>
          </w:rPr>
          <w:delText>]</w:delText>
        </w:r>
      </w:del>
    </w:p>
    <w:p w14:paraId="2899313D" w14:textId="25654A39" w:rsidR="00CB22D9" w:rsidRDefault="00CB22D9">
      <w:pPr>
        <w:jc w:val="both"/>
        <w:rPr>
          <w:rFonts w:ascii="Times New Roman" w:hAnsi="Times New Roman" w:cs="Times New Roman"/>
          <w:sz w:val="24"/>
          <w:szCs w:val="24"/>
        </w:rPr>
        <w:pPrChange w:id="189" w:author="Miller, Harvey J." w:date="2019-06-25T14:02:00Z">
          <w:pPr/>
        </w:pPrChange>
      </w:pPr>
      <w:r>
        <w:rPr>
          <w:rFonts w:ascii="Times New Roman" w:hAnsi="Times New Roman" w:cs="Times New Roman"/>
          <w:sz w:val="24"/>
          <w:szCs w:val="24"/>
        </w:rPr>
        <w:t xml:space="preserve">Before the time of smart phone, text, and public real-time information, under many circumstances, PT users </w:t>
      </w:r>
      <w:r w:rsidR="00622820">
        <w:rPr>
          <w:rFonts w:ascii="Times New Roman" w:hAnsi="Times New Roman" w:cs="Times New Roman"/>
          <w:sz w:val="24"/>
          <w:szCs w:val="24"/>
        </w:rPr>
        <w:t>were</w:t>
      </w:r>
      <w:r>
        <w:rPr>
          <w:rFonts w:ascii="Times New Roman" w:hAnsi="Times New Roman" w:cs="Times New Roman"/>
          <w:sz w:val="24"/>
          <w:szCs w:val="24"/>
        </w:rPr>
        <w:t xml:space="preserve"> not </w:t>
      </w:r>
      <w:ins w:id="190" w:author="Miller, Harvey J." w:date="2019-06-25T14:02:00Z">
        <w:r w:rsidR="004C4082">
          <w:rPr>
            <w:rFonts w:ascii="Times New Roman" w:hAnsi="Times New Roman" w:cs="Times New Roman"/>
            <w:sz w:val="24"/>
            <w:szCs w:val="24"/>
          </w:rPr>
          <w:t xml:space="preserve">necessarily </w:t>
        </w:r>
      </w:ins>
      <w:del w:id="191" w:author="Miller, Harvey J." w:date="2019-06-25T14:02:00Z">
        <w:r w:rsidDel="004C4082">
          <w:rPr>
            <w:rFonts w:ascii="Times New Roman" w:hAnsi="Times New Roman" w:cs="Times New Roman"/>
            <w:sz w:val="24"/>
            <w:szCs w:val="24"/>
          </w:rPr>
          <w:delText xml:space="preserve">particularly </w:delText>
        </w:r>
      </w:del>
      <w:r>
        <w:rPr>
          <w:rFonts w:ascii="Times New Roman" w:hAnsi="Times New Roman" w:cs="Times New Roman"/>
          <w:sz w:val="24"/>
          <w:szCs w:val="24"/>
        </w:rPr>
        <w:t xml:space="preserve">planning their trips. </w:t>
      </w:r>
      <w:ins w:id="192" w:author="Miller, Harvey J." w:date="2019-06-25T14:02:00Z">
        <w:r w:rsidR="004C4082">
          <w:rPr>
            <w:rFonts w:ascii="Times New Roman" w:hAnsi="Times New Roman" w:cs="Times New Roman"/>
            <w:sz w:val="24"/>
            <w:szCs w:val="24"/>
          </w:rPr>
          <w:t xml:space="preserve">A </w:t>
        </w:r>
      </w:ins>
      <w:ins w:id="193" w:author="Miller, Harvey J." w:date="2019-06-25T14:03:00Z">
        <w:r w:rsidR="004C4082">
          <w:rPr>
            <w:rFonts w:ascii="Times New Roman" w:hAnsi="Times New Roman" w:cs="Times New Roman"/>
            <w:sz w:val="24"/>
            <w:szCs w:val="24"/>
          </w:rPr>
          <w:t>simple</w:t>
        </w:r>
      </w:ins>
      <w:ins w:id="194" w:author="Miller, Harvey J." w:date="2019-06-25T14:02:00Z">
        <w:r w:rsidR="004C4082">
          <w:rPr>
            <w:rFonts w:ascii="Times New Roman" w:hAnsi="Times New Roman" w:cs="Times New Roman"/>
            <w:sz w:val="24"/>
            <w:szCs w:val="24"/>
          </w:rPr>
          <w:t xml:space="preserve"> </w:t>
        </w:r>
      </w:ins>
      <w:ins w:id="195" w:author="Miller, Harvey J." w:date="2019-06-25T14:03:00Z">
        <w:r w:rsidR="004C4082">
          <w:rPr>
            <w:rFonts w:ascii="Times New Roman" w:hAnsi="Times New Roman" w:cs="Times New Roman"/>
            <w:sz w:val="24"/>
            <w:szCs w:val="24"/>
          </w:rPr>
          <w:t xml:space="preserve">strategy </w:t>
        </w:r>
      </w:ins>
      <w:del w:id="196" w:author="Miller, Harvey J." w:date="2019-06-25T14:02:00Z">
        <w:r w:rsidDel="004C4082">
          <w:rPr>
            <w:rFonts w:ascii="Times New Roman" w:hAnsi="Times New Roman" w:cs="Times New Roman"/>
            <w:sz w:val="24"/>
            <w:szCs w:val="24"/>
          </w:rPr>
          <w:delText xml:space="preserve">Normally, </w:delText>
        </w:r>
      </w:del>
      <w:ins w:id="197" w:author="Miller, Harvey J." w:date="2019-06-25T14:03:00Z">
        <w:r w:rsidR="004C4082">
          <w:rPr>
            <w:rFonts w:ascii="Times New Roman" w:hAnsi="Times New Roman" w:cs="Times New Roman"/>
            <w:sz w:val="24"/>
            <w:szCs w:val="24"/>
          </w:rPr>
          <w:t xml:space="preserve">is to </w:t>
        </w:r>
      </w:ins>
      <w:del w:id="198" w:author="Miller, Harvey J." w:date="2019-06-25T14:03:00Z">
        <w:r w:rsidDel="004C4082">
          <w:rPr>
            <w:rFonts w:ascii="Times New Roman" w:hAnsi="Times New Roman" w:cs="Times New Roman"/>
            <w:sz w:val="24"/>
            <w:szCs w:val="24"/>
          </w:rPr>
          <w:delText xml:space="preserve">they </w:delText>
        </w:r>
        <w:r w:rsidR="00D67FAD" w:rsidDel="004C4082">
          <w:rPr>
            <w:rFonts w:ascii="Times New Roman" w:hAnsi="Times New Roman" w:cs="Times New Roman"/>
            <w:sz w:val="24"/>
            <w:szCs w:val="24"/>
          </w:rPr>
          <w:delText>would</w:delText>
        </w:r>
        <w:r w:rsidDel="004C4082">
          <w:rPr>
            <w:rFonts w:ascii="Times New Roman" w:hAnsi="Times New Roman" w:cs="Times New Roman"/>
            <w:sz w:val="24"/>
            <w:szCs w:val="24"/>
          </w:rPr>
          <w:delText xml:space="preserve"> walk </w:delText>
        </w:r>
      </w:del>
      <w:ins w:id="199" w:author="Miller, Harvey J." w:date="2019-06-25T14:03:00Z">
        <w:r w:rsidR="004C4082">
          <w:rPr>
            <w:rFonts w:ascii="Times New Roman" w:hAnsi="Times New Roman" w:cs="Times New Roman"/>
            <w:sz w:val="24"/>
            <w:szCs w:val="24"/>
          </w:rPr>
          <w:t xml:space="preserve">walk to </w:t>
        </w:r>
      </w:ins>
      <w:del w:id="200" w:author="Miller, Harvey J." w:date="2019-06-25T14:03:00Z">
        <w:r w:rsidDel="004C4082">
          <w:rPr>
            <w:rFonts w:ascii="Times New Roman" w:hAnsi="Times New Roman" w:cs="Times New Roman"/>
            <w:sz w:val="24"/>
            <w:szCs w:val="24"/>
          </w:rPr>
          <w:delText xml:space="preserve">to </w:delText>
        </w:r>
      </w:del>
      <w:r>
        <w:rPr>
          <w:rFonts w:ascii="Times New Roman" w:hAnsi="Times New Roman" w:cs="Times New Roman"/>
          <w:sz w:val="24"/>
          <w:szCs w:val="24"/>
        </w:rPr>
        <w:t xml:space="preserve">the stop and catch the </w:t>
      </w:r>
      <w:r w:rsidR="006909EA">
        <w:rPr>
          <w:rFonts w:ascii="Times New Roman" w:hAnsi="Times New Roman" w:cs="Times New Roman"/>
          <w:sz w:val="24"/>
          <w:szCs w:val="24"/>
        </w:rPr>
        <w:t>subsequent</w:t>
      </w:r>
      <w:r>
        <w:rPr>
          <w:rFonts w:ascii="Times New Roman" w:hAnsi="Times New Roman" w:cs="Times New Roman"/>
          <w:sz w:val="24"/>
          <w:szCs w:val="24"/>
        </w:rPr>
        <w:t xml:space="preserve"> bus arbitrarily. </w:t>
      </w:r>
      <w:r w:rsidR="00494430">
        <w:rPr>
          <w:rFonts w:ascii="Times New Roman" w:hAnsi="Times New Roman" w:cs="Times New Roman"/>
          <w:sz w:val="24"/>
          <w:szCs w:val="24"/>
        </w:rPr>
        <w:t>The major assumption is that the user’s arrival time is independent from the vehicle system</w:t>
      </w:r>
      <w:r w:rsidR="00487A25">
        <w:rPr>
          <w:rFonts w:ascii="Times New Roman" w:hAnsi="Times New Roman" w:cs="Times New Roman"/>
          <w:sz w:val="24"/>
          <w:szCs w:val="24"/>
        </w:rPr>
        <w:t xml:space="preserve"> </w:t>
      </w:r>
      <w:r w:rsidR="00487A25">
        <w:rPr>
          <w:rFonts w:ascii="Times New Roman" w:hAnsi="Times New Roman" w:cs="Times New Roman"/>
          <w:sz w:val="24"/>
          <w:szCs w:val="24"/>
        </w:rPr>
        <w:fldChar w:fldCharType="begin" w:fldLock="1"/>
      </w:r>
      <w:r w:rsidR="006D0D5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487A25">
        <w:rPr>
          <w:rFonts w:ascii="Times New Roman" w:hAnsi="Times New Roman" w:cs="Times New Roman"/>
          <w:sz w:val="24"/>
          <w:szCs w:val="24"/>
        </w:rPr>
        <w:fldChar w:fldCharType="separate"/>
      </w:r>
      <w:r w:rsidR="00487A25" w:rsidRPr="00487A25">
        <w:rPr>
          <w:rFonts w:ascii="Times New Roman" w:hAnsi="Times New Roman" w:cs="Times New Roman"/>
          <w:noProof/>
          <w:sz w:val="24"/>
          <w:szCs w:val="24"/>
        </w:rPr>
        <w:t>(Frumin &amp; Zhao, 2012)</w:t>
      </w:r>
      <w:r w:rsidR="00487A25">
        <w:rPr>
          <w:rFonts w:ascii="Times New Roman" w:hAnsi="Times New Roman" w:cs="Times New Roman"/>
          <w:sz w:val="24"/>
          <w:szCs w:val="24"/>
        </w:rPr>
        <w:fldChar w:fldCharType="end"/>
      </w:r>
      <w:r w:rsidR="000830BB">
        <w:rPr>
          <w:rFonts w:ascii="Times New Roman" w:hAnsi="Times New Roman" w:cs="Times New Roman"/>
          <w:sz w:val="24"/>
          <w:szCs w:val="24"/>
        </w:rPr>
        <w:t>.</w:t>
      </w:r>
    </w:p>
    <w:p w14:paraId="1802CA8D" w14:textId="77777777" w:rsidR="008E26AA" w:rsidRDefault="00CB22D9">
      <w:pPr>
        <w:ind w:firstLine="720"/>
        <w:jc w:val="both"/>
        <w:rPr>
          <w:rFonts w:ascii="Times New Roman" w:hAnsi="Times New Roman" w:cs="Times New Roman"/>
          <w:sz w:val="24"/>
          <w:szCs w:val="24"/>
        </w:rPr>
        <w:pPrChange w:id="201" w:author="Miller, Harvey J." w:date="2019-06-25T14:03:00Z">
          <w:pPr>
            <w:ind w:firstLine="720"/>
          </w:pPr>
        </w:pPrChange>
      </w:pPr>
      <w:r>
        <w:rPr>
          <w:rFonts w:ascii="Times New Roman" w:hAnsi="Times New Roman" w:cs="Times New Roman"/>
          <w:sz w:val="24"/>
          <w:szCs w:val="24"/>
        </w:rPr>
        <w:t>Because the user’s decision-making process is random, it is reasonable to assume user’s HDT or user’s arrival time is evenly distributed among the headway between two buses</w:t>
      </w:r>
      <w:r w:rsidR="007D23FD">
        <w:rPr>
          <w:rFonts w:ascii="Times New Roman" w:hAnsi="Times New Roman" w:cs="Times New Roman"/>
          <w:sz w:val="24"/>
          <w:szCs w:val="24"/>
        </w:rPr>
        <w:t xml:space="preserve">. Traditionally, the </w:t>
      </w:r>
      <w:r w:rsidR="00B644AD">
        <w:rPr>
          <w:rFonts w:ascii="Times New Roman" w:hAnsi="Times New Roman" w:cs="Times New Roman"/>
          <w:sz w:val="24"/>
          <w:szCs w:val="24"/>
        </w:rPr>
        <w:t xml:space="preserve">average </w:t>
      </w:r>
      <w:r w:rsidR="005731E2">
        <w:rPr>
          <w:rFonts w:ascii="Times New Roman" w:hAnsi="Times New Roman" w:cs="Times New Roman"/>
          <w:sz w:val="24"/>
          <w:szCs w:val="24"/>
        </w:rPr>
        <w:t>waiting</w:t>
      </w:r>
      <w:r w:rsidR="007D23FD">
        <w:rPr>
          <w:rFonts w:ascii="Times New Roman" w:hAnsi="Times New Roman" w:cs="Times New Roman"/>
          <w:sz w:val="24"/>
          <w:szCs w:val="24"/>
        </w:rPr>
        <w:t xml:space="preserve"> time is the </w:t>
      </w:r>
      <w:r w:rsidR="005731E2">
        <w:rPr>
          <w:rFonts w:ascii="Times New Roman" w:hAnsi="Times New Roman" w:cs="Times New Roman"/>
          <w:sz w:val="24"/>
          <w:szCs w:val="24"/>
        </w:rPr>
        <w:t>expectation of the random variable headway</w:t>
      </w:r>
      <w:r w:rsidR="000E099A">
        <w:rPr>
          <w:rFonts w:ascii="Times New Roman" w:hAnsi="Times New Roman" w:cs="Times New Roman"/>
          <w:sz w:val="24"/>
          <w:szCs w:val="24"/>
        </w:rPr>
        <w:t xml:space="preserve"> </w:t>
      </w:r>
      <w:r w:rsidR="000E099A">
        <w:rPr>
          <w:rFonts w:ascii="Times New Roman" w:hAnsi="Times New Roman" w:cs="Times New Roman"/>
          <w:sz w:val="24"/>
          <w:szCs w:val="24"/>
        </w:rPr>
        <w:fldChar w:fldCharType="begin" w:fldLock="1"/>
      </w:r>
      <w:r w:rsidR="00462713">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0E099A">
        <w:rPr>
          <w:rFonts w:ascii="Times New Roman" w:hAnsi="Times New Roman" w:cs="Times New Roman"/>
          <w:sz w:val="24"/>
          <w:szCs w:val="24"/>
        </w:rPr>
        <w:fldChar w:fldCharType="separate"/>
      </w:r>
      <w:r w:rsidR="000E099A" w:rsidRPr="006D0D55">
        <w:rPr>
          <w:rFonts w:ascii="Times New Roman" w:hAnsi="Times New Roman" w:cs="Times New Roman"/>
          <w:noProof/>
          <w:sz w:val="24"/>
          <w:szCs w:val="24"/>
        </w:rPr>
        <w:t>(Frumin &amp; Zhao, 2012)</w:t>
      </w:r>
      <w:r w:rsidR="000E099A">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8E26AA" w14:paraId="1283FD7D" w14:textId="77777777" w:rsidTr="0046771E">
        <w:trPr>
          <w:trHeight w:val="812"/>
          <w:jc w:val="center"/>
        </w:trPr>
        <w:tc>
          <w:tcPr>
            <w:tcW w:w="255" w:type="pct"/>
            <w:vAlign w:val="center"/>
          </w:tcPr>
          <w:p w14:paraId="3E215173" w14:textId="77777777" w:rsidR="008E26AA" w:rsidRDefault="008E26AA" w:rsidP="00ED1472">
            <w:pPr>
              <w:jc w:val="center"/>
              <w:rPr>
                <w:rFonts w:ascii="Times New Roman" w:eastAsia="Yu Mincho" w:hAnsi="Times New Roman" w:cs="Times New Roman"/>
                <w:sz w:val="24"/>
                <w:szCs w:val="24"/>
                <w:lang w:eastAsia="ja-JP"/>
              </w:rPr>
            </w:pPr>
          </w:p>
        </w:tc>
        <w:tc>
          <w:tcPr>
            <w:tcW w:w="4465" w:type="pct"/>
            <w:vAlign w:val="center"/>
            <w:hideMark/>
          </w:tcPr>
          <w:p w14:paraId="1F3E7488" w14:textId="77777777" w:rsidR="008E26AA" w:rsidRPr="008E26AA" w:rsidRDefault="00B835F9" w:rsidP="008E26AA">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3A095162" w14:textId="77777777" w:rsidR="008E26AA" w:rsidRPr="00E86BF0" w:rsidRDefault="008E26AA" w:rsidP="008E26AA">
            <w:pPr>
              <w:pStyle w:val="IndentTimesNewRoman"/>
              <w:ind w:firstLine="0"/>
              <w:rPr>
                <w:rFonts w:asciiTheme="minorHAnsi" w:hAnsiTheme="minorHAnsi" w:cstheme="minorBidi"/>
                <w:sz w:val="18"/>
                <w:szCs w:val="18"/>
              </w:rPr>
            </w:pPr>
            <w:r>
              <w:t>(</w:t>
            </w:r>
            <w:r w:rsidR="006B5592">
              <w:rPr>
                <w:noProof/>
              </w:rPr>
              <w:fldChar w:fldCharType="begin"/>
            </w:r>
            <w:r w:rsidR="006B5592">
              <w:rPr>
                <w:noProof/>
              </w:rPr>
              <w:instrText xml:space="preserve"> SEQ Equation \* ARABIC </w:instrText>
            </w:r>
            <w:r w:rsidR="006B5592">
              <w:rPr>
                <w:noProof/>
              </w:rPr>
              <w:fldChar w:fldCharType="separate"/>
            </w:r>
            <w:r>
              <w:rPr>
                <w:noProof/>
              </w:rPr>
              <w:t>3</w:t>
            </w:r>
            <w:r w:rsidR="006B5592">
              <w:rPr>
                <w:noProof/>
              </w:rPr>
              <w:fldChar w:fldCharType="end"/>
            </w:r>
            <w:r>
              <w:t>)</w:t>
            </w:r>
          </w:p>
        </w:tc>
      </w:tr>
    </w:tbl>
    <w:p w14:paraId="6CA05290" w14:textId="77777777" w:rsidR="008E26AA" w:rsidRDefault="00B644AD" w:rsidP="00B644AD">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5D8C5A51" w14:textId="77777777" w:rsidR="000E099A" w:rsidRDefault="00001575">
      <w:pPr>
        <w:ind w:firstLine="720"/>
        <w:jc w:val="both"/>
        <w:rPr>
          <w:rFonts w:ascii="Times New Roman" w:hAnsi="Times New Roman" w:cs="Times New Roman"/>
          <w:sz w:val="24"/>
          <w:szCs w:val="24"/>
        </w:rPr>
        <w:pPrChange w:id="202" w:author="Miller, Harvey J." w:date="2019-06-25T14:03:00Z">
          <w:pPr>
            <w:ind w:firstLine="720"/>
          </w:pPr>
        </w:pPrChange>
      </w:pPr>
      <w:r>
        <w:rPr>
          <w:rFonts w:ascii="Times New Roman" w:hAnsi="Times New Roman" w:cs="Times New Roman"/>
          <w:sz w:val="24"/>
          <w:szCs w:val="24"/>
        </w:rPr>
        <w:t>However, s</w:t>
      </w:r>
      <w:r w:rsidR="005731E2">
        <w:rPr>
          <w:rFonts w:ascii="Times New Roman" w:hAnsi="Times New Roman" w:cs="Times New Roman"/>
          <w:sz w:val="24"/>
          <w:szCs w:val="24"/>
        </w:rPr>
        <w:t>ince we have access to the deterministic real-time vehicle departure time, we can</w:t>
      </w:r>
      <w:r w:rsidR="00D41CAD">
        <w:rPr>
          <w:rFonts w:ascii="Times New Roman" w:hAnsi="Times New Roman" w:cs="Times New Roman"/>
          <w:sz w:val="24"/>
          <w:szCs w:val="24"/>
        </w:rPr>
        <w:t xml:space="preserve"> </w:t>
      </w:r>
      <w:r w:rsidR="00273890">
        <w:rPr>
          <w:rFonts w:ascii="Times New Roman" w:hAnsi="Times New Roman" w:cs="Times New Roman"/>
          <w:sz w:val="24"/>
          <w:szCs w:val="24"/>
        </w:rPr>
        <w:t>calculate</w:t>
      </w:r>
      <w:r w:rsidR="005731E2">
        <w:rPr>
          <w:rFonts w:ascii="Times New Roman" w:hAnsi="Times New Roman" w:cs="Times New Roman"/>
          <w:sz w:val="24"/>
          <w:szCs w:val="24"/>
        </w:rPr>
        <w:t xml:space="preserve"> the </w:t>
      </w:r>
      <w:r w:rsidR="00CB22D9">
        <w:rPr>
          <w:rFonts w:ascii="Times New Roman" w:hAnsi="Times New Roman" w:cs="Times New Roman"/>
          <w:sz w:val="24"/>
          <w:szCs w:val="24"/>
        </w:rPr>
        <w:t xml:space="preserve">average waiting time </w:t>
      </w:r>
      <w:r w:rsidR="00273890">
        <w:rPr>
          <w:rFonts w:ascii="Times New Roman" w:hAnsi="Times New Roman" w:cs="Times New Roman"/>
          <w:sz w:val="24"/>
          <w:szCs w:val="24"/>
        </w:rPr>
        <w:t>as</w:t>
      </w:r>
      <w:r w:rsidR="00CB22D9">
        <w:rPr>
          <w:rFonts w:ascii="Times New Roman" w:hAnsi="Times New Roman" w:cs="Times New Roman"/>
          <w:sz w:val="24"/>
          <w:szCs w:val="24"/>
        </w:rPr>
        <w:t xml:space="preserve"> th</w:t>
      </w:r>
      <w:r w:rsidR="00F15298">
        <w:rPr>
          <w:rFonts w:ascii="Times New Roman" w:hAnsi="Times New Roman" w:cs="Times New Roman"/>
          <w:sz w:val="24"/>
          <w:szCs w:val="24"/>
        </w:rPr>
        <w:t xml:space="preserve">e mean of the </w:t>
      </w:r>
      <w:r w:rsidR="003F6F15">
        <w:rPr>
          <w:rFonts w:ascii="Times New Roman" w:hAnsi="Times New Roman" w:cs="Times New Roman"/>
          <w:sz w:val="24"/>
          <w:szCs w:val="24"/>
        </w:rPr>
        <w:t xml:space="preserve">departure time of </w:t>
      </w:r>
      <w:r w:rsidR="00F15298">
        <w:rPr>
          <w:rFonts w:ascii="Times New Roman" w:hAnsi="Times New Roman" w:cs="Times New Roman"/>
          <w:sz w:val="24"/>
          <w:szCs w:val="24"/>
        </w:rPr>
        <w:t>target bus and its subsequent bus</w:t>
      </w:r>
      <w:r w:rsidR="00860199">
        <w:rPr>
          <w:rFonts w:ascii="Times New Roman" w:hAnsi="Times New Roman" w:cs="Times New Roman"/>
          <w:sz w:val="24"/>
          <w:szCs w:val="24"/>
        </w:rPr>
        <w:t>. Thus, the users’ home departure time</w:t>
      </w:r>
      <w:r w:rsidR="000D5744">
        <w:rPr>
          <w:rFonts w:ascii="Times New Roman" w:hAnsi="Times New Roman" w:cs="Times New Roman"/>
          <w:sz w:val="24"/>
          <w:szCs w:val="24"/>
        </w:rPr>
        <w:t xml:space="preserve"> is</w:t>
      </w:r>
      <w:r w:rsidR="00F034DC">
        <w:rPr>
          <w:rFonts w:ascii="Times New Roman" w:hAnsi="Times New Roman" w:cs="Times New Roman"/>
          <w:sz w:val="24"/>
          <w:szCs w:val="24"/>
        </w:rPr>
        <w:t>:</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CB22D9" w14:paraId="7C9787BE" w14:textId="77777777" w:rsidTr="007A582B">
        <w:trPr>
          <w:trHeight w:val="812"/>
          <w:jc w:val="center"/>
        </w:trPr>
        <w:tc>
          <w:tcPr>
            <w:tcW w:w="255" w:type="pct"/>
            <w:vAlign w:val="center"/>
          </w:tcPr>
          <w:p w14:paraId="6C71C6F1" w14:textId="77777777" w:rsidR="00CB22D9" w:rsidRDefault="00CB22D9" w:rsidP="007A582B">
            <w:pPr>
              <w:jc w:val="center"/>
              <w:rPr>
                <w:rFonts w:ascii="Times New Roman" w:eastAsia="Yu Mincho" w:hAnsi="Times New Roman" w:cs="Times New Roman"/>
                <w:sz w:val="24"/>
                <w:szCs w:val="24"/>
                <w:lang w:eastAsia="ja-JP"/>
              </w:rPr>
            </w:pPr>
          </w:p>
        </w:tc>
        <w:tc>
          <w:tcPr>
            <w:tcW w:w="4465" w:type="pct"/>
            <w:vAlign w:val="center"/>
            <w:hideMark/>
          </w:tcPr>
          <w:p w14:paraId="63E9EC82" w14:textId="77777777" w:rsidR="00CB22D9" w:rsidRPr="00B47B00" w:rsidRDefault="00B835F9" w:rsidP="007A582B">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202312DE" w14:textId="77777777" w:rsidR="00CB22D9" w:rsidRPr="00E86BF0" w:rsidRDefault="00CB22D9"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4</w:t>
            </w:r>
            <w:r w:rsidR="006B5592">
              <w:rPr>
                <w:noProof/>
              </w:rPr>
              <w:fldChar w:fldCharType="end"/>
            </w:r>
            <w:r>
              <w:rPr>
                <w:rFonts w:eastAsia="Yu Mincho"/>
                <w:lang w:eastAsia="ja-JP"/>
              </w:rPr>
              <w:t>)</w:t>
            </w:r>
          </w:p>
        </w:tc>
      </w:tr>
    </w:tbl>
    <w:p w14:paraId="5C3F6D99" w14:textId="77777777"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w:t>
      </w:r>
      <w:r w:rsidR="00C53DBA">
        <w:rPr>
          <w:rFonts w:ascii="Times New Roman" w:hAnsi="Times New Roman" w:cs="Times New Roman"/>
          <w:sz w:val="24"/>
          <w:szCs w:val="24"/>
        </w:rPr>
        <w:t xml:space="preserve">very first </w:t>
      </w:r>
      <w:r w:rsidR="00887D14">
        <w:rPr>
          <w:rFonts w:ascii="Times New Roman" w:hAnsi="Times New Roman" w:cs="Times New Roman"/>
          <w:sz w:val="24"/>
          <w:szCs w:val="24"/>
        </w:rPr>
        <w:t>prior</w:t>
      </w:r>
      <w:r>
        <w:rPr>
          <w:rFonts w:ascii="Times New Roman" w:hAnsi="Times New Roman" w:cs="Times New Roman"/>
          <w:sz w:val="24"/>
          <w:szCs w:val="24"/>
        </w:rPr>
        <w:t xml:space="preserve"> bus’s actual real-time departure</w:t>
      </w:r>
      <w:r w:rsidR="00C5082A">
        <w:rPr>
          <w:rFonts w:ascii="Times New Roman" w:hAnsi="Times New Roman" w:cs="Times New Roman"/>
          <w:sz w:val="24"/>
          <w:szCs w:val="24"/>
        </w:rPr>
        <w:t>.</w:t>
      </w:r>
    </w:p>
    <w:p w14:paraId="085C5DE1" w14:textId="74634C14" w:rsidR="00CB22D9" w:rsidRDefault="00E22036" w:rsidP="00CB22D9">
      <w:pPr>
        <w:ind w:firstLine="720"/>
        <w:rPr>
          <w:ins w:id="203" w:author="Miller, Harvey J." w:date="2019-06-25T14:08:00Z"/>
          <w:rFonts w:ascii="Times New Roman" w:hAnsi="Times New Roman" w:cs="Times New Roman"/>
          <w:sz w:val="24"/>
          <w:szCs w:val="24"/>
        </w:rPr>
      </w:pPr>
      <w:r>
        <w:rPr>
          <w:rFonts w:ascii="Times New Roman" w:hAnsi="Times New Roman" w:cs="Times New Roman"/>
          <w:sz w:val="24"/>
          <w:szCs w:val="24"/>
        </w:rPr>
        <w:t>T</w:t>
      </w:r>
      <w:r w:rsidR="00CB22D9">
        <w:rPr>
          <w:rFonts w:ascii="Times New Roman" w:hAnsi="Times New Roman" w:cs="Times New Roman"/>
          <w:sz w:val="24"/>
          <w:szCs w:val="24"/>
        </w:rPr>
        <w:t>heoretically, this strategy is not very efficient. We will also calculate the waiting time difference between AR and NR. This is another g</w:t>
      </w:r>
      <w:r w:rsidR="00EE15A3">
        <w:rPr>
          <w:rFonts w:ascii="Times New Roman" w:hAnsi="Times New Roman" w:cs="Times New Roman"/>
          <w:sz w:val="24"/>
          <w:szCs w:val="24"/>
        </w:rPr>
        <w:t>ood benchmark: if a TPS’s performance is even worse than AR, we can say that it is not effective.</w:t>
      </w:r>
    </w:p>
    <w:p w14:paraId="206A982C" w14:textId="77777777" w:rsidR="004C4082" w:rsidRDefault="004C4082" w:rsidP="00CB22D9">
      <w:pPr>
        <w:ind w:firstLine="720"/>
        <w:rPr>
          <w:rFonts w:ascii="Times New Roman" w:hAnsi="Times New Roman" w:cs="Times New Roman"/>
          <w:sz w:val="24"/>
          <w:szCs w:val="24"/>
        </w:rPr>
      </w:pPr>
    </w:p>
    <w:p w14:paraId="5A8A254D" w14:textId="27518FCA" w:rsidR="009B5263" w:rsidDel="00C24714" w:rsidRDefault="009B5263">
      <w:pPr>
        <w:jc w:val="both"/>
        <w:rPr>
          <w:del w:id="204" w:author="Miller, Harvey J." w:date="2019-06-25T14:10:00Z"/>
          <w:rFonts w:ascii="Times New Roman" w:hAnsi="Times New Roman" w:cs="Times New Roman"/>
          <w:sz w:val="24"/>
          <w:szCs w:val="24"/>
        </w:rPr>
        <w:pPrChange w:id="205" w:author="Miller, Harvey J." w:date="2019-06-25T14:10:00Z">
          <w:pPr/>
        </w:pPrChange>
      </w:pPr>
      <w:del w:id="206" w:author="Miller, Harvey J." w:date="2019-06-25T14:10:00Z">
        <w:r w:rsidDel="00C24714">
          <w:rPr>
            <w:rFonts w:ascii="Times New Roman" w:hAnsi="Times New Roman" w:cs="Times New Roman"/>
            <w:sz w:val="24"/>
            <w:szCs w:val="24"/>
          </w:rPr>
          <w:delText>[</w:delText>
        </w:r>
      </w:del>
      <w:r>
        <w:rPr>
          <w:rFonts w:ascii="Times New Roman" w:hAnsi="Times New Roman" w:cs="Times New Roman"/>
          <w:b/>
          <w:sz w:val="24"/>
          <w:szCs w:val="24"/>
        </w:rPr>
        <w:t>Null relaxation (NR)</w:t>
      </w:r>
      <w:ins w:id="207" w:author="Miller, Harvey J." w:date="2019-06-25T14:10:00Z">
        <w:r w:rsidR="00C24714">
          <w:rPr>
            <w:rFonts w:ascii="Times New Roman" w:hAnsi="Times New Roman" w:cs="Times New Roman"/>
            <w:sz w:val="24"/>
            <w:szCs w:val="24"/>
          </w:rPr>
          <w:t>.</w:t>
        </w:r>
      </w:ins>
      <w:del w:id="208" w:author="Miller, Harvey J." w:date="2019-06-25T14:10:00Z">
        <w:r w:rsidDel="00C24714">
          <w:rPr>
            <w:rFonts w:ascii="Times New Roman" w:hAnsi="Times New Roman" w:cs="Times New Roman"/>
            <w:sz w:val="24"/>
            <w:szCs w:val="24"/>
          </w:rPr>
          <w:delText>]</w:delText>
        </w:r>
      </w:del>
      <w:ins w:id="209" w:author="Miller, Harvey J." w:date="2019-06-25T14:10:00Z">
        <w:r w:rsidR="00C24714">
          <w:rPr>
            <w:rFonts w:ascii="Times New Roman" w:hAnsi="Times New Roman" w:cs="Times New Roman"/>
            <w:sz w:val="24"/>
            <w:szCs w:val="24"/>
          </w:rPr>
          <w:t xml:space="preserve">  </w:t>
        </w:r>
      </w:ins>
    </w:p>
    <w:p w14:paraId="00C5ED64" w14:textId="77777777" w:rsidR="002256E4" w:rsidRDefault="00F143C7">
      <w:pPr>
        <w:jc w:val="both"/>
        <w:rPr>
          <w:rFonts w:ascii="Times New Roman" w:hAnsi="Times New Roman" w:cs="Times New Roman"/>
          <w:sz w:val="24"/>
          <w:szCs w:val="24"/>
        </w:rPr>
        <w:pPrChange w:id="210" w:author="Miller, Harvey J." w:date="2019-06-25T14:10:00Z">
          <w:pPr/>
        </w:pPrChange>
      </w:pPr>
      <w:r>
        <w:rPr>
          <w:rFonts w:ascii="Times New Roman" w:hAnsi="Times New Roman" w:cs="Times New Roman"/>
          <w:sz w:val="24"/>
          <w:szCs w:val="24"/>
        </w:rPr>
        <w:t>Without knowing any information about the running status, users can</w:t>
      </w:r>
      <w:r w:rsidR="00184D7A">
        <w:rPr>
          <w:rFonts w:ascii="Times New Roman" w:hAnsi="Times New Roman" w:cs="Times New Roman"/>
          <w:sz w:val="24"/>
          <w:szCs w:val="24"/>
        </w:rPr>
        <w:t xml:space="preserve"> still</w:t>
      </w:r>
      <w:r>
        <w:rPr>
          <w:rFonts w:ascii="Times New Roman" w:hAnsi="Times New Roman" w:cs="Times New Roman"/>
          <w:sz w:val="24"/>
          <w:szCs w:val="24"/>
        </w:rPr>
        <w:t xml:space="preserve"> follow the schedule published to the public in advance. Or i</w:t>
      </w:r>
      <w:r w:rsidR="009B5263">
        <w:rPr>
          <w:rFonts w:ascii="Times New Roman" w:hAnsi="Times New Roman" w:cs="Times New Roman"/>
          <w:sz w:val="24"/>
          <w:szCs w:val="24"/>
        </w:rPr>
        <w:t xml:space="preserve">f a user has urgent affairs, such as work with strict timetable and medical emergency, </w:t>
      </w:r>
      <w:r w:rsidR="008C2681">
        <w:rPr>
          <w:rFonts w:ascii="Times New Roman" w:hAnsi="Times New Roman" w:cs="Times New Roman"/>
          <w:sz w:val="24"/>
          <w:szCs w:val="24"/>
        </w:rPr>
        <w:t>she/</w:t>
      </w:r>
      <w:r w:rsidR="009B5263">
        <w:rPr>
          <w:rFonts w:ascii="Times New Roman" w:hAnsi="Times New Roman" w:cs="Times New Roman"/>
          <w:sz w:val="24"/>
          <w:szCs w:val="24"/>
        </w:rPr>
        <w:t xml:space="preserve">he prefers earlier final arrival time than convenience. Under this circumstance, </w:t>
      </w:r>
      <w:r w:rsidR="001316D5">
        <w:rPr>
          <w:rFonts w:ascii="Times New Roman" w:hAnsi="Times New Roman" w:cs="Times New Roman"/>
          <w:sz w:val="24"/>
          <w:szCs w:val="24"/>
        </w:rPr>
        <w:t>the user</w:t>
      </w:r>
      <w:r w:rsidR="009B5263">
        <w:rPr>
          <w:rFonts w:ascii="Times New Roman" w:hAnsi="Times New Roman" w:cs="Times New Roman"/>
          <w:sz w:val="24"/>
          <w:szCs w:val="24"/>
        </w:rPr>
        <w:t xml:space="preserve"> will follow the scheduled timetable of the PT system regardless of waiting time.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2256E4" w14:paraId="5C4279C1" w14:textId="77777777" w:rsidTr="006D4AF1">
        <w:trPr>
          <w:trHeight w:val="580"/>
          <w:jc w:val="center"/>
        </w:trPr>
        <w:tc>
          <w:tcPr>
            <w:tcW w:w="256" w:type="pct"/>
            <w:vAlign w:val="center"/>
          </w:tcPr>
          <w:p w14:paraId="4430D6D1" w14:textId="77777777" w:rsidR="002256E4" w:rsidRDefault="002256E4" w:rsidP="00FD223B">
            <w:pPr>
              <w:jc w:val="center"/>
              <w:rPr>
                <w:rFonts w:ascii="Times New Roman" w:eastAsia="Yu Mincho" w:hAnsi="Times New Roman" w:cs="Times New Roman"/>
                <w:sz w:val="24"/>
                <w:szCs w:val="24"/>
                <w:lang w:eastAsia="ja-JP"/>
              </w:rPr>
            </w:pPr>
          </w:p>
        </w:tc>
        <w:tc>
          <w:tcPr>
            <w:tcW w:w="4464" w:type="pct"/>
            <w:vAlign w:val="center"/>
            <w:hideMark/>
          </w:tcPr>
          <w:p w14:paraId="20ADE054" w14:textId="77777777" w:rsidR="002256E4" w:rsidRDefault="00B835F9" w:rsidP="0069050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983B1A2" w14:textId="77777777" w:rsidR="002256E4" w:rsidRPr="00E86BF0" w:rsidRDefault="002256E4" w:rsidP="00E86BF0">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5</w:t>
            </w:r>
            <w:r w:rsidR="006B5592">
              <w:rPr>
                <w:noProof/>
              </w:rPr>
              <w:fldChar w:fldCharType="end"/>
            </w:r>
            <w:r>
              <w:rPr>
                <w:rFonts w:eastAsia="Yu Mincho"/>
                <w:lang w:eastAsia="ja-JP"/>
              </w:rPr>
              <w:t>)</w:t>
            </w:r>
          </w:p>
        </w:tc>
      </w:tr>
    </w:tbl>
    <w:p w14:paraId="7D45BC26" w14:textId="77777777" w:rsidR="006D4AF1" w:rsidRDefault="006D4AF1" w:rsidP="00B800B8">
      <w:pPr>
        <w:rPr>
          <w:rFonts w:ascii="Times New Roman" w:hAnsi="Times New Roman" w:cs="Times New Roman"/>
          <w:sz w:val="24"/>
          <w:szCs w:val="24"/>
        </w:rPr>
      </w:pPr>
      <w:r>
        <w:rPr>
          <w:rFonts w:ascii="Times New Roman" w:hAnsi="Times New Roman" w:cs="Times New Roman"/>
          <w:sz w:val="24"/>
          <w:szCs w:val="24"/>
        </w:rPr>
        <w:lastRenderedPageBreak/>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B800B8">
        <w:rPr>
          <w:rFonts w:ascii="Times New Roman" w:hAnsi="Times New Roman" w:cs="Times New Roman"/>
          <w:sz w:val="24"/>
          <w:szCs w:val="24"/>
        </w:rPr>
        <w:t xml:space="preserve"> </w:t>
      </w:r>
      <w:r>
        <w:rPr>
          <w:rFonts w:ascii="Times New Roman" w:hAnsi="Times New Roman" w:cs="Times New Roman"/>
          <w:sz w:val="24"/>
          <w:szCs w:val="24"/>
        </w:rPr>
        <w:t>is the walking time from user’s home to the stop,</w:t>
      </w:r>
      <w:r w:rsidR="00B800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sidR="00B800B8">
        <w:rPr>
          <w:rFonts w:ascii="Times New Roman" w:hAnsi="Times New Roman" w:cs="Times New Roman"/>
          <w:sz w:val="24"/>
          <w:szCs w:val="24"/>
        </w:rPr>
        <w:t xml:space="preserve"> </w:t>
      </w:r>
      <w:r w:rsidR="0086590A">
        <w:rPr>
          <w:rFonts w:ascii="Times New Roman" w:hAnsi="Times New Roman" w:cs="Times New Roman"/>
          <w:sz w:val="24"/>
          <w:szCs w:val="24"/>
        </w:rPr>
        <w:t>is the scheduled bus departure time.</w:t>
      </w:r>
    </w:p>
    <w:p w14:paraId="774FF23D" w14:textId="77777777" w:rsidR="009B5263" w:rsidRDefault="009B5263" w:rsidP="002256E4">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w:t>
      </w:r>
      <w:r w:rsidR="00114EBA">
        <w:rPr>
          <w:rFonts w:ascii="Times New Roman" w:hAnsi="Times New Roman" w:cs="Times New Roman"/>
          <w:sz w:val="24"/>
          <w:szCs w:val="24"/>
        </w:rPr>
        <w:t>ich has the lowest missing risk: if a TPS outperforms NR, it also means this TPS will outperformance most non-RTA users.</w:t>
      </w:r>
    </w:p>
    <w:p w14:paraId="22D6F5D8" w14:textId="77777777" w:rsidR="00C24714" w:rsidRDefault="00C24714" w:rsidP="005938C1">
      <w:pPr>
        <w:rPr>
          <w:ins w:id="211" w:author="Miller, Harvey J." w:date="2019-06-25T14:10:00Z"/>
          <w:rFonts w:ascii="Times New Roman" w:hAnsi="Times New Roman" w:cs="Times New Roman"/>
          <w:sz w:val="24"/>
          <w:szCs w:val="24"/>
        </w:rPr>
      </w:pPr>
    </w:p>
    <w:p w14:paraId="510D18DA" w14:textId="7FCD154F" w:rsidR="005938C1" w:rsidDel="00C24714" w:rsidRDefault="005938C1">
      <w:pPr>
        <w:jc w:val="both"/>
        <w:rPr>
          <w:del w:id="212" w:author="Miller, Harvey J." w:date="2019-06-25T14:10:00Z"/>
          <w:rFonts w:ascii="Times New Roman" w:hAnsi="Times New Roman" w:cs="Times New Roman"/>
          <w:sz w:val="24"/>
          <w:szCs w:val="24"/>
        </w:rPr>
        <w:pPrChange w:id="213" w:author="Miller, Harvey J." w:date="2019-06-25T14:10:00Z">
          <w:pPr/>
        </w:pPrChange>
      </w:pPr>
      <w:del w:id="214" w:author="Miller, Harvey J." w:date="2019-06-25T14:10:00Z">
        <w:r w:rsidDel="00C24714">
          <w:rPr>
            <w:rFonts w:ascii="Times New Roman" w:hAnsi="Times New Roman" w:cs="Times New Roman"/>
            <w:sz w:val="24"/>
            <w:szCs w:val="24"/>
          </w:rPr>
          <w:delText>[</w:delText>
        </w:r>
      </w:del>
      <w:r>
        <w:rPr>
          <w:rFonts w:ascii="Times New Roman" w:hAnsi="Times New Roman" w:cs="Times New Roman"/>
          <w:b/>
          <w:sz w:val="24"/>
          <w:szCs w:val="24"/>
        </w:rPr>
        <w:t>Empirical relaxation (ER</w:t>
      </w:r>
      <w:ins w:id="215" w:author="Miller, Harvey J." w:date="2019-06-25T14:10:00Z">
        <w:r w:rsidR="00C24714">
          <w:rPr>
            <w:rFonts w:ascii="Times New Roman" w:hAnsi="Times New Roman" w:cs="Times New Roman"/>
            <w:sz w:val="24"/>
            <w:szCs w:val="24"/>
          </w:rPr>
          <w:t xml:space="preserve">).  </w:t>
        </w:r>
      </w:ins>
      <w:del w:id="216" w:author="Miller, Harvey J." w:date="2019-06-25T14:10:00Z">
        <w:r w:rsidDel="00C24714">
          <w:rPr>
            <w:rFonts w:ascii="Times New Roman" w:hAnsi="Times New Roman" w:cs="Times New Roman"/>
            <w:b/>
            <w:sz w:val="24"/>
            <w:szCs w:val="24"/>
          </w:rPr>
          <w:delText>)</w:delText>
        </w:r>
        <w:r w:rsidDel="00C24714">
          <w:rPr>
            <w:rFonts w:ascii="Times New Roman" w:hAnsi="Times New Roman" w:cs="Times New Roman"/>
            <w:sz w:val="24"/>
            <w:szCs w:val="24"/>
          </w:rPr>
          <w:delText>]</w:delText>
        </w:r>
      </w:del>
    </w:p>
    <w:p w14:paraId="7E7F456C" w14:textId="4CCC7BCF" w:rsidR="005938C1" w:rsidRDefault="005938C1">
      <w:pPr>
        <w:jc w:val="both"/>
        <w:rPr>
          <w:rFonts w:ascii="Times New Roman" w:hAnsi="Times New Roman" w:cs="Times New Roman"/>
          <w:sz w:val="24"/>
          <w:szCs w:val="24"/>
        </w:rPr>
        <w:pPrChange w:id="217" w:author="Miller, Harvey J." w:date="2019-06-25T14:10:00Z">
          <w:pPr/>
        </w:pPrChange>
      </w:pPr>
      <w:r>
        <w:rPr>
          <w:rFonts w:ascii="Times New Roman" w:hAnsi="Times New Roman" w:cs="Times New Roman"/>
          <w:sz w:val="24"/>
          <w:szCs w:val="24"/>
        </w:rPr>
        <w:t xml:space="preserve">If a user can get access to the historical information, either from </w:t>
      </w:r>
      <w:del w:id="218" w:author="Liu, Luyu" w:date="2019-07-26T11:14:00Z">
        <w:r w:rsidDel="002A20A2">
          <w:rPr>
            <w:rFonts w:ascii="Times New Roman" w:hAnsi="Times New Roman" w:cs="Times New Roman"/>
            <w:sz w:val="24"/>
            <w:szCs w:val="24"/>
          </w:rPr>
          <w:delText xml:space="preserve">a database or </w:delText>
        </w:r>
      </w:del>
      <w:r>
        <w:rPr>
          <w:rFonts w:ascii="Times New Roman" w:hAnsi="Times New Roman" w:cs="Times New Roman"/>
          <w:sz w:val="24"/>
          <w:szCs w:val="24"/>
        </w:rPr>
        <w:t>daily experience</w:t>
      </w:r>
      <w:ins w:id="219" w:author="Liu, Luyu" w:date="2019-07-26T11:14:00Z">
        <w:r w:rsidR="002A20A2">
          <w:rPr>
            <w:rFonts w:ascii="Times New Roman" w:hAnsi="Times New Roman" w:cs="Times New Roman"/>
            <w:sz w:val="24"/>
            <w:szCs w:val="24"/>
          </w:rPr>
          <w:t xml:space="preserve"> or a database</w:t>
        </w:r>
      </w:ins>
      <w:r>
        <w:rPr>
          <w:rFonts w:ascii="Times New Roman" w:hAnsi="Times New Roman" w:cs="Times New Roman"/>
          <w:sz w:val="24"/>
          <w:szCs w:val="24"/>
        </w:rPr>
        <w:t xml:space="preserve">, the user can relax the </w:t>
      </w:r>
      <w:r w:rsidR="004B3BCD">
        <w:rPr>
          <w:rFonts w:ascii="Times New Roman" w:hAnsi="Times New Roman" w:cs="Times New Roman"/>
          <w:sz w:val="24"/>
          <w:szCs w:val="24"/>
        </w:rPr>
        <w:t>HDT</w:t>
      </w:r>
      <w:r>
        <w:rPr>
          <w:rFonts w:ascii="Times New Roman" w:hAnsi="Times New Roman" w:cs="Times New Roman"/>
          <w:sz w:val="24"/>
          <w:szCs w:val="24"/>
        </w:rPr>
        <w:t xml:space="preserve"> based on the empirical average time</w:t>
      </w:r>
      <w:r w:rsidR="00481A8E">
        <w:rPr>
          <w:rFonts w:ascii="Times New Roman" w:hAnsi="Times New Roman" w:cs="Times New Roman"/>
          <w:sz w:val="24"/>
          <w:szCs w:val="24"/>
        </w:rPr>
        <w:t>/maximum time</w:t>
      </w:r>
      <w:r>
        <w:rPr>
          <w:rFonts w:ascii="Times New Roman" w:hAnsi="Times New Roman" w:cs="Times New Roman"/>
          <w:sz w:val="24"/>
          <w:szCs w:val="24"/>
        </w:rPr>
        <w:t xml:space="preserve"> without any </w:t>
      </w:r>
      <w:ins w:id="220" w:author="Miller, Harvey J." w:date="2019-06-25T14:10:00Z">
        <w:r w:rsidR="00C24714">
          <w:rPr>
            <w:rFonts w:ascii="Times New Roman" w:hAnsi="Times New Roman" w:cs="Times New Roman"/>
            <w:sz w:val="24"/>
            <w:szCs w:val="24"/>
          </w:rPr>
          <w:t>RTI</w:t>
        </w:r>
      </w:ins>
      <w:del w:id="221" w:author="Miller, Harvey J." w:date="2019-06-25T14:10:00Z">
        <w:r w:rsidDel="00C24714">
          <w:rPr>
            <w:rFonts w:ascii="Times New Roman" w:hAnsi="Times New Roman" w:cs="Times New Roman"/>
            <w:sz w:val="24"/>
            <w:szCs w:val="24"/>
          </w:rPr>
          <w:delText xml:space="preserve">real-time </w:delText>
        </w:r>
        <w:r w:rsidR="003F59F2" w:rsidDel="00C24714">
          <w:rPr>
            <w:rFonts w:ascii="Times New Roman" w:hAnsi="Times New Roman" w:cs="Times New Roman"/>
            <w:sz w:val="24"/>
            <w:szCs w:val="24"/>
          </w:rPr>
          <w:delText>assistant</w:delText>
        </w:r>
      </w:del>
      <w:r>
        <w:rPr>
          <w:rFonts w:ascii="Times New Roman" w:hAnsi="Times New Roman" w:cs="Times New Roman"/>
          <w:sz w:val="24"/>
          <w:szCs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5938C1" w14:paraId="5851AF06" w14:textId="77777777" w:rsidTr="007A582B">
        <w:trPr>
          <w:trHeight w:val="580"/>
          <w:jc w:val="center"/>
        </w:trPr>
        <w:tc>
          <w:tcPr>
            <w:tcW w:w="256" w:type="pct"/>
            <w:vAlign w:val="center"/>
          </w:tcPr>
          <w:p w14:paraId="73974574" w14:textId="77777777" w:rsidR="005938C1" w:rsidRDefault="005938C1" w:rsidP="007A582B">
            <w:pPr>
              <w:jc w:val="center"/>
              <w:rPr>
                <w:rFonts w:ascii="Times New Roman" w:eastAsia="Yu Mincho" w:hAnsi="Times New Roman" w:cs="Times New Roman"/>
                <w:sz w:val="24"/>
                <w:szCs w:val="24"/>
                <w:lang w:eastAsia="ja-JP"/>
              </w:rPr>
            </w:pPr>
          </w:p>
        </w:tc>
        <w:tc>
          <w:tcPr>
            <w:tcW w:w="4463" w:type="pct"/>
            <w:vAlign w:val="center"/>
            <w:hideMark/>
          </w:tcPr>
          <w:p w14:paraId="0D5071D9" w14:textId="2EDB56CA" w:rsidR="005938C1" w:rsidRDefault="00B835F9">
            <w:pPr>
              <w:rPr>
                <w:rFonts w:ascii="Times New Roman" w:hAnsi="Times New Roman" w:cs="Times New Roman"/>
                <w:sz w:val="24"/>
                <w:szCs w:val="24"/>
              </w:rPr>
            </w:pPr>
            <m:oMathPara>
              <m:oMath>
                <m:sSub>
                  <m:sSubPr>
                    <m:ctrlPr>
                      <w:ins w:id="222" w:author="Liu, Luyu" w:date="2019-07-26T11:26:00Z">
                        <w:rPr>
                          <w:rFonts w:ascii="Cambria Math" w:hAnsi="Cambria Math" w:cs="Times New Roman"/>
                          <w:i/>
                          <w:sz w:val="24"/>
                          <w:szCs w:val="24"/>
                        </w:rPr>
                      </w:ins>
                    </m:ctrlPr>
                  </m:sSubPr>
                  <m:e>
                    <m:r>
                      <w:ins w:id="223" w:author="Liu, Luyu" w:date="2019-07-26T11:26:00Z">
                        <w:rPr>
                          <w:rFonts w:ascii="Cambria Math" w:hAnsi="Cambria Math" w:cs="Times New Roman"/>
                          <w:sz w:val="24"/>
                          <w:szCs w:val="24"/>
                        </w:rPr>
                        <m:t>t</m:t>
                      </w:ins>
                    </m:r>
                  </m:e>
                  <m:sub>
                    <m:r>
                      <w:ins w:id="224" w:author="Liu, Luyu" w:date="2019-07-26T11:26:00Z">
                        <w:rPr>
                          <w:rFonts w:ascii="Cambria Math" w:hAnsi="Cambria Math" w:cs="Times New Roman"/>
                          <w:sz w:val="24"/>
                          <w:szCs w:val="24"/>
                        </w:rPr>
                        <m:t>hd</m:t>
                      </w:ins>
                    </m:r>
                  </m:sub>
                </m:sSub>
                <m:sSub>
                  <m:sSubPr>
                    <m:ctrlPr>
                      <w:del w:id="225" w:author="Liu, Luyu" w:date="2019-07-26T11:26:00Z">
                        <w:rPr>
                          <w:rFonts w:ascii="Cambria Math" w:hAnsi="Cambria Math" w:cs="Times New Roman"/>
                          <w:i/>
                          <w:sz w:val="24"/>
                          <w:szCs w:val="24"/>
                        </w:rPr>
                      </w:del>
                    </m:ctrlPr>
                  </m:sSubPr>
                  <m:e>
                    <m:r>
                      <w:del w:id="226" w:author="Liu, Luyu" w:date="2019-07-26T11:26:00Z">
                        <w:rPr>
                          <w:rFonts w:ascii="Cambria Math" w:hAnsi="Cambria Math" w:cs="Times New Roman"/>
                          <w:sz w:val="24"/>
                          <w:szCs w:val="24"/>
                        </w:rPr>
                        <m:t>t</m:t>
                      </w:del>
                    </m:r>
                  </m:e>
                  <m:sub>
                    <m:r>
                      <w:del w:id="227" w:author="Liu, Luyu" w:date="2019-07-26T11:26:00Z">
                        <w:rPr>
                          <w:rFonts w:ascii="Cambria Math" w:hAnsi="Cambria Math" w:cs="Times New Roman"/>
                          <w:sz w:val="24"/>
                          <w:szCs w:val="24"/>
                        </w:rPr>
                        <m:t>hd</m:t>
                      </w:del>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del w:id="228" w:author="Liu, Luyu" w:date="2019-07-26T11:26:00Z">
                    <w:rPr>
                      <w:rFonts w:ascii="Cambria Math" w:hAnsi="Cambria Math" w:cs="Times New Roman"/>
                      <w:sz w:val="24"/>
                      <w:szCs w:val="24"/>
                    </w:rPr>
                    <m:t>=</m:t>
                  </w:del>
                </m:r>
                <m:f>
                  <m:fPr>
                    <m:ctrlPr>
                      <w:del w:id="229" w:author="Liu, Luyu" w:date="2019-07-26T11:26:00Z">
                        <w:rPr>
                          <w:rFonts w:ascii="Cambria Math" w:hAnsi="Cambria Math" w:cs="Times New Roman"/>
                          <w:i/>
                          <w:sz w:val="24"/>
                          <w:szCs w:val="24"/>
                        </w:rPr>
                      </w:del>
                    </m:ctrlPr>
                  </m:fPr>
                  <m:num>
                    <m:r>
                      <w:del w:id="230" w:author="Liu, Luyu" w:date="2019-07-26T11:26:00Z">
                        <w:rPr>
                          <w:rFonts w:ascii="Cambria Math" w:hAnsi="Cambria Math" w:cs="Times New Roman"/>
                          <w:sz w:val="24"/>
                          <w:szCs w:val="24"/>
                        </w:rPr>
                        <m:t>1</m:t>
                      </w:del>
                    </m:r>
                  </m:num>
                  <m:den>
                    <m:r>
                      <w:del w:id="231" w:author="Liu, Luyu" w:date="2019-07-26T11:26:00Z">
                        <w:rPr>
                          <w:rFonts w:ascii="Cambria Math" w:hAnsi="Cambria Math" w:cs="Times New Roman"/>
                          <w:sz w:val="24"/>
                          <w:szCs w:val="24"/>
                        </w:rPr>
                        <m:t>n</m:t>
                      </w:del>
                    </m:r>
                  </m:den>
                </m:f>
                <m:nary>
                  <m:naryPr>
                    <m:chr m:val="∑"/>
                    <m:limLoc m:val="undOvr"/>
                    <m:ctrlPr>
                      <w:del w:id="232" w:author="Liu, Luyu" w:date="2019-07-26T11:26:00Z">
                        <w:rPr>
                          <w:rFonts w:ascii="Cambria Math" w:hAnsi="Cambria Math" w:cs="Times New Roman"/>
                          <w:i/>
                          <w:sz w:val="24"/>
                          <w:szCs w:val="24"/>
                        </w:rPr>
                      </w:del>
                    </m:ctrlPr>
                  </m:naryPr>
                  <m:sub>
                    <m:r>
                      <w:del w:id="233" w:author="Liu, Luyu" w:date="2019-07-26T11:26:00Z">
                        <w:rPr>
                          <w:rFonts w:ascii="Cambria Math" w:hAnsi="Cambria Math" w:cs="Times New Roman"/>
                          <w:sz w:val="24"/>
                          <w:szCs w:val="24"/>
                        </w:rPr>
                        <m:t>i</m:t>
                      </w:del>
                    </m:r>
                  </m:sub>
                  <m:sup>
                    <m:r>
                      <w:del w:id="234" w:author="Liu, Luyu" w:date="2019-07-26T11:26:00Z">
                        <w:rPr>
                          <w:rFonts w:ascii="Cambria Math" w:hAnsi="Cambria Math" w:cs="Times New Roman"/>
                          <w:sz w:val="24"/>
                          <w:szCs w:val="24"/>
                        </w:rPr>
                        <m:t>n</m:t>
                      </w:del>
                    </m:r>
                  </m:sup>
                  <m:e>
                    <m:sSub>
                      <m:sSubPr>
                        <m:ctrlPr>
                          <w:del w:id="235" w:author="Liu, Luyu" w:date="2019-07-26T11:26:00Z">
                            <w:rPr>
                              <w:rFonts w:ascii="Cambria Math" w:hAnsi="Cambria Math" w:cs="Times New Roman"/>
                              <w:i/>
                              <w:sz w:val="24"/>
                              <w:szCs w:val="24"/>
                            </w:rPr>
                          </w:del>
                        </m:ctrlPr>
                      </m:sSubPr>
                      <m:e>
                        <m:r>
                          <w:del w:id="236" w:author="Liu, Luyu" w:date="2019-07-26T11:26:00Z">
                            <w:rPr>
                              <w:rFonts w:ascii="Cambria Math" w:hAnsi="Cambria Math" w:cs="Times New Roman"/>
                              <w:sz w:val="24"/>
                              <w:szCs w:val="24"/>
                            </w:rPr>
                            <m:t>T</m:t>
                          </w:del>
                        </m:r>
                      </m:e>
                      <m:sub>
                        <m:r>
                          <w:del w:id="237" w:author="Liu, Luyu" w:date="2019-07-26T11:26:00Z">
                            <w:rPr>
                              <w:rFonts w:ascii="Cambria Math" w:hAnsi="Cambria Math" w:cs="Times New Roman"/>
                              <w:sz w:val="24"/>
                              <w:szCs w:val="24"/>
                            </w:rPr>
                            <m:t>i</m:t>
                          </w:del>
                        </m:r>
                      </m:sub>
                    </m:sSub>
                  </m:e>
                </m:nary>
                <m:r>
                  <w:del w:id="238" w:author="Liu, Luyu" w:date="2019-07-26T11:26:00Z">
                    <w:rPr>
                      <w:rFonts w:ascii="Cambria Math" w:hAnsi="Cambria Math" w:cs="Times New Roman"/>
                      <w:sz w:val="24"/>
                      <w:szCs w:val="24"/>
                    </w:rPr>
                    <m:t>-δ</m:t>
                  </w:del>
                </m:r>
                <m:sSub>
                  <m:sSubPr>
                    <m:ctrlPr>
                      <w:del w:id="239" w:author="Liu, Luyu" w:date="2019-07-26T11:26:00Z">
                        <w:rPr>
                          <w:rFonts w:ascii="Cambria Math" w:hAnsi="Cambria Math" w:cs="Times New Roman"/>
                          <w:i/>
                          <w:sz w:val="24"/>
                          <w:szCs w:val="24"/>
                        </w:rPr>
                      </w:del>
                    </m:ctrlPr>
                  </m:sSubPr>
                  <m:e>
                    <m:r>
                      <w:del w:id="240" w:author="Liu, Luyu" w:date="2019-07-26T11:26:00Z">
                        <w:rPr>
                          <w:rFonts w:ascii="Cambria Math" w:hAnsi="Cambria Math" w:cs="Times New Roman"/>
                          <w:sz w:val="24"/>
                          <w:szCs w:val="24"/>
                        </w:rPr>
                        <m:t>t</m:t>
                      </w:del>
                    </m:r>
                  </m:e>
                  <m:sub>
                    <m:r>
                      <w:del w:id="241" w:author="Liu, Luyu" w:date="2019-07-26T11:26:00Z">
                        <w:rPr>
                          <w:rFonts w:ascii="Cambria Math" w:hAnsi="Cambria Math" w:cs="Times New Roman"/>
                          <w:sz w:val="24"/>
                          <w:szCs w:val="24"/>
                        </w:rPr>
                        <m:t>w</m:t>
                      </w:del>
                    </m:r>
                  </m:sub>
                </m:sSub>
              </m:oMath>
            </m:oMathPara>
          </w:p>
        </w:tc>
        <w:tc>
          <w:tcPr>
            <w:tcW w:w="280" w:type="pct"/>
            <w:vAlign w:val="center"/>
            <w:hideMark/>
          </w:tcPr>
          <w:p w14:paraId="622C4B4D" w14:textId="77777777" w:rsidR="005938C1" w:rsidRPr="00E86BF0" w:rsidRDefault="005938C1"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6</w:t>
            </w:r>
            <w:r w:rsidR="006B5592">
              <w:rPr>
                <w:noProof/>
              </w:rPr>
              <w:fldChar w:fldCharType="end"/>
            </w:r>
            <w:r>
              <w:rPr>
                <w:rFonts w:eastAsia="Yu Mincho"/>
                <w:lang w:eastAsia="ja-JP"/>
              </w:rPr>
              <w:t>)</w:t>
            </w:r>
          </w:p>
        </w:tc>
      </w:tr>
    </w:tbl>
    <w:p w14:paraId="002B2277" w14:textId="77777777" w:rsidR="001E49B0" w:rsidRPr="001E49B0" w:rsidRDefault="00C24714" w:rsidP="005938C1">
      <w:pPr>
        <w:rPr>
          <w:ins w:id="242" w:author="Liu, Luyu" w:date="2019-07-26T11:31:00Z"/>
          <w:rFonts w:ascii="Times New Roman" w:hAnsi="Times New Roman" w:cs="Times New Roman"/>
          <w:sz w:val="24"/>
          <w:szCs w:val="24"/>
          <w:rPrChange w:id="243" w:author="Liu, Luyu" w:date="2019-07-26T11:31:00Z">
            <w:rPr>
              <w:ins w:id="244" w:author="Liu, Luyu" w:date="2019-07-26T11:31:00Z"/>
              <w:rFonts w:ascii="Cambria Math" w:hAnsi="Cambria Math" w:cs="Times New Roman"/>
              <w:i/>
              <w:sz w:val="24"/>
              <w:szCs w:val="24"/>
            </w:rPr>
          </w:rPrChange>
        </w:rPr>
      </w:pPr>
      <w:ins w:id="245" w:author="Miller, Harvey J." w:date="2019-06-25T14:10:00Z">
        <w:r>
          <w:rPr>
            <w:rFonts w:ascii="Times New Roman" w:hAnsi="Times New Roman" w:cs="Times New Roman"/>
            <w:sz w:val="24"/>
            <w:szCs w:val="24"/>
          </w:rPr>
          <w:t>w</w:t>
        </w:r>
      </w:ins>
      <w:del w:id="246" w:author="Miller, Harvey J." w:date="2019-06-25T14:10:00Z">
        <w:r w:rsidR="005938C1" w:rsidDel="00C24714">
          <w:rPr>
            <w:rFonts w:ascii="Times New Roman" w:hAnsi="Times New Roman" w:cs="Times New Roman"/>
            <w:sz w:val="24"/>
            <w:szCs w:val="24"/>
          </w:rPr>
          <w:delText>W</w:delText>
        </w:r>
      </w:del>
      <w:r w:rsidR="005938C1">
        <w:rPr>
          <w:rFonts w:ascii="Times New Roman" w:hAnsi="Times New Roman" w:cs="Times New Roman"/>
          <w:sz w:val="24"/>
          <w:szCs w:val="24"/>
        </w:rPr>
        <w:t>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005938C1">
        <w:rPr>
          <w:rFonts w:ascii="Times New Roman" w:hAnsi="Times New Roman" w:cs="Times New Roman"/>
          <w:sz w:val="24"/>
          <w:szCs w:val="24"/>
        </w:rPr>
        <w:t xml:space="preserve"> is the </w:t>
      </w:r>
      <w:del w:id="247" w:author="Liu, Luyu" w:date="2019-07-26T11:30:00Z">
        <w:r w:rsidR="005938C1" w:rsidDel="001E49B0">
          <w:rPr>
            <w:rFonts w:ascii="Times New Roman" w:hAnsi="Times New Roman" w:cs="Times New Roman"/>
            <w:sz w:val="24"/>
            <w:szCs w:val="24"/>
          </w:rPr>
          <w:delText>bus trip’s the average actual real-time departure time</w:delText>
        </w:r>
      </w:del>
      <w:ins w:id="248" w:author="Liu, Luyu" w:date="2019-07-26T11:30:00Z">
        <w:r w:rsidR="001E49B0">
          <w:rPr>
            <w:rFonts w:ascii="Times New Roman" w:hAnsi="Times New Roman" w:cs="Times New Roman"/>
            <w:sz w:val="24"/>
            <w:szCs w:val="24"/>
          </w:rPr>
          <w:t xml:space="preserve">user’s empirical arrival time for the </w:t>
        </w:r>
      </w:ins>
      <w:ins w:id="249" w:author="Liu, Luyu" w:date="2019-07-26T11:31:00Z">
        <w:r w:rsidR="001E49B0">
          <w:rPr>
            <w:rFonts w:ascii="Times New Roman" w:hAnsi="Times New Roman" w:cs="Times New Roman"/>
            <w:sz w:val="24"/>
            <w:szCs w:val="24"/>
          </w:rPr>
          <w:t>bus trip</w:t>
        </w:r>
        <m:oMath>
          <m:r>
            <w:rPr>
              <w:rFonts w:ascii="Cambria Math" w:hAnsi="Cambria Math" w:cs="Times New Roman"/>
              <w:sz w:val="24"/>
              <w:szCs w:val="24"/>
            </w:rPr>
            <m:t>.</m:t>
          </m:r>
        </m:oMath>
      </w:ins>
    </w:p>
    <w:p w14:paraId="7985B233" w14:textId="71BD1822" w:rsidR="00CB55F4" w:rsidRDefault="001E49B0" w:rsidP="005938C1">
      <w:pPr>
        <w:rPr>
          <w:ins w:id="250" w:author="Liu, Luyu" w:date="2019-07-26T13:21:00Z"/>
          <w:rFonts w:ascii="Times New Roman" w:hAnsi="Times New Roman" w:cs="Times New Roman"/>
          <w:sz w:val="24"/>
          <w:szCs w:val="24"/>
        </w:rPr>
      </w:pPr>
      <w:ins w:id="251" w:author="Liu, Luyu" w:date="2019-07-26T11:31:00Z">
        <w:r>
          <w:rPr>
            <w:rFonts w:ascii="Times New Roman" w:hAnsi="Times New Roman" w:cs="Times New Roman"/>
            <w:sz w:val="24"/>
            <w:szCs w:val="24"/>
          </w:rPr>
          <w:tab/>
          <w:t xml:space="preserve">For the derivation of </w:t>
        </w:r>
      </w:ins>
      <m:oMath>
        <m:r>
          <w:ins w:id="252" w:author="Liu, Luyu" w:date="2019-07-26T11:32:00Z">
            <w:rPr>
              <w:rFonts w:ascii="Cambria Math" w:hAnsi="Cambria Math" w:cs="Times New Roman"/>
              <w:sz w:val="24"/>
              <w:szCs w:val="24"/>
            </w:rPr>
            <m:t xml:space="preserve"> </m:t>
          </w:ins>
        </m:r>
        <m:acc>
          <m:accPr>
            <m:chr m:val="̅"/>
            <m:ctrlPr>
              <w:ins w:id="253" w:author="Liu, Luyu" w:date="2019-07-26T11:32:00Z">
                <w:rPr>
                  <w:rFonts w:ascii="Cambria Math" w:hAnsi="Cambria Math" w:cs="Times New Roman"/>
                  <w:i/>
                  <w:sz w:val="24"/>
                  <w:szCs w:val="24"/>
                </w:rPr>
              </w:ins>
            </m:ctrlPr>
          </m:accPr>
          <m:e>
            <m:r>
              <w:ins w:id="254" w:author="Liu, Luyu" w:date="2019-07-26T11:32:00Z">
                <w:rPr>
                  <w:rFonts w:ascii="Cambria Math" w:hAnsi="Cambria Math" w:cs="Times New Roman"/>
                  <w:sz w:val="24"/>
                  <w:szCs w:val="24"/>
                </w:rPr>
                <m:t>T</m:t>
              </w:ins>
            </m:r>
          </m:e>
        </m:acc>
      </m:oMath>
      <w:ins w:id="255" w:author="Liu, Luyu" w:date="2019-07-26T11:32:00Z">
        <w:r>
          <w:rPr>
            <w:rFonts w:ascii="Times New Roman" w:hAnsi="Times New Roman" w:cs="Times New Roman"/>
            <w:sz w:val="24"/>
            <w:szCs w:val="24"/>
          </w:rPr>
          <w:t xml:space="preserve">, different users </w:t>
        </w:r>
      </w:ins>
      <w:ins w:id="256" w:author="Liu, Luyu" w:date="2019-07-26T13:29:00Z">
        <w:r w:rsidR="00221A52">
          <w:rPr>
            <w:rFonts w:ascii="Times New Roman" w:hAnsi="Times New Roman" w:cs="Times New Roman"/>
            <w:sz w:val="24"/>
            <w:szCs w:val="24"/>
          </w:rPr>
          <w:t>may adopt different ER TPS</w:t>
        </w:r>
      </w:ins>
      <w:ins w:id="257" w:author="Liu, Luyu" w:date="2019-07-26T11:32:00Z">
        <w:r>
          <w:rPr>
            <w:rFonts w:ascii="Times New Roman" w:hAnsi="Times New Roman" w:cs="Times New Roman"/>
            <w:sz w:val="24"/>
            <w:szCs w:val="24"/>
          </w:rPr>
          <w:t xml:space="preserve">. </w:t>
        </w:r>
      </w:ins>
      <w:ins w:id="258" w:author="Liu, Luyu" w:date="2019-07-26T12:33:00Z">
        <w:r w:rsidR="00360FC3">
          <w:rPr>
            <w:rFonts w:ascii="Times New Roman" w:hAnsi="Times New Roman" w:cs="Times New Roman"/>
            <w:sz w:val="24"/>
            <w:szCs w:val="24"/>
          </w:rPr>
          <w:t xml:space="preserve">In general, </w:t>
        </w:r>
      </w:ins>
      <w:ins w:id="259" w:author="Liu, Luyu" w:date="2019-07-26T12:42:00Z">
        <w:r w:rsidR="00360FC3">
          <w:rPr>
            <w:rFonts w:ascii="Times New Roman" w:hAnsi="Times New Roman" w:cs="Times New Roman"/>
            <w:sz w:val="24"/>
            <w:szCs w:val="24"/>
          </w:rPr>
          <w:t xml:space="preserve">there are two parameters to </w:t>
        </w:r>
      </w:ins>
      <w:ins w:id="260" w:author="Liu, Luyu" w:date="2019-07-26T13:11:00Z">
        <w:r w:rsidR="004C7A4D">
          <w:rPr>
            <w:rFonts w:ascii="Times New Roman" w:hAnsi="Times New Roman" w:cs="Times New Roman"/>
            <w:sz w:val="24"/>
            <w:szCs w:val="24"/>
          </w:rPr>
          <w:t xml:space="preserve">determine an empirical HDT: </w:t>
        </w:r>
        <w:r w:rsidR="0087567F">
          <w:rPr>
            <w:rFonts w:ascii="Times New Roman" w:hAnsi="Times New Roman" w:cs="Times New Roman"/>
            <w:sz w:val="24"/>
            <w:szCs w:val="24"/>
          </w:rPr>
          <w:t>learning</w:t>
        </w:r>
        <w:r w:rsidR="004C7A4D">
          <w:rPr>
            <w:rFonts w:ascii="Times New Roman" w:hAnsi="Times New Roman" w:cs="Times New Roman"/>
            <w:sz w:val="24"/>
            <w:szCs w:val="24"/>
          </w:rPr>
          <w:t xml:space="preserve"> function and </w:t>
        </w:r>
      </w:ins>
      <w:ins w:id="261" w:author="Liu, Luyu" w:date="2019-07-26T13:12:00Z">
        <w:r w:rsidR="00876A85">
          <w:rPr>
            <w:rFonts w:ascii="Times New Roman" w:hAnsi="Times New Roman" w:cs="Times New Roman"/>
            <w:sz w:val="24"/>
            <w:szCs w:val="24"/>
          </w:rPr>
          <w:t>learning</w:t>
        </w:r>
      </w:ins>
      <w:ins w:id="262" w:author="Liu, Luyu" w:date="2019-07-26T13:11:00Z">
        <w:r w:rsidR="004C7A4D">
          <w:rPr>
            <w:rFonts w:ascii="Times New Roman" w:hAnsi="Times New Roman" w:cs="Times New Roman"/>
            <w:sz w:val="24"/>
            <w:szCs w:val="24"/>
          </w:rPr>
          <w:t xml:space="preserve"> period.</w:t>
        </w:r>
      </w:ins>
      <w:ins w:id="263" w:author="Liu, Luyu" w:date="2019-07-26T13:14:00Z">
        <w:r w:rsidR="00D61376">
          <w:rPr>
            <w:rFonts w:ascii="Times New Roman" w:hAnsi="Times New Roman" w:cs="Times New Roman"/>
            <w:sz w:val="24"/>
            <w:szCs w:val="24"/>
          </w:rPr>
          <w:t xml:space="preserve"> Learning function means the rules to </w:t>
        </w:r>
      </w:ins>
      <w:ins w:id="264" w:author="Liu, Luyu" w:date="2019-07-26T13:15:00Z">
        <w:r w:rsidR="00D61376">
          <w:rPr>
            <w:rFonts w:ascii="Times New Roman" w:hAnsi="Times New Roman" w:cs="Times New Roman"/>
            <w:sz w:val="24"/>
            <w:szCs w:val="24"/>
          </w:rPr>
          <w:t>generate</w:t>
        </w:r>
      </w:ins>
      <w:ins w:id="265" w:author="Liu, Luyu" w:date="2019-07-26T13:14:00Z">
        <w:r w:rsidR="00D61376">
          <w:rPr>
            <w:rFonts w:ascii="Times New Roman" w:hAnsi="Times New Roman" w:cs="Times New Roman"/>
            <w:sz w:val="24"/>
            <w:szCs w:val="24"/>
          </w:rPr>
          <w:t xml:space="preserve"> the historical information,</w:t>
        </w:r>
      </w:ins>
      <w:ins w:id="266" w:author="Liu, Luyu" w:date="2019-07-26T13:26:00Z">
        <w:r w:rsidR="00FA1009">
          <w:rPr>
            <w:rFonts w:ascii="Times New Roman" w:hAnsi="Times New Roman" w:cs="Times New Roman"/>
            <w:sz w:val="24"/>
            <w:szCs w:val="24"/>
          </w:rPr>
          <w:t xml:space="preserve"> such as mean and </w:t>
        </w:r>
        <w:del w:id="267" w:author="Luyu Liu" w:date="2019-07-27T12:59:00Z">
          <w:r w:rsidR="00FA1009" w:rsidDel="00483A15">
            <w:rPr>
              <w:rFonts w:ascii="Times New Roman" w:hAnsi="Times New Roman" w:cs="Times New Roman"/>
              <w:sz w:val="24"/>
              <w:szCs w:val="24"/>
            </w:rPr>
            <w:delText>maximum</w:delText>
          </w:r>
        </w:del>
      </w:ins>
      <w:ins w:id="268" w:author="Luyu Liu" w:date="2019-07-27T12:59:00Z">
        <w:r w:rsidR="00483A15">
          <w:rPr>
            <w:rFonts w:ascii="Times New Roman" w:hAnsi="Times New Roman" w:cs="Times New Roman"/>
            <w:sz w:val="24"/>
            <w:szCs w:val="24"/>
          </w:rPr>
          <w:t>minim</w:t>
        </w:r>
      </w:ins>
      <w:ins w:id="269" w:author="Luyu Liu" w:date="2019-07-27T13:00:00Z">
        <w:r w:rsidR="00483A15">
          <w:rPr>
            <w:rFonts w:ascii="Times New Roman" w:hAnsi="Times New Roman" w:cs="Times New Roman"/>
            <w:sz w:val="24"/>
            <w:szCs w:val="24"/>
          </w:rPr>
          <w:t>um</w:t>
        </w:r>
      </w:ins>
      <w:ins w:id="270" w:author="Liu, Luyu" w:date="2019-07-26T13:26:00Z">
        <w:r w:rsidR="00FA1009">
          <w:rPr>
            <w:rFonts w:ascii="Times New Roman" w:hAnsi="Times New Roman" w:cs="Times New Roman"/>
            <w:sz w:val="24"/>
            <w:szCs w:val="24"/>
          </w:rPr>
          <w:t>.</w:t>
        </w:r>
      </w:ins>
      <w:ins w:id="271" w:author="Liu, Luyu" w:date="2019-07-26T13:14:00Z">
        <w:r w:rsidR="00FA1009">
          <w:rPr>
            <w:rFonts w:ascii="Times New Roman" w:hAnsi="Times New Roman" w:cs="Times New Roman"/>
            <w:sz w:val="24"/>
            <w:szCs w:val="24"/>
          </w:rPr>
          <w:t xml:space="preserve"> </w:t>
        </w:r>
      </w:ins>
      <w:ins w:id="272" w:author="Liu, Luyu" w:date="2019-07-26T13:27:00Z">
        <w:r w:rsidR="00FA1009">
          <w:rPr>
            <w:rFonts w:ascii="Times New Roman" w:hAnsi="Times New Roman" w:cs="Times New Roman"/>
            <w:sz w:val="24"/>
            <w:szCs w:val="24"/>
          </w:rPr>
          <w:t>L</w:t>
        </w:r>
      </w:ins>
      <w:ins w:id="273" w:author="Liu, Luyu" w:date="2019-07-26T13:14:00Z">
        <w:r w:rsidR="00D61376">
          <w:rPr>
            <w:rFonts w:ascii="Times New Roman" w:hAnsi="Times New Roman" w:cs="Times New Roman"/>
            <w:sz w:val="24"/>
            <w:szCs w:val="24"/>
          </w:rPr>
          <w:t xml:space="preserve">earning period </w:t>
        </w:r>
      </w:ins>
      <w:ins w:id="274" w:author="Liu, Luyu" w:date="2019-07-26T13:21:00Z">
        <w:r w:rsidR="00CB55F4">
          <w:rPr>
            <w:rFonts w:ascii="Times New Roman" w:hAnsi="Times New Roman" w:cs="Times New Roman"/>
            <w:sz w:val="24"/>
            <w:szCs w:val="24"/>
          </w:rPr>
          <w:t xml:space="preserve">is </w:t>
        </w:r>
      </w:ins>
      <w:ins w:id="275" w:author="Liu, Luyu" w:date="2019-07-26T13:14:00Z">
        <w:r w:rsidR="00D61376">
          <w:rPr>
            <w:rFonts w:ascii="Times New Roman" w:hAnsi="Times New Roman" w:cs="Times New Roman"/>
            <w:sz w:val="24"/>
            <w:szCs w:val="24"/>
          </w:rPr>
          <w:t>the</w:t>
        </w:r>
      </w:ins>
      <w:ins w:id="276" w:author="Liu, Luyu" w:date="2019-07-26T13:21:00Z">
        <w:r w:rsidR="00CB55F4">
          <w:rPr>
            <w:rFonts w:ascii="Times New Roman" w:hAnsi="Times New Roman" w:cs="Times New Roman"/>
            <w:sz w:val="24"/>
            <w:szCs w:val="24"/>
          </w:rPr>
          <w:t xml:space="preserve"> available</w:t>
        </w:r>
      </w:ins>
      <w:ins w:id="277" w:author="Liu, Luyu" w:date="2019-07-26T13:14:00Z">
        <w:r w:rsidR="00D61376">
          <w:rPr>
            <w:rFonts w:ascii="Times New Roman" w:hAnsi="Times New Roman" w:cs="Times New Roman"/>
            <w:sz w:val="24"/>
            <w:szCs w:val="24"/>
          </w:rPr>
          <w:t xml:space="preserve"> </w:t>
        </w:r>
      </w:ins>
      <w:ins w:id="278" w:author="Liu, Luyu" w:date="2019-07-26T13:18:00Z">
        <w:r w:rsidR="00CB55F4">
          <w:rPr>
            <w:rFonts w:ascii="Times New Roman" w:hAnsi="Times New Roman" w:cs="Times New Roman"/>
            <w:sz w:val="24"/>
            <w:szCs w:val="24"/>
          </w:rPr>
          <w:t xml:space="preserve">time period for the </w:t>
        </w:r>
      </w:ins>
      <w:ins w:id="279" w:author="Liu, Luyu" w:date="2019-07-26T13:21:00Z">
        <w:r w:rsidR="00295190">
          <w:rPr>
            <w:rFonts w:ascii="Times New Roman" w:hAnsi="Times New Roman" w:cs="Times New Roman"/>
            <w:sz w:val="24"/>
            <w:szCs w:val="24"/>
          </w:rPr>
          <w:t xml:space="preserve">learning process. </w:t>
        </w:r>
      </w:ins>
      <w:ins w:id="280" w:author="Liu, Luyu" w:date="2019-07-26T13:31:00Z">
        <w:r w:rsidR="00295190">
          <w:rPr>
            <w:rFonts w:ascii="Times New Roman" w:hAnsi="Times New Roman" w:cs="Times New Roman"/>
            <w:sz w:val="24"/>
            <w:szCs w:val="24"/>
          </w:rPr>
          <w:t xml:space="preserve">Ordinary users will not memorize all the </w:t>
        </w:r>
      </w:ins>
      <w:ins w:id="281" w:author="Liu, Luyu" w:date="2019-07-26T13:32:00Z">
        <w:r w:rsidR="00295190">
          <w:rPr>
            <w:rFonts w:ascii="Times New Roman" w:hAnsi="Times New Roman" w:cs="Times New Roman"/>
            <w:sz w:val="24"/>
            <w:szCs w:val="24"/>
          </w:rPr>
          <w:t>historical</w:t>
        </w:r>
      </w:ins>
      <w:ins w:id="282" w:author="Liu, Luyu" w:date="2019-07-26T13:31:00Z">
        <w:r w:rsidR="00295190">
          <w:rPr>
            <w:rFonts w:ascii="Times New Roman" w:hAnsi="Times New Roman" w:cs="Times New Roman"/>
            <w:sz w:val="24"/>
            <w:szCs w:val="24"/>
          </w:rPr>
          <w:t xml:space="preserve"> </w:t>
        </w:r>
      </w:ins>
      <w:ins w:id="283" w:author="Liu, Luyu" w:date="2019-07-26T13:32:00Z">
        <w:r w:rsidR="00295190">
          <w:rPr>
            <w:rFonts w:ascii="Times New Roman" w:hAnsi="Times New Roman" w:cs="Times New Roman"/>
            <w:sz w:val="24"/>
            <w:szCs w:val="24"/>
          </w:rPr>
          <w:t>information due to limit</w:t>
        </w:r>
      </w:ins>
      <w:ins w:id="284" w:author="Liu, Luyu" w:date="2019-07-26T13:33:00Z">
        <w:r w:rsidR="00295190">
          <w:rPr>
            <w:rFonts w:ascii="Times New Roman" w:hAnsi="Times New Roman" w:cs="Times New Roman"/>
            <w:sz w:val="24"/>
            <w:szCs w:val="24"/>
          </w:rPr>
          <w:t xml:space="preserve">ed memory and limited access to the </w:t>
        </w:r>
      </w:ins>
      <w:ins w:id="285" w:author="Liu, Luyu" w:date="2019-07-26T13:34:00Z">
        <w:r w:rsidR="00295190">
          <w:rPr>
            <w:rFonts w:ascii="Times New Roman" w:hAnsi="Times New Roman" w:cs="Times New Roman"/>
            <w:sz w:val="24"/>
            <w:szCs w:val="24"/>
          </w:rPr>
          <w:t>historical</w:t>
        </w:r>
      </w:ins>
      <w:ins w:id="286" w:author="Liu, Luyu" w:date="2019-07-26T13:33:00Z">
        <w:r w:rsidR="00295190">
          <w:rPr>
            <w:rFonts w:ascii="Times New Roman" w:hAnsi="Times New Roman" w:cs="Times New Roman"/>
            <w:sz w:val="24"/>
            <w:szCs w:val="24"/>
          </w:rPr>
          <w:t xml:space="preserve"> </w:t>
        </w:r>
      </w:ins>
      <w:ins w:id="287" w:author="Liu, Luyu" w:date="2019-07-26T13:34:00Z">
        <w:r w:rsidR="00295190">
          <w:rPr>
            <w:rFonts w:ascii="Times New Roman" w:hAnsi="Times New Roman" w:cs="Times New Roman"/>
            <w:sz w:val="24"/>
            <w:szCs w:val="24"/>
          </w:rPr>
          <w:t>data.</w:t>
        </w:r>
      </w:ins>
    </w:p>
    <w:p w14:paraId="6D319B44" w14:textId="0B9A7EA1" w:rsidR="00CB55F4" w:rsidRDefault="00CB55F4">
      <w:pPr>
        <w:ind w:firstLine="720"/>
        <w:rPr>
          <w:ins w:id="288" w:author="Liu, Luyu" w:date="2019-07-26T13:22:00Z"/>
          <w:rFonts w:ascii="Times New Roman" w:hAnsi="Times New Roman" w:cs="Times New Roman"/>
          <w:sz w:val="24"/>
          <w:szCs w:val="24"/>
        </w:rPr>
        <w:pPrChange w:id="289" w:author="Liu, Luyu" w:date="2019-07-26T13:21:00Z">
          <w:pPr/>
        </w:pPrChange>
      </w:pPr>
      <w:ins w:id="290" w:author="Liu, Luyu" w:date="2019-07-26T13:21:00Z">
        <w:r>
          <w:rPr>
            <w:rFonts w:ascii="Times New Roman" w:hAnsi="Times New Roman" w:cs="Times New Roman"/>
            <w:sz w:val="24"/>
            <w:szCs w:val="24"/>
          </w:rPr>
          <w:t>For example:</w:t>
        </w:r>
      </w:ins>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CB55F4" w14:paraId="7638CC9D" w14:textId="77777777" w:rsidTr="00B835F9">
        <w:trPr>
          <w:trHeight w:val="580"/>
          <w:jc w:val="center"/>
          <w:ins w:id="291" w:author="Liu, Luyu" w:date="2019-07-26T13:22:00Z"/>
        </w:trPr>
        <w:tc>
          <w:tcPr>
            <w:tcW w:w="256" w:type="pct"/>
            <w:vAlign w:val="center"/>
          </w:tcPr>
          <w:p w14:paraId="231E5F3D" w14:textId="77777777" w:rsidR="00CB55F4" w:rsidRDefault="00CB55F4" w:rsidP="00B835F9">
            <w:pPr>
              <w:jc w:val="center"/>
              <w:rPr>
                <w:ins w:id="292" w:author="Liu, Luyu" w:date="2019-07-26T13:22:00Z"/>
                <w:rFonts w:ascii="Times New Roman" w:eastAsia="Yu Mincho" w:hAnsi="Times New Roman" w:cs="Times New Roman"/>
                <w:sz w:val="24"/>
                <w:szCs w:val="24"/>
                <w:lang w:eastAsia="ja-JP"/>
              </w:rPr>
            </w:pPr>
          </w:p>
        </w:tc>
        <w:tc>
          <w:tcPr>
            <w:tcW w:w="4463" w:type="pct"/>
            <w:vAlign w:val="center"/>
            <w:hideMark/>
          </w:tcPr>
          <w:p w14:paraId="726C57C7" w14:textId="234ACE5A" w:rsidR="00CB55F4" w:rsidRPr="00324A97" w:rsidRDefault="00B835F9" w:rsidP="00CB55F4">
            <w:pPr>
              <w:rPr>
                <w:ins w:id="293" w:author="Liu, Luyu" w:date="2019-07-26T13:22:00Z"/>
                <w:rFonts w:ascii="Times New Roman" w:hAnsi="Times New Roman" w:cs="Times New Roman"/>
                <w:sz w:val="24"/>
                <w:szCs w:val="24"/>
              </w:rPr>
            </w:pPr>
            <m:oMathPara>
              <m:oMath>
                <m:sSub>
                  <m:sSubPr>
                    <m:ctrlPr>
                      <w:ins w:id="294" w:author="Liu, Luyu" w:date="2019-07-26T13:22:00Z">
                        <w:rPr>
                          <w:rFonts w:ascii="Cambria Math" w:hAnsi="Cambria Math" w:cs="Times New Roman"/>
                          <w:i/>
                          <w:sz w:val="24"/>
                          <w:szCs w:val="24"/>
                        </w:rPr>
                      </w:ins>
                    </m:ctrlPr>
                  </m:sSubPr>
                  <m:e>
                    <m:r>
                      <w:ins w:id="295" w:author="Liu, Luyu" w:date="2019-07-26T13:22:00Z">
                        <w:rPr>
                          <w:rFonts w:ascii="Cambria Math" w:hAnsi="Cambria Math" w:cs="Times New Roman"/>
                          <w:sz w:val="24"/>
                          <w:szCs w:val="24"/>
                        </w:rPr>
                        <m:t>t</m:t>
                      </w:ins>
                    </m:r>
                  </m:e>
                  <m:sub>
                    <m:r>
                      <w:ins w:id="296" w:author="Liu, Luyu" w:date="2019-07-26T13:22:00Z">
                        <w:rPr>
                          <w:rFonts w:ascii="Cambria Math" w:hAnsi="Cambria Math" w:cs="Times New Roman"/>
                          <w:sz w:val="24"/>
                          <w:szCs w:val="24"/>
                        </w:rPr>
                        <m:t>hd</m:t>
                      </w:ins>
                    </m:r>
                  </m:sub>
                </m:sSub>
                <m:r>
                  <w:ins w:id="297" w:author="Liu, Luyu" w:date="2019-07-26T13:22:00Z">
                    <w:rPr>
                      <w:rFonts w:ascii="Cambria Math" w:hAnsi="Cambria Math" w:cs="Times New Roman"/>
                      <w:sz w:val="24"/>
                      <w:szCs w:val="24"/>
                    </w:rPr>
                    <m:t>=</m:t>
                  </w:ins>
                </m:r>
                <m:acc>
                  <m:accPr>
                    <m:chr m:val="̅"/>
                    <m:ctrlPr>
                      <w:ins w:id="298" w:author="Liu, Luyu" w:date="2019-07-26T13:22:00Z">
                        <w:rPr>
                          <w:rFonts w:ascii="Cambria Math" w:hAnsi="Cambria Math" w:cs="Times New Roman"/>
                          <w:i/>
                          <w:sz w:val="24"/>
                          <w:szCs w:val="24"/>
                        </w:rPr>
                      </w:ins>
                    </m:ctrlPr>
                  </m:accPr>
                  <m:e>
                    <m:r>
                      <w:ins w:id="299" w:author="Liu, Luyu" w:date="2019-07-26T13:22:00Z">
                        <w:rPr>
                          <w:rFonts w:ascii="Cambria Math" w:hAnsi="Cambria Math" w:cs="Times New Roman"/>
                          <w:sz w:val="24"/>
                          <w:szCs w:val="24"/>
                        </w:rPr>
                        <m:t>T</m:t>
                      </w:ins>
                    </m:r>
                  </m:e>
                </m:acc>
                <m:r>
                  <w:ins w:id="300" w:author="Liu, Luyu" w:date="2019-07-26T13:22:00Z">
                    <w:rPr>
                      <w:rFonts w:ascii="Cambria Math" w:hAnsi="Cambria Math" w:cs="Times New Roman"/>
                      <w:sz w:val="24"/>
                      <w:szCs w:val="24"/>
                    </w:rPr>
                    <m:t>-δ</m:t>
                  </w:ins>
                </m:r>
                <m:sSub>
                  <m:sSubPr>
                    <m:ctrlPr>
                      <w:ins w:id="301" w:author="Liu, Luyu" w:date="2019-07-26T13:22:00Z">
                        <w:rPr>
                          <w:rFonts w:ascii="Cambria Math" w:hAnsi="Cambria Math" w:cs="Times New Roman"/>
                          <w:i/>
                          <w:sz w:val="24"/>
                          <w:szCs w:val="24"/>
                        </w:rPr>
                      </w:ins>
                    </m:ctrlPr>
                  </m:sSubPr>
                  <m:e>
                    <m:r>
                      <w:ins w:id="302" w:author="Liu, Luyu" w:date="2019-07-26T13:22:00Z">
                        <w:rPr>
                          <w:rFonts w:ascii="Cambria Math" w:hAnsi="Cambria Math" w:cs="Times New Roman"/>
                          <w:sz w:val="24"/>
                          <w:szCs w:val="24"/>
                        </w:rPr>
                        <m:t>t</m:t>
                      </w:ins>
                    </m:r>
                  </m:e>
                  <m:sub>
                    <m:r>
                      <w:ins w:id="303" w:author="Liu, Luyu" w:date="2019-07-26T13:22:00Z">
                        <w:rPr>
                          <w:rFonts w:ascii="Cambria Math" w:hAnsi="Cambria Math" w:cs="Times New Roman"/>
                          <w:sz w:val="24"/>
                          <w:szCs w:val="24"/>
                        </w:rPr>
                        <m:t>w</m:t>
                      </w:ins>
                    </m:r>
                  </m:sub>
                </m:sSub>
                <m:r>
                  <w:ins w:id="304" w:author="Liu, Luyu" w:date="2019-07-26T13:22:00Z">
                    <w:rPr>
                      <w:rFonts w:ascii="Cambria Math" w:hAnsi="Cambria Math" w:cs="Times New Roman"/>
                      <w:sz w:val="24"/>
                      <w:szCs w:val="24"/>
                    </w:rPr>
                    <m:t>=</m:t>
                  </w:ins>
                </m:r>
                <m:f>
                  <m:fPr>
                    <m:ctrlPr>
                      <w:ins w:id="305" w:author="Liu, Luyu" w:date="2019-07-26T13:22:00Z">
                        <w:rPr>
                          <w:rFonts w:ascii="Cambria Math" w:hAnsi="Cambria Math" w:cs="Times New Roman"/>
                          <w:i/>
                          <w:sz w:val="24"/>
                          <w:szCs w:val="24"/>
                        </w:rPr>
                      </w:ins>
                    </m:ctrlPr>
                  </m:fPr>
                  <m:num>
                    <m:r>
                      <w:ins w:id="306" w:author="Liu, Luyu" w:date="2019-07-26T13:22:00Z">
                        <w:rPr>
                          <w:rFonts w:ascii="Cambria Math" w:hAnsi="Cambria Math" w:cs="Times New Roman"/>
                          <w:sz w:val="24"/>
                          <w:szCs w:val="24"/>
                        </w:rPr>
                        <m:t>1</m:t>
                      </w:ins>
                    </m:r>
                  </m:num>
                  <m:den>
                    <m:r>
                      <w:ins w:id="307" w:author="Liu, Luyu" w:date="2019-07-26T13:22:00Z">
                        <w:rPr>
                          <w:rFonts w:ascii="Cambria Math" w:hAnsi="Cambria Math" w:cs="Times New Roman"/>
                          <w:sz w:val="24"/>
                          <w:szCs w:val="24"/>
                        </w:rPr>
                        <m:t>n</m:t>
                      </w:ins>
                    </m:r>
                  </m:den>
                </m:f>
                <m:nary>
                  <m:naryPr>
                    <m:chr m:val="∑"/>
                    <m:limLoc m:val="undOvr"/>
                    <m:ctrlPr>
                      <w:ins w:id="308" w:author="Liu, Luyu" w:date="2019-07-26T13:22:00Z">
                        <w:rPr>
                          <w:rFonts w:ascii="Cambria Math" w:hAnsi="Cambria Math" w:cs="Times New Roman"/>
                          <w:i/>
                          <w:sz w:val="24"/>
                          <w:szCs w:val="24"/>
                        </w:rPr>
                      </w:ins>
                    </m:ctrlPr>
                  </m:naryPr>
                  <m:sub>
                    <m:r>
                      <w:ins w:id="309" w:author="Liu, Luyu" w:date="2019-07-26T13:22:00Z">
                        <w:rPr>
                          <w:rFonts w:ascii="Cambria Math" w:hAnsi="Cambria Math" w:cs="Times New Roman"/>
                          <w:sz w:val="24"/>
                          <w:szCs w:val="24"/>
                        </w:rPr>
                        <m:t>i</m:t>
                      </w:ins>
                    </m:r>
                  </m:sub>
                  <m:sup>
                    <m:r>
                      <w:ins w:id="310" w:author="Liu, Luyu" w:date="2019-07-26T13:22:00Z">
                        <w:rPr>
                          <w:rFonts w:ascii="Cambria Math" w:hAnsi="Cambria Math" w:cs="Times New Roman"/>
                          <w:sz w:val="24"/>
                          <w:szCs w:val="24"/>
                        </w:rPr>
                        <m:t>n</m:t>
                      </w:ins>
                    </m:r>
                  </m:sup>
                  <m:e>
                    <m:sSub>
                      <m:sSubPr>
                        <m:ctrlPr>
                          <w:ins w:id="311" w:author="Liu, Luyu" w:date="2019-07-26T13:22:00Z">
                            <w:rPr>
                              <w:rFonts w:ascii="Cambria Math" w:hAnsi="Cambria Math" w:cs="Times New Roman"/>
                              <w:i/>
                              <w:sz w:val="24"/>
                              <w:szCs w:val="24"/>
                            </w:rPr>
                          </w:ins>
                        </m:ctrlPr>
                      </m:sSubPr>
                      <m:e>
                        <m:r>
                          <w:ins w:id="312" w:author="Liu, Luyu" w:date="2019-07-26T13:22:00Z">
                            <w:rPr>
                              <w:rFonts w:ascii="Cambria Math" w:hAnsi="Cambria Math" w:cs="Times New Roman"/>
                              <w:sz w:val="24"/>
                              <w:szCs w:val="24"/>
                            </w:rPr>
                            <m:t>T</m:t>
                          </w:ins>
                        </m:r>
                      </m:e>
                      <m:sub>
                        <m:r>
                          <w:ins w:id="313" w:author="Liu, Luyu" w:date="2019-07-26T13:22:00Z">
                            <w:rPr>
                              <w:rFonts w:ascii="Cambria Math" w:hAnsi="Cambria Math" w:cs="Times New Roman"/>
                              <w:sz w:val="24"/>
                              <w:szCs w:val="24"/>
                            </w:rPr>
                            <m:t>i</m:t>
                          </w:ins>
                        </m:r>
                      </m:sub>
                    </m:sSub>
                  </m:e>
                </m:nary>
                <m:r>
                  <w:ins w:id="314" w:author="Liu, Luyu" w:date="2019-07-26T13:22:00Z">
                    <w:rPr>
                      <w:rFonts w:ascii="Cambria Math" w:hAnsi="Cambria Math" w:cs="Times New Roman"/>
                      <w:sz w:val="24"/>
                      <w:szCs w:val="24"/>
                    </w:rPr>
                    <m:t>-δ</m:t>
                  </w:ins>
                </m:r>
                <m:sSub>
                  <m:sSubPr>
                    <m:ctrlPr>
                      <w:ins w:id="315" w:author="Liu, Luyu" w:date="2019-07-26T13:22:00Z">
                        <w:rPr>
                          <w:rFonts w:ascii="Cambria Math" w:hAnsi="Cambria Math" w:cs="Times New Roman"/>
                          <w:i/>
                          <w:sz w:val="24"/>
                          <w:szCs w:val="24"/>
                        </w:rPr>
                      </w:ins>
                    </m:ctrlPr>
                  </m:sSubPr>
                  <m:e>
                    <m:r>
                      <w:ins w:id="316" w:author="Liu, Luyu" w:date="2019-07-26T13:22:00Z">
                        <w:rPr>
                          <w:rFonts w:ascii="Cambria Math" w:hAnsi="Cambria Math" w:cs="Times New Roman"/>
                          <w:sz w:val="24"/>
                          <w:szCs w:val="24"/>
                        </w:rPr>
                        <m:t>t</m:t>
                      </w:ins>
                    </m:r>
                  </m:e>
                  <m:sub>
                    <m:r>
                      <w:ins w:id="317" w:author="Liu, Luyu" w:date="2019-07-26T13:22:00Z">
                        <w:rPr>
                          <w:rFonts w:ascii="Cambria Math" w:hAnsi="Cambria Math" w:cs="Times New Roman"/>
                          <w:sz w:val="24"/>
                          <w:szCs w:val="24"/>
                        </w:rPr>
                        <m:t>w</m:t>
                      </w:ins>
                    </m:r>
                  </m:sub>
                </m:sSub>
              </m:oMath>
            </m:oMathPara>
          </w:p>
          <w:p w14:paraId="5F38716A" w14:textId="3AB2A4E2" w:rsidR="00CB55F4" w:rsidRDefault="00CB55F4" w:rsidP="00B835F9">
            <w:pPr>
              <w:rPr>
                <w:ins w:id="318" w:author="Liu, Luyu" w:date="2019-07-26T13:22:00Z"/>
                <w:rFonts w:ascii="Times New Roman" w:hAnsi="Times New Roman" w:cs="Times New Roman"/>
                <w:sz w:val="24"/>
                <w:szCs w:val="24"/>
              </w:rPr>
            </w:pPr>
          </w:p>
        </w:tc>
        <w:tc>
          <w:tcPr>
            <w:tcW w:w="280" w:type="pct"/>
            <w:vAlign w:val="center"/>
            <w:hideMark/>
          </w:tcPr>
          <w:p w14:paraId="1363C993" w14:textId="433131C1" w:rsidR="00CB55F4" w:rsidRPr="00E86BF0" w:rsidRDefault="00CB55F4" w:rsidP="00B835F9">
            <w:pPr>
              <w:pStyle w:val="TimesNewRoman"/>
              <w:rPr>
                <w:ins w:id="319" w:author="Liu, Luyu" w:date="2019-07-26T13:22:00Z"/>
                <w:rFonts w:asciiTheme="minorHAnsi" w:hAnsiTheme="minorHAnsi" w:cstheme="minorBidi"/>
                <w:sz w:val="18"/>
                <w:szCs w:val="18"/>
              </w:rPr>
            </w:pPr>
            <w:ins w:id="320" w:author="Liu, Luyu" w:date="2019-07-26T13:22:00Z">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ins>
          </w:p>
        </w:tc>
      </w:tr>
    </w:tbl>
    <w:p w14:paraId="562A1004" w14:textId="61DD959A" w:rsidR="00640C78" w:rsidRDefault="005938C1" w:rsidP="005938C1">
      <w:pPr>
        <w:rPr>
          <w:rFonts w:ascii="Times New Roman" w:hAnsi="Times New Roman" w:cs="Times New Roman"/>
          <w:sz w:val="24"/>
          <w:szCs w:val="24"/>
        </w:rPr>
      </w:pPr>
      <w:del w:id="321" w:author="Liu, Luyu" w:date="2019-07-26T11:31:00Z">
        <w:r w:rsidDel="001E49B0">
          <w:rPr>
            <w:rFonts w:ascii="Times New Roman" w:hAnsi="Times New Roman" w:cs="Times New Roman"/>
            <w:sz w:val="24"/>
            <w:szCs w:val="24"/>
          </w:rPr>
          <w:delText xml:space="preserve">, </w:delTex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Del="001E49B0">
          <w:rPr>
            <w:rFonts w:ascii="Times New Roman" w:hAnsi="Times New Roman" w:cs="Times New Roman"/>
            <w:sz w:val="24"/>
            <w:szCs w:val="24"/>
          </w:rPr>
          <w:delText xml:space="preserve"> is the bus trip’s actual departure time on day </w:delText>
        </w:r>
        <w:r w:rsidRPr="00377E1D" w:rsidDel="001E49B0">
          <w:rPr>
            <w:rFonts w:ascii="Times New Roman" w:hAnsi="Times New Roman" w:cs="Times New Roman"/>
            <w:i/>
            <w:sz w:val="24"/>
            <w:szCs w:val="24"/>
          </w:rPr>
          <w:delText>i</w:delText>
        </w:r>
        <w:r w:rsidDel="001E49B0">
          <w:rPr>
            <w:rFonts w:ascii="Times New Roman" w:hAnsi="Times New Roman" w:cs="Times New Roman"/>
            <w:sz w:val="24"/>
            <w:szCs w:val="24"/>
          </w:rPr>
          <w:delText xml:space="preserve">, and </w:delText>
        </w:r>
        <w:r w:rsidRPr="00377E1D" w:rsidDel="001E49B0">
          <w:rPr>
            <w:rStyle w:val="ItalicChar"/>
          </w:rPr>
          <w:delText>n</w:delText>
        </w:r>
        <w:r w:rsidDel="001E49B0">
          <w:rPr>
            <w:rFonts w:ascii="Times New Roman" w:hAnsi="Times New Roman" w:cs="Times New Roman"/>
            <w:sz w:val="24"/>
            <w:szCs w:val="24"/>
          </w:rPr>
          <w:delText xml:space="preserve"> is the total number of days.</w:delText>
        </w:r>
      </w:del>
      <w:ins w:id="322" w:author="Liu, Luyu" w:date="2019-07-26T11:27:00Z">
        <w:r w:rsidR="00640C78">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640C78">
          <w:rPr>
            <w:rFonts w:ascii="Times New Roman" w:hAnsi="Times New Roman" w:cs="Times New Roman"/>
            <w:sz w:val="24"/>
            <w:szCs w:val="24"/>
          </w:rPr>
          <w:t xml:space="preserve"> is the bus trip’s actual departure time on day </w:t>
        </w:r>
        <w:proofErr w:type="spellStart"/>
        <w:r w:rsidR="00640C78" w:rsidRPr="00377E1D">
          <w:rPr>
            <w:rFonts w:ascii="Times New Roman" w:hAnsi="Times New Roman" w:cs="Times New Roman"/>
            <w:i/>
            <w:sz w:val="24"/>
            <w:szCs w:val="24"/>
          </w:rPr>
          <w:t>i</w:t>
        </w:r>
        <w:proofErr w:type="spellEnd"/>
        <w:r w:rsidR="00640C78">
          <w:rPr>
            <w:rFonts w:ascii="Times New Roman" w:hAnsi="Times New Roman" w:cs="Times New Roman"/>
            <w:sz w:val="24"/>
            <w:szCs w:val="24"/>
          </w:rPr>
          <w:t xml:space="preserve">, and </w:t>
        </w:r>
        <w:r w:rsidR="00640C78" w:rsidRPr="00377E1D">
          <w:rPr>
            <w:rStyle w:val="ItalicChar"/>
          </w:rPr>
          <w:t>n</w:t>
        </w:r>
        <w:r w:rsidR="00640C78">
          <w:rPr>
            <w:rFonts w:ascii="Times New Roman" w:hAnsi="Times New Roman" w:cs="Times New Roman"/>
            <w:sz w:val="24"/>
            <w:szCs w:val="24"/>
          </w:rPr>
          <w:t xml:space="preserve"> is the </w:t>
        </w:r>
      </w:ins>
      <w:ins w:id="323" w:author="Liu, Luyu" w:date="2019-07-26T13:22:00Z">
        <w:r w:rsidR="007161DD">
          <w:rPr>
            <w:rFonts w:ascii="Times New Roman" w:hAnsi="Times New Roman" w:cs="Times New Roman"/>
            <w:sz w:val="24"/>
            <w:szCs w:val="24"/>
          </w:rPr>
          <w:t>learning period</w:t>
        </w:r>
      </w:ins>
      <w:ins w:id="324" w:author="Liu, Luyu" w:date="2019-07-26T13:27:00Z">
        <w:r w:rsidR="00315126">
          <w:rPr>
            <w:rFonts w:ascii="Times New Roman" w:hAnsi="Times New Roman" w:cs="Times New Roman"/>
            <w:sz w:val="24"/>
            <w:szCs w:val="24"/>
          </w:rPr>
          <w:t xml:space="preserve"> (days)</w:t>
        </w:r>
      </w:ins>
      <w:ins w:id="325" w:author="Liu, Luyu" w:date="2019-07-26T11:27:00Z">
        <w:r w:rsidR="00640C78">
          <w:rPr>
            <w:rFonts w:ascii="Times New Roman" w:hAnsi="Times New Roman" w:cs="Times New Roman"/>
            <w:sz w:val="24"/>
            <w:szCs w:val="24"/>
          </w:rPr>
          <w:t>.</w:t>
        </w:r>
      </w:ins>
      <w:ins w:id="326" w:author="Liu, Luyu" w:date="2019-07-26T13:26:00Z">
        <w:r w:rsidR="00FA1009">
          <w:rPr>
            <w:rFonts w:ascii="Times New Roman" w:hAnsi="Times New Roman" w:cs="Times New Roman"/>
            <w:sz w:val="24"/>
            <w:szCs w:val="24"/>
          </w:rPr>
          <w:t xml:space="preserve"> This</w:t>
        </w:r>
        <w:r w:rsidR="00315126">
          <w:rPr>
            <w:rFonts w:ascii="Times New Roman" w:hAnsi="Times New Roman" w:cs="Times New Roman"/>
            <w:sz w:val="24"/>
            <w:szCs w:val="24"/>
          </w:rPr>
          <w:t xml:space="preserve"> </w:t>
        </w:r>
      </w:ins>
      <w:ins w:id="327" w:author="Liu, Luyu" w:date="2019-07-26T13:29:00Z">
        <w:r w:rsidR="00890D97">
          <w:rPr>
            <w:rFonts w:ascii="Times New Roman" w:hAnsi="Times New Roman" w:cs="Times New Roman"/>
            <w:sz w:val="24"/>
            <w:szCs w:val="24"/>
          </w:rPr>
          <w:t xml:space="preserve">specific </w:t>
        </w:r>
        <w:r w:rsidR="007C76B2">
          <w:rPr>
            <w:rFonts w:ascii="Times New Roman" w:hAnsi="Times New Roman" w:cs="Times New Roman"/>
            <w:sz w:val="24"/>
            <w:szCs w:val="24"/>
          </w:rPr>
          <w:t>E</w:t>
        </w:r>
        <w:r w:rsidR="00DB16DB">
          <w:rPr>
            <w:rFonts w:ascii="Times New Roman" w:hAnsi="Times New Roman" w:cs="Times New Roman"/>
            <w:sz w:val="24"/>
            <w:szCs w:val="24"/>
          </w:rPr>
          <w:t xml:space="preserve">R TPS’s </w:t>
        </w:r>
      </w:ins>
      <w:ins w:id="328" w:author="Liu, Luyu" w:date="2019-07-26T13:26:00Z">
        <w:r w:rsidR="00315126">
          <w:rPr>
            <w:rFonts w:ascii="Times New Roman" w:hAnsi="Times New Roman" w:cs="Times New Roman"/>
            <w:sz w:val="24"/>
            <w:szCs w:val="24"/>
          </w:rPr>
          <w:t xml:space="preserve">learning function </w:t>
        </w:r>
      </w:ins>
      <w:ins w:id="329" w:author="Liu, Luyu" w:date="2019-07-26T13:29:00Z">
        <w:r w:rsidR="00DB16DB">
          <w:rPr>
            <w:rFonts w:ascii="Times New Roman" w:hAnsi="Times New Roman" w:cs="Times New Roman"/>
            <w:sz w:val="24"/>
            <w:szCs w:val="24"/>
          </w:rPr>
          <w:t>is</w:t>
        </w:r>
      </w:ins>
      <w:ins w:id="330" w:author="Liu, Luyu" w:date="2019-07-26T13:26:00Z">
        <w:r w:rsidR="00315126">
          <w:rPr>
            <w:rFonts w:ascii="Times New Roman" w:hAnsi="Times New Roman" w:cs="Times New Roman"/>
            <w:sz w:val="24"/>
            <w:szCs w:val="24"/>
          </w:rPr>
          <w:t xml:space="preserve"> average and</w:t>
        </w:r>
      </w:ins>
      <w:ins w:id="331" w:author="Liu, Luyu" w:date="2019-07-26T13:29:00Z">
        <w:r w:rsidR="00DB16DB">
          <w:rPr>
            <w:rFonts w:ascii="Times New Roman" w:hAnsi="Times New Roman" w:cs="Times New Roman"/>
            <w:sz w:val="24"/>
            <w:szCs w:val="24"/>
          </w:rPr>
          <w:t xml:space="preserve"> its</w:t>
        </w:r>
      </w:ins>
      <w:ins w:id="332" w:author="Liu, Luyu" w:date="2019-07-26T13:26:00Z">
        <w:r w:rsidR="00315126">
          <w:rPr>
            <w:rFonts w:ascii="Times New Roman" w:hAnsi="Times New Roman" w:cs="Times New Roman"/>
            <w:sz w:val="24"/>
            <w:szCs w:val="24"/>
          </w:rPr>
          <w:t xml:space="preserve"> learning </w:t>
        </w:r>
      </w:ins>
      <w:ins w:id="333" w:author="Liu, Luyu" w:date="2019-07-26T13:27:00Z">
        <w:r w:rsidR="00315126">
          <w:rPr>
            <w:rFonts w:ascii="Times New Roman" w:hAnsi="Times New Roman" w:cs="Times New Roman"/>
            <w:sz w:val="24"/>
            <w:szCs w:val="24"/>
          </w:rPr>
          <w:t>period</w:t>
        </w:r>
      </w:ins>
      <w:ins w:id="334" w:author="Liu, Luyu" w:date="2019-07-26T13:26:00Z">
        <w:r w:rsidR="00315126">
          <w:rPr>
            <w:rFonts w:ascii="Times New Roman" w:hAnsi="Times New Roman" w:cs="Times New Roman"/>
            <w:sz w:val="24"/>
            <w:szCs w:val="24"/>
          </w:rPr>
          <w:t xml:space="preserve"> </w:t>
        </w:r>
      </w:ins>
      <w:ins w:id="335" w:author="Liu, Luyu" w:date="2019-07-26T13:29:00Z">
        <w:r w:rsidR="00DB16DB">
          <w:rPr>
            <w:rFonts w:ascii="Times New Roman" w:hAnsi="Times New Roman" w:cs="Times New Roman"/>
            <w:sz w:val="24"/>
            <w:szCs w:val="24"/>
          </w:rPr>
          <w:t>is</w:t>
        </w:r>
      </w:ins>
      <w:ins w:id="336" w:author="Liu, Luyu" w:date="2019-07-26T13:27:00Z">
        <w:r w:rsidR="00315126">
          <w:rPr>
            <w:rFonts w:ascii="Times New Roman" w:hAnsi="Times New Roman" w:cs="Times New Roman"/>
            <w:sz w:val="24"/>
            <w:szCs w:val="24"/>
          </w:rPr>
          <w:t xml:space="preserve"> n days.</w:t>
        </w:r>
      </w:ins>
    </w:p>
    <w:p w14:paraId="33265E5E" w14:textId="4A8A7A9C" w:rsidR="005938C1" w:rsidRDefault="005938C1" w:rsidP="005938C1">
      <w:pPr>
        <w:ind w:firstLine="720"/>
        <w:rPr>
          <w:rFonts w:ascii="Times New Roman" w:hAnsi="Times New Roman" w:cs="Times New Roman"/>
          <w:sz w:val="24"/>
          <w:szCs w:val="24"/>
        </w:rPr>
      </w:pPr>
      <w:del w:id="337" w:author="Liu, Luyu" w:date="2019-07-26T13:28:00Z">
        <w:r w:rsidDel="003C25BB">
          <w:rPr>
            <w:rFonts w:ascii="Times New Roman" w:hAnsi="Times New Roman" w:cs="Times New Roman"/>
            <w:sz w:val="24"/>
            <w:szCs w:val="24"/>
          </w:rPr>
          <w:delText xml:space="preserve">This </w:delText>
        </w:r>
      </w:del>
      <w:ins w:id="338" w:author="Liu, Luyu" w:date="2019-07-26T13:28:00Z">
        <w:r w:rsidR="003C25BB">
          <w:rPr>
            <w:rFonts w:ascii="Times New Roman" w:hAnsi="Times New Roman" w:cs="Times New Roman"/>
            <w:sz w:val="24"/>
            <w:szCs w:val="24"/>
          </w:rPr>
          <w:t xml:space="preserve">ER </w:t>
        </w:r>
      </w:ins>
      <w:r>
        <w:rPr>
          <w:rFonts w:ascii="Times New Roman" w:hAnsi="Times New Roman" w:cs="Times New Roman"/>
          <w:sz w:val="24"/>
          <w:szCs w:val="24"/>
        </w:rPr>
        <w:t>is a common non-RTA strategy</w:t>
      </w:r>
      <w:ins w:id="339" w:author="Liu, Luyu" w:date="2019-07-26T13:28:00Z">
        <w:r w:rsidR="007C76B2">
          <w:rPr>
            <w:rFonts w:ascii="Times New Roman" w:hAnsi="Times New Roman" w:cs="Times New Roman"/>
            <w:sz w:val="24"/>
            <w:szCs w:val="24"/>
          </w:rPr>
          <w:t>.</w:t>
        </w:r>
      </w:ins>
      <w:ins w:id="340" w:author="Liu, Luyu" w:date="2019-07-26T13:30:00Z">
        <w:r w:rsidR="00295190">
          <w:rPr>
            <w:rFonts w:ascii="Times New Roman" w:hAnsi="Times New Roman" w:cs="Times New Roman"/>
            <w:sz w:val="24"/>
            <w:szCs w:val="24"/>
          </w:rPr>
          <w:t xml:space="preserve"> </w:t>
        </w:r>
      </w:ins>
      <w:ins w:id="341" w:author="Liu, Luyu" w:date="2019-07-26T13:57:00Z">
        <w:r w:rsidR="00B66A43">
          <w:rPr>
            <w:rFonts w:ascii="Times New Roman" w:hAnsi="Times New Roman" w:cs="Times New Roman"/>
            <w:sz w:val="24"/>
            <w:szCs w:val="24"/>
          </w:rPr>
          <w:t xml:space="preserve">We also </w:t>
        </w:r>
        <w:del w:id="342" w:author="Luyu Liu" w:date="2019-07-27T10:11:00Z">
          <w:r w:rsidR="00B66A43" w:rsidDel="00B835F9">
            <w:rPr>
              <w:rFonts w:ascii="Times New Roman" w:hAnsi="Times New Roman" w:cs="Times New Roman"/>
              <w:sz w:val="24"/>
              <w:szCs w:val="24"/>
            </w:rPr>
            <w:delText xml:space="preserve">would like to </w:delText>
          </w:r>
        </w:del>
      </w:ins>
      <w:ins w:id="343" w:author="Liu, Luyu" w:date="2019-07-26T15:11:00Z">
        <w:r w:rsidR="00F46769">
          <w:rPr>
            <w:rFonts w:ascii="Times New Roman" w:hAnsi="Times New Roman" w:cs="Times New Roman"/>
            <w:sz w:val="24"/>
            <w:szCs w:val="24"/>
          </w:rPr>
          <w:t>investigate</w:t>
        </w:r>
      </w:ins>
      <w:ins w:id="344" w:author="Liu, Luyu" w:date="2019-07-26T13:57:00Z">
        <w:r w:rsidR="00B66A43">
          <w:rPr>
            <w:rFonts w:ascii="Times New Roman" w:hAnsi="Times New Roman" w:cs="Times New Roman"/>
            <w:sz w:val="24"/>
            <w:szCs w:val="24"/>
          </w:rPr>
          <w:t xml:space="preserve"> </w:t>
        </w:r>
      </w:ins>
      <w:ins w:id="345" w:author="Liu, Luyu" w:date="2019-07-26T13:59:00Z">
        <w:r w:rsidR="00140F40">
          <w:rPr>
            <w:rFonts w:ascii="Times New Roman" w:hAnsi="Times New Roman" w:cs="Times New Roman"/>
            <w:sz w:val="24"/>
            <w:szCs w:val="24"/>
          </w:rPr>
          <w:t xml:space="preserve">waiting time’s </w:t>
        </w:r>
      </w:ins>
      <w:ins w:id="346" w:author="Liu, Luyu" w:date="2019-07-26T13:58:00Z">
        <w:r w:rsidR="00B66A43">
          <w:rPr>
            <w:rFonts w:ascii="Times New Roman" w:hAnsi="Times New Roman" w:cs="Times New Roman"/>
            <w:sz w:val="24"/>
            <w:szCs w:val="24"/>
          </w:rPr>
          <w:t xml:space="preserve">relationship </w:t>
        </w:r>
      </w:ins>
      <w:ins w:id="347" w:author="Liu, Luyu" w:date="2019-07-26T13:59:00Z">
        <w:r w:rsidR="00140F40">
          <w:rPr>
            <w:rFonts w:ascii="Times New Roman" w:hAnsi="Times New Roman" w:cs="Times New Roman"/>
            <w:sz w:val="24"/>
            <w:szCs w:val="24"/>
          </w:rPr>
          <w:t>with</w:t>
        </w:r>
      </w:ins>
      <w:ins w:id="348" w:author="Liu, Luyu" w:date="2019-07-26T13:58:00Z">
        <w:r w:rsidR="00B66A43">
          <w:rPr>
            <w:rFonts w:ascii="Times New Roman" w:hAnsi="Times New Roman" w:cs="Times New Roman"/>
            <w:sz w:val="24"/>
            <w:szCs w:val="24"/>
          </w:rPr>
          <w:t xml:space="preserve"> ER TPS’s learning function (average/maximum) and learning period (</w:t>
        </w:r>
      </w:ins>
      <w:ins w:id="349" w:author="Liu, Luyu" w:date="2019-07-26T13:59:00Z">
        <w:r w:rsidR="00B66A43">
          <w:rPr>
            <w:rFonts w:ascii="Times New Roman" w:hAnsi="Times New Roman" w:cs="Times New Roman"/>
            <w:sz w:val="24"/>
            <w:szCs w:val="24"/>
          </w:rPr>
          <w:t xml:space="preserve">1 days – </w:t>
        </w:r>
        <w:r w:rsidR="00B66A43" w:rsidRPr="001A4E59">
          <w:rPr>
            <w:rFonts w:ascii="Times New Roman" w:hAnsi="Times New Roman" w:cs="Times New Roman"/>
            <w:sz w:val="24"/>
            <w:szCs w:val="24"/>
            <w:highlight w:val="yellow"/>
            <w:rPrChange w:id="350" w:author="Liu, Luyu" w:date="2019-07-26T13:59:00Z">
              <w:rPr>
                <w:rFonts w:ascii="Times New Roman" w:hAnsi="Times New Roman" w:cs="Times New Roman"/>
                <w:sz w:val="24"/>
                <w:szCs w:val="24"/>
              </w:rPr>
            </w:rPrChange>
          </w:rPr>
          <w:t>20</w:t>
        </w:r>
        <w:r w:rsidR="00B66A43">
          <w:rPr>
            <w:rFonts w:ascii="Times New Roman" w:hAnsi="Times New Roman" w:cs="Times New Roman"/>
            <w:sz w:val="24"/>
            <w:szCs w:val="24"/>
          </w:rPr>
          <w:t xml:space="preserve"> days</w:t>
        </w:r>
      </w:ins>
      <w:ins w:id="351" w:author="Liu, Luyu" w:date="2019-07-26T13:58:00Z">
        <w:r w:rsidR="00B66A43">
          <w:rPr>
            <w:rFonts w:ascii="Times New Roman" w:hAnsi="Times New Roman" w:cs="Times New Roman"/>
            <w:sz w:val="24"/>
            <w:szCs w:val="24"/>
          </w:rPr>
          <w:t>)</w:t>
        </w:r>
      </w:ins>
      <w:ins w:id="352" w:author="Liu, Luyu" w:date="2019-07-26T13:59:00Z">
        <w:r w:rsidR="00140F40">
          <w:rPr>
            <w:rFonts w:ascii="Times New Roman" w:hAnsi="Times New Roman" w:cs="Times New Roman"/>
            <w:sz w:val="24"/>
            <w:szCs w:val="24"/>
          </w:rPr>
          <w:t>.</w:t>
        </w:r>
      </w:ins>
      <w:ins w:id="353" w:author="Liu, Luyu" w:date="2019-07-26T15:11:00Z">
        <w:r w:rsidR="00F46769">
          <w:rPr>
            <w:rFonts w:ascii="Times New Roman" w:hAnsi="Times New Roman" w:cs="Times New Roman"/>
            <w:sz w:val="24"/>
            <w:szCs w:val="24"/>
          </w:rPr>
          <w:t xml:space="preserve"> </w:t>
        </w:r>
        <w:del w:id="354" w:author="Luyu Liu" w:date="2019-07-27T10:16:00Z">
          <w:r w:rsidR="00F46769" w:rsidDel="00B835F9">
            <w:rPr>
              <w:rFonts w:ascii="Times New Roman" w:hAnsi="Times New Roman" w:cs="Times New Roman"/>
              <w:sz w:val="24"/>
              <w:szCs w:val="24"/>
            </w:rPr>
            <w:delText>However,</w:delText>
          </w:r>
        </w:del>
        <w:r w:rsidR="00F46769">
          <w:rPr>
            <w:rFonts w:ascii="Times New Roman" w:hAnsi="Times New Roman" w:cs="Times New Roman"/>
            <w:sz w:val="24"/>
            <w:szCs w:val="24"/>
          </w:rPr>
          <w:t xml:space="preserve"> </w:t>
        </w:r>
      </w:ins>
      <w:del w:id="355" w:author="Liu, Luyu" w:date="2019-07-26T13:28:00Z">
        <w:r w:rsidDel="007C76B2">
          <w:rPr>
            <w:rFonts w:ascii="Times New Roman" w:hAnsi="Times New Roman" w:cs="Times New Roman"/>
            <w:sz w:val="24"/>
            <w:szCs w:val="24"/>
          </w:rPr>
          <w:delText>.</w:delText>
        </w:r>
      </w:del>
      <w:del w:id="356" w:author="Liu, Luyu" w:date="2019-07-26T13:39:00Z">
        <w:r w:rsidDel="00041CD0">
          <w:rPr>
            <w:rFonts w:ascii="Times New Roman" w:hAnsi="Times New Roman" w:cs="Times New Roman"/>
            <w:sz w:val="24"/>
            <w:szCs w:val="24"/>
          </w:rPr>
          <w:delText xml:space="preserve"> We will also calculate the waiting time difference between ER and NR to confirm its efficiency.</w:delText>
        </w:r>
      </w:del>
    </w:p>
    <w:p w14:paraId="61FEFAB6" w14:textId="77777777" w:rsidR="00EE50F2" w:rsidRDefault="00EE50F2" w:rsidP="00EE50F2">
      <w:pPr>
        <w:rPr>
          <w:rFonts w:ascii="Times New Roman" w:hAnsi="Times New Roman" w:cs="Times New Roman"/>
          <w:sz w:val="24"/>
          <w:szCs w:val="24"/>
        </w:rPr>
      </w:pPr>
    </w:p>
    <w:p w14:paraId="0DE50BA9" w14:textId="5C66D40B" w:rsidR="00EE50F2" w:rsidRPr="00C24714" w:rsidRDefault="00C24714">
      <w:pPr>
        <w:pStyle w:val="ListParagraph"/>
        <w:numPr>
          <w:ilvl w:val="1"/>
          <w:numId w:val="10"/>
        </w:numPr>
        <w:rPr>
          <w:rFonts w:ascii="Times New Roman" w:hAnsi="Times New Roman" w:cs="Times New Roman"/>
          <w:b/>
          <w:sz w:val="24"/>
          <w:szCs w:val="24"/>
          <w:rPrChange w:id="357" w:author="Miller, Harvey J." w:date="2019-06-25T14:11:00Z">
            <w:rPr/>
          </w:rPrChange>
        </w:rPr>
        <w:pPrChange w:id="358" w:author="Miller, Harvey J." w:date="2019-06-25T14:11:00Z">
          <w:pPr>
            <w:pStyle w:val="ListParagraph"/>
            <w:numPr>
              <w:ilvl w:val="2"/>
              <w:numId w:val="7"/>
            </w:numPr>
            <w:ind w:left="504" w:hanging="504"/>
          </w:pPr>
        </w:pPrChange>
      </w:pPr>
      <w:ins w:id="359" w:author="Miller, Harvey J." w:date="2019-06-25T14:11:00Z">
        <w:r>
          <w:rPr>
            <w:rFonts w:ascii="Times New Roman" w:hAnsi="Times New Roman" w:cs="Times New Roman"/>
            <w:sz w:val="24"/>
            <w:szCs w:val="24"/>
          </w:rPr>
          <w:t xml:space="preserve">  </w:t>
        </w:r>
        <w:r w:rsidRPr="00C24714">
          <w:rPr>
            <w:rFonts w:ascii="Times New Roman" w:hAnsi="Times New Roman" w:cs="Times New Roman"/>
            <w:b/>
            <w:sz w:val="24"/>
            <w:szCs w:val="24"/>
            <w:rPrChange w:id="360" w:author="Miller, Harvey J." w:date="2019-06-25T14:11:00Z">
              <w:rPr>
                <w:rFonts w:ascii="Times New Roman" w:hAnsi="Times New Roman" w:cs="Times New Roman"/>
                <w:sz w:val="24"/>
                <w:szCs w:val="24"/>
              </w:rPr>
            </w:rPrChange>
          </w:rPr>
          <w:t xml:space="preserve">RTI-based </w:t>
        </w:r>
      </w:ins>
      <w:del w:id="361" w:author="Miller, Harvey J." w:date="2019-06-25T14:11:00Z">
        <w:r w:rsidR="00EE50F2" w:rsidRPr="00C24714" w:rsidDel="00C24714">
          <w:rPr>
            <w:rFonts w:ascii="Times New Roman" w:hAnsi="Times New Roman" w:cs="Times New Roman"/>
            <w:b/>
            <w:sz w:val="24"/>
            <w:szCs w:val="24"/>
            <w:rPrChange w:id="362" w:author="Miller, Harvey J." w:date="2019-06-25T14:11:00Z">
              <w:rPr/>
            </w:rPrChange>
          </w:rPr>
          <w:delText xml:space="preserve">RTA users’ </w:delText>
        </w:r>
      </w:del>
      <w:r w:rsidR="00EE50F2" w:rsidRPr="00C24714">
        <w:rPr>
          <w:rFonts w:ascii="Times New Roman" w:hAnsi="Times New Roman" w:cs="Times New Roman"/>
          <w:b/>
          <w:sz w:val="24"/>
          <w:szCs w:val="24"/>
          <w:rPrChange w:id="363" w:author="Miller, Harvey J." w:date="2019-06-25T14:11:00Z">
            <w:rPr/>
          </w:rPrChange>
        </w:rPr>
        <w:t>trip planning strategies</w:t>
      </w:r>
    </w:p>
    <w:p w14:paraId="26FD0952" w14:textId="77777777" w:rsidR="00B64B24" w:rsidRDefault="000D420D">
      <w:pPr>
        <w:jc w:val="both"/>
        <w:rPr>
          <w:rFonts w:ascii="Times New Roman" w:hAnsi="Times New Roman" w:cs="Times New Roman"/>
          <w:sz w:val="24"/>
          <w:szCs w:val="24"/>
        </w:rPr>
        <w:pPrChange w:id="364" w:author="Miller, Harvey J." w:date="2019-06-25T14:11:00Z">
          <w:pPr/>
        </w:pPrChange>
      </w:pPr>
      <w:r w:rsidRPr="000D420D">
        <w:rPr>
          <w:rFonts w:ascii="Times New Roman" w:hAnsi="Times New Roman" w:cs="Times New Roman"/>
          <w:sz w:val="24"/>
          <w:szCs w:val="24"/>
        </w:rPr>
        <w:t>For the simulation of RTA trip planning process, most RTAs will directly use the ET</w:t>
      </w:r>
      <w:r w:rsidR="00282525">
        <w:rPr>
          <w:rFonts w:ascii="Times New Roman" w:hAnsi="Times New Roman" w:cs="Times New Roman"/>
          <w:sz w:val="24"/>
          <w:szCs w:val="24"/>
        </w:rPr>
        <w:t>D</w:t>
      </w:r>
      <w:r w:rsidRPr="000D420D">
        <w:rPr>
          <w:rFonts w:ascii="Times New Roman" w:hAnsi="Times New Roman" w:cs="Times New Roman"/>
          <w:sz w:val="24"/>
          <w:szCs w:val="24"/>
        </w:rPr>
        <w:t xml:space="preserve">s provided by GTFS trip update for the buses’ real-time information </w:t>
      </w:r>
      <w:r w:rsidRPr="000D420D">
        <w:rPr>
          <w:rFonts w:ascii="Times New Roman" w:hAnsi="Times New Roman" w:cs="Times New Roman"/>
          <w:sz w:val="24"/>
          <w:szCs w:val="24"/>
        </w:rPr>
        <w:fldChar w:fldCharType="begin" w:fldLock="1"/>
      </w:r>
      <w:r w:rsidR="00C86189">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w:t>
      </w:r>
      <w:r w:rsidR="00F3062A">
        <w:rPr>
          <w:rFonts w:ascii="Times New Roman" w:hAnsi="Times New Roman" w:cs="Times New Roman"/>
          <w:sz w:val="24"/>
          <w:szCs w:val="24"/>
        </w:rPr>
        <w:t xml:space="preserve">The process of RTAs’ decision making consists of several steps: First, </w:t>
      </w:r>
      <w:r>
        <w:rPr>
          <w:rFonts w:ascii="Times New Roman" w:hAnsi="Times New Roman" w:cs="Times New Roman"/>
          <w:sz w:val="24"/>
          <w:szCs w:val="24"/>
        </w:rPr>
        <w:t>RTAs will provide different path choices for users a</w:t>
      </w:r>
      <w:r w:rsidR="004F618E">
        <w:rPr>
          <w:rFonts w:ascii="Times New Roman" w:hAnsi="Times New Roman" w:cs="Times New Roman"/>
          <w:sz w:val="24"/>
          <w:szCs w:val="24"/>
        </w:rPr>
        <w:t>nd their HDT</w:t>
      </w:r>
      <w:r w:rsidR="008E1863">
        <w:rPr>
          <w:rFonts w:ascii="Times New Roman" w:hAnsi="Times New Roman" w:cs="Times New Roman"/>
          <w:sz w:val="24"/>
          <w:szCs w:val="24"/>
        </w:rPr>
        <w:t xml:space="preserve"> or users will find the desired bus trips/routes from the list in the RTA</w:t>
      </w:r>
      <w:r w:rsidR="004F618E">
        <w:rPr>
          <w:rFonts w:ascii="Times New Roman" w:hAnsi="Times New Roman" w:cs="Times New Roman"/>
          <w:sz w:val="24"/>
          <w:szCs w:val="24"/>
        </w:rPr>
        <w:t>.</w:t>
      </w:r>
      <w:r w:rsidR="00EC5935">
        <w:rPr>
          <w:rFonts w:ascii="Times New Roman" w:hAnsi="Times New Roman" w:cs="Times New Roman"/>
          <w:sz w:val="24"/>
          <w:szCs w:val="24"/>
        </w:rPr>
        <w:t xml:space="preserve"> </w:t>
      </w:r>
      <w:r w:rsidR="00F3062A">
        <w:rPr>
          <w:rFonts w:ascii="Times New Roman" w:hAnsi="Times New Roman" w:cs="Times New Roman"/>
          <w:sz w:val="24"/>
          <w:szCs w:val="24"/>
        </w:rPr>
        <w:t>Then, t</w:t>
      </w:r>
      <w:r>
        <w:rPr>
          <w:rFonts w:ascii="Times New Roman" w:hAnsi="Times New Roman" w:cs="Times New Roman"/>
          <w:sz w:val="24"/>
          <w:szCs w:val="24"/>
        </w:rPr>
        <w:t>he</w:t>
      </w:r>
      <w:r w:rsidR="00EC5935">
        <w:rPr>
          <w:rFonts w:ascii="Times New Roman" w:hAnsi="Times New Roman" w:cs="Times New Roman"/>
          <w:sz w:val="24"/>
          <w:szCs w:val="24"/>
        </w:rPr>
        <w:t xml:space="preserve"> trip update data will </w:t>
      </w:r>
      <w:r w:rsidR="00C47B06">
        <w:rPr>
          <w:rFonts w:ascii="Times New Roman" w:hAnsi="Times New Roman" w:cs="Times New Roman"/>
          <w:sz w:val="24"/>
          <w:szCs w:val="24"/>
        </w:rPr>
        <w:t>provide ET</w:t>
      </w:r>
      <w:r w:rsidR="00282525">
        <w:rPr>
          <w:rFonts w:ascii="Times New Roman" w:hAnsi="Times New Roman" w:cs="Times New Roman"/>
          <w:sz w:val="24"/>
          <w:szCs w:val="24"/>
        </w:rPr>
        <w:t>D</w:t>
      </w:r>
      <w:r w:rsidR="00C47B06">
        <w:rPr>
          <w:rFonts w:ascii="Times New Roman" w:hAnsi="Times New Roman" w:cs="Times New Roman"/>
          <w:sz w:val="24"/>
          <w:szCs w:val="24"/>
        </w:rPr>
        <w:t xml:space="preserve">s </w:t>
      </w:r>
      <w:r w:rsidR="00C57E2B">
        <w:rPr>
          <w:rFonts w:ascii="Times New Roman" w:hAnsi="Times New Roman" w:cs="Times New Roman"/>
          <w:sz w:val="24"/>
          <w:szCs w:val="24"/>
        </w:rPr>
        <w:t xml:space="preserve">at the target stops </w:t>
      </w:r>
      <w:r w:rsidR="00C47B06">
        <w:rPr>
          <w:rFonts w:ascii="Times New Roman" w:hAnsi="Times New Roman" w:cs="Times New Roman"/>
          <w:sz w:val="24"/>
          <w:szCs w:val="24"/>
        </w:rPr>
        <w:t>for</w:t>
      </w:r>
      <w:r w:rsidR="00EC5935">
        <w:rPr>
          <w:rFonts w:ascii="Times New Roman" w:hAnsi="Times New Roman" w:cs="Times New Roman"/>
          <w:sz w:val="24"/>
          <w:szCs w:val="24"/>
        </w:rPr>
        <w:t xml:space="preserve"> RTAs</w:t>
      </w:r>
      <w:r w:rsidR="00163A01">
        <w:rPr>
          <w:rFonts w:ascii="Times New Roman" w:hAnsi="Times New Roman" w:cs="Times New Roman"/>
          <w:sz w:val="24"/>
          <w:szCs w:val="24"/>
        </w:rPr>
        <w:t xml:space="preserve"> or users</w:t>
      </w:r>
      <w:r w:rsidR="003D742E">
        <w:rPr>
          <w:rFonts w:ascii="Times New Roman" w:hAnsi="Times New Roman" w:cs="Times New Roman"/>
          <w:sz w:val="24"/>
          <w:szCs w:val="24"/>
        </w:rPr>
        <w:t xml:space="preserve">. Finally, RTAs </w:t>
      </w:r>
      <w:r w:rsidR="00545AC3">
        <w:rPr>
          <w:rFonts w:ascii="Times New Roman" w:hAnsi="Times New Roman" w:cs="Times New Roman"/>
          <w:sz w:val="24"/>
          <w:szCs w:val="24"/>
        </w:rPr>
        <w:t>or us</w:t>
      </w:r>
      <w:r w:rsidR="000E55FE">
        <w:rPr>
          <w:rFonts w:ascii="Times New Roman" w:hAnsi="Times New Roman" w:cs="Times New Roman"/>
          <w:sz w:val="24"/>
          <w:szCs w:val="24"/>
        </w:rPr>
        <w:t>er</w:t>
      </w:r>
      <w:r w:rsidR="00545AC3">
        <w:rPr>
          <w:rFonts w:ascii="Times New Roman" w:hAnsi="Times New Roman" w:cs="Times New Roman"/>
          <w:sz w:val="24"/>
          <w:szCs w:val="24"/>
        </w:rPr>
        <w:t xml:space="preserve">s </w:t>
      </w:r>
      <w:r w:rsidR="003D742E">
        <w:rPr>
          <w:rFonts w:ascii="Times New Roman" w:hAnsi="Times New Roman" w:cs="Times New Roman"/>
          <w:sz w:val="24"/>
          <w:szCs w:val="24"/>
        </w:rPr>
        <w:t xml:space="preserve">will </w:t>
      </w:r>
      <w:r w:rsidR="00EC5935">
        <w:rPr>
          <w:rFonts w:ascii="Times New Roman" w:hAnsi="Times New Roman" w:cs="Times New Roman"/>
          <w:sz w:val="24"/>
          <w:szCs w:val="24"/>
        </w:rPr>
        <w:t xml:space="preserve">subtract </w:t>
      </w:r>
      <w:r w:rsidR="00F3062A">
        <w:rPr>
          <w:rFonts w:ascii="Times New Roman" w:hAnsi="Times New Roman" w:cs="Times New Roman"/>
          <w:sz w:val="24"/>
          <w:szCs w:val="24"/>
        </w:rPr>
        <w:t>estimate walking time</w:t>
      </w:r>
      <w:r w:rsidR="00194980">
        <w:rPr>
          <w:rFonts w:ascii="Times New Roman" w:hAnsi="Times New Roman" w:cs="Times New Roman"/>
          <w:sz w:val="24"/>
          <w:szCs w:val="24"/>
        </w:rPr>
        <w:t xml:space="preserve"> and obtain estimate</w:t>
      </w:r>
      <w:r w:rsidR="00B64B24">
        <w:rPr>
          <w:rFonts w:ascii="Times New Roman" w:hAnsi="Times New Roman" w:cs="Times New Roman"/>
          <w:sz w:val="24"/>
          <w:szCs w:val="24"/>
        </w:rPr>
        <w:t>d</w:t>
      </w:r>
      <w:r w:rsidR="00194980">
        <w:rPr>
          <w:rFonts w:ascii="Times New Roman" w:hAnsi="Times New Roman" w:cs="Times New Roman"/>
          <w:sz w:val="24"/>
          <w:szCs w:val="24"/>
        </w:rPr>
        <w:t xml:space="preserve"> HDT</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The estimated</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HDT is not constant</w:t>
      </w:r>
      <w:r w:rsidR="00B45A04">
        <w:rPr>
          <w:rFonts w:ascii="Times New Roman" w:hAnsi="Times New Roman" w:cs="Times New Roman"/>
          <w:sz w:val="24"/>
          <w:szCs w:val="24"/>
        </w:rPr>
        <w:t>;</w:t>
      </w:r>
      <w:r w:rsidR="00B64B24">
        <w:rPr>
          <w:rFonts w:ascii="Times New Roman" w:hAnsi="Times New Roman" w:cs="Times New Roman"/>
          <w:sz w:val="24"/>
          <w:szCs w:val="24"/>
        </w:rPr>
        <w:t xml:space="preserve"> instead, RTAs will update it according to </w:t>
      </w:r>
      <w:r w:rsidR="00624F63">
        <w:rPr>
          <w:rFonts w:ascii="Times New Roman" w:hAnsi="Times New Roman" w:cs="Times New Roman"/>
          <w:sz w:val="24"/>
          <w:szCs w:val="24"/>
        </w:rPr>
        <w:t xml:space="preserve">the real-time </w:t>
      </w:r>
      <w:r w:rsidR="00B64B24">
        <w:rPr>
          <w:rFonts w:ascii="Times New Roman" w:hAnsi="Times New Roman" w:cs="Times New Roman"/>
          <w:sz w:val="24"/>
          <w:szCs w:val="24"/>
        </w:rPr>
        <w:t xml:space="preserve">trip update data. </w:t>
      </w:r>
      <w:r w:rsidR="004339FB">
        <w:rPr>
          <w:rFonts w:ascii="Times New Roman" w:hAnsi="Times New Roman" w:cs="Times New Roman"/>
          <w:sz w:val="24"/>
          <w:szCs w:val="24"/>
        </w:rPr>
        <w:t>Depending on the relationship between given estimated HDT</w:t>
      </w:r>
      <w:r w:rsidR="00015F65">
        <w:rPr>
          <w:rFonts w:ascii="Times New Roman" w:hAnsi="Times New Roman" w:cs="Times New Roman"/>
          <w:sz w:val="24"/>
          <w:szCs w:val="24"/>
        </w:rPr>
        <w:t>s</w:t>
      </w:r>
      <w:r w:rsidR="004339FB">
        <w:rPr>
          <w:rFonts w:ascii="Times New Roman" w:hAnsi="Times New Roman" w:cs="Times New Roman"/>
          <w:sz w:val="24"/>
          <w:szCs w:val="24"/>
        </w:rPr>
        <w:t xml:space="preserve"> and </w:t>
      </w:r>
      <w:r w:rsidR="00015F65">
        <w:rPr>
          <w:rFonts w:ascii="Times New Roman" w:hAnsi="Times New Roman" w:cs="Times New Roman"/>
          <w:sz w:val="24"/>
          <w:szCs w:val="24"/>
        </w:rPr>
        <w:t xml:space="preserve">the </w:t>
      </w:r>
      <w:r w:rsidR="004339FB">
        <w:rPr>
          <w:rFonts w:ascii="Times New Roman" w:hAnsi="Times New Roman" w:cs="Times New Roman"/>
          <w:sz w:val="24"/>
          <w:szCs w:val="24"/>
        </w:rPr>
        <w:t xml:space="preserve">current time, the user </w:t>
      </w:r>
      <w:r w:rsidR="004339FB">
        <w:rPr>
          <w:rFonts w:ascii="Times New Roman" w:hAnsi="Times New Roman" w:cs="Times New Roman"/>
          <w:sz w:val="24"/>
          <w:szCs w:val="24"/>
        </w:rPr>
        <w:lastRenderedPageBreak/>
        <w:t>will decide the actual HDT.</w:t>
      </w:r>
      <w:r w:rsidR="00764605">
        <w:rPr>
          <w:rFonts w:ascii="Times New Roman" w:hAnsi="Times New Roman" w:cs="Times New Roman"/>
          <w:sz w:val="24"/>
          <w:szCs w:val="24"/>
        </w:rPr>
        <w:t xml:space="preserve"> </w:t>
      </w:r>
      <w:r w:rsidR="00F6571D">
        <w:rPr>
          <w:rFonts w:ascii="Times New Roman" w:hAnsi="Times New Roman" w:cs="Times New Roman"/>
          <w:sz w:val="24"/>
          <w:szCs w:val="24"/>
        </w:rPr>
        <w:t xml:space="preserve">Just </w:t>
      </w:r>
      <w:r w:rsidR="0005552E">
        <w:rPr>
          <w:rFonts w:ascii="Times New Roman" w:hAnsi="Times New Roman" w:cs="Times New Roman"/>
          <w:sz w:val="24"/>
          <w:szCs w:val="24"/>
        </w:rPr>
        <w:t xml:space="preserve">like </w:t>
      </w:r>
      <w:r w:rsidR="00F6571D">
        <w:rPr>
          <w:rFonts w:ascii="Times New Roman" w:hAnsi="Times New Roman" w:cs="Times New Roman"/>
          <w:sz w:val="24"/>
          <w:szCs w:val="24"/>
        </w:rPr>
        <w:t xml:space="preserve">non-RTA </w:t>
      </w:r>
      <w:r w:rsidR="00F428F7">
        <w:rPr>
          <w:rFonts w:ascii="Times New Roman" w:hAnsi="Times New Roman" w:cs="Times New Roman"/>
          <w:sz w:val="24"/>
          <w:szCs w:val="24"/>
        </w:rPr>
        <w:t>TPSs</w:t>
      </w:r>
      <w:r w:rsidR="00F6571D">
        <w:rPr>
          <w:rFonts w:ascii="Times New Roman" w:hAnsi="Times New Roman" w:cs="Times New Roman"/>
          <w:sz w:val="24"/>
          <w:szCs w:val="24"/>
        </w:rPr>
        <w:t xml:space="preserve">, </w:t>
      </w:r>
      <w:r w:rsidR="00A5610C">
        <w:rPr>
          <w:rFonts w:ascii="Times New Roman" w:hAnsi="Times New Roman" w:cs="Times New Roman"/>
          <w:sz w:val="24"/>
          <w:szCs w:val="24"/>
        </w:rPr>
        <w:t>the essential part</w:t>
      </w:r>
      <w:r w:rsidR="00442C4A">
        <w:rPr>
          <w:rFonts w:ascii="Times New Roman" w:hAnsi="Times New Roman" w:cs="Times New Roman"/>
          <w:sz w:val="24"/>
          <w:szCs w:val="24"/>
        </w:rPr>
        <w:t xml:space="preserve"> </w:t>
      </w:r>
      <w:r w:rsidR="00764605">
        <w:rPr>
          <w:rFonts w:ascii="Times New Roman" w:hAnsi="Times New Roman" w:cs="Times New Roman"/>
          <w:sz w:val="24"/>
          <w:szCs w:val="24"/>
        </w:rPr>
        <w:t>is the criteria to derive the actual HDT.</w:t>
      </w:r>
    </w:p>
    <w:p w14:paraId="545B47BC" w14:textId="77777777" w:rsidR="0026021B" w:rsidRPr="000D420D" w:rsidRDefault="0026021B" w:rsidP="000D420D">
      <w:pPr>
        <w:rPr>
          <w:rFonts w:ascii="Times New Roman" w:hAnsi="Times New Roman" w:cs="Times New Roman"/>
          <w:sz w:val="24"/>
          <w:szCs w:val="24"/>
        </w:rPr>
      </w:pPr>
    </w:p>
    <w:p w14:paraId="4CDBD2EF" w14:textId="615DD43A" w:rsidR="00EE50F2" w:rsidDel="00F72368" w:rsidRDefault="00EE50F2">
      <w:pPr>
        <w:jc w:val="both"/>
        <w:rPr>
          <w:del w:id="365" w:author="Luyu Liu" w:date="2019-07-25T11:46:00Z"/>
          <w:rFonts w:ascii="Times New Roman" w:hAnsi="Times New Roman" w:cs="Times New Roman"/>
          <w:sz w:val="24"/>
          <w:szCs w:val="24"/>
        </w:rPr>
        <w:pPrChange w:id="366" w:author="Miller, Harvey J." w:date="2019-06-25T14:12:00Z">
          <w:pPr/>
        </w:pPrChange>
      </w:pPr>
      <w:del w:id="367" w:author="Luyu Liu" w:date="2019-07-25T11:46:00Z">
        <w:r w:rsidDel="00F72368">
          <w:rPr>
            <w:rFonts w:ascii="Times New Roman" w:hAnsi="Times New Roman" w:cs="Times New Roman"/>
            <w:sz w:val="24"/>
            <w:szCs w:val="24"/>
          </w:rPr>
          <w:delText>[</w:delText>
        </w:r>
        <w:r w:rsidR="00D61239" w:rsidDel="00F72368">
          <w:rPr>
            <w:rFonts w:ascii="Times New Roman" w:hAnsi="Times New Roman" w:cs="Times New Roman"/>
            <w:b/>
            <w:sz w:val="24"/>
            <w:szCs w:val="24"/>
          </w:rPr>
          <w:delText>O</w:delText>
        </w:r>
        <w:r w:rsidR="00D61239" w:rsidRPr="00D61239" w:rsidDel="00F72368">
          <w:rPr>
            <w:rFonts w:ascii="Times New Roman" w:hAnsi="Times New Roman" w:cs="Times New Roman"/>
            <w:b/>
            <w:sz w:val="24"/>
            <w:szCs w:val="24"/>
          </w:rPr>
          <w:delText xml:space="preserve">mnipotent </w:delText>
        </w:r>
        <w:r w:rsidDel="00F72368">
          <w:rPr>
            <w:rFonts w:ascii="Times New Roman" w:hAnsi="Times New Roman" w:cs="Times New Roman"/>
            <w:b/>
            <w:sz w:val="24"/>
            <w:szCs w:val="24"/>
          </w:rPr>
          <w:delText>relaxation (OR)</w:delText>
        </w:r>
      </w:del>
      <w:ins w:id="368" w:author="Miller, Harvey J." w:date="2019-06-25T14:11:00Z">
        <w:del w:id="369" w:author="Luyu Liu" w:date="2019-07-25T11:46:00Z">
          <w:r w:rsidR="00C24714" w:rsidDel="00F72368">
            <w:rPr>
              <w:rFonts w:ascii="Times New Roman" w:hAnsi="Times New Roman" w:cs="Times New Roman"/>
              <w:sz w:val="24"/>
              <w:szCs w:val="24"/>
            </w:rPr>
            <w:delText xml:space="preserve">.  </w:delText>
          </w:r>
        </w:del>
      </w:ins>
      <w:del w:id="370" w:author="Luyu Liu" w:date="2019-07-25T11:46:00Z">
        <w:r w:rsidDel="00F72368">
          <w:rPr>
            <w:rFonts w:ascii="Times New Roman" w:hAnsi="Times New Roman" w:cs="Times New Roman"/>
            <w:sz w:val="24"/>
            <w:szCs w:val="24"/>
          </w:rPr>
          <w:delText>]</w:delText>
        </w:r>
      </w:del>
    </w:p>
    <w:p w14:paraId="2837FA49" w14:textId="1C00D1C0" w:rsidR="00EE50F2" w:rsidDel="00F72368" w:rsidRDefault="00EE50F2">
      <w:pPr>
        <w:jc w:val="both"/>
        <w:rPr>
          <w:del w:id="371" w:author="Luyu Liu" w:date="2019-07-25T11:46:00Z"/>
          <w:rFonts w:ascii="Times New Roman" w:hAnsi="Times New Roman" w:cs="Times New Roman"/>
          <w:sz w:val="24"/>
          <w:szCs w:val="24"/>
        </w:rPr>
        <w:pPrChange w:id="372" w:author="Miller, Harvey J." w:date="2019-06-25T14:12:00Z">
          <w:pPr/>
        </w:pPrChange>
      </w:pPr>
      <w:del w:id="373" w:author="Luyu Liu" w:date="2019-07-25T11:46:00Z">
        <w:r w:rsidDel="00F72368">
          <w:rPr>
            <w:rFonts w:ascii="Times New Roman" w:hAnsi="Times New Roman" w:cs="Times New Roman"/>
            <w:sz w:val="24"/>
            <w:szCs w:val="24"/>
          </w:rPr>
          <w:delText xml:space="preserve">Supposing a hypothetical omniscient public transit user who </w:delText>
        </w:r>
      </w:del>
      <w:ins w:id="374" w:author="Miller, Harvey J." w:date="2019-06-25T14:14:00Z">
        <w:del w:id="375" w:author="Luyu Liu" w:date="2019-07-25T11:46:00Z">
          <w:r w:rsidR="00C24714" w:rsidDel="00F72368">
            <w:rPr>
              <w:rFonts w:ascii="Times New Roman" w:hAnsi="Times New Roman" w:cs="Times New Roman"/>
              <w:sz w:val="24"/>
              <w:szCs w:val="24"/>
            </w:rPr>
            <w:delText xml:space="preserve">is </w:delText>
          </w:r>
        </w:del>
      </w:ins>
      <w:del w:id="376" w:author="Luyu Liu" w:date="2019-07-25T11:46:00Z">
        <w:r w:rsidDel="00F72368">
          <w:rPr>
            <w:rFonts w:ascii="Times New Roman" w:hAnsi="Times New Roman" w:cs="Times New Roman"/>
            <w:sz w:val="24"/>
            <w:szCs w:val="24"/>
          </w:rPr>
          <w:delText xml:space="preserve">are always aware of the </w:delText>
        </w:r>
        <w:r w:rsidR="009D0B97" w:rsidDel="00F72368">
          <w:rPr>
            <w:rFonts w:ascii="Times New Roman" w:hAnsi="Times New Roman" w:cs="Times New Roman"/>
            <w:sz w:val="24"/>
            <w:szCs w:val="24"/>
          </w:rPr>
          <w:delText xml:space="preserve">system’s </w:delText>
        </w:r>
        <w:r w:rsidDel="00F72368">
          <w:rPr>
            <w:rFonts w:ascii="Times New Roman" w:hAnsi="Times New Roman" w:cs="Times New Roman"/>
            <w:sz w:val="24"/>
            <w:szCs w:val="24"/>
          </w:rPr>
          <w:delText>real-time and future status, the user can adjust their home departure time (HDT) accordingly. The user will always catch the desired bus in time without any waiting, regardless of the real-time performance of the PT system and his/her home’s distance from the stop. Practically, nobody can achieve real global optima</w:delText>
        </w:r>
        <w:r w:rsidR="007F6638" w:rsidDel="00F72368">
          <w:rPr>
            <w:rFonts w:ascii="Times New Roman" w:hAnsi="Times New Roman" w:cs="Times New Roman"/>
            <w:sz w:val="24"/>
            <w:szCs w:val="24"/>
          </w:rPr>
          <w:delText xml:space="preserve"> deterministically</w:delText>
        </w:r>
        <w:r w:rsidDel="00F72368">
          <w:rPr>
            <w:rFonts w:ascii="Times New Roman" w:hAnsi="Times New Roman" w:cs="Times New Roman"/>
            <w:sz w:val="24"/>
            <w:szCs w:val="24"/>
          </w:rPr>
          <w:delText>. OR is a theoretical benchmark for all strategies, which represents the best strategy for all possible wa</w:delText>
        </w:r>
        <w:r w:rsidR="00F223EA" w:rsidDel="00F72368">
          <w:rPr>
            <w:rFonts w:ascii="Times New Roman" w:hAnsi="Times New Roman" w:cs="Times New Roman"/>
            <w:sz w:val="24"/>
            <w:szCs w:val="24"/>
          </w:rPr>
          <w:delText>iting time reduction strategies: any TPS’s waiting time is also the waiting time difference between it and OR.</w:delText>
        </w:r>
      </w:del>
    </w:p>
    <w:p w14:paraId="530370AF" w14:textId="667B73F0" w:rsidR="00C24714" w:rsidDel="00F72368" w:rsidRDefault="00C24714" w:rsidP="009B5263">
      <w:pPr>
        <w:rPr>
          <w:ins w:id="377" w:author="Miller, Harvey J." w:date="2019-06-25T14:15:00Z"/>
          <w:del w:id="378" w:author="Luyu Liu" w:date="2019-07-25T11:46:00Z"/>
          <w:rFonts w:ascii="Times New Roman" w:hAnsi="Times New Roman" w:cs="Times New Roman"/>
          <w:sz w:val="24"/>
          <w:szCs w:val="24"/>
        </w:rPr>
      </w:pPr>
    </w:p>
    <w:p w14:paraId="068985BC" w14:textId="40C25FF4" w:rsidR="009B5263" w:rsidDel="00C24714" w:rsidRDefault="009B5263">
      <w:pPr>
        <w:jc w:val="both"/>
        <w:rPr>
          <w:del w:id="379" w:author="Miller, Harvey J." w:date="2019-06-25T14:15:00Z"/>
          <w:rFonts w:ascii="Times New Roman" w:hAnsi="Times New Roman" w:cs="Times New Roman"/>
          <w:sz w:val="24"/>
          <w:szCs w:val="24"/>
        </w:rPr>
        <w:pPrChange w:id="380" w:author="Miller, Harvey J." w:date="2019-06-25T14:15:00Z">
          <w:pPr/>
        </w:pPrChange>
      </w:pPr>
      <w:del w:id="381" w:author="Miller, Harvey J." w:date="2019-06-25T14:15:00Z">
        <w:r w:rsidDel="00C24714">
          <w:rPr>
            <w:rFonts w:ascii="Times New Roman" w:hAnsi="Times New Roman" w:cs="Times New Roman"/>
            <w:sz w:val="24"/>
            <w:szCs w:val="24"/>
          </w:rPr>
          <w:delText>[</w:delText>
        </w:r>
      </w:del>
      <w:r w:rsidR="007510BF">
        <w:rPr>
          <w:rFonts w:ascii="Times New Roman" w:hAnsi="Times New Roman" w:cs="Times New Roman"/>
          <w:b/>
          <w:sz w:val="24"/>
          <w:szCs w:val="24"/>
        </w:rPr>
        <w:t>Greedy</w:t>
      </w:r>
      <w:r>
        <w:rPr>
          <w:rFonts w:ascii="Times New Roman" w:hAnsi="Times New Roman" w:cs="Times New Roman"/>
          <w:b/>
          <w:sz w:val="24"/>
          <w:szCs w:val="24"/>
        </w:rPr>
        <w:t xml:space="preserve"> relaxation (</w:t>
      </w:r>
      <w:r w:rsidR="00C27251">
        <w:rPr>
          <w:rFonts w:ascii="Times New Roman" w:hAnsi="Times New Roman" w:cs="Times New Roman"/>
          <w:b/>
          <w:sz w:val="24"/>
          <w:szCs w:val="24"/>
        </w:rPr>
        <w:t>G</w:t>
      </w:r>
      <w:r>
        <w:rPr>
          <w:rFonts w:ascii="Times New Roman" w:hAnsi="Times New Roman" w:cs="Times New Roman"/>
          <w:b/>
          <w:sz w:val="24"/>
          <w:szCs w:val="24"/>
        </w:rPr>
        <w:t>R)</w:t>
      </w:r>
      <w:ins w:id="382" w:author="Miller, Harvey J." w:date="2019-06-25T14:15:00Z">
        <w:r w:rsidR="00C24714">
          <w:rPr>
            <w:rFonts w:ascii="Times New Roman" w:hAnsi="Times New Roman" w:cs="Times New Roman"/>
            <w:sz w:val="24"/>
            <w:szCs w:val="24"/>
          </w:rPr>
          <w:t xml:space="preserve">.  </w:t>
        </w:r>
      </w:ins>
      <w:del w:id="383" w:author="Miller, Harvey J." w:date="2019-06-25T14:15:00Z">
        <w:r w:rsidDel="00C24714">
          <w:rPr>
            <w:rFonts w:ascii="Times New Roman" w:hAnsi="Times New Roman" w:cs="Times New Roman"/>
            <w:sz w:val="24"/>
            <w:szCs w:val="24"/>
          </w:rPr>
          <w:delText>]</w:delText>
        </w:r>
      </w:del>
    </w:p>
    <w:p w14:paraId="64DC2E26" w14:textId="77777777" w:rsidR="009B5263" w:rsidRDefault="00FA7C90">
      <w:pPr>
        <w:jc w:val="both"/>
        <w:rPr>
          <w:rFonts w:ascii="Times New Roman" w:hAnsi="Times New Roman" w:cs="Times New Roman"/>
          <w:sz w:val="24"/>
          <w:szCs w:val="24"/>
        </w:rPr>
        <w:pPrChange w:id="384" w:author="Miller, Harvey J." w:date="2019-06-25T14:15:00Z">
          <w:pPr/>
        </w:pPrChange>
      </w:pPr>
      <w:r>
        <w:rPr>
          <w:rFonts w:ascii="Times New Roman" w:hAnsi="Times New Roman" w:cs="Times New Roman"/>
          <w:sz w:val="24"/>
          <w:szCs w:val="24"/>
        </w:rPr>
        <w:t>Most transit users do not want to wait. Moreover, i</w:t>
      </w:r>
      <w:r w:rsidR="009B5263">
        <w:rPr>
          <w:rFonts w:ascii="Times New Roman" w:hAnsi="Times New Roman" w:cs="Times New Roman"/>
          <w:sz w:val="24"/>
          <w:szCs w:val="24"/>
        </w:rPr>
        <w:t xml:space="preserve">f a user encounters extreme weather events, especially cold weather and heavy precipitation, </w:t>
      </w:r>
      <w:r w:rsidR="001316D5">
        <w:rPr>
          <w:rFonts w:ascii="Times New Roman" w:hAnsi="Times New Roman" w:cs="Times New Roman"/>
          <w:sz w:val="24"/>
          <w:szCs w:val="24"/>
        </w:rPr>
        <w:t>s</w:t>
      </w:r>
      <w:r w:rsidR="009B5263">
        <w:rPr>
          <w:rFonts w:ascii="Times New Roman" w:hAnsi="Times New Roman" w:cs="Times New Roman"/>
          <w:sz w:val="24"/>
          <w:szCs w:val="24"/>
        </w:rPr>
        <w:t>he</w:t>
      </w:r>
      <w:r w:rsidR="003B7ED3">
        <w:rPr>
          <w:rFonts w:ascii="Times New Roman" w:hAnsi="Times New Roman" w:cs="Times New Roman"/>
          <w:sz w:val="24"/>
          <w:szCs w:val="24"/>
        </w:rPr>
        <w:t>/he</w:t>
      </w:r>
      <w:r w:rsidR="009B5263">
        <w:rPr>
          <w:rFonts w:ascii="Times New Roman" w:hAnsi="Times New Roman" w:cs="Times New Roman"/>
          <w:sz w:val="24"/>
          <w:szCs w:val="24"/>
        </w:rPr>
        <w:t xml:space="preserve"> may want to reduce the waiting time as much as possible. In practice, a </w:t>
      </w:r>
      <w:r w:rsidR="006268D4">
        <w:rPr>
          <w:rFonts w:ascii="Times New Roman" w:hAnsi="Times New Roman" w:cs="Times New Roman"/>
          <w:sz w:val="24"/>
          <w:szCs w:val="24"/>
        </w:rPr>
        <w:t>greedy relaxation</w:t>
      </w:r>
      <w:r w:rsidR="003431DE">
        <w:rPr>
          <w:rFonts w:ascii="Times New Roman" w:hAnsi="Times New Roman" w:cs="Times New Roman"/>
          <w:sz w:val="24"/>
          <w:szCs w:val="24"/>
        </w:rPr>
        <w:t xml:space="preserve"> (</w:t>
      </w:r>
      <w:r w:rsidR="004D626D">
        <w:rPr>
          <w:rFonts w:ascii="Times New Roman" w:hAnsi="Times New Roman" w:cs="Times New Roman"/>
          <w:sz w:val="24"/>
          <w:szCs w:val="24"/>
        </w:rPr>
        <w:t>G</w:t>
      </w:r>
      <w:r w:rsidR="009B5263">
        <w:rPr>
          <w:rFonts w:ascii="Times New Roman" w:hAnsi="Times New Roman" w:cs="Times New Roman"/>
          <w:sz w:val="24"/>
          <w:szCs w:val="24"/>
        </w:rPr>
        <w:t>R</w:t>
      </w:r>
      <w:r w:rsidR="003431DE">
        <w:rPr>
          <w:rFonts w:ascii="Times New Roman" w:hAnsi="Times New Roman" w:cs="Times New Roman"/>
          <w:sz w:val="24"/>
          <w:szCs w:val="24"/>
        </w:rPr>
        <w:t>)</w:t>
      </w:r>
      <w:r w:rsidR="009B5263">
        <w:rPr>
          <w:rFonts w:ascii="Times New Roman" w:hAnsi="Times New Roman" w:cs="Times New Roman"/>
          <w:sz w:val="24"/>
          <w:szCs w:val="24"/>
        </w:rPr>
        <w:t xml:space="preserve"> user will </w:t>
      </w:r>
      <w:r w:rsidR="003B1BEF">
        <w:rPr>
          <w:rFonts w:ascii="Times New Roman" w:hAnsi="Times New Roman" w:cs="Times New Roman"/>
          <w:sz w:val="24"/>
          <w:szCs w:val="24"/>
        </w:rPr>
        <w:t>check the relationship between suggested HDT and current time by consulting RTA</w:t>
      </w:r>
      <w:r w:rsidR="00EA1B79">
        <w:rPr>
          <w:rFonts w:ascii="Times New Roman" w:hAnsi="Times New Roman" w:cs="Times New Roman"/>
          <w:sz w:val="24"/>
          <w:szCs w:val="24"/>
        </w:rPr>
        <w:t>. S</w:t>
      </w:r>
      <w:r w:rsidR="003B1BEF">
        <w:rPr>
          <w:rFonts w:ascii="Times New Roman" w:hAnsi="Times New Roman" w:cs="Times New Roman"/>
          <w:sz w:val="24"/>
          <w:szCs w:val="24"/>
        </w:rPr>
        <w:t xml:space="preserve">he/he will </w:t>
      </w:r>
      <w:r w:rsidR="009B5263">
        <w:rPr>
          <w:rFonts w:ascii="Times New Roman" w:hAnsi="Times New Roman" w:cs="Times New Roman"/>
          <w:sz w:val="24"/>
          <w:szCs w:val="24"/>
        </w:rPr>
        <w:t xml:space="preserve">only leave if RTA tells him so </w:t>
      </w:r>
      <w:r w:rsidR="00A526C0">
        <w:rPr>
          <w:rFonts w:ascii="Times New Roman" w:hAnsi="Times New Roman" w:cs="Times New Roman"/>
          <w:sz w:val="24"/>
          <w:szCs w:val="24"/>
        </w:rPr>
        <w:t>according to</w:t>
      </w:r>
      <w:r w:rsidR="009B5263">
        <w:rPr>
          <w:rFonts w:ascii="Times New Roman" w:hAnsi="Times New Roman" w:cs="Times New Roman"/>
          <w:sz w:val="24"/>
          <w:szCs w:val="24"/>
        </w:rPr>
        <w:t xml:space="preserve"> the real-time data, when the bus’s </w:t>
      </w:r>
      <w:r w:rsidR="00EA61A9">
        <w:rPr>
          <w:rFonts w:ascii="Times New Roman" w:hAnsi="Times New Roman" w:cs="Times New Roman"/>
          <w:sz w:val="24"/>
          <w:szCs w:val="24"/>
        </w:rPr>
        <w:t>ET</w:t>
      </w:r>
      <w:r w:rsidR="00632E83">
        <w:rPr>
          <w:rFonts w:ascii="Times New Roman" w:hAnsi="Times New Roman" w:cs="Times New Roman"/>
          <w:sz w:val="24"/>
          <w:szCs w:val="24"/>
        </w:rPr>
        <w:t>D</w:t>
      </w:r>
      <w:r w:rsidR="009B5263">
        <w:rPr>
          <w:rFonts w:ascii="Times New Roman" w:hAnsi="Times New Roman" w:cs="Times New Roman"/>
          <w:sz w:val="24"/>
          <w:szCs w:val="24"/>
        </w:rPr>
        <w:t xml:space="preserve"> at the stop is equal to</w:t>
      </w:r>
      <w:r w:rsidR="00CA1B0B">
        <w:rPr>
          <w:rFonts w:ascii="Times New Roman" w:hAnsi="Times New Roman" w:cs="Times New Roman"/>
          <w:sz w:val="24"/>
          <w:szCs w:val="24"/>
        </w:rPr>
        <w:t xml:space="preserve"> or greater than</w:t>
      </w:r>
      <w:r w:rsidR="009B5263">
        <w:rPr>
          <w:rFonts w:ascii="Times New Roman" w:hAnsi="Times New Roman" w:cs="Times New Roman"/>
          <w:sz w:val="24"/>
          <w:szCs w:val="24"/>
        </w:rPr>
        <w:t xml:space="preserve"> walking time plus current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14:paraId="3380182D" w14:textId="77777777" w:rsidTr="009B5263">
        <w:trPr>
          <w:trHeight w:val="580"/>
          <w:jc w:val="center"/>
        </w:trPr>
        <w:tc>
          <w:tcPr>
            <w:tcW w:w="256" w:type="pct"/>
            <w:vAlign w:val="center"/>
          </w:tcPr>
          <w:p w14:paraId="6DE35220" w14:textId="77777777"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14:paraId="44D28C29" w14:textId="77777777" w:rsidR="009B5263" w:rsidRDefault="00B835F9" w:rsidP="003B1BEF">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5C57E885" w14:textId="77777777" w:rsidR="009B5263" w:rsidRPr="00E86BF0"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7</w:t>
            </w:r>
            <w:r w:rsidR="006B5592">
              <w:rPr>
                <w:noProof/>
              </w:rPr>
              <w:fldChar w:fldCharType="end"/>
            </w:r>
            <w:r>
              <w:rPr>
                <w:rFonts w:eastAsia="Yu Mincho"/>
                <w:lang w:eastAsia="ja-JP"/>
              </w:rPr>
              <w:t>)</w:t>
            </w:r>
          </w:p>
        </w:tc>
      </w:tr>
    </w:tbl>
    <w:p w14:paraId="542C325D" w14:textId="77777777" w:rsidR="009B5263" w:rsidRDefault="009B5263">
      <w:pPr>
        <w:jc w:val="both"/>
        <w:rPr>
          <w:rFonts w:ascii="Times New Roman" w:hAnsi="Times New Roman" w:cs="Times New Roman"/>
          <w:sz w:val="24"/>
          <w:szCs w:val="24"/>
        </w:rPr>
        <w:pPrChange w:id="385" w:author="Miller, Harvey J." w:date="2019-06-25T14:15:00Z">
          <w:pPr/>
        </w:pPrChange>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w:t>
      </w:r>
      <w:r w:rsidR="009F65BF">
        <w:rPr>
          <w:rFonts w:ascii="Times New Roman" w:hAnsi="Times New Roman" w:cs="Times New Roman"/>
          <w:sz w:val="24"/>
          <w:szCs w:val="24"/>
        </w:rPr>
        <w:t>ET</w:t>
      </w:r>
      <w:r w:rsidR="00282525">
        <w:rPr>
          <w:rFonts w:ascii="Times New Roman" w:hAnsi="Times New Roman" w:cs="Times New Roman"/>
          <w:sz w:val="24"/>
          <w:szCs w:val="24"/>
        </w:rPr>
        <w:t>D</w:t>
      </w:r>
      <w:r w:rsidR="009F65BF">
        <w:rPr>
          <w:rFonts w:ascii="Times New Roman" w:hAnsi="Times New Roman" w:cs="Times New Roman"/>
          <w:sz w:val="24"/>
          <w:szCs w:val="24"/>
        </w:rPr>
        <w:t xml:space="preserve"> </w:t>
      </w:r>
      <w:r>
        <w:rPr>
          <w:rFonts w:ascii="Times New Roman" w:hAnsi="Times New Roman" w:cs="Times New Roman"/>
          <w:sz w:val="24"/>
          <w:szCs w:val="24"/>
        </w:rPr>
        <w:t xml:space="preserve">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w:t>
      </w:r>
      <w:r w:rsidR="00DE21A8">
        <w:rPr>
          <w:rFonts w:ascii="Times New Roman" w:hAnsi="Times New Roman" w:cs="Times New Roman"/>
          <w:sz w:val="24"/>
          <w:szCs w:val="24"/>
        </w:rPr>
        <w:t xml:space="preserve">current </w:t>
      </w:r>
      <w:r>
        <w:rPr>
          <w:rFonts w:ascii="Times New Roman" w:hAnsi="Times New Roman" w:cs="Times New Roman"/>
          <w:sz w:val="24"/>
          <w:szCs w:val="24"/>
        </w:rPr>
        <w:t xml:space="preserve">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3E950695" w14:textId="77777777" w:rsidR="009B5263" w:rsidRDefault="009B5263">
      <w:pPr>
        <w:ind w:firstLine="720"/>
        <w:jc w:val="both"/>
        <w:rPr>
          <w:rFonts w:ascii="Times New Roman" w:hAnsi="Times New Roman" w:cs="Times New Roman"/>
          <w:sz w:val="24"/>
          <w:szCs w:val="24"/>
        </w:rPr>
        <w:pPrChange w:id="386" w:author="Miller, Harvey J." w:date="2019-06-25T14:15:00Z">
          <w:pPr>
            <w:ind w:firstLine="720"/>
          </w:pPr>
        </w:pPrChange>
      </w:pPr>
      <w:r>
        <w:rPr>
          <w:rFonts w:ascii="Times New Roman" w:hAnsi="Times New Roman" w:cs="Times New Roman"/>
          <w:sz w:val="24"/>
          <w:szCs w:val="24"/>
        </w:rPr>
        <w:t xml:space="preserve">This strategy can achieve temporary optima. However, due to the instability of PT system, the missing risk of </w:t>
      </w:r>
      <w:r w:rsidR="00BF5CDD">
        <w:rPr>
          <w:rFonts w:ascii="Times New Roman" w:hAnsi="Times New Roman" w:cs="Times New Roman"/>
          <w:sz w:val="24"/>
          <w:szCs w:val="24"/>
        </w:rPr>
        <w:t>GR</w:t>
      </w:r>
      <w:r>
        <w:rPr>
          <w:rFonts w:ascii="Times New Roman" w:hAnsi="Times New Roman" w:cs="Times New Roman"/>
          <w:sz w:val="24"/>
          <w:szCs w:val="24"/>
        </w:rPr>
        <w:t xml:space="preserve"> is also the highest. </w:t>
      </w:r>
      <w:r w:rsidR="009B210F">
        <w:rPr>
          <w:rFonts w:ascii="Times New Roman" w:hAnsi="Times New Roman" w:cs="Times New Roman"/>
          <w:sz w:val="24"/>
          <w:szCs w:val="24"/>
        </w:rPr>
        <w:t xml:space="preserve">Due to the possible reclaimed delay, the bus will likely </w:t>
      </w:r>
      <w:r w:rsidR="00D02568">
        <w:rPr>
          <w:rFonts w:ascii="Times New Roman" w:hAnsi="Times New Roman" w:cs="Times New Roman"/>
          <w:sz w:val="24"/>
          <w:szCs w:val="24"/>
        </w:rPr>
        <w:t>leave</w:t>
      </w:r>
      <w:r w:rsidR="009B210F">
        <w:rPr>
          <w:rFonts w:ascii="Times New Roman" w:hAnsi="Times New Roman" w:cs="Times New Roman"/>
          <w:sz w:val="24"/>
          <w:szCs w:val="24"/>
        </w:rPr>
        <w:t xml:space="preserve"> earlier than </w:t>
      </w:r>
      <w:r w:rsidR="00D02568">
        <w:rPr>
          <w:rFonts w:ascii="Times New Roman" w:hAnsi="Times New Roman" w:cs="Times New Roman"/>
          <w:sz w:val="24"/>
          <w:szCs w:val="24"/>
        </w:rPr>
        <w:t>ET</w:t>
      </w:r>
      <w:r w:rsidR="00632E83">
        <w:rPr>
          <w:rFonts w:ascii="Times New Roman" w:hAnsi="Times New Roman" w:cs="Times New Roman"/>
          <w:sz w:val="24"/>
          <w:szCs w:val="24"/>
        </w:rPr>
        <w:t>D</w:t>
      </w:r>
      <w:r w:rsidR="009B210F">
        <w:rPr>
          <w:rFonts w:ascii="Times New Roman" w:hAnsi="Times New Roman" w:cs="Times New Roman"/>
          <w:sz w:val="24"/>
          <w:szCs w:val="24"/>
        </w:rPr>
        <w:t xml:space="preserve">. </w:t>
      </w:r>
      <w:r w:rsidR="001B62FD">
        <w:rPr>
          <w:rFonts w:ascii="Times New Roman" w:hAnsi="Times New Roman" w:cs="Times New Roman"/>
          <w:sz w:val="24"/>
          <w:szCs w:val="24"/>
        </w:rPr>
        <w:t xml:space="preserve">Even a smallest disturbance during the walking process or the bus running status during user’s walking can </w:t>
      </w:r>
      <w:r w:rsidR="006439FC">
        <w:rPr>
          <w:rFonts w:ascii="Times New Roman" w:hAnsi="Times New Roman" w:cs="Times New Roman"/>
          <w:sz w:val="24"/>
          <w:szCs w:val="24"/>
        </w:rPr>
        <w:t>result in a missing</w:t>
      </w:r>
      <w:r w:rsidR="001B62FD">
        <w:rPr>
          <w:rFonts w:ascii="Times New Roman" w:hAnsi="Times New Roman" w:cs="Times New Roman"/>
          <w:sz w:val="24"/>
          <w:szCs w:val="24"/>
        </w:rPr>
        <w:t xml:space="preserve"> bus</w:t>
      </w:r>
      <w:r w:rsidR="009B210F">
        <w:rPr>
          <w:rFonts w:ascii="Times New Roman" w:hAnsi="Times New Roman" w:cs="Times New Roman"/>
          <w:sz w:val="24"/>
          <w:szCs w:val="24"/>
        </w:rPr>
        <w:t xml:space="preserve"> </w:t>
      </w:r>
      <w:r w:rsidR="00B0595F">
        <w:rPr>
          <w:rFonts w:ascii="Times New Roman" w:hAnsi="Times New Roman" w:cs="Times New Roman"/>
          <w:sz w:val="24"/>
          <w:szCs w:val="24"/>
        </w:rPr>
        <w:t>using</w:t>
      </w:r>
      <w:r w:rsidR="009B210F">
        <w:rPr>
          <w:rFonts w:ascii="Times New Roman" w:hAnsi="Times New Roman" w:cs="Times New Roman"/>
          <w:sz w:val="24"/>
          <w:szCs w:val="24"/>
        </w:rPr>
        <w:t xml:space="preserve"> this strategy</w:t>
      </w:r>
      <w:r w:rsidR="001B62FD">
        <w:rPr>
          <w:rFonts w:ascii="Times New Roman" w:hAnsi="Times New Roman" w:cs="Times New Roman"/>
          <w:sz w:val="24"/>
          <w:szCs w:val="24"/>
        </w:rPr>
        <w:t>. Consequently, the user will suffer from a long waiting time penalty</w:t>
      </w:r>
      <w:r w:rsidR="00307060">
        <w:rPr>
          <w:rFonts w:ascii="Times New Roman" w:hAnsi="Times New Roman" w:cs="Times New Roman"/>
          <w:sz w:val="24"/>
          <w:szCs w:val="24"/>
        </w:rPr>
        <w:t>, which is almost</w:t>
      </w:r>
      <w:r w:rsidR="001B62FD">
        <w:rPr>
          <w:rFonts w:ascii="Times New Roman" w:hAnsi="Times New Roman" w:cs="Times New Roman"/>
          <w:sz w:val="24"/>
          <w:szCs w:val="24"/>
        </w:rPr>
        <w:t xml:space="preserve"> equal to a headway</w:t>
      </w:r>
      <w:r w:rsidR="00F91638">
        <w:rPr>
          <w:rFonts w:ascii="Times New Roman" w:hAnsi="Times New Roman" w:cs="Times New Roman"/>
          <w:sz w:val="24"/>
          <w:szCs w:val="24"/>
        </w:rPr>
        <w:t>, the largest possible waiting time.</w:t>
      </w:r>
    </w:p>
    <w:p w14:paraId="0B3AFD1C" w14:textId="77777777" w:rsidR="00C24714" w:rsidRDefault="00C24714" w:rsidP="009B5263">
      <w:pPr>
        <w:rPr>
          <w:ins w:id="387" w:author="Miller, Harvey J." w:date="2019-06-25T14:15:00Z"/>
          <w:rFonts w:ascii="Times New Roman" w:hAnsi="Times New Roman" w:cs="Times New Roman"/>
          <w:sz w:val="24"/>
          <w:szCs w:val="24"/>
        </w:rPr>
      </w:pPr>
    </w:p>
    <w:p w14:paraId="762A5213" w14:textId="3C27B14E" w:rsidR="009B5263" w:rsidDel="00C24714" w:rsidRDefault="009B5263">
      <w:pPr>
        <w:jc w:val="both"/>
        <w:rPr>
          <w:del w:id="388" w:author="Miller, Harvey J." w:date="2019-06-25T14:15:00Z"/>
          <w:rFonts w:ascii="Times New Roman" w:hAnsi="Times New Roman" w:cs="Times New Roman"/>
          <w:sz w:val="24"/>
          <w:szCs w:val="24"/>
        </w:rPr>
        <w:pPrChange w:id="389" w:author="Miller, Harvey J." w:date="2019-06-25T14:15:00Z">
          <w:pPr/>
        </w:pPrChange>
      </w:pPr>
      <w:del w:id="390" w:author="Miller, Harvey J." w:date="2019-06-25T14:15:00Z">
        <w:r w:rsidDel="00C24714">
          <w:rPr>
            <w:rFonts w:ascii="Times New Roman" w:hAnsi="Times New Roman" w:cs="Times New Roman"/>
            <w:sz w:val="24"/>
            <w:szCs w:val="24"/>
          </w:rPr>
          <w:delText>[</w:delText>
        </w:r>
      </w:del>
      <w:r>
        <w:rPr>
          <w:rFonts w:ascii="Times New Roman" w:hAnsi="Times New Roman" w:cs="Times New Roman"/>
          <w:b/>
          <w:sz w:val="24"/>
          <w:szCs w:val="24"/>
        </w:rPr>
        <w:t>Prudent relaxation (PR)</w:t>
      </w:r>
      <w:ins w:id="391" w:author="Miller, Harvey J." w:date="2019-06-25T14:15:00Z">
        <w:r w:rsidR="00C24714">
          <w:rPr>
            <w:rFonts w:ascii="Times New Roman" w:hAnsi="Times New Roman" w:cs="Times New Roman"/>
            <w:sz w:val="24"/>
            <w:szCs w:val="24"/>
          </w:rPr>
          <w:t xml:space="preserve">.  </w:t>
        </w:r>
      </w:ins>
      <w:del w:id="392" w:author="Miller, Harvey J." w:date="2019-06-25T14:15:00Z">
        <w:r w:rsidDel="00C24714">
          <w:rPr>
            <w:rFonts w:ascii="Times New Roman" w:hAnsi="Times New Roman" w:cs="Times New Roman"/>
            <w:sz w:val="24"/>
            <w:szCs w:val="24"/>
          </w:rPr>
          <w:delText>]</w:delText>
        </w:r>
      </w:del>
    </w:p>
    <w:p w14:paraId="509B9BD6" w14:textId="77777777" w:rsidR="00F62690" w:rsidRDefault="009B5263">
      <w:pPr>
        <w:jc w:val="both"/>
        <w:rPr>
          <w:rFonts w:ascii="Times New Roman" w:hAnsi="Times New Roman" w:cs="Times New Roman"/>
          <w:sz w:val="24"/>
          <w:szCs w:val="24"/>
        </w:rPr>
        <w:pPrChange w:id="393" w:author="Miller, Harvey J." w:date="2019-06-25T14:15:00Z">
          <w:pPr/>
        </w:pPrChange>
      </w:pPr>
      <w:r>
        <w:rPr>
          <w:rFonts w:ascii="Times New Roman" w:hAnsi="Times New Roman" w:cs="Times New Roman"/>
          <w:sz w:val="24"/>
          <w:szCs w:val="24"/>
        </w:rPr>
        <w:t>If a user would like to save waiting time and keep some degree of missing risk</w:t>
      </w:r>
      <w:r w:rsidR="00E1268A">
        <w:rPr>
          <w:rFonts w:ascii="Times New Roman" w:hAnsi="Times New Roman" w:cs="Times New Roman"/>
          <w:sz w:val="24"/>
          <w:szCs w:val="24"/>
        </w:rPr>
        <w:t xml:space="preserve"> simultaneously</w:t>
      </w:r>
      <w:r>
        <w:rPr>
          <w:rFonts w:ascii="Times New Roman" w:hAnsi="Times New Roman" w:cs="Times New Roman"/>
          <w:sz w:val="24"/>
          <w:szCs w:val="24"/>
        </w:rPr>
        <w:t xml:space="preserve">, </w:t>
      </w:r>
      <w:r w:rsidR="00600877">
        <w:rPr>
          <w:rFonts w:ascii="Times New Roman" w:hAnsi="Times New Roman" w:cs="Times New Roman"/>
          <w:sz w:val="24"/>
          <w:szCs w:val="24"/>
        </w:rPr>
        <w:t>she/</w:t>
      </w:r>
      <w:r>
        <w:rPr>
          <w:rFonts w:ascii="Times New Roman" w:hAnsi="Times New Roman" w:cs="Times New Roman"/>
          <w:sz w:val="24"/>
          <w:szCs w:val="24"/>
        </w:rPr>
        <w:t xml:space="preserve">he may leave </w:t>
      </w:r>
      <w:r w:rsidR="00E1268A">
        <w:rPr>
          <w:rFonts w:ascii="Times New Roman" w:hAnsi="Times New Roman" w:cs="Times New Roman"/>
          <w:sz w:val="24"/>
          <w:szCs w:val="24"/>
        </w:rPr>
        <w:t xml:space="preserve">a short buffer of </w:t>
      </w:r>
      <w:r>
        <w:rPr>
          <w:rFonts w:ascii="Times New Roman" w:hAnsi="Times New Roman" w:cs="Times New Roman"/>
          <w:sz w:val="24"/>
          <w:szCs w:val="24"/>
        </w:rPr>
        <w:t xml:space="preserve">several minutes earlier than </w:t>
      </w:r>
      <w:r w:rsidR="00BF5CDD">
        <w:rPr>
          <w:rFonts w:ascii="Times New Roman" w:hAnsi="Times New Roman" w:cs="Times New Roman"/>
          <w:sz w:val="24"/>
          <w:szCs w:val="24"/>
        </w:rPr>
        <w:t>GR</w:t>
      </w:r>
      <w:r>
        <w:rPr>
          <w:rFonts w:ascii="Times New Roman" w:hAnsi="Times New Roman" w:cs="Times New Roman"/>
          <w:sz w:val="24"/>
          <w:szCs w:val="24"/>
        </w:rPr>
        <w:t xml:space="preserve">. </w:t>
      </w:r>
      <w:r w:rsidR="00EF1CAE">
        <w:rPr>
          <w:rFonts w:ascii="Times New Roman" w:hAnsi="Times New Roman" w:cs="Times New Roman"/>
          <w:sz w:val="24"/>
          <w:szCs w:val="24"/>
        </w:rPr>
        <w:t>Similar strategies were adopted in the context of scheduled time: some passengers will leave 2-3 minutes before scheduled service arrival in case of</w:t>
      </w:r>
      <w:r w:rsidR="00972251">
        <w:rPr>
          <w:rFonts w:ascii="Times New Roman" w:hAnsi="Times New Roman" w:cs="Times New Roman"/>
          <w:sz w:val="24"/>
          <w:szCs w:val="24"/>
        </w:rPr>
        <w:t xml:space="preserve"> some unexpected “risky” events</w:t>
      </w:r>
      <w:r w:rsidR="00394664">
        <w:rPr>
          <w:rFonts w:ascii="Times New Roman" w:hAnsi="Times New Roman" w:cs="Times New Roman"/>
          <w:sz w:val="24"/>
          <w:szCs w:val="24"/>
        </w:rPr>
        <w:t>, such as delay by the elevators</w:t>
      </w:r>
      <w:r w:rsidR="00990F3A">
        <w:rPr>
          <w:rFonts w:ascii="Times New Roman" w:hAnsi="Times New Roman" w:cs="Times New Roman"/>
          <w:sz w:val="24"/>
          <w:szCs w:val="24"/>
        </w:rPr>
        <w:t xml:space="preserve"> </w:t>
      </w:r>
      <w:r w:rsidR="00990F3A">
        <w:rPr>
          <w:rFonts w:ascii="Times New Roman" w:hAnsi="Times New Roman" w:cs="Times New Roman"/>
          <w:sz w:val="24"/>
          <w:szCs w:val="24"/>
        </w:rPr>
        <w:fldChar w:fldCharType="begin" w:fldLock="1"/>
      </w:r>
      <w:r w:rsidR="00F62690">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sidR="00990F3A">
        <w:rPr>
          <w:rFonts w:ascii="Times New Roman" w:hAnsi="Times New Roman" w:cs="Times New Roman"/>
          <w:sz w:val="24"/>
          <w:szCs w:val="24"/>
        </w:rPr>
        <w:fldChar w:fldCharType="separate"/>
      </w:r>
      <w:r w:rsidR="00990F3A" w:rsidRPr="00990F3A">
        <w:rPr>
          <w:rFonts w:ascii="Times New Roman" w:hAnsi="Times New Roman" w:cs="Times New Roman"/>
          <w:noProof/>
          <w:sz w:val="24"/>
          <w:szCs w:val="24"/>
        </w:rPr>
        <w:t>(Fonzone, Schmöcker, &amp; Liu, 2015)</w:t>
      </w:r>
      <w:r w:rsidR="00990F3A">
        <w:rPr>
          <w:rFonts w:ascii="Times New Roman" w:hAnsi="Times New Roman" w:cs="Times New Roman"/>
          <w:sz w:val="24"/>
          <w:szCs w:val="24"/>
        </w:rPr>
        <w:fldChar w:fldCharType="end"/>
      </w:r>
      <w:r w:rsidR="00EF1CAE">
        <w:rPr>
          <w:rFonts w:ascii="Times New Roman" w:hAnsi="Times New Roman" w:cs="Times New Roman"/>
          <w:sz w:val="24"/>
          <w:szCs w:val="24"/>
        </w:rPr>
        <w:t xml:space="preserve">. </w:t>
      </w:r>
      <w:r w:rsidR="00F62690">
        <w:rPr>
          <w:rFonts w:ascii="Times New Roman" w:hAnsi="Times New Roman" w:cs="Times New Roman"/>
          <w:sz w:val="24"/>
          <w:szCs w:val="24"/>
        </w:rPr>
        <w:t xml:space="preserve">These risk aversion reactions are usually defined as costs of unreliability </w:t>
      </w:r>
      <w:r w:rsidR="00F62690">
        <w:rPr>
          <w:rFonts w:ascii="Times New Roman" w:hAnsi="Times New Roman" w:cs="Times New Roman"/>
          <w:sz w:val="24"/>
          <w:szCs w:val="24"/>
        </w:rPr>
        <w:fldChar w:fldCharType="begin" w:fldLock="1"/>
      </w:r>
      <w:r w:rsidR="005938C1">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F62690">
        <w:rPr>
          <w:rFonts w:ascii="Times New Roman" w:hAnsi="Times New Roman" w:cs="Times New Roman"/>
          <w:sz w:val="24"/>
          <w:szCs w:val="24"/>
        </w:rPr>
        <w:fldChar w:fldCharType="separate"/>
      </w:r>
      <w:r w:rsidR="00F62690" w:rsidRPr="00F62690">
        <w:rPr>
          <w:rFonts w:ascii="Times New Roman" w:hAnsi="Times New Roman" w:cs="Times New Roman"/>
          <w:noProof/>
          <w:sz w:val="24"/>
          <w:szCs w:val="24"/>
        </w:rPr>
        <w:t>(Frumin &amp; Zhao, 2012)</w:t>
      </w:r>
      <w:r w:rsidR="00F62690">
        <w:rPr>
          <w:rFonts w:ascii="Times New Roman" w:hAnsi="Times New Roman" w:cs="Times New Roman"/>
          <w:sz w:val="24"/>
          <w:szCs w:val="24"/>
        </w:rPr>
        <w:fldChar w:fldCharType="end"/>
      </w:r>
      <w:r w:rsidR="00974C56">
        <w:rPr>
          <w:rFonts w:ascii="Times New Roman" w:hAnsi="Times New Roman" w:cs="Times New Roman"/>
          <w:sz w:val="24"/>
          <w:szCs w:val="24"/>
        </w:rPr>
        <w:t>.</w:t>
      </w:r>
    </w:p>
    <w:p w14:paraId="7CB6412C" w14:textId="77777777" w:rsidR="009B5263" w:rsidRDefault="00DA77C0">
      <w:pPr>
        <w:ind w:firstLine="720"/>
        <w:jc w:val="both"/>
        <w:rPr>
          <w:rFonts w:ascii="Times New Roman" w:hAnsi="Times New Roman" w:cs="Times New Roman"/>
          <w:sz w:val="24"/>
          <w:szCs w:val="24"/>
        </w:rPr>
        <w:pPrChange w:id="394" w:author="Miller, Harvey J." w:date="2019-06-25T14:15:00Z">
          <w:pPr>
            <w:ind w:firstLine="720"/>
          </w:pPr>
        </w:pPrChange>
      </w:pPr>
      <w:r>
        <w:rPr>
          <w:rFonts w:ascii="Times New Roman" w:hAnsi="Times New Roman" w:cs="Times New Roman"/>
          <w:sz w:val="24"/>
          <w:szCs w:val="24"/>
        </w:rPr>
        <w:t xml:space="preserve">Similarly, a prudent RTA passenger will leave a short buffer for the </w:t>
      </w:r>
      <w:r w:rsidR="00342731">
        <w:rPr>
          <w:rFonts w:ascii="Times New Roman" w:hAnsi="Times New Roman" w:cs="Times New Roman"/>
          <w:sz w:val="24"/>
          <w:szCs w:val="24"/>
        </w:rPr>
        <w:t xml:space="preserve">risk of missing bus and </w:t>
      </w:r>
      <w:r>
        <w:rPr>
          <w:rFonts w:ascii="Times New Roman" w:hAnsi="Times New Roman" w:cs="Times New Roman"/>
          <w:sz w:val="24"/>
          <w:szCs w:val="24"/>
        </w:rPr>
        <w:t xml:space="preserve">unexpected delay reclamation. </w:t>
      </w:r>
      <w:r w:rsidR="009B5263">
        <w:rPr>
          <w:rFonts w:ascii="Times New Roman" w:hAnsi="Times New Roman" w:cs="Times New Roman"/>
          <w:sz w:val="24"/>
          <w:szCs w:val="24"/>
        </w:rPr>
        <w:t xml:space="preserve">This short time buffer, which is defined as </w:t>
      </w:r>
      <w:r w:rsidR="009B5263" w:rsidRPr="00247039">
        <w:rPr>
          <w:rFonts w:ascii="Times New Roman" w:hAnsi="Times New Roman" w:cs="Times New Roman"/>
          <w:i/>
          <w:iCs/>
          <w:sz w:val="24"/>
          <w:szCs w:val="24"/>
        </w:rPr>
        <w:t>insurance buffer</w:t>
      </w:r>
      <w:r w:rsidR="009B5263">
        <w:rPr>
          <w:rFonts w:ascii="Times New Roman" w:hAnsi="Times New Roman" w:cs="Times New Roman"/>
          <w:sz w:val="24"/>
          <w:szCs w:val="24"/>
        </w:rPr>
        <w:t xml:space="preserve"> (IB), trades some time to reduce missing risk, thus decreasing instability</w:t>
      </w:r>
      <w:r w:rsidR="00990F3A">
        <w:rPr>
          <w:rFonts w:ascii="Times New Roman" w:hAnsi="Times New Roman" w:cs="Times New Roman"/>
          <w:sz w:val="24"/>
          <w:szCs w:val="24"/>
        </w:rPr>
        <w:t xml:space="preserve"> of the buses’ real-time performance</w:t>
      </w:r>
      <w:r w:rsidR="009B5263">
        <w:rPr>
          <w:rFonts w:ascii="Times New Roman" w:hAnsi="Times New Roman" w:cs="Times New Roman"/>
          <w:sz w:val="24"/>
          <w:szCs w:val="24"/>
        </w:rPr>
        <w:t>.</w:t>
      </w:r>
      <w:r w:rsidR="00247039">
        <w:rPr>
          <w:rFonts w:ascii="Times New Roman" w:hAnsi="Times New Roman" w:cs="Times New Roman"/>
          <w:sz w:val="24"/>
          <w:szCs w:val="24"/>
        </w:rPr>
        <w:t xml:space="preserve"> PR users’ HDT is</w:t>
      </w:r>
      <w:r w:rsidR="00B06CE0">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14:paraId="7BA5D176" w14:textId="77777777" w:rsidTr="009B5263">
        <w:trPr>
          <w:trHeight w:val="580"/>
          <w:jc w:val="center"/>
        </w:trPr>
        <w:tc>
          <w:tcPr>
            <w:tcW w:w="256" w:type="pct"/>
            <w:vAlign w:val="center"/>
          </w:tcPr>
          <w:p w14:paraId="76EF2C6B" w14:textId="77777777"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14:paraId="5087F364" w14:textId="77777777" w:rsidR="009B5263" w:rsidRDefault="00B835F9" w:rsidP="00732DB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0A911A2C" w14:textId="77777777" w:rsidR="009B5263" w:rsidRPr="00E86BF0" w:rsidRDefault="009B5263" w:rsidP="0078480E">
            <w:pPr>
              <w:pStyle w:val="TimesNewRoman"/>
              <w:rPr>
                <w:rFonts w:asciiTheme="minorHAnsi" w:hAnsiTheme="minorHAnsi" w:cstheme="minorBidi"/>
                <w:sz w:val="18"/>
                <w:szCs w:val="18"/>
              </w:rPr>
            </w:pPr>
            <w:bookmarkStart w:id="395" w:name="_Ref9177069"/>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8</w:t>
            </w:r>
            <w:r w:rsidR="006B5592">
              <w:rPr>
                <w:noProof/>
              </w:rPr>
              <w:fldChar w:fldCharType="end"/>
            </w:r>
            <w:r>
              <w:rPr>
                <w:rFonts w:eastAsia="Yu Mincho"/>
                <w:lang w:eastAsia="ja-JP"/>
              </w:rPr>
              <w:t>)</w:t>
            </w:r>
            <w:bookmarkEnd w:id="395"/>
          </w:p>
        </w:tc>
      </w:tr>
    </w:tbl>
    <w:p w14:paraId="2361A703" w14:textId="19FEBB58" w:rsidR="00EF1CAE" w:rsidRDefault="00C24714" w:rsidP="00EF1CAE">
      <w:pPr>
        <w:rPr>
          <w:rFonts w:ascii="Times New Roman" w:hAnsi="Times New Roman" w:cs="Times New Roman"/>
          <w:sz w:val="24"/>
          <w:szCs w:val="24"/>
        </w:rPr>
      </w:pPr>
      <w:ins w:id="396" w:author="Miller, Harvey J." w:date="2019-06-25T14:15:00Z">
        <w:r>
          <w:rPr>
            <w:rFonts w:ascii="Times New Roman" w:hAnsi="Times New Roman" w:cs="Times New Roman"/>
            <w:sz w:val="24"/>
            <w:szCs w:val="24"/>
          </w:rPr>
          <w:t>w</w:t>
        </w:r>
      </w:ins>
      <w:del w:id="397" w:author="Miller, Harvey J." w:date="2019-06-25T14:15:00Z">
        <w:r w:rsidR="009B5263" w:rsidDel="00C24714">
          <w:rPr>
            <w:rFonts w:ascii="Times New Roman" w:hAnsi="Times New Roman" w:cs="Times New Roman"/>
            <w:sz w:val="24"/>
            <w:szCs w:val="24"/>
          </w:rPr>
          <w:delText>W</w:delText>
        </w:r>
      </w:del>
      <w:r w:rsidR="009B5263">
        <w:rPr>
          <w:rFonts w:ascii="Times New Roman" w:hAnsi="Times New Roman" w:cs="Times New Roman"/>
          <w:sz w:val="24"/>
          <w:szCs w:val="24"/>
        </w:rPr>
        <w:t>he</w:t>
      </w:r>
      <w:r w:rsidR="00412C08">
        <w:rPr>
          <w:rFonts w:ascii="Times New Roman" w:hAnsi="Times New Roman" w:cs="Times New Roman"/>
          <w:sz w:val="24"/>
          <w:szCs w:val="24"/>
        </w:rPr>
        <w:t xml:space="preserve">re: IB is the </w:t>
      </w:r>
      <w:ins w:id="398" w:author="Miller, Harvey J." w:date="2019-06-25T14:15:00Z">
        <w:r>
          <w:rPr>
            <w:rFonts w:ascii="Times New Roman" w:hAnsi="Times New Roman" w:cs="Times New Roman"/>
            <w:sz w:val="24"/>
            <w:szCs w:val="24"/>
          </w:rPr>
          <w:t xml:space="preserve">insurance </w:t>
        </w:r>
      </w:ins>
      <w:del w:id="399" w:author="Miller, Harvey J." w:date="2019-06-25T14:15:00Z">
        <w:r w:rsidR="00412C08" w:rsidDel="00C24714">
          <w:rPr>
            <w:rFonts w:ascii="Times New Roman" w:hAnsi="Times New Roman" w:cs="Times New Roman"/>
            <w:sz w:val="24"/>
            <w:szCs w:val="24"/>
          </w:rPr>
          <w:delText xml:space="preserve">short time </w:delText>
        </w:r>
      </w:del>
      <w:r w:rsidR="00412C08">
        <w:rPr>
          <w:rFonts w:ascii="Times New Roman" w:hAnsi="Times New Roman" w:cs="Times New Roman"/>
          <w:sz w:val="24"/>
          <w:szCs w:val="24"/>
        </w:rPr>
        <w:t>buffer.</w:t>
      </w:r>
    </w:p>
    <w:p w14:paraId="3683A1E7" w14:textId="7D42C4E9" w:rsidR="004178D2" w:rsidRDefault="00CF5A6B">
      <w:pPr>
        <w:jc w:val="both"/>
        <w:rPr>
          <w:ins w:id="400" w:author="Luyu Liu" w:date="2019-07-27T12:32:00Z"/>
          <w:rFonts w:ascii="Times New Roman" w:hAnsi="Times New Roman" w:cs="Times New Roman"/>
          <w:sz w:val="24"/>
          <w:szCs w:val="24"/>
        </w:rPr>
      </w:pPr>
      <w:del w:id="401" w:author="Luyu Liu" w:date="2019-07-27T12:33:00Z">
        <w:r w:rsidDel="004178D2">
          <w:rPr>
            <w:rFonts w:ascii="Times New Roman" w:hAnsi="Times New Roman" w:cs="Times New Roman"/>
            <w:sz w:val="24"/>
            <w:szCs w:val="24"/>
          </w:rPr>
          <w:tab/>
        </w:r>
      </w:del>
    </w:p>
    <w:p w14:paraId="7450DD67" w14:textId="24359436" w:rsidR="00CF5A6B" w:rsidRDefault="00CF5A6B" w:rsidP="004178D2">
      <w:pPr>
        <w:ind w:firstLine="720"/>
        <w:jc w:val="both"/>
        <w:rPr>
          <w:rFonts w:ascii="Times New Roman" w:hAnsi="Times New Roman" w:cs="Times New Roman"/>
          <w:sz w:val="24"/>
          <w:szCs w:val="24"/>
        </w:rPr>
        <w:pPrChange w:id="402" w:author="Luyu Liu" w:date="2019-07-27T12:33:00Z">
          <w:pPr/>
        </w:pPrChange>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sidR="00C24714">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w:t>
      </w:r>
      <w:r w:rsidR="00B43D61">
        <w:rPr>
          <w:rFonts w:ascii="Times New Roman" w:hAnsi="Times New Roman" w:cs="Times New Roman"/>
          <w:sz w:val="24"/>
          <w:szCs w:val="24"/>
        </w:rPr>
        <w:t>between</w:t>
      </w:r>
      <w:r>
        <w:rPr>
          <w:rFonts w:ascii="Times New Roman" w:hAnsi="Times New Roman" w:cs="Times New Roman"/>
          <w:sz w:val="24"/>
          <w:szCs w:val="24"/>
        </w:rPr>
        <w:t xml:space="preserve"> IB and reclaimed delay. RTA TPS is risky due to the existence of reclaimed delay, thus, the ultimate purpose of IB is to </w:t>
      </w:r>
      <w:r w:rsidR="00493CC6">
        <w:rPr>
          <w:rFonts w:ascii="Times New Roman" w:hAnsi="Times New Roman" w:cs="Times New Roman"/>
          <w:sz w:val="24"/>
          <w:szCs w:val="24"/>
        </w:rPr>
        <w:t>compensate for</w:t>
      </w:r>
      <w:r>
        <w:rPr>
          <w:rFonts w:ascii="Times New Roman" w:hAnsi="Times New Roman" w:cs="Times New Roman"/>
          <w:sz w:val="24"/>
          <w:szCs w:val="24"/>
        </w:rPr>
        <w:t xml:space="preserve"> the reclaimed delay.</w:t>
      </w:r>
      <w:r w:rsidR="00055180">
        <w:rPr>
          <w:rFonts w:ascii="Times New Roman" w:hAnsi="Times New Roman" w:cs="Times New Roman"/>
          <w:sz w:val="24"/>
          <w:szCs w:val="24"/>
        </w:rPr>
        <w:t xml:space="preserve"> </w:t>
      </w:r>
      <w:r>
        <w:rPr>
          <w:rFonts w:ascii="Times New Roman" w:hAnsi="Times New Roman" w:cs="Times New Roman"/>
          <w:sz w:val="24"/>
          <w:szCs w:val="24"/>
        </w:rPr>
        <w:t xml:space="preserve">Therefore, in the </w:t>
      </w:r>
      <w:r w:rsidR="00EA6929">
        <w:rPr>
          <w:rFonts w:ascii="Times New Roman" w:hAnsi="Times New Roman" w:cs="Times New Roman"/>
          <w:sz w:val="24"/>
          <w:szCs w:val="24"/>
        </w:rPr>
        <w:t xml:space="preserve">theoretical </w:t>
      </w:r>
      <w:r>
        <w:rPr>
          <w:rFonts w:ascii="Times New Roman" w:hAnsi="Times New Roman" w:cs="Times New Roman"/>
          <w:sz w:val="24"/>
          <w:szCs w:val="24"/>
        </w:rPr>
        <w:t>optimal PR scenario, a</w:t>
      </w:r>
      <w:r w:rsidR="000F143E">
        <w:rPr>
          <w:rFonts w:ascii="Times New Roman" w:hAnsi="Times New Roman" w:cs="Times New Roman"/>
          <w:sz w:val="24"/>
          <w:szCs w:val="24"/>
        </w:rPr>
        <w:t>n</w:t>
      </w:r>
      <w:r>
        <w:rPr>
          <w:rFonts w:ascii="Times New Roman" w:hAnsi="Times New Roman" w:cs="Times New Roman"/>
          <w:sz w:val="24"/>
          <w:szCs w:val="24"/>
        </w:rPr>
        <w:t xml:space="preserve"> optimal insurance buffer </w:t>
      </w:r>
      <w:r>
        <w:rPr>
          <w:rFonts w:ascii="Times New Roman" w:hAnsi="Times New Roman" w:cs="Times New Roman"/>
          <w:sz w:val="24"/>
          <w:szCs w:val="24"/>
        </w:rPr>
        <w:lastRenderedPageBreak/>
        <w:t xml:space="preserve">should be </w:t>
      </w:r>
      <w:r w:rsidR="000F143E">
        <w:rPr>
          <w:rFonts w:ascii="Times New Roman" w:hAnsi="Times New Roman" w:cs="Times New Roman"/>
          <w:sz w:val="24"/>
          <w:szCs w:val="24"/>
        </w:rPr>
        <w:t>exactly equal to the reclaimed delay to achieve 0 waiting time.</w:t>
      </w:r>
      <w:r w:rsidR="00EA6929" w:rsidRPr="00EA6929">
        <w:rPr>
          <w:rFonts w:ascii="Times New Roman" w:hAnsi="Times New Roman" w:cs="Times New Roman"/>
          <w:sz w:val="24"/>
          <w:szCs w:val="24"/>
        </w:rPr>
        <w:t xml:space="preserve"> </w:t>
      </w:r>
      <w:r w:rsidR="00EA6929">
        <w:rPr>
          <w:rFonts w:ascii="Times New Roman" w:hAnsi="Times New Roman" w:cs="Times New Roman"/>
          <w:sz w:val="24"/>
          <w:szCs w:val="24"/>
        </w:rPr>
        <w:t xml:space="preserve">Practically, IB can also relax the instability caused by the </w:t>
      </w:r>
      <w:r w:rsidR="00EA6929">
        <w:rPr>
          <w:rFonts w:ascii="Times New Roman" w:hAnsi="Times New Roman" w:cs="Times New Roman" w:hint="eastAsia"/>
          <w:sz w:val="24"/>
          <w:szCs w:val="24"/>
        </w:rPr>
        <w:t>disc</w:t>
      </w:r>
      <w:r w:rsidR="00EA6929">
        <w:rPr>
          <w:rFonts w:ascii="Times New Roman" w:hAnsi="Times New Roman" w:cs="Times New Roman"/>
          <w:sz w:val="24"/>
          <w:szCs w:val="24"/>
        </w:rPr>
        <w:t xml:space="preserve">ontinuity nature of RTI feeds and some measurement errors. </w:t>
      </w:r>
    </w:p>
    <w:p w14:paraId="5B15263B" w14:textId="26765207" w:rsidR="004178D2" w:rsidRDefault="004178D2" w:rsidP="004178D2">
      <w:pPr>
        <w:jc w:val="center"/>
        <w:rPr>
          <w:ins w:id="403" w:author="Luyu Liu" w:date="2019-07-27T12:28:00Z"/>
          <w:rFonts w:ascii="Times New Roman" w:hAnsi="Times New Roman" w:cs="Times New Roman"/>
          <w:sz w:val="24"/>
          <w:szCs w:val="24"/>
        </w:rPr>
        <w:pPrChange w:id="404" w:author="Luyu Liu" w:date="2019-07-27T12:28:00Z">
          <w:pPr>
            <w:jc w:val="both"/>
          </w:pPr>
        </w:pPrChange>
      </w:pPr>
    </w:p>
    <w:p w14:paraId="44C10BA6" w14:textId="77777777" w:rsidR="004178D2" w:rsidRDefault="004178D2" w:rsidP="004178D2">
      <w:pPr>
        <w:jc w:val="both"/>
        <w:rPr>
          <w:ins w:id="405" w:author="Luyu Liu" w:date="2019-07-27T12:28:00Z"/>
          <w:rFonts w:ascii="Times New Roman" w:hAnsi="Times New Roman" w:cs="Times New Roman"/>
          <w:sz w:val="24"/>
          <w:szCs w:val="24"/>
        </w:rPr>
        <w:pPrChange w:id="406" w:author="Luyu Liu" w:date="2019-07-27T12:29:00Z">
          <w:pPr>
            <w:ind w:firstLine="720"/>
            <w:jc w:val="both"/>
          </w:pPr>
        </w:pPrChange>
      </w:pPr>
    </w:p>
    <w:p w14:paraId="5D4AA4EA" w14:textId="449C8C59" w:rsidR="002D29DE" w:rsidRDefault="00123604" w:rsidP="004178D2">
      <w:pPr>
        <w:ind w:firstLine="720"/>
        <w:jc w:val="both"/>
        <w:rPr>
          <w:rFonts w:ascii="Times New Roman" w:hAnsi="Times New Roman" w:cs="Times New Roman"/>
          <w:sz w:val="24"/>
          <w:szCs w:val="24"/>
        </w:rPr>
        <w:pPrChange w:id="407" w:author="Luyu Liu" w:date="2019-07-27T12:28:00Z">
          <w:pPr/>
        </w:pPrChange>
      </w:pPr>
      <w:r>
        <w:rPr>
          <w:rFonts w:ascii="Times New Roman" w:hAnsi="Times New Roman" w:cs="Times New Roman"/>
          <w:sz w:val="24"/>
          <w:szCs w:val="24"/>
        </w:rPr>
        <w:t xml:space="preserve">Insurance buffer’s value is also a good indicator of the transit users’ risk attitude: It represents how </w:t>
      </w:r>
      <w:r w:rsidR="006A5C4B">
        <w:rPr>
          <w:rFonts w:ascii="Times New Roman" w:hAnsi="Times New Roman" w:cs="Times New Roman"/>
          <w:sz w:val="24"/>
          <w:szCs w:val="24"/>
        </w:rPr>
        <w:t>much</w:t>
      </w:r>
      <w:r>
        <w:rPr>
          <w:rFonts w:ascii="Times New Roman" w:hAnsi="Times New Roman" w:cs="Times New Roman"/>
          <w:sz w:val="24"/>
          <w:szCs w:val="24"/>
        </w:rPr>
        <w:t xml:space="preserve"> time the user </w:t>
      </w:r>
      <w:r w:rsidR="00F2535E">
        <w:rPr>
          <w:rFonts w:ascii="Times New Roman" w:hAnsi="Times New Roman" w:cs="Times New Roman"/>
          <w:sz w:val="24"/>
          <w:szCs w:val="24"/>
        </w:rPr>
        <w:t>is willing</w:t>
      </w:r>
      <w:r>
        <w:rPr>
          <w:rFonts w:ascii="Times New Roman" w:hAnsi="Times New Roman" w:cs="Times New Roman"/>
          <w:sz w:val="24"/>
          <w:szCs w:val="24"/>
        </w:rPr>
        <w:t xml:space="preserve"> to gamble to gain the waiting time reduction.</w:t>
      </w:r>
      <w:r w:rsidR="009F31D4">
        <w:rPr>
          <w:rFonts w:ascii="Times New Roman" w:hAnsi="Times New Roman" w:cs="Times New Roman"/>
          <w:sz w:val="24"/>
          <w:szCs w:val="24"/>
        </w:rPr>
        <w:t xml:space="preserve"> We define two extreme values</w:t>
      </w:r>
      <w:r w:rsidR="00F2535E">
        <w:rPr>
          <w:rFonts w:ascii="Times New Roman" w:hAnsi="Times New Roman" w:cs="Times New Roman"/>
          <w:sz w:val="24"/>
          <w:szCs w:val="24"/>
        </w:rPr>
        <w:t xml:space="preserve"> of </w:t>
      </w:r>
      <w:r w:rsidR="0044053A">
        <w:rPr>
          <w:rFonts w:ascii="Times New Roman" w:hAnsi="Times New Roman" w:cs="Times New Roman"/>
          <w:sz w:val="24"/>
          <w:szCs w:val="24"/>
        </w:rPr>
        <w:t>risk attitude</w:t>
      </w:r>
      <w:r w:rsidR="009F31D4">
        <w:rPr>
          <w:rFonts w:ascii="Times New Roman" w:hAnsi="Times New Roman" w:cs="Times New Roman"/>
          <w:sz w:val="24"/>
          <w:szCs w:val="24"/>
        </w:rPr>
        <w:t xml:space="preserve">: </w:t>
      </w:r>
      <w:r w:rsidR="009F31D4" w:rsidRPr="009F31D4">
        <w:rPr>
          <w:rFonts w:ascii="Times New Roman" w:hAnsi="Times New Roman" w:cs="Times New Roman"/>
          <w:i/>
          <w:sz w:val="24"/>
          <w:szCs w:val="24"/>
        </w:rPr>
        <w:t>risk-seeking</w:t>
      </w:r>
      <w:r w:rsidR="009F31D4">
        <w:rPr>
          <w:rFonts w:ascii="Times New Roman" w:hAnsi="Times New Roman" w:cs="Times New Roman"/>
          <w:sz w:val="24"/>
          <w:szCs w:val="24"/>
        </w:rPr>
        <w:t xml:space="preserve"> and </w:t>
      </w:r>
      <w:r w:rsidR="009F31D4" w:rsidRPr="009F31D4">
        <w:rPr>
          <w:rFonts w:ascii="Times New Roman" w:hAnsi="Times New Roman" w:cs="Times New Roman"/>
          <w:i/>
          <w:sz w:val="24"/>
          <w:szCs w:val="24"/>
        </w:rPr>
        <w:t>risk-averse</w:t>
      </w:r>
      <w:r w:rsidR="009F31D4">
        <w:rPr>
          <w:rFonts w:ascii="Times New Roman" w:hAnsi="Times New Roman" w:cs="Times New Roman"/>
          <w:sz w:val="24"/>
          <w:szCs w:val="24"/>
        </w:rPr>
        <w:t>.</w:t>
      </w:r>
      <w:r>
        <w:rPr>
          <w:rFonts w:ascii="Times New Roman" w:hAnsi="Times New Roman" w:cs="Times New Roman"/>
          <w:sz w:val="24"/>
          <w:szCs w:val="24"/>
        </w:rPr>
        <w:t xml:space="preserve"> </w:t>
      </w:r>
      <w:r w:rsidR="000F2E5E" w:rsidRPr="000F2E5E">
        <w:rPr>
          <w:rFonts w:ascii="Times New Roman" w:hAnsi="Times New Roman" w:cs="Times New Roman"/>
          <w:i/>
          <w:sz w:val="24"/>
          <w:szCs w:val="24"/>
        </w:rPr>
        <w:t>Risk-seeking</w:t>
      </w:r>
      <w:r w:rsidR="000F2E5E">
        <w:rPr>
          <w:rFonts w:ascii="Times New Roman" w:hAnsi="Times New Roman" w:cs="Times New Roman"/>
          <w:sz w:val="24"/>
          <w:szCs w:val="24"/>
        </w:rPr>
        <w:t xml:space="preserve"> means the user would rather seek for the waiting time reduction regardless of the </w:t>
      </w:r>
      <w:r w:rsidR="00B3363E">
        <w:rPr>
          <w:rFonts w:ascii="Times New Roman" w:hAnsi="Times New Roman" w:cs="Times New Roman"/>
          <w:sz w:val="24"/>
          <w:szCs w:val="24"/>
        </w:rPr>
        <w:t>potential</w:t>
      </w:r>
      <w:r w:rsidR="000F2E5E">
        <w:rPr>
          <w:rFonts w:ascii="Times New Roman" w:hAnsi="Times New Roman" w:cs="Times New Roman"/>
          <w:sz w:val="24"/>
          <w:szCs w:val="24"/>
        </w:rPr>
        <w:t xml:space="preserve"> miss risk, which will </w:t>
      </w:r>
      <w:r w:rsidR="00B3363E">
        <w:rPr>
          <w:rFonts w:ascii="Times New Roman" w:hAnsi="Times New Roman" w:cs="Times New Roman"/>
          <w:sz w:val="24"/>
          <w:szCs w:val="24"/>
        </w:rPr>
        <w:t>possibly</w:t>
      </w:r>
      <w:r w:rsidR="000F2E5E">
        <w:rPr>
          <w:rFonts w:ascii="Times New Roman" w:hAnsi="Times New Roman" w:cs="Times New Roman"/>
          <w:sz w:val="24"/>
          <w:szCs w:val="24"/>
        </w:rPr>
        <w:t xml:space="preserve"> incur </w:t>
      </w:r>
      <w:r w:rsidR="00F62E6A">
        <w:rPr>
          <w:rFonts w:ascii="Times New Roman" w:hAnsi="Times New Roman" w:cs="Times New Roman"/>
          <w:sz w:val="24"/>
          <w:szCs w:val="24"/>
        </w:rPr>
        <w:t xml:space="preserve">an additional </w:t>
      </w:r>
      <w:r w:rsidR="000F2E5E">
        <w:rPr>
          <w:rFonts w:ascii="Times New Roman" w:hAnsi="Times New Roman" w:cs="Times New Roman"/>
          <w:sz w:val="24"/>
          <w:szCs w:val="24"/>
        </w:rPr>
        <w:t>large</w:t>
      </w:r>
      <w:r w:rsidR="00F62E6A" w:rsidRPr="00F62E6A">
        <w:rPr>
          <w:rFonts w:ascii="Times New Roman" w:hAnsi="Times New Roman" w:cs="Times New Roman"/>
          <w:sz w:val="24"/>
          <w:szCs w:val="24"/>
        </w:rPr>
        <w:t xml:space="preserve"> </w:t>
      </w:r>
      <w:r w:rsidR="00F62E6A">
        <w:rPr>
          <w:rFonts w:ascii="Times New Roman" w:hAnsi="Times New Roman" w:cs="Times New Roman"/>
          <w:sz w:val="24"/>
          <w:szCs w:val="24"/>
        </w:rPr>
        <w:t>waiting time caused by</w:t>
      </w:r>
      <w:r w:rsidR="002D46D4">
        <w:rPr>
          <w:rFonts w:ascii="Times New Roman" w:hAnsi="Times New Roman" w:cs="Times New Roman"/>
          <w:sz w:val="24"/>
          <w:szCs w:val="24"/>
        </w:rPr>
        <w:t xml:space="preserve"> desynchr</w:t>
      </w:r>
      <w:r w:rsidR="00F62E6A">
        <w:rPr>
          <w:rFonts w:ascii="Times New Roman" w:hAnsi="Times New Roman" w:cs="Times New Roman"/>
          <w:sz w:val="24"/>
          <w:szCs w:val="24"/>
        </w:rPr>
        <w:t>onization</w:t>
      </w:r>
      <w:r w:rsidR="000F2E5E">
        <w:rPr>
          <w:rFonts w:ascii="Times New Roman" w:hAnsi="Times New Roman" w:cs="Times New Roman"/>
          <w:sz w:val="24"/>
          <w:szCs w:val="24"/>
        </w:rPr>
        <w:t xml:space="preserve">; </w:t>
      </w:r>
      <w:r w:rsidR="000F2E5E" w:rsidRPr="000F2E5E">
        <w:rPr>
          <w:rFonts w:ascii="Times New Roman" w:hAnsi="Times New Roman" w:cs="Times New Roman"/>
          <w:i/>
          <w:sz w:val="24"/>
          <w:szCs w:val="24"/>
        </w:rPr>
        <w:t>risk-averse</w:t>
      </w:r>
      <w:r w:rsidR="000F2E5E">
        <w:rPr>
          <w:rFonts w:ascii="Times New Roman" w:hAnsi="Times New Roman" w:cs="Times New Roman"/>
          <w:sz w:val="24"/>
          <w:szCs w:val="24"/>
        </w:rPr>
        <w:t xml:space="preserve"> means the user would rather wa</w:t>
      </w:r>
      <w:r w:rsidR="00B3363E">
        <w:rPr>
          <w:rFonts w:ascii="Times New Roman" w:hAnsi="Times New Roman" w:cs="Times New Roman"/>
          <w:sz w:val="24"/>
          <w:szCs w:val="24"/>
        </w:rPr>
        <w:t>it more time to avoid desynchronization.</w:t>
      </w:r>
      <w:r w:rsidR="00114B9A">
        <w:rPr>
          <w:rFonts w:ascii="Times New Roman" w:hAnsi="Times New Roman" w:cs="Times New Roman"/>
          <w:sz w:val="24"/>
          <w:szCs w:val="24"/>
        </w:rPr>
        <w:t xml:space="preserve"> </w:t>
      </w:r>
      <w:r w:rsidR="009F31D4">
        <w:rPr>
          <w:rFonts w:ascii="Times New Roman" w:hAnsi="Times New Roman" w:cs="Times New Roman"/>
          <w:sz w:val="24"/>
          <w:szCs w:val="24"/>
        </w:rPr>
        <w:t xml:space="preserve">The less IB’s value is, the more </w:t>
      </w:r>
      <w:r w:rsidR="009F31D4" w:rsidRPr="000F2E5E">
        <w:rPr>
          <w:rFonts w:ascii="Times New Roman" w:hAnsi="Times New Roman" w:cs="Times New Roman"/>
          <w:i/>
          <w:sz w:val="24"/>
          <w:szCs w:val="24"/>
        </w:rPr>
        <w:t>risk-seeking</w:t>
      </w:r>
      <w:r w:rsidR="009F31D4">
        <w:rPr>
          <w:rFonts w:ascii="Times New Roman" w:hAnsi="Times New Roman" w:cs="Times New Roman"/>
          <w:sz w:val="24"/>
          <w:szCs w:val="24"/>
        </w:rPr>
        <w:t xml:space="preserve"> and less </w:t>
      </w:r>
      <w:r w:rsidR="009F31D4" w:rsidRPr="000F2E5E">
        <w:rPr>
          <w:rFonts w:ascii="Times New Roman" w:hAnsi="Times New Roman" w:cs="Times New Roman"/>
          <w:i/>
          <w:sz w:val="24"/>
          <w:szCs w:val="24"/>
        </w:rPr>
        <w:t>risk-averse</w:t>
      </w:r>
      <w:r w:rsidR="009F31D4">
        <w:rPr>
          <w:rFonts w:ascii="Times New Roman" w:hAnsi="Times New Roman" w:cs="Times New Roman"/>
          <w:sz w:val="24"/>
          <w:szCs w:val="24"/>
        </w:rPr>
        <w:t xml:space="preserve"> the user is.</w:t>
      </w:r>
      <w:r w:rsidR="00114B9A">
        <w:rPr>
          <w:rFonts w:ascii="Times New Roman" w:hAnsi="Times New Roman" w:cs="Times New Roman"/>
          <w:sz w:val="24"/>
          <w:szCs w:val="24"/>
        </w:rPr>
        <w:t xml:space="preserve"> </w:t>
      </w:r>
    </w:p>
    <w:p w14:paraId="13A57F73" w14:textId="6D73D159" w:rsidR="009B5263" w:rsidRDefault="00114B9A">
      <w:pPr>
        <w:ind w:firstLine="720"/>
        <w:jc w:val="both"/>
        <w:rPr>
          <w:ins w:id="408" w:author="Luyu Liu" w:date="2019-07-25T11:19:00Z"/>
          <w:rFonts w:ascii="Times New Roman" w:hAnsi="Times New Roman" w:cs="Times New Roman"/>
          <w:sz w:val="24"/>
          <w:szCs w:val="24"/>
        </w:rPr>
      </w:pPr>
      <w:r>
        <w:rPr>
          <w:rFonts w:ascii="Times New Roman" w:hAnsi="Times New Roman" w:cs="Times New Roman"/>
          <w:sz w:val="24"/>
          <w:szCs w:val="24"/>
        </w:rPr>
        <w:t xml:space="preserve">In this sense, </w:t>
      </w:r>
      <w:r w:rsidR="00C11586">
        <w:rPr>
          <w:rFonts w:ascii="Times New Roman" w:hAnsi="Times New Roman" w:cs="Times New Roman"/>
          <w:sz w:val="24"/>
          <w:szCs w:val="24"/>
        </w:rPr>
        <w:t>greedy relaxation (GR)</w:t>
      </w:r>
      <w:r>
        <w:rPr>
          <w:rFonts w:ascii="Times New Roman" w:hAnsi="Times New Roman" w:cs="Times New Roman"/>
          <w:sz w:val="24"/>
          <w:szCs w:val="24"/>
        </w:rPr>
        <w:t xml:space="preserve"> can be viewed as the most risk-seeking TSP</w:t>
      </w:r>
      <w:r w:rsidR="002D29DE">
        <w:rPr>
          <w:rFonts w:ascii="Times New Roman" w:hAnsi="Times New Roman" w:cs="Times New Roman"/>
          <w:sz w:val="24"/>
          <w:szCs w:val="24"/>
        </w:rPr>
        <w:t>, since the user leaves no insurance to seek for the maximal expected waiting time reduction. Meanwhile,</w:t>
      </w:r>
      <w:r>
        <w:rPr>
          <w:rFonts w:ascii="Times New Roman" w:hAnsi="Times New Roman" w:cs="Times New Roman"/>
          <w:sz w:val="24"/>
          <w:szCs w:val="24"/>
        </w:rPr>
        <w:t xml:space="preserve"> </w:t>
      </w:r>
      <w:r w:rsidR="00C11586">
        <w:rPr>
          <w:rFonts w:ascii="Times New Roman" w:hAnsi="Times New Roman" w:cs="Times New Roman"/>
          <w:sz w:val="24"/>
          <w:szCs w:val="24"/>
        </w:rPr>
        <w:t>null relaxation (NR)</w:t>
      </w:r>
      <w:r>
        <w:rPr>
          <w:rFonts w:ascii="Times New Roman" w:hAnsi="Times New Roman" w:cs="Times New Roman"/>
          <w:sz w:val="24"/>
          <w:szCs w:val="24"/>
        </w:rPr>
        <w:t xml:space="preserve"> can be viewed as the most risk-averse TSP</w:t>
      </w:r>
      <w:r w:rsidR="002D29DE">
        <w:rPr>
          <w:rFonts w:ascii="Times New Roman" w:hAnsi="Times New Roman" w:cs="Times New Roman"/>
          <w:sz w:val="24"/>
          <w:szCs w:val="24"/>
        </w:rPr>
        <w:t>, since the user is willing to follow the schedule to avoid desynchronization with longer expected waiting time</w:t>
      </w:r>
      <w:r>
        <w:rPr>
          <w:rFonts w:ascii="Times New Roman" w:hAnsi="Times New Roman" w:cs="Times New Roman"/>
          <w:sz w:val="24"/>
          <w:szCs w:val="24"/>
        </w:rPr>
        <w:t>.</w:t>
      </w:r>
      <w:r w:rsidR="000257F1">
        <w:rPr>
          <w:rFonts w:ascii="Times New Roman" w:hAnsi="Times New Roman" w:cs="Times New Roman"/>
          <w:sz w:val="24"/>
          <w:szCs w:val="24"/>
        </w:rPr>
        <w:t xml:space="preserve"> P</w:t>
      </w:r>
      <w:r w:rsidR="00AE31C1">
        <w:rPr>
          <w:rFonts w:ascii="Times New Roman" w:hAnsi="Times New Roman" w:cs="Times New Roman"/>
          <w:sz w:val="24"/>
          <w:szCs w:val="24"/>
        </w:rPr>
        <w:t>rudent relaxation</w:t>
      </w:r>
      <w:r w:rsidR="000257F1">
        <w:rPr>
          <w:rFonts w:ascii="Times New Roman" w:hAnsi="Times New Roman" w:cs="Times New Roman"/>
          <w:sz w:val="24"/>
          <w:szCs w:val="24"/>
        </w:rPr>
        <w:t xml:space="preserve">, otherwise, can be regarded as a balance point between the two polar, which can be </w:t>
      </w:r>
      <w:r w:rsidR="000257F1" w:rsidRPr="000257F1">
        <w:rPr>
          <w:rFonts w:ascii="Times New Roman" w:hAnsi="Times New Roman" w:cs="Times New Roman"/>
          <w:sz w:val="24"/>
          <w:szCs w:val="24"/>
        </w:rPr>
        <w:t>called</w:t>
      </w:r>
      <w:r w:rsidR="000257F1" w:rsidRPr="000257F1">
        <w:rPr>
          <w:rFonts w:ascii="Times New Roman" w:hAnsi="Times New Roman" w:cs="Times New Roman"/>
          <w:i/>
          <w:sz w:val="24"/>
          <w:szCs w:val="24"/>
        </w:rPr>
        <w:t xml:space="preserve"> risk-neutral</w:t>
      </w:r>
      <w:r w:rsidR="006E5659">
        <w:rPr>
          <w:rFonts w:ascii="Times New Roman" w:hAnsi="Times New Roman" w:cs="Times New Roman"/>
          <w:i/>
          <w:sz w:val="24"/>
          <w:szCs w:val="24"/>
        </w:rPr>
        <w:t xml:space="preserve"> </w:t>
      </w:r>
      <w:r w:rsidR="006E5659" w:rsidRPr="006E5659">
        <w:rPr>
          <w:rFonts w:ascii="Times New Roman" w:hAnsi="Times New Roman" w:cs="Times New Roman"/>
          <w:sz w:val="24"/>
          <w:szCs w:val="24"/>
        </w:rPr>
        <w:t>TSP</w:t>
      </w:r>
      <w:r w:rsidR="000257F1">
        <w:rPr>
          <w:rFonts w:ascii="Times New Roman" w:hAnsi="Times New Roman" w:cs="Times New Roman"/>
          <w:sz w:val="24"/>
          <w:szCs w:val="24"/>
        </w:rPr>
        <w:t>.</w:t>
      </w:r>
      <w:r w:rsidR="007A4AA4">
        <w:rPr>
          <w:rFonts w:ascii="Times New Roman" w:hAnsi="Times New Roman" w:cs="Times New Roman"/>
          <w:sz w:val="24"/>
          <w:szCs w:val="24"/>
        </w:rPr>
        <w:t xml:space="preserve"> </w:t>
      </w:r>
      <w:r w:rsidR="009B5263">
        <w:rPr>
          <w:rFonts w:ascii="Times New Roman" w:hAnsi="Times New Roman" w:cs="Times New Roman"/>
          <w:sz w:val="24"/>
          <w:szCs w:val="24"/>
        </w:rPr>
        <w:t xml:space="preserve">PR and </w:t>
      </w:r>
      <w:r w:rsidR="00BF5CDD">
        <w:rPr>
          <w:rFonts w:ascii="Times New Roman" w:hAnsi="Times New Roman" w:cs="Times New Roman"/>
          <w:sz w:val="24"/>
          <w:szCs w:val="24"/>
        </w:rPr>
        <w:t>GR</w:t>
      </w:r>
      <w:r w:rsidR="009B5263">
        <w:rPr>
          <w:rFonts w:ascii="Times New Roman" w:hAnsi="Times New Roman" w:cs="Times New Roman"/>
          <w:sz w:val="24"/>
          <w:szCs w:val="24"/>
        </w:rPr>
        <w:t xml:space="preserve"> can be categorized as a PR family, for </w:t>
      </w:r>
      <w:r w:rsidR="00BF5CDD">
        <w:rPr>
          <w:rFonts w:ascii="Times New Roman" w:hAnsi="Times New Roman" w:cs="Times New Roman"/>
          <w:sz w:val="24"/>
          <w:szCs w:val="24"/>
        </w:rPr>
        <w:t>GR</w:t>
      </w:r>
      <w:r w:rsidR="009B5263">
        <w:rPr>
          <w:rFonts w:ascii="Times New Roman" w:hAnsi="Times New Roman" w:cs="Times New Roman"/>
          <w:sz w:val="24"/>
          <w:szCs w:val="24"/>
        </w:rPr>
        <w:t xml:space="preserve"> is a special case of PR with IB = 0. With different IBs, each PR strategy can vary in actual waiting time. We would like to optimize IB</w:t>
      </w:r>
      <w:r w:rsidR="003651EB">
        <w:rPr>
          <w:rFonts w:ascii="Times New Roman" w:hAnsi="Times New Roman" w:cs="Times New Roman"/>
          <w:sz w:val="24"/>
          <w:szCs w:val="24"/>
        </w:rPr>
        <w:t>s</w:t>
      </w:r>
      <w:r w:rsidR="009B5263">
        <w:rPr>
          <w:rFonts w:ascii="Times New Roman" w:hAnsi="Times New Roman" w:cs="Times New Roman"/>
          <w:sz w:val="24"/>
          <w:szCs w:val="24"/>
        </w:rPr>
        <w:t xml:space="preserve"> and find the best PR </w:t>
      </w:r>
      <w:r w:rsidR="0063326D">
        <w:rPr>
          <w:rFonts w:ascii="Times New Roman" w:hAnsi="Times New Roman" w:cs="Times New Roman"/>
          <w:sz w:val="24"/>
          <w:szCs w:val="24"/>
        </w:rPr>
        <w:t>TSP</w:t>
      </w:r>
      <w:r w:rsidR="009B5263">
        <w:rPr>
          <w:rFonts w:ascii="Times New Roman" w:hAnsi="Times New Roman" w:cs="Times New Roman"/>
          <w:sz w:val="24"/>
          <w:szCs w:val="24"/>
        </w:rPr>
        <w:t xml:space="preserve"> with max</w:t>
      </w:r>
      <w:r w:rsidR="006C6634">
        <w:rPr>
          <w:rFonts w:ascii="Times New Roman" w:hAnsi="Times New Roman" w:cs="Times New Roman"/>
          <w:sz w:val="24"/>
          <w:szCs w:val="24"/>
        </w:rPr>
        <w:t>imal</w:t>
      </w:r>
      <w:r w:rsidR="009B5263">
        <w:rPr>
          <w:rFonts w:ascii="Times New Roman" w:hAnsi="Times New Roman" w:cs="Times New Roman"/>
          <w:sz w:val="24"/>
          <w:szCs w:val="24"/>
        </w:rPr>
        <w:t xml:space="preserve"> waiting time reduction.</w:t>
      </w:r>
    </w:p>
    <w:p w14:paraId="1037BD75" w14:textId="77777777" w:rsidR="004C10CF" w:rsidRDefault="004C10CF" w:rsidP="004C10CF">
      <w:pPr>
        <w:jc w:val="both"/>
        <w:rPr>
          <w:ins w:id="409" w:author="Luyu Liu" w:date="2019-07-25T11:20:00Z"/>
          <w:rFonts w:ascii="Times New Roman" w:hAnsi="Times New Roman" w:cs="Times New Roman"/>
          <w:b/>
          <w:sz w:val="24"/>
          <w:szCs w:val="24"/>
        </w:rPr>
      </w:pPr>
    </w:p>
    <w:p w14:paraId="3893BFE8" w14:textId="7E398CDE" w:rsidR="004C10CF" w:rsidRDefault="004C10CF" w:rsidP="004C10CF">
      <w:pPr>
        <w:jc w:val="both"/>
        <w:rPr>
          <w:ins w:id="410" w:author="Luyu Liu" w:date="2019-07-25T11:19:00Z"/>
          <w:rFonts w:ascii="Times New Roman" w:hAnsi="Times New Roman" w:cs="Times New Roman"/>
          <w:sz w:val="24"/>
          <w:szCs w:val="24"/>
        </w:rPr>
      </w:pPr>
      <w:commentRangeStart w:id="411"/>
      <w:ins w:id="412" w:author="Luyu Liu" w:date="2019-07-25T11:19:00Z">
        <w:r>
          <w:rPr>
            <w:rFonts w:ascii="Times New Roman" w:hAnsi="Times New Roman" w:cs="Times New Roman"/>
            <w:b/>
            <w:sz w:val="24"/>
            <w:szCs w:val="24"/>
          </w:rPr>
          <w:t>P</w:t>
        </w:r>
      </w:ins>
      <w:ins w:id="413" w:author="Liu, Luyu" w:date="2019-07-26T10:46:00Z">
        <w:r w:rsidR="00BB5431">
          <w:rPr>
            <w:rFonts w:ascii="Times New Roman" w:hAnsi="Times New Roman" w:cs="Times New Roman"/>
            <w:b/>
            <w:sz w:val="24"/>
            <w:szCs w:val="24"/>
          </w:rPr>
          <w:t xml:space="preserve">rudent </w:t>
        </w:r>
      </w:ins>
      <w:ins w:id="414" w:author="Luyu Liu" w:date="2019-07-25T11:19:00Z">
        <w:del w:id="415" w:author="Liu, Luyu" w:date="2019-07-26T10:46:00Z">
          <w:r w:rsidDel="00BB5431">
            <w:rPr>
              <w:rFonts w:ascii="Times New Roman" w:hAnsi="Times New Roman" w:cs="Times New Roman"/>
              <w:b/>
              <w:sz w:val="24"/>
              <w:szCs w:val="24"/>
            </w:rPr>
            <w:delText>R</w:delText>
          </w:r>
        </w:del>
      </w:ins>
      <w:ins w:id="416" w:author="Liu, Luyu" w:date="2019-07-26T10:46:00Z">
        <w:r w:rsidR="00BB5431">
          <w:rPr>
            <w:rFonts w:ascii="Times New Roman" w:hAnsi="Times New Roman" w:cs="Times New Roman"/>
            <w:b/>
            <w:sz w:val="24"/>
            <w:szCs w:val="24"/>
          </w:rPr>
          <w:t>relaxation</w:t>
        </w:r>
      </w:ins>
      <w:ins w:id="417" w:author="Luyu Liu" w:date="2019-07-25T11:19:00Z">
        <w:r>
          <w:rPr>
            <w:rFonts w:ascii="Times New Roman" w:hAnsi="Times New Roman" w:cs="Times New Roman"/>
            <w:b/>
            <w:sz w:val="24"/>
            <w:szCs w:val="24"/>
          </w:rPr>
          <w:t xml:space="preserve"> with optimal insurance buffer</w:t>
        </w:r>
      </w:ins>
      <w:ins w:id="418" w:author="Luyu Liu" w:date="2019-07-25T11:20:00Z">
        <w:r>
          <w:rPr>
            <w:rFonts w:ascii="Times New Roman" w:hAnsi="Times New Roman" w:cs="Times New Roman"/>
            <w:b/>
            <w:sz w:val="24"/>
            <w:szCs w:val="24"/>
          </w:rPr>
          <w:t xml:space="preserve"> (PR optimal)</w:t>
        </w:r>
      </w:ins>
      <w:ins w:id="419" w:author="Luyu Liu" w:date="2019-07-25T11:19:00Z">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commentRangeEnd w:id="411"/>
        <w:r>
          <w:rPr>
            <w:rStyle w:val="CommentReference"/>
          </w:rPr>
          <w:commentReference w:id="411"/>
        </w:r>
      </w:ins>
    </w:p>
    <w:p w14:paraId="1735EA92" w14:textId="119C6F0D" w:rsidR="004C10CF" w:rsidRDefault="004C10CF" w:rsidP="004C10CF">
      <w:pPr>
        <w:ind w:firstLine="720"/>
        <w:jc w:val="both"/>
        <w:rPr>
          <w:ins w:id="420" w:author="Luyu Liu" w:date="2019-07-27T12:35:00Z"/>
          <w:rFonts w:ascii="Times New Roman" w:hAnsi="Times New Roman" w:cs="Times New Roman"/>
          <w:sz w:val="24"/>
          <w:szCs w:val="24"/>
        </w:rPr>
      </w:pPr>
      <w:ins w:id="421" w:author="Luyu Liu" w:date="2019-07-25T11:19:00Z">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PT systems’ instability and uncertainty, users with </w:t>
        </w:r>
      </w:ins>
      <w:ins w:id="422" w:author="Luyu Liu" w:date="2019-07-27T11:23:00Z">
        <w:r w:rsidR="003B638D">
          <w:rPr>
            <w:rFonts w:ascii="Times New Roman" w:hAnsi="Times New Roman" w:cs="Times New Roman"/>
            <w:sz w:val="24"/>
            <w:szCs w:val="24"/>
          </w:rPr>
          <w:t>RTI</w:t>
        </w:r>
      </w:ins>
      <w:ins w:id="423" w:author="Luyu Liu" w:date="2019-07-25T11:19:00Z">
        <w:r>
          <w:rPr>
            <w:rFonts w:ascii="Times New Roman" w:hAnsi="Times New Roman" w:cs="Times New Roman"/>
            <w:sz w:val="24"/>
            <w:szCs w:val="24"/>
          </w:rPr>
          <w:t xml:space="preserve"> can adapt and optimize each trip according to the delay and real-time information. Volunteered optimization is independent from the scheduled timetable; instead, it is based on the real-time status and decentralized. With the maximization of waiting time reduction in the individual level, the overall waiting time penalty will also be diminished. To achieve volunteered optimization, it is necessary to optimize each individual trip, which is from PR TPS family. Correspondingly, we need to find </w:t>
        </w:r>
      </w:ins>
      <w:ins w:id="424" w:author="Luyu Liu" w:date="2019-07-25T11:28:00Z">
        <w:r w:rsidR="00167F83">
          <w:rPr>
            <w:rFonts w:ascii="Times New Roman" w:hAnsi="Times New Roman" w:cs="Times New Roman"/>
            <w:sz w:val="24"/>
            <w:szCs w:val="24"/>
          </w:rPr>
          <w:t>the PR TPS with optimal insurance buffer</w:t>
        </w:r>
      </w:ins>
      <w:ins w:id="425" w:author="Luyu Liu" w:date="2019-07-25T11:19:00Z">
        <w:r>
          <w:rPr>
            <w:rFonts w:ascii="Times New Roman" w:hAnsi="Times New Roman" w:cs="Times New Roman"/>
            <w:sz w:val="24"/>
            <w:szCs w:val="24"/>
          </w:rPr>
          <w:t xml:space="preserve">: </w:t>
        </w:r>
        <w:r w:rsidRPr="003E66E6">
          <w:rPr>
            <w:rFonts w:ascii="Times New Roman" w:hAnsi="Times New Roman" w:cs="Times New Roman"/>
            <w:i/>
            <w:sz w:val="24"/>
            <w:szCs w:val="24"/>
          </w:rPr>
          <w:t>PR optimal</w:t>
        </w:r>
        <w:r>
          <w:rPr>
            <w:rFonts w:ascii="Times New Roman" w:hAnsi="Times New Roman" w:cs="Times New Roman"/>
            <w:sz w:val="24"/>
            <w:szCs w:val="24"/>
          </w:rPr>
          <w:t>.</w:t>
        </w:r>
      </w:ins>
    </w:p>
    <w:p w14:paraId="3ECE0B54" w14:textId="77777777" w:rsidR="00BF26F2" w:rsidRDefault="00BF26F2" w:rsidP="00BF26F2">
      <w:pPr>
        <w:keepNext/>
        <w:jc w:val="both"/>
        <w:rPr>
          <w:ins w:id="426" w:author="Luyu Liu" w:date="2019-07-27T12:35:00Z"/>
        </w:rPr>
      </w:pPr>
      <w:ins w:id="427" w:author="Luyu Liu" w:date="2019-07-27T12:35:00Z">
        <w:r>
          <w:rPr>
            <w:noProof/>
          </w:rPr>
          <w:lastRenderedPageBreak/>
          <w:drawing>
            <wp:inline distT="0" distB="0" distL="0" distR="0" wp14:anchorId="5D6AA164" wp14:editId="5EBE6EF7">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52875"/>
                      </a:xfrm>
                      <a:prstGeom prst="rect">
                        <a:avLst/>
                      </a:prstGeom>
                    </pic:spPr>
                  </pic:pic>
                </a:graphicData>
              </a:graphic>
            </wp:inline>
          </w:drawing>
        </w:r>
      </w:ins>
    </w:p>
    <w:p w14:paraId="395CF920" w14:textId="4AB3E5C7" w:rsidR="00BF26F2" w:rsidRDefault="00BF26F2" w:rsidP="00BF26F2">
      <w:pPr>
        <w:pStyle w:val="IndentTimesNewRoman"/>
        <w:ind w:firstLine="0"/>
        <w:jc w:val="center"/>
        <w:rPr>
          <w:ins w:id="428" w:author="Luyu Liu" w:date="2019-07-25T11:19:00Z"/>
        </w:rPr>
        <w:pPrChange w:id="429" w:author="Luyu Liu" w:date="2019-07-27T12:35:00Z">
          <w:pPr>
            <w:ind w:firstLine="720"/>
            <w:jc w:val="both"/>
          </w:pPr>
        </w:pPrChange>
      </w:pPr>
      <w:ins w:id="430" w:author="Luyu Liu" w:date="2019-07-27T12:35:00Z">
        <w:r>
          <w:t xml:space="preserve">Figure </w:t>
        </w:r>
        <w:r>
          <w:fldChar w:fldCharType="begin"/>
        </w:r>
        <w:r>
          <w:instrText xml:space="preserve"> SEQ Figure \* ARABIC </w:instrText>
        </w:r>
        <w:r>
          <w:fldChar w:fldCharType="separate"/>
        </w:r>
        <w:r>
          <w:rPr>
            <w:noProof/>
          </w:rPr>
          <w:t>4</w:t>
        </w:r>
        <w:r>
          <w:fldChar w:fldCharType="end"/>
        </w:r>
        <w:r>
          <w:t xml:space="preserve"> Space-time diagram of the PR </w:t>
        </w:r>
        <w:proofErr w:type="spellStart"/>
        <w:r>
          <w:t>optimal's</w:t>
        </w:r>
        <w:proofErr w:type="spellEnd"/>
        <w:r>
          <w:t xml:space="preserve"> trip</w:t>
        </w:r>
      </w:ins>
    </w:p>
    <w:p w14:paraId="0A749ADD" w14:textId="06E5B6DC" w:rsidR="004C10CF" w:rsidRDefault="004C10CF" w:rsidP="004C10CF">
      <w:pPr>
        <w:ind w:firstLine="720"/>
        <w:jc w:val="both"/>
        <w:rPr>
          <w:ins w:id="431" w:author="Luyu Liu" w:date="2019-07-25T11:19:00Z"/>
          <w:rFonts w:ascii="Times New Roman" w:hAnsi="Times New Roman" w:cs="Times New Roman"/>
          <w:sz w:val="24"/>
          <w:szCs w:val="24"/>
        </w:rPr>
      </w:pPr>
      <w:ins w:id="432" w:author="Luyu Liu" w:date="2019-07-25T11:19:00Z">
        <w:r>
          <w:rPr>
            <w:rFonts w:ascii="Times New Roman" w:hAnsi="Times New Roman" w:cs="Times New Roman"/>
            <w:sz w:val="24"/>
            <w:szCs w:val="24"/>
          </w:rPr>
          <w:t xml:space="preserve">For PR or GR TPS, the users will plan their HDT according to the bus’s ETD instead of the real </w:t>
        </w:r>
        <w:del w:id="433" w:author="Liu, Luyu" w:date="2019-07-26T10:48:00Z">
          <w:r w:rsidDel="009950FD">
            <w:rPr>
              <w:rFonts w:ascii="Times New Roman" w:hAnsi="Times New Roman" w:cs="Times New Roman"/>
              <w:sz w:val="24"/>
              <w:szCs w:val="24"/>
            </w:rPr>
            <w:delText>arrival</w:delText>
          </w:r>
        </w:del>
      </w:ins>
      <w:ins w:id="434" w:author="Liu, Luyu" w:date="2019-07-26T10:48:00Z">
        <w:r w:rsidR="009950FD">
          <w:rPr>
            <w:rFonts w:ascii="Times New Roman" w:hAnsi="Times New Roman" w:cs="Times New Roman"/>
            <w:sz w:val="24"/>
            <w:szCs w:val="24"/>
          </w:rPr>
          <w:t>departure</w:t>
        </w:r>
      </w:ins>
      <w:ins w:id="435" w:author="Luyu Liu" w:date="2019-07-25T11:19:00Z">
        <w:r>
          <w:rPr>
            <w:rFonts w:ascii="Times New Roman" w:hAnsi="Times New Roman" w:cs="Times New Roman"/>
            <w:sz w:val="24"/>
            <w:szCs w:val="24"/>
          </w:rPr>
          <w:t xml:space="preserve"> time. Here we define expected waiting time:</w:t>
        </w:r>
      </w:ins>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
        <w:gridCol w:w="8253"/>
        <w:gridCol w:w="736"/>
      </w:tblGrid>
      <w:tr w:rsidR="004C10CF" w14:paraId="05031805" w14:textId="77777777" w:rsidTr="00E7077F">
        <w:trPr>
          <w:trHeight w:val="747"/>
          <w:jc w:val="center"/>
          <w:ins w:id="436" w:author="Luyu Liu" w:date="2019-07-25T11:19:00Z"/>
        </w:trPr>
        <w:tc>
          <w:tcPr>
            <w:tcW w:w="255" w:type="pct"/>
            <w:vAlign w:val="center"/>
          </w:tcPr>
          <w:p w14:paraId="3665D020" w14:textId="77777777" w:rsidR="004C10CF" w:rsidRDefault="004C10CF" w:rsidP="00E7077F">
            <w:pPr>
              <w:jc w:val="both"/>
              <w:rPr>
                <w:ins w:id="437" w:author="Luyu Liu" w:date="2019-07-25T11:19:00Z"/>
                <w:rFonts w:ascii="Times New Roman" w:eastAsia="Yu Mincho" w:hAnsi="Times New Roman" w:cs="Times New Roman"/>
                <w:sz w:val="24"/>
                <w:szCs w:val="24"/>
                <w:lang w:eastAsia="ja-JP"/>
              </w:rPr>
            </w:pPr>
          </w:p>
        </w:tc>
        <w:tc>
          <w:tcPr>
            <w:tcW w:w="4465" w:type="pct"/>
            <w:vAlign w:val="center"/>
            <w:hideMark/>
          </w:tcPr>
          <w:p w14:paraId="7AEE2C2B" w14:textId="77777777" w:rsidR="004C10CF" w:rsidRDefault="004C10CF" w:rsidP="00E7077F">
            <w:pPr>
              <w:jc w:val="both"/>
              <w:rPr>
                <w:ins w:id="438" w:author="Luyu Liu" w:date="2019-07-25T11:19:00Z"/>
                <w:rFonts w:ascii="Times New Roman" w:hAnsi="Times New Roman" w:cs="Times New Roman"/>
                <w:sz w:val="24"/>
                <w:szCs w:val="24"/>
              </w:rPr>
            </w:pPr>
            <m:oMathPara>
              <m:oMath>
                <m:r>
                  <w:ins w:id="439" w:author="Luyu Liu" w:date="2019-07-25T11:19:00Z">
                    <w:rPr>
                      <w:rFonts w:ascii="Cambria Math" w:hAnsi="Cambria Math" w:cs="Times New Roman"/>
                      <w:sz w:val="24"/>
                      <w:szCs w:val="24"/>
                    </w:rPr>
                    <m:t>δ</m:t>
                  </w:ins>
                </m:r>
                <m:sSup>
                  <m:sSupPr>
                    <m:ctrlPr>
                      <w:ins w:id="440" w:author="Luyu Liu" w:date="2019-07-25T11:19:00Z">
                        <w:rPr>
                          <w:rFonts w:ascii="Cambria Math" w:hAnsi="Cambria Math" w:cs="Times New Roman"/>
                          <w:i/>
                          <w:sz w:val="24"/>
                          <w:szCs w:val="24"/>
                        </w:rPr>
                      </w:ins>
                    </m:ctrlPr>
                  </m:sSupPr>
                  <m:e>
                    <m:r>
                      <w:ins w:id="441" w:author="Luyu Liu" w:date="2019-07-25T11:19:00Z">
                        <w:rPr>
                          <w:rFonts w:ascii="Cambria Math" w:hAnsi="Cambria Math" w:cs="Times New Roman"/>
                          <w:sz w:val="24"/>
                          <w:szCs w:val="24"/>
                        </w:rPr>
                        <m:t>t</m:t>
                      </w:ins>
                    </m:r>
                  </m:e>
                  <m:sup>
                    <m:r>
                      <w:ins w:id="442" w:author="Luyu Liu" w:date="2019-07-25T11:19:00Z">
                        <w:rPr>
                          <w:rFonts w:ascii="Cambria Math" w:hAnsi="Cambria Math" w:cs="Times New Roman"/>
                          <w:sz w:val="24"/>
                          <w:szCs w:val="24"/>
                        </w:rPr>
                        <m:t>'</m:t>
                      </w:ins>
                    </m:r>
                  </m:sup>
                </m:sSup>
                <m:r>
                  <w:ins w:id="443" w:author="Luyu Liu" w:date="2019-07-25T11:19:00Z">
                    <w:rPr>
                      <w:rFonts w:ascii="Cambria Math" w:hAnsi="Cambria Math" w:cs="Times New Roman"/>
                      <w:sz w:val="24"/>
                      <w:szCs w:val="24"/>
                    </w:rPr>
                    <m:t>=</m:t>
                  </w:ins>
                </m:r>
                <m:sSub>
                  <m:sSubPr>
                    <m:ctrlPr>
                      <w:ins w:id="444" w:author="Luyu Liu" w:date="2019-07-25T11:19:00Z">
                        <w:rPr>
                          <w:rFonts w:ascii="Cambria Math" w:hAnsi="Cambria Math" w:cs="Times New Roman"/>
                          <w:i/>
                          <w:sz w:val="24"/>
                          <w:szCs w:val="24"/>
                        </w:rPr>
                      </w:ins>
                    </m:ctrlPr>
                  </m:sSubPr>
                  <m:e>
                    <m:r>
                      <w:ins w:id="445" w:author="Luyu Liu" w:date="2019-07-25T11:19:00Z">
                        <w:rPr>
                          <w:rFonts w:ascii="Cambria Math" w:hAnsi="Cambria Math" w:cs="Times New Roman"/>
                          <w:sz w:val="24"/>
                          <w:szCs w:val="24"/>
                        </w:rPr>
                        <m:t>T</m:t>
                      </w:ins>
                    </m:r>
                  </m:e>
                  <m:sub>
                    <m:r>
                      <w:ins w:id="446" w:author="Luyu Liu" w:date="2019-07-25T11:19:00Z">
                        <w:rPr>
                          <w:rFonts w:ascii="Cambria Math" w:hAnsi="Cambria Math" w:cs="Times New Roman"/>
                          <w:sz w:val="24"/>
                          <w:szCs w:val="24"/>
                        </w:rPr>
                        <m:t>ex</m:t>
                      </w:ins>
                    </m:r>
                  </m:sub>
                </m:sSub>
                <m:d>
                  <m:dPr>
                    <m:ctrlPr>
                      <w:ins w:id="447" w:author="Luyu Liu" w:date="2019-07-25T11:19:00Z">
                        <w:rPr>
                          <w:rFonts w:ascii="Cambria Math" w:hAnsi="Cambria Math" w:cs="Times New Roman"/>
                          <w:i/>
                          <w:sz w:val="24"/>
                          <w:szCs w:val="24"/>
                        </w:rPr>
                      </w:ins>
                    </m:ctrlPr>
                  </m:dPr>
                  <m:e>
                    <m:r>
                      <w:ins w:id="448" w:author="Luyu Liu" w:date="2019-07-25T11:19:00Z">
                        <w:rPr>
                          <w:rFonts w:ascii="Cambria Math" w:hAnsi="Cambria Math" w:cs="Times New Roman"/>
                          <w:sz w:val="24"/>
                          <w:szCs w:val="24"/>
                        </w:rPr>
                        <m:t>t</m:t>
                      </w:ins>
                    </m:r>
                  </m:e>
                </m:d>
                <m:r>
                  <w:ins w:id="449" w:author="Luyu Liu" w:date="2019-07-25T11:19:00Z">
                    <w:rPr>
                      <w:rFonts w:ascii="Cambria Math" w:hAnsi="Cambria Math" w:cs="Times New Roman"/>
                      <w:sz w:val="24"/>
                      <w:szCs w:val="24"/>
                    </w:rPr>
                    <m:t>-t=</m:t>
                  </w:ins>
                </m:r>
                <m:sSub>
                  <m:sSubPr>
                    <m:ctrlPr>
                      <w:ins w:id="450" w:author="Luyu Liu" w:date="2019-07-25T11:19:00Z">
                        <w:rPr>
                          <w:rFonts w:ascii="Cambria Math" w:hAnsi="Cambria Math" w:cs="Times New Roman"/>
                          <w:i/>
                          <w:sz w:val="24"/>
                          <w:szCs w:val="24"/>
                        </w:rPr>
                      </w:ins>
                    </m:ctrlPr>
                  </m:sSubPr>
                  <m:e>
                    <m:r>
                      <w:ins w:id="451" w:author="Luyu Liu" w:date="2019-07-25T11:19:00Z">
                        <w:rPr>
                          <w:rFonts w:ascii="Cambria Math" w:hAnsi="Cambria Math" w:cs="Times New Roman"/>
                          <w:sz w:val="24"/>
                          <w:szCs w:val="24"/>
                        </w:rPr>
                        <m:t>T</m:t>
                      </w:ins>
                    </m:r>
                  </m:e>
                  <m:sub>
                    <m:r>
                      <w:ins w:id="452" w:author="Luyu Liu" w:date="2019-07-25T11:19:00Z">
                        <w:rPr>
                          <w:rFonts w:ascii="Cambria Math" w:hAnsi="Cambria Math" w:cs="Times New Roman"/>
                          <w:sz w:val="24"/>
                          <w:szCs w:val="24"/>
                        </w:rPr>
                        <m:t>ex</m:t>
                      </w:ins>
                    </m:r>
                  </m:sub>
                </m:sSub>
                <m:d>
                  <m:dPr>
                    <m:ctrlPr>
                      <w:ins w:id="453" w:author="Luyu Liu" w:date="2019-07-25T11:19:00Z">
                        <w:rPr>
                          <w:rFonts w:ascii="Cambria Math" w:hAnsi="Cambria Math" w:cs="Times New Roman"/>
                          <w:i/>
                          <w:sz w:val="24"/>
                          <w:szCs w:val="24"/>
                        </w:rPr>
                      </w:ins>
                    </m:ctrlPr>
                  </m:dPr>
                  <m:e>
                    <m:r>
                      <w:ins w:id="454" w:author="Luyu Liu" w:date="2019-07-25T11:19:00Z">
                        <w:rPr>
                          <w:rFonts w:ascii="Cambria Math" w:hAnsi="Cambria Math" w:cs="Times New Roman"/>
                          <w:sz w:val="24"/>
                          <w:szCs w:val="24"/>
                        </w:rPr>
                        <m:t>t</m:t>
                      </w:ins>
                    </m:r>
                  </m:e>
                </m:d>
                <m:r>
                  <w:ins w:id="455" w:author="Luyu Liu" w:date="2019-07-25T11:19:00Z">
                    <w:rPr>
                      <w:rFonts w:ascii="Cambria Math" w:hAnsi="Cambria Math" w:cs="Times New Roman"/>
                      <w:sz w:val="24"/>
                      <w:szCs w:val="24"/>
                    </w:rPr>
                    <m:t>-</m:t>
                  </w:ins>
                </m:r>
                <m:sSubSup>
                  <m:sSubSupPr>
                    <m:ctrlPr>
                      <w:ins w:id="456" w:author="Luyu Liu" w:date="2019-07-25T11:19:00Z">
                        <w:rPr>
                          <w:rFonts w:ascii="Cambria Math" w:hAnsi="Cambria Math" w:cs="Times New Roman"/>
                          <w:i/>
                          <w:sz w:val="24"/>
                          <w:szCs w:val="24"/>
                        </w:rPr>
                      </w:ins>
                    </m:ctrlPr>
                  </m:sSubSupPr>
                  <m:e>
                    <m:r>
                      <w:ins w:id="457" w:author="Luyu Liu" w:date="2019-07-25T11:19:00Z">
                        <w:rPr>
                          <w:rFonts w:ascii="Cambria Math" w:hAnsi="Cambria Math" w:cs="Times New Roman"/>
                          <w:sz w:val="24"/>
                          <w:szCs w:val="24"/>
                        </w:rPr>
                        <m:t>t</m:t>
                      </w:ins>
                    </m:r>
                  </m:e>
                  <m:sub>
                    <m:r>
                      <w:ins w:id="458" w:author="Luyu Liu" w:date="2019-07-25T11:19:00Z">
                        <w:rPr>
                          <w:rFonts w:ascii="Cambria Math" w:hAnsi="Cambria Math" w:cs="Times New Roman"/>
                          <w:sz w:val="24"/>
                          <w:szCs w:val="24"/>
                        </w:rPr>
                        <m:t>hd</m:t>
                      </w:ins>
                    </m:r>
                  </m:sub>
                  <m:sup>
                    <m:r>
                      <w:ins w:id="459" w:author="Luyu Liu" w:date="2019-07-25T11:19:00Z">
                        <w:rPr>
                          <w:rFonts w:ascii="Cambria Math" w:hAnsi="Cambria Math" w:cs="Times New Roman"/>
                          <w:sz w:val="24"/>
                          <w:szCs w:val="24"/>
                        </w:rPr>
                        <m:t>PR</m:t>
                      </w:ins>
                    </m:r>
                  </m:sup>
                </m:sSubSup>
                <m:r>
                  <w:ins w:id="460" w:author="Luyu Liu" w:date="2019-07-25T11:19:00Z">
                    <w:rPr>
                      <w:rFonts w:ascii="Cambria Math" w:hAnsi="Cambria Math" w:cs="Times New Roman"/>
                      <w:sz w:val="24"/>
                      <w:szCs w:val="24"/>
                    </w:rPr>
                    <m:t>-δ</m:t>
                  </w:ins>
                </m:r>
                <m:sSub>
                  <m:sSubPr>
                    <m:ctrlPr>
                      <w:ins w:id="461" w:author="Luyu Liu" w:date="2019-07-25T11:19:00Z">
                        <w:rPr>
                          <w:rFonts w:ascii="Cambria Math" w:hAnsi="Cambria Math" w:cs="Times New Roman"/>
                          <w:i/>
                          <w:sz w:val="24"/>
                          <w:szCs w:val="24"/>
                        </w:rPr>
                      </w:ins>
                    </m:ctrlPr>
                  </m:sSubPr>
                  <m:e>
                    <m:r>
                      <w:ins w:id="462" w:author="Luyu Liu" w:date="2019-07-25T11:19:00Z">
                        <w:rPr>
                          <w:rFonts w:ascii="Cambria Math" w:hAnsi="Cambria Math" w:cs="Times New Roman"/>
                          <w:sz w:val="24"/>
                          <w:szCs w:val="24"/>
                        </w:rPr>
                        <m:t>t</m:t>
                      </w:ins>
                    </m:r>
                  </m:e>
                  <m:sub>
                    <m:r>
                      <w:ins w:id="463" w:author="Luyu Liu" w:date="2019-07-25T11:19:00Z">
                        <w:rPr>
                          <w:rFonts w:ascii="Cambria Math" w:hAnsi="Cambria Math" w:cs="Times New Roman"/>
                          <w:sz w:val="24"/>
                          <w:szCs w:val="24"/>
                        </w:rPr>
                        <m:t>w</m:t>
                      </w:ins>
                    </m:r>
                  </m:sub>
                </m:sSub>
              </m:oMath>
            </m:oMathPara>
          </w:p>
        </w:tc>
        <w:tc>
          <w:tcPr>
            <w:tcW w:w="280" w:type="pct"/>
            <w:vAlign w:val="center"/>
            <w:hideMark/>
          </w:tcPr>
          <w:p w14:paraId="1E2177F1" w14:textId="303F326A" w:rsidR="004C10CF" w:rsidRPr="006D08E3" w:rsidRDefault="004C10CF" w:rsidP="00E7077F">
            <w:pPr>
              <w:pStyle w:val="TimesNewRoman"/>
              <w:jc w:val="both"/>
              <w:rPr>
                <w:ins w:id="464" w:author="Luyu Liu" w:date="2019-07-25T11:19:00Z"/>
                <w:rFonts w:asciiTheme="minorHAnsi" w:hAnsiTheme="minorHAnsi" w:cstheme="minorBidi"/>
                <w:sz w:val="18"/>
                <w:szCs w:val="18"/>
              </w:rPr>
            </w:pPr>
            <w:ins w:id="465" w:author="Luyu Liu" w:date="2019-07-25T11:19:00Z">
              <w:r>
                <w:rPr>
                  <w:rFonts w:eastAsia="Yu Mincho"/>
                  <w:lang w:eastAsia="ja-JP"/>
                </w:rPr>
                <w:t>(</w:t>
              </w:r>
              <w:r>
                <w:rPr>
                  <w:noProof/>
                </w:rPr>
                <w:fldChar w:fldCharType="begin"/>
              </w:r>
              <w:r>
                <w:rPr>
                  <w:noProof/>
                </w:rPr>
                <w:instrText xml:space="preserve"> SEQ Equation \* ARABIC </w:instrText>
              </w:r>
              <w:r>
                <w:rPr>
                  <w:noProof/>
                </w:rPr>
                <w:fldChar w:fldCharType="separate"/>
              </w:r>
            </w:ins>
            <w:ins w:id="466" w:author="Liu, Luyu" w:date="2019-07-26T10:48:00Z">
              <w:r w:rsidR="005F5E21">
                <w:rPr>
                  <w:noProof/>
                </w:rPr>
                <w:t>9</w:t>
              </w:r>
            </w:ins>
            <w:ins w:id="467" w:author="Luyu Liu" w:date="2019-07-25T11:19:00Z">
              <w:del w:id="468" w:author="Liu, Luyu" w:date="2019-07-26T10:48:00Z">
                <w:r w:rsidDel="005F5E21">
                  <w:rPr>
                    <w:noProof/>
                  </w:rPr>
                  <w:delText>14</w:delText>
                </w:r>
              </w:del>
              <w:r>
                <w:rPr>
                  <w:noProof/>
                </w:rPr>
                <w:fldChar w:fldCharType="end"/>
              </w:r>
              <w:r>
                <w:rPr>
                  <w:rFonts w:eastAsia="Yu Mincho"/>
                  <w:lang w:eastAsia="ja-JP"/>
                </w:rPr>
                <w:t>)</w:t>
              </w:r>
            </w:ins>
          </w:p>
        </w:tc>
      </w:tr>
    </w:tbl>
    <w:p w14:paraId="62BD2585" w14:textId="77777777" w:rsidR="004C10CF" w:rsidRDefault="004C10CF" w:rsidP="004C10CF">
      <w:pPr>
        <w:jc w:val="both"/>
        <w:rPr>
          <w:ins w:id="469" w:author="Luyu Liu" w:date="2019-07-25T11:19:00Z"/>
          <w:rFonts w:ascii="Times New Roman" w:hAnsi="Times New Roman" w:cs="Times New Roman"/>
          <w:sz w:val="24"/>
          <w:szCs w:val="24"/>
        </w:rPr>
      </w:pPr>
      <w:ins w:id="470" w:author="Luyu Liu" w:date="2019-07-25T11:19:00Z">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ins>
    </w:p>
    <w:p w14:paraId="0D5557E1" w14:textId="77777777" w:rsidR="004C10CF" w:rsidRDefault="004C10CF" w:rsidP="004C10CF">
      <w:pPr>
        <w:ind w:firstLine="720"/>
        <w:jc w:val="both"/>
        <w:rPr>
          <w:ins w:id="471" w:author="Luyu Liu" w:date="2019-07-25T11:19:00Z"/>
          <w:rFonts w:ascii="Times New Roman" w:hAnsi="Times New Roman" w:cs="Times New Roman"/>
          <w:sz w:val="24"/>
          <w:szCs w:val="24"/>
        </w:rPr>
      </w:pPr>
      <w:ins w:id="472" w:author="Luyu Liu" w:date="2019-07-25T11:19:00Z">
        <w:r>
          <w:rPr>
            <w:rFonts w:ascii="Times New Roman" w:hAnsi="Times New Roman" w:cs="Times New Roman"/>
            <w:sz w:val="24"/>
            <w:szCs w:val="24"/>
          </w:rPr>
          <w:t xml:space="preserve">Combining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_Ref9177069 \h  \* MERGEFORMAT </w:instrText>
        </w:r>
      </w:ins>
      <w:r>
        <w:rPr>
          <w:rFonts w:ascii="Times New Roman" w:hAnsi="Times New Roman" w:cs="Times New Roman"/>
          <w:sz w:val="24"/>
          <w:szCs w:val="24"/>
        </w:rPr>
      </w:r>
      <w:ins w:id="473" w:author="Luyu Liu" w:date="2019-07-25T11:19:00Z">
        <w:r>
          <w:rPr>
            <w:rFonts w:ascii="Times New Roman" w:hAnsi="Times New Roman" w:cs="Times New Roman"/>
            <w:sz w:val="24"/>
            <w:szCs w:val="24"/>
          </w:rPr>
          <w:fldChar w:fldCharType="separate"/>
        </w:r>
        <w:r w:rsidRPr="004A3D2C">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_Ref9176971 \h  \* MERGEFORMAT </w:instrText>
        </w:r>
      </w:ins>
      <w:r>
        <w:rPr>
          <w:rFonts w:ascii="Times New Roman" w:hAnsi="Times New Roman" w:cs="Times New Roman"/>
          <w:sz w:val="24"/>
          <w:szCs w:val="24"/>
        </w:rPr>
      </w:r>
      <w:ins w:id="474" w:author="Luyu Liu" w:date="2019-07-25T11:19:00Z">
        <w:r>
          <w:rPr>
            <w:rFonts w:ascii="Times New Roman" w:hAnsi="Times New Roman" w:cs="Times New Roman"/>
            <w:sz w:val="24"/>
            <w:szCs w:val="24"/>
          </w:rPr>
          <w:fldChar w:fldCharType="separate"/>
        </w:r>
        <w:r w:rsidRPr="004A3D2C">
          <w:rPr>
            <w:rFonts w:ascii="Times New Roman" w:hAnsi="Times New Roman" w:cs="Times New Roman"/>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we have:</w:t>
        </w:r>
      </w:ins>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75" w:author="Liu, Luyu" w:date="2019-07-26T10:49:00Z">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367"/>
        <w:gridCol w:w="8043"/>
        <w:gridCol w:w="856"/>
        <w:tblGridChange w:id="476">
          <w:tblGrid>
            <w:gridCol w:w="367"/>
            <w:gridCol w:w="8043"/>
            <w:gridCol w:w="856"/>
          </w:tblGrid>
        </w:tblGridChange>
      </w:tblGrid>
      <w:tr w:rsidR="004C10CF" w14:paraId="637FFDA4" w14:textId="77777777" w:rsidTr="005F5E21">
        <w:trPr>
          <w:trHeight w:val="580"/>
          <w:jc w:val="center"/>
          <w:ins w:id="477" w:author="Luyu Liu" w:date="2019-07-25T11:19:00Z"/>
          <w:trPrChange w:id="478" w:author="Liu, Luyu" w:date="2019-07-26T10:49:00Z">
            <w:trPr>
              <w:trHeight w:val="580"/>
              <w:jc w:val="center"/>
            </w:trPr>
          </w:trPrChange>
        </w:trPr>
        <w:tc>
          <w:tcPr>
            <w:tcW w:w="256" w:type="pct"/>
            <w:vAlign w:val="center"/>
            <w:tcPrChange w:id="479" w:author="Liu, Luyu" w:date="2019-07-26T10:49:00Z">
              <w:tcPr>
                <w:tcW w:w="256" w:type="pct"/>
                <w:vAlign w:val="center"/>
              </w:tcPr>
            </w:tcPrChange>
          </w:tcPr>
          <w:p w14:paraId="1E19102F" w14:textId="77777777" w:rsidR="004C10CF" w:rsidRDefault="004C10CF" w:rsidP="00E7077F">
            <w:pPr>
              <w:jc w:val="both"/>
              <w:rPr>
                <w:ins w:id="480" w:author="Luyu Liu" w:date="2019-07-25T11:19:00Z"/>
                <w:rFonts w:ascii="Times New Roman" w:eastAsia="Yu Mincho" w:hAnsi="Times New Roman" w:cs="Times New Roman"/>
                <w:sz w:val="24"/>
                <w:szCs w:val="24"/>
                <w:lang w:eastAsia="ja-JP"/>
              </w:rPr>
            </w:pPr>
          </w:p>
        </w:tc>
        <w:tc>
          <w:tcPr>
            <w:tcW w:w="4397" w:type="pct"/>
            <w:vAlign w:val="center"/>
            <w:hideMark/>
            <w:tcPrChange w:id="481" w:author="Liu, Luyu" w:date="2019-07-26T10:49:00Z">
              <w:tcPr>
                <w:tcW w:w="4397" w:type="pct"/>
                <w:vAlign w:val="center"/>
                <w:hideMark/>
              </w:tcPr>
            </w:tcPrChange>
          </w:tcPr>
          <w:p w14:paraId="428E8C74" w14:textId="77777777" w:rsidR="004C10CF" w:rsidRDefault="004C10CF" w:rsidP="00E7077F">
            <w:pPr>
              <w:jc w:val="both"/>
              <w:rPr>
                <w:ins w:id="482" w:author="Luyu Liu" w:date="2019-07-25T11:19:00Z"/>
                <w:rFonts w:ascii="Times New Roman" w:hAnsi="Times New Roman" w:cs="Times New Roman"/>
                <w:sz w:val="24"/>
                <w:szCs w:val="24"/>
              </w:rPr>
            </w:pPr>
            <m:oMathPara>
              <m:oMath>
                <m:r>
                  <w:ins w:id="483" w:author="Luyu Liu" w:date="2019-07-25T11:19:00Z">
                    <w:rPr>
                      <w:rFonts w:ascii="Cambria Math" w:hAnsi="Cambria Math" w:cs="Times New Roman"/>
                      <w:sz w:val="24"/>
                      <w:szCs w:val="24"/>
                    </w:rPr>
                    <m:t>δ</m:t>
                  </w:ins>
                </m:r>
                <m:sSup>
                  <m:sSupPr>
                    <m:ctrlPr>
                      <w:ins w:id="484" w:author="Luyu Liu" w:date="2019-07-25T11:19:00Z">
                        <w:rPr>
                          <w:rFonts w:ascii="Cambria Math" w:hAnsi="Cambria Math" w:cs="Times New Roman"/>
                          <w:i/>
                          <w:sz w:val="24"/>
                          <w:szCs w:val="24"/>
                        </w:rPr>
                      </w:ins>
                    </m:ctrlPr>
                  </m:sSupPr>
                  <m:e>
                    <m:r>
                      <w:ins w:id="485" w:author="Luyu Liu" w:date="2019-07-25T11:19:00Z">
                        <w:rPr>
                          <w:rFonts w:ascii="Cambria Math" w:hAnsi="Cambria Math" w:cs="Times New Roman"/>
                          <w:sz w:val="24"/>
                          <w:szCs w:val="24"/>
                        </w:rPr>
                        <m:t>t</m:t>
                      </w:ins>
                    </m:r>
                  </m:e>
                  <m:sup>
                    <m:r>
                      <w:ins w:id="486" w:author="Luyu Liu" w:date="2019-07-25T11:19:00Z">
                        <w:rPr>
                          <w:rFonts w:ascii="Cambria Math" w:hAnsi="Cambria Math" w:cs="Times New Roman"/>
                          <w:sz w:val="24"/>
                          <w:szCs w:val="24"/>
                        </w:rPr>
                        <m:t>'</m:t>
                      </w:ins>
                    </m:r>
                  </m:sup>
                </m:sSup>
                <m:r>
                  <w:ins w:id="487" w:author="Luyu Liu" w:date="2019-07-25T11:19:00Z">
                    <w:rPr>
                      <w:rFonts w:ascii="Cambria Math" w:hAnsi="Cambria Math" w:cs="Times New Roman"/>
                      <w:sz w:val="24"/>
                      <w:szCs w:val="24"/>
                    </w:rPr>
                    <m:t>=IB</m:t>
                  </w:ins>
                </m:r>
              </m:oMath>
            </m:oMathPara>
          </w:p>
        </w:tc>
        <w:tc>
          <w:tcPr>
            <w:tcW w:w="347" w:type="pct"/>
            <w:vAlign w:val="center"/>
            <w:hideMark/>
            <w:tcPrChange w:id="488" w:author="Liu, Luyu" w:date="2019-07-26T10:49:00Z">
              <w:tcPr>
                <w:tcW w:w="347" w:type="pct"/>
                <w:vAlign w:val="center"/>
                <w:hideMark/>
              </w:tcPr>
            </w:tcPrChange>
          </w:tcPr>
          <w:p w14:paraId="71AF0C83" w14:textId="2E10EBBC" w:rsidR="004C10CF" w:rsidRPr="006D08E3" w:rsidRDefault="004C10CF">
            <w:pPr>
              <w:pStyle w:val="TimesNewRoman"/>
              <w:jc w:val="center"/>
              <w:rPr>
                <w:ins w:id="489" w:author="Luyu Liu" w:date="2019-07-25T11:19:00Z"/>
                <w:rFonts w:asciiTheme="minorHAnsi" w:hAnsiTheme="minorHAnsi" w:cstheme="minorBidi"/>
                <w:sz w:val="18"/>
                <w:szCs w:val="18"/>
              </w:rPr>
              <w:pPrChange w:id="490" w:author="Liu, Luyu" w:date="2019-07-26T10:48:00Z">
                <w:pPr>
                  <w:pStyle w:val="TimesNewRoman"/>
                  <w:jc w:val="both"/>
                </w:pPr>
              </w:pPrChange>
            </w:pPr>
            <w:ins w:id="491" w:author="Luyu Liu" w:date="2019-07-25T11:19:00Z">
              <w:r>
                <w:rPr>
                  <w:rFonts w:eastAsia="Yu Mincho"/>
                  <w:lang w:eastAsia="ja-JP"/>
                </w:rPr>
                <w:t>(</w:t>
              </w:r>
              <w:r>
                <w:rPr>
                  <w:noProof/>
                </w:rPr>
                <w:fldChar w:fldCharType="begin"/>
              </w:r>
              <w:r>
                <w:rPr>
                  <w:noProof/>
                </w:rPr>
                <w:instrText xml:space="preserve"> SEQ Equation \* ARABIC </w:instrText>
              </w:r>
              <w:r>
                <w:rPr>
                  <w:noProof/>
                </w:rPr>
                <w:fldChar w:fldCharType="separate"/>
              </w:r>
            </w:ins>
            <w:ins w:id="492" w:author="Liu, Luyu" w:date="2019-07-26T10:48:00Z">
              <w:r w:rsidR="005F5E21">
                <w:rPr>
                  <w:noProof/>
                </w:rPr>
                <w:t>10</w:t>
              </w:r>
            </w:ins>
            <w:ins w:id="493" w:author="Luyu Liu" w:date="2019-07-25T11:19:00Z">
              <w:del w:id="494" w:author="Liu, Luyu" w:date="2019-07-26T10:48:00Z">
                <w:r w:rsidDel="005F5E21">
                  <w:rPr>
                    <w:noProof/>
                  </w:rPr>
                  <w:delText>15</w:delText>
                </w:r>
              </w:del>
              <w:r>
                <w:rPr>
                  <w:noProof/>
                </w:rPr>
                <w:fldChar w:fldCharType="end"/>
              </w:r>
              <w:r>
                <w:rPr>
                  <w:rFonts w:eastAsia="Yu Mincho"/>
                  <w:lang w:eastAsia="ja-JP"/>
                </w:rPr>
                <w:t>)</w:t>
              </w:r>
            </w:ins>
          </w:p>
        </w:tc>
      </w:tr>
    </w:tbl>
    <w:p w14:paraId="403266C0" w14:textId="77777777" w:rsidR="004C10CF" w:rsidRDefault="004C10CF" w:rsidP="004C10CF">
      <w:pPr>
        <w:jc w:val="both"/>
        <w:rPr>
          <w:ins w:id="495" w:author="Luyu Liu" w:date="2019-07-25T11:19:00Z"/>
          <w:rFonts w:ascii="Times New Roman" w:hAnsi="Times New Roman" w:cs="Times New Roman"/>
          <w:sz w:val="24"/>
          <w:szCs w:val="24"/>
        </w:rPr>
      </w:pPr>
      <w:ins w:id="496" w:author="Luyu Liu" w:date="2019-07-25T11:19:00Z">
        <w:r>
          <w:rPr>
            <w:rFonts w:ascii="Times New Roman" w:hAnsi="Times New Roman" w:cs="Times New Roman"/>
            <w:sz w:val="24"/>
            <w:szCs w:val="24"/>
          </w:rPr>
          <w:t>For PR family, the expected waiting time is equal to the insurance buffer.</w:t>
        </w:r>
      </w:ins>
    </w:p>
    <w:p w14:paraId="689CBC59" w14:textId="77777777" w:rsidR="004C10CF" w:rsidRDefault="004C10CF" w:rsidP="004C10CF">
      <w:pPr>
        <w:ind w:firstLine="720"/>
        <w:jc w:val="both"/>
        <w:rPr>
          <w:ins w:id="497" w:author="Luyu Liu" w:date="2019-07-25T11:19:00Z"/>
          <w:rFonts w:ascii="Times New Roman" w:hAnsi="Times New Roman" w:cs="Times New Roman"/>
          <w:sz w:val="24"/>
          <w:szCs w:val="24"/>
        </w:rPr>
      </w:pPr>
      <w:ins w:id="498" w:author="Luyu Liu" w:date="2019-07-25T11:19:00Z">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_Ref8118499 \h  \* MERGEFORMAT </w:instrText>
        </w:r>
      </w:ins>
      <w:r>
        <w:rPr>
          <w:rFonts w:ascii="Times New Roman" w:hAnsi="Times New Roman" w:cs="Times New Roman"/>
          <w:sz w:val="24"/>
          <w:szCs w:val="24"/>
        </w:rPr>
      </w:r>
      <w:ins w:id="499" w:author="Luyu Liu" w:date="2019-07-25T11:19:00Z">
        <w:r>
          <w:rPr>
            <w:rFonts w:ascii="Times New Roman" w:hAnsi="Times New Roman" w:cs="Times New Roman"/>
            <w:sz w:val="24"/>
            <w:szCs w:val="24"/>
          </w:rPr>
          <w:fldChar w:fldCharType="separate"/>
        </w:r>
        <w:r>
          <w:rPr>
            <w:rFonts w:ascii="Times New Roman" w:hAnsi="Times New Roman" w:cs="Times New Roman"/>
            <w:sz w:val="24"/>
            <w:szCs w:val="24"/>
          </w:rPr>
          <w:t xml:space="preserve">Figure </w:t>
        </w:r>
        <w:r>
          <w:rPr>
            <w:rFonts w:ascii="Times New Roman" w:hAnsi="Times New Roman" w:cs="Times New Roman"/>
            <w:noProof/>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theoretical relationship between users’ HDT and expected waiting time, missing risk, and waiting time.</w:t>
        </w:r>
      </w:ins>
    </w:p>
    <w:p w14:paraId="5FF2920C" w14:textId="77777777" w:rsidR="004C10CF" w:rsidRDefault="004C10CF">
      <w:pPr>
        <w:keepNext/>
        <w:jc w:val="center"/>
        <w:rPr>
          <w:ins w:id="500" w:author="Luyu Liu" w:date="2019-07-25T11:19:00Z"/>
        </w:rPr>
        <w:pPrChange w:id="501" w:author="Liu, Luyu" w:date="2019-07-26T10:50:00Z">
          <w:pPr>
            <w:keepNext/>
            <w:jc w:val="both"/>
          </w:pPr>
        </w:pPrChange>
      </w:pPr>
      <w:ins w:id="502" w:author="Luyu Liu" w:date="2019-07-25T11:19:00Z">
        <w:r>
          <w:rPr>
            <w:noProof/>
          </w:rPr>
          <w:lastRenderedPageBreak/>
          <w:drawing>
            <wp:inline distT="0" distB="0" distL="0" distR="0" wp14:anchorId="53F775F4" wp14:editId="7BF010AA">
              <wp:extent cx="4814887" cy="2809875"/>
              <wp:effectExtent l="0" t="0" r="5080" b="952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ins>
    </w:p>
    <w:p w14:paraId="77D9CFE4" w14:textId="18D5A1ED" w:rsidR="004C10CF" w:rsidRDefault="004C10CF">
      <w:pPr>
        <w:jc w:val="center"/>
        <w:rPr>
          <w:ins w:id="503" w:author="Luyu Liu" w:date="2019-07-25T11:19:00Z"/>
          <w:rFonts w:ascii="Times New Roman" w:hAnsi="Times New Roman" w:cs="Times New Roman"/>
          <w:sz w:val="24"/>
          <w:szCs w:val="24"/>
        </w:rPr>
        <w:pPrChange w:id="504" w:author="Liu, Luyu" w:date="2019-07-26T10:50:00Z">
          <w:pPr>
            <w:jc w:val="both"/>
          </w:pPr>
        </w:pPrChange>
      </w:pPr>
      <w:ins w:id="505" w:author="Luyu Liu" w:date="2019-07-25T11:19:00Z">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ins>
      <w:ins w:id="506" w:author="Luyu Liu" w:date="2019-07-27T12:33:00Z">
        <w:r w:rsidR="004178D2">
          <w:rPr>
            <w:rFonts w:ascii="Times New Roman" w:hAnsi="Times New Roman" w:cs="Times New Roman"/>
            <w:noProof/>
            <w:sz w:val="24"/>
            <w:szCs w:val="24"/>
          </w:rPr>
          <w:t>5</w:t>
        </w:r>
      </w:ins>
      <w:ins w:id="507" w:author="Liu, Luyu" w:date="2019-07-26T10:50:00Z">
        <w:del w:id="508" w:author="Luyu Liu" w:date="2019-07-27T12:33:00Z">
          <w:r w:rsidR="005364CA" w:rsidDel="004178D2">
            <w:rPr>
              <w:rFonts w:ascii="Times New Roman" w:hAnsi="Times New Roman" w:cs="Times New Roman"/>
              <w:noProof/>
              <w:sz w:val="24"/>
              <w:szCs w:val="24"/>
            </w:rPr>
            <w:delText>4</w:delText>
          </w:r>
        </w:del>
      </w:ins>
      <w:ins w:id="509" w:author="Luyu Liu" w:date="2019-07-25T11:19:00Z">
        <w:r>
          <w:rPr>
            <w:rFonts w:ascii="Times New Roman" w:hAnsi="Times New Roman" w:cs="Times New Roman"/>
            <w:sz w:val="24"/>
            <w:szCs w:val="24"/>
          </w:rPr>
          <w:fldChar w:fldCharType="end"/>
        </w:r>
        <w:r>
          <w:rPr>
            <w:rFonts w:ascii="Times New Roman" w:hAnsi="Times New Roman" w:cs="Times New Roman"/>
            <w:sz w:val="24"/>
            <w:szCs w:val="24"/>
          </w:rPr>
          <w:t xml:space="preserve"> Theoretical relationship between user HDT and average expected waiting time,</w:t>
        </w:r>
        <w:r w:rsidRPr="00007C37">
          <w:rPr>
            <w:rFonts w:ascii="Times New Roman" w:hAnsi="Times New Roman" w:cs="Times New Roman"/>
            <w:sz w:val="24"/>
            <w:szCs w:val="24"/>
          </w:rPr>
          <w:t xml:space="preserve"> </w:t>
        </w:r>
        <w:r>
          <w:rPr>
            <w:rFonts w:ascii="Times New Roman" w:hAnsi="Times New Roman" w:cs="Times New Roman"/>
            <w:sz w:val="24"/>
            <w:szCs w:val="24"/>
          </w:rPr>
          <w:t>average actual waiting time, and average risk.</w:t>
        </w:r>
      </w:ins>
    </w:p>
    <w:p w14:paraId="7A094F7E" w14:textId="77777777" w:rsidR="004C10CF" w:rsidRDefault="004C10CF" w:rsidP="004C10CF">
      <w:pPr>
        <w:ind w:firstLine="720"/>
        <w:jc w:val="both"/>
        <w:rPr>
          <w:ins w:id="510" w:author="Luyu Liu" w:date="2019-07-25T11:19:00Z"/>
          <w:rFonts w:ascii="Times New Roman" w:hAnsi="Times New Roman" w:cs="Times New Roman"/>
          <w:sz w:val="24"/>
        </w:rPr>
      </w:pPr>
      <w:ins w:id="511" w:author="Luyu Liu" w:date="2019-07-25T11:19:00Z">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ins>
    </w:p>
    <w:p w14:paraId="523B83BE" w14:textId="77777777" w:rsidR="004C10CF" w:rsidRPr="00137476" w:rsidRDefault="004C10CF" w:rsidP="004C10CF">
      <w:pPr>
        <w:ind w:firstLine="720"/>
        <w:jc w:val="both"/>
        <w:rPr>
          <w:ins w:id="512" w:author="Luyu Liu" w:date="2019-07-25T11:19:00Z"/>
          <w:rFonts w:ascii="Times New Roman" w:hAnsi="Times New Roman" w:cs="Times New Roman"/>
          <w:sz w:val="24"/>
        </w:rPr>
      </w:pPr>
    </w:p>
    <w:p w14:paraId="5039EA50" w14:textId="77777777" w:rsidR="004C10CF" w:rsidRDefault="00B835F9" w:rsidP="004C10CF">
      <w:pPr>
        <w:jc w:val="both"/>
        <w:rPr>
          <w:ins w:id="513" w:author="Luyu Liu" w:date="2019-07-25T11:19:00Z"/>
          <w:rFonts w:ascii="Times New Roman" w:hAnsi="Times New Roman" w:cs="Times New Roman"/>
          <w:sz w:val="24"/>
        </w:rPr>
      </w:pPr>
      <m:oMath>
        <m:func>
          <m:funcPr>
            <m:ctrlPr>
              <w:ins w:id="514" w:author="Luyu Liu" w:date="2019-07-25T11:19:00Z">
                <w:rPr>
                  <w:rFonts w:ascii="Cambria Math" w:hAnsi="Cambria Math" w:cs="Times New Roman"/>
                  <w:sz w:val="24"/>
                </w:rPr>
              </w:ins>
            </m:ctrlPr>
          </m:funcPr>
          <m:fName>
            <m:limLow>
              <m:limLowPr>
                <m:ctrlPr>
                  <w:ins w:id="515" w:author="Luyu Liu" w:date="2019-07-25T11:19:00Z">
                    <w:rPr>
                      <w:rFonts w:ascii="Cambria Math" w:hAnsi="Cambria Math" w:cs="Times New Roman"/>
                      <w:sz w:val="24"/>
                    </w:rPr>
                  </w:ins>
                </m:ctrlPr>
              </m:limLowPr>
              <m:e>
                <m:r>
                  <w:ins w:id="516" w:author="Luyu Liu" w:date="2019-07-25T11:19:00Z">
                    <m:rPr>
                      <m:sty m:val="p"/>
                    </m:rPr>
                    <w:rPr>
                      <w:rFonts w:ascii="Cambria Math" w:hAnsi="Cambria Math" w:cs="Times New Roman"/>
                      <w:sz w:val="24"/>
                    </w:rPr>
                    <m:t>minimize</m:t>
                  </w:ins>
                </m:r>
              </m:e>
              <m:lim>
                <m:r>
                  <w:ins w:id="517" w:author="Luyu Liu" w:date="2019-07-25T11:19:00Z">
                    <w:rPr>
                      <w:rFonts w:ascii="Cambria Math" w:hAnsi="Cambria Math" w:cs="Times New Roman"/>
                      <w:sz w:val="24"/>
                    </w:rPr>
                    <m:t>I</m:t>
                  </w:ins>
                </m:r>
                <m:sSub>
                  <m:sSubPr>
                    <m:ctrlPr>
                      <w:ins w:id="518" w:author="Luyu Liu" w:date="2019-07-25T11:19:00Z">
                        <w:rPr>
                          <w:rFonts w:ascii="Cambria Math" w:hAnsi="Cambria Math" w:cs="Times New Roman"/>
                          <w:i/>
                          <w:sz w:val="24"/>
                        </w:rPr>
                      </w:ins>
                    </m:ctrlPr>
                  </m:sSubPr>
                  <m:e>
                    <m:r>
                      <w:ins w:id="519" w:author="Luyu Liu" w:date="2019-07-25T11:19:00Z">
                        <w:rPr>
                          <w:rFonts w:ascii="Cambria Math" w:hAnsi="Cambria Math" w:cs="Times New Roman"/>
                          <w:sz w:val="24"/>
                        </w:rPr>
                        <m:t>B</m:t>
                      </w:ins>
                    </m:r>
                  </m:e>
                  <m:sub>
                    <m:r>
                      <w:ins w:id="520" w:author="Luyu Liu" w:date="2019-07-25T11:19:00Z">
                        <w:rPr>
                          <w:rFonts w:ascii="Cambria Math" w:hAnsi="Cambria Math" w:cs="Times New Roman"/>
                          <w:sz w:val="24"/>
                        </w:rPr>
                        <m:t>ijk</m:t>
                      </w:ins>
                    </m:r>
                  </m:sub>
                </m:sSub>
              </m:lim>
            </m:limLow>
            <m:ctrlPr>
              <w:ins w:id="521" w:author="Luyu Liu" w:date="2019-07-25T11:19:00Z">
                <w:rPr>
                  <w:rFonts w:ascii="Cambria Math" w:hAnsi="Cambria Math" w:cs="Times New Roman"/>
                  <w:i/>
                  <w:sz w:val="24"/>
                </w:rPr>
              </w:ins>
            </m:ctrlPr>
          </m:fName>
          <m:e>
            <m:r>
              <w:ins w:id="522" w:author="Luyu Liu" w:date="2019-07-25T11:19:00Z">
                <w:rPr>
                  <w:rFonts w:ascii="Cambria Math" w:hAnsi="Cambria Math" w:cs="Times New Roman"/>
                  <w:sz w:val="24"/>
                </w:rPr>
                <m:t xml:space="preserve"> </m:t>
              </w:ins>
            </m:r>
            <m:ctrlPr>
              <w:ins w:id="523" w:author="Luyu Liu" w:date="2019-07-25T11:19:00Z">
                <w:rPr>
                  <w:rFonts w:ascii="Cambria Math" w:hAnsi="Cambria Math" w:cs="Times New Roman"/>
                  <w:i/>
                  <w:sz w:val="24"/>
                </w:rPr>
              </w:ins>
            </m:ctrlPr>
          </m:e>
        </m:func>
        <m:r>
          <w:ins w:id="524" w:author="Luyu Liu" w:date="2019-07-25T11:19:00Z">
            <w:rPr>
              <w:rFonts w:ascii="Cambria Math" w:hAnsi="Cambria Math" w:cs="Times New Roman"/>
              <w:sz w:val="24"/>
            </w:rPr>
            <m:t>:</m:t>
          </w:ins>
        </m:r>
      </m:oMath>
      <w:ins w:id="525" w:author="Luyu Liu" w:date="2019-07-25T11:19:00Z">
        <w:r w:rsidR="004C10CF">
          <w:rPr>
            <w:rFonts w:ascii="Times New Roman" w:hAnsi="Times New Roman" w:cs="Times New Roman"/>
            <w:sz w:val="24"/>
          </w:rPr>
          <w:t xml:space="preserve"> </w:t>
        </w:r>
      </w:ins>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
        <w:gridCol w:w="8043"/>
        <w:gridCol w:w="856"/>
      </w:tblGrid>
      <w:tr w:rsidR="004C10CF" w14:paraId="7699337C" w14:textId="77777777" w:rsidTr="00E7077F">
        <w:trPr>
          <w:trHeight w:val="580"/>
          <w:jc w:val="center"/>
          <w:ins w:id="526" w:author="Luyu Liu" w:date="2019-07-25T11:19:00Z"/>
        </w:trPr>
        <w:tc>
          <w:tcPr>
            <w:tcW w:w="256" w:type="pct"/>
            <w:vAlign w:val="center"/>
          </w:tcPr>
          <w:p w14:paraId="58DED42E" w14:textId="77777777" w:rsidR="004C10CF" w:rsidRDefault="004C10CF">
            <w:pPr>
              <w:jc w:val="center"/>
              <w:rPr>
                <w:ins w:id="527" w:author="Luyu Liu" w:date="2019-07-25T11:19:00Z"/>
                <w:rFonts w:ascii="Times New Roman" w:eastAsia="Yu Mincho" w:hAnsi="Times New Roman" w:cs="Times New Roman"/>
                <w:sz w:val="24"/>
                <w:szCs w:val="24"/>
                <w:lang w:eastAsia="ja-JP"/>
              </w:rPr>
              <w:pPrChange w:id="528" w:author="Liu, Luyu" w:date="2019-07-26T10:49:00Z">
                <w:pPr>
                  <w:jc w:val="both"/>
                </w:pPr>
              </w:pPrChange>
            </w:pPr>
          </w:p>
        </w:tc>
        <w:tc>
          <w:tcPr>
            <w:tcW w:w="4397" w:type="pct"/>
            <w:vAlign w:val="center"/>
            <w:hideMark/>
          </w:tcPr>
          <w:p w14:paraId="777ECFBC" w14:textId="77777777" w:rsidR="004C10CF" w:rsidRPr="00A64AFB" w:rsidRDefault="004C10CF">
            <w:pPr>
              <w:jc w:val="center"/>
              <w:rPr>
                <w:ins w:id="529" w:author="Luyu Liu" w:date="2019-07-25T11:19:00Z"/>
                <w:rFonts w:ascii="Times New Roman" w:hAnsi="Times New Roman" w:cs="Times New Roman"/>
                <w:i/>
                <w:sz w:val="24"/>
                <w:szCs w:val="24"/>
              </w:rPr>
              <w:pPrChange w:id="530" w:author="Liu, Luyu" w:date="2019-07-26T10:49:00Z">
                <w:pPr>
                  <w:jc w:val="both"/>
                </w:pPr>
              </w:pPrChange>
            </w:pPr>
            <m:oMathPara>
              <m:oMath>
                <m:r>
                  <w:ins w:id="531" w:author="Luyu Liu" w:date="2019-07-25T11:19:00Z">
                    <w:rPr>
                      <w:rFonts w:ascii="Cambria Math" w:hAnsi="Cambria Math" w:cs="Times New Roman"/>
                      <w:sz w:val="24"/>
                      <w:szCs w:val="24"/>
                    </w:rPr>
                    <m:t>δ</m:t>
                  </w:ins>
                </m:r>
                <m:sSub>
                  <m:sSubPr>
                    <m:ctrlPr>
                      <w:ins w:id="532" w:author="Luyu Liu" w:date="2019-07-25T11:19:00Z">
                        <w:rPr>
                          <w:rFonts w:ascii="Cambria Math" w:hAnsi="Cambria Math" w:cs="Times New Roman"/>
                          <w:i/>
                          <w:sz w:val="24"/>
                          <w:szCs w:val="24"/>
                        </w:rPr>
                      </w:ins>
                    </m:ctrlPr>
                  </m:sSubPr>
                  <m:e>
                    <m:r>
                      <w:ins w:id="533" w:author="Luyu Liu" w:date="2019-07-25T11:19:00Z">
                        <w:rPr>
                          <w:rFonts w:ascii="Cambria Math" w:hAnsi="Cambria Math" w:cs="Times New Roman"/>
                          <w:sz w:val="24"/>
                          <w:szCs w:val="24"/>
                        </w:rPr>
                        <m:t>t</m:t>
                      </w:ins>
                    </m:r>
                  </m:e>
                  <m:sub>
                    <m:r>
                      <w:ins w:id="534" w:author="Luyu Liu" w:date="2019-07-25T11:19:00Z">
                        <w:rPr>
                          <w:rFonts w:ascii="Cambria Math" w:hAnsi="Cambria Math" w:cs="Times New Roman"/>
                          <w:sz w:val="24"/>
                          <w:szCs w:val="24"/>
                        </w:rPr>
                        <m:t>ijk</m:t>
                      </w:ins>
                    </m:r>
                  </m:sub>
                </m:sSub>
                <m:r>
                  <w:ins w:id="535" w:author="Luyu Liu" w:date="2019-07-25T11:19:00Z">
                    <w:rPr>
                      <w:rFonts w:ascii="Cambria Math" w:hAnsi="Cambria Math" w:cs="Times New Roman"/>
                      <w:sz w:val="24"/>
                      <w:szCs w:val="24"/>
                    </w:rPr>
                    <m:t>, ∀i∈Tr, j∈S</m:t>
                  </w:ins>
                </m:r>
                <m:sSub>
                  <m:sSubPr>
                    <m:ctrlPr>
                      <w:ins w:id="536" w:author="Luyu Liu" w:date="2019-07-25T11:19:00Z">
                        <w:rPr>
                          <w:rFonts w:ascii="Cambria Math" w:hAnsi="Cambria Math" w:cs="Times New Roman"/>
                          <w:i/>
                          <w:sz w:val="24"/>
                          <w:szCs w:val="24"/>
                        </w:rPr>
                      </w:ins>
                    </m:ctrlPr>
                  </m:sSubPr>
                  <m:e>
                    <m:r>
                      <w:ins w:id="537" w:author="Luyu Liu" w:date="2019-07-25T11:19:00Z">
                        <w:rPr>
                          <w:rFonts w:ascii="Cambria Math" w:hAnsi="Cambria Math" w:cs="Times New Roman"/>
                          <w:sz w:val="24"/>
                          <w:szCs w:val="24"/>
                        </w:rPr>
                        <m:t>t</m:t>
                      </w:ins>
                    </m:r>
                  </m:e>
                  <m:sub>
                    <m:r>
                      <w:ins w:id="538" w:author="Luyu Liu" w:date="2019-07-25T11:19:00Z">
                        <w:rPr>
                          <w:rFonts w:ascii="Cambria Math" w:hAnsi="Cambria Math" w:cs="Times New Roman"/>
                          <w:sz w:val="24"/>
                          <w:szCs w:val="24"/>
                        </w:rPr>
                        <m:t>i</m:t>
                      </w:ins>
                    </m:r>
                  </m:sub>
                </m:sSub>
                <m:r>
                  <w:ins w:id="539" w:author="Luyu Liu" w:date="2019-07-25T11:19:00Z">
                    <w:rPr>
                      <w:rFonts w:ascii="Cambria Math" w:hAnsi="Cambria Math" w:cs="Times New Roman"/>
                      <w:sz w:val="24"/>
                      <w:szCs w:val="24"/>
                    </w:rPr>
                    <m:t>,k∈[0,K]</m:t>
                  </w:ins>
                </m:r>
              </m:oMath>
            </m:oMathPara>
          </w:p>
        </w:tc>
        <w:tc>
          <w:tcPr>
            <w:tcW w:w="347" w:type="pct"/>
            <w:vAlign w:val="center"/>
            <w:hideMark/>
          </w:tcPr>
          <w:p w14:paraId="56F45622" w14:textId="7CD13956" w:rsidR="004C10CF" w:rsidRPr="00805E6F" w:rsidRDefault="004C10CF">
            <w:pPr>
              <w:pStyle w:val="TimesNewRoman"/>
              <w:jc w:val="center"/>
              <w:rPr>
                <w:ins w:id="540" w:author="Luyu Liu" w:date="2019-07-25T11:19:00Z"/>
                <w:rFonts w:asciiTheme="minorHAnsi" w:hAnsiTheme="minorHAnsi" w:cstheme="minorBidi"/>
                <w:sz w:val="18"/>
                <w:szCs w:val="18"/>
              </w:rPr>
              <w:pPrChange w:id="541" w:author="Liu, Luyu" w:date="2019-07-26T10:49:00Z">
                <w:pPr>
                  <w:pStyle w:val="TimesNewRoman"/>
                  <w:jc w:val="both"/>
                </w:pPr>
              </w:pPrChange>
            </w:pPr>
            <w:ins w:id="542" w:author="Luyu Liu" w:date="2019-07-25T11:19:00Z">
              <w:r>
                <w:rPr>
                  <w:rFonts w:eastAsia="Yu Mincho"/>
                  <w:lang w:eastAsia="ja-JP"/>
                </w:rPr>
                <w:t>(</w:t>
              </w:r>
              <w:r>
                <w:rPr>
                  <w:noProof/>
                </w:rPr>
                <w:fldChar w:fldCharType="begin"/>
              </w:r>
              <w:r>
                <w:rPr>
                  <w:noProof/>
                </w:rPr>
                <w:instrText xml:space="preserve"> SEQ Equation \* ARABIC </w:instrText>
              </w:r>
              <w:r>
                <w:rPr>
                  <w:noProof/>
                </w:rPr>
                <w:fldChar w:fldCharType="separate"/>
              </w:r>
            </w:ins>
            <w:ins w:id="543" w:author="Liu, Luyu" w:date="2019-07-26T10:49:00Z">
              <w:r w:rsidR="005364CA">
                <w:rPr>
                  <w:noProof/>
                </w:rPr>
                <w:t>11</w:t>
              </w:r>
            </w:ins>
            <w:ins w:id="544" w:author="Luyu Liu" w:date="2019-07-25T11:19:00Z">
              <w:del w:id="545" w:author="Liu, Luyu" w:date="2019-07-26T10:49:00Z">
                <w:r w:rsidDel="005364CA">
                  <w:rPr>
                    <w:noProof/>
                  </w:rPr>
                  <w:delText>16</w:delText>
                </w:r>
              </w:del>
              <w:r>
                <w:rPr>
                  <w:noProof/>
                </w:rPr>
                <w:fldChar w:fldCharType="end"/>
              </w:r>
              <w:r>
                <w:rPr>
                  <w:rFonts w:eastAsia="Yu Mincho"/>
                  <w:lang w:eastAsia="ja-JP"/>
                </w:rPr>
                <w:t>)</w:t>
              </w:r>
            </w:ins>
          </w:p>
        </w:tc>
      </w:tr>
    </w:tbl>
    <w:p w14:paraId="6E5913C8" w14:textId="77777777" w:rsidR="004C10CF" w:rsidRDefault="004C10CF">
      <w:pPr>
        <w:jc w:val="center"/>
        <w:rPr>
          <w:ins w:id="546" w:author="Luyu Liu" w:date="2019-07-25T11:19:00Z"/>
          <w:rFonts w:ascii="Times New Roman" w:hAnsi="Times New Roman" w:cs="Times New Roman"/>
          <w:sz w:val="24"/>
        </w:rPr>
        <w:pPrChange w:id="547" w:author="Liu, Luyu" w:date="2019-07-26T10:49:00Z">
          <w:pPr>
            <w:jc w:val="both"/>
          </w:pPr>
        </w:pPrChange>
      </w:pPr>
    </w:p>
    <w:p w14:paraId="6A58C3AF" w14:textId="77777777" w:rsidR="004C10CF" w:rsidRDefault="004C10CF">
      <w:pPr>
        <w:rPr>
          <w:ins w:id="548" w:author="Luyu Liu" w:date="2019-07-25T11:19:00Z"/>
          <w:rFonts w:ascii="Times New Roman" w:hAnsi="Times New Roman" w:cs="Times New Roman"/>
          <w:sz w:val="24"/>
          <w:szCs w:val="24"/>
        </w:rPr>
        <w:pPrChange w:id="549" w:author="Liu, Luyu" w:date="2019-07-26T10:49:00Z">
          <w:pPr>
            <w:jc w:val="both"/>
          </w:pPr>
        </w:pPrChange>
      </w:pPr>
      <w:ins w:id="550" w:author="Luyu Liu" w:date="2019-07-25T11:19:00Z">
        <w:r>
          <w:rPr>
            <w:rFonts w:ascii="Times New Roman" w:hAnsi="Times New Roman" w:cs="Times New Roman"/>
            <w:sz w:val="24"/>
            <w:szCs w:val="24"/>
          </w:rPr>
          <w:t>Subject to:</w:t>
        </w:r>
      </w:ins>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
        <w:gridCol w:w="8043"/>
        <w:gridCol w:w="856"/>
      </w:tblGrid>
      <w:tr w:rsidR="004C10CF" w14:paraId="058492C5" w14:textId="77777777" w:rsidTr="00E7077F">
        <w:trPr>
          <w:trHeight w:val="580"/>
          <w:jc w:val="center"/>
          <w:ins w:id="551" w:author="Luyu Liu" w:date="2019-07-25T11:19:00Z"/>
        </w:trPr>
        <w:tc>
          <w:tcPr>
            <w:tcW w:w="256" w:type="pct"/>
            <w:vAlign w:val="center"/>
          </w:tcPr>
          <w:p w14:paraId="6A57FD4B" w14:textId="77777777" w:rsidR="004C10CF" w:rsidRDefault="004C10CF">
            <w:pPr>
              <w:jc w:val="center"/>
              <w:rPr>
                <w:ins w:id="552" w:author="Luyu Liu" w:date="2019-07-25T11:19:00Z"/>
                <w:rFonts w:ascii="Times New Roman" w:eastAsia="Yu Mincho" w:hAnsi="Times New Roman" w:cs="Times New Roman"/>
                <w:sz w:val="24"/>
                <w:szCs w:val="24"/>
                <w:lang w:eastAsia="ja-JP"/>
              </w:rPr>
              <w:pPrChange w:id="553" w:author="Liu, Luyu" w:date="2019-07-26T10:49:00Z">
                <w:pPr>
                  <w:jc w:val="both"/>
                </w:pPr>
              </w:pPrChange>
            </w:pPr>
          </w:p>
        </w:tc>
        <w:tc>
          <w:tcPr>
            <w:tcW w:w="4397" w:type="pct"/>
            <w:vAlign w:val="center"/>
            <w:hideMark/>
          </w:tcPr>
          <w:p w14:paraId="4C9D1597" w14:textId="77777777" w:rsidR="004C10CF" w:rsidRPr="00A64AFB" w:rsidRDefault="004C10CF">
            <w:pPr>
              <w:jc w:val="center"/>
              <w:rPr>
                <w:ins w:id="554" w:author="Luyu Liu" w:date="2019-07-25T11:19:00Z"/>
                <w:rFonts w:ascii="Times New Roman" w:hAnsi="Times New Roman" w:cs="Times New Roman"/>
                <w:sz w:val="24"/>
                <w:szCs w:val="24"/>
              </w:rPr>
              <w:pPrChange w:id="555" w:author="Liu, Luyu" w:date="2019-07-26T10:49:00Z">
                <w:pPr>
                  <w:jc w:val="both"/>
                </w:pPr>
              </w:pPrChange>
            </w:pPr>
            <m:oMathPara>
              <m:oMath>
                <m:r>
                  <w:ins w:id="556" w:author="Luyu Liu" w:date="2019-07-25T11:19:00Z">
                    <w:rPr>
                      <w:rFonts w:ascii="Cambria Math" w:hAnsi="Cambria Math" w:cs="Times New Roman"/>
                      <w:sz w:val="24"/>
                      <w:szCs w:val="24"/>
                    </w:rPr>
                    <m:t>δ</m:t>
                  </w:ins>
                </m:r>
                <m:sSub>
                  <m:sSubPr>
                    <m:ctrlPr>
                      <w:ins w:id="557" w:author="Luyu Liu" w:date="2019-07-25T11:19:00Z">
                        <w:rPr>
                          <w:rFonts w:ascii="Cambria Math" w:hAnsi="Cambria Math" w:cs="Times New Roman"/>
                          <w:sz w:val="24"/>
                          <w:szCs w:val="24"/>
                        </w:rPr>
                      </w:ins>
                    </m:ctrlPr>
                  </m:sSubPr>
                  <m:e>
                    <m:r>
                      <w:ins w:id="558" w:author="Luyu Liu" w:date="2019-07-25T11:19:00Z">
                        <w:rPr>
                          <w:rFonts w:ascii="Cambria Math" w:hAnsi="Cambria Math" w:cs="Times New Roman"/>
                          <w:sz w:val="24"/>
                          <w:szCs w:val="24"/>
                        </w:rPr>
                        <m:t>t</m:t>
                      </w:ins>
                    </m:r>
                  </m:e>
                  <m:sub>
                    <m:r>
                      <w:ins w:id="559" w:author="Luyu Liu" w:date="2019-07-25T11:19:00Z">
                        <w:rPr>
                          <w:rFonts w:ascii="Cambria Math" w:hAnsi="Cambria Math" w:cs="Times New Roman"/>
                          <w:sz w:val="24"/>
                          <w:szCs w:val="24"/>
                        </w:rPr>
                        <m:t>ijk</m:t>
                      </w:ins>
                    </m:r>
                  </m:sub>
                </m:sSub>
                <m:r>
                  <w:ins w:id="560" w:author="Luyu Liu" w:date="2019-07-25T11:19:00Z">
                    <m:rPr>
                      <m:sty m:val="p"/>
                    </m:rPr>
                    <w:rPr>
                      <w:rFonts w:ascii="Cambria Math" w:hAnsi="Cambria Math" w:cs="Times New Roman"/>
                      <w:sz w:val="24"/>
                      <w:szCs w:val="24"/>
                    </w:rPr>
                    <m:t>=</m:t>
                  </w:ins>
                </m:r>
                <m:r>
                  <w:ins w:id="561" w:author="Luyu Liu" w:date="2019-07-25T11:19:00Z">
                    <w:rPr>
                      <w:rFonts w:ascii="Cambria Math" w:hAnsi="Cambria Math" w:cs="Times New Roman"/>
                      <w:sz w:val="24"/>
                      <w:szCs w:val="24"/>
                    </w:rPr>
                    <m:t>T</m:t>
                  </w:ins>
                </m:r>
                <m:d>
                  <m:dPr>
                    <m:ctrlPr>
                      <w:ins w:id="562" w:author="Luyu Liu" w:date="2019-07-25T11:19:00Z">
                        <w:rPr>
                          <w:rFonts w:ascii="Cambria Math" w:hAnsi="Cambria Math" w:cs="Times New Roman"/>
                          <w:sz w:val="24"/>
                          <w:szCs w:val="24"/>
                        </w:rPr>
                      </w:ins>
                    </m:ctrlPr>
                  </m:dPr>
                  <m:e>
                    <m:sSub>
                      <m:sSubPr>
                        <m:ctrlPr>
                          <w:ins w:id="563" w:author="Luyu Liu" w:date="2019-07-25T11:19:00Z">
                            <w:rPr>
                              <w:rFonts w:ascii="Cambria Math" w:hAnsi="Cambria Math" w:cs="Times New Roman"/>
                              <w:sz w:val="24"/>
                              <w:szCs w:val="24"/>
                            </w:rPr>
                          </w:ins>
                        </m:ctrlPr>
                      </m:sSubPr>
                      <m:e>
                        <m:r>
                          <w:ins w:id="564" w:author="Luyu Liu" w:date="2019-07-25T11:19:00Z">
                            <w:rPr>
                              <w:rFonts w:ascii="Cambria Math" w:hAnsi="Cambria Math" w:cs="Times New Roman"/>
                              <w:sz w:val="24"/>
                              <w:szCs w:val="24"/>
                            </w:rPr>
                            <m:t>t</m:t>
                          </w:ins>
                        </m:r>
                      </m:e>
                      <m:sub>
                        <m:r>
                          <w:ins w:id="565" w:author="Luyu Liu" w:date="2019-07-25T11:19:00Z">
                            <w:rPr>
                              <w:rFonts w:ascii="Cambria Math" w:hAnsi="Cambria Math" w:cs="Times New Roman"/>
                              <w:sz w:val="24"/>
                              <w:szCs w:val="24"/>
                            </w:rPr>
                            <m:t>ijk</m:t>
                          </w:ins>
                        </m:r>
                      </m:sub>
                    </m:sSub>
                  </m:e>
                </m:d>
                <m:r>
                  <w:ins w:id="566" w:author="Luyu Liu" w:date="2019-07-25T11:19:00Z">
                    <m:rPr>
                      <m:sty m:val="p"/>
                    </m:rPr>
                    <w:rPr>
                      <w:rFonts w:ascii="Cambria Math" w:hAnsi="Cambria Math" w:cs="Times New Roman"/>
                      <w:sz w:val="24"/>
                      <w:szCs w:val="24"/>
                    </w:rPr>
                    <m:t>-</m:t>
                  </w:ins>
                </m:r>
                <m:sSub>
                  <m:sSubPr>
                    <m:ctrlPr>
                      <w:ins w:id="567" w:author="Luyu Liu" w:date="2019-07-25T11:19:00Z">
                        <w:rPr>
                          <w:rFonts w:ascii="Cambria Math" w:hAnsi="Cambria Math" w:cs="Times New Roman"/>
                          <w:sz w:val="24"/>
                          <w:szCs w:val="24"/>
                        </w:rPr>
                      </w:ins>
                    </m:ctrlPr>
                  </m:sSubPr>
                  <m:e>
                    <m:r>
                      <w:ins w:id="568" w:author="Luyu Liu" w:date="2019-07-25T11:19:00Z">
                        <w:rPr>
                          <w:rFonts w:ascii="Cambria Math" w:hAnsi="Cambria Math" w:cs="Times New Roman"/>
                          <w:sz w:val="24"/>
                          <w:szCs w:val="24"/>
                        </w:rPr>
                        <m:t>t</m:t>
                      </w:ins>
                    </m:r>
                  </m:e>
                  <m:sub>
                    <m:r>
                      <w:ins w:id="569" w:author="Luyu Liu" w:date="2019-07-25T11:19:00Z">
                        <w:rPr>
                          <w:rFonts w:ascii="Cambria Math" w:hAnsi="Cambria Math" w:cs="Times New Roman"/>
                          <w:sz w:val="24"/>
                          <w:szCs w:val="24"/>
                        </w:rPr>
                        <m:t>ijk</m:t>
                      </w:ins>
                    </m:r>
                  </m:sub>
                </m:sSub>
              </m:oMath>
            </m:oMathPara>
          </w:p>
        </w:tc>
        <w:tc>
          <w:tcPr>
            <w:tcW w:w="347" w:type="pct"/>
            <w:vAlign w:val="center"/>
            <w:hideMark/>
          </w:tcPr>
          <w:p w14:paraId="4152188C" w14:textId="2101328E" w:rsidR="004C10CF" w:rsidRPr="00805E6F" w:rsidRDefault="004C10CF">
            <w:pPr>
              <w:pStyle w:val="TimesNewRoman"/>
              <w:jc w:val="center"/>
              <w:rPr>
                <w:ins w:id="570" w:author="Luyu Liu" w:date="2019-07-25T11:19:00Z"/>
                <w:rFonts w:asciiTheme="minorHAnsi" w:hAnsiTheme="minorHAnsi" w:cstheme="minorBidi"/>
                <w:sz w:val="18"/>
                <w:szCs w:val="18"/>
              </w:rPr>
              <w:pPrChange w:id="571" w:author="Liu, Luyu" w:date="2019-07-26T10:49:00Z">
                <w:pPr>
                  <w:pStyle w:val="TimesNewRoman"/>
                  <w:jc w:val="both"/>
                </w:pPr>
              </w:pPrChange>
            </w:pPr>
            <w:ins w:id="572" w:author="Luyu Liu" w:date="2019-07-25T11:19:00Z">
              <w:r>
                <w:rPr>
                  <w:rFonts w:eastAsia="Yu Mincho"/>
                  <w:lang w:eastAsia="ja-JP"/>
                </w:rPr>
                <w:t>(</w:t>
              </w:r>
              <w:r>
                <w:rPr>
                  <w:noProof/>
                </w:rPr>
                <w:fldChar w:fldCharType="begin"/>
              </w:r>
              <w:r>
                <w:rPr>
                  <w:noProof/>
                </w:rPr>
                <w:instrText xml:space="preserve"> SEQ Equation \* ARABIC </w:instrText>
              </w:r>
              <w:r>
                <w:rPr>
                  <w:noProof/>
                </w:rPr>
                <w:fldChar w:fldCharType="separate"/>
              </w:r>
            </w:ins>
            <w:ins w:id="573" w:author="Liu, Luyu" w:date="2019-07-26T10:49:00Z">
              <w:r w:rsidR="005364CA">
                <w:rPr>
                  <w:noProof/>
                </w:rPr>
                <w:t>12</w:t>
              </w:r>
            </w:ins>
            <w:ins w:id="574" w:author="Luyu Liu" w:date="2019-07-25T11:19:00Z">
              <w:del w:id="575" w:author="Liu, Luyu" w:date="2019-07-26T10:49:00Z">
                <w:r w:rsidDel="005364CA">
                  <w:rPr>
                    <w:noProof/>
                  </w:rPr>
                  <w:delText>17</w:delText>
                </w:r>
              </w:del>
              <w:r>
                <w:rPr>
                  <w:noProof/>
                </w:rPr>
                <w:fldChar w:fldCharType="end"/>
              </w:r>
              <w:r>
                <w:rPr>
                  <w:rFonts w:eastAsia="Yu Mincho"/>
                  <w:lang w:eastAsia="ja-JP"/>
                </w:rPr>
                <w:t>)</w:t>
              </w:r>
            </w:ins>
          </w:p>
        </w:tc>
      </w:tr>
      <w:tr w:rsidR="004C10CF" w14:paraId="46EB56B9" w14:textId="77777777" w:rsidTr="00E7077F">
        <w:tblPrEx>
          <w:jc w:val="left"/>
        </w:tblPrEx>
        <w:trPr>
          <w:trHeight w:val="580"/>
          <w:ins w:id="576" w:author="Luyu Liu" w:date="2019-07-25T11:19:00Z"/>
        </w:trPr>
        <w:tc>
          <w:tcPr>
            <w:tcW w:w="256" w:type="pct"/>
            <w:vAlign w:val="center"/>
          </w:tcPr>
          <w:p w14:paraId="49FF5639" w14:textId="77777777" w:rsidR="004C10CF" w:rsidRDefault="004C10CF">
            <w:pPr>
              <w:jc w:val="center"/>
              <w:rPr>
                <w:ins w:id="577" w:author="Luyu Liu" w:date="2019-07-25T11:19:00Z"/>
                <w:rFonts w:ascii="Times New Roman" w:eastAsia="Yu Mincho" w:hAnsi="Times New Roman" w:cs="Times New Roman"/>
                <w:sz w:val="24"/>
                <w:szCs w:val="24"/>
                <w:lang w:eastAsia="ja-JP"/>
              </w:rPr>
              <w:pPrChange w:id="578" w:author="Liu, Luyu" w:date="2019-07-26T10:49:00Z">
                <w:pPr>
                  <w:jc w:val="both"/>
                </w:pPr>
              </w:pPrChange>
            </w:pPr>
          </w:p>
        </w:tc>
        <w:tc>
          <w:tcPr>
            <w:tcW w:w="4397" w:type="pct"/>
            <w:vAlign w:val="center"/>
            <w:hideMark/>
          </w:tcPr>
          <w:p w14:paraId="639BAD8F" w14:textId="77777777" w:rsidR="004C10CF" w:rsidRPr="00A64AFB" w:rsidRDefault="00B835F9">
            <w:pPr>
              <w:jc w:val="center"/>
              <w:rPr>
                <w:ins w:id="579" w:author="Luyu Liu" w:date="2019-07-25T11:19:00Z"/>
                <w:rFonts w:ascii="Times New Roman" w:hAnsi="Times New Roman" w:cs="Times New Roman"/>
                <w:sz w:val="24"/>
                <w:szCs w:val="24"/>
              </w:rPr>
              <w:pPrChange w:id="580" w:author="Liu, Luyu" w:date="2019-07-26T10:49:00Z">
                <w:pPr>
                  <w:jc w:val="both"/>
                </w:pPr>
              </w:pPrChange>
            </w:pPr>
            <m:oMathPara>
              <m:oMath>
                <m:sSub>
                  <m:sSubPr>
                    <m:ctrlPr>
                      <w:ins w:id="581" w:author="Luyu Liu" w:date="2019-07-25T11:19:00Z">
                        <w:rPr>
                          <w:rFonts w:ascii="Cambria Math" w:hAnsi="Cambria Math" w:cs="Times New Roman"/>
                          <w:sz w:val="24"/>
                          <w:szCs w:val="24"/>
                        </w:rPr>
                      </w:ins>
                    </m:ctrlPr>
                  </m:sSubPr>
                  <m:e>
                    <m:r>
                      <w:ins w:id="582" w:author="Luyu Liu" w:date="2019-07-25T11:19:00Z">
                        <w:rPr>
                          <w:rFonts w:ascii="Cambria Math" w:hAnsi="Cambria Math" w:cs="Times New Roman"/>
                          <w:sz w:val="24"/>
                          <w:szCs w:val="24"/>
                        </w:rPr>
                        <m:t>t</m:t>
                      </w:ins>
                    </m:r>
                  </m:e>
                  <m:sub>
                    <m:r>
                      <w:ins w:id="583" w:author="Luyu Liu" w:date="2019-07-25T11:19:00Z">
                        <w:rPr>
                          <w:rFonts w:ascii="Cambria Math" w:hAnsi="Cambria Math" w:cs="Times New Roman"/>
                          <w:sz w:val="24"/>
                          <w:szCs w:val="24"/>
                        </w:rPr>
                        <m:t>ijk</m:t>
                      </w:ins>
                    </m:r>
                  </m:sub>
                </m:sSub>
                <m:r>
                  <w:ins w:id="584" w:author="Luyu Liu" w:date="2019-07-25T11:19:00Z">
                    <m:rPr>
                      <m:sty m:val="p"/>
                    </m:rPr>
                    <w:rPr>
                      <w:rFonts w:ascii="Cambria Math" w:hAnsi="Cambria Math" w:cs="Times New Roman"/>
                      <w:sz w:val="24"/>
                      <w:szCs w:val="24"/>
                    </w:rPr>
                    <m:t>=</m:t>
                  </w:ins>
                </m:r>
                <m:sSub>
                  <m:sSubPr>
                    <m:ctrlPr>
                      <w:ins w:id="585" w:author="Luyu Liu" w:date="2019-07-25T11:19:00Z">
                        <w:rPr>
                          <w:rFonts w:ascii="Cambria Math" w:hAnsi="Cambria Math" w:cs="Times New Roman"/>
                          <w:sz w:val="24"/>
                          <w:szCs w:val="24"/>
                        </w:rPr>
                      </w:ins>
                    </m:ctrlPr>
                  </m:sSubPr>
                  <m:e>
                    <m:r>
                      <w:ins w:id="586" w:author="Luyu Liu" w:date="2019-07-25T11:19:00Z">
                        <w:rPr>
                          <w:rFonts w:ascii="Cambria Math" w:hAnsi="Cambria Math" w:cs="Times New Roman"/>
                          <w:sz w:val="24"/>
                          <w:szCs w:val="24"/>
                        </w:rPr>
                        <m:t>T</m:t>
                      </w:ins>
                    </m:r>
                  </m:e>
                  <m:sub>
                    <m:r>
                      <w:ins w:id="587" w:author="Luyu Liu" w:date="2019-07-25T11:19:00Z">
                        <w:rPr>
                          <w:rFonts w:ascii="Cambria Math" w:hAnsi="Cambria Math" w:cs="Times New Roman"/>
                          <w:sz w:val="24"/>
                          <w:szCs w:val="24"/>
                        </w:rPr>
                        <m:t>ex</m:t>
                      </w:ins>
                    </m:r>
                  </m:sub>
                </m:sSub>
                <m:d>
                  <m:dPr>
                    <m:ctrlPr>
                      <w:ins w:id="588" w:author="Luyu Liu" w:date="2019-07-25T11:19:00Z">
                        <w:rPr>
                          <w:rFonts w:ascii="Cambria Math" w:hAnsi="Cambria Math" w:cs="Times New Roman"/>
                          <w:sz w:val="24"/>
                          <w:szCs w:val="24"/>
                        </w:rPr>
                      </w:ins>
                    </m:ctrlPr>
                  </m:dPr>
                  <m:e>
                    <m:sSub>
                      <m:sSubPr>
                        <m:ctrlPr>
                          <w:ins w:id="589" w:author="Luyu Liu" w:date="2019-07-25T11:19:00Z">
                            <w:rPr>
                              <w:rFonts w:ascii="Cambria Math" w:hAnsi="Cambria Math" w:cs="Times New Roman"/>
                              <w:sz w:val="24"/>
                              <w:szCs w:val="24"/>
                            </w:rPr>
                          </w:ins>
                        </m:ctrlPr>
                      </m:sSubPr>
                      <m:e>
                        <m:r>
                          <w:ins w:id="590" w:author="Luyu Liu" w:date="2019-07-25T11:19:00Z">
                            <w:rPr>
                              <w:rFonts w:ascii="Cambria Math" w:hAnsi="Cambria Math" w:cs="Times New Roman"/>
                              <w:sz w:val="24"/>
                              <w:szCs w:val="24"/>
                            </w:rPr>
                            <m:t>t</m:t>
                          </w:ins>
                        </m:r>
                      </m:e>
                      <m:sub>
                        <m:r>
                          <w:ins w:id="591" w:author="Luyu Liu" w:date="2019-07-25T11:19:00Z">
                            <w:rPr>
                              <w:rFonts w:ascii="Cambria Math" w:hAnsi="Cambria Math" w:cs="Times New Roman"/>
                              <w:sz w:val="24"/>
                              <w:szCs w:val="24"/>
                            </w:rPr>
                            <m:t>ijk</m:t>
                          </w:ins>
                        </m:r>
                      </m:sub>
                    </m:sSub>
                  </m:e>
                </m:d>
                <m:r>
                  <w:ins w:id="592" w:author="Luyu Liu" w:date="2019-07-25T11:19:00Z">
                    <m:rPr>
                      <m:sty m:val="p"/>
                    </m:rPr>
                    <w:rPr>
                      <w:rFonts w:ascii="Cambria Math" w:hAnsi="Cambria Math" w:cs="Times New Roman"/>
                      <w:sz w:val="24"/>
                      <w:szCs w:val="24"/>
                    </w:rPr>
                    <m:t>-</m:t>
                  </w:ins>
                </m:r>
                <m:r>
                  <w:ins w:id="593" w:author="Luyu Liu" w:date="2019-07-25T11:19:00Z">
                    <w:rPr>
                      <w:rFonts w:ascii="Cambria Math" w:hAnsi="Cambria Math" w:cs="Times New Roman"/>
                      <w:sz w:val="24"/>
                      <w:szCs w:val="24"/>
                    </w:rPr>
                    <m:t>δ</m:t>
                  </w:ins>
                </m:r>
                <m:sSubSup>
                  <m:sSubSupPr>
                    <m:ctrlPr>
                      <w:ins w:id="594" w:author="Luyu Liu" w:date="2019-07-25T11:19:00Z">
                        <w:rPr>
                          <w:rFonts w:ascii="Cambria Math" w:hAnsi="Cambria Math" w:cs="Times New Roman"/>
                          <w:sz w:val="24"/>
                          <w:szCs w:val="24"/>
                        </w:rPr>
                      </w:ins>
                    </m:ctrlPr>
                  </m:sSubSupPr>
                  <m:e>
                    <m:r>
                      <w:ins w:id="595" w:author="Luyu Liu" w:date="2019-07-25T11:19:00Z">
                        <w:rPr>
                          <w:rFonts w:ascii="Cambria Math" w:hAnsi="Cambria Math" w:cs="Times New Roman"/>
                          <w:sz w:val="24"/>
                          <w:szCs w:val="24"/>
                        </w:rPr>
                        <m:t>t</m:t>
                      </w:ins>
                    </m:r>
                  </m:e>
                  <m:sub>
                    <m:r>
                      <w:ins w:id="596" w:author="Luyu Liu" w:date="2019-07-25T11:19:00Z">
                        <w:rPr>
                          <w:rFonts w:ascii="Cambria Math" w:hAnsi="Cambria Math" w:cs="Times New Roman"/>
                          <w:sz w:val="24"/>
                          <w:szCs w:val="24"/>
                        </w:rPr>
                        <m:t>ijk</m:t>
                      </w:ins>
                    </m:r>
                  </m:sub>
                  <m:sup>
                    <m:r>
                      <w:ins w:id="597" w:author="Luyu Liu" w:date="2019-07-25T11:19:00Z">
                        <m:rPr>
                          <m:sty m:val="p"/>
                        </m:rPr>
                        <w:rPr>
                          <w:rFonts w:ascii="Cambria Math" w:hAnsi="Cambria Math" w:cs="Times New Roman"/>
                          <w:sz w:val="24"/>
                          <w:szCs w:val="24"/>
                        </w:rPr>
                        <m:t>'</m:t>
                      </w:ins>
                    </m:r>
                  </m:sup>
                </m:sSubSup>
                <m:r>
                  <w:ins w:id="598" w:author="Luyu Liu" w:date="2019-07-25T11:19:00Z">
                    <m:rPr>
                      <m:sty m:val="p"/>
                    </m:rPr>
                    <w:rPr>
                      <w:rFonts w:ascii="Cambria Math" w:hAnsi="Cambria Math" w:cs="Times New Roman"/>
                      <w:sz w:val="24"/>
                      <w:szCs w:val="24"/>
                    </w:rPr>
                    <m:t>=</m:t>
                  </w:ins>
                </m:r>
                <m:sSub>
                  <m:sSubPr>
                    <m:ctrlPr>
                      <w:ins w:id="599" w:author="Luyu Liu" w:date="2019-07-25T11:19:00Z">
                        <w:rPr>
                          <w:rFonts w:ascii="Cambria Math" w:hAnsi="Cambria Math" w:cs="Times New Roman"/>
                          <w:sz w:val="24"/>
                          <w:szCs w:val="24"/>
                        </w:rPr>
                      </w:ins>
                    </m:ctrlPr>
                  </m:sSubPr>
                  <m:e>
                    <m:r>
                      <w:ins w:id="600" w:author="Luyu Liu" w:date="2019-07-25T11:19:00Z">
                        <w:rPr>
                          <w:rFonts w:ascii="Cambria Math" w:hAnsi="Cambria Math" w:cs="Times New Roman"/>
                          <w:sz w:val="24"/>
                          <w:szCs w:val="24"/>
                        </w:rPr>
                        <m:t>T</m:t>
                      </w:ins>
                    </m:r>
                  </m:e>
                  <m:sub>
                    <m:r>
                      <w:ins w:id="601" w:author="Luyu Liu" w:date="2019-07-25T11:19:00Z">
                        <w:rPr>
                          <w:rFonts w:ascii="Cambria Math" w:hAnsi="Cambria Math" w:cs="Times New Roman"/>
                          <w:sz w:val="24"/>
                          <w:szCs w:val="24"/>
                        </w:rPr>
                        <m:t>ex</m:t>
                      </w:ins>
                    </m:r>
                  </m:sub>
                </m:sSub>
                <m:d>
                  <m:dPr>
                    <m:ctrlPr>
                      <w:ins w:id="602" w:author="Luyu Liu" w:date="2019-07-25T11:19:00Z">
                        <w:rPr>
                          <w:rFonts w:ascii="Cambria Math" w:hAnsi="Cambria Math" w:cs="Times New Roman"/>
                          <w:sz w:val="24"/>
                          <w:szCs w:val="24"/>
                        </w:rPr>
                      </w:ins>
                    </m:ctrlPr>
                  </m:dPr>
                  <m:e>
                    <m:sSub>
                      <m:sSubPr>
                        <m:ctrlPr>
                          <w:ins w:id="603" w:author="Luyu Liu" w:date="2019-07-25T11:19:00Z">
                            <w:rPr>
                              <w:rFonts w:ascii="Cambria Math" w:hAnsi="Cambria Math" w:cs="Times New Roman"/>
                              <w:sz w:val="24"/>
                              <w:szCs w:val="24"/>
                            </w:rPr>
                          </w:ins>
                        </m:ctrlPr>
                      </m:sSubPr>
                      <m:e>
                        <m:r>
                          <w:ins w:id="604" w:author="Luyu Liu" w:date="2019-07-25T11:19:00Z">
                            <w:rPr>
                              <w:rFonts w:ascii="Cambria Math" w:hAnsi="Cambria Math" w:cs="Times New Roman"/>
                              <w:sz w:val="24"/>
                              <w:szCs w:val="24"/>
                            </w:rPr>
                            <m:t>t</m:t>
                          </w:ins>
                        </m:r>
                      </m:e>
                      <m:sub>
                        <m:r>
                          <w:ins w:id="605" w:author="Luyu Liu" w:date="2019-07-25T11:19:00Z">
                            <w:rPr>
                              <w:rFonts w:ascii="Cambria Math" w:hAnsi="Cambria Math" w:cs="Times New Roman"/>
                              <w:sz w:val="24"/>
                              <w:szCs w:val="24"/>
                            </w:rPr>
                            <m:t>ijk</m:t>
                          </w:ins>
                        </m:r>
                      </m:sub>
                    </m:sSub>
                  </m:e>
                </m:d>
                <m:r>
                  <w:ins w:id="606" w:author="Luyu Liu" w:date="2019-07-25T11:19:00Z">
                    <w:rPr>
                      <w:rFonts w:ascii="Cambria Math" w:hAnsi="Cambria Math" w:cs="Times New Roman"/>
                      <w:sz w:val="24"/>
                      <w:szCs w:val="24"/>
                    </w:rPr>
                    <m:t>-I</m:t>
                  </w:ins>
                </m:r>
                <m:sSub>
                  <m:sSubPr>
                    <m:ctrlPr>
                      <w:ins w:id="607" w:author="Luyu Liu" w:date="2019-07-25T11:19:00Z">
                        <w:rPr>
                          <w:rFonts w:ascii="Cambria Math" w:hAnsi="Cambria Math" w:cs="Times New Roman"/>
                          <w:sz w:val="24"/>
                          <w:szCs w:val="24"/>
                        </w:rPr>
                      </w:ins>
                    </m:ctrlPr>
                  </m:sSubPr>
                  <m:e>
                    <m:r>
                      <w:ins w:id="608" w:author="Luyu Liu" w:date="2019-07-25T11:19:00Z">
                        <w:rPr>
                          <w:rFonts w:ascii="Cambria Math" w:hAnsi="Cambria Math" w:cs="Times New Roman"/>
                          <w:sz w:val="24"/>
                          <w:szCs w:val="24"/>
                        </w:rPr>
                        <m:t>B</m:t>
                      </w:ins>
                    </m:r>
                  </m:e>
                  <m:sub>
                    <m:r>
                      <w:ins w:id="609" w:author="Luyu Liu" w:date="2019-07-25T11:19:00Z">
                        <w:rPr>
                          <w:rFonts w:ascii="Cambria Math" w:hAnsi="Cambria Math" w:cs="Times New Roman"/>
                          <w:sz w:val="24"/>
                          <w:szCs w:val="24"/>
                        </w:rPr>
                        <m:t>ijk</m:t>
                      </w:ins>
                    </m:r>
                  </m:sub>
                </m:sSub>
              </m:oMath>
            </m:oMathPara>
          </w:p>
        </w:tc>
        <w:tc>
          <w:tcPr>
            <w:tcW w:w="347" w:type="pct"/>
            <w:vAlign w:val="center"/>
            <w:hideMark/>
          </w:tcPr>
          <w:p w14:paraId="665E3385" w14:textId="616D8ECE" w:rsidR="004C10CF" w:rsidRPr="00805E6F" w:rsidRDefault="004C10CF">
            <w:pPr>
              <w:pStyle w:val="TimesNewRoman"/>
              <w:jc w:val="center"/>
              <w:rPr>
                <w:ins w:id="610" w:author="Luyu Liu" w:date="2019-07-25T11:19:00Z"/>
                <w:rFonts w:asciiTheme="minorHAnsi" w:hAnsiTheme="minorHAnsi" w:cstheme="minorBidi"/>
                <w:sz w:val="18"/>
                <w:szCs w:val="18"/>
              </w:rPr>
              <w:pPrChange w:id="611" w:author="Liu, Luyu" w:date="2019-07-26T10:49:00Z">
                <w:pPr>
                  <w:pStyle w:val="TimesNewRoman"/>
                  <w:jc w:val="both"/>
                </w:pPr>
              </w:pPrChange>
            </w:pPr>
            <w:ins w:id="612" w:author="Luyu Liu" w:date="2019-07-25T11:19:00Z">
              <w:r>
                <w:rPr>
                  <w:rFonts w:eastAsia="Yu Mincho"/>
                  <w:lang w:eastAsia="ja-JP"/>
                </w:rPr>
                <w:t>(</w:t>
              </w:r>
              <w:r>
                <w:rPr>
                  <w:noProof/>
                </w:rPr>
                <w:fldChar w:fldCharType="begin"/>
              </w:r>
              <w:r>
                <w:rPr>
                  <w:noProof/>
                </w:rPr>
                <w:instrText xml:space="preserve"> SEQ Equation \* ARABIC </w:instrText>
              </w:r>
              <w:r>
                <w:rPr>
                  <w:noProof/>
                </w:rPr>
                <w:fldChar w:fldCharType="separate"/>
              </w:r>
            </w:ins>
            <w:ins w:id="613" w:author="Liu, Luyu" w:date="2019-07-26T10:49:00Z">
              <w:r w:rsidR="005364CA">
                <w:rPr>
                  <w:noProof/>
                </w:rPr>
                <w:t>13</w:t>
              </w:r>
            </w:ins>
            <w:ins w:id="614" w:author="Luyu Liu" w:date="2019-07-25T11:19:00Z">
              <w:del w:id="615" w:author="Liu, Luyu" w:date="2019-07-26T10:49:00Z">
                <w:r w:rsidDel="005364CA">
                  <w:rPr>
                    <w:noProof/>
                  </w:rPr>
                  <w:delText>18</w:delText>
                </w:r>
              </w:del>
              <w:r>
                <w:rPr>
                  <w:noProof/>
                </w:rPr>
                <w:fldChar w:fldCharType="end"/>
              </w:r>
              <w:r>
                <w:rPr>
                  <w:rFonts w:eastAsia="Yu Mincho"/>
                  <w:lang w:eastAsia="ja-JP"/>
                </w:rPr>
                <w:t>)</w:t>
              </w:r>
            </w:ins>
          </w:p>
        </w:tc>
      </w:tr>
      <w:tr w:rsidR="004C10CF" w14:paraId="09BDFEA0" w14:textId="77777777" w:rsidTr="00E7077F">
        <w:tblPrEx>
          <w:jc w:val="left"/>
        </w:tblPrEx>
        <w:trPr>
          <w:trHeight w:val="580"/>
          <w:ins w:id="616" w:author="Luyu Liu" w:date="2019-07-25T11:19:00Z"/>
        </w:trPr>
        <w:tc>
          <w:tcPr>
            <w:tcW w:w="256" w:type="pct"/>
            <w:vAlign w:val="center"/>
          </w:tcPr>
          <w:p w14:paraId="4D6AD624" w14:textId="77777777" w:rsidR="004C10CF" w:rsidRDefault="004C10CF">
            <w:pPr>
              <w:jc w:val="center"/>
              <w:rPr>
                <w:ins w:id="617" w:author="Luyu Liu" w:date="2019-07-25T11:19:00Z"/>
                <w:rFonts w:ascii="Times New Roman" w:eastAsia="Yu Mincho" w:hAnsi="Times New Roman" w:cs="Times New Roman"/>
                <w:sz w:val="24"/>
                <w:szCs w:val="24"/>
                <w:lang w:eastAsia="ja-JP"/>
              </w:rPr>
              <w:pPrChange w:id="618" w:author="Liu, Luyu" w:date="2019-07-26T10:49:00Z">
                <w:pPr>
                  <w:jc w:val="both"/>
                </w:pPr>
              </w:pPrChange>
            </w:pPr>
          </w:p>
        </w:tc>
        <w:tc>
          <w:tcPr>
            <w:tcW w:w="4397" w:type="pct"/>
            <w:vAlign w:val="center"/>
            <w:hideMark/>
          </w:tcPr>
          <w:p w14:paraId="16A6023D" w14:textId="77777777" w:rsidR="004C10CF" w:rsidRPr="00A64AFB" w:rsidRDefault="00B835F9">
            <w:pPr>
              <w:jc w:val="center"/>
              <w:rPr>
                <w:ins w:id="619" w:author="Luyu Liu" w:date="2019-07-25T11:19:00Z"/>
                <w:rFonts w:ascii="Times New Roman" w:hAnsi="Times New Roman" w:cs="Times New Roman"/>
                <w:sz w:val="24"/>
                <w:szCs w:val="24"/>
              </w:rPr>
              <w:pPrChange w:id="620" w:author="Liu, Luyu" w:date="2019-07-26T10:49:00Z">
                <w:pPr>
                  <w:jc w:val="both"/>
                </w:pPr>
              </w:pPrChange>
            </w:pPr>
            <m:oMathPara>
              <m:oMath>
                <m:sSub>
                  <m:sSubPr>
                    <m:ctrlPr>
                      <w:ins w:id="621" w:author="Luyu Liu" w:date="2019-07-25T11:19:00Z">
                        <w:rPr>
                          <w:rFonts w:ascii="Cambria Math" w:hAnsi="Cambria Math" w:cs="Times New Roman"/>
                          <w:sz w:val="24"/>
                          <w:szCs w:val="24"/>
                        </w:rPr>
                      </w:ins>
                    </m:ctrlPr>
                  </m:sSubPr>
                  <m:e>
                    <m:r>
                      <w:ins w:id="622" w:author="Luyu Liu" w:date="2019-07-25T11:19:00Z">
                        <w:rPr>
                          <w:rFonts w:ascii="Cambria Math" w:hAnsi="Cambria Math" w:cs="Times New Roman"/>
                          <w:sz w:val="24"/>
                          <w:szCs w:val="24"/>
                        </w:rPr>
                        <m:t>T</m:t>
                      </w:ins>
                    </m:r>
                  </m:e>
                  <m:sub>
                    <m:r>
                      <w:ins w:id="623" w:author="Luyu Liu" w:date="2019-07-25T11:19:00Z">
                        <w:rPr>
                          <w:rFonts w:ascii="Cambria Math" w:hAnsi="Cambria Math" w:cs="Times New Roman"/>
                          <w:sz w:val="24"/>
                          <w:szCs w:val="24"/>
                        </w:rPr>
                        <m:t>ex</m:t>
                      </w:ins>
                    </m:r>
                  </m:sub>
                </m:sSub>
                <m:d>
                  <m:dPr>
                    <m:ctrlPr>
                      <w:ins w:id="624" w:author="Luyu Liu" w:date="2019-07-25T11:19:00Z">
                        <w:rPr>
                          <w:rFonts w:ascii="Cambria Math" w:hAnsi="Cambria Math" w:cs="Times New Roman"/>
                          <w:sz w:val="24"/>
                          <w:szCs w:val="24"/>
                        </w:rPr>
                      </w:ins>
                    </m:ctrlPr>
                  </m:dPr>
                  <m:e>
                    <m:sSub>
                      <m:sSubPr>
                        <m:ctrlPr>
                          <w:ins w:id="625" w:author="Luyu Liu" w:date="2019-07-25T11:19:00Z">
                            <w:rPr>
                              <w:rFonts w:ascii="Cambria Math" w:hAnsi="Cambria Math" w:cs="Times New Roman"/>
                              <w:sz w:val="24"/>
                              <w:szCs w:val="24"/>
                            </w:rPr>
                          </w:ins>
                        </m:ctrlPr>
                      </m:sSubPr>
                      <m:e>
                        <m:r>
                          <w:ins w:id="626" w:author="Luyu Liu" w:date="2019-07-25T11:19:00Z">
                            <w:rPr>
                              <w:rFonts w:ascii="Cambria Math" w:hAnsi="Cambria Math" w:cs="Times New Roman"/>
                              <w:sz w:val="24"/>
                              <w:szCs w:val="24"/>
                            </w:rPr>
                            <m:t>t</m:t>
                          </w:ins>
                        </m:r>
                      </m:e>
                      <m:sub>
                        <m:r>
                          <w:ins w:id="627" w:author="Luyu Liu" w:date="2019-07-25T11:19:00Z">
                            <w:rPr>
                              <w:rFonts w:ascii="Cambria Math" w:hAnsi="Cambria Math" w:cs="Times New Roman"/>
                              <w:sz w:val="24"/>
                              <w:szCs w:val="24"/>
                            </w:rPr>
                            <m:t>ijk</m:t>
                          </w:ins>
                        </m:r>
                      </m:sub>
                    </m:sSub>
                  </m:e>
                </m:d>
                <m:r>
                  <w:ins w:id="628" w:author="Luyu Liu" w:date="2019-07-25T11:19:00Z">
                    <m:rPr>
                      <m:sty m:val="p"/>
                    </m:rPr>
                    <w:rPr>
                      <w:rFonts w:ascii="Cambria Math" w:hAnsi="Cambria Math" w:cs="Times New Roman"/>
                      <w:sz w:val="24"/>
                      <w:szCs w:val="24"/>
                    </w:rPr>
                    <m:t>=</m:t>
                  </w:ins>
                </m:r>
                <m:sSubSup>
                  <m:sSubSupPr>
                    <m:ctrlPr>
                      <w:ins w:id="629" w:author="Luyu Liu" w:date="2019-07-25T11:19:00Z">
                        <w:rPr>
                          <w:rFonts w:ascii="Cambria Math" w:hAnsi="Cambria Math" w:cs="Times New Roman"/>
                          <w:sz w:val="24"/>
                          <w:szCs w:val="24"/>
                        </w:rPr>
                      </w:ins>
                    </m:ctrlPr>
                  </m:sSubSupPr>
                  <m:e>
                    <m:r>
                      <w:ins w:id="630" w:author="Luyu Liu" w:date="2019-07-25T11:19:00Z">
                        <w:rPr>
                          <w:rFonts w:ascii="Cambria Math" w:hAnsi="Cambria Math" w:cs="Times New Roman"/>
                          <w:sz w:val="24"/>
                          <w:szCs w:val="24"/>
                        </w:rPr>
                        <m:t>T</m:t>
                      </w:ins>
                    </m:r>
                  </m:e>
                  <m:sub>
                    <m:r>
                      <w:ins w:id="631" w:author="Luyu Liu" w:date="2019-07-25T11:19:00Z">
                        <w:rPr>
                          <w:rFonts w:ascii="Cambria Math" w:hAnsi="Cambria Math" w:cs="Times New Roman"/>
                          <w:sz w:val="24"/>
                          <w:szCs w:val="24"/>
                        </w:rPr>
                        <m:t>ex</m:t>
                      </w:ins>
                    </m:r>
                  </m:sub>
                  <m:sup>
                    <m:r>
                      <w:ins w:id="632" w:author="Luyu Liu" w:date="2019-07-25T11:19:00Z">
                        <w:rPr>
                          <w:rFonts w:ascii="Cambria Math" w:hAnsi="Cambria Math" w:cs="Times New Roman"/>
                          <w:sz w:val="24"/>
                          <w:szCs w:val="24"/>
                        </w:rPr>
                        <m:t>DD</m:t>
                      </w:ins>
                    </m:r>
                    <m:r>
                      <w:ins w:id="633" w:author="Luyu Liu" w:date="2019-07-25T11:19:00Z">
                        <m:rPr>
                          <m:sty m:val="p"/>
                        </m:rPr>
                        <w:rPr>
                          <w:rFonts w:ascii="Cambria Math" w:hAnsi="Cambria Math" w:cs="Times New Roman"/>
                          <w:sz w:val="24"/>
                          <w:szCs w:val="24"/>
                        </w:rPr>
                        <m:t>=0</m:t>
                      </w:ins>
                    </m:r>
                  </m:sup>
                </m:sSubSup>
              </m:oMath>
            </m:oMathPara>
          </w:p>
        </w:tc>
        <w:tc>
          <w:tcPr>
            <w:tcW w:w="347" w:type="pct"/>
            <w:vAlign w:val="center"/>
            <w:hideMark/>
          </w:tcPr>
          <w:p w14:paraId="79B0ABDC" w14:textId="750FD876" w:rsidR="004C10CF" w:rsidRPr="00805E6F" w:rsidRDefault="004C10CF">
            <w:pPr>
              <w:pStyle w:val="TimesNewRoman"/>
              <w:jc w:val="center"/>
              <w:rPr>
                <w:ins w:id="634" w:author="Luyu Liu" w:date="2019-07-25T11:19:00Z"/>
                <w:rFonts w:asciiTheme="minorHAnsi" w:hAnsiTheme="minorHAnsi" w:cstheme="minorBidi"/>
                <w:sz w:val="18"/>
                <w:szCs w:val="18"/>
              </w:rPr>
              <w:pPrChange w:id="635" w:author="Liu, Luyu" w:date="2019-07-26T10:49:00Z">
                <w:pPr>
                  <w:pStyle w:val="TimesNewRoman"/>
                  <w:jc w:val="both"/>
                </w:pPr>
              </w:pPrChange>
            </w:pPr>
            <w:ins w:id="636" w:author="Luyu Liu" w:date="2019-07-25T11:19:00Z">
              <w:r>
                <w:rPr>
                  <w:rFonts w:eastAsia="Yu Mincho"/>
                  <w:lang w:eastAsia="ja-JP"/>
                </w:rPr>
                <w:t>(</w:t>
              </w:r>
              <w:r>
                <w:rPr>
                  <w:noProof/>
                </w:rPr>
                <w:fldChar w:fldCharType="begin"/>
              </w:r>
              <w:r>
                <w:rPr>
                  <w:noProof/>
                </w:rPr>
                <w:instrText xml:space="preserve"> SEQ Equation \* ARABIC </w:instrText>
              </w:r>
              <w:r>
                <w:rPr>
                  <w:noProof/>
                </w:rPr>
                <w:fldChar w:fldCharType="separate"/>
              </w:r>
            </w:ins>
            <w:ins w:id="637" w:author="Liu, Luyu" w:date="2019-07-26T10:49:00Z">
              <w:r w:rsidR="005364CA">
                <w:rPr>
                  <w:noProof/>
                </w:rPr>
                <w:t>14</w:t>
              </w:r>
            </w:ins>
            <w:ins w:id="638" w:author="Luyu Liu" w:date="2019-07-25T11:19:00Z">
              <w:del w:id="639" w:author="Liu, Luyu" w:date="2019-07-26T10:49:00Z">
                <w:r w:rsidDel="005364CA">
                  <w:rPr>
                    <w:noProof/>
                  </w:rPr>
                  <w:delText>19</w:delText>
                </w:r>
              </w:del>
              <w:r>
                <w:rPr>
                  <w:noProof/>
                </w:rPr>
                <w:fldChar w:fldCharType="end"/>
              </w:r>
              <w:r>
                <w:rPr>
                  <w:rFonts w:eastAsia="Yu Mincho"/>
                  <w:lang w:eastAsia="ja-JP"/>
                </w:rPr>
                <w:t>)</w:t>
              </w:r>
            </w:ins>
          </w:p>
        </w:tc>
      </w:tr>
      <w:tr w:rsidR="004C10CF" w14:paraId="0C5FF62A" w14:textId="77777777" w:rsidTr="00E7077F">
        <w:tblPrEx>
          <w:jc w:val="left"/>
        </w:tblPrEx>
        <w:trPr>
          <w:trHeight w:val="580"/>
          <w:ins w:id="640" w:author="Luyu Liu" w:date="2019-07-25T11:19:00Z"/>
        </w:trPr>
        <w:tc>
          <w:tcPr>
            <w:tcW w:w="256" w:type="pct"/>
            <w:vAlign w:val="center"/>
          </w:tcPr>
          <w:p w14:paraId="58DE0296" w14:textId="77777777" w:rsidR="004C10CF" w:rsidRDefault="004C10CF" w:rsidP="00E7077F">
            <w:pPr>
              <w:jc w:val="both"/>
              <w:rPr>
                <w:ins w:id="641" w:author="Luyu Liu" w:date="2019-07-25T11:19:00Z"/>
                <w:rFonts w:ascii="Times New Roman" w:eastAsia="Yu Mincho" w:hAnsi="Times New Roman" w:cs="Times New Roman"/>
                <w:sz w:val="24"/>
                <w:szCs w:val="24"/>
                <w:lang w:eastAsia="ja-JP"/>
              </w:rPr>
            </w:pPr>
          </w:p>
        </w:tc>
        <w:tc>
          <w:tcPr>
            <w:tcW w:w="4397" w:type="pct"/>
            <w:vAlign w:val="center"/>
          </w:tcPr>
          <w:p w14:paraId="581612C0" w14:textId="77777777" w:rsidR="004C10CF" w:rsidRPr="00A64AFB" w:rsidRDefault="004C10CF" w:rsidP="00E7077F">
            <w:pPr>
              <w:jc w:val="both"/>
              <w:rPr>
                <w:ins w:id="642" w:author="Luyu Liu" w:date="2019-07-25T11:19:00Z"/>
                <w:rFonts w:ascii="Times New Roman" w:hAnsi="Times New Roman" w:cs="Times New Roman"/>
                <w:sz w:val="24"/>
                <w:szCs w:val="24"/>
              </w:rPr>
            </w:pPr>
          </w:p>
        </w:tc>
        <w:tc>
          <w:tcPr>
            <w:tcW w:w="347" w:type="pct"/>
            <w:vAlign w:val="center"/>
          </w:tcPr>
          <w:p w14:paraId="61DA3CEB" w14:textId="77777777" w:rsidR="004C10CF" w:rsidRPr="00805E6F" w:rsidRDefault="004C10CF" w:rsidP="00E7077F">
            <w:pPr>
              <w:pStyle w:val="TimesNewRoman"/>
              <w:jc w:val="both"/>
              <w:rPr>
                <w:ins w:id="643" w:author="Luyu Liu" w:date="2019-07-25T11:19:00Z"/>
                <w:rFonts w:asciiTheme="minorHAnsi" w:hAnsiTheme="minorHAnsi" w:cstheme="minorBidi"/>
                <w:sz w:val="18"/>
                <w:szCs w:val="18"/>
              </w:rPr>
            </w:pPr>
          </w:p>
        </w:tc>
      </w:tr>
    </w:tbl>
    <w:p w14:paraId="58736739" w14:textId="77777777" w:rsidR="004C10CF" w:rsidRDefault="004C10CF" w:rsidP="004C10CF">
      <w:pPr>
        <w:jc w:val="both"/>
        <w:rPr>
          <w:ins w:id="644" w:author="Luyu Liu" w:date="2019-07-25T11:19:00Z"/>
          <w:rFonts w:ascii="Times New Roman" w:hAnsi="Times New Roman" w:cs="Times New Roman"/>
          <w:sz w:val="24"/>
          <w:szCs w:val="24"/>
        </w:rPr>
      </w:pPr>
      <w:ins w:id="645" w:author="Luyu Liu" w:date="2019-07-25T11:19:00Z">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is the actual depart</w:t>
        </w:r>
        <w:proofErr w:type="spellStart"/>
        <w:r>
          <w:rPr>
            <w:rFonts w:ascii="Times New Roman" w:hAnsi="Times New Roman" w:cs="Times New Roman"/>
            <w:sz w:val="24"/>
            <w:szCs w:val="24"/>
          </w:rPr>
          <w:t>ure</w:t>
        </w:r>
        <w:proofErr w:type="spellEnd"/>
        <w:r>
          <w:rPr>
            <w:rFonts w:ascii="Times New Roman" w:hAnsi="Times New Roman" w:cs="Times New Roman"/>
            <w:sz w:val="24"/>
            <w:szCs w:val="24"/>
          </w:rPr>
          <w:t xml:space="preserv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ins>
    </w:p>
    <w:p w14:paraId="5E4BD7DD" w14:textId="77777777" w:rsidR="004C10CF" w:rsidRDefault="004C10CF" w:rsidP="004C10CF">
      <w:pPr>
        <w:pStyle w:val="IndentTimesNewRoman"/>
        <w:jc w:val="both"/>
        <w:rPr>
          <w:ins w:id="646" w:author="Luyu Liu" w:date="2019-07-25T11:19:00Z"/>
        </w:rPr>
      </w:pPr>
      <w:ins w:id="647" w:author="Luyu Liu" w:date="2019-07-25T11:19:00Z">
        <w:r>
          <w:lastRenderedPageBreak/>
          <w:fldChar w:fldCharType="begin"/>
        </w:r>
        <w:r>
          <w:instrText xml:space="preserve"> REF _Ref10449618 \h  \* MERGEFORMAT </w:instrText>
        </w:r>
      </w:ins>
      <w:ins w:id="648" w:author="Luyu Liu" w:date="2019-07-25T11:19:00Z">
        <w:r>
          <w:fldChar w:fldCharType="separate"/>
        </w:r>
        <w:r>
          <w:t xml:space="preserve">Figure </w:t>
        </w:r>
        <w:r>
          <w:rPr>
            <w:noProof/>
          </w:rPr>
          <w:t>5</w:t>
        </w:r>
        <w:r>
          <w:fldChar w:fldCharType="end"/>
        </w:r>
        <w:r>
          <w:t xml:space="preserve"> is the flow chart of PR optimization: We calculate the performance for all buffers for optimization, then we find the smallest waiting time and the corresponding buffer. If there are multiple </w:t>
        </w:r>
        <w:r>
          <w:rPr>
            <w:rFonts w:hint="eastAsia"/>
          </w:rPr>
          <w:t>smal</w:t>
        </w:r>
        <w:r>
          <w:t xml:space="preserve">lest waiting time, designate the one with smaller buffer. After getting optimal buffers for every day and every trip and stop, we reduce all buffers into one day’s buffers by finding the maximum of the optimal buffers. In this way, we guarantee the </w:t>
        </w:r>
        <w:r w:rsidRPr="00BD6928">
          <w:t>optimality</w:t>
        </w:r>
        <w:r>
          <w:t xml:space="preserve"> of obtained buffers: first, obtained buffers in each day have the least waiting time; second, obtained buffers are the smallest one among the buffers with the least waiting time; third, reduced buffers are the maximum buffer, which guarantees the synchronization for each day when recalculating the performance. In this way, we adopt a </w:t>
        </w:r>
        <w:r w:rsidRPr="0012396E">
          <w:rPr>
            <w:i/>
          </w:rPr>
          <w:t>risk-neutral</w:t>
        </w:r>
        <w:r>
          <w:t xml:space="preserve"> strategy: we are trying to find the smallest buffers while trying to keep synchronized for most trips. </w:t>
        </w:r>
      </w:ins>
    </w:p>
    <w:p w14:paraId="1EA5112E" w14:textId="77777777" w:rsidR="004C10CF" w:rsidRDefault="004C10CF">
      <w:pPr>
        <w:keepNext/>
        <w:jc w:val="center"/>
        <w:rPr>
          <w:ins w:id="649" w:author="Luyu Liu" w:date="2019-07-25T11:19:00Z"/>
        </w:rPr>
        <w:pPrChange w:id="650" w:author="Luyu Liu" w:date="2019-07-25T11:28:00Z">
          <w:pPr>
            <w:keepNext/>
            <w:jc w:val="both"/>
          </w:pPr>
        </w:pPrChange>
      </w:pPr>
      <w:ins w:id="651" w:author="Luyu Liu" w:date="2019-07-25T11:19:00Z">
        <w:r>
          <w:rPr>
            <w:rFonts w:ascii="Times New Roman" w:hAnsi="Times New Roman" w:cs="Times New Roman"/>
            <w:noProof/>
            <w:sz w:val="24"/>
            <w:szCs w:val="24"/>
          </w:rPr>
          <w:drawing>
            <wp:inline distT="0" distB="0" distL="0" distR="0" wp14:anchorId="3B9D1DCE" wp14:editId="158D3624">
              <wp:extent cx="4585875" cy="1779637"/>
              <wp:effectExtent l="0" t="0" r="5715" b="0"/>
              <wp:docPr id="11" name="Picture 11" descr="H:\ChromeDownload\optimization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optimization_flow_char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3053" cy="1782423"/>
                      </a:xfrm>
                      <a:prstGeom prst="rect">
                        <a:avLst/>
                      </a:prstGeom>
                      <a:noFill/>
                      <a:ln>
                        <a:noFill/>
                      </a:ln>
                    </pic:spPr>
                  </pic:pic>
                </a:graphicData>
              </a:graphic>
            </wp:inline>
          </w:drawing>
        </w:r>
      </w:ins>
    </w:p>
    <w:p w14:paraId="3D90C7A9" w14:textId="26FF6378" w:rsidR="004C10CF" w:rsidRPr="00A23D83" w:rsidRDefault="004C10CF">
      <w:pPr>
        <w:pStyle w:val="IndentTimesNewRoman"/>
        <w:ind w:firstLine="0"/>
        <w:jc w:val="center"/>
        <w:rPr>
          <w:ins w:id="652" w:author="Luyu Liu" w:date="2019-07-25T11:19:00Z"/>
        </w:rPr>
        <w:pPrChange w:id="653" w:author="Luyu Liu" w:date="2019-07-25T11:28:00Z">
          <w:pPr>
            <w:pStyle w:val="IndentTimesNewRoman"/>
            <w:ind w:firstLine="0"/>
            <w:jc w:val="both"/>
          </w:pPr>
        </w:pPrChange>
      </w:pPr>
      <w:ins w:id="654" w:author="Luyu Liu" w:date="2019-07-25T11:19:00Z">
        <w:r>
          <w:t xml:space="preserve">Figure </w:t>
        </w:r>
        <w:r>
          <w:rPr>
            <w:noProof/>
          </w:rPr>
          <w:fldChar w:fldCharType="begin"/>
        </w:r>
        <w:r>
          <w:rPr>
            <w:noProof/>
          </w:rPr>
          <w:instrText xml:space="preserve"> SEQ Figure \* ARABIC </w:instrText>
        </w:r>
        <w:r>
          <w:rPr>
            <w:noProof/>
          </w:rPr>
          <w:fldChar w:fldCharType="separate"/>
        </w:r>
      </w:ins>
      <w:ins w:id="655" w:author="Luyu Liu" w:date="2019-07-27T12:33:00Z">
        <w:r w:rsidR="004178D2">
          <w:rPr>
            <w:noProof/>
          </w:rPr>
          <w:t>6</w:t>
        </w:r>
      </w:ins>
      <w:ins w:id="656" w:author="Luyu Liu" w:date="2019-07-25T11:19:00Z">
        <w:r>
          <w:rPr>
            <w:noProof/>
          </w:rPr>
          <w:fldChar w:fldCharType="end"/>
        </w:r>
        <w:r>
          <w:t xml:space="preserve"> Flow chart of PR optimization algorithm</w:t>
        </w:r>
      </w:ins>
    </w:p>
    <w:p w14:paraId="76486FD7" w14:textId="77777777" w:rsidR="004C10CF" w:rsidRDefault="004C10CF" w:rsidP="004C10CF">
      <w:pPr>
        <w:ind w:firstLine="720"/>
        <w:jc w:val="both"/>
        <w:rPr>
          <w:ins w:id="657" w:author="Luyu Liu" w:date="2019-07-25T11:19:00Z"/>
          <w:rFonts w:ascii="Times New Roman" w:hAnsi="Times New Roman" w:cs="Times New Roman"/>
          <w:sz w:val="24"/>
          <w:szCs w:val="24"/>
        </w:rPr>
      </w:pPr>
      <w:ins w:id="658" w:author="Luyu Liu" w:date="2019-07-25T11:19:00Z">
        <w:r>
          <w:rPr>
            <w:rFonts w:ascii="Times New Roman" w:hAnsi="Times New Roman" w:cs="Times New Roman"/>
            <w:sz w:val="24"/>
            <w:szCs w:val="24"/>
          </w:rPr>
          <w:t xml:space="preserve">For the first dominating step of the optimization process, the computation complexity is </w:t>
        </w:r>
        <m:oMath>
          <m:r>
            <w:rPr>
              <w:rFonts w:ascii="Cambria Math" w:hAnsi="Cambria Math" w:cs="Times New Roman"/>
              <w:sz w:val="24"/>
              <w:szCs w:val="24"/>
            </w:rPr>
            <m:t>O(b⋅d⋅t⋅s⋅w⋅n)</m:t>
          </m:r>
        </m:oMath>
        <w:r>
          <w:rPr>
            <w:rFonts w:ascii="Times New Roman" w:hAnsi="Times New Roman" w:cs="Times New Roman"/>
            <w:sz w:val="24"/>
            <w:szCs w:val="24"/>
          </w:rPr>
          <w:t>, where b is the number of possible buffers, d is the number of dates, t is the number of GTFS trips, s is the number of stops in a trip, w is the number of walking time, n is the number of the GTFS feeds for the stop. Thus, the total complexity is polynom</w:t>
        </w:r>
        <w:proofErr w:type="spellStart"/>
        <w:r>
          <w:rPr>
            <w:rFonts w:ascii="Times New Roman" w:hAnsi="Times New Roman" w:cs="Times New Roman"/>
            <w:sz w:val="24"/>
            <w:szCs w:val="24"/>
          </w:rPr>
          <w:t>ial</w:t>
        </w:r>
        <w:proofErr w:type="spellEnd"/>
        <w:r>
          <w:rPr>
            <w:rFonts w:ascii="Times New Roman" w:hAnsi="Times New Roman" w:cs="Times New Roman"/>
            <w:sz w:val="24"/>
            <w:szCs w:val="24"/>
          </w:rPr>
          <w:t xml:space="preserve"> and of high power. 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We minimize waiting time 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which will have a different IB for each day, each trip, each stop, and each walking time. In p</w:t>
        </w:r>
        <w:proofErr w:type="spellStart"/>
        <w:r>
          <w:rPr>
            <w:rFonts w:ascii="Times New Roman" w:hAnsi="Times New Roman" w:cs="Times New Roman"/>
            <w:sz w:val="24"/>
            <w:szCs w:val="24"/>
          </w:rPr>
          <w:t>ractical</w:t>
        </w:r>
        <w:proofErr w:type="spellEnd"/>
        <w:r>
          <w:rPr>
            <w:rFonts w:ascii="Times New Roman" w:hAnsi="Times New Roman" w:cs="Times New Roman"/>
            <w:sz w:val="24"/>
            <w:szCs w:val="24"/>
          </w:rPr>
          <w:t>, to reduce computation load, we calculated the AWT for every stop on COTA bus route No. 2 for different IB, from 0 to 300 seconds with interval of 10 seconds. We also parallelized the outmost loop to improve computation performance on a workstation with 40 virtual CPU cores.</w:t>
        </w:r>
      </w:ins>
    </w:p>
    <w:p w14:paraId="0F33280A" w14:textId="77777777" w:rsidR="004C10CF" w:rsidRDefault="004C10CF">
      <w:pPr>
        <w:ind w:firstLine="720"/>
        <w:jc w:val="both"/>
        <w:rPr>
          <w:rFonts w:ascii="Times New Roman" w:hAnsi="Times New Roman" w:cs="Times New Roman"/>
          <w:sz w:val="24"/>
          <w:szCs w:val="24"/>
        </w:rPr>
        <w:pPrChange w:id="659" w:author="Miller, Harvey J." w:date="2019-06-25T14:16:00Z">
          <w:pPr>
            <w:ind w:firstLine="720"/>
          </w:pPr>
        </w:pPrChange>
      </w:pPr>
    </w:p>
    <w:p w14:paraId="4F171B78" w14:textId="2AB43A34" w:rsidR="00D80EA3" w:rsidDel="00410A87" w:rsidRDefault="00D80EA3">
      <w:pPr>
        <w:pStyle w:val="ListParagraph"/>
        <w:numPr>
          <w:ilvl w:val="2"/>
          <w:numId w:val="10"/>
        </w:numPr>
        <w:rPr>
          <w:del w:id="660" w:author="Luyu Liu" w:date="2019-07-25T11:28:00Z"/>
          <w:rFonts w:ascii="Times New Roman" w:hAnsi="Times New Roman" w:cs="Times New Roman"/>
          <w:sz w:val="24"/>
          <w:szCs w:val="24"/>
        </w:rPr>
        <w:pPrChange w:id="661" w:author="Miller, Harvey J." w:date="2019-06-25T14:11:00Z">
          <w:pPr>
            <w:pStyle w:val="ListParagraph"/>
            <w:numPr>
              <w:ilvl w:val="2"/>
              <w:numId w:val="7"/>
            </w:numPr>
            <w:ind w:left="504" w:hanging="504"/>
          </w:pPr>
        </w:pPrChange>
      </w:pPr>
      <w:commentRangeStart w:id="662"/>
      <w:del w:id="663" w:author="Luyu Liu" w:date="2019-07-25T11:28:00Z">
        <w:r w:rsidDel="00410A87">
          <w:rPr>
            <w:rFonts w:ascii="Times New Roman" w:hAnsi="Times New Roman" w:cs="Times New Roman"/>
            <w:sz w:val="24"/>
            <w:szCs w:val="24"/>
          </w:rPr>
          <w:delText>Proportions of user group</w:delText>
        </w:r>
        <w:r w:rsidR="00F85053" w:rsidDel="00410A87">
          <w:rPr>
            <w:rFonts w:ascii="Times New Roman" w:hAnsi="Times New Roman" w:cs="Times New Roman"/>
            <w:sz w:val="24"/>
            <w:szCs w:val="24"/>
          </w:rPr>
          <w:delText>s</w:delText>
        </w:r>
      </w:del>
    </w:p>
    <w:p w14:paraId="4485A961" w14:textId="3FF592D1" w:rsidR="00BB2F0A" w:rsidDel="00410A87" w:rsidRDefault="00BB2F0A" w:rsidP="00E47FBA">
      <w:pPr>
        <w:rPr>
          <w:del w:id="664" w:author="Luyu Liu" w:date="2019-07-25T11:28:00Z"/>
          <w:rFonts w:ascii="Times New Roman" w:hAnsi="Times New Roman" w:cs="Times New Roman"/>
          <w:noProof/>
          <w:sz w:val="24"/>
          <w:szCs w:val="24"/>
        </w:rPr>
      </w:pPr>
      <w:del w:id="665" w:author="Luyu Liu" w:date="2019-07-25T11:28:00Z">
        <w:r w:rsidRPr="00E47FBA" w:rsidDel="00410A87">
          <w:rPr>
            <w:rFonts w:ascii="Times New Roman" w:hAnsi="Times New Roman" w:cs="Times New Roman"/>
            <w:sz w:val="24"/>
            <w:szCs w:val="24"/>
          </w:rPr>
          <w:delText xml:space="preserve">Since we assume the walking time is constant, HDT can also be linearly transformed into users’ arrival time. Numerous studies investigated the pattern of users’ actual arrival time or incidence behavior. </w:delText>
        </w:r>
        <w:r w:rsidR="002670FB" w:rsidDel="00410A87">
          <w:rPr>
            <w:rFonts w:ascii="Times New Roman" w:hAnsi="Times New Roman" w:cs="Times New Roman"/>
            <w:sz w:val="24"/>
            <w:szCs w:val="24"/>
          </w:rPr>
          <w:delText>A common observation obtained by these studies is that users’ actual waiting time is less than the pure random average waiting time (AWT)</w:delText>
        </w:r>
        <w:r w:rsidR="00462713" w:rsidDel="00410A87">
          <w:rPr>
            <w:rFonts w:ascii="Times New Roman" w:hAnsi="Times New Roman" w:cs="Times New Roman"/>
            <w:sz w:val="24"/>
            <w:szCs w:val="24"/>
          </w:rPr>
          <w:delText xml:space="preserve"> </w:delText>
        </w:r>
        <w:r w:rsidR="00462713" w:rsidDel="00410A87">
          <w:rPr>
            <w:rFonts w:ascii="Times New Roman" w:hAnsi="Times New Roman" w:cs="Times New Roman"/>
            <w:sz w:val="24"/>
            <w:szCs w:val="24"/>
          </w:rPr>
          <w:fldChar w:fldCharType="begin" w:fldLock="1"/>
        </w:r>
        <w:r w:rsidR="004722B6" w:rsidDel="00410A87">
          <w:rPr>
            <w:rFonts w:ascii="Times New Roman" w:hAnsi="Times New Roman" w:cs="Times New Roman"/>
            <w:sz w:val="24"/>
            <w:szCs w:val="24"/>
          </w:rPr>
          <w:del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id":"ITEM-2","itemData":{"author":[{"dropping-particle":"","family":"Luethi","given":"Marco","non-dropping-particle":"","parse-names":false,"suffix":""},{"dropping-particle":"","family":"Weidmann","given":"Ulrich","non-dropping-particle":"","parse-names":false,"suffix":""},{"dropping-particle":"","family":"Nash","given":"Andrew","non-dropping-particle":"","parse-names":false,"suffix":""}],"container-title":"86th Transportation Research Board Annual Meeting (TRB 2007)","id":"ITEM-2","issued":{"date-parts":[["2007"]]},"publisher":"Institute for Transport Planning and Systems, ETH Zurich","title":"Passenger arrival rates at public transport stations","type":"paper-conference"},"uris":["http://www.mendeley.com/documents/?uuid=858807b9-c595-4de7-b89a-89a8bf8f535f"]}],"mendeley":{"formattedCitation":"(Frumin &amp; Zhao, 2012; Luethi, Weidmann, &amp; Nash, 2007)","plainTextFormattedCitation":"(Frumin &amp; Zhao, 2012; Luethi, Weidmann, &amp; Nash, 2007)","previouslyFormattedCitation":"(Frumin &amp; Zhao, 2012; Luethi, Weidmann, &amp; Nash, 2007)"},"properties":{"noteIndex":0},"schema":"https://github.com/citation-style-language/schema/raw/master/csl-citation.json"}</w:delInstrText>
        </w:r>
        <w:r w:rsidR="00462713" w:rsidDel="00410A87">
          <w:rPr>
            <w:rFonts w:ascii="Times New Roman" w:hAnsi="Times New Roman" w:cs="Times New Roman"/>
            <w:sz w:val="24"/>
            <w:szCs w:val="24"/>
          </w:rPr>
          <w:fldChar w:fldCharType="separate"/>
        </w:r>
        <w:r w:rsidR="00462713" w:rsidRPr="00462713" w:rsidDel="00410A87">
          <w:rPr>
            <w:rFonts w:ascii="Times New Roman" w:hAnsi="Times New Roman" w:cs="Times New Roman"/>
            <w:noProof/>
            <w:sz w:val="24"/>
            <w:szCs w:val="24"/>
          </w:rPr>
          <w:delText>(Frumin &amp; Zhao, 2012; Luethi, Weidmann, &amp; Nash, 2007)</w:delText>
        </w:r>
        <w:r w:rsidR="00462713" w:rsidDel="00410A87">
          <w:rPr>
            <w:rFonts w:ascii="Times New Roman" w:hAnsi="Times New Roman" w:cs="Times New Roman"/>
            <w:sz w:val="24"/>
            <w:szCs w:val="24"/>
          </w:rPr>
          <w:fldChar w:fldCharType="end"/>
        </w:r>
        <w:r w:rsidR="002670FB" w:rsidDel="00410A87">
          <w:rPr>
            <w:rFonts w:ascii="Times New Roman" w:hAnsi="Times New Roman" w:cs="Times New Roman"/>
            <w:sz w:val="24"/>
            <w:szCs w:val="24"/>
          </w:rPr>
          <w:delText>.</w:delText>
        </w:r>
        <w:r w:rsidR="005D710F" w:rsidDel="00410A87">
          <w:rPr>
            <w:rFonts w:ascii="Times New Roman" w:hAnsi="Times New Roman" w:cs="Times New Roman"/>
            <w:sz w:val="24"/>
            <w:szCs w:val="24"/>
          </w:rPr>
          <w:delText xml:space="preserve"> </w:delText>
        </w:r>
        <w:r w:rsidR="005D710F" w:rsidRPr="005D710F" w:rsidDel="00410A87">
          <w:rPr>
            <w:rFonts w:ascii="Times New Roman" w:hAnsi="Times New Roman" w:cs="Times New Roman"/>
            <w:sz w:val="24"/>
            <w:szCs w:val="24"/>
          </w:rPr>
          <w:delText>Jolliffe and Hutchinson</w:delText>
        </w:r>
        <w:r w:rsidR="005D710F" w:rsidDel="00410A87">
          <w:rPr>
            <w:rFonts w:ascii="Times New Roman" w:hAnsi="Times New Roman" w:cs="Times New Roman"/>
            <w:sz w:val="24"/>
            <w:szCs w:val="24"/>
          </w:rPr>
          <w:delText xml:space="preserve"> (1975)</w:delText>
        </w:r>
        <w:r w:rsidR="003C5D87" w:rsidDel="00410A87">
          <w:rPr>
            <w:rFonts w:ascii="Times New Roman" w:hAnsi="Times New Roman" w:cs="Times New Roman"/>
            <w:sz w:val="24"/>
            <w:szCs w:val="24"/>
          </w:rPr>
          <w:delText xml:space="preserve"> and </w:delText>
        </w:r>
        <w:r w:rsidR="003C5D87" w:rsidRPr="00857F40" w:rsidDel="00410A87">
          <w:rPr>
            <w:rFonts w:ascii="Times New Roman" w:hAnsi="Times New Roman" w:cs="Times New Roman"/>
            <w:noProof/>
            <w:sz w:val="24"/>
            <w:szCs w:val="24"/>
          </w:rPr>
          <w:delText>Bowman and Turnquist</w:delText>
        </w:r>
        <w:r w:rsidR="003C5D87" w:rsidDel="00410A87">
          <w:rPr>
            <w:rFonts w:ascii="Times New Roman" w:hAnsi="Times New Roman" w:cs="Times New Roman"/>
            <w:noProof/>
            <w:sz w:val="24"/>
            <w:szCs w:val="24"/>
          </w:rPr>
          <w:delText xml:space="preserve"> (1981) </w:delText>
        </w:r>
        <w:r w:rsidR="003C5D87" w:rsidDel="00410A87">
          <w:rPr>
            <w:rFonts w:ascii="Times New Roman" w:hAnsi="Times New Roman" w:cs="Times New Roman"/>
            <w:sz w:val="24"/>
            <w:szCs w:val="24"/>
          </w:rPr>
          <w:delText>contributed to the classification of</w:delText>
        </w:r>
        <w:r w:rsidR="005D710F" w:rsidDel="00410A87">
          <w:rPr>
            <w:rFonts w:ascii="Times New Roman" w:hAnsi="Times New Roman" w:cs="Times New Roman"/>
            <w:sz w:val="24"/>
            <w:szCs w:val="24"/>
          </w:rPr>
          <w:delText xml:space="preserve"> three classes of passengers, which can </w:delText>
        </w:r>
        <w:r w:rsidR="00E57074" w:rsidDel="00410A87">
          <w:rPr>
            <w:rFonts w:ascii="Times New Roman" w:hAnsi="Times New Roman" w:cs="Times New Roman"/>
            <w:sz w:val="24"/>
            <w:szCs w:val="24"/>
          </w:rPr>
          <w:delText xml:space="preserve">be </w:delText>
        </w:r>
        <w:r w:rsidR="005D710F" w:rsidDel="00410A87">
          <w:rPr>
            <w:rFonts w:ascii="Times New Roman" w:hAnsi="Times New Roman" w:cs="Times New Roman"/>
            <w:sz w:val="24"/>
            <w:szCs w:val="24"/>
          </w:rPr>
          <w:delText xml:space="preserve">translated into respectively relaxation strategies: </w:delText>
        </w:r>
        <w:r w:rsidR="0022545F" w:rsidDel="00410A87">
          <w:rPr>
            <w:rFonts w:ascii="Times New Roman" w:hAnsi="Times New Roman" w:cs="Times New Roman"/>
            <w:sz w:val="24"/>
            <w:szCs w:val="24"/>
          </w:rPr>
          <w:delText>omnipotent</w:delText>
        </w:r>
        <w:r w:rsidR="00E57074" w:rsidDel="00410A87">
          <w:rPr>
            <w:rFonts w:ascii="Times New Roman" w:hAnsi="Times New Roman" w:cs="Times New Roman"/>
            <w:sz w:val="24"/>
            <w:szCs w:val="24"/>
          </w:rPr>
          <w:delText xml:space="preserve"> relaxation with proportion of </w:delText>
        </w:r>
        <m:oMath>
          <m:r>
            <w:rPr>
              <w:rFonts w:ascii="Cambria Math" w:hAnsi="Cambria Math" w:cs="Times New Roman"/>
              <w:sz w:val="24"/>
              <w:szCs w:val="24"/>
            </w:rPr>
            <m:t>p</m:t>
          </m:r>
        </m:oMath>
        <w:r w:rsidR="00E57074" w:rsidDel="00410A87">
          <w:rPr>
            <w:rFonts w:ascii="Times New Roman" w:hAnsi="Times New Roman" w:cs="Times New Roman"/>
            <w:sz w:val="24"/>
            <w:szCs w:val="24"/>
          </w:rPr>
          <w:delText xml:space="preserve">, null relaxation with proportion of </w:delTex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⋅q</m:t>
          </m:r>
        </m:oMath>
        <w:r w:rsidR="00985FE6" w:rsidDel="00410A87">
          <w:rPr>
            <w:rFonts w:ascii="Times New Roman" w:hAnsi="Times New Roman" w:cs="Times New Roman"/>
            <w:sz w:val="24"/>
            <w:szCs w:val="24"/>
          </w:rPr>
          <w:delText xml:space="preserve">, </w:delText>
        </w:r>
        <w:r w:rsidR="00DA680E" w:rsidDel="00410A87">
          <w:rPr>
            <w:rFonts w:ascii="Times New Roman" w:hAnsi="Times New Roman" w:cs="Times New Roman"/>
            <w:sz w:val="24"/>
            <w:szCs w:val="24"/>
          </w:rPr>
          <w:delText xml:space="preserve">and </w:delText>
        </w:r>
        <w:r w:rsidR="00985FE6" w:rsidDel="00410A87">
          <w:rPr>
            <w:rFonts w:ascii="Times New Roman" w:hAnsi="Times New Roman" w:cs="Times New Roman"/>
            <w:sz w:val="24"/>
            <w:szCs w:val="24"/>
          </w:rPr>
          <w:delText xml:space="preserve">arbitrary relaxation with proportion of </w:delTex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⋅(1-q)</m:t>
          </m:r>
        </m:oMath>
        <w:r w:rsidR="004722B6" w:rsidDel="00410A87">
          <w:rPr>
            <w:rFonts w:ascii="Times New Roman" w:hAnsi="Times New Roman" w:cs="Times New Roman"/>
            <w:sz w:val="24"/>
            <w:szCs w:val="24"/>
          </w:rPr>
          <w:delText xml:space="preserve"> </w:delText>
        </w:r>
        <w:r w:rsidR="004722B6" w:rsidDel="00410A87">
          <w:rPr>
            <w:rFonts w:ascii="Times New Roman" w:hAnsi="Times New Roman" w:cs="Times New Roman"/>
            <w:noProof/>
            <w:sz w:val="24"/>
            <w:szCs w:val="24"/>
          </w:rPr>
          <w:fldChar w:fldCharType="begin" w:fldLock="1"/>
        </w:r>
        <w:r w:rsidR="00B46565" w:rsidDel="00410A87">
          <w:rPr>
            <w:rFonts w:ascii="Times New Roman" w:hAnsi="Times New Roman" w:cs="Times New Roman"/>
            <w:noProof/>
            <w:sz w:val="24"/>
            <w:szCs w:val="24"/>
          </w:rPr>
          <w:del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delInstrText>
        </w:r>
        <w:r w:rsidR="004722B6" w:rsidDel="00410A87">
          <w:rPr>
            <w:rFonts w:ascii="Times New Roman" w:hAnsi="Times New Roman" w:cs="Times New Roman"/>
            <w:noProof/>
            <w:sz w:val="24"/>
            <w:szCs w:val="24"/>
          </w:rPr>
          <w:fldChar w:fldCharType="separate"/>
        </w:r>
        <w:r w:rsidR="00C35D0C" w:rsidRPr="00C35D0C" w:rsidDel="00410A87">
          <w:rPr>
            <w:rFonts w:ascii="Times New Roman" w:hAnsi="Times New Roman" w:cs="Times New Roman"/>
            <w:noProof/>
            <w:sz w:val="24"/>
            <w:szCs w:val="24"/>
          </w:rPr>
          <w:delText>(Bowman &amp; Turnquist, 1981; Jolliffe &amp; Hutchinson, 1975)</w:delText>
        </w:r>
        <w:r w:rsidR="004722B6" w:rsidDel="00410A87">
          <w:rPr>
            <w:rFonts w:ascii="Times New Roman" w:hAnsi="Times New Roman" w:cs="Times New Roman"/>
            <w:noProof/>
            <w:sz w:val="24"/>
            <w:szCs w:val="24"/>
          </w:rPr>
          <w:fldChar w:fldCharType="end"/>
        </w:r>
        <w:r w:rsidR="0051476B" w:rsidDel="00410A87">
          <w:rPr>
            <w:rFonts w:ascii="Times New Roman" w:hAnsi="Times New Roman" w:cs="Times New Roman"/>
            <w:noProof/>
            <w:sz w:val="24"/>
            <w:szCs w:val="24"/>
          </w:rPr>
          <w:delText>.</w:delText>
        </w:r>
        <w:r w:rsidR="00857F40" w:rsidDel="00410A87">
          <w:rPr>
            <w:rFonts w:ascii="Times New Roman" w:hAnsi="Times New Roman" w:cs="Times New Roman"/>
            <w:noProof/>
            <w:sz w:val="24"/>
            <w:szCs w:val="24"/>
          </w:rPr>
          <w:delText xml:space="preserve"> </w:delText>
        </w:r>
        <w:r w:rsidR="00326D0C" w:rsidDel="00410A87">
          <w:rPr>
            <w:rFonts w:ascii="Times New Roman" w:hAnsi="Times New Roman" w:cs="Times New Roman"/>
            <w:noProof/>
            <w:sz w:val="24"/>
            <w:szCs w:val="24"/>
          </w:rPr>
          <w:delText xml:space="preserve">The value of </w:delText>
        </w:r>
        <m:oMath>
          <m:r>
            <w:rPr>
              <w:rFonts w:ascii="Cambria Math" w:hAnsi="Cambria Math" w:cs="Times New Roman"/>
              <w:noProof/>
              <w:sz w:val="24"/>
              <w:szCs w:val="24"/>
            </w:rPr>
            <m:t>p</m:t>
          </m:r>
        </m:oMath>
        <w:r w:rsidR="00326D0C" w:rsidDel="00410A87">
          <w:rPr>
            <w:rFonts w:ascii="Times New Roman" w:hAnsi="Times New Roman" w:cs="Times New Roman"/>
            <w:noProof/>
            <w:sz w:val="24"/>
            <w:szCs w:val="24"/>
          </w:rPr>
          <w:delText xml:space="preserve"> determines the overall pattern of average waiting time.</w:delText>
        </w:r>
      </w:del>
    </w:p>
    <w:p w14:paraId="56BFBF76" w14:textId="79D920F5" w:rsidR="00B7531C" w:rsidDel="00410A87" w:rsidRDefault="00AC6DC4" w:rsidP="00B7531C">
      <w:pPr>
        <w:rPr>
          <w:del w:id="666" w:author="Luyu Liu" w:date="2019-07-25T11:28:00Z"/>
          <w:rFonts w:ascii="Times New Roman" w:hAnsi="Times New Roman" w:cs="Times New Roman"/>
          <w:noProof/>
          <w:sz w:val="24"/>
          <w:szCs w:val="24"/>
        </w:rPr>
      </w:pPr>
      <w:del w:id="667" w:author="Luyu Liu" w:date="2019-07-25T11:28:00Z">
        <w:r w:rsidDel="00410A87">
          <w:rPr>
            <w:rFonts w:ascii="Times New Roman" w:hAnsi="Times New Roman" w:cs="Times New Roman"/>
            <w:noProof/>
            <w:sz w:val="24"/>
            <w:szCs w:val="24"/>
          </w:rPr>
          <w:tab/>
          <w:delText>Based on th</w:delText>
        </w:r>
        <w:r w:rsidR="00B042B9" w:rsidDel="00410A87">
          <w:rPr>
            <w:rFonts w:ascii="Times New Roman" w:hAnsi="Times New Roman" w:cs="Times New Roman"/>
            <w:noProof/>
            <w:sz w:val="24"/>
            <w:szCs w:val="24"/>
          </w:rPr>
          <w:delText>is</w:delText>
        </w:r>
        <w:r w:rsidDel="00410A87">
          <w:rPr>
            <w:rFonts w:ascii="Times New Roman" w:hAnsi="Times New Roman" w:cs="Times New Roman"/>
            <w:noProof/>
            <w:sz w:val="24"/>
            <w:szCs w:val="24"/>
          </w:rPr>
          <w:delText xml:space="preserve"> classification, we also theorize each user group’s proportion of different TSP.</w:delText>
        </w:r>
        <w:r w:rsidR="00B042B9" w:rsidDel="00410A87">
          <w:rPr>
            <w:rFonts w:ascii="Times New Roman" w:hAnsi="Times New Roman" w:cs="Times New Roman"/>
            <w:noProof/>
            <w:sz w:val="24"/>
            <w:szCs w:val="24"/>
          </w:rPr>
          <w:delText xml:space="preserve"> </w:delText>
        </w:r>
        <w:r w:rsidR="00381500" w:rsidDel="00410A87">
          <w:rPr>
            <w:rFonts w:ascii="Times New Roman" w:hAnsi="Times New Roman" w:cs="Times New Roman"/>
            <w:noProof/>
            <w:sz w:val="24"/>
            <w:szCs w:val="24"/>
          </w:rPr>
          <w:delText xml:space="preserve">Unlike traditional classfication, we know that </w:delText>
        </w:r>
        <w:r w:rsidR="0022545F" w:rsidRPr="0022545F" w:rsidDel="00410A87">
          <w:rPr>
            <w:rFonts w:ascii="Times New Roman" w:hAnsi="Times New Roman" w:cs="Times New Roman"/>
            <w:noProof/>
            <w:sz w:val="24"/>
            <w:szCs w:val="24"/>
          </w:rPr>
          <w:delText xml:space="preserve">omnipotent </w:delText>
        </w:r>
        <w:r w:rsidR="00381500" w:rsidDel="00410A87">
          <w:rPr>
            <w:rFonts w:ascii="Times New Roman" w:hAnsi="Times New Roman" w:cs="Times New Roman"/>
            <w:noProof/>
            <w:sz w:val="24"/>
            <w:szCs w:val="24"/>
          </w:rPr>
          <w:delText>relaxation cannot be achieved by any user</w:delText>
        </w:r>
        <w:r w:rsidR="00FC3C2E" w:rsidDel="00410A87">
          <w:rPr>
            <w:rFonts w:ascii="Times New Roman" w:hAnsi="Times New Roman" w:cs="Times New Roman"/>
            <w:noProof/>
            <w:sz w:val="24"/>
            <w:szCs w:val="24"/>
          </w:rPr>
          <w:delText>s</w:delText>
        </w:r>
        <w:r w:rsidR="00381500" w:rsidDel="00410A87">
          <w:rPr>
            <w:rFonts w:ascii="Times New Roman" w:hAnsi="Times New Roman" w:cs="Times New Roman"/>
            <w:noProof/>
            <w:sz w:val="24"/>
            <w:szCs w:val="24"/>
          </w:rPr>
          <w:delText>.</w:delText>
        </w:r>
        <w:r w:rsidR="00FF4708" w:rsidDel="00410A87">
          <w:rPr>
            <w:rFonts w:ascii="Times New Roman" w:hAnsi="Times New Roman" w:cs="Times New Roman"/>
            <w:noProof/>
            <w:sz w:val="24"/>
            <w:szCs w:val="24"/>
          </w:rPr>
          <w:delText xml:space="preserve"> </w:delText>
        </w:r>
        <w:r w:rsidR="00381500" w:rsidDel="00410A87">
          <w:rPr>
            <w:rFonts w:ascii="Times New Roman" w:hAnsi="Times New Roman" w:cs="Times New Roman"/>
            <w:noProof/>
            <w:sz w:val="24"/>
            <w:szCs w:val="24"/>
          </w:rPr>
          <w:delText xml:space="preserve">Specifically, we will concentrate on RTA users: all RTA users’ proportion in all the transit users is </w:delText>
        </w:r>
        <m:oMath>
          <m:r>
            <w:rPr>
              <w:rFonts w:ascii="Cambria Math" w:hAnsi="Cambria Math" w:cs="Times New Roman"/>
              <w:noProof/>
              <w:sz w:val="24"/>
              <w:szCs w:val="24"/>
            </w:rPr>
            <m:t>r</m:t>
          </m:r>
        </m:oMath>
        <w:r w:rsidR="00381500" w:rsidDel="00410A87">
          <w:rPr>
            <w:rFonts w:ascii="Times New Roman" w:hAnsi="Times New Roman" w:cs="Times New Roman"/>
            <w:noProof/>
            <w:sz w:val="24"/>
            <w:szCs w:val="24"/>
          </w:rPr>
          <w:delText xml:space="preserve">, while each TPS of PR family has one unique best empirical insurance buffer (IB) with proportion of </w:delText>
        </w:r>
        <m:oMath>
          <m:r>
            <w:rPr>
              <w:rFonts w:ascii="Cambria Math" w:hAnsi="Cambria Math" w:cs="Times New Roman"/>
              <w:noProof/>
              <w:sz w:val="24"/>
              <w:szCs w:val="24"/>
            </w:rPr>
            <m:t>P(IB)</m:t>
          </m:r>
        </m:oMath>
        <w:r w:rsidR="003422B9" w:rsidDel="00410A87">
          <w:rPr>
            <w:rFonts w:ascii="Times New Roman" w:hAnsi="Times New Roman" w:cs="Times New Roman"/>
            <w:noProof/>
            <w:sz w:val="24"/>
            <w:szCs w:val="24"/>
          </w:rPr>
          <w:delText xml:space="preserve"> in all RTA users</w:delText>
        </w:r>
        <w:r w:rsidR="00381500" w:rsidDel="00410A87">
          <w:rPr>
            <w:rFonts w:ascii="Times New Roman" w:hAnsi="Times New Roman" w:cs="Times New Roman"/>
            <w:noProof/>
            <w:sz w:val="24"/>
            <w:szCs w:val="24"/>
          </w:rPr>
          <w:delText xml:space="preserve">. </w:delText>
        </w:r>
        <w:r w:rsidR="00FF4708" w:rsidDel="00410A87">
          <w:rPr>
            <w:rFonts w:ascii="Times New Roman" w:hAnsi="Times New Roman" w:cs="Times New Roman"/>
            <w:noProof/>
            <w:sz w:val="24"/>
            <w:szCs w:val="24"/>
          </w:rPr>
          <w:delText xml:space="preserve">For non-RTA users, empirical relaxation users’ proportion in non-RTA </w:delText>
        </w:r>
        <w:r w:rsidR="003C26A4" w:rsidDel="00410A87">
          <w:rPr>
            <w:rFonts w:ascii="Times New Roman" w:hAnsi="Times New Roman" w:cs="Times New Roman"/>
            <w:noProof/>
            <w:sz w:val="24"/>
            <w:szCs w:val="24"/>
          </w:rPr>
          <w:delText xml:space="preserve">users </w:delText>
        </w:r>
        <w:r w:rsidR="00FF4708" w:rsidDel="00410A87">
          <w:rPr>
            <w:rFonts w:ascii="Times New Roman" w:hAnsi="Times New Roman" w:cs="Times New Roman"/>
            <w:noProof/>
            <w:sz w:val="24"/>
            <w:szCs w:val="24"/>
          </w:rPr>
          <w:delText xml:space="preserve">is </w:delText>
        </w:r>
        <m:oMath>
          <m:r>
            <w:rPr>
              <w:rFonts w:ascii="Cambria Math" w:hAnsi="Cambria Math" w:cs="Times New Roman"/>
              <w:noProof/>
              <w:sz w:val="24"/>
              <w:szCs w:val="24"/>
            </w:rPr>
            <m:t>e</m:t>
          </m:r>
        </m:oMath>
        <w:r w:rsidR="00FF4708" w:rsidDel="00410A87">
          <w:rPr>
            <w:rFonts w:ascii="Times New Roman" w:hAnsi="Times New Roman" w:cs="Times New Roman"/>
            <w:noProof/>
            <w:sz w:val="24"/>
            <w:szCs w:val="24"/>
          </w:rPr>
          <w:delText xml:space="preserve"> and arbitrary relaxation users’ proportion in non-RTA</w:delText>
        </w:r>
        <w:r w:rsidR="003C26A4" w:rsidDel="00410A87">
          <w:rPr>
            <w:rFonts w:ascii="Times New Roman" w:hAnsi="Times New Roman" w:cs="Times New Roman"/>
            <w:noProof/>
            <w:sz w:val="24"/>
            <w:szCs w:val="24"/>
          </w:rPr>
          <w:delText xml:space="preserve"> users</w:delText>
        </w:r>
        <w:r w:rsidR="00FF4708" w:rsidDel="00410A87">
          <w:rPr>
            <w:rFonts w:ascii="Times New Roman" w:hAnsi="Times New Roman" w:cs="Times New Roman"/>
            <w:noProof/>
            <w:sz w:val="24"/>
            <w:szCs w:val="24"/>
          </w:rPr>
          <w:delText xml:space="preserve"> is </w:delText>
        </w:r>
        <m:oMath>
          <m:r>
            <w:rPr>
              <w:rFonts w:ascii="Cambria Math" w:hAnsi="Cambria Math" w:cs="Times New Roman"/>
              <w:noProof/>
              <w:sz w:val="24"/>
              <w:szCs w:val="24"/>
            </w:rPr>
            <m:t>a</m:t>
          </m:r>
        </m:oMath>
        <w:r w:rsidR="00FF4708" w:rsidDel="00410A87">
          <w:rPr>
            <w:rFonts w:ascii="Times New Roman" w:hAnsi="Times New Roman" w:cs="Times New Roman"/>
            <w:noProof/>
            <w:sz w:val="24"/>
            <w:szCs w:val="24"/>
          </w:rPr>
          <w:delText>.</w:delText>
        </w:r>
        <w:r w:rsidR="00BC40DF" w:rsidDel="00410A87">
          <w:rPr>
            <w:rFonts w:ascii="Times New Roman" w:hAnsi="Times New Roman" w:cs="Times New Roman"/>
            <w:noProof/>
            <w:sz w:val="24"/>
            <w:szCs w:val="24"/>
          </w:rPr>
          <w:delText xml:space="preserve"> </w:delText>
        </w:r>
        <w:r w:rsidR="00BC40DF" w:rsidDel="00410A87">
          <w:rPr>
            <w:rFonts w:ascii="Times New Roman" w:hAnsi="Times New Roman" w:cs="Times New Roman"/>
            <w:noProof/>
            <w:sz w:val="24"/>
            <w:szCs w:val="24"/>
          </w:rPr>
          <w:fldChar w:fldCharType="begin"/>
        </w:r>
        <w:r w:rsidR="00BC40DF" w:rsidDel="00410A87">
          <w:rPr>
            <w:rFonts w:ascii="Times New Roman" w:hAnsi="Times New Roman" w:cs="Times New Roman"/>
            <w:noProof/>
            <w:sz w:val="24"/>
            <w:szCs w:val="24"/>
          </w:rPr>
          <w:delInstrText xml:space="preserve"> REF _Ref9198700 \h </w:delInstrText>
        </w:r>
        <w:r w:rsidR="00BC40DF" w:rsidDel="00410A87">
          <w:rPr>
            <w:rFonts w:ascii="Times New Roman" w:hAnsi="Times New Roman" w:cs="Times New Roman"/>
            <w:noProof/>
            <w:sz w:val="24"/>
            <w:szCs w:val="24"/>
          </w:rPr>
        </w:r>
        <w:r w:rsidR="00BC40DF" w:rsidDel="00410A87">
          <w:rPr>
            <w:rFonts w:ascii="Times New Roman" w:hAnsi="Times New Roman" w:cs="Times New Roman"/>
            <w:noProof/>
            <w:sz w:val="24"/>
            <w:szCs w:val="24"/>
          </w:rPr>
          <w:fldChar w:fldCharType="separate"/>
        </w:r>
        <w:r w:rsidR="00BC40DF" w:rsidDel="00410A87">
          <w:rPr>
            <w:rFonts w:ascii="Times New Roman" w:hAnsi="Times New Roman" w:cs="Times New Roman"/>
            <w:sz w:val="24"/>
            <w:szCs w:val="24"/>
          </w:rPr>
          <w:delText>Table 1</w:delText>
        </w:r>
        <w:r w:rsidR="00BC40DF" w:rsidDel="00410A87">
          <w:rPr>
            <w:rFonts w:ascii="Times New Roman" w:hAnsi="Times New Roman" w:cs="Times New Roman"/>
            <w:noProof/>
            <w:sz w:val="24"/>
            <w:szCs w:val="24"/>
          </w:rPr>
          <w:fldChar w:fldCharType="end"/>
        </w:r>
        <w:r w:rsidR="00BC40DF" w:rsidDel="00410A87">
          <w:rPr>
            <w:rFonts w:ascii="Times New Roman" w:hAnsi="Times New Roman" w:cs="Times New Roman"/>
            <w:noProof/>
            <w:sz w:val="24"/>
            <w:szCs w:val="24"/>
          </w:rPr>
          <w:delText xml:space="preserve"> shows different TPSs’ availability for each users and theoretical ratio.</w:delText>
        </w:r>
      </w:del>
    </w:p>
    <w:p w14:paraId="1520E7D0" w14:textId="19D25290" w:rsidR="00371153" w:rsidRPr="00B7531C" w:rsidDel="00410A87" w:rsidRDefault="00371153" w:rsidP="00B7531C">
      <w:pPr>
        <w:rPr>
          <w:del w:id="668" w:author="Luyu Liu" w:date="2019-07-25T11:28:00Z"/>
          <w:rFonts w:ascii="Times New Roman" w:hAnsi="Times New Roman" w:cs="Times New Roman"/>
          <w:sz w:val="24"/>
          <w:szCs w:val="24"/>
        </w:rPr>
      </w:pPr>
    </w:p>
    <w:tbl>
      <w:tblPr>
        <w:tblStyle w:val="TableGrid"/>
        <w:tblW w:w="9350" w:type="dxa"/>
        <w:jc w:val="center"/>
        <w:tblLook w:val="04A0" w:firstRow="1" w:lastRow="0" w:firstColumn="1" w:lastColumn="0" w:noHBand="0" w:noVBand="1"/>
      </w:tblPr>
      <w:tblGrid>
        <w:gridCol w:w="2587"/>
        <w:gridCol w:w="2088"/>
        <w:gridCol w:w="1980"/>
        <w:gridCol w:w="2695"/>
      </w:tblGrid>
      <w:tr w:rsidR="004E00DA" w:rsidDel="00410A87" w14:paraId="0F2F8070" w14:textId="6C949CAB" w:rsidTr="00B63547">
        <w:trPr>
          <w:trHeight w:val="310"/>
          <w:jc w:val="center"/>
          <w:del w:id="669" w:author="Luyu Liu" w:date="2019-07-25T11:28:00Z"/>
        </w:trPr>
        <w:tc>
          <w:tcPr>
            <w:tcW w:w="2587" w:type="dxa"/>
            <w:tcBorders>
              <w:top w:val="single" w:sz="4" w:space="0" w:color="auto"/>
              <w:left w:val="single" w:sz="4" w:space="0" w:color="auto"/>
              <w:bottom w:val="single" w:sz="4" w:space="0" w:color="auto"/>
              <w:right w:val="single" w:sz="4" w:space="0" w:color="auto"/>
            </w:tcBorders>
            <w:hideMark/>
          </w:tcPr>
          <w:p w14:paraId="2A69D727" w14:textId="4ADD6123" w:rsidR="004E00DA" w:rsidDel="00410A87" w:rsidRDefault="004E00DA">
            <w:pPr>
              <w:rPr>
                <w:del w:id="670" w:author="Luyu Liu" w:date="2019-07-25T11:28:00Z"/>
                <w:rFonts w:ascii="Times New Roman" w:hAnsi="Times New Roman" w:cs="Times New Roman"/>
                <w:sz w:val="24"/>
                <w:szCs w:val="24"/>
              </w:rPr>
            </w:pPr>
            <w:del w:id="671" w:author="Luyu Liu" w:date="2019-07-25T11:28:00Z">
              <w:r w:rsidDel="00410A87">
                <w:rPr>
                  <w:rFonts w:ascii="Times New Roman" w:hAnsi="Times New Roman" w:cs="Times New Roman"/>
                  <w:sz w:val="24"/>
                  <w:szCs w:val="24"/>
                </w:rPr>
                <w:delText>Strategy</w:delText>
              </w:r>
            </w:del>
          </w:p>
        </w:tc>
        <w:tc>
          <w:tcPr>
            <w:tcW w:w="2088" w:type="dxa"/>
            <w:tcBorders>
              <w:top w:val="single" w:sz="4" w:space="0" w:color="auto"/>
              <w:left w:val="single" w:sz="4" w:space="0" w:color="auto"/>
              <w:bottom w:val="single" w:sz="4" w:space="0" w:color="auto"/>
              <w:right w:val="single" w:sz="4" w:space="0" w:color="auto"/>
            </w:tcBorders>
            <w:hideMark/>
          </w:tcPr>
          <w:p w14:paraId="396FBCAC" w14:textId="379BFB4B" w:rsidR="004E00DA" w:rsidDel="00410A87" w:rsidRDefault="004E00DA">
            <w:pPr>
              <w:rPr>
                <w:del w:id="672" w:author="Luyu Liu" w:date="2019-07-25T11:28:00Z"/>
                <w:rFonts w:ascii="Times New Roman" w:hAnsi="Times New Roman" w:cs="Times New Roman"/>
                <w:sz w:val="24"/>
                <w:szCs w:val="24"/>
              </w:rPr>
            </w:pPr>
            <w:del w:id="673" w:author="Luyu Liu" w:date="2019-07-25T11:28:00Z">
              <w:r w:rsidDel="00410A87">
                <w:rPr>
                  <w:rFonts w:ascii="Times New Roman" w:hAnsi="Times New Roman" w:cs="Times New Roman"/>
                  <w:sz w:val="24"/>
                  <w:szCs w:val="24"/>
                </w:rPr>
                <w:delText>Non-RTA users</w:delText>
              </w:r>
            </w:del>
          </w:p>
        </w:tc>
        <w:tc>
          <w:tcPr>
            <w:tcW w:w="1980" w:type="dxa"/>
            <w:tcBorders>
              <w:top w:val="single" w:sz="4" w:space="0" w:color="auto"/>
              <w:left w:val="single" w:sz="4" w:space="0" w:color="auto"/>
              <w:bottom w:val="single" w:sz="4" w:space="0" w:color="auto"/>
              <w:right w:val="single" w:sz="4" w:space="0" w:color="auto"/>
            </w:tcBorders>
            <w:hideMark/>
          </w:tcPr>
          <w:p w14:paraId="0EA5F398" w14:textId="1C2155C1" w:rsidR="004E00DA" w:rsidDel="00410A87" w:rsidRDefault="004E00DA">
            <w:pPr>
              <w:rPr>
                <w:del w:id="674" w:author="Luyu Liu" w:date="2019-07-25T11:28:00Z"/>
                <w:rFonts w:ascii="Times New Roman" w:hAnsi="Times New Roman" w:cs="Times New Roman"/>
                <w:sz w:val="24"/>
                <w:szCs w:val="24"/>
              </w:rPr>
            </w:pPr>
            <w:del w:id="675" w:author="Luyu Liu" w:date="2019-07-25T11:28:00Z">
              <w:r w:rsidDel="00410A87">
                <w:rPr>
                  <w:rFonts w:ascii="Times New Roman" w:hAnsi="Times New Roman" w:cs="Times New Roman"/>
                  <w:sz w:val="24"/>
                  <w:szCs w:val="24"/>
                </w:rPr>
                <w:delText>RTA users</w:delText>
              </w:r>
            </w:del>
          </w:p>
        </w:tc>
        <w:tc>
          <w:tcPr>
            <w:tcW w:w="2695" w:type="dxa"/>
            <w:tcBorders>
              <w:top w:val="single" w:sz="4" w:space="0" w:color="auto"/>
              <w:left w:val="single" w:sz="4" w:space="0" w:color="auto"/>
              <w:bottom w:val="single" w:sz="4" w:space="0" w:color="auto"/>
              <w:right w:val="single" w:sz="4" w:space="0" w:color="auto"/>
            </w:tcBorders>
          </w:tcPr>
          <w:p w14:paraId="0F7ED148" w14:textId="0AC2C1E1" w:rsidR="004E00DA" w:rsidDel="00410A87" w:rsidRDefault="00BD6F86" w:rsidP="00326D0C">
            <w:pPr>
              <w:jc w:val="center"/>
              <w:rPr>
                <w:del w:id="676" w:author="Luyu Liu" w:date="2019-07-25T11:28:00Z"/>
                <w:rFonts w:ascii="Times New Roman" w:hAnsi="Times New Roman" w:cs="Times New Roman"/>
                <w:sz w:val="24"/>
                <w:szCs w:val="24"/>
              </w:rPr>
            </w:pPr>
            <w:del w:id="677" w:author="Luyu Liu" w:date="2019-07-25T11:28:00Z">
              <w:r w:rsidDel="00410A87">
                <w:rPr>
                  <w:rFonts w:ascii="Times New Roman" w:hAnsi="Times New Roman" w:cs="Times New Roman"/>
                  <w:sz w:val="24"/>
                  <w:szCs w:val="24"/>
                </w:rPr>
                <w:delText>Theoretical r</w:delText>
              </w:r>
              <w:r w:rsidR="004E00DA" w:rsidDel="00410A87">
                <w:rPr>
                  <w:rFonts w:ascii="Times New Roman" w:hAnsi="Times New Roman" w:cs="Times New Roman"/>
                  <w:sz w:val="24"/>
                  <w:szCs w:val="24"/>
                </w:rPr>
                <w:delText>atio</w:delText>
              </w:r>
            </w:del>
          </w:p>
        </w:tc>
      </w:tr>
      <w:tr w:rsidR="004E00DA" w:rsidDel="00410A87" w14:paraId="26EAB2C2" w14:textId="3AECEC64" w:rsidTr="00B63547">
        <w:trPr>
          <w:trHeight w:val="379"/>
          <w:jc w:val="center"/>
          <w:del w:id="678" w:author="Luyu Liu" w:date="2019-07-25T11:28:00Z"/>
        </w:trPr>
        <w:tc>
          <w:tcPr>
            <w:tcW w:w="2587" w:type="dxa"/>
            <w:tcBorders>
              <w:top w:val="single" w:sz="4" w:space="0" w:color="auto"/>
              <w:left w:val="single" w:sz="4" w:space="0" w:color="auto"/>
              <w:bottom w:val="single" w:sz="4" w:space="0" w:color="auto"/>
              <w:right w:val="single" w:sz="4" w:space="0" w:color="auto"/>
            </w:tcBorders>
            <w:hideMark/>
          </w:tcPr>
          <w:p w14:paraId="2C5F14E4" w14:textId="5291BA3A" w:rsidR="004E00DA" w:rsidDel="00410A87" w:rsidRDefault="0022545F">
            <w:pPr>
              <w:rPr>
                <w:del w:id="679" w:author="Luyu Liu" w:date="2019-07-25T11:28:00Z"/>
                <w:rFonts w:ascii="Times New Roman" w:hAnsi="Times New Roman" w:cs="Times New Roman"/>
                <w:sz w:val="24"/>
                <w:szCs w:val="24"/>
              </w:rPr>
            </w:pPr>
            <w:del w:id="680" w:author="Luyu Liu" w:date="2019-07-25T11:28:00Z">
              <w:r w:rsidDel="00410A87">
                <w:rPr>
                  <w:rFonts w:ascii="Times New Roman" w:hAnsi="Times New Roman" w:cs="Times New Roman"/>
                  <w:sz w:val="24"/>
                  <w:szCs w:val="24"/>
                </w:rPr>
                <w:delText>O</w:delText>
              </w:r>
              <w:r w:rsidRPr="0022545F" w:rsidDel="00410A87">
                <w:rPr>
                  <w:rFonts w:ascii="Times New Roman" w:hAnsi="Times New Roman" w:cs="Times New Roman"/>
                  <w:sz w:val="24"/>
                  <w:szCs w:val="24"/>
                </w:rPr>
                <w:delText xml:space="preserve">mnipotent </w:delText>
              </w:r>
              <w:r w:rsidR="004E00DA" w:rsidDel="00410A87">
                <w:rPr>
                  <w:rFonts w:ascii="Times New Roman" w:hAnsi="Times New Roman" w:cs="Times New Roman"/>
                  <w:sz w:val="24"/>
                  <w:szCs w:val="24"/>
                </w:rPr>
                <w:delText>relaxation</w:delText>
              </w:r>
            </w:del>
          </w:p>
        </w:tc>
        <w:tc>
          <w:tcPr>
            <w:tcW w:w="2088" w:type="dxa"/>
            <w:tcBorders>
              <w:top w:val="single" w:sz="4" w:space="0" w:color="auto"/>
              <w:left w:val="single" w:sz="4" w:space="0" w:color="auto"/>
              <w:bottom w:val="single" w:sz="4" w:space="0" w:color="auto"/>
              <w:right w:val="single" w:sz="4" w:space="0" w:color="auto"/>
            </w:tcBorders>
            <w:vAlign w:val="center"/>
            <w:hideMark/>
          </w:tcPr>
          <w:p w14:paraId="56B13E40" w14:textId="5555C727" w:rsidR="004E00DA" w:rsidDel="00410A87" w:rsidRDefault="004E00DA">
            <w:pPr>
              <w:jc w:val="center"/>
              <w:rPr>
                <w:del w:id="681" w:author="Luyu Liu" w:date="2019-07-25T11:28:00Z"/>
                <w:rFonts w:ascii="Times New Roman" w:hAnsi="Times New Roman" w:cs="Times New Roman"/>
                <w:sz w:val="24"/>
                <w:szCs w:val="24"/>
              </w:rPr>
            </w:pPr>
            <w:del w:id="682" w:author="Luyu Liu" w:date="2019-07-25T11:28:00Z">
              <w:r w:rsidDel="00410A87">
                <w:rPr>
                  <w:rFonts w:ascii="Times New Roman" w:hAnsi="Times New Roman" w:cs="Times New Roman"/>
                  <w:sz w:val="24"/>
                  <w:szCs w:val="24"/>
                </w:rPr>
                <w:delText>X</w:delText>
              </w:r>
            </w:del>
          </w:p>
        </w:tc>
        <w:tc>
          <w:tcPr>
            <w:tcW w:w="1980" w:type="dxa"/>
            <w:tcBorders>
              <w:top w:val="single" w:sz="4" w:space="0" w:color="auto"/>
              <w:left w:val="single" w:sz="4" w:space="0" w:color="auto"/>
              <w:bottom w:val="single" w:sz="4" w:space="0" w:color="auto"/>
              <w:right w:val="single" w:sz="4" w:space="0" w:color="auto"/>
            </w:tcBorders>
            <w:vAlign w:val="center"/>
            <w:hideMark/>
          </w:tcPr>
          <w:p w14:paraId="68AE0BC4" w14:textId="04A7A5FB" w:rsidR="004E00DA" w:rsidDel="00410A87" w:rsidRDefault="004E00DA">
            <w:pPr>
              <w:jc w:val="center"/>
              <w:rPr>
                <w:del w:id="683" w:author="Luyu Liu" w:date="2019-07-25T11:28:00Z"/>
                <w:rFonts w:ascii="Times New Roman" w:hAnsi="Times New Roman" w:cs="Times New Roman"/>
                <w:sz w:val="24"/>
                <w:szCs w:val="24"/>
              </w:rPr>
            </w:pPr>
            <w:del w:id="684" w:author="Luyu Liu" w:date="2019-07-25T11:28:00Z">
              <w:r w:rsidDel="00410A87">
                <w:rPr>
                  <w:rFonts w:ascii="Times New Roman" w:hAnsi="Times New Roman" w:cs="Times New Roman"/>
                  <w:sz w:val="24"/>
                  <w:szCs w:val="24"/>
                </w:rPr>
                <w:delText>X</w:delText>
              </w:r>
            </w:del>
          </w:p>
        </w:tc>
        <w:tc>
          <w:tcPr>
            <w:tcW w:w="2695" w:type="dxa"/>
            <w:tcBorders>
              <w:top w:val="single" w:sz="4" w:space="0" w:color="auto"/>
              <w:left w:val="single" w:sz="4" w:space="0" w:color="auto"/>
              <w:bottom w:val="single" w:sz="4" w:space="0" w:color="auto"/>
              <w:right w:val="single" w:sz="4" w:space="0" w:color="auto"/>
            </w:tcBorders>
          </w:tcPr>
          <w:p w14:paraId="78065B55" w14:textId="7AA22EDE" w:rsidR="004E00DA" w:rsidDel="00410A87" w:rsidRDefault="00411510">
            <w:pPr>
              <w:jc w:val="center"/>
              <w:rPr>
                <w:del w:id="685" w:author="Luyu Liu" w:date="2019-07-25T11:28:00Z"/>
                <w:rFonts w:ascii="Times New Roman" w:hAnsi="Times New Roman" w:cs="Times New Roman"/>
                <w:sz w:val="24"/>
                <w:szCs w:val="24"/>
              </w:rPr>
            </w:pPr>
            <w:del w:id="686" w:author="Luyu Liu" w:date="2019-07-25T11:28:00Z">
              <w:r w:rsidDel="00410A87">
                <w:rPr>
                  <w:rFonts w:ascii="Times New Roman" w:hAnsi="Times New Roman" w:cs="Times New Roman"/>
                  <w:sz w:val="24"/>
                  <w:szCs w:val="24"/>
                </w:rPr>
                <w:delText>0</w:delText>
              </w:r>
            </w:del>
          </w:p>
        </w:tc>
      </w:tr>
      <w:tr w:rsidR="004E00DA" w:rsidDel="00410A87" w14:paraId="4D7CD170" w14:textId="3DCE3041" w:rsidTr="00B63547">
        <w:trPr>
          <w:trHeight w:val="356"/>
          <w:jc w:val="center"/>
          <w:del w:id="687" w:author="Luyu Liu" w:date="2019-07-25T11:28:00Z"/>
        </w:trPr>
        <w:tc>
          <w:tcPr>
            <w:tcW w:w="2587" w:type="dxa"/>
            <w:tcBorders>
              <w:top w:val="single" w:sz="4" w:space="0" w:color="auto"/>
              <w:left w:val="single" w:sz="4" w:space="0" w:color="auto"/>
              <w:bottom w:val="single" w:sz="4" w:space="0" w:color="auto"/>
              <w:right w:val="single" w:sz="4" w:space="0" w:color="auto"/>
            </w:tcBorders>
            <w:hideMark/>
          </w:tcPr>
          <w:p w14:paraId="14D87F17" w14:textId="56AE5EE1" w:rsidR="004E00DA" w:rsidDel="00410A87" w:rsidRDefault="004E00DA">
            <w:pPr>
              <w:rPr>
                <w:del w:id="688" w:author="Luyu Liu" w:date="2019-07-25T11:28:00Z"/>
                <w:rFonts w:ascii="Times New Roman" w:hAnsi="Times New Roman" w:cs="Times New Roman"/>
                <w:sz w:val="24"/>
                <w:szCs w:val="24"/>
              </w:rPr>
            </w:pPr>
            <w:del w:id="689" w:author="Luyu Liu" w:date="2019-07-25T11:28:00Z">
              <w:r w:rsidDel="00410A87">
                <w:rPr>
                  <w:rFonts w:ascii="Times New Roman" w:hAnsi="Times New Roman" w:cs="Times New Roman"/>
                  <w:sz w:val="24"/>
                  <w:szCs w:val="24"/>
                </w:rPr>
                <w:delText>Null relaxation</w:delText>
              </w:r>
            </w:del>
          </w:p>
        </w:tc>
        <w:tc>
          <w:tcPr>
            <w:tcW w:w="2088" w:type="dxa"/>
            <w:tcBorders>
              <w:top w:val="single" w:sz="4" w:space="0" w:color="auto"/>
              <w:left w:val="single" w:sz="4" w:space="0" w:color="auto"/>
              <w:bottom w:val="single" w:sz="4" w:space="0" w:color="auto"/>
              <w:right w:val="single" w:sz="4" w:space="0" w:color="auto"/>
            </w:tcBorders>
            <w:vAlign w:val="center"/>
            <w:hideMark/>
          </w:tcPr>
          <w:p w14:paraId="50905B30" w14:textId="545112DD" w:rsidR="004E00DA" w:rsidDel="00410A87" w:rsidRDefault="004E00DA">
            <w:pPr>
              <w:jc w:val="center"/>
              <w:rPr>
                <w:del w:id="690" w:author="Luyu Liu" w:date="2019-07-25T11:28:00Z"/>
                <w:rFonts w:ascii="Times New Roman" w:hAnsi="Times New Roman" w:cs="Times New Roman"/>
                <w:sz w:val="24"/>
                <w:szCs w:val="24"/>
              </w:rPr>
            </w:pPr>
            <w:del w:id="691" w:author="Luyu Liu" w:date="2019-07-25T11:28:00Z">
              <w:r w:rsidRPr="006D1027" w:rsidDel="00410A87">
                <w:rPr>
                  <w:rFonts w:ascii="Segoe UI Symbol" w:hAnsi="Segoe UI Symbol" w:cs="Segoe UI Symbol"/>
                  <w:sz w:val="24"/>
                  <w:szCs w:val="24"/>
                </w:rPr>
                <w:delText>✓</w:delText>
              </w:r>
            </w:del>
          </w:p>
        </w:tc>
        <w:tc>
          <w:tcPr>
            <w:tcW w:w="1980" w:type="dxa"/>
            <w:tcBorders>
              <w:top w:val="single" w:sz="4" w:space="0" w:color="auto"/>
              <w:left w:val="single" w:sz="4" w:space="0" w:color="auto"/>
              <w:bottom w:val="single" w:sz="4" w:space="0" w:color="auto"/>
              <w:right w:val="single" w:sz="4" w:space="0" w:color="auto"/>
            </w:tcBorders>
            <w:vAlign w:val="center"/>
            <w:hideMark/>
          </w:tcPr>
          <w:p w14:paraId="4D07255E" w14:textId="4A324F89" w:rsidR="004E00DA" w:rsidDel="00410A87" w:rsidRDefault="004E00DA">
            <w:pPr>
              <w:jc w:val="center"/>
              <w:rPr>
                <w:del w:id="692" w:author="Luyu Liu" w:date="2019-07-25T11:28:00Z"/>
                <w:rFonts w:ascii="Times New Roman" w:hAnsi="Times New Roman" w:cs="Times New Roman"/>
                <w:sz w:val="24"/>
                <w:szCs w:val="24"/>
              </w:rPr>
            </w:pPr>
            <w:del w:id="693" w:author="Luyu Liu" w:date="2019-07-25T11:28:00Z">
              <w:r w:rsidRPr="006D1027" w:rsidDel="00410A87">
                <w:rPr>
                  <w:rFonts w:ascii="Segoe UI Symbol" w:hAnsi="Segoe UI Symbol" w:cs="Segoe UI Symbol"/>
                  <w:sz w:val="24"/>
                  <w:szCs w:val="24"/>
                </w:rPr>
                <w:delText>✓</w:delText>
              </w:r>
            </w:del>
          </w:p>
        </w:tc>
        <w:tc>
          <w:tcPr>
            <w:tcW w:w="2695" w:type="dxa"/>
            <w:tcBorders>
              <w:top w:val="single" w:sz="4" w:space="0" w:color="auto"/>
              <w:left w:val="single" w:sz="4" w:space="0" w:color="auto"/>
              <w:bottom w:val="single" w:sz="4" w:space="0" w:color="auto"/>
              <w:right w:val="single" w:sz="4" w:space="0" w:color="auto"/>
            </w:tcBorders>
          </w:tcPr>
          <w:p w14:paraId="26315454" w14:textId="3DF6BD6F" w:rsidR="004E00DA" w:rsidRPr="0001478C" w:rsidDel="00410A87" w:rsidRDefault="00B835F9">
            <w:pPr>
              <w:jc w:val="center"/>
              <w:rPr>
                <w:del w:id="694" w:author="Luyu Liu" w:date="2019-07-25T11:28:00Z"/>
                <w:rFonts w:ascii="Segoe UI Symbol" w:hAnsi="Segoe UI Symbol" w:cs="Segoe UI Symbol"/>
                <w:i/>
                <w:sz w:val="24"/>
                <w:szCs w:val="24"/>
              </w:rPr>
            </w:pPr>
            <m:oMathPara>
              <m:oMath>
                <m:d>
                  <m:dPr>
                    <m:ctrlPr>
                      <w:del w:id="695" w:author="Luyu Liu" w:date="2019-07-25T11:28:00Z">
                        <w:rPr>
                          <w:rFonts w:ascii="Cambria Math" w:hAnsi="Cambria Math" w:cs="Segoe UI Symbol"/>
                          <w:i/>
                          <w:sz w:val="24"/>
                          <w:szCs w:val="24"/>
                        </w:rPr>
                      </w:del>
                    </m:ctrlPr>
                  </m:dPr>
                  <m:e>
                    <m:r>
                      <w:del w:id="696" w:author="Luyu Liu" w:date="2019-07-25T11:28:00Z">
                        <w:rPr>
                          <w:rFonts w:ascii="Cambria Math" w:hAnsi="Cambria Math" w:cs="Segoe UI Symbol"/>
                          <w:sz w:val="24"/>
                          <w:szCs w:val="24"/>
                        </w:rPr>
                        <m:t>1-r</m:t>
                      </w:del>
                    </m:r>
                  </m:e>
                </m:d>
                <m:r>
                  <w:del w:id="697" w:author="Luyu Liu" w:date="2019-07-25T11:28:00Z">
                    <w:rPr>
                      <w:rFonts w:ascii="Cambria Math" w:hAnsi="Cambria Math" w:cs="Segoe UI Symbol"/>
                      <w:sz w:val="24"/>
                      <w:szCs w:val="24"/>
                    </w:rPr>
                    <m:t>⋅(1-a-e)</m:t>
                  </w:del>
                </m:r>
              </m:oMath>
            </m:oMathPara>
          </w:p>
        </w:tc>
      </w:tr>
      <w:tr w:rsidR="004E00DA" w:rsidDel="00410A87" w14:paraId="443136D9" w14:textId="4CF5782F" w:rsidTr="00B63547">
        <w:trPr>
          <w:trHeight w:val="372"/>
          <w:jc w:val="center"/>
          <w:del w:id="698" w:author="Luyu Liu" w:date="2019-07-25T11:28:00Z"/>
        </w:trPr>
        <w:tc>
          <w:tcPr>
            <w:tcW w:w="2587" w:type="dxa"/>
            <w:tcBorders>
              <w:top w:val="single" w:sz="4" w:space="0" w:color="auto"/>
              <w:left w:val="single" w:sz="4" w:space="0" w:color="auto"/>
              <w:bottom w:val="single" w:sz="4" w:space="0" w:color="auto"/>
              <w:right w:val="single" w:sz="4" w:space="0" w:color="auto"/>
            </w:tcBorders>
            <w:hideMark/>
          </w:tcPr>
          <w:p w14:paraId="487B94FF" w14:textId="19F9236F" w:rsidR="004E00DA" w:rsidDel="00410A87" w:rsidRDefault="00BF5CDD">
            <w:pPr>
              <w:rPr>
                <w:del w:id="699" w:author="Luyu Liu" w:date="2019-07-25T11:28:00Z"/>
                <w:rFonts w:ascii="Times New Roman" w:hAnsi="Times New Roman" w:cs="Times New Roman"/>
                <w:sz w:val="24"/>
                <w:szCs w:val="24"/>
              </w:rPr>
            </w:pPr>
            <w:del w:id="700" w:author="Luyu Liu" w:date="2019-07-25T11:28:00Z">
              <w:r w:rsidDel="00410A87">
                <w:rPr>
                  <w:rFonts w:ascii="Times New Roman" w:hAnsi="Times New Roman" w:cs="Times New Roman"/>
                  <w:sz w:val="24"/>
                  <w:szCs w:val="24"/>
                </w:rPr>
                <w:delText>Greedy</w:delText>
              </w:r>
              <w:r w:rsidR="004E00DA" w:rsidDel="00410A87">
                <w:rPr>
                  <w:rFonts w:ascii="Times New Roman" w:hAnsi="Times New Roman" w:cs="Times New Roman"/>
                  <w:sz w:val="24"/>
                  <w:szCs w:val="24"/>
                </w:rPr>
                <w:delText xml:space="preserve"> relaxation</w:delText>
              </w:r>
            </w:del>
          </w:p>
        </w:tc>
        <w:tc>
          <w:tcPr>
            <w:tcW w:w="2088" w:type="dxa"/>
            <w:tcBorders>
              <w:top w:val="single" w:sz="4" w:space="0" w:color="auto"/>
              <w:left w:val="single" w:sz="4" w:space="0" w:color="auto"/>
              <w:bottom w:val="single" w:sz="4" w:space="0" w:color="auto"/>
              <w:right w:val="single" w:sz="4" w:space="0" w:color="auto"/>
            </w:tcBorders>
            <w:vAlign w:val="center"/>
            <w:hideMark/>
          </w:tcPr>
          <w:p w14:paraId="480FD646" w14:textId="4029E30A" w:rsidR="004E00DA" w:rsidDel="00410A87" w:rsidRDefault="004E00DA">
            <w:pPr>
              <w:jc w:val="center"/>
              <w:rPr>
                <w:del w:id="701" w:author="Luyu Liu" w:date="2019-07-25T11:28:00Z"/>
                <w:rFonts w:ascii="Times New Roman" w:hAnsi="Times New Roman" w:cs="Times New Roman"/>
                <w:sz w:val="24"/>
                <w:szCs w:val="24"/>
              </w:rPr>
            </w:pPr>
            <w:del w:id="702" w:author="Luyu Liu" w:date="2019-07-25T11:28:00Z">
              <w:r w:rsidDel="00410A87">
                <w:rPr>
                  <w:rFonts w:ascii="Times New Roman" w:hAnsi="Times New Roman" w:cs="Times New Roman"/>
                  <w:sz w:val="24"/>
                  <w:szCs w:val="24"/>
                </w:rPr>
                <w:delText>X</w:delText>
              </w:r>
            </w:del>
          </w:p>
        </w:tc>
        <w:tc>
          <w:tcPr>
            <w:tcW w:w="1980" w:type="dxa"/>
            <w:tcBorders>
              <w:top w:val="single" w:sz="4" w:space="0" w:color="auto"/>
              <w:left w:val="single" w:sz="4" w:space="0" w:color="auto"/>
              <w:bottom w:val="single" w:sz="4" w:space="0" w:color="auto"/>
              <w:right w:val="single" w:sz="4" w:space="0" w:color="auto"/>
            </w:tcBorders>
            <w:vAlign w:val="center"/>
            <w:hideMark/>
          </w:tcPr>
          <w:p w14:paraId="229C1AE4" w14:textId="3D612879" w:rsidR="004E00DA" w:rsidDel="00410A87" w:rsidRDefault="004E00DA">
            <w:pPr>
              <w:jc w:val="center"/>
              <w:rPr>
                <w:del w:id="703" w:author="Luyu Liu" w:date="2019-07-25T11:28:00Z"/>
                <w:rFonts w:ascii="Times New Roman" w:hAnsi="Times New Roman" w:cs="Times New Roman"/>
                <w:sz w:val="24"/>
                <w:szCs w:val="24"/>
              </w:rPr>
            </w:pPr>
            <w:del w:id="704" w:author="Luyu Liu" w:date="2019-07-25T11:28:00Z">
              <w:r w:rsidRPr="006D1027" w:rsidDel="00410A87">
                <w:rPr>
                  <w:rFonts w:ascii="Segoe UI Symbol" w:hAnsi="Segoe UI Symbol" w:cs="Segoe UI Symbol"/>
                  <w:sz w:val="24"/>
                  <w:szCs w:val="24"/>
                </w:rPr>
                <w:delText>✓</w:delText>
              </w:r>
            </w:del>
          </w:p>
        </w:tc>
        <w:tc>
          <w:tcPr>
            <w:tcW w:w="2695" w:type="dxa"/>
            <w:tcBorders>
              <w:top w:val="single" w:sz="4" w:space="0" w:color="auto"/>
              <w:left w:val="single" w:sz="4" w:space="0" w:color="auto"/>
              <w:bottom w:val="single" w:sz="4" w:space="0" w:color="auto"/>
              <w:right w:val="single" w:sz="4" w:space="0" w:color="auto"/>
            </w:tcBorders>
          </w:tcPr>
          <w:p w14:paraId="59C0600A" w14:textId="084B5480" w:rsidR="004E00DA" w:rsidRPr="006D1027" w:rsidDel="00410A87" w:rsidRDefault="0001478C">
            <w:pPr>
              <w:jc w:val="center"/>
              <w:rPr>
                <w:del w:id="705" w:author="Luyu Liu" w:date="2019-07-25T11:28:00Z"/>
                <w:rFonts w:ascii="Segoe UI Symbol" w:hAnsi="Segoe UI Symbol" w:cs="Segoe UI Symbol"/>
                <w:sz w:val="24"/>
                <w:szCs w:val="24"/>
              </w:rPr>
            </w:pPr>
            <m:oMathPara>
              <m:oMath>
                <m:r>
                  <w:del w:id="706" w:author="Luyu Liu" w:date="2019-07-25T11:28:00Z">
                    <w:rPr>
                      <w:rFonts w:ascii="Cambria Math" w:hAnsi="Cambria Math" w:cs="Segoe UI Symbol"/>
                      <w:sz w:val="24"/>
                      <w:szCs w:val="24"/>
                    </w:rPr>
                    <m:t>r⋅P(0)</m:t>
                  </w:del>
                </m:r>
              </m:oMath>
            </m:oMathPara>
          </w:p>
        </w:tc>
      </w:tr>
      <w:tr w:rsidR="004E00DA" w:rsidDel="00410A87" w14:paraId="0865E04D" w14:textId="07601A90" w:rsidTr="00B63547">
        <w:trPr>
          <w:trHeight w:val="356"/>
          <w:jc w:val="center"/>
          <w:del w:id="707" w:author="Luyu Liu" w:date="2019-07-25T11:28:00Z"/>
        </w:trPr>
        <w:tc>
          <w:tcPr>
            <w:tcW w:w="2587" w:type="dxa"/>
            <w:tcBorders>
              <w:top w:val="single" w:sz="4" w:space="0" w:color="auto"/>
              <w:left w:val="single" w:sz="4" w:space="0" w:color="auto"/>
              <w:bottom w:val="single" w:sz="4" w:space="0" w:color="auto"/>
              <w:right w:val="single" w:sz="4" w:space="0" w:color="auto"/>
            </w:tcBorders>
            <w:hideMark/>
          </w:tcPr>
          <w:p w14:paraId="2F120D28" w14:textId="1327B399" w:rsidR="004E00DA" w:rsidDel="00410A87" w:rsidRDefault="004E00DA">
            <w:pPr>
              <w:rPr>
                <w:del w:id="708" w:author="Luyu Liu" w:date="2019-07-25T11:28:00Z"/>
                <w:rFonts w:ascii="Times New Roman" w:hAnsi="Times New Roman" w:cs="Times New Roman"/>
                <w:sz w:val="24"/>
                <w:szCs w:val="24"/>
              </w:rPr>
            </w:pPr>
            <w:del w:id="709" w:author="Luyu Liu" w:date="2019-07-25T11:28:00Z">
              <w:r w:rsidDel="00410A87">
                <w:rPr>
                  <w:rFonts w:ascii="Times New Roman" w:hAnsi="Times New Roman" w:cs="Times New Roman"/>
                  <w:sz w:val="24"/>
                  <w:szCs w:val="24"/>
                </w:rPr>
                <w:delText>Prudent relaxation</w:delText>
              </w:r>
            </w:del>
          </w:p>
        </w:tc>
        <w:tc>
          <w:tcPr>
            <w:tcW w:w="2088" w:type="dxa"/>
            <w:tcBorders>
              <w:top w:val="single" w:sz="4" w:space="0" w:color="auto"/>
              <w:left w:val="single" w:sz="4" w:space="0" w:color="auto"/>
              <w:bottom w:val="single" w:sz="4" w:space="0" w:color="auto"/>
              <w:right w:val="single" w:sz="4" w:space="0" w:color="auto"/>
            </w:tcBorders>
            <w:vAlign w:val="center"/>
            <w:hideMark/>
          </w:tcPr>
          <w:p w14:paraId="628F87B4" w14:textId="27A0A21F" w:rsidR="004E00DA" w:rsidDel="00410A87" w:rsidRDefault="004E00DA">
            <w:pPr>
              <w:jc w:val="center"/>
              <w:rPr>
                <w:del w:id="710" w:author="Luyu Liu" w:date="2019-07-25T11:28:00Z"/>
                <w:rFonts w:ascii="Times New Roman" w:hAnsi="Times New Roman" w:cs="Times New Roman"/>
                <w:sz w:val="24"/>
                <w:szCs w:val="24"/>
              </w:rPr>
            </w:pPr>
            <w:del w:id="711" w:author="Luyu Liu" w:date="2019-07-25T11:28:00Z">
              <w:r w:rsidDel="00410A87">
                <w:rPr>
                  <w:rFonts w:ascii="Times New Roman" w:hAnsi="Times New Roman" w:cs="Times New Roman"/>
                  <w:sz w:val="24"/>
                  <w:szCs w:val="24"/>
                </w:rPr>
                <w:delText>X</w:delText>
              </w:r>
            </w:del>
          </w:p>
        </w:tc>
        <w:tc>
          <w:tcPr>
            <w:tcW w:w="1980" w:type="dxa"/>
            <w:tcBorders>
              <w:top w:val="single" w:sz="4" w:space="0" w:color="auto"/>
              <w:left w:val="single" w:sz="4" w:space="0" w:color="auto"/>
              <w:bottom w:val="single" w:sz="4" w:space="0" w:color="auto"/>
              <w:right w:val="single" w:sz="4" w:space="0" w:color="auto"/>
            </w:tcBorders>
            <w:vAlign w:val="center"/>
            <w:hideMark/>
          </w:tcPr>
          <w:p w14:paraId="3755EBDE" w14:textId="1BDC8DAC" w:rsidR="004E00DA" w:rsidDel="00410A87" w:rsidRDefault="004E00DA">
            <w:pPr>
              <w:jc w:val="center"/>
              <w:rPr>
                <w:del w:id="712" w:author="Luyu Liu" w:date="2019-07-25T11:28:00Z"/>
                <w:rFonts w:ascii="Times New Roman" w:hAnsi="Times New Roman" w:cs="Times New Roman"/>
                <w:sz w:val="24"/>
                <w:szCs w:val="24"/>
              </w:rPr>
            </w:pPr>
            <w:del w:id="713" w:author="Luyu Liu" w:date="2019-07-25T11:28:00Z">
              <w:r w:rsidRPr="006D1027" w:rsidDel="00410A87">
                <w:rPr>
                  <w:rFonts w:ascii="Segoe UI Symbol" w:hAnsi="Segoe UI Symbol" w:cs="Segoe UI Symbol"/>
                  <w:sz w:val="24"/>
                  <w:szCs w:val="24"/>
                </w:rPr>
                <w:delText>✓</w:delText>
              </w:r>
            </w:del>
          </w:p>
        </w:tc>
        <w:tc>
          <w:tcPr>
            <w:tcW w:w="2695" w:type="dxa"/>
            <w:tcBorders>
              <w:top w:val="single" w:sz="4" w:space="0" w:color="auto"/>
              <w:left w:val="single" w:sz="4" w:space="0" w:color="auto"/>
              <w:bottom w:val="single" w:sz="4" w:space="0" w:color="auto"/>
              <w:right w:val="single" w:sz="4" w:space="0" w:color="auto"/>
            </w:tcBorders>
          </w:tcPr>
          <w:p w14:paraId="76467791" w14:textId="189AD813" w:rsidR="004E00DA" w:rsidRPr="006D1027" w:rsidDel="00410A87" w:rsidRDefault="00EC402A">
            <w:pPr>
              <w:jc w:val="center"/>
              <w:rPr>
                <w:del w:id="714" w:author="Luyu Liu" w:date="2019-07-25T11:28:00Z"/>
                <w:rFonts w:ascii="Segoe UI Symbol" w:hAnsi="Segoe UI Symbol" w:cs="Segoe UI Symbol"/>
                <w:sz w:val="24"/>
                <w:szCs w:val="24"/>
              </w:rPr>
            </w:pPr>
            <m:oMathPara>
              <m:oMath>
                <m:r>
                  <w:del w:id="715" w:author="Luyu Liu" w:date="2019-07-25T11:28:00Z">
                    <w:rPr>
                      <w:rFonts w:ascii="Cambria Math" w:hAnsi="Cambria Math" w:cs="Segoe UI Symbol"/>
                      <w:sz w:val="24"/>
                      <w:szCs w:val="24"/>
                    </w:rPr>
                    <m:t>r⋅∑P(IB)</m:t>
                  </w:del>
                </m:r>
              </m:oMath>
            </m:oMathPara>
          </w:p>
        </w:tc>
      </w:tr>
      <w:tr w:rsidR="004E00DA" w:rsidDel="00410A87" w14:paraId="57D8447D" w14:textId="3F86F7F4" w:rsidTr="00B63547">
        <w:trPr>
          <w:trHeight w:val="356"/>
          <w:jc w:val="center"/>
          <w:del w:id="716" w:author="Luyu Liu" w:date="2019-07-25T11:28:00Z"/>
        </w:trPr>
        <w:tc>
          <w:tcPr>
            <w:tcW w:w="2587" w:type="dxa"/>
            <w:tcBorders>
              <w:top w:val="single" w:sz="4" w:space="0" w:color="auto"/>
              <w:left w:val="single" w:sz="4" w:space="0" w:color="auto"/>
              <w:bottom w:val="single" w:sz="4" w:space="0" w:color="auto"/>
              <w:right w:val="single" w:sz="4" w:space="0" w:color="auto"/>
            </w:tcBorders>
            <w:hideMark/>
          </w:tcPr>
          <w:p w14:paraId="475AAFBB" w14:textId="2E3D09AC" w:rsidR="004E00DA" w:rsidDel="00410A87" w:rsidRDefault="004E00DA">
            <w:pPr>
              <w:rPr>
                <w:del w:id="717" w:author="Luyu Liu" w:date="2019-07-25T11:28:00Z"/>
                <w:rFonts w:ascii="Times New Roman" w:hAnsi="Times New Roman" w:cs="Times New Roman"/>
                <w:sz w:val="24"/>
                <w:szCs w:val="24"/>
              </w:rPr>
            </w:pPr>
            <w:del w:id="718" w:author="Luyu Liu" w:date="2019-07-25T11:28:00Z">
              <w:r w:rsidDel="00410A87">
                <w:rPr>
                  <w:rFonts w:ascii="Times New Roman" w:hAnsi="Times New Roman" w:cs="Times New Roman"/>
                  <w:sz w:val="24"/>
                  <w:szCs w:val="24"/>
                </w:rPr>
                <w:delText>Empirical relaxation</w:delText>
              </w:r>
            </w:del>
          </w:p>
        </w:tc>
        <w:tc>
          <w:tcPr>
            <w:tcW w:w="2088" w:type="dxa"/>
            <w:tcBorders>
              <w:top w:val="single" w:sz="4" w:space="0" w:color="auto"/>
              <w:left w:val="single" w:sz="4" w:space="0" w:color="auto"/>
              <w:bottom w:val="single" w:sz="4" w:space="0" w:color="auto"/>
              <w:right w:val="single" w:sz="4" w:space="0" w:color="auto"/>
            </w:tcBorders>
            <w:vAlign w:val="center"/>
            <w:hideMark/>
          </w:tcPr>
          <w:p w14:paraId="7D1476E4" w14:textId="4613EE1D" w:rsidR="004E00DA" w:rsidDel="00410A87" w:rsidRDefault="004E00DA">
            <w:pPr>
              <w:jc w:val="center"/>
              <w:rPr>
                <w:del w:id="719" w:author="Luyu Liu" w:date="2019-07-25T11:28:00Z"/>
                <w:rFonts w:ascii="Times New Roman" w:hAnsi="Times New Roman" w:cs="Times New Roman"/>
                <w:sz w:val="24"/>
                <w:szCs w:val="24"/>
              </w:rPr>
            </w:pPr>
            <w:del w:id="720" w:author="Luyu Liu" w:date="2019-07-25T11:28:00Z">
              <w:r w:rsidRPr="006D1027" w:rsidDel="00410A87">
                <w:rPr>
                  <w:rFonts w:ascii="Segoe UI Symbol" w:hAnsi="Segoe UI Symbol" w:cs="Segoe UI Symbol"/>
                  <w:sz w:val="24"/>
                  <w:szCs w:val="24"/>
                </w:rPr>
                <w:delText>✓</w:delText>
              </w:r>
            </w:del>
          </w:p>
        </w:tc>
        <w:tc>
          <w:tcPr>
            <w:tcW w:w="1980" w:type="dxa"/>
            <w:tcBorders>
              <w:top w:val="single" w:sz="4" w:space="0" w:color="auto"/>
              <w:left w:val="single" w:sz="4" w:space="0" w:color="auto"/>
              <w:bottom w:val="single" w:sz="4" w:space="0" w:color="auto"/>
              <w:right w:val="single" w:sz="4" w:space="0" w:color="auto"/>
            </w:tcBorders>
            <w:vAlign w:val="center"/>
            <w:hideMark/>
          </w:tcPr>
          <w:p w14:paraId="1522007E" w14:textId="4A28534F" w:rsidR="004E00DA" w:rsidDel="00410A87" w:rsidRDefault="004E00DA">
            <w:pPr>
              <w:jc w:val="center"/>
              <w:rPr>
                <w:del w:id="721" w:author="Luyu Liu" w:date="2019-07-25T11:28:00Z"/>
                <w:rFonts w:ascii="Times New Roman" w:hAnsi="Times New Roman" w:cs="Times New Roman"/>
                <w:sz w:val="24"/>
                <w:szCs w:val="24"/>
              </w:rPr>
            </w:pPr>
            <w:del w:id="722" w:author="Luyu Liu" w:date="2019-07-25T11:28:00Z">
              <w:r w:rsidRPr="006D1027" w:rsidDel="00410A87">
                <w:rPr>
                  <w:rFonts w:ascii="Segoe UI Symbol" w:hAnsi="Segoe UI Symbol" w:cs="Segoe UI Symbol"/>
                  <w:sz w:val="24"/>
                  <w:szCs w:val="24"/>
                </w:rPr>
                <w:delText>✓</w:delText>
              </w:r>
            </w:del>
          </w:p>
        </w:tc>
        <w:tc>
          <w:tcPr>
            <w:tcW w:w="2695" w:type="dxa"/>
            <w:tcBorders>
              <w:top w:val="single" w:sz="4" w:space="0" w:color="auto"/>
              <w:left w:val="single" w:sz="4" w:space="0" w:color="auto"/>
              <w:bottom w:val="single" w:sz="4" w:space="0" w:color="auto"/>
              <w:right w:val="single" w:sz="4" w:space="0" w:color="auto"/>
            </w:tcBorders>
          </w:tcPr>
          <w:p w14:paraId="54799865" w14:textId="20E9AC62" w:rsidR="004E00DA" w:rsidRPr="006D1027" w:rsidDel="00410A87" w:rsidRDefault="00B835F9">
            <w:pPr>
              <w:jc w:val="center"/>
              <w:rPr>
                <w:del w:id="723" w:author="Luyu Liu" w:date="2019-07-25T11:28:00Z"/>
                <w:rFonts w:ascii="Segoe UI Symbol" w:hAnsi="Segoe UI Symbol" w:cs="Segoe UI Symbol"/>
                <w:sz w:val="24"/>
                <w:szCs w:val="24"/>
              </w:rPr>
            </w:pPr>
            <m:oMathPara>
              <m:oMath>
                <m:d>
                  <m:dPr>
                    <m:ctrlPr>
                      <w:del w:id="724" w:author="Luyu Liu" w:date="2019-07-25T11:28:00Z">
                        <w:rPr>
                          <w:rFonts w:ascii="Cambria Math" w:hAnsi="Cambria Math" w:cs="Segoe UI Symbol"/>
                          <w:i/>
                          <w:sz w:val="24"/>
                          <w:szCs w:val="24"/>
                        </w:rPr>
                      </w:del>
                    </m:ctrlPr>
                  </m:dPr>
                  <m:e>
                    <m:r>
                      <w:del w:id="725" w:author="Luyu Liu" w:date="2019-07-25T11:28:00Z">
                        <w:rPr>
                          <w:rFonts w:ascii="Cambria Math" w:hAnsi="Cambria Math" w:cs="Segoe UI Symbol"/>
                          <w:sz w:val="24"/>
                          <w:szCs w:val="24"/>
                        </w:rPr>
                        <m:t>1-r</m:t>
                      </w:del>
                    </m:r>
                  </m:e>
                </m:d>
                <m:r>
                  <w:del w:id="726" w:author="Luyu Liu" w:date="2019-07-25T11:28:00Z">
                    <w:rPr>
                      <w:rFonts w:ascii="Cambria Math" w:hAnsi="Cambria Math" w:cs="Segoe UI Symbol"/>
                      <w:sz w:val="24"/>
                      <w:szCs w:val="24"/>
                    </w:rPr>
                    <m:t>⋅e</m:t>
                  </w:del>
                </m:r>
              </m:oMath>
            </m:oMathPara>
          </w:p>
        </w:tc>
      </w:tr>
      <w:tr w:rsidR="004E00DA" w:rsidDel="00410A87" w14:paraId="709E21FB" w14:textId="091FE3EF" w:rsidTr="00B63547">
        <w:trPr>
          <w:trHeight w:val="356"/>
          <w:jc w:val="center"/>
          <w:del w:id="727" w:author="Luyu Liu" w:date="2019-07-25T11:28:00Z"/>
        </w:trPr>
        <w:tc>
          <w:tcPr>
            <w:tcW w:w="2587" w:type="dxa"/>
            <w:tcBorders>
              <w:top w:val="single" w:sz="4" w:space="0" w:color="auto"/>
              <w:left w:val="single" w:sz="4" w:space="0" w:color="auto"/>
              <w:bottom w:val="single" w:sz="4" w:space="0" w:color="auto"/>
              <w:right w:val="single" w:sz="4" w:space="0" w:color="auto"/>
            </w:tcBorders>
            <w:hideMark/>
          </w:tcPr>
          <w:p w14:paraId="1EC85B89" w14:textId="20A8CB48" w:rsidR="004E00DA" w:rsidDel="00410A87" w:rsidRDefault="004E00DA">
            <w:pPr>
              <w:rPr>
                <w:del w:id="728" w:author="Luyu Liu" w:date="2019-07-25T11:28:00Z"/>
                <w:rFonts w:ascii="Times New Roman" w:hAnsi="Times New Roman" w:cs="Times New Roman"/>
                <w:sz w:val="24"/>
                <w:szCs w:val="24"/>
              </w:rPr>
            </w:pPr>
            <w:del w:id="729" w:author="Luyu Liu" w:date="2019-07-25T11:28:00Z">
              <w:r w:rsidDel="00410A87">
                <w:rPr>
                  <w:rFonts w:ascii="Times New Roman" w:hAnsi="Times New Roman" w:cs="Times New Roman"/>
                  <w:sz w:val="24"/>
                  <w:szCs w:val="24"/>
                </w:rPr>
                <w:delText>Arbitrary relaxation</w:delText>
              </w:r>
            </w:del>
          </w:p>
        </w:tc>
        <w:tc>
          <w:tcPr>
            <w:tcW w:w="2088" w:type="dxa"/>
            <w:tcBorders>
              <w:top w:val="single" w:sz="4" w:space="0" w:color="auto"/>
              <w:left w:val="single" w:sz="4" w:space="0" w:color="auto"/>
              <w:bottom w:val="single" w:sz="4" w:space="0" w:color="auto"/>
              <w:right w:val="single" w:sz="4" w:space="0" w:color="auto"/>
            </w:tcBorders>
            <w:vAlign w:val="center"/>
            <w:hideMark/>
          </w:tcPr>
          <w:p w14:paraId="076C4E5F" w14:textId="2648C889" w:rsidR="004E00DA" w:rsidDel="00410A87" w:rsidRDefault="004E00DA">
            <w:pPr>
              <w:jc w:val="center"/>
              <w:rPr>
                <w:del w:id="730" w:author="Luyu Liu" w:date="2019-07-25T11:28:00Z"/>
                <w:rFonts w:ascii="Times New Roman" w:hAnsi="Times New Roman" w:cs="Times New Roman"/>
                <w:sz w:val="24"/>
                <w:szCs w:val="24"/>
              </w:rPr>
            </w:pPr>
            <w:del w:id="731" w:author="Luyu Liu" w:date="2019-07-25T11:28:00Z">
              <w:r w:rsidRPr="006D1027" w:rsidDel="00410A87">
                <w:rPr>
                  <w:rFonts w:ascii="Segoe UI Symbol" w:hAnsi="Segoe UI Symbol" w:cs="Segoe UI Symbol"/>
                  <w:sz w:val="24"/>
                  <w:szCs w:val="24"/>
                </w:rPr>
                <w:delText>✓</w:delText>
              </w:r>
            </w:del>
          </w:p>
        </w:tc>
        <w:tc>
          <w:tcPr>
            <w:tcW w:w="1980" w:type="dxa"/>
            <w:tcBorders>
              <w:top w:val="single" w:sz="4" w:space="0" w:color="auto"/>
              <w:left w:val="single" w:sz="4" w:space="0" w:color="auto"/>
              <w:bottom w:val="single" w:sz="4" w:space="0" w:color="auto"/>
              <w:right w:val="single" w:sz="4" w:space="0" w:color="auto"/>
            </w:tcBorders>
            <w:vAlign w:val="center"/>
            <w:hideMark/>
          </w:tcPr>
          <w:p w14:paraId="61073D72" w14:textId="698C447A" w:rsidR="004E00DA" w:rsidDel="00410A87" w:rsidRDefault="004E00DA">
            <w:pPr>
              <w:keepNext/>
              <w:jc w:val="center"/>
              <w:rPr>
                <w:del w:id="732" w:author="Luyu Liu" w:date="2019-07-25T11:28:00Z"/>
                <w:rFonts w:ascii="Times New Roman" w:hAnsi="Times New Roman" w:cs="Times New Roman"/>
                <w:sz w:val="24"/>
                <w:szCs w:val="24"/>
              </w:rPr>
            </w:pPr>
            <w:del w:id="733" w:author="Luyu Liu" w:date="2019-07-25T11:28:00Z">
              <w:r w:rsidRPr="006D1027" w:rsidDel="00410A87">
                <w:rPr>
                  <w:rFonts w:ascii="Segoe UI Symbol" w:hAnsi="Segoe UI Symbol" w:cs="Segoe UI Symbol"/>
                  <w:sz w:val="24"/>
                  <w:szCs w:val="24"/>
                </w:rPr>
                <w:delText>✓</w:delText>
              </w:r>
            </w:del>
          </w:p>
        </w:tc>
        <w:tc>
          <w:tcPr>
            <w:tcW w:w="2695" w:type="dxa"/>
            <w:tcBorders>
              <w:top w:val="single" w:sz="4" w:space="0" w:color="auto"/>
              <w:left w:val="single" w:sz="4" w:space="0" w:color="auto"/>
              <w:bottom w:val="single" w:sz="4" w:space="0" w:color="auto"/>
              <w:right w:val="single" w:sz="4" w:space="0" w:color="auto"/>
            </w:tcBorders>
          </w:tcPr>
          <w:p w14:paraId="6DCD1B53" w14:textId="45452817" w:rsidR="004E00DA" w:rsidRPr="006D1027" w:rsidDel="00410A87" w:rsidRDefault="00B835F9">
            <w:pPr>
              <w:keepNext/>
              <w:jc w:val="center"/>
              <w:rPr>
                <w:del w:id="734" w:author="Luyu Liu" w:date="2019-07-25T11:28:00Z"/>
                <w:rFonts w:ascii="Segoe UI Symbol" w:hAnsi="Segoe UI Symbol" w:cs="Segoe UI Symbol"/>
                <w:sz w:val="24"/>
                <w:szCs w:val="24"/>
              </w:rPr>
            </w:pPr>
            <m:oMathPara>
              <m:oMath>
                <m:d>
                  <m:dPr>
                    <m:ctrlPr>
                      <w:del w:id="735" w:author="Luyu Liu" w:date="2019-07-25T11:28:00Z">
                        <w:rPr>
                          <w:rFonts w:ascii="Cambria Math" w:hAnsi="Cambria Math" w:cs="Segoe UI Symbol"/>
                          <w:i/>
                          <w:sz w:val="24"/>
                          <w:szCs w:val="24"/>
                        </w:rPr>
                      </w:del>
                    </m:ctrlPr>
                  </m:dPr>
                  <m:e>
                    <m:r>
                      <w:del w:id="736" w:author="Luyu Liu" w:date="2019-07-25T11:28:00Z">
                        <w:rPr>
                          <w:rFonts w:ascii="Cambria Math" w:hAnsi="Cambria Math" w:cs="Segoe UI Symbol"/>
                          <w:sz w:val="24"/>
                          <w:szCs w:val="24"/>
                        </w:rPr>
                        <m:t>1-r</m:t>
                      </w:del>
                    </m:r>
                  </m:e>
                </m:d>
                <m:r>
                  <w:del w:id="737" w:author="Luyu Liu" w:date="2019-07-25T11:28:00Z">
                    <w:rPr>
                      <w:rFonts w:ascii="Cambria Math" w:hAnsi="Cambria Math" w:cs="Segoe UI Symbol"/>
                      <w:sz w:val="24"/>
                      <w:szCs w:val="24"/>
                    </w:rPr>
                    <m:t>⋅a</m:t>
                  </w:del>
                </m:r>
              </m:oMath>
            </m:oMathPara>
          </w:p>
        </w:tc>
      </w:tr>
    </w:tbl>
    <w:p w14:paraId="7D8A8A7F" w14:textId="46E3A6B0" w:rsidR="009B5263" w:rsidDel="00410A87" w:rsidRDefault="009B5263" w:rsidP="009B5263">
      <w:pPr>
        <w:jc w:val="center"/>
        <w:rPr>
          <w:del w:id="738" w:author="Luyu Liu" w:date="2019-07-25T11:28:00Z"/>
          <w:rFonts w:ascii="Times New Roman" w:hAnsi="Times New Roman" w:cs="Times New Roman"/>
          <w:sz w:val="24"/>
          <w:szCs w:val="24"/>
        </w:rPr>
      </w:pPr>
      <w:bookmarkStart w:id="739" w:name="_Ref9198700"/>
      <w:del w:id="740" w:author="Luyu Liu" w:date="2019-07-25T11:28:00Z">
        <w:r w:rsidDel="00410A87">
          <w:rPr>
            <w:rFonts w:ascii="Times New Roman" w:hAnsi="Times New Roman" w:cs="Times New Roman"/>
            <w:sz w:val="24"/>
            <w:szCs w:val="24"/>
          </w:rPr>
          <w:delText xml:space="preserve">Table </w:delText>
        </w:r>
        <w:r w:rsidDel="00410A87">
          <w:rPr>
            <w:rFonts w:ascii="Times New Roman" w:hAnsi="Times New Roman" w:cs="Times New Roman"/>
            <w:sz w:val="24"/>
            <w:szCs w:val="24"/>
          </w:rPr>
          <w:fldChar w:fldCharType="begin"/>
        </w:r>
        <w:r w:rsidDel="00410A87">
          <w:rPr>
            <w:rFonts w:ascii="Times New Roman" w:hAnsi="Times New Roman" w:cs="Times New Roman"/>
            <w:sz w:val="24"/>
            <w:szCs w:val="24"/>
          </w:rPr>
          <w:delInstrText xml:space="preserve"> SEQ Table \* ARABIC </w:delInstrText>
        </w:r>
        <w:r w:rsidDel="00410A87">
          <w:rPr>
            <w:rFonts w:ascii="Times New Roman" w:hAnsi="Times New Roman" w:cs="Times New Roman"/>
            <w:sz w:val="24"/>
            <w:szCs w:val="24"/>
          </w:rPr>
          <w:fldChar w:fldCharType="separate"/>
        </w:r>
        <w:r w:rsidDel="00410A87">
          <w:rPr>
            <w:rFonts w:ascii="Times New Roman" w:hAnsi="Times New Roman" w:cs="Times New Roman"/>
            <w:sz w:val="24"/>
            <w:szCs w:val="24"/>
          </w:rPr>
          <w:delText>1</w:delText>
        </w:r>
        <w:r w:rsidDel="00410A87">
          <w:rPr>
            <w:rFonts w:ascii="Times New Roman" w:hAnsi="Times New Roman" w:cs="Times New Roman"/>
            <w:sz w:val="24"/>
            <w:szCs w:val="24"/>
          </w:rPr>
          <w:fldChar w:fldCharType="end"/>
        </w:r>
        <w:bookmarkEnd w:id="739"/>
        <w:r w:rsidDel="00410A87">
          <w:rPr>
            <w:rFonts w:ascii="Times New Roman" w:hAnsi="Times New Roman" w:cs="Times New Roman"/>
            <w:sz w:val="24"/>
            <w:szCs w:val="24"/>
          </w:rPr>
          <w:delText xml:space="preserve"> Different strategies' availability for non-RTA and RTA users</w:delText>
        </w:r>
        <w:r w:rsidR="00BC40DF" w:rsidDel="00410A87">
          <w:rPr>
            <w:rFonts w:ascii="Times New Roman" w:hAnsi="Times New Roman" w:cs="Times New Roman"/>
            <w:sz w:val="24"/>
            <w:szCs w:val="24"/>
          </w:rPr>
          <w:delText xml:space="preserve"> and theoretical ratio</w:delText>
        </w:r>
      </w:del>
    </w:p>
    <w:p w14:paraId="46F03521" w14:textId="24ED718F" w:rsidR="009B5263" w:rsidDel="00410A87" w:rsidRDefault="002E625A" w:rsidP="008175DE">
      <w:pPr>
        <w:spacing w:line="256" w:lineRule="auto"/>
        <w:ind w:firstLine="720"/>
        <w:rPr>
          <w:del w:id="741" w:author="Luyu Liu" w:date="2019-07-25T11:28:00Z"/>
          <w:rFonts w:ascii="Times New Roman" w:hAnsi="Times New Roman" w:cs="Times New Roman"/>
          <w:sz w:val="24"/>
          <w:szCs w:val="24"/>
        </w:rPr>
      </w:pPr>
      <w:del w:id="742" w:author="Luyu Liu" w:date="2019-07-25T11:28:00Z">
        <w:r w:rsidDel="00410A87">
          <w:rPr>
            <w:rFonts w:ascii="Times New Roman" w:hAnsi="Times New Roman" w:cs="Times New Roman"/>
            <w:sz w:val="24"/>
            <w:szCs w:val="24"/>
          </w:rPr>
          <w:delText>However, we do not have access to the actual proportion</w:delText>
        </w:r>
        <w:r w:rsidR="00B15D14" w:rsidDel="00410A87">
          <w:rPr>
            <w:rFonts w:ascii="Times New Roman" w:hAnsi="Times New Roman" w:cs="Times New Roman"/>
            <w:sz w:val="24"/>
            <w:szCs w:val="24"/>
          </w:rPr>
          <w:delText>s</w:delText>
        </w:r>
        <w:r w:rsidDel="00410A87">
          <w:rPr>
            <w:rFonts w:ascii="Times New Roman" w:hAnsi="Times New Roman" w:cs="Times New Roman"/>
            <w:sz w:val="24"/>
            <w:szCs w:val="24"/>
          </w:rPr>
          <w:delText xml:space="preserve"> of each user group. Consequently, we will only calculate the </w:delText>
        </w:r>
        <w:r w:rsidR="00F1580E" w:rsidDel="00410A87">
          <w:rPr>
            <w:rFonts w:ascii="Times New Roman" w:hAnsi="Times New Roman" w:cs="Times New Roman"/>
            <w:sz w:val="24"/>
            <w:szCs w:val="24"/>
          </w:rPr>
          <w:delText xml:space="preserve">PR </w:delText>
        </w:r>
        <w:r w:rsidR="00A20018" w:rsidDel="00410A87">
          <w:rPr>
            <w:rFonts w:ascii="Times New Roman" w:hAnsi="Times New Roman" w:cs="Times New Roman"/>
            <w:sz w:val="24"/>
            <w:szCs w:val="24"/>
          </w:rPr>
          <w:delText xml:space="preserve">optimal </w:delText>
        </w:r>
        <w:r w:rsidDel="00410A87">
          <w:rPr>
            <w:rFonts w:ascii="Times New Roman" w:hAnsi="Times New Roman" w:cs="Times New Roman"/>
            <w:sz w:val="24"/>
            <w:szCs w:val="24"/>
          </w:rPr>
          <w:delText xml:space="preserve">TPS and the waiting time difference between various RTA and non-RTA </w:delText>
        </w:r>
        <w:r w:rsidR="00875601" w:rsidDel="00410A87">
          <w:rPr>
            <w:rFonts w:ascii="Times New Roman" w:hAnsi="Times New Roman" w:cs="Times New Roman"/>
            <w:sz w:val="24"/>
            <w:szCs w:val="24"/>
          </w:rPr>
          <w:delText>TPSs.</w:delText>
        </w:r>
        <w:commentRangeEnd w:id="662"/>
        <w:r w:rsidR="00C24714" w:rsidDel="00410A87">
          <w:rPr>
            <w:rStyle w:val="CommentReference"/>
          </w:rPr>
          <w:commentReference w:id="662"/>
        </w:r>
      </w:del>
    </w:p>
    <w:p w14:paraId="08330ABC" w14:textId="442A4547" w:rsidR="002E625A" w:rsidRDefault="002E625A" w:rsidP="009B5263">
      <w:pPr>
        <w:spacing w:line="256" w:lineRule="auto"/>
        <w:rPr>
          <w:ins w:id="743" w:author="Luyu Liu" w:date="2019-07-25T11:29:00Z"/>
          <w:rFonts w:ascii="Times New Roman" w:hAnsi="Times New Roman" w:cs="Times New Roman"/>
          <w:sz w:val="24"/>
          <w:szCs w:val="24"/>
        </w:rPr>
      </w:pPr>
    </w:p>
    <w:p w14:paraId="24B095D4" w14:textId="77777777" w:rsidR="00410A87" w:rsidRDefault="00410A87" w:rsidP="009B5263">
      <w:pPr>
        <w:spacing w:line="256" w:lineRule="auto"/>
        <w:rPr>
          <w:rFonts w:ascii="Times New Roman" w:hAnsi="Times New Roman" w:cs="Times New Roman"/>
          <w:sz w:val="24"/>
          <w:szCs w:val="24"/>
        </w:rPr>
      </w:pPr>
    </w:p>
    <w:p w14:paraId="292F764F" w14:textId="6A3BF2D4" w:rsidR="009B5263" w:rsidRPr="00C24714" w:rsidRDefault="00C24714">
      <w:pPr>
        <w:pStyle w:val="ListParagraph"/>
        <w:numPr>
          <w:ilvl w:val="1"/>
          <w:numId w:val="10"/>
        </w:numPr>
        <w:spacing w:line="256" w:lineRule="auto"/>
        <w:rPr>
          <w:rFonts w:ascii="Times New Roman" w:hAnsi="Times New Roman" w:cs="Times New Roman"/>
          <w:b/>
          <w:sz w:val="24"/>
          <w:szCs w:val="24"/>
          <w:rPrChange w:id="744" w:author="Miller, Harvey J." w:date="2019-06-25T14:16:00Z">
            <w:rPr>
              <w:rFonts w:ascii="Times New Roman" w:hAnsi="Times New Roman" w:cs="Times New Roman"/>
              <w:sz w:val="24"/>
              <w:szCs w:val="24"/>
            </w:rPr>
          </w:rPrChange>
        </w:rPr>
        <w:pPrChange w:id="745" w:author="Miller, Harvey J." w:date="2019-06-25T14:11:00Z">
          <w:pPr>
            <w:pStyle w:val="ListParagraph"/>
            <w:numPr>
              <w:ilvl w:val="1"/>
              <w:numId w:val="7"/>
            </w:numPr>
            <w:spacing w:line="256" w:lineRule="auto"/>
            <w:ind w:left="432" w:hanging="432"/>
          </w:pPr>
        </w:pPrChange>
      </w:pPr>
      <w:ins w:id="746" w:author="Miller, Harvey J." w:date="2019-06-25T14:16:00Z">
        <w:r>
          <w:rPr>
            <w:rFonts w:ascii="Times New Roman" w:hAnsi="Times New Roman" w:cs="Times New Roman"/>
            <w:sz w:val="24"/>
            <w:szCs w:val="24"/>
          </w:rPr>
          <w:t xml:space="preserve"> </w:t>
        </w:r>
      </w:ins>
      <w:r w:rsidR="009B5263" w:rsidRPr="00C24714">
        <w:rPr>
          <w:rFonts w:ascii="Times New Roman" w:hAnsi="Times New Roman" w:cs="Times New Roman"/>
          <w:b/>
          <w:sz w:val="24"/>
          <w:szCs w:val="24"/>
          <w:rPrChange w:id="747" w:author="Miller, Harvey J." w:date="2019-06-25T14:16:00Z">
            <w:rPr>
              <w:rFonts w:ascii="Times New Roman" w:hAnsi="Times New Roman" w:cs="Times New Roman"/>
              <w:sz w:val="24"/>
              <w:szCs w:val="24"/>
            </w:rPr>
          </w:rPrChange>
        </w:rPr>
        <w:t xml:space="preserve">Measures </w:t>
      </w:r>
      <w:del w:id="748" w:author="Miller, Harvey J." w:date="2019-06-25T14:19:00Z">
        <w:r w:rsidR="009B5263" w:rsidRPr="00C24714" w:rsidDel="00236BA0">
          <w:rPr>
            <w:rFonts w:ascii="Times New Roman" w:hAnsi="Times New Roman" w:cs="Times New Roman"/>
            <w:b/>
            <w:sz w:val="24"/>
            <w:szCs w:val="24"/>
            <w:rPrChange w:id="749" w:author="Miller, Harvey J." w:date="2019-06-25T14:16:00Z">
              <w:rPr>
                <w:rFonts w:ascii="Times New Roman" w:hAnsi="Times New Roman" w:cs="Times New Roman"/>
                <w:sz w:val="24"/>
                <w:szCs w:val="24"/>
              </w:rPr>
            </w:rPrChange>
          </w:rPr>
          <w:delText>and optimization</w:delText>
        </w:r>
      </w:del>
    </w:p>
    <w:p w14:paraId="1CDA8E64" w14:textId="69C89BA8" w:rsidR="009B5263" w:rsidRDefault="009B5263">
      <w:pPr>
        <w:jc w:val="both"/>
        <w:rPr>
          <w:ins w:id="750" w:author="Miller, Harvey J." w:date="2019-06-25T14:25:00Z"/>
          <w:rFonts w:ascii="Times New Roman" w:hAnsi="Times New Roman" w:cs="Times New Roman"/>
          <w:sz w:val="24"/>
          <w:szCs w:val="24"/>
        </w:rPr>
        <w:pPrChange w:id="751" w:author="Miller, Harvey J." w:date="2019-06-25T14:16:00Z">
          <w:pPr/>
        </w:pPrChange>
      </w:pPr>
      <w:r>
        <w:rPr>
          <w:rFonts w:ascii="Times New Roman" w:hAnsi="Times New Roman" w:cs="Times New Roman"/>
          <w:sz w:val="24"/>
          <w:szCs w:val="24"/>
        </w:rPr>
        <w:t xml:space="preserve">We would like to measure the difference of waiting time and risk of missing </w:t>
      </w:r>
      <w:r w:rsidR="002313F0">
        <w:rPr>
          <w:rFonts w:ascii="Times New Roman" w:hAnsi="Times New Roman" w:cs="Times New Roman"/>
          <w:sz w:val="24"/>
          <w:szCs w:val="24"/>
        </w:rPr>
        <w:t xml:space="preserve">a </w:t>
      </w:r>
      <w:r>
        <w:rPr>
          <w:rFonts w:ascii="Times New Roman" w:hAnsi="Times New Roman" w:cs="Times New Roman"/>
          <w:sz w:val="24"/>
          <w:szCs w:val="24"/>
        </w:rPr>
        <w:t xml:space="preserve">bus/train between the RTA users and non-RTA users. Therefore, we </w:t>
      </w:r>
      <w:del w:id="752" w:author="Miller, Harvey J." w:date="2019-06-25T14:16:00Z">
        <w:r w:rsidDel="00C24714">
          <w:rPr>
            <w:rFonts w:ascii="Times New Roman" w:hAnsi="Times New Roman" w:cs="Times New Roman"/>
            <w:sz w:val="24"/>
            <w:szCs w:val="24"/>
          </w:rPr>
          <w:delText xml:space="preserve">present the </w:delText>
        </w:r>
      </w:del>
      <w:r>
        <w:rPr>
          <w:rFonts w:ascii="Times New Roman" w:hAnsi="Times New Roman" w:cs="Times New Roman"/>
          <w:sz w:val="24"/>
          <w:szCs w:val="24"/>
        </w:rPr>
        <w:t>defin</w:t>
      </w:r>
      <w:ins w:id="753" w:author="Miller, Harvey J." w:date="2019-06-25T14:17:00Z">
        <w:r w:rsidR="00C24714">
          <w:rPr>
            <w:rFonts w:ascii="Times New Roman" w:hAnsi="Times New Roman" w:cs="Times New Roman"/>
            <w:sz w:val="24"/>
            <w:szCs w:val="24"/>
          </w:rPr>
          <w:t>e</w:t>
        </w:r>
      </w:ins>
      <w:del w:id="754" w:author="Miller, Harvey J." w:date="2019-06-25T14:16:00Z">
        <w:r w:rsidDel="00C24714">
          <w:rPr>
            <w:rFonts w:ascii="Times New Roman" w:hAnsi="Times New Roman" w:cs="Times New Roman"/>
            <w:sz w:val="24"/>
            <w:szCs w:val="24"/>
          </w:rPr>
          <w:delText>itions</w:delText>
        </w:r>
      </w:del>
      <w:r>
        <w:rPr>
          <w:rFonts w:ascii="Times New Roman" w:hAnsi="Times New Roman" w:cs="Times New Roman"/>
          <w:sz w:val="24"/>
          <w:szCs w:val="24"/>
        </w:rPr>
        <w:t xml:space="preserve"> </w:t>
      </w:r>
      <w:del w:id="755" w:author="Miller, Harvey J." w:date="2019-06-25T14:17:00Z">
        <w:r w:rsidDel="00C24714">
          <w:rPr>
            <w:rFonts w:ascii="Times New Roman" w:hAnsi="Times New Roman" w:cs="Times New Roman"/>
            <w:sz w:val="24"/>
            <w:szCs w:val="24"/>
          </w:rPr>
          <w:delText xml:space="preserve">of </w:delText>
        </w:r>
      </w:del>
      <w:r>
        <w:rPr>
          <w:rFonts w:ascii="Times New Roman" w:hAnsi="Times New Roman" w:cs="Times New Roman"/>
          <w:sz w:val="24"/>
          <w:szCs w:val="24"/>
        </w:rPr>
        <w:t xml:space="preserve">two </w:t>
      </w:r>
      <w:ins w:id="756" w:author="Miller, Harvey J." w:date="2019-06-25T14:17:00Z">
        <w:r w:rsidR="00C24714">
          <w:rPr>
            <w:rFonts w:ascii="Times New Roman" w:hAnsi="Times New Roman" w:cs="Times New Roman"/>
            <w:sz w:val="24"/>
            <w:szCs w:val="24"/>
          </w:rPr>
          <w:t>measures</w:t>
        </w:r>
      </w:ins>
      <w:del w:id="757" w:author="Miller, Harvey J." w:date="2019-06-25T14:17:00Z">
        <w:r w:rsidDel="00C24714">
          <w:rPr>
            <w:rFonts w:ascii="Times New Roman" w:hAnsi="Times New Roman" w:cs="Times New Roman"/>
            <w:sz w:val="24"/>
            <w:szCs w:val="24"/>
          </w:rPr>
          <w:delText>indexes</w:delText>
        </w:r>
      </w:del>
      <w:r>
        <w:rPr>
          <w:rFonts w:ascii="Times New Roman" w:hAnsi="Times New Roman" w:cs="Times New Roman"/>
          <w:sz w:val="24"/>
          <w:szCs w:val="24"/>
        </w:rPr>
        <w:t xml:space="preserve">: </w:t>
      </w:r>
      <w:ins w:id="758" w:author="Miller, Harvey J." w:date="2019-06-25T14:17:00Z">
        <w:r w:rsidR="00C24714">
          <w:rPr>
            <w:rFonts w:ascii="Times New Roman" w:hAnsi="Times New Roman" w:cs="Times New Roman"/>
            <w:sz w:val="24"/>
            <w:szCs w:val="24"/>
          </w:rPr>
          <w:t xml:space="preserve">the </w:t>
        </w:r>
      </w:ins>
      <w:r>
        <w:rPr>
          <w:rFonts w:ascii="Times New Roman" w:hAnsi="Times New Roman" w:cs="Times New Roman"/>
          <w:sz w:val="24"/>
          <w:szCs w:val="24"/>
        </w:rPr>
        <w:t>missing risk (MR) and average waiting time (AWT).</w:t>
      </w:r>
    </w:p>
    <w:p w14:paraId="500871D1" w14:textId="77777777" w:rsidR="00236BA0" w:rsidRDefault="00236BA0">
      <w:pPr>
        <w:jc w:val="both"/>
        <w:rPr>
          <w:rFonts w:ascii="Times New Roman" w:hAnsi="Times New Roman" w:cs="Times New Roman"/>
          <w:sz w:val="24"/>
          <w:szCs w:val="24"/>
        </w:rPr>
        <w:pPrChange w:id="759" w:author="Miller, Harvey J." w:date="2019-06-25T14:16:00Z">
          <w:pPr/>
        </w:pPrChange>
      </w:pPr>
    </w:p>
    <w:p w14:paraId="07955611" w14:textId="50B2DC94" w:rsidR="009B5263" w:rsidRDefault="009B5263">
      <w:pPr>
        <w:jc w:val="both"/>
        <w:rPr>
          <w:rFonts w:ascii="Times New Roman" w:hAnsi="Times New Roman" w:cs="Times New Roman"/>
          <w:sz w:val="24"/>
          <w:szCs w:val="24"/>
        </w:rPr>
        <w:pPrChange w:id="760" w:author="Miller, Harvey J." w:date="2019-06-25T14:25:00Z">
          <w:pPr/>
        </w:pPrChange>
      </w:pPr>
      <w:del w:id="761" w:author="Miller, Harvey J." w:date="2019-06-25T14:18:00Z">
        <w:r w:rsidDel="00C24714">
          <w:rPr>
            <w:rFonts w:ascii="Times New Roman" w:hAnsi="Times New Roman" w:cs="Times New Roman"/>
            <w:sz w:val="24"/>
            <w:szCs w:val="24"/>
          </w:rPr>
          <w:lastRenderedPageBreak/>
          <w:delText>[</w:delText>
        </w:r>
      </w:del>
      <w:r>
        <w:rPr>
          <w:rFonts w:ascii="Times New Roman" w:hAnsi="Times New Roman" w:cs="Times New Roman"/>
          <w:b/>
          <w:sz w:val="24"/>
          <w:szCs w:val="24"/>
        </w:rPr>
        <w:t>Miss</w:t>
      </w:r>
      <w:ins w:id="762" w:author="Miller, Harvey J." w:date="2019-06-25T14:24:00Z">
        <w:r w:rsidR="00236BA0">
          <w:rPr>
            <w:rFonts w:ascii="Times New Roman" w:hAnsi="Times New Roman" w:cs="Times New Roman"/>
            <w:b/>
            <w:sz w:val="24"/>
            <w:szCs w:val="24"/>
          </w:rPr>
          <w:t>ed bus</w:t>
        </w:r>
      </w:ins>
      <w:del w:id="763" w:author="Miller, Harvey J." w:date="2019-06-25T14:24:00Z">
        <w:r w:rsidDel="00236BA0">
          <w:rPr>
            <w:rFonts w:ascii="Times New Roman" w:hAnsi="Times New Roman" w:cs="Times New Roman"/>
            <w:b/>
            <w:sz w:val="24"/>
            <w:szCs w:val="24"/>
          </w:rPr>
          <w:delText>ing</w:delText>
        </w:r>
      </w:del>
      <w:r>
        <w:rPr>
          <w:rFonts w:ascii="Times New Roman" w:hAnsi="Times New Roman" w:cs="Times New Roman"/>
          <w:b/>
          <w:sz w:val="24"/>
          <w:szCs w:val="24"/>
        </w:rPr>
        <w:t xml:space="preserve"> risk</w:t>
      </w:r>
      <w:ins w:id="764" w:author="Miller, Harvey J." w:date="2019-06-25T14:19:00Z">
        <w:r w:rsidR="00236BA0">
          <w:rPr>
            <w:rFonts w:ascii="Times New Roman" w:hAnsi="Times New Roman" w:cs="Times New Roman"/>
            <w:b/>
            <w:sz w:val="24"/>
            <w:szCs w:val="24"/>
          </w:rPr>
          <w:t xml:space="preserve">.  </w:t>
        </w:r>
        <w:r w:rsidR="00236BA0">
          <w:rPr>
            <w:rFonts w:ascii="Times New Roman" w:hAnsi="Times New Roman" w:cs="Times New Roman"/>
            <w:sz w:val="24"/>
            <w:szCs w:val="24"/>
          </w:rPr>
          <w:t>The missed bus risk measures the probability of</w:t>
        </w:r>
      </w:ins>
      <w:ins w:id="765" w:author="Miller, Harvey J." w:date="2019-06-25T14:24:00Z">
        <w:r w:rsidR="00236BA0">
          <w:rPr>
            <w:rFonts w:ascii="Times New Roman" w:hAnsi="Times New Roman" w:cs="Times New Roman"/>
            <w:sz w:val="24"/>
            <w:szCs w:val="24"/>
          </w:rPr>
          <w:t xml:space="preserve"> missing a bus based on the</w:t>
        </w:r>
      </w:ins>
      <w:ins w:id="766" w:author="Miller, Harvey J." w:date="2019-06-25T14:25:00Z">
        <w:r w:rsidR="00236BA0">
          <w:rPr>
            <w:rFonts w:ascii="Times New Roman" w:hAnsi="Times New Roman" w:cs="Times New Roman"/>
            <w:sz w:val="24"/>
            <w:szCs w:val="24"/>
          </w:rPr>
          <w:t xml:space="preserve"> </w:t>
        </w:r>
      </w:ins>
      <w:ins w:id="767" w:author="Miller, Harvey J." w:date="2019-06-25T14:26:00Z">
        <w:r w:rsidR="00236BA0">
          <w:rPr>
            <w:rFonts w:ascii="Times New Roman" w:hAnsi="Times New Roman" w:cs="Times New Roman"/>
            <w:sz w:val="24"/>
            <w:szCs w:val="24"/>
          </w:rPr>
          <w:t xml:space="preserve">TPS relative to the </w:t>
        </w:r>
      </w:ins>
      <w:ins w:id="768" w:author="Miller, Harvey J." w:date="2019-06-25T14:25:00Z">
        <w:r w:rsidR="00236BA0">
          <w:rPr>
            <w:rFonts w:ascii="Times New Roman" w:hAnsi="Times New Roman" w:cs="Times New Roman"/>
            <w:sz w:val="24"/>
            <w:szCs w:val="24"/>
          </w:rPr>
          <w:t>actual performance of the transit system</w:t>
        </w:r>
      </w:ins>
      <w:ins w:id="769" w:author="Miller, Harvey J." w:date="2019-06-25T14:26:00Z">
        <w:r w:rsidR="00236BA0">
          <w:rPr>
            <w:rFonts w:ascii="Times New Roman" w:hAnsi="Times New Roman" w:cs="Times New Roman"/>
            <w:sz w:val="24"/>
            <w:szCs w:val="24"/>
          </w:rPr>
          <w:t>:</w:t>
        </w:r>
      </w:ins>
      <w:ins w:id="770" w:author="Miller, Harvey J." w:date="2019-06-25T14:24:00Z">
        <w:r w:rsidR="00236BA0">
          <w:rPr>
            <w:rFonts w:ascii="Times New Roman" w:hAnsi="Times New Roman" w:cs="Times New Roman"/>
            <w:sz w:val="24"/>
            <w:szCs w:val="24"/>
          </w:rPr>
          <w:t xml:space="preserve"> </w:t>
        </w:r>
      </w:ins>
      <w:del w:id="771" w:author="Miller, Harvey J." w:date="2019-06-25T14:18:00Z">
        <w:r w:rsidDel="00C24714">
          <w:rPr>
            <w:rFonts w:ascii="Times New Roman" w:hAnsi="Times New Roman" w:cs="Times New Roman"/>
            <w:sz w:val="24"/>
            <w:szCs w:val="24"/>
          </w:rPr>
          <w:delText>]</w:delText>
        </w:r>
      </w:del>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14:paraId="6F5EBCF2" w14:textId="77777777" w:rsidTr="009B5263">
        <w:trPr>
          <w:trHeight w:val="580"/>
          <w:jc w:val="center"/>
        </w:trPr>
        <w:tc>
          <w:tcPr>
            <w:tcW w:w="256" w:type="pct"/>
            <w:vAlign w:val="center"/>
          </w:tcPr>
          <w:p w14:paraId="07138573" w14:textId="77777777" w:rsidR="009B5263" w:rsidRDefault="009B5263">
            <w:pPr>
              <w:jc w:val="center"/>
              <w:rPr>
                <w:rFonts w:ascii="Times New Roman" w:eastAsia="Yu Mincho" w:hAnsi="Times New Roman" w:cs="Times New Roman"/>
                <w:sz w:val="24"/>
                <w:szCs w:val="24"/>
                <w:lang w:eastAsia="ja-JP"/>
              </w:rPr>
            </w:pPr>
          </w:p>
        </w:tc>
        <w:tc>
          <w:tcPr>
            <w:tcW w:w="4464" w:type="pct"/>
            <w:vAlign w:val="center"/>
            <w:hideMark/>
          </w:tcPr>
          <w:p w14:paraId="12F333E5" w14:textId="77777777" w:rsidR="009B5263" w:rsidRDefault="009B5263">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171A84A0" w14:textId="77777777"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9</w:t>
            </w:r>
            <w:r w:rsidR="006B5592">
              <w:rPr>
                <w:noProof/>
              </w:rPr>
              <w:fldChar w:fldCharType="end"/>
            </w:r>
            <w:r>
              <w:rPr>
                <w:rFonts w:eastAsia="Yu Mincho"/>
                <w:lang w:eastAsia="ja-JP"/>
              </w:rPr>
              <w:t>)</w:t>
            </w:r>
          </w:p>
        </w:tc>
      </w:tr>
    </w:tbl>
    <w:p w14:paraId="2083936A" w14:textId="77777777" w:rsidR="009B5263" w:rsidRDefault="009B5263" w:rsidP="009B5263">
      <w:pPr>
        <w:spacing w:line="240" w:lineRule="auto"/>
        <w:rPr>
          <w:rFonts w:ascii="Times New Roman" w:hAnsi="Times New Roman" w:cs="Times New Roman"/>
          <w:sz w:val="24"/>
          <w:szCs w:val="24"/>
        </w:rPr>
      </w:pPr>
    </w:p>
    <w:p w14:paraId="72BB1AF4" w14:textId="77777777" w:rsidR="009B5263" w:rsidRDefault="009B5263" w:rsidP="009B5263">
      <w:pPr>
        <w:spacing w:line="240" w:lineRule="auto"/>
        <w:rPr>
          <w:rFonts w:ascii="Times New Roman" w:eastAsia="Yu Mincho" w:hAnsi="Times New Roman" w:cs="Times New Roman"/>
          <w:sz w:val="24"/>
          <w:szCs w:val="24"/>
          <w:lang w:eastAsia="ja-JP"/>
        </w:rPr>
      </w:pPr>
      <w:commentRangeStart w:id="772"/>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w:commentRangeEnd w:id="772"/>
        <m:r>
          <m:rPr>
            <m:sty m:val="p"/>
          </m:rPr>
          <w:rPr>
            <w:rStyle w:val="CommentReference"/>
          </w:rPr>
          <w:commentReference w:id="772"/>
        </m:r>
      </m:oMath>
    </w:p>
    <w:p w14:paraId="0A7F4A63" w14:textId="6797DC79" w:rsidR="00213E4B" w:rsidRDefault="00213E4B">
      <w:pPr>
        <w:spacing w:line="240" w:lineRule="auto"/>
        <w:ind w:firstLine="720"/>
        <w:jc w:val="both"/>
        <w:rPr>
          <w:ins w:id="773" w:author="Luyu Liu" w:date="2019-06-25T21:55:00Z"/>
          <w:rFonts w:ascii="Times New Roman" w:hAnsi="Times New Roman" w:cs="Times New Roman"/>
          <w:sz w:val="24"/>
          <w:szCs w:val="24"/>
        </w:rPr>
        <w:pPrChange w:id="774" w:author="Luyu Liu" w:date="2019-06-25T21:59:00Z">
          <w:pPr>
            <w:spacing w:line="240" w:lineRule="auto"/>
            <w:jc w:val="both"/>
          </w:pPr>
        </w:pPrChange>
      </w:pPr>
      <w:ins w:id="775" w:author="Luyu Liu" w:date="2019-06-25T21:55:00Z">
        <w:r>
          <w:rPr>
            <w:rFonts w:ascii="Times New Roman" w:hAnsi="Times New Roman" w:cs="Times New Roman"/>
            <w:sz w:val="24"/>
            <w:szCs w:val="24"/>
          </w:rPr>
          <w:t xml:space="preserve">Here </w:t>
        </w:r>
      </w:ins>
      <w:ins w:id="776" w:author="Luyu Liu" w:date="2019-06-25T21:56:00Z">
        <w:r>
          <w:rPr>
            <w:rFonts w:ascii="Times New Roman" w:hAnsi="Times New Roman" w:cs="Times New Roman"/>
            <w:sz w:val="24"/>
            <w:szCs w:val="24"/>
          </w:rPr>
          <w:t>we define missing a bus/train as a phenomenon that the actual bus</w:t>
        </w:r>
      </w:ins>
      <w:ins w:id="777" w:author="Luyu Liu" w:date="2019-06-25T21:57:00Z">
        <w:r>
          <w:rPr>
            <w:rFonts w:ascii="Times New Roman" w:hAnsi="Times New Roman" w:cs="Times New Roman"/>
            <w:sz w:val="24"/>
            <w:szCs w:val="24"/>
          </w:rPr>
          <w:t>’s desynchronization degree is larger than 0.</w:t>
        </w:r>
      </w:ins>
      <w:ins w:id="778" w:author="Luyu Liu" w:date="2019-06-25T21:58:00Z">
        <w:r>
          <w:rPr>
            <w:rFonts w:ascii="Times New Roman" w:hAnsi="Times New Roman" w:cs="Times New Roman"/>
            <w:sz w:val="24"/>
            <w:szCs w:val="24"/>
          </w:rPr>
          <w:t xml:space="preserve"> This also means that the user t</w:t>
        </w:r>
      </w:ins>
      <w:ins w:id="779" w:author="Luyu Liu" w:date="2019-06-25T21:59:00Z">
        <w:r>
          <w:rPr>
            <w:rFonts w:ascii="Times New Roman" w:hAnsi="Times New Roman" w:cs="Times New Roman"/>
            <w:sz w:val="24"/>
            <w:szCs w:val="24"/>
          </w:rPr>
          <w:t>akes a different bus after the scheduled bus.</w:t>
        </w:r>
      </w:ins>
    </w:p>
    <w:p w14:paraId="77722672" w14:textId="77777777" w:rsidR="00213E4B" w:rsidRDefault="00213E4B" w:rsidP="009B5263">
      <w:pPr>
        <w:spacing w:line="240" w:lineRule="auto"/>
        <w:jc w:val="both"/>
        <w:rPr>
          <w:rFonts w:ascii="Times New Roman" w:hAnsi="Times New Roman" w:cs="Times New Roman"/>
          <w:sz w:val="24"/>
          <w:szCs w:val="24"/>
        </w:rPr>
      </w:pPr>
    </w:p>
    <w:p w14:paraId="7174AF25" w14:textId="3535B296" w:rsidR="009B5263" w:rsidRDefault="009B5263" w:rsidP="009B5263">
      <w:pPr>
        <w:spacing w:line="240" w:lineRule="auto"/>
        <w:jc w:val="both"/>
        <w:rPr>
          <w:rFonts w:ascii="Times New Roman" w:hAnsi="Times New Roman" w:cs="Times New Roman"/>
          <w:sz w:val="24"/>
          <w:szCs w:val="24"/>
        </w:rPr>
      </w:pPr>
      <w:del w:id="780" w:author="Miller, Harvey J." w:date="2019-06-25T14:19:00Z">
        <w:r w:rsidDel="00236BA0">
          <w:rPr>
            <w:rFonts w:ascii="Times New Roman" w:hAnsi="Times New Roman" w:cs="Times New Roman"/>
            <w:sz w:val="24"/>
            <w:szCs w:val="24"/>
          </w:rPr>
          <w:delText>[</w:delText>
        </w:r>
      </w:del>
      <w:ins w:id="781" w:author="Miller, Harvey J." w:date="2019-06-25T14:26:00Z">
        <w:r w:rsidR="00236BA0">
          <w:rPr>
            <w:rFonts w:ascii="Times New Roman" w:hAnsi="Times New Roman" w:cs="Times New Roman"/>
            <w:b/>
            <w:sz w:val="24"/>
            <w:szCs w:val="24"/>
          </w:rPr>
          <w:t>Average w</w:t>
        </w:r>
      </w:ins>
      <w:del w:id="782" w:author="Miller, Harvey J." w:date="2019-06-25T14:26:00Z">
        <w:r w:rsidDel="00236BA0">
          <w:rPr>
            <w:rFonts w:ascii="Times New Roman" w:hAnsi="Times New Roman" w:cs="Times New Roman"/>
            <w:b/>
            <w:sz w:val="24"/>
            <w:szCs w:val="24"/>
          </w:rPr>
          <w:delText>W</w:delText>
        </w:r>
      </w:del>
      <w:r>
        <w:rPr>
          <w:rFonts w:ascii="Times New Roman" w:hAnsi="Times New Roman" w:cs="Times New Roman"/>
          <w:b/>
          <w:sz w:val="24"/>
          <w:szCs w:val="24"/>
        </w:rPr>
        <w:t>aiting time</w:t>
      </w:r>
      <w:ins w:id="783" w:author="Miller, Harvey J." w:date="2019-06-25T14:26:00Z">
        <w:r w:rsidR="00236BA0">
          <w:rPr>
            <w:rFonts w:ascii="Times New Roman" w:hAnsi="Times New Roman" w:cs="Times New Roman"/>
            <w:sz w:val="24"/>
            <w:szCs w:val="24"/>
          </w:rPr>
          <w:t xml:space="preserve">.  Average waiting time </w:t>
        </w:r>
      </w:ins>
      <w:ins w:id="784" w:author="Miller, Harvey J." w:date="2019-06-25T14:27:00Z">
        <w:r w:rsidR="00585A4C">
          <w:rPr>
            <w:rFonts w:ascii="Times New Roman" w:hAnsi="Times New Roman" w:cs="Times New Roman"/>
            <w:sz w:val="24"/>
            <w:szCs w:val="24"/>
          </w:rPr>
          <w:t>measures the expected wait</w:t>
        </w:r>
        <w:r w:rsidR="00236BA0">
          <w:rPr>
            <w:rFonts w:ascii="Times New Roman" w:hAnsi="Times New Roman" w:cs="Times New Roman"/>
            <w:sz w:val="24"/>
            <w:szCs w:val="24"/>
          </w:rPr>
          <w:t xml:space="preserve"> time </w:t>
        </w:r>
      </w:ins>
      <w:ins w:id="785" w:author="Miller, Harvey J." w:date="2019-06-25T14:30:00Z">
        <w:r w:rsidR="00585A4C">
          <w:rPr>
            <w:rFonts w:ascii="Times New Roman" w:hAnsi="Times New Roman" w:cs="Times New Roman"/>
            <w:sz w:val="24"/>
            <w:szCs w:val="24"/>
          </w:rPr>
          <w:t>across all trips</w:t>
        </w:r>
      </w:ins>
      <w:ins w:id="786" w:author="Miller, Harvey J." w:date="2019-06-25T14:31:00Z">
        <w:r w:rsidR="00585A4C">
          <w:rPr>
            <w:rFonts w:ascii="Times New Roman" w:hAnsi="Times New Roman" w:cs="Times New Roman"/>
            <w:sz w:val="24"/>
            <w:szCs w:val="24"/>
          </w:rPr>
          <w:t xml:space="preserve"> based on the TPS</w:t>
        </w:r>
      </w:ins>
      <w:ins w:id="787" w:author="Miller, Harvey J." w:date="2019-06-25T14:30:00Z">
        <w:r w:rsidR="00585A4C">
          <w:rPr>
            <w:rFonts w:ascii="Times New Roman" w:hAnsi="Times New Roman" w:cs="Times New Roman"/>
            <w:sz w:val="24"/>
            <w:szCs w:val="24"/>
          </w:rPr>
          <w:t>.  W</w:t>
        </w:r>
      </w:ins>
      <w:ins w:id="788" w:author="Miller, Harvey J." w:date="2019-06-25T14:31:00Z">
        <w:r w:rsidR="00585A4C">
          <w:rPr>
            <w:rFonts w:ascii="Times New Roman" w:hAnsi="Times New Roman" w:cs="Times New Roman"/>
            <w:sz w:val="24"/>
            <w:szCs w:val="24"/>
          </w:rPr>
          <w:t>e</w:t>
        </w:r>
      </w:ins>
      <w:ins w:id="789" w:author="Miller, Harvey J." w:date="2019-06-25T14:30:00Z">
        <w:r w:rsidR="00585A4C">
          <w:rPr>
            <w:rFonts w:ascii="Times New Roman" w:hAnsi="Times New Roman" w:cs="Times New Roman"/>
            <w:sz w:val="24"/>
            <w:szCs w:val="24"/>
          </w:rPr>
          <w:t xml:space="preserve"> start by defining the</w:t>
        </w:r>
      </w:ins>
      <w:ins w:id="790" w:author="Miller, Harvey J." w:date="2019-06-25T14:31:00Z">
        <w:r w:rsidR="00585A4C">
          <w:rPr>
            <w:rFonts w:ascii="Times New Roman" w:hAnsi="Times New Roman" w:cs="Times New Roman"/>
            <w:sz w:val="24"/>
            <w:szCs w:val="24"/>
          </w:rPr>
          <w:t xml:space="preserve"> actual wait time:</w:t>
        </w:r>
      </w:ins>
      <w:ins w:id="791" w:author="Miller, Harvey J." w:date="2019-06-25T14:30:00Z">
        <w:r w:rsidR="00585A4C">
          <w:rPr>
            <w:rFonts w:ascii="Times New Roman" w:hAnsi="Times New Roman" w:cs="Times New Roman"/>
            <w:sz w:val="24"/>
            <w:szCs w:val="24"/>
          </w:rPr>
          <w:t xml:space="preserve"> </w:t>
        </w:r>
      </w:ins>
      <w:del w:id="792" w:author="Miller, Harvey J." w:date="2019-06-25T14:19:00Z">
        <w:r w:rsidDel="00236BA0">
          <w:rPr>
            <w:rFonts w:ascii="Times New Roman" w:hAnsi="Times New Roman" w:cs="Times New Roman"/>
            <w:sz w:val="24"/>
            <w:szCs w:val="24"/>
          </w:rPr>
          <w:delText>]</w:delText>
        </w:r>
      </w:del>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14:paraId="46C93D4F" w14:textId="77777777" w:rsidTr="009B5263">
        <w:trPr>
          <w:trHeight w:val="580"/>
          <w:jc w:val="center"/>
        </w:trPr>
        <w:tc>
          <w:tcPr>
            <w:tcW w:w="256" w:type="pct"/>
            <w:vAlign w:val="center"/>
          </w:tcPr>
          <w:p w14:paraId="24701D5F" w14:textId="77777777"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14:paraId="7C2393F5" w14:textId="77777777"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14:paraId="7BF02505" w14:textId="77777777"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10</w:t>
            </w:r>
            <w:r w:rsidR="006B5592">
              <w:rPr>
                <w:noProof/>
              </w:rPr>
              <w:fldChar w:fldCharType="end"/>
            </w:r>
            <w:r>
              <w:rPr>
                <w:rFonts w:eastAsia="Yu Mincho"/>
                <w:lang w:eastAsia="ja-JP"/>
              </w:rPr>
              <w:t>)</w:t>
            </w:r>
          </w:p>
        </w:tc>
      </w:tr>
    </w:tbl>
    <w:p w14:paraId="3141C95B" w14:textId="77777777"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w:t>
      </w:r>
      <w:r w:rsidR="00F4524A">
        <w:rPr>
          <w:rFonts w:ascii="Times New Roman" w:hAnsi="Times New Roman" w:cs="Times New Roman"/>
          <w:sz w:val="24"/>
          <w:szCs w:val="24"/>
        </w:rPr>
        <w:t xml:space="preserve"> actual</w:t>
      </w:r>
      <w:r>
        <w:rPr>
          <w:rFonts w:ascii="Times New Roman" w:hAnsi="Times New Roman" w:cs="Times New Roman"/>
          <w:sz w:val="24"/>
          <w:szCs w:val="24"/>
        </w:rPr>
        <w:t xml:space="preserve">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r w:rsidR="00D72B0E">
        <w:rPr>
          <w:rFonts w:ascii="Times New Roman" w:hAnsi="Times New Roman" w:cs="Times New Roman"/>
          <w:sz w:val="24"/>
          <w:szCs w:val="24"/>
        </w:rPr>
        <w:t>the bus’s</w:t>
      </w:r>
      <w:r w:rsidR="00AD16E1" w:rsidRPr="00AD16E1">
        <w:rPr>
          <w:rFonts w:ascii="Times New Roman" w:hAnsi="Times New Roman" w:cs="Times New Roman"/>
          <w:sz w:val="24"/>
          <w:szCs w:val="24"/>
        </w:rPr>
        <w:t xml:space="preserve"> </w:t>
      </w:r>
      <w:r w:rsidR="00AD16E1">
        <w:rPr>
          <w:rFonts w:ascii="Times New Roman" w:hAnsi="Times New Roman" w:cs="Times New Roman"/>
          <w:sz w:val="24"/>
          <w:szCs w:val="24"/>
        </w:rPr>
        <w:t>actual</w:t>
      </w:r>
      <w:r w:rsidR="00D72B0E">
        <w:rPr>
          <w:rFonts w:ascii="Times New Roman" w:hAnsi="Times New Roman" w:cs="Times New Roman"/>
          <w:sz w:val="24"/>
          <w:szCs w:val="24"/>
        </w:rPr>
        <w:t xml:space="preserve"> real-time</w:t>
      </w:r>
      <w:r w:rsidR="00440824" w:rsidRPr="00440824">
        <w:rPr>
          <w:rFonts w:ascii="Times New Roman" w:hAnsi="Times New Roman" w:cs="Times New Roman"/>
          <w:sz w:val="24"/>
          <w:szCs w:val="24"/>
        </w:rPr>
        <w:t xml:space="preserve"> </w:t>
      </w:r>
      <w:r w:rsidR="00D72B0E">
        <w:rPr>
          <w:rFonts w:ascii="Times New Roman" w:hAnsi="Times New Roman" w:cs="Times New Roman"/>
          <w:sz w:val="24"/>
          <w:szCs w:val="24"/>
        </w:rPr>
        <w:t>departure time</w:t>
      </w:r>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14:paraId="43D670BD" w14:textId="77777777"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So, </w:t>
      </w:r>
      <w:r w:rsidR="00EC5728">
        <w:rPr>
          <w:rFonts w:ascii="Times New Roman" w:hAnsi="Times New Roman" w:cs="Times New Roman"/>
          <w:sz w:val="24"/>
          <w:szCs w:val="24"/>
        </w:rPr>
        <w:t xml:space="preserve">the bus’s </w:t>
      </w:r>
      <w:r w:rsidR="0020307E">
        <w:rPr>
          <w:rFonts w:ascii="Times New Roman" w:hAnsi="Times New Roman" w:cs="Times New Roman"/>
          <w:sz w:val="24"/>
          <w:szCs w:val="24"/>
        </w:rPr>
        <w:t xml:space="preserve">actual </w:t>
      </w:r>
      <w:r w:rsidR="00EC5728">
        <w:rPr>
          <w:rFonts w:ascii="Times New Roman" w:hAnsi="Times New Roman" w:cs="Times New Roman"/>
          <w:sz w:val="24"/>
          <w:szCs w:val="24"/>
        </w:rPr>
        <w:t>real-time</w:t>
      </w:r>
      <w:r w:rsidR="00EC5728" w:rsidRPr="00440824">
        <w:rPr>
          <w:rFonts w:ascii="Times New Roman" w:hAnsi="Times New Roman" w:cs="Times New Roman"/>
          <w:sz w:val="24"/>
          <w:szCs w:val="24"/>
        </w:rPr>
        <w:t xml:space="preserve"> </w:t>
      </w:r>
      <w:r w:rsidR="00EC5728">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14:paraId="22973DF9" w14:textId="77777777" w:rsidTr="009B5263">
        <w:trPr>
          <w:trHeight w:val="580"/>
          <w:jc w:val="center"/>
        </w:trPr>
        <w:tc>
          <w:tcPr>
            <w:tcW w:w="256" w:type="pct"/>
            <w:vAlign w:val="center"/>
          </w:tcPr>
          <w:p w14:paraId="14AFE3D8" w14:textId="77777777"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14:paraId="3AC49F80" w14:textId="77777777" w:rsidR="009B5263" w:rsidRDefault="00B835F9">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14:paraId="2427B6A9" w14:textId="77777777"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11</w:t>
            </w:r>
            <w:r w:rsidR="006B5592">
              <w:rPr>
                <w:noProof/>
              </w:rPr>
              <w:fldChar w:fldCharType="end"/>
            </w:r>
            <w:r>
              <w:rPr>
                <w:rFonts w:eastAsia="Yu Mincho"/>
                <w:lang w:eastAsia="ja-JP"/>
              </w:rPr>
              <w:t>)</w:t>
            </w:r>
          </w:p>
        </w:tc>
      </w:tr>
    </w:tbl>
    <w:p w14:paraId="1F31455D" w14:textId="77777777"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Thus: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14:paraId="4EC0691C" w14:textId="77777777" w:rsidTr="009B5263">
        <w:trPr>
          <w:trHeight w:val="580"/>
          <w:jc w:val="center"/>
        </w:trPr>
        <w:tc>
          <w:tcPr>
            <w:tcW w:w="256" w:type="pct"/>
            <w:vAlign w:val="center"/>
          </w:tcPr>
          <w:p w14:paraId="403EB456" w14:textId="77777777"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14:paraId="40991FE2" w14:textId="77777777"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14:paraId="4D68F65F" w14:textId="77777777" w:rsidR="009B5263" w:rsidRPr="006D08E3" w:rsidRDefault="009B5263" w:rsidP="0078480E">
            <w:pPr>
              <w:pStyle w:val="TimesNewRoman"/>
              <w:rPr>
                <w:rFonts w:asciiTheme="minorHAnsi" w:hAnsiTheme="minorHAnsi" w:cstheme="minorBidi"/>
                <w:sz w:val="18"/>
                <w:szCs w:val="18"/>
              </w:rPr>
            </w:pPr>
            <w:bookmarkStart w:id="793" w:name="_Ref8590871"/>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12</w:t>
            </w:r>
            <w:r w:rsidR="006B5592">
              <w:rPr>
                <w:noProof/>
              </w:rPr>
              <w:fldChar w:fldCharType="end"/>
            </w:r>
            <w:bookmarkEnd w:id="793"/>
            <w:r>
              <w:rPr>
                <w:rFonts w:eastAsia="Yu Mincho"/>
                <w:lang w:eastAsia="ja-JP"/>
              </w:rPr>
              <w:t>)</w:t>
            </w:r>
          </w:p>
        </w:tc>
      </w:tr>
    </w:tbl>
    <w:p w14:paraId="468D45C4" w14:textId="77777777"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r>
      <w:r w:rsidR="006B65EB">
        <w:rPr>
          <w:rFonts w:ascii="Times New Roman" w:hAnsi="Times New Roman" w:cs="Times New Roman"/>
          <w:sz w:val="24"/>
          <w:szCs w:val="24"/>
        </w:rPr>
        <w:t xml:space="preserve">Equation </w:t>
      </w:r>
      <w:r w:rsidR="006B65EB">
        <w:rPr>
          <w:rFonts w:ascii="Times New Roman" w:hAnsi="Times New Roman" w:cs="Times New Roman"/>
          <w:sz w:val="24"/>
          <w:szCs w:val="24"/>
        </w:rPr>
        <w:fldChar w:fldCharType="begin"/>
      </w:r>
      <w:r w:rsidR="006B65EB">
        <w:rPr>
          <w:rFonts w:ascii="Times New Roman" w:hAnsi="Times New Roman" w:cs="Times New Roman"/>
          <w:sz w:val="24"/>
          <w:szCs w:val="24"/>
        </w:rPr>
        <w:instrText xml:space="preserve"> REF _Ref8590871 \h  \* MERGEFORMAT </w:instrText>
      </w:r>
      <w:r w:rsidR="006B65EB">
        <w:rPr>
          <w:rFonts w:ascii="Times New Roman" w:hAnsi="Times New Roman" w:cs="Times New Roman"/>
          <w:sz w:val="24"/>
          <w:szCs w:val="24"/>
        </w:rPr>
      </w:r>
      <w:r w:rsidR="006B65EB">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12</w:t>
      </w:r>
      <w:r w:rsidR="006B65EB">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14:paraId="34BA4DF0" w14:textId="01C8F8BA"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r>
      <w:del w:id="794" w:author="Miller, Harvey J." w:date="2019-06-25T14:32:00Z">
        <w:r w:rsidDel="00585A4C">
          <w:rPr>
            <w:rFonts w:ascii="Times New Roman" w:hAnsi="Times New Roman" w:cs="Times New Roman"/>
            <w:sz w:val="24"/>
            <w:szCs w:val="24"/>
          </w:rPr>
          <w:delText xml:space="preserve">Besides single trip’s waiting time, we can also calculate </w:delText>
        </w:r>
      </w:del>
      <w:ins w:id="795" w:author="Miller, Harvey J." w:date="2019-06-25T14:32:00Z">
        <w:r w:rsidR="00585A4C">
          <w:rPr>
            <w:rFonts w:ascii="Times New Roman" w:hAnsi="Times New Roman" w:cs="Times New Roman"/>
            <w:sz w:val="24"/>
            <w:szCs w:val="24"/>
          </w:rPr>
          <w:t>T</w:t>
        </w:r>
      </w:ins>
      <w:del w:id="796" w:author="Miller, Harvey J." w:date="2019-06-25T14:32:00Z">
        <w:r w:rsidDel="00585A4C">
          <w:rPr>
            <w:rFonts w:ascii="Times New Roman" w:hAnsi="Times New Roman" w:cs="Times New Roman"/>
            <w:sz w:val="24"/>
            <w:szCs w:val="24"/>
          </w:rPr>
          <w:delText>t</w:delText>
        </w:r>
      </w:del>
      <w:r>
        <w:rPr>
          <w:rFonts w:ascii="Times New Roman" w:hAnsi="Times New Roman" w:cs="Times New Roman"/>
          <w:sz w:val="24"/>
          <w:szCs w:val="24"/>
        </w:rPr>
        <w:t xml:space="preserve">he </w:t>
      </w:r>
      <w:del w:id="797" w:author="Luyu Liu" w:date="2019-07-27T11:25:00Z">
        <w:r w:rsidDel="008746A7">
          <w:rPr>
            <w:rFonts w:ascii="Times New Roman" w:hAnsi="Times New Roman" w:cs="Times New Roman" w:hint="eastAsia"/>
            <w:sz w:val="24"/>
            <w:szCs w:val="24"/>
          </w:rPr>
          <w:delText xml:space="preserve">mean </w:delText>
        </w:r>
      </w:del>
      <w:ins w:id="798" w:author="Luyu Liu" w:date="2019-07-27T11:26:00Z">
        <w:r w:rsidR="008746A7">
          <w:rPr>
            <w:rFonts w:ascii="Times New Roman" w:hAnsi="Times New Roman" w:cs="Times New Roman"/>
            <w:sz w:val="24"/>
            <w:szCs w:val="24"/>
          </w:rPr>
          <w:t>mathematical expectation</w:t>
        </w:r>
      </w:ins>
      <w:ins w:id="799" w:author="Luyu Liu" w:date="2019-07-27T11:25:00Z">
        <w:r w:rsidR="008746A7">
          <w:rPr>
            <w:rFonts w:ascii="Times New Roman" w:hAnsi="Times New Roman" w:cs="Times New Roman"/>
            <w:sz w:val="24"/>
            <w:szCs w:val="24"/>
          </w:rPr>
          <w:t xml:space="preserve"> of </w:t>
        </w:r>
      </w:ins>
      <w:del w:id="800" w:author="Luyu Liu" w:date="2019-07-27T11:25:00Z">
        <w:r w:rsidDel="008746A7">
          <w:rPr>
            <w:rFonts w:ascii="Times New Roman" w:hAnsi="Times New Roman" w:cs="Times New Roman"/>
            <w:sz w:val="24"/>
            <w:szCs w:val="24"/>
          </w:rPr>
          <w:delText xml:space="preserve">of </w:delText>
        </w:r>
      </w:del>
      <w:r>
        <w:rPr>
          <w:rFonts w:ascii="Times New Roman" w:hAnsi="Times New Roman" w:cs="Times New Roman"/>
          <w:sz w:val="24"/>
          <w:szCs w:val="24"/>
        </w:rPr>
        <w:t xml:space="preserve">waiting time’s distribution </w:t>
      </w:r>
      <w:ins w:id="801" w:author="Miller, Harvey J." w:date="2019-06-25T14:32:00Z">
        <w:r w:rsidR="00585A4C">
          <w:rPr>
            <w:rFonts w:ascii="Times New Roman" w:hAnsi="Times New Roman" w:cs="Times New Roman"/>
            <w:sz w:val="24"/>
            <w:szCs w:val="24"/>
          </w:rPr>
          <w:t>across</w:t>
        </w:r>
      </w:ins>
      <w:del w:id="802" w:author="Miller, Harvey J." w:date="2019-06-25T14:32:00Z">
        <w:r w:rsidDel="00585A4C">
          <w:rPr>
            <w:rFonts w:ascii="Times New Roman" w:hAnsi="Times New Roman" w:cs="Times New Roman"/>
            <w:sz w:val="24"/>
            <w:szCs w:val="24"/>
          </w:rPr>
          <w:delText>of</w:delText>
        </w:r>
      </w:del>
      <w:r>
        <w:rPr>
          <w:rFonts w:ascii="Times New Roman" w:hAnsi="Times New Roman" w:cs="Times New Roman"/>
          <w:sz w:val="24"/>
          <w:szCs w:val="24"/>
        </w:rPr>
        <w:t xml:space="preserve"> all trips</w:t>
      </w:r>
      <w:ins w:id="803" w:author="Miller, Harvey J." w:date="2019-06-25T14:32:00Z">
        <w:r w:rsidR="00585A4C">
          <w:rPr>
            <w:rFonts w:ascii="Times New Roman" w:hAnsi="Times New Roman" w:cs="Times New Roman"/>
            <w:sz w:val="24"/>
            <w:szCs w:val="24"/>
          </w:rPr>
          <w:t xml:space="preserve"> is the average waiting time</w:t>
        </w:r>
      </w:ins>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14:paraId="47C0EDDE" w14:textId="77777777" w:rsidTr="009B5263">
        <w:trPr>
          <w:trHeight w:val="580"/>
          <w:jc w:val="center"/>
        </w:trPr>
        <w:tc>
          <w:tcPr>
            <w:tcW w:w="256" w:type="pct"/>
            <w:vAlign w:val="center"/>
          </w:tcPr>
          <w:p w14:paraId="6A4CD2F1" w14:textId="77777777"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14:paraId="204550D4" w14:textId="77777777" w:rsidR="009B5263" w:rsidRDefault="009B5263">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1E3A905C" w14:textId="77777777"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13</w:t>
            </w:r>
            <w:r w:rsidR="006B5592">
              <w:rPr>
                <w:noProof/>
              </w:rPr>
              <w:fldChar w:fldCharType="end"/>
            </w:r>
            <w:r>
              <w:rPr>
                <w:rFonts w:eastAsia="Yu Mincho"/>
                <w:lang w:eastAsia="ja-JP"/>
              </w:rPr>
              <w:t>)</w:t>
            </w:r>
          </w:p>
        </w:tc>
      </w:tr>
    </w:tbl>
    <w:p w14:paraId="4F722C53" w14:textId="43A6B942" w:rsidR="009B5263" w:rsidRDefault="00236BA0" w:rsidP="009B5263">
      <w:pPr>
        <w:rPr>
          <w:rFonts w:ascii="Times New Roman" w:hAnsi="Times New Roman" w:cs="Times New Roman"/>
          <w:sz w:val="24"/>
          <w:szCs w:val="24"/>
        </w:rPr>
      </w:pPr>
      <w:ins w:id="804" w:author="Miller, Harvey J." w:date="2019-06-25T14:27:00Z">
        <w:r>
          <w:rPr>
            <w:rFonts w:ascii="Times New Roman" w:hAnsi="Times New Roman" w:cs="Times New Roman"/>
            <w:sz w:val="24"/>
            <w:szCs w:val="24"/>
          </w:rPr>
          <w:t>w</w:t>
        </w:r>
      </w:ins>
      <w:del w:id="805" w:author="Miller, Harvey J." w:date="2019-06-25T14:27:00Z">
        <w:r w:rsidR="009B5263" w:rsidDel="00236BA0">
          <w:rPr>
            <w:rFonts w:ascii="Times New Roman" w:hAnsi="Times New Roman" w:cs="Times New Roman"/>
            <w:sz w:val="24"/>
            <w:szCs w:val="24"/>
          </w:rPr>
          <w:delText>W</w:delText>
        </w:r>
      </w:del>
      <w:r w:rsidR="009B5263">
        <w:rPr>
          <w:rFonts w:ascii="Times New Roman" w:hAnsi="Times New Roman" w:cs="Times New Roman"/>
          <w:sz w:val="24"/>
          <w:szCs w:val="24"/>
        </w:rPr>
        <w:t>here: n is total number of trips.</w:t>
      </w:r>
    </w:p>
    <w:p w14:paraId="0BF9649F" w14:textId="15FAAF65" w:rsidR="00236BA0" w:rsidDel="008746A7" w:rsidRDefault="00236BA0" w:rsidP="009B5263">
      <w:pPr>
        <w:rPr>
          <w:ins w:id="806" w:author="Miller, Harvey J." w:date="2019-06-25T14:27:00Z"/>
          <w:del w:id="807" w:author="Luyu Liu" w:date="2019-07-27T11:26:00Z"/>
          <w:rFonts w:ascii="Times New Roman" w:hAnsi="Times New Roman" w:cs="Times New Roman"/>
          <w:sz w:val="24"/>
          <w:szCs w:val="24"/>
        </w:rPr>
      </w:pPr>
    </w:p>
    <w:p w14:paraId="6A1B3B59" w14:textId="3A78F75D" w:rsidR="009B5263" w:rsidDel="004C10CF" w:rsidRDefault="009B5263">
      <w:pPr>
        <w:jc w:val="both"/>
        <w:rPr>
          <w:del w:id="808" w:author="Luyu Liu" w:date="2019-07-25T11:19:00Z"/>
          <w:rFonts w:ascii="Times New Roman" w:hAnsi="Times New Roman" w:cs="Times New Roman"/>
          <w:sz w:val="24"/>
          <w:szCs w:val="24"/>
        </w:rPr>
        <w:pPrChange w:id="809" w:author="Miller, Harvey J." w:date="2019-06-25T14:33:00Z">
          <w:pPr/>
        </w:pPrChange>
      </w:pPr>
      <w:commentRangeStart w:id="810"/>
      <w:del w:id="811" w:author="Luyu Liu" w:date="2019-07-25T11:19:00Z">
        <w:r w:rsidDel="004C10CF">
          <w:rPr>
            <w:rFonts w:ascii="Times New Roman" w:hAnsi="Times New Roman" w:cs="Times New Roman"/>
            <w:sz w:val="24"/>
            <w:szCs w:val="24"/>
          </w:rPr>
          <w:delText>[</w:delText>
        </w:r>
        <w:r w:rsidR="00CD1BAD" w:rsidDel="004C10CF">
          <w:rPr>
            <w:rFonts w:ascii="Times New Roman" w:hAnsi="Times New Roman" w:cs="Times New Roman"/>
            <w:b/>
            <w:sz w:val="24"/>
            <w:szCs w:val="24"/>
          </w:rPr>
          <w:delText>V</w:delText>
        </w:r>
        <w:r w:rsidR="006D4823" w:rsidRPr="006D4823" w:rsidDel="004C10CF">
          <w:rPr>
            <w:rFonts w:ascii="Times New Roman" w:hAnsi="Times New Roman" w:cs="Times New Roman"/>
            <w:b/>
            <w:sz w:val="24"/>
            <w:szCs w:val="24"/>
          </w:rPr>
          <w:delText>olunteered optimization</w:delText>
        </w:r>
        <w:r w:rsidR="006D4823" w:rsidDel="004C10CF">
          <w:rPr>
            <w:rFonts w:ascii="Times New Roman" w:hAnsi="Times New Roman" w:cs="Times New Roman"/>
            <w:b/>
            <w:sz w:val="24"/>
            <w:szCs w:val="24"/>
          </w:rPr>
          <w:delText xml:space="preserve"> and </w:delText>
        </w:r>
        <w:r w:rsidDel="004C10CF">
          <w:rPr>
            <w:rFonts w:ascii="Times New Roman" w:hAnsi="Times New Roman" w:cs="Times New Roman"/>
            <w:b/>
            <w:sz w:val="24"/>
            <w:szCs w:val="24"/>
          </w:rPr>
          <w:delText xml:space="preserve">PR </w:delText>
        </w:r>
      </w:del>
      <w:ins w:id="812" w:author="Miller, Harvey J." w:date="2019-06-25T14:30:00Z">
        <w:del w:id="813" w:author="Luyu Liu" w:date="2019-07-25T11:19:00Z">
          <w:r w:rsidR="00585A4C" w:rsidDel="004C10CF">
            <w:rPr>
              <w:rFonts w:ascii="Times New Roman" w:hAnsi="Times New Roman" w:cs="Times New Roman"/>
              <w:b/>
              <w:sz w:val="24"/>
              <w:szCs w:val="24"/>
            </w:rPr>
            <w:delText xml:space="preserve">with </w:delText>
          </w:r>
        </w:del>
      </w:ins>
      <w:del w:id="814" w:author="Luyu Liu" w:date="2019-07-25T11:19:00Z">
        <w:r w:rsidDel="004C10CF">
          <w:rPr>
            <w:rFonts w:ascii="Times New Roman" w:hAnsi="Times New Roman" w:cs="Times New Roman"/>
            <w:b/>
            <w:sz w:val="24"/>
            <w:szCs w:val="24"/>
          </w:rPr>
          <w:delText>optimal</w:delText>
        </w:r>
      </w:del>
      <w:ins w:id="815" w:author="Miller, Harvey J." w:date="2019-06-25T14:30:00Z">
        <w:del w:id="816" w:author="Luyu Liu" w:date="2019-07-25T11:19:00Z">
          <w:r w:rsidR="00585A4C" w:rsidDel="004C10CF">
            <w:rPr>
              <w:rFonts w:ascii="Times New Roman" w:hAnsi="Times New Roman" w:cs="Times New Roman"/>
              <w:b/>
              <w:sz w:val="24"/>
              <w:szCs w:val="24"/>
            </w:rPr>
            <w:delText xml:space="preserve"> insurance buffer</w:delText>
          </w:r>
        </w:del>
      </w:ins>
      <w:ins w:id="817" w:author="Miller, Harvey J." w:date="2019-06-25T14:28:00Z">
        <w:del w:id="818" w:author="Luyu Liu" w:date="2019-07-25T11:19:00Z">
          <w:r w:rsidR="00236BA0" w:rsidDel="004C10CF">
            <w:rPr>
              <w:rFonts w:ascii="Times New Roman" w:hAnsi="Times New Roman" w:cs="Times New Roman"/>
              <w:sz w:val="24"/>
              <w:szCs w:val="24"/>
            </w:rPr>
            <w:delText>.</w:delText>
          </w:r>
        </w:del>
      </w:ins>
      <w:del w:id="819" w:author="Luyu Liu" w:date="2019-07-25T11:19:00Z">
        <w:r w:rsidDel="004C10CF">
          <w:rPr>
            <w:rFonts w:ascii="Times New Roman" w:hAnsi="Times New Roman" w:cs="Times New Roman"/>
            <w:sz w:val="24"/>
            <w:szCs w:val="24"/>
          </w:rPr>
          <w:delText>]</w:delText>
        </w:r>
      </w:del>
      <w:ins w:id="820" w:author="Miller, Harvey J." w:date="2019-06-25T14:28:00Z">
        <w:del w:id="821" w:author="Luyu Liu" w:date="2019-07-25T11:19:00Z">
          <w:r w:rsidR="00236BA0" w:rsidDel="004C10CF">
            <w:rPr>
              <w:rFonts w:ascii="Times New Roman" w:hAnsi="Times New Roman" w:cs="Times New Roman"/>
              <w:sz w:val="24"/>
              <w:szCs w:val="24"/>
            </w:rPr>
            <w:delText xml:space="preserve">  </w:delText>
          </w:r>
        </w:del>
      </w:ins>
    </w:p>
    <w:p w14:paraId="31C0C550" w14:textId="3C9EA1C1" w:rsidR="006D4823" w:rsidDel="004C10CF" w:rsidRDefault="006D4823">
      <w:pPr>
        <w:jc w:val="both"/>
        <w:rPr>
          <w:del w:id="822" w:author="Luyu Liu" w:date="2019-07-25T11:19:00Z"/>
          <w:rFonts w:ascii="Times New Roman" w:hAnsi="Times New Roman" w:cs="Times New Roman"/>
          <w:sz w:val="24"/>
          <w:szCs w:val="24"/>
        </w:rPr>
        <w:pPrChange w:id="823" w:author="Miller, Harvey J." w:date="2019-06-25T14:33:00Z">
          <w:pPr/>
        </w:pPrChange>
      </w:pPr>
      <w:del w:id="824" w:author="Luyu Liu" w:date="2019-07-25T11:19:00Z">
        <w:r w:rsidDel="004C10CF">
          <w:rPr>
            <w:rFonts w:ascii="Times New Roman" w:hAnsi="Times New Roman" w:cs="Times New Roman"/>
            <w:sz w:val="24"/>
            <w:szCs w:val="24"/>
          </w:rPr>
          <w:delText>Previous research concentrated on</w:delText>
        </w:r>
        <w:r w:rsidR="00AF012A" w:rsidDel="004C10CF">
          <w:rPr>
            <w:rFonts w:ascii="Times New Roman" w:hAnsi="Times New Roman" w:cs="Times New Roman"/>
            <w:sz w:val="24"/>
            <w:szCs w:val="24"/>
          </w:rPr>
          <w:delText xml:space="preserve"> PT system’s</w:delText>
        </w:r>
        <w:r w:rsidDel="004C10CF">
          <w:rPr>
            <w:rFonts w:ascii="Times New Roman" w:hAnsi="Times New Roman" w:cs="Times New Roman"/>
            <w:sz w:val="24"/>
            <w:szCs w:val="24"/>
          </w:rPr>
          <w:delText xml:space="preserve">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delText>
        </w:r>
        <w:commentRangeEnd w:id="810"/>
        <w:r w:rsidR="00585A4C" w:rsidDel="004C10CF">
          <w:rPr>
            <w:rStyle w:val="CommentReference"/>
          </w:rPr>
          <w:commentReference w:id="810"/>
        </w:r>
      </w:del>
    </w:p>
    <w:p w14:paraId="4B5E4AD4" w14:textId="1F721AB4" w:rsidR="00B208F3" w:rsidDel="004C10CF" w:rsidRDefault="006D4823">
      <w:pPr>
        <w:ind w:firstLine="720"/>
        <w:jc w:val="both"/>
        <w:rPr>
          <w:del w:id="825" w:author="Luyu Liu" w:date="2019-07-25T11:19:00Z"/>
          <w:rFonts w:ascii="Times New Roman" w:hAnsi="Times New Roman" w:cs="Times New Roman"/>
          <w:sz w:val="24"/>
          <w:szCs w:val="24"/>
        </w:rPr>
        <w:pPrChange w:id="826" w:author="Miller, Harvey J." w:date="2019-06-25T14:33:00Z">
          <w:pPr>
            <w:ind w:firstLine="720"/>
          </w:pPr>
        </w:pPrChange>
      </w:pPr>
      <w:del w:id="827" w:author="Luyu Liu" w:date="2019-07-25T11:19:00Z">
        <w:r w:rsidDel="004C10CF">
          <w:rPr>
            <w:rFonts w:ascii="Times New Roman" w:hAnsi="Times New Roman" w:cs="Times New Roman"/>
            <w:sz w:val="24"/>
            <w:szCs w:val="24"/>
          </w:rPr>
          <w:delText xml:space="preserve">Correspondingly, we introduce the concept of </w:delText>
        </w:r>
        <w:r w:rsidRPr="00E86BF0" w:rsidDel="004C10CF">
          <w:rPr>
            <w:rStyle w:val="ItalicChar"/>
          </w:rPr>
          <w:delText>volunteered optimization</w:delText>
        </w:r>
        <w:r w:rsidDel="004C10CF">
          <w:rPr>
            <w:rFonts w:ascii="Times New Roman" w:hAnsi="Times New Roman" w:cs="Times New Roman"/>
            <w:sz w:val="24"/>
            <w:szCs w:val="24"/>
          </w:rPr>
          <w:delText>: despite PT systems’ instability and uncertainty, users with RTA can adapt and optimize each trip according to the delay and real-time information. Volunteered optimization is independent from the scheduled timetable</w:delText>
        </w:r>
        <w:r w:rsidR="003D2059" w:rsidDel="004C10CF">
          <w:rPr>
            <w:rFonts w:ascii="Times New Roman" w:hAnsi="Times New Roman" w:cs="Times New Roman"/>
            <w:sz w:val="24"/>
            <w:szCs w:val="24"/>
          </w:rPr>
          <w:delText>;</w:delText>
        </w:r>
        <w:r w:rsidDel="004C10CF">
          <w:rPr>
            <w:rFonts w:ascii="Times New Roman" w:hAnsi="Times New Roman" w:cs="Times New Roman"/>
            <w:sz w:val="24"/>
            <w:szCs w:val="24"/>
          </w:rPr>
          <w:delText xml:space="preserve"> instead, it is based on the real-time status and decentralized. With the maximization of waiting time reduction in the individual level, the overall waiting time penalty will also be diminished. </w:delText>
        </w:r>
        <w:r w:rsidR="003C24E0" w:rsidDel="004C10CF">
          <w:rPr>
            <w:rFonts w:ascii="Times New Roman" w:hAnsi="Times New Roman" w:cs="Times New Roman"/>
            <w:sz w:val="24"/>
            <w:szCs w:val="24"/>
          </w:rPr>
          <w:delText xml:space="preserve">To achieve volunteered optimization, it is necessary to optimize each individual </w:delText>
        </w:r>
        <w:r w:rsidR="00F7116C" w:rsidDel="004C10CF">
          <w:rPr>
            <w:rFonts w:ascii="Times New Roman" w:hAnsi="Times New Roman" w:cs="Times New Roman"/>
            <w:sz w:val="24"/>
            <w:szCs w:val="24"/>
          </w:rPr>
          <w:delText xml:space="preserve">trip, which is from PR </w:delText>
        </w:r>
        <w:r w:rsidR="00DA680E" w:rsidDel="004C10CF">
          <w:rPr>
            <w:rFonts w:ascii="Times New Roman" w:hAnsi="Times New Roman" w:cs="Times New Roman"/>
            <w:sz w:val="24"/>
            <w:szCs w:val="24"/>
          </w:rPr>
          <w:delText>TPS</w:delText>
        </w:r>
        <w:r w:rsidR="00F7116C" w:rsidDel="004C10CF">
          <w:rPr>
            <w:rFonts w:ascii="Times New Roman" w:hAnsi="Times New Roman" w:cs="Times New Roman"/>
            <w:sz w:val="24"/>
            <w:szCs w:val="24"/>
          </w:rPr>
          <w:delText xml:space="preserve"> family.</w:delText>
        </w:r>
        <w:r w:rsidR="003E66E6" w:rsidDel="004C10CF">
          <w:rPr>
            <w:rFonts w:ascii="Times New Roman" w:hAnsi="Times New Roman" w:cs="Times New Roman"/>
            <w:sz w:val="24"/>
            <w:szCs w:val="24"/>
          </w:rPr>
          <w:delText xml:space="preserve"> Correspondingly, we need to find an optimal PR </w:delText>
        </w:r>
        <w:r w:rsidR="00F223EA" w:rsidDel="004C10CF">
          <w:rPr>
            <w:rFonts w:ascii="Times New Roman" w:hAnsi="Times New Roman" w:cs="Times New Roman"/>
            <w:sz w:val="24"/>
            <w:szCs w:val="24"/>
          </w:rPr>
          <w:delText>TPS</w:delText>
        </w:r>
        <w:r w:rsidR="003E66E6" w:rsidDel="004C10CF">
          <w:rPr>
            <w:rFonts w:ascii="Times New Roman" w:hAnsi="Times New Roman" w:cs="Times New Roman"/>
            <w:sz w:val="24"/>
            <w:szCs w:val="24"/>
          </w:rPr>
          <w:delText xml:space="preserve">: </w:delText>
        </w:r>
        <w:r w:rsidR="003E66E6" w:rsidRPr="003E66E6" w:rsidDel="004C10CF">
          <w:rPr>
            <w:rFonts w:ascii="Times New Roman" w:hAnsi="Times New Roman" w:cs="Times New Roman"/>
            <w:i/>
            <w:sz w:val="24"/>
            <w:szCs w:val="24"/>
          </w:rPr>
          <w:delText>PR optimal</w:delText>
        </w:r>
        <w:r w:rsidR="003E66E6" w:rsidDel="004C10CF">
          <w:rPr>
            <w:rFonts w:ascii="Times New Roman" w:hAnsi="Times New Roman" w:cs="Times New Roman"/>
            <w:sz w:val="24"/>
            <w:szCs w:val="24"/>
          </w:rPr>
          <w:delText>.</w:delText>
        </w:r>
      </w:del>
    </w:p>
    <w:p w14:paraId="7B698CC4" w14:textId="7A6BBE0A" w:rsidR="009B5263" w:rsidDel="004C10CF" w:rsidRDefault="009B5263">
      <w:pPr>
        <w:ind w:firstLine="720"/>
        <w:jc w:val="both"/>
        <w:rPr>
          <w:del w:id="828" w:author="Luyu Liu" w:date="2019-07-25T11:19:00Z"/>
          <w:rFonts w:ascii="Times New Roman" w:hAnsi="Times New Roman" w:cs="Times New Roman"/>
          <w:sz w:val="24"/>
          <w:szCs w:val="24"/>
        </w:rPr>
        <w:pPrChange w:id="829" w:author="Miller, Harvey J." w:date="2019-06-25T14:33:00Z">
          <w:pPr>
            <w:ind w:firstLine="720"/>
          </w:pPr>
        </w:pPrChange>
      </w:pPr>
      <w:del w:id="830" w:author="Luyu Liu" w:date="2019-07-25T11:19:00Z">
        <w:r w:rsidDel="004C10CF">
          <w:rPr>
            <w:rFonts w:ascii="Times New Roman" w:hAnsi="Times New Roman" w:cs="Times New Roman"/>
            <w:sz w:val="24"/>
            <w:szCs w:val="24"/>
          </w:rPr>
          <w:delText xml:space="preserve">For PR or </w:delText>
        </w:r>
        <w:r w:rsidR="00BF5CDD" w:rsidDel="004C10CF">
          <w:rPr>
            <w:rFonts w:ascii="Times New Roman" w:hAnsi="Times New Roman" w:cs="Times New Roman"/>
            <w:sz w:val="24"/>
            <w:szCs w:val="24"/>
          </w:rPr>
          <w:delText>GR</w:delText>
        </w:r>
        <w:r w:rsidDel="004C10CF">
          <w:rPr>
            <w:rFonts w:ascii="Times New Roman" w:hAnsi="Times New Roman" w:cs="Times New Roman"/>
            <w:sz w:val="24"/>
            <w:szCs w:val="24"/>
          </w:rPr>
          <w:delText xml:space="preserve"> </w:delText>
        </w:r>
        <w:r w:rsidR="00F223EA" w:rsidDel="004C10CF">
          <w:rPr>
            <w:rFonts w:ascii="Times New Roman" w:hAnsi="Times New Roman" w:cs="Times New Roman"/>
            <w:sz w:val="24"/>
            <w:szCs w:val="24"/>
          </w:rPr>
          <w:delText>TPS</w:delText>
        </w:r>
        <w:r w:rsidDel="004C10CF">
          <w:rPr>
            <w:rFonts w:ascii="Times New Roman" w:hAnsi="Times New Roman" w:cs="Times New Roman"/>
            <w:sz w:val="24"/>
            <w:szCs w:val="24"/>
          </w:rPr>
          <w:delText xml:space="preserve">, the users will plan their HDT according to the bus’s </w:delText>
        </w:r>
        <w:r w:rsidR="000A44D5" w:rsidDel="004C10CF">
          <w:rPr>
            <w:rFonts w:ascii="Times New Roman" w:hAnsi="Times New Roman" w:cs="Times New Roman"/>
            <w:sz w:val="24"/>
            <w:szCs w:val="24"/>
          </w:rPr>
          <w:delText>ET</w:delText>
        </w:r>
        <w:r w:rsidR="00282525" w:rsidDel="004C10CF">
          <w:rPr>
            <w:rFonts w:ascii="Times New Roman" w:hAnsi="Times New Roman" w:cs="Times New Roman"/>
            <w:sz w:val="24"/>
            <w:szCs w:val="24"/>
          </w:rPr>
          <w:delText>D</w:delText>
        </w:r>
        <w:r w:rsidDel="004C10CF">
          <w:rPr>
            <w:rFonts w:ascii="Times New Roman" w:hAnsi="Times New Roman" w:cs="Times New Roman"/>
            <w:sz w:val="24"/>
            <w:szCs w:val="24"/>
          </w:rPr>
          <w:delText xml:space="preserve"> instead of the real arrival time. Here we define expected waiting time:</w:delText>
        </w:r>
      </w:del>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
        <w:gridCol w:w="8313"/>
        <w:gridCol w:w="616"/>
      </w:tblGrid>
      <w:tr w:rsidR="009B5263" w:rsidDel="004C10CF" w14:paraId="715ACC0D" w14:textId="562F72BD" w:rsidTr="003707EF">
        <w:trPr>
          <w:trHeight w:val="747"/>
          <w:jc w:val="center"/>
          <w:del w:id="831" w:author="Luyu Liu" w:date="2019-07-25T11:19:00Z"/>
        </w:trPr>
        <w:tc>
          <w:tcPr>
            <w:tcW w:w="255" w:type="pct"/>
            <w:vAlign w:val="center"/>
          </w:tcPr>
          <w:p w14:paraId="1B4A2EAC" w14:textId="12668A55" w:rsidR="009B5263" w:rsidRPr="00C30840" w:rsidDel="004C10CF" w:rsidRDefault="009B5263">
            <w:pPr>
              <w:jc w:val="both"/>
              <w:rPr>
                <w:del w:id="832" w:author="Luyu Liu" w:date="2019-07-25T11:19:00Z"/>
                <w:rFonts w:ascii="Times New Roman" w:hAnsi="Times New Roman" w:cs="Times New Roman" w:hint="eastAsia"/>
                <w:sz w:val="24"/>
                <w:szCs w:val="24"/>
                <w:rPrChange w:id="833" w:author="Luyu Liu" w:date="2019-07-27T11:44:00Z">
                  <w:rPr>
                    <w:del w:id="834" w:author="Luyu Liu" w:date="2019-07-25T11:19:00Z"/>
                    <w:rFonts w:ascii="Times New Roman" w:eastAsia="Yu Mincho" w:hAnsi="Times New Roman" w:cs="Times New Roman"/>
                    <w:sz w:val="24"/>
                    <w:szCs w:val="24"/>
                    <w:lang w:eastAsia="ja-JP"/>
                  </w:rPr>
                </w:rPrChange>
              </w:rPr>
              <w:pPrChange w:id="835" w:author="Luyu Liu" w:date="2019-06-25T14:33:00Z">
                <w:pPr>
                  <w:jc w:val="center"/>
                </w:pPr>
              </w:pPrChange>
            </w:pPr>
          </w:p>
        </w:tc>
        <w:tc>
          <w:tcPr>
            <w:tcW w:w="4465" w:type="pct"/>
            <w:vAlign w:val="center"/>
            <w:hideMark/>
          </w:tcPr>
          <w:p w14:paraId="07ED2C84" w14:textId="2C877874" w:rsidR="009B5263" w:rsidDel="004C10CF" w:rsidRDefault="009B5263">
            <w:pPr>
              <w:jc w:val="both"/>
              <w:rPr>
                <w:del w:id="836" w:author="Luyu Liu" w:date="2019-07-25T11:19:00Z"/>
                <w:rFonts w:ascii="Times New Roman" w:hAnsi="Times New Roman" w:cs="Times New Roman"/>
                <w:sz w:val="24"/>
                <w:szCs w:val="24"/>
              </w:rPr>
              <w:pPrChange w:id="837" w:author="Luyu Liu" w:date="2019-06-25T14:33:00Z">
                <w:pPr/>
              </w:pPrChange>
            </w:pPr>
            <m:oMathPara>
              <m:oMath>
                <m:r>
                  <w:del w:id="838" w:author="Luyu Liu" w:date="2019-07-25T11:19:00Z">
                    <w:rPr>
                      <w:rFonts w:ascii="Cambria Math" w:hAnsi="Cambria Math" w:cs="Times New Roman"/>
                      <w:sz w:val="24"/>
                      <w:szCs w:val="24"/>
                    </w:rPr>
                    <m:t>δ</m:t>
                  </w:del>
                </m:r>
                <m:sSup>
                  <m:sSupPr>
                    <m:ctrlPr>
                      <w:del w:id="839" w:author="Luyu Liu" w:date="2019-07-25T11:19:00Z">
                        <w:rPr>
                          <w:rFonts w:ascii="Cambria Math" w:hAnsi="Cambria Math" w:cs="Times New Roman"/>
                          <w:i/>
                          <w:sz w:val="24"/>
                          <w:szCs w:val="24"/>
                        </w:rPr>
                      </w:del>
                    </m:ctrlPr>
                  </m:sSupPr>
                  <m:e>
                    <m:r>
                      <w:del w:id="840" w:author="Luyu Liu" w:date="2019-07-25T11:19:00Z">
                        <w:rPr>
                          <w:rFonts w:ascii="Cambria Math" w:hAnsi="Cambria Math" w:cs="Times New Roman"/>
                          <w:sz w:val="24"/>
                          <w:szCs w:val="24"/>
                        </w:rPr>
                        <m:t>t</m:t>
                      </w:del>
                    </m:r>
                  </m:e>
                  <m:sup>
                    <m:r>
                      <w:del w:id="841" w:author="Luyu Liu" w:date="2019-07-25T11:19:00Z">
                        <w:rPr>
                          <w:rFonts w:ascii="Cambria Math" w:hAnsi="Cambria Math" w:cs="Times New Roman"/>
                          <w:sz w:val="24"/>
                          <w:szCs w:val="24"/>
                        </w:rPr>
                        <m:t>'</m:t>
                      </w:del>
                    </m:r>
                  </m:sup>
                </m:sSup>
                <m:r>
                  <w:del w:id="842" w:author="Luyu Liu" w:date="2019-07-25T11:19:00Z">
                    <w:rPr>
                      <w:rFonts w:ascii="Cambria Math" w:hAnsi="Cambria Math" w:cs="Times New Roman"/>
                      <w:sz w:val="24"/>
                      <w:szCs w:val="24"/>
                    </w:rPr>
                    <m:t>=</m:t>
                  </w:del>
                </m:r>
                <m:sSub>
                  <m:sSubPr>
                    <m:ctrlPr>
                      <w:del w:id="843" w:author="Luyu Liu" w:date="2019-07-25T11:19:00Z">
                        <w:rPr>
                          <w:rFonts w:ascii="Cambria Math" w:hAnsi="Cambria Math" w:cs="Times New Roman"/>
                          <w:i/>
                          <w:sz w:val="24"/>
                          <w:szCs w:val="24"/>
                        </w:rPr>
                      </w:del>
                    </m:ctrlPr>
                  </m:sSubPr>
                  <m:e>
                    <m:r>
                      <w:del w:id="844" w:author="Luyu Liu" w:date="2019-07-25T11:19:00Z">
                        <w:rPr>
                          <w:rFonts w:ascii="Cambria Math" w:hAnsi="Cambria Math" w:cs="Times New Roman"/>
                          <w:sz w:val="24"/>
                          <w:szCs w:val="24"/>
                        </w:rPr>
                        <m:t>T</m:t>
                      </w:del>
                    </m:r>
                  </m:e>
                  <m:sub>
                    <m:r>
                      <w:del w:id="845" w:author="Luyu Liu" w:date="2019-07-25T11:19:00Z">
                        <w:rPr>
                          <w:rFonts w:ascii="Cambria Math" w:hAnsi="Cambria Math" w:cs="Times New Roman"/>
                          <w:sz w:val="24"/>
                          <w:szCs w:val="24"/>
                        </w:rPr>
                        <m:t>ex</m:t>
                      </w:del>
                    </m:r>
                  </m:sub>
                </m:sSub>
                <m:d>
                  <m:dPr>
                    <m:ctrlPr>
                      <w:del w:id="846" w:author="Luyu Liu" w:date="2019-07-25T11:19:00Z">
                        <w:rPr>
                          <w:rFonts w:ascii="Cambria Math" w:hAnsi="Cambria Math" w:cs="Times New Roman"/>
                          <w:i/>
                          <w:sz w:val="24"/>
                          <w:szCs w:val="24"/>
                        </w:rPr>
                      </w:del>
                    </m:ctrlPr>
                  </m:dPr>
                  <m:e>
                    <m:r>
                      <w:del w:id="847" w:author="Luyu Liu" w:date="2019-07-25T11:19:00Z">
                        <w:rPr>
                          <w:rFonts w:ascii="Cambria Math" w:hAnsi="Cambria Math" w:cs="Times New Roman"/>
                          <w:sz w:val="24"/>
                          <w:szCs w:val="24"/>
                        </w:rPr>
                        <m:t>t</m:t>
                      </w:del>
                    </m:r>
                  </m:e>
                </m:d>
                <m:r>
                  <w:del w:id="848" w:author="Luyu Liu" w:date="2019-07-25T11:19:00Z">
                    <w:rPr>
                      <w:rFonts w:ascii="Cambria Math" w:hAnsi="Cambria Math" w:cs="Times New Roman"/>
                      <w:sz w:val="24"/>
                      <w:szCs w:val="24"/>
                    </w:rPr>
                    <m:t>-t=</m:t>
                  </w:del>
                </m:r>
                <m:sSub>
                  <m:sSubPr>
                    <m:ctrlPr>
                      <w:del w:id="849" w:author="Luyu Liu" w:date="2019-07-25T11:19:00Z">
                        <w:rPr>
                          <w:rFonts w:ascii="Cambria Math" w:hAnsi="Cambria Math" w:cs="Times New Roman"/>
                          <w:i/>
                          <w:sz w:val="24"/>
                          <w:szCs w:val="24"/>
                        </w:rPr>
                      </w:del>
                    </m:ctrlPr>
                  </m:sSubPr>
                  <m:e>
                    <m:r>
                      <w:del w:id="850" w:author="Luyu Liu" w:date="2019-07-25T11:19:00Z">
                        <w:rPr>
                          <w:rFonts w:ascii="Cambria Math" w:hAnsi="Cambria Math" w:cs="Times New Roman"/>
                          <w:sz w:val="24"/>
                          <w:szCs w:val="24"/>
                        </w:rPr>
                        <m:t>T</m:t>
                      </w:del>
                    </m:r>
                  </m:e>
                  <m:sub>
                    <m:r>
                      <w:del w:id="851" w:author="Luyu Liu" w:date="2019-07-25T11:19:00Z">
                        <w:rPr>
                          <w:rFonts w:ascii="Cambria Math" w:hAnsi="Cambria Math" w:cs="Times New Roman"/>
                          <w:sz w:val="24"/>
                          <w:szCs w:val="24"/>
                        </w:rPr>
                        <m:t>ex</m:t>
                      </w:del>
                    </m:r>
                  </m:sub>
                </m:sSub>
                <m:d>
                  <m:dPr>
                    <m:ctrlPr>
                      <w:del w:id="852" w:author="Luyu Liu" w:date="2019-07-25T11:19:00Z">
                        <w:rPr>
                          <w:rFonts w:ascii="Cambria Math" w:hAnsi="Cambria Math" w:cs="Times New Roman"/>
                          <w:i/>
                          <w:sz w:val="24"/>
                          <w:szCs w:val="24"/>
                        </w:rPr>
                      </w:del>
                    </m:ctrlPr>
                  </m:dPr>
                  <m:e>
                    <m:r>
                      <w:del w:id="853" w:author="Luyu Liu" w:date="2019-07-25T11:19:00Z">
                        <w:rPr>
                          <w:rFonts w:ascii="Cambria Math" w:hAnsi="Cambria Math" w:cs="Times New Roman"/>
                          <w:sz w:val="24"/>
                          <w:szCs w:val="24"/>
                        </w:rPr>
                        <m:t>t</m:t>
                      </w:del>
                    </m:r>
                  </m:e>
                </m:d>
                <m:r>
                  <w:del w:id="854" w:author="Luyu Liu" w:date="2019-07-25T11:19:00Z">
                    <w:rPr>
                      <w:rFonts w:ascii="Cambria Math" w:hAnsi="Cambria Math" w:cs="Times New Roman"/>
                      <w:sz w:val="24"/>
                      <w:szCs w:val="24"/>
                    </w:rPr>
                    <m:t>-</m:t>
                  </w:del>
                </m:r>
                <m:sSubSup>
                  <m:sSubSupPr>
                    <m:ctrlPr>
                      <w:del w:id="855" w:author="Luyu Liu" w:date="2019-07-25T11:19:00Z">
                        <w:rPr>
                          <w:rFonts w:ascii="Cambria Math" w:hAnsi="Cambria Math" w:cs="Times New Roman"/>
                          <w:i/>
                          <w:sz w:val="24"/>
                          <w:szCs w:val="24"/>
                        </w:rPr>
                      </w:del>
                    </m:ctrlPr>
                  </m:sSubSupPr>
                  <m:e>
                    <m:r>
                      <w:del w:id="856" w:author="Luyu Liu" w:date="2019-07-25T11:19:00Z">
                        <w:rPr>
                          <w:rFonts w:ascii="Cambria Math" w:hAnsi="Cambria Math" w:cs="Times New Roman"/>
                          <w:sz w:val="24"/>
                          <w:szCs w:val="24"/>
                        </w:rPr>
                        <m:t>t</m:t>
                      </w:del>
                    </m:r>
                  </m:e>
                  <m:sub>
                    <m:r>
                      <w:del w:id="857" w:author="Luyu Liu" w:date="2019-07-25T11:19:00Z">
                        <w:rPr>
                          <w:rFonts w:ascii="Cambria Math" w:hAnsi="Cambria Math" w:cs="Times New Roman"/>
                          <w:sz w:val="24"/>
                          <w:szCs w:val="24"/>
                        </w:rPr>
                        <m:t>hd</m:t>
                      </w:del>
                    </m:r>
                  </m:sub>
                  <m:sup>
                    <m:r>
                      <w:del w:id="858" w:author="Luyu Liu" w:date="2019-07-25T11:19:00Z">
                        <w:rPr>
                          <w:rFonts w:ascii="Cambria Math" w:hAnsi="Cambria Math" w:cs="Times New Roman"/>
                          <w:sz w:val="24"/>
                          <w:szCs w:val="24"/>
                        </w:rPr>
                        <m:t>PR</m:t>
                      </w:del>
                    </m:r>
                  </m:sup>
                </m:sSubSup>
                <m:r>
                  <w:del w:id="859" w:author="Luyu Liu" w:date="2019-07-25T11:19:00Z">
                    <w:rPr>
                      <w:rFonts w:ascii="Cambria Math" w:hAnsi="Cambria Math" w:cs="Times New Roman"/>
                      <w:sz w:val="24"/>
                      <w:szCs w:val="24"/>
                    </w:rPr>
                    <m:t>-δ</m:t>
                  </w:del>
                </m:r>
                <m:sSub>
                  <m:sSubPr>
                    <m:ctrlPr>
                      <w:del w:id="860" w:author="Luyu Liu" w:date="2019-07-25T11:19:00Z">
                        <w:rPr>
                          <w:rFonts w:ascii="Cambria Math" w:hAnsi="Cambria Math" w:cs="Times New Roman"/>
                          <w:i/>
                          <w:sz w:val="24"/>
                          <w:szCs w:val="24"/>
                        </w:rPr>
                      </w:del>
                    </m:ctrlPr>
                  </m:sSubPr>
                  <m:e>
                    <m:r>
                      <w:del w:id="861" w:author="Luyu Liu" w:date="2019-07-25T11:19:00Z">
                        <w:rPr>
                          <w:rFonts w:ascii="Cambria Math" w:hAnsi="Cambria Math" w:cs="Times New Roman"/>
                          <w:sz w:val="24"/>
                          <w:szCs w:val="24"/>
                        </w:rPr>
                        <m:t>t</m:t>
                      </w:del>
                    </m:r>
                  </m:e>
                  <m:sub>
                    <m:r>
                      <w:del w:id="862" w:author="Luyu Liu" w:date="2019-07-25T11:19:00Z">
                        <w:rPr>
                          <w:rFonts w:ascii="Cambria Math" w:hAnsi="Cambria Math" w:cs="Times New Roman"/>
                          <w:sz w:val="24"/>
                          <w:szCs w:val="24"/>
                        </w:rPr>
                        <m:t>w</m:t>
                      </w:del>
                    </m:r>
                  </m:sub>
                </m:sSub>
              </m:oMath>
            </m:oMathPara>
          </w:p>
        </w:tc>
        <w:tc>
          <w:tcPr>
            <w:tcW w:w="280" w:type="pct"/>
            <w:vAlign w:val="center"/>
            <w:hideMark/>
          </w:tcPr>
          <w:p w14:paraId="30D187FD" w14:textId="0A9D78C9" w:rsidR="009B5263" w:rsidRPr="006D08E3" w:rsidDel="004C10CF" w:rsidRDefault="009B5263">
            <w:pPr>
              <w:pStyle w:val="TimesNewRoman"/>
              <w:jc w:val="both"/>
              <w:rPr>
                <w:del w:id="863" w:author="Luyu Liu" w:date="2019-07-25T11:19:00Z"/>
                <w:rFonts w:asciiTheme="minorHAnsi" w:hAnsiTheme="minorHAnsi" w:cstheme="minorBidi"/>
                <w:sz w:val="18"/>
                <w:szCs w:val="18"/>
              </w:rPr>
              <w:pPrChange w:id="864" w:author="Luyu Liu" w:date="2019-06-25T14:33:00Z">
                <w:pPr>
                  <w:pStyle w:val="TimesNewRoman"/>
                </w:pPr>
              </w:pPrChange>
            </w:pPr>
            <w:bookmarkStart w:id="865" w:name="_Ref9176971"/>
            <w:bookmarkStart w:id="866" w:name="_Ref9176964"/>
            <w:del w:id="867" w:author="Luyu Liu" w:date="2019-07-25T11:19:00Z">
              <w:r w:rsidDel="004C10CF">
                <w:rPr>
                  <w:rFonts w:eastAsia="Yu Mincho"/>
                  <w:lang w:eastAsia="ja-JP"/>
                </w:rPr>
                <w:delText>(</w:delText>
              </w:r>
              <w:r w:rsidR="006B5592" w:rsidDel="004C10CF">
                <w:rPr>
                  <w:noProof/>
                </w:rPr>
                <w:fldChar w:fldCharType="begin"/>
              </w:r>
              <w:r w:rsidR="006B5592" w:rsidDel="004C10CF">
                <w:rPr>
                  <w:noProof/>
                </w:rPr>
                <w:delInstrText xml:space="preserve"> SEQ Equation \* ARABIC </w:delInstrText>
              </w:r>
              <w:r w:rsidR="006B5592" w:rsidDel="004C10CF">
                <w:rPr>
                  <w:noProof/>
                </w:rPr>
                <w:fldChar w:fldCharType="separate"/>
              </w:r>
              <w:r w:rsidR="008E26AA" w:rsidDel="004C10CF">
                <w:rPr>
                  <w:noProof/>
                </w:rPr>
                <w:delText>14</w:delText>
              </w:r>
              <w:r w:rsidR="006B5592" w:rsidDel="004C10CF">
                <w:rPr>
                  <w:noProof/>
                </w:rPr>
                <w:fldChar w:fldCharType="end"/>
              </w:r>
              <w:bookmarkEnd w:id="865"/>
              <w:r w:rsidDel="004C10CF">
                <w:rPr>
                  <w:rFonts w:eastAsia="Yu Mincho"/>
                  <w:lang w:eastAsia="ja-JP"/>
                </w:rPr>
                <w:delText>)</w:delText>
              </w:r>
              <w:bookmarkEnd w:id="866"/>
            </w:del>
          </w:p>
        </w:tc>
      </w:tr>
    </w:tbl>
    <w:p w14:paraId="4352F214" w14:textId="788784E9" w:rsidR="009B5263" w:rsidDel="004C10CF" w:rsidRDefault="00585A4C">
      <w:pPr>
        <w:jc w:val="both"/>
        <w:rPr>
          <w:del w:id="868" w:author="Luyu Liu" w:date="2019-07-25T11:19:00Z"/>
          <w:rFonts w:ascii="Times New Roman" w:hAnsi="Times New Roman" w:cs="Times New Roman"/>
          <w:sz w:val="24"/>
          <w:szCs w:val="24"/>
        </w:rPr>
        <w:pPrChange w:id="869" w:author="Miller, Harvey J." w:date="2019-06-25T14:33:00Z">
          <w:pPr/>
        </w:pPrChange>
      </w:pPr>
      <w:ins w:id="870" w:author="Miller, Harvey J." w:date="2019-06-25T14:32:00Z">
        <w:del w:id="871" w:author="Luyu Liu" w:date="2019-07-25T11:19:00Z">
          <w:r w:rsidDel="004C10CF">
            <w:rPr>
              <w:rFonts w:ascii="Times New Roman" w:hAnsi="Times New Roman" w:cs="Times New Roman"/>
              <w:sz w:val="24"/>
              <w:szCs w:val="24"/>
            </w:rPr>
            <w:delText>w</w:delText>
          </w:r>
        </w:del>
      </w:ins>
      <w:del w:id="872" w:author="Luyu Liu" w:date="2019-07-25T11:19:00Z">
        <w:r w:rsidR="009B5263" w:rsidDel="004C10CF">
          <w:rPr>
            <w:rFonts w:ascii="Times New Roman" w:hAnsi="Times New Roman" w:cs="Times New Roman"/>
            <w:sz w:val="24"/>
            <w:szCs w:val="24"/>
          </w:rPr>
          <w:delText xml:space="preserve">Where: </w:delTex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sidR="009B5263" w:rsidDel="004C10CF">
          <w:rPr>
            <w:rFonts w:ascii="Times New Roman" w:hAnsi="Times New Roman" w:cs="Times New Roman"/>
            <w:sz w:val="24"/>
            <w:szCs w:val="24"/>
          </w:rPr>
          <w:delText xml:space="preserve"> is the </w:delText>
        </w:r>
        <w:r w:rsidR="001D5657" w:rsidDel="004C10CF">
          <w:rPr>
            <w:rFonts w:ascii="Times New Roman" w:hAnsi="Times New Roman" w:cs="Times New Roman"/>
            <w:sz w:val="24"/>
            <w:szCs w:val="24"/>
          </w:rPr>
          <w:delText>ET</w:delText>
        </w:r>
        <w:r w:rsidR="00282525" w:rsidDel="004C10CF">
          <w:rPr>
            <w:rFonts w:ascii="Times New Roman" w:hAnsi="Times New Roman" w:cs="Times New Roman"/>
            <w:sz w:val="24"/>
            <w:szCs w:val="24"/>
          </w:rPr>
          <w:delText>D</w:delText>
        </w:r>
        <w:r w:rsidR="009B5263" w:rsidDel="004C10CF">
          <w:rPr>
            <w:rFonts w:ascii="Times New Roman" w:hAnsi="Times New Roman" w:cs="Times New Roman"/>
            <w:sz w:val="24"/>
            <w:szCs w:val="24"/>
          </w:rPr>
          <w:delText xml:space="preserve">, t is the user’s arrival time at the stop, </w:delTex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sidR="009B5263" w:rsidDel="004C10CF">
          <w:rPr>
            <w:rFonts w:ascii="Times New Roman" w:hAnsi="Times New Roman" w:cs="Times New Roman"/>
            <w:sz w:val="24"/>
            <w:szCs w:val="24"/>
          </w:rPr>
          <w:delText xml:space="preserve"> is PR strategy’s HDT, and </w:delTex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9B5263" w:rsidDel="004C10CF">
          <w:rPr>
            <w:rFonts w:ascii="Times New Roman" w:hAnsi="Times New Roman" w:cs="Times New Roman"/>
            <w:sz w:val="24"/>
            <w:szCs w:val="24"/>
          </w:rPr>
          <w:delText xml:space="preserve"> is the walking time.</w:delText>
        </w:r>
      </w:del>
    </w:p>
    <w:p w14:paraId="601DBDB5" w14:textId="6573A8BF" w:rsidR="009B5263" w:rsidDel="004C10CF" w:rsidRDefault="009B5263">
      <w:pPr>
        <w:ind w:firstLine="720"/>
        <w:jc w:val="both"/>
        <w:rPr>
          <w:del w:id="873" w:author="Luyu Liu" w:date="2019-07-25T11:19:00Z"/>
          <w:rFonts w:ascii="Times New Roman" w:hAnsi="Times New Roman" w:cs="Times New Roman"/>
          <w:sz w:val="24"/>
          <w:szCs w:val="24"/>
        </w:rPr>
        <w:pPrChange w:id="874" w:author="Miller, Harvey J." w:date="2019-06-25T14:33:00Z">
          <w:pPr>
            <w:ind w:firstLine="720"/>
          </w:pPr>
        </w:pPrChange>
      </w:pPr>
      <w:del w:id="875" w:author="Luyu Liu" w:date="2019-07-25T11:19:00Z">
        <w:r w:rsidDel="004C10CF">
          <w:rPr>
            <w:rFonts w:ascii="Times New Roman" w:hAnsi="Times New Roman" w:cs="Times New Roman"/>
            <w:sz w:val="24"/>
            <w:szCs w:val="24"/>
          </w:rPr>
          <w:delText xml:space="preserve">Combining </w:delText>
        </w:r>
        <w:r w:rsidR="00803C47" w:rsidDel="004C10CF">
          <w:rPr>
            <w:rFonts w:ascii="Times New Roman" w:hAnsi="Times New Roman" w:cs="Times New Roman"/>
            <w:sz w:val="24"/>
            <w:szCs w:val="24"/>
          </w:rPr>
          <w:fldChar w:fldCharType="begin"/>
        </w:r>
        <w:r w:rsidR="00803C47" w:rsidDel="004C10CF">
          <w:rPr>
            <w:rFonts w:ascii="Times New Roman" w:hAnsi="Times New Roman" w:cs="Times New Roman"/>
            <w:sz w:val="24"/>
            <w:szCs w:val="24"/>
          </w:rPr>
          <w:delInstrText xml:space="preserve"> REF _Ref9177069 \h  \* MERGEFORMAT </w:delInstrText>
        </w:r>
        <w:r w:rsidR="00803C47" w:rsidDel="004C10CF">
          <w:rPr>
            <w:rFonts w:ascii="Times New Roman" w:hAnsi="Times New Roman" w:cs="Times New Roman"/>
            <w:sz w:val="24"/>
            <w:szCs w:val="24"/>
          </w:rPr>
        </w:r>
        <w:r w:rsidR="00803C47" w:rsidDel="004C10CF">
          <w:rPr>
            <w:rFonts w:ascii="Times New Roman" w:hAnsi="Times New Roman" w:cs="Times New Roman"/>
            <w:sz w:val="24"/>
            <w:szCs w:val="24"/>
          </w:rPr>
          <w:fldChar w:fldCharType="separate"/>
        </w:r>
        <w:r w:rsidR="004A3D2C" w:rsidRPr="004A3D2C" w:rsidDel="004C10CF">
          <w:rPr>
            <w:rFonts w:ascii="Times New Roman" w:hAnsi="Times New Roman" w:cs="Times New Roman"/>
            <w:sz w:val="24"/>
            <w:szCs w:val="24"/>
          </w:rPr>
          <w:delText>(8)</w:delText>
        </w:r>
        <w:r w:rsidR="00803C47" w:rsidDel="004C10CF">
          <w:rPr>
            <w:rFonts w:ascii="Times New Roman" w:hAnsi="Times New Roman" w:cs="Times New Roman"/>
            <w:sz w:val="24"/>
            <w:szCs w:val="24"/>
          </w:rPr>
          <w:fldChar w:fldCharType="end"/>
        </w:r>
        <w:r w:rsidR="00803C47" w:rsidDel="004C10CF">
          <w:rPr>
            <w:rFonts w:ascii="Times New Roman" w:hAnsi="Times New Roman" w:cs="Times New Roman"/>
            <w:sz w:val="24"/>
            <w:szCs w:val="24"/>
          </w:rPr>
          <w:delText xml:space="preserve"> </w:delText>
        </w:r>
        <w:r w:rsidDel="004C10CF">
          <w:rPr>
            <w:rFonts w:ascii="Times New Roman" w:hAnsi="Times New Roman" w:cs="Times New Roman"/>
            <w:sz w:val="24"/>
            <w:szCs w:val="24"/>
          </w:rPr>
          <w:delText>and (</w:delText>
        </w:r>
        <w:r w:rsidR="00803C47" w:rsidDel="004C10CF">
          <w:rPr>
            <w:rFonts w:ascii="Times New Roman" w:hAnsi="Times New Roman" w:cs="Times New Roman"/>
            <w:sz w:val="24"/>
            <w:szCs w:val="24"/>
          </w:rPr>
          <w:fldChar w:fldCharType="begin"/>
        </w:r>
        <w:r w:rsidR="00803C47" w:rsidDel="004C10CF">
          <w:rPr>
            <w:rFonts w:ascii="Times New Roman" w:hAnsi="Times New Roman" w:cs="Times New Roman"/>
            <w:sz w:val="24"/>
            <w:szCs w:val="24"/>
          </w:rPr>
          <w:delInstrText xml:space="preserve"> REF _Ref9176971 \h  \* MERGEFORMAT </w:delInstrText>
        </w:r>
        <w:r w:rsidR="00803C47" w:rsidDel="004C10CF">
          <w:rPr>
            <w:rFonts w:ascii="Times New Roman" w:hAnsi="Times New Roman" w:cs="Times New Roman"/>
            <w:sz w:val="24"/>
            <w:szCs w:val="24"/>
          </w:rPr>
        </w:r>
        <w:r w:rsidR="00803C47" w:rsidDel="004C10CF">
          <w:rPr>
            <w:rFonts w:ascii="Times New Roman" w:hAnsi="Times New Roman" w:cs="Times New Roman"/>
            <w:sz w:val="24"/>
            <w:szCs w:val="24"/>
          </w:rPr>
          <w:fldChar w:fldCharType="separate"/>
        </w:r>
        <w:r w:rsidR="004A3D2C" w:rsidRPr="004A3D2C" w:rsidDel="004C10CF">
          <w:rPr>
            <w:rFonts w:ascii="Times New Roman" w:hAnsi="Times New Roman" w:cs="Times New Roman"/>
            <w:sz w:val="24"/>
            <w:szCs w:val="24"/>
          </w:rPr>
          <w:delText>14</w:delText>
        </w:r>
        <w:r w:rsidR="00803C47" w:rsidDel="004C10CF">
          <w:rPr>
            <w:rFonts w:ascii="Times New Roman" w:hAnsi="Times New Roman" w:cs="Times New Roman"/>
            <w:sz w:val="24"/>
            <w:szCs w:val="24"/>
          </w:rPr>
          <w:fldChar w:fldCharType="end"/>
        </w:r>
        <w:r w:rsidDel="004C10CF">
          <w:rPr>
            <w:rFonts w:ascii="Times New Roman" w:hAnsi="Times New Roman" w:cs="Times New Roman"/>
            <w:sz w:val="24"/>
            <w:szCs w:val="24"/>
          </w:rPr>
          <w:delText>), we have:</w:delText>
        </w:r>
      </w:del>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9B5263" w:rsidDel="004C10CF" w14:paraId="2DC6C20C" w14:textId="76FAFDC4" w:rsidTr="009B5263">
        <w:trPr>
          <w:trHeight w:val="580"/>
          <w:jc w:val="center"/>
          <w:del w:id="876" w:author="Luyu Liu" w:date="2019-07-25T11:19:00Z"/>
        </w:trPr>
        <w:tc>
          <w:tcPr>
            <w:tcW w:w="256" w:type="pct"/>
            <w:vAlign w:val="center"/>
          </w:tcPr>
          <w:p w14:paraId="7003BDCA" w14:textId="211D8280" w:rsidR="009B5263" w:rsidDel="004C10CF" w:rsidRDefault="009B5263">
            <w:pPr>
              <w:jc w:val="both"/>
              <w:rPr>
                <w:del w:id="877" w:author="Luyu Liu" w:date="2019-07-25T11:19:00Z"/>
                <w:rFonts w:ascii="Times New Roman" w:eastAsia="Yu Mincho" w:hAnsi="Times New Roman" w:cs="Times New Roman"/>
                <w:sz w:val="24"/>
                <w:szCs w:val="24"/>
                <w:lang w:eastAsia="ja-JP"/>
              </w:rPr>
              <w:pPrChange w:id="878" w:author="Luyu Liu" w:date="2019-06-25T14:33:00Z">
                <w:pPr>
                  <w:jc w:val="center"/>
                </w:pPr>
              </w:pPrChange>
            </w:pPr>
          </w:p>
        </w:tc>
        <w:tc>
          <w:tcPr>
            <w:tcW w:w="4397" w:type="pct"/>
            <w:vAlign w:val="center"/>
            <w:hideMark/>
          </w:tcPr>
          <w:p w14:paraId="5A94E3F2" w14:textId="71DE8C5A" w:rsidR="009B5263" w:rsidDel="004C10CF" w:rsidRDefault="009B5263">
            <w:pPr>
              <w:jc w:val="both"/>
              <w:rPr>
                <w:del w:id="879" w:author="Luyu Liu" w:date="2019-07-25T11:19:00Z"/>
                <w:rFonts w:ascii="Times New Roman" w:hAnsi="Times New Roman" w:cs="Times New Roman"/>
                <w:sz w:val="24"/>
                <w:szCs w:val="24"/>
              </w:rPr>
              <w:pPrChange w:id="880" w:author="Luyu Liu" w:date="2019-06-25T14:33:00Z">
                <w:pPr/>
              </w:pPrChange>
            </w:pPr>
            <m:oMathPara>
              <m:oMath>
                <m:r>
                  <w:del w:id="881" w:author="Luyu Liu" w:date="2019-07-25T11:19:00Z">
                    <w:rPr>
                      <w:rFonts w:ascii="Cambria Math" w:hAnsi="Cambria Math" w:cs="Times New Roman"/>
                      <w:sz w:val="24"/>
                      <w:szCs w:val="24"/>
                    </w:rPr>
                    <m:t>δ</m:t>
                  </w:del>
                </m:r>
                <m:sSup>
                  <m:sSupPr>
                    <m:ctrlPr>
                      <w:del w:id="882" w:author="Luyu Liu" w:date="2019-07-25T11:19:00Z">
                        <w:rPr>
                          <w:rFonts w:ascii="Cambria Math" w:hAnsi="Cambria Math" w:cs="Times New Roman"/>
                          <w:i/>
                          <w:sz w:val="24"/>
                          <w:szCs w:val="24"/>
                        </w:rPr>
                      </w:del>
                    </m:ctrlPr>
                  </m:sSupPr>
                  <m:e>
                    <m:r>
                      <w:del w:id="883" w:author="Luyu Liu" w:date="2019-07-25T11:19:00Z">
                        <w:rPr>
                          <w:rFonts w:ascii="Cambria Math" w:hAnsi="Cambria Math" w:cs="Times New Roman"/>
                          <w:sz w:val="24"/>
                          <w:szCs w:val="24"/>
                        </w:rPr>
                        <m:t>t</m:t>
                      </w:del>
                    </m:r>
                  </m:e>
                  <m:sup>
                    <m:r>
                      <w:del w:id="884" w:author="Luyu Liu" w:date="2019-07-25T11:19:00Z">
                        <w:rPr>
                          <w:rFonts w:ascii="Cambria Math" w:hAnsi="Cambria Math" w:cs="Times New Roman"/>
                          <w:sz w:val="24"/>
                          <w:szCs w:val="24"/>
                        </w:rPr>
                        <m:t>'</m:t>
                      </w:del>
                    </m:r>
                  </m:sup>
                </m:sSup>
                <m:r>
                  <w:del w:id="885" w:author="Luyu Liu" w:date="2019-07-25T11:19:00Z">
                    <w:rPr>
                      <w:rFonts w:ascii="Cambria Math" w:hAnsi="Cambria Math" w:cs="Times New Roman"/>
                      <w:sz w:val="24"/>
                      <w:szCs w:val="24"/>
                    </w:rPr>
                    <m:t>=IB</m:t>
                  </w:del>
                </m:r>
              </m:oMath>
            </m:oMathPara>
          </w:p>
        </w:tc>
        <w:tc>
          <w:tcPr>
            <w:tcW w:w="347" w:type="pct"/>
            <w:vAlign w:val="center"/>
            <w:hideMark/>
          </w:tcPr>
          <w:p w14:paraId="1CF9949B" w14:textId="4B64D98E" w:rsidR="009B5263" w:rsidRPr="006D08E3" w:rsidDel="004C10CF" w:rsidRDefault="009B5263">
            <w:pPr>
              <w:pStyle w:val="TimesNewRoman"/>
              <w:jc w:val="both"/>
              <w:rPr>
                <w:del w:id="886" w:author="Luyu Liu" w:date="2019-07-25T11:19:00Z"/>
                <w:rFonts w:asciiTheme="minorHAnsi" w:hAnsiTheme="minorHAnsi" w:cstheme="minorBidi"/>
                <w:sz w:val="18"/>
                <w:szCs w:val="18"/>
              </w:rPr>
              <w:pPrChange w:id="887" w:author="Luyu Liu" w:date="2019-06-25T14:33:00Z">
                <w:pPr>
                  <w:pStyle w:val="TimesNewRoman"/>
                </w:pPr>
              </w:pPrChange>
            </w:pPr>
            <w:del w:id="888" w:author="Luyu Liu" w:date="2019-07-25T11:19:00Z">
              <w:r w:rsidDel="004C10CF">
                <w:rPr>
                  <w:rFonts w:eastAsia="Yu Mincho"/>
                  <w:lang w:eastAsia="ja-JP"/>
                </w:rPr>
                <w:delText>(</w:delText>
              </w:r>
              <w:r w:rsidR="006B5592" w:rsidDel="004C10CF">
                <w:rPr>
                  <w:noProof/>
                </w:rPr>
                <w:fldChar w:fldCharType="begin"/>
              </w:r>
              <w:r w:rsidR="006B5592" w:rsidDel="004C10CF">
                <w:rPr>
                  <w:noProof/>
                </w:rPr>
                <w:delInstrText xml:space="preserve"> SEQ Equation \* ARABIC </w:delInstrText>
              </w:r>
              <w:r w:rsidR="006B5592" w:rsidDel="004C10CF">
                <w:rPr>
                  <w:noProof/>
                </w:rPr>
                <w:fldChar w:fldCharType="separate"/>
              </w:r>
              <w:r w:rsidR="008E26AA" w:rsidDel="004C10CF">
                <w:rPr>
                  <w:noProof/>
                </w:rPr>
                <w:delText>15</w:delText>
              </w:r>
              <w:r w:rsidR="006B5592" w:rsidDel="004C10CF">
                <w:rPr>
                  <w:noProof/>
                </w:rPr>
                <w:fldChar w:fldCharType="end"/>
              </w:r>
              <w:r w:rsidDel="004C10CF">
                <w:rPr>
                  <w:rFonts w:eastAsia="Yu Mincho"/>
                  <w:lang w:eastAsia="ja-JP"/>
                </w:rPr>
                <w:delText>)</w:delText>
              </w:r>
            </w:del>
          </w:p>
        </w:tc>
      </w:tr>
    </w:tbl>
    <w:p w14:paraId="3D0F01A1" w14:textId="3C160ABE" w:rsidR="009B5263" w:rsidDel="004C10CF" w:rsidRDefault="009B5263">
      <w:pPr>
        <w:jc w:val="both"/>
        <w:rPr>
          <w:del w:id="889" w:author="Luyu Liu" w:date="2019-07-25T11:19:00Z"/>
          <w:rFonts w:ascii="Times New Roman" w:hAnsi="Times New Roman" w:cs="Times New Roman"/>
          <w:sz w:val="24"/>
          <w:szCs w:val="24"/>
        </w:rPr>
        <w:pPrChange w:id="890" w:author="Miller, Harvey J." w:date="2019-06-25T14:33:00Z">
          <w:pPr/>
        </w:pPrChange>
      </w:pPr>
      <w:del w:id="891" w:author="Luyu Liu" w:date="2019-07-25T11:19:00Z">
        <w:r w:rsidDel="004C10CF">
          <w:rPr>
            <w:rFonts w:ascii="Times New Roman" w:hAnsi="Times New Roman" w:cs="Times New Roman"/>
            <w:sz w:val="24"/>
            <w:szCs w:val="24"/>
          </w:rPr>
          <w:delText>For PR family, the expected waiting time is equal to the insurance buffer.</w:delText>
        </w:r>
      </w:del>
    </w:p>
    <w:p w14:paraId="03BE4AF8" w14:textId="6810672E" w:rsidR="009B5263" w:rsidDel="004C10CF" w:rsidRDefault="00FF07AF">
      <w:pPr>
        <w:ind w:firstLine="720"/>
        <w:jc w:val="both"/>
        <w:rPr>
          <w:del w:id="892" w:author="Luyu Liu" w:date="2019-07-25T11:19:00Z"/>
          <w:rFonts w:ascii="Times New Roman" w:hAnsi="Times New Roman" w:cs="Times New Roman"/>
          <w:sz w:val="24"/>
          <w:szCs w:val="24"/>
        </w:rPr>
        <w:pPrChange w:id="893" w:author="Miller, Harvey J." w:date="2019-06-25T14:33:00Z">
          <w:pPr>
            <w:ind w:firstLine="720"/>
          </w:pPr>
        </w:pPrChange>
      </w:pPr>
      <w:del w:id="894" w:author="Luyu Liu" w:date="2019-07-25T11:19:00Z">
        <w:r w:rsidDel="004C10CF">
          <w:rPr>
            <w:rFonts w:ascii="Times New Roman" w:hAnsi="Times New Roman" w:cs="Times New Roman"/>
            <w:sz w:val="24"/>
            <w:szCs w:val="24"/>
          </w:rPr>
          <w:fldChar w:fldCharType="begin"/>
        </w:r>
        <w:r w:rsidDel="004C10CF">
          <w:rPr>
            <w:rFonts w:ascii="Times New Roman" w:hAnsi="Times New Roman" w:cs="Times New Roman"/>
            <w:sz w:val="24"/>
            <w:szCs w:val="24"/>
          </w:rPr>
          <w:delInstrText xml:space="preserve"> REF _Ref8118499 \h </w:delInstrText>
        </w:r>
        <w:r w:rsidR="00585A4C" w:rsidDel="004C10CF">
          <w:rPr>
            <w:rFonts w:ascii="Times New Roman" w:hAnsi="Times New Roman" w:cs="Times New Roman"/>
            <w:sz w:val="24"/>
            <w:szCs w:val="24"/>
          </w:rPr>
          <w:delInstrText xml:space="preserve"> \* MERGEFORMAT </w:delInstrText>
        </w:r>
        <w:r w:rsidDel="004C10CF">
          <w:rPr>
            <w:rFonts w:ascii="Times New Roman" w:hAnsi="Times New Roman" w:cs="Times New Roman"/>
            <w:sz w:val="24"/>
            <w:szCs w:val="24"/>
          </w:rPr>
        </w:r>
        <w:r w:rsidDel="004C10CF">
          <w:rPr>
            <w:rFonts w:ascii="Times New Roman" w:hAnsi="Times New Roman" w:cs="Times New Roman"/>
            <w:sz w:val="24"/>
            <w:szCs w:val="24"/>
          </w:rPr>
          <w:fldChar w:fldCharType="separate"/>
        </w:r>
        <w:r w:rsidR="004A3D2C" w:rsidDel="004C10CF">
          <w:rPr>
            <w:rFonts w:ascii="Times New Roman" w:hAnsi="Times New Roman" w:cs="Times New Roman"/>
            <w:sz w:val="24"/>
            <w:szCs w:val="24"/>
          </w:rPr>
          <w:delText xml:space="preserve">Figure </w:delText>
        </w:r>
        <w:r w:rsidR="004A3D2C" w:rsidDel="004C10CF">
          <w:rPr>
            <w:rFonts w:ascii="Times New Roman" w:hAnsi="Times New Roman" w:cs="Times New Roman"/>
            <w:noProof/>
            <w:sz w:val="24"/>
            <w:szCs w:val="24"/>
          </w:rPr>
          <w:delText>4</w:delText>
        </w:r>
        <w:r w:rsidDel="004C10CF">
          <w:rPr>
            <w:rFonts w:ascii="Times New Roman" w:hAnsi="Times New Roman" w:cs="Times New Roman"/>
            <w:sz w:val="24"/>
            <w:szCs w:val="24"/>
          </w:rPr>
          <w:fldChar w:fldCharType="end"/>
        </w:r>
        <w:r w:rsidR="009B5263" w:rsidDel="004C10CF">
          <w:rPr>
            <w:rFonts w:ascii="Times New Roman" w:hAnsi="Times New Roman" w:cs="Times New Roman"/>
            <w:sz w:val="24"/>
            <w:szCs w:val="24"/>
          </w:rPr>
          <w:delText xml:space="preserve"> shows the theore</w:delText>
        </w:r>
        <w:r w:rsidR="00F43AC4" w:rsidDel="004C10CF">
          <w:rPr>
            <w:rFonts w:ascii="Times New Roman" w:hAnsi="Times New Roman" w:cs="Times New Roman"/>
            <w:sz w:val="24"/>
            <w:szCs w:val="24"/>
          </w:rPr>
          <w:delText>tical relationship between user</w:delText>
        </w:r>
        <w:r w:rsidR="009B5263" w:rsidDel="004C10CF">
          <w:rPr>
            <w:rFonts w:ascii="Times New Roman" w:hAnsi="Times New Roman" w:cs="Times New Roman"/>
            <w:sz w:val="24"/>
            <w:szCs w:val="24"/>
          </w:rPr>
          <w:delText>s</w:delText>
        </w:r>
        <w:r w:rsidR="00F43AC4" w:rsidDel="004C10CF">
          <w:rPr>
            <w:rFonts w:ascii="Times New Roman" w:hAnsi="Times New Roman" w:cs="Times New Roman"/>
            <w:sz w:val="24"/>
            <w:szCs w:val="24"/>
          </w:rPr>
          <w:delText>’</w:delText>
        </w:r>
        <w:r w:rsidR="009B5263" w:rsidDel="004C10CF">
          <w:rPr>
            <w:rFonts w:ascii="Times New Roman" w:hAnsi="Times New Roman" w:cs="Times New Roman"/>
            <w:sz w:val="24"/>
            <w:szCs w:val="24"/>
          </w:rPr>
          <w:delText xml:space="preserve"> HDT and expected waiting time, missing risk, and waiting time.</w:delText>
        </w:r>
      </w:del>
    </w:p>
    <w:p w14:paraId="364EB887" w14:textId="3A7F7D3C" w:rsidR="009B5263" w:rsidDel="004C10CF" w:rsidRDefault="00745083">
      <w:pPr>
        <w:keepNext/>
        <w:jc w:val="both"/>
        <w:rPr>
          <w:del w:id="895" w:author="Luyu Liu" w:date="2019-07-25T11:19:00Z"/>
        </w:rPr>
        <w:pPrChange w:id="896" w:author="Miller, Harvey J." w:date="2019-06-25T14:33:00Z">
          <w:pPr>
            <w:keepNext/>
            <w:jc w:val="center"/>
          </w:pPr>
        </w:pPrChange>
      </w:pPr>
      <w:del w:id="897" w:author="Luyu Liu" w:date="2019-07-25T11:19:00Z">
        <w:r w:rsidDel="004C10CF">
          <w:rPr>
            <w:noProof/>
          </w:rPr>
          <w:drawing>
            <wp:inline distT="0" distB="0" distL="0" distR="0" wp14:anchorId="46199ADD" wp14:editId="5F56EC38">
              <wp:extent cx="4814887" cy="2809875"/>
              <wp:effectExtent l="0" t="0" r="508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del>
    </w:p>
    <w:p w14:paraId="0509E1DF" w14:textId="04BEDCEE" w:rsidR="009B5263" w:rsidDel="004C10CF" w:rsidRDefault="009B5263">
      <w:pPr>
        <w:jc w:val="both"/>
        <w:rPr>
          <w:del w:id="898" w:author="Luyu Liu" w:date="2019-07-25T11:19:00Z"/>
          <w:rFonts w:ascii="Times New Roman" w:hAnsi="Times New Roman" w:cs="Times New Roman"/>
          <w:sz w:val="24"/>
          <w:szCs w:val="24"/>
        </w:rPr>
        <w:pPrChange w:id="899" w:author="Miller, Harvey J." w:date="2019-06-25T14:33:00Z">
          <w:pPr>
            <w:jc w:val="center"/>
          </w:pPr>
        </w:pPrChange>
      </w:pPr>
      <w:bookmarkStart w:id="900" w:name="_Ref8118499"/>
      <w:del w:id="901" w:author="Luyu Liu" w:date="2019-07-25T11:19:00Z">
        <w:r w:rsidDel="004C10CF">
          <w:rPr>
            <w:rFonts w:ascii="Times New Roman" w:hAnsi="Times New Roman" w:cs="Times New Roman"/>
            <w:sz w:val="24"/>
            <w:szCs w:val="24"/>
          </w:rPr>
          <w:delText xml:space="preserve">Figure </w:delText>
        </w:r>
        <w:r w:rsidDel="004C10CF">
          <w:rPr>
            <w:rFonts w:ascii="Times New Roman" w:hAnsi="Times New Roman" w:cs="Times New Roman"/>
            <w:sz w:val="24"/>
            <w:szCs w:val="24"/>
          </w:rPr>
          <w:fldChar w:fldCharType="begin"/>
        </w:r>
        <w:r w:rsidDel="004C10CF">
          <w:rPr>
            <w:rFonts w:ascii="Times New Roman" w:hAnsi="Times New Roman" w:cs="Times New Roman"/>
            <w:sz w:val="24"/>
            <w:szCs w:val="24"/>
          </w:rPr>
          <w:delInstrText xml:space="preserve"> SEQ Figure \* ARABIC </w:delInstrText>
        </w:r>
        <w:r w:rsidDel="004C10CF">
          <w:rPr>
            <w:rFonts w:ascii="Times New Roman" w:hAnsi="Times New Roman" w:cs="Times New Roman"/>
            <w:sz w:val="24"/>
            <w:szCs w:val="24"/>
          </w:rPr>
          <w:fldChar w:fldCharType="separate"/>
        </w:r>
        <w:r w:rsidR="00B338F3" w:rsidDel="004C10CF">
          <w:rPr>
            <w:rFonts w:ascii="Times New Roman" w:hAnsi="Times New Roman" w:cs="Times New Roman"/>
            <w:noProof/>
            <w:sz w:val="24"/>
            <w:szCs w:val="24"/>
          </w:rPr>
          <w:delText>4</w:delText>
        </w:r>
        <w:r w:rsidDel="004C10CF">
          <w:rPr>
            <w:rFonts w:ascii="Times New Roman" w:hAnsi="Times New Roman" w:cs="Times New Roman"/>
            <w:sz w:val="24"/>
            <w:szCs w:val="24"/>
          </w:rPr>
          <w:fldChar w:fldCharType="end"/>
        </w:r>
        <w:bookmarkEnd w:id="900"/>
        <w:r w:rsidDel="004C10CF">
          <w:rPr>
            <w:rFonts w:ascii="Times New Roman" w:hAnsi="Times New Roman" w:cs="Times New Roman"/>
            <w:sz w:val="24"/>
            <w:szCs w:val="24"/>
          </w:rPr>
          <w:delText xml:space="preserve"> Theoretical relationship between user HDT and </w:delText>
        </w:r>
        <w:r w:rsidR="00007C37" w:rsidDel="004C10CF">
          <w:rPr>
            <w:rFonts w:ascii="Times New Roman" w:hAnsi="Times New Roman" w:cs="Times New Roman"/>
            <w:sz w:val="24"/>
            <w:szCs w:val="24"/>
          </w:rPr>
          <w:delText xml:space="preserve">average </w:delText>
        </w:r>
        <w:r w:rsidR="00686488" w:rsidDel="004C10CF">
          <w:rPr>
            <w:rFonts w:ascii="Times New Roman" w:hAnsi="Times New Roman" w:cs="Times New Roman"/>
            <w:sz w:val="24"/>
            <w:szCs w:val="24"/>
          </w:rPr>
          <w:delText>expected</w:delText>
        </w:r>
        <w:r w:rsidDel="004C10CF">
          <w:rPr>
            <w:rFonts w:ascii="Times New Roman" w:hAnsi="Times New Roman" w:cs="Times New Roman"/>
            <w:sz w:val="24"/>
            <w:szCs w:val="24"/>
          </w:rPr>
          <w:delText xml:space="preserve"> waiting time,</w:delText>
        </w:r>
        <w:r w:rsidR="00007C37" w:rsidRPr="00007C37" w:rsidDel="004C10CF">
          <w:rPr>
            <w:rFonts w:ascii="Times New Roman" w:hAnsi="Times New Roman" w:cs="Times New Roman"/>
            <w:sz w:val="24"/>
            <w:szCs w:val="24"/>
          </w:rPr>
          <w:delText xml:space="preserve"> </w:delText>
        </w:r>
        <w:r w:rsidR="00007C37" w:rsidDel="004C10CF">
          <w:rPr>
            <w:rFonts w:ascii="Times New Roman" w:hAnsi="Times New Roman" w:cs="Times New Roman"/>
            <w:sz w:val="24"/>
            <w:szCs w:val="24"/>
          </w:rPr>
          <w:delText>average actual waiting time</w:delText>
        </w:r>
        <w:r w:rsidR="00145636" w:rsidDel="004C10CF">
          <w:rPr>
            <w:rFonts w:ascii="Times New Roman" w:hAnsi="Times New Roman" w:cs="Times New Roman"/>
            <w:sz w:val="24"/>
            <w:szCs w:val="24"/>
          </w:rPr>
          <w:delText>,</w:delText>
        </w:r>
        <w:r w:rsidDel="004C10CF">
          <w:rPr>
            <w:rFonts w:ascii="Times New Roman" w:hAnsi="Times New Roman" w:cs="Times New Roman"/>
            <w:sz w:val="24"/>
            <w:szCs w:val="24"/>
          </w:rPr>
          <w:delText xml:space="preserve"> </w:delText>
        </w:r>
        <w:r w:rsidR="00007C37" w:rsidDel="004C10CF">
          <w:rPr>
            <w:rFonts w:ascii="Times New Roman" w:hAnsi="Times New Roman" w:cs="Times New Roman"/>
            <w:sz w:val="24"/>
            <w:szCs w:val="24"/>
          </w:rPr>
          <w:delText xml:space="preserve">and average </w:delText>
        </w:r>
        <w:r w:rsidDel="004C10CF">
          <w:rPr>
            <w:rFonts w:ascii="Times New Roman" w:hAnsi="Times New Roman" w:cs="Times New Roman"/>
            <w:sz w:val="24"/>
            <w:szCs w:val="24"/>
          </w:rPr>
          <w:delText>risk.</w:delText>
        </w:r>
      </w:del>
    </w:p>
    <w:p w14:paraId="672ADEC8" w14:textId="4A1AF5BF" w:rsidR="0051080C" w:rsidDel="004C10CF" w:rsidRDefault="0051080C">
      <w:pPr>
        <w:ind w:firstLine="720"/>
        <w:jc w:val="both"/>
        <w:rPr>
          <w:del w:id="902" w:author="Luyu Liu" w:date="2019-07-25T11:19:00Z"/>
          <w:rFonts w:ascii="Times New Roman" w:hAnsi="Times New Roman" w:cs="Times New Roman"/>
          <w:sz w:val="24"/>
        </w:rPr>
        <w:pPrChange w:id="903" w:author="Miller, Harvey J." w:date="2019-06-25T14:33:00Z">
          <w:pPr>
            <w:ind w:firstLine="720"/>
          </w:pPr>
        </w:pPrChange>
      </w:pPr>
      <w:del w:id="904" w:author="Luyu Liu" w:date="2019-07-25T11:19:00Z">
        <w:r w:rsidRPr="00137476" w:rsidDel="004C10CF">
          <w:rPr>
            <w:rFonts w:ascii="Times New Roman" w:hAnsi="Times New Roman" w:cs="Times New Roman"/>
            <w:sz w:val="24"/>
          </w:rPr>
          <w:delText xml:space="preserve">To find </w:delText>
        </w:r>
        <w:r w:rsidDel="004C10CF">
          <w:rPr>
            <w:rFonts w:ascii="Times New Roman" w:hAnsi="Times New Roman" w:cs="Times New Roman"/>
            <w:sz w:val="24"/>
          </w:rPr>
          <w:delText xml:space="preserve">the </w:delTex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sidDel="004C10CF">
          <w:rPr>
            <w:rFonts w:ascii="Times New Roman" w:hAnsi="Times New Roman" w:cs="Times New Roman"/>
            <w:sz w:val="24"/>
          </w:rPr>
          <w:delText xml:space="preserve">, </w:delText>
        </w:r>
        <w:r w:rsidR="008C37FB" w:rsidDel="004C10CF">
          <w:rPr>
            <w:rFonts w:ascii="Times New Roman" w:hAnsi="Times New Roman" w:cs="Times New Roman"/>
            <w:sz w:val="24"/>
          </w:rPr>
          <w:delText>empirically, we simulated the users’ real-time waiting time using different IB. W</w:delText>
        </w:r>
        <w:r w:rsidRPr="00137476" w:rsidDel="004C10CF">
          <w:rPr>
            <w:rFonts w:ascii="Times New Roman" w:hAnsi="Times New Roman" w:cs="Times New Roman"/>
            <w:sz w:val="24"/>
          </w:rPr>
          <w:delText xml:space="preserve">e constitute </w:delText>
        </w:r>
        <w:r w:rsidDel="004C10CF">
          <w:rPr>
            <w:rFonts w:ascii="Times New Roman" w:hAnsi="Times New Roman" w:cs="Times New Roman"/>
            <w:sz w:val="24"/>
          </w:rPr>
          <w:delText>the</w:delText>
        </w:r>
        <w:r w:rsidRPr="00137476" w:rsidDel="004C10CF">
          <w:rPr>
            <w:rFonts w:ascii="Times New Roman" w:hAnsi="Times New Roman" w:cs="Times New Roman"/>
            <w:sz w:val="24"/>
          </w:rPr>
          <w:delText xml:space="preserve"> optimization problem in the following formula</w:delText>
        </w:r>
        <w:r w:rsidDel="004C10CF">
          <w:rPr>
            <w:rFonts w:ascii="Times New Roman" w:hAnsi="Times New Roman" w:cs="Times New Roman"/>
            <w:sz w:val="24"/>
          </w:rPr>
          <w:delText>.</w:delText>
        </w:r>
      </w:del>
    </w:p>
    <w:p w14:paraId="72B19664" w14:textId="07528F0F" w:rsidR="003459AD" w:rsidRPr="00137476" w:rsidDel="004C10CF" w:rsidRDefault="003459AD">
      <w:pPr>
        <w:ind w:firstLine="720"/>
        <w:jc w:val="both"/>
        <w:rPr>
          <w:del w:id="905" w:author="Luyu Liu" w:date="2019-07-25T11:19:00Z"/>
          <w:rFonts w:ascii="Times New Roman" w:hAnsi="Times New Roman" w:cs="Times New Roman"/>
          <w:sz w:val="24"/>
        </w:rPr>
        <w:pPrChange w:id="906" w:author="Miller, Harvey J." w:date="2019-06-25T14:33:00Z">
          <w:pPr>
            <w:ind w:firstLine="720"/>
          </w:pPr>
        </w:pPrChange>
      </w:pPr>
    </w:p>
    <w:p w14:paraId="21E35E36" w14:textId="4885E4D8" w:rsidR="0051080C" w:rsidDel="004C10CF" w:rsidRDefault="00B835F9">
      <w:pPr>
        <w:jc w:val="both"/>
        <w:rPr>
          <w:del w:id="907" w:author="Luyu Liu" w:date="2019-07-25T11:19:00Z"/>
          <w:rFonts w:ascii="Times New Roman" w:hAnsi="Times New Roman" w:cs="Times New Roman"/>
          <w:sz w:val="24"/>
        </w:rPr>
        <w:pPrChange w:id="908" w:author="Miller, Harvey J." w:date="2019-06-25T14:33:00Z">
          <w:pPr/>
        </w:pPrChange>
      </w:pPr>
      <m:oMath>
        <m:func>
          <m:funcPr>
            <m:ctrlPr>
              <w:del w:id="909" w:author="Luyu Liu" w:date="2019-07-25T11:19:00Z">
                <w:rPr>
                  <w:rFonts w:ascii="Cambria Math" w:hAnsi="Cambria Math" w:cs="Times New Roman"/>
                  <w:sz w:val="24"/>
                </w:rPr>
              </w:del>
            </m:ctrlPr>
          </m:funcPr>
          <m:fName>
            <m:limLow>
              <m:limLowPr>
                <m:ctrlPr>
                  <w:del w:id="910" w:author="Luyu Liu" w:date="2019-07-25T11:19:00Z">
                    <w:rPr>
                      <w:rFonts w:ascii="Cambria Math" w:hAnsi="Cambria Math" w:cs="Times New Roman"/>
                      <w:sz w:val="24"/>
                    </w:rPr>
                  </w:del>
                </m:ctrlPr>
              </m:limLowPr>
              <m:e>
                <m:r>
                  <w:del w:id="911" w:author="Luyu Liu" w:date="2019-07-25T11:19:00Z">
                    <m:rPr>
                      <m:sty m:val="p"/>
                    </m:rPr>
                    <w:rPr>
                      <w:rFonts w:ascii="Cambria Math" w:hAnsi="Cambria Math" w:cs="Times New Roman"/>
                      <w:sz w:val="24"/>
                    </w:rPr>
                    <m:t>minimize</m:t>
                  </w:del>
                </m:r>
              </m:e>
              <m:lim>
                <m:r>
                  <w:del w:id="912" w:author="Luyu Liu" w:date="2019-07-25T11:19:00Z">
                    <w:rPr>
                      <w:rFonts w:ascii="Cambria Math" w:hAnsi="Cambria Math" w:cs="Times New Roman"/>
                      <w:sz w:val="24"/>
                    </w:rPr>
                    <m:t>I</m:t>
                  </w:del>
                </m:r>
                <m:sSub>
                  <m:sSubPr>
                    <m:ctrlPr>
                      <w:del w:id="913" w:author="Luyu Liu" w:date="2019-07-25T11:19:00Z">
                        <w:rPr>
                          <w:rFonts w:ascii="Cambria Math" w:hAnsi="Cambria Math" w:cs="Times New Roman"/>
                          <w:i/>
                          <w:sz w:val="24"/>
                        </w:rPr>
                      </w:del>
                    </m:ctrlPr>
                  </m:sSubPr>
                  <m:e>
                    <m:r>
                      <w:del w:id="914" w:author="Luyu Liu" w:date="2019-07-25T11:19:00Z">
                        <w:rPr>
                          <w:rFonts w:ascii="Cambria Math" w:hAnsi="Cambria Math" w:cs="Times New Roman"/>
                          <w:sz w:val="24"/>
                        </w:rPr>
                        <m:t>B</m:t>
                      </w:del>
                    </m:r>
                  </m:e>
                  <m:sub>
                    <m:r>
                      <w:del w:id="915" w:author="Luyu Liu" w:date="2019-07-25T11:19:00Z">
                        <w:rPr>
                          <w:rFonts w:ascii="Cambria Math" w:hAnsi="Cambria Math" w:cs="Times New Roman"/>
                          <w:sz w:val="24"/>
                        </w:rPr>
                        <m:t>ijk</m:t>
                      </w:del>
                    </m:r>
                  </m:sub>
                </m:sSub>
              </m:lim>
            </m:limLow>
            <m:ctrlPr>
              <w:del w:id="916" w:author="Luyu Liu" w:date="2019-07-25T11:19:00Z">
                <w:rPr>
                  <w:rFonts w:ascii="Cambria Math" w:hAnsi="Cambria Math" w:cs="Times New Roman"/>
                  <w:i/>
                  <w:sz w:val="24"/>
                </w:rPr>
              </w:del>
            </m:ctrlPr>
          </m:fName>
          <m:e>
            <m:r>
              <w:del w:id="917" w:author="Luyu Liu" w:date="2019-07-25T11:19:00Z">
                <w:rPr>
                  <w:rFonts w:ascii="Cambria Math" w:hAnsi="Cambria Math" w:cs="Times New Roman"/>
                  <w:sz w:val="24"/>
                </w:rPr>
                <m:t xml:space="preserve"> </m:t>
              </w:del>
            </m:r>
            <m:ctrlPr>
              <w:del w:id="918" w:author="Luyu Liu" w:date="2019-07-25T11:19:00Z">
                <w:rPr>
                  <w:rFonts w:ascii="Cambria Math" w:hAnsi="Cambria Math" w:cs="Times New Roman"/>
                  <w:i/>
                  <w:sz w:val="24"/>
                </w:rPr>
              </w:del>
            </m:ctrlPr>
          </m:e>
        </m:func>
        <m:r>
          <w:del w:id="919" w:author="Luyu Liu" w:date="2019-07-25T11:19:00Z">
            <w:rPr>
              <w:rFonts w:ascii="Cambria Math" w:hAnsi="Cambria Math" w:cs="Times New Roman"/>
              <w:sz w:val="24"/>
            </w:rPr>
            <m:t>:</m:t>
          </w:del>
        </m:r>
      </m:oMath>
      <w:del w:id="920" w:author="Luyu Liu" w:date="2019-07-25T11:19:00Z">
        <w:r w:rsidR="00FA3D36" w:rsidDel="004C10CF">
          <w:rPr>
            <w:rFonts w:ascii="Times New Roman" w:hAnsi="Times New Roman" w:cs="Times New Roman"/>
            <w:sz w:val="24"/>
          </w:rPr>
          <w:delText xml:space="preserve"> </w:delText>
        </w:r>
      </w:del>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174CE4" w:rsidDel="004C10CF" w14:paraId="60265E73" w14:textId="0D420AD9" w:rsidTr="00A64AFB">
        <w:trPr>
          <w:trHeight w:val="580"/>
          <w:jc w:val="center"/>
          <w:del w:id="921" w:author="Luyu Liu" w:date="2019-07-25T11:19:00Z"/>
        </w:trPr>
        <w:tc>
          <w:tcPr>
            <w:tcW w:w="256" w:type="pct"/>
            <w:vAlign w:val="center"/>
          </w:tcPr>
          <w:p w14:paraId="2AA1F60A" w14:textId="53A906E9" w:rsidR="00174CE4" w:rsidDel="004C10CF" w:rsidRDefault="00174CE4">
            <w:pPr>
              <w:jc w:val="both"/>
              <w:rPr>
                <w:del w:id="922" w:author="Luyu Liu" w:date="2019-07-25T11:19:00Z"/>
                <w:rFonts w:ascii="Times New Roman" w:eastAsia="Yu Mincho" w:hAnsi="Times New Roman" w:cs="Times New Roman"/>
                <w:sz w:val="24"/>
                <w:szCs w:val="24"/>
                <w:lang w:eastAsia="ja-JP"/>
              </w:rPr>
              <w:pPrChange w:id="923" w:author="Luyu Liu" w:date="2019-06-25T14:33:00Z">
                <w:pPr>
                  <w:jc w:val="center"/>
                </w:pPr>
              </w:pPrChange>
            </w:pPr>
          </w:p>
        </w:tc>
        <w:tc>
          <w:tcPr>
            <w:tcW w:w="4397" w:type="pct"/>
            <w:vAlign w:val="center"/>
            <w:hideMark/>
          </w:tcPr>
          <w:p w14:paraId="2268AEDB" w14:textId="3943DD9E" w:rsidR="00174CE4" w:rsidRPr="00A64AFB" w:rsidDel="004C10CF" w:rsidRDefault="00224299">
            <w:pPr>
              <w:jc w:val="both"/>
              <w:rPr>
                <w:del w:id="924" w:author="Luyu Liu" w:date="2019-07-25T11:19:00Z"/>
                <w:rFonts w:ascii="Times New Roman" w:hAnsi="Times New Roman" w:cs="Times New Roman"/>
                <w:i/>
                <w:sz w:val="24"/>
                <w:szCs w:val="24"/>
              </w:rPr>
              <w:pPrChange w:id="925" w:author="Luyu Liu" w:date="2019-06-25T14:33:00Z">
                <w:pPr/>
              </w:pPrChange>
            </w:pPr>
            <m:oMathPara>
              <m:oMath>
                <m:r>
                  <w:del w:id="926" w:author="Luyu Liu" w:date="2019-07-25T11:19:00Z">
                    <w:rPr>
                      <w:rFonts w:ascii="Cambria Math" w:hAnsi="Cambria Math" w:cs="Times New Roman"/>
                      <w:sz w:val="24"/>
                      <w:szCs w:val="24"/>
                    </w:rPr>
                    <m:t>δ</m:t>
                  </w:del>
                </m:r>
                <m:sSub>
                  <m:sSubPr>
                    <m:ctrlPr>
                      <w:del w:id="927" w:author="Luyu Liu" w:date="2019-07-25T11:19:00Z">
                        <w:rPr>
                          <w:rFonts w:ascii="Cambria Math" w:hAnsi="Cambria Math" w:cs="Times New Roman"/>
                          <w:i/>
                          <w:sz w:val="24"/>
                          <w:szCs w:val="24"/>
                        </w:rPr>
                      </w:del>
                    </m:ctrlPr>
                  </m:sSubPr>
                  <m:e>
                    <m:r>
                      <w:del w:id="928" w:author="Luyu Liu" w:date="2019-07-25T11:19:00Z">
                        <w:rPr>
                          <w:rFonts w:ascii="Cambria Math" w:hAnsi="Cambria Math" w:cs="Times New Roman"/>
                          <w:sz w:val="24"/>
                          <w:szCs w:val="24"/>
                        </w:rPr>
                        <m:t>t</m:t>
                      </w:del>
                    </m:r>
                  </m:e>
                  <m:sub>
                    <m:r>
                      <w:del w:id="929" w:author="Luyu Liu" w:date="2019-07-25T11:19:00Z">
                        <w:rPr>
                          <w:rFonts w:ascii="Cambria Math" w:hAnsi="Cambria Math" w:cs="Times New Roman"/>
                          <w:sz w:val="24"/>
                          <w:szCs w:val="24"/>
                        </w:rPr>
                        <m:t>ijk</m:t>
                      </w:del>
                    </m:r>
                  </m:sub>
                </m:sSub>
                <m:r>
                  <w:del w:id="930" w:author="Luyu Liu" w:date="2019-07-25T11:19:00Z">
                    <w:rPr>
                      <w:rFonts w:ascii="Cambria Math" w:hAnsi="Cambria Math" w:cs="Times New Roman"/>
                      <w:sz w:val="24"/>
                      <w:szCs w:val="24"/>
                    </w:rPr>
                    <m:t>, ∀i∈Tr, j∈S</m:t>
                  </w:del>
                </m:r>
                <m:sSub>
                  <m:sSubPr>
                    <m:ctrlPr>
                      <w:del w:id="931" w:author="Luyu Liu" w:date="2019-07-25T11:19:00Z">
                        <w:rPr>
                          <w:rFonts w:ascii="Cambria Math" w:hAnsi="Cambria Math" w:cs="Times New Roman"/>
                          <w:i/>
                          <w:sz w:val="24"/>
                          <w:szCs w:val="24"/>
                        </w:rPr>
                      </w:del>
                    </m:ctrlPr>
                  </m:sSubPr>
                  <m:e>
                    <m:r>
                      <w:del w:id="932" w:author="Luyu Liu" w:date="2019-07-25T11:19:00Z">
                        <w:rPr>
                          <w:rFonts w:ascii="Cambria Math" w:hAnsi="Cambria Math" w:cs="Times New Roman"/>
                          <w:sz w:val="24"/>
                          <w:szCs w:val="24"/>
                        </w:rPr>
                        <m:t>t</m:t>
                      </w:del>
                    </m:r>
                  </m:e>
                  <m:sub>
                    <m:r>
                      <w:del w:id="933" w:author="Luyu Liu" w:date="2019-07-25T11:19:00Z">
                        <w:rPr>
                          <w:rFonts w:ascii="Cambria Math" w:hAnsi="Cambria Math" w:cs="Times New Roman"/>
                          <w:sz w:val="24"/>
                          <w:szCs w:val="24"/>
                        </w:rPr>
                        <m:t>i</m:t>
                      </w:del>
                    </m:r>
                  </m:sub>
                </m:sSub>
                <m:r>
                  <w:del w:id="934" w:author="Luyu Liu" w:date="2019-07-25T11:19:00Z">
                    <w:rPr>
                      <w:rFonts w:ascii="Cambria Math" w:hAnsi="Cambria Math" w:cs="Times New Roman"/>
                      <w:sz w:val="24"/>
                      <w:szCs w:val="24"/>
                    </w:rPr>
                    <m:t>,k∈[0,K]</m:t>
                  </w:del>
                </m:r>
              </m:oMath>
            </m:oMathPara>
          </w:p>
        </w:tc>
        <w:tc>
          <w:tcPr>
            <w:tcW w:w="347" w:type="pct"/>
            <w:vAlign w:val="center"/>
            <w:hideMark/>
          </w:tcPr>
          <w:p w14:paraId="2508DD81" w14:textId="145147F4" w:rsidR="00174CE4" w:rsidRPr="00805E6F" w:rsidDel="004C10CF" w:rsidRDefault="00174CE4">
            <w:pPr>
              <w:pStyle w:val="TimesNewRoman"/>
              <w:jc w:val="both"/>
              <w:rPr>
                <w:del w:id="935" w:author="Luyu Liu" w:date="2019-07-25T11:19:00Z"/>
                <w:rFonts w:asciiTheme="minorHAnsi" w:hAnsiTheme="minorHAnsi" w:cstheme="minorBidi"/>
                <w:sz w:val="18"/>
                <w:szCs w:val="18"/>
              </w:rPr>
              <w:pPrChange w:id="936" w:author="Luyu Liu" w:date="2019-06-25T14:33:00Z">
                <w:pPr>
                  <w:pStyle w:val="TimesNewRoman"/>
                </w:pPr>
              </w:pPrChange>
            </w:pPr>
            <w:del w:id="937" w:author="Luyu Liu" w:date="2019-07-25T11:19:00Z">
              <w:r w:rsidDel="004C10CF">
                <w:rPr>
                  <w:rFonts w:eastAsia="Yu Mincho"/>
                  <w:lang w:eastAsia="ja-JP"/>
                </w:rPr>
                <w:delText>(</w:delText>
              </w:r>
              <w:r w:rsidR="006B5592" w:rsidDel="004C10CF">
                <w:rPr>
                  <w:noProof/>
                </w:rPr>
                <w:fldChar w:fldCharType="begin"/>
              </w:r>
              <w:r w:rsidR="006B5592" w:rsidDel="004C10CF">
                <w:rPr>
                  <w:noProof/>
                </w:rPr>
                <w:delInstrText xml:space="preserve"> SEQ Equation \* ARABIC </w:delInstrText>
              </w:r>
              <w:r w:rsidR="006B5592" w:rsidDel="004C10CF">
                <w:rPr>
                  <w:noProof/>
                </w:rPr>
                <w:fldChar w:fldCharType="separate"/>
              </w:r>
              <w:r w:rsidR="008E26AA" w:rsidDel="004C10CF">
                <w:rPr>
                  <w:noProof/>
                </w:rPr>
                <w:delText>16</w:delText>
              </w:r>
              <w:r w:rsidR="006B5592" w:rsidDel="004C10CF">
                <w:rPr>
                  <w:noProof/>
                </w:rPr>
                <w:fldChar w:fldCharType="end"/>
              </w:r>
              <w:r w:rsidDel="004C10CF">
                <w:rPr>
                  <w:rFonts w:eastAsia="Yu Mincho"/>
                  <w:lang w:eastAsia="ja-JP"/>
                </w:rPr>
                <w:delText>)</w:delText>
              </w:r>
            </w:del>
          </w:p>
        </w:tc>
      </w:tr>
    </w:tbl>
    <w:p w14:paraId="3B0251A5" w14:textId="39A6EAF1" w:rsidR="00174CE4" w:rsidDel="004C10CF" w:rsidRDefault="00174CE4">
      <w:pPr>
        <w:jc w:val="both"/>
        <w:rPr>
          <w:del w:id="938" w:author="Luyu Liu" w:date="2019-07-25T11:19:00Z"/>
          <w:rFonts w:ascii="Times New Roman" w:hAnsi="Times New Roman" w:cs="Times New Roman"/>
          <w:sz w:val="24"/>
        </w:rPr>
        <w:pPrChange w:id="939" w:author="Miller, Harvey J." w:date="2019-06-25T14:33:00Z">
          <w:pPr/>
        </w:pPrChange>
      </w:pPr>
    </w:p>
    <w:p w14:paraId="6303080C" w14:textId="56031BA1" w:rsidR="0051080C" w:rsidDel="004C10CF" w:rsidRDefault="0051080C">
      <w:pPr>
        <w:jc w:val="both"/>
        <w:rPr>
          <w:del w:id="940" w:author="Luyu Liu" w:date="2019-07-25T11:19:00Z"/>
          <w:rFonts w:ascii="Times New Roman" w:hAnsi="Times New Roman" w:cs="Times New Roman"/>
          <w:sz w:val="24"/>
          <w:szCs w:val="24"/>
        </w:rPr>
        <w:pPrChange w:id="941" w:author="Miller, Harvey J." w:date="2019-06-25T14:33:00Z">
          <w:pPr/>
        </w:pPrChange>
      </w:pPr>
      <w:del w:id="942" w:author="Luyu Liu" w:date="2019-07-25T11:19:00Z">
        <w:r w:rsidDel="004C10CF">
          <w:rPr>
            <w:rFonts w:ascii="Times New Roman" w:hAnsi="Times New Roman" w:cs="Times New Roman"/>
            <w:sz w:val="24"/>
            <w:szCs w:val="24"/>
          </w:rPr>
          <w:delText>Subject to:</w:delText>
        </w:r>
      </w:del>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A64AFB" w:rsidDel="004C10CF" w14:paraId="6B0A04C5" w14:textId="5549E6B4" w:rsidTr="00AC67D8">
        <w:trPr>
          <w:trHeight w:val="580"/>
          <w:jc w:val="center"/>
          <w:del w:id="943" w:author="Luyu Liu" w:date="2019-07-25T11:19:00Z"/>
        </w:trPr>
        <w:tc>
          <w:tcPr>
            <w:tcW w:w="256" w:type="pct"/>
            <w:vAlign w:val="center"/>
          </w:tcPr>
          <w:p w14:paraId="06589DCA" w14:textId="5047C428" w:rsidR="00A64AFB" w:rsidDel="004C10CF" w:rsidRDefault="00A64AFB">
            <w:pPr>
              <w:jc w:val="both"/>
              <w:rPr>
                <w:del w:id="944" w:author="Luyu Liu" w:date="2019-07-25T11:19:00Z"/>
                <w:rFonts w:ascii="Times New Roman" w:eastAsia="Yu Mincho" w:hAnsi="Times New Roman" w:cs="Times New Roman"/>
                <w:sz w:val="24"/>
                <w:szCs w:val="24"/>
                <w:lang w:eastAsia="ja-JP"/>
              </w:rPr>
              <w:pPrChange w:id="945" w:author="Luyu Liu" w:date="2019-06-25T14:33:00Z">
                <w:pPr>
                  <w:jc w:val="center"/>
                </w:pPr>
              </w:pPrChange>
            </w:pPr>
          </w:p>
        </w:tc>
        <w:tc>
          <w:tcPr>
            <w:tcW w:w="4397" w:type="pct"/>
            <w:vAlign w:val="center"/>
            <w:hideMark/>
          </w:tcPr>
          <w:p w14:paraId="10A9F14D" w14:textId="416D26EA" w:rsidR="00A64AFB" w:rsidRPr="00A64AFB" w:rsidDel="004C10CF" w:rsidRDefault="00B4320C">
            <w:pPr>
              <w:jc w:val="both"/>
              <w:rPr>
                <w:del w:id="946" w:author="Luyu Liu" w:date="2019-07-25T11:19:00Z"/>
                <w:rFonts w:ascii="Times New Roman" w:hAnsi="Times New Roman" w:cs="Times New Roman"/>
                <w:sz w:val="24"/>
                <w:szCs w:val="24"/>
              </w:rPr>
              <w:pPrChange w:id="947" w:author="Luyu Liu" w:date="2019-06-25T14:33:00Z">
                <w:pPr>
                  <w:jc w:val="center"/>
                </w:pPr>
              </w:pPrChange>
            </w:pPr>
            <m:oMathPara>
              <m:oMath>
                <m:r>
                  <w:del w:id="948" w:author="Luyu Liu" w:date="2019-07-25T11:19:00Z">
                    <w:rPr>
                      <w:rFonts w:ascii="Cambria Math" w:hAnsi="Cambria Math" w:cs="Times New Roman"/>
                      <w:sz w:val="24"/>
                      <w:szCs w:val="24"/>
                    </w:rPr>
                    <m:t>δ</m:t>
                  </w:del>
                </m:r>
                <m:sSub>
                  <m:sSubPr>
                    <m:ctrlPr>
                      <w:del w:id="949" w:author="Luyu Liu" w:date="2019-07-25T11:19:00Z">
                        <w:rPr>
                          <w:rFonts w:ascii="Cambria Math" w:hAnsi="Cambria Math" w:cs="Times New Roman"/>
                          <w:sz w:val="24"/>
                          <w:szCs w:val="24"/>
                        </w:rPr>
                      </w:del>
                    </m:ctrlPr>
                  </m:sSubPr>
                  <m:e>
                    <m:r>
                      <w:del w:id="950" w:author="Luyu Liu" w:date="2019-07-25T11:19:00Z">
                        <w:rPr>
                          <w:rFonts w:ascii="Cambria Math" w:hAnsi="Cambria Math" w:cs="Times New Roman"/>
                          <w:sz w:val="24"/>
                          <w:szCs w:val="24"/>
                        </w:rPr>
                        <m:t>t</m:t>
                      </w:del>
                    </m:r>
                  </m:e>
                  <m:sub>
                    <m:r>
                      <w:del w:id="951" w:author="Luyu Liu" w:date="2019-07-25T11:19:00Z">
                        <w:rPr>
                          <w:rFonts w:ascii="Cambria Math" w:hAnsi="Cambria Math" w:cs="Times New Roman"/>
                          <w:sz w:val="24"/>
                          <w:szCs w:val="24"/>
                        </w:rPr>
                        <m:t>ijk</m:t>
                      </w:del>
                    </m:r>
                  </m:sub>
                </m:sSub>
                <m:r>
                  <w:del w:id="952" w:author="Luyu Liu" w:date="2019-07-25T11:19:00Z">
                    <m:rPr>
                      <m:sty m:val="p"/>
                    </m:rPr>
                    <w:rPr>
                      <w:rFonts w:ascii="Cambria Math" w:hAnsi="Cambria Math" w:cs="Times New Roman"/>
                      <w:sz w:val="24"/>
                      <w:szCs w:val="24"/>
                    </w:rPr>
                    <m:t>=</m:t>
                  </w:del>
                </m:r>
                <m:r>
                  <w:del w:id="953" w:author="Luyu Liu" w:date="2019-07-25T11:19:00Z">
                    <w:rPr>
                      <w:rFonts w:ascii="Cambria Math" w:hAnsi="Cambria Math" w:cs="Times New Roman"/>
                      <w:sz w:val="24"/>
                      <w:szCs w:val="24"/>
                    </w:rPr>
                    <m:t>T</m:t>
                  </w:del>
                </m:r>
                <m:d>
                  <m:dPr>
                    <m:ctrlPr>
                      <w:del w:id="954" w:author="Luyu Liu" w:date="2019-07-25T11:19:00Z">
                        <w:rPr>
                          <w:rFonts w:ascii="Cambria Math" w:hAnsi="Cambria Math" w:cs="Times New Roman"/>
                          <w:sz w:val="24"/>
                          <w:szCs w:val="24"/>
                        </w:rPr>
                      </w:del>
                    </m:ctrlPr>
                  </m:dPr>
                  <m:e>
                    <m:sSub>
                      <m:sSubPr>
                        <m:ctrlPr>
                          <w:del w:id="955" w:author="Luyu Liu" w:date="2019-07-25T11:19:00Z">
                            <w:rPr>
                              <w:rFonts w:ascii="Cambria Math" w:hAnsi="Cambria Math" w:cs="Times New Roman"/>
                              <w:sz w:val="24"/>
                              <w:szCs w:val="24"/>
                            </w:rPr>
                          </w:del>
                        </m:ctrlPr>
                      </m:sSubPr>
                      <m:e>
                        <m:r>
                          <w:del w:id="956" w:author="Luyu Liu" w:date="2019-07-25T11:19:00Z">
                            <w:rPr>
                              <w:rFonts w:ascii="Cambria Math" w:hAnsi="Cambria Math" w:cs="Times New Roman"/>
                              <w:sz w:val="24"/>
                              <w:szCs w:val="24"/>
                            </w:rPr>
                            <m:t>t</m:t>
                          </w:del>
                        </m:r>
                      </m:e>
                      <m:sub>
                        <m:r>
                          <w:del w:id="957" w:author="Luyu Liu" w:date="2019-07-25T11:19:00Z">
                            <w:rPr>
                              <w:rFonts w:ascii="Cambria Math" w:hAnsi="Cambria Math" w:cs="Times New Roman"/>
                              <w:sz w:val="24"/>
                              <w:szCs w:val="24"/>
                            </w:rPr>
                            <m:t>ijk</m:t>
                          </w:del>
                        </m:r>
                      </m:sub>
                    </m:sSub>
                  </m:e>
                </m:d>
                <m:r>
                  <w:del w:id="958" w:author="Luyu Liu" w:date="2019-07-25T11:19:00Z">
                    <m:rPr>
                      <m:sty m:val="p"/>
                    </m:rPr>
                    <w:rPr>
                      <w:rFonts w:ascii="Cambria Math" w:hAnsi="Cambria Math" w:cs="Times New Roman"/>
                      <w:sz w:val="24"/>
                      <w:szCs w:val="24"/>
                    </w:rPr>
                    <m:t>-</m:t>
                  </w:del>
                </m:r>
                <m:sSub>
                  <m:sSubPr>
                    <m:ctrlPr>
                      <w:del w:id="959" w:author="Luyu Liu" w:date="2019-07-25T11:19:00Z">
                        <w:rPr>
                          <w:rFonts w:ascii="Cambria Math" w:hAnsi="Cambria Math" w:cs="Times New Roman"/>
                          <w:sz w:val="24"/>
                          <w:szCs w:val="24"/>
                        </w:rPr>
                      </w:del>
                    </m:ctrlPr>
                  </m:sSubPr>
                  <m:e>
                    <m:r>
                      <w:del w:id="960" w:author="Luyu Liu" w:date="2019-07-25T11:19:00Z">
                        <w:rPr>
                          <w:rFonts w:ascii="Cambria Math" w:hAnsi="Cambria Math" w:cs="Times New Roman"/>
                          <w:sz w:val="24"/>
                          <w:szCs w:val="24"/>
                        </w:rPr>
                        <m:t>t</m:t>
                      </w:del>
                    </m:r>
                  </m:e>
                  <m:sub>
                    <m:r>
                      <w:del w:id="961" w:author="Luyu Liu" w:date="2019-07-25T11:19:00Z">
                        <w:rPr>
                          <w:rFonts w:ascii="Cambria Math" w:hAnsi="Cambria Math" w:cs="Times New Roman"/>
                          <w:sz w:val="24"/>
                          <w:szCs w:val="24"/>
                        </w:rPr>
                        <m:t>ijk</m:t>
                      </w:del>
                    </m:r>
                  </m:sub>
                </m:sSub>
              </m:oMath>
            </m:oMathPara>
          </w:p>
        </w:tc>
        <w:tc>
          <w:tcPr>
            <w:tcW w:w="347" w:type="pct"/>
            <w:vAlign w:val="center"/>
            <w:hideMark/>
          </w:tcPr>
          <w:p w14:paraId="629AE32C" w14:textId="630F1949" w:rsidR="00A64AFB" w:rsidRPr="00805E6F" w:rsidDel="004C10CF" w:rsidRDefault="00A64AFB">
            <w:pPr>
              <w:pStyle w:val="TimesNewRoman"/>
              <w:jc w:val="both"/>
              <w:rPr>
                <w:del w:id="962" w:author="Luyu Liu" w:date="2019-07-25T11:19:00Z"/>
                <w:rFonts w:asciiTheme="minorHAnsi" w:hAnsiTheme="minorHAnsi" w:cstheme="minorBidi"/>
                <w:sz w:val="18"/>
                <w:szCs w:val="18"/>
              </w:rPr>
              <w:pPrChange w:id="963" w:author="Luyu Liu" w:date="2019-06-25T14:33:00Z">
                <w:pPr>
                  <w:pStyle w:val="TimesNewRoman"/>
                </w:pPr>
              </w:pPrChange>
            </w:pPr>
            <w:del w:id="964" w:author="Luyu Liu" w:date="2019-07-25T11:19:00Z">
              <w:r w:rsidDel="004C10CF">
                <w:rPr>
                  <w:rFonts w:eastAsia="Yu Mincho"/>
                  <w:lang w:eastAsia="ja-JP"/>
                </w:rPr>
                <w:delText>(</w:delText>
              </w:r>
              <w:r w:rsidR="006B5592" w:rsidDel="004C10CF">
                <w:rPr>
                  <w:noProof/>
                </w:rPr>
                <w:fldChar w:fldCharType="begin"/>
              </w:r>
              <w:r w:rsidR="006B5592" w:rsidDel="004C10CF">
                <w:rPr>
                  <w:noProof/>
                </w:rPr>
                <w:delInstrText xml:space="preserve"> SEQ Equation \* ARABIC </w:delInstrText>
              </w:r>
              <w:r w:rsidR="006B5592" w:rsidDel="004C10CF">
                <w:rPr>
                  <w:noProof/>
                </w:rPr>
                <w:fldChar w:fldCharType="separate"/>
              </w:r>
              <w:r w:rsidR="008E26AA" w:rsidDel="004C10CF">
                <w:rPr>
                  <w:noProof/>
                </w:rPr>
                <w:delText>17</w:delText>
              </w:r>
              <w:r w:rsidR="006B5592" w:rsidDel="004C10CF">
                <w:rPr>
                  <w:noProof/>
                </w:rPr>
                <w:fldChar w:fldCharType="end"/>
              </w:r>
              <w:r w:rsidDel="004C10CF">
                <w:rPr>
                  <w:rFonts w:eastAsia="Yu Mincho"/>
                  <w:lang w:eastAsia="ja-JP"/>
                </w:rPr>
                <w:delText>)</w:delText>
              </w:r>
            </w:del>
          </w:p>
        </w:tc>
      </w:tr>
      <w:tr w:rsidR="00AC67D8" w:rsidDel="004C10CF" w14:paraId="629B5E5B" w14:textId="1F195FCB" w:rsidTr="00AC67D8">
        <w:tblPrEx>
          <w:jc w:val="left"/>
        </w:tblPrEx>
        <w:trPr>
          <w:trHeight w:val="580"/>
          <w:del w:id="965" w:author="Luyu Liu" w:date="2019-07-25T11:19:00Z"/>
        </w:trPr>
        <w:tc>
          <w:tcPr>
            <w:tcW w:w="256" w:type="pct"/>
            <w:vAlign w:val="center"/>
          </w:tcPr>
          <w:p w14:paraId="7A65E815" w14:textId="0F24686D" w:rsidR="00AC67D8" w:rsidDel="004C10CF" w:rsidRDefault="00AC67D8">
            <w:pPr>
              <w:jc w:val="both"/>
              <w:rPr>
                <w:del w:id="966" w:author="Luyu Liu" w:date="2019-07-25T11:19:00Z"/>
                <w:rFonts w:ascii="Times New Roman" w:eastAsia="Yu Mincho" w:hAnsi="Times New Roman" w:cs="Times New Roman"/>
                <w:sz w:val="24"/>
                <w:szCs w:val="24"/>
                <w:lang w:eastAsia="ja-JP"/>
              </w:rPr>
              <w:pPrChange w:id="967" w:author="Luyu Liu" w:date="2019-06-25T14:33:00Z">
                <w:pPr>
                  <w:jc w:val="center"/>
                </w:pPr>
              </w:pPrChange>
            </w:pPr>
          </w:p>
        </w:tc>
        <w:tc>
          <w:tcPr>
            <w:tcW w:w="4397" w:type="pct"/>
            <w:vAlign w:val="center"/>
            <w:hideMark/>
          </w:tcPr>
          <w:p w14:paraId="32856AD6" w14:textId="642FAF9B" w:rsidR="00AC67D8" w:rsidRPr="00A64AFB" w:rsidDel="004C10CF" w:rsidRDefault="00B835F9">
            <w:pPr>
              <w:jc w:val="both"/>
              <w:rPr>
                <w:del w:id="968" w:author="Luyu Liu" w:date="2019-07-25T11:19:00Z"/>
                <w:rFonts w:ascii="Times New Roman" w:hAnsi="Times New Roman" w:cs="Times New Roman"/>
                <w:sz w:val="24"/>
                <w:szCs w:val="24"/>
              </w:rPr>
              <w:pPrChange w:id="969" w:author="Luyu Liu" w:date="2019-06-25T14:33:00Z">
                <w:pPr/>
              </w:pPrChange>
            </w:pPr>
            <m:oMathPara>
              <m:oMath>
                <m:sSub>
                  <m:sSubPr>
                    <m:ctrlPr>
                      <w:del w:id="970" w:author="Luyu Liu" w:date="2019-07-25T11:19:00Z">
                        <w:rPr>
                          <w:rFonts w:ascii="Cambria Math" w:hAnsi="Cambria Math" w:cs="Times New Roman"/>
                          <w:sz w:val="24"/>
                          <w:szCs w:val="24"/>
                        </w:rPr>
                      </w:del>
                    </m:ctrlPr>
                  </m:sSubPr>
                  <m:e>
                    <m:r>
                      <w:del w:id="971" w:author="Luyu Liu" w:date="2019-07-25T11:19:00Z">
                        <w:rPr>
                          <w:rFonts w:ascii="Cambria Math" w:hAnsi="Cambria Math" w:cs="Times New Roman"/>
                          <w:sz w:val="24"/>
                          <w:szCs w:val="24"/>
                        </w:rPr>
                        <m:t>t</m:t>
                      </w:del>
                    </m:r>
                  </m:e>
                  <m:sub>
                    <m:r>
                      <w:del w:id="972" w:author="Luyu Liu" w:date="2019-07-25T11:19:00Z">
                        <w:rPr>
                          <w:rFonts w:ascii="Cambria Math" w:hAnsi="Cambria Math" w:cs="Times New Roman"/>
                          <w:sz w:val="24"/>
                          <w:szCs w:val="24"/>
                        </w:rPr>
                        <m:t>ijk</m:t>
                      </w:del>
                    </m:r>
                  </m:sub>
                </m:sSub>
                <m:r>
                  <w:del w:id="973" w:author="Luyu Liu" w:date="2019-07-25T11:19:00Z">
                    <m:rPr>
                      <m:sty m:val="p"/>
                    </m:rPr>
                    <w:rPr>
                      <w:rFonts w:ascii="Cambria Math" w:hAnsi="Cambria Math" w:cs="Times New Roman"/>
                      <w:sz w:val="24"/>
                      <w:szCs w:val="24"/>
                    </w:rPr>
                    <m:t>=</m:t>
                  </w:del>
                </m:r>
                <m:sSub>
                  <m:sSubPr>
                    <m:ctrlPr>
                      <w:del w:id="974" w:author="Luyu Liu" w:date="2019-07-25T11:19:00Z">
                        <w:rPr>
                          <w:rFonts w:ascii="Cambria Math" w:hAnsi="Cambria Math" w:cs="Times New Roman"/>
                          <w:sz w:val="24"/>
                          <w:szCs w:val="24"/>
                        </w:rPr>
                      </w:del>
                    </m:ctrlPr>
                  </m:sSubPr>
                  <m:e>
                    <m:r>
                      <w:del w:id="975" w:author="Luyu Liu" w:date="2019-07-25T11:19:00Z">
                        <w:rPr>
                          <w:rFonts w:ascii="Cambria Math" w:hAnsi="Cambria Math" w:cs="Times New Roman"/>
                          <w:sz w:val="24"/>
                          <w:szCs w:val="24"/>
                        </w:rPr>
                        <m:t>T</m:t>
                      </w:del>
                    </m:r>
                  </m:e>
                  <m:sub>
                    <m:r>
                      <w:del w:id="976" w:author="Luyu Liu" w:date="2019-07-25T11:19:00Z">
                        <w:rPr>
                          <w:rFonts w:ascii="Cambria Math" w:hAnsi="Cambria Math" w:cs="Times New Roman"/>
                          <w:sz w:val="24"/>
                          <w:szCs w:val="24"/>
                        </w:rPr>
                        <m:t>ex</m:t>
                      </w:del>
                    </m:r>
                  </m:sub>
                </m:sSub>
                <m:d>
                  <m:dPr>
                    <m:ctrlPr>
                      <w:del w:id="977" w:author="Luyu Liu" w:date="2019-07-25T11:19:00Z">
                        <w:rPr>
                          <w:rFonts w:ascii="Cambria Math" w:hAnsi="Cambria Math" w:cs="Times New Roman"/>
                          <w:sz w:val="24"/>
                          <w:szCs w:val="24"/>
                        </w:rPr>
                      </w:del>
                    </m:ctrlPr>
                  </m:dPr>
                  <m:e>
                    <m:sSub>
                      <m:sSubPr>
                        <m:ctrlPr>
                          <w:del w:id="978" w:author="Luyu Liu" w:date="2019-07-25T11:19:00Z">
                            <w:rPr>
                              <w:rFonts w:ascii="Cambria Math" w:hAnsi="Cambria Math" w:cs="Times New Roman"/>
                              <w:sz w:val="24"/>
                              <w:szCs w:val="24"/>
                            </w:rPr>
                          </w:del>
                        </m:ctrlPr>
                      </m:sSubPr>
                      <m:e>
                        <m:r>
                          <w:del w:id="979" w:author="Luyu Liu" w:date="2019-07-25T11:19:00Z">
                            <w:rPr>
                              <w:rFonts w:ascii="Cambria Math" w:hAnsi="Cambria Math" w:cs="Times New Roman"/>
                              <w:sz w:val="24"/>
                              <w:szCs w:val="24"/>
                            </w:rPr>
                            <m:t>t</m:t>
                          </w:del>
                        </m:r>
                      </m:e>
                      <m:sub>
                        <m:r>
                          <w:del w:id="980" w:author="Luyu Liu" w:date="2019-07-25T11:19:00Z">
                            <w:rPr>
                              <w:rFonts w:ascii="Cambria Math" w:hAnsi="Cambria Math" w:cs="Times New Roman"/>
                              <w:sz w:val="24"/>
                              <w:szCs w:val="24"/>
                            </w:rPr>
                            <m:t>ijk</m:t>
                          </w:del>
                        </m:r>
                      </m:sub>
                    </m:sSub>
                  </m:e>
                </m:d>
                <m:r>
                  <w:del w:id="981" w:author="Luyu Liu" w:date="2019-07-25T11:19:00Z">
                    <m:rPr>
                      <m:sty m:val="p"/>
                    </m:rPr>
                    <w:rPr>
                      <w:rFonts w:ascii="Cambria Math" w:hAnsi="Cambria Math" w:cs="Times New Roman"/>
                      <w:sz w:val="24"/>
                      <w:szCs w:val="24"/>
                    </w:rPr>
                    <m:t>-</m:t>
                  </w:del>
                </m:r>
                <m:r>
                  <w:del w:id="982" w:author="Luyu Liu" w:date="2019-07-25T11:19:00Z">
                    <w:rPr>
                      <w:rFonts w:ascii="Cambria Math" w:hAnsi="Cambria Math" w:cs="Times New Roman"/>
                      <w:sz w:val="24"/>
                      <w:szCs w:val="24"/>
                    </w:rPr>
                    <m:t>δ</m:t>
                  </w:del>
                </m:r>
                <m:sSubSup>
                  <m:sSubSupPr>
                    <m:ctrlPr>
                      <w:del w:id="983" w:author="Luyu Liu" w:date="2019-07-25T11:19:00Z">
                        <w:rPr>
                          <w:rFonts w:ascii="Cambria Math" w:hAnsi="Cambria Math" w:cs="Times New Roman"/>
                          <w:sz w:val="24"/>
                          <w:szCs w:val="24"/>
                        </w:rPr>
                      </w:del>
                    </m:ctrlPr>
                  </m:sSubSupPr>
                  <m:e>
                    <m:r>
                      <w:del w:id="984" w:author="Luyu Liu" w:date="2019-07-25T11:19:00Z">
                        <w:rPr>
                          <w:rFonts w:ascii="Cambria Math" w:hAnsi="Cambria Math" w:cs="Times New Roman"/>
                          <w:sz w:val="24"/>
                          <w:szCs w:val="24"/>
                        </w:rPr>
                        <m:t>t</m:t>
                      </w:del>
                    </m:r>
                  </m:e>
                  <m:sub>
                    <m:r>
                      <w:del w:id="985" w:author="Luyu Liu" w:date="2019-07-25T11:19:00Z">
                        <w:rPr>
                          <w:rFonts w:ascii="Cambria Math" w:hAnsi="Cambria Math" w:cs="Times New Roman"/>
                          <w:sz w:val="24"/>
                          <w:szCs w:val="24"/>
                        </w:rPr>
                        <m:t>ijk</m:t>
                      </w:del>
                    </m:r>
                  </m:sub>
                  <m:sup>
                    <m:r>
                      <w:del w:id="986" w:author="Luyu Liu" w:date="2019-07-25T11:19:00Z">
                        <m:rPr>
                          <m:sty m:val="p"/>
                        </m:rPr>
                        <w:rPr>
                          <w:rFonts w:ascii="Cambria Math" w:hAnsi="Cambria Math" w:cs="Times New Roman"/>
                          <w:sz w:val="24"/>
                          <w:szCs w:val="24"/>
                        </w:rPr>
                        <m:t>'</m:t>
                      </w:del>
                    </m:r>
                  </m:sup>
                </m:sSubSup>
                <m:r>
                  <w:del w:id="987" w:author="Luyu Liu" w:date="2019-07-25T11:19:00Z">
                    <m:rPr>
                      <m:sty m:val="p"/>
                    </m:rPr>
                    <w:rPr>
                      <w:rFonts w:ascii="Cambria Math" w:hAnsi="Cambria Math" w:cs="Times New Roman"/>
                      <w:sz w:val="24"/>
                      <w:szCs w:val="24"/>
                    </w:rPr>
                    <m:t>=</m:t>
                  </w:del>
                </m:r>
                <m:sSub>
                  <m:sSubPr>
                    <m:ctrlPr>
                      <w:del w:id="988" w:author="Luyu Liu" w:date="2019-07-25T11:19:00Z">
                        <w:rPr>
                          <w:rFonts w:ascii="Cambria Math" w:hAnsi="Cambria Math" w:cs="Times New Roman"/>
                          <w:sz w:val="24"/>
                          <w:szCs w:val="24"/>
                        </w:rPr>
                      </w:del>
                    </m:ctrlPr>
                  </m:sSubPr>
                  <m:e>
                    <m:r>
                      <w:del w:id="989" w:author="Luyu Liu" w:date="2019-07-25T11:19:00Z">
                        <w:rPr>
                          <w:rFonts w:ascii="Cambria Math" w:hAnsi="Cambria Math" w:cs="Times New Roman"/>
                          <w:sz w:val="24"/>
                          <w:szCs w:val="24"/>
                        </w:rPr>
                        <m:t>T</m:t>
                      </w:del>
                    </m:r>
                  </m:e>
                  <m:sub>
                    <m:r>
                      <w:del w:id="990" w:author="Luyu Liu" w:date="2019-07-25T11:19:00Z">
                        <w:rPr>
                          <w:rFonts w:ascii="Cambria Math" w:hAnsi="Cambria Math" w:cs="Times New Roman"/>
                          <w:sz w:val="24"/>
                          <w:szCs w:val="24"/>
                        </w:rPr>
                        <m:t>ex</m:t>
                      </w:del>
                    </m:r>
                  </m:sub>
                </m:sSub>
                <m:d>
                  <m:dPr>
                    <m:ctrlPr>
                      <w:del w:id="991" w:author="Luyu Liu" w:date="2019-07-25T11:19:00Z">
                        <w:rPr>
                          <w:rFonts w:ascii="Cambria Math" w:hAnsi="Cambria Math" w:cs="Times New Roman"/>
                          <w:sz w:val="24"/>
                          <w:szCs w:val="24"/>
                        </w:rPr>
                      </w:del>
                    </m:ctrlPr>
                  </m:dPr>
                  <m:e>
                    <m:sSub>
                      <m:sSubPr>
                        <m:ctrlPr>
                          <w:del w:id="992" w:author="Luyu Liu" w:date="2019-07-25T11:19:00Z">
                            <w:rPr>
                              <w:rFonts w:ascii="Cambria Math" w:hAnsi="Cambria Math" w:cs="Times New Roman"/>
                              <w:sz w:val="24"/>
                              <w:szCs w:val="24"/>
                            </w:rPr>
                          </w:del>
                        </m:ctrlPr>
                      </m:sSubPr>
                      <m:e>
                        <m:r>
                          <w:del w:id="993" w:author="Luyu Liu" w:date="2019-07-25T11:19:00Z">
                            <w:rPr>
                              <w:rFonts w:ascii="Cambria Math" w:hAnsi="Cambria Math" w:cs="Times New Roman"/>
                              <w:sz w:val="24"/>
                              <w:szCs w:val="24"/>
                            </w:rPr>
                            <m:t>t</m:t>
                          </w:del>
                        </m:r>
                      </m:e>
                      <m:sub>
                        <m:r>
                          <w:del w:id="994" w:author="Luyu Liu" w:date="2019-07-25T11:19:00Z">
                            <w:rPr>
                              <w:rFonts w:ascii="Cambria Math" w:hAnsi="Cambria Math" w:cs="Times New Roman"/>
                              <w:sz w:val="24"/>
                              <w:szCs w:val="24"/>
                            </w:rPr>
                            <m:t>ijk</m:t>
                          </w:del>
                        </m:r>
                      </m:sub>
                    </m:sSub>
                  </m:e>
                </m:d>
                <m:r>
                  <w:del w:id="995" w:author="Luyu Liu" w:date="2019-07-25T11:19:00Z">
                    <w:rPr>
                      <w:rFonts w:ascii="Cambria Math" w:hAnsi="Cambria Math" w:cs="Times New Roman"/>
                      <w:sz w:val="24"/>
                      <w:szCs w:val="24"/>
                    </w:rPr>
                    <m:t>-I</m:t>
                  </w:del>
                </m:r>
                <m:sSub>
                  <m:sSubPr>
                    <m:ctrlPr>
                      <w:del w:id="996" w:author="Luyu Liu" w:date="2019-07-25T11:19:00Z">
                        <w:rPr>
                          <w:rFonts w:ascii="Cambria Math" w:hAnsi="Cambria Math" w:cs="Times New Roman"/>
                          <w:sz w:val="24"/>
                          <w:szCs w:val="24"/>
                        </w:rPr>
                      </w:del>
                    </m:ctrlPr>
                  </m:sSubPr>
                  <m:e>
                    <m:r>
                      <w:del w:id="997" w:author="Luyu Liu" w:date="2019-07-25T11:19:00Z">
                        <w:rPr>
                          <w:rFonts w:ascii="Cambria Math" w:hAnsi="Cambria Math" w:cs="Times New Roman"/>
                          <w:sz w:val="24"/>
                          <w:szCs w:val="24"/>
                        </w:rPr>
                        <m:t>B</m:t>
                      </w:del>
                    </m:r>
                  </m:e>
                  <m:sub>
                    <m:r>
                      <w:del w:id="998" w:author="Luyu Liu" w:date="2019-07-25T11:19:00Z">
                        <w:rPr>
                          <w:rFonts w:ascii="Cambria Math" w:hAnsi="Cambria Math" w:cs="Times New Roman"/>
                          <w:sz w:val="24"/>
                          <w:szCs w:val="24"/>
                        </w:rPr>
                        <m:t>ijk</m:t>
                      </w:del>
                    </m:r>
                  </m:sub>
                </m:sSub>
              </m:oMath>
            </m:oMathPara>
          </w:p>
        </w:tc>
        <w:tc>
          <w:tcPr>
            <w:tcW w:w="347" w:type="pct"/>
            <w:vAlign w:val="center"/>
            <w:hideMark/>
          </w:tcPr>
          <w:p w14:paraId="43605B4C" w14:textId="279F2349" w:rsidR="00AC67D8" w:rsidRPr="00805E6F" w:rsidDel="004C10CF" w:rsidRDefault="00AC67D8">
            <w:pPr>
              <w:pStyle w:val="TimesNewRoman"/>
              <w:jc w:val="both"/>
              <w:rPr>
                <w:del w:id="999" w:author="Luyu Liu" w:date="2019-07-25T11:19:00Z"/>
                <w:rFonts w:asciiTheme="minorHAnsi" w:hAnsiTheme="minorHAnsi" w:cstheme="minorBidi"/>
                <w:sz w:val="18"/>
                <w:szCs w:val="18"/>
              </w:rPr>
              <w:pPrChange w:id="1000" w:author="Luyu Liu" w:date="2019-06-25T14:33:00Z">
                <w:pPr>
                  <w:pStyle w:val="TimesNewRoman"/>
                </w:pPr>
              </w:pPrChange>
            </w:pPr>
            <w:bookmarkStart w:id="1001" w:name="_Ref8589256"/>
            <w:del w:id="1002" w:author="Luyu Liu" w:date="2019-07-25T11:19:00Z">
              <w:r w:rsidDel="004C10CF">
                <w:rPr>
                  <w:rFonts w:eastAsia="Yu Mincho"/>
                  <w:lang w:eastAsia="ja-JP"/>
                </w:rPr>
                <w:delText>(</w:delText>
              </w:r>
              <w:r w:rsidR="006B5592" w:rsidDel="004C10CF">
                <w:rPr>
                  <w:noProof/>
                </w:rPr>
                <w:fldChar w:fldCharType="begin"/>
              </w:r>
              <w:r w:rsidR="006B5592" w:rsidDel="004C10CF">
                <w:rPr>
                  <w:noProof/>
                </w:rPr>
                <w:delInstrText xml:space="preserve"> SEQ Equation \* ARABIC </w:delInstrText>
              </w:r>
              <w:r w:rsidR="006B5592" w:rsidDel="004C10CF">
                <w:rPr>
                  <w:noProof/>
                </w:rPr>
                <w:fldChar w:fldCharType="separate"/>
              </w:r>
              <w:r w:rsidR="008E26AA" w:rsidDel="004C10CF">
                <w:rPr>
                  <w:noProof/>
                </w:rPr>
                <w:delText>18</w:delText>
              </w:r>
              <w:r w:rsidR="006B5592" w:rsidDel="004C10CF">
                <w:rPr>
                  <w:noProof/>
                </w:rPr>
                <w:fldChar w:fldCharType="end"/>
              </w:r>
              <w:bookmarkEnd w:id="1001"/>
              <w:r w:rsidDel="004C10CF">
                <w:rPr>
                  <w:rFonts w:eastAsia="Yu Mincho"/>
                  <w:lang w:eastAsia="ja-JP"/>
                </w:rPr>
                <w:delText>)</w:delText>
              </w:r>
            </w:del>
          </w:p>
        </w:tc>
      </w:tr>
      <w:tr w:rsidR="00AC67D8" w:rsidDel="004C10CF" w14:paraId="5CE90EC6" w14:textId="2748D55B" w:rsidTr="00AC67D8">
        <w:tblPrEx>
          <w:jc w:val="left"/>
        </w:tblPrEx>
        <w:trPr>
          <w:trHeight w:val="580"/>
          <w:del w:id="1003" w:author="Luyu Liu" w:date="2019-07-25T11:19:00Z"/>
        </w:trPr>
        <w:tc>
          <w:tcPr>
            <w:tcW w:w="256" w:type="pct"/>
            <w:vAlign w:val="center"/>
          </w:tcPr>
          <w:p w14:paraId="7D7FAA89" w14:textId="2B7CB209" w:rsidR="00AC67D8" w:rsidDel="004C10CF" w:rsidRDefault="00AC67D8">
            <w:pPr>
              <w:jc w:val="both"/>
              <w:rPr>
                <w:del w:id="1004" w:author="Luyu Liu" w:date="2019-07-25T11:19:00Z"/>
                <w:rFonts w:ascii="Times New Roman" w:eastAsia="Yu Mincho" w:hAnsi="Times New Roman" w:cs="Times New Roman"/>
                <w:sz w:val="24"/>
                <w:szCs w:val="24"/>
                <w:lang w:eastAsia="ja-JP"/>
              </w:rPr>
              <w:pPrChange w:id="1005" w:author="Luyu Liu" w:date="2019-06-25T14:33:00Z">
                <w:pPr>
                  <w:jc w:val="center"/>
                </w:pPr>
              </w:pPrChange>
            </w:pPr>
          </w:p>
        </w:tc>
        <w:tc>
          <w:tcPr>
            <w:tcW w:w="4397" w:type="pct"/>
            <w:vAlign w:val="center"/>
            <w:hideMark/>
          </w:tcPr>
          <w:p w14:paraId="25BE560A" w14:textId="17B8EBE0" w:rsidR="00AC67D8" w:rsidRPr="00A64AFB" w:rsidDel="004C10CF" w:rsidRDefault="00B835F9">
            <w:pPr>
              <w:jc w:val="both"/>
              <w:rPr>
                <w:del w:id="1006" w:author="Luyu Liu" w:date="2019-07-25T11:19:00Z"/>
                <w:rFonts w:ascii="Times New Roman" w:hAnsi="Times New Roman" w:cs="Times New Roman"/>
                <w:sz w:val="24"/>
                <w:szCs w:val="24"/>
              </w:rPr>
              <w:pPrChange w:id="1007" w:author="Luyu Liu" w:date="2019-06-25T14:33:00Z">
                <w:pPr>
                  <w:jc w:val="center"/>
                </w:pPr>
              </w:pPrChange>
            </w:pPr>
            <m:oMathPara>
              <m:oMath>
                <m:sSub>
                  <m:sSubPr>
                    <m:ctrlPr>
                      <w:del w:id="1008" w:author="Luyu Liu" w:date="2019-07-25T11:19:00Z">
                        <w:rPr>
                          <w:rFonts w:ascii="Cambria Math" w:hAnsi="Cambria Math" w:cs="Times New Roman"/>
                          <w:sz w:val="24"/>
                          <w:szCs w:val="24"/>
                        </w:rPr>
                      </w:del>
                    </m:ctrlPr>
                  </m:sSubPr>
                  <m:e>
                    <m:r>
                      <w:del w:id="1009" w:author="Luyu Liu" w:date="2019-07-25T11:19:00Z">
                        <w:rPr>
                          <w:rFonts w:ascii="Cambria Math" w:hAnsi="Cambria Math" w:cs="Times New Roman"/>
                          <w:sz w:val="24"/>
                          <w:szCs w:val="24"/>
                        </w:rPr>
                        <m:t>T</m:t>
                      </w:del>
                    </m:r>
                  </m:e>
                  <m:sub>
                    <m:r>
                      <w:del w:id="1010" w:author="Luyu Liu" w:date="2019-07-25T11:19:00Z">
                        <w:rPr>
                          <w:rFonts w:ascii="Cambria Math" w:hAnsi="Cambria Math" w:cs="Times New Roman"/>
                          <w:sz w:val="24"/>
                          <w:szCs w:val="24"/>
                        </w:rPr>
                        <m:t>ex</m:t>
                      </w:del>
                    </m:r>
                  </m:sub>
                </m:sSub>
                <m:d>
                  <m:dPr>
                    <m:ctrlPr>
                      <w:del w:id="1011" w:author="Luyu Liu" w:date="2019-07-25T11:19:00Z">
                        <w:rPr>
                          <w:rFonts w:ascii="Cambria Math" w:hAnsi="Cambria Math" w:cs="Times New Roman"/>
                          <w:sz w:val="24"/>
                          <w:szCs w:val="24"/>
                        </w:rPr>
                      </w:del>
                    </m:ctrlPr>
                  </m:dPr>
                  <m:e>
                    <m:sSub>
                      <m:sSubPr>
                        <m:ctrlPr>
                          <w:del w:id="1012" w:author="Luyu Liu" w:date="2019-07-25T11:19:00Z">
                            <w:rPr>
                              <w:rFonts w:ascii="Cambria Math" w:hAnsi="Cambria Math" w:cs="Times New Roman"/>
                              <w:sz w:val="24"/>
                              <w:szCs w:val="24"/>
                            </w:rPr>
                          </w:del>
                        </m:ctrlPr>
                      </m:sSubPr>
                      <m:e>
                        <m:r>
                          <w:del w:id="1013" w:author="Luyu Liu" w:date="2019-07-25T11:19:00Z">
                            <w:rPr>
                              <w:rFonts w:ascii="Cambria Math" w:hAnsi="Cambria Math" w:cs="Times New Roman"/>
                              <w:sz w:val="24"/>
                              <w:szCs w:val="24"/>
                            </w:rPr>
                            <m:t>t</m:t>
                          </w:del>
                        </m:r>
                      </m:e>
                      <m:sub>
                        <m:r>
                          <w:del w:id="1014" w:author="Luyu Liu" w:date="2019-07-25T11:19:00Z">
                            <w:rPr>
                              <w:rFonts w:ascii="Cambria Math" w:hAnsi="Cambria Math" w:cs="Times New Roman"/>
                              <w:sz w:val="24"/>
                              <w:szCs w:val="24"/>
                            </w:rPr>
                            <m:t>ijk</m:t>
                          </w:del>
                        </m:r>
                      </m:sub>
                    </m:sSub>
                  </m:e>
                </m:d>
                <m:r>
                  <w:del w:id="1015" w:author="Luyu Liu" w:date="2019-07-25T11:19:00Z">
                    <m:rPr>
                      <m:sty m:val="p"/>
                    </m:rPr>
                    <w:rPr>
                      <w:rFonts w:ascii="Cambria Math" w:hAnsi="Cambria Math" w:cs="Times New Roman"/>
                      <w:sz w:val="24"/>
                      <w:szCs w:val="24"/>
                    </w:rPr>
                    <m:t>=</m:t>
                  </w:del>
                </m:r>
                <m:sSubSup>
                  <m:sSubSupPr>
                    <m:ctrlPr>
                      <w:del w:id="1016" w:author="Luyu Liu" w:date="2019-07-25T11:19:00Z">
                        <w:rPr>
                          <w:rFonts w:ascii="Cambria Math" w:hAnsi="Cambria Math" w:cs="Times New Roman"/>
                          <w:sz w:val="24"/>
                          <w:szCs w:val="24"/>
                        </w:rPr>
                      </w:del>
                    </m:ctrlPr>
                  </m:sSubSupPr>
                  <m:e>
                    <m:r>
                      <w:del w:id="1017" w:author="Luyu Liu" w:date="2019-07-25T11:19:00Z">
                        <w:rPr>
                          <w:rFonts w:ascii="Cambria Math" w:hAnsi="Cambria Math" w:cs="Times New Roman"/>
                          <w:sz w:val="24"/>
                          <w:szCs w:val="24"/>
                        </w:rPr>
                        <m:t>T</m:t>
                      </w:del>
                    </m:r>
                  </m:e>
                  <m:sub>
                    <m:r>
                      <w:del w:id="1018" w:author="Luyu Liu" w:date="2019-07-25T11:19:00Z">
                        <w:rPr>
                          <w:rFonts w:ascii="Cambria Math" w:hAnsi="Cambria Math" w:cs="Times New Roman"/>
                          <w:sz w:val="24"/>
                          <w:szCs w:val="24"/>
                        </w:rPr>
                        <m:t>ex</m:t>
                      </w:del>
                    </m:r>
                  </m:sub>
                  <m:sup>
                    <m:r>
                      <w:del w:id="1019" w:author="Luyu Liu" w:date="2019-07-25T11:19:00Z">
                        <w:rPr>
                          <w:rFonts w:ascii="Cambria Math" w:hAnsi="Cambria Math" w:cs="Times New Roman"/>
                          <w:sz w:val="24"/>
                          <w:szCs w:val="24"/>
                        </w:rPr>
                        <m:t>DD</m:t>
                      </w:del>
                    </m:r>
                    <m:r>
                      <w:del w:id="1020" w:author="Luyu Liu" w:date="2019-07-25T11:19:00Z">
                        <m:rPr>
                          <m:sty m:val="p"/>
                        </m:rPr>
                        <w:rPr>
                          <w:rFonts w:ascii="Cambria Math" w:hAnsi="Cambria Math" w:cs="Times New Roman"/>
                          <w:sz w:val="24"/>
                          <w:szCs w:val="24"/>
                        </w:rPr>
                        <m:t>=0</m:t>
                      </w:del>
                    </m:r>
                  </m:sup>
                </m:sSubSup>
              </m:oMath>
            </m:oMathPara>
          </w:p>
        </w:tc>
        <w:tc>
          <w:tcPr>
            <w:tcW w:w="347" w:type="pct"/>
            <w:vAlign w:val="center"/>
            <w:hideMark/>
          </w:tcPr>
          <w:p w14:paraId="11F7724F" w14:textId="74A98B10" w:rsidR="00AC67D8" w:rsidRPr="00805E6F" w:rsidDel="004C10CF" w:rsidRDefault="00AC67D8">
            <w:pPr>
              <w:pStyle w:val="TimesNewRoman"/>
              <w:jc w:val="both"/>
              <w:rPr>
                <w:del w:id="1021" w:author="Luyu Liu" w:date="2019-07-25T11:19:00Z"/>
                <w:rFonts w:asciiTheme="minorHAnsi" w:hAnsiTheme="minorHAnsi" w:cstheme="minorBidi"/>
                <w:sz w:val="18"/>
                <w:szCs w:val="18"/>
              </w:rPr>
              <w:pPrChange w:id="1022" w:author="Luyu Liu" w:date="2019-06-25T14:33:00Z">
                <w:pPr>
                  <w:pStyle w:val="TimesNewRoman"/>
                </w:pPr>
              </w:pPrChange>
            </w:pPr>
            <w:del w:id="1023" w:author="Luyu Liu" w:date="2019-07-25T11:19:00Z">
              <w:r w:rsidDel="004C10CF">
                <w:rPr>
                  <w:rFonts w:eastAsia="Yu Mincho"/>
                  <w:lang w:eastAsia="ja-JP"/>
                </w:rPr>
                <w:delText>(</w:delText>
              </w:r>
              <w:r w:rsidR="006B5592" w:rsidDel="004C10CF">
                <w:rPr>
                  <w:noProof/>
                </w:rPr>
                <w:fldChar w:fldCharType="begin"/>
              </w:r>
              <w:r w:rsidR="006B5592" w:rsidDel="004C10CF">
                <w:rPr>
                  <w:noProof/>
                </w:rPr>
                <w:delInstrText xml:space="preserve"> SEQ Equation \* ARABIC </w:delInstrText>
              </w:r>
              <w:r w:rsidR="006B5592" w:rsidDel="004C10CF">
                <w:rPr>
                  <w:noProof/>
                </w:rPr>
                <w:fldChar w:fldCharType="separate"/>
              </w:r>
              <w:r w:rsidR="008E26AA" w:rsidDel="004C10CF">
                <w:rPr>
                  <w:noProof/>
                </w:rPr>
                <w:delText>19</w:delText>
              </w:r>
              <w:r w:rsidR="006B5592" w:rsidDel="004C10CF">
                <w:rPr>
                  <w:noProof/>
                </w:rPr>
                <w:fldChar w:fldCharType="end"/>
              </w:r>
              <w:r w:rsidDel="004C10CF">
                <w:rPr>
                  <w:rFonts w:eastAsia="Yu Mincho"/>
                  <w:lang w:eastAsia="ja-JP"/>
                </w:rPr>
                <w:delText>)</w:delText>
              </w:r>
            </w:del>
          </w:p>
        </w:tc>
      </w:tr>
      <w:tr w:rsidR="00AC67D8" w:rsidDel="004C10CF" w14:paraId="39EC6A6E" w14:textId="26C4AF40" w:rsidTr="00AC67D8">
        <w:tblPrEx>
          <w:jc w:val="left"/>
        </w:tblPrEx>
        <w:trPr>
          <w:trHeight w:val="580"/>
          <w:del w:id="1024" w:author="Luyu Liu" w:date="2019-07-25T11:19:00Z"/>
        </w:trPr>
        <w:tc>
          <w:tcPr>
            <w:tcW w:w="256" w:type="pct"/>
            <w:vAlign w:val="center"/>
          </w:tcPr>
          <w:p w14:paraId="73E8A61B" w14:textId="302DD74E" w:rsidR="00AC67D8" w:rsidDel="004C10CF" w:rsidRDefault="00AC67D8">
            <w:pPr>
              <w:jc w:val="both"/>
              <w:rPr>
                <w:del w:id="1025" w:author="Luyu Liu" w:date="2019-07-25T11:19:00Z"/>
                <w:rFonts w:ascii="Times New Roman" w:eastAsia="Yu Mincho" w:hAnsi="Times New Roman" w:cs="Times New Roman"/>
                <w:sz w:val="24"/>
                <w:szCs w:val="24"/>
                <w:lang w:eastAsia="ja-JP"/>
              </w:rPr>
              <w:pPrChange w:id="1026" w:author="Luyu Liu" w:date="2019-06-25T14:33:00Z">
                <w:pPr>
                  <w:jc w:val="center"/>
                </w:pPr>
              </w:pPrChange>
            </w:pPr>
          </w:p>
        </w:tc>
        <w:tc>
          <w:tcPr>
            <w:tcW w:w="4397" w:type="pct"/>
            <w:vAlign w:val="center"/>
          </w:tcPr>
          <w:p w14:paraId="3F395464" w14:textId="69A99D9B" w:rsidR="00AC67D8" w:rsidRPr="00A64AFB" w:rsidDel="004C10CF" w:rsidRDefault="00AC67D8">
            <w:pPr>
              <w:jc w:val="both"/>
              <w:rPr>
                <w:del w:id="1027" w:author="Luyu Liu" w:date="2019-07-25T11:19:00Z"/>
                <w:rFonts w:ascii="Times New Roman" w:hAnsi="Times New Roman" w:cs="Times New Roman"/>
                <w:sz w:val="24"/>
                <w:szCs w:val="24"/>
              </w:rPr>
              <w:pPrChange w:id="1028" w:author="Luyu Liu" w:date="2019-06-25T14:33:00Z">
                <w:pPr>
                  <w:jc w:val="center"/>
                </w:pPr>
              </w:pPrChange>
            </w:pPr>
          </w:p>
        </w:tc>
        <w:tc>
          <w:tcPr>
            <w:tcW w:w="347" w:type="pct"/>
            <w:vAlign w:val="center"/>
          </w:tcPr>
          <w:p w14:paraId="15676077" w14:textId="2B102E15" w:rsidR="00AC67D8" w:rsidRPr="00805E6F" w:rsidDel="004C10CF" w:rsidRDefault="00AC67D8">
            <w:pPr>
              <w:pStyle w:val="TimesNewRoman"/>
              <w:jc w:val="both"/>
              <w:rPr>
                <w:del w:id="1029" w:author="Luyu Liu" w:date="2019-07-25T11:19:00Z"/>
                <w:rFonts w:asciiTheme="minorHAnsi" w:hAnsiTheme="minorHAnsi" w:cstheme="minorBidi"/>
                <w:sz w:val="18"/>
                <w:szCs w:val="18"/>
              </w:rPr>
              <w:pPrChange w:id="1030" w:author="Luyu Liu" w:date="2019-06-25T14:33:00Z">
                <w:pPr>
                  <w:pStyle w:val="TimesNewRoman"/>
                </w:pPr>
              </w:pPrChange>
            </w:pPr>
          </w:p>
        </w:tc>
      </w:tr>
    </w:tbl>
    <w:p w14:paraId="3DBBD674" w14:textId="0AE267C4" w:rsidR="0051080C" w:rsidDel="004C10CF" w:rsidRDefault="0051080C">
      <w:pPr>
        <w:jc w:val="both"/>
        <w:rPr>
          <w:del w:id="1031" w:author="Luyu Liu" w:date="2019-07-25T11:19:00Z"/>
          <w:rFonts w:ascii="Times New Roman" w:hAnsi="Times New Roman" w:cs="Times New Roman"/>
          <w:sz w:val="24"/>
          <w:szCs w:val="24"/>
        </w:rPr>
        <w:pPrChange w:id="1032" w:author="Miller, Harvey J." w:date="2019-06-25T14:33:00Z">
          <w:pPr/>
        </w:pPrChange>
      </w:pPr>
      <w:del w:id="1033" w:author="Luyu Liu" w:date="2019-07-25T11:19:00Z">
        <w:r w:rsidRPr="00147EF6" w:rsidDel="004C10CF">
          <w:rPr>
            <w:rFonts w:ascii="Times New Roman" w:hAnsi="Times New Roman" w:cs="Times New Roman"/>
            <w:sz w:val="24"/>
          </w:rPr>
          <w:delText>Where:</w:delText>
        </w:r>
        <w:r w:rsidR="00B10861" w:rsidDel="004C10CF">
          <w:rPr>
            <w:rFonts w:ascii="Times New Roman" w:hAnsi="Times New Roman" w:cs="Times New Roman"/>
            <w:sz w:val="24"/>
          </w:rPr>
          <w:delText xml:space="preserve"> </w:delTex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sidDel="004C10CF">
          <w:rPr>
            <w:rFonts w:ascii="Times New Roman" w:hAnsi="Times New Roman" w:cs="Times New Roman"/>
            <w:sz w:val="24"/>
            <w:szCs w:val="24"/>
          </w:rPr>
          <w:delText xml:space="preserve"> is the actual waiting time for the user live </w:delText>
        </w:r>
        <m:oMath>
          <m:r>
            <w:rPr>
              <w:rFonts w:ascii="Cambria Math" w:hAnsi="Cambria Math" w:cs="Times New Roman"/>
              <w:sz w:val="24"/>
              <w:szCs w:val="24"/>
            </w:rPr>
            <m:t>k</m:t>
          </m:r>
        </m:oMath>
        <w:r w:rsidR="00B10861" w:rsidDel="004C10CF">
          <w:rPr>
            <w:rFonts w:ascii="Times New Roman" w:hAnsi="Times New Roman" w:cs="Times New Roman"/>
            <w:sz w:val="24"/>
            <w:szCs w:val="24"/>
          </w:rPr>
          <w:delText xml:space="preserve"> walking time from the stop </w:delText>
        </w:r>
        <m:oMath>
          <m:r>
            <w:rPr>
              <w:rFonts w:ascii="Cambria Math" w:hAnsi="Cambria Math" w:cs="Times New Roman"/>
              <w:sz w:val="24"/>
              <w:szCs w:val="24"/>
            </w:rPr>
            <m:t>j</m:t>
          </m:r>
        </m:oMath>
        <w:r w:rsidR="00B10861" w:rsidDel="004C10CF">
          <w:rPr>
            <w:rFonts w:ascii="Times New Roman" w:hAnsi="Times New Roman" w:cs="Times New Roman"/>
            <w:sz w:val="24"/>
            <w:szCs w:val="24"/>
          </w:rPr>
          <w:delText xml:space="preserve"> who intends to catch trip </w:delText>
        </w:r>
        <m:oMath>
          <m:r>
            <w:rPr>
              <w:rFonts w:ascii="Cambria Math" w:hAnsi="Cambria Math" w:cs="Times New Roman"/>
              <w:sz w:val="24"/>
              <w:szCs w:val="24"/>
            </w:rPr>
            <m:t>i</m:t>
          </m:r>
        </m:oMath>
        <w:r w:rsidR="00B10861" w:rsidDel="004C10CF">
          <w:rPr>
            <w:rFonts w:ascii="Times New Roman" w:hAnsi="Times New Roman" w:cs="Times New Roman"/>
            <w:sz w:val="24"/>
            <w:szCs w:val="24"/>
          </w:rPr>
          <w:delText xml:space="preserve">. </w:delText>
        </w:r>
        <m:oMath>
          <m:r>
            <w:rPr>
              <w:rFonts w:ascii="Cambria Math" w:hAnsi="Cambria Math" w:cs="Times New Roman"/>
              <w:sz w:val="24"/>
              <w:szCs w:val="24"/>
            </w:rPr>
            <m:t>Tr</m:t>
          </m:r>
        </m:oMath>
        <w:r w:rsidR="00B10861" w:rsidDel="004C10CF">
          <w:rPr>
            <w:rFonts w:ascii="Times New Roman" w:hAnsi="Times New Roman" w:cs="Times New Roman"/>
            <w:sz w:val="24"/>
            <w:szCs w:val="24"/>
          </w:rPr>
          <w:delText xml:space="preserve"> is the collection of all trips, and </w:delTex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B10861" w:rsidDel="004C10CF">
          <w:rPr>
            <w:rFonts w:ascii="Times New Roman" w:hAnsi="Times New Roman" w:cs="Times New Roman"/>
            <w:sz w:val="24"/>
            <w:szCs w:val="24"/>
          </w:rPr>
          <w:delText xml:space="preserve"> is the stops on trip </w:delText>
        </w:r>
        <m:oMath>
          <m:r>
            <w:rPr>
              <w:rFonts w:ascii="Cambria Math" w:hAnsi="Cambria Math" w:cs="Times New Roman"/>
              <w:sz w:val="24"/>
              <w:szCs w:val="24"/>
            </w:rPr>
            <m:t>i</m:t>
          </m:r>
        </m:oMath>
        <w:r w:rsidR="00B10861" w:rsidDel="004C10CF">
          <w:rPr>
            <w:rFonts w:ascii="Times New Roman" w:hAnsi="Times New Roman" w:cs="Times New Roman"/>
            <w:sz w:val="24"/>
            <w:szCs w:val="24"/>
          </w:rPr>
          <w:delText xml:space="preserve">, </w:delText>
        </w:r>
        <m:oMath>
          <m:r>
            <w:rPr>
              <w:rFonts w:ascii="Cambria Math" w:hAnsi="Cambria Math" w:cs="Times New Roman"/>
              <w:sz w:val="24"/>
              <w:szCs w:val="24"/>
            </w:rPr>
            <m:t>K</m:t>
          </m:r>
        </m:oMath>
        <w:r w:rsidR="00B10861" w:rsidDel="004C10CF">
          <w:rPr>
            <w:rFonts w:ascii="Times New Roman" w:hAnsi="Times New Roman" w:cs="Times New Roman"/>
            <w:sz w:val="24"/>
            <w:szCs w:val="24"/>
          </w:rPr>
          <w:delText xml:space="preserve"> is the designated walking time range. </w:delTex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sidR="00B10861" w:rsidDel="004C10CF">
          <w:rPr>
            <w:rFonts w:ascii="Times New Roman" w:hAnsi="Times New Roman" w:cs="Times New Roman"/>
            <w:sz w:val="24"/>
            <w:szCs w:val="24"/>
          </w:rPr>
          <w:delText xml:space="preserve"> is the actual departure time of target bus, and </w:delTex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sidDel="004C10CF">
          <w:rPr>
            <w:rFonts w:ascii="Times New Roman" w:hAnsi="Times New Roman" w:cs="Times New Roman"/>
            <w:sz w:val="24"/>
            <w:szCs w:val="24"/>
          </w:rPr>
          <w:delText xml:space="preserve"> is the actual arrival time </w:delText>
        </w:r>
        <w:r w:rsidR="00E7705D" w:rsidDel="004C10CF">
          <w:rPr>
            <w:rFonts w:ascii="Times New Roman" w:hAnsi="Times New Roman" w:cs="Times New Roman"/>
            <w:sz w:val="24"/>
            <w:szCs w:val="24"/>
          </w:rPr>
          <w:delText xml:space="preserve">at the stop </w:delText>
        </w:r>
        <w:r w:rsidR="00B10861" w:rsidDel="004C10CF">
          <w:rPr>
            <w:rFonts w:ascii="Times New Roman" w:hAnsi="Times New Roman" w:cs="Times New Roman"/>
            <w:sz w:val="24"/>
            <w:szCs w:val="24"/>
          </w:rPr>
          <w:delText xml:space="preserve">for the user. </w:delTex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sidR="00E7705D" w:rsidDel="004C10CF">
          <w:rPr>
            <w:rFonts w:ascii="Times New Roman" w:hAnsi="Times New Roman" w:cs="Times New Roman"/>
            <w:sz w:val="24"/>
            <w:szCs w:val="24"/>
          </w:rPr>
          <w:delText xml:space="preserve"> is the expected waiting time as well as the insurance buffer. </w:delTex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sidR="00885DE0" w:rsidDel="004C10CF">
          <w:rPr>
            <w:rFonts w:ascii="Times New Roman" w:hAnsi="Times New Roman" w:cs="Times New Roman"/>
            <w:sz w:val="24"/>
            <w:szCs w:val="24"/>
          </w:rPr>
          <w:delText xml:space="preserve"> is the expected </w:delText>
        </w:r>
        <w:r w:rsidR="00AD56DE" w:rsidDel="004C10CF">
          <w:rPr>
            <w:rFonts w:ascii="Times New Roman" w:hAnsi="Times New Roman" w:cs="Times New Roman"/>
            <w:sz w:val="24"/>
            <w:szCs w:val="24"/>
          </w:rPr>
          <w:delText>departure time of the scheduled bus</w:delText>
        </w:r>
        <w:r w:rsidR="00E7705D" w:rsidDel="004C10CF">
          <w:rPr>
            <w:rFonts w:ascii="Times New Roman" w:hAnsi="Times New Roman" w:cs="Times New Roman"/>
            <w:sz w:val="24"/>
            <w:szCs w:val="24"/>
          </w:rPr>
          <w:delText>.</w:delText>
        </w:r>
      </w:del>
    </w:p>
    <w:p w14:paraId="6A1EE778" w14:textId="140CD4FF" w:rsidR="006A59CA" w:rsidDel="004C10CF" w:rsidRDefault="005F4609">
      <w:pPr>
        <w:pStyle w:val="IndentTimesNewRoman"/>
        <w:jc w:val="both"/>
        <w:rPr>
          <w:del w:id="1034" w:author="Luyu Liu" w:date="2019-07-25T11:19:00Z"/>
        </w:rPr>
        <w:pPrChange w:id="1035" w:author="Miller, Harvey J." w:date="2019-06-25T14:33:00Z">
          <w:pPr>
            <w:pStyle w:val="IndentTimesNewRoman"/>
          </w:pPr>
        </w:pPrChange>
      </w:pPr>
      <w:del w:id="1036" w:author="Luyu Liu" w:date="2019-07-25T11:19:00Z">
        <w:r w:rsidDel="004C10CF">
          <w:fldChar w:fldCharType="begin"/>
        </w:r>
        <w:r w:rsidDel="004C10CF">
          <w:delInstrText xml:space="preserve"> REF _Ref10449618 \h  \* MERGEFORMAT </w:delInstrText>
        </w:r>
        <w:r w:rsidDel="004C10CF">
          <w:fldChar w:fldCharType="separate"/>
        </w:r>
        <w:r w:rsidDel="004C10CF">
          <w:delText xml:space="preserve">Figure </w:delText>
        </w:r>
        <w:r w:rsidDel="004C10CF">
          <w:rPr>
            <w:noProof/>
          </w:rPr>
          <w:delText>5</w:delText>
        </w:r>
        <w:r w:rsidDel="004C10CF">
          <w:fldChar w:fldCharType="end"/>
        </w:r>
        <w:r w:rsidDel="004C10CF">
          <w:delText xml:space="preserve"> is the flow chart of PR optimization: We calculate the performance for all buffers for optimization, then we find the smallest waiting time and the </w:delText>
        </w:r>
        <w:r w:rsidR="00331982" w:rsidDel="004C10CF">
          <w:delText xml:space="preserve">corresponding </w:delText>
        </w:r>
        <w:r w:rsidDel="004C10CF">
          <w:delText xml:space="preserve">buffer. If there are multiple </w:delText>
        </w:r>
        <w:r w:rsidR="004A3D2C" w:rsidDel="004C10CF">
          <w:rPr>
            <w:rFonts w:hint="eastAsia"/>
          </w:rPr>
          <w:delText>smal</w:delText>
        </w:r>
        <w:r w:rsidR="004A3D2C" w:rsidDel="004C10CF">
          <w:delText>lest waiting time</w:delText>
        </w:r>
        <w:r w:rsidDel="004C10CF">
          <w:delText>, designate the one with smaller buffer. After getting optimal buffers for every day and every trip and stop, we reduce all buffers into one day’s buffers by finding the maximum of the optimal buffers</w:delText>
        </w:r>
        <w:r w:rsidR="008072C2" w:rsidDel="004C10CF">
          <w:delText xml:space="preserve">. </w:delText>
        </w:r>
        <w:r w:rsidR="00BD6928" w:rsidDel="004C10CF">
          <w:delText xml:space="preserve">In this way, we guarantee the </w:delText>
        </w:r>
        <w:r w:rsidR="00BD6928" w:rsidRPr="00BD6928" w:rsidDel="004C10CF">
          <w:delText>optimality</w:delText>
        </w:r>
        <w:r w:rsidR="00BD6928" w:rsidDel="004C10CF">
          <w:delText xml:space="preserve"> of obtained buffers: first, obtained buffers in each day have the least waiting time; second, </w:delText>
        </w:r>
        <w:r w:rsidR="00185FB9" w:rsidDel="004C10CF">
          <w:delText>obtained buffers are the smallest one among the buffers with the least waiting time</w:delText>
        </w:r>
        <w:r w:rsidR="008455D5" w:rsidDel="004C10CF">
          <w:delText>;</w:delText>
        </w:r>
        <w:r w:rsidR="00185FB9" w:rsidDel="004C10CF">
          <w:delText xml:space="preserve"> third, </w:delText>
        </w:r>
        <w:r w:rsidR="008455D5" w:rsidDel="004C10CF">
          <w:delText>reduced buffers are the maximum buffer, which guarantees the synchronization for each day</w:delText>
        </w:r>
        <w:r w:rsidR="005B16AD" w:rsidDel="004C10CF">
          <w:delText xml:space="preserve"> when recalculating the performance</w:delText>
        </w:r>
        <w:r w:rsidR="008455D5" w:rsidDel="004C10CF">
          <w:delText>.</w:delText>
        </w:r>
        <w:r w:rsidR="0012396E" w:rsidDel="004C10CF">
          <w:delText xml:space="preserve"> In this way, we </w:delText>
        </w:r>
        <w:r w:rsidR="00E73AFC" w:rsidDel="004C10CF">
          <w:delText>adopt</w:delText>
        </w:r>
        <w:r w:rsidR="0012396E" w:rsidDel="004C10CF">
          <w:delText xml:space="preserve"> a </w:delText>
        </w:r>
        <w:r w:rsidR="0012396E" w:rsidRPr="0012396E" w:rsidDel="004C10CF">
          <w:rPr>
            <w:i/>
          </w:rPr>
          <w:delText>risk-neutral</w:delText>
        </w:r>
        <w:r w:rsidR="0012396E" w:rsidDel="004C10CF">
          <w:delText xml:space="preserve"> strategy: we are trying to find the smallest buffers while trying to keep synchronized</w:delText>
        </w:r>
        <w:r w:rsidR="006845F9" w:rsidDel="004C10CF">
          <w:delText xml:space="preserve"> for most trips</w:delText>
        </w:r>
        <w:r w:rsidR="0012396E" w:rsidDel="004C10CF">
          <w:delText xml:space="preserve">. </w:delText>
        </w:r>
      </w:del>
    </w:p>
    <w:p w14:paraId="3EA2E3CD" w14:textId="36E63FEC" w:rsidR="006424EB" w:rsidDel="004C10CF" w:rsidRDefault="00742E7D">
      <w:pPr>
        <w:keepNext/>
        <w:jc w:val="both"/>
        <w:rPr>
          <w:del w:id="1037" w:author="Luyu Liu" w:date="2019-07-25T11:19:00Z"/>
        </w:rPr>
        <w:pPrChange w:id="1038" w:author="Miller, Harvey J." w:date="2019-06-25T14:33:00Z">
          <w:pPr>
            <w:keepNext/>
            <w:jc w:val="center"/>
          </w:pPr>
        </w:pPrChange>
      </w:pPr>
      <w:del w:id="1039" w:author="Luyu Liu" w:date="2019-07-25T11:19:00Z">
        <w:r w:rsidDel="004C10CF">
          <w:rPr>
            <w:rFonts w:ascii="Times New Roman" w:hAnsi="Times New Roman" w:cs="Times New Roman"/>
            <w:noProof/>
            <w:sz w:val="24"/>
            <w:szCs w:val="24"/>
          </w:rPr>
          <w:drawing>
            <wp:inline distT="0" distB="0" distL="0" distR="0" wp14:anchorId="24B11BAD" wp14:editId="397F94F0">
              <wp:extent cx="4585875" cy="1779637"/>
              <wp:effectExtent l="0" t="0" r="5715" b="0"/>
              <wp:docPr id="2" name="Picture 2" descr="H:\ChromeDownload\optimization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optimization_flow_char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3053" cy="1782423"/>
                      </a:xfrm>
                      <a:prstGeom prst="rect">
                        <a:avLst/>
                      </a:prstGeom>
                      <a:noFill/>
                      <a:ln>
                        <a:noFill/>
                      </a:ln>
                    </pic:spPr>
                  </pic:pic>
                </a:graphicData>
              </a:graphic>
            </wp:inline>
          </w:drawing>
        </w:r>
      </w:del>
    </w:p>
    <w:p w14:paraId="0A09F6F5" w14:textId="320058A1" w:rsidR="00AB41F9" w:rsidRPr="00A23D83" w:rsidDel="004C10CF" w:rsidRDefault="006424EB">
      <w:pPr>
        <w:pStyle w:val="IndentTimesNewRoman"/>
        <w:ind w:firstLine="0"/>
        <w:jc w:val="both"/>
        <w:rPr>
          <w:del w:id="1040" w:author="Luyu Liu" w:date="2019-07-25T11:19:00Z"/>
        </w:rPr>
        <w:pPrChange w:id="1041" w:author="Miller, Harvey J." w:date="2019-06-25T14:33:00Z">
          <w:pPr>
            <w:pStyle w:val="IndentTimesNewRoman"/>
            <w:ind w:firstLine="0"/>
            <w:jc w:val="center"/>
          </w:pPr>
        </w:pPrChange>
      </w:pPr>
      <w:bookmarkStart w:id="1042" w:name="_Ref10449618"/>
      <w:del w:id="1043" w:author="Luyu Liu" w:date="2019-07-25T11:19:00Z">
        <w:r w:rsidDel="004C10CF">
          <w:delText xml:space="preserve">Figure </w:delText>
        </w:r>
        <w:r w:rsidR="006B5592" w:rsidDel="004C10CF">
          <w:rPr>
            <w:noProof/>
          </w:rPr>
          <w:fldChar w:fldCharType="begin"/>
        </w:r>
        <w:r w:rsidR="006B5592" w:rsidDel="004C10CF">
          <w:rPr>
            <w:noProof/>
          </w:rPr>
          <w:delInstrText xml:space="preserve"> SEQ Figure \* ARABIC </w:delInstrText>
        </w:r>
        <w:r w:rsidR="006B5592" w:rsidDel="004C10CF">
          <w:rPr>
            <w:noProof/>
          </w:rPr>
          <w:fldChar w:fldCharType="separate"/>
        </w:r>
        <w:r w:rsidR="00B338F3" w:rsidDel="004C10CF">
          <w:rPr>
            <w:noProof/>
          </w:rPr>
          <w:delText>5</w:delText>
        </w:r>
        <w:r w:rsidR="006B5592" w:rsidDel="004C10CF">
          <w:rPr>
            <w:noProof/>
          </w:rPr>
          <w:fldChar w:fldCharType="end"/>
        </w:r>
        <w:bookmarkEnd w:id="1042"/>
        <w:r w:rsidDel="004C10CF">
          <w:delText xml:space="preserve"> Flow chart of PR optimization </w:delText>
        </w:r>
        <w:r w:rsidR="00F7205D" w:rsidDel="004C10CF">
          <w:delText>algorithm</w:delText>
        </w:r>
      </w:del>
    </w:p>
    <w:p w14:paraId="3B53D36B" w14:textId="6ADE6E0C" w:rsidR="003A66D7" w:rsidDel="004C10CF" w:rsidRDefault="0021563F">
      <w:pPr>
        <w:ind w:firstLine="720"/>
        <w:jc w:val="both"/>
        <w:rPr>
          <w:del w:id="1044" w:author="Luyu Liu" w:date="2019-07-25T11:19:00Z"/>
          <w:rFonts w:ascii="Times New Roman" w:hAnsi="Times New Roman" w:cs="Times New Roman"/>
          <w:sz w:val="24"/>
          <w:szCs w:val="24"/>
        </w:rPr>
        <w:pPrChange w:id="1045" w:author="Miller, Harvey J." w:date="2019-06-25T14:33:00Z">
          <w:pPr>
            <w:ind w:firstLine="720"/>
          </w:pPr>
        </w:pPrChange>
      </w:pPr>
      <w:del w:id="1046" w:author="Luyu Liu" w:date="2019-07-25T11:19:00Z">
        <w:r w:rsidDel="004C10CF">
          <w:rPr>
            <w:rFonts w:ascii="Times New Roman" w:hAnsi="Times New Roman" w:cs="Times New Roman"/>
            <w:sz w:val="24"/>
            <w:szCs w:val="24"/>
          </w:rPr>
          <w:delText>For the first</w:delText>
        </w:r>
        <w:r w:rsidR="00275C8E" w:rsidDel="004C10CF">
          <w:rPr>
            <w:rFonts w:ascii="Times New Roman" w:hAnsi="Times New Roman" w:cs="Times New Roman"/>
            <w:sz w:val="24"/>
            <w:szCs w:val="24"/>
          </w:rPr>
          <w:delText xml:space="preserve"> dominating</w:delText>
        </w:r>
        <w:r w:rsidDel="004C10CF">
          <w:rPr>
            <w:rFonts w:ascii="Times New Roman" w:hAnsi="Times New Roman" w:cs="Times New Roman"/>
            <w:sz w:val="24"/>
            <w:szCs w:val="24"/>
          </w:rPr>
          <w:delText xml:space="preserve"> step of the optimization process, the </w:delText>
        </w:r>
        <w:r w:rsidR="00275C8E" w:rsidDel="004C10CF">
          <w:rPr>
            <w:rFonts w:ascii="Times New Roman" w:hAnsi="Times New Roman" w:cs="Times New Roman"/>
            <w:sz w:val="24"/>
            <w:szCs w:val="24"/>
          </w:rPr>
          <w:delText xml:space="preserve">computation </w:delText>
        </w:r>
        <w:r w:rsidDel="004C10CF">
          <w:rPr>
            <w:rFonts w:ascii="Times New Roman" w:hAnsi="Times New Roman" w:cs="Times New Roman"/>
            <w:sz w:val="24"/>
            <w:szCs w:val="24"/>
          </w:rPr>
          <w:delText xml:space="preserve">complexity is </w:delText>
        </w:r>
        <m:oMath>
          <m:r>
            <w:rPr>
              <w:rFonts w:ascii="Cambria Math" w:hAnsi="Cambria Math" w:cs="Times New Roman"/>
              <w:sz w:val="24"/>
              <w:szCs w:val="24"/>
            </w:rPr>
            <m:t>O(b⋅d⋅t⋅s⋅w⋅n)</m:t>
          </m:r>
        </m:oMath>
        <w:r w:rsidR="007A00D0" w:rsidDel="004C10CF">
          <w:rPr>
            <w:rFonts w:ascii="Times New Roman" w:hAnsi="Times New Roman" w:cs="Times New Roman"/>
            <w:sz w:val="24"/>
            <w:szCs w:val="24"/>
          </w:rPr>
          <w:delText>, where b is the number of possible buffers, d is the number of dates, t is the number of GTFS trips, s is the number of stops in a trip, w is the number of walking time, n is the number of the GTFS feeds for the stop</w:delText>
        </w:r>
        <w:r w:rsidR="009B57EF" w:rsidDel="004C10CF">
          <w:rPr>
            <w:rFonts w:ascii="Times New Roman" w:hAnsi="Times New Roman" w:cs="Times New Roman"/>
            <w:sz w:val="24"/>
            <w:szCs w:val="24"/>
          </w:rPr>
          <w:delText>. Thus, t</w:delText>
        </w:r>
        <w:r w:rsidR="007F3BF9" w:rsidDel="004C10CF">
          <w:rPr>
            <w:rFonts w:ascii="Times New Roman" w:hAnsi="Times New Roman" w:cs="Times New Roman"/>
            <w:sz w:val="24"/>
            <w:szCs w:val="24"/>
          </w:rPr>
          <w:delText xml:space="preserve">he total complexity is </w:delText>
        </w:r>
        <w:r w:rsidR="005D0F83" w:rsidDel="004C10CF">
          <w:rPr>
            <w:rFonts w:ascii="Times New Roman" w:hAnsi="Times New Roman" w:cs="Times New Roman"/>
            <w:sz w:val="24"/>
            <w:szCs w:val="24"/>
          </w:rPr>
          <w:delText>polynomial</w:delText>
        </w:r>
        <w:r w:rsidR="00123E0A" w:rsidDel="004C10CF">
          <w:rPr>
            <w:rFonts w:ascii="Times New Roman" w:hAnsi="Times New Roman" w:cs="Times New Roman"/>
            <w:sz w:val="24"/>
            <w:szCs w:val="24"/>
          </w:rPr>
          <w:delText xml:space="preserve"> </w:delText>
        </w:r>
        <w:r w:rsidR="00A917B9" w:rsidDel="004C10CF">
          <w:rPr>
            <w:rFonts w:ascii="Times New Roman" w:hAnsi="Times New Roman" w:cs="Times New Roman"/>
            <w:sz w:val="24"/>
            <w:szCs w:val="24"/>
          </w:rPr>
          <w:delText>and</w:delText>
        </w:r>
        <w:r w:rsidR="00123E0A" w:rsidDel="004C10CF">
          <w:rPr>
            <w:rFonts w:ascii="Times New Roman" w:hAnsi="Times New Roman" w:cs="Times New Roman"/>
            <w:sz w:val="24"/>
            <w:szCs w:val="24"/>
          </w:rPr>
          <w:delText xml:space="preserve"> of high power</w:delText>
        </w:r>
        <w:r w:rsidR="007F3BF9" w:rsidDel="004C10CF">
          <w:rPr>
            <w:rFonts w:ascii="Times New Roman" w:hAnsi="Times New Roman" w:cs="Times New Roman"/>
            <w:sz w:val="24"/>
            <w:szCs w:val="24"/>
          </w:rPr>
          <w:delText>.</w:delText>
        </w:r>
        <w:r w:rsidR="00D331ED" w:rsidDel="004C10CF">
          <w:rPr>
            <w:rFonts w:ascii="Times New Roman" w:hAnsi="Times New Roman" w:cs="Times New Roman"/>
            <w:sz w:val="24"/>
            <w:szCs w:val="24"/>
          </w:rPr>
          <w:delText xml:space="preserve"> </w:delText>
        </w:r>
        <w:r w:rsidR="003A66D7" w:rsidDel="004C10CF">
          <w:rPr>
            <w:rFonts w:ascii="Times New Roman" w:hAnsi="Times New Roman" w:cs="Times New Roman"/>
            <w:sz w:val="24"/>
            <w:szCs w:val="24"/>
          </w:rPr>
          <w:delText xml:space="preserve">The optimization process of </w:delTex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003A66D7" w:rsidDel="004C10CF">
          <w:rPr>
            <w:rFonts w:ascii="Times New Roman" w:hAnsi="Times New Roman" w:cs="Times New Roman"/>
            <w:sz w:val="24"/>
            <w:szCs w:val="24"/>
          </w:rPr>
          <w:delText xml:space="preserve"> </w:delText>
        </w:r>
        <w:r w:rsidR="00E23450" w:rsidDel="004C10CF">
          <w:rPr>
            <w:rFonts w:ascii="Times New Roman" w:hAnsi="Times New Roman" w:cs="Times New Roman"/>
            <w:sz w:val="24"/>
            <w:szCs w:val="24"/>
          </w:rPr>
          <w:delText xml:space="preserve">produces massive number of </w:delText>
        </w:r>
        <w:r w:rsidR="002C3D09" w:rsidDel="004C10CF">
          <w:rPr>
            <w:rFonts w:ascii="Times New Roman" w:hAnsi="Times New Roman" w:cs="Times New Roman"/>
            <w:sz w:val="24"/>
            <w:szCs w:val="24"/>
          </w:rPr>
          <w:delText xml:space="preserve">parameters </w:delTex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sidDel="004C10CF">
          <w:rPr>
            <w:rFonts w:ascii="Times New Roman" w:hAnsi="Times New Roman" w:cs="Times New Roman"/>
            <w:sz w:val="24"/>
            <w:szCs w:val="24"/>
          </w:rPr>
          <w:delText xml:space="preserve">. </w:delText>
        </w:r>
        <w:r w:rsidR="00E23450" w:rsidDel="004C10CF">
          <w:rPr>
            <w:rFonts w:ascii="Times New Roman" w:hAnsi="Times New Roman" w:cs="Times New Roman"/>
            <w:sz w:val="24"/>
            <w:szCs w:val="24"/>
          </w:rPr>
          <w:delText xml:space="preserve">We minimize waiting time </w:delText>
        </w:r>
        <w:r w:rsidR="003A66D7" w:rsidDel="004C10CF">
          <w:rPr>
            <w:rFonts w:ascii="Times New Roman" w:hAnsi="Times New Roman" w:cs="Times New Roman"/>
            <w:sz w:val="24"/>
            <w:szCs w:val="24"/>
          </w:rPr>
          <w:delText xml:space="preserve">over </w:delTex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sidDel="004C10CF">
          <w:rPr>
            <w:rFonts w:ascii="Times New Roman" w:hAnsi="Times New Roman" w:cs="Times New Roman"/>
            <w:sz w:val="24"/>
            <w:szCs w:val="24"/>
          </w:rPr>
          <w:delText xml:space="preserve">, which will have a different IB for each day, each trip, each stop, and each walking time. </w:delText>
        </w:r>
        <w:r w:rsidR="007B6E6A" w:rsidDel="004C10CF">
          <w:rPr>
            <w:rFonts w:ascii="Times New Roman" w:hAnsi="Times New Roman" w:cs="Times New Roman"/>
            <w:sz w:val="24"/>
            <w:szCs w:val="24"/>
          </w:rPr>
          <w:delText>In practical, to reduce computation load, we calculated the AWT for every stop on COTA bus route No. 2 for different IB, from 0 to 300 seconds with interval of 10 seconds. We also parallelize</w:delText>
        </w:r>
        <w:r w:rsidR="00A917B9" w:rsidDel="004C10CF">
          <w:rPr>
            <w:rFonts w:ascii="Times New Roman" w:hAnsi="Times New Roman" w:cs="Times New Roman"/>
            <w:sz w:val="24"/>
            <w:szCs w:val="24"/>
          </w:rPr>
          <w:delText>d</w:delText>
        </w:r>
        <w:r w:rsidR="007B6E6A" w:rsidDel="004C10CF">
          <w:rPr>
            <w:rFonts w:ascii="Times New Roman" w:hAnsi="Times New Roman" w:cs="Times New Roman"/>
            <w:sz w:val="24"/>
            <w:szCs w:val="24"/>
          </w:rPr>
          <w:delText xml:space="preserve"> the outmost loop</w:delText>
        </w:r>
        <w:r w:rsidR="00523C24" w:rsidDel="004C10CF">
          <w:rPr>
            <w:rFonts w:ascii="Times New Roman" w:hAnsi="Times New Roman" w:cs="Times New Roman"/>
            <w:sz w:val="24"/>
            <w:szCs w:val="24"/>
          </w:rPr>
          <w:delText xml:space="preserve"> to improve computation performance</w:delText>
        </w:r>
        <w:r w:rsidR="00045B8F" w:rsidDel="004C10CF">
          <w:rPr>
            <w:rFonts w:ascii="Times New Roman" w:hAnsi="Times New Roman" w:cs="Times New Roman"/>
            <w:sz w:val="24"/>
            <w:szCs w:val="24"/>
          </w:rPr>
          <w:delText xml:space="preserve"> on a workstation with 40 virtual CPU cores</w:delText>
        </w:r>
        <w:r w:rsidR="007B6E6A" w:rsidDel="004C10CF">
          <w:rPr>
            <w:rFonts w:ascii="Times New Roman" w:hAnsi="Times New Roman" w:cs="Times New Roman"/>
            <w:sz w:val="24"/>
            <w:szCs w:val="24"/>
          </w:rPr>
          <w:delText>.</w:delText>
        </w:r>
      </w:del>
    </w:p>
    <w:p w14:paraId="19E2957A" w14:textId="77777777" w:rsidR="0051080C" w:rsidRDefault="0051080C" w:rsidP="009B5263">
      <w:pPr>
        <w:rPr>
          <w:rFonts w:ascii="Times New Roman" w:hAnsi="Times New Roman" w:cs="Times New Roman"/>
          <w:sz w:val="24"/>
          <w:szCs w:val="24"/>
        </w:rPr>
      </w:pPr>
    </w:p>
    <w:p w14:paraId="248D287D" w14:textId="68974956" w:rsidR="009B5263" w:rsidDel="00585A4C" w:rsidRDefault="009B5263">
      <w:pPr>
        <w:jc w:val="both"/>
        <w:rPr>
          <w:del w:id="1047" w:author="Miller, Harvey J." w:date="2019-06-25T14:34:00Z"/>
          <w:rFonts w:ascii="Times New Roman" w:hAnsi="Times New Roman" w:cs="Times New Roman"/>
          <w:sz w:val="24"/>
          <w:szCs w:val="24"/>
        </w:rPr>
        <w:pPrChange w:id="1048" w:author="Miller, Harvey J." w:date="2019-06-25T14:34:00Z">
          <w:pPr/>
        </w:pPrChange>
      </w:pPr>
      <w:del w:id="1049" w:author="Miller, Harvey J." w:date="2019-06-25T14:34:00Z">
        <w:r w:rsidDel="00585A4C">
          <w:rPr>
            <w:rFonts w:ascii="Times New Roman" w:hAnsi="Times New Roman" w:cs="Times New Roman"/>
            <w:sz w:val="24"/>
            <w:szCs w:val="24"/>
          </w:rPr>
          <w:delText>[</w:delText>
        </w:r>
      </w:del>
      <w:r>
        <w:rPr>
          <w:rFonts w:ascii="Times New Roman" w:hAnsi="Times New Roman" w:cs="Times New Roman"/>
          <w:b/>
          <w:sz w:val="24"/>
          <w:szCs w:val="24"/>
        </w:rPr>
        <w:t>Waiting time difference</w:t>
      </w:r>
      <w:ins w:id="1050" w:author="Miller, Harvey J." w:date="2019-06-25T14:34:00Z">
        <w:r w:rsidR="00585A4C">
          <w:rPr>
            <w:rFonts w:ascii="Times New Roman" w:hAnsi="Times New Roman" w:cs="Times New Roman"/>
            <w:sz w:val="24"/>
            <w:szCs w:val="24"/>
          </w:rPr>
          <w:t xml:space="preserve">.  </w:t>
        </w:r>
      </w:ins>
      <w:del w:id="1051" w:author="Miller, Harvey J." w:date="2019-06-25T14:34:00Z">
        <w:r w:rsidDel="00585A4C">
          <w:rPr>
            <w:rFonts w:ascii="Times New Roman" w:hAnsi="Times New Roman" w:cs="Times New Roman"/>
            <w:sz w:val="24"/>
            <w:szCs w:val="24"/>
          </w:rPr>
          <w:delText>]</w:delText>
        </w:r>
      </w:del>
    </w:p>
    <w:p w14:paraId="5656FB9B" w14:textId="77777777" w:rsidR="009B5263" w:rsidRDefault="009B5263">
      <w:pPr>
        <w:jc w:val="both"/>
        <w:rPr>
          <w:rFonts w:ascii="Times New Roman" w:hAnsi="Times New Roman" w:cs="Times New Roman"/>
          <w:sz w:val="24"/>
          <w:szCs w:val="24"/>
        </w:rPr>
        <w:pPrChange w:id="1052" w:author="Miller, Harvey J." w:date="2019-06-25T14:34:00Z">
          <w:pPr/>
        </w:pPrChange>
      </w:pPr>
      <w:r>
        <w:rPr>
          <w:rFonts w:ascii="Times New Roman" w:hAnsi="Times New Roman" w:cs="Times New Roman"/>
          <w:sz w:val="24"/>
          <w:szCs w:val="24"/>
        </w:rPr>
        <w:t>For non-RTA users who has no access to the real-time data, the most rational and practical strategy is NR</w:t>
      </w:r>
      <w:r w:rsidR="006307C5">
        <w:rPr>
          <w:rFonts w:ascii="Times New Roman" w:hAnsi="Times New Roman" w:cs="Times New Roman"/>
          <w:sz w:val="24"/>
          <w:szCs w:val="24"/>
        </w:rPr>
        <w:t xml:space="preserve"> or AR</w:t>
      </w:r>
      <w:r>
        <w:rPr>
          <w:rFonts w:ascii="Times New Roman" w:hAnsi="Times New Roman" w:cs="Times New Roman"/>
          <w:sz w:val="24"/>
          <w:szCs w:val="24"/>
        </w:rPr>
        <w:t xml:space="preserve">. And for RTA users, the most </w:t>
      </w:r>
      <w:r w:rsidR="00FB3C10">
        <w:rPr>
          <w:rFonts w:ascii="Times New Roman" w:hAnsi="Times New Roman" w:cs="Times New Roman"/>
          <w:sz w:val="24"/>
          <w:szCs w:val="24"/>
        </w:rPr>
        <w:t>beneficial</w:t>
      </w:r>
      <w:r>
        <w:rPr>
          <w:rFonts w:ascii="Times New Roman" w:hAnsi="Times New Roman" w:cs="Times New Roman"/>
          <w:sz w:val="24"/>
          <w:szCs w:val="24"/>
        </w:rPr>
        <w:t xml:space="preserve">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14:paraId="521E3345" w14:textId="77777777" w:rsidTr="009B5263">
        <w:trPr>
          <w:trHeight w:val="580"/>
          <w:jc w:val="center"/>
        </w:trPr>
        <w:tc>
          <w:tcPr>
            <w:tcW w:w="256" w:type="pct"/>
            <w:vAlign w:val="center"/>
          </w:tcPr>
          <w:p w14:paraId="61FF4BFD" w14:textId="77777777" w:rsidR="009B5263" w:rsidRDefault="009B5263">
            <w:pPr>
              <w:jc w:val="both"/>
              <w:rPr>
                <w:rFonts w:ascii="Times New Roman" w:eastAsia="Yu Mincho" w:hAnsi="Times New Roman" w:cs="Times New Roman"/>
                <w:sz w:val="24"/>
                <w:szCs w:val="24"/>
                <w:lang w:eastAsia="ja-JP"/>
              </w:rPr>
              <w:pPrChange w:id="1053" w:author="Luyu Liu" w:date="2019-06-25T14:34:00Z">
                <w:pPr>
                  <w:jc w:val="center"/>
                </w:pPr>
              </w:pPrChange>
            </w:pPr>
          </w:p>
        </w:tc>
        <w:tc>
          <w:tcPr>
            <w:tcW w:w="4463" w:type="pct"/>
            <w:vAlign w:val="center"/>
            <w:hideMark/>
          </w:tcPr>
          <w:p w14:paraId="1A130B38" w14:textId="77777777" w:rsidR="009B5263" w:rsidRDefault="009B5263">
            <w:pPr>
              <w:jc w:val="both"/>
              <w:rPr>
                <w:rFonts w:ascii="Times New Roman" w:hAnsi="Times New Roman" w:cs="Times New Roman"/>
                <w:sz w:val="24"/>
                <w:szCs w:val="24"/>
              </w:rPr>
              <w:pPrChange w:id="1054" w:author="Luyu Liu" w:date="2019-06-25T14:34:00Z">
                <w:pPr/>
              </w:pPrChange>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14:paraId="67A222CE" w14:textId="77777777" w:rsidR="009B5263" w:rsidRPr="00A53143" w:rsidRDefault="009B5263">
            <w:pPr>
              <w:pStyle w:val="TimesNewRoman"/>
              <w:jc w:val="both"/>
              <w:rPr>
                <w:rFonts w:asciiTheme="minorHAnsi" w:hAnsiTheme="minorHAnsi" w:cstheme="minorBidi"/>
                <w:sz w:val="18"/>
                <w:szCs w:val="18"/>
              </w:rPr>
              <w:pPrChange w:id="1055" w:author="Luyu Liu" w:date="2019-06-25T14:34:00Z">
                <w:pPr>
                  <w:pStyle w:val="TimesNewRoman"/>
                </w:pPr>
              </w:pPrChange>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20</w:t>
            </w:r>
            <w:r w:rsidR="006B5592">
              <w:rPr>
                <w:noProof/>
              </w:rPr>
              <w:fldChar w:fldCharType="end"/>
            </w:r>
            <w:r>
              <w:rPr>
                <w:rFonts w:eastAsia="Yu Mincho"/>
                <w:lang w:eastAsia="ja-JP"/>
              </w:rPr>
              <w:t>)</w:t>
            </w:r>
          </w:p>
        </w:tc>
      </w:tr>
    </w:tbl>
    <w:p w14:paraId="6BA1B043" w14:textId="77777777" w:rsidR="009B5263" w:rsidRDefault="009B5263">
      <w:pPr>
        <w:ind w:firstLine="720"/>
        <w:jc w:val="both"/>
        <w:rPr>
          <w:rFonts w:ascii="Times New Roman" w:hAnsi="Times New Roman" w:cs="Times New Roman"/>
          <w:sz w:val="24"/>
          <w:szCs w:val="24"/>
        </w:rPr>
        <w:pPrChange w:id="1056" w:author="Miller, Harvey J." w:date="2019-06-25T14:34:00Z">
          <w:pPr>
            <w:ind w:firstLine="720"/>
          </w:pPr>
        </w:pPrChange>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w:t>
      </w:r>
      <w:r w:rsidR="00BF5CDD">
        <w:rPr>
          <w:rFonts w:ascii="Times New Roman" w:hAnsi="Times New Roman" w:cs="Times New Roman"/>
          <w:sz w:val="24"/>
          <w:szCs w:val="24"/>
        </w:rPr>
        <w:t>GR</w:t>
      </w:r>
      <w:r>
        <w:rPr>
          <w:rFonts w:ascii="Times New Roman" w:hAnsi="Times New Roman" w:cs="Times New Roman"/>
          <w:sz w:val="24"/>
          <w:szCs w:val="24"/>
        </w:rPr>
        <w:t>,</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14:paraId="34F3DE25" w14:textId="77777777" w:rsidR="009B5263" w:rsidRDefault="009B5263" w:rsidP="009B5263">
      <w:pPr>
        <w:rPr>
          <w:rFonts w:ascii="Times New Roman" w:hAnsi="Times New Roman" w:cs="Times New Roman"/>
          <w:sz w:val="24"/>
          <w:szCs w:val="24"/>
        </w:rPr>
      </w:pPr>
    </w:p>
    <w:p w14:paraId="0A9E0930" w14:textId="0EE54741" w:rsidR="00BE7799" w:rsidRPr="00585A4C" w:rsidRDefault="00585A4C">
      <w:pPr>
        <w:pStyle w:val="ListParagraph"/>
        <w:numPr>
          <w:ilvl w:val="1"/>
          <w:numId w:val="10"/>
        </w:numPr>
        <w:spacing w:line="256" w:lineRule="auto"/>
        <w:rPr>
          <w:rFonts w:ascii="Times New Roman" w:hAnsi="Times New Roman" w:cs="Times New Roman"/>
          <w:b/>
          <w:sz w:val="24"/>
          <w:szCs w:val="24"/>
          <w:rPrChange w:id="1057" w:author="Miller, Harvey J." w:date="2019-06-25T14:34:00Z">
            <w:rPr>
              <w:rFonts w:ascii="Times New Roman" w:hAnsi="Times New Roman" w:cs="Times New Roman"/>
              <w:sz w:val="24"/>
              <w:szCs w:val="24"/>
            </w:rPr>
          </w:rPrChange>
        </w:rPr>
        <w:pPrChange w:id="1058" w:author="Miller, Harvey J." w:date="2019-06-25T14:11:00Z">
          <w:pPr>
            <w:pStyle w:val="ListParagraph"/>
            <w:numPr>
              <w:ilvl w:val="1"/>
              <w:numId w:val="7"/>
            </w:numPr>
            <w:spacing w:line="256" w:lineRule="auto"/>
            <w:ind w:left="432" w:hanging="432"/>
          </w:pPr>
        </w:pPrChange>
      </w:pPr>
      <w:ins w:id="1059" w:author="Miller, Harvey J." w:date="2019-06-25T14:34:00Z">
        <w:r>
          <w:rPr>
            <w:rFonts w:ascii="Times New Roman" w:hAnsi="Times New Roman" w:cs="Times New Roman"/>
            <w:sz w:val="24"/>
            <w:szCs w:val="24"/>
          </w:rPr>
          <w:t xml:space="preserve"> </w:t>
        </w:r>
      </w:ins>
      <w:r w:rsidR="009B5263" w:rsidRPr="00585A4C">
        <w:rPr>
          <w:rFonts w:ascii="Times New Roman" w:hAnsi="Times New Roman" w:cs="Times New Roman"/>
          <w:b/>
          <w:sz w:val="24"/>
          <w:szCs w:val="24"/>
          <w:rPrChange w:id="1060" w:author="Miller, Harvey J." w:date="2019-06-25T14:34:00Z">
            <w:rPr>
              <w:rFonts w:ascii="Times New Roman" w:hAnsi="Times New Roman" w:cs="Times New Roman"/>
              <w:sz w:val="24"/>
              <w:szCs w:val="24"/>
            </w:rPr>
          </w:rPrChange>
        </w:rPr>
        <w:t>Implementation</w:t>
      </w:r>
    </w:p>
    <w:p w14:paraId="6BD31E72" w14:textId="77777777" w:rsidR="009B5263" w:rsidRDefault="009B5263">
      <w:pPr>
        <w:jc w:val="both"/>
        <w:rPr>
          <w:rFonts w:ascii="Times New Roman" w:hAnsi="Times New Roman" w:cs="Times New Roman"/>
          <w:sz w:val="24"/>
          <w:szCs w:val="24"/>
        </w:rPr>
        <w:pPrChange w:id="1061" w:author="Miller, Harvey J." w:date="2019-06-25T14:35:00Z">
          <w:pPr/>
        </w:pPrChange>
      </w:pPr>
      <w:r>
        <w:rPr>
          <w:rFonts w:ascii="Times New Roman" w:hAnsi="Times New Roman" w:cs="Times New Roman"/>
          <w:sz w:val="24"/>
          <w:szCs w:val="24"/>
        </w:rPr>
        <w:t xml:space="preserve">We collected GTFS real-time trip update data and corresponding GTFS static schedule data of the COTA (Central Ohio Transit </w:t>
      </w:r>
      <w:r w:rsidR="00F43289">
        <w:rPr>
          <w:rFonts w:ascii="Times New Roman" w:hAnsi="Times New Roman" w:cs="Times New Roman"/>
          <w:sz w:val="24"/>
          <w:szCs w:val="24"/>
        </w:rPr>
        <w:t>Authority</w:t>
      </w:r>
      <w:r>
        <w:rPr>
          <w:rFonts w:ascii="Times New Roman" w:hAnsi="Times New Roman" w:cs="Times New Roman"/>
          <w:sz w:val="24"/>
          <w:szCs w:val="24"/>
        </w:rPr>
        <w:t>) bus system in Columbus, Ohio</w:t>
      </w:r>
      <w:r w:rsidR="00895184">
        <w:rPr>
          <w:rFonts w:ascii="Times New Roman" w:hAnsi="Times New Roman" w:cs="Times New Roman"/>
          <w:sz w:val="24"/>
          <w:szCs w:val="24"/>
        </w:rPr>
        <w:t xml:space="preserve"> </w:t>
      </w:r>
      <w:r w:rsidR="00895184">
        <w:rPr>
          <w:rFonts w:ascii="Times New Roman" w:hAnsi="Times New Roman" w:cs="Times New Roman" w:hint="eastAsia"/>
          <w:sz w:val="24"/>
          <w:szCs w:val="24"/>
        </w:rPr>
        <w:t>from</w:t>
      </w:r>
      <w:r w:rsidR="00895184">
        <w:rPr>
          <w:rFonts w:ascii="Times New Roman" w:hAnsi="Times New Roman" w:cs="Times New Roman"/>
          <w:sz w:val="24"/>
          <w:szCs w:val="24"/>
        </w:rPr>
        <w:t xml:space="preserve"> </w:t>
      </w:r>
      <w:r w:rsidR="00D54732">
        <w:rPr>
          <w:rFonts w:ascii="Times New Roman" w:hAnsi="Times New Roman" w:cs="Times New Roman"/>
          <w:sz w:val="24"/>
          <w:szCs w:val="24"/>
        </w:rPr>
        <w:t>January</w:t>
      </w:r>
      <w:r w:rsidR="00895184">
        <w:rPr>
          <w:rFonts w:ascii="Times New Roman" w:hAnsi="Times New Roman" w:cs="Times New Roman"/>
          <w:sz w:val="24"/>
          <w:szCs w:val="24"/>
        </w:rPr>
        <w:t xml:space="preserve"> 2018</w:t>
      </w:r>
      <w:r>
        <w:rPr>
          <w:rFonts w:ascii="Times New Roman" w:hAnsi="Times New Roman" w:cs="Times New Roman"/>
          <w:sz w:val="24"/>
          <w:szCs w:val="24"/>
        </w:rPr>
        <w:t xml:space="preserve">. The data is stored in a MongoDB database. The GTFS trip update contains the </w:t>
      </w:r>
      <w:r w:rsidR="0058560D">
        <w:rPr>
          <w:rFonts w:ascii="Times New Roman" w:hAnsi="Times New Roman" w:cs="Times New Roman"/>
          <w:sz w:val="24"/>
          <w:szCs w:val="24"/>
        </w:rPr>
        <w:t>ET</w:t>
      </w:r>
      <w:r w:rsidR="00282525">
        <w:rPr>
          <w:rFonts w:ascii="Times New Roman" w:hAnsi="Times New Roman" w:cs="Times New Roman"/>
          <w:sz w:val="24"/>
          <w:szCs w:val="24"/>
        </w:rPr>
        <w:t>D</w:t>
      </w:r>
      <w:r>
        <w:rPr>
          <w:rFonts w:ascii="Times New Roman" w:hAnsi="Times New Roman" w:cs="Times New Roman"/>
          <w:sz w:val="24"/>
          <w:szCs w:val="24"/>
        </w:rPr>
        <w:t xml:space="preserve"> and </w:t>
      </w:r>
      <w:r w:rsidR="005873BB">
        <w:rPr>
          <w:rFonts w:ascii="Times New Roman" w:hAnsi="Times New Roman" w:cs="Times New Roman"/>
          <w:sz w:val="24"/>
          <w:szCs w:val="24"/>
        </w:rPr>
        <w:t>AT</w:t>
      </w:r>
      <w:r w:rsidR="00282525">
        <w:rPr>
          <w:rFonts w:ascii="Times New Roman" w:hAnsi="Times New Roman" w:cs="Times New Roman"/>
          <w:sz w:val="24"/>
          <w:szCs w:val="24"/>
        </w:rPr>
        <w:t>D</w:t>
      </w:r>
      <w:r>
        <w:rPr>
          <w:rFonts w:ascii="Times New Roman" w:hAnsi="Times New Roman" w:cs="Times New Roman"/>
          <w:sz w:val="24"/>
          <w:szCs w:val="24"/>
        </w:rPr>
        <w:t xml:space="preserve"> for every stop </w:t>
      </w:r>
      <w:r w:rsidR="00CC0164">
        <w:rPr>
          <w:rFonts w:ascii="Times New Roman" w:hAnsi="Times New Roman" w:cs="Times New Roman"/>
          <w:sz w:val="24"/>
          <w:szCs w:val="24"/>
        </w:rPr>
        <w:t xml:space="preserve">and </w:t>
      </w:r>
      <w:r w:rsidR="00A52C2B">
        <w:rPr>
          <w:rFonts w:ascii="Times New Roman" w:hAnsi="Times New Roman" w:cs="Times New Roman"/>
          <w:sz w:val="24"/>
          <w:szCs w:val="24"/>
        </w:rPr>
        <w:t>every minute</w:t>
      </w:r>
      <w:r>
        <w:rPr>
          <w:rFonts w:ascii="Times New Roman" w:hAnsi="Times New Roman" w:cs="Times New Roman"/>
          <w:sz w:val="24"/>
          <w:szCs w:val="24"/>
        </w:rPr>
        <w:t>. We develop</w:t>
      </w:r>
      <w:r w:rsidR="004C666C">
        <w:rPr>
          <w:rFonts w:ascii="Times New Roman" w:hAnsi="Times New Roman" w:cs="Times New Roman"/>
          <w:sz w:val="24"/>
          <w:szCs w:val="24"/>
        </w:rPr>
        <w:t>ed</w:t>
      </w:r>
      <w:r>
        <w:rPr>
          <w:rFonts w:ascii="Times New Roman" w:hAnsi="Times New Roman" w:cs="Times New Roman"/>
          <w:sz w:val="24"/>
          <w:szCs w:val="24"/>
        </w:rPr>
        <w:t xml:space="preserve"> the algorithm in Python environment and maintain</w:t>
      </w:r>
      <w:r w:rsidR="004C666C">
        <w:rPr>
          <w:rFonts w:ascii="Times New Roman" w:hAnsi="Times New Roman" w:cs="Times New Roman"/>
          <w:sz w:val="24"/>
          <w:szCs w:val="24"/>
        </w:rPr>
        <w:t>ed</w:t>
      </w:r>
      <w:r>
        <w:rPr>
          <w:rFonts w:ascii="Times New Roman" w:hAnsi="Times New Roman" w:cs="Times New Roman"/>
          <w:sz w:val="24"/>
          <w:szCs w:val="24"/>
        </w:rPr>
        <w:t xml:space="preserve"> our smart transit database.</w:t>
      </w:r>
      <w:r w:rsidR="0008556D">
        <w:rPr>
          <w:rFonts w:ascii="Times New Roman" w:hAnsi="Times New Roman" w:cs="Times New Roman"/>
          <w:sz w:val="24"/>
          <w:szCs w:val="24"/>
        </w:rPr>
        <w:t xml:space="preserve"> </w:t>
      </w:r>
      <w:r w:rsidR="00AD4703">
        <w:rPr>
          <w:rFonts w:ascii="Times New Roman" w:hAnsi="Times New Roman" w:cs="Times New Roman"/>
          <w:sz w:val="24"/>
          <w:szCs w:val="24"/>
        </w:rPr>
        <w:t xml:space="preserve">We </w:t>
      </w:r>
      <w:r w:rsidR="00196A20">
        <w:rPr>
          <w:rFonts w:ascii="Times New Roman" w:hAnsi="Times New Roman" w:cs="Times New Roman"/>
          <w:sz w:val="24"/>
          <w:szCs w:val="24"/>
        </w:rPr>
        <w:t>constructed</w:t>
      </w:r>
      <w:r w:rsidR="00AD4703">
        <w:rPr>
          <w:rFonts w:ascii="Times New Roman" w:hAnsi="Times New Roman" w:cs="Times New Roman"/>
          <w:sz w:val="24"/>
          <w:szCs w:val="24"/>
        </w:rPr>
        <w:t xml:space="preserve"> </w:t>
      </w:r>
      <w:r w:rsidR="008B5E7F">
        <w:rPr>
          <w:rFonts w:ascii="Times New Roman" w:hAnsi="Times New Roman" w:cs="Times New Roman"/>
          <w:sz w:val="24"/>
          <w:szCs w:val="24"/>
        </w:rPr>
        <w:t>a generic</w:t>
      </w:r>
      <w:r w:rsidR="0004680C">
        <w:rPr>
          <w:rFonts w:ascii="Times New Roman" w:hAnsi="Times New Roman" w:cs="Times New Roman"/>
          <w:sz w:val="24"/>
          <w:szCs w:val="24"/>
        </w:rPr>
        <w:t xml:space="preserve"> </w:t>
      </w:r>
      <w:r w:rsidR="00AD4703">
        <w:rPr>
          <w:rFonts w:ascii="Times New Roman" w:hAnsi="Times New Roman" w:cs="Times New Roman"/>
          <w:sz w:val="24"/>
          <w:szCs w:val="24"/>
        </w:rPr>
        <w:t>GTFS real-time data</w:t>
      </w:r>
      <w:r w:rsidR="00196A20">
        <w:rPr>
          <w:rFonts w:ascii="Times New Roman" w:hAnsi="Times New Roman" w:cs="Times New Roman"/>
          <w:sz w:val="24"/>
          <w:szCs w:val="24"/>
        </w:rPr>
        <w:t>base</w:t>
      </w:r>
      <w:r w:rsidR="00AD4703">
        <w:rPr>
          <w:rFonts w:ascii="Times New Roman" w:hAnsi="Times New Roman" w:cs="Times New Roman"/>
          <w:sz w:val="24"/>
          <w:szCs w:val="24"/>
        </w:rPr>
        <w:t xml:space="preserve"> with </w:t>
      </w:r>
      <w:r w:rsidR="008B5E7F">
        <w:rPr>
          <w:rFonts w:ascii="Times New Roman" w:hAnsi="Times New Roman" w:cs="Times New Roman"/>
          <w:sz w:val="24"/>
          <w:szCs w:val="24"/>
        </w:rPr>
        <w:t xml:space="preserve">300 </w:t>
      </w:r>
      <w:proofErr w:type="spellStart"/>
      <w:r w:rsidR="008B5E7F">
        <w:rPr>
          <w:rFonts w:ascii="Times New Roman" w:hAnsi="Times New Roman" w:cs="Times New Roman"/>
          <w:sz w:val="24"/>
          <w:szCs w:val="24"/>
        </w:rPr>
        <w:t>GiB</w:t>
      </w:r>
      <w:proofErr w:type="spellEnd"/>
      <w:r w:rsidR="008B5E7F">
        <w:rPr>
          <w:rFonts w:ascii="Times New Roman" w:hAnsi="Times New Roman" w:cs="Times New Roman"/>
          <w:sz w:val="24"/>
          <w:szCs w:val="24"/>
        </w:rPr>
        <w:t xml:space="preserve"> </w:t>
      </w:r>
      <w:r w:rsidR="00AD4703">
        <w:rPr>
          <w:rFonts w:ascii="Times New Roman" w:hAnsi="Times New Roman" w:cs="Times New Roman"/>
          <w:sz w:val="24"/>
          <w:szCs w:val="24"/>
        </w:rPr>
        <w:t>volume</w:t>
      </w:r>
      <w:r w:rsidR="00A4776B">
        <w:rPr>
          <w:rFonts w:ascii="Times New Roman" w:hAnsi="Times New Roman" w:cs="Times New Roman"/>
          <w:sz w:val="24"/>
          <w:szCs w:val="24"/>
        </w:rPr>
        <w:t xml:space="preserve"> in MongoDB</w:t>
      </w:r>
      <w:r w:rsidR="00AD4703">
        <w:rPr>
          <w:rFonts w:ascii="Times New Roman" w:hAnsi="Times New Roman" w:cs="Times New Roman"/>
          <w:sz w:val="24"/>
          <w:szCs w:val="24"/>
        </w:rPr>
        <w:t xml:space="preserve"> </w:t>
      </w:r>
      <w:r w:rsidR="00AE2534">
        <w:rPr>
          <w:rFonts w:ascii="Times New Roman" w:hAnsi="Times New Roman" w:cs="Times New Roman"/>
          <w:sz w:val="24"/>
          <w:szCs w:val="24"/>
        </w:rPr>
        <w:t xml:space="preserve">and </w:t>
      </w:r>
      <w:r w:rsidR="001C3FD8">
        <w:rPr>
          <w:rFonts w:ascii="Times New Roman" w:hAnsi="Times New Roman" w:cs="Times New Roman"/>
          <w:sz w:val="24"/>
          <w:szCs w:val="24"/>
        </w:rPr>
        <w:t xml:space="preserve">also generated </w:t>
      </w:r>
      <w:r w:rsidR="00AE2534">
        <w:rPr>
          <w:rFonts w:ascii="Times New Roman" w:hAnsi="Times New Roman" w:cs="Times New Roman"/>
          <w:sz w:val="24"/>
          <w:szCs w:val="24"/>
        </w:rPr>
        <w:t xml:space="preserve">other </w:t>
      </w:r>
      <w:r w:rsidR="00BA0403" w:rsidRPr="00BA0403">
        <w:rPr>
          <w:rFonts w:ascii="Times New Roman" w:hAnsi="Times New Roman" w:cs="Times New Roman"/>
          <w:sz w:val="24"/>
          <w:szCs w:val="24"/>
        </w:rPr>
        <w:t xml:space="preserve">auxiliary </w:t>
      </w:r>
      <w:r w:rsidR="00AE2534">
        <w:rPr>
          <w:rFonts w:ascii="Times New Roman" w:hAnsi="Times New Roman" w:cs="Times New Roman"/>
          <w:sz w:val="24"/>
          <w:szCs w:val="24"/>
        </w:rPr>
        <w:t xml:space="preserve">databases in </w:t>
      </w:r>
      <w:r w:rsidR="008E7B75">
        <w:rPr>
          <w:rFonts w:ascii="Times New Roman" w:hAnsi="Times New Roman" w:cs="Times New Roman"/>
          <w:sz w:val="24"/>
          <w:szCs w:val="24"/>
        </w:rPr>
        <w:t>t</w:t>
      </w:r>
      <w:r w:rsidR="00AE2534">
        <w:rPr>
          <w:rFonts w:ascii="Times New Roman" w:hAnsi="Times New Roman" w:cs="Times New Roman"/>
          <w:sz w:val="24"/>
          <w:szCs w:val="24"/>
        </w:rPr>
        <w:t>erabyte level</w:t>
      </w:r>
      <w:r w:rsidR="00C706F3">
        <w:rPr>
          <w:rFonts w:ascii="Times New Roman" w:hAnsi="Times New Roman" w:cs="Times New Roman"/>
          <w:sz w:val="24"/>
          <w:szCs w:val="24"/>
        </w:rPr>
        <w:t xml:space="preserve"> in total</w:t>
      </w:r>
      <w:r w:rsidR="00AE2534">
        <w:rPr>
          <w:rFonts w:ascii="Times New Roman" w:hAnsi="Times New Roman" w:cs="Times New Roman"/>
          <w:sz w:val="24"/>
          <w:szCs w:val="24"/>
        </w:rPr>
        <w:t>.</w:t>
      </w:r>
      <w:r w:rsidR="00BD7087">
        <w:rPr>
          <w:rFonts w:ascii="Times New Roman" w:hAnsi="Times New Roman" w:cs="Times New Roman"/>
          <w:sz w:val="24"/>
          <w:szCs w:val="24"/>
        </w:rPr>
        <w:t xml:space="preserve"> We simulated the working process of RTA and user’s trip planning process by calculating the walking distance between the user and the target stop. </w:t>
      </w:r>
    </w:p>
    <w:p w14:paraId="1D43FB78" w14:textId="2570A21C" w:rsidR="00364581" w:rsidRDefault="007B7BDC">
      <w:pPr>
        <w:jc w:val="both"/>
        <w:rPr>
          <w:ins w:id="1062" w:author="Luyu Liu" w:date="2019-07-25T11:29:00Z"/>
          <w:rFonts w:ascii="Times New Roman" w:hAnsi="Times New Roman" w:cs="Times New Roman"/>
          <w:sz w:val="24"/>
          <w:szCs w:val="24"/>
        </w:rPr>
      </w:pPr>
      <w:r>
        <w:rPr>
          <w:rFonts w:ascii="Times New Roman" w:hAnsi="Times New Roman" w:cs="Times New Roman"/>
          <w:sz w:val="24"/>
          <w:szCs w:val="24"/>
        </w:rPr>
        <w:tab/>
      </w:r>
      <w:r w:rsidR="00A033A7">
        <w:rPr>
          <w:rFonts w:ascii="Times New Roman" w:hAnsi="Times New Roman" w:cs="Times New Roman"/>
          <w:sz w:val="24"/>
          <w:szCs w:val="24"/>
        </w:rPr>
        <w:t>With the support of MongoDB database</w:t>
      </w:r>
      <w:r w:rsidR="009437EA">
        <w:rPr>
          <w:rFonts w:ascii="Times New Roman" w:hAnsi="Times New Roman" w:cs="Times New Roman"/>
          <w:sz w:val="24"/>
          <w:szCs w:val="24"/>
        </w:rPr>
        <w:t>s</w:t>
      </w:r>
      <w:r w:rsidR="00A033A7">
        <w:rPr>
          <w:rFonts w:ascii="Times New Roman" w:hAnsi="Times New Roman" w:cs="Times New Roman"/>
          <w:sz w:val="24"/>
          <w:szCs w:val="24"/>
        </w:rPr>
        <w:t>,</w:t>
      </w:r>
      <w:r w:rsidR="005A5CBE">
        <w:rPr>
          <w:rFonts w:ascii="Times New Roman" w:hAnsi="Times New Roman" w:cs="Times New Roman"/>
          <w:sz w:val="24"/>
          <w:szCs w:val="24"/>
        </w:rPr>
        <w:t xml:space="preserve"> we</w:t>
      </w:r>
      <w:r w:rsidR="00A033A7">
        <w:rPr>
          <w:rFonts w:ascii="Times New Roman" w:hAnsi="Times New Roman" w:cs="Times New Roman"/>
          <w:sz w:val="24"/>
          <w:szCs w:val="24"/>
        </w:rPr>
        <w:t xml:space="preserve"> moreover</w:t>
      </w:r>
      <w:r w:rsidR="005A5CBE">
        <w:rPr>
          <w:rFonts w:ascii="Times New Roman" w:hAnsi="Times New Roman" w:cs="Times New Roman"/>
          <w:sz w:val="24"/>
          <w:szCs w:val="24"/>
        </w:rPr>
        <w:t xml:space="preserve"> developed a web-</w:t>
      </w:r>
      <w:r w:rsidR="00815004">
        <w:rPr>
          <w:rFonts w:ascii="Times New Roman" w:hAnsi="Times New Roman" w:cs="Times New Roman"/>
          <w:sz w:val="24"/>
          <w:szCs w:val="24"/>
        </w:rPr>
        <w:t>map</w:t>
      </w:r>
      <w:r w:rsidR="00BA1EFA">
        <w:rPr>
          <w:rFonts w:ascii="Times New Roman" w:hAnsi="Times New Roman" w:cs="Times New Roman"/>
          <w:sz w:val="24"/>
          <w:szCs w:val="24"/>
        </w:rPr>
        <w:t xml:space="preserve"> visualization</w:t>
      </w:r>
      <w:r w:rsidR="005A5CBE">
        <w:rPr>
          <w:rFonts w:ascii="Times New Roman" w:hAnsi="Times New Roman" w:cs="Times New Roman"/>
          <w:sz w:val="24"/>
          <w:szCs w:val="24"/>
        </w:rPr>
        <w:t xml:space="preserve"> interface</w:t>
      </w:r>
      <w:r w:rsidR="00364581">
        <w:rPr>
          <w:rFonts w:ascii="Times New Roman" w:hAnsi="Times New Roman" w:cs="Times New Roman"/>
          <w:sz w:val="24"/>
          <w:szCs w:val="24"/>
        </w:rPr>
        <w:t xml:space="preserve"> using JavaScript and Leaflet</w:t>
      </w:r>
      <w:r w:rsidR="00BA1EFA">
        <w:rPr>
          <w:rFonts w:ascii="Times New Roman" w:hAnsi="Times New Roman" w:cs="Times New Roman"/>
          <w:sz w:val="24"/>
          <w:szCs w:val="24"/>
        </w:rPr>
        <w:t xml:space="preserve">. </w:t>
      </w:r>
      <w:r w:rsidR="00781385">
        <w:rPr>
          <w:rFonts w:ascii="Times New Roman" w:hAnsi="Times New Roman" w:cs="Times New Roman"/>
          <w:sz w:val="24"/>
          <w:szCs w:val="24"/>
        </w:rPr>
        <w:t xml:space="preserve">The </w:t>
      </w:r>
      <w:r w:rsidR="008324F1">
        <w:rPr>
          <w:rFonts w:ascii="Times New Roman" w:hAnsi="Times New Roman" w:cs="Times New Roman"/>
          <w:sz w:val="24"/>
          <w:szCs w:val="24"/>
        </w:rPr>
        <w:t>web-based geographic information</w:t>
      </w:r>
      <w:r w:rsidR="00EA127E">
        <w:rPr>
          <w:rFonts w:ascii="Times New Roman" w:hAnsi="Times New Roman" w:cs="Times New Roman"/>
          <w:sz w:val="24"/>
          <w:szCs w:val="24"/>
        </w:rPr>
        <w:t xml:space="preserve"> s</w:t>
      </w:r>
      <w:r w:rsidR="00781385">
        <w:rPr>
          <w:rFonts w:ascii="Times New Roman" w:hAnsi="Times New Roman" w:cs="Times New Roman"/>
          <w:sz w:val="24"/>
          <w:szCs w:val="24"/>
        </w:rPr>
        <w:t>ystem</w:t>
      </w:r>
      <w:r w:rsidR="0004680C">
        <w:rPr>
          <w:rFonts w:ascii="Times New Roman" w:hAnsi="Times New Roman" w:cs="Times New Roman"/>
          <w:sz w:val="24"/>
          <w:szCs w:val="24"/>
        </w:rPr>
        <w:t xml:space="preserve"> </w:t>
      </w:r>
      <w:r w:rsidR="005A5CBE">
        <w:rPr>
          <w:rFonts w:ascii="Times New Roman" w:hAnsi="Times New Roman" w:cs="Times New Roman"/>
          <w:sz w:val="24"/>
          <w:szCs w:val="24"/>
        </w:rPr>
        <w:t>can be generalized and expanded into any</w:t>
      </w:r>
      <w:r w:rsidR="00481F9E">
        <w:rPr>
          <w:rFonts w:ascii="Times New Roman" w:hAnsi="Times New Roman" w:cs="Times New Roman"/>
          <w:sz w:val="24"/>
          <w:szCs w:val="24"/>
        </w:rPr>
        <w:t xml:space="preserve"> PT</w:t>
      </w:r>
      <w:r w:rsidR="005A5CBE">
        <w:rPr>
          <w:rFonts w:ascii="Times New Roman" w:hAnsi="Times New Roman" w:cs="Times New Roman"/>
          <w:sz w:val="24"/>
          <w:szCs w:val="24"/>
        </w:rPr>
        <w:t xml:space="preserve"> system</w:t>
      </w:r>
      <w:r w:rsidR="00DF200D">
        <w:rPr>
          <w:rFonts w:ascii="Times New Roman" w:hAnsi="Times New Roman" w:cs="Times New Roman"/>
          <w:sz w:val="24"/>
          <w:szCs w:val="24"/>
        </w:rPr>
        <w:t>s</w:t>
      </w:r>
      <w:r w:rsidR="005A5CBE">
        <w:rPr>
          <w:rFonts w:ascii="Times New Roman" w:hAnsi="Times New Roman" w:cs="Times New Roman"/>
          <w:sz w:val="24"/>
          <w:szCs w:val="24"/>
        </w:rPr>
        <w:t xml:space="preserve"> with GTFS real-time support.</w:t>
      </w:r>
      <w:r w:rsidR="00353E12">
        <w:rPr>
          <w:rFonts w:ascii="Times New Roman" w:hAnsi="Times New Roman" w:cs="Times New Roman"/>
          <w:sz w:val="24"/>
          <w:szCs w:val="24"/>
        </w:rPr>
        <w:t xml:space="preserve"> </w:t>
      </w:r>
    </w:p>
    <w:p w14:paraId="6D07D992" w14:textId="77777777" w:rsidR="00410A87" w:rsidRDefault="00410A87">
      <w:pPr>
        <w:jc w:val="both"/>
        <w:rPr>
          <w:rFonts w:ascii="Times New Roman" w:hAnsi="Times New Roman" w:cs="Times New Roman"/>
          <w:sz w:val="24"/>
          <w:szCs w:val="24"/>
        </w:rPr>
        <w:pPrChange w:id="1063" w:author="Miller, Harvey J." w:date="2019-06-25T14:35:00Z">
          <w:pPr/>
        </w:pPrChange>
      </w:pPr>
    </w:p>
    <w:p w14:paraId="5412EE67" w14:textId="18307F78" w:rsidR="009437EA" w:rsidDel="00AB4F43" w:rsidRDefault="009437EA" w:rsidP="009437EA">
      <w:pPr>
        <w:keepNext/>
        <w:rPr>
          <w:del w:id="1064" w:author="Luyu Liu" w:date="2019-06-25T21:33:00Z"/>
        </w:rPr>
      </w:pPr>
      <w:commentRangeStart w:id="1065"/>
      <w:del w:id="1066" w:author="Luyu Liu" w:date="2019-06-25T21:33:00Z">
        <w:r w:rsidDel="00AB4F43">
          <w:rPr>
            <w:noProof/>
          </w:rPr>
          <w:drawing>
            <wp:inline distT="0" distB="0" distL="0" distR="0" wp14:anchorId="6E8193E6" wp14:editId="7C13E127">
              <wp:extent cx="5943306" cy="3213100"/>
              <wp:effectExtent l="0" t="0" r="63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306" cy="3213100"/>
                      </a:xfrm>
                      <a:prstGeom prst="rect">
                        <a:avLst/>
                      </a:prstGeom>
                    </pic:spPr>
                  </pic:pic>
                </a:graphicData>
              </a:graphic>
            </wp:inline>
          </w:drawing>
        </w:r>
        <w:commentRangeEnd w:id="1065"/>
        <w:r w:rsidR="00585A4C" w:rsidDel="00AB4F43">
          <w:rPr>
            <w:rStyle w:val="CommentReference"/>
          </w:rPr>
          <w:commentReference w:id="1065"/>
        </w:r>
      </w:del>
    </w:p>
    <w:p w14:paraId="7550CE04" w14:textId="14527048" w:rsidR="004E18A7" w:rsidDel="00AB4F43" w:rsidRDefault="009437EA" w:rsidP="009437EA">
      <w:pPr>
        <w:pStyle w:val="IndentTimesNewRoman"/>
        <w:ind w:firstLine="0"/>
        <w:jc w:val="center"/>
        <w:rPr>
          <w:del w:id="1067" w:author="Luyu Liu" w:date="2019-06-25T21:33:00Z"/>
        </w:rPr>
      </w:pPr>
      <w:del w:id="1068" w:author="Luyu Liu" w:date="2019-06-25T21:33:00Z">
        <w:r w:rsidDel="00AB4F43">
          <w:delText xml:space="preserve">Figure </w:delText>
        </w:r>
        <w:r w:rsidR="00D15CD3" w:rsidDel="00AB4F43">
          <w:fldChar w:fldCharType="begin"/>
        </w:r>
        <w:r w:rsidR="00D15CD3" w:rsidDel="00AB4F43">
          <w:delInstrText xml:space="preserve"> SEQ Figure \* ARABIC </w:delInstrText>
        </w:r>
        <w:r w:rsidR="00D15CD3" w:rsidDel="00AB4F43">
          <w:fldChar w:fldCharType="separate"/>
        </w:r>
        <w:r w:rsidR="00B338F3" w:rsidDel="00AB4F43">
          <w:rPr>
            <w:noProof/>
          </w:rPr>
          <w:delText>6</w:delText>
        </w:r>
        <w:r w:rsidR="00D15CD3" w:rsidDel="00AB4F43">
          <w:rPr>
            <w:noProof/>
          </w:rPr>
          <w:fldChar w:fldCharType="end"/>
        </w:r>
        <w:r w:rsidDel="00AB4F43">
          <w:delText xml:space="preserve"> The frontend</w:delText>
        </w:r>
        <w:r w:rsidR="005B7FD8" w:rsidDel="00AB4F43">
          <w:delText xml:space="preserve"> </w:delText>
        </w:r>
        <w:r w:rsidR="005B7FD8" w:rsidDel="00AB4F43">
          <w:rPr>
            <w:rFonts w:hint="eastAsia"/>
          </w:rPr>
          <w:delText>of</w:delText>
        </w:r>
        <w:r w:rsidDel="00AB4F43">
          <w:delText xml:space="preserve"> interface of the web-based system</w:delText>
        </w:r>
      </w:del>
    </w:p>
    <w:p w14:paraId="37FC5F2C" w14:textId="77777777" w:rsidR="009B5263" w:rsidRPr="00585A4C" w:rsidRDefault="009B5263">
      <w:pPr>
        <w:pStyle w:val="ListParagraph"/>
        <w:numPr>
          <w:ilvl w:val="0"/>
          <w:numId w:val="10"/>
        </w:numPr>
        <w:spacing w:line="256" w:lineRule="auto"/>
        <w:rPr>
          <w:rFonts w:ascii="Times New Roman" w:hAnsi="Times New Roman" w:cs="Times New Roman"/>
          <w:b/>
          <w:sz w:val="24"/>
          <w:szCs w:val="24"/>
          <w:u w:val="single"/>
          <w:rPrChange w:id="1069" w:author="Miller, Harvey J." w:date="2019-06-25T14:35:00Z">
            <w:rPr>
              <w:rFonts w:ascii="Times New Roman" w:hAnsi="Times New Roman" w:cs="Times New Roman"/>
              <w:sz w:val="24"/>
              <w:szCs w:val="24"/>
            </w:rPr>
          </w:rPrChange>
        </w:rPr>
        <w:pPrChange w:id="1070" w:author="Miller, Harvey J." w:date="2019-06-25T14:11:00Z">
          <w:pPr>
            <w:pStyle w:val="ListParagraph"/>
            <w:numPr>
              <w:numId w:val="7"/>
            </w:numPr>
            <w:spacing w:line="256" w:lineRule="auto"/>
            <w:ind w:left="360" w:hanging="360"/>
          </w:pPr>
        </w:pPrChange>
      </w:pPr>
      <w:r w:rsidRPr="00585A4C">
        <w:rPr>
          <w:rFonts w:ascii="Times New Roman" w:hAnsi="Times New Roman" w:cs="Times New Roman"/>
          <w:b/>
          <w:sz w:val="24"/>
          <w:szCs w:val="24"/>
          <w:u w:val="single"/>
          <w:rPrChange w:id="1071" w:author="Miller, Harvey J." w:date="2019-06-25T14:35:00Z">
            <w:rPr>
              <w:rFonts w:ascii="Times New Roman" w:hAnsi="Times New Roman" w:cs="Times New Roman"/>
              <w:sz w:val="24"/>
              <w:szCs w:val="24"/>
            </w:rPr>
          </w:rPrChange>
        </w:rPr>
        <w:t>Analysis</w:t>
      </w:r>
    </w:p>
    <w:p w14:paraId="67DBEE3A" w14:textId="2DB03F4C" w:rsidR="00C86189" w:rsidRDefault="00C86189">
      <w:pPr>
        <w:spacing w:line="256" w:lineRule="auto"/>
        <w:jc w:val="both"/>
        <w:rPr>
          <w:ins w:id="1072" w:author="Miller, Harvey J." w:date="2019-06-25T14:36:00Z"/>
          <w:rFonts w:ascii="Times New Roman" w:hAnsi="Times New Roman" w:cs="Times New Roman"/>
          <w:sz w:val="24"/>
          <w:szCs w:val="24"/>
        </w:rPr>
        <w:pPrChange w:id="1073" w:author="Miller, Harvey J." w:date="2019-06-25T14:35:00Z">
          <w:pPr>
            <w:spacing w:line="256" w:lineRule="auto"/>
          </w:pPr>
        </w:pPrChange>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w:t>
      </w:r>
      <w:r w:rsidR="00A26AE0">
        <w:rPr>
          <w:rFonts w:ascii="Times New Roman" w:hAnsi="Times New Roman" w:cs="Times New Roman"/>
          <w:sz w:val="24"/>
          <w:szCs w:val="24"/>
        </w:rPr>
        <w:t>The bus route has</w:t>
      </w:r>
      <w:r>
        <w:rPr>
          <w:rFonts w:ascii="Times New Roman" w:hAnsi="Times New Roman" w:cs="Times New Roman"/>
          <w:sz w:val="24"/>
          <w:szCs w:val="24"/>
        </w:rPr>
        <w:t xml:space="preserve"> two schedules: the frequent one originates from blue circled stop</w:t>
      </w:r>
      <w:r w:rsidR="003F3700">
        <w:rPr>
          <w:rFonts w:ascii="Times New Roman" w:hAnsi="Times New Roman" w:cs="Times New Roman"/>
          <w:sz w:val="24"/>
          <w:szCs w:val="24"/>
        </w:rPr>
        <w:t xml:space="preserve"> (frequent originating stop)</w:t>
      </w:r>
      <w:r>
        <w:rPr>
          <w:rFonts w:ascii="Times New Roman" w:hAnsi="Times New Roman" w:cs="Times New Roman"/>
          <w:sz w:val="24"/>
          <w:szCs w:val="24"/>
        </w:rPr>
        <w:t xml:space="preserve"> in </w:t>
      </w:r>
      <w:r w:rsidR="007E5FB4">
        <w:rPr>
          <w:rFonts w:ascii="Times New Roman" w:hAnsi="Times New Roman" w:cs="Times New Roman"/>
          <w:sz w:val="24"/>
          <w:szCs w:val="24"/>
        </w:rPr>
        <w:fldChar w:fldCharType="begin"/>
      </w:r>
      <w:r w:rsidR="007E5FB4">
        <w:rPr>
          <w:rFonts w:ascii="Times New Roman" w:hAnsi="Times New Roman" w:cs="Times New Roman"/>
          <w:sz w:val="24"/>
          <w:szCs w:val="24"/>
        </w:rPr>
        <w:instrText xml:space="preserve"> REF _Ref10476662 \h  \* MERGEFORMAT </w:instrText>
      </w:r>
      <w:r w:rsidR="007E5FB4">
        <w:rPr>
          <w:rFonts w:ascii="Times New Roman" w:hAnsi="Times New Roman" w:cs="Times New Roman"/>
          <w:sz w:val="24"/>
          <w:szCs w:val="24"/>
        </w:rPr>
      </w:r>
      <w:r w:rsidR="007E5FB4">
        <w:rPr>
          <w:rFonts w:ascii="Times New Roman" w:hAnsi="Times New Roman" w:cs="Times New Roman"/>
          <w:sz w:val="24"/>
          <w:szCs w:val="24"/>
        </w:rPr>
        <w:fldChar w:fldCharType="separate"/>
      </w:r>
      <w:r w:rsidR="00625A9E" w:rsidRPr="00625A9E">
        <w:rPr>
          <w:rFonts w:ascii="Times New Roman" w:hAnsi="Times New Roman" w:cs="Times New Roman"/>
          <w:sz w:val="24"/>
          <w:szCs w:val="24"/>
        </w:rPr>
        <w:t>Figure 7</w:t>
      </w:r>
      <w:r w:rsidR="007E5FB4">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minutes or better</w:t>
      </w:r>
      <w:r>
        <w:rPr>
          <w:rFonts w:ascii="Times New Roman" w:hAnsi="Times New Roman" w:cs="Times New Roman"/>
          <w:sz w:val="24"/>
          <w:szCs w:val="24"/>
        </w:rPr>
        <w:t xml:space="preserve">, </w:t>
      </w:r>
      <w:r w:rsidR="00B87D49">
        <w:rPr>
          <w:rFonts w:ascii="Times New Roman" w:hAnsi="Times New Roman" w:cs="Times New Roman"/>
          <w:sz w:val="24"/>
          <w:szCs w:val="24"/>
        </w:rPr>
        <w:t>while</w:t>
      </w:r>
      <w:r>
        <w:rPr>
          <w:rFonts w:ascii="Times New Roman" w:hAnsi="Times New Roman" w:cs="Times New Roman"/>
          <w:sz w:val="24"/>
          <w:szCs w:val="24"/>
        </w:rPr>
        <w:t xml:space="preserve"> the standard on originate from red circled stop</w:t>
      </w:r>
      <w:r w:rsidR="003F3700">
        <w:rPr>
          <w:rFonts w:ascii="Times New Roman" w:hAnsi="Times New Roman" w:cs="Times New Roman"/>
          <w:sz w:val="24"/>
          <w:szCs w:val="24"/>
        </w:rPr>
        <w:t xml:space="preserve"> (standard originating stop)</w:t>
      </w:r>
      <w:r>
        <w:rPr>
          <w:rFonts w:ascii="Times New Roman" w:hAnsi="Times New Roman" w:cs="Times New Roman"/>
          <w:sz w:val="24"/>
          <w:szCs w:val="24"/>
        </w:rPr>
        <w:t xml:space="preserve">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625A9E" w:rsidRPr="00625A9E">
        <w:rPr>
          <w:rFonts w:ascii="Times New Roman" w:hAnsi="Times New Roman" w:cs="Times New Roman"/>
          <w:sz w:val="24"/>
          <w:szCs w:val="24"/>
        </w:rPr>
        <w:t>Figure 7</w:t>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 30 minutes </w:t>
      </w:r>
      <w:r w:rsidR="00167B01">
        <w:rPr>
          <w:rFonts w:ascii="Times New Roman" w:hAnsi="Times New Roman" w:cs="Times New Roman"/>
          <w:sz w:val="24"/>
          <w:szCs w:val="24"/>
        </w:rPr>
        <w:fldChar w:fldCharType="begin" w:fldLock="1"/>
      </w:r>
      <w:r w:rsidR="00167B01">
        <w:rPr>
          <w:rFonts w:ascii="Times New Roman" w:hAnsi="Times New Roman" w:cs="Times New Roman"/>
          <w:sz w:val="24"/>
          <w:szCs w:val="24"/>
        </w:rPr>
        <w:instrText>ADDIN CSL_CITATION {"citationItems":[{"id":"ITEM-1","itemData":{"URL":"https://www.cota.com/wp-content/themes/gotravel-child/PDF/lines/2.pdf","accessed":{"date-parts":[["2019","6","3"]]},"author":[{"dropping-particle":"","family":"COTA","given":"","non-dropping-particle":"","parse-names":false,"suffix":""}],"id":"ITEM-1","issued":{"date-parts":[["2019"]]},"title":"2 N HIGH / E MAIN","type":"webpage"},"uris":["http://www.mendeley.com/documents/?uuid=59e2c8ab-60ef-46fa-8998-0eb6f1892894"]}],"mendeley":{"formattedCitation":"(COTA, 2019)","plainTextFormattedCitation":"(COTA, 2019)"},"properties":{"noteIndex":0},"schema":"https://github.com/citation-style-language/schema/raw/master/csl-citation.json"}</w:instrText>
      </w:r>
      <w:r w:rsidR="00167B01">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(COTA, 2019)</w:t>
      </w:r>
      <w:r w:rsidR="00167B01">
        <w:rPr>
          <w:rFonts w:ascii="Times New Roman" w:hAnsi="Times New Roman" w:cs="Times New Roman"/>
          <w:sz w:val="24"/>
          <w:szCs w:val="24"/>
        </w:rPr>
        <w:fldChar w:fldCharType="end"/>
      </w:r>
      <w:r>
        <w:rPr>
          <w:rFonts w:ascii="Times New Roman" w:hAnsi="Times New Roman" w:cs="Times New Roman"/>
          <w:sz w:val="24"/>
          <w:szCs w:val="24"/>
        </w:rPr>
        <w:t>.</w:t>
      </w:r>
    </w:p>
    <w:p w14:paraId="5C7C2F5F" w14:textId="63808E54" w:rsidR="00483A15" w:rsidDel="00E8607A" w:rsidRDefault="00483A15" w:rsidP="00403690">
      <w:pPr>
        <w:pStyle w:val="Italic"/>
        <w:ind w:firstLine="0"/>
        <w:rPr>
          <w:del w:id="1074" w:author="Luyu Liu" w:date="2019-07-27T13:06:00Z"/>
        </w:rPr>
        <w:pPrChange w:id="1075" w:author="Luyu Liu" w:date="2019-07-27T13:10:00Z">
          <w:pPr>
            <w:pStyle w:val="Italic"/>
            <w:ind w:firstLine="0"/>
          </w:pPr>
        </w:pPrChange>
      </w:pPr>
    </w:p>
    <w:p w14:paraId="3D80E8AE" w14:textId="156B2DEF" w:rsidR="00E8607A" w:rsidRDefault="00E8607A" w:rsidP="00403690">
      <w:pPr>
        <w:pStyle w:val="IndentTimesNewRoman"/>
        <w:ind w:firstLine="0"/>
        <w:rPr>
          <w:ins w:id="1076" w:author="Luyu Liu" w:date="2019-07-27T13:08:00Z"/>
          <w:i/>
        </w:rPr>
        <w:pPrChange w:id="1077" w:author="Luyu Liu" w:date="2019-07-27T13:10:00Z">
          <w:pPr>
            <w:pStyle w:val="IndentTimesNewRoman"/>
          </w:pPr>
        </w:pPrChange>
      </w:pPr>
    </w:p>
    <w:p w14:paraId="01C2422B" w14:textId="290C126D" w:rsidR="007D09A3" w:rsidRDefault="00273166" w:rsidP="007D09A3">
      <w:pPr>
        <w:pStyle w:val="IndentTimesNewRoman"/>
        <w:ind w:firstLine="0"/>
        <w:rPr>
          <w:ins w:id="1078" w:author="Luyu Liu" w:date="2019-07-27T16:03:00Z"/>
        </w:rPr>
        <w:pPrChange w:id="1079" w:author="Luyu Liu" w:date="2019-07-27T16:04:00Z">
          <w:pPr/>
        </w:pPrChange>
      </w:pPr>
      <w:ins w:id="1080" w:author="Luyu Liu" w:date="2019-07-27T15:55:00Z">
        <w:r>
          <w:t>4.1. Overall performance</w:t>
        </w:r>
      </w:ins>
    </w:p>
    <w:tbl>
      <w:tblPr>
        <w:tblStyle w:val="TableGrid"/>
        <w:tblpPr w:leftFromText="180" w:rightFromText="180" w:vertAnchor="text" w:tblpYSpec="top"/>
        <w:tblW w:w="0" w:type="auto"/>
        <w:tblLook w:val="04A0" w:firstRow="1" w:lastRow="0" w:firstColumn="1" w:lastColumn="0" w:noHBand="0" w:noVBand="1"/>
      </w:tblPr>
      <w:tblGrid>
        <w:gridCol w:w="2075"/>
        <w:gridCol w:w="1866"/>
        <w:gridCol w:w="1975"/>
        <w:gridCol w:w="1717"/>
        <w:gridCol w:w="1717"/>
      </w:tblGrid>
      <w:tr w:rsidR="007D09A3" w14:paraId="0CBFFAC7" w14:textId="77777777" w:rsidTr="007D09A3">
        <w:trPr>
          <w:ins w:id="1081" w:author="Luyu Liu" w:date="2019-07-27T16:03:00Z"/>
        </w:trPr>
        <w:tc>
          <w:tcPr>
            <w:tcW w:w="2075" w:type="dxa"/>
          </w:tcPr>
          <w:p w14:paraId="3D251E2A" w14:textId="77777777" w:rsidR="007D09A3" w:rsidRPr="006278AB" w:rsidRDefault="007D09A3" w:rsidP="007D09A3">
            <w:pPr>
              <w:spacing w:line="256" w:lineRule="auto"/>
              <w:jc w:val="both"/>
              <w:rPr>
                <w:ins w:id="1082" w:author="Luyu Liu" w:date="2019-07-27T16:03:00Z"/>
                <w:rFonts w:ascii="Times New Roman" w:hAnsi="Times New Roman" w:cs="Times New Roman"/>
                <w:sz w:val="24"/>
                <w:szCs w:val="24"/>
              </w:rPr>
            </w:pPr>
            <w:ins w:id="1083" w:author="Luyu Liu" w:date="2019-07-27T16:03:00Z">
              <w:r w:rsidRPr="006278AB">
                <w:rPr>
                  <w:rFonts w:ascii="Times New Roman" w:hAnsi="Times New Roman" w:cs="Times New Roman"/>
                  <w:sz w:val="24"/>
                  <w:szCs w:val="24"/>
                </w:rPr>
                <w:t>TPS</w:t>
              </w:r>
            </w:ins>
          </w:p>
        </w:tc>
        <w:tc>
          <w:tcPr>
            <w:tcW w:w="1866" w:type="dxa"/>
          </w:tcPr>
          <w:p w14:paraId="5402FF08" w14:textId="77777777" w:rsidR="007D09A3" w:rsidRPr="006278AB" w:rsidRDefault="007D09A3" w:rsidP="007D09A3">
            <w:pPr>
              <w:spacing w:line="256" w:lineRule="auto"/>
              <w:jc w:val="both"/>
              <w:rPr>
                <w:ins w:id="1084" w:author="Luyu Liu" w:date="2019-07-27T16:03:00Z"/>
                <w:rFonts w:ascii="Times New Roman" w:hAnsi="Times New Roman" w:cs="Times New Roman"/>
                <w:sz w:val="24"/>
                <w:szCs w:val="24"/>
              </w:rPr>
            </w:pPr>
            <w:ins w:id="1085" w:author="Luyu Liu" w:date="2019-07-27T16:03:00Z">
              <w:r w:rsidRPr="006278AB">
                <w:rPr>
                  <w:rFonts w:ascii="Times New Roman" w:hAnsi="Times New Roman" w:cs="Times New Roman"/>
                  <w:sz w:val="24"/>
                  <w:szCs w:val="24"/>
                </w:rPr>
                <w:t>AWT Mean</w:t>
              </w:r>
            </w:ins>
          </w:p>
        </w:tc>
        <w:tc>
          <w:tcPr>
            <w:tcW w:w="1975" w:type="dxa"/>
          </w:tcPr>
          <w:p w14:paraId="11FEC494" w14:textId="77777777" w:rsidR="007D09A3" w:rsidRPr="006278AB" w:rsidRDefault="007D09A3" w:rsidP="007D09A3">
            <w:pPr>
              <w:spacing w:line="256" w:lineRule="auto"/>
              <w:jc w:val="both"/>
              <w:rPr>
                <w:ins w:id="1086" w:author="Luyu Liu" w:date="2019-07-27T16:03:00Z"/>
                <w:rFonts w:ascii="Times New Roman" w:hAnsi="Times New Roman" w:cs="Times New Roman"/>
                <w:sz w:val="24"/>
                <w:szCs w:val="24"/>
              </w:rPr>
            </w:pPr>
            <w:ins w:id="1087" w:author="Luyu Liu" w:date="2019-07-27T16:03:00Z">
              <w:r w:rsidRPr="006278AB">
                <w:rPr>
                  <w:rFonts w:ascii="Times New Roman" w:hAnsi="Times New Roman" w:cs="Times New Roman"/>
                  <w:sz w:val="24"/>
                  <w:szCs w:val="24"/>
                </w:rPr>
                <w:t>AWT Deviation</w:t>
              </w:r>
            </w:ins>
          </w:p>
        </w:tc>
        <w:tc>
          <w:tcPr>
            <w:tcW w:w="1717" w:type="dxa"/>
          </w:tcPr>
          <w:p w14:paraId="75C8201A" w14:textId="77777777" w:rsidR="007D09A3" w:rsidRPr="006278AB" w:rsidRDefault="007D09A3" w:rsidP="007D09A3">
            <w:pPr>
              <w:spacing w:line="256" w:lineRule="auto"/>
              <w:jc w:val="both"/>
              <w:rPr>
                <w:ins w:id="1088" w:author="Luyu Liu" w:date="2019-07-27T16:03:00Z"/>
                <w:rFonts w:ascii="Times New Roman" w:hAnsi="Times New Roman" w:cs="Times New Roman"/>
                <w:sz w:val="24"/>
                <w:szCs w:val="24"/>
              </w:rPr>
            </w:pPr>
            <w:ins w:id="1089" w:author="Luyu Liu" w:date="2019-07-27T16:03:00Z">
              <w:r w:rsidRPr="006278AB">
                <w:rPr>
                  <w:rFonts w:ascii="Times New Roman" w:hAnsi="Times New Roman" w:cs="Times New Roman"/>
                  <w:sz w:val="24"/>
                  <w:szCs w:val="24"/>
                </w:rPr>
                <w:t>Risk Mean</w:t>
              </w:r>
            </w:ins>
          </w:p>
        </w:tc>
        <w:tc>
          <w:tcPr>
            <w:tcW w:w="1717" w:type="dxa"/>
          </w:tcPr>
          <w:p w14:paraId="19848A72" w14:textId="77777777" w:rsidR="007D09A3" w:rsidRPr="006278AB" w:rsidRDefault="007D09A3" w:rsidP="007D09A3">
            <w:pPr>
              <w:spacing w:line="256" w:lineRule="auto"/>
              <w:jc w:val="both"/>
              <w:rPr>
                <w:ins w:id="1090" w:author="Luyu Liu" w:date="2019-07-27T16:03:00Z"/>
                <w:rFonts w:ascii="Times New Roman" w:hAnsi="Times New Roman" w:cs="Times New Roman"/>
                <w:sz w:val="24"/>
                <w:szCs w:val="24"/>
              </w:rPr>
            </w:pPr>
            <w:ins w:id="1091" w:author="Luyu Liu" w:date="2019-07-27T16:03:00Z">
              <w:r w:rsidRPr="006278AB">
                <w:rPr>
                  <w:rFonts w:ascii="Times New Roman" w:hAnsi="Times New Roman" w:cs="Times New Roman"/>
                  <w:sz w:val="24"/>
                  <w:szCs w:val="24"/>
                </w:rPr>
                <w:t>Risk Deviation</w:t>
              </w:r>
            </w:ins>
          </w:p>
        </w:tc>
      </w:tr>
      <w:tr w:rsidR="007D09A3" w14:paraId="7F0D5967" w14:textId="77777777" w:rsidTr="007D09A3">
        <w:trPr>
          <w:ins w:id="1092" w:author="Luyu Liu" w:date="2019-07-27T16:03:00Z"/>
        </w:trPr>
        <w:tc>
          <w:tcPr>
            <w:tcW w:w="2075" w:type="dxa"/>
          </w:tcPr>
          <w:p w14:paraId="3C046315" w14:textId="77777777" w:rsidR="007D09A3" w:rsidRPr="006278AB" w:rsidRDefault="007D09A3" w:rsidP="007D09A3">
            <w:pPr>
              <w:spacing w:line="256" w:lineRule="auto"/>
              <w:jc w:val="both"/>
              <w:rPr>
                <w:ins w:id="1093" w:author="Luyu Liu" w:date="2019-07-27T16:03:00Z"/>
                <w:rFonts w:ascii="Times New Roman" w:hAnsi="Times New Roman" w:cs="Times New Roman"/>
                <w:sz w:val="24"/>
                <w:szCs w:val="24"/>
              </w:rPr>
            </w:pPr>
            <w:ins w:id="1094" w:author="Luyu Liu" w:date="2019-07-27T16:03:00Z">
              <w:r w:rsidRPr="006278AB">
                <w:rPr>
                  <w:rFonts w:ascii="Times New Roman" w:hAnsi="Times New Roman" w:cs="Times New Roman"/>
                  <w:sz w:val="24"/>
                  <w:szCs w:val="24"/>
                </w:rPr>
                <w:t>NR</w:t>
              </w:r>
            </w:ins>
          </w:p>
        </w:tc>
        <w:tc>
          <w:tcPr>
            <w:tcW w:w="1866" w:type="dxa"/>
          </w:tcPr>
          <w:p w14:paraId="0F59FEB7" w14:textId="77777777" w:rsidR="007D09A3" w:rsidRPr="006278AB" w:rsidRDefault="007D09A3" w:rsidP="007D09A3">
            <w:pPr>
              <w:spacing w:line="256" w:lineRule="auto"/>
              <w:jc w:val="both"/>
              <w:rPr>
                <w:ins w:id="1095" w:author="Luyu Liu" w:date="2019-07-27T16:03:00Z"/>
                <w:rFonts w:ascii="Times New Roman" w:hAnsi="Times New Roman" w:cs="Times New Roman"/>
                <w:sz w:val="24"/>
                <w:szCs w:val="24"/>
              </w:rPr>
            </w:pPr>
            <w:ins w:id="1096" w:author="Luyu Liu" w:date="2019-07-27T16:03:00Z">
              <w:r w:rsidRPr="006278AB">
                <w:rPr>
                  <w:rFonts w:ascii="Times New Roman" w:hAnsi="Times New Roman" w:cs="Times New Roman"/>
                </w:rPr>
                <w:t>206 seconds</w:t>
              </w:r>
            </w:ins>
          </w:p>
        </w:tc>
        <w:tc>
          <w:tcPr>
            <w:tcW w:w="1975" w:type="dxa"/>
          </w:tcPr>
          <w:p w14:paraId="0A8D5D0B" w14:textId="77777777" w:rsidR="007D09A3" w:rsidRPr="006278AB" w:rsidRDefault="007D09A3" w:rsidP="007D09A3">
            <w:pPr>
              <w:spacing w:line="256" w:lineRule="auto"/>
              <w:jc w:val="both"/>
              <w:rPr>
                <w:ins w:id="1097" w:author="Luyu Liu" w:date="2019-07-27T16:03:00Z"/>
                <w:rFonts w:ascii="Times New Roman" w:hAnsi="Times New Roman" w:cs="Times New Roman"/>
                <w:sz w:val="24"/>
                <w:szCs w:val="24"/>
              </w:rPr>
            </w:pPr>
          </w:p>
        </w:tc>
        <w:tc>
          <w:tcPr>
            <w:tcW w:w="1717" w:type="dxa"/>
          </w:tcPr>
          <w:p w14:paraId="6C372910" w14:textId="77777777" w:rsidR="007D09A3" w:rsidRPr="006278AB" w:rsidRDefault="007D09A3" w:rsidP="007D09A3">
            <w:pPr>
              <w:spacing w:line="256" w:lineRule="auto"/>
              <w:jc w:val="both"/>
              <w:rPr>
                <w:ins w:id="1098" w:author="Luyu Liu" w:date="2019-07-27T16:03:00Z"/>
                <w:rFonts w:ascii="Times New Roman" w:hAnsi="Times New Roman" w:cs="Times New Roman"/>
                <w:sz w:val="24"/>
                <w:szCs w:val="24"/>
              </w:rPr>
            </w:pPr>
            <w:ins w:id="1099" w:author="Luyu Liu" w:date="2019-07-27T16:03:00Z">
              <w:r w:rsidRPr="006278AB">
                <w:rPr>
                  <w:rFonts w:ascii="Times New Roman" w:hAnsi="Times New Roman" w:cs="Times New Roman"/>
                  <w:sz w:val="24"/>
                  <w:szCs w:val="24"/>
                </w:rPr>
                <w:t>0</w:t>
              </w:r>
            </w:ins>
          </w:p>
        </w:tc>
        <w:tc>
          <w:tcPr>
            <w:tcW w:w="1717" w:type="dxa"/>
          </w:tcPr>
          <w:p w14:paraId="1B2F4240" w14:textId="77777777" w:rsidR="007D09A3" w:rsidRPr="006278AB" w:rsidRDefault="007D09A3" w:rsidP="007D09A3">
            <w:pPr>
              <w:spacing w:line="256" w:lineRule="auto"/>
              <w:jc w:val="both"/>
              <w:rPr>
                <w:ins w:id="1100" w:author="Luyu Liu" w:date="2019-07-27T16:03:00Z"/>
                <w:rFonts w:ascii="Times New Roman" w:hAnsi="Times New Roman" w:cs="Times New Roman"/>
                <w:sz w:val="24"/>
                <w:szCs w:val="24"/>
              </w:rPr>
            </w:pPr>
            <w:ins w:id="1101" w:author="Luyu Liu" w:date="2019-07-27T16:03:00Z">
              <w:r w:rsidRPr="006278AB">
                <w:rPr>
                  <w:rFonts w:ascii="Times New Roman" w:hAnsi="Times New Roman" w:cs="Times New Roman"/>
                  <w:sz w:val="24"/>
                  <w:szCs w:val="24"/>
                </w:rPr>
                <w:t>0</w:t>
              </w:r>
            </w:ins>
          </w:p>
        </w:tc>
      </w:tr>
      <w:tr w:rsidR="007D09A3" w14:paraId="0838B7C8" w14:textId="77777777" w:rsidTr="007D09A3">
        <w:trPr>
          <w:ins w:id="1102" w:author="Luyu Liu" w:date="2019-07-27T16:03:00Z"/>
        </w:trPr>
        <w:tc>
          <w:tcPr>
            <w:tcW w:w="2075" w:type="dxa"/>
          </w:tcPr>
          <w:p w14:paraId="3E2BC18C" w14:textId="77777777" w:rsidR="007D09A3" w:rsidRPr="006278AB" w:rsidRDefault="007D09A3" w:rsidP="007D09A3">
            <w:pPr>
              <w:spacing w:line="256" w:lineRule="auto"/>
              <w:jc w:val="both"/>
              <w:rPr>
                <w:ins w:id="1103" w:author="Luyu Liu" w:date="2019-07-27T16:03:00Z"/>
                <w:rFonts w:ascii="Times New Roman" w:hAnsi="Times New Roman" w:cs="Times New Roman"/>
                <w:sz w:val="24"/>
                <w:szCs w:val="24"/>
              </w:rPr>
            </w:pPr>
            <w:ins w:id="1104" w:author="Luyu Liu" w:date="2019-07-27T16:03:00Z">
              <w:r w:rsidRPr="006278AB">
                <w:rPr>
                  <w:rFonts w:ascii="Times New Roman" w:hAnsi="Times New Roman" w:cs="Times New Roman"/>
                  <w:sz w:val="24"/>
                  <w:szCs w:val="24"/>
                </w:rPr>
                <w:t>PR optimal</w:t>
              </w:r>
            </w:ins>
          </w:p>
        </w:tc>
        <w:tc>
          <w:tcPr>
            <w:tcW w:w="1866" w:type="dxa"/>
          </w:tcPr>
          <w:p w14:paraId="2FACFEE3" w14:textId="77777777" w:rsidR="007D09A3" w:rsidRPr="006278AB" w:rsidRDefault="007D09A3" w:rsidP="007D09A3">
            <w:pPr>
              <w:spacing w:line="256" w:lineRule="auto"/>
              <w:jc w:val="both"/>
              <w:rPr>
                <w:ins w:id="1105" w:author="Luyu Liu" w:date="2019-07-27T16:03:00Z"/>
                <w:rFonts w:ascii="Times New Roman" w:hAnsi="Times New Roman" w:cs="Times New Roman"/>
                <w:sz w:val="24"/>
                <w:szCs w:val="24"/>
              </w:rPr>
            </w:pPr>
            <w:ins w:id="1106" w:author="Luyu Liu" w:date="2019-07-27T16:03:00Z">
              <w:r w:rsidRPr="006278AB">
                <w:rPr>
                  <w:rFonts w:ascii="Times New Roman" w:hAnsi="Times New Roman" w:cs="Times New Roman"/>
                </w:rPr>
                <w:t>227 seconds</w:t>
              </w:r>
            </w:ins>
          </w:p>
        </w:tc>
        <w:tc>
          <w:tcPr>
            <w:tcW w:w="1975" w:type="dxa"/>
          </w:tcPr>
          <w:p w14:paraId="1ABB1AF1" w14:textId="77777777" w:rsidR="007D09A3" w:rsidRPr="006278AB" w:rsidRDefault="007D09A3" w:rsidP="007D09A3">
            <w:pPr>
              <w:spacing w:line="256" w:lineRule="auto"/>
              <w:jc w:val="both"/>
              <w:rPr>
                <w:ins w:id="1107" w:author="Luyu Liu" w:date="2019-07-27T16:03:00Z"/>
                <w:rFonts w:ascii="Times New Roman" w:hAnsi="Times New Roman" w:cs="Times New Roman"/>
                <w:sz w:val="24"/>
                <w:szCs w:val="24"/>
              </w:rPr>
            </w:pPr>
          </w:p>
        </w:tc>
        <w:tc>
          <w:tcPr>
            <w:tcW w:w="1717" w:type="dxa"/>
          </w:tcPr>
          <w:p w14:paraId="1705462D" w14:textId="77777777" w:rsidR="007D09A3" w:rsidRPr="006278AB" w:rsidRDefault="007D09A3" w:rsidP="007D09A3">
            <w:pPr>
              <w:spacing w:line="256" w:lineRule="auto"/>
              <w:jc w:val="both"/>
              <w:rPr>
                <w:ins w:id="1108" w:author="Luyu Liu" w:date="2019-07-27T16:03:00Z"/>
                <w:rFonts w:ascii="Times New Roman" w:hAnsi="Times New Roman" w:cs="Times New Roman"/>
                <w:sz w:val="24"/>
                <w:szCs w:val="24"/>
              </w:rPr>
            </w:pPr>
            <w:ins w:id="1109" w:author="Luyu Liu" w:date="2019-07-27T16:03:00Z">
              <w:r w:rsidRPr="006278AB">
                <w:rPr>
                  <w:rFonts w:ascii="Times New Roman" w:hAnsi="Times New Roman" w:cs="Times New Roman"/>
                </w:rPr>
                <w:t>3.39%</w:t>
              </w:r>
            </w:ins>
          </w:p>
        </w:tc>
        <w:tc>
          <w:tcPr>
            <w:tcW w:w="1717" w:type="dxa"/>
          </w:tcPr>
          <w:p w14:paraId="4061EFC9" w14:textId="77777777" w:rsidR="007D09A3" w:rsidRPr="006278AB" w:rsidRDefault="007D09A3" w:rsidP="007D09A3">
            <w:pPr>
              <w:spacing w:line="256" w:lineRule="auto"/>
              <w:jc w:val="both"/>
              <w:rPr>
                <w:ins w:id="1110" w:author="Luyu Liu" w:date="2019-07-27T16:03:00Z"/>
                <w:rFonts w:ascii="Times New Roman" w:hAnsi="Times New Roman" w:cs="Times New Roman"/>
                <w:sz w:val="24"/>
                <w:szCs w:val="24"/>
              </w:rPr>
            </w:pPr>
          </w:p>
        </w:tc>
      </w:tr>
      <w:tr w:rsidR="00033BF2" w14:paraId="3D0583C5" w14:textId="77777777" w:rsidTr="007D09A3">
        <w:trPr>
          <w:ins w:id="1111" w:author="Luyu Liu" w:date="2019-07-27T16:03:00Z"/>
        </w:trPr>
        <w:tc>
          <w:tcPr>
            <w:tcW w:w="2075" w:type="dxa"/>
          </w:tcPr>
          <w:p w14:paraId="02EF2B42" w14:textId="40B28E16" w:rsidR="00033BF2" w:rsidRPr="006278AB" w:rsidRDefault="00033BF2" w:rsidP="00033BF2">
            <w:pPr>
              <w:spacing w:line="256" w:lineRule="auto"/>
              <w:jc w:val="both"/>
              <w:rPr>
                <w:ins w:id="1112" w:author="Luyu Liu" w:date="2019-07-27T16:03:00Z"/>
                <w:rFonts w:ascii="Times New Roman" w:hAnsi="Times New Roman" w:cs="Times New Roman"/>
                <w:sz w:val="24"/>
                <w:szCs w:val="24"/>
              </w:rPr>
            </w:pPr>
            <w:ins w:id="1113" w:author="Luyu Liu" w:date="2019-07-27T16:19:00Z">
              <w:r w:rsidRPr="006278AB">
                <w:rPr>
                  <w:rFonts w:ascii="Times New Roman" w:hAnsi="Times New Roman" w:cs="Times New Roman"/>
                  <w:sz w:val="24"/>
                  <w:szCs w:val="24"/>
                </w:rPr>
                <w:t>AR</w:t>
              </w:r>
            </w:ins>
          </w:p>
        </w:tc>
        <w:tc>
          <w:tcPr>
            <w:tcW w:w="1866" w:type="dxa"/>
          </w:tcPr>
          <w:p w14:paraId="2C5B2DE9" w14:textId="1D01B012" w:rsidR="00033BF2" w:rsidRPr="006278AB" w:rsidRDefault="00033BF2" w:rsidP="00033BF2">
            <w:pPr>
              <w:spacing w:line="256" w:lineRule="auto"/>
              <w:jc w:val="both"/>
              <w:rPr>
                <w:ins w:id="1114" w:author="Luyu Liu" w:date="2019-07-27T16:03:00Z"/>
                <w:rFonts w:ascii="Times New Roman" w:hAnsi="Times New Roman" w:cs="Times New Roman"/>
                <w:sz w:val="24"/>
                <w:szCs w:val="24"/>
              </w:rPr>
            </w:pPr>
            <w:ins w:id="1115" w:author="Luyu Liu" w:date="2019-07-27T16:19:00Z">
              <w:r w:rsidRPr="006278AB">
                <w:rPr>
                  <w:rFonts w:ascii="Times New Roman" w:hAnsi="Times New Roman" w:cs="Times New Roman"/>
                </w:rPr>
                <w:t>494 seconds</w:t>
              </w:r>
            </w:ins>
          </w:p>
        </w:tc>
        <w:tc>
          <w:tcPr>
            <w:tcW w:w="1975" w:type="dxa"/>
          </w:tcPr>
          <w:p w14:paraId="40FD208F" w14:textId="77777777" w:rsidR="00033BF2" w:rsidRPr="006278AB" w:rsidRDefault="00033BF2" w:rsidP="00033BF2">
            <w:pPr>
              <w:spacing w:line="256" w:lineRule="auto"/>
              <w:jc w:val="both"/>
              <w:rPr>
                <w:ins w:id="1116" w:author="Luyu Liu" w:date="2019-07-27T16:03:00Z"/>
                <w:rFonts w:ascii="Times New Roman" w:hAnsi="Times New Roman" w:cs="Times New Roman"/>
                <w:sz w:val="24"/>
                <w:szCs w:val="24"/>
              </w:rPr>
            </w:pPr>
          </w:p>
        </w:tc>
        <w:tc>
          <w:tcPr>
            <w:tcW w:w="1717" w:type="dxa"/>
          </w:tcPr>
          <w:p w14:paraId="49D6E16B" w14:textId="64CC605A" w:rsidR="00033BF2" w:rsidRPr="006278AB" w:rsidRDefault="00033BF2" w:rsidP="00033BF2">
            <w:pPr>
              <w:spacing w:line="256" w:lineRule="auto"/>
              <w:jc w:val="both"/>
              <w:rPr>
                <w:ins w:id="1117" w:author="Luyu Liu" w:date="2019-07-27T16:03:00Z"/>
                <w:rFonts w:ascii="Times New Roman" w:hAnsi="Times New Roman" w:cs="Times New Roman"/>
                <w:sz w:val="24"/>
                <w:szCs w:val="24"/>
              </w:rPr>
            </w:pPr>
            <w:ins w:id="1118" w:author="Luyu Liu" w:date="2019-07-27T16:19:00Z">
              <w:r w:rsidRPr="006278AB">
                <w:rPr>
                  <w:rFonts w:ascii="Times New Roman" w:hAnsi="Times New Roman" w:cs="Times New Roman"/>
                  <w:sz w:val="24"/>
                  <w:szCs w:val="24"/>
                </w:rPr>
                <w:t>-</w:t>
              </w:r>
            </w:ins>
          </w:p>
        </w:tc>
        <w:tc>
          <w:tcPr>
            <w:tcW w:w="1717" w:type="dxa"/>
          </w:tcPr>
          <w:p w14:paraId="5392AD0C" w14:textId="0F995748" w:rsidR="00033BF2" w:rsidRPr="006278AB" w:rsidRDefault="00033BF2" w:rsidP="00033BF2">
            <w:pPr>
              <w:spacing w:line="256" w:lineRule="auto"/>
              <w:jc w:val="both"/>
              <w:rPr>
                <w:ins w:id="1119" w:author="Luyu Liu" w:date="2019-07-27T16:03:00Z"/>
                <w:rFonts w:ascii="Times New Roman" w:hAnsi="Times New Roman" w:cs="Times New Roman"/>
                <w:sz w:val="24"/>
                <w:szCs w:val="24"/>
              </w:rPr>
            </w:pPr>
            <w:ins w:id="1120" w:author="Luyu Liu" w:date="2019-07-27T16:19:00Z">
              <w:r w:rsidRPr="006278AB">
                <w:rPr>
                  <w:rFonts w:ascii="Times New Roman" w:hAnsi="Times New Roman" w:cs="Times New Roman"/>
                  <w:sz w:val="24"/>
                  <w:szCs w:val="24"/>
                </w:rPr>
                <w:t>-</w:t>
              </w:r>
            </w:ins>
          </w:p>
        </w:tc>
      </w:tr>
      <w:tr w:rsidR="00033BF2" w14:paraId="146D178B" w14:textId="77777777" w:rsidTr="007D09A3">
        <w:trPr>
          <w:ins w:id="1121" w:author="Luyu Liu" w:date="2019-07-27T16:03:00Z"/>
        </w:trPr>
        <w:tc>
          <w:tcPr>
            <w:tcW w:w="2075" w:type="dxa"/>
          </w:tcPr>
          <w:p w14:paraId="179CF150" w14:textId="70C46CC3" w:rsidR="00033BF2" w:rsidRPr="006278AB" w:rsidRDefault="00033BF2" w:rsidP="00033BF2">
            <w:pPr>
              <w:spacing w:line="256" w:lineRule="auto"/>
              <w:jc w:val="both"/>
              <w:rPr>
                <w:ins w:id="1122" w:author="Luyu Liu" w:date="2019-07-27T16:03:00Z"/>
                <w:rFonts w:ascii="Times New Roman" w:hAnsi="Times New Roman" w:cs="Times New Roman"/>
                <w:sz w:val="24"/>
                <w:szCs w:val="24"/>
              </w:rPr>
            </w:pPr>
            <w:ins w:id="1123" w:author="Luyu Liu" w:date="2019-07-27T16:19:00Z">
              <w:r w:rsidRPr="006278AB">
                <w:rPr>
                  <w:rFonts w:ascii="Times New Roman" w:hAnsi="Times New Roman" w:cs="Times New Roman"/>
                  <w:sz w:val="24"/>
                  <w:szCs w:val="24"/>
                </w:rPr>
                <w:t>GR</w:t>
              </w:r>
            </w:ins>
          </w:p>
        </w:tc>
        <w:tc>
          <w:tcPr>
            <w:tcW w:w="1866" w:type="dxa"/>
          </w:tcPr>
          <w:p w14:paraId="7AE24E3E" w14:textId="3A8D59FE" w:rsidR="00033BF2" w:rsidRPr="006278AB" w:rsidRDefault="00033BF2" w:rsidP="00033BF2">
            <w:pPr>
              <w:spacing w:line="256" w:lineRule="auto"/>
              <w:jc w:val="both"/>
              <w:rPr>
                <w:ins w:id="1124" w:author="Luyu Liu" w:date="2019-07-27T16:03:00Z"/>
                <w:rFonts w:ascii="Times New Roman" w:hAnsi="Times New Roman" w:cs="Times New Roman"/>
                <w:sz w:val="24"/>
                <w:szCs w:val="24"/>
              </w:rPr>
            </w:pPr>
            <w:ins w:id="1125" w:author="Luyu Liu" w:date="2019-07-27T16:19:00Z">
              <w:r w:rsidRPr="006278AB">
                <w:rPr>
                  <w:rFonts w:ascii="Times New Roman" w:hAnsi="Times New Roman" w:cs="Times New Roman"/>
                </w:rPr>
                <w:t>594 seconds</w:t>
              </w:r>
            </w:ins>
          </w:p>
        </w:tc>
        <w:tc>
          <w:tcPr>
            <w:tcW w:w="1975" w:type="dxa"/>
          </w:tcPr>
          <w:p w14:paraId="56E0ABF7" w14:textId="77777777" w:rsidR="00033BF2" w:rsidRPr="006278AB" w:rsidRDefault="00033BF2" w:rsidP="00033BF2">
            <w:pPr>
              <w:spacing w:line="256" w:lineRule="auto"/>
              <w:jc w:val="both"/>
              <w:rPr>
                <w:ins w:id="1126" w:author="Luyu Liu" w:date="2019-07-27T16:03:00Z"/>
                <w:rFonts w:ascii="Times New Roman" w:hAnsi="Times New Roman" w:cs="Times New Roman"/>
                <w:sz w:val="24"/>
                <w:szCs w:val="24"/>
              </w:rPr>
            </w:pPr>
          </w:p>
        </w:tc>
        <w:tc>
          <w:tcPr>
            <w:tcW w:w="1717" w:type="dxa"/>
          </w:tcPr>
          <w:p w14:paraId="0431FDEC" w14:textId="5BC24781" w:rsidR="00033BF2" w:rsidRPr="006278AB" w:rsidRDefault="00033BF2" w:rsidP="00033BF2">
            <w:pPr>
              <w:spacing w:line="256" w:lineRule="auto"/>
              <w:jc w:val="both"/>
              <w:rPr>
                <w:ins w:id="1127" w:author="Luyu Liu" w:date="2019-07-27T16:03:00Z"/>
                <w:rFonts w:ascii="Times New Roman" w:hAnsi="Times New Roman" w:cs="Times New Roman"/>
                <w:sz w:val="24"/>
                <w:szCs w:val="24"/>
              </w:rPr>
            </w:pPr>
            <w:ins w:id="1128" w:author="Luyu Liu" w:date="2019-07-27T16:19:00Z">
              <w:r w:rsidRPr="006278AB">
                <w:rPr>
                  <w:rFonts w:ascii="Times New Roman" w:hAnsi="Times New Roman" w:cs="Times New Roman"/>
                </w:rPr>
                <w:t>59.56%</w:t>
              </w:r>
            </w:ins>
          </w:p>
        </w:tc>
        <w:tc>
          <w:tcPr>
            <w:tcW w:w="1717" w:type="dxa"/>
          </w:tcPr>
          <w:p w14:paraId="0CE6FC63" w14:textId="2EEE2437" w:rsidR="00033BF2" w:rsidRPr="006278AB" w:rsidRDefault="00033BF2" w:rsidP="00033BF2">
            <w:pPr>
              <w:spacing w:line="256" w:lineRule="auto"/>
              <w:jc w:val="both"/>
              <w:rPr>
                <w:ins w:id="1129" w:author="Luyu Liu" w:date="2019-07-27T16:03:00Z"/>
                <w:rFonts w:ascii="Times New Roman" w:hAnsi="Times New Roman" w:cs="Times New Roman"/>
                <w:sz w:val="24"/>
                <w:szCs w:val="24"/>
              </w:rPr>
            </w:pPr>
          </w:p>
        </w:tc>
      </w:tr>
      <w:tr w:rsidR="00033BF2" w14:paraId="71DFF49A" w14:textId="77777777" w:rsidTr="007D09A3">
        <w:trPr>
          <w:ins w:id="1130" w:author="Luyu Liu" w:date="2019-07-27T16:03:00Z"/>
        </w:trPr>
        <w:tc>
          <w:tcPr>
            <w:tcW w:w="2075" w:type="dxa"/>
          </w:tcPr>
          <w:p w14:paraId="382CDE1A" w14:textId="77777777" w:rsidR="00033BF2" w:rsidRPr="006278AB" w:rsidRDefault="00033BF2" w:rsidP="00033BF2">
            <w:pPr>
              <w:spacing w:line="256" w:lineRule="auto"/>
              <w:jc w:val="both"/>
              <w:rPr>
                <w:ins w:id="1131" w:author="Luyu Liu" w:date="2019-07-27T16:03:00Z"/>
                <w:rFonts w:ascii="Times New Roman" w:hAnsi="Times New Roman" w:cs="Times New Roman"/>
                <w:sz w:val="24"/>
                <w:szCs w:val="24"/>
              </w:rPr>
            </w:pPr>
            <w:ins w:id="1132" w:author="Luyu Liu" w:date="2019-07-27T16:03:00Z">
              <w:r w:rsidRPr="006278AB">
                <w:rPr>
                  <w:rFonts w:ascii="Times New Roman" w:hAnsi="Times New Roman" w:cs="Times New Roman"/>
                  <w:sz w:val="24"/>
                  <w:szCs w:val="24"/>
                </w:rPr>
                <w:t xml:space="preserve">ER </w:t>
              </w:r>
            </w:ins>
          </w:p>
        </w:tc>
        <w:tc>
          <w:tcPr>
            <w:tcW w:w="1866" w:type="dxa"/>
          </w:tcPr>
          <w:p w14:paraId="2C516489" w14:textId="77777777" w:rsidR="00033BF2" w:rsidRPr="006278AB" w:rsidRDefault="00033BF2" w:rsidP="00033BF2">
            <w:pPr>
              <w:spacing w:line="256" w:lineRule="auto"/>
              <w:jc w:val="both"/>
              <w:rPr>
                <w:ins w:id="1133" w:author="Luyu Liu" w:date="2019-07-27T16:03:00Z"/>
                <w:rFonts w:ascii="Times New Roman" w:hAnsi="Times New Roman" w:cs="Times New Roman"/>
                <w:sz w:val="24"/>
                <w:szCs w:val="24"/>
              </w:rPr>
            </w:pPr>
            <w:ins w:id="1134" w:author="Luyu Liu" w:date="2019-07-27T16:03:00Z">
              <w:r w:rsidRPr="006278AB">
                <w:rPr>
                  <w:rFonts w:ascii="Times New Roman" w:hAnsi="Times New Roman" w:cs="Times New Roman"/>
                </w:rPr>
                <w:t>636 seconds</w:t>
              </w:r>
            </w:ins>
          </w:p>
        </w:tc>
        <w:tc>
          <w:tcPr>
            <w:tcW w:w="1975" w:type="dxa"/>
          </w:tcPr>
          <w:p w14:paraId="498AB47C" w14:textId="77777777" w:rsidR="00033BF2" w:rsidRPr="006278AB" w:rsidRDefault="00033BF2" w:rsidP="00033BF2">
            <w:pPr>
              <w:spacing w:line="256" w:lineRule="auto"/>
              <w:jc w:val="both"/>
              <w:rPr>
                <w:ins w:id="1135" w:author="Luyu Liu" w:date="2019-07-27T16:03:00Z"/>
                <w:rFonts w:ascii="Times New Roman" w:hAnsi="Times New Roman" w:cs="Times New Roman"/>
                <w:sz w:val="24"/>
                <w:szCs w:val="24"/>
              </w:rPr>
            </w:pPr>
          </w:p>
        </w:tc>
        <w:tc>
          <w:tcPr>
            <w:tcW w:w="1717" w:type="dxa"/>
          </w:tcPr>
          <w:p w14:paraId="693AD548" w14:textId="77777777" w:rsidR="00033BF2" w:rsidRPr="006278AB" w:rsidRDefault="00033BF2" w:rsidP="00033BF2">
            <w:pPr>
              <w:spacing w:line="256" w:lineRule="auto"/>
              <w:jc w:val="both"/>
              <w:rPr>
                <w:ins w:id="1136" w:author="Luyu Liu" w:date="2019-07-27T16:03:00Z"/>
                <w:rFonts w:ascii="Times New Roman" w:hAnsi="Times New Roman" w:cs="Times New Roman"/>
                <w:sz w:val="24"/>
                <w:szCs w:val="24"/>
              </w:rPr>
            </w:pPr>
            <w:ins w:id="1137" w:author="Luyu Liu" w:date="2019-07-27T16:03:00Z">
              <w:r w:rsidRPr="006278AB">
                <w:rPr>
                  <w:rFonts w:ascii="Times New Roman" w:hAnsi="Times New Roman" w:cs="Times New Roman"/>
                </w:rPr>
                <w:t>56.29%</w:t>
              </w:r>
            </w:ins>
          </w:p>
        </w:tc>
        <w:tc>
          <w:tcPr>
            <w:tcW w:w="1717" w:type="dxa"/>
          </w:tcPr>
          <w:p w14:paraId="11151C00" w14:textId="77777777" w:rsidR="00033BF2" w:rsidRPr="006278AB" w:rsidRDefault="00033BF2" w:rsidP="00033BF2">
            <w:pPr>
              <w:spacing w:line="256" w:lineRule="auto"/>
              <w:jc w:val="both"/>
              <w:rPr>
                <w:ins w:id="1138" w:author="Luyu Liu" w:date="2019-07-27T16:03:00Z"/>
                <w:rFonts w:ascii="Times New Roman" w:hAnsi="Times New Roman" w:cs="Times New Roman"/>
                <w:sz w:val="24"/>
                <w:szCs w:val="24"/>
              </w:rPr>
            </w:pPr>
          </w:p>
        </w:tc>
      </w:tr>
    </w:tbl>
    <w:p w14:paraId="0732E01C" w14:textId="5812965B" w:rsidR="002462D6" w:rsidDel="00E8607A" w:rsidRDefault="007D09A3" w:rsidP="007D09A3">
      <w:pPr>
        <w:pStyle w:val="Italic"/>
        <w:numPr>
          <w:ilvl w:val="1"/>
          <w:numId w:val="11"/>
        </w:numPr>
        <w:jc w:val="center"/>
        <w:rPr>
          <w:ins w:id="1139" w:author="Liu, Luyu" w:date="2019-07-26T10:56:00Z"/>
          <w:del w:id="1140" w:author="Luyu Liu" w:date="2019-07-27T13:08:00Z"/>
          <w:i w:val="0"/>
        </w:rPr>
        <w:pPrChange w:id="1141" w:author="Luyu Liu" w:date="2019-07-27T16:06:00Z">
          <w:pPr>
            <w:pStyle w:val="Italic"/>
            <w:numPr>
              <w:ilvl w:val="1"/>
              <w:numId w:val="7"/>
            </w:numPr>
            <w:ind w:left="432" w:hanging="432"/>
          </w:pPr>
        </w:pPrChange>
      </w:pPr>
      <w:bookmarkStart w:id="1142" w:name="_Ref15136477"/>
      <w:ins w:id="1143" w:author="Luyu Liu" w:date="2019-07-27T16:04:00Z">
        <w:r>
          <w:t xml:space="preserve">Table </w:t>
        </w:r>
        <w:r>
          <w:fldChar w:fldCharType="begin"/>
        </w:r>
        <w:r>
          <w:instrText xml:space="preserve"> SEQ Table \* ARABIC </w:instrText>
        </w:r>
        <w:r>
          <w:fldChar w:fldCharType="separate"/>
        </w:r>
        <w:r>
          <w:rPr>
            <w:noProof/>
          </w:rPr>
          <w:t>1</w:t>
        </w:r>
        <w:r>
          <w:fldChar w:fldCharType="end"/>
        </w:r>
        <w:bookmarkEnd w:id="1142"/>
        <w:r>
          <w:t xml:space="preserve"> Each TPS's waiting time and miss risk's mean and deviation</w:t>
        </w:r>
      </w:ins>
      <w:ins w:id="1144" w:author="Miller, Harvey J." w:date="2019-06-25T14:36:00Z">
        <w:del w:id="1145" w:author="Luyu Liu" w:date="2019-07-25T11:34:00Z">
          <w:r w:rsidR="00585A4C" w:rsidDel="0051359A">
            <w:rPr>
              <w:i w:val="0"/>
            </w:rPr>
            <w:delText xml:space="preserve"> </w:delText>
          </w:r>
        </w:del>
        <w:del w:id="1146" w:author="Luyu Liu" w:date="2019-07-27T13:08:00Z">
          <w:r w:rsidR="00585A4C" w:rsidDel="00E8607A">
            <w:rPr>
              <w:i w:val="0"/>
            </w:rPr>
            <w:delText xml:space="preserve"> </w:delText>
          </w:r>
        </w:del>
      </w:ins>
      <w:ins w:id="1147" w:author="Liu, Luyu" w:date="2019-07-26T10:56:00Z">
        <w:del w:id="1148" w:author="Luyu Liu" w:date="2019-07-27T13:08:00Z">
          <w:r w:rsidR="002462D6" w:rsidDel="00E8607A">
            <w:rPr>
              <w:i w:val="0"/>
            </w:rPr>
            <w:delText>PR optimal</w:delText>
          </w:r>
        </w:del>
      </w:ins>
    </w:p>
    <w:p w14:paraId="7B4F1FB4" w14:textId="658AFFD7" w:rsidR="00002743" w:rsidRPr="00483A15" w:rsidDel="00273166" w:rsidRDefault="00002743" w:rsidP="007D09A3">
      <w:pPr>
        <w:pStyle w:val="Italic"/>
        <w:ind w:firstLine="0"/>
        <w:jc w:val="center"/>
        <w:rPr>
          <w:del w:id="1149" w:author="Luyu Liu" w:date="2019-07-27T16:01:00Z"/>
          <w:b/>
          <w:i w:val="0"/>
          <w:iCs/>
          <w:rPrChange w:id="1150" w:author="Luyu Liu" w:date="2019-07-27T12:55:00Z">
            <w:rPr>
              <w:del w:id="1151" w:author="Luyu Liu" w:date="2019-07-27T16:01:00Z"/>
              <w:i w:val="0"/>
            </w:rPr>
          </w:rPrChange>
        </w:rPr>
        <w:pPrChange w:id="1152" w:author="Luyu Liu" w:date="2019-07-27T16:06:00Z">
          <w:pPr>
            <w:pStyle w:val="Italic"/>
            <w:numPr>
              <w:ilvl w:val="1"/>
              <w:numId w:val="7"/>
            </w:numPr>
            <w:ind w:left="432" w:hanging="432"/>
          </w:pPr>
        </w:pPrChange>
      </w:pPr>
      <w:del w:id="1153" w:author="Luyu Liu" w:date="2019-07-27T16:01:00Z">
        <w:r w:rsidRPr="00483A15" w:rsidDel="00273166">
          <w:rPr>
            <w:b/>
            <w:i w:val="0"/>
            <w:iCs/>
            <w:rPrChange w:id="1154" w:author="Luyu Liu" w:date="2019-07-27T12:55:00Z">
              <w:rPr/>
            </w:rPrChange>
          </w:rPr>
          <w:delText xml:space="preserve">The </w:delText>
        </w:r>
        <w:r w:rsidR="00386AD4" w:rsidRPr="00483A15" w:rsidDel="00273166">
          <w:rPr>
            <w:b/>
            <w:i w:val="0"/>
            <w:iCs/>
            <w:rPrChange w:id="1155" w:author="Luyu Liu" w:date="2019-07-27T12:55:00Z">
              <w:rPr/>
            </w:rPrChange>
          </w:rPr>
          <w:delText>parameters</w:delText>
        </w:r>
        <w:r w:rsidR="005C1F68" w:rsidRPr="00483A15" w:rsidDel="00273166">
          <w:rPr>
            <w:b/>
            <w:i w:val="0"/>
            <w:iCs/>
            <w:rPrChange w:id="1156" w:author="Luyu Liu" w:date="2019-07-27T12:55:00Z">
              <w:rPr/>
            </w:rPrChange>
          </w:rPr>
          <w:delText xml:space="preserve"> of </w:delText>
        </w:r>
      </w:del>
      <w:ins w:id="1157" w:author="Miller, Harvey J." w:date="2019-06-25T14:36:00Z">
        <w:del w:id="1158" w:author="Luyu Liu" w:date="2019-07-25T11:35:00Z">
          <w:r w:rsidR="00585A4C" w:rsidRPr="00483A15" w:rsidDel="0051359A">
            <w:rPr>
              <w:b/>
              <w:i w:val="0"/>
              <w:iCs/>
              <w:rPrChange w:id="1159" w:author="Luyu Liu" w:date="2019-07-27T12:55:00Z">
                <w:rPr/>
              </w:rPrChange>
            </w:rPr>
            <w:delText>P</w:delText>
          </w:r>
        </w:del>
      </w:ins>
      <w:del w:id="1160" w:author="Luyu Liu" w:date="2019-07-25T11:35:00Z">
        <w:r w:rsidR="005C1F68" w:rsidRPr="00483A15" w:rsidDel="0051359A">
          <w:rPr>
            <w:b/>
            <w:i w:val="0"/>
            <w:iCs/>
            <w:rPrChange w:id="1161" w:author="Luyu Liu" w:date="2019-07-27T12:55:00Z">
              <w:rPr/>
            </w:rPrChange>
          </w:rPr>
          <w:delText>prudent r</w:delText>
        </w:r>
        <w:r w:rsidRPr="00483A15" w:rsidDel="0051359A">
          <w:rPr>
            <w:b/>
            <w:i w:val="0"/>
            <w:iCs/>
            <w:rPrChange w:id="1162" w:author="Luyu Liu" w:date="2019-07-27T12:55:00Z">
              <w:rPr/>
            </w:rPrChange>
          </w:rPr>
          <w:delText>elaxation</w:delText>
        </w:r>
        <w:r w:rsidR="00DF2089" w:rsidRPr="00483A15" w:rsidDel="0051359A">
          <w:rPr>
            <w:b/>
            <w:i w:val="0"/>
            <w:iCs/>
            <w:rPrChange w:id="1163" w:author="Luyu Liu" w:date="2019-07-27T12:55:00Z">
              <w:rPr/>
            </w:rPrChange>
          </w:rPr>
          <w:delText xml:space="preserve"> optimal</w:delText>
        </w:r>
        <w:r w:rsidRPr="00483A15" w:rsidDel="0051359A">
          <w:rPr>
            <w:b/>
            <w:i w:val="0"/>
            <w:iCs/>
            <w:rPrChange w:id="1164" w:author="Luyu Liu" w:date="2019-07-27T12:55:00Z">
              <w:rPr/>
            </w:rPrChange>
          </w:rPr>
          <w:delText xml:space="preserve"> </w:delText>
        </w:r>
        <w:r w:rsidR="006E6DBC" w:rsidRPr="00483A15" w:rsidDel="0051359A">
          <w:rPr>
            <w:b/>
            <w:i w:val="0"/>
            <w:iCs/>
            <w:rPrChange w:id="1165" w:author="Luyu Liu" w:date="2019-07-27T12:55:00Z">
              <w:rPr/>
            </w:rPrChange>
          </w:rPr>
          <w:delText>TPS</w:delText>
        </w:r>
      </w:del>
      <w:ins w:id="1166" w:author="Liu, Luyu" w:date="2019-07-26T10:56:00Z">
        <w:del w:id="1167" w:author="Luyu Liu" w:date="2019-07-27T16:01:00Z">
          <w:r w:rsidR="002462D6" w:rsidRPr="00483A15" w:rsidDel="00273166">
            <w:rPr>
              <w:b/>
              <w:i w:val="0"/>
              <w:iCs/>
              <w:rPrChange w:id="1168" w:author="Luyu Liu" w:date="2019-07-27T12:55:00Z">
                <w:rPr>
                  <w:b/>
                  <w:i w:val="0"/>
                </w:rPr>
              </w:rPrChange>
            </w:rPr>
            <w:delText>.</w:delText>
          </w:r>
        </w:del>
      </w:ins>
    </w:p>
    <w:p w14:paraId="2580272A" w14:textId="1541F9DD" w:rsidR="004430FF" w:rsidDel="00273166" w:rsidRDefault="002462D6" w:rsidP="007D09A3">
      <w:pPr>
        <w:pStyle w:val="Italic"/>
        <w:ind w:firstLine="0"/>
        <w:jc w:val="center"/>
        <w:rPr>
          <w:del w:id="1169" w:author="Luyu Liu" w:date="2019-07-27T16:01:00Z"/>
          <w:rStyle w:val="TimesNewRomanChar"/>
          <w:i w:val="0"/>
        </w:rPr>
        <w:pPrChange w:id="1170" w:author="Luyu Liu" w:date="2019-07-27T16:06:00Z">
          <w:pPr>
            <w:pStyle w:val="Italic"/>
            <w:ind w:firstLine="0"/>
          </w:pPr>
        </w:pPrChange>
      </w:pPr>
      <w:ins w:id="1171" w:author="Liu, Luyu" w:date="2019-07-26T10:56:00Z">
        <w:del w:id="1172" w:author="Luyu Liu" w:date="2019-07-27T16:01:00Z">
          <w:r w:rsidDel="00273166">
            <w:rPr>
              <w:i w:val="0"/>
            </w:rPr>
            <w:delText xml:space="preserve"> </w:delText>
          </w:r>
        </w:del>
      </w:ins>
      <w:del w:id="1173" w:author="Luyu Liu" w:date="2019-07-27T16:01:00Z">
        <w:r w:rsidR="004430FF" w:rsidRPr="00F223EB" w:rsidDel="00273166">
          <w:rPr>
            <w:i w:val="0"/>
          </w:rPr>
          <w:delText xml:space="preserve">We </w:delText>
        </w:r>
        <w:r w:rsidR="004430FF" w:rsidRPr="00F223EB" w:rsidDel="00273166">
          <w:rPr>
            <w:rStyle w:val="TimesNewRomanChar"/>
            <w:i w:val="0"/>
          </w:rPr>
          <w:delText xml:space="preserve">first </w:delText>
        </w:r>
        <w:r w:rsidR="004430FF" w:rsidRPr="005238B9" w:rsidDel="00273166">
          <w:rPr>
            <w:rStyle w:val="TimeNewRomanChar"/>
            <w:i w:val="0"/>
          </w:rPr>
          <w:delText>calculated and analyzed the</w:delText>
        </w:r>
        <w:r w:rsidR="004430FF" w:rsidRPr="00F223EB" w:rsidDel="00273166">
          <w:rPr>
            <w:rStyle w:val="TimesNewRomanChar"/>
            <w:i w:val="0"/>
          </w:rPr>
          <w:delText xml:space="preserve"> opt</w:delText>
        </w:r>
        <w:r w:rsidR="00394F6C" w:rsidDel="00273166">
          <w:rPr>
            <w:rStyle w:val="TimesNewRomanChar"/>
            <w:i w:val="0"/>
          </w:rPr>
          <w:delText>imal insurance buffer (IB) for p</w:delText>
        </w:r>
        <w:r w:rsidR="004430FF" w:rsidRPr="00F223EB" w:rsidDel="00273166">
          <w:rPr>
            <w:rStyle w:val="TimesNewRomanChar"/>
            <w:i w:val="0"/>
          </w:rPr>
          <w:delText xml:space="preserve">rudent relaxation </w:delText>
        </w:r>
        <w:r w:rsidR="00B24265" w:rsidDel="00273166">
          <w:rPr>
            <w:rStyle w:val="TimesNewRomanChar"/>
            <w:i w:val="0"/>
          </w:rPr>
          <w:delText xml:space="preserve">optimal </w:delText>
        </w:r>
        <w:r w:rsidR="004430FF" w:rsidRPr="00F223EB" w:rsidDel="00273166">
          <w:rPr>
            <w:rStyle w:val="TimesNewRomanChar"/>
            <w:i w:val="0"/>
          </w:rPr>
          <w:delText>strategy</w:delText>
        </w:r>
        <w:commentRangeStart w:id="1174"/>
        <w:r w:rsidR="004430FF" w:rsidRPr="00F223EB" w:rsidDel="00273166">
          <w:rPr>
            <w:rStyle w:val="TimesNewRomanChar"/>
            <w:i w:val="0"/>
          </w:rPr>
          <w:delText xml:space="preserve">. </w:delText>
        </w:r>
        <w:r w:rsidR="00C465D9" w:rsidRPr="00F223EB" w:rsidDel="00273166">
          <w:rPr>
            <w:rStyle w:val="TimesNewRomanChar"/>
            <w:i w:val="0"/>
          </w:rPr>
          <w:fldChar w:fldCharType="begin"/>
        </w:r>
        <w:r w:rsidR="00C465D9" w:rsidRPr="00F223EB" w:rsidDel="00273166">
          <w:rPr>
            <w:rStyle w:val="TimesNewRomanChar"/>
            <w:i w:val="0"/>
          </w:rPr>
          <w:delInstrText xml:space="preserve"> REF _Ref8585011 \h  \* MERGEFORMAT </w:delInstrText>
        </w:r>
        <w:r w:rsidR="00C465D9" w:rsidRPr="00F223EB" w:rsidDel="00273166">
          <w:rPr>
            <w:rStyle w:val="TimesNewRomanChar"/>
            <w:i w:val="0"/>
          </w:rPr>
        </w:r>
        <w:r w:rsidR="00C465D9" w:rsidRPr="00F223EB" w:rsidDel="00273166">
          <w:rPr>
            <w:rStyle w:val="TimesNewRomanChar"/>
            <w:i w:val="0"/>
          </w:rPr>
          <w:fldChar w:fldCharType="separate"/>
        </w:r>
      </w:del>
      <w:del w:id="1175" w:author="Luyu Liu" w:date="2019-06-25T21:35:00Z">
        <w:r w:rsidR="007B43E9" w:rsidRPr="007B43E9" w:rsidDel="00AB4F43">
          <w:rPr>
            <w:rStyle w:val="TimesNewRomanChar"/>
            <w:i w:val="0"/>
          </w:rPr>
          <w:delText>Figure 6</w:delText>
        </w:r>
      </w:del>
      <w:del w:id="1176" w:author="Luyu Liu" w:date="2019-07-27T16:01:00Z">
        <w:r w:rsidR="00C465D9" w:rsidRPr="00F223EB" w:rsidDel="00273166">
          <w:rPr>
            <w:rStyle w:val="TimesNewRomanChar"/>
            <w:i w:val="0"/>
          </w:rPr>
          <w:fldChar w:fldCharType="end"/>
        </w:r>
        <w:r w:rsidR="00F77C69" w:rsidDel="00273166">
          <w:rPr>
            <w:rStyle w:val="TimesNewRomanChar"/>
            <w:i w:val="0"/>
          </w:rPr>
          <w:delText xml:space="preserve"> (left)</w:delText>
        </w:r>
        <w:r w:rsidR="00C465D9" w:rsidRPr="00F223EB" w:rsidDel="00273166">
          <w:rPr>
            <w:rStyle w:val="TimesNewRomanChar"/>
            <w:i w:val="0"/>
          </w:rPr>
          <w:delText xml:space="preserve"> </w:delText>
        </w:r>
        <w:commentRangeEnd w:id="1174"/>
        <w:r w:rsidR="00E822D2" w:rsidDel="00273166">
          <w:rPr>
            <w:rStyle w:val="CommentReference"/>
            <w:rFonts w:asciiTheme="minorHAnsi" w:hAnsiTheme="minorHAnsi" w:cstheme="minorBidi"/>
            <w:i w:val="0"/>
          </w:rPr>
          <w:commentReference w:id="1174"/>
        </w:r>
        <w:r w:rsidR="00C465D9" w:rsidRPr="005238B9" w:rsidDel="00273166">
          <w:rPr>
            <w:rStyle w:val="TimeNewRomanChar"/>
            <w:i w:val="0"/>
          </w:rPr>
          <w:delText xml:space="preserve">shows </w:delText>
        </w:r>
        <w:r w:rsidR="00B24265" w:rsidRPr="005238B9" w:rsidDel="00273166">
          <w:rPr>
            <w:rStyle w:val="TimeNewRomanChar"/>
            <w:i w:val="0"/>
          </w:rPr>
          <w:delText>the geographic distribution of PR optimal’s insurance buffer. It shows an extreme geographically diverse p</w:delText>
        </w:r>
        <w:r w:rsidR="00B24265" w:rsidDel="00273166">
          <w:rPr>
            <w:rStyle w:val="TimesNewRomanChar"/>
            <w:i w:val="0"/>
          </w:rPr>
          <w:delText>attern</w:delText>
        </w:r>
        <w:r w:rsidR="002A2AE3" w:rsidDel="00273166">
          <w:rPr>
            <w:rStyle w:val="TimesNewRomanChar"/>
            <w:i w:val="0"/>
          </w:rPr>
          <w:delText xml:space="preserve"> for IBs</w:delText>
        </w:r>
        <w:r w:rsidR="00142678" w:rsidDel="00273166">
          <w:rPr>
            <w:rStyle w:val="TimesNewRomanChar"/>
            <w:i w:val="0"/>
          </w:rPr>
          <w:delText xml:space="preserve">. So, we cannot </w:delText>
        </w:r>
        <w:r w:rsidR="002A2AE3" w:rsidDel="00273166">
          <w:rPr>
            <w:rStyle w:val="TimesNewRomanChar"/>
            <w:i w:val="0"/>
          </w:rPr>
          <w:delText>assign a single IB for all stops and different users with different walking distance.</w:delText>
        </w:r>
        <w:r w:rsidR="0058274E" w:rsidDel="00273166">
          <w:rPr>
            <w:rStyle w:val="TimesNewRomanChar"/>
            <w:i w:val="0"/>
          </w:rPr>
          <w:delText xml:space="preserve"> </w:delText>
        </w:r>
      </w:del>
    </w:p>
    <w:p w14:paraId="406B49F4" w14:textId="2CAEE807" w:rsidR="008A5D8D" w:rsidDel="00273166" w:rsidRDefault="007B43E9" w:rsidP="007D09A3">
      <w:pPr>
        <w:pStyle w:val="IndentTimesNewRoman"/>
        <w:jc w:val="center"/>
        <w:rPr>
          <w:del w:id="1177" w:author="Luyu Liu" w:date="2019-07-27T16:01:00Z"/>
        </w:rPr>
        <w:pPrChange w:id="1178" w:author="Luyu Liu" w:date="2019-07-27T16:06:00Z">
          <w:pPr>
            <w:pStyle w:val="IndentTimesNewRoman"/>
          </w:pPr>
        </w:pPrChange>
      </w:pPr>
      <w:del w:id="1179" w:author="Luyu Liu" w:date="2019-07-27T16:01:00Z">
        <w:r w:rsidRPr="007B43E9" w:rsidDel="00273166">
          <w:fldChar w:fldCharType="begin"/>
        </w:r>
        <w:r w:rsidRPr="007B43E9" w:rsidDel="00273166">
          <w:delInstrText xml:space="preserve"> REF _Ref8585011 \h  \* MERGEFORMAT </w:delInstrText>
        </w:r>
        <w:r w:rsidRPr="007B43E9" w:rsidDel="00273166">
          <w:fldChar w:fldCharType="separate"/>
        </w:r>
      </w:del>
      <w:del w:id="1180" w:author="Luyu Liu" w:date="2019-06-25T21:35:00Z">
        <w:r w:rsidRPr="007B43E9" w:rsidDel="00AB4F43">
          <w:delText>Figure 6</w:delText>
        </w:r>
      </w:del>
      <w:del w:id="1181" w:author="Luyu Liu" w:date="2019-07-27T16:01:00Z">
        <w:r w:rsidRPr="007B43E9" w:rsidDel="00273166">
          <w:fldChar w:fldCharType="end"/>
        </w:r>
        <w:r w:rsidRPr="007B43E9" w:rsidDel="00273166">
          <w:delText xml:space="preserve"> (right) </w:delText>
        </w:r>
        <w:r w:rsidR="008E25CD" w:rsidDel="00273166">
          <w:delText>demonstrates</w:delText>
        </w:r>
        <w:r w:rsidR="00092308" w:rsidRPr="005238B9" w:rsidDel="00273166">
          <w:rPr>
            <w:rStyle w:val="TimesNewRomanChar"/>
          </w:rPr>
          <w:delText xml:space="preserve"> </w:delText>
        </w:r>
        <w:r w:rsidR="00092308" w:rsidRPr="005238B9" w:rsidDel="00273166">
          <w:delText xml:space="preserve">the miss risk for the PR optimal strategy, and </w:delText>
        </w:r>
        <w:r w:rsidR="005E1255" w:rsidDel="00273166">
          <w:delText xml:space="preserve">it shows an unnatural high </w:delText>
        </w:r>
        <w:r w:rsidR="00D6741C" w:rsidDel="00273166">
          <w:rPr>
            <w:rFonts w:hint="eastAsia"/>
          </w:rPr>
          <w:delText>miss</w:delText>
        </w:r>
        <w:r w:rsidR="00D6741C" w:rsidDel="00273166">
          <w:delText xml:space="preserve"> </w:delText>
        </w:r>
        <w:r w:rsidR="005E1255" w:rsidDel="00273166">
          <w:delText>risk</w:delText>
        </w:r>
        <w:r w:rsidR="00465676" w:rsidDel="00273166">
          <w:delText xml:space="preserve"> cluster</w:delText>
        </w:r>
        <w:r w:rsidR="005E1255" w:rsidDel="00273166">
          <w:delText xml:space="preserve"> </w:delText>
        </w:r>
        <w:r w:rsidR="00465676" w:rsidDel="00273166">
          <w:delText>near the originating stop</w:delText>
        </w:r>
        <w:r w:rsidR="005E1255" w:rsidDel="00273166">
          <w:delText>.</w:delText>
        </w:r>
        <w:r w:rsidR="00C4778C" w:rsidDel="00273166">
          <w:delText xml:space="preserve"> </w:delText>
        </w:r>
        <w:r w:rsidR="003F1B20" w:rsidDel="00273166">
          <w:delText xml:space="preserve">This is because the lack of real-time data in the very beginning of bus trips. The real-time information will not be available until the </w:delText>
        </w:r>
        <w:r w:rsidR="00BE2EF3" w:rsidDel="00273166">
          <w:delText xml:space="preserve">bus leaves the originating stop. Also, </w:delText>
        </w:r>
        <w:r w:rsidR="003F1B20" w:rsidDel="00273166">
          <w:delText xml:space="preserve">sometimes the data will not be updated promptly because the data’s update frequency is 30 seconds. </w:delText>
        </w:r>
        <w:r w:rsidR="00F075D1" w:rsidDel="00273166">
          <w:delText>For certain trips, b</w:delText>
        </w:r>
        <w:r w:rsidR="00CE3DED" w:rsidDel="00273166">
          <w:delText xml:space="preserve">y the time the real-time information is updated, the user already loses the bus. Under this circumstance, buffer will not help improve the miss risk of such trips since </w:delText>
        </w:r>
        <w:r w:rsidR="00617FD1" w:rsidDel="00273166">
          <w:delText>IB’s</w:delText>
        </w:r>
        <w:r w:rsidR="00CE3DED" w:rsidDel="00273166">
          <w:delText xml:space="preserve"> effectiveness depends on</w:delText>
        </w:r>
        <w:r w:rsidR="009530A3" w:rsidDel="00273166">
          <w:delText xml:space="preserve"> accessible</w:delText>
        </w:r>
        <w:r w:rsidR="00CE3DED" w:rsidDel="00273166">
          <w:delText xml:space="preserve"> real-time </w:delText>
        </w:r>
        <w:r w:rsidR="001713FF" w:rsidDel="00273166">
          <w:delText>information</w:delText>
        </w:r>
        <w:r w:rsidR="00E37DCA" w:rsidDel="00273166">
          <w:delText>.</w:delText>
        </w:r>
        <w:r w:rsidR="00B466A4" w:rsidDel="00273166">
          <w:delText xml:space="preserve"> Meanwhile, users who live far from the stop will </w:delText>
        </w:r>
        <w:r w:rsidR="00C334AB" w:rsidDel="00273166">
          <w:delText>have higher miss risk and will suffer from more waiting time.</w:delText>
        </w:r>
      </w:del>
    </w:p>
    <w:p w14:paraId="6F00EB5B" w14:textId="4D081F8C" w:rsidR="00DC121A" w:rsidDel="00273166" w:rsidRDefault="00DC121A" w:rsidP="007D09A3">
      <w:pPr>
        <w:pStyle w:val="IndentTimesNewRoman"/>
        <w:jc w:val="center"/>
        <w:rPr>
          <w:del w:id="1182" w:author="Luyu Liu" w:date="2019-07-27T16:01:00Z"/>
        </w:rPr>
        <w:pPrChange w:id="1183" w:author="Luyu Liu" w:date="2019-07-27T16:06:00Z">
          <w:pPr>
            <w:pStyle w:val="IndentTimesNewRoman"/>
          </w:pPr>
        </w:pPrChange>
      </w:pPr>
    </w:p>
    <w:p w14:paraId="1151FA79" w14:textId="16276B79" w:rsidR="009506BF" w:rsidDel="00273166" w:rsidRDefault="00B835F9" w:rsidP="007D09A3">
      <w:pPr>
        <w:keepNext/>
        <w:spacing w:line="256" w:lineRule="auto"/>
        <w:jc w:val="center"/>
        <w:rPr>
          <w:del w:id="1184" w:author="Luyu Liu" w:date="2019-07-27T16:01:00Z"/>
        </w:rPr>
        <w:pPrChange w:id="1185" w:author="Luyu Liu" w:date="2019-07-27T16:06:00Z">
          <w:pPr>
            <w:keepNext/>
            <w:spacing w:line="256" w:lineRule="auto"/>
          </w:pPr>
        </w:pPrChange>
      </w:pPr>
      <w:del w:id="1186" w:author="Luyu Liu" w:date="2019-07-27T16:01:00Z">
        <w:r w:rsidDel="00273166">
          <w:rPr>
            <w:noProof/>
          </w:rPr>
          <w:pict w14:anchorId="21B186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468pt;height:169.5pt">
              <v:imagedata r:id="rId20" o:title="buffer_and_missrisk"/>
            </v:shape>
          </w:pict>
        </w:r>
      </w:del>
    </w:p>
    <w:p w14:paraId="2D483943" w14:textId="2C1CA460" w:rsidR="00273166" w:rsidRDefault="009506BF" w:rsidP="007D09A3">
      <w:pPr>
        <w:pStyle w:val="TimesNewRoman"/>
        <w:jc w:val="center"/>
        <w:pPrChange w:id="1187" w:author="Luyu Liu" w:date="2019-07-27T16:06:00Z">
          <w:pPr>
            <w:pStyle w:val="TimesNewRoman"/>
            <w:jc w:val="center"/>
          </w:pPr>
        </w:pPrChange>
      </w:pPr>
      <w:bookmarkStart w:id="1188" w:name="_Ref8585011"/>
      <w:del w:id="1189" w:author="Luyu Liu" w:date="2019-07-27T16:01:00Z">
        <w:r w:rsidDel="00273166">
          <w:delText xml:space="preserve">Figure </w:delText>
        </w:r>
        <w:r w:rsidR="006B5592" w:rsidDel="00273166">
          <w:rPr>
            <w:noProof/>
          </w:rPr>
          <w:fldChar w:fldCharType="begin"/>
        </w:r>
        <w:r w:rsidR="006B5592" w:rsidDel="00273166">
          <w:rPr>
            <w:noProof/>
          </w:rPr>
          <w:delInstrText xml:space="preserve"> SEQ Figure \* ARABIC </w:delInstrText>
        </w:r>
        <w:r w:rsidR="006B5592" w:rsidDel="00273166">
          <w:rPr>
            <w:noProof/>
          </w:rPr>
          <w:fldChar w:fldCharType="separate"/>
        </w:r>
        <w:r w:rsidR="00B338F3" w:rsidDel="00273166">
          <w:rPr>
            <w:noProof/>
          </w:rPr>
          <w:delText>7</w:delText>
        </w:r>
        <w:r w:rsidR="006B5592" w:rsidDel="00273166">
          <w:rPr>
            <w:noProof/>
          </w:rPr>
          <w:fldChar w:fldCharType="end"/>
        </w:r>
        <w:bookmarkEnd w:id="1188"/>
        <w:r w:rsidDel="00273166">
          <w:delText xml:space="preserve"> </w:delText>
        </w:r>
        <w:r w:rsidR="00C364A5" w:rsidDel="00273166">
          <w:delText xml:space="preserve">PR </w:delText>
        </w:r>
        <w:r w:rsidR="000D735B" w:rsidDel="00273166">
          <w:delText>optimal’s</w:delText>
        </w:r>
        <w:r w:rsidDel="00273166">
          <w:delText xml:space="preserve"> insurance buffer for each stop and walking time in COTA bus route No. 2</w:delText>
        </w:r>
        <w:r w:rsidR="00320B30" w:rsidDel="00273166">
          <w:delText xml:space="preserve"> from Southeast</w:delText>
        </w:r>
        <w:r w:rsidR="005203AB" w:rsidRPr="005203AB" w:rsidDel="00273166">
          <w:delText xml:space="preserve"> </w:delText>
        </w:r>
        <w:r w:rsidR="005203AB" w:rsidDel="00273166">
          <w:delText>to Northwest</w:delText>
        </w:r>
        <w:r w:rsidR="00112C02" w:rsidDel="00273166">
          <w:delText xml:space="preserve"> in 2018</w:delText>
        </w:r>
        <w:r w:rsidR="00320B30" w:rsidDel="00273166">
          <w:delText>.</w:delText>
        </w:r>
      </w:del>
    </w:p>
    <w:p w14:paraId="37013810" w14:textId="77777777" w:rsidR="002462D6" w:rsidRDefault="002462D6" w:rsidP="008E6BBB">
      <w:pPr>
        <w:pStyle w:val="IndentTimesNewRoman"/>
        <w:ind w:firstLine="0"/>
        <w:rPr>
          <w:ins w:id="1190" w:author="Liu, Luyu" w:date="2019-07-26T10:57:00Z"/>
        </w:rPr>
      </w:pPr>
    </w:p>
    <w:p w14:paraId="2D48A5B9" w14:textId="44D08751" w:rsidR="00320B30" w:rsidDel="002462D6" w:rsidRDefault="00320B30" w:rsidP="00535B25">
      <w:pPr>
        <w:pStyle w:val="TimesNewRoman"/>
        <w:rPr>
          <w:del w:id="1191" w:author="Liu, Luyu" w:date="2019-07-26T10:57:00Z"/>
        </w:rPr>
      </w:pPr>
    </w:p>
    <w:p w14:paraId="570A73B6" w14:textId="7CB3084F" w:rsidR="00535B25" w:rsidDel="002462D6" w:rsidRDefault="0051359A">
      <w:pPr>
        <w:pStyle w:val="TimesNewRoman"/>
        <w:numPr>
          <w:ilvl w:val="1"/>
          <w:numId w:val="11"/>
        </w:numPr>
        <w:rPr>
          <w:del w:id="1192" w:author="Liu, Luyu" w:date="2019-07-26T10:57:00Z"/>
        </w:rPr>
        <w:pPrChange w:id="1193" w:author="Luyu Liu" w:date="2019-07-25T11:34:00Z">
          <w:pPr>
            <w:pStyle w:val="TimesNewRoman"/>
            <w:numPr>
              <w:ilvl w:val="1"/>
              <w:numId w:val="7"/>
            </w:numPr>
            <w:ind w:left="432" w:hanging="432"/>
          </w:pPr>
        </w:pPrChange>
      </w:pPr>
      <w:ins w:id="1194" w:author="Luyu Liu" w:date="2019-07-25T11:34:00Z">
        <w:del w:id="1195" w:author="Liu, Luyu" w:date="2019-07-26T10:57:00Z">
          <w:r w:rsidDel="002462D6">
            <w:delText xml:space="preserve"> </w:delText>
          </w:r>
        </w:del>
      </w:ins>
      <w:del w:id="1196" w:author="Liu, Luyu" w:date="2019-07-26T10:57:00Z">
        <w:r w:rsidR="00535B25" w:rsidDel="002462D6">
          <w:delText xml:space="preserve">PR optimal’s </w:delText>
        </w:r>
        <w:r w:rsidR="00C65180" w:rsidDel="002462D6">
          <w:delText>optimality</w:delText>
        </w:r>
      </w:del>
      <w:ins w:id="1197" w:author="Luyu Liu" w:date="2019-07-25T11:34:00Z">
        <w:del w:id="1198" w:author="Liu, Luyu" w:date="2019-07-26T10:57:00Z">
          <w:r w:rsidDel="002462D6">
            <w:delText>Waiting time</w:delText>
          </w:r>
        </w:del>
      </w:ins>
    </w:p>
    <w:p w14:paraId="4705EE39" w14:textId="73EFB706" w:rsidR="00453923" w:rsidDel="002462D6" w:rsidRDefault="0073243D" w:rsidP="008E6BBB">
      <w:pPr>
        <w:pStyle w:val="IndentTimesNewRoman"/>
        <w:ind w:firstLine="0"/>
        <w:rPr>
          <w:del w:id="1199" w:author="Liu, Luyu" w:date="2019-07-26T10:57:00Z"/>
        </w:rPr>
      </w:pPr>
      <w:del w:id="1200" w:author="Liu, Luyu" w:date="2019-07-26T10:57:00Z">
        <w:r w:rsidDel="002462D6">
          <w:delText xml:space="preserve">We </w:delText>
        </w:r>
        <w:r w:rsidR="001B05E5" w:rsidDel="002462D6">
          <w:delText>moreover</w:delText>
        </w:r>
        <w:r w:rsidDel="002462D6">
          <w:delText xml:space="preserve"> calculate</w:delText>
        </w:r>
        <w:r w:rsidR="001B05E5" w:rsidDel="002462D6">
          <w:delText>d</w:delText>
        </w:r>
        <w:r w:rsidDel="002462D6">
          <w:delText xml:space="preserve"> the waiting time</w:delText>
        </w:r>
        <w:r w:rsidR="00B42EA3" w:rsidDel="002462D6">
          <w:delText xml:space="preserve"> of PR optimal and waiting time</w:delText>
        </w:r>
        <w:r w:rsidDel="002462D6">
          <w:delText xml:space="preserve"> difference</w:delText>
        </w:r>
        <w:r w:rsidR="00CF3A2C" w:rsidDel="002462D6">
          <w:delText xml:space="preserve"> </w:delText>
        </w:r>
        <w:r w:rsidR="00B42EA3" w:rsidRPr="00745341" w:rsidDel="002462D6">
          <w:delText xml:space="preserve">between PR optimal and </w:delText>
        </w:r>
        <w:r w:rsidR="008E6BBB" w:rsidDel="002462D6">
          <w:delText>other TPSs</w:delText>
        </w:r>
        <w:r w:rsidR="00B42EA3" w:rsidRPr="00745341" w:rsidDel="002462D6">
          <w:delText xml:space="preserve"> </w:delText>
        </w:r>
        <w:r w:rsidR="00CF3A2C" w:rsidRPr="00745341" w:rsidDel="002462D6">
          <w:delText>for walking time from 0 to 10 minute</w:delText>
        </w:r>
        <w:r w:rsidR="00B42EA3" w:rsidRPr="00745341" w:rsidDel="002462D6">
          <w:delText>s</w:delText>
        </w:r>
        <w:r w:rsidR="00D73472" w:rsidRPr="00745341" w:rsidDel="002462D6">
          <w:delText>.</w:delText>
        </w:r>
      </w:del>
    </w:p>
    <w:p w14:paraId="4990EA22" w14:textId="1248293C" w:rsidR="00BF00D5" w:rsidDel="00C62AA1" w:rsidRDefault="00BF00D5" w:rsidP="008E6BBB">
      <w:pPr>
        <w:pStyle w:val="IndentTimesNewRoman"/>
        <w:ind w:firstLine="0"/>
        <w:rPr>
          <w:del w:id="1201" w:author="Liu, Luyu" w:date="2019-07-26T10:57:00Z"/>
        </w:rPr>
      </w:pPr>
      <w:del w:id="1202" w:author="Liu, Luyu" w:date="2019-07-26T10:57:00Z">
        <w:r w:rsidDel="002462D6">
          <w:delText>[</w:delText>
        </w:r>
      </w:del>
      <w:del w:id="1203" w:author="Luyu Liu" w:date="2019-07-27T16:02:00Z">
        <w:r w:rsidRPr="002462D6" w:rsidDel="00273166">
          <w:rPr>
            <w:b/>
            <w:rPrChange w:id="1204" w:author="Liu, Luyu" w:date="2019-07-26T10:56:00Z">
              <w:rPr/>
            </w:rPrChange>
          </w:rPr>
          <w:delText>PR optimal’s w</w:delText>
        </w:r>
      </w:del>
      <w:ins w:id="1205" w:author="Luyu Liu" w:date="2019-07-27T16:02:00Z">
        <w:r w:rsidR="00273166">
          <w:rPr>
            <w:b/>
          </w:rPr>
          <w:t>W</w:t>
        </w:r>
      </w:ins>
      <w:r w:rsidRPr="002462D6">
        <w:rPr>
          <w:b/>
          <w:rPrChange w:id="1206" w:author="Liu, Luyu" w:date="2019-07-26T10:56:00Z">
            <w:rPr/>
          </w:rPrChange>
        </w:rPr>
        <w:t>aiting time</w:t>
      </w:r>
      <w:ins w:id="1207" w:author="Liu, Luyu" w:date="2019-07-26T10:57:00Z">
        <w:r w:rsidR="002462D6">
          <w:rPr>
            <w:b/>
          </w:rPr>
          <w:t xml:space="preserve">. </w:t>
        </w:r>
      </w:ins>
      <w:ins w:id="1208" w:author="Luyu Liu" w:date="2019-07-27T16:14:00Z">
        <w:r w:rsidR="00033BF2" w:rsidRPr="00033BF2">
          <w:rPr>
            <w:bCs/>
            <w:rPrChange w:id="1209" w:author="Luyu Liu" w:date="2019-07-27T16:14:00Z">
              <w:rPr>
                <w:b/>
              </w:rPr>
            </w:rPrChange>
          </w:rPr>
          <w:fldChar w:fldCharType="begin"/>
        </w:r>
        <w:r w:rsidR="00033BF2" w:rsidRPr="00033BF2">
          <w:rPr>
            <w:bCs/>
            <w:rPrChange w:id="1210" w:author="Luyu Liu" w:date="2019-07-27T16:14:00Z">
              <w:rPr>
                <w:b/>
              </w:rPr>
            </w:rPrChange>
          </w:rPr>
          <w:instrText xml:space="preserve"> REF _Ref15136477 \h </w:instrText>
        </w:r>
        <w:r w:rsidR="00033BF2" w:rsidRPr="00033BF2">
          <w:rPr>
            <w:bCs/>
            <w:rPrChange w:id="1211" w:author="Luyu Liu" w:date="2019-07-27T16:14:00Z">
              <w:rPr>
                <w:b/>
              </w:rPr>
            </w:rPrChange>
          </w:rPr>
        </w:r>
      </w:ins>
      <w:r w:rsidR="00033BF2" w:rsidRPr="00033BF2">
        <w:rPr>
          <w:bCs/>
          <w:rPrChange w:id="1212" w:author="Luyu Liu" w:date="2019-07-27T16:14:00Z">
            <w:rPr>
              <w:bCs/>
            </w:rPr>
          </w:rPrChange>
        </w:rPr>
        <w:instrText xml:space="preserve"> \* MERGEFORMAT </w:instrText>
      </w:r>
      <w:r w:rsidR="00033BF2" w:rsidRPr="00033BF2">
        <w:rPr>
          <w:bCs/>
          <w:rPrChange w:id="1213" w:author="Luyu Liu" w:date="2019-07-27T16:14:00Z">
            <w:rPr>
              <w:b/>
            </w:rPr>
          </w:rPrChange>
        </w:rPr>
        <w:fldChar w:fldCharType="separate"/>
      </w:r>
      <w:ins w:id="1214" w:author="Luyu Liu" w:date="2019-07-27T16:14:00Z">
        <w:r w:rsidR="00033BF2" w:rsidRPr="00033BF2">
          <w:rPr>
            <w:bCs/>
            <w:rPrChange w:id="1215" w:author="Luyu Liu" w:date="2019-07-27T16:14:00Z">
              <w:rPr/>
            </w:rPrChange>
          </w:rPr>
          <w:t xml:space="preserve">Table </w:t>
        </w:r>
        <w:r w:rsidR="00033BF2" w:rsidRPr="00033BF2">
          <w:rPr>
            <w:bCs/>
            <w:noProof/>
            <w:rPrChange w:id="1216" w:author="Luyu Liu" w:date="2019-07-27T16:14:00Z">
              <w:rPr>
                <w:noProof/>
              </w:rPr>
            </w:rPrChange>
          </w:rPr>
          <w:t>1</w:t>
        </w:r>
        <w:r w:rsidR="00033BF2" w:rsidRPr="00033BF2">
          <w:rPr>
            <w:bCs/>
            <w:rPrChange w:id="1217" w:author="Luyu Liu" w:date="2019-07-27T16:14:00Z">
              <w:rPr>
                <w:b/>
              </w:rPr>
            </w:rPrChange>
          </w:rPr>
          <w:fldChar w:fldCharType="end"/>
        </w:r>
        <w:r w:rsidR="00033BF2" w:rsidRPr="00033BF2">
          <w:rPr>
            <w:bCs/>
            <w:rPrChange w:id="1218" w:author="Luyu Liu" w:date="2019-07-27T16:14:00Z">
              <w:rPr>
                <w:b/>
              </w:rPr>
            </w:rPrChange>
          </w:rPr>
          <w:t xml:space="preserve"> shows the</w:t>
        </w:r>
        <w:r w:rsidR="00033BF2">
          <w:rPr>
            <w:b/>
          </w:rPr>
          <w:t xml:space="preserve"> </w:t>
        </w:r>
        <w:r w:rsidR="00033BF2">
          <w:t>mean and deviation of each TPS’s waiting time and miss risk</w:t>
        </w:r>
      </w:ins>
      <w:ins w:id="1219" w:author="Luyu Liu" w:date="2019-07-27T16:18:00Z">
        <w:r w:rsidR="00033BF2">
          <w:t xml:space="preserve">. </w:t>
        </w:r>
      </w:ins>
      <w:ins w:id="1220" w:author="Luyu Liu" w:date="2019-07-27T16:36:00Z">
        <w:r w:rsidR="00374EBB">
          <w:t xml:space="preserve">In general, </w:t>
        </w:r>
        <w:r w:rsidR="00C62AA1">
          <w:t>NR and PR optimal</w:t>
        </w:r>
      </w:ins>
      <w:ins w:id="1221" w:author="Luyu Liu" w:date="2019-07-27T16:38:00Z">
        <w:r w:rsidR="00C62AA1">
          <w:t xml:space="preserve"> have </w:t>
        </w:r>
      </w:ins>
      <w:ins w:id="1222" w:author="Luyu Liu" w:date="2019-07-27T16:39:00Z">
        <w:r w:rsidR="00C62AA1">
          <w:t>smaller</w:t>
        </w:r>
      </w:ins>
      <w:ins w:id="1223" w:author="Luyu Liu" w:date="2019-07-27T16:38:00Z">
        <w:r w:rsidR="00C62AA1">
          <w:t xml:space="preserve"> AWT </w:t>
        </w:r>
      </w:ins>
      <w:ins w:id="1224" w:author="Luyu Liu" w:date="2019-07-27T16:39:00Z">
        <w:r w:rsidR="00C62AA1">
          <w:t xml:space="preserve">compared to other TPSs </w:t>
        </w:r>
      </w:ins>
      <w:ins w:id="1225" w:author="Luyu Liu" w:date="2019-07-27T16:38:00Z">
        <w:r w:rsidR="00C62AA1">
          <w:t>and miss risk</w:t>
        </w:r>
      </w:ins>
      <w:ins w:id="1226" w:author="Luyu Liu" w:date="2019-07-27T16:39:00Z">
        <w:r w:rsidR="00C62AA1">
          <w:t xml:space="preserve"> near 0</w:t>
        </w:r>
      </w:ins>
      <w:ins w:id="1227" w:author="Luyu Liu" w:date="2019-07-27T16:40:00Z">
        <w:r w:rsidR="00C62AA1">
          <w:t>, while AR, GR, and ER has smaller</w:t>
        </w:r>
      </w:ins>
      <w:del w:id="1228" w:author="Liu, Luyu" w:date="2019-07-26T10:57:00Z">
        <w:r w:rsidDel="002462D6">
          <w:delText>]</w:delText>
        </w:r>
      </w:del>
    </w:p>
    <w:p w14:paraId="6E0B6B54" w14:textId="77777777" w:rsidR="00033BF2" w:rsidRDefault="00033BF2" w:rsidP="008E6BBB">
      <w:pPr>
        <w:pStyle w:val="IndentTimesNewRoman"/>
        <w:ind w:firstLine="0"/>
        <w:rPr>
          <w:ins w:id="1229" w:author="Luyu Liu" w:date="2019-07-27T16:14:00Z"/>
        </w:rPr>
      </w:pPr>
    </w:p>
    <w:p w14:paraId="5772E3A1" w14:textId="6CF6DF60" w:rsidR="00D13D09" w:rsidRDefault="00D1667E" w:rsidP="008E6BBB">
      <w:pPr>
        <w:pStyle w:val="IndentTimesNewRoman"/>
        <w:ind w:firstLine="0"/>
      </w:pPr>
      <w:r>
        <w:fldChar w:fldCharType="begin"/>
      </w:r>
      <w:r>
        <w:instrText xml:space="preserve"> REF _Ref10476662 \h </w:instrText>
      </w:r>
      <w:r>
        <w:fldChar w:fldCharType="separate"/>
      </w:r>
      <w:ins w:id="1230" w:author="Luyu Liu" w:date="2019-06-25T21:35:00Z">
        <w:r w:rsidR="00AB4F43">
          <w:t xml:space="preserve">Figure </w:t>
        </w:r>
        <w:r w:rsidR="00AB4F43">
          <w:rPr>
            <w:noProof/>
          </w:rPr>
          <w:t>8</w:t>
        </w:r>
      </w:ins>
      <w:del w:id="1231" w:author="Luyu Liu" w:date="2019-06-25T21:35:00Z">
        <w:r w:rsidDel="00AB4F43">
          <w:delText xml:space="preserve">Figure </w:delText>
        </w:r>
        <w:r w:rsidDel="00AB4F43">
          <w:rPr>
            <w:noProof/>
          </w:rPr>
          <w:delText>7</w:delText>
        </w:r>
      </w:del>
      <w:r>
        <w:fldChar w:fldCharType="end"/>
      </w:r>
      <w:r>
        <w:t xml:space="preserve"> (left) shows PR </w:t>
      </w:r>
      <w:proofErr w:type="spellStart"/>
      <w:r>
        <w:t>optimal’s</w:t>
      </w:r>
      <w:proofErr w:type="spellEnd"/>
      <w:r>
        <w:t xml:space="preserve"> average waiting time on COTA bus route No.2 from Southeast to Northwest</w:t>
      </w:r>
      <w:r w:rsidRPr="00745341">
        <w:t>.</w:t>
      </w:r>
      <w:r>
        <w:t xml:space="preserve"> </w:t>
      </w:r>
      <w:r w:rsidR="00546AD9" w:rsidRPr="005238B9">
        <w:rPr>
          <w:rStyle w:val="TimesNewRomanChar"/>
        </w:rPr>
        <w:t xml:space="preserve">Noticeably, there are two significant </w:t>
      </w:r>
      <w:r w:rsidR="00546AD9">
        <w:rPr>
          <w:rStyle w:val="TimesNewRomanChar"/>
        </w:rPr>
        <w:t>high</w:t>
      </w:r>
      <w:r w:rsidR="00546AD9" w:rsidRPr="005238B9">
        <w:rPr>
          <w:rStyle w:val="TimesNewRomanChar"/>
        </w:rPr>
        <w:t xml:space="preserve"> clusters near the </w:t>
      </w:r>
      <w:r w:rsidR="00546AD9">
        <w:rPr>
          <w:rStyle w:val="TimesNewRomanChar"/>
        </w:rPr>
        <w:t xml:space="preserve">two </w:t>
      </w:r>
      <w:r w:rsidR="00546AD9" w:rsidRPr="005238B9">
        <w:rPr>
          <w:rStyle w:val="TimesNewRomanChar"/>
        </w:rPr>
        <w:t>originating stop</w:t>
      </w:r>
      <w:r w:rsidR="00546AD9">
        <w:rPr>
          <w:rStyle w:val="TimesNewRomanChar"/>
        </w:rPr>
        <w:t>s</w:t>
      </w:r>
      <w:r w:rsidR="00546AD9" w:rsidRPr="005238B9">
        <w:rPr>
          <w:rStyle w:val="TimesNewRomanChar"/>
        </w:rPr>
        <w:t xml:space="preserve"> (red circled</w:t>
      </w:r>
      <w:r w:rsidR="00546AD9">
        <w:rPr>
          <w:rStyle w:val="TimesNewRomanChar"/>
        </w:rPr>
        <w:t xml:space="preserve"> and </w:t>
      </w:r>
      <w:r w:rsidR="00546AD9" w:rsidRPr="005238B9">
        <w:rPr>
          <w:rStyle w:val="TimesNewRomanChar"/>
        </w:rPr>
        <w:t>blue circled)</w:t>
      </w:r>
      <w:r w:rsidR="00546AD9">
        <w:rPr>
          <w:rStyle w:val="TimesNewRomanChar"/>
        </w:rPr>
        <w:t xml:space="preserve"> in the standard and frequent No.2 bus schedule</w:t>
      </w:r>
      <w:r w:rsidR="00546AD9" w:rsidRPr="005238B9">
        <w:rPr>
          <w:rStyle w:val="TimesNewRomanChar"/>
        </w:rPr>
        <w:t xml:space="preserve">. </w:t>
      </w:r>
    </w:p>
    <w:p w14:paraId="6D938A0D" w14:textId="01BD044C" w:rsidR="000F1573" w:rsidRDefault="00D13D09" w:rsidP="003C1DDF">
      <w:pPr>
        <w:pStyle w:val="IndentTimesNewRoman"/>
      </w:pPr>
      <w:r>
        <w:t xml:space="preserve">Out of the two high clusters, </w:t>
      </w:r>
      <w:r w:rsidR="00B608D9">
        <w:t>the standard originating stop (red circled)</w:t>
      </w:r>
      <w:r>
        <w:t xml:space="preserve"> has higher waiting time</w:t>
      </w:r>
      <w:r w:rsidR="00FD7856">
        <w:t xml:space="preserve">. </w:t>
      </w:r>
      <w:r>
        <w:t xml:space="preserve">First, it is because of </w:t>
      </w:r>
      <w:r w:rsidR="00FD7856">
        <w:t>the high miss risk</w:t>
      </w:r>
      <w:r w:rsidR="00F451D1">
        <w:t>,</w:t>
      </w:r>
      <w:r w:rsidR="00117DB1">
        <w:t xml:space="preserve"> </w:t>
      </w:r>
      <w:r w:rsidR="00D1667E">
        <w:t xml:space="preserve">which can also be </w:t>
      </w:r>
      <w:r w:rsidR="00117DB1">
        <w:t>observed in</w:t>
      </w:r>
      <w:r w:rsidR="00A313EB">
        <w:t xml:space="preserve"> </w:t>
      </w:r>
      <w:r w:rsidR="00A313EB">
        <w:fldChar w:fldCharType="begin"/>
      </w:r>
      <w:r w:rsidR="00A313EB">
        <w:instrText xml:space="preserve"> REF _Ref8585011 \h </w:instrText>
      </w:r>
      <w:r w:rsidR="00A313EB">
        <w:fldChar w:fldCharType="separate"/>
      </w:r>
      <w:ins w:id="1232" w:author="Luyu Liu" w:date="2019-06-25T21:35:00Z">
        <w:r w:rsidR="00AB4F43">
          <w:t xml:space="preserve">Figure </w:t>
        </w:r>
        <w:r w:rsidR="00AB4F43">
          <w:rPr>
            <w:noProof/>
          </w:rPr>
          <w:t>7</w:t>
        </w:r>
      </w:ins>
      <w:del w:id="1233" w:author="Luyu Liu" w:date="2019-06-25T21:35:00Z">
        <w:r w:rsidR="00A313EB" w:rsidDel="00AB4F43">
          <w:delText xml:space="preserve">Figure </w:delText>
        </w:r>
        <w:r w:rsidR="00A313EB" w:rsidDel="00AB4F43">
          <w:rPr>
            <w:noProof/>
          </w:rPr>
          <w:delText>6</w:delText>
        </w:r>
      </w:del>
      <w:r w:rsidR="00A313EB">
        <w:fldChar w:fldCharType="end"/>
      </w:r>
      <w:r w:rsidR="00A313EB">
        <w:t xml:space="preserve"> (right)</w:t>
      </w:r>
      <w:r>
        <w:t xml:space="preserve"> due to the lack of real-time information in this area. Besides, </w:t>
      </w:r>
      <w:r w:rsidR="00FD7856">
        <w:t xml:space="preserve">the headway </w:t>
      </w:r>
      <w:r w:rsidR="00F251E9">
        <w:t>near</w:t>
      </w:r>
      <w:r w:rsidR="00FD7856">
        <w:t xml:space="preserve"> </w:t>
      </w:r>
      <w:r>
        <w:t xml:space="preserve">the standard originating stop (blue circled) </w:t>
      </w:r>
      <w:r w:rsidR="00FD7856">
        <w:t xml:space="preserve">are larger in the bus schedule. </w:t>
      </w:r>
      <w:r w:rsidR="00EB72A2">
        <w:t xml:space="preserve">These two factors contribute to </w:t>
      </w:r>
      <w:r w:rsidR="00302BC5">
        <w:t>increasing</w:t>
      </w:r>
      <w:r w:rsidR="00EE7D94">
        <w:t xml:space="preserve"> the</w:t>
      </w:r>
      <w:r w:rsidR="00EB72A2">
        <w:t xml:space="preserve"> waiting time, </w:t>
      </w:r>
      <w:r>
        <w:t>therefore</w:t>
      </w:r>
      <w:r w:rsidR="00FD7856">
        <w:t xml:space="preserve">, the </w:t>
      </w:r>
      <w:r w:rsidR="00117DB1">
        <w:t>standard originating stop</w:t>
      </w:r>
      <w:r>
        <w:t xml:space="preserve"> (red circled)</w:t>
      </w:r>
      <w:r w:rsidR="00117DB1">
        <w:t xml:space="preserve"> have larger waiting time than the frequent originating stop (blue circled).</w:t>
      </w:r>
      <w:r w:rsidR="004A24B7">
        <w:t xml:space="preserve"> </w:t>
      </w:r>
      <w:del w:id="1234" w:author="Luyu Liu" w:date="2019-07-25T11:46:00Z">
        <w:r w:rsidR="000F1573" w:rsidDel="00F72368">
          <w:fldChar w:fldCharType="begin"/>
        </w:r>
        <w:r w:rsidR="000F1573" w:rsidDel="00F72368">
          <w:delInstrText xml:space="preserve"> REF _Ref10476662 \h </w:delInstrText>
        </w:r>
        <w:r w:rsidR="000F1573" w:rsidDel="00F72368">
          <w:fldChar w:fldCharType="separate"/>
        </w:r>
      </w:del>
      <w:del w:id="1235" w:author="Luyu Liu" w:date="2019-06-25T21:35:00Z">
        <w:r w:rsidR="004A0F65" w:rsidDel="00AB4F43">
          <w:delText xml:space="preserve">Figure </w:delText>
        </w:r>
        <w:r w:rsidR="004A0F65" w:rsidDel="00AB4F43">
          <w:rPr>
            <w:noProof/>
          </w:rPr>
          <w:delText>7</w:delText>
        </w:r>
      </w:del>
      <w:del w:id="1236" w:author="Luyu Liu" w:date="2019-07-25T11:46:00Z">
        <w:r w:rsidR="000F1573" w:rsidDel="00F72368">
          <w:fldChar w:fldCharType="end"/>
        </w:r>
        <w:r w:rsidDel="00F72368">
          <w:delText xml:space="preserve"> (left) also shows</w:delText>
        </w:r>
        <w:r w:rsidR="000F1573" w:rsidDel="00F72368">
          <w:delText xml:space="preserve"> the waiting time difference between PR optimal and </w:delText>
        </w:r>
        <w:r w:rsidR="0022545F" w:rsidRPr="0022545F" w:rsidDel="00F72368">
          <w:delText xml:space="preserve">omnipotent </w:delText>
        </w:r>
        <w:r w:rsidR="00FA2CF1" w:rsidDel="00F72368">
          <w:delText>relaxation (OR) TPS</w:delText>
        </w:r>
        <w:r w:rsidR="000F1573" w:rsidDel="00F72368">
          <w:delText>, since OR will always achieve 0 waiting time.</w:delText>
        </w:r>
        <w:r w:rsidR="001872A8" w:rsidDel="00F72368">
          <w:delText xml:space="preserve"> </w:delText>
        </w:r>
      </w:del>
    </w:p>
    <w:p w14:paraId="50240A82" w14:textId="77777777" w:rsidR="00774076" w:rsidRDefault="00774076" w:rsidP="00774076">
      <w:pPr>
        <w:pStyle w:val="IndentTimesNewRoman"/>
        <w:keepNext/>
        <w:ind w:firstLine="0"/>
      </w:pPr>
      <w:r>
        <w:rPr>
          <w:noProof/>
        </w:rPr>
        <w:drawing>
          <wp:inline distT="0" distB="0" distL="0" distR="0" wp14:anchorId="3271C9A4" wp14:editId="525175A3">
            <wp:extent cx="5937527" cy="214101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937527" cy="2141012"/>
                    </a:xfrm>
                    <a:prstGeom prst="rect">
                      <a:avLst/>
                    </a:prstGeom>
                    <a:noFill/>
                    <a:ln>
                      <a:noFill/>
                    </a:ln>
                  </pic:spPr>
                </pic:pic>
              </a:graphicData>
            </a:graphic>
          </wp:inline>
        </w:drawing>
      </w:r>
    </w:p>
    <w:p w14:paraId="11B40BC0" w14:textId="77777777" w:rsidR="00313836" w:rsidRDefault="00774076" w:rsidP="00774076">
      <w:pPr>
        <w:pStyle w:val="TimesNewRoman"/>
        <w:jc w:val="center"/>
      </w:pPr>
      <w:bookmarkStart w:id="1237" w:name="_Ref10476662"/>
      <w:r>
        <w:t xml:space="preserve">Figure </w:t>
      </w:r>
      <w:r w:rsidR="00E84EF8">
        <w:rPr>
          <w:noProof/>
        </w:rPr>
        <w:fldChar w:fldCharType="begin"/>
      </w:r>
      <w:r w:rsidR="00E84EF8">
        <w:rPr>
          <w:noProof/>
        </w:rPr>
        <w:instrText xml:space="preserve"> SEQ Figure \* ARABIC </w:instrText>
      </w:r>
      <w:r w:rsidR="00E84EF8">
        <w:rPr>
          <w:noProof/>
        </w:rPr>
        <w:fldChar w:fldCharType="separate"/>
      </w:r>
      <w:r w:rsidR="00B338F3">
        <w:rPr>
          <w:noProof/>
        </w:rPr>
        <w:t>8</w:t>
      </w:r>
      <w:r w:rsidR="00E84EF8">
        <w:rPr>
          <w:noProof/>
        </w:rPr>
        <w:fldChar w:fldCharType="end"/>
      </w:r>
      <w:bookmarkEnd w:id="1237"/>
      <w:r>
        <w:t xml:space="preserve"> </w:t>
      </w:r>
      <w:r w:rsidRPr="00DA0862">
        <w:t xml:space="preserve">PR </w:t>
      </w:r>
      <w:proofErr w:type="spellStart"/>
      <w:r w:rsidRPr="00DA0862">
        <w:t>optimal’s</w:t>
      </w:r>
      <w:proofErr w:type="spellEnd"/>
      <w:r w:rsidRPr="00DA0862">
        <w:t xml:space="preserve"> average </w:t>
      </w:r>
      <w:r w:rsidR="00581CC3">
        <w:t>waiting time</w:t>
      </w:r>
      <w:r w:rsidR="00A966A7">
        <w:t xml:space="preserve"> (left) and </w:t>
      </w:r>
      <w:r w:rsidR="00CF6306">
        <w:t xml:space="preserve">NR – PR optimal </w:t>
      </w:r>
      <w:r w:rsidR="00A966A7">
        <w:t>waiting time difference (right)</w:t>
      </w:r>
      <w:r w:rsidRPr="00DA0862">
        <w:t xml:space="preserve"> for each stop and walking time in COTA bus route No. 2 from Southeast to Northwest in 2018.</w:t>
      </w:r>
    </w:p>
    <w:p w14:paraId="5E34BDD4" w14:textId="1DC800CF" w:rsidR="002462D6" w:rsidDel="00403690" w:rsidRDefault="00403690" w:rsidP="00403690">
      <w:pPr>
        <w:pStyle w:val="TimesNewRoman"/>
        <w:rPr>
          <w:ins w:id="1238" w:author="Liu, Luyu" w:date="2019-07-26T10:57:00Z"/>
          <w:del w:id="1239" w:author="Luyu Liu" w:date="2019-07-27T13:14:00Z"/>
        </w:rPr>
        <w:pPrChange w:id="1240" w:author="Luyu Liu" w:date="2019-07-27T13:14:00Z">
          <w:pPr>
            <w:pStyle w:val="TimesNewRoman"/>
          </w:pPr>
        </w:pPrChange>
      </w:pPr>
      <w:ins w:id="1241" w:author="Luyu Liu" w:date="2019-07-27T13:14:00Z">
        <w:r w:rsidDel="00403690">
          <w:t xml:space="preserve"> </w:t>
        </w:r>
      </w:ins>
    </w:p>
    <w:p w14:paraId="43337527" w14:textId="778754AA" w:rsidR="009A559A" w:rsidDel="00E7077F" w:rsidRDefault="002462D6" w:rsidP="00403690">
      <w:pPr>
        <w:pStyle w:val="IndentTimesNewRoman"/>
        <w:ind w:firstLine="0"/>
        <w:rPr>
          <w:del w:id="1242" w:author="Luyu Liu" w:date="2019-07-25T11:36:00Z"/>
        </w:rPr>
        <w:pPrChange w:id="1243" w:author="Luyu Liu" w:date="2019-07-27T13:14:00Z">
          <w:pPr>
            <w:pStyle w:val="IndentTimesNewRoman"/>
            <w:ind w:firstLine="0"/>
          </w:pPr>
        </w:pPrChange>
      </w:pPr>
      <w:ins w:id="1244" w:author="Liu, Luyu" w:date="2019-07-26T10:57:00Z">
        <w:del w:id="1245" w:author="Luyu Liu" w:date="2019-07-27T13:14:00Z">
          <w:r w:rsidDel="00403690">
            <w:delText xml:space="preserve"> </w:delText>
          </w:r>
        </w:del>
      </w:ins>
      <w:ins w:id="1246" w:author="Liu, Luyu" w:date="2019-07-26T10:59:00Z">
        <w:del w:id="1247" w:author="Luyu Liu" w:date="2019-07-27T13:14:00Z">
          <w:r w:rsidR="005548F6" w:rsidDel="00403690">
            <w:delText>O</w:delText>
          </w:r>
        </w:del>
      </w:ins>
      <w:ins w:id="1248" w:author="Liu, Luyu" w:date="2019-07-26T11:00:00Z">
        <w:del w:id="1249" w:author="Luyu Liu" w:date="2019-07-27T13:14:00Z">
          <w:r w:rsidR="005548F6" w:rsidDel="00403690">
            <w:delText>ther TPSs</w:delText>
          </w:r>
        </w:del>
      </w:ins>
      <w:del w:id="1250" w:author="Liu, Luyu" w:date="2019-07-26T10:58:00Z">
        <w:r w:rsidR="009A559A" w:rsidDel="002425C6">
          <w:delText>[</w:delText>
        </w:r>
        <w:r w:rsidR="00F250BE" w:rsidDel="002425C6">
          <w:delText xml:space="preserve">Difference </w:delText>
        </w:r>
        <w:r w:rsidR="001F4E41" w:rsidDel="002425C6">
          <w:delText>from</w:delText>
        </w:r>
        <w:r w:rsidR="00F250BE" w:rsidDel="002425C6">
          <w:delText xml:space="preserve"> null relaxation</w:delText>
        </w:r>
        <w:r w:rsidR="009A559A" w:rsidDel="002425C6">
          <w:delText>]</w:delText>
        </w:r>
      </w:del>
    </w:p>
    <w:p w14:paraId="2822400C" w14:textId="1525E6C9" w:rsidR="00F52703" w:rsidDel="00E7077F" w:rsidRDefault="00922929" w:rsidP="00403690">
      <w:pPr>
        <w:pStyle w:val="IndentTimesNewRoman"/>
        <w:ind w:firstLine="0"/>
        <w:rPr>
          <w:del w:id="1251" w:author="Luyu Liu" w:date="2019-07-25T11:36:00Z"/>
        </w:rPr>
        <w:pPrChange w:id="1252" w:author="Luyu Liu" w:date="2019-07-27T13:14:00Z">
          <w:pPr>
            <w:pStyle w:val="IndentTimesNewRoman"/>
            <w:ind w:firstLine="0"/>
          </w:pPr>
        </w:pPrChange>
      </w:pPr>
      <w:del w:id="1253" w:author="Luyu Liu" w:date="2019-07-25T11:36:00Z">
        <w:r w:rsidDel="00E7077F">
          <w:fldChar w:fldCharType="begin"/>
        </w:r>
        <w:r w:rsidDel="00E7077F">
          <w:delInstrText xml:space="preserve"> REF _Ref10476662 \h </w:delInstrText>
        </w:r>
        <w:r w:rsidDel="00E7077F">
          <w:fldChar w:fldCharType="separate"/>
        </w:r>
      </w:del>
      <w:del w:id="1254" w:author="Luyu Liu" w:date="2019-06-25T21:36:00Z">
        <w:r w:rsidR="004A0F65" w:rsidDel="00AB4F43">
          <w:delText xml:space="preserve">Figure </w:delText>
        </w:r>
        <w:r w:rsidR="004A0F65" w:rsidDel="00AB4F43">
          <w:rPr>
            <w:noProof/>
          </w:rPr>
          <w:delText>7</w:delText>
        </w:r>
      </w:del>
      <w:del w:id="1255" w:author="Luyu Liu" w:date="2019-07-25T11:36:00Z">
        <w:r w:rsidDel="00E7077F">
          <w:fldChar w:fldCharType="end"/>
        </w:r>
        <w:r w:rsidR="003A4EB0" w:rsidDel="00E7077F">
          <w:delText xml:space="preserve"> (right)</w:delText>
        </w:r>
        <w:r w:rsidR="009A559A" w:rsidRPr="00745341" w:rsidDel="00E7077F">
          <w:delText xml:space="preserve"> shows the average waiting time difference on COTA bus route No. 2 </w:delText>
        </w:r>
        <w:r w:rsidR="009A559A" w:rsidDel="00E7077F">
          <w:delText>from Southeast to Northwest</w:delText>
        </w:r>
        <w:r w:rsidR="009A559A" w:rsidRPr="00745341" w:rsidDel="00E7077F">
          <w:delText xml:space="preserve">. The differences represent the </w:delText>
        </w:r>
        <w:r w:rsidR="009A559A" w:rsidDel="00E7077F">
          <w:delText>distinction</w:delText>
        </w:r>
        <w:r w:rsidR="009A559A" w:rsidRPr="00745341" w:rsidDel="00E7077F">
          <w:delText xml:space="preserve"> between performance of best RTA users</w:delText>
        </w:r>
        <w:r w:rsidR="009A559A" w:rsidDel="00E7077F">
          <w:delText xml:space="preserve"> (PR optimal)</w:delText>
        </w:r>
        <w:r w:rsidR="009A559A" w:rsidRPr="00745341" w:rsidDel="00E7077F">
          <w:delText xml:space="preserve"> and best non-RTA users</w:delText>
        </w:r>
        <w:r w:rsidR="009A559A" w:rsidDel="00E7077F">
          <w:delText xml:space="preserve"> (NR)</w:delText>
        </w:r>
        <w:r w:rsidR="009A559A" w:rsidRPr="00745341" w:rsidDel="00E7077F">
          <w:delText>, respectively.</w:delText>
        </w:r>
        <w:r w:rsidR="00E32902" w:rsidDel="00E7077F">
          <w:delText xml:space="preserve"> </w:delText>
        </w:r>
        <w:r w:rsidR="00F95BDB" w:rsidDel="00E7077F">
          <w:delText>W</w:delText>
        </w:r>
        <w:r w:rsidR="009A559A" w:rsidDel="00E7077F">
          <w:delText xml:space="preserve">e can observe </w:delText>
        </w:r>
        <w:r w:rsidR="004A24B7" w:rsidDel="00E7077F">
          <w:delText xml:space="preserve">that PR optimal does not outperform NR for all stops. In fact, for most stops, especially for those stops in the upstream near the originating stops, NR’s performance </w:delText>
        </w:r>
        <w:r w:rsidR="006C62AE" w:rsidDel="00E7077F">
          <w:delText xml:space="preserve">is much better than PR optimal. </w:delText>
        </w:r>
      </w:del>
    </w:p>
    <w:p w14:paraId="44FFCEE5" w14:textId="0663C8C1" w:rsidR="00F95BDB" w:rsidDel="00E7077F" w:rsidRDefault="006C62AE" w:rsidP="00403690">
      <w:pPr>
        <w:pStyle w:val="TimesNewRoman"/>
        <w:rPr>
          <w:del w:id="1256" w:author="Luyu Liu" w:date="2019-07-25T11:36:00Z"/>
        </w:rPr>
        <w:pPrChange w:id="1257" w:author="Luyu Liu" w:date="2019-07-27T13:14:00Z">
          <w:pPr>
            <w:pStyle w:val="TimesNewRoman"/>
            <w:ind w:firstLine="720"/>
          </w:pPr>
        </w:pPrChange>
      </w:pPr>
      <w:del w:id="1258" w:author="Luyu Liu" w:date="2019-07-25T11:36:00Z">
        <w:r w:rsidDel="00E7077F">
          <w:delText>For PR optimal</w:delText>
        </w:r>
        <w:r w:rsidR="0094263D" w:rsidDel="00E7077F">
          <w:delText xml:space="preserve"> </w:delText>
        </w:r>
        <w:r w:rsidR="0094263D" w:rsidDel="00E7077F">
          <w:rPr>
            <w:rFonts w:hint="eastAsia"/>
          </w:rPr>
          <w:delText>which</w:delText>
        </w:r>
        <w:r w:rsidR="0094263D" w:rsidDel="00E7077F">
          <w:delText xml:space="preserve"> is independent from</w:delText>
        </w:r>
        <w:r w:rsidR="0024345C" w:rsidDel="00E7077F">
          <w:delText xml:space="preserve"> the</w:delText>
        </w:r>
        <w:r w:rsidR="0094263D" w:rsidDel="00E7077F">
          <w:delText xml:space="preserve"> schedule</w:delText>
        </w:r>
        <w:r w:rsidDel="00E7077F">
          <w:delText>, we can observe a</w:delText>
        </w:r>
        <w:r w:rsidR="00357EF0" w:rsidDel="00E7077F">
          <w:delText xml:space="preserve"> relatively </w:delText>
        </w:r>
        <w:r w:rsidR="00347666" w:rsidDel="00E7077F">
          <w:delText>less oscillating</w:delText>
        </w:r>
        <w:r w:rsidR="00357EF0" w:rsidDel="00E7077F">
          <w:delText xml:space="preserve"> pattern for all stops, expect the originating stops with exceptional high waiting time.</w:delText>
        </w:r>
        <w:r w:rsidDel="00E7077F">
          <w:delText xml:space="preserve"> </w:delText>
        </w:r>
        <w:r w:rsidR="00472F04" w:rsidDel="00E7077F">
          <w:delText>For most stops, waiting time keeps a relatively low level, but we can hardly observe a stop with an even lower waiting time. This is because I</w:delText>
        </w:r>
        <w:r w:rsidR="00F52703" w:rsidDel="00E7077F">
          <w:delText xml:space="preserve">B </w:delText>
        </w:r>
        <w:r w:rsidR="00F95BDB" w:rsidDel="00E7077F">
          <w:delText>reduces</w:delText>
        </w:r>
        <w:r w:rsidR="00F52703" w:rsidDel="00E7077F">
          <w:delText xml:space="preserve"> </w:delText>
        </w:r>
        <w:r w:rsidR="00F95BDB" w:rsidDel="00E7077F">
          <w:delText>de</w:delText>
        </w:r>
        <w:r w:rsidR="00F52703" w:rsidDel="00E7077F">
          <w:delText xml:space="preserve">synchronization </w:delText>
        </w:r>
        <w:r w:rsidR="00F95BDB" w:rsidDel="00E7077F">
          <w:delText xml:space="preserve">risk </w:delText>
        </w:r>
        <w:r w:rsidR="00F52703" w:rsidDel="00E7077F">
          <w:delText>when the user catches the bus, but it also makes people wait more time for the</w:delText>
        </w:r>
        <w:r w:rsidR="00574A36" w:rsidDel="00E7077F">
          <w:delText>se</w:delText>
        </w:r>
        <w:r w:rsidR="00F52703" w:rsidDel="00E7077F">
          <w:delText xml:space="preserve"> synchronized trips. In conclusion, too large</w:delText>
        </w:r>
        <w:r w:rsidR="00C1601D" w:rsidDel="00E7077F">
          <w:delText xml:space="preserve"> (risk-averse)</w:delText>
        </w:r>
        <w:r w:rsidR="00F52703" w:rsidDel="00E7077F">
          <w:delText xml:space="preserve"> or too small</w:delText>
        </w:r>
        <w:r w:rsidR="00C1601D" w:rsidDel="00E7077F">
          <w:delText xml:space="preserve"> (risk-seeking)</w:delText>
        </w:r>
        <w:r w:rsidR="00F52703" w:rsidDel="00E7077F">
          <w:delText xml:space="preserve"> buffers all impair the effectiveness of PR optimal, </w:delText>
        </w:r>
        <w:r w:rsidR="00E32902" w:rsidDel="00E7077F">
          <w:delText>but</w:delText>
        </w:r>
        <w:r w:rsidR="00F52703" w:rsidDel="00E7077F">
          <w:delText xml:space="preserve"> too small buffers will especially result in desynchronization and suffer more waiting time.</w:delText>
        </w:r>
        <w:r w:rsidR="00F95BDB" w:rsidRPr="00F95BDB" w:rsidDel="00E7077F">
          <w:delText xml:space="preserve"> </w:delText>
        </w:r>
        <w:r w:rsidR="00F95BDB" w:rsidDel="00E7077F">
          <w:delText>M</w:delText>
        </w:r>
        <w:r w:rsidR="00F95BDB" w:rsidDel="00E7077F">
          <w:rPr>
            <w:rFonts w:hint="eastAsia"/>
          </w:rPr>
          <w:delText>o</w:delText>
        </w:r>
        <w:r w:rsidR="00F95BDB" w:rsidDel="00E7077F">
          <w:delText>reover, for stops near the originating stops, RTA users will be more likely miss the bus</w:delText>
        </w:r>
        <w:r w:rsidR="00F95BDB" w:rsidRPr="00806DDF" w:rsidDel="00E7077F">
          <w:delText xml:space="preserve"> </w:delText>
        </w:r>
        <w:r w:rsidR="00F95BDB" w:rsidDel="00E7077F">
          <w:delText>due to the lack of real-time data, thus waiting even longer time than the schedule.</w:delText>
        </w:r>
      </w:del>
    </w:p>
    <w:p w14:paraId="24B10C6C" w14:textId="4008660C" w:rsidR="005033DE" w:rsidDel="00E7077F" w:rsidRDefault="00246990" w:rsidP="00403690">
      <w:pPr>
        <w:pStyle w:val="TimesNewRoman"/>
        <w:rPr>
          <w:del w:id="1259" w:author="Luyu Liu" w:date="2019-07-25T11:36:00Z"/>
        </w:rPr>
        <w:pPrChange w:id="1260" w:author="Luyu Liu" w:date="2019-07-27T13:14:00Z">
          <w:pPr>
            <w:pStyle w:val="TimesNewRoman"/>
            <w:ind w:firstLine="720"/>
          </w:pPr>
        </w:pPrChange>
      </w:pPr>
      <w:del w:id="1261" w:author="Luyu Liu" w:date="2019-07-25T11:36:00Z">
        <w:r w:rsidDel="00E7077F">
          <w:delText>However, f</w:delText>
        </w:r>
        <w:r w:rsidR="006C62AE" w:rsidDel="00E7077F">
          <w:delText>or NR, its waiting time is exactly the delay of each bus: the average delay start</w:delText>
        </w:r>
        <w:r w:rsidR="00C1601D" w:rsidDel="00E7077F">
          <w:delText>s</w:delText>
        </w:r>
        <w:r w:rsidR="006C62AE" w:rsidDel="00E7077F">
          <w:delText xml:space="preserve"> from 0 while it accumulates and propagates along the route with fluctuations</w:delText>
        </w:r>
        <w:r w:rsidR="00C620D2" w:rsidDel="00E7077F">
          <w:delText xml:space="preserve">, as shown in </w:delText>
        </w:r>
        <w:r w:rsidR="00C620D2" w:rsidDel="00E7077F">
          <w:fldChar w:fldCharType="begin"/>
        </w:r>
        <w:r w:rsidR="00C620D2" w:rsidDel="00E7077F">
          <w:delInstrText xml:space="preserve"> REF _Ref10982897 \h </w:delInstrText>
        </w:r>
        <w:r w:rsidR="00C620D2" w:rsidDel="00E7077F">
          <w:fldChar w:fldCharType="separate"/>
        </w:r>
      </w:del>
      <w:del w:id="1262" w:author="Luyu Liu" w:date="2019-06-25T21:36:00Z">
        <w:r w:rsidR="00C620D2" w:rsidRPr="006E112A" w:rsidDel="00AB4F43">
          <w:delText>Figure 8</w:delText>
        </w:r>
      </w:del>
      <w:del w:id="1263" w:author="Luyu Liu" w:date="2019-07-25T11:36:00Z">
        <w:r w:rsidR="00C620D2" w:rsidDel="00E7077F">
          <w:fldChar w:fldCharType="end"/>
        </w:r>
        <w:r w:rsidR="0094263D" w:rsidDel="00E7077F">
          <w:delText xml:space="preserve"> (top right)</w:delText>
        </w:r>
        <w:r w:rsidR="006C62AE" w:rsidDel="00E7077F">
          <w:delText>.</w:delText>
        </w:r>
        <w:r w:rsidR="00682FEA" w:rsidRPr="00682FEA" w:rsidDel="00E7077F">
          <w:delText xml:space="preserve"> </w:delText>
        </w:r>
        <w:r w:rsidR="00347666" w:rsidDel="00E7077F">
          <w:delText xml:space="preserve">Consequently, </w:delText>
        </w:r>
        <w:r w:rsidR="003C498F" w:rsidDel="00E7077F">
          <w:delText>due to PR optimal’s</w:delText>
        </w:r>
        <w:r w:rsidR="00890BED" w:rsidDel="00E7077F">
          <w:delText xml:space="preserve"> </w:delText>
        </w:r>
        <w:r w:rsidR="00890BED" w:rsidDel="00E7077F">
          <w:rPr>
            <w:rFonts w:hint="eastAsia"/>
          </w:rPr>
          <w:delText>rela</w:delText>
        </w:r>
        <w:r w:rsidR="00890BED" w:rsidDel="00E7077F">
          <w:delText>tively large waiting time in the upstream stops,</w:delText>
        </w:r>
        <w:r w:rsidR="003C498F" w:rsidDel="00E7077F">
          <w:delText xml:space="preserve"> </w:delText>
        </w:r>
        <w:r w:rsidR="00347666" w:rsidDel="00E7077F">
          <w:delText>NR user</w:delText>
        </w:r>
        <w:r w:rsidR="001E098D" w:rsidDel="00E7077F">
          <w:delText>s</w:delText>
        </w:r>
        <w:r w:rsidR="00347666" w:rsidDel="00E7077F">
          <w:delText xml:space="preserve"> will </w:delText>
        </w:r>
        <w:r w:rsidR="001E098D" w:rsidDel="00E7077F">
          <w:delText xml:space="preserve">wait less than PR optimal users. </w:delText>
        </w:r>
        <w:r w:rsidR="008537FA" w:rsidDel="00E7077F">
          <w:delText>On the other hand</w:delText>
        </w:r>
        <w:r w:rsidR="001E098D" w:rsidDel="00E7077F">
          <w:delText>, for areas with</w:delText>
        </w:r>
        <w:r w:rsidR="00F0431E" w:rsidDel="00E7077F">
          <w:delText xml:space="preserve"> significant delays, PR optimal will outperform NR</w:delText>
        </w:r>
        <w:r w:rsidR="0094263D" w:rsidDel="00E7077F">
          <w:delText>.</w:delText>
        </w:r>
      </w:del>
    </w:p>
    <w:p w14:paraId="37364DEC" w14:textId="6ECC99CA" w:rsidR="0032635C" w:rsidDel="00E7077F" w:rsidRDefault="00F0431E" w:rsidP="00403690">
      <w:pPr>
        <w:pStyle w:val="TimesNewRoman"/>
        <w:rPr>
          <w:del w:id="1264" w:author="Luyu Liu" w:date="2019-07-25T11:36:00Z"/>
        </w:rPr>
        <w:pPrChange w:id="1265" w:author="Luyu Liu" w:date="2019-07-27T13:14:00Z">
          <w:pPr>
            <w:pStyle w:val="TimesNewRoman"/>
            <w:ind w:firstLine="720"/>
          </w:pPr>
        </w:pPrChange>
      </w:pPr>
      <w:del w:id="1266" w:author="Luyu Liu" w:date="2019-07-25T11:36:00Z">
        <w:r w:rsidDel="00E7077F">
          <w:delText xml:space="preserve">The comparison moreover proves that PR optimal cannot achieve </w:delText>
        </w:r>
        <w:r w:rsidR="004A0F65" w:rsidDel="00E7077F">
          <w:delText xml:space="preserve">absolute optimality, instead, the upstream and downstream stops show </w:delText>
        </w:r>
        <w:r w:rsidR="004A0F65" w:rsidRPr="004A0F65" w:rsidDel="00E7077F">
          <w:delText>polarized</w:delText>
        </w:r>
        <w:r w:rsidR="004A0F65" w:rsidDel="00E7077F">
          <w:delText xml:space="preserve"> patterns.</w:delText>
        </w:r>
        <w:r w:rsidR="005A730C" w:rsidDel="00E7077F">
          <w:delText xml:space="preserve"> We divide the stops into two groups at stop “North High Street &amp; Euclid Avenue” shown as</w:delText>
        </w:r>
        <w:r w:rsidR="00887026" w:rsidDel="00E7077F">
          <w:delText xml:space="preserve"> a</w:delText>
        </w:r>
        <w:r w:rsidR="005A730C" w:rsidDel="00E7077F">
          <w:delText xml:space="preserve"> red line in </w:delText>
        </w:r>
        <w:r w:rsidR="005A730C" w:rsidDel="00E7077F">
          <w:fldChar w:fldCharType="begin"/>
        </w:r>
        <w:r w:rsidR="005A730C" w:rsidDel="00E7077F">
          <w:delInstrText xml:space="preserve"> REF _Ref10476662 \h </w:delInstrText>
        </w:r>
        <w:r w:rsidR="005A730C" w:rsidDel="00E7077F">
          <w:fldChar w:fldCharType="separate"/>
        </w:r>
      </w:del>
      <w:del w:id="1267" w:author="Luyu Liu" w:date="2019-06-25T21:36:00Z">
        <w:r w:rsidR="005A730C" w:rsidDel="00AB4F43">
          <w:delText xml:space="preserve">Figure </w:delText>
        </w:r>
        <w:r w:rsidR="005A730C" w:rsidDel="00AB4F43">
          <w:rPr>
            <w:noProof/>
          </w:rPr>
          <w:delText>7</w:delText>
        </w:r>
      </w:del>
      <w:del w:id="1268" w:author="Luyu Liu" w:date="2019-07-25T11:36:00Z">
        <w:r w:rsidR="005A730C" w:rsidDel="00E7077F">
          <w:fldChar w:fldCharType="end"/>
        </w:r>
        <w:r w:rsidR="005A730C" w:rsidDel="00E7077F">
          <w:delText xml:space="preserve"> (right).</w:delText>
        </w:r>
        <w:r w:rsidR="007D6B7D" w:rsidDel="00E7077F">
          <w:delText xml:space="preserve"> </w:delText>
        </w:r>
        <w:r w:rsidR="001872A8" w:rsidDel="00E7077F">
          <w:delText>In average, PR optimal users had to wait 227 seconds compared to the NR’s 206 seconds. However, f</w:delText>
        </w:r>
        <w:r w:rsidR="00EA0CD3" w:rsidDel="00E7077F">
          <w:delText>or upstream stops</w:delText>
        </w:r>
        <w:r w:rsidR="00DC1647" w:rsidDel="00E7077F">
          <w:delText xml:space="preserve">, people who observe PR optimal </w:delText>
        </w:r>
        <w:r w:rsidR="005033DE" w:rsidDel="00E7077F">
          <w:delText>had</w:delText>
        </w:r>
        <w:r w:rsidR="00DC1647" w:rsidDel="00E7077F">
          <w:delText xml:space="preserve"> to wait </w:delText>
        </w:r>
        <w:r w:rsidR="005A730C" w:rsidDel="00E7077F">
          <w:delText>58 seconds</w:delText>
        </w:r>
        <w:r w:rsidR="00DC1647" w:rsidDel="00E7077F">
          <w:delText xml:space="preserve"> more than the people who foll</w:delText>
        </w:r>
        <w:r w:rsidR="00EE5F4C" w:rsidDel="00E7077F">
          <w:delText xml:space="preserve">ow the schedule; while for downstream stops, PR optimal users </w:delText>
        </w:r>
        <w:r w:rsidR="00933C7D" w:rsidDel="00E7077F">
          <w:delText>save</w:delText>
        </w:r>
        <w:r w:rsidR="00EA0CD3" w:rsidDel="00E7077F">
          <w:delText>d</w:delText>
        </w:r>
        <w:r w:rsidR="00933C7D" w:rsidDel="00E7077F">
          <w:delText xml:space="preserve"> 47 seconds compared with</w:delText>
        </w:r>
        <w:r w:rsidR="00467481" w:rsidDel="00E7077F">
          <w:delText xml:space="preserve"> the NR users.</w:delText>
        </w:r>
      </w:del>
    </w:p>
    <w:p w14:paraId="39582389" w14:textId="1443F53F" w:rsidR="002A2C71" w:rsidDel="00E7077F" w:rsidRDefault="002A2C71" w:rsidP="00403690">
      <w:pPr>
        <w:pStyle w:val="TimesNewRoman"/>
        <w:rPr>
          <w:del w:id="1269" w:author="Luyu Liu" w:date="2019-07-25T11:36:00Z"/>
        </w:rPr>
        <w:pPrChange w:id="1270" w:author="Luyu Liu" w:date="2019-07-27T13:14:00Z">
          <w:pPr>
            <w:pStyle w:val="TimesNewRoman"/>
            <w:ind w:firstLine="720"/>
          </w:pPr>
        </w:pPrChange>
      </w:pPr>
      <w:del w:id="1271" w:author="Luyu Liu" w:date="2019-07-25T11:36:00Z">
        <w:r w:rsidDel="00E7077F">
          <w:delText xml:space="preserve">As a result, for best performance, RTAs can combine PR optimal and NR into one new TPS: designate HDT with the maximum of PR optimal’s and NR’s HDT. In this way, </w:delText>
        </w:r>
        <w:r w:rsidR="00C05319" w:rsidDel="00E7077F">
          <w:delText>if PR optimal’s HDT is even less than NR’s, user</w:delText>
        </w:r>
        <w:r w:rsidR="00874525" w:rsidDel="00E7077F">
          <w:delText>s</w:delText>
        </w:r>
        <w:r w:rsidR="00C05319" w:rsidDel="00E7077F">
          <w:delText xml:space="preserve"> will be told to leave home according to the schedule to avoid wasting time caused by too large buffer.</w:delText>
        </w:r>
      </w:del>
    </w:p>
    <w:p w14:paraId="05581F95" w14:textId="77777777" w:rsidR="007C79D0" w:rsidRDefault="007C79D0" w:rsidP="00403690">
      <w:pPr>
        <w:pStyle w:val="TimesNewRoman"/>
        <w:pPrChange w:id="1272" w:author="Luyu Liu" w:date="2019-07-27T13:14:00Z">
          <w:pPr>
            <w:pStyle w:val="TimesNewRoman"/>
          </w:pPr>
        </w:pPrChange>
      </w:pPr>
    </w:p>
    <w:p w14:paraId="20C03E52" w14:textId="01315F97" w:rsidR="001505A7" w:rsidDel="002425C6" w:rsidRDefault="00D040DF" w:rsidP="001505A7">
      <w:pPr>
        <w:pStyle w:val="IndentTimesNewRoman"/>
        <w:ind w:firstLine="0"/>
        <w:rPr>
          <w:del w:id="1273" w:author="Liu, Luyu" w:date="2019-07-26T10:57:00Z"/>
        </w:rPr>
      </w:pPr>
      <w:del w:id="1274" w:author="Liu, Luyu" w:date="2019-07-26T10:57:00Z">
        <w:r w:rsidDel="002425C6">
          <w:delText xml:space="preserve"> </w:delText>
        </w:r>
        <w:r w:rsidR="001505A7" w:rsidDel="002425C6">
          <w:delText>[</w:delText>
        </w:r>
        <w:r w:rsidR="0098258A" w:rsidDel="002425C6">
          <w:delText>AR/ER</w:delText>
        </w:r>
        <w:r w:rsidR="00775E24" w:rsidDel="002425C6">
          <w:delText>/</w:delText>
        </w:r>
        <w:r w:rsidR="00BF5CDD" w:rsidDel="002425C6">
          <w:delText>G</w:delText>
        </w:r>
        <w:r w:rsidR="00775E24" w:rsidDel="002425C6">
          <w:delText>R</w:delText>
        </w:r>
        <w:r w:rsidR="009962E4" w:rsidDel="002425C6">
          <w:delText xml:space="preserve">’s </w:delText>
        </w:r>
        <w:r w:rsidR="008448D2" w:rsidDel="002425C6">
          <w:delText>waiting time</w:delText>
        </w:r>
        <w:r w:rsidR="001505A7" w:rsidDel="002425C6">
          <w:delText>]</w:delText>
        </w:r>
      </w:del>
    </w:p>
    <w:p w14:paraId="10AE22E8" w14:textId="77777777" w:rsidR="00374EBB" w:rsidRDefault="000F69F9" w:rsidP="004521B7">
      <w:pPr>
        <w:pStyle w:val="IndentTimesNewRoman"/>
        <w:rPr>
          <w:ins w:id="1275" w:author="Luyu Liu" w:date="2019-07-27T16:35:00Z"/>
        </w:rPr>
      </w:pPr>
      <w:r>
        <w:fldChar w:fldCharType="begin"/>
      </w:r>
      <w:r>
        <w:instrText xml:space="preserve"> REF _Ref10982897 \h </w:instrText>
      </w:r>
      <w:r>
        <w:fldChar w:fldCharType="separate"/>
      </w:r>
      <w:ins w:id="1276" w:author="Luyu Liu" w:date="2019-07-27T16:35:00Z">
        <w:r w:rsidR="00374EBB" w:rsidRPr="006E112A">
          <w:t xml:space="preserve">Figure </w:t>
        </w:r>
        <w:r w:rsidR="00374EBB">
          <w:rPr>
            <w:noProof/>
          </w:rPr>
          <w:t>9</w:t>
        </w:r>
      </w:ins>
      <w:del w:id="1277" w:author="Luyu Liu" w:date="2019-06-25T21:36:00Z">
        <w:r w:rsidRPr="006E112A" w:rsidDel="00AB4F43">
          <w:delText xml:space="preserve">Figure </w:delText>
        </w:r>
        <w:r w:rsidDel="00AB4F43">
          <w:rPr>
            <w:noProof/>
          </w:rPr>
          <w:delText>8</w:delText>
        </w:r>
      </w:del>
      <w:r>
        <w:fldChar w:fldCharType="end"/>
      </w:r>
      <w:r>
        <w:t xml:space="preserve"> visualizes the waiting time of </w:t>
      </w:r>
      <w:r w:rsidRPr="006E112A">
        <w:t>GR (top left), NR (top right), AR (bottom left), ER (bottom right)</w:t>
      </w:r>
      <w:r w:rsidR="00BD7B64">
        <w:t xml:space="preserve"> </w:t>
      </w:r>
      <w:r>
        <w:t xml:space="preserve">and </w:t>
      </w:r>
      <w:r w:rsidR="009962E4">
        <w:fldChar w:fldCharType="begin"/>
      </w:r>
      <w:r w:rsidR="009962E4">
        <w:instrText xml:space="preserve"> REF _Ref10551972 \h </w:instrText>
      </w:r>
      <w:r w:rsidR="009962E4">
        <w:fldChar w:fldCharType="separate"/>
      </w:r>
      <w:ins w:id="1278" w:author="Luyu Liu" w:date="2019-07-25T11:49:00Z">
        <w:r w:rsidR="00374EBB" w:rsidRPr="006C33F6">
          <w:t xml:space="preserve">Figure </w:t>
        </w:r>
        <w:r w:rsidR="00374EBB">
          <w:rPr>
            <w:noProof/>
          </w:rPr>
          <w:t>10</w:t>
        </w:r>
      </w:ins>
      <w:del w:id="1279" w:author="Luyu Liu" w:date="2019-06-25T21:36:00Z">
        <w:r w:rsidR="00D03E4E" w:rsidRPr="006C33F6" w:rsidDel="00AB4F43">
          <w:delText xml:space="preserve">Figure </w:delText>
        </w:r>
        <w:r w:rsidR="00D03E4E" w:rsidDel="00AB4F43">
          <w:rPr>
            <w:noProof/>
          </w:rPr>
          <w:delText>9</w:delText>
        </w:r>
      </w:del>
      <w:r w:rsidR="009962E4">
        <w:fldChar w:fldCharType="end"/>
      </w:r>
      <w:r w:rsidR="009962E4">
        <w:t xml:space="preserve"> </w:t>
      </w:r>
      <w:r w:rsidR="00A34F40">
        <w:t>shows the waiting time difference between AR</w:t>
      </w:r>
      <w:r w:rsidR="00B55022">
        <w:t>/ER/</w:t>
      </w:r>
      <w:r w:rsidR="00BF5CDD">
        <w:t>GR</w:t>
      </w:r>
      <w:r w:rsidR="00D64331">
        <w:t xml:space="preserve"> and PR optimal. </w:t>
      </w:r>
    </w:p>
    <w:p w14:paraId="0A238332" w14:textId="037DE6D1" w:rsidR="00D64331" w:rsidDel="00374EBB" w:rsidRDefault="005036F1" w:rsidP="004521B7">
      <w:pPr>
        <w:pStyle w:val="IndentTimesNewRoman"/>
        <w:rPr>
          <w:del w:id="1280" w:author="Luyu Liu" w:date="2019-07-27T16:35:00Z"/>
        </w:rPr>
        <w:pPrChange w:id="1281" w:author="Luyu Liu" w:date="2019-07-27T16:33:00Z">
          <w:pPr>
            <w:pStyle w:val="IndentTimesNewRoman"/>
            <w:ind w:firstLine="0"/>
          </w:pPr>
        </w:pPrChange>
      </w:pPr>
      <w:r>
        <w:t>First</w:t>
      </w:r>
      <w:r w:rsidR="002F017C">
        <w:t>, a</w:t>
      </w:r>
      <w:r w:rsidR="00D20F7B">
        <w:t>rbitrary relaxation has an average waiti</w:t>
      </w:r>
      <w:r w:rsidR="002F017C">
        <w:t>ng time of half of the headway.</w:t>
      </w:r>
      <w:r w:rsidR="00D20F7B">
        <w:t xml:space="preserve"> </w:t>
      </w:r>
      <w:r w:rsidR="002F017C">
        <w:t>T</w:t>
      </w:r>
      <w:r w:rsidR="00D20F7B">
        <w:t>herefore, we can observe a drastic change between standard schedule and frequent schedule due to the increase of headway.</w:t>
      </w:r>
      <w:r w:rsidR="002F017C">
        <w:t xml:space="preserve"> </w:t>
      </w:r>
      <w:r>
        <w:t>Intuitively, t</w:t>
      </w:r>
      <w:r w:rsidR="002F017C">
        <w:t xml:space="preserve">he performance of AR </w:t>
      </w:r>
      <w:r>
        <w:t xml:space="preserve">should have </w:t>
      </w:r>
      <w:r w:rsidR="002F017C">
        <w:t>be</w:t>
      </w:r>
      <w:r>
        <w:t>en</w:t>
      </w:r>
      <w:r w:rsidR="002F017C">
        <w:t xml:space="preserve"> the worst among the TPSs.</w:t>
      </w:r>
      <w:r w:rsidR="00D33C32">
        <w:t xml:space="preserve"> </w:t>
      </w:r>
    </w:p>
    <w:p w14:paraId="0F6CB982" w14:textId="77777777" w:rsidR="00A25816" w:rsidRDefault="00F15ED3" w:rsidP="00D64331">
      <w:pPr>
        <w:pStyle w:val="IndentTimesNewRoman"/>
      </w:pPr>
      <w:r>
        <w:t xml:space="preserve">However, arbitrary relaxation has the best </w:t>
      </w:r>
      <w:r w:rsidR="0056578C">
        <w:t>waiting time</w:t>
      </w:r>
      <w:r w:rsidR="00191F86">
        <w:t xml:space="preserve"> of</w:t>
      </w:r>
      <w:r w:rsidR="000E6DB5">
        <w:t xml:space="preserve"> 494 seconds</w:t>
      </w:r>
      <w:r>
        <w:t xml:space="preserve"> among the three TPSs. In fact, </w:t>
      </w:r>
      <w:r w:rsidR="00BF5CDD">
        <w:t>greedy</w:t>
      </w:r>
      <w:r>
        <w:t xml:space="preserve"> relaxation</w:t>
      </w:r>
      <w:r w:rsidR="00BD5561">
        <w:t>, as the only RTA TPS,</w:t>
      </w:r>
      <w:r>
        <w:t xml:space="preserve"> has the </w:t>
      </w:r>
      <w:r w:rsidR="00517402">
        <w:t xml:space="preserve">second </w:t>
      </w:r>
      <w:r>
        <w:t xml:space="preserve">worst </w:t>
      </w:r>
      <w:r w:rsidR="0035400A">
        <w:t>waiting time</w:t>
      </w:r>
      <w:r w:rsidR="00191F86">
        <w:t xml:space="preserve"> of </w:t>
      </w:r>
      <w:r w:rsidR="00233487">
        <w:t>594 seconds</w:t>
      </w:r>
      <w:r>
        <w:t xml:space="preserve"> and empirical relaxation using average </w:t>
      </w:r>
      <w:r w:rsidR="002011A2">
        <w:t xml:space="preserve">has the </w:t>
      </w:r>
      <w:r w:rsidR="008A0CFC">
        <w:t>worst</w:t>
      </w:r>
      <w:r w:rsidR="002011A2">
        <w:t xml:space="preserve"> average waiting time</w:t>
      </w:r>
      <w:r w:rsidR="00253DDE">
        <w:t xml:space="preserve"> of 636 seconds</w:t>
      </w:r>
      <w:r w:rsidR="00C2021D">
        <w:t>.</w:t>
      </w:r>
      <w:r w:rsidR="00954FBA">
        <w:t xml:space="preserve"> This proves that RTA users without proper advice could wait significantly longer than even arbitrary relaxation.</w:t>
      </w:r>
      <w:r w:rsidR="008A2E18">
        <w:t xml:space="preserve"> </w:t>
      </w:r>
    </w:p>
    <w:p w14:paraId="5915675F" w14:textId="77777777" w:rsidR="00D64331" w:rsidRDefault="00A25816" w:rsidP="00A25816">
      <w:pPr>
        <w:pStyle w:val="IndentTimesNewRoman"/>
      </w:pPr>
      <w:r>
        <w:lastRenderedPageBreak/>
        <w:t>The reason is that GR and ER (using average) will be more likely to desynchronize when catching bus, thus have large miss risk</w:t>
      </w:r>
      <w:r w:rsidRPr="002F5DD7">
        <w:t>.</w:t>
      </w:r>
      <w:r>
        <w:t xml:space="preserve"> </w:t>
      </w:r>
      <w:r w:rsidR="00113145">
        <w:t xml:space="preserve">Statistically speaking, </w:t>
      </w:r>
      <w:r w:rsidR="00433CDA">
        <w:t xml:space="preserve">AR’s </w:t>
      </w:r>
      <w:r w:rsidR="00113145">
        <w:t>probabilistic distributio</w:t>
      </w:r>
      <w:r w:rsidR="00433CDA">
        <w:t xml:space="preserve">n’s mean is half of the headway before the schedule; however, </w:t>
      </w:r>
      <w:r w:rsidR="006A0A77">
        <w:t xml:space="preserve">the mean of </w:t>
      </w:r>
      <w:r w:rsidR="00433CDA">
        <w:t>ER (using average)’s probabilistic distribution is bus’s departure time</w:t>
      </w:r>
      <w:r w:rsidR="00C31B01">
        <w:t>’s mean</w:t>
      </w:r>
      <w:r w:rsidR="00D64331">
        <w:t xml:space="preserve"> for each day</w:t>
      </w:r>
      <w:r w:rsidR="00C31B01">
        <w:t xml:space="preserve">. Therefore, when an ER arrives according to the average time, a considerable portion of distribution will be desynchronized with the </w:t>
      </w:r>
      <w:r w:rsidR="0008374E">
        <w:t xml:space="preserve">user </w:t>
      </w:r>
      <w:r w:rsidR="00C31B01">
        <w:t xml:space="preserve">arrival time. </w:t>
      </w:r>
      <w:r w:rsidR="0008374E">
        <w:t xml:space="preserve">Within </w:t>
      </w:r>
      <w:r w:rsidR="00C31B01">
        <w:t>bus departure time’s distribution</w:t>
      </w:r>
      <w:r w:rsidR="0008374E">
        <w:t>,</w:t>
      </w:r>
      <w:r w:rsidR="00C31B01">
        <w:t xml:space="preserve"> </w:t>
      </w:r>
      <w:r w:rsidR="0008374E">
        <w:t>those desynchronized portion which</w:t>
      </w:r>
      <w:r w:rsidR="00C31B01">
        <w:t xml:space="preserve"> falls before the </w:t>
      </w:r>
      <w:r w:rsidR="00C1601D">
        <w:t>average</w:t>
      </w:r>
      <w:r w:rsidR="00C31B01">
        <w:t xml:space="preserve"> departure time</w:t>
      </w:r>
      <w:r w:rsidR="00C1601D">
        <w:t>, which is also the ER user’s arrival time,</w:t>
      </w:r>
      <w:r w:rsidR="00C31B01">
        <w:t xml:space="preserve"> will incur a time penalty equal to almost a full headway</w:t>
      </w:r>
      <w:r w:rsidR="00FF5502">
        <w:t>.</w:t>
      </w:r>
      <w:r w:rsidR="005260EE">
        <w:t xml:space="preserve"> </w:t>
      </w:r>
    </w:p>
    <w:p w14:paraId="252B9BBA" w14:textId="77777777" w:rsidR="00D64331" w:rsidRDefault="005260EE" w:rsidP="008A2E18">
      <w:pPr>
        <w:pStyle w:val="IndentTimesNewRoman"/>
      </w:pPr>
      <w:r>
        <w:t xml:space="preserve">Likewise, </w:t>
      </w:r>
      <w:r w:rsidR="00BF5CDD">
        <w:t>G</w:t>
      </w:r>
      <w:r w:rsidR="00433CDA">
        <w:t xml:space="preserve">R’s </w:t>
      </w:r>
      <w:r w:rsidR="006A0A77">
        <w:t>mean</w:t>
      </w:r>
      <w:r w:rsidR="00433CDA">
        <w:t xml:space="preserve"> is also near or even after </w:t>
      </w:r>
      <w:r w:rsidR="00A31441">
        <w:t xml:space="preserve">the </w:t>
      </w:r>
      <w:r w:rsidR="00433CDA">
        <w:t>departure time</w:t>
      </w:r>
      <w:r w:rsidR="00BA061D">
        <w:t xml:space="preserve">; also, due to its deterministic nature, </w:t>
      </w:r>
      <w:r w:rsidR="00BF5CDD">
        <w:t>G</w:t>
      </w:r>
      <w:r w:rsidR="00BA061D">
        <w:t>R could result in</w:t>
      </w:r>
      <w:r w:rsidR="00E1275F">
        <w:t xml:space="preserve"> systematic</w:t>
      </w:r>
      <w:r w:rsidR="00BA061D">
        <w:t xml:space="preserve"> higher chance of desynchronization</w:t>
      </w:r>
      <w:r w:rsidR="003A49C8">
        <w:t xml:space="preserve">, making its performance </w:t>
      </w:r>
      <w:r w:rsidR="009A2334">
        <w:t xml:space="preserve">nearly equal to </w:t>
      </w:r>
      <w:r w:rsidR="003A49C8">
        <w:t>ER</w:t>
      </w:r>
      <w:r w:rsidR="008661AC">
        <w:t>’s</w:t>
      </w:r>
      <w:r w:rsidR="00433CDA">
        <w:t xml:space="preserve">. </w:t>
      </w:r>
      <w:r w:rsidR="005E7444">
        <w:t xml:space="preserve">This can </w:t>
      </w:r>
      <w:r w:rsidR="00A81D3B">
        <w:t xml:space="preserve">also </w:t>
      </w:r>
      <w:r w:rsidR="005E7444">
        <w:t xml:space="preserve">be </w:t>
      </w:r>
      <w:r w:rsidR="00A81D3B">
        <w:t>observed</w:t>
      </w:r>
      <w:r w:rsidR="005E7444">
        <w:t xml:space="preserve"> </w:t>
      </w:r>
      <w:r w:rsidR="00A81D3B">
        <w:t>from</w:t>
      </w:r>
      <w:r w:rsidR="005E7444">
        <w:t xml:space="preserve"> </w:t>
      </w:r>
      <w:r w:rsidR="00BF5CDD">
        <w:t>G</w:t>
      </w:r>
      <w:r w:rsidR="005E7444">
        <w:t xml:space="preserve">R and ER’s miss </w:t>
      </w:r>
      <w:r w:rsidR="00820AC4">
        <w:t>risk</w:t>
      </w:r>
      <w:r w:rsidR="005E7444">
        <w:t>.</w:t>
      </w:r>
      <w:r w:rsidR="00D33C32">
        <w:t xml:space="preserve"> </w:t>
      </w:r>
    </w:p>
    <w:p w14:paraId="1501FDD9" w14:textId="0F145C13" w:rsidR="00F15ED3" w:rsidRDefault="002D4614" w:rsidP="008A2E18">
      <w:pPr>
        <w:pStyle w:val="IndentTimesNewRoman"/>
      </w:pPr>
      <w:r>
        <w:fldChar w:fldCharType="begin"/>
      </w:r>
      <w:r>
        <w:instrText xml:space="preserve"> REF _Ref10551972 \h </w:instrText>
      </w:r>
      <w:r w:rsidR="002F5DD7">
        <w:instrText xml:space="preserve"> \* MERGEFORMAT </w:instrText>
      </w:r>
      <w:r>
        <w:fldChar w:fldCharType="separate"/>
      </w:r>
      <w:ins w:id="1282" w:author="Luyu Liu" w:date="2019-07-25T11:49:00Z">
        <w:r w:rsidR="005548F6" w:rsidRPr="006C33F6">
          <w:t xml:space="preserve">Figure </w:t>
        </w:r>
        <w:r w:rsidR="005548F6">
          <w:t>10</w:t>
        </w:r>
      </w:ins>
      <w:ins w:id="1283" w:author="Luyu Liu" w:date="2019-06-25T21:36:00Z">
        <w:del w:id="1284" w:author="Liu, Luyu" w:date="2019-07-26T10:59:00Z">
          <w:r w:rsidR="00AB4F43" w:rsidRPr="006C33F6" w:rsidDel="005548F6">
            <w:delText xml:space="preserve">Figure </w:delText>
          </w:r>
          <w:r w:rsidR="00AB4F43" w:rsidDel="005548F6">
            <w:delText>10</w:delText>
          </w:r>
        </w:del>
      </w:ins>
      <w:del w:id="1285" w:author="Liu, Luyu" w:date="2019-07-26T10:59:00Z">
        <w:r w:rsidR="00D03E4E" w:rsidRPr="006C33F6" w:rsidDel="005548F6">
          <w:delText xml:space="preserve">Figure </w:delText>
        </w:r>
        <w:r w:rsidR="00D03E4E" w:rsidDel="005548F6">
          <w:delText>9</w:delText>
        </w:r>
      </w:del>
      <w:r>
        <w:fldChar w:fldCharType="end"/>
      </w:r>
      <w:r>
        <w:t xml:space="preserve"> (bottom right) shows the miss risk difference between </w:t>
      </w:r>
      <w:r w:rsidR="00BF5CDD">
        <w:t>G</w:t>
      </w:r>
      <w:r>
        <w:t xml:space="preserve">R and PR. </w:t>
      </w:r>
      <w:r w:rsidR="00E04240">
        <w:t xml:space="preserve">GR’s </w:t>
      </w:r>
      <w:r>
        <w:t xml:space="preserve">average miss risk of </w:t>
      </w:r>
      <w:r w:rsidR="00305E2C">
        <w:t>is 59.56%</w:t>
      </w:r>
      <w:r>
        <w:t xml:space="preserve"> </w:t>
      </w:r>
      <w:r w:rsidR="00253DDE">
        <w:t xml:space="preserve">and </w:t>
      </w:r>
      <w:r w:rsidR="00E04240">
        <w:t xml:space="preserve">ER’s average miss risk </w:t>
      </w:r>
      <w:r>
        <w:t xml:space="preserve">is </w:t>
      </w:r>
      <w:r w:rsidR="00975F40">
        <w:t>56.29%</w:t>
      </w:r>
      <w:r w:rsidR="003B65C3">
        <w:t>.</w:t>
      </w:r>
      <w:r w:rsidR="007F0211">
        <w:t xml:space="preserve"> In contrast, PR </w:t>
      </w:r>
      <w:proofErr w:type="spellStart"/>
      <w:r w:rsidR="007F0211">
        <w:t>optimal’s</w:t>
      </w:r>
      <w:proofErr w:type="spellEnd"/>
      <w:r w:rsidR="007F0211">
        <w:t xml:space="preserve"> average miss risk is 3.39%.</w:t>
      </w:r>
      <w:r>
        <w:t xml:space="preserve"> </w:t>
      </w:r>
      <w:r w:rsidR="005409A1">
        <w:t>This also proves the high risk of desynchronization for GR and ER</w:t>
      </w:r>
      <w:r w:rsidR="00E80400">
        <w:t xml:space="preserve"> </w:t>
      </w:r>
      <w:r w:rsidR="00696B5D">
        <w:t>(using average)</w:t>
      </w:r>
      <w:r w:rsidR="005409A1">
        <w:t xml:space="preserve">. </w:t>
      </w:r>
      <w:r w:rsidR="00D33C32">
        <w:t>Therefore</w:t>
      </w:r>
      <w:r>
        <w:t xml:space="preserve">, </w:t>
      </w:r>
      <w:r w:rsidR="00E472E4">
        <w:t xml:space="preserve">in the sense of both average waiting time and miss risk, </w:t>
      </w:r>
      <w:r w:rsidR="00BF5CDD">
        <w:t>G</w:t>
      </w:r>
      <w:r>
        <w:t xml:space="preserve">R and ER </w:t>
      </w:r>
      <w:r w:rsidR="00C74D06">
        <w:t>(</w:t>
      </w:r>
      <w:r>
        <w:t>using average</w:t>
      </w:r>
      <w:r w:rsidR="00C74D06">
        <w:t>)</w:t>
      </w:r>
      <w:r>
        <w:t xml:space="preserve"> are not effective TPS</w:t>
      </w:r>
      <w:r w:rsidR="00257435">
        <w:t>s</w:t>
      </w:r>
      <w:r>
        <w:t>.</w:t>
      </w:r>
    </w:p>
    <w:p w14:paraId="0874280E" w14:textId="77777777" w:rsidR="006E112A" w:rsidRDefault="006E112A" w:rsidP="006E112A">
      <w:pPr>
        <w:pStyle w:val="IndentTimesNewRoman"/>
        <w:keepNext/>
        <w:ind w:firstLine="0"/>
      </w:pPr>
      <w:r>
        <w:rPr>
          <w:noProof/>
        </w:rPr>
        <w:drawing>
          <wp:inline distT="0" distB="0" distL="0" distR="0" wp14:anchorId="1A1ADEFC" wp14:editId="13E92B30">
            <wp:extent cx="5943600" cy="42837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in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283710"/>
                    </a:xfrm>
                    <a:prstGeom prst="rect">
                      <a:avLst/>
                    </a:prstGeom>
                  </pic:spPr>
                </pic:pic>
              </a:graphicData>
            </a:graphic>
          </wp:inline>
        </w:drawing>
      </w:r>
    </w:p>
    <w:p w14:paraId="6B3159BB" w14:textId="77777777" w:rsidR="00D20F7B" w:rsidRPr="006E112A" w:rsidRDefault="006E112A" w:rsidP="006E112A">
      <w:pPr>
        <w:spacing w:line="256" w:lineRule="auto"/>
        <w:jc w:val="center"/>
        <w:rPr>
          <w:rFonts w:ascii="Times New Roman" w:hAnsi="Times New Roman" w:cs="Times New Roman"/>
          <w:sz w:val="24"/>
          <w:szCs w:val="24"/>
        </w:rPr>
      </w:pPr>
      <w:bookmarkStart w:id="1286" w:name="_Ref10982897"/>
      <w:r w:rsidRPr="006E112A">
        <w:rPr>
          <w:rFonts w:ascii="Times New Roman" w:hAnsi="Times New Roman" w:cs="Times New Roman"/>
          <w:sz w:val="24"/>
          <w:szCs w:val="24"/>
        </w:rPr>
        <w:t xml:space="preserve">Figure </w:t>
      </w:r>
      <w:r w:rsidRPr="006E112A">
        <w:rPr>
          <w:rFonts w:ascii="Times New Roman" w:hAnsi="Times New Roman" w:cs="Times New Roman"/>
          <w:sz w:val="24"/>
          <w:szCs w:val="24"/>
        </w:rPr>
        <w:fldChar w:fldCharType="begin"/>
      </w:r>
      <w:r w:rsidRPr="006E112A">
        <w:rPr>
          <w:rFonts w:ascii="Times New Roman" w:hAnsi="Times New Roman" w:cs="Times New Roman"/>
          <w:sz w:val="24"/>
          <w:szCs w:val="24"/>
        </w:rPr>
        <w:instrText xml:space="preserve"> SEQ Figure \* ARABIC </w:instrText>
      </w:r>
      <w:r w:rsidRPr="006E112A">
        <w:rPr>
          <w:rFonts w:ascii="Times New Roman" w:hAnsi="Times New Roman" w:cs="Times New Roman"/>
          <w:sz w:val="24"/>
          <w:szCs w:val="24"/>
        </w:rPr>
        <w:fldChar w:fldCharType="separate"/>
      </w:r>
      <w:r w:rsidR="00B338F3">
        <w:rPr>
          <w:rFonts w:ascii="Times New Roman" w:hAnsi="Times New Roman" w:cs="Times New Roman"/>
          <w:noProof/>
          <w:sz w:val="24"/>
          <w:szCs w:val="24"/>
        </w:rPr>
        <w:t>9</w:t>
      </w:r>
      <w:r w:rsidRPr="006E112A">
        <w:rPr>
          <w:rFonts w:ascii="Times New Roman" w:hAnsi="Times New Roman" w:cs="Times New Roman"/>
          <w:sz w:val="24"/>
          <w:szCs w:val="24"/>
        </w:rPr>
        <w:fldChar w:fldCharType="end"/>
      </w:r>
      <w:bookmarkEnd w:id="1286"/>
      <w:r w:rsidRPr="006E112A">
        <w:rPr>
          <w:rFonts w:ascii="Times New Roman" w:hAnsi="Times New Roman" w:cs="Times New Roman"/>
          <w:sz w:val="24"/>
          <w:szCs w:val="24"/>
        </w:rPr>
        <w:t xml:space="preserve"> GR (top left), NR (top right), AR (bottom left), ER (bottom right)'s waiting time pattern</w:t>
      </w:r>
    </w:p>
    <w:p w14:paraId="4CDACB66" w14:textId="77777777" w:rsidR="00273166" w:rsidRDefault="00273166" w:rsidP="00273166">
      <w:pPr>
        <w:pStyle w:val="Italic"/>
        <w:ind w:firstLine="0"/>
        <w:rPr>
          <w:ins w:id="1287" w:author="Luyu Liu" w:date="2019-07-27T16:02:00Z"/>
          <w:b/>
          <w:i w:val="0"/>
          <w:iCs/>
        </w:rPr>
      </w:pPr>
    </w:p>
    <w:p w14:paraId="220FF375" w14:textId="12792706" w:rsidR="00273166" w:rsidRDefault="00273166" w:rsidP="00273166">
      <w:pPr>
        <w:pStyle w:val="Italic"/>
        <w:ind w:firstLine="0"/>
        <w:rPr>
          <w:ins w:id="1288" w:author="Luyu Liu" w:date="2019-07-27T16:02:00Z"/>
          <w:rStyle w:val="TimesNewRomanChar"/>
          <w:i w:val="0"/>
        </w:rPr>
      </w:pPr>
      <w:ins w:id="1289" w:author="Luyu Liu" w:date="2019-07-27T16:02:00Z">
        <w:r w:rsidRPr="006278AB">
          <w:rPr>
            <w:b/>
            <w:i w:val="0"/>
            <w:iCs/>
          </w:rPr>
          <w:lastRenderedPageBreak/>
          <w:t xml:space="preserve">PR </w:t>
        </w:r>
        <w:proofErr w:type="spellStart"/>
        <w:r w:rsidRPr="006278AB">
          <w:rPr>
            <w:b/>
            <w:i w:val="0"/>
            <w:iCs/>
          </w:rPr>
          <w:t>optimal’s</w:t>
        </w:r>
        <w:proofErr w:type="spellEnd"/>
        <w:r w:rsidRPr="006278AB">
          <w:rPr>
            <w:b/>
            <w:i w:val="0"/>
            <w:iCs/>
          </w:rPr>
          <w:t xml:space="preserve"> parameters.</w:t>
        </w:r>
        <w:r>
          <w:rPr>
            <w:i w:val="0"/>
          </w:rPr>
          <w:t xml:space="preserve"> </w:t>
        </w: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Pr>
            <w:rStyle w:val="TimesNewRomanChar"/>
            <w:i w:val="0"/>
          </w:rPr>
          <w:t>imal insurance buffer (IB) for p</w:t>
        </w:r>
        <w:r w:rsidRPr="00F223EB">
          <w:rPr>
            <w:rStyle w:val="TimesNewRomanChar"/>
            <w:i w:val="0"/>
          </w:rPr>
          <w:t xml:space="preserve">rudent relaxation </w:t>
        </w:r>
        <w:r>
          <w:rPr>
            <w:rStyle w:val="TimesNewRomanChar"/>
            <w:i w:val="0"/>
          </w:rPr>
          <w:t xml:space="preserve">optimal </w:t>
        </w:r>
        <w:r w:rsidRPr="00F223EB">
          <w:rPr>
            <w:rStyle w:val="TimesNewRomanChar"/>
            <w:i w:val="0"/>
          </w:rPr>
          <w:t>strategy</w:t>
        </w:r>
        <w:commentRangeStart w:id="1290"/>
        <w:r w:rsidRPr="00F223EB">
          <w:rPr>
            <w:rStyle w:val="TimesNewRomanChar"/>
            <w:i w:val="0"/>
          </w:rPr>
          <w:t xml:space="preserve">. </w:t>
        </w:r>
        <w:r w:rsidRPr="00F223EB">
          <w:rPr>
            <w:rStyle w:val="TimesNewRomanChar"/>
            <w:i w:val="0"/>
          </w:rPr>
          <w:fldChar w:fldCharType="begin"/>
        </w:r>
        <w:r w:rsidRPr="00F223EB">
          <w:rPr>
            <w:rStyle w:val="TimesNewRomanChar"/>
            <w:i w:val="0"/>
          </w:rPr>
          <w:instrText xml:space="preserve"> REF _Ref8585011 \h  \* MERGEFORMAT </w:instrText>
        </w:r>
        <w:r w:rsidRPr="00F223EB">
          <w:rPr>
            <w:rStyle w:val="TimesNewRomanChar"/>
            <w:i w:val="0"/>
          </w:rPr>
        </w:r>
        <w:r w:rsidRPr="00F223EB">
          <w:rPr>
            <w:rStyle w:val="TimesNewRomanChar"/>
            <w:i w:val="0"/>
          </w:rPr>
          <w:fldChar w:fldCharType="separate"/>
        </w:r>
        <w:r w:rsidRPr="006278AB">
          <w:rPr>
            <w:rStyle w:val="TimesNewRomanChar"/>
            <w:i w:val="0"/>
          </w:rPr>
          <w:t>Figure 7</w:t>
        </w:r>
        <w:r w:rsidRPr="00F223EB">
          <w:rPr>
            <w:rStyle w:val="TimesNewRomanChar"/>
            <w:i w:val="0"/>
          </w:rPr>
          <w:fldChar w:fldCharType="end"/>
        </w:r>
        <w:r>
          <w:rPr>
            <w:rStyle w:val="TimesNewRomanChar"/>
            <w:i w:val="0"/>
          </w:rPr>
          <w:t xml:space="preserve"> (left)</w:t>
        </w:r>
        <w:r w:rsidRPr="00F223EB">
          <w:rPr>
            <w:rStyle w:val="TimesNewRomanChar"/>
            <w:i w:val="0"/>
          </w:rPr>
          <w:t xml:space="preserve"> </w:t>
        </w:r>
        <w:commentRangeEnd w:id="1290"/>
        <w:r>
          <w:rPr>
            <w:rStyle w:val="CommentReference"/>
            <w:rFonts w:asciiTheme="minorHAnsi" w:hAnsiTheme="minorHAnsi" w:cstheme="minorBidi"/>
            <w:i w:val="0"/>
          </w:rPr>
          <w:commentReference w:id="1290"/>
        </w:r>
        <w:r w:rsidRPr="005238B9">
          <w:rPr>
            <w:rStyle w:val="TimeNewRomanChar"/>
            <w:i w:val="0"/>
          </w:rPr>
          <w:t xml:space="preserve">shows the geographic distribution of PR </w:t>
        </w:r>
        <w:proofErr w:type="spellStart"/>
        <w:r w:rsidRPr="005238B9">
          <w:rPr>
            <w:rStyle w:val="TimeNewRomanChar"/>
            <w:i w:val="0"/>
          </w:rPr>
          <w:t>optimal’s</w:t>
        </w:r>
        <w:proofErr w:type="spellEnd"/>
        <w:r w:rsidRPr="005238B9">
          <w:rPr>
            <w:rStyle w:val="TimeNewRomanChar"/>
            <w:i w:val="0"/>
          </w:rPr>
          <w:t xml:space="preserve"> insurance buffer. It shows an extreme geographically diverse p</w:t>
        </w:r>
        <w:r>
          <w:rPr>
            <w:rStyle w:val="TimesNewRomanChar"/>
            <w:i w:val="0"/>
          </w:rPr>
          <w:t xml:space="preserve">attern for IBs. So, we cannot assign a single IB for all stops and different users with different walking distance. </w:t>
        </w:r>
      </w:ins>
    </w:p>
    <w:p w14:paraId="58FB920A" w14:textId="77777777" w:rsidR="00273166" w:rsidRDefault="00273166" w:rsidP="00273166">
      <w:pPr>
        <w:pStyle w:val="IndentTimesNewRoman"/>
        <w:rPr>
          <w:ins w:id="1291" w:author="Luyu Liu" w:date="2019-07-27T16:02:00Z"/>
        </w:rPr>
      </w:pPr>
      <w:ins w:id="1292" w:author="Luyu Liu" w:date="2019-07-27T16:02:00Z">
        <w:r w:rsidRPr="007B43E9">
          <w:fldChar w:fldCharType="begin"/>
        </w:r>
        <w:r w:rsidRPr="007B43E9">
          <w:instrText xml:space="preserve"> REF _Ref8585011 \h  \* MERGEFORMAT </w:instrText>
        </w:r>
        <w:r w:rsidRPr="007B43E9">
          <w:fldChar w:fldCharType="separate"/>
        </w:r>
        <w:r>
          <w:t>Figure 7</w:t>
        </w:r>
        <w:r w:rsidRPr="007B43E9">
          <w:fldChar w:fldCharType="end"/>
        </w:r>
        <w:r w:rsidRPr="007B43E9">
          <w:t xml:space="preserve"> (right) </w:t>
        </w:r>
        <w:r>
          <w:t>demonstrates</w:t>
        </w:r>
        <w:r w:rsidRPr="005238B9">
          <w:rPr>
            <w:rStyle w:val="TimesNewRomanChar"/>
          </w:rPr>
          <w:t xml:space="preserve"> </w:t>
        </w:r>
        <w:r w:rsidRPr="005238B9">
          <w:t xml:space="preserve">the miss risk for the PR optimal strategy, and </w:t>
        </w:r>
        <w:r>
          <w:t xml:space="preserve">it shows an unnatural high </w:t>
        </w:r>
        <w:r>
          <w:rPr>
            <w:rFonts w:hint="eastAsia"/>
          </w:rPr>
          <w:t>miss</w:t>
        </w:r>
        <w:r>
          <w:t xml:space="preserve"> risk cluster near the originating stop. This is because the lack of real-time data in the very beginning of bus trips. The real-time information will not be available until the bus leaves the originating stop. Also, sometimes the data will not be updated promptly because the data’s update frequency is 30 seconds. For certain trips, by the time the real-time information is updated, the user already loses the bus. Under this circumstance, buffer will not help improve the miss risk of such trips since IB’s effectiveness depends on accessible real-time information. Meanwhile, users who live far from the stop will have higher miss risk and will suffer from more waiting time.</w:t>
        </w:r>
      </w:ins>
    </w:p>
    <w:p w14:paraId="461E6EDC" w14:textId="77777777" w:rsidR="00273166" w:rsidRDefault="00273166" w:rsidP="00273166">
      <w:pPr>
        <w:pStyle w:val="IndentTimesNewRoman"/>
        <w:rPr>
          <w:ins w:id="1293" w:author="Luyu Liu" w:date="2019-07-27T16:02:00Z"/>
        </w:rPr>
      </w:pPr>
    </w:p>
    <w:p w14:paraId="188FD6F9" w14:textId="5E4EDCCA" w:rsidR="00273166" w:rsidRDefault="00273166" w:rsidP="00273166">
      <w:pPr>
        <w:keepNext/>
        <w:spacing w:line="256" w:lineRule="auto"/>
        <w:rPr>
          <w:ins w:id="1294" w:author="Luyu Liu" w:date="2019-07-27T16:02:00Z"/>
        </w:rPr>
      </w:pPr>
      <w:ins w:id="1295" w:author="Luyu Liu" w:date="2019-07-27T16:02:00Z">
        <w:r>
          <w:rPr>
            <w:noProof/>
          </w:rPr>
          <w:drawing>
            <wp:inline distT="0" distB="0" distL="0" distR="0" wp14:anchorId="61DACDA4" wp14:editId="29EF59A5">
              <wp:extent cx="5943600" cy="2152650"/>
              <wp:effectExtent l="0" t="0" r="0" b="0"/>
              <wp:docPr id="25" name="Picture 25" descr="buffer_and_missr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uffer_and_missrisk"/>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ins>
    </w:p>
    <w:p w14:paraId="6136DB42" w14:textId="77777777" w:rsidR="00273166" w:rsidRDefault="00273166" w:rsidP="00273166">
      <w:pPr>
        <w:pStyle w:val="TimesNewRoman"/>
        <w:jc w:val="center"/>
        <w:rPr>
          <w:ins w:id="1296" w:author="Luyu Liu" w:date="2019-07-27T16:02:00Z"/>
        </w:rPr>
      </w:pPr>
      <w:ins w:id="1297" w:author="Luyu Liu" w:date="2019-07-27T16:02:00Z">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PR </w:t>
        </w:r>
        <w:proofErr w:type="spellStart"/>
        <w:r>
          <w:t>optimal’s</w:t>
        </w:r>
        <w:proofErr w:type="spellEnd"/>
        <w:r>
          <w:t xml:space="preserve"> insurance buffer for each stop and walking time in COTA bus route No. 2 from Southeast</w:t>
        </w:r>
        <w:r w:rsidRPr="005203AB">
          <w:t xml:space="preserve"> </w:t>
        </w:r>
        <w:r>
          <w:t>to Northwest in 2018.</w:t>
        </w:r>
      </w:ins>
    </w:p>
    <w:p w14:paraId="5F4C410F" w14:textId="7714502B" w:rsidR="006C33F6" w:rsidDel="00F72368" w:rsidRDefault="0027034B" w:rsidP="006C33F6">
      <w:pPr>
        <w:pStyle w:val="IndentTimesNewRoman"/>
        <w:keepNext/>
        <w:ind w:firstLine="0"/>
        <w:rPr>
          <w:moveFrom w:id="1298" w:author="Luyu Liu" w:date="2019-07-25T11:49:00Z"/>
        </w:rPr>
      </w:pPr>
      <w:moveFromRangeStart w:id="1299" w:author="Luyu Liu" w:date="2019-07-25T11:49:00Z" w:name="move14947809"/>
      <w:moveFrom w:id="1300" w:author="Luyu Liu" w:date="2019-07-25T11:49:00Z">
        <w:r w:rsidDel="00F72368">
          <w:rPr>
            <w:noProof/>
          </w:rPr>
          <w:drawing>
            <wp:inline distT="0" distB="0" distL="0" distR="0" wp14:anchorId="732A8868" wp14:editId="41BFF1EC">
              <wp:extent cx="5932170" cy="42773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2170" cy="4277360"/>
                      </a:xfrm>
                      <a:prstGeom prst="rect">
                        <a:avLst/>
                      </a:prstGeom>
                      <a:noFill/>
                      <a:ln>
                        <a:noFill/>
                      </a:ln>
                    </pic:spPr>
                  </pic:pic>
                </a:graphicData>
              </a:graphic>
            </wp:inline>
          </w:drawing>
        </w:r>
      </w:moveFrom>
    </w:p>
    <w:p w14:paraId="0B68CC78" w14:textId="771EE458" w:rsidR="0098258A" w:rsidRPr="006C33F6" w:rsidDel="00F72368" w:rsidRDefault="006C33F6" w:rsidP="006C33F6">
      <w:pPr>
        <w:spacing w:line="256" w:lineRule="auto"/>
        <w:jc w:val="center"/>
        <w:rPr>
          <w:moveFrom w:id="1301" w:author="Luyu Liu" w:date="2019-07-25T11:49:00Z"/>
          <w:rFonts w:ascii="Times New Roman" w:hAnsi="Times New Roman" w:cs="Times New Roman"/>
          <w:sz w:val="24"/>
          <w:szCs w:val="24"/>
        </w:rPr>
      </w:pPr>
      <w:moveFrom w:id="1302" w:author="Luyu Liu" w:date="2019-07-25T11:49:00Z">
        <w:r w:rsidRPr="006C33F6" w:rsidDel="00F72368">
          <w:rPr>
            <w:rFonts w:ascii="Times New Roman" w:hAnsi="Times New Roman" w:cs="Times New Roman"/>
            <w:sz w:val="24"/>
            <w:szCs w:val="24"/>
          </w:rPr>
          <w:t xml:space="preserve">Figure </w:t>
        </w:r>
        <w:r w:rsidRPr="006C33F6" w:rsidDel="00F72368">
          <w:rPr>
            <w:rFonts w:ascii="Times New Roman" w:hAnsi="Times New Roman" w:cs="Times New Roman"/>
            <w:sz w:val="24"/>
            <w:szCs w:val="24"/>
          </w:rPr>
          <w:fldChar w:fldCharType="begin"/>
        </w:r>
        <w:r w:rsidRPr="006C33F6" w:rsidDel="00F72368">
          <w:rPr>
            <w:rFonts w:ascii="Times New Roman" w:hAnsi="Times New Roman" w:cs="Times New Roman"/>
            <w:sz w:val="24"/>
            <w:szCs w:val="24"/>
          </w:rPr>
          <w:instrText xml:space="preserve"> SEQ Figure \* ARABIC </w:instrText>
        </w:r>
        <w:r w:rsidRPr="006C33F6" w:rsidDel="00F72368">
          <w:rPr>
            <w:rFonts w:ascii="Times New Roman" w:hAnsi="Times New Roman" w:cs="Times New Roman"/>
            <w:sz w:val="24"/>
            <w:szCs w:val="24"/>
          </w:rPr>
          <w:fldChar w:fldCharType="separate"/>
        </w:r>
        <w:r w:rsidR="00B338F3" w:rsidDel="00F72368">
          <w:rPr>
            <w:rFonts w:ascii="Times New Roman" w:hAnsi="Times New Roman" w:cs="Times New Roman"/>
            <w:noProof/>
            <w:sz w:val="24"/>
            <w:szCs w:val="24"/>
          </w:rPr>
          <w:t>10</w:t>
        </w:r>
        <w:r w:rsidRPr="006C33F6" w:rsidDel="00F72368">
          <w:rPr>
            <w:rFonts w:ascii="Times New Roman" w:hAnsi="Times New Roman" w:cs="Times New Roman"/>
            <w:sz w:val="24"/>
            <w:szCs w:val="24"/>
          </w:rPr>
          <w:fldChar w:fldCharType="end"/>
        </w:r>
        <w:r w:rsidRPr="006C33F6" w:rsidDel="00F72368">
          <w:rPr>
            <w:rFonts w:ascii="Times New Roman" w:hAnsi="Times New Roman" w:cs="Times New Roman"/>
            <w:sz w:val="24"/>
            <w:szCs w:val="24"/>
          </w:rPr>
          <w:t xml:space="preserve"> AR (</w:t>
        </w:r>
        <w:r w:rsidR="00F832D8" w:rsidRPr="006C33F6" w:rsidDel="00F72368">
          <w:rPr>
            <w:rFonts w:ascii="Times New Roman" w:hAnsi="Times New Roman" w:cs="Times New Roman"/>
            <w:sz w:val="24"/>
            <w:szCs w:val="24"/>
          </w:rPr>
          <w:t>top left</w:t>
        </w:r>
        <w:r w:rsidRPr="006C33F6" w:rsidDel="00F72368">
          <w:rPr>
            <w:rFonts w:ascii="Times New Roman" w:hAnsi="Times New Roman" w:cs="Times New Roman"/>
            <w:sz w:val="24"/>
            <w:szCs w:val="24"/>
          </w:rPr>
          <w:t>), ER (</w:t>
        </w:r>
        <w:r w:rsidR="00F832D8" w:rsidRPr="006C33F6" w:rsidDel="00F72368">
          <w:rPr>
            <w:rFonts w:ascii="Times New Roman" w:hAnsi="Times New Roman" w:cs="Times New Roman"/>
            <w:sz w:val="24"/>
            <w:szCs w:val="24"/>
          </w:rPr>
          <w:t>top right</w:t>
        </w:r>
        <w:r w:rsidRPr="006C33F6" w:rsidDel="00F72368">
          <w:rPr>
            <w:rFonts w:ascii="Times New Roman" w:hAnsi="Times New Roman" w:cs="Times New Roman"/>
            <w:sz w:val="24"/>
            <w:szCs w:val="24"/>
          </w:rPr>
          <w:t xml:space="preserve">), and </w:t>
        </w:r>
        <w:r w:rsidR="00BF5CDD" w:rsidDel="00F72368">
          <w:rPr>
            <w:rFonts w:ascii="Times New Roman" w:hAnsi="Times New Roman" w:cs="Times New Roman"/>
            <w:sz w:val="24"/>
            <w:szCs w:val="24"/>
          </w:rPr>
          <w:t>GR</w:t>
        </w:r>
        <w:r w:rsidRPr="006C33F6" w:rsidDel="00F72368">
          <w:rPr>
            <w:rFonts w:ascii="Times New Roman" w:hAnsi="Times New Roman" w:cs="Times New Roman"/>
            <w:sz w:val="24"/>
            <w:szCs w:val="24"/>
          </w:rPr>
          <w:t xml:space="preserve"> (bottom</w:t>
        </w:r>
        <w:r w:rsidR="00F832D8" w:rsidDel="00F72368">
          <w:rPr>
            <w:rFonts w:ascii="Times New Roman" w:hAnsi="Times New Roman" w:cs="Times New Roman"/>
            <w:sz w:val="24"/>
            <w:szCs w:val="24"/>
          </w:rPr>
          <w:t xml:space="preserve"> </w:t>
        </w:r>
        <w:r w:rsidRPr="006C33F6" w:rsidDel="00F72368">
          <w:rPr>
            <w:rFonts w:ascii="Times New Roman" w:hAnsi="Times New Roman" w:cs="Times New Roman"/>
            <w:sz w:val="24"/>
            <w:szCs w:val="24"/>
          </w:rPr>
          <w:t>left) - PR optimal waiting time difference</w:t>
        </w:r>
        <w:r w:rsidR="00CA2A41" w:rsidDel="00F72368">
          <w:rPr>
            <w:rFonts w:ascii="Times New Roman" w:hAnsi="Times New Roman" w:cs="Times New Roman"/>
            <w:sz w:val="24"/>
            <w:szCs w:val="24"/>
          </w:rPr>
          <w:t xml:space="preserve"> and </w:t>
        </w:r>
        <w:r w:rsidR="00BF5CDD" w:rsidDel="00F72368">
          <w:rPr>
            <w:rFonts w:ascii="Times New Roman" w:hAnsi="Times New Roman" w:cs="Times New Roman"/>
            <w:sz w:val="24"/>
            <w:szCs w:val="24"/>
          </w:rPr>
          <w:t>GR</w:t>
        </w:r>
        <w:r w:rsidR="00CA2A41" w:rsidDel="00F72368">
          <w:rPr>
            <w:rFonts w:ascii="Times New Roman" w:hAnsi="Times New Roman" w:cs="Times New Roman"/>
            <w:sz w:val="24"/>
            <w:szCs w:val="24"/>
          </w:rPr>
          <w:t xml:space="preserve"> – PR optimal miss </w:t>
        </w:r>
        <w:r w:rsidR="005D2E7F" w:rsidDel="00F72368">
          <w:rPr>
            <w:rFonts w:ascii="Times New Roman" w:hAnsi="Times New Roman" w:cs="Times New Roman"/>
            <w:sz w:val="24"/>
            <w:szCs w:val="24"/>
          </w:rPr>
          <w:t>risk</w:t>
        </w:r>
        <w:r w:rsidR="00CA2A41" w:rsidDel="00F72368">
          <w:rPr>
            <w:rFonts w:ascii="Times New Roman" w:hAnsi="Times New Roman" w:cs="Times New Roman"/>
            <w:sz w:val="24"/>
            <w:szCs w:val="24"/>
          </w:rPr>
          <w:t xml:space="preserve"> difference (bottom</w:t>
        </w:r>
        <w:r w:rsidR="00F832D8" w:rsidDel="00F72368">
          <w:rPr>
            <w:rFonts w:ascii="Times New Roman" w:hAnsi="Times New Roman" w:cs="Times New Roman"/>
            <w:sz w:val="24"/>
            <w:szCs w:val="24"/>
          </w:rPr>
          <w:t xml:space="preserve"> </w:t>
        </w:r>
        <w:r w:rsidR="00CA2A41" w:rsidDel="00F72368">
          <w:rPr>
            <w:rFonts w:ascii="Times New Roman" w:hAnsi="Times New Roman" w:cs="Times New Roman"/>
            <w:sz w:val="24"/>
            <w:szCs w:val="24"/>
          </w:rPr>
          <w:t>right)</w:t>
        </w:r>
      </w:moveFrom>
    </w:p>
    <w:moveFromRangeEnd w:id="1299"/>
    <w:p w14:paraId="1D93C9C9" w14:textId="77777777" w:rsidR="00404759" w:rsidRDefault="00404759" w:rsidP="00E7077F">
      <w:pPr>
        <w:pStyle w:val="IndentTimesNewRoman"/>
        <w:ind w:firstLine="0"/>
        <w:rPr>
          <w:ins w:id="1303" w:author="Liu, Luyu" w:date="2019-07-26T10:58:00Z"/>
        </w:rPr>
      </w:pPr>
    </w:p>
    <w:p w14:paraId="4E78E046" w14:textId="49B0D94B" w:rsidR="0098258A" w:rsidRPr="00404759" w:rsidDel="00404759" w:rsidRDefault="0098258A" w:rsidP="001505A7">
      <w:pPr>
        <w:pStyle w:val="IndentTimesNewRoman"/>
        <w:ind w:firstLine="0"/>
        <w:rPr>
          <w:ins w:id="1304" w:author="Luyu Liu" w:date="2019-07-25T11:36:00Z"/>
          <w:del w:id="1305" w:author="Liu, Luyu" w:date="2019-07-26T10:58:00Z"/>
          <w:b/>
          <w:rPrChange w:id="1306" w:author="Liu, Luyu" w:date="2019-07-26T10:59:00Z">
            <w:rPr>
              <w:ins w:id="1307" w:author="Luyu Liu" w:date="2019-07-25T11:36:00Z"/>
              <w:del w:id="1308" w:author="Liu, Luyu" w:date="2019-07-26T10:58:00Z"/>
            </w:rPr>
          </w:rPrChange>
        </w:rPr>
      </w:pPr>
    </w:p>
    <w:p w14:paraId="1D2A21E8" w14:textId="57EB088B" w:rsidR="00E7077F" w:rsidRPr="00404759" w:rsidDel="00404759" w:rsidRDefault="00E7077F" w:rsidP="00E7077F">
      <w:pPr>
        <w:pStyle w:val="IndentTimesNewRoman"/>
        <w:numPr>
          <w:ilvl w:val="1"/>
          <w:numId w:val="11"/>
        </w:numPr>
        <w:rPr>
          <w:ins w:id="1309" w:author="Luyu Liu" w:date="2019-07-25T11:36:00Z"/>
          <w:del w:id="1310" w:author="Liu, Luyu" w:date="2019-07-26T10:58:00Z"/>
          <w:b/>
          <w:rPrChange w:id="1311" w:author="Liu, Luyu" w:date="2019-07-26T10:59:00Z">
            <w:rPr>
              <w:ins w:id="1312" w:author="Luyu Liu" w:date="2019-07-25T11:36:00Z"/>
              <w:del w:id="1313" w:author="Liu, Luyu" w:date="2019-07-26T10:58:00Z"/>
            </w:rPr>
          </w:rPrChange>
        </w:rPr>
      </w:pPr>
      <w:ins w:id="1314" w:author="Luyu Liu" w:date="2019-07-25T11:36:00Z">
        <w:del w:id="1315" w:author="Liu, Luyu" w:date="2019-07-26T10:58:00Z">
          <w:r w:rsidRPr="00404759" w:rsidDel="00404759">
            <w:rPr>
              <w:b/>
              <w:rPrChange w:id="1316" w:author="Liu, Luyu" w:date="2019-07-26T10:59:00Z">
                <w:rPr/>
              </w:rPrChange>
            </w:rPr>
            <w:delText xml:space="preserve"> Waiting time difference</w:delText>
          </w:r>
        </w:del>
      </w:ins>
    </w:p>
    <w:p w14:paraId="759790ED" w14:textId="79B25D63" w:rsidR="00E7077F" w:rsidRPr="00404759" w:rsidDel="00404759" w:rsidRDefault="00E7077F" w:rsidP="00E7077F">
      <w:pPr>
        <w:pStyle w:val="IndentTimesNewRoman"/>
        <w:ind w:firstLine="0"/>
        <w:rPr>
          <w:ins w:id="1317" w:author="Luyu Liu" w:date="2019-07-25T11:37:00Z"/>
          <w:del w:id="1318" w:author="Liu, Luyu" w:date="2019-07-26T10:58:00Z"/>
          <w:b/>
          <w:rPrChange w:id="1319" w:author="Liu, Luyu" w:date="2019-07-26T10:59:00Z">
            <w:rPr>
              <w:ins w:id="1320" w:author="Luyu Liu" w:date="2019-07-25T11:37:00Z"/>
              <w:del w:id="1321" w:author="Liu, Luyu" w:date="2019-07-26T10:58:00Z"/>
            </w:rPr>
          </w:rPrChange>
        </w:rPr>
      </w:pPr>
      <w:ins w:id="1322" w:author="Luyu Liu" w:date="2019-07-25T11:37:00Z">
        <w:del w:id="1323" w:author="Liu, Luyu" w:date="2019-07-26T10:58:00Z">
          <w:r w:rsidRPr="00404759" w:rsidDel="00404759">
            <w:rPr>
              <w:b/>
              <w:rPrChange w:id="1324" w:author="Liu, Luyu" w:date="2019-07-26T10:59:00Z">
                <w:rPr/>
              </w:rPrChange>
            </w:rPr>
            <w:delText>Besides waiting time per se, we calculate the waiting time difference between different TPSs.</w:delText>
          </w:r>
        </w:del>
      </w:ins>
    </w:p>
    <w:p w14:paraId="1592AEBA" w14:textId="17EA420E" w:rsidR="00E7077F" w:rsidDel="00404759" w:rsidRDefault="00E7077F" w:rsidP="00E7077F">
      <w:pPr>
        <w:pStyle w:val="IndentTimesNewRoman"/>
        <w:ind w:firstLine="0"/>
        <w:rPr>
          <w:ins w:id="1325" w:author="Luyu Liu" w:date="2019-07-25T11:36:00Z"/>
          <w:del w:id="1326" w:author="Liu, Luyu" w:date="2019-07-26T10:59:00Z"/>
        </w:rPr>
      </w:pPr>
      <w:ins w:id="1327" w:author="Luyu Liu" w:date="2019-07-25T11:36:00Z">
        <w:del w:id="1328" w:author="Liu, Luyu" w:date="2019-07-26T10:59:00Z">
          <w:r w:rsidRPr="00404759" w:rsidDel="00404759">
            <w:rPr>
              <w:b/>
              <w:rPrChange w:id="1329" w:author="Liu, Luyu" w:date="2019-07-26T10:59:00Z">
                <w:rPr/>
              </w:rPrChange>
            </w:rPr>
            <w:delText>[</w:delText>
          </w:r>
        </w:del>
        <w:r w:rsidRPr="00404759">
          <w:rPr>
            <w:b/>
            <w:rPrChange w:id="1330" w:author="Liu, Luyu" w:date="2019-07-26T10:59:00Z">
              <w:rPr/>
            </w:rPrChange>
          </w:rPr>
          <w:t xml:space="preserve">Difference </w:t>
        </w:r>
      </w:ins>
      <w:ins w:id="1331" w:author="Luyu Liu" w:date="2019-07-25T11:51:00Z">
        <w:r w:rsidR="00F72368" w:rsidRPr="00404759">
          <w:rPr>
            <w:b/>
            <w:rPrChange w:id="1332" w:author="Liu, Luyu" w:date="2019-07-26T10:59:00Z">
              <w:rPr/>
            </w:rPrChange>
          </w:rPr>
          <w:t xml:space="preserve">between PR optimal </w:t>
        </w:r>
      </w:ins>
      <w:ins w:id="1333" w:author="Luyu Liu" w:date="2019-07-25T11:52:00Z">
        <w:r w:rsidR="00F72368" w:rsidRPr="00404759">
          <w:rPr>
            <w:b/>
            <w:rPrChange w:id="1334" w:author="Liu, Luyu" w:date="2019-07-26T10:59:00Z">
              <w:rPr/>
            </w:rPrChange>
          </w:rPr>
          <w:t>and</w:t>
        </w:r>
      </w:ins>
      <w:ins w:id="1335" w:author="Luyu Liu" w:date="2019-07-25T11:36:00Z">
        <w:r w:rsidRPr="00404759">
          <w:rPr>
            <w:b/>
            <w:rPrChange w:id="1336" w:author="Liu, Luyu" w:date="2019-07-26T10:59:00Z">
              <w:rPr/>
            </w:rPrChange>
          </w:rPr>
          <w:t xml:space="preserve"> </w:t>
        </w:r>
      </w:ins>
      <w:ins w:id="1337" w:author="Luyu Liu" w:date="2019-07-25T11:52:00Z">
        <w:r w:rsidR="00F72368" w:rsidRPr="00404759">
          <w:rPr>
            <w:b/>
            <w:rPrChange w:id="1338" w:author="Liu, Luyu" w:date="2019-07-26T10:59:00Z">
              <w:rPr/>
            </w:rPrChange>
          </w:rPr>
          <w:t>N</w:t>
        </w:r>
      </w:ins>
      <w:ins w:id="1339" w:author="Liu, Luyu" w:date="2019-07-26T10:58:00Z">
        <w:r w:rsidR="00404759" w:rsidRPr="00404759">
          <w:rPr>
            <w:b/>
            <w:rPrChange w:id="1340" w:author="Liu, Luyu" w:date="2019-07-26T10:59:00Z">
              <w:rPr/>
            </w:rPrChange>
          </w:rPr>
          <w:t>R</w:t>
        </w:r>
      </w:ins>
      <w:ins w:id="1341" w:author="Liu, Luyu" w:date="2019-07-26T10:59:00Z">
        <w:r w:rsidR="00404759" w:rsidRPr="00404759">
          <w:rPr>
            <w:b/>
            <w:rPrChange w:id="1342" w:author="Liu, Luyu" w:date="2019-07-26T10:59:00Z">
              <w:rPr/>
            </w:rPrChange>
          </w:rPr>
          <w:t>.</w:t>
        </w:r>
        <w:r w:rsidR="00404759">
          <w:t xml:space="preserve"> </w:t>
        </w:r>
      </w:ins>
      <w:ins w:id="1343" w:author="Luyu Liu" w:date="2019-07-25T11:52:00Z">
        <w:del w:id="1344" w:author="Liu, Luyu" w:date="2019-07-26T10:58:00Z">
          <w:r w:rsidR="00F72368" w:rsidDel="00404759">
            <w:delText>R</w:delText>
          </w:r>
        </w:del>
      </w:ins>
      <w:ins w:id="1345" w:author="Luyu Liu" w:date="2019-07-25T11:36:00Z">
        <w:del w:id="1346" w:author="Liu, Luyu" w:date="2019-07-26T10:58:00Z">
          <w:r w:rsidDel="00404759">
            <w:delText>]</w:delText>
          </w:r>
        </w:del>
      </w:ins>
    </w:p>
    <w:p w14:paraId="3745DBDB" w14:textId="77777777" w:rsidR="00E7077F" w:rsidRDefault="00E7077F" w:rsidP="00E7077F">
      <w:pPr>
        <w:pStyle w:val="IndentTimesNewRoman"/>
        <w:ind w:firstLine="0"/>
        <w:rPr>
          <w:ins w:id="1347" w:author="Luyu Liu" w:date="2019-07-25T11:36:00Z"/>
        </w:rPr>
      </w:pPr>
      <w:ins w:id="1348" w:author="Luyu Liu" w:date="2019-07-25T11:36:00Z">
        <w:r>
          <w:fldChar w:fldCharType="begin"/>
        </w:r>
        <w:r>
          <w:instrText xml:space="preserve"> REF _Ref10476662 \h </w:instrText>
        </w:r>
      </w:ins>
      <w:ins w:id="1349" w:author="Luyu Liu" w:date="2019-07-25T11:36:00Z">
        <w:r>
          <w:fldChar w:fldCharType="separate"/>
        </w:r>
        <w:r>
          <w:t xml:space="preserve">Figure </w:t>
        </w:r>
        <w:r>
          <w:rPr>
            <w:noProof/>
          </w:rPr>
          <w:t>8</w:t>
        </w:r>
        <w:r>
          <w:fldChar w:fldCharType="end"/>
        </w:r>
        <w:r>
          <w:t xml:space="preserve"> (right)</w:t>
        </w:r>
        <w:r w:rsidRPr="00745341">
          <w:t xml:space="preserve"> shows the average waiting time difference on COTA bus route No. 2 </w:t>
        </w:r>
        <w:r>
          <w:t>from Southeast to Northwest</w:t>
        </w:r>
        <w:r w:rsidRPr="00745341">
          <w:t xml:space="preserve">. The differences represent the </w:t>
        </w:r>
        <w:r>
          <w:t>distinction</w:t>
        </w:r>
        <w:r w:rsidRPr="00745341">
          <w:t xml:space="preserve"> between performance of best RTA users</w:t>
        </w:r>
        <w:r>
          <w:t xml:space="preserve"> (PR optimal)</w:t>
        </w:r>
        <w:r w:rsidRPr="00745341">
          <w:t xml:space="preserve"> and best non-RTA users</w:t>
        </w:r>
        <w:r>
          <w:t xml:space="preserve"> (NR)</w:t>
        </w:r>
        <w:r w:rsidRPr="00745341">
          <w:t>, respectively.</w:t>
        </w:r>
        <w:r>
          <w:t xml:space="preserve"> We can observe that PR optimal does not outperform NR for all stops. In fact, for most stops, especially for those stops in the upstream near the originating stops, NR’s performance is much better than PR optimal. </w:t>
        </w:r>
      </w:ins>
    </w:p>
    <w:p w14:paraId="0E102293" w14:textId="77777777" w:rsidR="00E7077F" w:rsidRDefault="00E7077F" w:rsidP="00E7077F">
      <w:pPr>
        <w:pStyle w:val="TimesNewRoman"/>
        <w:ind w:firstLine="720"/>
        <w:rPr>
          <w:ins w:id="1350" w:author="Luyu Liu" w:date="2019-07-25T11:36:00Z"/>
        </w:rPr>
      </w:pPr>
      <w:ins w:id="1351" w:author="Luyu Liu" w:date="2019-07-25T11:36:00Z">
        <w:r>
          <w:t xml:space="preserve">For PR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w:t>
        </w:r>
        <w:r>
          <w:lastRenderedPageBreak/>
          <w:t>conclusion, too large (risk-averse) or too small (risk-seeking) buffers all impair the effectiveness of PR optimal, but too small buffers will especially result in desynchronization and suffer more waiting time.</w:t>
        </w:r>
        <w:r w:rsidRPr="00F95BDB">
          <w:t xml:space="preserve"> </w:t>
        </w:r>
        <w:r>
          <w:t>M</w:t>
        </w:r>
        <w:r>
          <w:rPr>
            <w:rFonts w:hint="eastAsia"/>
          </w:rPr>
          <w:t>o</w:t>
        </w:r>
        <w:r>
          <w:t>reover, for stops near the originating stops, RTA users will be more likely miss the bus</w:t>
        </w:r>
        <w:r w:rsidRPr="00806DDF">
          <w:t xml:space="preserve"> </w:t>
        </w:r>
        <w:r>
          <w:t>due to the lack of real-time data, thus waiting even longer time than the schedule.</w:t>
        </w:r>
      </w:ins>
    </w:p>
    <w:p w14:paraId="1C0B15DB" w14:textId="77777777" w:rsidR="00E7077F" w:rsidRDefault="00E7077F" w:rsidP="00E7077F">
      <w:pPr>
        <w:pStyle w:val="TimesNewRoman"/>
        <w:ind w:firstLine="720"/>
        <w:rPr>
          <w:ins w:id="1352" w:author="Luyu Liu" w:date="2019-07-25T11:36:00Z"/>
        </w:rPr>
      </w:pPr>
      <w:ins w:id="1353" w:author="Luyu Liu" w:date="2019-07-25T11:36:00Z">
        <w:r>
          <w:t xml:space="preserve">However, for NR, its waiting time is exactly the delay of each bus: the average delay starts from 0 while it accumulates and propagates along the route with fluctuations, as shown in </w:t>
        </w:r>
        <w:r>
          <w:fldChar w:fldCharType="begin"/>
        </w:r>
        <w:r>
          <w:instrText xml:space="preserve"> REF _Ref10982897 \h </w:instrText>
        </w:r>
      </w:ins>
      <w:ins w:id="1354" w:author="Luyu Liu" w:date="2019-07-25T11:36:00Z">
        <w:r>
          <w:fldChar w:fldCharType="separate"/>
        </w:r>
        <w:r w:rsidRPr="006E112A">
          <w:t xml:space="preserve">Figure </w:t>
        </w:r>
        <w:r>
          <w:rPr>
            <w:noProof/>
          </w:rPr>
          <w:t>9</w:t>
        </w:r>
        <w:r>
          <w:fldChar w:fldCharType="end"/>
        </w:r>
        <w:r>
          <w:t xml:space="preserve"> (top right).</w:t>
        </w:r>
        <w:r w:rsidRPr="00682FEA">
          <w:t xml:space="preserve"> </w:t>
        </w:r>
        <w:r>
          <w:t xml:space="preserve">Consequently, due to PR </w:t>
        </w:r>
        <w:proofErr w:type="spellStart"/>
        <w:r>
          <w:t>optimal’s</w:t>
        </w:r>
        <w:proofErr w:type="spellEnd"/>
        <w:r>
          <w:t xml:space="preserve"> </w:t>
        </w:r>
        <w:r>
          <w:rPr>
            <w:rFonts w:hint="eastAsia"/>
          </w:rPr>
          <w:t>rela</w:t>
        </w:r>
        <w:r>
          <w:t>tively large waiting time in the upstream stops, NR users will wait less than PR optimal users. On the other hand, for areas with significant delays, PR optimal will outperform NR.</w:t>
        </w:r>
      </w:ins>
    </w:p>
    <w:p w14:paraId="70522BBA" w14:textId="77777777" w:rsidR="00E7077F" w:rsidRDefault="00E7077F" w:rsidP="00E7077F">
      <w:pPr>
        <w:pStyle w:val="TimesNewRoman"/>
        <w:ind w:firstLine="720"/>
        <w:rPr>
          <w:ins w:id="1355" w:author="Luyu Liu" w:date="2019-07-25T11:36:00Z"/>
        </w:rPr>
      </w:pPr>
      <w:ins w:id="1356" w:author="Luyu Liu" w:date="2019-07-25T11:36:00Z">
        <w:r>
          <w:t xml:space="preserve">The comparison moreover proves that PR optimal cannot achieve absolute optimality, instead, the upstream and downstream stops show </w:t>
        </w:r>
        <w:r w:rsidRPr="004A0F65">
          <w:t>polarized</w:t>
        </w:r>
        <w:r>
          <w:t xml:space="preserve"> patterns. We divide the stops into two groups at stop “North High Street &amp; Euclid Avenue” shown as a red line in </w:t>
        </w:r>
        <w:r>
          <w:fldChar w:fldCharType="begin"/>
        </w:r>
        <w:r>
          <w:instrText xml:space="preserve"> REF _Ref10476662 \h </w:instrText>
        </w:r>
      </w:ins>
      <w:ins w:id="1357" w:author="Luyu Liu" w:date="2019-07-25T11:36:00Z">
        <w:r>
          <w:fldChar w:fldCharType="separate"/>
        </w:r>
        <w:r>
          <w:t xml:space="preserve">Figure </w:t>
        </w:r>
        <w:r>
          <w:rPr>
            <w:noProof/>
          </w:rPr>
          <w:t>8</w:t>
        </w:r>
        <w:r>
          <w:fldChar w:fldCharType="end"/>
        </w:r>
        <w:r>
          <w:t xml:space="preserve"> (right). In average, PR optimal users had to wait 227 seconds compared to the NR’s 206 seconds. However, for upstream stops, people who observe PR optimal had to wait 58 seconds more than the people who follow the schedule; while for downstream stops, PR optimal users saved 47 seconds compared with the NR users.</w:t>
        </w:r>
      </w:ins>
    </w:p>
    <w:p w14:paraId="1B646F1D" w14:textId="77777777" w:rsidR="00E7077F" w:rsidRDefault="00E7077F" w:rsidP="00E7077F">
      <w:pPr>
        <w:pStyle w:val="TimesNewRoman"/>
        <w:ind w:firstLine="720"/>
        <w:rPr>
          <w:ins w:id="1358" w:author="Luyu Liu" w:date="2019-07-25T11:36:00Z"/>
        </w:rPr>
      </w:pPr>
      <w:ins w:id="1359" w:author="Luyu Liu" w:date="2019-07-25T11:36:00Z">
        <w:r>
          <w:t xml:space="preserve">As a result, for best performance, RTAs can combine PR optimal and NR into one new TPS: designate HDT with the maximum of PR </w:t>
        </w:r>
        <w:proofErr w:type="spellStart"/>
        <w:r>
          <w:t>optimal’s</w:t>
        </w:r>
        <w:proofErr w:type="spellEnd"/>
        <w:r>
          <w:t xml:space="preserve"> and NR’s HDT. In this way, if PR </w:t>
        </w:r>
        <w:proofErr w:type="spellStart"/>
        <w:r>
          <w:t>optimal’s</w:t>
        </w:r>
        <w:proofErr w:type="spellEnd"/>
        <w:r>
          <w:t xml:space="preserve"> HDT is even less than NR’s, users will be told to leave home according to the schedule to avoid wasting time caused by too large buffer.</w:t>
        </w:r>
      </w:ins>
    </w:p>
    <w:p w14:paraId="772AEE5D" w14:textId="77777777" w:rsidR="00F72368" w:rsidRDefault="00F72368" w:rsidP="00F72368">
      <w:pPr>
        <w:pStyle w:val="IndentTimesNewRoman"/>
        <w:keepNext/>
        <w:ind w:firstLine="0"/>
        <w:rPr>
          <w:moveTo w:id="1360" w:author="Luyu Liu" w:date="2019-07-25T11:49:00Z"/>
        </w:rPr>
      </w:pPr>
      <w:moveToRangeStart w:id="1361" w:author="Luyu Liu" w:date="2019-07-25T11:49:00Z" w:name="move14947809"/>
      <w:moveTo w:id="1362" w:author="Luyu Liu" w:date="2019-07-25T11:49:00Z">
        <w:r>
          <w:rPr>
            <w:noProof/>
          </w:rPr>
          <w:lastRenderedPageBreak/>
          <w:drawing>
            <wp:inline distT="0" distB="0" distL="0" distR="0" wp14:anchorId="4778F150" wp14:editId="05CE6554">
              <wp:extent cx="5932170" cy="42773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2170" cy="4277360"/>
                      </a:xfrm>
                      <a:prstGeom prst="rect">
                        <a:avLst/>
                      </a:prstGeom>
                      <a:noFill/>
                      <a:ln>
                        <a:noFill/>
                      </a:ln>
                    </pic:spPr>
                  </pic:pic>
                </a:graphicData>
              </a:graphic>
            </wp:inline>
          </w:drawing>
        </w:r>
      </w:moveTo>
    </w:p>
    <w:p w14:paraId="4507634A" w14:textId="77777777" w:rsidR="00F72368" w:rsidRPr="006C33F6" w:rsidRDefault="00F72368" w:rsidP="00F72368">
      <w:pPr>
        <w:spacing w:line="256" w:lineRule="auto"/>
        <w:jc w:val="center"/>
        <w:rPr>
          <w:moveTo w:id="1363" w:author="Luyu Liu" w:date="2019-07-25T11:49:00Z"/>
          <w:rFonts w:ascii="Times New Roman" w:hAnsi="Times New Roman" w:cs="Times New Roman"/>
          <w:sz w:val="24"/>
          <w:szCs w:val="24"/>
        </w:rPr>
      </w:pPr>
      <w:bookmarkStart w:id="1364" w:name="_Ref10551972"/>
      <w:moveTo w:id="1365" w:author="Luyu Liu" w:date="2019-07-25T11:49:00Z">
        <w:r w:rsidRPr="006C33F6">
          <w:rPr>
            <w:rFonts w:ascii="Times New Roman" w:hAnsi="Times New Roman" w:cs="Times New Roman"/>
            <w:sz w:val="24"/>
            <w:szCs w:val="24"/>
          </w:rPr>
          <w:t xml:space="preserve">Figure </w:t>
        </w:r>
        <w:r w:rsidRPr="006C33F6">
          <w:rPr>
            <w:rFonts w:ascii="Times New Roman" w:hAnsi="Times New Roman" w:cs="Times New Roman"/>
            <w:sz w:val="24"/>
            <w:szCs w:val="24"/>
          </w:rPr>
          <w:fldChar w:fldCharType="begin"/>
        </w:r>
        <w:r w:rsidRPr="006C33F6">
          <w:rPr>
            <w:rFonts w:ascii="Times New Roman" w:hAnsi="Times New Roman" w:cs="Times New Roman"/>
            <w:sz w:val="24"/>
            <w:szCs w:val="24"/>
          </w:rPr>
          <w:instrText xml:space="preserve"> SEQ Figure \* ARABIC </w:instrText>
        </w:r>
        <w:r w:rsidRPr="006C33F6">
          <w:rPr>
            <w:rFonts w:ascii="Times New Roman" w:hAnsi="Times New Roman" w:cs="Times New Roman"/>
            <w:sz w:val="24"/>
            <w:szCs w:val="24"/>
          </w:rPr>
          <w:fldChar w:fldCharType="separate"/>
        </w:r>
        <w:r>
          <w:rPr>
            <w:rFonts w:ascii="Times New Roman" w:hAnsi="Times New Roman" w:cs="Times New Roman"/>
            <w:noProof/>
            <w:sz w:val="24"/>
            <w:szCs w:val="24"/>
          </w:rPr>
          <w:t>10</w:t>
        </w:r>
        <w:r w:rsidRPr="006C33F6">
          <w:rPr>
            <w:rFonts w:ascii="Times New Roman" w:hAnsi="Times New Roman" w:cs="Times New Roman"/>
            <w:sz w:val="24"/>
            <w:szCs w:val="24"/>
          </w:rPr>
          <w:fldChar w:fldCharType="end"/>
        </w:r>
        <w:bookmarkEnd w:id="1364"/>
        <w:r w:rsidRPr="006C33F6">
          <w:rPr>
            <w:rFonts w:ascii="Times New Roman" w:hAnsi="Times New Roman" w:cs="Times New Roman"/>
            <w:sz w:val="24"/>
            <w:szCs w:val="24"/>
          </w:rPr>
          <w:t xml:space="preserve"> AR (top left), ER (top right), and </w:t>
        </w:r>
        <w:r>
          <w:rPr>
            <w:rFonts w:ascii="Times New Roman" w:hAnsi="Times New Roman" w:cs="Times New Roman"/>
            <w:sz w:val="24"/>
            <w:szCs w:val="24"/>
          </w:rPr>
          <w:t>GR</w:t>
        </w:r>
        <w:r w:rsidRPr="006C33F6">
          <w:rPr>
            <w:rFonts w:ascii="Times New Roman" w:hAnsi="Times New Roman" w:cs="Times New Roman"/>
            <w:sz w:val="24"/>
            <w:szCs w:val="24"/>
          </w:rPr>
          <w:t xml:space="preserve"> (bottom</w:t>
        </w:r>
        <w:r>
          <w:rPr>
            <w:rFonts w:ascii="Times New Roman" w:hAnsi="Times New Roman" w:cs="Times New Roman"/>
            <w:sz w:val="24"/>
            <w:szCs w:val="24"/>
          </w:rPr>
          <w:t xml:space="preserve"> </w:t>
        </w:r>
        <w:r w:rsidRPr="006C33F6">
          <w:rPr>
            <w:rFonts w:ascii="Times New Roman" w:hAnsi="Times New Roman" w:cs="Times New Roman"/>
            <w:sz w:val="24"/>
            <w:szCs w:val="24"/>
          </w:rPr>
          <w:t>left) - PR optimal waiting time difference</w:t>
        </w:r>
        <w:r>
          <w:rPr>
            <w:rFonts w:ascii="Times New Roman" w:hAnsi="Times New Roman" w:cs="Times New Roman"/>
            <w:sz w:val="24"/>
            <w:szCs w:val="24"/>
          </w:rPr>
          <w:t xml:space="preserve"> and GR – PR optimal miss risk difference (bottom right)</w:t>
        </w:r>
      </w:moveTo>
    </w:p>
    <w:moveToRangeEnd w:id="1361"/>
    <w:p w14:paraId="1E78A65B" w14:textId="77777777" w:rsidR="00E7077F" w:rsidRDefault="00E7077F">
      <w:pPr>
        <w:pStyle w:val="IndentTimesNewRoman"/>
        <w:ind w:firstLine="0"/>
      </w:pPr>
    </w:p>
    <w:p w14:paraId="0E40BE9D" w14:textId="77777777" w:rsidR="00223344" w:rsidRDefault="00223344">
      <w:pPr>
        <w:pStyle w:val="ListParagraph"/>
        <w:numPr>
          <w:ilvl w:val="1"/>
          <w:numId w:val="11"/>
        </w:numPr>
        <w:spacing w:line="256" w:lineRule="auto"/>
        <w:rPr>
          <w:rFonts w:ascii="Times New Roman" w:hAnsi="Times New Roman" w:cs="Times New Roman"/>
          <w:sz w:val="24"/>
          <w:szCs w:val="24"/>
        </w:rPr>
        <w:pPrChange w:id="1366" w:author="Luyu Liu" w:date="2019-07-25T11:34:00Z">
          <w:pPr>
            <w:pStyle w:val="ListParagraph"/>
            <w:numPr>
              <w:ilvl w:val="1"/>
              <w:numId w:val="7"/>
            </w:numPr>
            <w:spacing w:line="256" w:lineRule="auto"/>
            <w:ind w:left="432" w:hanging="432"/>
          </w:pPr>
        </w:pPrChange>
      </w:pPr>
      <w:r>
        <w:rPr>
          <w:rFonts w:ascii="Times New Roman" w:hAnsi="Times New Roman" w:cs="Times New Roman"/>
          <w:sz w:val="24"/>
          <w:szCs w:val="24"/>
        </w:rPr>
        <w:t>Geographic patterns</w:t>
      </w:r>
    </w:p>
    <w:p w14:paraId="64DD5710" w14:textId="77777777" w:rsidR="009916C3" w:rsidRPr="007319AD" w:rsidRDefault="007319AD" w:rsidP="007319AD">
      <w:pPr>
        <w:spacing w:line="256" w:lineRule="auto"/>
        <w:rPr>
          <w:rFonts w:ascii="Times New Roman" w:hAnsi="Times New Roman" w:cs="Times New Roman"/>
          <w:sz w:val="24"/>
          <w:szCs w:val="24"/>
        </w:rPr>
      </w:pPr>
      <w:r>
        <w:rPr>
          <w:rFonts w:ascii="Times New Roman" w:hAnsi="Times New Roman" w:cs="Times New Roman"/>
          <w:sz w:val="24"/>
          <w:szCs w:val="24"/>
        </w:rPr>
        <w:t>Although</w:t>
      </w:r>
      <w:r w:rsidR="00F04094">
        <w:rPr>
          <w:rFonts w:ascii="Times New Roman" w:hAnsi="Times New Roman" w:cs="Times New Roman"/>
          <w:sz w:val="24"/>
          <w:szCs w:val="24"/>
        </w:rPr>
        <w:t xml:space="preserve"> many</w:t>
      </w:r>
      <w:r>
        <w:rPr>
          <w:rFonts w:ascii="Times New Roman" w:hAnsi="Times New Roman" w:cs="Times New Roman"/>
          <w:sz w:val="24"/>
          <w:szCs w:val="24"/>
        </w:rPr>
        <w:t xml:space="preserve"> figures </w:t>
      </w:r>
      <w:r w:rsidR="002D6D63">
        <w:rPr>
          <w:rFonts w:ascii="Times New Roman" w:hAnsi="Times New Roman" w:cs="Times New Roman"/>
          <w:sz w:val="24"/>
          <w:szCs w:val="24"/>
        </w:rPr>
        <w:t xml:space="preserve">above </w:t>
      </w:r>
      <w:r>
        <w:rPr>
          <w:rFonts w:ascii="Times New Roman" w:hAnsi="Times New Roman" w:cs="Times New Roman"/>
          <w:sz w:val="24"/>
          <w:szCs w:val="24"/>
        </w:rPr>
        <w:t xml:space="preserve">visualize different </w:t>
      </w:r>
      <w:r w:rsidR="002D6D63">
        <w:rPr>
          <w:rFonts w:ascii="Times New Roman" w:hAnsi="Times New Roman" w:cs="Times New Roman"/>
          <w:sz w:val="24"/>
          <w:szCs w:val="24"/>
        </w:rPr>
        <w:t xml:space="preserve">variables, they share a similar geographic pattern. We </w:t>
      </w:r>
      <w:r w:rsidR="009916C3">
        <w:rPr>
          <w:rFonts w:ascii="Times New Roman" w:hAnsi="Times New Roman" w:cs="Times New Roman"/>
          <w:sz w:val="24"/>
          <w:szCs w:val="24"/>
        </w:rPr>
        <w:t>investigate</w:t>
      </w:r>
      <w:r w:rsidR="002D6D63">
        <w:rPr>
          <w:rFonts w:ascii="Times New Roman" w:hAnsi="Times New Roman" w:cs="Times New Roman"/>
          <w:sz w:val="24"/>
          <w:szCs w:val="24"/>
        </w:rPr>
        <w:t xml:space="preserve"> the geographic patterns from three directions.</w:t>
      </w:r>
    </w:p>
    <w:p w14:paraId="1A61EC56" w14:textId="77777777" w:rsidR="001853AD" w:rsidRPr="009A1C26" w:rsidRDefault="001853AD" w:rsidP="001853AD">
      <w:pPr>
        <w:spacing w:line="256" w:lineRule="auto"/>
        <w:rPr>
          <w:rFonts w:ascii="Times New Roman" w:hAnsi="Times New Roman" w:cs="Times New Roman"/>
          <w:sz w:val="24"/>
          <w:szCs w:val="24"/>
        </w:rPr>
      </w:pPr>
      <w:r w:rsidRPr="009A1C26">
        <w:rPr>
          <w:rFonts w:ascii="Times New Roman" w:hAnsi="Times New Roman" w:cs="Times New Roman"/>
          <w:sz w:val="24"/>
          <w:szCs w:val="24"/>
        </w:rPr>
        <w:t>[Vertical – Delay propagation]</w:t>
      </w:r>
    </w:p>
    <w:p w14:paraId="39B46BD2" w14:textId="77777777" w:rsidR="001853AD" w:rsidRPr="00E65C8B" w:rsidRDefault="001853AD" w:rsidP="001853AD">
      <w:pPr>
        <w:spacing w:line="256" w:lineRule="auto"/>
        <w:rPr>
          <w:rFonts w:ascii="Times New Roman" w:hAnsi="Times New Roman" w:cs="Times New Roman"/>
          <w:sz w:val="24"/>
          <w:szCs w:val="24"/>
        </w:rPr>
      </w:pPr>
      <w:r w:rsidRPr="009A1C26">
        <w:rPr>
          <w:rFonts w:ascii="Times New Roman" w:hAnsi="Times New Roman" w:cs="Times New Roman"/>
          <w:sz w:val="24"/>
          <w:szCs w:val="24"/>
        </w:rPr>
        <w:t xml:space="preserve">Park, Mount, Liu, Xiao, &amp; Miller (2019) investigated COTA bus system’s on-time performance and public bus delay propagation using GTFS real-time data </w:t>
      </w:r>
      <w:r w:rsidRPr="009A1C26">
        <w:rPr>
          <w:rFonts w:ascii="Times New Roman" w:hAnsi="Times New Roman" w:cs="Times New Roman"/>
          <w:sz w:val="24"/>
          <w:szCs w:val="24"/>
        </w:rPr>
        <w:fldChar w:fldCharType="begin" w:fldLock="1"/>
      </w:r>
      <w:r w:rsidRPr="009A1C26">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sidRPr="009A1C26">
        <w:rPr>
          <w:rFonts w:ascii="Times New Roman" w:hAnsi="Times New Roman" w:cs="Times New Roman"/>
          <w:sz w:val="24"/>
          <w:szCs w:val="24"/>
        </w:rPr>
        <w:fldChar w:fldCharType="separate"/>
      </w:r>
      <w:r w:rsidRPr="009A1C26">
        <w:rPr>
          <w:rFonts w:ascii="Times New Roman" w:hAnsi="Times New Roman" w:cs="Times New Roman"/>
          <w:sz w:val="24"/>
          <w:szCs w:val="24"/>
        </w:rPr>
        <w:t>(Park, Mount, Liu, Xiao, &amp; Miller, 2019)</w:t>
      </w:r>
      <w:r w:rsidRPr="009A1C26">
        <w:rPr>
          <w:rFonts w:ascii="Times New Roman" w:hAnsi="Times New Roman" w:cs="Times New Roman"/>
          <w:sz w:val="24"/>
          <w:szCs w:val="24"/>
        </w:rPr>
        <w:fldChar w:fldCharType="end"/>
      </w:r>
      <w:r w:rsidRPr="009A1C26">
        <w:rPr>
          <w:rFonts w:ascii="Times New Roman" w:hAnsi="Times New Roman" w:cs="Times New Roman"/>
          <w:sz w:val="24"/>
          <w:szCs w:val="24"/>
        </w:rPr>
        <w:t xml:space="preserve">. The delay propagates via bus system’s network. </w:t>
      </w:r>
      <w:r w:rsidRPr="00E65C8B">
        <w:rPr>
          <w:rFonts w:ascii="Times New Roman" w:hAnsi="Times New Roman" w:cs="Times New Roman"/>
          <w:sz w:val="24"/>
          <w:szCs w:val="24"/>
        </w:rPr>
        <w:t>The paper also presents the pattern of propagating delays and models it with an exponential model:</w:t>
      </w:r>
    </w:p>
    <w:p w14:paraId="59992331" w14:textId="77777777" w:rsidR="00774076" w:rsidRPr="00E65C8B" w:rsidRDefault="00774076" w:rsidP="001853AD">
      <w:pPr>
        <w:spacing w:line="256" w:lineRule="auto"/>
        <w:rPr>
          <w:rFonts w:ascii="Times New Roman" w:hAnsi="Times New Roman" w:cs="Times New Roman"/>
          <w:sz w:val="24"/>
          <w:szCs w:val="24"/>
        </w:rPr>
      </w:pP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1853AD" w:rsidRPr="00E65C8B" w14:paraId="64ED3727" w14:textId="77777777" w:rsidTr="00FD223B">
        <w:trPr>
          <w:trHeight w:val="580"/>
          <w:jc w:val="center"/>
        </w:trPr>
        <w:tc>
          <w:tcPr>
            <w:tcW w:w="256" w:type="pct"/>
            <w:vAlign w:val="center"/>
          </w:tcPr>
          <w:p w14:paraId="62E7E8B7" w14:textId="77777777" w:rsidR="001853AD" w:rsidRPr="00E65C8B" w:rsidRDefault="001853AD" w:rsidP="00E65C8B">
            <w:pPr>
              <w:spacing w:after="160" w:line="256" w:lineRule="auto"/>
              <w:rPr>
                <w:rFonts w:ascii="Times New Roman" w:hAnsi="Times New Roman" w:cs="Times New Roman"/>
                <w:sz w:val="24"/>
                <w:szCs w:val="24"/>
              </w:rPr>
            </w:pPr>
          </w:p>
        </w:tc>
        <w:tc>
          <w:tcPr>
            <w:tcW w:w="4463" w:type="pct"/>
            <w:vAlign w:val="center"/>
            <w:hideMark/>
          </w:tcPr>
          <w:p w14:paraId="75D78D1E" w14:textId="77777777" w:rsidR="001853AD" w:rsidRPr="00E65C8B" w:rsidRDefault="00B835F9" w:rsidP="00E65C8B">
            <w:pPr>
              <w:spacing w:after="160" w:line="256" w:lineRule="auto"/>
              <w:rPr>
                <w:rFonts w:ascii="Times New Roman" w:hAnsi="Times New Roman" w:cs="Times New Roman"/>
                <w:sz w:val="24"/>
                <w:szCs w:val="24"/>
              </w:rPr>
            </w:pPr>
            <m:oMathPara>
              <m:oMath>
                <m:f>
                  <m:fPr>
                    <m:ctrlPr>
                      <w:rPr>
                        <w:rFonts w:ascii="Cambria Math" w:hAnsi="Cambria Math" w:cs="Times New Roman"/>
                        <w:sz w:val="24"/>
                        <w:szCs w:val="24"/>
                      </w:rPr>
                    </m:ctrlPr>
                  </m:fPr>
                  <m:num>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q</m:t>
                        </m:r>
                      </m:sub>
                    </m:sSub>
                  </m:num>
                  <m:den>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den>
                </m:f>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β</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sup>
                </m:sSup>
              </m:oMath>
            </m:oMathPara>
          </w:p>
        </w:tc>
        <w:tc>
          <w:tcPr>
            <w:tcW w:w="280" w:type="pct"/>
            <w:vAlign w:val="center"/>
            <w:hideMark/>
          </w:tcPr>
          <w:p w14:paraId="694DB387" w14:textId="77777777" w:rsidR="001853AD" w:rsidRPr="00E65C8B" w:rsidRDefault="001853AD" w:rsidP="00E65C8B">
            <w:pPr>
              <w:spacing w:line="256" w:lineRule="auto"/>
              <w:rPr>
                <w:rFonts w:ascii="Times New Roman" w:hAnsi="Times New Roman" w:cs="Times New Roman"/>
                <w:sz w:val="24"/>
                <w:szCs w:val="24"/>
              </w:rPr>
            </w:pPr>
            <w:bookmarkStart w:id="1367" w:name="_Ref11597564"/>
            <w:r w:rsidRPr="00E65C8B">
              <w:rPr>
                <w:rFonts w:ascii="Times New Roman" w:hAnsi="Times New Roman" w:cs="Times New Roman"/>
                <w:sz w:val="24"/>
                <w:szCs w:val="24"/>
              </w:rPr>
              <w:t>(</w:t>
            </w:r>
            <w:r w:rsidR="006B5592" w:rsidRPr="00E65C8B">
              <w:rPr>
                <w:rFonts w:ascii="Times New Roman" w:hAnsi="Times New Roman" w:cs="Times New Roman"/>
                <w:sz w:val="24"/>
                <w:szCs w:val="24"/>
              </w:rPr>
              <w:fldChar w:fldCharType="begin"/>
            </w:r>
            <w:r w:rsidR="006B5592" w:rsidRPr="00E65C8B">
              <w:rPr>
                <w:rFonts w:ascii="Times New Roman" w:hAnsi="Times New Roman" w:cs="Times New Roman"/>
                <w:sz w:val="24"/>
                <w:szCs w:val="24"/>
              </w:rPr>
              <w:instrText xml:space="preserve"> SEQ Equation \* ARABIC </w:instrText>
            </w:r>
            <w:r w:rsidR="006B5592" w:rsidRPr="00E65C8B">
              <w:rPr>
                <w:rFonts w:ascii="Times New Roman" w:hAnsi="Times New Roman" w:cs="Times New Roman"/>
                <w:sz w:val="24"/>
                <w:szCs w:val="24"/>
              </w:rPr>
              <w:fldChar w:fldCharType="separate"/>
            </w:r>
            <w:r w:rsidR="008E26AA" w:rsidRPr="00E65C8B">
              <w:rPr>
                <w:rFonts w:ascii="Times New Roman" w:hAnsi="Times New Roman" w:cs="Times New Roman"/>
                <w:sz w:val="24"/>
                <w:szCs w:val="24"/>
              </w:rPr>
              <w:t>21</w:t>
            </w:r>
            <w:r w:rsidR="006B5592" w:rsidRPr="00E65C8B">
              <w:rPr>
                <w:rFonts w:ascii="Times New Roman" w:hAnsi="Times New Roman" w:cs="Times New Roman"/>
                <w:sz w:val="24"/>
                <w:szCs w:val="24"/>
              </w:rPr>
              <w:fldChar w:fldCharType="end"/>
            </w:r>
            <w:bookmarkEnd w:id="1367"/>
            <w:r w:rsidRPr="00E65C8B">
              <w:rPr>
                <w:rFonts w:ascii="Times New Roman" w:hAnsi="Times New Roman" w:cs="Times New Roman"/>
                <w:sz w:val="24"/>
                <w:szCs w:val="24"/>
              </w:rPr>
              <w:t>)</w:t>
            </w:r>
          </w:p>
        </w:tc>
      </w:tr>
    </w:tbl>
    <w:p w14:paraId="7B69CFB2" w14:textId="77777777" w:rsidR="001853AD" w:rsidRPr="00E65C8B" w:rsidRDefault="001853AD" w:rsidP="001853AD">
      <w:pPr>
        <w:spacing w:line="256" w:lineRule="auto"/>
        <w:rPr>
          <w:rFonts w:ascii="Times New Roman" w:hAnsi="Times New Roman" w:cs="Times New Roman"/>
          <w:sz w:val="24"/>
          <w:szCs w:val="24"/>
        </w:rPr>
      </w:pPr>
    </w:p>
    <w:p w14:paraId="2551DB86" w14:textId="77777777" w:rsidR="003C5B71" w:rsidRDefault="001853AD" w:rsidP="00835D61">
      <w:pPr>
        <w:spacing w:line="256" w:lineRule="auto"/>
        <w:rPr>
          <w:rFonts w:ascii="Times New Roman" w:hAnsi="Times New Roman" w:cs="Times New Roman"/>
          <w:sz w:val="24"/>
          <w:szCs w:val="24"/>
        </w:rPr>
      </w:pPr>
      <w:r w:rsidRPr="00E65C8B">
        <w:rPr>
          <w:rFonts w:ascii="Times New Roman" w:hAnsi="Times New Roman" w:cs="Times New Roman"/>
          <w:sz w:val="24"/>
          <w:szCs w:val="24"/>
        </w:rPr>
        <w:lastRenderedPageBreak/>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δD</m:t>
            </m:r>
          </m:e>
          <m:sub>
            <m:r>
              <w:rPr>
                <w:rFonts w:ascii="Cambria Math" w:hAnsi="Cambria Math" w:cs="Times New Roman"/>
                <w:sz w:val="24"/>
                <w:szCs w:val="24"/>
              </w:rPr>
              <m:t>q</m:t>
            </m:r>
          </m:sub>
        </m:sSub>
      </m:oMath>
      <w:r w:rsidRPr="00E65C8B">
        <w:rPr>
          <w:rFonts w:ascii="Times New Roman" w:hAnsi="Times New Roman" w:cs="Times New Roman"/>
          <w:sz w:val="24"/>
          <w:szCs w:val="24"/>
        </w:rPr>
        <w:t xml:space="preserve"> is the difference of delays at stop </w:t>
      </w:r>
      <m:oMath>
        <m:r>
          <w:rPr>
            <w:rFonts w:ascii="Cambria Math" w:hAnsi="Cambria Math" w:cs="Times New Roman"/>
            <w:sz w:val="24"/>
            <w:szCs w:val="24"/>
          </w:rPr>
          <m:t>q-1</m:t>
        </m:r>
      </m:oMath>
      <w:r w:rsidRPr="00E65C8B">
        <w:rPr>
          <w:rFonts w:ascii="Times New Roman" w:hAnsi="Times New Roman" w:cs="Times New Roman"/>
          <w:sz w:val="24"/>
          <w:szCs w:val="24"/>
        </w:rPr>
        <w:t xml:space="preserve"> </w:t>
      </w:r>
      <w:r w:rsidR="004A009B" w:rsidRPr="00E65C8B">
        <w:rPr>
          <w:rFonts w:ascii="Times New Roman" w:hAnsi="Times New Roman" w:cs="Times New Roman"/>
          <w:sz w:val="24"/>
          <w:szCs w:val="24"/>
        </w:rPr>
        <w:t xml:space="preserve">and its subsequent stop </w:t>
      </w:r>
      <m:oMath>
        <m:r>
          <w:rPr>
            <w:rFonts w:ascii="Cambria Math" w:hAnsi="Cambria Math" w:cs="Times New Roman"/>
            <w:sz w:val="24"/>
            <w:szCs w:val="24"/>
          </w:rPr>
          <m:t>q</m:t>
        </m:r>
      </m:oMath>
      <w:r w:rsidR="00786B56">
        <w:rPr>
          <w:rFonts w:ascii="Times New Roman" w:hAnsi="Times New Roman" w:cs="Times New Roman"/>
          <w:iCs/>
          <w:sz w:val="24"/>
          <w:szCs w:val="24"/>
        </w:rPr>
        <w:t xml:space="preserve"> (stop </w:t>
      </w:r>
      <m:oMath>
        <m:r>
          <w:rPr>
            <w:rFonts w:ascii="Cambria Math" w:hAnsi="Cambria Math" w:cs="Times New Roman"/>
            <w:sz w:val="24"/>
            <w:szCs w:val="24"/>
          </w:rPr>
          <m:t>q</m:t>
        </m:r>
      </m:oMath>
      <w:r w:rsidR="00786B56">
        <w:rPr>
          <w:rFonts w:ascii="Times New Roman" w:hAnsi="Times New Roman" w:cs="Times New Roman"/>
          <w:iCs/>
          <w:sz w:val="24"/>
          <w:szCs w:val="24"/>
        </w:rPr>
        <w:t>’s propagating delay)</w:t>
      </w:r>
      <w:r w:rsidRPr="00E65C8B">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oMath>
      <w:r w:rsidRPr="00E65C8B">
        <w:rPr>
          <w:rFonts w:ascii="Times New Roman" w:hAnsi="Times New Roman" w:cs="Times New Roman"/>
          <w:sz w:val="24"/>
          <w:szCs w:val="24"/>
        </w:rPr>
        <w:t xml:space="preserve"> is the </w:t>
      </w:r>
      <w:r w:rsidR="00FA27B0" w:rsidRPr="00E65C8B">
        <w:rPr>
          <w:rFonts w:ascii="Times New Roman" w:hAnsi="Times New Roman" w:cs="Times New Roman"/>
          <w:sz w:val="24"/>
          <w:szCs w:val="24"/>
        </w:rPr>
        <w:t xml:space="preserve">original </w:t>
      </w:r>
      <w:r w:rsidRPr="00E65C8B">
        <w:rPr>
          <w:rFonts w:ascii="Times New Roman" w:hAnsi="Times New Roman" w:cs="Times New Roman"/>
          <w:sz w:val="24"/>
          <w:szCs w:val="24"/>
        </w:rPr>
        <w:t xml:space="preserve">delay at stop p. </w:t>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oMath>
      <w:r w:rsidRPr="00E65C8B">
        <w:rPr>
          <w:rFonts w:ascii="Times New Roman" w:hAnsi="Times New Roman" w:cs="Times New Roman"/>
          <w:sz w:val="24"/>
          <w:szCs w:val="24"/>
        </w:rPr>
        <w:t xml:space="preserve"> is the transit route-based distance from p to q. </w:t>
      </w:r>
      <m:oMath>
        <m:r>
          <w:rPr>
            <w:rFonts w:ascii="Cambria Math" w:hAnsi="Cambria Math" w:cs="Times New Roman"/>
            <w:sz w:val="24"/>
            <w:szCs w:val="24"/>
          </w:rPr>
          <m:t>β</m:t>
        </m:r>
      </m:oMath>
      <w:r w:rsidRPr="00E65C8B">
        <w:rPr>
          <w:rFonts w:ascii="Times New Roman" w:hAnsi="Times New Roman" w:cs="Times New Roman"/>
          <w:sz w:val="24"/>
          <w:szCs w:val="24"/>
        </w:rPr>
        <w:t xml:space="preserve"> is the delay constant </w:t>
      </w:r>
      <w:r w:rsidRPr="00E65C8B">
        <w:rPr>
          <w:rFonts w:ascii="Times New Roman" w:hAnsi="Times New Roman" w:cs="Times New Roman"/>
          <w:sz w:val="24"/>
          <w:szCs w:val="24"/>
        </w:rPr>
        <w:fldChar w:fldCharType="begin" w:fldLock="1"/>
      </w:r>
      <w:r w:rsidR="00BE7799" w:rsidRPr="00E65C8B">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Pr="00E65C8B">
        <w:rPr>
          <w:rFonts w:ascii="Times New Roman" w:hAnsi="Times New Roman" w:cs="Times New Roman"/>
          <w:sz w:val="24"/>
          <w:szCs w:val="24"/>
        </w:rPr>
        <w:fldChar w:fldCharType="separate"/>
      </w:r>
      <w:r w:rsidRPr="00E65C8B">
        <w:rPr>
          <w:rFonts w:ascii="Times New Roman" w:hAnsi="Times New Roman" w:cs="Times New Roman"/>
          <w:sz w:val="24"/>
          <w:szCs w:val="24"/>
        </w:rPr>
        <w:t>(Park et al., 2019)</w:t>
      </w:r>
      <w:r w:rsidRPr="00E65C8B">
        <w:rPr>
          <w:rFonts w:ascii="Times New Roman" w:hAnsi="Times New Roman" w:cs="Times New Roman"/>
          <w:sz w:val="24"/>
          <w:szCs w:val="24"/>
        </w:rPr>
        <w:fldChar w:fldCharType="end"/>
      </w:r>
      <w:r w:rsidRPr="00E65C8B">
        <w:rPr>
          <w:rFonts w:ascii="Times New Roman" w:hAnsi="Times New Roman" w:cs="Times New Roman"/>
          <w:sz w:val="24"/>
          <w:szCs w:val="24"/>
        </w:rPr>
        <w:t>.</w:t>
      </w:r>
      <w:r>
        <w:rPr>
          <w:rFonts w:ascii="Times New Roman" w:hAnsi="Times New Roman" w:cs="Times New Roman"/>
          <w:sz w:val="24"/>
          <w:szCs w:val="24"/>
        </w:rPr>
        <w:t xml:space="preserve"> </w:t>
      </w:r>
      <w:r w:rsidR="00E65C8B">
        <w:rPr>
          <w:rFonts w:ascii="Times New Roman" w:hAnsi="Times New Roman" w:cs="Times New Roman"/>
          <w:sz w:val="24"/>
          <w:szCs w:val="24"/>
        </w:rPr>
        <w:t>The propagating delay is exactly the reclaimed delay.</w:t>
      </w:r>
      <w:r w:rsidR="003C5B71">
        <w:rPr>
          <w:rFonts w:ascii="Times New Roman" w:hAnsi="Times New Roman" w:cs="Times New Roman"/>
          <w:sz w:val="24"/>
          <w:szCs w:val="24"/>
        </w:rPr>
        <w:t xml:space="preserve"> </w:t>
      </w:r>
      <w:r w:rsidR="00E65C8B">
        <w:rPr>
          <w:rFonts w:ascii="Times New Roman" w:hAnsi="Times New Roman" w:cs="Times New Roman"/>
          <w:sz w:val="24"/>
          <w:szCs w:val="24"/>
        </w:rPr>
        <w:t>As a result,</w:t>
      </w:r>
      <w:r>
        <w:rPr>
          <w:rFonts w:ascii="Times New Roman" w:hAnsi="Times New Roman" w:cs="Times New Roman"/>
          <w:sz w:val="24"/>
          <w:szCs w:val="24"/>
        </w:rPr>
        <w:t xml:space="preserve"> </w:t>
      </w:r>
      <w:r w:rsidR="00E65C8B">
        <w:rPr>
          <w:rFonts w:ascii="Times New Roman" w:hAnsi="Times New Roman" w:cs="Times New Roman"/>
          <w:sz w:val="24"/>
          <w:szCs w:val="24"/>
        </w:rPr>
        <w:t>i</w:t>
      </w:r>
      <w:r w:rsidR="005C75B9" w:rsidRPr="00E65C8B">
        <w:rPr>
          <w:rFonts w:ascii="Times New Roman" w:hAnsi="Times New Roman" w:cs="Times New Roman"/>
          <w:sz w:val="24"/>
          <w:szCs w:val="24"/>
        </w:rPr>
        <w:t xml:space="preserve">n the vertical direction, </w:t>
      </w:r>
      <w:r w:rsidR="00E65C8B">
        <w:rPr>
          <w:rFonts w:ascii="Times New Roman" w:hAnsi="Times New Roman" w:cs="Times New Roman"/>
          <w:sz w:val="24"/>
          <w:szCs w:val="24"/>
        </w:rPr>
        <w:t xml:space="preserve">formula </w:t>
      </w:r>
      <w:r w:rsidR="00E65C8B">
        <w:rPr>
          <w:rFonts w:ascii="Times New Roman" w:hAnsi="Times New Roman" w:cs="Times New Roman"/>
          <w:sz w:val="24"/>
          <w:szCs w:val="24"/>
        </w:rPr>
        <w:fldChar w:fldCharType="begin"/>
      </w:r>
      <w:r w:rsidR="00E65C8B">
        <w:rPr>
          <w:rFonts w:ascii="Times New Roman" w:hAnsi="Times New Roman" w:cs="Times New Roman"/>
          <w:sz w:val="24"/>
          <w:szCs w:val="24"/>
        </w:rPr>
        <w:instrText xml:space="preserve"> REF _Ref11597564 \h </w:instrText>
      </w:r>
      <w:r w:rsidR="00E65C8B">
        <w:rPr>
          <w:rFonts w:ascii="Times New Roman" w:hAnsi="Times New Roman" w:cs="Times New Roman"/>
          <w:sz w:val="24"/>
          <w:szCs w:val="24"/>
        </w:rPr>
      </w:r>
      <w:r w:rsidR="00E65C8B">
        <w:rPr>
          <w:rFonts w:ascii="Times New Roman" w:hAnsi="Times New Roman" w:cs="Times New Roman"/>
          <w:sz w:val="24"/>
          <w:szCs w:val="24"/>
        </w:rPr>
        <w:fldChar w:fldCharType="separate"/>
      </w:r>
      <w:r w:rsidR="00E65C8B" w:rsidRPr="00E65C8B">
        <w:rPr>
          <w:rFonts w:ascii="Times New Roman" w:hAnsi="Times New Roman" w:cs="Times New Roman"/>
          <w:sz w:val="24"/>
          <w:szCs w:val="24"/>
        </w:rPr>
        <w:t>21</w:t>
      </w:r>
      <w:r w:rsidR="00E65C8B">
        <w:rPr>
          <w:rFonts w:ascii="Times New Roman" w:hAnsi="Times New Roman" w:cs="Times New Roman"/>
          <w:sz w:val="24"/>
          <w:szCs w:val="24"/>
        </w:rPr>
        <w:fldChar w:fldCharType="end"/>
      </w:r>
      <w:r w:rsidR="00E65C8B">
        <w:rPr>
          <w:rFonts w:ascii="Times New Roman" w:hAnsi="Times New Roman" w:cs="Times New Roman"/>
          <w:sz w:val="24"/>
          <w:szCs w:val="24"/>
        </w:rPr>
        <w:t xml:space="preserve"> </w:t>
      </w:r>
      <w:r w:rsidR="006C6BD2">
        <w:rPr>
          <w:rFonts w:ascii="Times New Roman" w:hAnsi="Times New Roman" w:cs="Times New Roman"/>
          <w:sz w:val="24"/>
          <w:szCs w:val="24"/>
        </w:rPr>
        <w:t xml:space="preserve">also applies to the reclaimed delay and the ideal insurance buffer. </w:t>
      </w:r>
      <w:r w:rsidR="00A737FD">
        <w:rPr>
          <w:rFonts w:ascii="Times New Roman" w:hAnsi="Times New Roman" w:cs="Times New Roman"/>
          <w:sz w:val="24"/>
          <w:szCs w:val="24"/>
        </w:rPr>
        <w:t>T</w:t>
      </w:r>
      <w:r w:rsidR="00A737FD" w:rsidRPr="00E65C8B">
        <w:rPr>
          <w:rFonts w:ascii="Times New Roman" w:hAnsi="Times New Roman" w:cs="Times New Roman"/>
          <w:sz w:val="24"/>
          <w:szCs w:val="24"/>
        </w:rPr>
        <w:t>he miss risk, waiting time, and waiting time difference are all correlated with the delay propagation</w:t>
      </w:r>
      <w:r w:rsidR="00A737FD">
        <w:rPr>
          <w:rFonts w:ascii="Times New Roman" w:hAnsi="Times New Roman" w:cs="Times New Roman"/>
          <w:sz w:val="24"/>
          <w:szCs w:val="24"/>
        </w:rPr>
        <w:t>/reclamation</w:t>
      </w:r>
      <w:r w:rsidR="00A737FD" w:rsidRPr="00E65C8B">
        <w:rPr>
          <w:rFonts w:ascii="Times New Roman" w:hAnsi="Times New Roman" w:cs="Times New Roman"/>
          <w:sz w:val="24"/>
          <w:szCs w:val="24"/>
        </w:rPr>
        <w:t xml:space="preserve">. </w:t>
      </w:r>
      <w:r w:rsidR="003C5B71">
        <w:rPr>
          <w:rFonts w:ascii="Times New Roman" w:hAnsi="Times New Roman" w:cs="Times New Roman"/>
          <w:sz w:val="24"/>
          <w:szCs w:val="24"/>
        </w:rPr>
        <w:t xml:space="preserve">However, formula </w:t>
      </w:r>
      <w:r w:rsidR="003C5B71">
        <w:rPr>
          <w:rFonts w:ascii="Times New Roman" w:hAnsi="Times New Roman" w:cs="Times New Roman"/>
          <w:sz w:val="24"/>
          <w:szCs w:val="24"/>
        </w:rPr>
        <w:fldChar w:fldCharType="begin"/>
      </w:r>
      <w:r w:rsidR="003C5B71">
        <w:rPr>
          <w:rFonts w:ascii="Times New Roman" w:hAnsi="Times New Roman" w:cs="Times New Roman"/>
          <w:sz w:val="24"/>
          <w:szCs w:val="24"/>
        </w:rPr>
        <w:instrText xml:space="preserve"> REF _Ref11597564 \h </w:instrText>
      </w:r>
      <w:r w:rsidR="003C5B71">
        <w:rPr>
          <w:rFonts w:ascii="Times New Roman" w:hAnsi="Times New Roman" w:cs="Times New Roman"/>
          <w:sz w:val="24"/>
          <w:szCs w:val="24"/>
        </w:rPr>
      </w:r>
      <w:r w:rsidR="003C5B71">
        <w:rPr>
          <w:rFonts w:ascii="Times New Roman" w:hAnsi="Times New Roman" w:cs="Times New Roman"/>
          <w:sz w:val="24"/>
          <w:szCs w:val="24"/>
        </w:rPr>
        <w:fldChar w:fldCharType="separate"/>
      </w:r>
      <w:r w:rsidR="003C5B71" w:rsidRPr="00E65C8B">
        <w:rPr>
          <w:rFonts w:ascii="Times New Roman" w:hAnsi="Times New Roman" w:cs="Times New Roman"/>
          <w:sz w:val="24"/>
          <w:szCs w:val="24"/>
        </w:rPr>
        <w:t>21</w:t>
      </w:r>
      <w:r w:rsidR="003C5B71">
        <w:rPr>
          <w:rFonts w:ascii="Times New Roman" w:hAnsi="Times New Roman" w:cs="Times New Roman"/>
          <w:sz w:val="24"/>
          <w:szCs w:val="24"/>
        </w:rPr>
        <w:fldChar w:fldCharType="end"/>
      </w:r>
      <w:r w:rsidR="00127A4C">
        <w:rPr>
          <w:rFonts w:ascii="Times New Roman" w:hAnsi="Times New Roman" w:cs="Times New Roman"/>
          <w:sz w:val="24"/>
          <w:szCs w:val="24"/>
        </w:rPr>
        <w:t xml:space="preserve">’s </w:t>
      </w:r>
      <w:r w:rsidR="003C5B71">
        <w:rPr>
          <w:rFonts w:ascii="Times New Roman" w:hAnsi="Times New Roman" w:cs="Times New Roman"/>
          <w:sz w:val="24"/>
          <w:szCs w:val="24"/>
        </w:rPr>
        <w:t>may be not</w:t>
      </w:r>
      <w:r w:rsidR="00783EEF">
        <w:rPr>
          <w:rFonts w:ascii="Times New Roman" w:hAnsi="Times New Roman" w:cs="Times New Roman"/>
          <w:sz w:val="24"/>
          <w:szCs w:val="24"/>
        </w:rPr>
        <w:t xml:space="preserve"> strictly</w:t>
      </w:r>
      <w:r w:rsidR="003C5B71">
        <w:rPr>
          <w:rFonts w:ascii="Times New Roman" w:hAnsi="Times New Roman" w:cs="Times New Roman"/>
          <w:sz w:val="24"/>
          <w:szCs w:val="24"/>
        </w:rPr>
        <w:t xml:space="preserve"> applied to </w:t>
      </w:r>
      <w:r w:rsidR="004F3525">
        <w:rPr>
          <w:rFonts w:ascii="Times New Roman" w:hAnsi="Times New Roman" w:cs="Times New Roman"/>
          <w:sz w:val="24"/>
          <w:szCs w:val="24"/>
        </w:rPr>
        <w:t>route No. 2</w:t>
      </w:r>
      <w:r w:rsidR="00835D61">
        <w:rPr>
          <w:rFonts w:ascii="Times New Roman" w:hAnsi="Times New Roman" w:cs="Times New Roman"/>
          <w:sz w:val="24"/>
          <w:szCs w:val="24"/>
        </w:rPr>
        <w:t xml:space="preserve"> and the presence of delay reclamation is not significant</w:t>
      </w:r>
      <w:r w:rsidR="002A4544">
        <w:rPr>
          <w:rFonts w:ascii="Times New Roman" w:hAnsi="Times New Roman" w:cs="Times New Roman"/>
          <w:sz w:val="24"/>
          <w:szCs w:val="24"/>
        </w:rPr>
        <w:t>.</w:t>
      </w:r>
      <w:r w:rsidR="00127A4C">
        <w:rPr>
          <w:rFonts w:ascii="Times New Roman" w:hAnsi="Times New Roman" w:cs="Times New Roman"/>
          <w:sz w:val="24"/>
          <w:szCs w:val="24"/>
        </w:rPr>
        <w:t xml:space="preserve"> </w:t>
      </w:r>
      <w:r w:rsidR="00A737FD">
        <w:rPr>
          <w:rFonts w:ascii="Times New Roman" w:hAnsi="Times New Roman" w:cs="Times New Roman"/>
          <w:sz w:val="24"/>
          <w:szCs w:val="24"/>
        </w:rPr>
        <w:t xml:space="preserve">We visualized each variable’s </w:t>
      </w:r>
      <w:r w:rsidR="005352A0">
        <w:rPr>
          <w:rFonts w:ascii="Times New Roman" w:hAnsi="Times New Roman" w:cs="Times New Roman"/>
          <w:sz w:val="24"/>
          <w:szCs w:val="24"/>
        </w:rPr>
        <w:t xml:space="preserve">actual </w:t>
      </w:r>
      <w:r w:rsidR="00A737FD">
        <w:rPr>
          <w:rFonts w:ascii="Times New Roman" w:hAnsi="Times New Roman" w:cs="Times New Roman"/>
          <w:sz w:val="24"/>
          <w:szCs w:val="24"/>
        </w:rPr>
        <w:t>vertical changing pattern</w:t>
      </w:r>
      <w:r w:rsidR="00073BC6">
        <w:rPr>
          <w:rFonts w:ascii="Times New Roman" w:hAnsi="Times New Roman" w:cs="Times New Roman"/>
          <w:sz w:val="24"/>
          <w:szCs w:val="24"/>
        </w:rPr>
        <w:t xml:space="preserve"> in the Analysis section</w:t>
      </w:r>
      <w:r w:rsidR="00A737FD">
        <w:rPr>
          <w:rFonts w:ascii="Times New Roman" w:hAnsi="Times New Roman" w:cs="Times New Roman"/>
          <w:sz w:val="24"/>
          <w:szCs w:val="24"/>
        </w:rPr>
        <w:t xml:space="preserve">. </w:t>
      </w:r>
    </w:p>
    <w:p w14:paraId="505F60E5" w14:textId="77777777" w:rsidR="004802C2" w:rsidRDefault="004802C2" w:rsidP="004206FF">
      <w:pPr>
        <w:spacing w:line="256" w:lineRule="auto"/>
        <w:rPr>
          <w:rFonts w:ascii="Times New Roman" w:hAnsi="Times New Roman" w:cs="Times New Roman"/>
          <w:sz w:val="24"/>
          <w:szCs w:val="24"/>
        </w:rPr>
      </w:pPr>
    </w:p>
    <w:p w14:paraId="76151A63" w14:textId="77777777" w:rsidR="004206FF" w:rsidRDefault="001C7F7C" w:rsidP="004206FF">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4206FF">
        <w:rPr>
          <w:rFonts w:ascii="Times New Roman" w:hAnsi="Times New Roman" w:cs="Times New Roman"/>
          <w:sz w:val="24"/>
          <w:szCs w:val="24"/>
        </w:rPr>
        <w:t>[Diagonal – Contour lines]</w:t>
      </w:r>
    </w:p>
    <w:p w14:paraId="22A24912" w14:textId="77777777" w:rsidR="007D1B3A" w:rsidRDefault="004206FF" w:rsidP="007D1B3A">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diagonal pattern </w:t>
      </w:r>
      <w:r w:rsidR="00FF6D3A">
        <w:rPr>
          <w:rFonts w:ascii="Times New Roman" w:hAnsi="Times New Roman" w:cs="Times New Roman" w:hint="eastAsia"/>
          <w:sz w:val="24"/>
          <w:szCs w:val="24"/>
        </w:rPr>
        <w:t>t</w:t>
      </w:r>
      <w:r w:rsidR="00FF6D3A">
        <w:rPr>
          <w:rFonts w:ascii="Times New Roman" w:hAnsi="Times New Roman" w:cs="Times New Roman"/>
          <w:sz w:val="24"/>
          <w:szCs w:val="24"/>
        </w:rPr>
        <w:t xml:space="preserve">hat </w:t>
      </w:r>
      <w:r>
        <w:rPr>
          <w:rFonts w:ascii="Times New Roman" w:hAnsi="Times New Roman" w:cs="Times New Roman"/>
          <w:sz w:val="24"/>
          <w:szCs w:val="24"/>
        </w:rPr>
        <w:t>can be observed in the map</w:t>
      </w:r>
      <w:r w:rsidR="00FF6D3A">
        <w:rPr>
          <w:rFonts w:ascii="Times New Roman" w:hAnsi="Times New Roman" w:cs="Times New Roman"/>
          <w:sz w:val="24"/>
          <w:szCs w:val="24"/>
        </w:rPr>
        <w:t xml:space="preserve"> is</w:t>
      </w:r>
      <w:r>
        <w:rPr>
          <w:rFonts w:ascii="Times New Roman" w:hAnsi="Times New Roman" w:cs="Times New Roman"/>
          <w:sz w:val="24"/>
          <w:szCs w:val="24"/>
        </w:rPr>
        <w:t xml:space="preserve"> parallel diagonal contour lines. </w:t>
      </w:r>
      <w:r w:rsidR="00AE3580">
        <w:rPr>
          <w:rFonts w:ascii="Times New Roman" w:hAnsi="Times New Roman" w:cs="Times New Roman"/>
          <w:sz w:val="24"/>
          <w:szCs w:val="24"/>
        </w:rPr>
        <w:t>In the map, f</w:t>
      </w:r>
      <w:r>
        <w:rPr>
          <w:rFonts w:ascii="Times New Roman" w:hAnsi="Times New Roman" w:cs="Times New Roman"/>
          <w:sz w:val="24"/>
          <w:szCs w:val="24"/>
        </w:rPr>
        <w:t xml:space="preserve">or each point on the contour line, their </w:t>
      </w:r>
      <w:r w:rsidR="00AE3580">
        <w:rPr>
          <w:rFonts w:ascii="Times New Roman" w:hAnsi="Times New Roman" w:cs="Times New Roman"/>
          <w:sz w:val="24"/>
          <w:szCs w:val="24"/>
        </w:rPr>
        <w:t>value</w:t>
      </w:r>
      <w:r w:rsidR="00424255">
        <w:rPr>
          <w:rFonts w:ascii="Times New Roman" w:hAnsi="Times New Roman" w:cs="Times New Roman"/>
          <w:sz w:val="24"/>
          <w:szCs w:val="24"/>
        </w:rPr>
        <w:t>s</w:t>
      </w:r>
      <w:r>
        <w:rPr>
          <w:rFonts w:ascii="Times New Roman" w:hAnsi="Times New Roman" w:cs="Times New Roman"/>
          <w:sz w:val="24"/>
          <w:szCs w:val="24"/>
        </w:rPr>
        <w:t xml:space="preserve"> </w:t>
      </w:r>
      <w:r w:rsidR="00424255">
        <w:rPr>
          <w:rFonts w:ascii="Times New Roman" w:hAnsi="Times New Roman" w:cs="Times New Roman"/>
          <w:sz w:val="24"/>
          <w:szCs w:val="24"/>
        </w:rPr>
        <w:t>are</w:t>
      </w:r>
      <w:r>
        <w:rPr>
          <w:rFonts w:ascii="Times New Roman" w:hAnsi="Times New Roman" w:cs="Times New Roman"/>
          <w:sz w:val="24"/>
          <w:szCs w:val="24"/>
        </w:rPr>
        <w:t xml:space="preserve"> the same.</w:t>
      </w:r>
      <w:r w:rsidR="00B94210">
        <w:rPr>
          <w:rFonts w:ascii="Times New Roman" w:hAnsi="Times New Roman" w:cs="Times New Roman"/>
          <w:sz w:val="24"/>
          <w:szCs w:val="24"/>
        </w:rPr>
        <w:t xml:space="preserve"> </w:t>
      </w:r>
      <w:r w:rsidR="00C778DD">
        <w:rPr>
          <w:rFonts w:ascii="Times New Roman" w:hAnsi="Times New Roman" w:cs="Times New Roman"/>
          <w:sz w:val="24"/>
          <w:szCs w:val="24"/>
        </w:rPr>
        <w:t>Most</w:t>
      </w:r>
      <w:r w:rsidR="0062450D">
        <w:rPr>
          <w:rFonts w:ascii="Times New Roman" w:hAnsi="Times New Roman" w:cs="Times New Roman"/>
          <w:sz w:val="24"/>
          <w:szCs w:val="24"/>
        </w:rPr>
        <w:t xml:space="preserve"> maps above prove the presence of the contour lines</w:t>
      </w:r>
      <w:r w:rsidR="00B94210">
        <w:rPr>
          <w:rFonts w:ascii="Times New Roman" w:hAnsi="Times New Roman" w:cs="Times New Roman"/>
          <w:sz w:val="24"/>
          <w:szCs w:val="24"/>
        </w:rPr>
        <w:t>.</w:t>
      </w:r>
      <w:r>
        <w:rPr>
          <w:rFonts w:ascii="Times New Roman" w:hAnsi="Times New Roman" w:cs="Times New Roman"/>
          <w:sz w:val="24"/>
          <w:szCs w:val="24"/>
        </w:rPr>
        <w:t xml:space="preserve"> </w:t>
      </w:r>
      <w:r w:rsidR="00D277C1">
        <w:rPr>
          <w:rFonts w:ascii="Times New Roman" w:hAnsi="Times New Roman" w:cs="Times New Roman"/>
          <w:sz w:val="24"/>
          <w:szCs w:val="24"/>
        </w:rPr>
        <w:t>We can conceptualize the contour line</w:t>
      </w:r>
      <w:r w:rsidR="00F20A88">
        <w:rPr>
          <w:rFonts w:ascii="Times New Roman" w:hAnsi="Times New Roman" w:cs="Times New Roman"/>
          <w:sz w:val="24"/>
          <w:szCs w:val="24"/>
        </w:rPr>
        <w:t>s</w:t>
      </w:r>
      <w:r w:rsidR="00D277C1">
        <w:rPr>
          <w:rFonts w:ascii="Times New Roman" w:hAnsi="Times New Roman" w:cs="Times New Roman"/>
          <w:sz w:val="24"/>
          <w:szCs w:val="24"/>
        </w:rPr>
        <w:t xml:space="preserve"> in a smaller scale:</w:t>
      </w:r>
      <w:r w:rsidR="007D1B3A" w:rsidRPr="007D1B3A">
        <w:rPr>
          <w:rFonts w:ascii="Times New Roman" w:hAnsi="Times New Roman" w:cs="Times New Roman"/>
          <w:sz w:val="24"/>
          <w:szCs w:val="24"/>
        </w:rPr>
        <w:t xml:space="preserve"> </w:t>
      </w:r>
      <w:r w:rsidR="007D1B3A">
        <w:rPr>
          <w:rFonts w:ascii="Times New Roman" w:hAnsi="Times New Roman" w:cs="Times New Roman"/>
          <w:sz w:val="24"/>
          <w:szCs w:val="24"/>
        </w:rPr>
        <w:t>two neighboring circles</w:t>
      </w:r>
      <w:r w:rsidR="00CE408A">
        <w:rPr>
          <w:rFonts w:ascii="Times New Roman" w:hAnsi="Times New Roman" w:cs="Times New Roman"/>
          <w:sz w:val="24"/>
          <w:szCs w:val="24"/>
        </w:rPr>
        <w:t xml:space="preserve"> at</w:t>
      </w:r>
      <w:r w:rsidR="007D1B3A">
        <w:rPr>
          <w:rFonts w:ascii="Times New Roman" w:hAnsi="Times New Roman" w:cs="Times New Roman"/>
          <w:sz w:val="24"/>
          <w:szCs w:val="24"/>
        </w:rPr>
        <w:t xml:space="preserve"> two subsequent stops with the same value.</w:t>
      </w:r>
      <w:r w:rsidR="00D277C1">
        <w:rPr>
          <w:rFonts w:ascii="Times New Roman" w:hAnsi="Times New Roman" w:cs="Times New Roman"/>
          <w:sz w:val="24"/>
          <w:szCs w:val="24"/>
        </w:rPr>
        <w:t xml:space="preserve"> </w:t>
      </w:r>
      <w:r w:rsidR="007D1B3A">
        <w:rPr>
          <w:rFonts w:ascii="Times New Roman" w:hAnsi="Times New Roman" w:cs="Times New Roman"/>
          <w:sz w:val="24"/>
          <w:szCs w:val="24"/>
        </w:rPr>
        <w:t xml:space="preserve">It is </w:t>
      </w:r>
      <w:r w:rsidR="00D277C1">
        <w:rPr>
          <w:rFonts w:ascii="Times New Roman" w:hAnsi="Times New Roman" w:cs="Times New Roman"/>
          <w:sz w:val="24"/>
          <w:szCs w:val="24"/>
        </w:rPr>
        <w:t>the smallest unit of the contour lin</w:t>
      </w:r>
      <w:r w:rsidR="00CE408A">
        <w:rPr>
          <w:rFonts w:ascii="Times New Roman" w:hAnsi="Times New Roman" w:cs="Times New Roman"/>
          <w:sz w:val="24"/>
          <w:szCs w:val="24"/>
        </w:rPr>
        <w:t>e</w:t>
      </w:r>
      <w:r w:rsidR="00D277C1">
        <w:rPr>
          <w:rFonts w:ascii="Times New Roman" w:hAnsi="Times New Roman" w:cs="Times New Roman"/>
          <w:sz w:val="24"/>
          <w:szCs w:val="24"/>
        </w:rPr>
        <w:t>. Th</w:t>
      </w:r>
      <w:r w:rsidR="007D1B3A">
        <w:rPr>
          <w:rFonts w:ascii="Times New Roman" w:hAnsi="Times New Roman" w:cs="Times New Roman"/>
          <w:sz w:val="24"/>
          <w:szCs w:val="24"/>
        </w:rPr>
        <w:t>e</w:t>
      </w:r>
      <w:r w:rsidR="00D277C1">
        <w:rPr>
          <w:rFonts w:ascii="Times New Roman" w:hAnsi="Times New Roman" w:cs="Times New Roman"/>
          <w:sz w:val="24"/>
          <w:szCs w:val="24"/>
        </w:rPr>
        <w:t>s</w:t>
      </w:r>
      <w:r w:rsidR="007D1B3A">
        <w:rPr>
          <w:rFonts w:ascii="Times New Roman" w:hAnsi="Times New Roman" w:cs="Times New Roman"/>
          <w:sz w:val="24"/>
          <w:szCs w:val="24"/>
        </w:rPr>
        <w:t>e</w:t>
      </w:r>
      <w:r w:rsidR="00D277C1">
        <w:rPr>
          <w:rFonts w:ascii="Times New Roman" w:hAnsi="Times New Roman" w:cs="Times New Roman"/>
          <w:sz w:val="24"/>
          <w:szCs w:val="24"/>
        </w:rPr>
        <w:t xml:space="preserve"> two circles’ walking time difference is nearly equal to the bus’s running time between the two stops. </w:t>
      </w:r>
      <w:r w:rsidR="007D1B3A">
        <w:rPr>
          <w:rFonts w:ascii="Times New Roman" w:hAnsi="Times New Roman" w:cs="Times New Roman"/>
          <w:sz w:val="24"/>
          <w:szCs w:val="24"/>
        </w:rPr>
        <w:t xml:space="preserve">With more neighboring circles with the same value, </w:t>
      </w:r>
      <w:r w:rsidR="00FB15BB">
        <w:rPr>
          <w:rFonts w:ascii="Times New Roman" w:hAnsi="Times New Roman" w:cs="Times New Roman"/>
          <w:sz w:val="24"/>
          <w:szCs w:val="24"/>
        </w:rPr>
        <w:t>the contour lines are formed.</w:t>
      </w:r>
    </w:p>
    <w:p w14:paraId="46D9E9D1" w14:textId="77777777" w:rsidR="004206FF" w:rsidRDefault="0072599F" w:rsidP="007D1B3A">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There are two reasons for this phenomenon. F</w:t>
      </w:r>
      <w:r w:rsidR="005C676C">
        <w:rPr>
          <w:rFonts w:ascii="Times New Roman" w:hAnsi="Times New Roman" w:cs="Times New Roman"/>
          <w:sz w:val="24"/>
          <w:szCs w:val="24"/>
        </w:rPr>
        <w:t>irst,</w:t>
      </w:r>
      <w:r w:rsidR="004206FF">
        <w:rPr>
          <w:rFonts w:ascii="Times New Roman" w:hAnsi="Times New Roman" w:cs="Times New Roman"/>
          <w:sz w:val="24"/>
          <w:szCs w:val="24"/>
        </w:rPr>
        <w:t xml:space="preserve"> </w:t>
      </w:r>
      <w:r w:rsidR="008A1F21">
        <w:rPr>
          <w:rFonts w:ascii="Times New Roman" w:hAnsi="Times New Roman" w:cs="Times New Roman"/>
          <w:sz w:val="24"/>
          <w:szCs w:val="24"/>
        </w:rPr>
        <w:t xml:space="preserve">for the two neighboring circles, </w:t>
      </w:r>
      <w:r w:rsidR="00D50A16">
        <w:rPr>
          <w:rFonts w:ascii="Times New Roman" w:hAnsi="Times New Roman" w:cs="Times New Roman"/>
          <w:sz w:val="24"/>
          <w:szCs w:val="24"/>
        </w:rPr>
        <w:t xml:space="preserve">essentially these users </w:t>
      </w:r>
      <w:r w:rsidR="008A1F21">
        <w:rPr>
          <w:rFonts w:ascii="Times New Roman" w:hAnsi="Times New Roman" w:cs="Times New Roman"/>
          <w:sz w:val="24"/>
          <w:szCs w:val="24"/>
        </w:rPr>
        <w:t xml:space="preserve">in the two areas </w:t>
      </w:r>
      <w:r w:rsidR="00D50A16">
        <w:rPr>
          <w:rFonts w:ascii="Times New Roman" w:hAnsi="Times New Roman" w:cs="Times New Roman"/>
          <w:sz w:val="24"/>
          <w:szCs w:val="24"/>
        </w:rPr>
        <w:t>are aiming for the same bus</w:t>
      </w:r>
      <w:r>
        <w:rPr>
          <w:rFonts w:ascii="Times New Roman" w:hAnsi="Times New Roman" w:cs="Times New Roman"/>
          <w:sz w:val="24"/>
          <w:szCs w:val="24"/>
        </w:rPr>
        <w:t xml:space="preserve"> </w:t>
      </w:r>
      <w:r w:rsidR="00741EE4">
        <w:rPr>
          <w:rFonts w:ascii="Times New Roman" w:hAnsi="Times New Roman" w:cs="Times New Roman"/>
          <w:sz w:val="24"/>
          <w:szCs w:val="24"/>
        </w:rPr>
        <w:t xml:space="preserve">but </w:t>
      </w:r>
      <w:r w:rsidR="007D3AD9">
        <w:rPr>
          <w:rFonts w:ascii="Times New Roman" w:hAnsi="Times New Roman" w:cs="Times New Roman" w:hint="eastAsia"/>
          <w:sz w:val="24"/>
          <w:szCs w:val="24"/>
        </w:rPr>
        <w:t>at</w:t>
      </w:r>
      <w:r w:rsidR="007D3AD9">
        <w:rPr>
          <w:rFonts w:ascii="Times New Roman" w:hAnsi="Times New Roman" w:cs="Times New Roman"/>
          <w:sz w:val="24"/>
          <w:szCs w:val="24"/>
        </w:rPr>
        <w:t xml:space="preserve"> </w:t>
      </w:r>
      <w:r w:rsidR="005C676C">
        <w:rPr>
          <w:rFonts w:ascii="Times New Roman" w:hAnsi="Times New Roman" w:cs="Times New Roman"/>
          <w:sz w:val="24"/>
          <w:szCs w:val="24"/>
        </w:rPr>
        <w:t xml:space="preserve">different bus stops; second and most importantly, users in the two </w:t>
      </w:r>
      <w:r w:rsidR="0019500F">
        <w:rPr>
          <w:rFonts w:ascii="Times New Roman" w:hAnsi="Times New Roman" w:cs="Times New Roman"/>
          <w:sz w:val="24"/>
          <w:szCs w:val="24"/>
        </w:rPr>
        <w:t>areas</w:t>
      </w:r>
      <w:r w:rsidR="005C676C">
        <w:rPr>
          <w:rFonts w:ascii="Times New Roman" w:hAnsi="Times New Roman" w:cs="Times New Roman"/>
          <w:sz w:val="24"/>
          <w:szCs w:val="24"/>
        </w:rPr>
        <w:t xml:space="preserve"> will get </w:t>
      </w:r>
      <w:r w:rsidR="000E775C">
        <w:rPr>
          <w:rFonts w:ascii="Times New Roman" w:hAnsi="Times New Roman" w:cs="Times New Roman"/>
          <w:sz w:val="24"/>
          <w:szCs w:val="24"/>
        </w:rPr>
        <w:t>a</w:t>
      </w:r>
      <w:r w:rsidR="005C676C">
        <w:rPr>
          <w:rFonts w:ascii="Times New Roman" w:hAnsi="Times New Roman" w:cs="Times New Roman"/>
          <w:sz w:val="24"/>
          <w:szCs w:val="24"/>
        </w:rPr>
        <w:t xml:space="preserve"> same real-time data simultaneously</w:t>
      </w:r>
      <w:r w:rsidR="000206A5">
        <w:rPr>
          <w:rFonts w:ascii="Times New Roman" w:hAnsi="Times New Roman" w:cs="Times New Roman"/>
          <w:sz w:val="24"/>
          <w:szCs w:val="24"/>
        </w:rPr>
        <w:t xml:space="preserve"> and plan their trips according to the very same real-time data feed, thus </w:t>
      </w:r>
      <w:r w:rsidR="005C676C">
        <w:rPr>
          <w:rFonts w:ascii="Times New Roman" w:hAnsi="Times New Roman" w:cs="Times New Roman"/>
          <w:sz w:val="24"/>
          <w:szCs w:val="24"/>
        </w:rPr>
        <w:t>arrive at the target stop at the same time</w:t>
      </w:r>
      <w:r w:rsidR="003C4A97">
        <w:rPr>
          <w:rFonts w:ascii="Times New Roman" w:hAnsi="Times New Roman" w:cs="Times New Roman"/>
          <w:sz w:val="24"/>
          <w:szCs w:val="24"/>
        </w:rPr>
        <w:t>. T</w:t>
      </w:r>
      <w:r w:rsidR="00D50A16">
        <w:rPr>
          <w:rFonts w:ascii="Times New Roman" w:hAnsi="Times New Roman" w:cs="Times New Roman"/>
          <w:sz w:val="24"/>
          <w:szCs w:val="24"/>
        </w:rPr>
        <w:t xml:space="preserve">herefore, </w:t>
      </w:r>
      <w:r w:rsidR="003743D5">
        <w:rPr>
          <w:rFonts w:ascii="Times New Roman" w:hAnsi="Times New Roman" w:cs="Times New Roman"/>
          <w:sz w:val="24"/>
          <w:szCs w:val="24"/>
        </w:rPr>
        <w:t>if no disturbance</w:t>
      </w:r>
      <w:r w:rsidR="00244293">
        <w:rPr>
          <w:rFonts w:ascii="Times New Roman" w:hAnsi="Times New Roman" w:cs="Times New Roman"/>
          <w:sz w:val="24"/>
          <w:szCs w:val="24"/>
        </w:rPr>
        <w:t xml:space="preserve"> or </w:t>
      </w:r>
      <w:r w:rsidR="00E664B2">
        <w:rPr>
          <w:rFonts w:ascii="Times New Roman" w:hAnsi="Times New Roman" w:cs="Times New Roman"/>
          <w:sz w:val="24"/>
          <w:szCs w:val="24"/>
        </w:rPr>
        <w:t>acceleration</w:t>
      </w:r>
      <w:r w:rsidR="005C676C">
        <w:rPr>
          <w:rFonts w:ascii="Times New Roman" w:hAnsi="Times New Roman" w:cs="Times New Roman"/>
          <w:sz w:val="24"/>
          <w:szCs w:val="24"/>
        </w:rPr>
        <w:t xml:space="preserve"> between</w:t>
      </w:r>
      <w:r w:rsidR="008E4D59">
        <w:rPr>
          <w:rFonts w:ascii="Times New Roman" w:hAnsi="Times New Roman" w:cs="Times New Roman"/>
          <w:sz w:val="24"/>
          <w:szCs w:val="24"/>
        </w:rPr>
        <w:t xml:space="preserve"> the</w:t>
      </w:r>
      <w:r w:rsidR="005C676C">
        <w:rPr>
          <w:rFonts w:ascii="Times New Roman" w:hAnsi="Times New Roman" w:cs="Times New Roman"/>
          <w:sz w:val="24"/>
          <w:szCs w:val="24"/>
        </w:rPr>
        <w:t xml:space="preserve"> two stops</w:t>
      </w:r>
      <w:r w:rsidR="003743D5">
        <w:rPr>
          <w:rFonts w:ascii="Times New Roman" w:hAnsi="Times New Roman" w:cs="Times New Roman"/>
          <w:sz w:val="24"/>
          <w:szCs w:val="24"/>
        </w:rPr>
        <w:t xml:space="preserve">, </w:t>
      </w:r>
      <w:r w:rsidR="000206A5">
        <w:rPr>
          <w:rFonts w:ascii="Times New Roman" w:hAnsi="Times New Roman" w:cs="Times New Roman"/>
          <w:sz w:val="24"/>
          <w:szCs w:val="24"/>
        </w:rPr>
        <w:t xml:space="preserve">the two trips </w:t>
      </w:r>
      <w:r w:rsidR="003743D5">
        <w:rPr>
          <w:rFonts w:ascii="Times New Roman" w:hAnsi="Times New Roman" w:cs="Times New Roman"/>
          <w:sz w:val="24"/>
          <w:szCs w:val="24"/>
        </w:rPr>
        <w:t xml:space="preserve">are </w:t>
      </w:r>
      <w:r w:rsidR="008E4D59">
        <w:rPr>
          <w:rFonts w:ascii="Times New Roman" w:hAnsi="Times New Roman" w:cs="Times New Roman"/>
          <w:sz w:val="24"/>
          <w:szCs w:val="24"/>
        </w:rPr>
        <w:t>the</w:t>
      </w:r>
      <w:r w:rsidR="00833112">
        <w:rPr>
          <w:rFonts w:ascii="Times New Roman" w:hAnsi="Times New Roman" w:cs="Times New Roman"/>
          <w:sz w:val="24"/>
          <w:szCs w:val="24"/>
        </w:rPr>
        <w:t xml:space="preserve"> same</w:t>
      </w:r>
      <w:r w:rsidR="003743D5">
        <w:rPr>
          <w:rFonts w:ascii="Times New Roman" w:hAnsi="Times New Roman" w:cs="Times New Roman"/>
          <w:sz w:val="24"/>
          <w:szCs w:val="24"/>
        </w:rPr>
        <w:t xml:space="preserve"> only with different walking distance</w:t>
      </w:r>
      <w:r w:rsidR="00D50A16">
        <w:rPr>
          <w:rFonts w:ascii="Times New Roman" w:hAnsi="Times New Roman" w:cs="Times New Roman"/>
          <w:sz w:val="24"/>
          <w:szCs w:val="24"/>
        </w:rPr>
        <w:t>.</w:t>
      </w:r>
      <w:r w:rsidR="000206A5">
        <w:rPr>
          <w:rFonts w:ascii="Times New Roman" w:hAnsi="Times New Roman" w:cs="Times New Roman"/>
          <w:sz w:val="24"/>
          <w:szCs w:val="24"/>
        </w:rPr>
        <w:t xml:space="preserve"> </w:t>
      </w:r>
      <w:r w:rsidR="00874490">
        <w:rPr>
          <w:rFonts w:ascii="Times New Roman" w:hAnsi="Times New Roman" w:cs="Times New Roman"/>
          <w:sz w:val="24"/>
          <w:szCs w:val="24"/>
        </w:rPr>
        <w:t xml:space="preserve">This also suggests that </w:t>
      </w:r>
      <w:r w:rsidR="00DB1797">
        <w:rPr>
          <w:rFonts w:ascii="Times New Roman" w:hAnsi="Times New Roman" w:cs="Times New Roman"/>
          <w:sz w:val="24"/>
          <w:szCs w:val="24"/>
        </w:rPr>
        <w:t xml:space="preserve">the gaps on the maps are the point where delay </w:t>
      </w:r>
      <w:r w:rsidR="00F3192F">
        <w:rPr>
          <w:rFonts w:ascii="Times New Roman" w:hAnsi="Times New Roman" w:cs="Times New Roman"/>
          <w:sz w:val="24"/>
          <w:szCs w:val="24"/>
        </w:rPr>
        <w:t>oscillates,</w:t>
      </w:r>
      <w:r w:rsidR="007C0853">
        <w:rPr>
          <w:rFonts w:ascii="Times New Roman" w:hAnsi="Times New Roman" w:cs="Times New Roman"/>
          <w:sz w:val="24"/>
          <w:szCs w:val="24"/>
        </w:rPr>
        <w:t xml:space="preserve"> and the bus is running </w:t>
      </w:r>
      <w:r w:rsidR="00F3192F">
        <w:rPr>
          <w:rFonts w:ascii="Times New Roman" w:hAnsi="Times New Roman" w:cs="Times New Roman"/>
          <w:sz w:val="24"/>
          <w:szCs w:val="24"/>
        </w:rPr>
        <w:t xml:space="preserve">in </w:t>
      </w:r>
      <w:r w:rsidR="00990E41">
        <w:rPr>
          <w:rFonts w:ascii="Times New Roman" w:hAnsi="Times New Roman" w:cs="Times New Roman"/>
          <w:sz w:val="24"/>
          <w:szCs w:val="24"/>
        </w:rPr>
        <w:t xml:space="preserve">the </w:t>
      </w:r>
      <w:r w:rsidR="00F3192F">
        <w:rPr>
          <w:rFonts w:ascii="Times New Roman" w:hAnsi="Times New Roman" w:cs="Times New Roman"/>
          <w:sz w:val="24"/>
          <w:szCs w:val="24"/>
        </w:rPr>
        <w:t>constant speed</w:t>
      </w:r>
      <w:r w:rsidR="00A156A6">
        <w:rPr>
          <w:rFonts w:ascii="Times New Roman" w:hAnsi="Times New Roman" w:cs="Times New Roman"/>
          <w:sz w:val="24"/>
          <w:szCs w:val="24"/>
        </w:rPr>
        <w:t xml:space="preserve"> in</w:t>
      </w:r>
      <w:r w:rsidR="007C0853">
        <w:rPr>
          <w:rFonts w:ascii="Times New Roman" w:hAnsi="Times New Roman" w:cs="Times New Roman"/>
          <w:sz w:val="24"/>
          <w:szCs w:val="24"/>
        </w:rPr>
        <w:t xml:space="preserve"> the areas with smooth contour lines</w:t>
      </w:r>
      <w:r w:rsidR="00DB1797">
        <w:rPr>
          <w:rFonts w:ascii="Times New Roman" w:hAnsi="Times New Roman" w:cs="Times New Roman"/>
          <w:sz w:val="24"/>
          <w:szCs w:val="24"/>
        </w:rPr>
        <w:t>.</w:t>
      </w:r>
      <w:r w:rsidR="001507A2">
        <w:rPr>
          <w:rFonts w:ascii="Times New Roman" w:hAnsi="Times New Roman" w:cs="Times New Roman"/>
          <w:sz w:val="24"/>
          <w:szCs w:val="24"/>
        </w:rPr>
        <w:t xml:space="preserve"> </w:t>
      </w:r>
      <w:r w:rsidR="004206FF">
        <w:rPr>
          <w:rFonts w:ascii="Times New Roman" w:hAnsi="Times New Roman" w:cs="Times New Roman"/>
          <w:sz w:val="24"/>
          <w:szCs w:val="24"/>
        </w:rPr>
        <w:t>The contour lines’ formation can also be understood in a</w:t>
      </w:r>
      <w:r w:rsidR="0091247F">
        <w:rPr>
          <w:rFonts w:ascii="Times New Roman" w:hAnsi="Times New Roman" w:cs="Times New Roman"/>
          <w:sz w:val="24"/>
          <w:szCs w:val="24"/>
        </w:rPr>
        <w:t>nother</w:t>
      </w:r>
      <w:r w:rsidR="004206FF">
        <w:rPr>
          <w:rFonts w:ascii="Times New Roman" w:hAnsi="Times New Roman" w:cs="Times New Roman"/>
          <w:sz w:val="24"/>
          <w:szCs w:val="24"/>
        </w:rPr>
        <w:t xml:space="preserve"> temporal sense: after the bus receive</w:t>
      </w:r>
      <w:r w:rsidR="004206FF">
        <w:rPr>
          <w:rFonts w:ascii="Times New Roman" w:hAnsi="Times New Roman" w:cs="Times New Roman" w:hint="eastAsia"/>
          <w:sz w:val="24"/>
          <w:szCs w:val="24"/>
        </w:rPr>
        <w:t>s</w:t>
      </w:r>
      <w:r w:rsidR="004206FF">
        <w:rPr>
          <w:rFonts w:ascii="Times New Roman" w:hAnsi="Times New Roman" w:cs="Times New Roman"/>
          <w:sz w:val="24"/>
          <w:szCs w:val="24"/>
        </w:rPr>
        <w:t xml:space="preserve"> a disturbance at a stop, the disturbance will persist and spread outwards when the bus is moving to following stops.</w:t>
      </w:r>
    </w:p>
    <w:p w14:paraId="30EBCC32" w14:textId="77777777" w:rsidR="001853AD" w:rsidRDefault="001853AD" w:rsidP="00CF3A2C">
      <w:pPr>
        <w:spacing w:line="256" w:lineRule="auto"/>
        <w:rPr>
          <w:rFonts w:ascii="Times New Roman" w:hAnsi="Times New Roman" w:cs="Times New Roman"/>
          <w:sz w:val="24"/>
          <w:szCs w:val="24"/>
        </w:rPr>
      </w:pPr>
    </w:p>
    <w:p w14:paraId="610568C3" w14:textId="77777777" w:rsidR="007A41E8" w:rsidRDefault="007A41E8" w:rsidP="00CF3A2C">
      <w:pPr>
        <w:spacing w:line="256" w:lineRule="auto"/>
        <w:rPr>
          <w:rFonts w:ascii="Times New Roman" w:hAnsi="Times New Roman" w:cs="Times New Roman"/>
          <w:sz w:val="24"/>
          <w:szCs w:val="24"/>
        </w:rPr>
      </w:pPr>
      <w:r>
        <w:rPr>
          <w:rFonts w:ascii="Times New Roman" w:hAnsi="Times New Roman" w:cs="Times New Roman"/>
          <w:sz w:val="24"/>
          <w:szCs w:val="24"/>
        </w:rPr>
        <w:t>[</w:t>
      </w:r>
      <w:r w:rsidR="003858FF">
        <w:rPr>
          <w:rFonts w:ascii="Times New Roman" w:hAnsi="Times New Roman" w:cs="Times New Roman"/>
          <w:sz w:val="24"/>
          <w:szCs w:val="24"/>
        </w:rPr>
        <w:t>Horizontal</w:t>
      </w:r>
      <w:r w:rsidR="003B062E">
        <w:rPr>
          <w:rFonts w:ascii="Times New Roman" w:hAnsi="Times New Roman" w:cs="Times New Roman"/>
          <w:sz w:val="24"/>
          <w:szCs w:val="24"/>
        </w:rPr>
        <w:t xml:space="preserve"> – </w:t>
      </w:r>
      <w:r w:rsidR="00F30D43">
        <w:rPr>
          <w:rFonts w:ascii="Times New Roman" w:hAnsi="Times New Roman" w:cs="Times New Roman"/>
          <w:sz w:val="24"/>
          <w:szCs w:val="24"/>
        </w:rPr>
        <w:t>W</w:t>
      </w:r>
      <w:r w:rsidR="003B062E">
        <w:rPr>
          <w:rFonts w:ascii="Times New Roman" w:hAnsi="Times New Roman" w:cs="Times New Roman"/>
          <w:sz w:val="24"/>
          <w:szCs w:val="24"/>
        </w:rPr>
        <w:t>alking time</w:t>
      </w:r>
      <w:r w:rsidR="000C3AAD">
        <w:rPr>
          <w:rFonts w:ascii="Times New Roman" w:hAnsi="Times New Roman" w:cs="Times New Roman"/>
          <w:sz w:val="24"/>
          <w:szCs w:val="24"/>
        </w:rPr>
        <w:t xml:space="preserve"> influence</w:t>
      </w:r>
      <w:r>
        <w:rPr>
          <w:rFonts w:ascii="Times New Roman" w:hAnsi="Times New Roman" w:cs="Times New Roman"/>
          <w:sz w:val="24"/>
          <w:szCs w:val="24"/>
        </w:rPr>
        <w:t>]</w:t>
      </w:r>
    </w:p>
    <w:p w14:paraId="2790EF70" w14:textId="291D7B71" w:rsidR="00F048F3" w:rsidRDefault="000A713F" w:rsidP="0062450D">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ins w:id="1368" w:author="Luyu Liu" w:date="2019-06-25T21:36:00Z">
        <w:r w:rsidR="00C4678B" w:rsidRPr="001A120D">
          <w:rPr>
            <w:rFonts w:ascii="Times New Roman" w:hAnsi="Times New Roman" w:cs="Times New Roman"/>
            <w:sz w:val="24"/>
            <w:szCs w:val="24"/>
          </w:rPr>
          <w:t xml:space="preserve">Figure </w:t>
        </w:r>
        <w:r w:rsidR="00C4678B">
          <w:rPr>
            <w:rFonts w:ascii="Times New Roman" w:hAnsi="Times New Roman" w:cs="Times New Roman"/>
            <w:noProof/>
            <w:sz w:val="24"/>
            <w:szCs w:val="24"/>
          </w:rPr>
          <w:t>12</w:t>
        </w:r>
      </w:ins>
      <w:del w:id="1369" w:author="Luyu Liu" w:date="2019-06-25T21:36:00Z">
        <w:r w:rsidR="005A1968" w:rsidRPr="001A120D" w:rsidDel="00C4678B">
          <w:rPr>
            <w:rFonts w:ascii="Times New Roman" w:hAnsi="Times New Roman" w:cs="Times New Roman"/>
            <w:sz w:val="24"/>
            <w:szCs w:val="24"/>
          </w:rPr>
          <w:delText xml:space="preserve">Figure </w:delText>
        </w:r>
        <w:r w:rsidR="005A1968" w:rsidDel="00C4678B">
          <w:rPr>
            <w:rFonts w:ascii="Times New Roman" w:hAnsi="Times New Roman" w:cs="Times New Roman"/>
            <w:noProof/>
            <w:sz w:val="24"/>
            <w:szCs w:val="24"/>
          </w:rPr>
          <w:delText>12</w:delText>
        </w:r>
      </w:del>
      <w:r>
        <w:rPr>
          <w:rFonts w:ascii="Times New Roman" w:hAnsi="Times New Roman" w:cs="Times New Roman"/>
          <w:sz w:val="24"/>
          <w:szCs w:val="24"/>
        </w:rPr>
        <w:fldChar w:fldCharType="end"/>
      </w:r>
      <w:r>
        <w:rPr>
          <w:rFonts w:ascii="Times New Roman" w:hAnsi="Times New Roman" w:cs="Times New Roman"/>
          <w:sz w:val="24"/>
          <w:szCs w:val="24"/>
        </w:rPr>
        <w:t xml:space="preserve"> illus</w:t>
      </w:r>
      <w:r w:rsidR="00AA1771">
        <w:rPr>
          <w:rFonts w:ascii="Times New Roman" w:hAnsi="Times New Roman" w:cs="Times New Roman"/>
          <w:sz w:val="24"/>
          <w:szCs w:val="24"/>
        </w:rPr>
        <w:t>trates the relationship between</w:t>
      </w:r>
      <w:r>
        <w:rPr>
          <w:rFonts w:ascii="Times New Roman" w:hAnsi="Times New Roman" w:cs="Times New Roman"/>
          <w:sz w:val="24"/>
          <w:szCs w:val="24"/>
        </w:rPr>
        <w:t xml:space="preserve"> waiting time and walking time</w:t>
      </w:r>
      <w:r w:rsidR="000F44A8">
        <w:rPr>
          <w:rFonts w:ascii="Times New Roman" w:hAnsi="Times New Roman" w:cs="Times New Roman"/>
          <w:sz w:val="24"/>
          <w:szCs w:val="24"/>
        </w:rPr>
        <w:t xml:space="preserve"> and </w:t>
      </w:r>
      <w:r w:rsidR="00AA1771">
        <w:rPr>
          <w:rFonts w:ascii="Times New Roman" w:hAnsi="Times New Roman" w:cs="Times New Roman"/>
          <w:sz w:val="24"/>
          <w:szCs w:val="24"/>
        </w:rPr>
        <w:fldChar w:fldCharType="begin"/>
      </w:r>
      <w:r w:rsidR="00AA1771">
        <w:rPr>
          <w:rFonts w:ascii="Times New Roman" w:hAnsi="Times New Roman" w:cs="Times New Roman"/>
          <w:sz w:val="24"/>
          <w:szCs w:val="24"/>
        </w:rPr>
        <w:instrText xml:space="preserve"> REF _Ref11250696 \h </w:instrText>
      </w:r>
      <w:r w:rsidR="00AA1771">
        <w:rPr>
          <w:rFonts w:ascii="Times New Roman" w:hAnsi="Times New Roman" w:cs="Times New Roman"/>
          <w:sz w:val="24"/>
          <w:szCs w:val="24"/>
        </w:rPr>
      </w:r>
      <w:r w:rsidR="00AA1771">
        <w:rPr>
          <w:rFonts w:ascii="Times New Roman" w:hAnsi="Times New Roman" w:cs="Times New Roman"/>
          <w:sz w:val="24"/>
          <w:szCs w:val="24"/>
        </w:rPr>
        <w:fldChar w:fldCharType="separate"/>
      </w:r>
      <w:ins w:id="1370" w:author="Luyu Liu" w:date="2019-06-25T21:36:00Z">
        <w:r w:rsidR="00C4678B" w:rsidRPr="00B80E85">
          <w:rPr>
            <w:rFonts w:ascii="Times New Roman" w:hAnsi="Times New Roman" w:cs="Times New Roman"/>
            <w:sz w:val="24"/>
            <w:szCs w:val="24"/>
          </w:rPr>
          <w:t xml:space="preserve">Figure </w:t>
        </w:r>
        <w:r w:rsidR="00C4678B">
          <w:rPr>
            <w:rFonts w:ascii="Times New Roman" w:hAnsi="Times New Roman" w:cs="Times New Roman"/>
            <w:noProof/>
            <w:sz w:val="24"/>
            <w:szCs w:val="24"/>
          </w:rPr>
          <w:t>13</w:t>
        </w:r>
      </w:ins>
      <w:del w:id="1371" w:author="Luyu Liu" w:date="2019-06-25T21:36:00Z">
        <w:r w:rsidR="005A1968" w:rsidRPr="00B80E85" w:rsidDel="00C4678B">
          <w:rPr>
            <w:rFonts w:ascii="Times New Roman" w:hAnsi="Times New Roman" w:cs="Times New Roman"/>
            <w:sz w:val="24"/>
            <w:szCs w:val="24"/>
          </w:rPr>
          <w:delText xml:space="preserve">Figure </w:delText>
        </w:r>
        <w:r w:rsidR="005A1968" w:rsidDel="00C4678B">
          <w:rPr>
            <w:rFonts w:ascii="Times New Roman" w:hAnsi="Times New Roman" w:cs="Times New Roman"/>
            <w:noProof/>
            <w:sz w:val="24"/>
            <w:szCs w:val="24"/>
          </w:rPr>
          <w:delText>13</w:delText>
        </w:r>
      </w:del>
      <w:r w:rsidR="00AA1771">
        <w:rPr>
          <w:rFonts w:ascii="Times New Roman" w:hAnsi="Times New Roman" w:cs="Times New Roman"/>
          <w:sz w:val="24"/>
          <w:szCs w:val="24"/>
        </w:rPr>
        <w:fldChar w:fldCharType="end"/>
      </w:r>
      <w:r w:rsidR="00AA1771">
        <w:rPr>
          <w:rFonts w:ascii="Times New Roman" w:hAnsi="Times New Roman" w:cs="Times New Roman"/>
          <w:sz w:val="24"/>
          <w:szCs w:val="24"/>
        </w:rPr>
        <w:t xml:space="preserve"> shows the relationship between miss risk and walking time</w:t>
      </w:r>
      <w:r>
        <w:rPr>
          <w:rFonts w:ascii="Times New Roman" w:hAnsi="Times New Roman" w:cs="Times New Roman"/>
          <w:sz w:val="24"/>
          <w:szCs w:val="24"/>
        </w:rPr>
        <w:t>. For PR optimal, the longer walking time is, the longer will the user wait</w:t>
      </w:r>
      <w:r w:rsidR="00F048F3">
        <w:rPr>
          <w:rFonts w:ascii="Times New Roman" w:hAnsi="Times New Roman" w:cs="Times New Roman"/>
          <w:sz w:val="24"/>
          <w:szCs w:val="24"/>
        </w:rPr>
        <w:t xml:space="preserve"> and the </w:t>
      </w:r>
      <w:r w:rsidR="00273760">
        <w:rPr>
          <w:rFonts w:ascii="Times New Roman" w:hAnsi="Times New Roman" w:cs="Times New Roman"/>
          <w:sz w:val="24"/>
          <w:szCs w:val="24"/>
        </w:rPr>
        <w:t>riskier</w:t>
      </w:r>
      <w:r w:rsidR="00E02584">
        <w:rPr>
          <w:rFonts w:ascii="Times New Roman" w:hAnsi="Times New Roman" w:cs="Times New Roman"/>
          <w:sz w:val="24"/>
          <w:szCs w:val="24"/>
        </w:rPr>
        <w:t xml:space="preserve"> </w:t>
      </w:r>
      <w:r w:rsidR="00F048F3">
        <w:rPr>
          <w:rFonts w:ascii="Times New Roman" w:hAnsi="Times New Roman" w:cs="Times New Roman"/>
          <w:sz w:val="24"/>
          <w:szCs w:val="24"/>
        </w:rPr>
        <w:t>the user will be</w:t>
      </w:r>
      <w:r w:rsidR="00E02584">
        <w:rPr>
          <w:rFonts w:ascii="Times New Roman" w:hAnsi="Times New Roman" w:cs="Times New Roman"/>
          <w:sz w:val="24"/>
          <w:szCs w:val="24"/>
        </w:rPr>
        <w:t xml:space="preserve"> to miss the bus</w:t>
      </w:r>
      <w:r>
        <w:rPr>
          <w:rFonts w:ascii="Times New Roman" w:hAnsi="Times New Roman" w:cs="Times New Roman"/>
          <w:sz w:val="24"/>
          <w:szCs w:val="24"/>
        </w:rPr>
        <w:t xml:space="preserve">. </w:t>
      </w:r>
      <w:r w:rsidR="00A21C2A">
        <w:rPr>
          <w:rFonts w:ascii="Times New Roman" w:hAnsi="Times New Roman" w:cs="Times New Roman"/>
          <w:sz w:val="24"/>
          <w:szCs w:val="24"/>
        </w:rPr>
        <w:t xml:space="preserve">This supports the claim that the longer distance the user lives from the stop, the more </w:t>
      </w:r>
      <w:r w:rsidR="00B826BC">
        <w:rPr>
          <w:rFonts w:ascii="Times New Roman" w:hAnsi="Times New Roman" w:cs="Times New Roman"/>
          <w:sz w:val="24"/>
          <w:szCs w:val="24"/>
        </w:rPr>
        <w:t>un</w:t>
      </w:r>
      <w:r w:rsidR="00A21C2A">
        <w:rPr>
          <w:rFonts w:ascii="Times New Roman" w:hAnsi="Times New Roman" w:cs="Times New Roman"/>
          <w:sz w:val="24"/>
          <w:szCs w:val="24"/>
        </w:rPr>
        <w:t xml:space="preserve">stable their trip becomes. During </w:t>
      </w:r>
      <w:r w:rsidR="00497422">
        <w:rPr>
          <w:rFonts w:ascii="Times New Roman" w:hAnsi="Times New Roman" w:cs="Times New Roman"/>
          <w:sz w:val="24"/>
          <w:szCs w:val="24"/>
        </w:rPr>
        <w:t xml:space="preserve">the longer </w:t>
      </w:r>
      <w:r w:rsidR="00A21C2A">
        <w:rPr>
          <w:rFonts w:ascii="Times New Roman" w:hAnsi="Times New Roman" w:cs="Times New Roman"/>
          <w:sz w:val="24"/>
          <w:szCs w:val="24"/>
        </w:rPr>
        <w:t>walk</w:t>
      </w:r>
      <w:r w:rsidR="00163EA2">
        <w:rPr>
          <w:rFonts w:ascii="Times New Roman" w:hAnsi="Times New Roman" w:cs="Times New Roman"/>
          <w:sz w:val="24"/>
          <w:szCs w:val="24"/>
        </w:rPr>
        <w:t>ing time</w:t>
      </w:r>
      <w:r w:rsidR="00A21C2A">
        <w:rPr>
          <w:rFonts w:ascii="Times New Roman" w:hAnsi="Times New Roman" w:cs="Times New Roman"/>
          <w:sz w:val="24"/>
          <w:szCs w:val="24"/>
        </w:rPr>
        <w:t xml:space="preserve"> to the stop, the bus could </w:t>
      </w:r>
      <w:r w:rsidR="008F7680">
        <w:rPr>
          <w:rFonts w:ascii="Times New Roman" w:hAnsi="Times New Roman" w:cs="Times New Roman"/>
          <w:sz w:val="24"/>
          <w:szCs w:val="24"/>
        </w:rPr>
        <w:t xml:space="preserve">be more likely to </w:t>
      </w:r>
      <w:r w:rsidR="00292470">
        <w:rPr>
          <w:rFonts w:ascii="Times New Roman" w:hAnsi="Times New Roman" w:cs="Times New Roman"/>
          <w:sz w:val="24"/>
          <w:szCs w:val="24"/>
        </w:rPr>
        <w:t xml:space="preserve">accelerate to catch up the delay, making RTA users miss the </w:t>
      </w:r>
      <w:r w:rsidR="00C203F6">
        <w:rPr>
          <w:rFonts w:ascii="Times New Roman" w:hAnsi="Times New Roman" w:cs="Times New Roman"/>
          <w:sz w:val="24"/>
          <w:szCs w:val="24"/>
        </w:rPr>
        <w:t>target</w:t>
      </w:r>
      <w:r w:rsidR="00292470">
        <w:rPr>
          <w:rFonts w:ascii="Times New Roman" w:hAnsi="Times New Roman" w:cs="Times New Roman"/>
          <w:sz w:val="24"/>
          <w:szCs w:val="24"/>
        </w:rPr>
        <w:t xml:space="preserve"> bus.</w:t>
      </w:r>
      <w:r>
        <w:rPr>
          <w:rFonts w:ascii="Times New Roman" w:hAnsi="Times New Roman" w:cs="Times New Roman"/>
          <w:sz w:val="24"/>
          <w:szCs w:val="24"/>
        </w:rPr>
        <w:t xml:space="preserve"> </w:t>
      </w:r>
    </w:p>
    <w:p w14:paraId="7E3E530E" w14:textId="77777777" w:rsidR="003B062E" w:rsidRDefault="00E7626B" w:rsidP="000A713F">
      <w:pPr>
        <w:spacing w:line="256" w:lineRule="auto"/>
        <w:ind w:firstLine="720"/>
        <w:rPr>
          <w:rFonts w:ascii="Times New Roman" w:hAnsi="Times New Roman" w:cs="Times New Roman"/>
          <w:sz w:val="24"/>
          <w:szCs w:val="24"/>
        </w:rPr>
      </w:pPr>
      <w:r w:rsidRPr="00C801C7">
        <w:rPr>
          <w:rFonts w:ascii="Times New Roman" w:hAnsi="Times New Roman" w:cs="Times New Roman"/>
          <w:sz w:val="24"/>
          <w:szCs w:val="24"/>
        </w:rPr>
        <w:t>For GR</w:t>
      </w:r>
      <w:r w:rsidR="000A713F" w:rsidRPr="00C801C7">
        <w:rPr>
          <w:rFonts w:ascii="Times New Roman" w:hAnsi="Times New Roman" w:cs="Times New Roman"/>
          <w:sz w:val="24"/>
          <w:szCs w:val="24"/>
        </w:rPr>
        <w:t xml:space="preserve">, due to </w:t>
      </w:r>
      <w:r w:rsidRPr="00C801C7">
        <w:rPr>
          <w:rFonts w:ascii="Times New Roman" w:hAnsi="Times New Roman" w:cs="Times New Roman"/>
          <w:sz w:val="24"/>
          <w:szCs w:val="24"/>
        </w:rPr>
        <w:t>its</w:t>
      </w:r>
      <w:r w:rsidR="000A713F" w:rsidRPr="00C801C7">
        <w:rPr>
          <w:rFonts w:ascii="Times New Roman" w:hAnsi="Times New Roman" w:cs="Times New Roman"/>
          <w:sz w:val="24"/>
          <w:szCs w:val="24"/>
        </w:rPr>
        <w:t xml:space="preserve"> high miss </w:t>
      </w:r>
      <w:r w:rsidR="00767EE2">
        <w:rPr>
          <w:rFonts w:ascii="Times New Roman" w:hAnsi="Times New Roman" w:cs="Times New Roman"/>
          <w:sz w:val="24"/>
          <w:szCs w:val="24"/>
        </w:rPr>
        <w:t>risk</w:t>
      </w:r>
      <w:r w:rsidR="000A713F" w:rsidRPr="00C801C7">
        <w:rPr>
          <w:rFonts w:ascii="Times New Roman" w:hAnsi="Times New Roman" w:cs="Times New Roman"/>
          <w:sz w:val="24"/>
          <w:szCs w:val="24"/>
        </w:rPr>
        <w:t>, longer walking distance</w:t>
      </w:r>
      <w:r w:rsidR="007A2566" w:rsidRPr="007A2566">
        <w:rPr>
          <w:rFonts w:ascii="Times New Roman" w:hAnsi="Times New Roman" w:cs="Times New Roman"/>
          <w:sz w:val="24"/>
          <w:szCs w:val="24"/>
        </w:rPr>
        <w:t xml:space="preserve"> </w:t>
      </w:r>
      <w:r w:rsidR="007A2566">
        <w:rPr>
          <w:rFonts w:ascii="Times New Roman" w:hAnsi="Times New Roman" w:cs="Times New Roman"/>
          <w:sz w:val="24"/>
          <w:szCs w:val="24"/>
        </w:rPr>
        <w:t>larger than 120 seconds</w:t>
      </w:r>
      <w:r w:rsidR="000A713F" w:rsidRPr="00C801C7">
        <w:rPr>
          <w:rFonts w:ascii="Times New Roman" w:hAnsi="Times New Roman" w:cs="Times New Roman"/>
          <w:sz w:val="24"/>
          <w:szCs w:val="24"/>
        </w:rPr>
        <w:t xml:space="preserve"> will in fact improve the performance.</w:t>
      </w:r>
      <w:r w:rsidR="004E393B" w:rsidRPr="00C801C7">
        <w:rPr>
          <w:rFonts w:ascii="Times New Roman" w:hAnsi="Times New Roman" w:cs="Times New Roman"/>
          <w:sz w:val="24"/>
          <w:szCs w:val="24"/>
        </w:rPr>
        <w:t xml:space="preserve"> </w:t>
      </w:r>
      <w:r w:rsidR="002D6A80" w:rsidRPr="00C801C7">
        <w:rPr>
          <w:rFonts w:ascii="Times New Roman" w:hAnsi="Times New Roman" w:cs="Times New Roman"/>
          <w:sz w:val="24"/>
          <w:szCs w:val="24"/>
        </w:rPr>
        <w:t>The</w:t>
      </w:r>
      <w:r w:rsidR="002D6A80">
        <w:rPr>
          <w:rFonts w:ascii="Times New Roman" w:hAnsi="Times New Roman" w:cs="Times New Roman"/>
          <w:sz w:val="24"/>
          <w:szCs w:val="24"/>
        </w:rPr>
        <w:t xml:space="preserve"> fact that miss risk is initially at a high level makes longer walking time a similar</w:t>
      </w:r>
      <w:r w:rsidR="00836AB8">
        <w:rPr>
          <w:rFonts w:ascii="Times New Roman" w:hAnsi="Times New Roman" w:cs="Times New Roman"/>
          <w:sz w:val="24"/>
          <w:szCs w:val="24"/>
        </w:rPr>
        <w:t xml:space="preserve"> role as insurance buffer: longer walking time will destabilize the synchronization process and make more GR’s desynchronized trips synchronized again.</w:t>
      </w:r>
    </w:p>
    <w:p w14:paraId="38054935" w14:textId="77777777" w:rsidR="001A120D" w:rsidRDefault="001A120D" w:rsidP="0062450D">
      <w:pPr>
        <w:spacing w:line="256" w:lineRule="auto"/>
        <w:rPr>
          <w:rFonts w:ascii="Times New Roman" w:hAnsi="Times New Roman" w:cs="Times New Roman"/>
          <w:sz w:val="24"/>
          <w:szCs w:val="24"/>
        </w:rPr>
      </w:pPr>
    </w:p>
    <w:p w14:paraId="3DD63951" w14:textId="77777777" w:rsidR="001A120D" w:rsidRDefault="001A120D" w:rsidP="001A120D">
      <w:pPr>
        <w:keepNext/>
        <w:spacing w:line="256" w:lineRule="auto"/>
      </w:pPr>
      <w:r>
        <w:rPr>
          <w:noProof/>
        </w:rPr>
        <w:drawing>
          <wp:inline distT="0" distB="0" distL="0" distR="0" wp14:anchorId="7BB0B330" wp14:editId="44D72B14">
            <wp:extent cx="5943600" cy="1989455"/>
            <wp:effectExtent l="0" t="0" r="0" b="1079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E61A1B4" w14:textId="77777777" w:rsidR="00B21157" w:rsidRDefault="001A120D" w:rsidP="001A120D">
      <w:pPr>
        <w:spacing w:line="256" w:lineRule="auto"/>
        <w:jc w:val="center"/>
        <w:rPr>
          <w:rFonts w:ascii="Times New Roman" w:hAnsi="Times New Roman" w:cs="Times New Roman"/>
          <w:sz w:val="24"/>
          <w:szCs w:val="24"/>
        </w:rPr>
      </w:pPr>
      <w:bookmarkStart w:id="1372"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B338F3">
        <w:rPr>
          <w:rFonts w:ascii="Times New Roman" w:hAnsi="Times New Roman" w:cs="Times New Roman"/>
          <w:noProof/>
          <w:sz w:val="24"/>
          <w:szCs w:val="24"/>
        </w:rPr>
        <w:t>12</w:t>
      </w:r>
      <w:r w:rsidRPr="001A120D">
        <w:rPr>
          <w:rFonts w:ascii="Times New Roman" w:hAnsi="Times New Roman" w:cs="Times New Roman"/>
          <w:sz w:val="24"/>
          <w:szCs w:val="24"/>
        </w:rPr>
        <w:fldChar w:fldCharType="end"/>
      </w:r>
      <w:bookmarkEnd w:id="1372"/>
      <w:r w:rsidRPr="001A120D">
        <w:rPr>
          <w:rFonts w:ascii="Times New Roman" w:hAnsi="Times New Roman" w:cs="Times New Roman"/>
          <w:sz w:val="24"/>
          <w:szCs w:val="24"/>
        </w:rPr>
        <w:t xml:space="preserve"> Each TPS's waiting time's relationship with the walking time</w:t>
      </w:r>
    </w:p>
    <w:p w14:paraId="628568F4" w14:textId="77777777" w:rsidR="00B80E85" w:rsidRDefault="0015700E" w:rsidP="00B80E85">
      <w:pPr>
        <w:keepNext/>
        <w:spacing w:line="256" w:lineRule="auto"/>
      </w:pPr>
      <w:r>
        <w:rPr>
          <w:noProof/>
        </w:rPr>
        <w:drawing>
          <wp:inline distT="0" distB="0" distL="0" distR="0" wp14:anchorId="0D9C74D0" wp14:editId="4639FB2C">
            <wp:extent cx="5943600" cy="2236470"/>
            <wp:effectExtent l="0" t="0" r="0" b="1143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3184E6E" w14:textId="77777777" w:rsidR="00F45FCA" w:rsidRDefault="00B80E85" w:rsidP="00B80E85">
      <w:pPr>
        <w:spacing w:line="256" w:lineRule="auto"/>
        <w:jc w:val="center"/>
        <w:rPr>
          <w:rFonts w:ascii="Times New Roman" w:hAnsi="Times New Roman" w:cs="Times New Roman"/>
          <w:sz w:val="24"/>
          <w:szCs w:val="24"/>
        </w:rPr>
      </w:pPr>
      <w:bookmarkStart w:id="1373" w:name="_Ref11250696"/>
      <w:r w:rsidRPr="00B80E85">
        <w:rPr>
          <w:rFonts w:ascii="Times New Roman" w:hAnsi="Times New Roman" w:cs="Times New Roman"/>
          <w:sz w:val="24"/>
          <w:szCs w:val="24"/>
        </w:rPr>
        <w:t xml:space="preserve">Figure </w:t>
      </w:r>
      <w:r w:rsidRPr="00B80E85">
        <w:rPr>
          <w:rFonts w:ascii="Times New Roman" w:hAnsi="Times New Roman" w:cs="Times New Roman"/>
          <w:sz w:val="24"/>
          <w:szCs w:val="24"/>
        </w:rPr>
        <w:fldChar w:fldCharType="begin"/>
      </w:r>
      <w:r w:rsidRPr="00B80E85">
        <w:rPr>
          <w:rFonts w:ascii="Times New Roman" w:hAnsi="Times New Roman" w:cs="Times New Roman"/>
          <w:sz w:val="24"/>
          <w:szCs w:val="24"/>
        </w:rPr>
        <w:instrText xml:space="preserve"> SEQ Figure \* ARABIC </w:instrText>
      </w:r>
      <w:r w:rsidRPr="00B80E85">
        <w:rPr>
          <w:rFonts w:ascii="Times New Roman" w:hAnsi="Times New Roman" w:cs="Times New Roman"/>
          <w:sz w:val="24"/>
          <w:szCs w:val="24"/>
        </w:rPr>
        <w:fldChar w:fldCharType="separate"/>
      </w:r>
      <w:r w:rsidR="00B338F3">
        <w:rPr>
          <w:rFonts w:ascii="Times New Roman" w:hAnsi="Times New Roman" w:cs="Times New Roman"/>
          <w:noProof/>
          <w:sz w:val="24"/>
          <w:szCs w:val="24"/>
        </w:rPr>
        <w:t>13</w:t>
      </w:r>
      <w:r w:rsidRPr="00B80E85">
        <w:rPr>
          <w:rFonts w:ascii="Times New Roman" w:hAnsi="Times New Roman" w:cs="Times New Roman"/>
          <w:sz w:val="24"/>
          <w:szCs w:val="24"/>
        </w:rPr>
        <w:fldChar w:fldCharType="end"/>
      </w:r>
      <w:bookmarkEnd w:id="1373"/>
      <w:r w:rsidRPr="00B80E85">
        <w:rPr>
          <w:rFonts w:ascii="Times New Roman" w:hAnsi="Times New Roman" w:cs="Times New Roman"/>
          <w:sz w:val="24"/>
          <w:szCs w:val="24"/>
        </w:rPr>
        <w:t xml:space="preserve"> Each TPS's miss risk's relationship with the walking time</w:t>
      </w:r>
    </w:p>
    <w:p w14:paraId="46859A1E" w14:textId="77777777" w:rsidR="00D87FE8" w:rsidRDefault="00D87FE8" w:rsidP="00D87FE8">
      <w:pPr>
        <w:spacing w:line="256" w:lineRule="auto"/>
        <w:rPr>
          <w:rFonts w:ascii="Times New Roman" w:hAnsi="Times New Roman" w:cs="Times New Roman"/>
          <w:sz w:val="24"/>
          <w:szCs w:val="24"/>
        </w:rPr>
      </w:pPr>
    </w:p>
    <w:p w14:paraId="0E7647AB" w14:textId="77777777" w:rsidR="00CE12E1" w:rsidRDefault="00CE12E1">
      <w:pPr>
        <w:pStyle w:val="ListParagraph"/>
        <w:numPr>
          <w:ilvl w:val="1"/>
          <w:numId w:val="11"/>
        </w:numPr>
        <w:spacing w:line="256" w:lineRule="auto"/>
        <w:rPr>
          <w:rFonts w:ascii="Times New Roman" w:hAnsi="Times New Roman" w:cs="Times New Roman"/>
          <w:sz w:val="24"/>
          <w:szCs w:val="24"/>
        </w:rPr>
        <w:pPrChange w:id="1374" w:author="Luyu Liu" w:date="2019-07-25T11:34:00Z">
          <w:pPr>
            <w:pStyle w:val="ListParagraph"/>
            <w:numPr>
              <w:ilvl w:val="1"/>
              <w:numId w:val="7"/>
            </w:numPr>
            <w:spacing w:line="256" w:lineRule="auto"/>
            <w:ind w:left="432" w:hanging="432"/>
          </w:pPr>
        </w:pPrChange>
      </w:pPr>
      <w:r>
        <w:rPr>
          <w:rFonts w:ascii="Times New Roman" w:hAnsi="Times New Roman" w:cs="Times New Roman"/>
          <w:sz w:val="24"/>
          <w:szCs w:val="24"/>
        </w:rPr>
        <w:t>Temporal patterns</w:t>
      </w:r>
    </w:p>
    <w:p w14:paraId="6AA82BA2" w14:textId="77777777" w:rsidR="00803FA9" w:rsidRPr="00803FA9" w:rsidRDefault="00803FA9" w:rsidP="00803FA9">
      <w:pPr>
        <w:spacing w:line="256" w:lineRule="auto"/>
        <w:rPr>
          <w:rFonts w:ascii="Times New Roman" w:hAnsi="Times New Roman" w:cs="Times New Roman"/>
          <w:sz w:val="24"/>
          <w:szCs w:val="24"/>
        </w:rPr>
      </w:pPr>
      <w:r>
        <w:rPr>
          <w:rFonts w:ascii="Times New Roman" w:hAnsi="Times New Roman" w:cs="Times New Roman"/>
          <w:sz w:val="24"/>
          <w:szCs w:val="24"/>
        </w:rPr>
        <w:t>In this section, we conducted several temporal analyses based on different resolutions.</w:t>
      </w:r>
    </w:p>
    <w:p w14:paraId="509ECEC0" w14:textId="77777777" w:rsidR="00803FA9" w:rsidRPr="00803FA9" w:rsidRDefault="007D21B9">
      <w:pPr>
        <w:pStyle w:val="ListParagraph"/>
        <w:numPr>
          <w:ilvl w:val="2"/>
          <w:numId w:val="11"/>
        </w:numPr>
        <w:spacing w:line="256" w:lineRule="auto"/>
        <w:rPr>
          <w:rFonts w:ascii="Times New Roman" w:hAnsi="Times New Roman" w:cs="Times New Roman"/>
          <w:sz w:val="24"/>
          <w:szCs w:val="24"/>
        </w:rPr>
        <w:pPrChange w:id="1375" w:author="Luyu Liu" w:date="2019-07-25T11:34:00Z">
          <w:pPr>
            <w:pStyle w:val="ListParagraph"/>
            <w:numPr>
              <w:ilvl w:val="2"/>
              <w:numId w:val="7"/>
            </w:numPr>
            <w:spacing w:line="256" w:lineRule="auto"/>
            <w:ind w:left="504" w:hanging="504"/>
          </w:pPr>
        </w:pPrChange>
      </w:pPr>
      <w:r>
        <w:rPr>
          <w:rFonts w:ascii="Times New Roman" w:hAnsi="Times New Roman" w:cs="Times New Roman"/>
          <w:sz w:val="24"/>
          <w:szCs w:val="24"/>
        </w:rPr>
        <w:t>Daily</w:t>
      </w:r>
      <w:r w:rsidR="001C114E">
        <w:rPr>
          <w:rFonts w:ascii="Times New Roman" w:hAnsi="Times New Roman" w:cs="Times New Roman"/>
          <w:sz w:val="24"/>
          <w:szCs w:val="24"/>
        </w:rPr>
        <w:t xml:space="preserve"> patterns</w:t>
      </w:r>
    </w:p>
    <w:p w14:paraId="776E80FA" w14:textId="77777777" w:rsidR="00FB7B95" w:rsidRDefault="0061076F" w:rsidP="00E95D00">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_Ref11059748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5A1968" w:rsidRPr="0061076F">
        <w:rPr>
          <w:rFonts w:ascii="Times New Roman" w:hAnsi="Times New Roman" w:cs="Times New Roman"/>
          <w:sz w:val="24"/>
          <w:szCs w:val="24"/>
        </w:rPr>
        <w:t xml:space="preserve">Figure </w:t>
      </w:r>
      <w:r w:rsidR="005A1968">
        <w:rPr>
          <w:rFonts w:ascii="Times New Roman" w:hAnsi="Times New Roman" w:cs="Times New Roman"/>
          <w:noProof/>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ER, AR, and NR’s daily average waiting time for each day from February 2018 to February 2019. ER and AR’s waiting time patterns show strong p</w:t>
      </w:r>
      <w:r w:rsidRPr="0061076F">
        <w:rPr>
          <w:rFonts w:ascii="Times New Roman" w:hAnsi="Times New Roman" w:cs="Times New Roman"/>
          <w:sz w:val="24"/>
          <w:szCs w:val="24"/>
        </w:rPr>
        <w:t>eriodicity</w:t>
      </w:r>
      <w:r>
        <w:rPr>
          <w:rFonts w:ascii="Times New Roman" w:hAnsi="Times New Roman" w:cs="Times New Roman"/>
          <w:sz w:val="24"/>
          <w:szCs w:val="24"/>
        </w:rPr>
        <w:t xml:space="preserve">: </w:t>
      </w:r>
      <w:r w:rsidR="00D96AA3">
        <w:rPr>
          <w:rFonts w:ascii="Times New Roman" w:hAnsi="Times New Roman" w:cs="Times New Roman"/>
          <w:sz w:val="24"/>
          <w:szCs w:val="24"/>
        </w:rPr>
        <w:t xml:space="preserve">Saturdays </w:t>
      </w:r>
      <w:r w:rsidR="005A1A39">
        <w:rPr>
          <w:rFonts w:ascii="Times New Roman" w:hAnsi="Times New Roman" w:cs="Times New Roman"/>
          <w:sz w:val="24"/>
          <w:szCs w:val="24"/>
        </w:rPr>
        <w:t>have</w:t>
      </w:r>
      <w:r w:rsidR="00217A85">
        <w:rPr>
          <w:rFonts w:ascii="Times New Roman" w:hAnsi="Times New Roman" w:cs="Times New Roman"/>
          <w:sz w:val="24"/>
          <w:szCs w:val="24"/>
        </w:rPr>
        <w:t xml:space="preserve"> significantly larger waiting time b</w:t>
      </w:r>
      <w:r w:rsidR="0045499C">
        <w:rPr>
          <w:rFonts w:ascii="Times New Roman" w:hAnsi="Times New Roman" w:cs="Times New Roman"/>
          <w:sz w:val="24"/>
          <w:szCs w:val="24"/>
        </w:rPr>
        <w:t xml:space="preserve">ecause of sparser bus schedules, and the average waiting time oscillates with the cycle of a week. </w:t>
      </w:r>
      <w:r w:rsidR="00C80088">
        <w:rPr>
          <w:rFonts w:ascii="Times New Roman" w:hAnsi="Times New Roman" w:cs="Times New Roman"/>
          <w:sz w:val="24"/>
          <w:szCs w:val="24"/>
        </w:rPr>
        <w:t>For AR, the average waiting time is about 450 seconds, which is</w:t>
      </w:r>
      <w:r w:rsidR="00966FFE">
        <w:rPr>
          <w:rFonts w:ascii="Times New Roman" w:hAnsi="Times New Roman" w:cs="Times New Roman"/>
          <w:sz w:val="24"/>
          <w:szCs w:val="24"/>
        </w:rPr>
        <w:t xml:space="preserve"> the</w:t>
      </w:r>
      <w:r w:rsidR="00C80088">
        <w:rPr>
          <w:rFonts w:ascii="Times New Roman" w:hAnsi="Times New Roman" w:cs="Times New Roman"/>
          <w:sz w:val="24"/>
          <w:szCs w:val="24"/>
        </w:rPr>
        <w:t xml:space="preserve"> half of 15 minutes (900 seconds)</w:t>
      </w:r>
      <w:r w:rsidR="0071030E">
        <w:rPr>
          <w:rFonts w:ascii="Times New Roman" w:hAnsi="Times New Roman" w:cs="Times New Roman"/>
          <w:sz w:val="24"/>
          <w:szCs w:val="24"/>
        </w:rPr>
        <w:t>; for ER, the ave</w:t>
      </w:r>
      <w:r w:rsidR="00966FFE">
        <w:rPr>
          <w:rFonts w:ascii="Times New Roman" w:hAnsi="Times New Roman" w:cs="Times New Roman"/>
          <w:sz w:val="24"/>
          <w:szCs w:val="24"/>
        </w:rPr>
        <w:t>rage waiting time is the largest among the three non-RTA TPSs.</w:t>
      </w:r>
      <w:r w:rsidR="00803FA9">
        <w:rPr>
          <w:rFonts w:ascii="Times New Roman" w:hAnsi="Times New Roman" w:cs="Times New Roman"/>
          <w:sz w:val="24"/>
          <w:szCs w:val="24"/>
        </w:rPr>
        <w:t xml:space="preserve"> The NR’s average waiting time, which is also the average delay, is more irregular but still correlated with ER and AR’s waiting time. </w:t>
      </w:r>
    </w:p>
    <w:p w14:paraId="6556DFDE" w14:textId="77777777" w:rsidR="00FB7B95" w:rsidRDefault="00FB7B95" w:rsidP="00E95D00">
      <w:pPr>
        <w:spacing w:line="256" w:lineRule="auto"/>
        <w:rPr>
          <w:rFonts w:ascii="Times New Roman" w:hAnsi="Times New Roman" w:cs="Times New Roman"/>
          <w:sz w:val="24"/>
          <w:szCs w:val="24"/>
        </w:rPr>
      </w:pPr>
    </w:p>
    <w:p w14:paraId="50D73AF6" w14:textId="77777777" w:rsidR="0061076F" w:rsidRDefault="00FB7B95" w:rsidP="0061076F">
      <w:pPr>
        <w:keepNext/>
        <w:spacing w:line="256" w:lineRule="auto"/>
      </w:pPr>
      <w:r>
        <w:rPr>
          <w:noProof/>
        </w:rPr>
        <w:lastRenderedPageBreak/>
        <w:drawing>
          <wp:inline distT="0" distB="0" distL="0" distR="0" wp14:anchorId="396595E2" wp14:editId="0933E336">
            <wp:extent cx="5924550" cy="2066925"/>
            <wp:effectExtent l="0" t="0" r="0" b="9525"/>
            <wp:docPr id="9" name="Chart 9">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BFDDE1C" w14:textId="77777777" w:rsidR="00CE12E1" w:rsidRDefault="0061076F" w:rsidP="0061076F">
      <w:pPr>
        <w:spacing w:line="256" w:lineRule="auto"/>
        <w:jc w:val="center"/>
        <w:rPr>
          <w:rFonts w:ascii="Times New Roman" w:hAnsi="Times New Roman" w:cs="Times New Roman"/>
          <w:sz w:val="24"/>
          <w:szCs w:val="24"/>
        </w:rPr>
      </w:pPr>
      <w:bookmarkStart w:id="1376" w:name="_Ref11059748"/>
      <w:r w:rsidRPr="0061076F">
        <w:rPr>
          <w:rFonts w:ascii="Times New Roman" w:hAnsi="Times New Roman" w:cs="Times New Roman"/>
          <w:sz w:val="24"/>
          <w:szCs w:val="24"/>
        </w:rPr>
        <w:t xml:space="preserve">Figure </w:t>
      </w:r>
      <w:r w:rsidRPr="0061076F">
        <w:rPr>
          <w:rFonts w:ascii="Times New Roman" w:hAnsi="Times New Roman" w:cs="Times New Roman"/>
          <w:sz w:val="24"/>
          <w:szCs w:val="24"/>
        </w:rPr>
        <w:fldChar w:fldCharType="begin"/>
      </w:r>
      <w:r w:rsidRPr="0061076F">
        <w:rPr>
          <w:rFonts w:ascii="Times New Roman" w:hAnsi="Times New Roman" w:cs="Times New Roman"/>
          <w:sz w:val="24"/>
          <w:szCs w:val="24"/>
        </w:rPr>
        <w:instrText xml:space="preserve"> SEQ Figure \* ARABIC </w:instrText>
      </w:r>
      <w:r w:rsidRPr="0061076F">
        <w:rPr>
          <w:rFonts w:ascii="Times New Roman" w:hAnsi="Times New Roman" w:cs="Times New Roman"/>
          <w:sz w:val="24"/>
          <w:szCs w:val="24"/>
        </w:rPr>
        <w:fldChar w:fldCharType="separate"/>
      </w:r>
      <w:r w:rsidR="00B338F3">
        <w:rPr>
          <w:rFonts w:ascii="Times New Roman" w:hAnsi="Times New Roman" w:cs="Times New Roman"/>
          <w:noProof/>
          <w:sz w:val="24"/>
          <w:szCs w:val="24"/>
        </w:rPr>
        <w:t>14</w:t>
      </w:r>
      <w:r w:rsidRPr="0061076F">
        <w:rPr>
          <w:rFonts w:ascii="Times New Roman" w:hAnsi="Times New Roman" w:cs="Times New Roman"/>
          <w:sz w:val="24"/>
          <w:szCs w:val="24"/>
        </w:rPr>
        <w:fldChar w:fldCharType="end"/>
      </w:r>
      <w:bookmarkEnd w:id="1376"/>
      <w:r w:rsidRPr="0061076F">
        <w:rPr>
          <w:rFonts w:ascii="Times New Roman" w:hAnsi="Times New Roman" w:cs="Times New Roman"/>
          <w:sz w:val="24"/>
          <w:szCs w:val="24"/>
        </w:rPr>
        <w:t xml:space="preserve"> ER, AR, and NR's daily average waiting time.</w:t>
      </w:r>
    </w:p>
    <w:p w14:paraId="053EC3D9" w14:textId="77777777" w:rsidR="00635FBC" w:rsidRDefault="00226BE2" w:rsidP="002E0B5A">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_Ref11067195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5A1968" w:rsidRPr="00635FBC">
        <w:rPr>
          <w:rFonts w:ascii="Times New Roman" w:hAnsi="Times New Roman" w:cs="Times New Roman"/>
          <w:sz w:val="24"/>
          <w:szCs w:val="24"/>
        </w:rPr>
        <w:t xml:space="preserve">Figure </w:t>
      </w:r>
      <w:r w:rsidR="005A1968">
        <w:rPr>
          <w:rFonts w:ascii="Times New Roman" w:hAnsi="Times New Roman" w:cs="Times New Roman"/>
          <w:noProof/>
          <w:sz w:val="24"/>
          <w:szCs w:val="24"/>
        </w:rPr>
        <w:t>15</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NR, PR optimal</w:t>
      </w:r>
      <w:r w:rsidR="00E93FA3">
        <w:rPr>
          <w:rFonts w:ascii="Times New Roman" w:hAnsi="Times New Roman" w:cs="Times New Roman"/>
          <w:sz w:val="24"/>
          <w:szCs w:val="24"/>
        </w:rPr>
        <w:t xml:space="preserve"> (the average of 10 walking time scenarios)</w:t>
      </w:r>
      <w:r>
        <w:rPr>
          <w:rFonts w:ascii="Times New Roman" w:hAnsi="Times New Roman" w:cs="Times New Roman"/>
          <w:sz w:val="24"/>
          <w:szCs w:val="24"/>
        </w:rPr>
        <w:t>, and GR</w:t>
      </w:r>
      <w:r w:rsidR="00E93FA3">
        <w:rPr>
          <w:rFonts w:ascii="Times New Roman" w:hAnsi="Times New Roman" w:cs="Times New Roman"/>
          <w:sz w:val="24"/>
          <w:szCs w:val="24"/>
        </w:rPr>
        <w:t xml:space="preserve"> (the average of 10 walking time scenarios)</w:t>
      </w:r>
      <w:r>
        <w:rPr>
          <w:rFonts w:ascii="Times New Roman" w:hAnsi="Times New Roman" w:cs="Times New Roman"/>
          <w:sz w:val="24"/>
          <w:szCs w:val="24"/>
        </w:rPr>
        <w:t xml:space="preserve">’s daily average waiting time. It also strengthens the </w:t>
      </w:r>
      <w:r w:rsidR="00952893">
        <w:rPr>
          <w:rFonts w:ascii="Times New Roman" w:hAnsi="Times New Roman" w:cs="Times New Roman" w:hint="eastAsia"/>
          <w:sz w:val="24"/>
          <w:szCs w:val="24"/>
        </w:rPr>
        <w:t>claim</w:t>
      </w:r>
      <w:r w:rsidR="00952893">
        <w:rPr>
          <w:rFonts w:ascii="Times New Roman" w:hAnsi="Times New Roman" w:cs="Times New Roman"/>
          <w:sz w:val="24"/>
          <w:szCs w:val="24"/>
        </w:rPr>
        <w:t xml:space="preserve"> </w:t>
      </w:r>
      <w:r>
        <w:rPr>
          <w:rFonts w:ascii="Times New Roman" w:hAnsi="Times New Roman" w:cs="Times New Roman"/>
          <w:sz w:val="24"/>
          <w:szCs w:val="24"/>
        </w:rPr>
        <w:t xml:space="preserve">that PR optimal cannot achieve absolute optimality: for most days, PR optimal didn’t outperform NR for global average waiting time. </w:t>
      </w:r>
    </w:p>
    <w:p w14:paraId="53EC100E" w14:textId="77777777" w:rsidR="00531C6C" w:rsidRDefault="00200C42" w:rsidP="002E0B5A">
      <w:pPr>
        <w:spacing w:line="256" w:lineRule="auto"/>
        <w:rPr>
          <w:rFonts w:ascii="Times New Roman" w:hAnsi="Times New Roman" w:cs="Times New Roman"/>
          <w:sz w:val="24"/>
          <w:szCs w:val="24"/>
        </w:rPr>
      </w:pPr>
      <w:r>
        <w:rPr>
          <w:rFonts w:ascii="Times New Roman" w:hAnsi="Times New Roman" w:cs="Times New Roman"/>
          <w:sz w:val="24"/>
          <w:szCs w:val="24"/>
        </w:rPr>
        <w:tab/>
      </w:r>
      <w:r w:rsidR="003A02D6">
        <w:rPr>
          <w:rFonts w:ascii="Times New Roman" w:hAnsi="Times New Roman" w:cs="Times New Roman"/>
          <w:sz w:val="24"/>
          <w:szCs w:val="24"/>
        </w:rPr>
        <w:t>Similarly</w:t>
      </w:r>
      <w:r>
        <w:rPr>
          <w:rFonts w:ascii="Times New Roman" w:hAnsi="Times New Roman" w:cs="Times New Roman"/>
          <w:sz w:val="24"/>
          <w:szCs w:val="24"/>
        </w:rPr>
        <w:t>, PR optimal and GR also shows strong periodicity</w:t>
      </w:r>
      <w:r w:rsidR="00024184">
        <w:rPr>
          <w:rFonts w:ascii="Times New Roman" w:hAnsi="Times New Roman" w:cs="Times New Roman"/>
          <w:sz w:val="24"/>
          <w:szCs w:val="24"/>
        </w:rPr>
        <w:t xml:space="preserve">: Saturdays </w:t>
      </w:r>
      <w:r w:rsidR="000B777A">
        <w:rPr>
          <w:rFonts w:ascii="Times New Roman" w:hAnsi="Times New Roman" w:cs="Times New Roman"/>
          <w:sz w:val="24"/>
          <w:szCs w:val="24"/>
        </w:rPr>
        <w:t>are</w:t>
      </w:r>
      <w:r w:rsidR="00024184">
        <w:rPr>
          <w:rFonts w:ascii="Times New Roman" w:hAnsi="Times New Roman" w:cs="Times New Roman"/>
          <w:sz w:val="24"/>
          <w:szCs w:val="24"/>
        </w:rPr>
        <w:t xml:space="preserve"> significantly larger than other days of week.</w:t>
      </w:r>
      <w:r w:rsidR="008C7D74">
        <w:rPr>
          <w:rFonts w:ascii="Times New Roman" w:hAnsi="Times New Roman" w:cs="Times New Roman"/>
          <w:sz w:val="24"/>
          <w:szCs w:val="24"/>
        </w:rPr>
        <w:t xml:space="preserve"> </w:t>
      </w:r>
      <w:r w:rsidR="00024184">
        <w:rPr>
          <w:rFonts w:ascii="Times New Roman" w:hAnsi="Times New Roman" w:cs="Times New Roman"/>
          <w:sz w:val="24"/>
          <w:szCs w:val="24"/>
        </w:rPr>
        <w:t>Besides, we observe</w:t>
      </w:r>
      <w:r w:rsidR="000A66F2">
        <w:rPr>
          <w:rFonts w:ascii="Times New Roman" w:hAnsi="Times New Roman" w:cs="Times New Roman"/>
          <w:sz w:val="24"/>
          <w:szCs w:val="24"/>
        </w:rPr>
        <w:t xml:space="preserve"> that the waiting time becomes larger after September 3</w:t>
      </w:r>
      <w:r w:rsidR="000A66F2" w:rsidRPr="000A66F2">
        <w:rPr>
          <w:rFonts w:ascii="Times New Roman" w:hAnsi="Times New Roman" w:cs="Times New Roman"/>
          <w:sz w:val="24"/>
          <w:szCs w:val="24"/>
          <w:vertAlign w:val="superscript"/>
        </w:rPr>
        <w:t>rd</w:t>
      </w:r>
      <w:r w:rsidR="000A66F2">
        <w:rPr>
          <w:rFonts w:ascii="Times New Roman" w:hAnsi="Times New Roman" w:cs="Times New Roman"/>
          <w:sz w:val="24"/>
          <w:szCs w:val="24"/>
        </w:rPr>
        <w:t>, 2018. It could be because of major route</w:t>
      </w:r>
      <w:r w:rsidR="00E970A8">
        <w:rPr>
          <w:rFonts w:ascii="Times New Roman" w:hAnsi="Times New Roman" w:cs="Times New Roman"/>
          <w:sz w:val="24"/>
          <w:szCs w:val="24"/>
        </w:rPr>
        <w:t xml:space="preserve"> or real-time</w:t>
      </w:r>
      <w:r w:rsidR="000A66F2">
        <w:rPr>
          <w:rFonts w:ascii="Times New Roman" w:hAnsi="Times New Roman" w:cs="Times New Roman"/>
          <w:sz w:val="24"/>
          <w:szCs w:val="24"/>
        </w:rPr>
        <w:t xml:space="preserve"> adjustment made by the transit authority. </w:t>
      </w:r>
    </w:p>
    <w:p w14:paraId="2230DA14" w14:textId="77777777" w:rsidR="00635FBC" w:rsidRDefault="00635FBC" w:rsidP="002E0B5A">
      <w:pPr>
        <w:spacing w:line="256" w:lineRule="auto"/>
        <w:rPr>
          <w:rFonts w:ascii="Times New Roman" w:hAnsi="Times New Roman" w:cs="Times New Roman"/>
          <w:sz w:val="24"/>
          <w:szCs w:val="24"/>
        </w:rPr>
      </w:pPr>
    </w:p>
    <w:p w14:paraId="472B07CF" w14:textId="77777777" w:rsidR="00635FBC" w:rsidRDefault="00226BE2" w:rsidP="00635FBC">
      <w:pPr>
        <w:keepNext/>
        <w:spacing w:line="256" w:lineRule="auto"/>
      </w:pPr>
      <w:r>
        <w:rPr>
          <w:noProof/>
        </w:rPr>
        <w:drawing>
          <wp:inline distT="0" distB="0" distL="0" distR="0" wp14:anchorId="26A03582" wp14:editId="6B317A1D">
            <wp:extent cx="5943600" cy="2117725"/>
            <wp:effectExtent l="0" t="0" r="0" b="1587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8D7622B" w14:textId="77777777" w:rsidR="002E0B5A" w:rsidRPr="002E0B5A" w:rsidRDefault="00635FBC" w:rsidP="00635FBC">
      <w:pPr>
        <w:spacing w:line="256" w:lineRule="auto"/>
        <w:jc w:val="center"/>
        <w:rPr>
          <w:rFonts w:ascii="Times New Roman" w:hAnsi="Times New Roman" w:cs="Times New Roman"/>
          <w:sz w:val="24"/>
          <w:szCs w:val="24"/>
        </w:rPr>
      </w:pPr>
      <w:bookmarkStart w:id="1377" w:name="_Ref11067195"/>
      <w:r w:rsidRPr="00635FBC">
        <w:rPr>
          <w:rFonts w:ascii="Times New Roman" w:hAnsi="Times New Roman" w:cs="Times New Roman"/>
          <w:sz w:val="24"/>
          <w:szCs w:val="24"/>
        </w:rPr>
        <w:t xml:space="preserve">Figure </w:t>
      </w:r>
      <w:r w:rsidRPr="00635FBC">
        <w:rPr>
          <w:rFonts w:ascii="Times New Roman" w:hAnsi="Times New Roman" w:cs="Times New Roman"/>
          <w:sz w:val="24"/>
          <w:szCs w:val="24"/>
        </w:rPr>
        <w:fldChar w:fldCharType="begin"/>
      </w:r>
      <w:r w:rsidRPr="00635FBC">
        <w:rPr>
          <w:rFonts w:ascii="Times New Roman" w:hAnsi="Times New Roman" w:cs="Times New Roman"/>
          <w:sz w:val="24"/>
          <w:szCs w:val="24"/>
        </w:rPr>
        <w:instrText xml:space="preserve"> SEQ Figure \* ARABIC </w:instrText>
      </w:r>
      <w:r w:rsidRPr="00635FBC">
        <w:rPr>
          <w:rFonts w:ascii="Times New Roman" w:hAnsi="Times New Roman" w:cs="Times New Roman"/>
          <w:sz w:val="24"/>
          <w:szCs w:val="24"/>
        </w:rPr>
        <w:fldChar w:fldCharType="separate"/>
      </w:r>
      <w:r w:rsidR="00B338F3">
        <w:rPr>
          <w:rFonts w:ascii="Times New Roman" w:hAnsi="Times New Roman" w:cs="Times New Roman"/>
          <w:noProof/>
          <w:sz w:val="24"/>
          <w:szCs w:val="24"/>
        </w:rPr>
        <w:t>15</w:t>
      </w:r>
      <w:r w:rsidRPr="00635FBC">
        <w:rPr>
          <w:rFonts w:ascii="Times New Roman" w:hAnsi="Times New Roman" w:cs="Times New Roman"/>
          <w:sz w:val="24"/>
          <w:szCs w:val="24"/>
        </w:rPr>
        <w:fldChar w:fldCharType="end"/>
      </w:r>
      <w:bookmarkEnd w:id="1377"/>
      <w:r w:rsidRPr="00635FBC">
        <w:rPr>
          <w:rFonts w:ascii="Times New Roman" w:hAnsi="Times New Roman" w:cs="Times New Roman"/>
          <w:sz w:val="24"/>
          <w:szCs w:val="24"/>
        </w:rPr>
        <w:t xml:space="preserve"> NR, PR optimal, and GR's average waiting time.</w:t>
      </w:r>
    </w:p>
    <w:p w14:paraId="59DE00E2" w14:textId="77777777" w:rsidR="00C73EDB" w:rsidRDefault="00C73EDB" w:rsidP="00E95D00">
      <w:pPr>
        <w:spacing w:line="256" w:lineRule="auto"/>
        <w:rPr>
          <w:rFonts w:ascii="Times New Roman" w:hAnsi="Times New Roman" w:cs="Times New Roman"/>
          <w:sz w:val="24"/>
          <w:szCs w:val="24"/>
        </w:rPr>
      </w:pPr>
    </w:p>
    <w:p w14:paraId="34D4C235" w14:textId="77777777" w:rsidR="009109DF" w:rsidRDefault="000A66F2" w:rsidP="009109DF">
      <w:pPr>
        <w:keepNext/>
        <w:spacing w:line="256" w:lineRule="auto"/>
      </w:pPr>
      <w:r>
        <w:rPr>
          <w:noProof/>
        </w:rPr>
        <w:lastRenderedPageBreak/>
        <w:drawing>
          <wp:inline distT="0" distB="0" distL="0" distR="0" wp14:anchorId="6426AC16" wp14:editId="3AA4A414">
            <wp:extent cx="5943600" cy="3097530"/>
            <wp:effectExtent l="0" t="0" r="0"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12B3881" w14:textId="77777777" w:rsidR="00C73EDB" w:rsidRDefault="009109DF" w:rsidP="008702A0">
      <w:pPr>
        <w:pStyle w:val="IndentTimesNewRoman"/>
        <w:ind w:firstLine="0"/>
        <w:jc w:val="center"/>
      </w:pPr>
      <w:r>
        <w:t xml:space="preserve">Figure </w:t>
      </w:r>
      <w:r w:rsidR="00101E85">
        <w:rPr>
          <w:noProof/>
        </w:rPr>
        <w:fldChar w:fldCharType="begin"/>
      </w:r>
      <w:r w:rsidR="00101E85">
        <w:rPr>
          <w:noProof/>
        </w:rPr>
        <w:instrText xml:space="preserve"> SEQ Figure \* ARABIC </w:instrText>
      </w:r>
      <w:r w:rsidR="00101E85">
        <w:rPr>
          <w:noProof/>
        </w:rPr>
        <w:fldChar w:fldCharType="separate"/>
      </w:r>
      <w:r w:rsidR="00B338F3">
        <w:rPr>
          <w:noProof/>
        </w:rPr>
        <w:t>16</w:t>
      </w:r>
      <w:r w:rsidR="00101E85">
        <w:rPr>
          <w:noProof/>
        </w:rPr>
        <w:fldChar w:fldCharType="end"/>
      </w:r>
      <w:r>
        <w:t xml:space="preserve"> Each TPS's waiting time.</w:t>
      </w:r>
    </w:p>
    <w:p w14:paraId="5223911E" w14:textId="77777777" w:rsidR="00D37BE2" w:rsidRDefault="00D37BE2">
      <w:pPr>
        <w:pStyle w:val="ListParagraph"/>
        <w:numPr>
          <w:ilvl w:val="2"/>
          <w:numId w:val="11"/>
        </w:numPr>
        <w:spacing w:line="256" w:lineRule="auto"/>
        <w:rPr>
          <w:rFonts w:ascii="Times New Roman" w:hAnsi="Times New Roman" w:cs="Times New Roman"/>
          <w:sz w:val="24"/>
          <w:szCs w:val="24"/>
        </w:rPr>
        <w:pPrChange w:id="1378" w:author="Luyu Liu" w:date="2019-07-25T11:34:00Z">
          <w:pPr>
            <w:pStyle w:val="ListParagraph"/>
            <w:numPr>
              <w:ilvl w:val="2"/>
              <w:numId w:val="7"/>
            </w:numPr>
            <w:spacing w:line="256" w:lineRule="auto"/>
            <w:ind w:left="504" w:hanging="504"/>
          </w:pPr>
        </w:pPrChange>
      </w:pPr>
      <w:r>
        <w:rPr>
          <w:rFonts w:ascii="Times New Roman" w:hAnsi="Times New Roman" w:cs="Times New Roman"/>
          <w:sz w:val="24"/>
          <w:szCs w:val="24"/>
        </w:rPr>
        <w:t>Day of week</w:t>
      </w:r>
    </w:p>
    <w:p w14:paraId="39830716" w14:textId="77777777" w:rsidR="000B777A" w:rsidRPr="000B777A" w:rsidRDefault="000B777A" w:rsidP="000B777A">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_Ref11073418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5A1968" w:rsidRPr="005A1968">
        <w:rPr>
          <w:rFonts w:ascii="Times New Roman" w:hAnsi="Times New Roman" w:cs="Times New Roman"/>
          <w:sz w:val="24"/>
          <w:szCs w:val="24"/>
        </w:rPr>
        <w:t>Figure 17</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each TPS’s waiting time on each day of week. For ER, AR, GR, and PR optimal, they share similar changing pattern</w:t>
      </w:r>
      <w:r w:rsidR="001A120D">
        <w:rPr>
          <w:rFonts w:ascii="Times New Roman" w:hAnsi="Times New Roman" w:cs="Times New Roman"/>
          <w:sz w:val="24"/>
          <w:szCs w:val="24"/>
        </w:rPr>
        <w:t>s</w:t>
      </w:r>
      <w:r>
        <w:rPr>
          <w:rFonts w:ascii="Times New Roman" w:hAnsi="Times New Roman" w:cs="Times New Roman"/>
          <w:sz w:val="24"/>
          <w:szCs w:val="24"/>
        </w:rPr>
        <w:t xml:space="preserve">: Saturday is the highest day, and Friday is the lowest day; however, for NR, Saturday is the lowest and Friday is the largest day. This phenomenon moreover demonstrates the negative correlation between delay and RTA TPSs’ </w:t>
      </w:r>
      <w:r w:rsidR="00D55335">
        <w:rPr>
          <w:rFonts w:ascii="Times New Roman" w:hAnsi="Times New Roman" w:cs="Times New Roman"/>
          <w:sz w:val="24"/>
          <w:szCs w:val="24"/>
        </w:rPr>
        <w:t xml:space="preserve">relative </w:t>
      </w:r>
      <w:r>
        <w:rPr>
          <w:rFonts w:ascii="Times New Roman" w:hAnsi="Times New Roman" w:cs="Times New Roman"/>
          <w:sz w:val="24"/>
          <w:szCs w:val="24"/>
        </w:rPr>
        <w:t>effectiveness: the more the system is delayed, the more effective RTA is.</w:t>
      </w:r>
    </w:p>
    <w:p w14:paraId="72B3B300" w14:textId="77777777" w:rsidR="00D37BE2" w:rsidRDefault="00E65D5A" w:rsidP="00D37BE2">
      <w:pPr>
        <w:keepNext/>
        <w:spacing w:line="256" w:lineRule="auto"/>
      </w:pPr>
      <w:r>
        <w:rPr>
          <w:noProof/>
        </w:rPr>
        <w:drawing>
          <wp:inline distT="0" distB="0" distL="0" distR="0" wp14:anchorId="5937762B" wp14:editId="3FBD46D5">
            <wp:extent cx="5943600" cy="2259965"/>
            <wp:effectExtent l="0" t="0" r="0" b="698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72E7094C" w14:textId="77777777" w:rsidR="00D37BE2" w:rsidRPr="00D37BE2" w:rsidRDefault="00D37BE2" w:rsidP="00D37BE2">
      <w:pPr>
        <w:pStyle w:val="IndentTimesNewRoman"/>
        <w:ind w:firstLine="0"/>
        <w:jc w:val="center"/>
      </w:pPr>
      <w:bookmarkStart w:id="1379" w:name="_Ref11073418"/>
      <w:r>
        <w:t xml:space="preserve">Figure </w:t>
      </w:r>
      <w:r w:rsidR="00101E85">
        <w:rPr>
          <w:noProof/>
        </w:rPr>
        <w:fldChar w:fldCharType="begin"/>
      </w:r>
      <w:r w:rsidR="00101E85">
        <w:rPr>
          <w:noProof/>
        </w:rPr>
        <w:instrText xml:space="preserve"> SEQ Figure \* ARABIC </w:instrText>
      </w:r>
      <w:r w:rsidR="00101E85">
        <w:rPr>
          <w:noProof/>
        </w:rPr>
        <w:fldChar w:fldCharType="separate"/>
      </w:r>
      <w:r w:rsidR="00B338F3">
        <w:rPr>
          <w:noProof/>
        </w:rPr>
        <w:t>17</w:t>
      </w:r>
      <w:r w:rsidR="00101E85">
        <w:rPr>
          <w:noProof/>
        </w:rPr>
        <w:fldChar w:fldCharType="end"/>
      </w:r>
      <w:bookmarkEnd w:id="1379"/>
      <w:r>
        <w:t xml:space="preserve"> Each TPS's waiting time on each day of week.</w:t>
      </w:r>
    </w:p>
    <w:p w14:paraId="245CA405" w14:textId="77777777" w:rsidR="007D21B9" w:rsidRDefault="00ED0125">
      <w:pPr>
        <w:pStyle w:val="IndentTimesNewRoman"/>
        <w:numPr>
          <w:ilvl w:val="2"/>
          <w:numId w:val="11"/>
        </w:numPr>
        <w:pPrChange w:id="1380" w:author="Luyu Liu" w:date="2019-07-25T11:34:00Z">
          <w:pPr>
            <w:pStyle w:val="IndentTimesNewRoman"/>
            <w:numPr>
              <w:ilvl w:val="2"/>
              <w:numId w:val="7"/>
            </w:numPr>
            <w:ind w:left="504" w:hanging="504"/>
          </w:pPr>
        </w:pPrChange>
      </w:pPr>
      <w:r>
        <w:t>Hour</w:t>
      </w:r>
    </w:p>
    <w:p w14:paraId="110D0D97" w14:textId="77777777" w:rsidR="00F87EE6" w:rsidRDefault="00101E85" w:rsidP="00ED0125">
      <w:pPr>
        <w:pStyle w:val="IndentTimesNewRoman"/>
        <w:ind w:firstLine="0"/>
      </w:pPr>
      <w:r>
        <w:t xml:space="preserve">We also analyzed the hourly patterns for each TPS. </w:t>
      </w:r>
      <w:r>
        <w:fldChar w:fldCharType="begin"/>
      </w:r>
      <w:r>
        <w:instrText xml:space="preserve"> REF _Ref11510776 \h </w:instrText>
      </w:r>
      <w:r>
        <w:fldChar w:fldCharType="separate"/>
      </w:r>
      <w:r w:rsidR="005A1968" w:rsidRPr="00B338F3">
        <w:t>Figure 18</w:t>
      </w:r>
      <w:r>
        <w:fldChar w:fldCharType="end"/>
      </w:r>
      <w:r>
        <w:t xml:space="preserve"> visualized the hourly average waiting time for ER, AR, GR, PR optimal, and NR. </w:t>
      </w:r>
      <w:r w:rsidR="00F87EE6">
        <w:t xml:space="preserve">For high headway hours like 4:00 to 7:00 </w:t>
      </w:r>
      <w:r w:rsidR="00F87EE6">
        <w:lastRenderedPageBreak/>
        <w:t xml:space="preserve">and 21:00 to 24:00, ER, AR, GR, and PR optimal all have higher waiting time, since the price of missing a bus will dramatically increase. </w:t>
      </w:r>
      <w:r w:rsidR="009C070C">
        <w:t>Although the overall performance (NR’s waiting time/ average delay) of the system during these hours is better than normal hours, on the contrary, users using these TPSs will not benefit but will suffer from bus</w:t>
      </w:r>
      <w:r w:rsidR="007A76BD">
        <w:t>es’ large headway</w:t>
      </w:r>
      <w:r w:rsidR="009C070C">
        <w:t>.</w:t>
      </w:r>
      <w:r w:rsidR="00F20CB4">
        <w:t xml:space="preserve"> This also suggests that delay is not the</w:t>
      </w:r>
      <w:r w:rsidR="00EB3427" w:rsidRPr="00EB3427">
        <w:t xml:space="preserve"> </w:t>
      </w:r>
      <w:r w:rsidR="00EB3427">
        <w:t>only</w:t>
      </w:r>
      <w:r w:rsidR="00F20CB4">
        <w:t xml:space="preserve"> and </w:t>
      </w:r>
      <w:r w:rsidR="00EB3427">
        <w:t xml:space="preserve">absolute </w:t>
      </w:r>
      <w:r w:rsidR="00F20CB4">
        <w:t>standard to assess a system’s performance, instead, the user’</w:t>
      </w:r>
      <w:r w:rsidR="00E65B42">
        <w:t xml:space="preserve">s experience is more important. This is especially true in the context of </w:t>
      </w:r>
      <w:r w:rsidR="00162706">
        <w:t>real-time transit apps.</w:t>
      </w:r>
    </w:p>
    <w:p w14:paraId="3CCF0F0E" w14:textId="77777777" w:rsidR="00101E85" w:rsidRDefault="00101E85" w:rsidP="00F87EE6">
      <w:pPr>
        <w:pStyle w:val="IndentTimesNewRoman"/>
      </w:pPr>
      <w:r>
        <w:t>Like the global average waiting time, for most hours, the sequence is ER&gt;GR&gt;AR&gt;PR optimal&gt;NR. Howeve</w:t>
      </w:r>
      <w:r w:rsidR="00F87EE6">
        <w:t xml:space="preserve">r, there are several exceptions: </w:t>
      </w:r>
      <w:r>
        <w:t xml:space="preserve">In general, ER and GR share an extremely similar changing patter, however, for </w:t>
      </w:r>
      <w:r w:rsidR="00F87EE6">
        <w:t>high headway hours</w:t>
      </w:r>
      <w:r w:rsidR="00F87602">
        <w:t>, GR’s waiting time is larger than ER. This suggests that GR is more sensitive to the headway variation.</w:t>
      </w:r>
    </w:p>
    <w:p w14:paraId="6E816493" w14:textId="77777777" w:rsidR="00974A85" w:rsidRDefault="00974A85" w:rsidP="00ED0125">
      <w:pPr>
        <w:pStyle w:val="IndentTimesNewRoman"/>
        <w:ind w:firstLine="0"/>
      </w:pPr>
      <w:r>
        <w:tab/>
        <w:t>For PR optimal specifically, we can observe two valleys from the curve: 7:00 – 9:00 and 15:00 -19:0</w:t>
      </w:r>
      <w:r w:rsidR="00082CE4">
        <w:t>0, which are exactly the morning and afternoon rush hours. Again, this also suggests that PR optimal works better with high</w:t>
      </w:r>
      <w:r w:rsidR="00C04B9D">
        <w:t>er</w:t>
      </w:r>
      <w:r w:rsidR="00082CE4">
        <w:t xml:space="preserve"> delay in the system.</w:t>
      </w:r>
    </w:p>
    <w:p w14:paraId="74FC4918" w14:textId="77777777" w:rsidR="00B338F3" w:rsidRDefault="00101E85" w:rsidP="00B338F3">
      <w:pPr>
        <w:pStyle w:val="IndentTimesNewRoman"/>
        <w:keepNext/>
        <w:ind w:firstLine="0"/>
      </w:pPr>
      <w:r>
        <w:rPr>
          <w:noProof/>
        </w:rPr>
        <w:drawing>
          <wp:inline distT="0" distB="0" distL="0" distR="0" wp14:anchorId="5B5332D8" wp14:editId="21D25DAA">
            <wp:extent cx="5943600" cy="1884045"/>
            <wp:effectExtent l="0" t="0" r="0" b="190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r w:rsidR="003A741C" w:rsidRPr="003A741C">
        <w:rPr>
          <w:noProof/>
        </w:rPr>
        <w:t xml:space="preserve"> </w:t>
      </w:r>
      <w:r w:rsidR="003A741C">
        <w:rPr>
          <w:noProof/>
        </w:rPr>
        <w:drawing>
          <wp:inline distT="0" distB="0" distL="0" distR="0" wp14:anchorId="1E600A64" wp14:editId="657B6AAE">
            <wp:extent cx="5943600" cy="1884045"/>
            <wp:effectExtent l="0" t="0" r="0" b="190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0D8D1AED" w14:textId="77777777" w:rsidR="003A741C" w:rsidRPr="00B338F3" w:rsidRDefault="00B338F3" w:rsidP="00B338F3">
      <w:pPr>
        <w:spacing w:line="256" w:lineRule="auto"/>
        <w:jc w:val="center"/>
        <w:rPr>
          <w:rFonts w:ascii="Times New Roman" w:hAnsi="Times New Roman" w:cs="Times New Roman"/>
          <w:sz w:val="24"/>
          <w:szCs w:val="24"/>
        </w:rPr>
      </w:pPr>
      <w:bookmarkStart w:id="1381"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Pr="00B338F3">
        <w:rPr>
          <w:rFonts w:ascii="Times New Roman" w:hAnsi="Times New Roman" w:cs="Times New Roman"/>
          <w:sz w:val="24"/>
          <w:szCs w:val="24"/>
        </w:rPr>
        <w:t>18</w:t>
      </w:r>
      <w:r w:rsidRPr="00B338F3">
        <w:rPr>
          <w:rFonts w:ascii="Times New Roman" w:hAnsi="Times New Roman" w:cs="Times New Roman"/>
          <w:sz w:val="24"/>
          <w:szCs w:val="24"/>
        </w:rPr>
        <w:fldChar w:fldCharType="end"/>
      </w:r>
      <w:bookmarkEnd w:id="1381"/>
      <w:r w:rsidRPr="00B338F3">
        <w:rPr>
          <w:rFonts w:ascii="Times New Roman" w:hAnsi="Times New Roman" w:cs="Times New Roman"/>
          <w:sz w:val="24"/>
          <w:szCs w:val="24"/>
        </w:rPr>
        <w:t xml:space="preserve"> ER, AR, GR, NR, and PR </w:t>
      </w:r>
      <w:proofErr w:type="spellStart"/>
      <w:r w:rsidRPr="00B338F3">
        <w:rPr>
          <w:rFonts w:ascii="Times New Roman" w:hAnsi="Times New Roman" w:cs="Times New Roman"/>
          <w:sz w:val="24"/>
          <w:szCs w:val="24"/>
        </w:rPr>
        <w:t>optimal's</w:t>
      </w:r>
      <w:proofErr w:type="spellEnd"/>
      <w:r w:rsidRPr="00B338F3">
        <w:rPr>
          <w:rFonts w:ascii="Times New Roman" w:hAnsi="Times New Roman" w:cs="Times New Roman"/>
          <w:sz w:val="24"/>
          <w:szCs w:val="24"/>
        </w:rPr>
        <w:t xml:space="preserve"> hourly average waiting time.</w:t>
      </w:r>
    </w:p>
    <w:p w14:paraId="794EBDA7" w14:textId="77777777" w:rsidR="00B338F3" w:rsidRDefault="00B338F3" w:rsidP="00ED0125">
      <w:pPr>
        <w:pStyle w:val="IndentTimesNewRoman"/>
        <w:ind w:firstLine="0"/>
      </w:pPr>
    </w:p>
    <w:p w14:paraId="5CCE9B6A" w14:textId="77777777" w:rsidR="00DD54A6" w:rsidRPr="00CD77BD" w:rsidRDefault="00DD54A6">
      <w:pPr>
        <w:pStyle w:val="ListParagraph"/>
        <w:numPr>
          <w:ilvl w:val="1"/>
          <w:numId w:val="11"/>
        </w:numPr>
        <w:spacing w:line="256" w:lineRule="auto"/>
        <w:rPr>
          <w:rFonts w:ascii="Times New Roman" w:hAnsi="Times New Roman" w:cs="Times New Roman"/>
          <w:sz w:val="24"/>
          <w:szCs w:val="24"/>
        </w:rPr>
        <w:pPrChange w:id="1382" w:author="Luyu Liu" w:date="2019-07-25T11:34:00Z">
          <w:pPr>
            <w:pStyle w:val="ListParagraph"/>
            <w:numPr>
              <w:ilvl w:val="1"/>
              <w:numId w:val="7"/>
            </w:numPr>
            <w:spacing w:line="256" w:lineRule="auto"/>
            <w:ind w:left="432" w:hanging="432"/>
          </w:pPr>
        </w:pPrChange>
      </w:pPr>
      <w:r w:rsidRPr="00CD77BD">
        <w:rPr>
          <w:rFonts w:ascii="Times New Roman" w:hAnsi="Times New Roman" w:cs="Times New Roman"/>
          <w:sz w:val="24"/>
          <w:szCs w:val="24"/>
        </w:rPr>
        <w:t>Marginalized stops</w:t>
      </w:r>
      <w:r w:rsidR="003473E7">
        <w:rPr>
          <w:rFonts w:ascii="Times New Roman" w:hAnsi="Times New Roman" w:cs="Times New Roman"/>
          <w:sz w:val="24"/>
          <w:szCs w:val="24"/>
        </w:rPr>
        <w:t xml:space="preserve"> </w:t>
      </w:r>
      <w:r w:rsidR="003473E7" w:rsidRPr="00741D9B">
        <w:rPr>
          <w:rFonts w:ascii="Times New Roman" w:hAnsi="Times New Roman" w:cs="Times New Roman"/>
          <w:sz w:val="24"/>
          <w:szCs w:val="24"/>
          <w:highlight w:val="yellow"/>
        </w:rPr>
        <w:t>(I will consider deleting this part</w:t>
      </w:r>
      <w:r w:rsidR="00741D9B">
        <w:rPr>
          <w:rFonts w:ascii="Times New Roman" w:hAnsi="Times New Roman" w:cs="Times New Roman"/>
          <w:sz w:val="24"/>
          <w:szCs w:val="24"/>
          <w:highlight w:val="yellow"/>
        </w:rPr>
        <w:t xml:space="preserve"> since I have talked about the lack of real-time information in section 4.1</w:t>
      </w:r>
      <w:r w:rsidR="003473E7" w:rsidRPr="00741D9B">
        <w:rPr>
          <w:rFonts w:ascii="Times New Roman" w:hAnsi="Times New Roman" w:cs="Times New Roman"/>
          <w:sz w:val="24"/>
          <w:szCs w:val="24"/>
          <w:highlight w:val="yellow"/>
        </w:rPr>
        <w:t>.)</w:t>
      </w:r>
    </w:p>
    <w:p w14:paraId="7D2D1323" w14:textId="77777777" w:rsidR="00835382" w:rsidRDefault="00ED466D" w:rsidP="00E95D00">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t>W</w:t>
      </w:r>
      <w:r w:rsidR="00867EE7">
        <w:rPr>
          <w:rFonts w:ascii="Times New Roman" w:hAnsi="Times New Roman" w:cs="Times New Roman"/>
          <w:sz w:val="24"/>
          <w:szCs w:val="24"/>
        </w:rPr>
        <w:t>e can observe that the first few start stops</w:t>
      </w:r>
      <w:r w:rsidR="00A556C1">
        <w:rPr>
          <w:rFonts w:ascii="Times New Roman" w:hAnsi="Times New Roman" w:cs="Times New Roman"/>
          <w:sz w:val="24"/>
          <w:szCs w:val="24"/>
        </w:rPr>
        <w:t xml:space="preserve"> near the originating stop</w:t>
      </w:r>
      <w:r w:rsidR="00702BFB">
        <w:rPr>
          <w:rFonts w:ascii="Times New Roman" w:hAnsi="Times New Roman" w:cs="Times New Roman"/>
          <w:sz w:val="24"/>
          <w:szCs w:val="24"/>
        </w:rPr>
        <w:t xml:space="preserve">, which can be called </w:t>
      </w:r>
      <w:r w:rsidR="00702BFB" w:rsidRPr="00702BFB">
        <w:rPr>
          <w:rFonts w:ascii="Times New Roman" w:hAnsi="Times New Roman" w:cs="Times New Roman"/>
          <w:i/>
          <w:sz w:val="24"/>
          <w:szCs w:val="24"/>
        </w:rPr>
        <w:t>marginalized stops</w:t>
      </w:r>
      <w:r w:rsidR="00702BFB">
        <w:rPr>
          <w:rFonts w:ascii="Times New Roman" w:hAnsi="Times New Roman" w:cs="Times New Roman"/>
          <w:sz w:val="24"/>
          <w:szCs w:val="24"/>
        </w:rPr>
        <w:t xml:space="preserve">, </w:t>
      </w:r>
      <w:r w:rsidR="00867EE7">
        <w:rPr>
          <w:rFonts w:ascii="Times New Roman" w:hAnsi="Times New Roman" w:cs="Times New Roman"/>
          <w:sz w:val="24"/>
          <w:szCs w:val="24"/>
        </w:rPr>
        <w:t xml:space="preserve">have </w:t>
      </w:r>
      <w:r w:rsidR="00F54623">
        <w:rPr>
          <w:rFonts w:ascii="Times New Roman" w:hAnsi="Times New Roman" w:cs="Times New Roman"/>
          <w:sz w:val="24"/>
          <w:szCs w:val="24"/>
        </w:rPr>
        <w:t xml:space="preserve">a significant larger </w:t>
      </w:r>
      <w:r w:rsidR="006F108A">
        <w:rPr>
          <w:rFonts w:ascii="Times New Roman" w:hAnsi="Times New Roman" w:cs="Times New Roman"/>
          <w:sz w:val="24"/>
          <w:szCs w:val="24"/>
        </w:rPr>
        <w:t xml:space="preserve">waiting time </w:t>
      </w:r>
      <w:r w:rsidR="00F54623">
        <w:rPr>
          <w:rFonts w:ascii="Times New Roman" w:hAnsi="Times New Roman" w:cs="Times New Roman"/>
          <w:sz w:val="24"/>
          <w:szCs w:val="24"/>
        </w:rPr>
        <w:t xml:space="preserve">difference. It </w:t>
      </w:r>
      <w:r w:rsidR="00867EE7">
        <w:rPr>
          <w:rFonts w:ascii="Times New Roman" w:hAnsi="Times New Roman" w:cs="Times New Roman"/>
          <w:sz w:val="24"/>
          <w:szCs w:val="24"/>
        </w:rPr>
        <w:t>suggest</w:t>
      </w:r>
      <w:r w:rsidR="00F54623">
        <w:rPr>
          <w:rFonts w:ascii="Times New Roman" w:hAnsi="Times New Roman" w:cs="Times New Roman"/>
          <w:sz w:val="24"/>
          <w:szCs w:val="24"/>
        </w:rPr>
        <w:t>s</w:t>
      </w:r>
      <w:r w:rsidR="00867EE7">
        <w:rPr>
          <w:rFonts w:ascii="Times New Roman" w:hAnsi="Times New Roman" w:cs="Times New Roman"/>
          <w:sz w:val="24"/>
          <w:szCs w:val="24"/>
        </w:rPr>
        <w:t xml:space="preserve"> that RTA strategies may be less effective </w:t>
      </w:r>
      <w:r w:rsidR="002F6390">
        <w:rPr>
          <w:rFonts w:ascii="Times New Roman" w:hAnsi="Times New Roman" w:cs="Times New Roman"/>
          <w:sz w:val="24"/>
          <w:szCs w:val="24"/>
        </w:rPr>
        <w:t>at</w:t>
      </w:r>
      <w:r w:rsidR="00867EE7">
        <w:rPr>
          <w:rFonts w:ascii="Times New Roman" w:hAnsi="Times New Roman" w:cs="Times New Roman"/>
          <w:sz w:val="24"/>
          <w:szCs w:val="24"/>
        </w:rPr>
        <w:t xml:space="preserve"> </w:t>
      </w:r>
      <w:r w:rsidR="00702BFB" w:rsidRPr="00702BFB">
        <w:rPr>
          <w:rFonts w:ascii="Times New Roman" w:hAnsi="Times New Roman" w:cs="Times New Roman"/>
          <w:sz w:val="24"/>
          <w:szCs w:val="24"/>
        </w:rPr>
        <w:t>marginalized</w:t>
      </w:r>
      <w:r w:rsidR="00702BFB">
        <w:rPr>
          <w:rFonts w:ascii="Times New Roman" w:hAnsi="Times New Roman" w:cs="Times New Roman"/>
          <w:sz w:val="24"/>
          <w:szCs w:val="24"/>
        </w:rPr>
        <w:t xml:space="preserve"> stops</w:t>
      </w:r>
      <w:r w:rsidR="00867EE7">
        <w:rPr>
          <w:rFonts w:ascii="Times New Roman" w:hAnsi="Times New Roman" w:cs="Times New Roman"/>
          <w:sz w:val="24"/>
          <w:szCs w:val="24"/>
        </w:rPr>
        <w:t xml:space="preserve">. </w:t>
      </w:r>
      <w:r w:rsidR="002D7992">
        <w:rPr>
          <w:rFonts w:ascii="Times New Roman" w:hAnsi="Times New Roman" w:cs="Times New Roman"/>
          <w:sz w:val="24"/>
          <w:szCs w:val="24"/>
        </w:rPr>
        <w:t xml:space="preserve">In these areas, the walking time could be larger than the running time from the start stop to the target stop. </w:t>
      </w:r>
      <w:r w:rsidR="00362E16">
        <w:rPr>
          <w:rFonts w:ascii="Times New Roman" w:hAnsi="Times New Roman" w:cs="Times New Roman"/>
          <w:sz w:val="24"/>
          <w:szCs w:val="24"/>
        </w:rPr>
        <w:t>These stops are</w:t>
      </w:r>
      <w:r w:rsidR="00362E16" w:rsidRPr="00EF5E45">
        <w:rPr>
          <w:rFonts w:ascii="Times New Roman" w:hAnsi="Times New Roman" w:cs="Times New Roman"/>
          <w:sz w:val="24"/>
          <w:szCs w:val="24"/>
        </w:rPr>
        <w:t xml:space="preserve"> </w:t>
      </w:r>
      <w:r w:rsidR="00362E16">
        <w:rPr>
          <w:rFonts w:ascii="Times New Roman" w:hAnsi="Times New Roman" w:cs="Times New Roman"/>
          <w:sz w:val="24"/>
          <w:szCs w:val="24"/>
        </w:rPr>
        <w:t>marginalized, in the geographic, temporal, and social justice sense.</w:t>
      </w:r>
    </w:p>
    <w:p w14:paraId="4544198E" w14:textId="77777777" w:rsidR="00867EE7" w:rsidRDefault="00BA2805"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T</w:t>
      </w:r>
      <w:r w:rsidR="002D7992">
        <w:rPr>
          <w:rFonts w:ascii="Times New Roman" w:hAnsi="Times New Roman" w:cs="Times New Roman"/>
          <w:sz w:val="24"/>
          <w:szCs w:val="24"/>
        </w:rPr>
        <w:t>heoretically</w:t>
      </w:r>
      <w:r w:rsidR="00991D3D">
        <w:rPr>
          <w:rFonts w:ascii="Times New Roman" w:hAnsi="Times New Roman" w:cs="Times New Roman"/>
          <w:sz w:val="24"/>
          <w:szCs w:val="24"/>
        </w:rPr>
        <w:t>,</w:t>
      </w:r>
      <w:r w:rsidR="002D7992">
        <w:rPr>
          <w:rFonts w:ascii="Times New Roman" w:hAnsi="Times New Roman" w:cs="Times New Roman"/>
          <w:sz w:val="24"/>
          <w:szCs w:val="24"/>
        </w:rPr>
        <w:t xml:space="preserve"> these users’</w:t>
      </w:r>
      <w:r w:rsidR="00F951AC">
        <w:rPr>
          <w:rFonts w:ascii="Times New Roman" w:hAnsi="Times New Roman" w:cs="Times New Roman"/>
          <w:sz w:val="24"/>
          <w:szCs w:val="24"/>
        </w:rPr>
        <w:t xml:space="preserve"> HDT </w:t>
      </w:r>
      <w:r w:rsidR="00D145FA">
        <w:rPr>
          <w:rFonts w:ascii="Times New Roman" w:hAnsi="Times New Roman" w:cs="Times New Roman"/>
          <w:sz w:val="24"/>
          <w:szCs w:val="24"/>
        </w:rPr>
        <w:t>could</w:t>
      </w:r>
      <w:r w:rsidR="00F951AC">
        <w:rPr>
          <w:rFonts w:ascii="Times New Roman" w:hAnsi="Times New Roman" w:cs="Times New Roman"/>
          <w:sz w:val="24"/>
          <w:szCs w:val="24"/>
        </w:rPr>
        <w:t xml:space="preserve"> be earlier than the bus’s start time at the </w:t>
      </w:r>
      <w:r w:rsidR="00071B6F" w:rsidRPr="00071B6F">
        <w:rPr>
          <w:rFonts w:ascii="Times New Roman" w:hAnsi="Times New Roman" w:cs="Times New Roman"/>
          <w:sz w:val="24"/>
          <w:szCs w:val="24"/>
        </w:rPr>
        <w:t>originating station</w:t>
      </w:r>
      <w:r w:rsidR="00835382">
        <w:rPr>
          <w:rFonts w:ascii="Times New Roman" w:hAnsi="Times New Roman" w:cs="Times New Roman"/>
          <w:sz w:val="24"/>
          <w:szCs w:val="24"/>
        </w:rPr>
        <w:t>, which make the process even more risky</w:t>
      </w:r>
      <w:r w:rsidR="00F951AC">
        <w:rPr>
          <w:rFonts w:ascii="Times New Roman" w:hAnsi="Times New Roman" w:cs="Times New Roman"/>
          <w:sz w:val="24"/>
          <w:szCs w:val="24"/>
        </w:rPr>
        <w:t>.</w:t>
      </w:r>
      <w:r w:rsidR="006F108A">
        <w:rPr>
          <w:rFonts w:ascii="Times New Roman" w:hAnsi="Times New Roman" w:cs="Times New Roman"/>
          <w:sz w:val="24"/>
          <w:szCs w:val="24"/>
        </w:rPr>
        <w:t xml:space="preserve"> When the users should </w:t>
      </w:r>
      <w:r w:rsidR="00B04E18">
        <w:rPr>
          <w:rFonts w:ascii="Times New Roman" w:hAnsi="Times New Roman" w:cs="Times New Roman"/>
          <w:sz w:val="24"/>
          <w:szCs w:val="24"/>
        </w:rPr>
        <w:t>be heading for the stop</w:t>
      </w:r>
      <w:r w:rsidR="006F108A">
        <w:rPr>
          <w:rFonts w:ascii="Times New Roman" w:hAnsi="Times New Roman" w:cs="Times New Roman"/>
          <w:sz w:val="24"/>
          <w:szCs w:val="24"/>
        </w:rPr>
        <w:t xml:space="preserve">, the bus </w:t>
      </w:r>
      <w:r w:rsidR="005C2F4A">
        <w:rPr>
          <w:rFonts w:ascii="Times New Roman" w:hAnsi="Times New Roman" w:cs="Times New Roman"/>
          <w:sz w:val="24"/>
          <w:szCs w:val="24"/>
        </w:rPr>
        <w:t>has</w:t>
      </w:r>
      <w:r w:rsidR="006F108A">
        <w:rPr>
          <w:rFonts w:ascii="Times New Roman" w:hAnsi="Times New Roman" w:cs="Times New Roman"/>
          <w:sz w:val="24"/>
          <w:szCs w:val="24"/>
        </w:rPr>
        <w:t xml:space="preserve"> not le</w:t>
      </w:r>
      <w:r w:rsidR="00CE4250">
        <w:rPr>
          <w:rFonts w:ascii="Times New Roman" w:hAnsi="Times New Roman" w:cs="Times New Roman"/>
          <w:sz w:val="24"/>
          <w:szCs w:val="24"/>
        </w:rPr>
        <w:t>ft</w:t>
      </w:r>
      <w:r w:rsidR="006F108A">
        <w:rPr>
          <w:rFonts w:ascii="Times New Roman" w:hAnsi="Times New Roman" w:cs="Times New Roman"/>
          <w:sz w:val="24"/>
          <w:szCs w:val="24"/>
        </w:rPr>
        <w:t xml:space="preserve"> the originating stop, where users cannot have access to the real-time data</w:t>
      </w:r>
      <w:r w:rsidR="009D451A">
        <w:rPr>
          <w:rFonts w:ascii="Times New Roman" w:hAnsi="Times New Roman" w:cs="Times New Roman"/>
          <w:sz w:val="24"/>
          <w:szCs w:val="24"/>
        </w:rPr>
        <w:t xml:space="preserve"> in advance</w:t>
      </w:r>
      <w:r w:rsidR="006F108A">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_Ref8118449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5A1968" w:rsidRPr="007855A9">
        <w:rPr>
          <w:rFonts w:ascii="Times New Roman" w:hAnsi="Times New Roman" w:cs="Times New Roman"/>
          <w:sz w:val="24"/>
          <w:szCs w:val="24"/>
        </w:rPr>
        <w:t xml:space="preserve">Figure </w:t>
      </w:r>
      <w:r w:rsidR="005A1968">
        <w:rPr>
          <w:rFonts w:ascii="Times New Roman" w:hAnsi="Times New Roman" w:cs="Times New Roman"/>
          <w:noProof/>
          <w:sz w:val="24"/>
          <w:szCs w:val="24"/>
        </w:rPr>
        <w:t>19</w:t>
      </w:r>
      <w:r w:rsidR="00FF07AF">
        <w:rPr>
          <w:rFonts w:ascii="Times New Roman" w:hAnsi="Times New Roman" w:cs="Times New Roman"/>
          <w:sz w:val="24"/>
          <w:szCs w:val="24"/>
        </w:rPr>
        <w:fldChar w:fldCharType="end"/>
      </w:r>
      <w:r w:rsidR="00702BFB">
        <w:rPr>
          <w:rFonts w:ascii="Times New Roman" w:hAnsi="Times New Roman" w:cs="Times New Roman"/>
          <w:sz w:val="24"/>
          <w:szCs w:val="24"/>
        </w:rPr>
        <w:t xml:space="preserve"> shows </w:t>
      </w:r>
      <w:r w:rsidR="007855A9" w:rsidRPr="007855A9">
        <w:rPr>
          <w:rFonts w:ascii="Times New Roman" w:hAnsi="Times New Roman" w:cs="Times New Roman"/>
          <w:sz w:val="24"/>
          <w:szCs w:val="24"/>
        </w:rPr>
        <w:t>marginalized</w:t>
      </w:r>
      <w:r w:rsidR="007855A9">
        <w:rPr>
          <w:rFonts w:ascii="Times New Roman" w:hAnsi="Times New Roman" w:cs="Times New Roman"/>
          <w:sz w:val="24"/>
          <w:szCs w:val="24"/>
        </w:rPr>
        <w:t xml:space="preserve"> stops’ waiting time difference for different routes in COTA bus system. </w:t>
      </w:r>
      <w:r w:rsidR="004C0CFD">
        <w:rPr>
          <w:rFonts w:ascii="Times New Roman" w:hAnsi="Times New Roman" w:cs="Times New Roman"/>
          <w:sz w:val="24"/>
          <w:szCs w:val="24"/>
        </w:rPr>
        <w:t>This phenomenon universally exists in the system.</w:t>
      </w:r>
      <w:r w:rsidR="005C7929">
        <w:rPr>
          <w:rFonts w:ascii="Times New Roman" w:hAnsi="Times New Roman" w:cs="Times New Roman"/>
          <w:sz w:val="24"/>
          <w:szCs w:val="24"/>
        </w:rPr>
        <w:t xml:space="preserve"> The best option for users in this area is adopting NR and following the schedule.</w:t>
      </w:r>
    </w:p>
    <w:p w14:paraId="60952F88" w14:textId="77777777" w:rsidR="007855A9" w:rsidRDefault="007855A9" w:rsidP="007855A9">
      <w:pPr>
        <w:keepNext/>
        <w:spacing w:line="256" w:lineRule="auto"/>
        <w:jc w:val="center"/>
      </w:pPr>
      <w:r>
        <w:rPr>
          <w:rFonts w:ascii="Times New Roman" w:hAnsi="Times New Roman" w:cs="Times New Roman"/>
          <w:noProof/>
          <w:sz w:val="24"/>
          <w:szCs w:val="24"/>
        </w:rPr>
        <w:drawing>
          <wp:inline distT="0" distB="0" distL="0" distR="0" wp14:anchorId="4AB87292" wp14:editId="21103152">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14:paraId="564D512B" w14:textId="77777777" w:rsidR="0007259D" w:rsidRDefault="007855A9" w:rsidP="007855A9">
      <w:pPr>
        <w:spacing w:line="256" w:lineRule="auto"/>
        <w:jc w:val="center"/>
        <w:rPr>
          <w:rFonts w:ascii="Times New Roman" w:hAnsi="Times New Roman" w:cs="Times New Roman"/>
          <w:sz w:val="24"/>
          <w:szCs w:val="24"/>
        </w:rPr>
      </w:pPr>
      <w:bookmarkStart w:id="1383"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sidR="00B338F3">
        <w:rPr>
          <w:rFonts w:ascii="Times New Roman" w:hAnsi="Times New Roman" w:cs="Times New Roman"/>
          <w:noProof/>
          <w:sz w:val="24"/>
          <w:szCs w:val="24"/>
        </w:rPr>
        <w:t>19</w:t>
      </w:r>
      <w:r w:rsidRPr="007855A9">
        <w:rPr>
          <w:rFonts w:ascii="Times New Roman" w:hAnsi="Times New Roman" w:cs="Times New Roman"/>
          <w:sz w:val="24"/>
          <w:szCs w:val="24"/>
        </w:rPr>
        <w:fldChar w:fldCharType="end"/>
      </w:r>
      <w:bookmarkEnd w:id="1383"/>
      <w:r w:rsidRPr="007855A9">
        <w:rPr>
          <w:rFonts w:ascii="Times New Roman" w:hAnsi="Times New Roman" w:cs="Times New Roman"/>
          <w:sz w:val="24"/>
          <w:szCs w:val="24"/>
        </w:rPr>
        <w:t xml:space="preserve"> Marginalized stops' waiting time </w:t>
      </w:r>
      <w:r w:rsidR="00E57AE2">
        <w:rPr>
          <w:rFonts w:ascii="Times New Roman" w:hAnsi="Times New Roman" w:cs="Times New Roman"/>
          <w:sz w:val="24"/>
          <w:szCs w:val="24"/>
        </w:rPr>
        <w:t>for</w:t>
      </w:r>
      <w:r w:rsidR="004D1F5E">
        <w:rPr>
          <w:rFonts w:ascii="Times New Roman" w:hAnsi="Times New Roman" w:cs="Times New Roman"/>
          <w:sz w:val="24"/>
          <w:szCs w:val="24"/>
        </w:rPr>
        <w:t xml:space="preserve"> COTA route</w:t>
      </w:r>
      <w:r w:rsidR="00E57AE2">
        <w:rPr>
          <w:rFonts w:ascii="Times New Roman" w:hAnsi="Times New Roman" w:cs="Times New Roman"/>
          <w:sz w:val="24"/>
          <w:szCs w:val="24"/>
        </w:rPr>
        <w:t xml:space="preserve"> No. 2, 3, 4, </w:t>
      </w:r>
      <w:r w:rsidR="006E26DD">
        <w:rPr>
          <w:rFonts w:ascii="Times New Roman" w:hAnsi="Times New Roman" w:cs="Times New Roman"/>
          <w:sz w:val="24"/>
          <w:szCs w:val="24"/>
        </w:rPr>
        <w:t xml:space="preserve">and </w:t>
      </w:r>
      <w:r w:rsidR="00E57AE2">
        <w:rPr>
          <w:rFonts w:ascii="Times New Roman" w:hAnsi="Times New Roman" w:cs="Times New Roman"/>
          <w:sz w:val="24"/>
          <w:szCs w:val="24"/>
        </w:rPr>
        <w:t>10</w:t>
      </w:r>
      <w:r w:rsidRPr="007855A9">
        <w:rPr>
          <w:rFonts w:ascii="Times New Roman" w:hAnsi="Times New Roman" w:cs="Times New Roman"/>
          <w:sz w:val="24"/>
          <w:szCs w:val="24"/>
        </w:rPr>
        <w:t>.</w:t>
      </w:r>
    </w:p>
    <w:p w14:paraId="6F2FB383" w14:textId="77777777" w:rsidR="0039586F" w:rsidRPr="00F34180" w:rsidRDefault="0039586F"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14:paraId="1406A114" w14:textId="77777777" w:rsidR="005A08D1" w:rsidRDefault="009B5263">
      <w:pPr>
        <w:pStyle w:val="ListParagraph"/>
        <w:numPr>
          <w:ilvl w:val="0"/>
          <w:numId w:val="11"/>
        </w:numPr>
        <w:spacing w:line="256" w:lineRule="auto"/>
        <w:rPr>
          <w:rFonts w:ascii="Times New Roman" w:hAnsi="Times New Roman" w:cs="Times New Roman"/>
          <w:sz w:val="24"/>
          <w:szCs w:val="24"/>
        </w:rPr>
        <w:pPrChange w:id="1384" w:author="Luyu Liu" w:date="2019-07-25T11:34:00Z">
          <w:pPr>
            <w:pStyle w:val="ListParagraph"/>
            <w:numPr>
              <w:numId w:val="7"/>
            </w:numPr>
            <w:spacing w:line="256" w:lineRule="auto"/>
            <w:ind w:left="360" w:hanging="360"/>
          </w:pPr>
        </w:pPrChange>
      </w:pPr>
      <w:r>
        <w:rPr>
          <w:rFonts w:ascii="Times New Roman" w:hAnsi="Times New Roman" w:cs="Times New Roman"/>
          <w:sz w:val="24"/>
          <w:szCs w:val="24"/>
        </w:rPr>
        <w:t>Conclusion</w:t>
      </w:r>
    </w:p>
    <w:p w14:paraId="5D5E32BD" w14:textId="77777777" w:rsidR="00481EED" w:rsidRDefault="00362E16" w:rsidP="009358CC">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w:t>
      </w:r>
      <w:r w:rsidR="00A41393">
        <w:rPr>
          <w:rFonts w:ascii="Times New Roman" w:hAnsi="Times New Roman" w:cs="Times New Roman"/>
          <w:sz w:val="24"/>
          <w:szCs w:val="24"/>
        </w:rPr>
        <w:t>apps</w:t>
      </w:r>
      <w:r>
        <w:rPr>
          <w:rFonts w:ascii="Times New Roman" w:hAnsi="Times New Roman" w:cs="Times New Roman"/>
          <w:sz w:val="24"/>
          <w:szCs w:val="24"/>
        </w:rPr>
        <w:t xml:space="preserve"> (RTA) can significantly decrease transit users’ waiting time</w:t>
      </w:r>
      <w:r w:rsidR="00774834">
        <w:rPr>
          <w:rFonts w:ascii="Times New Roman" w:hAnsi="Times New Roman" w:cs="Times New Roman"/>
          <w:sz w:val="24"/>
          <w:szCs w:val="24"/>
        </w:rPr>
        <w:t xml:space="preserve"> </w:t>
      </w:r>
      <w:r w:rsidR="00774834">
        <w:rPr>
          <w:rFonts w:ascii="Times New Roman" w:hAnsi="Times New Roman" w:cs="Times New Roman"/>
          <w:sz w:val="24"/>
          <w:szCs w:val="24"/>
        </w:rPr>
        <w:fldChar w:fldCharType="begin" w:fldLock="1"/>
      </w:r>
      <w:r w:rsidR="009D523E">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774834">
        <w:rPr>
          <w:rFonts w:ascii="Times New Roman" w:hAnsi="Times New Roman" w:cs="Times New Roman"/>
          <w:sz w:val="24"/>
          <w:szCs w:val="24"/>
        </w:rPr>
        <w:fldChar w:fldCharType="separate"/>
      </w:r>
      <w:r w:rsidR="00774834" w:rsidRPr="00774834">
        <w:rPr>
          <w:rFonts w:ascii="Times New Roman" w:hAnsi="Times New Roman" w:cs="Times New Roman"/>
          <w:noProof/>
          <w:sz w:val="24"/>
          <w:szCs w:val="24"/>
        </w:rPr>
        <w:t>(Brakewood &amp; Watkins, 2018)</w:t>
      </w:r>
      <w:r w:rsidR="00774834">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t>
      </w:r>
      <w:r w:rsidR="00437CCE">
        <w:rPr>
          <w:rFonts w:ascii="Times New Roman" w:hAnsi="Times New Roman" w:cs="Times New Roman"/>
          <w:sz w:val="24"/>
          <w:szCs w:val="24"/>
        </w:rPr>
        <w:t>waiting time reduction’s</w:t>
      </w:r>
      <w:r>
        <w:rPr>
          <w:rFonts w:ascii="Times New Roman" w:hAnsi="Times New Roman" w:cs="Times New Roman"/>
          <w:sz w:val="24"/>
          <w:szCs w:val="24"/>
        </w:rPr>
        <w:t xml:space="preserve"> spati</w:t>
      </w:r>
      <w:r w:rsidR="005B0120">
        <w:rPr>
          <w:rFonts w:ascii="Times New Roman" w:hAnsi="Times New Roman" w:cs="Times New Roman"/>
          <w:sz w:val="24"/>
          <w:szCs w:val="24"/>
        </w:rPr>
        <w:t>o</w:t>
      </w:r>
      <w:r>
        <w:rPr>
          <w:rFonts w:ascii="Times New Roman" w:hAnsi="Times New Roman" w:cs="Times New Roman"/>
          <w:sz w:val="24"/>
          <w:szCs w:val="24"/>
        </w:rPr>
        <w:t>temporal patterns</w:t>
      </w:r>
      <w:r w:rsidR="00437CCE">
        <w:rPr>
          <w:rFonts w:ascii="Times New Roman" w:hAnsi="Times New Roman" w:cs="Times New Roman"/>
          <w:sz w:val="24"/>
          <w:szCs w:val="24"/>
        </w:rPr>
        <w:t xml:space="preserve"> and </w:t>
      </w:r>
      <w:r w:rsidR="00D239B8">
        <w:rPr>
          <w:rFonts w:ascii="Times New Roman" w:hAnsi="Times New Roman" w:cs="Times New Roman"/>
          <w:sz w:val="24"/>
          <w:szCs w:val="24"/>
        </w:rPr>
        <w:t>optimized the system performance from users’ perspective</w:t>
      </w:r>
      <w:r w:rsidR="00DD0856">
        <w:rPr>
          <w:rFonts w:ascii="Times New Roman" w:hAnsi="Times New Roman" w:cs="Times New Roman"/>
          <w:sz w:val="24"/>
          <w:szCs w:val="24"/>
        </w:rPr>
        <w:t>.</w:t>
      </w:r>
      <w:r>
        <w:rPr>
          <w:rFonts w:ascii="Times New Roman" w:hAnsi="Times New Roman" w:cs="Times New Roman"/>
          <w:sz w:val="24"/>
          <w:szCs w:val="24"/>
        </w:rPr>
        <w:t xml:space="preserve"> In this study, </w:t>
      </w:r>
      <w:r w:rsidR="006445A6">
        <w:rPr>
          <w:rFonts w:ascii="Times New Roman" w:hAnsi="Times New Roman" w:cs="Times New Roman"/>
          <w:sz w:val="24"/>
          <w:szCs w:val="24"/>
        </w:rPr>
        <w:t xml:space="preserve">using GTFS real-time data, </w:t>
      </w:r>
      <w:r>
        <w:rPr>
          <w:rFonts w:ascii="Times New Roman" w:hAnsi="Times New Roman" w:cs="Times New Roman"/>
          <w:sz w:val="24"/>
          <w:szCs w:val="24"/>
        </w:rPr>
        <w:t xml:space="preserve">we </w:t>
      </w:r>
      <w:r w:rsidR="00533CAB">
        <w:rPr>
          <w:rFonts w:ascii="Times New Roman" w:hAnsi="Times New Roman" w:cs="Times New Roman"/>
          <w:sz w:val="24"/>
          <w:szCs w:val="24"/>
        </w:rPr>
        <w:t xml:space="preserve">first </w:t>
      </w:r>
      <w:r w:rsidR="00AB2E71">
        <w:rPr>
          <w:rFonts w:ascii="Times New Roman" w:hAnsi="Times New Roman" w:cs="Times New Roman"/>
          <w:sz w:val="24"/>
          <w:szCs w:val="24"/>
        </w:rPr>
        <w:t xml:space="preserve">developed </w:t>
      </w:r>
      <w:r w:rsidR="00AB2E71" w:rsidRPr="0067055D">
        <w:rPr>
          <w:rFonts w:ascii="Times New Roman" w:hAnsi="Times New Roman" w:cs="Times New Roman"/>
          <w:i/>
          <w:sz w:val="24"/>
          <w:szCs w:val="24"/>
        </w:rPr>
        <w:t>volunteered optimization</w:t>
      </w:r>
      <w:r w:rsidR="00AB2E71">
        <w:rPr>
          <w:rFonts w:ascii="Times New Roman" w:hAnsi="Times New Roman" w:cs="Times New Roman"/>
          <w:sz w:val="24"/>
          <w:szCs w:val="24"/>
        </w:rPr>
        <w:t xml:space="preserve"> theory</w:t>
      </w:r>
      <w:r w:rsidR="0067055D">
        <w:rPr>
          <w:rFonts w:ascii="Times New Roman" w:hAnsi="Times New Roman" w:cs="Times New Roman"/>
          <w:sz w:val="24"/>
          <w:szCs w:val="24"/>
        </w:rPr>
        <w:t xml:space="preserve"> and </w:t>
      </w:r>
      <w:r w:rsidR="00E1617C">
        <w:rPr>
          <w:rFonts w:ascii="Times New Roman" w:hAnsi="Times New Roman" w:cs="Times New Roman"/>
          <w:sz w:val="24"/>
          <w:szCs w:val="24"/>
        </w:rPr>
        <w:t>calculated</w:t>
      </w:r>
      <w:r w:rsidR="0067055D">
        <w:rPr>
          <w:rFonts w:ascii="Times New Roman" w:hAnsi="Times New Roman" w:cs="Times New Roman"/>
          <w:sz w:val="24"/>
          <w:szCs w:val="24"/>
        </w:rPr>
        <w:t xml:space="preserve"> RTA and non-RTA users’ real-time performance.</w:t>
      </w:r>
      <w:r w:rsidR="00AB2E71">
        <w:rPr>
          <w:rFonts w:ascii="Times New Roman" w:hAnsi="Times New Roman" w:cs="Times New Roman"/>
          <w:sz w:val="24"/>
          <w:szCs w:val="24"/>
        </w:rPr>
        <w:t xml:space="preserve"> </w:t>
      </w:r>
      <w:r w:rsidR="00434431">
        <w:rPr>
          <w:rFonts w:ascii="Times New Roman" w:hAnsi="Times New Roman" w:cs="Times New Roman"/>
          <w:sz w:val="24"/>
          <w:szCs w:val="24"/>
        </w:rPr>
        <w:t>We theorized different</w:t>
      </w:r>
      <w:r w:rsidR="00C975DF">
        <w:rPr>
          <w:rFonts w:ascii="Times New Roman" w:hAnsi="Times New Roman" w:cs="Times New Roman"/>
          <w:sz w:val="24"/>
          <w:szCs w:val="24"/>
        </w:rPr>
        <w:t xml:space="preserve"> </w:t>
      </w:r>
      <w:r w:rsidR="00D5390F">
        <w:rPr>
          <w:rFonts w:ascii="Times New Roman" w:hAnsi="Times New Roman" w:cs="Times New Roman"/>
          <w:sz w:val="24"/>
          <w:szCs w:val="24"/>
        </w:rPr>
        <w:t>trip planning</w:t>
      </w:r>
      <w:r w:rsidR="00434431">
        <w:rPr>
          <w:rFonts w:ascii="Times New Roman" w:hAnsi="Times New Roman" w:cs="Times New Roman"/>
          <w:sz w:val="24"/>
          <w:szCs w:val="24"/>
        </w:rPr>
        <w:t xml:space="preserve"> strategies</w:t>
      </w:r>
      <w:r w:rsidR="00D5390F">
        <w:rPr>
          <w:rFonts w:ascii="Times New Roman" w:hAnsi="Times New Roman" w:cs="Times New Roman"/>
          <w:sz w:val="24"/>
          <w:szCs w:val="24"/>
        </w:rPr>
        <w:t xml:space="preserve"> (TPSs)</w:t>
      </w:r>
      <w:r w:rsidR="00434431">
        <w:rPr>
          <w:rFonts w:ascii="Times New Roman" w:hAnsi="Times New Roman" w:cs="Times New Roman"/>
          <w:sz w:val="24"/>
          <w:szCs w:val="24"/>
        </w:rPr>
        <w:t xml:space="preserve"> under different scenarios</w:t>
      </w:r>
      <w:r w:rsidR="003A39D0">
        <w:rPr>
          <w:rFonts w:ascii="Times New Roman" w:hAnsi="Times New Roman" w:cs="Times New Roman"/>
          <w:sz w:val="24"/>
          <w:szCs w:val="24"/>
        </w:rPr>
        <w:t xml:space="preserve"> and user groups</w:t>
      </w:r>
      <w:r w:rsidR="00434431">
        <w:rPr>
          <w:rFonts w:ascii="Times New Roman" w:hAnsi="Times New Roman" w:cs="Times New Roman"/>
          <w:sz w:val="24"/>
          <w:szCs w:val="24"/>
        </w:rPr>
        <w:t xml:space="preserve">. </w:t>
      </w:r>
      <w:r w:rsidR="00D379A4">
        <w:rPr>
          <w:rFonts w:ascii="Times New Roman" w:hAnsi="Times New Roman" w:cs="Times New Roman"/>
          <w:sz w:val="24"/>
          <w:szCs w:val="24"/>
        </w:rPr>
        <w:t xml:space="preserve">We also introduced the proportion of different user groups and risk attitudes for each TPS. </w:t>
      </w:r>
      <w:r w:rsidR="00B42809">
        <w:rPr>
          <w:rFonts w:ascii="Times New Roman" w:hAnsi="Times New Roman" w:cs="Times New Roman"/>
          <w:sz w:val="24"/>
          <w:szCs w:val="24"/>
        </w:rPr>
        <w:t>Then, we optimized RTA</w:t>
      </w:r>
      <w:r w:rsidR="00242178">
        <w:rPr>
          <w:rFonts w:ascii="Times New Roman" w:hAnsi="Times New Roman" w:cs="Times New Roman"/>
          <w:sz w:val="24"/>
          <w:szCs w:val="24"/>
        </w:rPr>
        <w:t xml:space="preserve"> users’</w:t>
      </w:r>
      <w:r w:rsidR="00B42809">
        <w:rPr>
          <w:rFonts w:ascii="Times New Roman" w:hAnsi="Times New Roman" w:cs="Times New Roman"/>
          <w:sz w:val="24"/>
          <w:szCs w:val="24"/>
        </w:rPr>
        <w:t xml:space="preserve"> </w:t>
      </w:r>
      <w:r w:rsidR="00242178" w:rsidRPr="00F14C62">
        <w:rPr>
          <w:rFonts w:ascii="Times New Roman" w:hAnsi="Times New Roman" w:cs="Times New Roman"/>
          <w:i/>
          <w:sz w:val="24"/>
          <w:szCs w:val="24"/>
        </w:rPr>
        <w:t xml:space="preserve">prudent </w:t>
      </w:r>
      <w:r w:rsidR="00DE6718" w:rsidRPr="00F14C62">
        <w:rPr>
          <w:rFonts w:ascii="Times New Roman" w:hAnsi="Times New Roman" w:cs="Times New Roman"/>
          <w:i/>
          <w:sz w:val="24"/>
          <w:szCs w:val="24"/>
        </w:rPr>
        <w:t>relaxation</w:t>
      </w:r>
      <w:r w:rsidR="00B42809">
        <w:rPr>
          <w:rFonts w:ascii="Times New Roman" w:hAnsi="Times New Roman" w:cs="Times New Roman"/>
          <w:sz w:val="24"/>
          <w:szCs w:val="24"/>
        </w:rPr>
        <w:t xml:space="preserve"> </w:t>
      </w:r>
      <w:r w:rsidR="000B3FFB">
        <w:rPr>
          <w:rFonts w:ascii="Times New Roman" w:hAnsi="Times New Roman" w:cs="Times New Roman"/>
          <w:sz w:val="24"/>
          <w:szCs w:val="24"/>
        </w:rPr>
        <w:t>TPS</w:t>
      </w:r>
      <w:r w:rsidR="00B42809">
        <w:rPr>
          <w:rFonts w:ascii="Times New Roman" w:hAnsi="Times New Roman" w:cs="Times New Roman"/>
          <w:sz w:val="24"/>
          <w:szCs w:val="24"/>
        </w:rPr>
        <w:t xml:space="preserve"> </w:t>
      </w:r>
      <w:r w:rsidR="00B1720F">
        <w:rPr>
          <w:rFonts w:ascii="Times New Roman" w:hAnsi="Times New Roman" w:cs="Times New Roman"/>
          <w:sz w:val="24"/>
          <w:szCs w:val="24"/>
        </w:rPr>
        <w:t xml:space="preserve">with optimal insurance buffer, </w:t>
      </w:r>
      <w:r w:rsidR="00B42809">
        <w:rPr>
          <w:rFonts w:ascii="Times New Roman" w:hAnsi="Times New Roman" w:cs="Times New Roman"/>
          <w:sz w:val="24"/>
          <w:szCs w:val="24"/>
        </w:rPr>
        <w:t>so that</w:t>
      </w:r>
      <w:r w:rsidR="00AB2E71">
        <w:rPr>
          <w:rFonts w:ascii="Times New Roman" w:hAnsi="Times New Roman" w:cs="Times New Roman"/>
          <w:sz w:val="24"/>
          <w:szCs w:val="24"/>
        </w:rPr>
        <w:t xml:space="preserve"> RTA users </w:t>
      </w:r>
      <w:r w:rsidR="00D53FA8">
        <w:rPr>
          <w:rFonts w:ascii="Times New Roman" w:hAnsi="Times New Roman" w:cs="Times New Roman"/>
          <w:sz w:val="24"/>
          <w:szCs w:val="24"/>
        </w:rPr>
        <w:t>can</w:t>
      </w:r>
      <w:r w:rsidR="00AB2E71">
        <w:rPr>
          <w:rFonts w:ascii="Times New Roman" w:hAnsi="Times New Roman" w:cs="Times New Roman"/>
          <w:sz w:val="24"/>
          <w:szCs w:val="24"/>
        </w:rPr>
        <w:t xml:space="preserve"> minimize waiting time in the individual level</w:t>
      </w:r>
      <w:r w:rsidR="00B42809">
        <w:rPr>
          <w:rFonts w:ascii="Times New Roman" w:hAnsi="Times New Roman" w:cs="Times New Roman"/>
          <w:sz w:val="24"/>
          <w:szCs w:val="24"/>
        </w:rPr>
        <w:t>.</w:t>
      </w:r>
      <w:r w:rsidR="00664898">
        <w:rPr>
          <w:rFonts w:ascii="Times New Roman" w:hAnsi="Times New Roman" w:cs="Times New Roman"/>
          <w:sz w:val="24"/>
          <w:szCs w:val="24"/>
        </w:rPr>
        <w:t xml:space="preserve"> Based on the PR optimal strategies, we calculated the waiting time difference between </w:t>
      </w:r>
      <w:r w:rsidR="00672C34">
        <w:rPr>
          <w:rFonts w:ascii="Times New Roman" w:hAnsi="Times New Roman" w:cs="Times New Roman"/>
          <w:sz w:val="24"/>
          <w:szCs w:val="24"/>
        </w:rPr>
        <w:t>different TPSs</w:t>
      </w:r>
      <w:r w:rsidR="003F1009">
        <w:rPr>
          <w:rFonts w:ascii="Times New Roman" w:hAnsi="Times New Roman" w:cs="Times New Roman"/>
          <w:sz w:val="24"/>
          <w:szCs w:val="24"/>
        </w:rPr>
        <w:t xml:space="preserve"> and </w:t>
      </w:r>
      <w:r w:rsidR="003F1009">
        <w:rPr>
          <w:rFonts w:ascii="Times New Roman" w:hAnsi="Times New Roman" w:cs="Times New Roman"/>
          <w:sz w:val="24"/>
          <w:szCs w:val="24"/>
        </w:rPr>
        <w:lastRenderedPageBreak/>
        <w:t>conducted geographic and temporal analysis in different directions and resolutions</w:t>
      </w:r>
      <w:r w:rsidR="00664898">
        <w:rPr>
          <w:rFonts w:ascii="Times New Roman" w:hAnsi="Times New Roman" w:cs="Times New Roman"/>
          <w:sz w:val="24"/>
          <w:szCs w:val="24"/>
        </w:rPr>
        <w:t>.</w:t>
      </w:r>
      <w:r w:rsidR="00B42809">
        <w:rPr>
          <w:rFonts w:ascii="Times New Roman" w:hAnsi="Times New Roman" w:cs="Times New Roman"/>
          <w:sz w:val="24"/>
          <w:szCs w:val="24"/>
        </w:rPr>
        <w:t xml:space="preserve"> </w:t>
      </w:r>
      <w:r w:rsidR="00434431">
        <w:rPr>
          <w:rFonts w:ascii="Times New Roman" w:hAnsi="Times New Roman" w:cs="Times New Roman"/>
          <w:sz w:val="24"/>
          <w:szCs w:val="24"/>
        </w:rPr>
        <w:t xml:space="preserve">Moreover, we </w:t>
      </w:r>
      <w:r w:rsidR="005A05A4">
        <w:rPr>
          <w:rFonts w:ascii="Times New Roman" w:hAnsi="Times New Roman" w:cs="Times New Roman"/>
          <w:sz w:val="24"/>
          <w:szCs w:val="24"/>
        </w:rPr>
        <w:t>observed the</w:t>
      </w:r>
      <w:r w:rsidR="00481EED">
        <w:rPr>
          <w:rFonts w:ascii="Times New Roman" w:hAnsi="Times New Roman" w:cs="Times New Roman"/>
          <w:sz w:val="24"/>
          <w:szCs w:val="24"/>
        </w:rPr>
        <w:t xml:space="preserve"> presence of</w:t>
      </w:r>
      <w:r w:rsidR="005A05A4">
        <w:rPr>
          <w:rFonts w:ascii="Times New Roman" w:hAnsi="Times New Roman" w:cs="Times New Roman"/>
          <w:sz w:val="24"/>
          <w:szCs w:val="24"/>
        </w:rPr>
        <w:t xml:space="preserve"> </w:t>
      </w:r>
      <w:r w:rsidR="005A05A4" w:rsidRPr="005A05A4">
        <w:rPr>
          <w:rFonts w:ascii="Times New Roman" w:hAnsi="Times New Roman" w:cs="Times New Roman"/>
          <w:i/>
          <w:sz w:val="24"/>
          <w:szCs w:val="24"/>
        </w:rPr>
        <w:t>marginalized stops</w:t>
      </w:r>
      <w:r w:rsidR="005A05A4">
        <w:rPr>
          <w:rFonts w:ascii="Times New Roman" w:hAnsi="Times New Roman" w:cs="Times New Roman"/>
          <w:sz w:val="24"/>
          <w:szCs w:val="24"/>
        </w:rPr>
        <w:t>.</w:t>
      </w:r>
      <w:r w:rsidR="007507F8">
        <w:rPr>
          <w:rFonts w:ascii="Times New Roman" w:hAnsi="Times New Roman" w:cs="Times New Roman"/>
          <w:sz w:val="24"/>
          <w:szCs w:val="24"/>
        </w:rPr>
        <w:t xml:space="preserve"> </w:t>
      </w:r>
    </w:p>
    <w:p w14:paraId="01CD5887" w14:textId="77777777" w:rsidR="009358CC" w:rsidRPr="009358CC" w:rsidRDefault="00AE533C" w:rsidP="00481EED">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empirical result</w:t>
      </w:r>
      <w:r w:rsidR="006933E1">
        <w:rPr>
          <w:rFonts w:ascii="Times New Roman" w:hAnsi="Times New Roman" w:cs="Times New Roman"/>
          <w:sz w:val="24"/>
          <w:szCs w:val="24"/>
        </w:rPr>
        <w:t>s and the volunteered optimization system</w:t>
      </w:r>
      <w:r>
        <w:rPr>
          <w:rFonts w:ascii="Times New Roman" w:hAnsi="Times New Roman" w:cs="Times New Roman"/>
          <w:sz w:val="24"/>
          <w:szCs w:val="24"/>
        </w:rPr>
        <w:t xml:space="preserve"> can provide vital information for transit users, planners, and </w:t>
      </w:r>
      <w:r w:rsidR="00C4569C">
        <w:rPr>
          <w:rFonts w:ascii="Times New Roman" w:hAnsi="Times New Roman" w:cs="Times New Roman"/>
          <w:sz w:val="24"/>
          <w:szCs w:val="24"/>
        </w:rPr>
        <w:t>real-time transit apps</w:t>
      </w:r>
      <w:r>
        <w:rPr>
          <w:rFonts w:ascii="Times New Roman" w:hAnsi="Times New Roman" w:cs="Times New Roman"/>
          <w:sz w:val="24"/>
          <w:szCs w:val="24"/>
        </w:rPr>
        <w:t xml:space="preserve">. </w:t>
      </w:r>
      <w:r w:rsidR="00C4569C">
        <w:rPr>
          <w:rFonts w:ascii="Times New Roman" w:hAnsi="Times New Roman" w:cs="Times New Roman"/>
          <w:sz w:val="24"/>
          <w:szCs w:val="24"/>
        </w:rPr>
        <w:t xml:space="preserve">With more access to real-time data, transit system planning should not </w:t>
      </w:r>
      <w:r w:rsidR="00497FD9">
        <w:rPr>
          <w:rFonts w:ascii="Times New Roman" w:hAnsi="Times New Roman" w:cs="Times New Roman"/>
          <w:sz w:val="24"/>
          <w:szCs w:val="24"/>
        </w:rPr>
        <w:t>only engage with</w:t>
      </w:r>
      <w:r w:rsidR="00C4569C">
        <w:rPr>
          <w:rFonts w:ascii="Times New Roman" w:hAnsi="Times New Roman" w:cs="Times New Roman"/>
          <w:sz w:val="24"/>
          <w:szCs w:val="24"/>
        </w:rPr>
        <w:t xml:space="preserve"> the schedule but also real-time performance; RTA development should not only </w:t>
      </w:r>
      <w:r w:rsidR="00807A6D">
        <w:rPr>
          <w:rFonts w:ascii="Times New Roman" w:hAnsi="Times New Roman" w:cs="Times New Roman"/>
          <w:sz w:val="24"/>
          <w:szCs w:val="24"/>
        </w:rPr>
        <w:t>engage with</w:t>
      </w:r>
      <w:r w:rsidR="00C4569C">
        <w:rPr>
          <w:rFonts w:ascii="Times New Roman" w:hAnsi="Times New Roman" w:cs="Times New Roman"/>
          <w:sz w:val="24"/>
          <w:szCs w:val="24"/>
        </w:rPr>
        <w:t xml:space="preserve"> real-time performance but also empirical performance; </w:t>
      </w:r>
      <w:r w:rsidR="00497FD9">
        <w:rPr>
          <w:rFonts w:ascii="Times New Roman" w:hAnsi="Times New Roman" w:cs="Times New Roman"/>
          <w:sz w:val="24"/>
          <w:szCs w:val="24"/>
        </w:rPr>
        <w:t>passengers’ trip planning</w:t>
      </w:r>
      <w:r w:rsidR="00C4569C">
        <w:rPr>
          <w:rFonts w:ascii="Times New Roman" w:hAnsi="Times New Roman" w:cs="Times New Roman"/>
          <w:sz w:val="24"/>
          <w:szCs w:val="24"/>
        </w:rPr>
        <w:t xml:space="preserve"> should not only </w:t>
      </w:r>
      <w:r w:rsidR="004C1586">
        <w:rPr>
          <w:rFonts w:ascii="Times New Roman" w:hAnsi="Times New Roman" w:cs="Times New Roman"/>
          <w:sz w:val="24"/>
          <w:szCs w:val="24"/>
        </w:rPr>
        <w:t>engage with</w:t>
      </w:r>
      <w:r w:rsidR="00C4569C">
        <w:rPr>
          <w:rFonts w:ascii="Times New Roman" w:hAnsi="Times New Roman" w:cs="Times New Roman"/>
          <w:sz w:val="24"/>
          <w:szCs w:val="24"/>
        </w:rPr>
        <w:t xml:space="preserve"> empirical performance but also all </w:t>
      </w:r>
      <w:r w:rsidR="00497FD9">
        <w:rPr>
          <w:rFonts w:ascii="Times New Roman" w:hAnsi="Times New Roman" w:cs="Times New Roman"/>
          <w:sz w:val="24"/>
          <w:szCs w:val="24"/>
        </w:rPr>
        <w:t>the</w:t>
      </w:r>
      <w:r w:rsidR="00C4569C">
        <w:rPr>
          <w:rFonts w:ascii="Times New Roman" w:hAnsi="Times New Roman" w:cs="Times New Roman"/>
          <w:sz w:val="24"/>
          <w:szCs w:val="24"/>
        </w:rPr>
        <w:t xml:space="preserve"> information above.</w:t>
      </w:r>
      <w:r w:rsidR="00497FD9">
        <w:rPr>
          <w:rFonts w:ascii="Times New Roman" w:hAnsi="Times New Roman" w:cs="Times New Roman"/>
          <w:sz w:val="24"/>
          <w:szCs w:val="24"/>
        </w:rPr>
        <w:t xml:space="preserve"> </w:t>
      </w:r>
      <w:r w:rsidR="00EC68AB">
        <w:rPr>
          <w:rFonts w:ascii="Times New Roman" w:hAnsi="Times New Roman" w:cs="Times New Roman"/>
          <w:sz w:val="24"/>
          <w:szCs w:val="24"/>
        </w:rPr>
        <w:t>To achieve these three goals, f</w:t>
      </w:r>
      <w:r w:rsidR="00497FD9">
        <w:rPr>
          <w:rFonts w:ascii="Times New Roman" w:hAnsi="Times New Roman" w:cs="Times New Roman"/>
          <w:sz w:val="24"/>
          <w:szCs w:val="24"/>
        </w:rPr>
        <w:t>uture RTAs should combine schedule, real-time, and empirical information</w:t>
      </w:r>
      <w:r w:rsidR="00D5272A">
        <w:rPr>
          <w:rFonts w:ascii="Times New Roman" w:hAnsi="Times New Roman" w:cs="Times New Roman"/>
          <w:sz w:val="24"/>
          <w:szCs w:val="24"/>
        </w:rPr>
        <w:t xml:space="preserve"> into one</w:t>
      </w:r>
      <w:r w:rsidR="009405BF">
        <w:rPr>
          <w:rFonts w:ascii="Times New Roman" w:hAnsi="Times New Roman" w:cs="Times New Roman"/>
          <w:sz w:val="24"/>
          <w:szCs w:val="24"/>
        </w:rPr>
        <w:t>,</w:t>
      </w:r>
      <w:r w:rsidR="00497FD9">
        <w:rPr>
          <w:rFonts w:ascii="Times New Roman" w:hAnsi="Times New Roman" w:cs="Times New Roman"/>
          <w:sz w:val="24"/>
          <w:szCs w:val="24"/>
        </w:rPr>
        <w:t xml:space="preserve"> with corresponding </w:t>
      </w:r>
      <w:r w:rsidR="001332C8">
        <w:rPr>
          <w:rFonts w:ascii="Times New Roman" w:hAnsi="Times New Roman" w:cs="Times New Roman"/>
          <w:sz w:val="24"/>
          <w:szCs w:val="24"/>
        </w:rPr>
        <w:t>computation</w:t>
      </w:r>
      <w:r w:rsidR="00EC68AB">
        <w:rPr>
          <w:rFonts w:ascii="Times New Roman" w:hAnsi="Times New Roman" w:cs="Times New Roman"/>
          <w:sz w:val="24"/>
          <w:szCs w:val="24"/>
        </w:rPr>
        <w:t xml:space="preserve"> and networking support. For example, add</w:t>
      </w:r>
      <w:r w:rsidR="00C05319">
        <w:rPr>
          <w:rFonts w:ascii="Times New Roman" w:hAnsi="Times New Roman" w:cs="Times New Roman"/>
          <w:sz w:val="24"/>
          <w:szCs w:val="24"/>
        </w:rPr>
        <w:t xml:space="preserve"> pre-calculated</w:t>
      </w:r>
      <w:r w:rsidR="00EC68AB">
        <w:rPr>
          <w:rFonts w:ascii="Times New Roman" w:hAnsi="Times New Roman" w:cs="Times New Roman"/>
          <w:sz w:val="24"/>
          <w:szCs w:val="24"/>
        </w:rPr>
        <w:t xml:space="preserve"> insurance buffer</w:t>
      </w:r>
      <w:r w:rsidR="009A1C26">
        <w:rPr>
          <w:rFonts w:ascii="Times New Roman" w:hAnsi="Times New Roman" w:cs="Times New Roman"/>
          <w:sz w:val="24"/>
          <w:szCs w:val="24"/>
        </w:rPr>
        <w:t>s</w:t>
      </w:r>
      <w:r w:rsidR="00EC68AB">
        <w:rPr>
          <w:rFonts w:ascii="Times New Roman" w:hAnsi="Times New Roman" w:cs="Times New Roman"/>
          <w:sz w:val="24"/>
          <w:szCs w:val="24"/>
        </w:rPr>
        <w:t xml:space="preserve"> to GTFS data so that RTA trip planning results inflect PT system’s empirical performance.</w:t>
      </w:r>
    </w:p>
    <w:p w14:paraId="3DC9DAAE" w14:textId="77777777" w:rsidR="005A08D1" w:rsidRDefault="005A08D1" w:rsidP="005A08D1">
      <w:pPr>
        <w:rPr>
          <w:rFonts w:ascii="Times New Roman" w:hAnsi="Times New Roman" w:cs="Times New Roman"/>
          <w:sz w:val="24"/>
          <w:szCs w:val="24"/>
        </w:rPr>
      </w:pPr>
    </w:p>
    <w:p w14:paraId="03D7226E" w14:textId="77777777" w:rsidR="00A3454C" w:rsidRDefault="00A3454C" w:rsidP="005A08D1">
      <w:pPr>
        <w:rPr>
          <w:rFonts w:ascii="Times New Roman" w:hAnsi="Times New Roman" w:cs="Times New Roman"/>
          <w:sz w:val="24"/>
          <w:szCs w:val="24"/>
        </w:rPr>
      </w:pPr>
      <w:r>
        <w:rPr>
          <w:rFonts w:ascii="Times New Roman" w:hAnsi="Times New Roman" w:cs="Times New Roman"/>
          <w:sz w:val="24"/>
          <w:szCs w:val="24"/>
        </w:rPr>
        <w:t>Reference:</w:t>
      </w:r>
    </w:p>
    <w:p w14:paraId="6F507893" w14:textId="77777777" w:rsidR="00167B01" w:rsidRPr="00167B01" w:rsidRDefault="005A08D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 xml:space="preserve">Beirão, G., &amp; Cabral, J. A. S. (2007). Understanding attitudes towards public transport and private car: A qualitative study. </w:t>
      </w:r>
      <w:r w:rsidR="00167B01" w:rsidRPr="00167B01">
        <w:rPr>
          <w:rFonts w:ascii="Times New Roman" w:hAnsi="Times New Roman" w:cs="Times New Roman"/>
          <w:i/>
          <w:iCs/>
          <w:noProof/>
          <w:sz w:val="24"/>
          <w:szCs w:val="24"/>
        </w:rPr>
        <w:t>Transport Policy</w:t>
      </w:r>
      <w:r w:rsidR="00167B01" w:rsidRPr="00167B01">
        <w:rPr>
          <w:rFonts w:ascii="Times New Roman" w:hAnsi="Times New Roman" w:cs="Times New Roman"/>
          <w:noProof/>
          <w:sz w:val="24"/>
          <w:szCs w:val="24"/>
        </w:rPr>
        <w:t xml:space="preserve">, </w:t>
      </w:r>
      <w:r w:rsidR="00167B01" w:rsidRPr="00167B01">
        <w:rPr>
          <w:rFonts w:ascii="Times New Roman" w:hAnsi="Times New Roman" w:cs="Times New Roman"/>
          <w:i/>
          <w:iCs/>
          <w:noProof/>
          <w:sz w:val="24"/>
          <w:szCs w:val="24"/>
        </w:rPr>
        <w:t>14</w:t>
      </w:r>
      <w:r w:rsidR="00167B01" w:rsidRPr="00167B01">
        <w:rPr>
          <w:rFonts w:ascii="Times New Roman" w:hAnsi="Times New Roman" w:cs="Times New Roman"/>
          <w:noProof/>
          <w:sz w:val="24"/>
          <w:szCs w:val="24"/>
        </w:rPr>
        <w:t>(6), 478–489.</w:t>
      </w:r>
    </w:p>
    <w:p w14:paraId="7D2E9C74"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Bowman, L. A., &amp; Turnquist, M. A. (1981). Service frequency, schedule reliability and passenger wait times at transit stops. </w:t>
      </w:r>
      <w:r w:rsidRPr="00167B01">
        <w:rPr>
          <w:rFonts w:ascii="Times New Roman" w:hAnsi="Times New Roman" w:cs="Times New Roman"/>
          <w:i/>
          <w:iCs/>
          <w:noProof/>
          <w:sz w:val="24"/>
          <w:szCs w:val="24"/>
        </w:rPr>
        <w:t>Transportation Research Part A: General</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15</w:t>
      </w:r>
      <w:r w:rsidRPr="00167B01">
        <w:rPr>
          <w:rFonts w:ascii="Times New Roman" w:hAnsi="Times New Roman" w:cs="Times New Roman"/>
          <w:noProof/>
          <w:sz w:val="24"/>
          <w:szCs w:val="24"/>
        </w:rPr>
        <w:t>(6), 465–471.</w:t>
      </w:r>
    </w:p>
    <w:p w14:paraId="0035147E"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Bradburn, N. M., Sudman, S., Blair, E., Locander, W., Miles, C., Singer, E., &amp; Stocking, C. (1979). </w:t>
      </w:r>
      <w:r w:rsidRPr="00167B01">
        <w:rPr>
          <w:rFonts w:ascii="Times New Roman" w:hAnsi="Times New Roman" w:cs="Times New Roman"/>
          <w:i/>
          <w:iCs/>
          <w:noProof/>
          <w:sz w:val="24"/>
          <w:szCs w:val="24"/>
        </w:rPr>
        <w:t>Improving interview method and questionnaire design: Response effects to threatening questions in survey research</w:t>
      </w:r>
      <w:r w:rsidRPr="00167B01">
        <w:rPr>
          <w:rFonts w:ascii="Times New Roman" w:hAnsi="Times New Roman" w:cs="Times New Roman"/>
          <w:noProof/>
          <w:sz w:val="24"/>
          <w:szCs w:val="24"/>
        </w:rPr>
        <w:t>. Jossey-Bass San Francisco.</w:t>
      </w:r>
    </w:p>
    <w:p w14:paraId="0F5FCD1D"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69</w:t>
      </w:r>
      <w:r w:rsidRPr="00167B01">
        <w:rPr>
          <w:rFonts w:ascii="Times New Roman" w:hAnsi="Times New Roman" w:cs="Times New Roman"/>
          <w:noProof/>
          <w:sz w:val="24"/>
          <w:szCs w:val="24"/>
        </w:rPr>
        <w:t>, 409–422.</w:t>
      </w:r>
    </w:p>
    <w:p w14:paraId="694C92DF"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Macfarlane, G. S., &amp; Watkins, K. (2015). The impact of real-time information on bus ridership in New York City. </w:t>
      </w:r>
      <w:r w:rsidRPr="00167B01">
        <w:rPr>
          <w:rFonts w:ascii="Times New Roman" w:hAnsi="Times New Roman" w:cs="Times New Roman"/>
          <w:i/>
          <w:iCs/>
          <w:noProof/>
          <w:sz w:val="24"/>
          <w:szCs w:val="24"/>
        </w:rPr>
        <w:t>Transportation Research Part C: Emerging Technologies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53</w:t>
      </w:r>
      <w:r w:rsidRPr="00167B01">
        <w:rPr>
          <w:rFonts w:ascii="Times New Roman" w:hAnsi="Times New Roman" w:cs="Times New Roman"/>
          <w:noProof/>
          <w:sz w:val="24"/>
          <w:szCs w:val="24"/>
        </w:rPr>
        <w:t>, 59–75.</w:t>
      </w:r>
    </w:p>
    <w:p w14:paraId="39AB6C34"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&amp; Watkins, K. (2018). A literature review of the passenger benefits of real-time transit information. </w:t>
      </w:r>
      <w:r w:rsidRPr="00167B01">
        <w:rPr>
          <w:rFonts w:ascii="Times New Roman" w:hAnsi="Times New Roman" w:cs="Times New Roman"/>
          <w:i/>
          <w:iCs/>
          <w:noProof/>
          <w:sz w:val="24"/>
          <w:szCs w:val="24"/>
        </w:rPr>
        <w:t>Transport Reviews</w:t>
      </w:r>
      <w:r w:rsidRPr="00167B01">
        <w:rPr>
          <w:rFonts w:ascii="Times New Roman" w:hAnsi="Times New Roman" w:cs="Times New Roman"/>
          <w:noProof/>
          <w:sz w:val="24"/>
          <w:szCs w:val="24"/>
        </w:rPr>
        <w:t>, 1–30.</w:t>
      </w:r>
    </w:p>
    <w:p w14:paraId="0062E83A"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167B01">
        <w:rPr>
          <w:rFonts w:ascii="Times New Roman" w:hAnsi="Times New Roman" w:cs="Times New Roman"/>
          <w:i/>
          <w:iCs/>
          <w:noProof/>
          <w:sz w:val="24"/>
          <w:szCs w:val="24"/>
        </w:rPr>
        <w:t>EURO Journal on Transportation and Logistics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w:t>
      </w:r>
      <w:r w:rsidRPr="00167B01">
        <w:rPr>
          <w:rFonts w:ascii="Times New Roman" w:hAnsi="Times New Roman" w:cs="Times New Roman"/>
          <w:noProof/>
          <w:sz w:val="24"/>
          <w:szCs w:val="24"/>
        </w:rPr>
        <w:t>(3), 247–270.</w:t>
      </w:r>
    </w:p>
    <w:p w14:paraId="6D73AAAC"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2419</w:t>
      </w:r>
      <w:r w:rsidRPr="00167B01">
        <w:rPr>
          <w:rFonts w:ascii="Times New Roman" w:hAnsi="Times New Roman" w:cs="Times New Roman"/>
          <w:noProof/>
          <w:sz w:val="24"/>
          <w:szCs w:val="24"/>
        </w:rPr>
        <w:t>(1), 1–10.</w:t>
      </w:r>
    </w:p>
    <w:p w14:paraId="09676BC5"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COTA. (2019). 2 N HIGH / E MAIN. Retrieved June 3, 2019, from https://www.cota.com/wp-content/themes/gotravel-child/PDF/lines/2.pdf</w:t>
      </w:r>
    </w:p>
    <w:p w14:paraId="5F9E19FD"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Dziekan, K., &amp; Vermeulen, A. (2006). Psychological effects of and design preferences for real-</w:t>
      </w:r>
      <w:r w:rsidRPr="00167B01">
        <w:rPr>
          <w:rFonts w:ascii="Times New Roman" w:hAnsi="Times New Roman" w:cs="Times New Roman"/>
          <w:noProof/>
          <w:sz w:val="24"/>
          <w:szCs w:val="24"/>
        </w:rPr>
        <w:lastRenderedPageBreak/>
        <w:t xml:space="preserve">time information displays.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(1), 1.</w:t>
      </w:r>
    </w:p>
    <w:p w14:paraId="4F57EC4E"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88</w:t>
      </w:r>
      <w:r w:rsidRPr="00167B01">
        <w:rPr>
          <w:rFonts w:ascii="Times New Roman" w:hAnsi="Times New Roman" w:cs="Times New Roman"/>
          <w:noProof/>
          <w:sz w:val="24"/>
          <w:szCs w:val="24"/>
        </w:rPr>
        <w:t>, 251–264.</w:t>
      </w:r>
    </w:p>
    <w:p w14:paraId="7B114DAA"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Ferris, B., Watkins, K., &amp; Borning, A. (2010). OneBusAway: results from providing real-time arrival information for public transit. In </w:t>
      </w:r>
      <w:r w:rsidRPr="00167B01">
        <w:rPr>
          <w:rFonts w:ascii="Times New Roman" w:hAnsi="Times New Roman" w:cs="Times New Roman"/>
          <w:i/>
          <w:iCs/>
          <w:noProof/>
          <w:sz w:val="24"/>
          <w:szCs w:val="24"/>
        </w:rPr>
        <w:t>Proceedings of the SIGCHI Conference on Human Factors in Computing Systems</w:t>
      </w:r>
      <w:r w:rsidRPr="00167B01">
        <w:rPr>
          <w:rFonts w:ascii="Times New Roman" w:hAnsi="Times New Roman" w:cs="Times New Roman"/>
          <w:noProof/>
          <w:sz w:val="24"/>
          <w:szCs w:val="24"/>
        </w:rPr>
        <w:t xml:space="preserve"> (pp. 1807–1816). ACM.</w:t>
      </w:r>
    </w:p>
    <w:p w14:paraId="61DD7116"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Fonzone, A., Schmöcker, J.-D., &amp; Liu, R. (2015). A model of bus bunching under reliability-based passenger arrival patterns. </w:t>
      </w:r>
      <w:r w:rsidRPr="00167B01">
        <w:rPr>
          <w:rFonts w:ascii="Times New Roman" w:hAnsi="Times New Roman" w:cs="Times New Roman"/>
          <w:i/>
          <w:iCs/>
          <w:noProof/>
          <w:sz w:val="24"/>
          <w:szCs w:val="24"/>
        </w:rPr>
        <w:t>Transportation Research Procedia</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7</w:t>
      </w:r>
      <w:r w:rsidRPr="00167B01">
        <w:rPr>
          <w:rFonts w:ascii="Times New Roman" w:hAnsi="Times New Roman" w:cs="Times New Roman"/>
          <w:noProof/>
          <w:sz w:val="24"/>
          <w:szCs w:val="24"/>
        </w:rPr>
        <w:t>, 276–299.</w:t>
      </w:r>
    </w:p>
    <w:p w14:paraId="07483C6D"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Fries, R. N., Dunning, A. E., &amp; Chowdhury, M. A. (2011). University traveler value of potential real-time transit information.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14</w:t>
      </w:r>
      <w:r w:rsidRPr="00167B01">
        <w:rPr>
          <w:rFonts w:ascii="Times New Roman" w:hAnsi="Times New Roman" w:cs="Times New Roman"/>
          <w:noProof/>
          <w:sz w:val="24"/>
          <w:szCs w:val="24"/>
        </w:rPr>
        <w:t>(2), 2.</w:t>
      </w:r>
    </w:p>
    <w:p w14:paraId="7942D67E"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2274</w:t>
      </w:r>
      <w:r w:rsidRPr="00167B01">
        <w:rPr>
          <w:rFonts w:ascii="Times New Roman" w:hAnsi="Times New Roman" w:cs="Times New Roman"/>
          <w:noProof/>
          <w:sz w:val="24"/>
          <w:szCs w:val="24"/>
        </w:rPr>
        <w:t>(1), 52–60.</w:t>
      </w:r>
    </w:p>
    <w:p w14:paraId="142BA91F"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Gkioulou, Z. (2013). Evaluating the impact of waiting time uncertainty on passengers´ decisions.</w:t>
      </w:r>
    </w:p>
    <w:p w14:paraId="6A03BBC9"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2C4810B2"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(2018). Trip Updates. Retrieved April 8, 2019, from https://developers.google.com/transit/gtfs-realtime/guides/trip-updates</w:t>
      </w:r>
    </w:p>
    <w:p w14:paraId="63B54E1C"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Goyder, J. (1986). Surveys on surveys: Limitations and potentialities. </w:t>
      </w:r>
      <w:r w:rsidRPr="00167B01">
        <w:rPr>
          <w:rFonts w:ascii="Times New Roman" w:hAnsi="Times New Roman" w:cs="Times New Roman"/>
          <w:i/>
          <w:iCs/>
          <w:noProof/>
          <w:sz w:val="24"/>
          <w:szCs w:val="24"/>
        </w:rPr>
        <w:t>Public Opinion Quarterly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50</w:t>
      </w:r>
      <w:r w:rsidRPr="00167B01">
        <w:rPr>
          <w:rFonts w:ascii="Times New Roman" w:hAnsi="Times New Roman" w:cs="Times New Roman"/>
          <w:noProof/>
          <w:sz w:val="24"/>
          <w:szCs w:val="24"/>
        </w:rPr>
        <w:t>(1), 27–41.</w:t>
      </w:r>
    </w:p>
    <w:p w14:paraId="3D827305"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167B01">
        <w:rPr>
          <w:rFonts w:ascii="Times New Roman" w:hAnsi="Times New Roman" w:cs="Times New Roman"/>
          <w:i/>
          <w:iCs/>
          <w:noProof/>
          <w:sz w:val="24"/>
          <w:szCs w:val="24"/>
        </w:rPr>
        <w:t>Transportation Science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(3), 248–282.</w:t>
      </w:r>
    </w:p>
    <w:p w14:paraId="50836167"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167B01">
        <w:rPr>
          <w:rFonts w:ascii="Times New Roman" w:hAnsi="Times New Roman" w:cs="Times New Roman"/>
          <w:i/>
          <w:iCs/>
          <w:noProof/>
          <w:sz w:val="24"/>
          <w:szCs w:val="24"/>
        </w:rPr>
        <w:t>Journal of Advanced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2017</w:t>
      </w:r>
      <w:r w:rsidRPr="00167B01">
        <w:rPr>
          <w:rFonts w:ascii="Times New Roman" w:hAnsi="Times New Roman" w:cs="Times New Roman"/>
          <w:noProof/>
          <w:sz w:val="24"/>
          <w:szCs w:val="24"/>
        </w:rPr>
        <w:t>.</w:t>
      </w:r>
    </w:p>
    <w:p w14:paraId="5B3C9D69"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Luethi, M., Weidmann, U., &amp; Nash, A. (2007). Passenger arrival rates at public transport stations. In </w:t>
      </w:r>
      <w:r w:rsidRPr="00167B01">
        <w:rPr>
          <w:rFonts w:ascii="Times New Roman" w:hAnsi="Times New Roman" w:cs="Times New Roman"/>
          <w:i/>
          <w:iCs/>
          <w:noProof/>
          <w:sz w:val="24"/>
          <w:szCs w:val="24"/>
        </w:rPr>
        <w:t>86th Transportation Research Board Annual Meeting (TRB 2007)</w:t>
      </w:r>
      <w:r w:rsidRPr="00167B01">
        <w:rPr>
          <w:rFonts w:ascii="Times New Roman" w:hAnsi="Times New Roman" w:cs="Times New Roman"/>
          <w:noProof/>
          <w:sz w:val="24"/>
          <w:szCs w:val="24"/>
        </w:rPr>
        <w:t>. Institute for Transport Planning and Systems, ETH Zurich.</w:t>
      </w:r>
    </w:p>
    <w:p w14:paraId="3F6F9BB0"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Neuman, W. L., &amp; Robson, K. (2014). </w:t>
      </w:r>
      <w:r w:rsidRPr="00167B01">
        <w:rPr>
          <w:rFonts w:ascii="Times New Roman" w:hAnsi="Times New Roman" w:cs="Times New Roman"/>
          <w:i/>
          <w:iCs/>
          <w:noProof/>
          <w:sz w:val="24"/>
          <w:szCs w:val="24"/>
        </w:rPr>
        <w:t>Basics of social research</w:t>
      </w:r>
      <w:r w:rsidRPr="00167B01">
        <w:rPr>
          <w:rFonts w:ascii="Times New Roman" w:hAnsi="Times New Roman" w:cs="Times New Roman"/>
          <w:noProof/>
          <w:sz w:val="24"/>
          <w:szCs w:val="24"/>
        </w:rPr>
        <w:t>. Pearson Canada Toronto.</w:t>
      </w:r>
    </w:p>
    <w:p w14:paraId="37B480E9"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Papangelis, K., Nelson, J. D., Sripada, S., &amp; Beecroft, M. (2016). The effects of mobile real-time information on rural passengers. </w:t>
      </w:r>
      <w:r w:rsidRPr="00167B01">
        <w:rPr>
          <w:rFonts w:ascii="Times New Roman" w:hAnsi="Times New Roman" w:cs="Times New Roman"/>
          <w:i/>
          <w:iCs/>
          <w:noProof/>
          <w:sz w:val="24"/>
          <w:szCs w:val="24"/>
        </w:rPr>
        <w:t>Transportation Planning and Technology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39</w:t>
      </w:r>
      <w:r w:rsidRPr="00167B01">
        <w:rPr>
          <w:rFonts w:ascii="Times New Roman" w:hAnsi="Times New Roman" w:cs="Times New Roman"/>
          <w:noProof/>
          <w:sz w:val="24"/>
          <w:szCs w:val="24"/>
        </w:rPr>
        <w:t>(1), 97–114.</w:t>
      </w:r>
    </w:p>
    <w:p w14:paraId="22C2398C"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167B01">
        <w:rPr>
          <w:rFonts w:ascii="Times New Roman" w:hAnsi="Times New Roman" w:cs="Times New Roman"/>
          <w:i/>
          <w:iCs/>
          <w:noProof/>
          <w:sz w:val="24"/>
          <w:szCs w:val="24"/>
        </w:rPr>
        <w:t>International Journal of Geographical Information Science</w:t>
      </w:r>
      <w:r w:rsidRPr="00167B01">
        <w:rPr>
          <w:rFonts w:ascii="Times New Roman" w:hAnsi="Times New Roman" w:cs="Times New Roman"/>
          <w:noProof/>
          <w:sz w:val="24"/>
          <w:szCs w:val="24"/>
        </w:rPr>
        <w:t>, 1–26.</w:t>
      </w:r>
    </w:p>
    <w:p w14:paraId="10266D9B"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167B01">
        <w:rPr>
          <w:rFonts w:ascii="Times New Roman" w:hAnsi="Times New Roman" w:cs="Times New Roman"/>
          <w:i/>
          <w:iCs/>
          <w:noProof/>
          <w:sz w:val="24"/>
          <w:szCs w:val="24"/>
        </w:rPr>
        <w:t xml:space="preserve">Pacific Rim TransTech Conference. </w:t>
      </w:r>
      <w:r w:rsidRPr="00167B01">
        <w:rPr>
          <w:rFonts w:ascii="Times New Roman" w:hAnsi="Times New Roman" w:cs="Times New Roman"/>
          <w:i/>
          <w:iCs/>
          <w:noProof/>
          <w:sz w:val="24"/>
          <w:szCs w:val="24"/>
        </w:rPr>
        <w:lastRenderedPageBreak/>
        <w:t>1995 Vehicle Navigation and Information Systems Conference Proceedings. 6th International VNIS. A Ride into the Future</w:t>
      </w:r>
      <w:r w:rsidRPr="00167B01">
        <w:rPr>
          <w:rFonts w:ascii="Times New Roman" w:hAnsi="Times New Roman" w:cs="Times New Roman"/>
          <w:noProof/>
          <w:sz w:val="24"/>
          <w:szCs w:val="24"/>
        </w:rPr>
        <w:t xml:space="preserve"> (pp. 83–89). IEEE.</w:t>
      </w:r>
    </w:p>
    <w:p w14:paraId="2D477A33"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Rossi, P. H., Wright, J. D., &amp; Anderson, A. B. (2013). </w:t>
      </w:r>
      <w:r w:rsidRPr="00167B01">
        <w:rPr>
          <w:rFonts w:ascii="Times New Roman" w:hAnsi="Times New Roman" w:cs="Times New Roman"/>
          <w:i/>
          <w:iCs/>
          <w:noProof/>
          <w:sz w:val="24"/>
          <w:szCs w:val="24"/>
        </w:rPr>
        <w:t>Handbook of survey research</w:t>
      </w:r>
      <w:r w:rsidRPr="00167B01">
        <w:rPr>
          <w:rFonts w:ascii="Times New Roman" w:hAnsi="Times New Roman" w:cs="Times New Roman"/>
          <w:noProof/>
          <w:sz w:val="24"/>
          <w:szCs w:val="24"/>
        </w:rPr>
        <w:t>. Academic Press.</w:t>
      </w:r>
    </w:p>
    <w:p w14:paraId="2A27B46B"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5041480F"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45</w:t>
      </w:r>
      <w:r w:rsidRPr="00167B01">
        <w:rPr>
          <w:rFonts w:ascii="Times New Roman" w:hAnsi="Times New Roman" w:cs="Times New Roman"/>
          <w:noProof/>
          <w:sz w:val="24"/>
          <w:szCs w:val="24"/>
        </w:rPr>
        <w:t>(8), 839–848.</w:t>
      </w:r>
    </w:p>
    <w:p w14:paraId="73764375" w14:textId="77777777"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rPr>
      </w:pPr>
      <w:r w:rsidRPr="00167B01">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167B01">
        <w:rPr>
          <w:rFonts w:ascii="Times New Roman" w:hAnsi="Times New Roman" w:cs="Times New Roman"/>
          <w:i/>
          <w:iCs/>
          <w:noProof/>
          <w:sz w:val="24"/>
          <w:szCs w:val="24"/>
        </w:rPr>
        <w:t>Journal of Computer-Mediated Communication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10</w:t>
      </w:r>
      <w:r w:rsidRPr="00167B01">
        <w:rPr>
          <w:rFonts w:ascii="Times New Roman" w:hAnsi="Times New Roman" w:cs="Times New Roman"/>
          <w:noProof/>
          <w:sz w:val="24"/>
          <w:szCs w:val="24"/>
        </w:rPr>
        <w:t>(3), JCMC1034.</w:t>
      </w:r>
    </w:p>
    <w:p w14:paraId="1B06E1CF" w14:textId="77777777" w:rsidR="005A08D1" w:rsidRPr="005A08D1" w:rsidRDefault="005A08D1" w:rsidP="005A08D1">
      <w:pPr>
        <w:rPr>
          <w:rFonts w:ascii="Times New Roman" w:hAnsi="Times New Roman" w:cs="Times New Roman"/>
          <w:sz w:val="24"/>
          <w:szCs w:val="24"/>
        </w:rPr>
      </w:pPr>
      <w:r>
        <w:rPr>
          <w:rFonts w:ascii="Times New Roman" w:hAnsi="Times New Roman" w:cs="Times New Roman"/>
          <w:sz w:val="24"/>
          <w:szCs w:val="24"/>
        </w:rPr>
        <w:fldChar w:fldCharType="end"/>
      </w:r>
    </w:p>
    <w:sectPr w:rsidR="005A08D1" w:rsidRPr="005A08D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Miller, Harvey J." w:date="2019-06-25T12:54:00Z" w:initials="MHJ">
    <w:p w14:paraId="2A9F59C2" w14:textId="77777777" w:rsidR="00B835F9" w:rsidRDefault="00B835F9">
      <w:pPr>
        <w:pStyle w:val="CommentText"/>
      </w:pPr>
      <w:r>
        <w:rPr>
          <w:rStyle w:val="CommentReference"/>
        </w:rPr>
        <w:annotationRef/>
      </w:r>
      <w:r>
        <w:t>How about:  Does real-time transit information save time?  Analyzing the impacts of real-time transit apps on users waiting time</w:t>
      </w:r>
    </w:p>
  </w:comment>
  <w:comment w:id="6" w:author="Miller, Harvey J." w:date="2019-06-25T14:01:00Z" w:initials="MHJ">
    <w:p w14:paraId="4AACD4DC" w14:textId="55CBF589" w:rsidR="00B835F9" w:rsidRDefault="00B835F9">
      <w:pPr>
        <w:pStyle w:val="CommentText"/>
      </w:pPr>
      <w:r>
        <w:rPr>
          <w:rStyle w:val="CommentReference"/>
        </w:rPr>
        <w:annotationRef/>
      </w:r>
      <w:r>
        <w:t>Choose either RTI or RTA as the label for real-time information.  Too confusing to use both in the paper.</w:t>
      </w:r>
    </w:p>
  </w:comment>
  <w:comment w:id="7" w:author="Miller, Harvey J." w:date="2019-06-25T12:53:00Z" w:initials="MHJ">
    <w:p w14:paraId="3E4334F4" w14:textId="77777777" w:rsidR="00B835F9" w:rsidRDefault="00B835F9">
      <w:pPr>
        <w:pStyle w:val="CommentText"/>
      </w:pPr>
      <w:r>
        <w:rPr>
          <w:rStyle w:val="CommentReference"/>
        </w:rPr>
        <w:annotationRef/>
      </w:r>
      <w:r>
        <w:t>Rewrite after revising paper</w:t>
      </w:r>
    </w:p>
  </w:comment>
  <w:comment w:id="9" w:author="Miller, Harvey J." w:date="2019-06-25T12:58:00Z" w:initials="MHJ">
    <w:p w14:paraId="33534770" w14:textId="77777777" w:rsidR="00B835F9" w:rsidRDefault="00B835F9">
      <w:pPr>
        <w:pStyle w:val="CommentText"/>
      </w:pPr>
      <w:r>
        <w:rPr>
          <w:rStyle w:val="CommentReference"/>
        </w:rPr>
        <w:annotationRef/>
      </w:r>
      <w:r>
        <w:t>In this Introduction, I think you should make the following points in the following order:</w:t>
      </w:r>
    </w:p>
    <w:p w14:paraId="1CE86284" w14:textId="77777777" w:rsidR="00B835F9" w:rsidRDefault="00B835F9">
      <w:pPr>
        <w:pStyle w:val="CommentText"/>
      </w:pPr>
    </w:p>
    <w:p w14:paraId="1A1818BA" w14:textId="77777777" w:rsidR="00B835F9" w:rsidRDefault="00B835F9" w:rsidP="003D6EC2">
      <w:pPr>
        <w:pStyle w:val="CommentText"/>
        <w:numPr>
          <w:ilvl w:val="0"/>
          <w:numId w:val="9"/>
        </w:numPr>
      </w:pPr>
      <w:r>
        <w:t xml:space="preserve"> Public transit users view waiting time as onerous</w:t>
      </w:r>
    </w:p>
    <w:p w14:paraId="297968F2" w14:textId="4A32A21C" w:rsidR="00B835F9" w:rsidRDefault="00B835F9" w:rsidP="003D6EC2">
      <w:pPr>
        <w:pStyle w:val="CommentText"/>
        <w:numPr>
          <w:ilvl w:val="0"/>
          <w:numId w:val="9"/>
        </w:numPr>
      </w:pPr>
      <w:r>
        <w:t xml:space="preserve"> Real-time transit information (RTI) apps provide users with actual bus arrival times at stops.  Part of the rationale is to help users minimize waiting time by allowing them to better time their departure from home (or another trip origin) to a designated bus stop </w:t>
      </w:r>
    </w:p>
    <w:p w14:paraId="31BBC96E" w14:textId="50E60613" w:rsidR="00B835F9" w:rsidRDefault="00B835F9" w:rsidP="003D6EC2">
      <w:pPr>
        <w:pStyle w:val="CommentText"/>
        <w:numPr>
          <w:ilvl w:val="0"/>
          <w:numId w:val="9"/>
        </w:numPr>
      </w:pPr>
      <w:r>
        <w:t xml:space="preserve"> However, during the time interval between when a person leaves their home and arrives at the stop, the actual arrival time of the bus may change.  For example, if the bus is behind schedule, the driver may take opportunities to reclaim the delay by speeding up.</w:t>
      </w:r>
    </w:p>
    <w:p w14:paraId="0C2B5FAC" w14:textId="051CC574" w:rsidR="00B835F9" w:rsidRDefault="00B835F9" w:rsidP="003D6EC2">
      <w:pPr>
        <w:pStyle w:val="CommentText"/>
        <w:numPr>
          <w:ilvl w:val="0"/>
          <w:numId w:val="9"/>
        </w:numPr>
      </w:pPr>
      <w:r>
        <w:t xml:space="preserve"> This means that a user may end up missing the bus since the RTI can become inaccurate during their travel from home to the bus stop, resulting in a much longer wait time. </w:t>
      </w:r>
    </w:p>
    <w:p w14:paraId="770213BC" w14:textId="77777777" w:rsidR="00B835F9" w:rsidRDefault="00B835F9" w:rsidP="003D6EC2">
      <w:pPr>
        <w:pStyle w:val="CommentText"/>
        <w:numPr>
          <w:ilvl w:val="0"/>
          <w:numId w:val="9"/>
        </w:numPr>
      </w:pPr>
      <w:r>
        <w:t xml:space="preserve"> Paradoxically, the use of RTI may increase waiting times based on the actual performance of the public transit system and the time required to travel to the designated stop. </w:t>
      </w:r>
    </w:p>
    <w:p w14:paraId="25BC13BA" w14:textId="77777777" w:rsidR="00B835F9" w:rsidRDefault="00B835F9" w:rsidP="003D6EC2">
      <w:pPr>
        <w:pStyle w:val="CommentText"/>
        <w:numPr>
          <w:ilvl w:val="0"/>
          <w:numId w:val="9"/>
        </w:numPr>
      </w:pPr>
      <w:r>
        <w:t xml:space="preserve"> In this paper, we examine the impacts of RTI on public transit users waiting time based on the empirical performance of a public transit system.</w:t>
      </w:r>
    </w:p>
    <w:p w14:paraId="3B4D86EF" w14:textId="5128BCF6" w:rsidR="00B835F9" w:rsidRDefault="00B835F9" w:rsidP="003D6EC2">
      <w:pPr>
        <w:pStyle w:val="CommentText"/>
        <w:numPr>
          <w:ilvl w:val="0"/>
          <w:numId w:val="9"/>
        </w:numPr>
      </w:pPr>
      <w:r>
        <w:t xml:space="preserve"> We compare several strategies for deciding when to leave home to travel to the designated stop, including strategies that both ignore and exploit RTI.</w:t>
      </w:r>
    </w:p>
    <w:p w14:paraId="283E59CA" w14:textId="77777777" w:rsidR="00B835F9" w:rsidRDefault="00B835F9" w:rsidP="003D6EC2">
      <w:pPr>
        <w:pStyle w:val="CommentText"/>
        <w:numPr>
          <w:ilvl w:val="0"/>
          <w:numId w:val="9"/>
        </w:numPr>
      </w:pPr>
      <w:r>
        <w:t xml:space="preserve"> We also show how the performance of these strategies vary with distance from public transit stops        </w:t>
      </w:r>
    </w:p>
  </w:comment>
  <w:comment w:id="27" w:author="Miller, Harvey J." w:date="2019-06-25T13:26:00Z" w:initials="MHJ">
    <w:p w14:paraId="7B07617D" w14:textId="77777777" w:rsidR="00B835F9" w:rsidRDefault="00B835F9">
      <w:pPr>
        <w:pStyle w:val="CommentText"/>
      </w:pPr>
      <w:r>
        <w:rPr>
          <w:rStyle w:val="CommentReference"/>
        </w:rPr>
        <w:annotationRef/>
      </w:r>
      <w:r>
        <w:t xml:space="preserve">Include “Reed 1995” only once in that sentence.  </w:t>
      </w:r>
    </w:p>
  </w:comment>
  <w:comment w:id="35" w:author="Miller, Harvey J." w:date="2019-06-25T13:27:00Z" w:initials="MHJ">
    <w:p w14:paraId="6533E0B5" w14:textId="77777777" w:rsidR="00B835F9" w:rsidRDefault="00B835F9">
      <w:pPr>
        <w:pStyle w:val="CommentText"/>
      </w:pPr>
      <w:r>
        <w:rPr>
          <w:rStyle w:val="CommentReference"/>
        </w:rPr>
        <w:annotationRef/>
      </w:r>
      <w:r>
        <w:t xml:space="preserve">Again, only mention the citation once in a sentence. Also, note I changed the sentence to present tense.  You are referring to a research paper that still exists; therefore, you use present not past tense.  </w:t>
      </w:r>
    </w:p>
  </w:comment>
  <w:comment w:id="127" w:author="Miller, Harvey J." w:date="2019-06-25T13:42:00Z" w:initials="MHJ">
    <w:p w14:paraId="124079F7" w14:textId="77777777" w:rsidR="00B835F9" w:rsidRPr="00342EA9" w:rsidRDefault="00B835F9" w:rsidP="00342EA9">
      <w:pPr>
        <w:pStyle w:val="CommentText"/>
      </w:pPr>
      <w:r>
        <w:rPr>
          <w:rStyle w:val="CommentReference"/>
        </w:rPr>
        <w:annotationRef/>
      </w:r>
      <w:r>
        <w:t>What happened to “</w:t>
      </w:r>
      <w:r w:rsidRPr="00342EA9">
        <w:t>aggregate-level econometric analysis</w:t>
      </w:r>
      <w:r>
        <w:t>”?</w:t>
      </w:r>
    </w:p>
  </w:comment>
  <w:comment w:id="411" w:author="Miller, Harvey J." w:date="2019-06-25T14:38:00Z" w:initials="MHJ">
    <w:p w14:paraId="6562AF6F" w14:textId="77777777" w:rsidR="00B835F9" w:rsidRDefault="00B835F9" w:rsidP="004C10CF">
      <w:pPr>
        <w:pStyle w:val="CommentText"/>
      </w:pPr>
      <w:r>
        <w:rPr>
          <w:rStyle w:val="CommentReference"/>
        </w:rPr>
        <w:annotationRef/>
      </w:r>
      <w:r>
        <w:t xml:space="preserve">I don’t understand why this section is not included with the PR strategy above.  </w:t>
      </w:r>
    </w:p>
  </w:comment>
  <w:comment w:id="662" w:author="Miller, Harvey J." w:date="2019-06-25T14:16:00Z" w:initials="MHJ">
    <w:p w14:paraId="4A2A46DE" w14:textId="1B3820B6" w:rsidR="00B835F9" w:rsidRDefault="00B835F9">
      <w:pPr>
        <w:pStyle w:val="CommentText"/>
      </w:pPr>
      <w:r>
        <w:rPr>
          <w:rStyle w:val="CommentReference"/>
        </w:rPr>
        <w:annotationRef/>
      </w:r>
      <w:r>
        <w:t>I think we can delete this section</w:t>
      </w:r>
    </w:p>
  </w:comment>
  <w:comment w:id="772" w:author="Miller, Harvey J." w:date="2019-06-25T14:22:00Z" w:initials="MHJ">
    <w:p w14:paraId="66F21BA5" w14:textId="5839E7D1" w:rsidR="00B835F9" w:rsidRDefault="00B835F9">
      <w:pPr>
        <w:pStyle w:val="CommentText"/>
      </w:pPr>
      <w:r>
        <w:rPr>
          <w:rStyle w:val="CommentReference"/>
        </w:rPr>
        <w:annotationRef/>
      </w:r>
      <w:r>
        <w:t>Need to define this better –  how do you calculate this?</w:t>
      </w:r>
    </w:p>
  </w:comment>
  <w:comment w:id="810" w:author="Miller, Harvey J." w:date="2019-06-25T14:38:00Z" w:initials="MHJ">
    <w:p w14:paraId="16587339" w14:textId="4C78119B" w:rsidR="00B835F9" w:rsidRDefault="00B835F9">
      <w:pPr>
        <w:pStyle w:val="CommentText"/>
      </w:pPr>
      <w:r>
        <w:rPr>
          <w:rStyle w:val="CommentReference"/>
        </w:rPr>
        <w:annotationRef/>
      </w:r>
      <w:r>
        <w:t xml:space="preserve">I don’t understand why this section is not included with the PR strategy above.  </w:t>
      </w:r>
    </w:p>
  </w:comment>
  <w:comment w:id="1065" w:author="Miller, Harvey J." w:date="2019-06-25T14:35:00Z" w:initials="MHJ">
    <w:p w14:paraId="0CEB4861" w14:textId="36C138E3" w:rsidR="00B835F9" w:rsidRDefault="00B835F9">
      <w:pPr>
        <w:pStyle w:val="CommentText"/>
      </w:pPr>
      <w:r>
        <w:rPr>
          <w:rStyle w:val="CommentReference"/>
        </w:rPr>
        <w:annotationRef/>
      </w:r>
      <w:r>
        <w:t>Can be deleted.</w:t>
      </w:r>
    </w:p>
  </w:comment>
  <w:comment w:id="1174" w:author="Miller, Harvey J." w:date="2019-06-25T14:55:00Z" w:initials="MHJ">
    <w:p w14:paraId="118B8A9A" w14:textId="2D5E6188" w:rsidR="00B835F9" w:rsidRDefault="00B835F9">
      <w:pPr>
        <w:pStyle w:val="CommentText"/>
      </w:pPr>
      <w:r>
        <w:rPr>
          <w:rStyle w:val="CommentReference"/>
        </w:rPr>
        <w:annotationRef/>
      </w:r>
      <w:r>
        <w:t>Figure number seems wrong</w:t>
      </w:r>
    </w:p>
  </w:comment>
  <w:comment w:id="1290" w:author="Miller, Harvey J." w:date="2019-06-25T14:55:00Z" w:initials="MHJ">
    <w:p w14:paraId="108653CA" w14:textId="77777777" w:rsidR="00273166" w:rsidRDefault="00273166" w:rsidP="00273166">
      <w:pPr>
        <w:pStyle w:val="CommentText"/>
      </w:pPr>
      <w:r>
        <w:rPr>
          <w:rStyle w:val="CommentReference"/>
        </w:rPr>
        <w:annotationRef/>
      </w:r>
      <w:r>
        <w:t>Figure number seems wrong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9F59C2" w15:done="0"/>
  <w15:commentEx w15:paraId="4AACD4DC" w15:done="0"/>
  <w15:commentEx w15:paraId="3E4334F4" w15:done="0"/>
  <w15:commentEx w15:paraId="283E59CA" w15:done="0"/>
  <w15:commentEx w15:paraId="7B07617D" w15:done="0"/>
  <w15:commentEx w15:paraId="6533E0B5" w15:done="0"/>
  <w15:commentEx w15:paraId="124079F7" w15:done="0"/>
  <w15:commentEx w15:paraId="6562AF6F" w15:done="1"/>
  <w15:commentEx w15:paraId="4A2A46DE" w15:done="0"/>
  <w15:commentEx w15:paraId="66F21BA5" w15:done="0"/>
  <w15:commentEx w15:paraId="16587339" w15:done="0"/>
  <w15:commentEx w15:paraId="0CEB4861" w15:done="0"/>
  <w15:commentEx w15:paraId="118B8A9A" w15:done="0"/>
  <w15:commentEx w15:paraId="108653C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9F59C2" w16cid:durableId="20BD0B5C"/>
  <w16cid:commentId w16cid:paraId="4AACD4DC" w16cid:durableId="20BD0B5D"/>
  <w16cid:commentId w16cid:paraId="3E4334F4" w16cid:durableId="20BD0B5E"/>
  <w16cid:commentId w16cid:paraId="283E59CA" w16cid:durableId="20BD0B5F"/>
  <w16cid:commentId w16cid:paraId="7B07617D" w16cid:durableId="20BD0B60"/>
  <w16cid:commentId w16cid:paraId="6533E0B5" w16cid:durableId="20BD0B61"/>
  <w16cid:commentId w16cid:paraId="124079F7" w16cid:durableId="20BD0B62"/>
  <w16cid:commentId w16cid:paraId="6562AF6F" w16cid:durableId="20E40ED6"/>
  <w16cid:commentId w16cid:paraId="4A2A46DE" w16cid:durableId="20BD0B63"/>
  <w16cid:commentId w16cid:paraId="66F21BA5" w16cid:durableId="20BD0B64"/>
  <w16cid:commentId w16cid:paraId="16587339" w16cid:durableId="20BD0B65"/>
  <w16cid:commentId w16cid:paraId="0CEB4861" w16cid:durableId="20BD0B66"/>
  <w16cid:commentId w16cid:paraId="118B8A9A" w16cid:durableId="20BD0B67"/>
  <w16cid:commentId w16cid:paraId="108653CA" w16cid:durableId="20E6F3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B51A19" w14:textId="77777777" w:rsidR="00765F74" w:rsidRDefault="00765F74" w:rsidP="00040DCA">
      <w:pPr>
        <w:spacing w:after="0" w:line="240" w:lineRule="auto"/>
      </w:pPr>
      <w:r>
        <w:separator/>
      </w:r>
    </w:p>
  </w:endnote>
  <w:endnote w:type="continuationSeparator" w:id="0">
    <w:p w14:paraId="0581900F" w14:textId="77777777" w:rsidR="00765F74" w:rsidRDefault="00765F74" w:rsidP="00040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7A4DE4" w14:textId="77777777" w:rsidR="00765F74" w:rsidRDefault="00765F74" w:rsidP="00040DCA">
      <w:pPr>
        <w:spacing w:after="0" w:line="240" w:lineRule="auto"/>
      </w:pPr>
      <w:r>
        <w:separator/>
      </w:r>
    </w:p>
  </w:footnote>
  <w:footnote w:type="continuationSeparator" w:id="0">
    <w:p w14:paraId="77C41C8B" w14:textId="77777777" w:rsidR="00765F74" w:rsidRDefault="00765F74" w:rsidP="00040D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8"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5"/>
  </w:num>
  <w:num w:numId="3">
    <w:abstractNumId w:val="1"/>
  </w:num>
  <w:num w:numId="4">
    <w:abstractNumId w:val="9"/>
  </w:num>
  <w:num w:numId="5">
    <w:abstractNumId w:val="4"/>
  </w:num>
  <w:num w:numId="6">
    <w:abstractNumId w:val="8"/>
  </w:num>
  <w:num w:numId="7">
    <w:abstractNumId w:val="4"/>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6"/>
  </w:num>
  <w:num w:numId="11">
    <w:abstractNumId w:val="0"/>
  </w:num>
  <w:num w:numId="12">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uyu Liu">
    <w15:presenceInfo w15:providerId="Windows Live" w15:userId="3cff0f5b7d879135"/>
  </w15:person>
  <w15:person w15:author="Miller, Harvey J.">
    <w15:presenceInfo w15:providerId="AD" w15:userId="S-1-5-21-3711032425-755364728-2729317452-19340"/>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785"/>
    <w:rsid w:val="000000FF"/>
    <w:rsid w:val="00001575"/>
    <w:rsid w:val="00001F75"/>
    <w:rsid w:val="00002743"/>
    <w:rsid w:val="00004277"/>
    <w:rsid w:val="00004E29"/>
    <w:rsid w:val="000076EC"/>
    <w:rsid w:val="00007952"/>
    <w:rsid w:val="00007C37"/>
    <w:rsid w:val="00011FA5"/>
    <w:rsid w:val="00013303"/>
    <w:rsid w:val="0001478C"/>
    <w:rsid w:val="0001562C"/>
    <w:rsid w:val="00015F65"/>
    <w:rsid w:val="00016147"/>
    <w:rsid w:val="000206A5"/>
    <w:rsid w:val="000211DD"/>
    <w:rsid w:val="0002281E"/>
    <w:rsid w:val="00024024"/>
    <w:rsid w:val="00024184"/>
    <w:rsid w:val="000242CC"/>
    <w:rsid w:val="000257F1"/>
    <w:rsid w:val="00030536"/>
    <w:rsid w:val="00030E52"/>
    <w:rsid w:val="00033BF2"/>
    <w:rsid w:val="00034B01"/>
    <w:rsid w:val="000355F1"/>
    <w:rsid w:val="000370A0"/>
    <w:rsid w:val="0003767A"/>
    <w:rsid w:val="0004083C"/>
    <w:rsid w:val="00040DCA"/>
    <w:rsid w:val="00041CD0"/>
    <w:rsid w:val="00045B8F"/>
    <w:rsid w:val="0004680C"/>
    <w:rsid w:val="0005050E"/>
    <w:rsid w:val="000507DB"/>
    <w:rsid w:val="000520AF"/>
    <w:rsid w:val="000528E1"/>
    <w:rsid w:val="00053864"/>
    <w:rsid w:val="00053A2D"/>
    <w:rsid w:val="00054AE4"/>
    <w:rsid w:val="00055180"/>
    <w:rsid w:val="0005552E"/>
    <w:rsid w:val="00057019"/>
    <w:rsid w:val="00061FE3"/>
    <w:rsid w:val="00062DC0"/>
    <w:rsid w:val="00062DD0"/>
    <w:rsid w:val="000709F0"/>
    <w:rsid w:val="00071939"/>
    <w:rsid w:val="00071B6F"/>
    <w:rsid w:val="0007259D"/>
    <w:rsid w:val="00073BC6"/>
    <w:rsid w:val="0007422B"/>
    <w:rsid w:val="00074925"/>
    <w:rsid w:val="000765BD"/>
    <w:rsid w:val="00077456"/>
    <w:rsid w:val="00080390"/>
    <w:rsid w:val="00081031"/>
    <w:rsid w:val="00081828"/>
    <w:rsid w:val="00082CDC"/>
    <w:rsid w:val="00082CE4"/>
    <w:rsid w:val="00082DF0"/>
    <w:rsid w:val="000830BB"/>
    <w:rsid w:val="0008374E"/>
    <w:rsid w:val="00084891"/>
    <w:rsid w:val="0008556D"/>
    <w:rsid w:val="000862D0"/>
    <w:rsid w:val="00086508"/>
    <w:rsid w:val="00090FED"/>
    <w:rsid w:val="00091221"/>
    <w:rsid w:val="0009156A"/>
    <w:rsid w:val="00092308"/>
    <w:rsid w:val="00092EE7"/>
    <w:rsid w:val="00095291"/>
    <w:rsid w:val="000A0580"/>
    <w:rsid w:val="000A0730"/>
    <w:rsid w:val="000A38AE"/>
    <w:rsid w:val="000A44D5"/>
    <w:rsid w:val="000A547C"/>
    <w:rsid w:val="000A6438"/>
    <w:rsid w:val="000A66F2"/>
    <w:rsid w:val="000A713F"/>
    <w:rsid w:val="000A76F6"/>
    <w:rsid w:val="000B02F0"/>
    <w:rsid w:val="000B33F1"/>
    <w:rsid w:val="000B38B5"/>
    <w:rsid w:val="000B3FFB"/>
    <w:rsid w:val="000B6DFB"/>
    <w:rsid w:val="000B777A"/>
    <w:rsid w:val="000C0CD6"/>
    <w:rsid w:val="000C127D"/>
    <w:rsid w:val="000C2830"/>
    <w:rsid w:val="000C3AAD"/>
    <w:rsid w:val="000C488D"/>
    <w:rsid w:val="000C6134"/>
    <w:rsid w:val="000C62EA"/>
    <w:rsid w:val="000D013B"/>
    <w:rsid w:val="000D0D54"/>
    <w:rsid w:val="000D2608"/>
    <w:rsid w:val="000D420D"/>
    <w:rsid w:val="000D4CA6"/>
    <w:rsid w:val="000D5744"/>
    <w:rsid w:val="000D735B"/>
    <w:rsid w:val="000D73AF"/>
    <w:rsid w:val="000E00FC"/>
    <w:rsid w:val="000E099A"/>
    <w:rsid w:val="000E1209"/>
    <w:rsid w:val="000E15DA"/>
    <w:rsid w:val="000E25B7"/>
    <w:rsid w:val="000E4819"/>
    <w:rsid w:val="000E4AF6"/>
    <w:rsid w:val="000E55FE"/>
    <w:rsid w:val="000E5B82"/>
    <w:rsid w:val="000E6DB5"/>
    <w:rsid w:val="000E6EB1"/>
    <w:rsid w:val="000E775C"/>
    <w:rsid w:val="000F08E3"/>
    <w:rsid w:val="000F11C2"/>
    <w:rsid w:val="000F13A0"/>
    <w:rsid w:val="000F143E"/>
    <w:rsid w:val="000F1573"/>
    <w:rsid w:val="000F2BED"/>
    <w:rsid w:val="000F2E5E"/>
    <w:rsid w:val="000F41D5"/>
    <w:rsid w:val="000F44A8"/>
    <w:rsid w:val="000F69F9"/>
    <w:rsid w:val="000F7C56"/>
    <w:rsid w:val="001002CD"/>
    <w:rsid w:val="00101389"/>
    <w:rsid w:val="00101749"/>
    <w:rsid w:val="00101E85"/>
    <w:rsid w:val="00104EF8"/>
    <w:rsid w:val="00112458"/>
    <w:rsid w:val="00112AC7"/>
    <w:rsid w:val="00112C02"/>
    <w:rsid w:val="00113145"/>
    <w:rsid w:val="00113206"/>
    <w:rsid w:val="00114440"/>
    <w:rsid w:val="00114B9A"/>
    <w:rsid w:val="00114EBA"/>
    <w:rsid w:val="00114ECB"/>
    <w:rsid w:val="001168A7"/>
    <w:rsid w:val="00116C96"/>
    <w:rsid w:val="00117DB1"/>
    <w:rsid w:val="001208AA"/>
    <w:rsid w:val="00122EB8"/>
    <w:rsid w:val="00123604"/>
    <w:rsid w:val="00123726"/>
    <w:rsid w:val="0012396E"/>
    <w:rsid w:val="00123C06"/>
    <w:rsid w:val="00123D60"/>
    <w:rsid w:val="00123E0A"/>
    <w:rsid w:val="001261AF"/>
    <w:rsid w:val="001267BA"/>
    <w:rsid w:val="001270E2"/>
    <w:rsid w:val="00127A4C"/>
    <w:rsid w:val="001316D5"/>
    <w:rsid w:val="001332C8"/>
    <w:rsid w:val="0013500A"/>
    <w:rsid w:val="0013659A"/>
    <w:rsid w:val="00137C8C"/>
    <w:rsid w:val="00140F40"/>
    <w:rsid w:val="00141900"/>
    <w:rsid w:val="00142678"/>
    <w:rsid w:val="001430E4"/>
    <w:rsid w:val="00143FA4"/>
    <w:rsid w:val="00145636"/>
    <w:rsid w:val="00145994"/>
    <w:rsid w:val="0014602D"/>
    <w:rsid w:val="00146326"/>
    <w:rsid w:val="00150008"/>
    <w:rsid w:val="001505A7"/>
    <w:rsid w:val="001507A2"/>
    <w:rsid w:val="001530B0"/>
    <w:rsid w:val="00154270"/>
    <w:rsid w:val="00155A0D"/>
    <w:rsid w:val="0015700E"/>
    <w:rsid w:val="001603C7"/>
    <w:rsid w:val="00160B20"/>
    <w:rsid w:val="00162706"/>
    <w:rsid w:val="00163A01"/>
    <w:rsid w:val="00163EA2"/>
    <w:rsid w:val="00165187"/>
    <w:rsid w:val="00167B01"/>
    <w:rsid w:val="00167F83"/>
    <w:rsid w:val="001713FF"/>
    <w:rsid w:val="00171860"/>
    <w:rsid w:val="001727A2"/>
    <w:rsid w:val="00174CE4"/>
    <w:rsid w:val="00175076"/>
    <w:rsid w:val="00176AC4"/>
    <w:rsid w:val="001831FB"/>
    <w:rsid w:val="001835B4"/>
    <w:rsid w:val="00183F4F"/>
    <w:rsid w:val="0018441E"/>
    <w:rsid w:val="00184D7A"/>
    <w:rsid w:val="001853AD"/>
    <w:rsid w:val="00185FB9"/>
    <w:rsid w:val="00186BB8"/>
    <w:rsid w:val="001872A8"/>
    <w:rsid w:val="00187FB9"/>
    <w:rsid w:val="00191BFC"/>
    <w:rsid w:val="00191F86"/>
    <w:rsid w:val="001946EF"/>
    <w:rsid w:val="00194980"/>
    <w:rsid w:val="0019500F"/>
    <w:rsid w:val="0019529A"/>
    <w:rsid w:val="00195ED3"/>
    <w:rsid w:val="001961F2"/>
    <w:rsid w:val="00196A20"/>
    <w:rsid w:val="001A030E"/>
    <w:rsid w:val="001A0CB5"/>
    <w:rsid w:val="001A1178"/>
    <w:rsid w:val="001A120D"/>
    <w:rsid w:val="001A33B6"/>
    <w:rsid w:val="001A3EAA"/>
    <w:rsid w:val="001A4A8D"/>
    <w:rsid w:val="001A4E59"/>
    <w:rsid w:val="001B05E5"/>
    <w:rsid w:val="001B0AD9"/>
    <w:rsid w:val="001B0B17"/>
    <w:rsid w:val="001B11AF"/>
    <w:rsid w:val="001B21E0"/>
    <w:rsid w:val="001B2DD8"/>
    <w:rsid w:val="001B370A"/>
    <w:rsid w:val="001B4934"/>
    <w:rsid w:val="001B4D40"/>
    <w:rsid w:val="001B6278"/>
    <w:rsid w:val="001B62FD"/>
    <w:rsid w:val="001C114E"/>
    <w:rsid w:val="001C1B67"/>
    <w:rsid w:val="001C2A40"/>
    <w:rsid w:val="001C2F70"/>
    <w:rsid w:val="001C340A"/>
    <w:rsid w:val="001C3FD8"/>
    <w:rsid w:val="001C6AD6"/>
    <w:rsid w:val="001C6EAF"/>
    <w:rsid w:val="001C7F7C"/>
    <w:rsid w:val="001D223C"/>
    <w:rsid w:val="001D3973"/>
    <w:rsid w:val="001D3BAA"/>
    <w:rsid w:val="001D4C2E"/>
    <w:rsid w:val="001D5657"/>
    <w:rsid w:val="001D5707"/>
    <w:rsid w:val="001D604C"/>
    <w:rsid w:val="001D690C"/>
    <w:rsid w:val="001E0518"/>
    <w:rsid w:val="001E098D"/>
    <w:rsid w:val="001E160D"/>
    <w:rsid w:val="001E1FFE"/>
    <w:rsid w:val="001E25FB"/>
    <w:rsid w:val="001E49B0"/>
    <w:rsid w:val="001E77C1"/>
    <w:rsid w:val="001F08B2"/>
    <w:rsid w:val="001F151A"/>
    <w:rsid w:val="001F4522"/>
    <w:rsid w:val="001F473F"/>
    <w:rsid w:val="001F4E41"/>
    <w:rsid w:val="001F4E65"/>
    <w:rsid w:val="001F58CD"/>
    <w:rsid w:val="001F671D"/>
    <w:rsid w:val="001F6B59"/>
    <w:rsid w:val="00200C42"/>
    <w:rsid w:val="00200F72"/>
    <w:rsid w:val="002011A2"/>
    <w:rsid w:val="002025BB"/>
    <w:rsid w:val="002025E0"/>
    <w:rsid w:val="0020307E"/>
    <w:rsid w:val="002036EA"/>
    <w:rsid w:val="00203C34"/>
    <w:rsid w:val="002045DB"/>
    <w:rsid w:val="00205ADC"/>
    <w:rsid w:val="00207E34"/>
    <w:rsid w:val="002119FA"/>
    <w:rsid w:val="002137B8"/>
    <w:rsid w:val="0021385F"/>
    <w:rsid w:val="00213E4B"/>
    <w:rsid w:val="0021563F"/>
    <w:rsid w:val="00217A85"/>
    <w:rsid w:val="00220C4B"/>
    <w:rsid w:val="00221A52"/>
    <w:rsid w:val="00221D2E"/>
    <w:rsid w:val="00222AE9"/>
    <w:rsid w:val="00223344"/>
    <w:rsid w:val="0022358E"/>
    <w:rsid w:val="00224299"/>
    <w:rsid w:val="00224FA3"/>
    <w:rsid w:val="0022545F"/>
    <w:rsid w:val="002256E4"/>
    <w:rsid w:val="00226BE2"/>
    <w:rsid w:val="00231159"/>
    <w:rsid w:val="002313F0"/>
    <w:rsid w:val="00232434"/>
    <w:rsid w:val="00233487"/>
    <w:rsid w:val="002368D8"/>
    <w:rsid w:val="00236BA0"/>
    <w:rsid w:val="00240E62"/>
    <w:rsid w:val="002411EE"/>
    <w:rsid w:val="00242178"/>
    <w:rsid w:val="002425C6"/>
    <w:rsid w:val="0024287E"/>
    <w:rsid w:val="0024345C"/>
    <w:rsid w:val="00244293"/>
    <w:rsid w:val="002452BD"/>
    <w:rsid w:val="002462D6"/>
    <w:rsid w:val="00246990"/>
    <w:rsid w:val="00247039"/>
    <w:rsid w:val="00247103"/>
    <w:rsid w:val="00251200"/>
    <w:rsid w:val="00251D18"/>
    <w:rsid w:val="0025276C"/>
    <w:rsid w:val="00253DDE"/>
    <w:rsid w:val="002540B1"/>
    <w:rsid w:val="00257435"/>
    <w:rsid w:val="0025757C"/>
    <w:rsid w:val="0026021B"/>
    <w:rsid w:val="00260749"/>
    <w:rsid w:val="00260905"/>
    <w:rsid w:val="00261D3C"/>
    <w:rsid w:val="00264491"/>
    <w:rsid w:val="00264ED4"/>
    <w:rsid w:val="00264F7C"/>
    <w:rsid w:val="00265443"/>
    <w:rsid w:val="002654CF"/>
    <w:rsid w:val="00266F94"/>
    <w:rsid w:val="002670FB"/>
    <w:rsid w:val="0027034B"/>
    <w:rsid w:val="00270CEB"/>
    <w:rsid w:val="00272793"/>
    <w:rsid w:val="00273166"/>
    <w:rsid w:val="00273760"/>
    <w:rsid w:val="00273890"/>
    <w:rsid w:val="00274A25"/>
    <w:rsid w:val="00274CDA"/>
    <w:rsid w:val="00275C8E"/>
    <w:rsid w:val="00276112"/>
    <w:rsid w:val="00276A37"/>
    <w:rsid w:val="0028102F"/>
    <w:rsid w:val="00282525"/>
    <w:rsid w:val="002832AE"/>
    <w:rsid w:val="002854F5"/>
    <w:rsid w:val="0028681B"/>
    <w:rsid w:val="00286FCB"/>
    <w:rsid w:val="00286FFB"/>
    <w:rsid w:val="002872FF"/>
    <w:rsid w:val="002873EC"/>
    <w:rsid w:val="0028765D"/>
    <w:rsid w:val="00287675"/>
    <w:rsid w:val="00290BA5"/>
    <w:rsid w:val="00290EE7"/>
    <w:rsid w:val="0029194C"/>
    <w:rsid w:val="00292470"/>
    <w:rsid w:val="00292C89"/>
    <w:rsid w:val="00293175"/>
    <w:rsid w:val="00294188"/>
    <w:rsid w:val="00294232"/>
    <w:rsid w:val="00294E71"/>
    <w:rsid w:val="00295190"/>
    <w:rsid w:val="00295ADF"/>
    <w:rsid w:val="002A1B29"/>
    <w:rsid w:val="002A1C84"/>
    <w:rsid w:val="002A20A2"/>
    <w:rsid w:val="002A2AE3"/>
    <w:rsid w:val="002A2C71"/>
    <w:rsid w:val="002A32C0"/>
    <w:rsid w:val="002A337A"/>
    <w:rsid w:val="002A3C72"/>
    <w:rsid w:val="002A4544"/>
    <w:rsid w:val="002A666C"/>
    <w:rsid w:val="002A6C20"/>
    <w:rsid w:val="002B016B"/>
    <w:rsid w:val="002B061E"/>
    <w:rsid w:val="002B44DF"/>
    <w:rsid w:val="002B4DE9"/>
    <w:rsid w:val="002B53D4"/>
    <w:rsid w:val="002B7EBA"/>
    <w:rsid w:val="002C0260"/>
    <w:rsid w:val="002C12B3"/>
    <w:rsid w:val="002C2206"/>
    <w:rsid w:val="002C3D09"/>
    <w:rsid w:val="002C4540"/>
    <w:rsid w:val="002C7DA1"/>
    <w:rsid w:val="002C7ED6"/>
    <w:rsid w:val="002D0949"/>
    <w:rsid w:val="002D2087"/>
    <w:rsid w:val="002D29DE"/>
    <w:rsid w:val="002D4614"/>
    <w:rsid w:val="002D46D4"/>
    <w:rsid w:val="002D47C2"/>
    <w:rsid w:val="002D4955"/>
    <w:rsid w:val="002D5ED5"/>
    <w:rsid w:val="002D6A80"/>
    <w:rsid w:val="002D6D63"/>
    <w:rsid w:val="002D7992"/>
    <w:rsid w:val="002E0968"/>
    <w:rsid w:val="002E0AE0"/>
    <w:rsid w:val="002E0B5A"/>
    <w:rsid w:val="002E2B22"/>
    <w:rsid w:val="002E2BA8"/>
    <w:rsid w:val="002E5D66"/>
    <w:rsid w:val="002E625A"/>
    <w:rsid w:val="002E6A40"/>
    <w:rsid w:val="002F017C"/>
    <w:rsid w:val="002F46E4"/>
    <w:rsid w:val="002F5DD7"/>
    <w:rsid w:val="002F6390"/>
    <w:rsid w:val="002F6983"/>
    <w:rsid w:val="002F7380"/>
    <w:rsid w:val="0030053D"/>
    <w:rsid w:val="003005D8"/>
    <w:rsid w:val="00302129"/>
    <w:rsid w:val="00302BC5"/>
    <w:rsid w:val="003037B8"/>
    <w:rsid w:val="00305E2C"/>
    <w:rsid w:val="00307060"/>
    <w:rsid w:val="0031043F"/>
    <w:rsid w:val="003119BC"/>
    <w:rsid w:val="0031211A"/>
    <w:rsid w:val="00312DB7"/>
    <w:rsid w:val="00313522"/>
    <w:rsid w:val="003137E9"/>
    <w:rsid w:val="00313836"/>
    <w:rsid w:val="00315126"/>
    <w:rsid w:val="003154BB"/>
    <w:rsid w:val="003157C1"/>
    <w:rsid w:val="00320B30"/>
    <w:rsid w:val="00320F2F"/>
    <w:rsid w:val="00323F48"/>
    <w:rsid w:val="003248B8"/>
    <w:rsid w:val="00325643"/>
    <w:rsid w:val="0032635C"/>
    <w:rsid w:val="00326D0C"/>
    <w:rsid w:val="00331982"/>
    <w:rsid w:val="00332F4C"/>
    <w:rsid w:val="003336A3"/>
    <w:rsid w:val="00333E7A"/>
    <w:rsid w:val="00334AC9"/>
    <w:rsid w:val="003355AC"/>
    <w:rsid w:val="00336060"/>
    <w:rsid w:val="00336F40"/>
    <w:rsid w:val="0034132A"/>
    <w:rsid w:val="003422B9"/>
    <w:rsid w:val="00342731"/>
    <w:rsid w:val="00342EA9"/>
    <w:rsid w:val="003431DE"/>
    <w:rsid w:val="00343F70"/>
    <w:rsid w:val="003447E6"/>
    <w:rsid w:val="00344802"/>
    <w:rsid w:val="003459AD"/>
    <w:rsid w:val="003473E7"/>
    <w:rsid w:val="00347666"/>
    <w:rsid w:val="00352DB3"/>
    <w:rsid w:val="0035306C"/>
    <w:rsid w:val="00353E12"/>
    <w:rsid w:val="0035400A"/>
    <w:rsid w:val="00354AAB"/>
    <w:rsid w:val="00354C4F"/>
    <w:rsid w:val="0035574C"/>
    <w:rsid w:val="00355751"/>
    <w:rsid w:val="00355A74"/>
    <w:rsid w:val="00356476"/>
    <w:rsid w:val="00356569"/>
    <w:rsid w:val="003574BB"/>
    <w:rsid w:val="00357B02"/>
    <w:rsid w:val="00357EF0"/>
    <w:rsid w:val="00360FC3"/>
    <w:rsid w:val="003624A3"/>
    <w:rsid w:val="00362AD5"/>
    <w:rsid w:val="00362E16"/>
    <w:rsid w:val="003636E9"/>
    <w:rsid w:val="0036451B"/>
    <w:rsid w:val="00364581"/>
    <w:rsid w:val="003651EB"/>
    <w:rsid w:val="00365B42"/>
    <w:rsid w:val="00370459"/>
    <w:rsid w:val="003707EF"/>
    <w:rsid w:val="00370CDF"/>
    <w:rsid w:val="00371153"/>
    <w:rsid w:val="0037164B"/>
    <w:rsid w:val="00371AF7"/>
    <w:rsid w:val="003726B8"/>
    <w:rsid w:val="003743D5"/>
    <w:rsid w:val="00374EBB"/>
    <w:rsid w:val="00375242"/>
    <w:rsid w:val="00375758"/>
    <w:rsid w:val="00376477"/>
    <w:rsid w:val="00377E1D"/>
    <w:rsid w:val="00380387"/>
    <w:rsid w:val="00381500"/>
    <w:rsid w:val="003822D1"/>
    <w:rsid w:val="00383EF9"/>
    <w:rsid w:val="003853DA"/>
    <w:rsid w:val="003858FF"/>
    <w:rsid w:val="00385F4B"/>
    <w:rsid w:val="00386AD4"/>
    <w:rsid w:val="003873E9"/>
    <w:rsid w:val="00390BF1"/>
    <w:rsid w:val="00394664"/>
    <w:rsid w:val="00394F6C"/>
    <w:rsid w:val="00394FB7"/>
    <w:rsid w:val="0039586F"/>
    <w:rsid w:val="00396632"/>
    <w:rsid w:val="003A02D6"/>
    <w:rsid w:val="003A089C"/>
    <w:rsid w:val="003A1281"/>
    <w:rsid w:val="003A1C55"/>
    <w:rsid w:val="003A39D0"/>
    <w:rsid w:val="003A3B63"/>
    <w:rsid w:val="003A3EA2"/>
    <w:rsid w:val="003A49C8"/>
    <w:rsid w:val="003A4EB0"/>
    <w:rsid w:val="003A6472"/>
    <w:rsid w:val="003A66D7"/>
    <w:rsid w:val="003A741C"/>
    <w:rsid w:val="003B062E"/>
    <w:rsid w:val="003B1545"/>
    <w:rsid w:val="003B1BEF"/>
    <w:rsid w:val="003B34E7"/>
    <w:rsid w:val="003B5E37"/>
    <w:rsid w:val="003B638D"/>
    <w:rsid w:val="003B65C3"/>
    <w:rsid w:val="003B7ED3"/>
    <w:rsid w:val="003C1DDF"/>
    <w:rsid w:val="003C24E0"/>
    <w:rsid w:val="003C25BB"/>
    <w:rsid w:val="003C26A4"/>
    <w:rsid w:val="003C498F"/>
    <w:rsid w:val="003C4A97"/>
    <w:rsid w:val="003C556B"/>
    <w:rsid w:val="003C5B71"/>
    <w:rsid w:val="003C5D87"/>
    <w:rsid w:val="003D2059"/>
    <w:rsid w:val="003D3529"/>
    <w:rsid w:val="003D3599"/>
    <w:rsid w:val="003D40FA"/>
    <w:rsid w:val="003D4CAD"/>
    <w:rsid w:val="003D5745"/>
    <w:rsid w:val="003D62AA"/>
    <w:rsid w:val="003D69A7"/>
    <w:rsid w:val="003D6EC2"/>
    <w:rsid w:val="003D742E"/>
    <w:rsid w:val="003D7A56"/>
    <w:rsid w:val="003E0893"/>
    <w:rsid w:val="003E3D5E"/>
    <w:rsid w:val="003E4270"/>
    <w:rsid w:val="003E4A16"/>
    <w:rsid w:val="003E66E6"/>
    <w:rsid w:val="003F1009"/>
    <w:rsid w:val="003F1B20"/>
    <w:rsid w:val="003F2682"/>
    <w:rsid w:val="003F3700"/>
    <w:rsid w:val="003F59F2"/>
    <w:rsid w:val="003F5EDB"/>
    <w:rsid w:val="003F6634"/>
    <w:rsid w:val="003F6F15"/>
    <w:rsid w:val="003F7E59"/>
    <w:rsid w:val="00400313"/>
    <w:rsid w:val="00400E0D"/>
    <w:rsid w:val="00401E36"/>
    <w:rsid w:val="0040333B"/>
    <w:rsid w:val="00403690"/>
    <w:rsid w:val="00403E87"/>
    <w:rsid w:val="00404759"/>
    <w:rsid w:val="00404897"/>
    <w:rsid w:val="00404E84"/>
    <w:rsid w:val="00405737"/>
    <w:rsid w:val="0040781F"/>
    <w:rsid w:val="00410A87"/>
    <w:rsid w:val="00411510"/>
    <w:rsid w:val="0041241B"/>
    <w:rsid w:val="00412BF6"/>
    <w:rsid w:val="00412C08"/>
    <w:rsid w:val="00416B9D"/>
    <w:rsid w:val="004174A4"/>
    <w:rsid w:val="004178D2"/>
    <w:rsid w:val="004205B0"/>
    <w:rsid w:val="004206FF"/>
    <w:rsid w:val="00420B06"/>
    <w:rsid w:val="00420C5A"/>
    <w:rsid w:val="00421659"/>
    <w:rsid w:val="004224F2"/>
    <w:rsid w:val="00422F53"/>
    <w:rsid w:val="00423839"/>
    <w:rsid w:val="00424255"/>
    <w:rsid w:val="00425B52"/>
    <w:rsid w:val="00426E17"/>
    <w:rsid w:val="004301D0"/>
    <w:rsid w:val="00431C4E"/>
    <w:rsid w:val="00432064"/>
    <w:rsid w:val="0043216E"/>
    <w:rsid w:val="0043387D"/>
    <w:rsid w:val="004339FB"/>
    <w:rsid w:val="00433CDA"/>
    <w:rsid w:val="00433E95"/>
    <w:rsid w:val="00434431"/>
    <w:rsid w:val="00435276"/>
    <w:rsid w:val="00436135"/>
    <w:rsid w:val="00437CCE"/>
    <w:rsid w:val="00440303"/>
    <w:rsid w:val="004403A6"/>
    <w:rsid w:val="0044053A"/>
    <w:rsid w:val="00440726"/>
    <w:rsid w:val="00440824"/>
    <w:rsid w:val="004415E5"/>
    <w:rsid w:val="00442C4A"/>
    <w:rsid w:val="004430FF"/>
    <w:rsid w:val="0044487C"/>
    <w:rsid w:val="00444A9B"/>
    <w:rsid w:val="0044609A"/>
    <w:rsid w:val="004464DF"/>
    <w:rsid w:val="00450994"/>
    <w:rsid w:val="004509FE"/>
    <w:rsid w:val="00450DC1"/>
    <w:rsid w:val="004521B7"/>
    <w:rsid w:val="00452B54"/>
    <w:rsid w:val="00452C27"/>
    <w:rsid w:val="00452C5C"/>
    <w:rsid w:val="00453217"/>
    <w:rsid w:val="00453923"/>
    <w:rsid w:val="004540B2"/>
    <w:rsid w:val="0045499C"/>
    <w:rsid w:val="00454BF6"/>
    <w:rsid w:val="00455666"/>
    <w:rsid w:val="00462713"/>
    <w:rsid w:val="00465676"/>
    <w:rsid w:val="00465985"/>
    <w:rsid w:val="00466BD4"/>
    <w:rsid w:val="00467481"/>
    <w:rsid w:val="0046771E"/>
    <w:rsid w:val="00471912"/>
    <w:rsid w:val="004722B6"/>
    <w:rsid w:val="00472F04"/>
    <w:rsid w:val="00476662"/>
    <w:rsid w:val="004802C2"/>
    <w:rsid w:val="00481A8E"/>
    <w:rsid w:val="00481CD5"/>
    <w:rsid w:val="00481EED"/>
    <w:rsid w:val="00481F9E"/>
    <w:rsid w:val="004836F7"/>
    <w:rsid w:val="00483A15"/>
    <w:rsid w:val="004845F3"/>
    <w:rsid w:val="00484E22"/>
    <w:rsid w:val="00487A25"/>
    <w:rsid w:val="00490BA3"/>
    <w:rsid w:val="00490E5B"/>
    <w:rsid w:val="00492672"/>
    <w:rsid w:val="00493CC6"/>
    <w:rsid w:val="00494430"/>
    <w:rsid w:val="00495738"/>
    <w:rsid w:val="00495DE2"/>
    <w:rsid w:val="00497422"/>
    <w:rsid w:val="00497A81"/>
    <w:rsid w:val="00497C49"/>
    <w:rsid w:val="00497F79"/>
    <w:rsid w:val="00497FD9"/>
    <w:rsid w:val="004A009B"/>
    <w:rsid w:val="004A0865"/>
    <w:rsid w:val="004A0F65"/>
    <w:rsid w:val="004A24B7"/>
    <w:rsid w:val="004A3D2C"/>
    <w:rsid w:val="004A696F"/>
    <w:rsid w:val="004A69E1"/>
    <w:rsid w:val="004B0BD5"/>
    <w:rsid w:val="004B13D4"/>
    <w:rsid w:val="004B14B9"/>
    <w:rsid w:val="004B3BCD"/>
    <w:rsid w:val="004B51E4"/>
    <w:rsid w:val="004B6E9F"/>
    <w:rsid w:val="004B7692"/>
    <w:rsid w:val="004B7760"/>
    <w:rsid w:val="004C0CFD"/>
    <w:rsid w:val="004C10CF"/>
    <w:rsid w:val="004C14D4"/>
    <w:rsid w:val="004C1586"/>
    <w:rsid w:val="004C1957"/>
    <w:rsid w:val="004C1FFB"/>
    <w:rsid w:val="004C2D47"/>
    <w:rsid w:val="004C4082"/>
    <w:rsid w:val="004C4D2A"/>
    <w:rsid w:val="004C65DA"/>
    <w:rsid w:val="004C666C"/>
    <w:rsid w:val="004C703A"/>
    <w:rsid w:val="004C7A4D"/>
    <w:rsid w:val="004D105C"/>
    <w:rsid w:val="004D1B2E"/>
    <w:rsid w:val="004D1C6F"/>
    <w:rsid w:val="004D1D9B"/>
    <w:rsid w:val="004D1F5E"/>
    <w:rsid w:val="004D26C4"/>
    <w:rsid w:val="004D3218"/>
    <w:rsid w:val="004D626D"/>
    <w:rsid w:val="004D6F81"/>
    <w:rsid w:val="004D7616"/>
    <w:rsid w:val="004E006E"/>
    <w:rsid w:val="004E00DA"/>
    <w:rsid w:val="004E18A7"/>
    <w:rsid w:val="004E1D60"/>
    <w:rsid w:val="004E34E6"/>
    <w:rsid w:val="004E393B"/>
    <w:rsid w:val="004E3C78"/>
    <w:rsid w:val="004E4A58"/>
    <w:rsid w:val="004E5C3A"/>
    <w:rsid w:val="004F07BC"/>
    <w:rsid w:val="004F3525"/>
    <w:rsid w:val="004F3F6E"/>
    <w:rsid w:val="004F5D28"/>
    <w:rsid w:val="004F618E"/>
    <w:rsid w:val="004F74D9"/>
    <w:rsid w:val="004F7ED9"/>
    <w:rsid w:val="004F7F46"/>
    <w:rsid w:val="00500159"/>
    <w:rsid w:val="0050123E"/>
    <w:rsid w:val="005012C7"/>
    <w:rsid w:val="0050226D"/>
    <w:rsid w:val="0050276C"/>
    <w:rsid w:val="005027C5"/>
    <w:rsid w:val="0050295B"/>
    <w:rsid w:val="00502B3A"/>
    <w:rsid w:val="005033DE"/>
    <w:rsid w:val="005035B0"/>
    <w:rsid w:val="005035CC"/>
    <w:rsid w:val="005036F1"/>
    <w:rsid w:val="00504785"/>
    <w:rsid w:val="00504E86"/>
    <w:rsid w:val="00505F19"/>
    <w:rsid w:val="0050727B"/>
    <w:rsid w:val="0051080C"/>
    <w:rsid w:val="00510A29"/>
    <w:rsid w:val="005114C9"/>
    <w:rsid w:val="0051359A"/>
    <w:rsid w:val="0051473D"/>
    <w:rsid w:val="0051475C"/>
    <w:rsid w:val="0051476B"/>
    <w:rsid w:val="00514BAE"/>
    <w:rsid w:val="00514F51"/>
    <w:rsid w:val="00515896"/>
    <w:rsid w:val="00517402"/>
    <w:rsid w:val="005203AB"/>
    <w:rsid w:val="00521F4E"/>
    <w:rsid w:val="00523434"/>
    <w:rsid w:val="0052353E"/>
    <w:rsid w:val="005238B9"/>
    <w:rsid w:val="00523910"/>
    <w:rsid w:val="00523BCA"/>
    <w:rsid w:val="00523C24"/>
    <w:rsid w:val="00524477"/>
    <w:rsid w:val="005258E3"/>
    <w:rsid w:val="005260EE"/>
    <w:rsid w:val="00526495"/>
    <w:rsid w:val="00527134"/>
    <w:rsid w:val="0052713B"/>
    <w:rsid w:val="00527246"/>
    <w:rsid w:val="00530F1F"/>
    <w:rsid w:val="00531C6C"/>
    <w:rsid w:val="005333E6"/>
    <w:rsid w:val="00533A0D"/>
    <w:rsid w:val="00533CAB"/>
    <w:rsid w:val="005352A0"/>
    <w:rsid w:val="00535A14"/>
    <w:rsid w:val="00535B25"/>
    <w:rsid w:val="00536183"/>
    <w:rsid w:val="005364CA"/>
    <w:rsid w:val="005368DF"/>
    <w:rsid w:val="00537945"/>
    <w:rsid w:val="00537BBF"/>
    <w:rsid w:val="005406CF"/>
    <w:rsid w:val="005409A1"/>
    <w:rsid w:val="0054135E"/>
    <w:rsid w:val="00541566"/>
    <w:rsid w:val="00541900"/>
    <w:rsid w:val="00543183"/>
    <w:rsid w:val="0054361B"/>
    <w:rsid w:val="005440A6"/>
    <w:rsid w:val="00545AC3"/>
    <w:rsid w:val="00546611"/>
    <w:rsid w:val="00546AD9"/>
    <w:rsid w:val="00547107"/>
    <w:rsid w:val="00547D3E"/>
    <w:rsid w:val="005512E5"/>
    <w:rsid w:val="0055143A"/>
    <w:rsid w:val="00552336"/>
    <w:rsid w:val="005548F6"/>
    <w:rsid w:val="00561A49"/>
    <w:rsid w:val="00564BF3"/>
    <w:rsid w:val="005653FE"/>
    <w:rsid w:val="0056578C"/>
    <w:rsid w:val="00565AEA"/>
    <w:rsid w:val="00567D72"/>
    <w:rsid w:val="00570D34"/>
    <w:rsid w:val="00572046"/>
    <w:rsid w:val="005724D9"/>
    <w:rsid w:val="005731E2"/>
    <w:rsid w:val="005745E3"/>
    <w:rsid w:val="0057471C"/>
    <w:rsid w:val="00574A36"/>
    <w:rsid w:val="00580718"/>
    <w:rsid w:val="005814A8"/>
    <w:rsid w:val="0058163D"/>
    <w:rsid w:val="00581C9F"/>
    <w:rsid w:val="00581CC3"/>
    <w:rsid w:val="0058274E"/>
    <w:rsid w:val="005836EB"/>
    <w:rsid w:val="0058560D"/>
    <w:rsid w:val="00585929"/>
    <w:rsid w:val="00585A4C"/>
    <w:rsid w:val="00585EFC"/>
    <w:rsid w:val="005865E3"/>
    <w:rsid w:val="00586745"/>
    <w:rsid w:val="005873BB"/>
    <w:rsid w:val="005909FC"/>
    <w:rsid w:val="00592791"/>
    <w:rsid w:val="005928C8"/>
    <w:rsid w:val="005938C1"/>
    <w:rsid w:val="0059556E"/>
    <w:rsid w:val="00595C10"/>
    <w:rsid w:val="00595D0A"/>
    <w:rsid w:val="00596089"/>
    <w:rsid w:val="005969C5"/>
    <w:rsid w:val="00596CD4"/>
    <w:rsid w:val="005975B3"/>
    <w:rsid w:val="005A05A4"/>
    <w:rsid w:val="005A089E"/>
    <w:rsid w:val="005A08D1"/>
    <w:rsid w:val="005A1968"/>
    <w:rsid w:val="005A1A39"/>
    <w:rsid w:val="005A37FB"/>
    <w:rsid w:val="005A5426"/>
    <w:rsid w:val="005A5C46"/>
    <w:rsid w:val="005A5CBE"/>
    <w:rsid w:val="005A730C"/>
    <w:rsid w:val="005A7D71"/>
    <w:rsid w:val="005B0120"/>
    <w:rsid w:val="005B16AD"/>
    <w:rsid w:val="005B1859"/>
    <w:rsid w:val="005B1B6F"/>
    <w:rsid w:val="005B4F62"/>
    <w:rsid w:val="005B534C"/>
    <w:rsid w:val="005B5472"/>
    <w:rsid w:val="005B63FD"/>
    <w:rsid w:val="005B7FD8"/>
    <w:rsid w:val="005C1683"/>
    <w:rsid w:val="005C1F68"/>
    <w:rsid w:val="005C2F4A"/>
    <w:rsid w:val="005C676C"/>
    <w:rsid w:val="005C702C"/>
    <w:rsid w:val="005C75B9"/>
    <w:rsid w:val="005C7929"/>
    <w:rsid w:val="005D02F8"/>
    <w:rsid w:val="005D076A"/>
    <w:rsid w:val="005D0F83"/>
    <w:rsid w:val="005D1A18"/>
    <w:rsid w:val="005D2558"/>
    <w:rsid w:val="005D2E7F"/>
    <w:rsid w:val="005D3BD8"/>
    <w:rsid w:val="005D4B73"/>
    <w:rsid w:val="005D52EA"/>
    <w:rsid w:val="005D710F"/>
    <w:rsid w:val="005D76C3"/>
    <w:rsid w:val="005E068A"/>
    <w:rsid w:val="005E1255"/>
    <w:rsid w:val="005E181A"/>
    <w:rsid w:val="005E23E2"/>
    <w:rsid w:val="005E403B"/>
    <w:rsid w:val="005E7444"/>
    <w:rsid w:val="005F1589"/>
    <w:rsid w:val="005F1B10"/>
    <w:rsid w:val="005F28C4"/>
    <w:rsid w:val="005F2923"/>
    <w:rsid w:val="005F31FF"/>
    <w:rsid w:val="005F4609"/>
    <w:rsid w:val="005F5E21"/>
    <w:rsid w:val="005F71C0"/>
    <w:rsid w:val="005F7B4A"/>
    <w:rsid w:val="00600877"/>
    <w:rsid w:val="00605BD5"/>
    <w:rsid w:val="00606C59"/>
    <w:rsid w:val="0061076F"/>
    <w:rsid w:val="00610AA7"/>
    <w:rsid w:val="00611D87"/>
    <w:rsid w:val="00612A81"/>
    <w:rsid w:val="00612F63"/>
    <w:rsid w:val="0061337F"/>
    <w:rsid w:val="00614902"/>
    <w:rsid w:val="00615A0F"/>
    <w:rsid w:val="00615B08"/>
    <w:rsid w:val="006162A6"/>
    <w:rsid w:val="00617FD1"/>
    <w:rsid w:val="006224F1"/>
    <w:rsid w:val="00622820"/>
    <w:rsid w:val="00622AE1"/>
    <w:rsid w:val="0062450D"/>
    <w:rsid w:val="00624F63"/>
    <w:rsid w:val="00625A9E"/>
    <w:rsid w:val="006268D4"/>
    <w:rsid w:val="00626D8E"/>
    <w:rsid w:val="006307C5"/>
    <w:rsid w:val="00630DD4"/>
    <w:rsid w:val="006317C4"/>
    <w:rsid w:val="0063259E"/>
    <w:rsid w:val="00632E83"/>
    <w:rsid w:val="0063326D"/>
    <w:rsid w:val="00633341"/>
    <w:rsid w:val="00633CD8"/>
    <w:rsid w:val="00634F41"/>
    <w:rsid w:val="00635BD6"/>
    <w:rsid w:val="00635FBC"/>
    <w:rsid w:val="00640C78"/>
    <w:rsid w:val="0064210B"/>
    <w:rsid w:val="006424EB"/>
    <w:rsid w:val="006439FC"/>
    <w:rsid w:val="006445A6"/>
    <w:rsid w:val="00650651"/>
    <w:rsid w:val="00655B69"/>
    <w:rsid w:val="006560E1"/>
    <w:rsid w:val="00656E84"/>
    <w:rsid w:val="006611CE"/>
    <w:rsid w:val="00661A84"/>
    <w:rsid w:val="00661F6C"/>
    <w:rsid w:val="00664898"/>
    <w:rsid w:val="00664A45"/>
    <w:rsid w:val="006655B0"/>
    <w:rsid w:val="0066725B"/>
    <w:rsid w:val="0067055D"/>
    <w:rsid w:val="00672B1B"/>
    <w:rsid w:val="00672C34"/>
    <w:rsid w:val="0067382E"/>
    <w:rsid w:val="0067441D"/>
    <w:rsid w:val="006747ED"/>
    <w:rsid w:val="00675FC0"/>
    <w:rsid w:val="00676988"/>
    <w:rsid w:val="00680822"/>
    <w:rsid w:val="00681BA8"/>
    <w:rsid w:val="00682FEA"/>
    <w:rsid w:val="006839C0"/>
    <w:rsid w:val="006845F9"/>
    <w:rsid w:val="006859B2"/>
    <w:rsid w:val="00686488"/>
    <w:rsid w:val="0068694A"/>
    <w:rsid w:val="00690509"/>
    <w:rsid w:val="006909EA"/>
    <w:rsid w:val="006933E1"/>
    <w:rsid w:val="0069392F"/>
    <w:rsid w:val="0069402C"/>
    <w:rsid w:val="0069476B"/>
    <w:rsid w:val="00694CE2"/>
    <w:rsid w:val="00696523"/>
    <w:rsid w:val="00696B5D"/>
    <w:rsid w:val="00697184"/>
    <w:rsid w:val="00697558"/>
    <w:rsid w:val="006A0A77"/>
    <w:rsid w:val="006A1782"/>
    <w:rsid w:val="006A2D09"/>
    <w:rsid w:val="006A3EAB"/>
    <w:rsid w:val="006A4598"/>
    <w:rsid w:val="006A4CA7"/>
    <w:rsid w:val="006A59CA"/>
    <w:rsid w:val="006A5C4B"/>
    <w:rsid w:val="006B0FCD"/>
    <w:rsid w:val="006B14B7"/>
    <w:rsid w:val="006B2866"/>
    <w:rsid w:val="006B40E3"/>
    <w:rsid w:val="006B482A"/>
    <w:rsid w:val="006B4C23"/>
    <w:rsid w:val="006B5592"/>
    <w:rsid w:val="006B65EB"/>
    <w:rsid w:val="006C0FD6"/>
    <w:rsid w:val="006C1014"/>
    <w:rsid w:val="006C25C1"/>
    <w:rsid w:val="006C311F"/>
    <w:rsid w:val="006C33F6"/>
    <w:rsid w:val="006C504D"/>
    <w:rsid w:val="006C566E"/>
    <w:rsid w:val="006C62AE"/>
    <w:rsid w:val="006C6634"/>
    <w:rsid w:val="006C68C7"/>
    <w:rsid w:val="006C6BD2"/>
    <w:rsid w:val="006C7827"/>
    <w:rsid w:val="006D07F4"/>
    <w:rsid w:val="006D08E3"/>
    <w:rsid w:val="006D0D55"/>
    <w:rsid w:val="006D1027"/>
    <w:rsid w:val="006D4823"/>
    <w:rsid w:val="006D4AF1"/>
    <w:rsid w:val="006D54A5"/>
    <w:rsid w:val="006D691E"/>
    <w:rsid w:val="006E0AFA"/>
    <w:rsid w:val="006E112A"/>
    <w:rsid w:val="006E1BC6"/>
    <w:rsid w:val="006E2354"/>
    <w:rsid w:val="006E26DD"/>
    <w:rsid w:val="006E2F6F"/>
    <w:rsid w:val="006E5659"/>
    <w:rsid w:val="006E5919"/>
    <w:rsid w:val="006E6DBC"/>
    <w:rsid w:val="006E7D88"/>
    <w:rsid w:val="006F108A"/>
    <w:rsid w:val="006F1090"/>
    <w:rsid w:val="006F187A"/>
    <w:rsid w:val="006F1F4C"/>
    <w:rsid w:val="006F23A4"/>
    <w:rsid w:val="006F521A"/>
    <w:rsid w:val="006F53C3"/>
    <w:rsid w:val="006F683B"/>
    <w:rsid w:val="006F6EBF"/>
    <w:rsid w:val="006F7F08"/>
    <w:rsid w:val="00700A1E"/>
    <w:rsid w:val="00702923"/>
    <w:rsid w:val="00702BFB"/>
    <w:rsid w:val="007036A5"/>
    <w:rsid w:val="00703A36"/>
    <w:rsid w:val="007040CF"/>
    <w:rsid w:val="00704E28"/>
    <w:rsid w:val="0070558F"/>
    <w:rsid w:val="0071030E"/>
    <w:rsid w:val="007104F7"/>
    <w:rsid w:val="00711663"/>
    <w:rsid w:val="00712CC8"/>
    <w:rsid w:val="0071391D"/>
    <w:rsid w:val="007161DD"/>
    <w:rsid w:val="00716E8A"/>
    <w:rsid w:val="00716EB7"/>
    <w:rsid w:val="00717F3C"/>
    <w:rsid w:val="00720799"/>
    <w:rsid w:val="00722C7F"/>
    <w:rsid w:val="0072599F"/>
    <w:rsid w:val="00726C3C"/>
    <w:rsid w:val="00727012"/>
    <w:rsid w:val="0072729F"/>
    <w:rsid w:val="00730054"/>
    <w:rsid w:val="007303AF"/>
    <w:rsid w:val="007305AF"/>
    <w:rsid w:val="0073108B"/>
    <w:rsid w:val="007319AD"/>
    <w:rsid w:val="00731B7F"/>
    <w:rsid w:val="0073243D"/>
    <w:rsid w:val="00732CBC"/>
    <w:rsid w:val="00732DBE"/>
    <w:rsid w:val="007332EA"/>
    <w:rsid w:val="00736A67"/>
    <w:rsid w:val="0073766A"/>
    <w:rsid w:val="00737A47"/>
    <w:rsid w:val="0074136F"/>
    <w:rsid w:val="007419DC"/>
    <w:rsid w:val="00741D94"/>
    <w:rsid w:val="00741D9B"/>
    <w:rsid w:val="00741EE4"/>
    <w:rsid w:val="00742068"/>
    <w:rsid w:val="007426B4"/>
    <w:rsid w:val="00742E7D"/>
    <w:rsid w:val="0074458E"/>
    <w:rsid w:val="00745083"/>
    <w:rsid w:val="00745341"/>
    <w:rsid w:val="007456C6"/>
    <w:rsid w:val="007459F9"/>
    <w:rsid w:val="007462B7"/>
    <w:rsid w:val="00746F9F"/>
    <w:rsid w:val="007503EA"/>
    <w:rsid w:val="007507F8"/>
    <w:rsid w:val="00750DB6"/>
    <w:rsid w:val="007510BF"/>
    <w:rsid w:val="00751E52"/>
    <w:rsid w:val="00752815"/>
    <w:rsid w:val="00753610"/>
    <w:rsid w:val="0075465A"/>
    <w:rsid w:val="00754B05"/>
    <w:rsid w:val="00754FC0"/>
    <w:rsid w:val="007572FF"/>
    <w:rsid w:val="00763813"/>
    <w:rsid w:val="007639A2"/>
    <w:rsid w:val="00764605"/>
    <w:rsid w:val="00764C5E"/>
    <w:rsid w:val="007655C4"/>
    <w:rsid w:val="00765F74"/>
    <w:rsid w:val="0076681B"/>
    <w:rsid w:val="00767EE2"/>
    <w:rsid w:val="0077143A"/>
    <w:rsid w:val="00772943"/>
    <w:rsid w:val="00774076"/>
    <w:rsid w:val="00774630"/>
    <w:rsid w:val="00774834"/>
    <w:rsid w:val="00775E24"/>
    <w:rsid w:val="00777606"/>
    <w:rsid w:val="00780868"/>
    <w:rsid w:val="00781385"/>
    <w:rsid w:val="00783EEF"/>
    <w:rsid w:val="0078480E"/>
    <w:rsid w:val="007855A9"/>
    <w:rsid w:val="00786B56"/>
    <w:rsid w:val="007908D7"/>
    <w:rsid w:val="00791AAD"/>
    <w:rsid w:val="00791F3B"/>
    <w:rsid w:val="00792DB9"/>
    <w:rsid w:val="00795857"/>
    <w:rsid w:val="00795FB1"/>
    <w:rsid w:val="00797BBA"/>
    <w:rsid w:val="007A00D0"/>
    <w:rsid w:val="007A16DD"/>
    <w:rsid w:val="007A1A3B"/>
    <w:rsid w:val="007A1E86"/>
    <w:rsid w:val="007A2566"/>
    <w:rsid w:val="007A41E8"/>
    <w:rsid w:val="007A49A2"/>
    <w:rsid w:val="007A4AA4"/>
    <w:rsid w:val="007A582B"/>
    <w:rsid w:val="007A5ABD"/>
    <w:rsid w:val="007A67B3"/>
    <w:rsid w:val="007A67C9"/>
    <w:rsid w:val="007A76BD"/>
    <w:rsid w:val="007B0C5C"/>
    <w:rsid w:val="007B0DB3"/>
    <w:rsid w:val="007B1F21"/>
    <w:rsid w:val="007B2430"/>
    <w:rsid w:val="007B2A97"/>
    <w:rsid w:val="007B3C00"/>
    <w:rsid w:val="007B43E9"/>
    <w:rsid w:val="007B51A0"/>
    <w:rsid w:val="007B5D15"/>
    <w:rsid w:val="007B6E6A"/>
    <w:rsid w:val="007B7BDC"/>
    <w:rsid w:val="007C0853"/>
    <w:rsid w:val="007C2A3A"/>
    <w:rsid w:val="007C3F9E"/>
    <w:rsid w:val="007C5108"/>
    <w:rsid w:val="007C6150"/>
    <w:rsid w:val="007C65AE"/>
    <w:rsid w:val="007C7567"/>
    <w:rsid w:val="007C76B2"/>
    <w:rsid w:val="007C79D0"/>
    <w:rsid w:val="007D09A3"/>
    <w:rsid w:val="007D0EA2"/>
    <w:rsid w:val="007D1B3A"/>
    <w:rsid w:val="007D1E22"/>
    <w:rsid w:val="007D21B9"/>
    <w:rsid w:val="007D23FD"/>
    <w:rsid w:val="007D2B24"/>
    <w:rsid w:val="007D2BF8"/>
    <w:rsid w:val="007D2C0C"/>
    <w:rsid w:val="007D313D"/>
    <w:rsid w:val="007D3593"/>
    <w:rsid w:val="007D3AD9"/>
    <w:rsid w:val="007D45E1"/>
    <w:rsid w:val="007D698C"/>
    <w:rsid w:val="007D6B7D"/>
    <w:rsid w:val="007D6B82"/>
    <w:rsid w:val="007D7955"/>
    <w:rsid w:val="007E1679"/>
    <w:rsid w:val="007E3447"/>
    <w:rsid w:val="007E3B6D"/>
    <w:rsid w:val="007E4994"/>
    <w:rsid w:val="007E5FB4"/>
    <w:rsid w:val="007E5FCA"/>
    <w:rsid w:val="007E71F3"/>
    <w:rsid w:val="007E7FE0"/>
    <w:rsid w:val="007F0211"/>
    <w:rsid w:val="007F0504"/>
    <w:rsid w:val="007F09D4"/>
    <w:rsid w:val="007F0E1E"/>
    <w:rsid w:val="007F1178"/>
    <w:rsid w:val="007F2346"/>
    <w:rsid w:val="007F3847"/>
    <w:rsid w:val="007F3BF9"/>
    <w:rsid w:val="007F5590"/>
    <w:rsid w:val="007F6638"/>
    <w:rsid w:val="007F7155"/>
    <w:rsid w:val="007F715E"/>
    <w:rsid w:val="007F73DC"/>
    <w:rsid w:val="00800A56"/>
    <w:rsid w:val="008013CC"/>
    <w:rsid w:val="00802131"/>
    <w:rsid w:val="00803C47"/>
    <w:rsid w:val="00803FA9"/>
    <w:rsid w:val="008059BA"/>
    <w:rsid w:val="00805E6F"/>
    <w:rsid w:val="00806396"/>
    <w:rsid w:val="00806DDF"/>
    <w:rsid w:val="008072C2"/>
    <w:rsid w:val="00807A6D"/>
    <w:rsid w:val="00810A12"/>
    <w:rsid w:val="00813EF7"/>
    <w:rsid w:val="00814A11"/>
    <w:rsid w:val="00815004"/>
    <w:rsid w:val="00815B05"/>
    <w:rsid w:val="00816E73"/>
    <w:rsid w:val="008170D4"/>
    <w:rsid w:val="008175DE"/>
    <w:rsid w:val="00820AC4"/>
    <w:rsid w:val="008211D4"/>
    <w:rsid w:val="008225AD"/>
    <w:rsid w:val="00822C85"/>
    <w:rsid w:val="00823870"/>
    <w:rsid w:val="0082480A"/>
    <w:rsid w:val="008248D4"/>
    <w:rsid w:val="008261B0"/>
    <w:rsid w:val="00826A10"/>
    <w:rsid w:val="00826DE8"/>
    <w:rsid w:val="00827752"/>
    <w:rsid w:val="00827DA2"/>
    <w:rsid w:val="008324F1"/>
    <w:rsid w:val="00832B43"/>
    <w:rsid w:val="00833112"/>
    <w:rsid w:val="00835382"/>
    <w:rsid w:val="00835D61"/>
    <w:rsid w:val="00836AB8"/>
    <w:rsid w:val="008420E5"/>
    <w:rsid w:val="0084309D"/>
    <w:rsid w:val="0084361F"/>
    <w:rsid w:val="008448D2"/>
    <w:rsid w:val="0084505F"/>
    <w:rsid w:val="008455D5"/>
    <w:rsid w:val="008470F5"/>
    <w:rsid w:val="00847C19"/>
    <w:rsid w:val="00847CA7"/>
    <w:rsid w:val="00847E96"/>
    <w:rsid w:val="00850BE5"/>
    <w:rsid w:val="00851939"/>
    <w:rsid w:val="008533B4"/>
    <w:rsid w:val="008537FA"/>
    <w:rsid w:val="008542A6"/>
    <w:rsid w:val="00855574"/>
    <w:rsid w:val="0085620D"/>
    <w:rsid w:val="00857F40"/>
    <w:rsid w:val="00860199"/>
    <w:rsid w:val="00863834"/>
    <w:rsid w:val="0086426E"/>
    <w:rsid w:val="0086590A"/>
    <w:rsid w:val="00865E03"/>
    <w:rsid w:val="008661AC"/>
    <w:rsid w:val="008670F6"/>
    <w:rsid w:val="00867EE7"/>
    <w:rsid w:val="008702A0"/>
    <w:rsid w:val="00870423"/>
    <w:rsid w:val="0087215D"/>
    <w:rsid w:val="0087363F"/>
    <w:rsid w:val="00874359"/>
    <w:rsid w:val="00874490"/>
    <w:rsid w:val="00874525"/>
    <w:rsid w:val="008746A7"/>
    <w:rsid w:val="00874FD7"/>
    <w:rsid w:val="00875601"/>
    <w:rsid w:val="0087567F"/>
    <w:rsid w:val="00875989"/>
    <w:rsid w:val="00876019"/>
    <w:rsid w:val="008761CC"/>
    <w:rsid w:val="00876A85"/>
    <w:rsid w:val="008814DF"/>
    <w:rsid w:val="00881B39"/>
    <w:rsid w:val="00881C5A"/>
    <w:rsid w:val="00882478"/>
    <w:rsid w:val="0088311F"/>
    <w:rsid w:val="00884679"/>
    <w:rsid w:val="00884D6C"/>
    <w:rsid w:val="00885372"/>
    <w:rsid w:val="00885DE0"/>
    <w:rsid w:val="00885EFD"/>
    <w:rsid w:val="00887026"/>
    <w:rsid w:val="00887940"/>
    <w:rsid w:val="00887D14"/>
    <w:rsid w:val="00890BED"/>
    <w:rsid w:val="00890D97"/>
    <w:rsid w:val="00890DDF"/>
    <w:rsid w:val="008912E0"/>
    <w:rsid w:val="008948DD"/>
    <w:rsid w:val="00894F0A"/>
    <w:rsid w:val="00895184"/>
    <w:rsid w:val="00897A09"/>
    <w:rsid w:val="008A0557"/>
    <w:rsid w:val="008A0CFC"/>
    <w:rsid w:val="008A1F21"/>
    <w:rsid w:val="008A2E18"/>
    <w:rsid w:val="008A30BD"/>
    <w:rsid w:val="008A3658"/>
    <w:rsid w:val="008A4CCF"/>
    <w:rsid w:val="008A58E1"/>
    <w:rsid w:val="008A5D8D"/>
    <w:rsid w:val="008A6DCE"/>
    <w:rsid w:val="008B18CD"/>
    <w:rsid w:val="008B5E7F"/>
    <w:rsid w:val="008C2681"/>
    <w:rsid w:val="008C3339"/>
    <w:rsid w:val="008C366E"/>
    <w:rsid w:val="008C37FB"/>
    <w:rsid w:val="008C7384"/>
    <w:rsid w:val="008C7D74"/>
    <w:rsid w:val="008D08F7"/>
    <w:rsid w:val="008D2705"/>
    <w:rsid w:val="008D5559"/>
    <w:rsid w:val="008E1088"/>
    <w:rsid w:val="008E1863"/>
    <w:rsid w:val="008E25CD"/>
    <w:rsid w:val="008E26AA"/>
    <w:rsid w:val="008E33A5"/>
    <w:rsid w:val="008E4D59"/>
    <w:rsid w:val="008E6BBB"/>
    <w:rsid w:val="008E7765"/>
    <w:rsid w:val="008E7AF7"/>
    <w:rsid w:val="008E7B75"/>
    <w:rsid w:val="008F0055"/>
    <w:rsid w:val="008F190F"/>
    <w:rsid w:val="008F1962"/>
    <w:rsid w:val="008F2229"/>
    <w:rsid w:val="008F2D44"/>
    <w:rsid w:val="008F357E"/>
    <w:rsid w:val="008F7680"/>
    <w:rsid w:val="008F7AB1"/>
    <w:rsid w:val="00900761"/>
    <w:rsid w:val="00900C3A"/>
    <w:rsid w:val="00906A36"/>
    <w:rsid w:val="009109DF"/>
    <w:rsid w:val="0091247F"/>
    <w:rsid w:val="00913F3E"/>
    <w:rsid w:val="00913FF5"/>
    <w:rsid w:val="00914CFD"/>
    <w:rsid w:val="0091565B"/>
    <w:rsid w:val="00915F09"/>
    <w:rsid w:val="00916DC9"/>
    <w:rsid w:val="00917313"/>
    <w:rsid w:val="009201C0"/>
    <w:rsid w:val="00920616"/>
    <w:rsid w:val="00920ED5"/>
    <w:rsid w:val="00921802"/>
    <w:rsid w:val="00922929"/>
    <w:rsid w:val="009262CA"/>
    <w:rsid w:val="00926C06"/>
    <w:rsid w:val="00926DA8"/>
    <w:rsid w:val="00930890"/>
    <w:rsid w:val="00930C11"/>
    <w:rsid w:val="00930E94"/>
    <w:rsid w:val="0093165F"/>
    <w:rsid w:val="00933C7D"/>
    <w:rsid w:val="009358CC"/>
    <w:rsid w:val="00936256"/>
    <w:rsid w:val="00940333"/>
    <w:rsid w:val="009405BF"/>
    <w:rsid w:val="0094064E"/>
    <w:rsid w:val="00940ED6"/>
    <w:rsid w:val="00941AB2"/>
    <w:rsid w:val="00941B14"/>
    <w:rsid w:val="0094263D"/>
    <w:rsid w:val="009437EA"/>
    <w:rsid w:val="00943A05"/>
    <w:rsid w:val="00943D62"/>
    <w:rsid w:val="00944611"/>
    <w:rsid w:val="009506BF"/>
    <w:rsid w:val="00950E42"/>
    <w:rsid w:val="00952132"/>
    <w:rsid w:val="00952893"/>
    <w:rsid w:val="009530A3"/>
    <w:rsid w:val="009532C7"/>
    <w:rsid w:val="00953EE2"/>
    <w:rsid w:val="00954587"/>
    <w:rsid w:val="00954D69"/>
    <w:rsid w:val="00954FBA"/>
    <w:rsid w:val="00955F1E"/>
    <w:rsid w:val="00956F52"/>
    <w:rsid w:val="009613FA"/>
    <w:rsid w:val="00961A24"/>
    <w:rsid w:val="00965309"/>
    <w:rsid w:val="0096534A"/>
    <w:rsid w:val="00966E4D"/>
    <w:rsid w:val="00966FFE"/>
    <w:rsid w:val="00967F0D"/>
    <w:rsid w:val="00972251"/>
    <w:rsid w:val="00974A85"/>
    <w:rsid w:val="00974C56"/>
    <w:rsid w:val="00975F40"/>
    <w:rsid w:val="00976980"/>
    <w:rsid w:val="00981781"/>
    <w:rsid w:val="0098258A"/>
    <w:rsid w:val="00982D40"/>
    <w:rsid w:val="00982EC7"/>
    <w:rsid w:val="00983692"/>
    <w:rsid w:val="00983ADC"/>
    <w:rsid w:val="009853DD"/>
    <w:rsid w:val="00985A33"/>
    <w:rsid w:val="00985FE6"/>
    <w:rsid w:val="00986C70"/>
    <w:rsid w:val="00986D2D"/>
    <w:rsid w:val="00987D21"/>
    <w:rsid w:val="00990E41"/>
    <w:rsid w:val="00990F3A"/>
    <w:rsid w:val="009916C3"/>
    <w:rsid w:val="00991D3D"/>
    <w:rsid w:val="00992CA2"/>
    <w:rsid w:val="00993A54"/>
    <w:rsid w:val="00993F0F"/>
    <w:rsid w:val="00993F69"/>
    <w:rsid w:val="00994953"/>
    <w:rsid w:val="009950FD"/>
    <w:rsid w:val="0099602B"/>
    <w:rsid w:val="009962E4"/>
    <w:rsid w:val="00997A33"/>
    <w:rsid w:val="00997C3C"/>
    <w:rsid w:val="00997E21"/>
    <w:rsid w:val="00997E24"/>
    <w:rsid w:val="009A1054"/>
    <w:rsid w:val="009A1B16"/>
    <w:rsid w:val="009A1C26"/>
    <w:rsid w:val="009A1E64"/>
    <w:rsid w:val="009A2161"/>
    <w:rsid w:val="009A2334"/>
    <w:rsid w:val="009A27AD"/>
    <w:rsid w:val="009A4FA9"/>
    <w:rsid w:val="009A559A"/>
    <w:rsid w:val="009A6062"/>
    <w:rsid w:val="009A729C"/>
    <w:rsid w:val="009B210F"/>
    <w:rsid w:val="009B2674"/>
    <w:rsid w:val="009B3101"/>
    <w:rsid w:val="009B32B2"/>
    <w:rsid w:val="009B3CFA"/>
    <w:rsid w:val="009B3D4E"/>
    <w:rsid w:val="009B5263"/>
    <w:rsid w:val="009B57EF"/>
    <w:rsid w:val="009C070C"/>
    <w:rsid w:val="009C09C5"/>
    <w:rsid w:val="009C27BF"/>
    <w:rsid w:val="009C3AD3"/>
    <w:rsid w:val="009C526E"/>
    <w:rsid w:val="009C5C91"/>
    <w:rsid w:val="009C5D72"/>
    <w:rsid w:val="009C76A4"/>
    <w:rsid w:val="009C7835"/>
    <w:rsid w:val="009C792E"/>
    <w:rsid w:val="009D056B"/>
    <w:rsid w:val="009D0B97"/>
    <w:rsid w:val="009D0E14"/>
    <w:rsid w:val="009D213E"/>
    <w:rsid w:val="009D451A"/>
    <w:rsid w:val="009D4611"/>
    <w:rsid w:val="009D523E"/>
    <w:rsid w:val="009D59A0"/>
    <w:rsid w:val="009D773E"/>
    <w:rsid w:val="009E05BF"/>
    <w:rsid w:val="009E0A87"/>
    <w:rsid w:val="009E0B63"/>
    <w:rsid w:val="009E0BBB"/>
    <w:rsid w:val="009E3262"/>
    <w:rsid w:val="009E3355"/>
    <w:rsid w:val="009E45D3"/>
    <w:rsid w:val="009E50ED"/>
    <w:rsid w:val="009E5D1F"/>
    <w:rsid w:val="009F04EC"/>
    <w:rsid w:val="009F31D4"/>
    <w:rsid w:val="009F335D"/>
    <w:rsid w:val="009F456A"/>
    <w:rsid w:val="009F65BF"/>
    <w:rsid w:val="009F7870"/>
    <w:rsid w:val="009F7978"/>
    <w:rsid w:val="00A013C7"/>
    <w:rsid w:val="00A014D5"/>
    <w:rsid w:val="00A01C09"/>
    <w:rsid w:val="00A022B3"/>
    <w:rsid w:val="00A033A7"/>
    <w:rsid w:val="00A05D54"/>
    <w:rsid w:val="00A130EA"/>
    <w:rsid w:val="00A15395"/>
    <w:rsid w:val="00A156A6"/>
    <w:rsid w:val="00A158C0"/>
    <w:rsid w:val="00A17123"/>
    <w:rsid w:val="00A17F58"/>
    <w:rsid w:val="00A20018"/>
    <w:rsid w:val="00A21C2A"/>
    <w:rsid w:val="00A21F5D"/>
    <w:rsid w:val="00A229FB"/>
    <w:rsid w:val="00A22A7D"/>
    <w:rsid w:val="00A23A4F"/>
    <w:rsid w:val="00A23D83"/>
    <w:rsid w:val="00A254F6"/>
    <w:rsid w:val="00A2565D"/>
    <w:rsid w:val="00A25816"/>
    <w:rsid w:val="00A26AE0"/>
    <w:rsid w:val="00A27F00"/>
    <w:rsid w:val="00A313EB"/>
    <w:rsid w:val="00A31441"/>
    <w:rsid w:val="00A318E9"/>
    <w:rsid w:val="00A3236E"/>
    <w:rsid w:val="00A32E3C"/>
    <w:rsid w:val="00A344F0"/>
    <w:rsid w:val="00A3454C"/>
    <w:rsid w:val="00A347E7"/>
    <w:rsid w:val="00A34F40"/>
    <w:rsid w:val="00A36091"/>
    <w:rsid w:val="00A366CA"/>
    <w:rsid w:val="00A40F18"/>
    <w:rsid w:val="00A4119C"/>
    <w:rsid w:val="00A41393"/>
    <w:rsid w:val="00A41950"/>
    <w:rsid w:val="00A42326"/>
    <w:rsid w:val="00A42FCA"/>
    <w:rsid w:val="00A442D7"/>
    <w:rsid w:val="00A449DB"/>
    <w:rsid w:val="00A4776B"/>
    <w:rsid w:val="00A526C0"/>
    <w:rsid w:val="00A52C2B"/>
    <w:rsid w:val="00A53143"/>
    <w:rsid w:val="00A54887"/>
    <w:rsid w:val="00A556C1"/>
    <w:rsid w:val="00A5610C"/>
    <w:rsid w:val="00A57C03"/>
    <w:rsid w:val="00A57F7C"/>
    <w:rsid w:val="00A57FA1"/>
    <w:rsid w:val="00A61FE8"/>
    <w:rsid w:val="00A628D6"/>
    <w:rsid w:val="00A63117"/>
    <w:rsid w:val="00A634BB"/>
    <w:rsid w:val="00A646C0"/>
    <w:rsid w:val="00A64AFB"/>
    <w:rsid w:val="00A673AC"/>
    <w:rsid w:val="00A67AEE"/>
    <w:rsid w:val="00A70D78"/>
    <w:rsid w:val="00A7218D"/>
    <w:rsid w:val="00A72CCC"/>
    <w:rsid w:val="00A73093"/>
    <w:rsid w:val="00A737FD"/>
    <w:rsid w:val="00A741DA"/>
    <w:rsid w:val="00A755AE"/>
    <w:rsid w:val="00A7642C"/>
    <w:rsid w:val="00A7748E"/>
    <w:rsid w:val="00A81D3B"/>
    <w:rsid w:val="00A821A0"/>
    <w:rsid w:val="00A82DA6"/>
    <w:rsid w:val="00A83972"/>
    <w:rsid w:val="00A83ED9"/>
    <w:rsid w:val="00A85D69"/>
    <w:rsid w:val="00A86641"/>
    <w:rsid w:val="00A91754"/>
    <w:rsid w:val="00A917B9"/>
    <w:rsid w:val="00A93C86"/>
    <w:rsid w:val="00A94AA0"/>
    <w:rsid w:val="00A95C49"/>
    <w:rsid w:val="00A965F1"/>
    <w:rsid w:val="00A966A7"/>
    <w:rsid w:val="00A976D9"/>
    <w:rsid w:val="00A9775D"/>
    <w:rsid w:val="00AA0744"/>
    <w:rsid w:val="00AA0F1F"/>
    <w:rsid w:val="00AA1771"/>
    <w:rsid w:val="00AA2097"/>
    <w:rsid w:val="00AA30EE"/>
    <w:rsid w:val="00AA6ED9"/>
    <w:rsid w:val="00AA701D"/>
    <w:rsid w:val="00AB2E71"/>
    <w:rsid w:val="00AB41F9"/>
    <w:rsid w:val="00AB442C"/>
    <w:rsid w:val="00AB4885"/>
    <w:rsid w:val="00AB493B"/>
    <w:rsid w:val="00AB4C2B"/>
    <w:rsid w:val="00AB4F43"/>
    <w:rsid w:val="00AB4FCF"/>
    <w:rsid w:val="00AB6924"/>
    <w:rsid w:val="00AB6D06"/>
    <w:rsid w:val="00AB7ADB"/>
    <w:rsid w:val="00AC060A"/>
    <w:rsid w:val="00AC1160"/>
    <w:rsid w:val="00AC2393"/>
    <w:rsid w:val="00AC27BE"/>
    <w:rsid w:val="00AC29B6"/>
    <w:rsid w:val="00AC2A1A"/>
    <w:rsid w:val="00AC2BE4"/>
    <w:rsid w:val="00AC2D12"/>
    <w:rsid w:val="00AC31EB"/>
    <w:rsid w:val="00AC349E"/>
    <w:rsid w:val="00AC6619"/>
    <w:rsid w:val="00AC67D8"/>
    <w:rsid w:val="00AC6CB9"/>
    <w:rsid w:val="00AC6DC4"/>
    <w:rsid w:val="00AC7FCC"/>
    <w:rsid w:val="00AD16E1"/>
    <w:rsid w:val="00AD32FF"/>
    <w:rsid w:val="00AD35C6"/>
    <w:rsid w:val="00AD36C8"/>
    <w:rsid w:val="00AD3B7B"/>
    <w:rsid w:val="00AD4703"/>
    <w:rsid w:val="00AD56DE"/>
    <w:rsid w:val="00AD5FCE"/>
    <w:rsid w:val="00AE08AF"/>
    <w:rsid w:val="00AE2534"/>
    <w:rsid w:val="00AE31C1"/>
    <w:rsid w:val="00AE3580"/>
    <w:rsid w:val="00AE3A77"/>
    <w:rsid w:val="00AE3C3F"/>
    <w:rsid w:val="00AE533C"/>
    <w:rsid w:val="00AE6DE5"/>
    <w:rsid w:val="00AE6EE5"/>
    <w:rsid w:val="00AE7205"/>
    <w:rsid w:val="00AE7C07"/>
    <w:rsid w:val="00AE7C72"/>
    <w:rsid w:val="00AF012A"/>
    <w:rsid w:val="00AF1C9C"/>
    <w:rsid w:val="00AF5F69"/>
    <w:rsid w:val="00B0427D"/>
    <w:rsid w:val="00B042B9"/>
    <w:rsid w:val="00B04E18"/>
    <w:rsid w:val="00B04E74"/>
    <w:rsid w:val="00B0595F"/>
    <w:rsid w:val="00B061AE"/>
    <w:rsid w:val="00B06CE0"/>
    <w:rsid w:val="00B10049"/>
    <w:rsid w:val="00B101F5"/>
    <w:rsid w:val="00B10617"/>
    <w:rsid w:val="00B10861"/>
    <w:rsid w:val="00B13873"/>
    <w:rsid w:val="00B13FCB"/>
    <w:rsid w:val="00B15D14"/>
    <w:rsid w:val="00B1720F"/>
    <w:rsid w:val="00B1770C"/>
    <w:rsid w:val="00B208F3"/>
    <w:rsid w:val="00B21157"/>
    <w:rsid w:val="00B22C71"/>
    <w:rsid w:val="00B22FD1"/>
    <w:rsid w:val="00B236C8"/>
    <w:rsid w:val="00B239C5"/>
    <w:rsid w:val="00B24265"/>
    <w:rsid w:val="00B26F98"/>
    <w:rsid w:val="00B27F4F"/>
    <w:rsid w:val="00B31F3C"/>
    <w:rsid w:val="00B3259F"/>
    <w:rsid w:val="00B3363E"/>
    <w:rsid w:val="00B338F3"/>
    <w:rsid w:val="00B35C21"/>
    <w:rsid w:val="00B35D98"/>
    <w:rsid w:val="00B37167"/>
    <w:rsid w:val="00B37D92"/>
    <w:rsid w:val="00B40523"/>
    <w:rsid w:val="00B40A57"/>
    <w:rsid w:val="00B42809"/>
    <w:rsid w:val="00B42EA3"/>
    <w:rsid w:val="00B4320C"/>
    <w:rsid w:val="00B43D61"/>
    <w:rsid w:val="00B43FC6"/>
    <w:rsid w:val="00B44527"/>
    <w:rsid w:val="00B44600"/>
    <w:rsid w:val="00B44884"/>
    <w:rsid w:val="00B45841"/>
    <w:rsid w:val="00B45A04"/>
    <w:rsid w:val="00B46565"/>
    <w:rsid w:val="00B466A4"/>
    <w:rsid w:val="00B477BB"/>
    <w:rsid w:val="00B47B00"/>
    <w:rsid w:val="00B47D15"/>
    <w:rsid w:val="00B50007"/>
    <w:rsid w:val="00B517CC"/>
    <w:rsid w:val="00B51829"/>
    <w:rsid w:val="00B52B62"/>
    <w:rsid w:val="00B539F4"/>
    <w:rsid w:val="00B55022"/>
    <w:rsid w:val="00B553C2"/>
    <w:rsid w:val="00B608D9"/>
    <w:rsid w:val="00B608E0"/>
    <w:rsid w:val="00B63547"/>
    <w:rsid w:val="00B644AD"/>
    <w:rsid w:val="00B64712"/>
    <w:rsid w:val="00B64B24"/>
    <w:rsid w:val="00B66048"/>
    <w:rsid w:val="00B662CB"/>
    <w:rsid w:val="00B66654"/>
    <w:rsid w:val="00B6686C"/>
    <w:rsid w:val="00B66A43"/>
    <w:rsid w:val="00B673CF"/>
    <w:rsid w:val="00B70F6E"/>
    <w:rsid w:val="00B7107F"/>
    <w:rsid w:val="00B7250E"/>
    <w:rsid w:val="00B72A3E"/>
    <w:rsid w:val="00B72FFD"/>
    <w:rsid w:val="00B7335F"/>
    <w:rsid w:val="00B7531C"/>
    <w:rsid w:val="00B7679F"/>
    <w:rsid w:val="00B800B8"/>
    <w:rsid w:val="00B80E85"/>
    <w:rsid w:val="00B816ED"/>
    <w:rsid w:val="00B817F7"/>
    <w:rsid w:val="00B81AB0"/>
    <w:rsid w:val="00B826BC"/>
    <w:rsid w:val="00B82CA2"/>
    <w:rsid w:val="00B835F9"/>
    <w:rsid w:val="00B83E41"/>
    <w:rsid w:val="00B83E74"/>
    <w:rsid w:val="00B84CE0"/>
    <w:rsid w:val="00B86532"/>
    <w:rsid w:val="00B87D49"/>
    <w:rsid w:val="00B90D45"/>
    <w:rsid w:val="00B913CA"/>
    <w:rsid w:val="00B94210"/>
    <w:rsid w:val="00BA0403"/>
    <w:rsid w:val="00BA061D"/>
    <w:rsid w:val="00BA185B"/>
    <w:rsid w:val="00BA1EFA"/>
    <w:rsid w:val="00BA2805"/>
    <w:rsid w:val="00BA3611"/>
    <w:rsid w:val="00BA41D5"/>
    <w:rsid w:val="00BB06BD"/>
    <w:rsid w:val="00BB1532"/>
    <w:rsid w:val="00BB27E2"/>
    <w:rsid w:val="00BB2F0A"/>
    <w:rsid w:val="00BB33E4"/>
    <w:rsid w:val="00BB5431"/>
    <w:rsid w:val="00BB5E0B"/>
    <w:rsid w:val="00BB6FD6"/>
    <w:rsid w:val="00BC0621"/>
    <w:rsid w:val="00BC1EFF"/>
    <w:rsid w:val="00BC2765"/>
    <w:rsid w:val="00BC336C"/>
    <w:rsid w:val="00BC40DF"/>
    <w:rsid w:val="00BC45A8"/>
    <w:rsid w:val="00BD08B8"/>
    <w:rsid w:val="00BD0B76"/>
    <w:rsid w:val="00BD2003"/>
    <w:rsid w:val="00BD259B"/>
    <w:rsid w:val="00BD29EB"/>
    <w:rsid w:val="00BD3615"/>
    <w:rsid w:val="00BD41A7"/>
    <w:rsid w:val="00BD4256"/>
    <w:rsid w:val="00BD5376"/>
    <w:rsid w:val="00BD5561"/>
    <w:rsid w:val="00BD56F0"/>
    <w:rsid w:val="00BD584C"/>
    <w:rsid w:val="00BD5C23"/>
    <w:rsid w:val="00BD6928"/>
    <w:rsid w:val="00BD6F86"/>
    <w:rsid w:val="00BD7087"/>
    <w:rsid w:val="00BD7B11"/>
    <w:rsid w:val="00BD7B64"/>
    <w:rsid w:val="00BD7ECD"/>
    <w:rsid w:val="00BE1044"/>
    <w:rsid w:val="00BE1E5F"/>
    <w:rsid w:val="00BE2A24"/>
    <w:rsid w:val="00BE2EF3"/>
    <w:rsid w:val="00BE52BB"/>
    <w:rsid w:val="00BE7799"/>
    <w:rsid w:val="00BF00D5"/>
    <w:rsid w:val="00BF0A85"/>
    <w:rsid w:val="00BF13D4"/>
    <w:rsid w:val="00BF1A66"/>
    <w:rsid w:val="00BF26F2"/>
    <w:rsid w:val="00BF5A0D"/>
    <w:rsid w:val="00BF5CDD"/>
    <w:rsid w:val="00BF7563"/>
    <w:rsid w:val="00C0001B"/>
    <w:rsid w:val="00C01641"/>
    <w:rsid w:val="00C026B9"/>
    <w:rsid w:val="00C03468"/>
    <w:rsid w:val="00C0409A"/>
    <w:rsid w:val="00C04B9D"/>
    <w:rsid w:val="00C05319"/>
    <w:rsid w:val="00C11586"/>
    <w:rsid w:val="00C11587"/>
    <w:rsid w:val="00C126BE"/>
    <w:rsid w:val="00C13172"/>
    <w:rsid w:val="00C143BD"/>
    <w:rsid w:val="00C1601D"/>
    <w:rsid w:val="00C163C9"/>
    <w:rsid w:val="00C2021D"/>
    <w:rsid w:val="00C203F6"/>
    <w:rsid w:val="00C2067B"/>
    <w:rsid w:val="00C20FB7"/>
    <w:rsid w:val="00C218B8"/>
    <w:rsid w:val="00C21C46"/>
    <w:rsid w:val="00C23BF4"/>
    <w:rsid w:val="00C23CB2"/>
    <w:rsid w:val="00C24714"/>
    <w:rsid w:val="00C2672F"/>
    <w:rsid w:val="00C27251"/>
    <w:rsid w:val="00C27510"/>
    <w:rsid w:val="00C279A5"/>
    <w:rsid w:val="00C30840"/>
    <w:rsid w:val="00C31B01"/>
    <w:rsid w:val="00C334AB"/>
    <w:rsid w:val="00C335DD"/>
    <w:rsid w:val="00C34662"/>
    <w:rsid w:val="00C35D0C"/>
    <w:rsid w:val="00C364A5"/>
    <w:rsid w:val="00C41F5C"/>
    <w:rsid w:val="00C4569C"/>
    <w:rsid w:val="00C45810"/>
    <w:rsid w:val="00C45997"/>
    <w:rsid w:val="00C465D9"/>
    <w:rsid w:val="00C4678B"/>
    <w:rsid w:val="00C4778C"/>
    <w:rsid w:val="00C47B06"/>
    <w:rsid w:val="00C5082A"/>
    <w:rsid w:val="00C532B1"/>
    <w:rsid w:val="00C53892"/>
    <w:rsid w:val="00C53DBA"/>
    <w:rsid w:val="00C55EE6"/>
    <w:rsid w:val="00C56229"/>
    <w:rsid w:val="00C568A7"/>
    <w:rsid w:val="00C57E2B"/>
    <w:rsid w:val="00C6054C"/>
    <w:rsid w:val="00C620D2"/>
    <w:rsid w:val="00C62AA1"/>
    <w:rsid w:val="00C642BF"/>
    <w:rsid w:val="00C65180"/>
    <w:rsid w:val="00C65B55"/>
    <w:rsid w:val="00C6633F"/>
    <w:rsid w:val="00C677BC"/>
    <w:rsid w:val="00C67A2F"/>
    <w:rsid w:val="00C70502"/>
    <w:rsid w:val="00C706F3"/>
    <w:rsid w:val="00C713D2"/>
    <w:rsid w:val="00C715B7"/>
    <w:rsid w:val="00C71D1F"/>
    <w:rsid w:val="00C73A51"/>
    <w:rsid w:val="00C73EDB"/>
    <w:rsid w:val="00C7450B"/>
    <w:rsid w:val="00C74D06"/>
    <w:rsid w:val="00C76589"/>
    <w:rsid w:val="00C768AA"/>
    <w:rsid w:val="00C76AC1"/>
    <w:rsid w:val="00C778DD"/>
    <w:rsid w:val="00C80088"/>
    <w:rsid w:val="00C801C7"/>
    <w:rsid w:val="00C83A92"/>
    <w:rsid w:val="00C85D52"/>
    <w:rsid w:val="00C86189"/>
    <w:rsid w:val="00C93B6C"/>
    <w:rsid w:val="00C9468D"/>
    <w:rsid w:val="00C957BD"/>
    <w:rsid w:val="00C95C71"/>
    <w:rsid w:val="00C965F1"/>
    <w:rsid w:val="00C975DF"/>
    <w:rsid w:val="00CA01F6"/>
    <w:rsid w:val="00CA0611"/>
    <w:rsid w:val="00CA1B0B"/>
    <w:rsid w:val="00CA2A41"/>
    <w:rsid w:val="00CA4606"/>
    <w:rsid w:val="00CB0AEC"/>
    <w:rsid w:val="00CB160E"/>
    <w:rsid w:val="00CB2241"/>
    <w:rsid w:val="00CB22D9"/>
    <w:rsid w:val="00CB4087"/>
    <w:rsid w:val="00CB44CB"/>
    <w:rsid w:val="00CB4716"/>
    <w:rsid w:val="00CB55F4"/>
    <w:rsid w:val="00CB5CE5"/>
    <w:rsid w:val="00CB5E29"/>
    <w:rsid w:val="00CC0164"/>
    <w:rsid w:val="00CC1C78"/>
    <w:rsid w:val="00CC2199"/>
    <w:rsid w:val="00CC3630"/>
    <w:rsid w:val="00CD016B"/>
    <w:rsid w:val="00CD0C0F"/>
    <w:rsid w:val="00CD1BAD"/>
    <w:rsid w:val="00CD2040"/>
    <w:rsid w:val="00CD333C"/>
    <w:rsid w:val="00CD424A"/>
    <w:rsid w:val="00CD425D"/>
    <w:rsid w:val="00CD77BD"/>
    <w:rsid w:val="00CD7F28"/>
    <w:rsid w:val="00CD7FE5"/>
    <w:rsid w:val="00CE12E1"/>
    <w:rsid w:val="00CE2800"/>
    <w:rsid w:val="00CE3DED"/>
    <w:rsid w:val="00CE408A"/>
    <w:rsid w:val="00CE41DC"/>
    <w:rsid w:val="00CE4250"/>
    <w:rsid w:val="00CE4724"/>
    <w:rsid w:val="00CE70A6"/>
    <w:rsid w:val="00CF11C0"/>
    <w:rsid w:val="00CF1EBA"/>
    <w:rsid w:val="00CF2177"/>
    <w:rsid w:val="00CF3209"/>
    <w:rsid w:val="00CF3A2C"/>
    <w:rsid w:val="00CF3D2B"/>
    <w:rsid w:val="00CF582C"/>
    <w:rsid w:val="00CF5A63"/>
    <w:rsid w:val="00CF5A6B"/>
    <w:rsid w:val="00CF5E02"/>
    <w:rsid w:val="00CF6306"/>
    <w:rsid w:val="00CF6A16"/>
    <w:rsid w:val="00CF6EF3"/>
    <w:rsid w:val="00D02568"/>
    <w:rsid w:val="00D03E4E"/>
    <w:rsid w:val="00D03FD5"/>
    <w:rsid w:val="00D040DF"/>
    <w:rsid w:val="00D04328"/>
    <w:rsid w:val="00D0460F"/>
    <w:rsid w:val="00D06195"/>
    <w:rsid w:val="00D06C39"/>
    <w:rsid w:val="00D1141A"/>
    <w:rsid w:val="00D115E1"/>
    <w:rsid w:val="00D118C6"/>
    <w:rsid w:val="00D12065"/>
    <w:rsid w:val="00D1244B"/>
    <w:rsid w:val="00D13D09"/>
    <w:rsid w:val="00D145FA"/>
    <w:rsid w:val="00D14C85"/>
    <w:rsid w:val="00D14CA4"/>
    <w:rsid w:val="00D15CD3"/>
    <w:rsid w:val="00D1667E"/>
    <w:rsid w:val="00D16BE4"/>
    <w:rsid w:val="00D20BED"/>
    <w:rsid w:val="00D20F5E"/>
    <w:rsid w:val="00D20F7B"/>
    <w:rsid w:val="00D21036"/>
    <w:rsid w:val="00D224E4"/>
    <w:rsid w:val="00D239B8"/>
    <w:rsid w:val="00D2440E"/>
    <w:rsid w:val="00D24DE9"/>
    <w:rsid w:val="00D2522F"/>
    <w:rsid w:val="00D277C1"/>
    <w:rsid w:val="00D27881"/>
    <w:rsid w:val="00D3058D"/>
    <w:rsid w:val="00D31D4D"/>
    <w:rsid w:val="00D331ED"/>
    <w:rsid w:val="00D33C32"/>
    <w:rsid w:val="00D349EF"/>
    <w:rsid w:val="00D34AD2"/>
    <w:rsid w:val="00D352B5"/>
    <w:rsid w:val="00D35B75"/>
    <w:rsid w:val="00D37497"/>
    <w:rsid w:val="00D379A4"/>
    <w:rsid w:val="00D37BE2"/>
    <w:rsid w:val="00D41861"/>
    <w:rsid w:val="00D41CAD"/>
    <w:rsid w:val="00D43208"/>
    <w:rsid w:val="00D4345C"/>
    <w:rsid w:val="00D444BF"/>
    <w:rsid w:val="00D4464C"/>
    <w:rsid w:val="00D4545F"/>
    <w:rsid w:val="00D50A16"/>
    <w:rsid w:val="00D51882"/>
    <w:rsid w:val="00D5272A"/>
    <w:rsid w:val="00D530ED"/>
    <w:rsid w:val="00D53445"/>
    <w:rsid w:val="00D5390F"/>
    <w:rsid w:val="00D53FA8"/>
    <w:rsid w:val="00D54732"/>
    <w:rsid w:val="00D55335"/>
    <w:rsid w:val="00D553EC"/>
    <w:rsid w:val="00D563A8"/>
    <w:rsid w:val="00D61239"/>
    <w:rsid w:val="00D61376"/>
    <w:rsid w:val="00D616B3"/>
    <w:rsid w:val="00D6213D"/>
    <w:rsid w:val="00D625E5"/>
    <w:rsid w:val="00D64254"/>
    <w:rsid w:val="00D64331"/>
    <w:rsid w:val="00D64A4A"/>
    <w:rsid w:val="00D65608"/>
    <w:rsid w:val="00D656AA"/>
    <w:rsid w:val="00D6659B"/>
    <w:rsid w:val="00D6741C"/>
    <w:rsid w:val="00D67728"/>
    <w:rsid w:val="00D67A78"/>
    <w:rsid w:val="00D67FAD"/>
    <w:rsid w:val="00D70686"/>
    <w:rsid w:val="00D72B0E"/>
    <w:rsid w:val="00D73472"/>
    <w:rsid w:val="00D740BD"/>
    <w:rsid w:val="00D77325"/>
    <w:rsid w:val="00D774B6"/>
    <w:rsid w:val="00D80EA3"/>
    <w:rsid w:val="00D810EC"/>
    <w:rsid w:val="00D8138A"/>
    <w:rsid w:val="00D81E2B"/>
    <w:rsid w:val="00D8221E"/>
    <w:rsid w:val="00D83736"/>
    <w:rsid w:val="00D86E27"/>
    <w:rsid w:val="00D87FE8"/>
    <w:rsid w:val="00D906CF"/>
    <w:rsid w:val="00D91BD1"/>
    <w:rsid w:val="00D9278C"/>
    <w:rsid w:val="00D92AFC"/>
    <w:rsid w:val="00D96AA3"/>
    <w:rsid w:val="00D9751E"/>
    <w:rsid w:val="00D97F77"/>
    <w:rsid w:val="00DA00F2"/>
    <w:rsid w:val="00DA0630"/>
    <w:rsid w:val="00DA0BE7"/>
    <w:rsid w:val="00DA2C72"/>
    <w:rsid w:val="00DA311D"/>
    <w:rsid w:val="00DA3ED7"/>
    <w:rsid w:val="00DA4770"/>
    <w:rsid w:val="00DA4ADC"/>
    <w:rsid w:val="00DA4B08"/>
    <w:rsid w:val="00DA641B"/>
    <w:rsid w:val="00DA680E"/>
    <w:rsid w:val="00DA77C0"/>
    <w:rsid w:val="00DB16DB"/>
    <w:rsid w:val="00DB1797"/>
    <w:rsid w:val="00DB2381"/>
    <w:rsid w:val="00DB4BCE"/>
    <w:rsid w:val="00DB4C6E"/>
    <w:rsid w:val="00DB725C"/>
    <w:rsid w:val="00DB79E8"/>
    <w:rsid w:val="00DC121A"/>
    <w:rsid w:val="00DC1351"/>
    <w:rsid w:val="00DC1647"/>
    <w:rsid w:val="00DC1658"/>
    <w:rsid w:val="00DC3E3E"/>
    <w:rsid w:val="00DC656E"/>
    <w:rsid w:val="00DD0856"/>
    <w:rsid w:val="00DD0B52"/>
    <w:rsid w:val="00DD1575"/>
    <w:rsid w:val="00DD1AD6"/>
    <w:rsid w:val="00DD301B"/>
    <w:rsid w:val="00DD315F"/>
    <w:rsid w:val="00DD54A6"/>
    <w:rsid w:val="00DD5D54"/>
    <w:rsid w:val="00DD6325"/>
    <w:rsid w:val="00DD7BBD"/>
    <w:rsid w:val="00DE2188"/>
    <w:rsid w:val="00DE21A8"/>
    <w:rsid w:val="00DE21C9"/>
    <w:rsid w:val="00DE4A9F"/>
    <w:rsid w:val="00DE6718"/>
    <w:rsid w:val="00DE7037"/>
    <w:rsid w:val="00DF0E7B"/>
    <w:rsid w:val="00DF1758"/>
    <w:rsid w:val="00DF1B54"/>
    <w:rsid w:val="00DF200D"/>
    <w:rsid w:val="00DF2089"/>
    <w:rsid w:val="00DF39FF"/>
    <w:rsid w:val="00DF3F37"/>
    <w:rsid w:val="00DF5560"/>
    <w:rsid w:val="00E02584"/>
    <w:rsid w:val="00E02FF0"/>
    <w:rsid w:val="00E0369A"/>
    <w:rsid w:val="00E04240"/>
    <w:rsid w:val="00E04ADB"/>
    <w:rsid w:val="00E0724D"/>
    <w:rsid w:val="00E10162"/>
    <w:rsid w:val="00E10FA2"/>
    <w:rsid w:val="00E1211E"/>
    <w:rsid w:val="00E124C6"/>
    <w:rsid w:val="00E1268A"/>
    <w:rsid w:val="00E1275F"/>
    <w:rsid w:val="00E14C70"/>
    <w:rsid w:val="00E1617C"/>
    <w:rsid w:val="00E167E3"/>
    <w:rsid w:val="00E16803"/>
    <w:rsid w:val="00E177D1"/>
    <w:rsid w:val="00E21348"/>
    <w:rsid w:val="00E21872"/>
    <w:rsid w:val="00E21F05"/>
    <w:rsid w:val="00E22036"/>
    <w:rsid w:val="00E228EE"/>
    <w:rsid w:val="00E23450"/>
    <w:rsid w:val="00E255E9"/>
    <w:rsid w:val="00E25F80"/>
    <w:rsid w:val="00E300B6"/>
    <w:rsid w:val="00E30CEC"/>
    <w:rsid w:val="00E31327"/>
    <w:rsid w:val="00E31884"/>
    <w:rsid w:val="00E32902"/>
    <w:rsid w:val="00E3380C"/>
    <w:rsid w:val="00E36D80"/>
    <w:rsid w:val="00E37DCA"/>
    <w:rsid w:val="00E43BE2"/>
    <w:rsid w:val="00E444FE"/>
    <w:rsid w:val="00E44953"/>
    <w:rsid w:val="00E454A1"/>
    <w:rsid w:val="00E458B6"/>
    <w:rsid w:val="00E45B24"/>
    <w:rsid w:val="00E462D4"/>
    <w:rsid w:val="00E46B0C"/>
    <w:rsid w:val="00E472E4"/>
    <w:rsid w:val="00E47FBA"/>
    <w:rsid w:val="00E547BF"/>
    <w:rsid w:val="00E55287"/>
    <w:rsid w:val="00E57074"/>
    <w:rsid w:val="00E57AE2"/>
    <w:rsid w:val="00E60A3E"/>
    <w:rsid w:val="00E64317"/>
    <w:rsid w:val="00E64CD2"/>
    <w:rsid w:val="00E65B42"/>
    <w:rsid w:val="00E65C8B"/>
    <w:rsid w:val="00E65D5A"/>
    <w:rsid w:val="00E65E10"/>
    <w:rsid w:val="00E664B2"/>
    <w:rsid w:val="00E7077F"/>
    <w:rsid w:val="00E71A54"/>
    <w:rsid w:val="00E727BC"/>
    <w:rsid w:val="00E73AFC"/>
    <w:rsid w:val="00E73BB7"/>
    <w:rsid w:val="00E74314"/>
    <w:rsid w:val="00E7626B"/>
    <w:rsid w:val="00E7705D"/>
    <w:rsid w:val="00E80400"/>
    <w:rsid w:val="00E822D2"/>
    <w:rsid w:val="00E837BD"/>
    <w:rsid w:val="00E839A2"/>
    <w:rsid w:val="00E84EF8"/>
    <w:rsid w:val="00E8584C"/>
    <w:rsid w:val="00E85E07"/>
    <w:rsid w:val="00E8607A"/>
    <w:rsid w:val="00E86BF0"/>
    <w:rsid w:val="00E86F48"/>
    <w:rsid w:val="00E90618"/>
    <w:rsid w:val="00E92458"/>
    <w:rsid w:val="00E925CE"/>
    <w:rsid w:val="00E93225"/>
    <w:rsid w:val="00E93FA3"/>
    <w:rsid w:val="00E945E8"/>
    <w:rsid w:val="00E95962"/>
    <w:rsid w:val="00E95D00"/>
    <w:rsid w:val="00E95D83"/>
    <w:rsid w:val="00E970A8"/>
    <w:rsid w:val="00E970D2"/>
    <w:rsid w:val="00E97E7F"/>
    <w:rsid w:val="00EA0C72"/>
    <w:rsid w:val="00EA0CD3"/>
    <w:rsid w:val="00EA0D06"/>
    <w:rsid w:val="00EA127E"/>
    <w:rsid w:val="00EA1B79"/>
    <w:rsid w:val="00EA2482"/>
    <w:rsid w:val="00EA2A78"/>
    <w:rsid w:val="00EA379B"/>
    <w:rsid w:val="00EA530F"/>
    <w:rsid w:val="00EA5A35"/>
    <w:rsid w:val="00EA5ED8"/>
    <w:rsid w:val="00EA61A9"/>
    <w:rsid w:val="00EA6929"/>
    <w:rsid w:val="00EA6C14"/>
    <w:rsid w:val="00EA7926"/>
    <w:rsid w:val="00EA7B4A"/>
    <w:rsid w:val="00EB0D86"/>
    <w:rsid w:val="00EB13C9"/>
    <w:rsid w:val="00EB19FA"/>
    <w:rsid w:val="00EB1D53"/>
    <w:rsid w:val="00EB3427"/>
    <w:rsid w:val="00EB40EA"/>
    <w:rsid w:val="00EB50EE"/>
    <w:rsid w:val="00EB5535"/>
    <w:rsid w:val="00EB562F"/>
    <w:rsid w:val="00EB5B49"/>
    <w:rsid w:val="00EB648A"/>
    <w:rsid w:val="00EB6DF7"/>
    <w:rsid w:val="00EB72A2"/>
    <w:rsid w:val="00EB7927"/>
    <w:rsid w:val="00EC08C1"/>
    <w:rsid w:val="00EC402A"/>
    <w:rsid w:val="00EC5728"/>
    <w:rsid w:val="00EC58AF"/>
    <w:rsid w:val="00EC5935"/>
    <w:rsid w:val="00EC68AB"/>
    <w:rsid w:val="00EC72C9"/>
    <w:rsid w:val="00ED0125"/>
    <w:rsid w:val="00ED1472"/>
    <w:rsid w:val="00ED3503"/>
    <w:rsid w:val="00ED409E"/>
    <w:rsid w:val="00ED466D"/>
    <w:rsid w:val="00ED5D6E"/>
    <w:rsid w:val="00EE15A3"/>
    <w:rsid w:val="00EE1A26"/>
    <w:rsid w:val="00EE1C71"/>
    <w:rsid w:val="00EE1CB8"/>
    <w:rsid w:val="00EE25B8"/>
    <w:rsid w:val="00EE4813"/>
    <w:rsid w:val="00EE50F2"/>
    <w:rsid w:val="00EE5300"/>
    <w:rsid w:val="00EE5F4C"/>
    <w:rsid w:val="00EE6AAB"/>
    <w:rsid w:val="00EE7D94"/>
    <w:rsid w:val="00EF1CAE"/>
    <w:rsid w:val="00EF203C"/>
    <w:rsid w:val="00EF2B10"/>
    <w:rsid w:val="00EF2FDF"/>
    <w:rsid w:val="00EF3E1F"/>
    <w:rsid w:val="00EF42AB"/>
    <w:rsid w:val="00EF5E45"/>
    <w:rsid w:val="00EF75A7"/>
    <w:rsid w:val="00F02AD7"/>
    <w:rsid w:val="00F02B70"/>
    <w:rsid w:val="00F02ECA"/>
    <w:rsid w:val="00F034B1"/>
    <w:rsid w:val="00F034DC"/>
    <w:rsid w:val="00F04094"/>
    <w:rsid w:val="00F0431E"/>
    <w:rsid w:val="00F048F3"/>
    <w:rsid w:val="00F075D1"/>
    <w:rsid w:val="00F07AAA"/>
    <w:rsid w:val="00F07CD3"/>
    <w:rsid w:val="00F07CFD"/>
    <w:rsid w:val="00F12480"/>
    <w:rsid w:val="00F13A3D"/>
    <w:rsid w:val="00F142DE"/>
    <w:rsid w:val="00F143C7"/>
    <w:rsid w:val="00F14C62"/>
    <w:rsid w:val="00F15298"/>
    <w:rsid w:val="00F153C2"/>
    <w:rsid w:val="00F1580E"/>
    <w:rsid w:val="00F15ED3"/>
    <w:rsid w:val="00F16858"/>
    <w:rsid w:val="00F20A88"/>
    <w:rsid w:val="00F20BB8"/>
    <w:rsid w:val="00F20CB4"/>
    <w:rsid w:val="00F21C5C"/>
    <w:rsid w:val="00F223EA"/>
    <w:rsid w:val="00F223EB"/>
    <w:rsid w:val="00F22993"/>
    <w:rsid w:val="00F23126"/>
    <w:rsid w:val="00F24D70"/>
    <w:rsid w:val="00F24F4C"/>
    <w:rsid w:val="00F250BE"/>
    <w:rsid w:val="00F251E9"/>
    <w:rsid w:val="00F2535E"/>
    <w:rsid w:val="00F25EB0"/>
    <w:rsid w:val="00F2615F"/>
    <w:rsid w:val="00F2646A"/>
    <w:rsid w:val="00F301EE"/>
    <w:rsid w:val="00F3062A"/>
    <w:rsid w:val="00F30D43"/>
    <w:rsid w:val="00F317E0"/>
    <w:rsid w:val="00F3192F"/>
    <w:rsid w:val="00F34180"/>
    <w:rsid w:val="00F37AA4"/>
    <w:rsid w:val="00F37B23"/>
    <w:rsid w:val="00F41485"/>
    <w:rsid w:val="00F41A24"/>
    <w:rsid w:val="00F428F7"/>
    <w:rsid w:val="00F42D59"/>
    <w:rsid w:val="00F43289"/>
    <w:rsid w:val="00F43AC4"/>
    <w:rsid w:val="00F43BB4"/>
    <w:rsid w:val="00F451D1"/>
    <w:rsid w:val="00F4524A"/>
    <w:rsid w:val="00F45FCA"/>
    <w:rsid w:val="00F46769"/>
    <w:rsid w:val="00F475D3"/>
    <w:rsid w:val="00F475F6"/>
    <w:rsid w:val="00F508FC"/>
    <w:rsid w:val="00F50AD8"/>
    <w:rsid w:val="00F50F46"/>
    <w:rsid w:val="00F52703"/>
    <w:rsid w:val="00F54623"/>
    <w:rsid w:val="00F5696A"/>
    <w:rsid w:val="00F56E36"/>
    <w:rsid w:val="00F57271"/>
    <w:rsid w:val="00F6109D"/>
    <w:rsid w:val="00F62690"/>
    <w:rsid w:val="00F62E6A"/>
    <w:rsid w:val="00F63B73"/>
    <w:rsid w:val="00F6571D"/>
    <w:rsid w:val="00F6701F"/>
    <w:rsid w:val="00F67D0B"/>
    <w:rsid w:val="00F67FCD"/>
    <w:rsid w:val="00F7116C"/>
    <w:rsid w:val="00F7205D"/>
    <w:rsid w:val="00F72368"/>
    <w:rsid w:val="00F736D3"/>
    <w:rsid w:val="00F75FF0"/>
    <w:rsid w:val="00F775FA"/>
    <w:rsid w:val="00F77C69"/>
    <w:rsid w:val="00F81FBD"/>
    <w:rsid w:val="00F82D5F"/>
    <w:rsid w:val="00F832D8"/>
    <w:rsid w:val="00F84325"/>
    <w:rsid w:val="00F85053"/>
    <w:rsid w:val="00F8531C"/>
    <w:rsid w:val="00F861EB"/>
    <w:rsid w:val="00F863E2"/>
    <w:rsid w:val="00F868E0"/>
    <w:rsid w:val="00F87602"/>
    <w:rsid w:val="00F87B54"/>
    <w:rsid w:val="00F87B82"/>
    <w:rsid w:val="00F87E41"/>
    <w:rsid w:val="00F87EE6"/>
    <w:rsid w:val="00F90695"/>
    <w:rsid w:val="00F90B74"/>
    <w:rsid w:val="00F91638"/>
    <w:rsid w:val="00F91EBF"/>
    <w:rsid w:val="00F93306"/>
    <w:rsid w:val="00F93384"/>
    <w:rsid w:val="00F93462"/>
    <w:rsid w:val="00F938C6"/>
    <w:rsid w:val="00F951AC"/>
    <w:rsid w:val="00F95BDB"/>
    <w:rsid w:val="00F9697A"/>
    <w:rsid w:val="00FA1009"/>
    <w:rsid w:val="00FA12B6"/>
    <w:rsid w:val="00FA135D"/>
    <w:rsid w:val="00FA2798"/>
    <w:rsid w:val="00FA27B0"/>
    <w:rsid w:val="00FA2CF1"/>
    <w:rsid w:val="00FA3D36"/>
    <w:rsid w:val="00FA464E"/>
    <w:rsid w:val="00FA5702"/>
    <w:rsid w:val="00FA5E9B"/>
    <w:rsid w:val="00FA7C90"/>
    <w:rsid w:val="00FA7D75"/>
    <w:rsid w:val="00FB0EE5"/>
    <w:rsid w:val="00FB0FAA"/>
    <w:rsid w:val="00FB15BB"/>
    <w:rsid w:val="00FB2A51"/>
    <w:rsid w:val="00FB3C10"/>
    <w:rsid w:val="00FB3E04"/>
    <w:rsid w:val="00FB5C10"/>
    <w:rsid w:val="00FB61AB"/>
    <w:rsid w:val="00FB7B95"/>
    <w:rsid w:val="00FC0311"/>
    <w:rsid w:val="00FC3C2E"/>
    <w:rsid w:val="00FC46F6"/>
    <w:rsid w:val="00FD03A0"/>
    <w:rsid w:val="00FD223B"/>
    <w:rsid w:val="00FD4C24"/>
    <w:rsid w:val="00FD711B"/>
    <w:rsid w:val="00FD7856"/>
    <w:rsid w:val="00FD7C01"/>
    <w:rsid w:val="00FE0335"/>
    <w:rsid w:val="00FE087F"/>
    <w:rsid w:val="00FE1050"/>
    <w:rsid w:val="00FE2F70"/>
    <w:rsid w:val="00FE4FDE"/>
    <w:rsid w:val="00FE5A2C"/>
    <w:rsid w:val="00FE7891"/>
    <w:rsid w:val="00FF01A8"/>
    <w:rsid w:val="00FF07AF"/>
    <w:rsid w:val="00FF38A2"/>
    <w:rsid w:val="00FF41B1"/>
    <w:rsid w:val="00FF4708"/>
    <w:rsid w:val="00FF4E2C"/>
    <w:rsid w:val="00FF5502"/>
    <w:rsid w:val="00FF5A91"/>
    <w:rsid w:val="00FF6D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52F5C"/>
  <w15:chartTrackingRefBased/>
  <w15:docId w15:val="{B489F392-F00F-4234-9AFD-C9540BC5C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86BF0"/>
  </w:style>
  <w:style w:type="paragraph" w:styleId="Heading1">
    <w:name w:val="heading 1"/>
    <w:basedOn w:val="Normal"/>
    <w:next w:val="Normal"/>
    <w:link w:val="Heading1Char"/>
    <w:uiPriority w:val="9"/>
    <w:rsid w:val="00E86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86B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86B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6B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6BF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6BF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F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E86BF0"/>
    <w:pPr>
      <w:ind w:left="720"/>
      <w:contextualSpacing/>
    </w:pPr>
  </w:style>
  <w:style w:type="character" w:styleId="PlaceholderText">
    <w:name w:val="Placeholder Text"/>
    <w:basedOn w:val="DefaultParagraphFont"/>
    <w:uiPriority w:val="99"/>
    <w:semiHidden/>
    <w:rsid w:val="00742068"/>
    <w:rPr>
      <w:color w:val="808080"/>
    </w:rPr>
  </w:style>
  <w:style w:type="paragraph" w:styleId="Header">
    <w:name w:val="header"/>
    <w:basedOn w:val="Normal"/>
    <w:link w:val="HeaderChar"/>
    <w:uiPriority w:val="99"/>
    <w:unhideWhenUsed/>
    <w:rsid w:val="00040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DCA"/>
  </w:style>
  <w:style w:type="paragraph" w:styleId="Footer">
    <w:name w:val="footer"/>
    <w:basedOn w:val="Normal"/>
    <w:link w:val="FooterChar"/>
    <w:uiPriority w:val="99"/>
    <w:unhideWhenUsed/>
    <w:rsid w:val="00040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DCA"/>
  </w:style>
  <w:style w:type="character" w:styleId="Strong">
    <w:name w:val="Strong"/>
    <w:basedOn w:val="DefaultParagraphFont"/>
    <w:uiPriority w:val="22"/>
    <w:rsid w:val="00E86BF0"/>
    <w:rPr>
      <w:b/>
      <w:bCs/>
    </w:rPr>
  </w:style>
  <w:style w:type="paragraph" w:styleId="BalloonText">
    <w:name w:val="Balloon Text"/>
    <w:basedOn w:val="Normal"/>
    <w:link w:val="BalloonTextChar"/>
    <w:uiPriority w:val="99"/>
    <w:semiHidden/>
    <w:unhideWhenUsed/>
    <w:rsid w:val="009A1B16"/>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9A1B16"/>
    <w:rPr>
      <w:rFonts w:ascii="Microsoft YaHei UI" w:eastAsia="Microsoft YaHei UI"/>
      <w:sz w:val="18"/>
      <w:szCs w:val="18"/>
    </w:rPr>
  </w:style>
  <w:style w:type="paragraph" w:styleId="Caption">
    <w:name w:val="caption"/>
    <w:basedOn w:val="Normal"/>
    <w:next w:val="Normal"/>
    <w:uiPriority w:val="35"/>
    <w:unhideWhenUsed/>
    <w:rsid w:val="00E86BF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011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11FA5"/>
    <w:rPr>
      <w:rFonts w:ascii="Courier New" w:eastAsia="Times New Roman" w:hAnsi="Courier New" w:cs="Courier New"/>
      <w:sz w:val="20"/>
      <w:szCs w:val="20"/>
    </w:rPr>
  </w:style>
  <w:style w:type="table" w:styleId="TableGrid">
    <w:name w:val="Table Grid"/>
    <w:basedOn w:val="TableNormal"/>
    <w:uiPriority w:val="39"/>
    <w:rsid w:val="009E0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86B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86BF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86BF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86BF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86BF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86BF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86BF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86B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F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rsid w:val="00E86B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B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86BF0"/>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86BF0"/>
    <w:rPr>
      <w:color w:val="5A5A5A" w:themeColor="text1" w:themeTint="A5"/>
      <w:spacing w:val="15"/>
    </w:rPr>
  </w:style>
  <w:style w:type="character" w:styleId="Emphasis">
    <w:name w:val="Emphasis"/>
    <w:basedOn w:val="DefaultParagraphFont"/>
    <w:uiPriority w:val="20"/>
    <w:rsid w:val="00E86BF0"/>
    <w:rPr>
      <w:i/>
      <w:iCs/>
    </w:rPr>
  </w:style>
  <w:style w:type="paragraph" w:styleId="NoSpacing">
    <w:name w:val="No Spacing"/>
    <w:uiPriority w:val="1"/>
    <w:rsid w:val="00E86BF0"/>
    <w:pPr>
      <w:spacing w:after="0" w:line="240" w:lineRule="auto"/>
    </w:pPr>
  </w:style>
  <w:style w:type="paragraph" w:styleId="Quote">
    <w:name w:val="Quote"/>
    <w:basedOn w:val="Normal"/>
    <w:next w:val="Normal"/>
    <w:link w:val="QuoteChar"/>
    <w:uiPriority w:val="29"/>
    <w:rsid w:val="00E86BF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86BF0"/>
    <w:rPr>
      <w:i/>
      <w:iCs/>
      <w:color w:val="404040" w:themeColor="text1" w:themeTint="BF"/>
    </w:rPr>
  </w:style>
  <w:style w:type="paragraph" w:styleId="IntenseQuote">
    <w:name w:val="Intense Quote"/>
    <w:basedOn w:val="Normal"/>
    <w:next w:val="Normal"/>
    <w:link w:val="IntenseQuoteChar"/>
    <w:uiPriority w:val="30"/>
    <w:rsid w:val="00E86BF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86BF0"/>
    <w:rPr>
      <w:i/>
      <w:iCs/>
      <w:color w:val="5B9BD5" w:themeColor="accent1"/>
    </w:rPr>
  </w:style>
  <w:style w:type="character" w:styleId="SubtleEmphasis">
    <w:name w:val="Subtle Emphasis"/>
    <w:basedOn w:val="DefaultParagraphFont"/>
    <w:uiPriority w:val="19"/>
    <w:rsid w:val="00E86BF0"/>
    <w:rPr>
      <w:i/>
      <w:iCs/>
      <w:color w:val="404040" w:themeColor="text1" w:themeTint="BF"/>
    </w:rPr>
  </w:style>
  <w:style w:type="character" w:styleId="IntenseEmphasis">
    <w:name w:val="Intense Emphasis"/>
    <w:basedOn w:val="DefaultParagraphFont"/>
    <w:uiPriority w:val="21"/>
    <w:rsid w:val="00E86BF0"/>
    <w:rPr>
      <w:i/>
      <w:iCs/>
      <w:color w:val="5B9BD5" w:themeColor="accent1"/>
    </w:rPr>
  </w:style>
  <w:style w:type="character" w:styleId="SubtleReference">
    <w:name w:val="Subtle Reference"/>
    <w:basedOn w:val="DefaultParagraphFont"/>
    <w:uiPriority w:val="31"/>
    <w:rsid w:val="00E86BF0"/>
    <w:rPr>
      <w:smallCaps/>
      <w:color w:val="5A5A5A" w:themeColor="text1" w:themeTint="A5"/>
    </w:rPr>
  </w:style>
  <w:style w:type="character" w:styleId="IntenseReference">
    <w:name w:val="Intense Reference"/>
    <w:basedOn w:val="DefaultParagraphFont"/>
    <w:uiPriority w:val="32"/>
    <w:rsid w:val="00E86BF0"/>
    <w:rPr>
      <w:b/>
      <w:bCs/>
      <w:smallCaps/>
      <w:color w:val="5B9BD5" w:themeColor="accent1"/>
      <w:spacing w:val="5"/>
    </w:rPr>
  </w:style>
  <w:style w:type="character" w:styleId="BookTitle">
    <w:name w:val="Book Title"/>
    <w:basedOn w:val="DefaultParagraphFont"/>
    <w:uiPriority w:val="33"/>
    <w:rsid w:val="00E86BF0"/>
    <w:rPr>
      <w:b/>
      <w:bCs/>
      <w:i/>
      <w:iCs/>
      <w:spacing w:val="5"/>
    </w:rPr>
  </w:style>
  <w:style w:type="paragraph" w:styleId="TOCHeading">
    <w:name w:val="TOC Heading"/>
    <w:basedOn w:val="Heading1"/>
    <w:next w:val="Normal"/>
    <w:uiPriority w:val="39"/>
    <w:semiHidden/>
    <w:unhideWhenUsed/>
    <w:qFormat/>
    <w:rsid w:val="00E86BF0"/>
    <w:pPr>
      <w:outlineLvl w:val="9"/>
    </w:pPr>
  </w:style>
  <w:style w:type="paragraph" w:customStyle="1" w:styleId="TimesNewRoman">
    <w:name w:val="TimesNewRoman"/>
    <w:basedOn w:val="Normal"/>
    <w:link w:val="TimesNewRomanChar"/>
    <w:rsid w:val="00E86BF0"/>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86BF0"/>
    <w:pPr>
      <w:ind w:firstLine="720"/>
    </w:pPr>
    <w:rPr>
      <w:rFonts w:ascii="Times New Roman" w:hAnsi="Times New Roman" w:cs="Times New Roman"/>
      <w:sz w:val="24"/>
      <w:szCs w:val="24"/>
    </w:rPr>
  </w:style>
  <w:style w:type="character" w:customStyle="1" w:styleId="TimesNewRomanChar">
    <w:name w:val="TimesNewRoman Char"/>
    <w:basedOn w:val="DefaultParagraphFont"/>
    <w:link w:val="TimesNewRoman"/>
    <w:rsid w:val="00E86BF0"/>
    <w:rPr>
      <w:rFonts w:ascii="Times New Roman" w:hAnsi="Times New Roman" w:cs="Times New Roman"/>
      <w:sz w:val="24"/>
      <w:szCs w:val="24"/>
    </w:rPr>
  </w:style>
  <w:style w:type="paragraph" w:customStyle="1" w:styleId="Italic">
    <w:name w:val="Italic"/>
    <w:basedOn w:val="Normal"/>
    <w:link w:val="ItalicChar"/>
    <w:qFormat/>
    <w:rsid w:val="00E86BF0"/>
    <w:pPr>
      <w:ind w:firstLine="720"/>
    </w:pPr>
    <w:rPr>
      <w:rFonts w:ascii="Times New Roman" w:hAnsi="Times New Roman" w:cs="Times New Roman"/>
      <w:i/>
      <w:sz w:val="24"/>
      <w:szCs w:val="24"/>
    </w:rPr>
  </w:style>
  <w:style w:type="character" w:customStyle="1" w:styleId="IndentTimesNewRomanChar">
    <w:name w:val="IndentTimesNewRoman Char"/>
    <w:basedOn w:val="DefaultParagraphFont"/>
    <w:link w:val="IndentTimesNewRoman"/>
    <w:rsid w:val="00E86BF0"/>
    <w:rPr>
      <w:rFonts w:ascii="Times New Roman" w:hAnsi="Times New Roman" w:cs="Times New Roman"/>
      <w:sz w:val="24"/>
      <w:szCs w:val="24"/>
    </w:rPr>
  </w:style>
  <w:style w:type="character" w:customStyle="1" w:styleId="ItalicChar">
    <w:name w:val="Italic Char"/>
    <w:basedOn w:val="DefaultParagraphFont"/>
    <w:link w:val="Italic"/>
    <w:rsid w:val="00E86BF0"/>
    <w:rPr>
      <w:rFonts w:ascii="Times New Roman" w:hAnsi="Times New Roman" w:cs="Times New Roman"/>
      <w:i/>
      <w:sz w:val="24"/>
      <w:szCs w:val="24"/>
    </w:rPr>
  </w:style>
  <w:style w:type="character" w:styleId="HTMLCode">
    <w:name w:val="HTML Code"/>
    <w:basedOn w:val="DefaultParagraphFont"/>
    <w:uiPriority w:val="99"/>
    <w:semiHidden/>
    <w:unhideWhenUsed/>
    <w:rsid w:val="00497C49"/>
    <w:rPr>
      <w:rFonts w:ascii="Courier New" w:eastAsia="Times New Roman" w:hAnsi="Courier New" w:cs="Courier New"/>
      <w:sz w:val="20"/>
      <w:szCs w:val="20"/>
    </w:rPr>
  </w:style>
  <w:style w:type="paragraph" w:customStyle="1" w:styleId="TimeNewRoman">
    <w:name w:val="TimeNewRoman"/>
    <w:basedOn w:val="Italic"/>
    <w:link w:val="TimeNewRomanChar"/>
    <w:rsid w:val="005238B9"/>
    <w:pPr>
      <w:ind w:firstLine="0"/>
    </w:pPr>
    <w:rPr>
      <w:i w:val="0"/>
    </w:rPr>
  </w:style>
  <w:style w:type="character" w:customStyle="1" w:styleId="TimeNewRomanChar">
    <w:name w:val="TimeNewRoman Char"/>
    <w:basedOn w:val="ItalicChar"/>
    <w:link w:val="TimeNewRoman"/>
    <w:rsid w:val="005238B9"/>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3D6EC2"/>
    <w:rPr>
      <w:sz w:val="16"/>
      <w:szCs w:val="16"/>
    </w:rPr>
  </w:style>
  <w:style w:type="paragraph" w:styleId="CommentText">
    <w:name w:val="annotation text"/>
    <w:basedOn w:val="Normal"/>
    <w:link w:val="CommentTextChar"/>
    <w:uiPriority w:val="99"/>
    <w:semiHidden/>
    <w:unhideWhenUsed/>
    <w:rsid w:val="003D6EC2"/>
    <w:pPr>
      <w:spacing w:line="240" w:lineRule="auto"/>
    </w:pPr>
    <w:rPr>
      <w:sz w:val="20"/>
      <w:szCs w:val="20"/>
    </w:rPr>
  </w:style>
  <w:style w:type="character" w:customStyle="1" w:styleId="CommentTextChar">
    <w:name w:val="Comment Text Char"/>
    <w:basedOn w:val="DefaultParagraphFont"/>
    <w:link w:val="CommentText"/>
    <w:uiPriority w:val="99"/>
    <w:semiHidden/>
    <w:rsid w:val="003D6EC2"/>
    <w:rPr>
      <w:sz w:val="20"/>
      <w:szCs w:val="20"/>
    </w:rPr>
  </w:style>
  <w:style w:type="paragraph" w:styleId="CommentSubject">
    <w:name w:val="annotation subject"/>
    <w:basedOn w:val="CommentText"/>
    <w:next w:val="CommentText"/>
    <w:link w:val="CommentSubjectChar"/>
    <w:uiPriority w:val="99"/>
    <w:semiHidden/>
    <w:unhideWhenUsed/>
    <w:rsid w:val="003D6EC2"/>
    <w:rPr>
      <w:b/>
      <w:bCs/>
    </w:rPr>
  </w:style>
  <w:style w:type="character" w:customStyle="1" w:styleId="CommentSubjectChar">
    <w:name w:val="Comment Subject Char"/>
    <w:basedOn w:val="CommentTextChar"/>
    <w:link w:val="CommentSubject"/>
    <w:uiPriority w:val="99"/>
    <w:semiHidden/>
    <w:rsid w:val="003D6EC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268093">
      <w:bodyDiv w:val="1"/>
      <w:marLeft w:val="0"/>
      <w:marRight w:val="0"/>
      <w:marTop w:val="0"/>
      <w:marBottom w:val="0"/>
      <w:divBdr>
        <w:top w:val="none" w:sz="0" w:space="0" w:color="auto"/>
        <w:left w:val="none" w:sz="0" w:space="0" w:color="auto"/>
        <w:bottom w:val="none" w:sz="0" w:space="0" w:color="auto"/>
        <w:right w:val="none" w:sz="0" w:space="0" w:color="auto"/>
      </w:divBdr>
    </w:div>
    <w:div w:id="708261246">
      <w:bodyDiv w:val="1"/>
      <w:marLeft w:val="0"/>
      <w:marRight w:val="0"/>
      <w:marTop w:val="0"/>
      <w:marBottom w:val="0"/>
      <w:divBdr>
        <w:top w:val="none" w:sz="0" w:space="0" w:color="auto"/>
        <w:left w:val="none" w:sz="0" w:space="0" w:color="auto"/>
        <w:bottom w:val="none" w:sz="0" w:space="0" w:color="auto"/>
        <w:right w:val="none" w:sz="0" w:space="0" w:color="auto"/>
      </w:divBdr>
    </w:div>
    <w:div w:id="859007005">
      <w:bodyDiv w:val="1"/>
      <w:marLeft w:val="0"/>
      <w:marRight w:val="0"/>
      <w:marTop w:val="0"/>
      <w:marBottom w:val="0"/>
      <w:divBdr>
        <w:top w:val="none" w:sz="0" w:space="0" w:color="auto"/>
        <w:left w:val="none" w:sz="0" w:space="0" w:color="auto"/>
        <w:bottom w:val="none" w:sz="0" w:space="0" w:color="auto"/>
        <w:right w:val="none" w:sz="0" w:space="0" w:color="auto"/>
      </w:divBdr>
    </w:div>
    <w:div w:id="928268675">
      <w:bodyDiv w:val="1"/>
      <w:marLeft w:val="0"/>
      <w:marRight w:val="0"/>
      <w:marTop w:val="0"/>
      <w:marBottom w:val="0"/>
      <w:divBdr>
        <w:top w:val="none" w:sz="0" w:space="0" w:color="auto"/>
        <w:left w:val="none" w:sz="0" w:space="0" w:color="auto"/>
        <w:bottom w:val="none" w:sz="0" w:space="0" w:color="auto"/>
        <w:right w:val="none" w:sz="0" w:space="0" w:color="auto"/>
      </w:divBdr>
    </w:div>
    <w:div w:id="1353654737">
      <w:bodyDiv w:val="1"/>
      <w:marLeft w:val="0"/>
      <w:marRight w:val="0"/>
      <w:marTop w:val="0"/>
      <w:marBottom w:val="0"/>
      <w:divBdr>
        <w:top w:val="none" w:sz="0" w:space="0" w:color="auto"/>
        <w:left w:val="none" w:sz="0" w:space="0" w:color="auto"/>
        <w:bottom w:val="none" w:sz="0" w:space="0" w:color="auto"/>
        <w:right w:val="none" w:sz="0" w:space="0" w:color="auto"/>
      </w:divBdr>
    </w:div>
    <w:div w:id="1847667594">
      <w:bodyDiv w:val="1"/>
      <w:marLeft w:val="0"/>
      <w:marRight w:val="0"/>
      <w:marTop w:val="0"/>
      <w:marBottom w:val="0"/>
      <w:divBdr>
        <w:top w:val="none" w:sz="0" w:space="0" w:color="auto"/>
        <w:left w:val="none" w:sz="0" w:space="0" w:color="auto"/>
        <w:bottom w:val="none" w:sz="0" w:space="0" w:color="auto"/>
        <w:right w:val="none" w:sz="0" w:space="0" w:color="auto"/>
      </w:divBdr>
    </w:div>
    <w:div w:id="2004773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chart" Target="charts/chart3.xml"/><Relationship Id="rId26" Type="http://schemas.openxmlformats.org/officeDocument/2006/relationships/chart" Target="charts/chart5.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5.png"/><Relationship Id="rId25" Type="http://schemas.openxmlformats.org/officeDocument/2006/relationships/chart" Target="charts/chart4.xml"/><Relationship Id="rId33"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image" Target="media/image7.png"/><Relationship Id="rId29" Type="http://schemas.openxmlformats.org/officeDocument/2006/relationships/chart" Target="charts/chart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chart" Target="charts/chart1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chart" Target="charts/chart7.xml"/><Relationship Id="rId36"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chart" Target="charts/chart10.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chart" Target="charts/chart6.xml"/><Relationship Id="rId30" Type="http://schemas.openxmlformats.org/officeDocument/2006/relationships/chart" Target="charts/chart9.xml"/><Relationship Id="rId35"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D:\Luyu\SmartTransit\SmartTransit_document\waiting_time_theoretical_changing_pattern.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liu.6544\Documents\GitHub\SmartTransit\document\temporal_hour.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liu.6544\Documents\GitHub\SmartTransit\document\temporal_hour.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D:\Luyu\SmartTransit\SmartTransit\document\theoretical_orde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Luyu\SmartTransit\SmartTransit\document\theoretical_orde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I:\OSU\SmartTransit\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259362354819516E-2"/>
          <c:y val="9.9596277738010025E-2"/>
          <c:w val="0.87201048583025575"/>
          <c:h val="0.63036920384951878"/>
        </c:manualLayout>
      </c:layout>
      <c:scatterChart>
        <c:scatterStyle val="smoothMarker"/>
        <c:varyColors val="0"/>
        <c:ser>
          <c:idx val="0"/>
          <c:order val="0"/>
          <c:tx>
            <c:strRef>
              <c:f>Sheet1!$B$1</c:f>
              <c:strCache>
                <c:ptCount val="1"/>
                <c:pt idx="0">
                  <c:v>Waiting time</c:v>
                </c:pt>
              </c:strCache>
            </c:strRef>
          </c:tx>
          <c:spPr>
            <a:ln w="19050" cap="rnd">
              <a:solidFill>
                <a:schemeClr val="accent1"/>
              </a:solidFill>
              <a:round/>
            </a:ln>
            <a:effectLst/>
          </c:spPr>
          <c:marker>
            <c:symbol val="none"/>
          </c:marker>
          <c:xVal>
            <c:numRef>
              <c:f>Sheet1!$A$2:$A$36</c:f>
              <c:numCache>
                <c:formatCode>General</c:formatCode>
                <c:ptCount val="35"/>
                <c:pt idx="0">
                  <c:v>0</c:v>
                </c:pt>
                <c:pt idx="1">
                  <c:v>1</c:v>
                </c:pt>
                <c:pt idx="2">
                  <c:v>2</c:v>
                </c:pt>
                <c:pt idx="3">
                  <c:v>3</c:v>
                </c:pt>
                <c:pt idx="4">
                  <c:v>4</c:v>
                </c:pt>
                <c:pt idx="5">
                  <c:v>4</c:v>
                </c:pt>
                <c:pt idx="6">
                  <c:v>5</c:v>
                </c:pt>
                <c:pt idx="7">
                  <c:v>6</c:v>
                </c:pt>
                <c:pt idx="8">
                  <c:v>7</c:v>
                </c:pt>
                <c:pt idx="9">
                  <c:v>8</c:v>
                </c:pt>
                <c:pt idx="10">
                  <c:v>8</c:v>
                </c:pt>
                <c:pt idx="11">
                  <c:v>9</c:v>
                </c:pt>
                <c:pt idx="12">
                  <c:v>10</c:v>
                </c:pt>
                <c:pt idx="13">
                  <c:v>11</c:v>
                </c:pt>
                <c:pt idx="14">
                  <c:v>12</c:v>
                </c:pt>
                <c:pt idx="15">
                  <c:v>12</c:v>
                </c:pt>
                <c:pt idx="16">
                  <c:v>13</c:v>
                </c:pt>
                <c:pt idx="17">
                  <c:v>14</c:v>
                </c:pt>
                <c:pt idx="18">
                  <c:v>15</c:v>
                </c:pt>
                <c:pt idx="19">
                  <c:v>16</c:v>
                </c:pt>
                <c:pt idx="20">
                  <c:v>16</c:v>
                </c:pt>
                <c:pt idx="21">
                  <c:v>17</c:v>
                </c:pt>
                <c:pt idx="22">
                  <c:v>18</c:v>
                </c:pt>
                <c:pt idx="23">
                  <c:v>19</c:v>
                </c:pt>
                <c:pt idx="24">
                  <c:v>20</c:v>
                </c:pt>
                <c:pt idx="25">
                  <c:v>20</c:v>
                </c:pt>
                <c:pt idx="26">
                  <c:v>21</c:v>
                </c:pt>
                <c:pt idx="27">
                  <c:v>22</c:v>
                </c:pt>
                <c:pt idx="28">
                  <c:v>23</c:v>
                </c:pt>
                <c:pt idx="29">
                  <c:v>24</c:v>
                </c:pt>
                <c:pt idx="30">
                  <c:v>24</c:v>
                </c:pt>
                <c:pt idx="31">
                  <c:v>25</c:v>
                </c:pt>
                <c:pt idx="32">
                  <c:v>26</c:v>
                </c:pt>
                <c:pt idx="33">
                  <c:v>27</c:v>
                </c:pt>
                <c:pt idx="34">
                  <c:v>28</c:v>
                </c:pt>
              </c:numCache>
            </c:numRef>
          </c:xVal>
          <c:yVal>
            <c:numRef>
              <c:f>Sheet1!$B$2:$B$36</c:f>
              <c:numCache>
                <c:formatCode>General</c:formatCode>
                <c:ptCount val="35"/>
                <c:pt idx="0">
                  <c:v>4</c:v>
                </c:pt>
                <c:pt idx="1">
                  <c:v>3</c:v>
                </c:pt>
                <c:pt idx="2">
                  <c:v>2</c:v>
                </c:pt>
                <c:pt idx="3">
                  <c:v>1</c:v>
                </c:pt>
                <c:pt idx="4">
                  <c:v>0</c:v>
                </c:pt>
                <c:pt idx="5">
                  <c:v>4</c:v>
                </c:pt>
                <c:pt idx="6">
                  <c:v>3</c:v>
                </c:pt>
                <c:pt idx="7">
                  <c:v>2</c:v>
                </c:pt>
                <c:pt idx="8">
                  <c:v>1</c:v>
                </c:pt>
                <c:pt idx="9">
                  <c:v>0</c:v>
                </c:pt>
                <c:pt idx="10">
                  <c:v>4</c:v>
                </c:pt>
                <c:pt idx="11">
                  <c:v>3</c:v>
                </c:pt>
                <c:pt idx="12">
                  <c:v>2</c:v>
                </c:pt>
                <c:pt idx="13">
                  <c:v>1</c:v>
                </c:pt>
                <c:pt idx="14">
                  <c:v>0</c:v>
                </c:pt>
                <c:pt idx="15">
                  <c:v>4</c:v>
                </c:pt>
                <c:pt idx="16">
                  <c:v>3</c:v>
                </c:pt>
                <c:pt idx="17">
                  <c:v>2</c:v>
                </c:pt>
                <c:pt idx="18">
                  <c:v>1</c:v>
                </c:pt>
                <c:pt idx="19">
                  <c:v>0</c:v>
                </c:pt>
                <c:pt idx="20">
                  <c:v>4</c:v>
                </c:pt>
                <c:pt idx="21">
                  <c:v>3</c:v>
                </c:pt>
                <c:pt idx="22">
                  <c:v>2</c:v>
                </c:pt>
                <c:pt idx="23">
                  <c:v>1</c:v>
                </c:pt>
                <c:pt idx="24">
                  <c:v>0</c:v>
                </c:pt>
                <c:pt idx="25">
                  <c:v>4</c:v>
                </c:pt>
                <c:pt idx="26">
                  <c:v>3</c:v>
                </c:pt>
                <c:pt idx="27">
                  <c:v>2</c:v>
                </c:pt>
                <c:pt idx="28">
                  <c:v>1</c:v>
                </c:pt>
                <c:pt idx="29">
                  <c:v>0</c:v>
                </c:pt>
                <c:pt idx="30">
                  <c:v>4</c:v>
                </c:pt>
                <c:pt idx="31">
                  <c:v>3</c:v>
                </c:pt>
                <c:pt idx="32">
                  <c:v>2</c:v>
                </c:pt>
                <c:pt idx="33">
                  <c:v>1</c:v>
                </c:pt>
                <c:pt idx="34">
                  <c:v>0</c:v>
                </c:pt>
              </c:numCache>
            </c:numRef>
          </c:yVal>
          <c:smooth val="0"/>
          <c:extLst>
            <c:ext xmlns:c16="http://schemas.microsoft.com/office/drawing/2014/chart" uri="{C3380CC4-5D6E-409C-BE32-E72D297353CC}">
              <c16:uniqueId val="{00000000-0784-48E0-B30E-62E227BD5B57}"/>
            </c:ext>
          </c:extLst>
        </c:ser>
        <c:dLbls>
          <c:showLegendKey val="0"/>
          <c:showVal val="0"/>
          <c:showCatName val="0"/>
          <c:showSerName val="0"/>
          <c:showPercent val="0"/>
          <c:showBubbleSize val="0"/>
        </c:dLbls>
        <c:axId val="465901872"/>
        <c:axId val="465894656"/>
      </c:scatterChart>
      <c:valAx>
        <c:axId val="465901872"/>
        <c:scaling>
          <c:orientation val="minMax"/>
          <c:max val="28"/>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User's arrival time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894656"/>
        <c:crosses val="autoZero"/>
        <c:crossBetween val="midCat"/>
        <c:majorUnit val="4"/>
      </c:valAx>
      <c:valAx>
        <c:axId val="465894656"/>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Waiting time</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901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Tim"/>
          <a:ea typeface="Tahoma" panose="020B0604030504040204" pitchFamily="34" charset="0"/>
          <a:cs typeface="Tahoma" panose="020B0604030504040204" pitchFamily="34"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Sheet1!$A$2</c:f>
              <c:strCache>
                <c:ptCount val="1"/>
                <c:pt idx="0">
                  <c:v>ER</c:v>
                </c:pt>
              </c:strCache>
            </c:strRef>
          </c:tx>
          <c:spPr>
            <a:ln w="12700" cap="rnd">
              <a:solidFill>
                <a:schemeClr val="accent1"/>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Sheet1!$B$2:$Y$2</c:f>
              <c:numCache>
                <c:formatCode>General</c:formatCode>
                <c:ptCount val="24"/>
                <c:pt idx="0">
                  <c:v>0</c:v>
                </c:pt>
                <c:pt idx="1">
                  <c:v>0</c:v>
                </c:pt>
                <c:pt idx="2">
                  <c:v>0</c:v>
                </c:pt>
                <c:pt idx="3">
                  <c:v>0</c:v>
                </c:pt>
                <c:pt idx="4">
                  <c:v>65.335932125659198</c:v>
                </c:pt>
                <c:pt idx="5">
                  <c:v>750.59913770089099</c:v>
                </c:pt>
                <c:pt idx="6">
                  <c:v>685.54397805898805</c:v>
                </c:pt>
                <c:pt idx="7">
                  <c:v>538.15570812918804</c:v>
                </c:pt>
                <c:pt idx="8">
                  <c:v>539.83430327962003</c:v>
                </c:pt>
                <c:pt idx="9">
                  <c:v>605.05486343403402</c:v>
                </c:pt>
                <c:pt idx="10">
                  <c:v>624.83023768872101</c:v>
                </c:pt>
                <c:pt idx="11">
                  <c:v>627.14379368240202</c:v>
                </c:pt>
                <c:pt idx="12">
                  <c:v>648.99340407676596</c:v>
                </c:pt>
                <c:pt idx="13">
                  <c:v>657.46070148884905</c:v>
                </c:pt>
                <c:pt idx="14">
                  <c:v>611.31596779067399</c:v>
                </c:pt>
                <c:pt idx="15">
                  <c:v>543.70057883071797</c:v>
                </c:pt>
                <c:pt idx="16">
                  <c:v>506.23040777859597</c:v>
                </c:pt>
                <c:pt idx="17">
                  <c:v>519.03336255867896</c:v>
                </c:pt>
                <c:pt idx="18">
                  <c:v>553.84781714877704</c:v>
                </c:pt>
                <c:pt idx="19">
                  <c:v>638.54040185866199</c:v>
                </c:pt>
                <c:pt idx="20">
                  <c:v>719.70276059963498</c:v>
                </c:pt>
                <c:pt idx="21">
                  <c:v>753.85773664592102</c:v>
                </c:pt>
                <c:pt idx="22">
                  <c:v>1374.8190937685899</c:v>
                </c:pt>
                <c:pt idx="23">
                  <c:v>2184.40400252161</c:v>
                </c:pt>
              </c:numCache>
            </c:numRef>
          </c:val>
          <c:smooth val="0"/>
          <c:extLst>
            <c:ext xmlns:c16="http://schemas.microsoft.com/office/drawing/2014/chart" uri="{C3380CC4-5D6E-409C-BE32-E72D297353CC}">
              <c16:uniqueId val="{00000000-95C2-441B-BF0E-979102E1A523}"/>
            </c:ext>
          </c:extLst>
        </c:ser>
        <c:ser>
          <c:idx val="1"/>
          <c:order val="1"/>
          <c:tx>
            <c:strRef>
              <c:f>Sheet1!$A$3</c:f>
              <c:strCache>
                <c:ptCount val="1"/>
                <c:pt idx="0">
                  <c:v>AR</c:v>
                </c:pt>
              </c:strCache>
            </c:strRef>
          </c:tx>
          <c:spPr>
            <a:ln w="12700" cap="rnd">
              <a:solidFill>
                <a:schemeClr val="accent2"/>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Sheet1!$B$3:$Y$3</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1-95C2-441B-BF0E-979102E1A523}"/>
            </c:ext>
          </c:extLst>
        </c:ser>
        <c:ser>
          <c:idx val="2"/>
          <c:order val="2"/>
          <c:tx>
            <c:strRef>
              <c:f>Sheet1!$A$4</c:f>
              <c:strCache>
                <c:ptCount val="1"/>
                <c:pt idx="0">
                  <c:v>GR</c:v>
                </c:pt>
              </c:strCache>
            </c:strRef>
          </c:tx>
          <c:spPr>
            <a:ln w="12700" cap="rnd">
              <a:solidFill>
                <a:schemeClr val="accent6"/>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Sheet1!$B$4:$Y$4</c:f>
              <c:numCache>
                <c:formatCode>General</c:formatCode>
                <c:ptCount val="24"/>
                <c:pt idx="0">
                  <c:v>0</c:v>
                </c:pt>
                <c:pt idx="1">
                  <c:v>0</c:v>
                </c:pt>
                <c:pt idx="2">
                  <c:v>0</c:v>
                </c:pt>
                <c:pt idx="3">
                  <c:v>-1.6842105263157801</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2-95C2-441B-BF0E-979102E1A523}"/>
            </c:ext>
          </c:extLst>
        </c:ser>
        <c:ser>
          <c:idx val="4"/>
          <c:order val="3"/>
          <c:tx>
            <c:strRef>
              <c:f>Sheet1!$A$5</c:f>
              <c:strCache>
                <c:ptCount val="1"/>
                <c:pt idx="0">
                  <c:v>PR optimal</c:v>
                </c:pt>
              </c:strCache>
            </c:strRef>
          </c:tx>
          <c:spPr>
            <a:ln w="12700" cap="rnd">
              <a:solidFill>
                <a:schemeClr val="accent4"/>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Sheet1!$B$5:$Y$5</c:f>
              <c:numCache>
                <c:formatCode>General</c:formatCode>
                <c:ptCount val="24"/>
                <c:pt idx="0">
                  <c:v>0</c:v>
                </c:pt>
                <c:pt idx="1">
                  <c:v>0</c:v>
                </c:pt>
                <c:pt idx="2">
                  <c:v>0</c:v>
                </c:pt>
                <c:pt idx="3">
                  <c:v>-1.6842105263157801</c:v>
                </c:pt>
                <c:pt idx="4">
                  <c:v>89.478110166970595</c:v>
                </c:pt>
                <c:pt idx="5">
                  <c:v>394.26640254245598</c:v>
                </c:pt>
                <c:pt idx="6">
                  <c:v>411.21829765312799</c:v>
                </c:pt>
                <c:pt idx="7">
                  <c:v>320.33499508613801</c:v>
                </c:pt>
                <c:pt idx="8">
                  <c:v>319.09154795858899</c:v>
                </c:pt>
                <c:pt idx="9">
                  <c:v>358.411966071488</c:v>
                </c:pt>
                <c:pt idx="10">
                  <c:v>367.30009590197602</c:v>
                </c:pt>
                <c:pt idx="11">
                  <c:v>372.77151634757797</c:v>
                </c:pt>
                <c:pt idx="12">
                  <c:v>377.24422418744598</c:v>
                </c:pt>
                <c:pt idx="13">
                  <c:v>372.18969211335502</c:v>
                </c:pt>
                <c:pt idx="14">
                  <c:v>350.98828655165602</c:v>
                </c:pt>
                <c:pt idx="15">
                  <c:v>303.687780978359</c:v>
                </c:pt>
                <c:pt idx="16">
                  <c:v>284.95441433707902</c:v>
                </c:pt>
                <c:pt idx="17">
                  <c:v>300.78089728493597</c:v>
                </c:pt>
                <c:pt idx="18">
                  <c:v>316.012118831289</c:v>
                </c:pt>
                <c:pt idx="19">
                  <c:v>369.82060435275901</c:v>
                </c:pt>
                <c:pt idx="20">
                  <c:v>428.36596556964599</c:v>
                </c:pt>
                <c:pt idx="21">
                  <c:v>457.65918412027401</c:v>
                </c:pt>
                <c:pt idx="22">
                  <c:v>854.53148261563103</c:v>
                </c:pt>
                <c:pt idx="23">
                  <c:v>1337.07537727366</c:v>
                </c:pt>
              </c:numCache>
            </c:numRef>
          </c:val>
          <c:smooth val="0"/>
          <c:extLst>
            <c:ext xmlns:c16="http://schemas.microsoft.com/office/drawing/2014/chart" uri="{C3380CC4-5D6E-409C-BE32-E72D297353CC}">
              <c16:uniqueId val="{00000003-95C2-441B-BF0E-979102E1A523}"/>
            </c:ext>
          </c:extLst>
        </c:ser>
        <c:ser>
          <c:idx val="3"/>
          <c:order val="4"/>
          <c:tx>
            <c:strRef>
              <c:f>Sheet1!$A$6</c:f>
              <c:strCache>
                <c:ptCount val="1"/>
                <c:pt idx="0">
                  <c:v>NR</c:v>
                </c:pt>
              </c:strCache>
            </c:strRef>
          </c:tx>
          <c:spPr>
            <a:ln w="12700" cap="rnd">
              <a:solidFill>
                <a:schemeClr val="tx1">
                  <a:lumMod val="50000"/>
                  <a:lumOff val="50000"/>
                </a:schemeClr>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Sheet1!$B$6:$Y$6</c:f>
              <c:numCache>
                <c:formatCode>General</c:formatCode>
                <c:ptCount val="24"/>
                <c:pt idx="0">
                  <c:v>0</c:v>
                </c:pt>
                <c:pt idx="1">
                  <c:v>0</c:v>
                </c:pt>
                <c:pt idx="2">
                  <c:v>0</c:v>
                </c:pt>
                <c:pt idx="3">
                  <c:v>0</c:v>
                </c:pt>
                <c:pt idx="4">
                  <c:v>126.37938855121099</c:v>
                </c:pt>
                <c:pt idx="5">
                  <c:v>147.572601922377</c:v>
                </c:pt>
                <c:pt idx="6">
                  <c:v>153.574868229814</c:v>
                </c:pt>
                <c:pt idx="7">
                  <c:v>142.197146896704</c:v>
                </c:pt>
                <c:pt idx="8">
                  <c:v>168.37520957072101</c:v>
                </c:pt>
                <c:pt idx="9">
                  <c:v>174.19599987951401</c:v>
                </c:pt>
                <c:pt idx="10">
                  <c:v>176.161725960279</c:v>
                </c:pt>
                <c:pt idx="11">
                  <c:v>178.62326346457399</c:v>
                </c:pt>
                <c:pt idx="12">
                  <c:v>206.82528472826399</c:v>
                </c:pt>
                <c:pt idx="13">
                  <c:v>208.406630733166</c:v>
                </c:pt>
                <c:pt idx="14">
                  <c:v>196.89929627348801</c:v>
                </c:pt>
                <c:pt idx="15">
                  <c:v>195.10705235711001</c:v>
                </c:pt>
                <c:pt idx="16">
                  <c:v>202.219208952435</c:v>
                </c:pt>
                <c:pt idx="17">
                  <c:v>230.703465384205</c:v>
                </c:pt>
                <c:pt idx="18">
                  <c:v>224.21112804878001</c:v>
                </c:pt>
                <c:pt idx="19">
                  <c:v>200.810378486357</c:v>
                </c:pt>
                <c:pt idx="20">
                  <c:v>178.102387020988</c:v>
                </c:pt>
                <c:pt idx="21">
                  <c:v>210.65988342539501</c:v>
                </c:pt>
                <c:pt idx="22">
                  <c:v>196.47685038987501</c:v>
                </c:pt>
                <c:pt idx="23">
                  <c:v>149.078842739344</c:v>
                </c:pt>
              </c:numCache>
            </c:numRef>
          </c:val>
          <c:smooth val="0"/>
          <c:extLst>
            <c:ext xmlns:c16="http://schemas.microsoft.com/office/drawing/2014/chart" uri="{C3380CC4-5D6E-409C-BE32-E72D297353CC}">
              <c16:uniqueId val="{00000004-95C2-441B-BF0E-979102E1A523}"/>
            </c:ext>
          </c:extLst>
        </c:ser>
        <c:dLbls>
          <c:showLegendKey val="0"/>
          <c:showVal val="0"/>
          <c:showCatName val="0"/>
          <c:showSerName val="0"/>
          <c:showPercent val="0"/>
          <c:showBubbleSize val="0"/>
        </c:dLbls>
        <c:smooth val="0"/>
        <c:axId val="530613487"/>
        <c:axId val="530612239"/>
      </c:lineChart>
      <c:catAx>
        <c:axId val="530613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2239"/>
        <c:crosses val="autoZero"/>
        <c:auto val="1"/>
        <c:lblAlgn val="ctr"/>
        <c:lblOffset val="100"/>
        <c:noMultiLvlLbl val="0"/>
      </c:catAx>
      <c:valAx>
        <c:axId val="530612239"/>
        <c:scaling>
          <c:orientation val="minMax"/>
          <c:max val="250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3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317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959687731341278E-2"/>
          <c:y val="7.4148972025615101E-2"/>
          <c:w val="0.91553603876438527"/>
          <c:h val="0.72313187848485583"/>
        </c:manualLayout>
      </c:layout>
      <c:lineChart>
        <c:grouping val="standard"/>
        <c:varyColors val="0"/>
        <c:ser>
          <c:idx val="3"/>
          <c:order val="0"/>
          <c:tx>
            <c:strRef>
              <c:f>Sheet1!$A$5</c:f>
              <c:strCache>
                <c:ptCount val="1"/>
                <c:pt idx="0">
                  <c:v>PR optimal</c:v>
                </c:pt>
              </c:strCache>
            </c:strRef>
          </c:tx>
          <c:spPr>
            <a:ln w="12700" cap="rnd">
              <a:solidFill>
                <a:schemeClr val="accent4"/>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Sheet1!$B$5:$Y$5</c:f>
              <c:numCache>
                <c:formatCode>General</c:formatCode>
                <c:ptCount val="24"/>
                <c:pt idx="0">
                  <c:v>0</c:v>
                </c:pt>
                <c:pt idx="1">
                  <c:v>0</c:v>
                </c:pt>
                <c:pt idx="2">
                  <c:v>0</c:v>
                </c:pt>
                <c:pt idx="3">
                  <c:v>-1.6842105263157801</c:v>
                </c:pt>
                <c:pt idx="4">
                  <c:v>89.478110166970595</c:v>
                </c:pt>
                <c:pt idx="5">
                  <c:v>394.26640254245598</c:v>
                </c:pt>
                <c:pt idx="6">
                  <c:v>411.21829765312799</c:v>
                </c:pt>
                <c:pt idx="7">
                  <c:v>320.33499508613801</c:v>
                </c:pt>
                <c:pt idx="8">
                  <c:v>319.09154795858899</c:v>
                </c:pt>
                <c:pt idx="9">
                  <c:v>358.411966071488</c:v>
                </c:pt>
                <c:pt idx="10">
                  <c:v>367.30009590197602</c:v>
                </c:pt>
                <c:pt idx="11">
                  <c:v>372.77151634757797</c:v>
                </c:pt>
                <c:pt idx="12">
                  <c:v>377.24422418744598</c:v>
                </c:pt>
                <c:pt idx="13">
                  <c:v>372.18969211335502</c:v>
                </c:pt>
                <c:pt idx="14">
                  <c:v>350.98828655165602</c:v>
                </c:pt>
                <c:pt idx="15">
                  <c:v>303.687780978359</c:v>
                </c:pt>
                <c:pt idx="16">
                  <c:v>284.95441433707902</c:v>
                </c:pt>
                <c:pt idx="17">
                  <c:v>300.78089728493597</c:v>
                </c:pt>
                <c:pt idx="18">
                  <c:v>316.012118831289</c:v>
                </c:pt>
                <c:pt idx="19">
                  <c:v>369.82060435275901</c:v>
                </c:pt>
                <c:pt idx="20">
                  <c:v>428.36596556964599</c:v>
                </c:pt>
                <c:pt idx="21">
                  <c:v>457.65918412027401</c:v>
                </c:pt>
                <c:pt idx="22">
                  <c:v>854.53148261563103</c:v>
                </c:pt>
                <c:pt idx="23">
                  <c:v>1337.07537727366</c:v>
                </c:pt>
              </c:numCache>
            </c:numRef>
          </c:val>
          <c:smooth val="0"/>
          <c:extLst>
            <c:ext xmlns:c16="http://schemas.microsoft.com/office/drawing/2014/chart" uri="{C3380CC4-5D6E-409C-BE32-E72D297353CC}">
              <c16:uniqueId val="{00000000-5FE5-4B95-B689-BB80FB337E59}"/>
            </c:ext>
          </c:extLst>
        </c:ser>
        <c:ser>
          <c:idx val="4"/>
          <c:order val="1"/>
          <c:tx>
            <c:strRef>
              <c:f>Sheet1!$A$6</c:f>
              <c:strCache>
                <c:ptCount val="1"/>
                <c:pt idx="0">
                  <c:v>NR</c:v>
                </c:pt>
              </c:strCache>
            </c:strRef>
          </c:tx>
          <c:spPr>
            <a:ln w="12700" cap="rnd">
              <a:solidFill>
                <a:schemeClr val="tx1">
                  <a:lumMod val="50000"/>
                  <a:lumOff val="50000"/>
                </a:schemeClr>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Sheet1!$B$6:$Y$6</c:f>
              <c:numCache>
                <c:formatCode>General</c:formatCode>
                <c:ptCount val="24"/>
                <c:pt idx="0">
                  <c:v>0</c:v>
                </c:pt>
                <c:pt idx="1">
                  <c:v>0</c:v>
                </c:pt>
                <c:pt idx="2">
                  <c:v>0</c:v>
                </c:pt>
                <c:pt idx="3">
                  <c:v>0</c:v>
                </c:pt>
                <c:pt idx="4">
                  <c:v>126.37938855121099</c:v>
                </c:pt>
                <c:pt idx="5">
                  <c:v>147.572601922377</c:v>
                </c:pt>
                <c:pt idx="6">
                  <c:v>153.574868229814</c:v>
                </c:pt>
                <c:pt idx="7">
                  <c:v>142.197146896704</c:v>
                </c:pt>
                <c:pt idx="8">
                  <c:v>168.37520957072101</c:v>
                </c:pt>
                <c:pt idx="9">
                  <c:v>174.19599987951401</c:v>
                </c:pt>
                <c:pt idx="10">
                  <c:v>176.161725960279</c:v>
                </c:pt>
                <c:pt idx="11">
                  <c:v>178.62326346457399</c:v>
                </c:pt>
                <c:pt idx="12">
                  <c:v>206.82528472826399</c:v>
                </c:pt>
                <c:pt idx="13">
                  <c:v>208.406630733166</c:v>
                </c:pt>
                <c:pt idx="14">
                  <c:v>196.89929627348801</c:v>
                </c:pt>
                <c:pt idx="15">
                  <c:v>195.10705235711001</c:v>
                </c:pt>
                <c:pt idx="16">
                  <c:v>202.219208952435</c:v>
                </c:pt>
                <c:pt idx="17">
                  <c:v>230.703465384205</c:v>
                </c:pt>
                <c:pt idx="18">
                  <c:v>224.21112804878001</c:v>
                </c:pt>
                <c:pt idx="19">
                  <c:v>200.810378486357</c:v>
                </c:pt>
                <c:pt idx="20">
                  <c:v>178.102387020988</c:v>
                </c:pt>
                <c:pt idx="21">
                  <c:v>210.65988342539501</c:v>
                </c:pt>
                <c:pt idx="22">
                  <c:v>196.47685038987501</c:v>
                </c:pt>
                <c:pt idx="23">
                  <c:v>149.078842739344</c:v>
                </c:pt>
              </c:numCache>
            </c:numRef>
          </c:val>
          <c:smooth val="0"/>
          <c:extLst>
            <c:ext xmlns:c16="http://schemas.microsoft.com/office/drawing/2014/chart" uri="{C3380CC4-5D6E-409C-BE32-E72D297353CC}">
              <c16:uniqueId val="{00000001-5FE5-4B95-B689-BB80FB337E59}"/>
            </c:ext>
          </c:extLst>
        </c:ser>
        <c:dLbls>
          <c:showLegendKey val="0"/>
          <c:showVal val="0"/>
          <c:showCatName val="0"/>
          <c:showSerName val="0"/>
          <c:showPercent val="0"/>
          <c:showBubbleSize val="0"/>
        </c:dLbls>
        <c:smooth val="0"/>
        <c:axId val="530613487"/>
        <c:axId val="530612239"/>
      </c:lineChart>
      <c:catAx>
        <c:axId val="530613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2239"/>
        <c:crosses val="autoZero"/>
        <c:auto val="1"/>
        <c:lblAlgn val="ctr"/>
        <c:lblOffset val="100"/>
        <c:noMultiLvlLbl val="0"/>
      </c:catAx>
      <c:valAx>
        <c:axId val="530612239"/>
        <c:scaling>
          <c:orientation val="minMax"/>
          <c:max val="60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3487"/>
        <c:crosses val="autoZero"/>
        <c:crossBetween val="between"/>
      </c:valAx>
      <c:spPr>
        <a:noFill/>
        <a:ln>
          <a:noFill/>
        </a:ln>
        <a:effectLst/>
      </c:spPr>
    </c:plotArea>
    <c:legend>
      <c:legendPos val="b"/>
      <c:layout>
        <c:manualLayout>
          <c:xMode val="edge"/>
          <c:yMode val="edge"/>
          <c:x val="0.37386499764452519"/>
          <c:y val="0.8862479399377402"/>
          <c:w val="0.25226983646274986"/>
          <c:h val="0.113752060062259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317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3222252152542735E-2"/>
          <c:y val="4.9717514124293788E-2"/>
          <c:w val="0.89573587085221318"/>
          <c:h val="0.76371333244361383"/>
        </c:manualLayout>
      </c:layout>
      <c:scatterChart>
        <c:scatterStyle val="smoothMarker"/>
        <c:varyColors val="0"/>
        <c:ser>
          <c:idx val="0"/>
          <c:order val="0"/>
          <c:tx>
            <c:strRef>
              <c:f>Sheet2!$B$1</c:f>
              <c:strCache>
                <c:ptCount val="1"/>
                <c:pt idx="0">
                  <c:v>Average expected waiting time</c:v>
                </c:pt>
              </c:strCache>
            </c:strRef>
          </c:tx>
          <c:spPr>
            <a:ln w="19050" cap="rnd">
              <a:solidFill>
                <a:schemeClr val="accent1"/>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Sheet2!$B$2:$B$19</c:f>
              <c:numCache>
                <c:formatCode>General</c:formatCode>
                <c:ptCount val="18"/>
                <c:pt idx="0">
                  <c:v>13</c:v>
                </c:pt>
                <c:pt idx="1">
                  <c:v>12</c:v>
                </c:pt>
                <c:pt idx="2">
                  <c:v>11</c:v>
                </c:pt>
                <c:pt idx="3">
                  <c:v>10</c:v>
                </c:pt>
                <c:pt idx="4">
                  <c:v>9</c:v>
                </c:pt>
                <c:pt idx="5">
                  <c:v>8</c:v>
                </c:pt>
                <c:pt idx="6">
                  <c:v>7</c:v>
                </c:pt>
                <c:pt idx="7">
                  <c:v>6</c:v>
                </c:pt>
                <c:pt idx="8">
                  <c:v>5</c:v>
                </c:pt>
                <c:pt idx="9">
                  <c:v>4</c:v>
                </c:pt>
                <c:pt idx="10">
                  <c:v>3</c:v>
                </c:pt>
                <c:pt idx="11">
                  <c:v>2</c:v>
                </c:pt>
                <c:pt idx="12">
                  <c:v>1</c:v>
                </c:pt>
                <c:pt idx="13">
                  <c:v>1</c:v>
                </c:pt>
                <c:pt idx="14">
                  <c:v>13</c:v>
                </c:pt>
                <c:pt idx="15">
                  <c:v>12.5</c:v>
                </c:pt>
                <c:pt idx="16">
                  <c:v>11</c:v>
                </c:pt>
                <c:pt idx="17">
                  <c:v>10</c:v>
                </c:pt>
              </c:numCache>
            </c:numRef>
          </c:yVal>
          <c:smooth val="1"/>
          <c:extLst>
            <c:ext xmlns:c16="http://schemas.microsoft.com/office/drawing/2014/chart" uri="{C3380CC4-5D6E-409C-BE32-E72D297353CC}">
              <c16:uniqueId val="{00000000-1DB1-4AF7-B9FF-29F1C1B933AA}"/>
            </c:ext>
          </c:extLst>
        </c:ser>
        <c:ser>
          <c:idx val="1"/>
          <c:order val="1"/>
          <c:tx>
            <c:strRef>
              <c:f>Sheet2!$C$1</c:f>
              <c:strCache>
                <c:ptCount val="1"/>
                <c:pt idx="0">
                  <c:v>Average actual waiting time</c:v>
                </c:pt>
              </c:strCache>
            </c:strRef>
          </c:tx>
          <c:spPr>
            <a:ln w="19050" cap="rnd">
              <a:solidFill>
                <a:schemeClr val="accent2"/>
              </a:solidFill>
              <a:round/>
            </a:ln>
            <a:effectLst/>
          </c:spPr>
          <c:marker>
            <c:symbol val="none"/>
          </c:marker>
          <c:dPt>
            <c:idx val="1"/>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2-1DB1-4AF7-B9FF-29F1C1B933AA}"/>
              </c:ext>
            </c:extLst>
          </c:dPt>
          <c:dPt>
            <c:idx val="2"/>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4-1DB1-4AF7-B9FF-29F1C1B933AA}"/>
              </c:ext>
            </c:extLst>
          </c:dPt>
          <c:dPt>
            <c:idx val="3"/>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6-1DB1-4AF7-B9FF-29F1C1B933AA}"/>
              </c:ext>
            </c:extLst>
          </c:dPt>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Sheet2!$C$2:$C$19</c:f>
              <c:numCache>
                <c:formatCode>General</c:formatCode>
                <c:ptCount val="18"/>
                <c:pt idx="0">
                  <c:v>13</c:v>
                </c:pt>
                <c:pt idx="1">
                  <c:v>12</c:v>
                </c:pt>
                <c:pt idx="2">
                  <c:v>11</c:v>
                </c:pt>
                <c:pt idx="3">
                  <c:v>10</c:v>
                </c:pt>
                <c:pt idx="4">
                  <c:v>8.75</c:v>
                </c:pt>
                <c:pt idx="5">
                  <c:v>7.5</c:v>
                </c:pt>
                <c:pt idx="6">
                  <c:v>6.25</c:v>
                </c:pt>
                <c:pt idx="7">
                  <c:v>5</c:v>
                </c:pt>
                <c:pt idx="8">
                  <c:v>3.75</c:v>
                </c:pt>
                <c:pt idx="9">
                  <c:v>2.5</c:v>
                </c:pt>
                <c:pt idx="10">
                  <c:v>1.25</c:v>
                </c:pt>
                <c:pt idx="11">
                  <c:v>1</c:v>
                </c:pt>
                <c:pt idx="12">
                  <c:v>13</c:v>
                </c:pt>
                <c:pt idx="13">
                  <c:v>12.5</c:v>
                </c:pt>
                <c:pt idx="14">
                  <c:v>11</c:v>
                </c:pt>
                <c:pt idx="15">
                  <c:v>10</c:v>
                </c:pt>
                <c:pt idx="16">
                  <c:v>9</c:v>
                </c:pt>
                <c:pt idx="17">
                  <c:v>8</c:v>
                </c:pt>
              </c:numCache>
            </c:numRef>
          </c:yVal>
          <c:smooth val="1"/>
          <c:extLst>
            <c:ext xmlns:c16="http://schemas.microsoft.com/office/drawing/2014/chart" uri="{C3380CC4-5D6E-409C-BE32-E72D297353CC}">
              <c16:uniqueId val="{00000007-1DB1-4AF7-B9FF-29F1C1B933AA}"/>
            </c:ext>
          </c:extLst>
        </c:ser>
        <c:ser>
          <c:idx val="2"/>
          <c:order val="2"/>
          <c:tx>
            <c:strRef>
              <c:f>Sheet2!$D$1</c:f>
              <c:strCache>
                <c:ptCount val="1"/>
                <c:pt idx="0">
                  <c:v>Average risk</c:v>
                </c:pt>
              </c:strCache>
            </c:strRef>
          </c:tx>
          <c:spPr>
            <a:ln w="19050" cap="rnd">
              <a:solidFill>
                <a:schemeClr val="accent3"/>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Sheet2!$D$2:$D$19</c:f>
              <c:numCache>
                <c:formatCode>General</c:formatCode>
                <c:ptCount val="18"/>
                <c:pt idx="0">
                  <c:v>0.1</c:v>
                </c:pt>
                <c:pt idx="1">
                  <c:v>0.1</c:v>
                </c:pt>
                <c:pt idx="2">
                  <c:v>0.1</c:v>
                </c:pt>
                <c:pt idx="3">
                  <c:v>0.1</c:v>
                </c:pt>
                <c:pt idx="4">
                  <c:v>0.1</c:v>
                </c:pt>
                <c:pt idx="5">
                  <c:v>0.1</c:v>
                </c:pt>
                <c:pt idx="6">
                  <c:v>0.1</c:v>
                </c:pt>
                <c:pt idx="7">
                  <c:v>0.1</c:v>
                </c:pt>
                <c:pt idx="8">
                  <c:v>0.1</c:v>
                </c:pt>
                <c:pt idx="9">
                  <c:v>0.1</c:v>
                </c:pt>
                <c:pt idx="10">
                  <c:v>1</c:v>
                </c:pt>
                <c:pt idx="11">
                  <c:v>3</c:v>
                </c:pt>
                <c:pt idx="12">
                  <c:v>12</c:v>
                </c:pt>
                <c:pt idx="13">
                  <c:v>13</c:v>
                </c:pt>
                <c:pt idx="14">
                  <c:v>13</c:v>
                </c:pt>
                <c:pt idx="15">
                  <c:v>13</c:v>
                </c:pt>
                <c:pt idx="16">
                  <c:v>13</c:v>
                </c:pt>
                <c:pt idx="17">
                  <c:v>13</c:v>
                </c:pt>
              </c:numCache>
            </c:numRef>
          </c:yVal>
          <c:smooth val="1"/>
          <c:extLst>
            <c:ext xmlns:c16="http://schemas.microsoft.com/office/drawing/2014/chart" uri="{C3380CC4-5D6E-409C-BE32-E72D297353CC}">
              <c16:uniqueId val="{00000008-1DB1-4AF7-B9FF-29F1C1B933AA}"/>
            </c:ext>
          </c:extLst>
        </c:ser>
        <c:dLbls>
          <c:showLegendKey val="0"/>
          <c:showVal val="0"/>
          <c:showCatName val="0"/>
          <c:showSerName val="0"/>
          <c:showPercent val="0"/>
          <c:showBubbleSize val="0"/>
        </c:dLbls>
        <c:axId val="391529008"/>
        <c:axId val="391527368"/>
      </c:scatterChart>
      <c:valAx>
        <c:axId val="391529008"/>
        <c:scaling>
          <c:orientation val="minMax"/>
          <c:max val="18"/>
          <c:min val="1"/>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HDT</a:t>
                </a:r>
              </a:p>
            </c:rich>
          </c:tx>
          <c:layout>
            <c:manualLayout>
              <c:xMode val="edge"/>
              <c:yMode val="edge"/>
              <c:x val="0.93526431669112897"/>
              <c:y val="0.823366519862983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7368"/>
        <c:crosses val="autoZero"/>
        <c:crossBetween val="midCat"/>
      </c:valAx>
      <c:valAx>
        <c:axId val="391527368"/>
        <c:scaling>
          <c:orientation val="minMax"/>
          <c:max val="14"/>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90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3222252152542735E-2"/>
          <c:y val="4.9717514124293788E-2"/>
          <c:w val="0.89573587085221318"/>
          <c:h val="0.76371333244361383"/>
        </c:manualLayout>
      </c:layout>
      <c:scatterChart>
        <c:scatterStyle val="smoothMarker"/>
        <c:varyColors val="0"/>
        <c:ser>
          <c:idx val="0"/>
          <c:order val="0"/>
          <c:tx>
            <c:strRef>
              <c:f>Sheet2!$B$1</c:f>
              <c:strCache>
                <c:ptCount val="1"/>
                <c:pt idx="0">
                  <c:v>Average expected waiting time</c:v>
                </c:pt>
              </c:strCache>
            </c:strRef>
          </c:tx>
          <c:spPr>
            <a:ln w="19050" cap="rnd">
              <a:solidFill>
                <a:schemeClr val="accent1"/>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Sheet2!$B$2:$B$19</c:f>
              <c:numCache>
                <c:formatCode>General</c:formatCode>
                <c:ptCount val="18"/>
                <c:pt idx="0">
                  <c:v>13</c:v>
                </c:pt>
                <c:pt idx="1">
                  <c:v>12</c:v>
                </c:pt>
                <c:pt idx="2">
                  <c:v>11</c:v>
                </c:pt>
                <c:pt idx="3">
                  <c:v>10</c:v>
                </c:pt>
                <c:pt idx="4">
                  <c:v>9</c:v>
                </c:pt>
                <c:pt idx="5">
                  <c:v>8</c:v>
                </c:pt>
                <c:pt idx="6">
                  <c:v>7</c:v>
                </c:pt>
                <c:pt idx="7">
                  <c:v>6</c:v>
                </c:pt>
                <c:pt idx="8">
                  <c:v>5</c:v>
                </c:pt>
                <c:pt idx="9">
                  <c:v>4</c:v>
                </c:pt>
                <c:pt idx="10">
                  <c:v>3</c:v>
                </c:pt>
                <c:pt idx="11">
                  <c:v>2</c:v>
                </c:pt>
                <c:pt idx="12">
                  <c:v>1</c:v>
                </c:pt>
                <c:pt idx="13">
                  <c:v>1</c:v>
                </c:pt>
                <c:pt idx="14">
                  <c:v>13</c:v>
                </c:pt>
                <c:pt idx="15">
                  <c:v>12.5</c:v>
                </c:pt>
                <c:pt idx="16">
                  <c:v>11</c:v>
                </c:pt>
                <c:pt idx="17">
                  <c:v>10</c:v>
                </c:pt>
              </c:numCache>
            </c:numRef>
          </c:yVal>
          <c:smooth val="1"/>
          <c:extLst>
            <c:ext xmlns:c16="http://schemas.microsoft.com/office/drawing/2014/chart" uri="{C3380CC4-5D6E-409C-BE32-E72D297353CC}">
              <c16:uniqueId val="{00000000-8E5D-4E28-AB64-A0B6EE7AF15B}"/>
            </c:ext>
          </c:extLst>
        </c:ser>
        <c:ser>
          <c:idx val="1"/>
          <c:order val="1"/>
          <c:tx>
            <c:strRef>
              <c:f>Sheet2!$C$1</c:f>
              <c:strCache>
                <c:ptCount val="1"/>
                <c:pt idx="0">
                  <c:v>Average actual waiting time</c:v>
                </c:pt>
              </c:strCache>
            </c:strRef>
          </c:tx>
          <c:spPr>
            <a:ln w="19050" cap="rnd">
              <a:solidFill>
                <a:schemeClr val="accent2"/>
              </a:solidFill>
              <a:round/>
            </a:ln>
            <a:effectLst/>
          </c:spPr>
          <c:marker>
            <c:symbol val="none"/>
          </c:marker>
          <c:dPt>
            <c:idx val="1"/>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2-8E5D-4E28-AB64-A0B6EE7AF15B}"/>
              </c:ext>
            </c:extLst>
          </c:dPt>
          <c:dPt>
            <c:idx val="2"/>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4-8E5D-4E28-AB64-A0B6EE7AF15B}"/>
              </c:ext>
            </c:extLst>
          </c:dPt>
          <c:dPt>
            <c:idx val="3"/>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6-8E5D-4E28-AB64-A0B6EE7AF15B}"/>
              </c:ext>
            </c:extLst>
          </c:dPt>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Sheet2!$C$2:$C$19</c:f>
              <c:numCache>
                <c:formatCode>General</c:formatCode>
                <c:ptCount val="18"/>
                <c:pt idx="0">
                  <c:v>13</c:v>
                </c:pt>
                <c:pt idx="1">
                  <c:v>12</c:v>
                </c:pt>
                <c:pt idx="2">
                  <c:v>11</c:v>
                </c:pt>
                <c:pt idx="3">
                  <c:v>10</c:v>
                </c:pt>
                <c:pt idx="4">
                  <c:v>8.75</c:v>
                </c:pt>
                <c:pt idx="5">
                  <c:v>7.5</c:v>
                </c:pt>
                <c:pt idx="6">
                  <c:v>6.25</c:v>
                </c:pt>
                <c:pt idx="7">
                  <c:v>5</c:v>
                </c:pt>
                <c:pt idx="8">
                  <c:v>3.75</c:v>
                </c:pt>
                <c:pt idx="9">
                  <c:v>2.5</c:v>
                </c:pt>
                <c:pt idx="10">
                  <c:v>1.25</c:v>
                </c:pt>
                <c:pt idx="11">
                  <c:v>1</c:v>
                </c:pt>
                <c:pt idx="12">
                  <c:v>13</c:v>
                </c:pt>
                <c:pt idx="13">
                  <c:v>12.5</c:v>
                </c:pt>
                <c:pt idx="14">
                  <c:v>11</c:v>
                </c:pt>
                <c:pt idx="15">
                  <c:v>10</c:v>
                </c:pt>
                <c:pt idx="16">
                  <c:v>9</c:v>
                </c:pt>
                <c:pt idx="17">
                  <c:v>8</c:v>
                </c:pt>
              </c:numCache>
            </c:numRef>
          </c:yVal>
          <c:smooth val="1"/>
          <c:extLst>
            <c:ext xmlns:c16="http://schemas.microsoft.com/office/drawing/2014/chart" uri="{C3380CC4-5D6E-409C-BE32-E72D297353CC}">
              <c16:uniqueId val="{00000007-8E5D-4E28-AB64-A0B6EE7AF15B}"/>
            </c:ext>
          </c:extLst>
        </c:ser>
        <c:ser>
          <c:idx val="2"/>
          <c:order val="2"/>
          <c:tx>
            <c:strRef>
              <c:f>Sheet2!$D$1</c:f>
              <c:strCache>
                <c:ptCount val="1"/>
                <c:pt idx="0">
                  <c:v>Average risk</c:v>
                </c:pt>
              </c:strCache>
            </c:strRef>
          </c:tx>
          <c:spPr>
            <a:ln w="19050" cap="rnd">
              <a:solidFill>
                <a:schemeClr val="accent3"/>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Sheet2!$D$2:$D$19</c:f>
              <c:numCache>
                <c:formatCode>General</c:formatCode>
                <c:ptCount val="18"/>
                <c:pt idx="0">
                  <c:v>0.1</c:v>
                </c:pt>
                <c:pt idx="1">
                  <c:v>0.1</c:v>
                </c:pt>
                <c:pt idx="2">
                  <c:v>0.1</c:v>
                </c:pt>
                <c:pt idx="3">
                  <c:v>0.1</c:v>
                </c:pt>
                <c:pt idx="4">
                  <c:v>0.1</c:v>
                </c:pt>
                <c:pt idx="5">
                  <c:v>0.1</c:v>
                </c:pt>
                <c:pt idx="6">
                  <c:v>0.1</c:v>
                </c:pt>
                <c:pt idx="7">
                  <c:v>0.1</c:v>
                </c:pt>
                <c:pt idx="8">
                  <c:v>0.1</c:v>
                </c:pt>
                <c:pt idx="9">
                  <c:v>0.1</c:v>
                </c:pt>
                <c:pt idx="10">
                  <c:v>1</c:v>
                </c:pt>
                <c:pt idx="11">
                  <c:v>3</c:v>
                </c:pt>
                <c:pt idx="12">
                  <c:v>12</c:v>
                </c:pt>
                <c:pt idx="13">
                  <c:v>13</c:v>
                </c:pt>
                <c:pt idx="14">
                  <c:v>13</c:v>
                </c:pt>
                <c:pt idx="15">
                  <c:v>13</c:v>
                </c:pt>
                <c:pt idx="16">
                  <c:v>13</c:v>
                </c:pt>
                <c:pt idx="17">
                  <c:v>13</c:v>
                </c:pt>
              </c:numCache>
            </c:numRef>
          </c:yVal>
          <c:smooth val="1"/>
          <c:extLst>
            <c:ext xmlns:c16="http://schemas.microsoft.com/office/drawing/2014/chart" uri="{C3380CC4-5D6E-409C-BE32-E72D297353CC}">
              <c16:uniqueId val="{00000008-8E5D-4E28-AB64-A0B6EE7AF15B}"/>
            </c:ext>
          </c:extLst>
        </c:ser>
        <c:dLbls>
          <c:showLegendKey val="0"/>
          <c:showVal val="0"/>
          <c:showCatName val="0"/>
          <c:showSerName val="0"/>
          <c:showPercent val="0"/>
          <c:showBubbleSize val="0"/>
        </c:dLbls>
        <c:axId val="391529008"/>
        <c:axId val="391527368"/>
      </c:scatterChart>
      <c:valAx>
        <c:axId val="391529008"/>
        <c:scaling>
          <c:orientation val="minMax"/>
          <c:max val="18"/>
          <c:min val="1"/>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HDT</a:t>
                </a:r>
              </a:p>
            </c:rich>
          </c:tx>
          <c:layout>
            <c:manualLayout>
              <c:xMode val="edge"/>
              <c:yMode val="edge"/>
              <c:x val="0.93526431669112897"/>
              <c:y val="0.823366519862983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7368"/>
        <c:crosses val="autoZero"/>
        <c:crossBetween val="midCat"/>
      </c:valAx>
      <c:valAx>
        <c:axId val="391527368"/>
        <c:scaling>
          <c:orientation val="minMax"/>
          <c:max val="14"/>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90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205511706981587E-2"/>
          <c:y val="5.0925925925925923E-2"/>
          <c:w val="0.93875013527506379"/>
          <c:h val="0.67035293585429179"/>
        </c:manualLayout>
      </c:layout>
      <c:barChart>
        <c:barDir val="col"/>
        <c:grouping val="clustered"/>
        <c:varyColors val="0"/>
        <c:ser>
          <c:idx val="2"/>
          <c:order val="2"/>
          <c:tx>
            <c:strRef>
              <c:f>walking_time!$A$4</c:f>
              <c:strCache>
                <c:ptCount val="1"/>
                <c:pt idx="0">
                  <c:v>GR waiting time</c:v>
                </c:pt>
              </c:strCache>
            </c:strRef>
          </c:tx>
          <c:spPr>
            <a:solidFill>
              <a:schemeClr val="accent6"/>
            </a:solidFill>
            <a:ln>
              <a:noFill/>
            </a:ln>
            <a:effectLst/>
          </c:spPr>
          <c:invertIfNegative val="0"/>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walking_time!$B$4:$K$4</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7CA3-4B69-BC00-329493141BC1}"/>
            </c:ext>
          </c:extLst>
        </c:ser>
        <c:ser>
          <c:idx val="3"/>
          <c:order val="3"/>
          <c:tx>
            <c:strRef>
              <c:f>walking_time!$A$5</c:f>
              <c:strCache>
                <c:ptCount val="1"/>
                <c:pt idx="0">
                  <c:v>PR optimal waiting time</c:v>
                </c:pt>
              </c:strCache>
            </c:strRef>
          </c:tx>
          <c:spPr>
            <a:solidFill>
              <a:schemeClr val="accent4"/>
            </a:solidFill>
            <a:ln>
              <a:noFill/>
            </a:ln>
            <a:effectLst/>
          </c:spPr>
          <c:invertIfNegative val="0"/>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walking_time!$B$5:$K$5</c:f>
              <c:numCache>
                <c:formatCode>General</c:formatCode>
                <c:ptCount val="10"/>
                <c:pt idx="0">
                  <c:v>319.91055961035602</c:v>
                </c:pt>
                <c:pt idx="1">
                  <c:v>340.61114101542199</c:v>
                </c:pt>
                <c:pt idx="2">
                  <c:v>354.61025500483902</c:v>
                </c:pt>
                <c:pt idx="3">
                  <c:v>365.91923820208598</c:v>
                </c:pt>
                <c:pt idx="4">
                  <c:v>376.760155456723</c:v>
                </c:pt>
                <c:pt idx="5">
                  <c:v>388.55111543776599</c:v>
                </c:pt>
                <c:pt idx="6">
                  <c:v>397.78759428091303</c:v>
                </c:pt>
                <c:pt idx="7">
                  <c:v>406.89043251570399</c:v>
                </c:pt>
                <c:pt idx="8">
                  <c:v>412.70211082102497</c:v>
                </c:pt>
                <c:pt idx="9">
                  <c:v>417.99794702902199</c:v>
                </c:pt>
              </c:numCache>
            </c:numRef>
          </c:val>
          <c:extLst>
            <c:ext xmlns:c16="http://schemas.microsoft.com/office/drawing/2014/chart" uri="{C3380CC4-5D6E-409C-BE32-E72D297353CC}">
              <c16:uniqueId val="{00000001-7CA3-4B69-BC00-329493141BC1}"/>
            </c:ext>
          </c:extLst>
        </c:ser>
        <c:dLbls>
          <c:showLegendKey val="0"/>
          <c:showVal val="0"/>
          <c:showCatName val="0"/>
          <c:showSerName val="0"/>
          <c:showPercent val="0"/>
          <c:showBubbleSize val="0"/>
        </c:dLbls>
        <c:gapWidth val="150"/>
        <c:axId val="434731472"/>
        <c:axId val="434732304"/>
      </c:barChart>
      <c:lineChart>
        <c:grouping val="standard"/>
        <c:varyColors val="0"/>
        <c:ser>
          <c:idx val="0"/>
          <c:order val="0"/>
          <c:tx>
            <c:strRef>
              <c:f>walking_time!$A$2</c:f>
              <c:strCache>
                <c:ptCount val="1"/>
                <c:pt idx="0">
                  <c:v>ER waitng time</c:v>
                </c:pt>
              </c:strCache>
            </c:strRef>
          </c:tx>
          <c:spPr>
            <a:ln w="28575" cap="rnd">
              <a:solidFill>
                <a:schemeClr val="accent1"/>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walking_time!$B$2:$K$2</c:f>
              <c:numCache>
                <c:formatCode>General</c:formatCode>
                <c:ptCount val="10"/>
                <c:pt idx="0">
                  <c:v>647.87901519614104</c:v>
                </c:pt>
                <c:pt idx="1">
                  <c:v>647.87901519614104</c:v>
                </c:pt>
                <c:pt idx="2">
                  <c:v>647.87901519614104</c:v>
                </c:pt>
                <c:pt idx="3">
                  <c:v>647.87901519614104</c:v>
                </c:pt>
                <c:pt idx="4">
                  <c:v>647.87901519614104</c:v>
                </c:pt>
                <c:pt idx="5">
                  <c:v>647.87901519614104</c:v>
                </c:pt>
                <c:pt idx="6">
                  <c:v>647.87901519614104</c:v>
                </c:pt>
                <c:pt idx="7">
                  <c:v>647.87901519614104</c:v>
                </c:pt>
                <c:pt idx="8">
                  <c:v>647.87901519614104</c:v>
                </c:pt>
                <c:pt idx="9">
                  <c:v>647.87901519614104</c:v>
                </c:pt>
              </c:numCache>
            </c:numRef>
          </c:val>
          <c:smooth val="0"/>
          <c:extLst>
            <c:ext xmlns:c16="http://schemas.microsoft.com/office/drawing/2014/chart" uri="{C3380CC4-5D6E-409C-BE32-E72D297353CC}">
              <c16:uniqueId val="{00000002-7CA3-4B69-BC00-329493141BC1}"/>
            </c:ext>
          </c:extLst>
        </c:ser>
        <c:ser>
          <c:idx val="1"/>
          <c:order val="1"/>
          <c:tx>
            <c:strRef>
              <c:f>walking_time!$A$3</c:f>
              <c:strCache>
                <c:ptCount val="1"/>
                <c:pt idx="0">
                  <c:v>AR waiting time</c:v>
                </c:pt>
              </c:strCache>
            </c:strRef>
          </c:tx>
          <c:spPr>
            <a:ln w="28575" cap="rnd">
              <a:solidFill>
                <a:schemeClr val="accent2"/>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walking_time!$B$3:$K$3</c:f>
              <c:numCache>
                <c:formatCode>General</c:formatCode>
                <c:ptCount val="10"/>
                <c:pt idx="0">
                  <c:v>509.28057444349099</c:v>
                </c:pt>
                <c:pt idx="1">
                  <c:v>509.28057444349099</c:v>
                </c:pt>
                <c:pt idx="2">
                  <c:v>509.28057444349099</c:v>
                </c:pt>
                <c:pt idx="3">
                  <c:v>509.28057444349099</c:v>
                </c:pt>
                <c:pt idx="4">
                  <c:v>509.28057444349099</c:v>
                </c:pt>
                <c:pt idx="5">
                  <c:v>509.28057444349099</c:v>
                </c:pt>
                <c:pt idx="6">
                  <c:v>509.28057444349099</c:v>
                </c:pt>
                <c:pt idx="7">
                  <c:v>509.28057444349099</c:v>
                </c:pt>
                <c:pt idx="8">
                  <c:v>509.28057444349099</c:v>
                </c:pt>
                <c:pt idx="9">
                  <c:v>509.28057444349099</c:v>
                </c:pt>
              </c:numCache>
            </c:numRef>
          </c:val>
          <c:smooth val="0"/>
          <c:extLst>
            <c:ext xmlns:c16="http://schemas.microsoft.com/office/drawing/2014/chart" uri="{C3380CC4-5D6E-409C-BE32-E72D297353CC}">
              <c16:uniqueId val="{00000003-7CA3-4B69-BC00-329493141BC1}"/>
            </c:ext>
          </c:extLst>
        </c:ser>
        <c:ser>
          <c:idx val="4"/>
          <c:order val="4"/>
          <c:tx>
            <c:strRef>
              <c:f>walking_time!$A$6</c:f>
              <c:strCache>
                <c:ptCount val="1"/>
                <c:pt idx="0">
                  <c:v>NR waiting time</c:v>
                </c:pt>
              </c:strCache>
            </c:strRef>
          </c:tx>
          <c:spPr>
            <a:ln w="28575" cap="rnd">
              <a:solidFill>
                <a:schemeClr val="tx1">
                  <a:lumMod val="50000"/>
                  <a:lumOff val="50000"/>
                </a:schemeClr>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walking_time!$B$6:$K$6</c:f>
              <c:numCache>
                <c:formatCode>General</c:formatCode>
                <c:ptCount val="10"/>
                <c:pt idx="0">
                  <c:v>189.09539275583899</c:v>
                </c:pt>
                <c:pt idx="1">
                  <c:v>189.09539275583899</c:v>
                </c:pt>
                <c:pt idx="2">
                  <c:v>189.09539275583899</c:v>
                </c:pt>
                <c:pt idx="3">
                  <c:v>189.09539275583899</c:v>
                </c:pt>
                <c:pt idx="4">
                  <c:v>189.09539275583899</c:v>
                </c:pt>
                <c:pt idx="5">
                  <c:v>189.09539275583899</c:v>
                </c:pt>
                <c:pt idx="6">
                  <c:v>189.09539275583899</c:v>
                </c:pt>
                <c:pt idx="7">
                  <c:v>189.09539275583899</c:v>
                </c:pt>
                <c:pt idx="8">
                  <c:v>189.09539275583899</c:v>
                </c:pt>
                <c:pt idx="9">
                  <c:v>189.09539275583899</c:v>
                </c:pt>
              </c:numCache>
            </c:numRef>
          </c:val>
          <c:smooth val="0"/>
          <c:extLst>
            <c:ext xmlns:c16="http://schemas.microsoft.com/office/drawing/2014/chart" uri="{C3380CC4-5D6E-409C-BE32-E72D297353CC}">
              <c16:uniqueId val="{00000004-7CA3-4B69-BC00-329493141BC1}"/>
            </c:ext>
          </c:extLst>
        </c:ser>
        <c:dLbls>
          <c:showLegendKey val="0"/>
          <c:showVal val="0"/>
          <c:showCatName val="0"/>
          <c:showSerName val="0"/>
          <c:showPercent val="0"/>
          <c:showBubbleSize val="0"/>
        </c:dLbls>
        <c:marker val="1"/>
        <c:smooth val="0"/>
        <c:axId val="434731472"/>
        <c:axId val="434732304"/>
      </c:lineChart>
      <c:catAx>
        <c:axId val="4347314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a:t>Walking time (</a:t>
                </a:r>
                <a:r>
                  <a:rPr lang="en-US" altLang="zh-CN" sz="900"/>
                  <a:t>seconds</a:t>
                </a:r>
                <a:r>
                  <a:rPr lang="en-US" sz="900"/>
                  <a:t>)</a:t>
                </a:r>
              </a:p>
            </c:rich>
          </c:tx>
          <c:layout>
            <c:manualLayout>
              <c:xMode val="edge"/>
              <c:yMode val="edge"/>
              <c:x val="0.80341880341880345"/>
              <c:y val="0.8131789862047645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32304"/>
        <c:crosses val="autoZero"/>
        <c:auto val="1"/>
        <c:lblAlgn val="ctr"/>
        <c:lblOffset val="100"/>
        <c:noMultiLvlLbl val="0"/>
      </c:catAx>
      <c:valAx>
        <c:axId val="434732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31472"/>
        <c:crosses val="autoZero"/>
        <c:crossBetween val="between"/>
      </c:valAx>
      <c:spPr>
        <a:noFill/>
        <a:ln>
          <a:noFill/>
        </a:ln>
        <a:effectLst/>
      </c:spPr>
    </c:plotArea>
    <c:legend>
      <c:legendPos val="b"/>
      <c:layout>
        <c:manualLayout>
          <c:xMode val="edge"/>
          <c:yMode val="edge"/>
          <c:x val="0"/>
          <c:y val="0.87711307870748512"/>
          <c:w val="0.98952301635372497"/>
          <c:h val="0.11011960562063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5702820916950243E-2"/>
          <c:y val="5.0925925925925923E-2"/>
          <c:w val="0.93513758971542871"/>
          <c:h val="0.75334062408865554"/>
        </c:manualLayout>
      </c:layout>
      <c:barChart>
        <c:barDir val="col"/>
        <c:grouping val="clustered"/>
        <c:varyColors val="0"/>
        <c:ser>
          <c:idx val="1"/>
          <c:order val="0"/>
          <c:tx>
            <c:strRef>
              <c:f>walking_time!$A$24</c:f>
              <c:strCache>
                <c:ptCount val="1"/>
                <c:pt idx="0">
                  <c:v>GR miss risk</c:v>
                </c:pt>
              </c:strCache>
            </c:strRef>
          </c:tx>
          <c:spPr>
            <a:solidFill>
              <a:schemeClr val="accent6"/>
            </a:solidFill>
            <a:ln>
              <a:noFill/>
            </a:ln>
            <a:effectLst/>
          </c:spPr>
          <c:invertIfNegative val="0"/>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walking_time!$B$24:$K$24</c:f>
              <c:numCache>
                <c:formatCode>General</c:formatCode>
                <c:ptCount val="10"/>
                <c:pt idx="0">
                  <c:v>0.57787203523698805</c:v>
                </c:pt>
                <c:pt idx="1">
                  <c:v>0.62320696310358148</c:v>
                </c:pt>
                <c:pt idx="2">
                  <c:v>0.62239264109603054</c:v>
                </c:pt>
                <c:pt idx="3">
                  <c:v>0.6186948039925193</c:v>
                </c:pt>
                <c:pt idx="4">
                  <c:v>0.61289828823270009</c:v>
                </c:pt>
                <c:pt idx="5">
                  <c:v>0.60047792636673192</c:v>
                </c:pt>
                <c:pt idx="6">
                  <c:v>0.59245958634349905</c:v>
                </c:pt>
                <c:pt idx="7">
                  <c:v>0.57987835468796678</c:v>
                </c:pt>
                <c:pt idx="8">
                  <c:v>0.56908403516934469</c:v>
                </c:pt>
                <c:pt idx="9">
                  <c:v>0.55942534362610907</c:v>
                </c:pt>
              </c:numCache>
            </c:numRef>
          </c:val>
          <c:extLst>
            <c:ext xmlns:c16="http://schemas.microsoft.com/office/drawing/2014/chart" uri="{C3380CC4-5D6E-409C-BE32-E72D297353CC}">
              <c16:uniqueId val="{00000000-0ECB-4D46-9AC2-77AC4AA541F3}"/>
            </c:ext>
          </c:extLst>
        </c:ser>
        <c:ser>
          <c:idx val="2"/>
          <c:order val="1"/>
          <c:tx>
            <c:strRef>
              <c:f>walking_time!$A$25</c:f>
              <c:strCache>
                <c:ptCount val="1"/>
                <c:pt idx="0">
                  <c:v>PR optimal miss risk</c:v>
                </c:pt>
              </c:strCache>
            </c:strRef>
          </c:tx>
          <c:spPr>
            <a:solidFill>
              <a:schemeClr val="accent4"/>
            </a:solidFill>
            <a:ln>
              <a:noFill/>
            </a:ln>
            <a:effectLst/>
          </c:spPr>
          <c:invertIfNegative val="0"/>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walking_time!$B$25:$K$25</c:f>
              <c:numCache>
                <c:formatCode>General</c:formatCode>
                <c:ptCount val="10"/>
                <c:pt idx="0">
                  <c:v>2.0695399774435404E-2</c:v>
                </c:pt>
                <c:pt idx="1">
                  <c:v>2.4567548617582157E-2</c:v>
                </c:pt>
                <c:pt idx="2">
                  <c:v>2.7627109898348504E-2</c:v>
                </c:pt>
                <c:pt idx="3">
                  <c:v>3.0106932880874404E-2</c:v>
                </c:pt>
                <c:pt idx="4">
                  <c:v>3.2784049001544954E-2</c:v>
                </c:pt>
                <c:pt idx="5">
                  <c:v>3.5253031701755214E-2</c:v>
                </c:pt>
                <c:pt idx="6">
                  <c:v>3.7924944486914261E-2</c:v>
                </c:pt>
                <c:pt idx="7">
                  <c:v>4.0494525007013664E-2</c:v>
                </c:pt>
                <c:pt idx="8">
                  <c:v>4.3410127338628306E-2</c:v>
                </c:pt>
                <c:pt idx="9">
                  <c:v>4.6399877201281928E-2</c:v>
                </c:pt>
              </c:numCache>
            </c:numRef>
          </c:val>
          <c:extLst>
            <c:ext xmlns:c16="http://schemas.microsoft.com/office/drawing/2014/chart" uri="{C3380CC4-5D6E-409C-BE32-E72D297353CC}">
              <c16:uniqueId val="{00000001-0ECB-4D46-9AC2-77AC4AA541F3}"/>
            </c:ext>
          </c:extLst>
        </c:ser>
        <c:dLbls>
          <c:showLegendKey val="0"/>
          <c:showVal val="0"/>
          <c:showCatName val="0"/>
          <c:showSerName val="0"/>
          <c:showPercent val="0"/>
          <c:showBubbleSize val="0"/>
        </c:dLbls>
        <c:gapWidth val="150"/>
        <c:axId val="2106349071"/>
        <c:axId val="2106349903"/>
      </c:barChart>
      <c:lineChart>
        <c:grouping val="standard"/>
        <c:varyColors val="0"/>
        <c:ser>
          <c:idx val="0"/>
          <c:order val="2"/>
          <c:tx>
            <c:strRef>
              <c:f>walking_time!$A$23</c:f>
              <c:strCache>
                <c:ptCount val="1"/>
                <c:pt idx="0">
                  <c:v>ER miss risk</c:v>
                </c:pt>
              </c:strCache>
            </c:strRef>
          </c:tx>
          <c:spPr>
            <a:ln w="28575" cap="rnd">
              <a:solidFill>
                <a:schemeClr val="accent1"/>
              </a:solidFill>
              <a:round/>
            </a:ln>
            <a:effectLst/>
          </c:spPr>
          <c:marker>
            <c:symbol val="none"/>
          </c:marker>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walking_time!$B$23:$K$23</c:f>
              <c:numCache>
                <c:formatCode>General</c:formatCode>
                <c:ptCount val="10"/>
                <c:pt idx="0">
                  <c:v>0.56289999999999996</c:v>
                </c:pt>
                <c:pt idx="1">
                  <c:v>0.56289999999999996</c:v>
                </c:pt>
                <c:pt idx="2">
                  <c:v>0.56289999999999996</c:v>
                </c:pt>
                <c:pt idx="3">
                  <c:v>0.56289999999999996</c:v>
                </c:pt>
                <c:pt idx="4">
                  <c:v>0.56289999999999996</c:v>
                </c:pt>
                <c:pt idx="5">
                  <c:v>0.56289999999999996</c:v>
                </c:pt>
                <c:pt idx="6">
                  <c:v>0.56289999999999996</c:v>
                </c:pt>
                <c:pt idx="7">
                  <c:v>0.56289999999999996</c:v>
                </c:pt>
                <c:pt idx="8">
                  <c:v>0.56289999999999996</c:v>
                </c:pt>
                <c:pt idx="9">
                  <c:v>0.56289999999999996</c:v>
                </c:pt>
              </c:numCache>
            </c:numRef>
          </c:val>
          <c:smooth val="0"/>
          <c:extLst>
            <c:ext xmlns:c16="http://schemas.microsoft.com/office/drawing/2014/chart" uri="{C3380CC4-5D6E-409C-BE32-E72D297353CC}">
              <c16:uniqueId val="{00000002-0ECB-4D46-9AC2-77AC4AA541F3}"/>
            </c:ext>
          </c:extLst>
        </c:ser>
        <c:dLbls>
          <c:showLegendKey val="0"/>
          <c:showVal val="0"/>
          <c:showCatName val="0"/>
          <c:showSerName val="0"/>
          <c:showPercent val="0"/>
          <c:showBubbleSize val="0"/>
        </c:dLbls>
        <c:marker val="1"/>
        <c:smooth val="0"/>
        <c:axId val="2106349071"/>
        <c:axId val="2106349903"/>
      </c:lineChart>
      <c:catAx>
        <c:axId val="21063490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a:t>Walking time (seconds)</a:t>
                </a:r>
              </a:p>
            </c:rich>
          </c:tx>
          <c:layout>
            <c:manualLayout>
              <c:xMode val="edge"/>
              <c:yMode val="edge"/>
              <c:x val="0.88739386794393615"/>
              <c:y val="0.8699992709244678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349903"/>
        <c:crosses val="autoZero"/>
        <c:auto val="1"/>
        <c:lblAlgn val="ctr"/>
        <c:lblOffset val="100"/>
        <c:noMultiLvlLbl val="0"/>
      </c:catAx>
      <c:valAx>
        <c:axId val="21063499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349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7646190040412377E-2"/>
          <c:y val="7.8319686721253112E-2"/>
          <c:w val="0.90986582059027354"/>
          <c:h val="0.66483883355805162"/>
        </c:manualLayout>
      </c:layout>
      <c:lineChart>
        <c:grouping val="standard"/>
        <c:varyColors val="0"/>
        <c:ser>
          <c:idx val="0"/>
          <c:order val="0"/>
          <c:tx>
            <c:strRef>
              <c:f>Sheet1!$B$1</c:f>
              <c:strCache>
                <c:ptCount val="1"/>
                <c:pt idx="0">
                  <c:v>ER Waiting time</c:v>
                </c:pt>
              </c:strCache>
            </c:strRef>
          </c:tx>
          <c:spPr>
            <a:ln w="28575" cap="rnd">
              <a:solidFill>
                <a:schemeClr val="accent1"/>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Sheet1!$B$2:$B$364</c:f>
              <c:numCache>
                <c:formatCode>General</c:formatCode>
                <c:ptCount val="363"/>
                <c:pt idx="0">
                  <c:v>604.60976789168205</c:v>
                </c:pt>
                <c:pt idx="1">
                  <c:v>596.99400206825203</c:v>
                </c:pt>
                <c:pt idx="2">
                  <c:v>717.15495676991497</c:v>
                </c:pt>
                <c:pt idx="3">
                  <c:v>303.44456308951698</c:v>
                </c:pt>
                <c:pt idx="4">
                  <c:v>635.219304860492</c:v>
                </c:pt>
                <c:pt idx="5">
                  <c:v>650.80004121445199</c:v>
                </c:pt>
                <c:pt idx="6">
                  <c:v>676.07514967999396</c:v>
                </c:pt>
                <c:pt idx="7">
                  <c:v>631.78900282155303</c:v>
                </c:pt>
                <c:pt idx="8">
                  <c:v>583.45775561778498</c:v>
                </c:pt>
                <c:pt idx="9">
                  <c:v>727.20199480345298</c:v>
                </c:pt>
                <c:pt idx="10">
                  <c:v>267.23466083150902</c:v>
                </c:pt>
                <c:pt idx="11">
                  <c:v>655.90816046160103</c:v>
                </c:pt>
                <c:pt idx="12">
                  <c:v>641.24871001031897</c:v>
                </c:pt>
                <c:pt idx="13">
                  <c:v>616.56813078866105</c:v>
                </c:pt>
                <c:pt idx="14">
                  <c:v>612.53162899669201</c:v>
                </c:pt>
                <c:pt idx="15">
                  <c:v>620.13954284149997</c:v>
                </c:pt>
                <c:pt idx="16">
                  <c:v>809.53449671674002</c:v>
                </c:pt>
                <c:pt idx="17">
                  <c:v>318.76129201680601</c:v>
                </c:pt>
                <c:pt idx="18">
                  <c:v>662.55891929338395</c:v>
                </c:pt>
                <c:pt idx="19">
                  <c:v>630.092216947201</c:v>
                </c:pt>
                <c:pt idx="20">
                  <c:v>624.35210880615398</c:v>
                </c:pt>
                <c:pt idx="21">
                  <c:v>605.48409893992903</c:v>
                </c:pt>
                <c:pt idx="22">
                  <c:v>557.55606375606305</c:v>
                </c:pt>
                <c:pt idx="23">
                  <c:v>693.77362600536196</c:v>
                </c:pt>
                <c:pt idx="24">
                  <c:v>296.418403081772</c:v>
                </c:pt>
                <c:pt idx="25">
                  <c:v>648.91918691125397</c:v>
                </c:pt>
                <c:pt idx="26">
                  <c:v>622.09723586361702</c:v>
                </c:pt>
                <c:pt idx="27">
                  <c:v>631.43611244758995</c:v>
                </c:pt>
                <c:pt idx="28">
                  <c:v>604.37821836706598</c:v>
                </c:pt>
                <c:pt idx="29">
                  <c:v>582.33551678962897</c:v>
                </c:pt>
                <c:pt idx="30">
                  <c:v>706.70340329458895</c:v>
                </c:pt>
                <c:pt idx="31">
                  <c:v>342.32688038362397</c:v>
                </c:pt>
                <c:pt idx="32">
                  <c:v>615.75368883398505</c:v>
                </c:pt>
                <c:pt idx="33">
                  <c:v>617.16086657496498</c:v>
                </c:pt>
                <c:pt idx="34">
                  <c:v>655.78936348408695</c:v>
                </c:pt>
                <c:pt idx="35">
                  <c:v>681.10573389724698</c:v>
                </c:pt>
                <c:pt idx="36">
                  <c:v>628.29251653803703</c:v>
                </c:pt>
                <c:pt idx="37">
                  <c:v>775.01404896104896</c:v>
                </c:pt>
                <c:pt idx="38">
                  <c:v>408.48891147662101</c:v>
                </c:pt>
                <c:pt idx="39">
                  <c:v>661.10490229688003</c:v>
                </c:pt>
                <c:pt idx="40">
                  <c:v>635.86948744409995</c:v>
                </c:pt>
                <c:pt idx="41">
                  <c:v>653.04877713657595</c:v>
                </c:pt>
                <c:pt idx="42">
                  <c:v>656.88528968634398</c:v>
                </c:pt>
                <c:pt idx="43">
                  <c:v>667.44833737690794</c:v>
                </c:pt>
                <c:pt idx="44">
                  <c:v>807.14960696475305</c:v>
                </c:pt>
                <c:pt idx="46">
                  <c:v>641.94410768407897</c:v>
                </c:pt>
                <c:pt idx="47">
                  <c:v>626.02899664617098</c:v>
                </c:pt>
                <c:pt idx="48">
                  <c:v>688.38795869959495</c:v>
                </c:pt>
                <c:pt idx="49">
                  <c:v>631.66479336577299</c:v>
                </c:pt>
                <c:pt idx="50">
                  <c:v>584.09066267208698</c:v>
                </c:pt>
                <c:pt idx="51">
                  <c:v>688.35755081471495</c:v>
                </c:pt>
                <c:pt idx="52">
                  <c:v>307.93784469929</c:v>
                </c:pt>
                <c:pt idx="53">
                  <c:v>675.34671432499294</c:v>
                </c:pt>
                <c:pt idx="54">
                  <c:v>674.31037367540398</c:v>
                </c:pt>
                <c:pt idx="55">
                  <c:v>660.64086259330895</c:v>
                </c:pt>
                <c:pt idx="56">
                  <c:v>628.17193255879795</c:v>
                </c:pt>
                <c:pt idx="57">
                  <c:v>586.70115586689997</c:v>
                </c:pt>
                <c:pt idx="58">
                  <c:v>725.21886506389399</c:v>
                </c:pt>
                <c:pt idx="59">
                  <c:v>278.479737417943</c:v>
                </c:pt>
                <c:pt idx="61">
                  <c:v>649.64478574935094</c:v>
                </c:pt>
                <c:pt idx="62">
                  <c:v>640.85946362299501</c:v>
                </c:pt>
                <c:pt idx="63">
                  <c:v>579.06138423510004</c:v>
                </c:pt>
                <c:pt idx="64">
                  <c:v>562.31457023801102</c:v>
                </c:pt>
                <c:pt idx="65">
                  <c:v>725.798882208485</c:v>
                </c:pt>
                <c:pt idx="66">
                  <c:v>288.89649122806998</c:v>
                </c:pt>
                <c:pt idx="67">
                  <c:v>666.88982118294302</c:v>
                </c:pt>
                <c:pt idx="68">
                  <c:v>642.02059560255998</c:v>
                </c:pt>
                <c:pt idx="69">
                  <c:v>634.42698933552094</c:v>
                </c:pt>
                <c:pt idx="70">
                  <c:v>555.37578130366001</c:v>
                </c:pt>
                <c:pt idx="71">
                  <c:v>585.55939494865299</c:v>
                </c:pt>
                <c:pt idx="72">
                  <c:v>700.27053310936196</c:v>
                </c:pt>
                <c:pt idx="73">
                  <c:v>304.73183330414901</c:v>
                </c:pt>
                <c:pt idx="74">
                  <c:v>647.11187037689297</c:v>
                </c:pt>
                <c:pt idx="75">
                  <c:v>654.36684595228201</c:v>
                </c:pt>
                <c:pt idx="76">
                  <c:v>623.43609857688296</c:v>
                </c:pt>
                <c:pt idx="77">
                  <c:v>623.46317614424402</c:v>
                </c:pt>
                <c:pt idx="78">
                  <c:v>566.72463768115904</c:v>
                </c:pt>
                <c:pt idx="79">
                  <c:v>636.23038845540702</c:v>
                </c:pt>
                <c:pt idx="80">
                  <c:v>327.86667250284501</c:v>
                </c:pt>
                <c:pt idx="81">
                  <c:v>630.77643356643296</c:v>
                </c:pt>
                <c:pt idx="82">
                  <c:v>664.97333516596802</c:v>
                </c:pt>
                <c:pt idx="83">
                  <c:v>610.19551544982198</c:v>
                </c:pt>
                <c:pt idx="84">
                  <c:v>596.95753133776202</c:v>
                </c:pt>
                <c:pt idx="85">
                  <c:v>526.01542469321998</c:v>
                </c:pt>
                <c:pt idx="86">
                  <c:v>733.86563373126705</c:v>
                </c:pt>
                <c:pt idx="87">
                  <c:v>313.17575492341302</c:v>
                </c:pt>
                <c:pt idx="88">
                  <c:v>621.10132189078797</c:v>
                </c:pt>
                <c:pt idx="89">
                  <c:v>561.61152365236501</c:v>
                </c:pt>
                <c:pt idx="90">
                  <c:v>578.67907008735096</c:v>
                </c:pt>
                <c:pt idx="91">
                  <c:v>582.99491253745896</c:v>
                </c:pt>
                <c:pt idx="92">
                  <c:v>591.94643102736904</c:v>
                </c:pt>
                <c:pt idx="93">
                  <c:v>660.72052291963405</c:v>
                </c:pt>
                <c:pt idx="95">
                  <c:v>631.84668774051602</c:v>
                </c:pt>
                <c:pt idx="96">
                  <c:v>650.17642169425699</c:v>
                </c:pt>
                <c:pt idx="97">
                  <c:v>634.043579713128</c:v>
                </c:pt>
                <c:pt idx="98">
                  <c:v>641.47957566990397</c:v>
                </c:pt>
                <c:pt idx="99">
                  <c:v>595.87443111294999</c:v>
                </c:pt>
                <c:pt idx="100">
                  <c:v>713.042989084802</c:v>
                </c:pt>
                <c:pt idx="101">
                  <c:v>726.69739887068397</c:v>
                </c:pt>
                <c:pt idx="102">
                  <c:v>680.96568286231297</c:v>
                </c:pt>
                <c:pt idx="103">
                  <c:v>611.83728158021904</c:v>
                </c:pt>
                <c:pt idx="104">
                  <c:v>625.06103254153504</c:v>
                </c:pt>
                <c:pt idx="105">
                  <c:v>660.13371853074705</c:v>
                </c:pt>
                <c:pt idx="106">
                  <c:v>599.56939599151701</c:v>
                </c:pt>
                <c:pt idx="107">
                  <c:v>735.14407064760303</c:v>
                </c:pt>
                <c:pt idx="108">
                  <c:v>629.14231246674899</c:v>
                </c:pt>
                <c:pt idx="109">
                  <c:v>621.54836474501099</c:v>
                </c:pt>
                <c:pt idx="110">
                  <c:v>615.38240246982798</c:v>
                </c:pt>
                <c:pt idx="111">
                  <c:v>586.10429065743904</c:v>
                </c:pt>
                <c:pt idx="112">
                  <c:v>601.96697273827294</c:v>
                </c:pt>
                <c:pt idx="113">
                  <c:v>583.33857989836201</c:v>
                </c:pt>
                <c:pt idx="114">
                  <c:v>808.09449524834099</c:v>
                </c:pt>
                <c:pt idx="115">
                  <c:v>793.53805343879606</c:v>
                </c:pt>
                <c:pt idx="117">
                  <c:v>621.23550673281295</c:v>
                </c:pt>
                <c:pt idx="118">
                  <c:v>625.81137359086597</c:v>
                </c:pt>
                <c:pt idx="119">
                  <c:v>654.23409794539805</c:v>
                </c:pt>
                <c:pt idx="120">
                  <c:v>592.09857173010596</c:v>
                </c:pt>
                <c:pt idx="121">
                  <c:v>668.59056651706305</c:v>
                </c:pt>
                <c:pt idx="122">
                  <c:v>777.10116123269302</c:v>
                </c:pt>
                <c:pt idx="123">
                  <c:v>636.09926214673499</c:v>
                </c:pt>
                <c:pt idx="124">
                  <c:v>651.156256513583</c:v>
                </c:pt>
                <c:pt idx="125">
                  <c:v>618.79951506754401</c:v>
                </c:pt>
                <c:pt idx="126">
                  <c:v>813.34768422006698</c:v>
                </c:pt>
                <c:pt idx="127">
                  <c:v>807.89248826290998</c:v>
                </c:pt>
                <c:pt idx="128">
                  <c:v>743.80164941512999</c:v>
                </c:pt>
                <c:pt idx="129">
                  <c:v>902.75455675227795</c:v>
                </c:pt>
                <c:pt idx="130">
                  <c:v>864.12589439362296</c:v>
                </c:pt>
                <c:pt idx="131">
                  <c:v>638.75209088374595</c:v>
                </c:pt>
                <c:pt idx="132">
                  <c:v>647.385625529511</c:v>
                </c:pt>
                <c:pt idx="133">
                  <c:v>651.90994540051099</c:v>
                </c:pt>
                <c:pt idx="134">
                  <c:v>610.37603787826799</c:v>
                </c:pt>
                <c:pt idx="135">
                  <c:v>699.65098072228295</c:v>
                </c:pt>
                <c:pt idx="136">
                  <c:v>729.91526927512996</c:v>
                </c:pt>
                <c:pt idx="137">
                  <c:v>654.75398034057798</c:v>
                </c:pt>
                <c:pt idx="138">
                  <c:v>669.31639954207196</c:v>
                </c:pt>
                <c:pt idx="139">
                  <c:v>622.60971855760704</c:v>
                </c:pt>
                <c:pt idx="140">
                  <c:v>654.01137538779699</c:v>
                </c:pt>
                <c:pt idx="141">
                  <c:v>606.54884534639598</c:v>
                </c:pt>
                <c:pt idx="142">
                  <c:v>701.71660361496401</c:v>
                </c:pt>
                <c:pt idx="143">
                  <c:v>706.87606917069502</c:v>
                </c:pt>
                <c:pt idx="144">
                  <c:v>609.37645847632098</c:v>
                </c:pt>
                <c:pt idx="145">
                  <c:v>660.07920792079199</c:v>
                </c:pt>
                <c:pt idx="146">
                  <c:v>660.55934300048102</c:v>
                </c:pt>
                <c:pt idx="147">
                  <c:v>653.84202485938397</c:v>
                </c:pt>
                <c:pt idx="148">
                  <c:v>548.809647800466</c:v>
                </c:pt>
                <c:pt idx="149">
                  <c:v>722.54472696956998</c:v>
                </c:pt>
                <c:pt idx="150">
                  <c:v>690.48290560341002</c:v>
                </c:pt>
                <c:pt idx="151">
                  <c:v>610.22493074792203</c:v>
                </c:pt>
                <c:pt idx="154">
                  <c:v>658.07378203323003</c:v>
                </c:pt>
                <c:pt idx="155">
                  <c:v>611.29714678583696</c:v>
                </c:pt>
                <c:pt idx="156">
                  <c:v>823.33053192579598</c:v>
                </c:pt>
                <c:pt idx="157">
                  <c:v>666.78907324227703</c:v>
                </c:pt>
                <c:pt idx="158">
                  <c:v>643.55923494147805</c:v>
                </c:pt>
                <c:pt idx="160">
                  <c:v>606.39396444811905</c:v>
                </c:pt>
                <c:pt idx="161">
                  <c:v>620.76001672357302</c:v>
                </c:pt>
                <c:pt idx="162">
                  <c:v>528.56113581936302</c:v>
                </c:pt>
                <c:pt idx="163">
                  <c:v>774.628892574166</c:v>
                </c:pt>
                <c:pt idx="164">
                  <c:v>741.65812535721</c:v>
                </c:pt>
                <c:pt idx="165">
                  <c:v>650.75116037408998</c:v>
                </c:pt>
                <c:pt idx="166">
                  <c:v>648.34434704427895</c:v>
                </c:pt>
                <c:pt idx="167">
                  <c:v>640.86137383500102</c:v>
                </c:pt>
                <c:pt idx="168">
                  <c:v>692.53241617925698</c:v>
                </c:pt>
                <c:pt idx="169">
                  <c:v>629.66015571643197</c:v>
                </c:pt>
                <c:pt idx="170">
                  <c:v>739.71891300689799</c:v>
                </c:pt>
                <c:pt idx="171">
                  <c:v>668.51774051191501</c:v>
                </c:pt>
                <c:pt idx="172">
                  <c:v>636.70822873082204</c:v>
                </c:pt>
                <c:pt idx="173">
                  <c:v>638.90693368081702</c:v>
                </c:pt>
                <c:pt idx="174">
                  <c:v>652.26267411440199</c:v>
                </c:pt>
                <c:pt idx="175">
                  <c:v>663.521426430926</c:v>
                </c:pt>
                <c:pt idx="176">
                  <c:v>619.59415373511297</c:v>
                </c:pt>
                <c:pt idx="177">
                  <c:v>748.16841751407605</c:v>
                </c:pt>
                <c:pt idx="178">
                  <c:v>714.45865461313394</c:v>
                </c:pt>
                <c:pt idx="179">
                  <c:v>715.55255039816302</c:v>
                </c:pt>
                <c:pt idx="180">
                  <c:v>703.773452593917</c:v>
                </c:pt>
                <c:pt idx="181">
                  <c:v>621.62911893650096</c:v>
                </c:pt>
                <c:pt idx="182">
                  <c:v>651.43004780652404</c:v>
                </c:pt>
                <c:pt idx="183">
                  <c:v>578.17317546046195</c:v>
                </c:pt>
                <c:pt idx="184">
                  <c:v>761.39881478860696</c:v>
                </c:pt>
                <c:pt idx="185">
                  <c:v>697.50456196297205</c:v>
                </c:pt>
                <c:pt idx="186">
                  <c:v>677.51570886709999</c:v>
                </c:pt>
                <c:pt idx="187">
                  <c:v>651.49519029694602</c:v>
                </c:pt>
                <c:pt idx="188">
                  <c:v>657.23345215628694</c:v>
                </c:pt>
                <c:pt idx="189">
                  <c:v>612.220572057205</c:v>
                </c:pt>
                <c:pt idx="190">
                  <c:v>640.63764938830298</c:v>
                </c:pt>
                <c:pt idx="191">
                  <c:v>755.57781111944598</c:v>
                </c:pt>
                <c:pt idx="192">
                  <c:v>688.10999466476903</c:v>
                </c:pt>
                <c:pt idx="193">
                  <c:v>683.25870433789896</c:v>
                </c:pt>
                <c:pt idx="194">
                  <c:v>635.345552297165</c:v>
                </c:pt>
                <c:pt idx="195">
                  <c:v>625.74488705194801</c:v>
                </c:pt>
                <c:pt idx="196">
                  <c:v>609.08374384236402</c:v>
                </c:pt>
                <c:pt idx="197">
                  <c:v>556.27887948966804</c:v>
                </c:pt>
                <c:pt idx="198">
                  <c:v>703.80616930941801</c:v>
                </c:pt>
                <c:pt idx="199">
                  <c:v>666.81236308219798</c:v>
                </c:pt>
                <c:pt idx="200">
                  <c:v>598.20676983958697</c:v>
                </c:pt>
                <c:pt idx="201">
                  <c:v>559.05939916512602</c:v>
                </c:pt>
                <c:pt idx="202">
                  <c:v>562.35455920781101</c:v>
                </c:pt>
                <c:pt idx="203">
                  <c:v>620.05724793560398</c:v>
                </c:pt>
                <c:pt idx="204">
                  <c:v>625.07076194455999</c:v>
                </c:pt>
                <c:pt idx="205">
                  <c:v>757.72745558162899</c:v>
                </c:pt>
                <c:pt idx="206">
                  <c:v>598.15574498312901</c:v>
                </c:pt>
                <c:pt idx="207">
                  <c:v>608.40242898311999</c:v>
                </c:pt>
                <c:pt idx="208">
                  <c:v>651.54660721749997</c:v>
                </c:pt>
                <c:pt idx="209">
                  <c:v>628.91357428610797</c:v>
                </c:pt>
                <c:pt idx="210">
                  <c:v>612.40471403812796</c:v>
                </c:pt>
                <c:pt idx="211">
                  <c:v>563.899599803412</c:v>
                </c:pt>
                <c:pt idx="215">
                  <c:v>604.41796498000804</c:v>
                </c:pt>
                <c:pt idx="216">
                  <c:v>596.48574063564104</c:v>
                </c:pt>
                <c:pt idx="217">
                  <c:v>573.65107130312595</c:v>
                </c:pt>
                <c:pt idx="218">
                  <c:v>565.58397155361001</c:v>
                </c:pt>
                <c:pt idx="219">
                  <c:v>734.29539182069004</c:v>
                </c:pt>
                <c:pt idx="220">
                  <c:v>794.21595451718895</c:v>
                </c:pt>
                <c:pt idx="221">
                  <c:v>571.83067615658297</c:v>
                </c:pt>
                <c:pt idx="222">
                  <c:v>622.65444029061098</c:v>
                </c:pt>
                <c:pt idx="223">
                  <c:v>526</c:v>
                </c:pt>
                <c:pt idx="225">
                  <c:v>567.85366528353995</c:v>
                </c:pt>
                <c:pt idx="226">
                  <c:v>686.10200823460195</c:v>
                </c:pt>
                <c:pt idx="227">
                  <c:v>838.28636689358598</c:v>
                </c:pt>
                <c:pt idx="228">
                  <c:v>618.50335203174097</c:v>
                </c:pt>
                <c:pt idx="229">
                  <c:v>615.58988262749597</c:v>
                </c:pt>
                <c:pt idx="230">
                  <c:v>595.04491368044501</c:v>
                </c:pt>
                <c:pt idx="231">
                  <c:v>553.12696426088098</c:v>
                </c:pt>
                <c:pt idx="232">
                  <c:v>538.75117630777697</c:v>
                </c:pt>
                <c:pt idx="233">
                  <c:v>732.44358042430895</c:v>
                </c:pt>
                <c:pt idx="234">
                  <c:v>760.98734817813704</c:v>
                </c:pt>
                <c:pt idx="235">
                  <c:v>624.02403712939804</c:v>
                </c:pt>
                <c:pt idx="236">
                  <c:v>604.01800811052306</c:v>
                </c:pt>
                <c:pt idx="237">
                  <c:v>605.91257950529996</c:v>
                </c:pt>
                <c:pt idx="238">
                  <c:v>582.41777992012101</c:v>
                </c:pt>
                <c:pt idx="239">
                  <c:v>556.77941782232597</c:v>
                </c:pt>
                <c:pt idx="240">
                  <c:v>715.29886591060699</c:v>
                </c:pt>
                <c:pt idx="241">
                  <c:v>880.50612319502795</c:v>
                </c:pt>
                <c:pt idx="242">
                  <c:v>527.953710389089</c:v>
                </c:pt>
                <c:pt idx="243">
                  <c:v>567.45601872692896</c:v>
                </c:pt>
                <c:pt idx="244">
                  <c:v>593.81202429460996</c:v>
                </c:pt>
                <c:pt idx="245">
                  <c:v>601.74994762935501</c:v>
                </c:pt>
                <c:pt idx="246">
                  <c:v>672.98560231726003</c:v>
                </c:pt>
                <c:pt idx="247">
                  <c:v>744.389355502228</c:v>
                </c:pt>
                <c:pt idx="248">
                  <c:v>856.28410929354595</c:v>
                </c:pt>
                <c:pt idx="249">
                  <c:v>656.80233628318501</c:v>
                </c:pt>
                <c:pt idx="250">
                  <c:v>639.074802036199</c:v>
                </c:pt>
                <c:pt idx="251">
                  <c:v>629.82278302551799</c:v>
                </c:pt>
                <c:pt idx="252">
                  <c:v>635.51841862445804</c:v>
                </c:pt>
                <c:pt idx="253">
                  <c:v>591.19717052400199</c:v>
                </c:pt>
                <c:pt idx="254">
                  <c:v>753.13564424565595</c:v>
                </c:pt>
                <c:pt idx="255">
                  <c:v>836.03768910908605</c:v>
                </c:pt>
                <c:pt idx="256">
                  <c:v>606.81674620999399</c:v>
                </c:pt>
                <c:pt idx="257">
                  <c:v>649.27548911545796</c:v>
                </c:pt>
                <c:pt idx="258">
                  <c:v>716.49717726759502</c:v>
                </c:pt>
                <c:pt idx="259">
                  <c:v>626.97649481607698</c:v>
                </c:pt>
                <c:pt idx="260">
                  <c:v>626.42730627306196</c:v>
                </c:pt>
                <c:pt idx="261">
                  <c:v>789.63858416180994</c:v>
                </c:pt>
                <c:pt idx="262">
                  <c:v>730.26003944065906</c:v>
                </c:pt>
                <c:pt idx="263">
                  <c:v>714.09834329374303</c:v>
                </c:pt>
                <c:pt idx="264">
                  <c:v>683.82018464120802</c:v>
                </c:pt>
                <c:pt idx="265">
                  <c:v>668.44148679401405</c:v>
                </c:pt>
                <c:pt idx="266">
                  <c:v>639.13871665465001</c:v>
                </c:pt>
                <c:pt idx="267">
                  <c:v>667.99192863211499</c:v>
                </c:pt>
                <c:pt idx="268">
                  <c:v>763.85668331499198</c:v>
                </c:pt>
                <c:pt idx="269">
                  <c:v>861.29020480854797</c:v>
                </c:pt>
                <c:pt idx="270">
                  <c:v>641.53017360154297</c:v>
                </c:pt>
                <c:pt idx="271">
                  <c:v>675.01514079524497</c:v>
                </c:pt>
                <c:pt idx="272">
                  <c:v>643.26057553956798</c:v>
                </c:pt>
                <c:pt idx="273">
                  <c:v>714.35179470521302</c:v>
                </c:pt>
                <c:pt idx="274">
                  <c:v>592.86910254502095</c:v>
                </c:pt>
                <c:pt idx="275">
                  <c:v>768.48762272383897</c:v>
                </c:pt>
                <c:pt idx="276">
                  <c:v>819.94902785076101</c:v>
                </c:pt>
                <c:pt idx="277">
                  <c:v>643.45848883881399</c:v>
                </c:pt>
                <c:pt idx="278">
                  <c:v>648.65041123808101</c:v>
                </c:pt>
                <c:pt idx="279">
                  <c:v>675.97257444080299</c:v>
                </c:pt>
                <c:pt idx="280">
                  <c:v>664.56605093758697</c:v>
                </c:pt>
                <c:pt idx="281">
                  <c:v>628.09619266374295</c:v>
                </c:pt>
                <c:pt idx="282">
                  <c:v>813.55938503125503</c:v>
                </c:pt>
                <c:pt idx="283">
                  <c:v>850.30617372577103</c:v>
                </c:pt>
                <c:pt idx="284">
                  <c:v>704.52649465945296</c:v>
                </c:pt>
                <c:pt idx="285">
                  <c:v>666.73427991886399</c:v>
                </c:pt>
                <c:pt idx="286">
                  <c:v>659.34384072998705</c:v>
                </c:pt>
                <c:pt idx="287">
                  <c:v>661.10023584905605</c:v>
                </c:pt>
                <c:pt idx="288">
                  <c:v>636.40613505447902</c:v>
                </c:pt>
                <c:pt idx="289">
                  <c:v>810.81938251871702</c:v>
                </c:pt>
                <c:pt idx="290">
                  <c:v>1315.7671565322901</c:v>
                </c:pt>
                <c:pt idx="291">
                  <c:v>704.42266475402903</c:v>
                </c:pt>
                <c:pt idx="292">
                  <c:v>678.870019640853</c:v>
                </c:pt>
                <c:pt idx="293">
                  <c:v>679.78473431297402</c:v>
                </c:pt>
                <c:pt idx="295">
                  <c:v>706.47568887338605</c:v>
                </c:pt>
                <c:pt idx="296">
                  <c:v>795.103243838401</c:v>
                </c:pt>
                <c:pt idx="297">
                  <c:v>864.64852993904606</c:v>
                </c:pt>
                <c:pt idx="298">
                  <c:v>674.85220343680703</c:v>
                </c:pt>
                <c:pt idx="299">
                  <c:v>673.68316968607303</c:v>
                </c:pt>
                <c:pt idx="300">
                  <c:v>715.53130166031701</c:v>
                </c:pt>
                <c:pt idx="301">
                  <c:v>611.896031417941</c:v>
                </c:pt>
                <c:pt idx="302">
                  <c:v>523.59306366416399</c:v>
                </c:pt>
                <c:pt idx="303">
                  <c:v>809.03858247641699</c:v>
                </c:pt>
                <c:pt idx="304">
                  <c:v>872.08036854588499</c:v>
                </c:pt>
                <c:pt idx="305">
                  <c:v>631.89873679850905</c:v>
                </c:pt>
                <c:pt idx="306">
                  <c:v>688.86634400595597</c:v>
                </c:pt>
                <c:pt idx="307">
                  <c:v>671.45149974944502</c:v>
                </c:pt>
                <c:pt idx="308">
                  <c:v>640.73266267123199</c:v>
                </c:pt>
                <c:pt idx="309">
                  <c:v>594.80016940777796</c:v>
                </c:pt>
                <c:pt idx="310">
                  <c:v>745.40901007705895</c:v>
                </c:pt>
                <c:pt idx="311">
                  <c:v>875.11402958314602</c:v>
                </c:pt>
                <c:pt idx="312">
                  <c:v>706.07164825947098</c:v>
                </c:pt>
                <c:pt idx="313">
                  <c:v>661.5</c:v>
                </c:pt>
                <c:pt idx="314">
                  <c:v>656.47241690375404</c:v>
                </c:pt>
                <c:pt idx="315">
                  <c:v>687.19793918432003</c:v>
                </c:pt>
                <c:pt idx="316">
                  <c:v>631.36463857102899</c:v>
                </c:pt>
                <c:pt idx="317">
                  <c:v>849.69710961307601</c:v>
                </c:pt>
                <c:pt idx="318">
                  <c:v>889.15726447750001</c:v>
                </c:pt>
                <c:pt idx="319">
                  <c:v>634.74804403517203</c:v>
                </c:pt>
                <c:pt idx="320">
                  <c:v>662.67453697158203</c:v>
                </c:pt>
                <c:pt idx="321">
                  <c:v>617.66252774694703</c:v>
                </c:pt>
                <c:pt idx="322">
                  <c:v>616.52937096886001</c:v>
                </c:pt>
                <c:pt idx="323">
                  <c:v>617.83235087719299</c:v>
                </c:pt>
                <c:pt idx="324">
                  <c:v>842.984790544063</c:v>
                </c:pt>
                <c:pt idx="325">
                  <c:v>859.33819951338205</c:v>
                </c:pt>
                <c:pt idx="326">
                  <c:v>681.74895426659202</c:v>
                </c:pt>
                <c:pt idx="328">
                  <c:v>683.95154434684002</c:v>
                </c:pt>
                <c:pt idx="329">
                  <c:v>642.12441942294095</c:v>
                </c:pt>
                <c:pt idx="330">
                  <c:v>608.04203140197296</c:v>
                </c:pt>
                <c:pt idx="331">
                  <c:v>821.96123504962202</c:v>
                </c:pt>
                <c:pt idx="332">
                  <c:v>849.45238309757599</c:v>
                </c:pt>
                <c:pt idx="333">
                  <c:v>627.16202234791001</c:v>
                </c:pt>
                <c:pt idx="335">
                  <c:v>660.79683487193699</c:v>
                </c:pt>
                <c:pt idx="336">
                  <c:v>640.68354080221297</c:v>
                </c:pt>
                <c:pt idx="337">
                  <c:v>594.661271422293</c:v>
                </c:pt>
                <c:pt idx="338">
                  <c:v>761.77741032816004</c:v>
                </c:pt>
                <c:pt idx="339">
                  <c:v>833.72173208498305</c:v>
                </c:pt>
                <c:pt idx="340">
                  <c:v>693.97421759726603</c:v>
                </c:pt>
                <c:pt idx="341">
                  <c:v>550.90630842739404</c:v>
                </c:pt>
                <c:pt idx="342">
                  <c:v>624.354694589877</c:v>
                </c:pt>
                <c:pt idx="343">
                  <c:v>591.76764318858602</c:v>
                </c:pt>
                <c:pt idx="344">
                  <c:v>568.91833194560002</c:v>
                </c:pt>
                <c:pt idx="345">
                  <c:v>510.252295918367</c:v>
                </c:pt>
                <c:pt idx="346">
                  <c:v>541.07777679126298</c:v>
                </c:pt>
                <c:pt idx="347">
                  <c:v>638.55460608586895</c:v>
                </c:pt>
                <c:pt idx="348">
                  <c:v>568.30936547520002</c:v>
                </c:pt>
                <c:pt idx="349">
                  <c:v>598.14887973755799</c:v>
                </c:pt>
                <c:pt idx="350">
                  <c:v>626.28825146240001</c:v>
                </c:pt>
                <c:pt idx="351">
                  <c:v>536.66881696916596</c:v>
                </c:pt>
                <c:pt idx="352">
                  <c:v>624.48045068527699</c:v>
                </c:pt>
                <c:pt idx="353">
                  <c:v>574.96716476602398</c:v>
                </c:pt>
                <c:pt idx="354">
                  <c:v>641.00729622680797</c:v>
                </c:pt>
                <c:pt idx="355">
                  <c:v>568.89932283029202</c:v>
                </c:pt>
                <c:pt idx="356">
                  <c:v>569.56765814830305</c:v>
                </c:pt>
                <c:pt idx="357">
                  <c:v>578.83038327526106</c:v>
                </c:pt>
                <c:pt idx="358">
                  <c:v>544.22153975012202</c:v>
                </c:pt>
                <c:pt idx="359">
                  <c:v>640.52281092185206</c:v>
                </c:pt>
                <c:pt idx="360">
                  <c:v>582.28953168043995</c:v>
                </c:pt>
                <c:pt idx="361">
                  <c:v>587.93486855795197</c:v>
                </c:pt>
                <c:pt idx="362">
                  <c:v>638.74878512571297</c:v>
                </c:pt>
              </c:numCache>
            </c:numRef>
          </c:val>
          <c:smooth val="0"/>
          <c:extLst>
            <c:ext xmlns:c16="http://schemas.microsoft.com/office/drawing/2014/chart" uri="{C3380CC4-5D6E-409C-BE32-E72D297353CC}">
              <c16:uniqueId val="{00000000-24AC-4149-90AA-A811EBA8C3A2}"/>
            </c:ext>
          </c:extLst>
        </c:ser>
        <c:ser>
          <c:idx val="1"/>
          <c:order val="1"/>
          <c:tx>
            <c:strRef>
              <c:f>Sheet1!$C$1</c:f>
              <c:strCache>
                <c:ptCount val="1"/>
                <c:pt idx="0">
                  <c:v>AR Waiting time</c:v>
                </c:pt>
              </c:strCache>
            </c:strRef>
          </c:tx>
          <c:spPr>
            <a:ln w="28575" cap="rnd">
              <a:solidFill>
                <a:schemeClr val="accent2"/>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Sheet1!$C$2:$C$364</c:f>
              <c:numCache>
                <c:formatCode>General</c:formatCode>
                <c:ptCount val="363"/>
                <c:pt idx="0">
                  <c:v>489.10307078903099</c:v>
                </c:pt>
                <c:pt idx="1">
                  <c:v>489.740281079569</c:v>
                </c:pt>
                <c:pt idx="2">
                  <c:v>595.42130379207504</c:v>
                </c:pt>
                <c:pt idx="3">
                  <c:v>553.09384124087501</c:v>
                </c:pt>
                <c:pt idx="4">
                  <c:v>486.68778077268598</c:v>
                </c:pt>
                <c:pt idx="5">
                  <c:v>487.92102170606898</c:v>
                </c:pt>
                <c:pt idx="6">
                  <c:v>487.01344123367602</c:v>
                </c:pt>
                <c:pt idx="7">
                  <c:v>487.14471685082799</c:v>
                </c:pt>
                <c:pt idx="8">
                  <c:v>487.69093235578902</c:v>
                </c:pt>
                <c:pt idx="9">
                  <c:v>595.70878469871298</c:v>
                </c:pt>
                <c:pt idx="10">
                  <c:v>556.55565962001594</c:v>
                </c:pt>
                <c:pt idx="11">
                  <c:v>486.694756165142</c:v>
                </c:pt>
                <c:pt idx="12">
                  <c:v>486.68638215592802</c:v>
                </c:pt>
                <c:pt idx="13">
                  <c:v>491.812188965019</c:v>
                </c:pt>
                <c:pt idx="14">
                  <c:v>487.78036175710503</c:v>
                </c:pt>
                <c:pt idx="15">
                  <c:v>487.92372237568998</c:v>
                </c:pt>
                <c:pt idx="16">
                  <c:v>602.42575577949003</c:v>
                </c:pt>
                <c:pt idx="17">
                  <c:v>557.297305736461</c:v>
                </c:pt>
                <c:pt idx="18">
                  <c:v>491.25557588123502</c:v>
                </c:pt>
                <c:pt idx="19">
                  <c:v>492.759064994298</c:v>
                </c:pt>
                <c:pt idx="20">
                  <c:v>487.22666712688101</c:v>
                </c:pt>
                <c:pt idx="21">
                  <c:v>486.81115158307603</c:v>
                </c:pt>
                <c:pt idx="22">
                  <c:v>490.97477945361402</c:v>
                </c:pt>
                <c:pt idx="23">
                  <c:v>595.48558100084801</c:v>
                </c:pt>
                <c:pt idx="24">
                  <c:v>557.68099062918304</c:v>
                </c:pt>
                <c:pt idx="25">
                  <c:v>484.93845537924</c:v>
                </c:pt>
                <c:pt idx="26">
                  <c:v>482.76451381413699</c:v>
                </c:pt>
                <c:pt idx="27">
                  <c:v>487.50003453515598</c:v>
                </c:pt>
                <c:pt idx="28">
                  <c:v>486.35145482388901</c:v>
                </c:pt>
                <c:pt idx="29">
                  <c:v>488.696218898518</c:v>
                </c:pt>
                <c:pt idx="30">
                  <c:v>595.73237885462504</c:v>
                </c:pt>
                <c:pt idx="31">
                  <c:v>558.41920073495601</c:v>
                </c:pt>
                <c:pt idx="32">
                  <c:v>488.21343149453799</c:v>
                </c:pt>
                <c:pt idx="33">
                  <c:v>486.88349682232598</c:v>
                </c:pt>
                <c:pt idx="34">
                  <c:v>490.53246522849798</c:v>
                </c:pt>
                <c:pt idx="35">
                  <c:v>489.795138888888</c:v>
                </c:pt>
                <c:pt idx="36">
                  <c:v>481.65098162509599</c:v>
                </c:pt>
                <c:pt idx="37">
                  <c:v>595.05669797748999</c:v>
                </c:pt>
                <c:pt idx="38">
                  <c:v>556.44870395634302</c:v>
                </c:pt>
                <c:pt idx="39">
                  <c:v>486.77690924183702</c:v>
                </c:pt>
                <c:pt idx="40">
                  <c:v>486.98995373886601</c:v>
                </c:pt>
                <c:pt idx="41">
                  <c:v>487.45654424961998</c:v>
                </c:pt>
                <c:pt idx="42">
                  <c:v>487.957717796493</c:v>
                </c:pt>
                <c:pt idx="43">
                  <c:v>493.28825157044503</c:v>
                </c:pt>
                <c:pt idx="44">
                  <c:v>596.20541116318702</c:v>
                </c:pt>
                <c:pt idx="46">
                  <c:v>504.49683458442598</c:v>
                </c:pt>
                <c:pt idx="47">
                  <c:v>491.46201489331202</c:v>
                </c:pt>
                <c:pt idx="48">
                  <c:v>487.14655847391202</c:v>
                </c:pt>
                <c:pt idx="49">
                  <c:v>487.510400829302</c:v>
                </c:pt>
                <c:pt idx="50">
                  <c:v>488.519657410202</c:v>
                </c:pt>
                <c:pt idx="51">
                  <c:v>596.98606271776998</c:v>
                </c:pt>
                <c:pt idx="52">
                  <c:v>557.33786918889905</c:v>
                </c:pt>
                <c:pt idx="53">
                  <c:v>487.52180674592199</c:v>
                </c:pt>
                <c:pt idx="54">
                  <c:v>487.01678826946198</c:v>
                </c:pt>
                <c:pt idx="55">
                  <c:v>490.08682170542602</c:v>
                </c:pt>
                <c:pt idx="56">
                  <c:v>493.60210745028201</c:v>
                </c:pt>
                <c:pt idx="57">
                  <c:v>487.65625225225199</c:v>
                </c:pt>
                <c:pt idx="58">
                  <c:v>571.53414899401798</c:v>
                </c:pt>
                <c:pt idx="59">
                  <c:v>557.04000535188595</c:v>
                </c:pt>
                <c:pt idx="60">
                  <c:v>481.08973447131302</c:v>
                </c:pt>
                <c:pt idx="61">
                  <c:v>486.43653062683097</c:v>
                </c:pt>
                <c:pt idx="62">
                  <c:v>483.845501580914</c:v>
                </c:pt>
                <c:pt idx="63">
                  <c:v>487.65328593124298</c:v>
                </c:pt>
                <c:pt idx="64">
                  <c:v>483.12638086180402</c:v>
                </c:pt>
                <c:pt idx="65">
                  <c:v>598.42509719222403</c:v>
                </c:pt>
                <c:pt idx="66">
                  <c:v>557.38415016575505</c:v>
                </c:pt>
                <c:pt idx="67">
                  <c:v>487.36301038062197</c:v>
                </c:pt>
                <c:pt idx="68">
                  <c:v>489.089286981199</c:v>
                </c:pt>
                <c:pt idx="69">
                  <c:v>488.12667727209799</c:v>
                </c:pt>
                <c:pt idx="70">
                  <c:v>488.44717668488101</c:v>
                </c:pt>
                <c:pt idx="71">
                  <c:v>478.39017546352198</c:v>
                </c:pt>
                <c:pt idx="72">
                  <c:v>577.72613182113901</c:v>
                </c:pt>
                <c:pt idx="73">
                  <c:v>557.38915662650595</c:v>
                </c:pt>
                <c:pt idx="74">
                  <c:v>472.05089798589398</c:v>
                </c:pt>
                <c:pt idx="75">
                  <c:v>488.263518712836</c:v>
                </c:pt>
                <c:pt idx="76">
                  <c:v>486.101608446113</c:v>
                </c:pt>
                <c:pt idx="77">
                  <c:v>487.57034463196698</c:v>
                </c:pt>
                <c:pt idx="78">
                  <c:v>488.03634163208801</c:v>
                </c:pt>
                <c:pt idx="79">
                  <c:v>595.33635132848201</c:v>
                </c:pt>
                <c:pt idx="80">
                  <c:v>556.70076737753095</c:v>
                </c:pt>
                <c:pt idx="81">
                  <c:v>490.011520901697</c:v>
                </c:pt>
                <c:pt idx="82">
                  <c:v>487.35291476723302</c:v>
                </c:pt>
                <c:pt idx="83">
                  <c:v>487.92372237568998</c:v>
                </c:pt>
                <c:pt idx="84">
                  <c:v>488.85667221528598</c:v>
                </c:pt>
                <c:pt idx="85">
                  <c:v>487.66769647320098</c:v>
                </c:pt>
                <c:pt idx="86">
                  <c:v>596.76010079439595</c:v>
                </c:pt>
                <c:pt idx="87">
                  <c:v>556.36566764784504</c:v>
                </c:pt>
                <c:pt idx="88">
                  <c:v>487.75562858341402</c:v>
                </c:pt>
                <c:pt idx="89">
                  <c:v>486.77065458068</c:v>
                </c:pt>
                <c:pt idx="90">
                  <c:v>487.91086911285203</c:v>
                </c:pt>
                <c:pt idx="91">
                  <c:v>466.792495029821</c:v>
                </c:pt>
                <c:pt idx="92">
                  <c:v>488.48590036721401</c:v>
                </c:pt>
                <c:pt idx="93">
                  <c:v>595.31501397239299</c:v>
                </c:pt>
                <c:pt idx="95">
                  <c:v>487.30309520519501</c:v>
                </c:pt>
                <c:pt idx="96">
                  <c:v>489.10388787153101</c:v>
                </c:pt>
                <c:pt idx="97">
                  <c:v>487.61817553559001</c:v>
                </c:pt>
                <c:pt idx="98">
                  <c:v>488.05921966120502</c:v>
                </c:pt>
                <c:pt idx="99">
                  <c:v>486.25210025203</c:v>
                </c:pt>
                <c:pt idx="100">
                  <c:v>595.77375910553906</c:v>
                </c:pt>
                <c:pt idx="101">
                  <c:v>571.27060967201805</c:v>
                </c:pt>
                <c:pt idx="102">
                  <c:v>490.470926084474</c:v>
                </c:pt>
                <c:pt idx="103">
                  <c:v>487.36303154041099</c:v>
                </c:pt>
                <c:pt idx="104">
                  <c:v>487.68510197027302</c:v>
                </c:pt>
                <c:pt idx="105">
                  <c:v>487.93586550435799</c:v>
                </c:pt>
                <c:pt idx="106">
                  <c:v>487.94879767827501</c:v>
                </c:pt>
                <c:pt idx="107">
                  <c:v>595.00211613340105</c:v>
                </c:pt>
                <c:pt idx="108">
                  <c:v>557.99585154786303</c:v>
                </c:pt>
                <c:pt idx="109">
                  <c:v>487.75719803370703</c:v>
                </c:pt>
                <c:pt idx="110">
                  <c:v>490.28267086073703</c:v>
                </c:pt>
                <c:pt idx="111">
                  <c:v>487.50745589470699</c:v>
                </c:pt>
                <c:pt idx="112">
                  <c:v>490.51755680141599</c:v>
                </c:pt>
                <c:pt idx="113">
                  <c:v>468.13224519405099</c:v>
                </c:pt>
                <c:pt idx="114">
                  <c:v>591.28521973266595</c:v>
                </c:pt>
                <c:pt idx="115">
                  <c:v>540.54726902028096</c:v>
                </c:pt>
                <c:pt idx="117">
                  <c:v>488.28175596114198</c:v>
                </c:pt>
                <c:pt idx="118">
                  <c:v>492.61944507105699</c:v>
                </c:pt>
                <c:pt idx="119">
                  <c:v>491.05318233944899</c:v>
                </c:pt>
                <c:pt idx="120">
                  <c:v>488.11404850338602</c:v>
                </c:pt>
                <c:pt idx="121">
                  <c:v>595.94883364549605</c:v>
                </c:pt>
                <c:pt idx="122">
                  <c:v>552.94266329652703</c:v>
                </c:pt>
                <c:pt idx="123">
                  <c:v>489.92708554447</c:v>
                </c:pt>
                <c:pt idx="124">
                  <c:v>484.62981414741</c:v>
                </c:pt>
                <c:pt idx="125">
                  <c:v>487.53070571091502</c:v>
                </c:pt>
                <c:pt idx="126">
                  <c:v>540.12375105332796</c:v>
                </c:pt>
                <c:pt idx="127">
                  <c:v>547.89955821205797</c:v>
                </c:pt>
                <c:pt idx="128">
                  <c:v>595.69125404117699</c:v>
                </c:pt>
                <c:pt idx="129">
                  <c:v>534.10690225741598</c:v>
                </c:pt>
                <c:pt idx="130">
                  <c:v>543.28855629465295</c:v>
                </c:pt>
                <c:pt idx="131">
                  <c:v>491.69233762558298</c:v>
                </c:pt>
                <c:pt idx="132">
                  <c:v>486.16112160395102</c:v>
                </c:pt>
                <c:pt idx="133">
                  <c:v>486.714940612627</c:v>
                </c:pt>
                <c:pt idx="134">
                  <c:v>491.088451572238</c:v>
                </c:pt>
                <c:pt idx="135">
                  <c:v>598.14577458771203</c:v>
                </c:pt>
                <c:pt idx="136">
                  <c:v>558.19236947791103</c:v>
                </c:pt>
                <c:pt idx="137">
                  <c:v>487.08096172718302</c:v>
                </c:pt>
                <c:pt idx="138">
                  <c:v>491.71923134439902</c:v>
                </c:pt>
                <c:pt idx="139">
                  <c:v>487.84284588096102</c:v>
                </c:pt>
                <c:pt idx="140">
                  <c:v>486.36373056994802</c:v>
                </c:pt>
                <c:pt idx="141">
                  <c:v>487.292402258594</c:v>
                </c:pt>
                <c:pt idx="142">
                  <c:v>596.08686422688197</c:v>
                </c:pt>
                <c:pt idx="143">
                  <c:v>567.65527093595995</c:v>
                </c:pt>
                <c:pt idx="144">
                  <c:v>488.22362956810599</c:v>
                </c:pt>
                <c:pt idx="145">
                  <c:v>487.75093322272897</c:v>
                </c:pt>
                <c:pt idx="146">
                  <c:v>487.58598066298299</c:v>
                </c:pt>
                <c:pt idx="147">
                  <c:v>485.559266860094</c:v>
                </c:pt>
                <c:pt idx="148">
                  <c:v>489.405611361274</c:v>
                </c:pt>
                <c:pt idx="149">
                  <c:v>596.82925797444796</c:v>
                </c:pt>
                <c:pt idx="150">
                  <c:v>558.13981803585705</c:v>
                </c:pt>
                <c:pt idx="151">
                  <c:v>491.43994768839201</c:v>
                </c:pt>
                <c:pt idx="154">
                  <c:v>489.93894377451602</c:v>
                </c:pt>
                <c:pt idx="155">
                  <c:v>488.01320154824401</c:v>
                </c:pt>
                <c:pt idx="156">
                  <c:v>570.32778504339501</c:v>
                </c:pt>
                <c:pt idx="157">
                  <c:v>547.23476058931794</c:v>
                </c:pt>
                <c:pt idx="158">
                  <c:v>490.40027899261003</c:v>
                </c:pt>
                <c:pt idx="160">
                  <c:v>488.359239469849</c:v>
                </c:pt>
                <c:pt idx="161">
                  <c:v>488.39258623157201</c:v>
                </c:pt>
                <c:pt idx="162">
                  <c:v>486.64081096042003</c:v>
                </c:pt>
                <c:pt idx="163">
                  <c:v>623.13002918490702</c:v>
                </c:pt>
                <c:pt idx="164">
                  <c:v>574.39239322456604</c:v>
                </c:pt>
                <c:pt idx="165">
                  <c:v>488.45088753244897</c:v>
                </c:pt>
                <c:pt idx="166">
                  <c:v>483.83551278888001</c:v>
                </c:pt>
                <c:pt idx="167">
                  <c:v>489.152236399326</c:v>
                </c:pt>
                <c:pt idx="168">
                  <c:v>482.52037910474297</c:v>
                </c:pt>
                <c:pt idx="169">
                  <c:v>489.72057198121001</c:v>
                </c:pt>
                <c:pt idx="170">
                  <c:v>595.81039884833604</c:v>
                </c:pt>
                <c:pt idx="171">
                  <c:v>560.78122200322503</c:v>
                </c:pt>
                <c:pt idx="172">
                  <c:v>490.47835250410799</c:v>
                </c:pt>
                <c:pt idx="173">
                  <c:v>487.44509668508198</c:v>
                </c:pt>
                <c:pt idx="174">
                  <c:v>463.033580446271</c:v>
                </c:pt>
                <c:pt idx="175">
                  <c:v>463.47581176858398</c:v>
                </c:pt>
                <c:pt idx="176">
                  <c:v>497.85737054890302</c:v>
                </c:pt>
                <c:pt idx="177">
                  <c:v>595.51649563226101</c:v>
                </c:pt>
                <c:pt idx="178">
                  <c:v>558.95504760194001</c:v>
                </c:pt>
                <c:pt idx="179">
                  <c:v>486.48472680876603</c:v>
                </c:pt>
                <c:pt idx="180">
                  <c:v>498.47174715588</c:v>
                </c:pt>
                <c:pt idx="181">
                  <c:v>490.42856624582703</c:v>
                </c:pt>
                <c:pt idx="182">
                  <c:v>482.757609798521</c:v>
                </c:pt>
                <c:pt idx="183">
                  <c:v>486.95490612823198</c:v>
                </c:pt>
                <c:pt idx="184">
                  <c:v>575.25123336125796</c:v>
                </c:pt>
                <c:pt idx="185">
                  <c:v>557.68977089672399</c:v>
                </c:pt>
                <c:pt idx="186">
                  <c:v>498.82954200788498</c:v>
                </c:pt>
                <c:pt idx="187">
                  <c:v>491.80365313125498</c:v>
                </c:pt>
                <c:pt idx="188">
                  <c:v>490.354783720434</c:v>
                </c:pt>
                <c:pt idx="189">
                  <c:v>486.909134847752</c:v>
                </c:pt>
                <c:pt idx="190">
                  <c:v>497.54047267355901</c:v>
                </c:pt>
                <c:pt idx="191">
                  <c:v>596.89884124164701</c:v>
                </c:pt>
                <c:pt idx="192">
                  <c:v>555.88638198618401</c:v>
                </c:pt>
                <c:pt idx="193">
                  <c:v>499.076198310027</c:v>
                </c:pt>
                <c:pt idx="194">
                  <c:v>484.06111782692102</c:v>
                </c:pt>
                <c:pt idx="195">
                  <c:v>489.97992754694599</c:v>
                </c:pt>
                <c:pt idx="196">
                  <c:v>492.58414485696898</c:v>
                </c:pt>
                <c:pt idx="197">
                  <c:v>484.92111735769498</c:v>
                </c:pt>
                <c:pt idx="198">
                  <c:v>613.58684330744597</c:v>
                </c:pt>
                <c:pt idx="199">
                  <c:v>551.746241762767</c:v>
                </c:pt>
                <c:pt idx="200">
                  <c:v>491.52288421980597</c:v>
                </c:pt>
                <c:pt idx="201">
                  <c:v>487.93799792171802</c:v>
                </c:pt>
                <c:pt idx="202">
                  <c:v>485.098589592162</c:v>
                </c:pt>
                <c:pt idx="203">
                  <c:v>494.23902977632099</c:v>
                </c:pt>
                <c:pt idx="204">
                  <c:v>490.27073100259997</c:v>
                </c:pt>
                <c:pt idx="205">
                  <c:v>595.79019258505105</c:v>
                </c:pt>
                <c:pt idx="206">
                  <c:v>557.78926946748697</c:v>
                </c:pt>
                <c:pt idx="207">
                  <c:v>490.34930404980003</c:v>
                </c:pt>
                <c:pt idx="208">
                  <c:v>487.466020109819</c:v>
                </c:pt>
                <c:pt idx="209">
                  <c:v>487.35913547852499</c:v>
                </c:pt>
                <c:pt idx="210">
                  <c:v>487.44638041163898</c:v>
                </c:pt>
                <c:pt idx="211">
                  <c:v>494.65019619241298</c:v>
                </c:pt>
                <c:pt idx="215">
                  <c:v>484.25781686208802</c:v>
                </c:pt>
                <c:pt idx="216">
                  <c:v>491.17758149161</c:v>
                </c:pt>
                <c:pt idx="217">
                  <c:v>477.55365677045597</c:v>
                </c:pt>
                <c:pt idx="218">
                  <c:v>488.19868693849298</c:v>
                </c:pt>
                <c:pt idx="219">
                  <c:v>595.93900685221195</c:v>
                </c:pt>
                <c:pt idx="220">
                  <c:v>557.12895887233401</c:v>
                </c:pt>
                <c:pt idx="221">
                  <c:v>495.94844743733597</c:v>
                </c:pt>
                <c:pt idx="222">
                  <c:v>493.04469273743001</c:v>
                </c:pt>
                <c:pt idx="223">
                  <c:v>434.22511239563198</c:v>
                </c:pt>
                <c:pt idx="225">
                  <c:v>484.65066765578598</c:v>
                </c:pt>
                <c:pt idx="226">
                  <c:v>589.76762888343296</c:v>
                </c:pt>
                <c:pt idx="227">
                  <c:v>553.31954819548196</c:v>
                </c:pt>
                <c:pt idx="228">
                  <c:v>487.34589754269001</c:v>
                </c:pt>
                <c:pt idx="229">
                  <c:v>479.35676540119499</c:v>
                </c:pt>
                <c:pt idx="230">
                  <c:v>486.30490508521501</c:v>
                </c:pt>
                <c:pt idx="231">
                  <c:v>487.695411731126</c:v>
                </c:pt>
                <c:pt idx="232">
                  <c:v>491.24782023108997</c:v>
                </c:pt>
                <c:pt idx="233">
                  <c:v>587.31360136869102</c:v>
                </c:pt>
                <c:pt idx="234">
                  <c:v>522.60149572649505</c:v>
                </c:pt>
                <c:pt idx="235">
                  <c:v>491.62266082903699</c:v>
                </c:pt>
                <c:pt idx="236">
                  <c:v>489.39652271452599</c:v>
                </c:pt>
                <c:pt idx="237">
                  <c:v>470.63696710429201</c:v>
                </c:pt>
                <c:pt idx="238">
                  <c:v>488.41721691486299</c:v>
                </c:pt>
                <c:pt idx="239">
                  <c:v>487.59914124135997</c:v>
                </c:pt>
                <c:pt idx="240">
                  <c:v>594.92363173525598</c:v>
                </c:pt>
                <c:pt idx="241">
                  <c:v>553.13591045899102</c:v>
                </c:pt>
                <c:pt idx="242">
                  <c:v>435.98919740409099</c:v>
                </c:pt>
                <c:pt idx="243">
                  <c:v>501.62600182149299</c:v>
                </c:pt>
                <c:pt idx="244">
                  <c:v>486.41838981051899</c:v>
                </c:pt>
                <c:pt idx="245">
                  <c:v>473.448285755271</c:v>
                </c:pt>
                <c:pt idx="246">
                  <c:v>492.03180813846399</c:v>
                </c:pt>
                <c:pt idx="247">
                  <c:v>586.10933790556498</c:v>
                </c:pt>
                <c:pt idx="248">
                  <c:v>556.02741038037004</c:v>
                </c:pt>
                <c:pt idx="249">
                  <c:v>485.73144850103802</c:v>
                </c:pt>
                <c:pt idx="250">
                  <c:v>489.98135593220297</c:v>
                </c:pt>
                <c:pt idx="251">
                  <c:v>490.55906432748498</c:v>
                </c:pt>
                <c:pt idx="252">
                  <c:v>490.66018306636101</c:v>
                </c:pt>
                <c:pt idx="253">
                  <c:v>487.53006635333099</c:v>
                </c:pt>
                <c:pt idx="254">
                  <c:v>585.44676088483095</c:v>
                </c:pt>
                <c:pt idx="255">
                  <c:v>558.72444702104804</c:v>
                </c:pt>
                <c:pt idx="256">
                  <c:v>488.58043321299601</c:v>
                </c:pt>
                <c:pt idx="257">
                  <c:v>487.86420831876899</c:v>
                </c:pt>
                <c:pt idx="258">
                  <c:v>499.08961952026402</c:v>
                </c:pt>
                <c:pt idx="259">
                  <c:v>494.229517894114</c:v>
                </c:pt>
                <c:pt idx="260">
                  <c:v>493.20344382611501</c:v>
                </c:pt>
                <c:pt idx="261">
                  <c:v>597.118954654361</c:v>
                </c:pt>
                <c:pt idx="262">
                  <c:v>548.91144364595596</c:v>
                </c:pt>
                <c:pt idx="263">
                  <c:v>477.07408646207801</c:v>
                </c:pt>
                <c:pt idx="264">
                  <c:v>481.08364654988998</c:v>
                </c:pt>
                <c:pt idx="265">
                  <c:v>484.70769550460602</c:v>
                </c:pt>
                <c:pt idx="266">
                  <c:v>494.44961357781398</c:v>
                </c:pt>
                <c:pt idx="267">
                  <c:v>489.02560885608801</c:v>
                </c:pt>
                <c:pt idx="268">
                  <c:v>596.40847544776705</c:v>
                </c:pt>
                <c:pt idx="269">
                  <c:v>557.75988751004297</c:v>
                </c:pt>
                <c:pt idx="270">
                  <c:v>487.33220549647802</c:v>
                </c:pt>
                <c:pt idx="271">
                  <c:v>490.74276209972197</c:v>
                </c:pt>
                <c:pt idx="272">
                  <c:v>443.60569076071101</c:v>
                </c:pt>
                <c:pt idx="273">
                  <c:v>520.93439226519297</c:v>
                </c:pt>
                <c:pt idx="274">
                  <c:v>495.84560067681798</c:v>
                </c:pt>
                <c:pt idx="275">
                  <c:v>594.61469914283202</c:v>
                </c:pt>
                <c:pt idx="276">
                  <c:v>554.34849161013904</c:v>
                </c:pt>
                <c:pt idx="277">
                  <c:v>490.37578787220099</c:v>
                </c:pt>
                <c:pt idx="278">
                  <c:v>466.91201399688902</c:v>
                </c:pt>
                <c:pt idx="279">
                  <c:v>488.86539181198998</c:v>
                </c:pt>
                <c:pt idx="280">
                  <c:v>486.94809493626298</c:v>
                </c:pt>
                <c:pt idx="281">
                  <c:v>489.266440630077</c:v>
                </c:pt>
                <c:pt idx="282">
                  <c:v>596.039188154199</c:v>
                </c:pt>
                <c:pt idx="283">
                  <c:v>556.88005209268897</c:v>
                </c:pt>
                <c:pt idx="284">
                  <c:v>487.60880937434598</c:v>
                </c:pt>
                <c:pt idx="285">
                  <c:v>487.48863555901698</c:v>
                </c:pt>
                <c:pt idx="286">
                  <c:v>487.012123745819</c:v>
                </c:pt>
                <c:pt idx="287">
                  <c:v>485.65598320503801</c:v>
                </c:pt>
                <c:pt idx="288">
                  <c:v>487.04927717542398</c:v>
                </c:pt>
                <c:pt idx="289">
                  <c:v>595.71970212765905</c:v>
                </c:pt>
                <c:pt idx="290">
                  <c:v>567.93485675306897</c:v>
                </c:pt>
                <c:pt idx="291">
                  <c:v>490.02308758554898</c:v>
                </c:pt>
                <c:pt idx="292">
                  <c:v>487.03578834465497</c:v>
                </c:pt>
                <c:pt idx="293">
                  <c:v>484.63489715412697</c:v>
                </c:pt>
                <c:pt idx="295">
                  <c:v>488.105480030992</c:v>
                </c:pt>
                <c:pt idx="296">
                  <c:v>593.74406433495005</c:v>
                </c:pt>
                <c:pt idx="297">
                  <c:v>556.89550833781595</c:v>
                </c:pt>
                <c:pt idx="298">
                  <c:v>488.63928944618601</c:v>
                </c:pt>
                <c:pt idx="299">
                  <c:v>487.04950908710998</c:v>
                </c:pt>
                <c:pt idx="300">
                  <c:v>493.65679758308102</c:v>
                </c:pt>
                <c:pt idx="301">
                  <c:v>488.10980309719002</c:v>
                </c:pt>
                <c:pt idx="302">
                  <c:v>491.54632576561198</c:v>
                </c:pt>
                <c:pt idx="303">
                  <c:v>594.52383620689602</c:v>
                </c:pt>
                <c:pt idx="304">
                  <c:v>558.14869007803702</c:v>
                </c:pt>
                <c:pt idx="305">
                  <c:v>486.89540389972098</c:v>
                </c:pt>
                <c:pt idx="306">
                  <c:v>467.40863867993198</c:v>
                </c:pt>
                <c:pt idx="307">
                  <c:v>488.60291445874299</c:v>
                </c:pt>
                <c:pt idx="308">
                  <c:v>490.56242123211501</c:v>
                </c:pt>
                <c:pt idx="309">
                  <c:v>490.42528861610401</c:v>
                </c:pt>
                <c:pt idx="310">
                  <c:v>597.22483480648702</c:v>
                </c:pt>
                <c:pt idx="311">
                  <c:v>557.53385650224197</c:v>
                </c:pt>
                <c:pt idx="312">
                  <c:v>484.20054336169301</c:v>
                </c:pt>
                <c:pt idx="313">
                  <c:v>487.92094226198799</c:v>
                </c:pt>
                <c:pt idx="314">
                  <c:v>487.47954402405702</c:v>
                </c:pt>
                <c:pt idx="315">
                  <c:v>490.60260635110802</c:v>
                </c:pt>
                <c:pt idx="316">
                  <c:v>492.56665480427</c:v>
                </c:pt>
                <c:pt idx="317">
                  <c:v>567.97653705211701</c:v>
                </c:pt>
                <c:pt idx="318">
                  <c:v>559.68433336574901</c:v>
                </c:pt>
                <c:pt idx="319">
                  <c:v>482.532249057657</c:v>
                </c:pt>
                <c:pt idx="320">
                  <c:v>483.27521834061099</c:v>
                </c:pt>
                <c:pt idx="321">
                  <c:v>487.18271449548899</c:v>
                </c:pt>
                <c:pt idx="322">
                  <c:v>486.43981384281602</c:v>
                </c:pt>
                <c:pt idx="323">
                  <c:v>491.54745859918199</c:v>
                </c:pt>
                <c:pt idx="324">
                  <c:v>595.67877868047401</c:v>
                </c:pt>
                <c:pt idx="325">
                  <c:v>558.33064443442902</c:v>
                </c:pt>
                <c:pt idx="326">
                  <c:v>489.39750458198199</c:v>
                </c:pt>
                <c:pt idx="328">
                  <c:v>491.99575902566301</c:v>
                </c:pt>
                <c:pt idx="329">
                  <c:v>471.222382567284</c:v>
                </c:pt>
                <c:pt idx="330">
                  <c:v>486.60133053221199</c:v>
                </c:pt>
                <c:pt idx="331">
                  <c:v>596.34309533988801</c:v>
                </c:pt>
                <c:pt idx="332">
                  <c:v>557.64337208254403</c:v>
                </c:pt>
                <c:pt idx="333">
                  <c:v>489.26760464790698</c:v>
                </c:pt>
                <c:pt idx="335">
                  <c:v>487.81270552018401</c:v>
                </c:pt>
                <c:pt idx="336">
                  <c:v>488.26017452006897</c:v>
                </c:pt>
                <c:pt idx="337">
                  <c:v>496.56154537286602</c:v>
                </c:pt>
                <c:pt idx="338">
                  <c:v>595.91540565956996</c:v>
                </c:pt>
                <c:pt idx="339">
                  <c:v>557.08721716397702</c:v>
                </c:pt>
                <c:pt idx="340">
                  <c:v>488.665711009174</c:v>
                </c:pt>
                <c:pt idx="341">
                  <c:v>488.17868382404299</c:v>
                </c:pt>
                <c:pt idx="342">
                  <c:v>487.62693172239301</c:v>
                </c:pt>
                <c:pt idx="343">
                  <c:v>488.45016054725602</c:v>
                </c:pt>
                <c:pt idx="344">
                  <c:v>487.857083013335</c:v>
                </c:pt>
                <c:pt idx="345">
                  <c:v>595.48027554338501</c:v>
                </c:pt>
                <c:pt idx="346">
                  <c:v>557.32748986029696</c:v>
                </c:pt>
                <c:pt idx="347">
                  <c:v>486.93012748669003</c:v>
                </c:pt>
                <c:pt idx="348">
                  <c:v>488.65715282623802</c:v>
                </c:pt>
                <c:pt idx="349">
                  <c:v>487.68644781144701</c:v>
                </c:pt>
                <c:pt idx="350">
                  <c:v>489.91992383963202</c:v>
                </c:pt>
                <c:pt idx="351">
                  <c:v>473.59404569582199</c:v>
                </c:pt>
                <c:pt idx="352">
                  <c:v>590.919724574459</c:v>
                </c:pt>
                <c:pt idx="353">
                  <c:v>571.61048236457498</c:v>
                </c:pt>
                <c:pt idx="354">
                  <c:v>490.17785754504501</c:v>
                </c:pt>
                <c:pt idx="355">
                  <c:v>488.30611817292902</c:v>
                </c:pt>
                <c:pt idx="356">
                  <c:v>486.07780818073297</c:v>
                </c:pt>
                <c:pt idx="357">
                  <c:v>489.30278151319902</c:v>
                </c:pt>
                <c:pt idx="358">
                  <c:v>488.14697909979299</c:v>
                </c:pt>
                <c:pt idx="359">
                  <c:v>595.02399066309295</c:v>
                </c:pt>
                <c:pt idx="360">
                  <c:v>547.286839883688</c:v>
                </c:pt>
                <c:pt idx="361">
                  <c:v>487.644674308079</c:v>
                </c:pt>
                <c:pt idx="362">
                  <c:v>486.75057545676799</c:v>
                </c:pt>
              </c:numCache>
            </c:numRef>
          </c:val>
          <c:smooth val="0"/>
          <c:extLst>
            <c:ext xmlns:c16="http://schemas.microsoft.com/office/drawing/2014/chart" uri="{C3380CC4-5D6E-409C-BE32-E72D297353CC}">
              <c16:uniqueId val="{00000001-24AC-4149-90AA-A811EBA8C3A2}"/>
            </c:ext>
          </c:extLst>
        </c:ser>
        <c:ser>
          <c:idx val="2"/>
          <c:order val="2"/>
          <c:tx>
            <c:strRef>
              <c:f>Sheet1!$D$1</c:f>
              <c:strCache>
                <c:ptCount val="1"/>
                <c:pt idx="0">
                  <c:v>NR Waiting time</c:v>
                </c:pt>
              </c:strCache>
            </c:strRef>
          </c:tx>
          <c:spPr>
            <a:ln w="28575" cap="rnd">
              <a:solidFill>
                <a:schemeClr val="accent3"/>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Sheet1!$D$2:$D$364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val>
          <c:smooth val="0"/>
          <c:extLst>
            <c:ext xmlns:c16="http://schemas.microsoft.com/office/drawing/2014/chart" uri="{C3380CC4-5D6E-409C-BE32-E72D297353CC}">
              <c16:uniqueId val="{00000002-24AC-4149-90AA-A811EBA8C3A2}"/>
            </c:ext>
          </c:extLst>
        </c:ser>
        <c:dLbls>
          <c:showLegendKey val="0"/>
          <c:showVal val="0"/>
          <c:showCatName val="0"/>
          <c:showSerName val="0"/>
          <c:showPercent val="0"/>
          <c:showBubbleSize val="0"/>
        </c:dLbls>
        <c:smooth val="0"/>
        <c:axId val="1340217600"/>
        <c:axId val="1340209696"/>
      </c:lineChart>
      <c:dateAx>
        <c:axId val="1340217600"/>
        <c:scaling>
          <c:orientation val="minMax"/>
        </c:scaling>
        <c:delete val="0"/>
        <c:axPos val="b"/>
        <c:numFmt formatCode="m/d;@"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0209696"/>
        <c:crosses val="autoZero"/>
        <c:auto val="1"/>
        <c:lblOffset val="100"/>
        <c:baseTimeUnit val="days"/>
      </c:dateAx>
      <c:valAx>
        <c:axId val="13402096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0217600"/>
        <c:crosses val="autoZero"/>
        <c:crossBetween val="between"/>
      </c:valAx>
      <c:spPr>
        <a:noFill/>
        <a:ln>
          <a:noFill/>
        </a:ln>
        <a:effectLst/>
      </c:spPr>
    </c:plotArea>
    <c:legend>
      <c:legendPos val="b"/>
      <c:layout>
        <c:manualLayout>
          <c:xMode val="edge"/>
          <c:yMode val="edge"/>
          <c:x val="0.19358327679141304"/>
          <c:y val="0.85848972509621757"/>
          <c:w val="0.61283328544373539"/>
          <c:h val="0.1201503603434405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070327747493102E-2"/>
          <c:y val="6.5967016491754127E-2"/>
          <c:w val="0.90302005518540951"/>
          <c:h val="0.65773081962955526"/>
        </c:manualLayout>
      </c:layout>
      <c:scatterChart>
        <c:scatterStyle val="smoothMarker"/>
        <c:varyColors val="0"/>
        <c:ser>
          <c:idx val="0"/>
          <c:order val="0"/>
          <c:tx>
            <c:strRef>
              <c:f>rta!$B$1</c:f>
              <c:strCache>
                <c:ptCount val="1"/>
                <c:pt idx="0">
                  <c:v>GR average waiting time</c:v>
                </c:pt>
              </c:strCache>
            </c:strRef>
          </c:tx>
          <c:spPr>
            <a:ln w="19050" cap="rnd">
              <a:solidFill>
                <a:schemeClr val="accent1"/>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rta!$B$2:$B$364</c:f>
              <c:numCache>
                <c:formatCode>General</c:formatCode>
                <c:ptCount val="363"/>
                <c:pt idx="0">
                  <c:v>509.16122175740236</c:v>
                </c:pt>
                <c:pt idx="1">
                  <c:v>515.49959193093139</c:v>
                </c:pt>
                <c:pt idx="2">
                  <c:v>635.74180415559283</c:v>
                </c:pt>
                <c:pt idx="3">
                  <c:v>580.85922825775128</c:v>
                </c:pt>
                <c:pt idx="4">
                  <c:v>530.244597776207</c:v>
                </c:pt>
                <c:pt idx="5">
                  <c:v>514.82942950243887</c:v>
                </c:pt>
                <c:pt idx="6">
                  <c:v>517.64259828714285</c:v>
                </c:pt>
                <c:pt idx="7">
                  <c:v>509.06953076210789</c:v>
                </c:pt>
                <c:pt idx="8">
                  <c:v>516.59390542015979</c:v>
                </c:pt>
                <c:pt idx="9">
                  <c:v>627.01289278476406</c:v>
                </c:pt>
                <c:pt idx="10">
                  <c:v>579.40524241751905</c:v>
                </c:pt>
                <c:pt idx="11">
                  <c:v>510.70833458916792</c:v>
                </c:pt>
                <c:pt idx="12">
                  <c:v>504.36123623772892</c:v>
                </c:pt>
                <c:pt idx="13">
                  <c:v>531.29255755511792</c:v>
                </c:pt>
                <c:pt idx="14">
                  <c:v>507.06736130849089</c:v>
                </c:pt>
                <c:pt idx="15">
                  <c:v>505.24209602158157</c:v>
                </c:pt>
                <c:pt idx="16">
                  <c:v>684.95927717247503</c:v>
                </c:pt>
                <c:pt idx="17">
                  <c:v>596.51789790945406</c:v>
                </c:pt>
                <c:pt idx="18">
                  <c:v>503.42827297738745</c:v>
                </c:pt>
                <c:pt idx="19">
                  <c:v>529.65027781611946</c:v>
                </c:pt>
                <c:pt idx="20">
                  <c:v>502.75652190981896</c:v>
                </c:pt>
                <c:pt idx="21">
                  <c:v>510.4814204380616</c:v>
                </c:pt>
                <c:pt idx="22">
                  <c:v>521.16061118185746</c:v>
                </c:pt>
                <c:pt idx="23">
                  <c:v>637.3208857418764</c:v>
                </c:pt>
                <c:pt idx="24">
                  <c:v>581.56110376647371</c:v>
                </c:pt>
                <c:pt idx="25">
                  <c:v>521.70755884168602</c:v>
                </c:pt>
                <c:pt idx="26">
                  <c:v>525.09473572863715</c:v>
                </c:pt>
                <c:pt idx="27">
                  <c:v>519.17350604024114</c:v>
                </c:pt>
                <c:pt idx="28">
                  <c:v>515.98630203842686</c:v>
                </c:pt>
                <c:pt idx="29">
                  <c:v>528.26691192346561</c:v>
                </c:pt>
                <c:pt idx="30">
                  <c:v>646.20696948041234</c:v>
                </c:pt>
                <c:pt idx="31">
                  <c:v>607.05742632453916</c:v>
                </c:pt>
                <c:pt idx="32">
                  <c:v>494.54296863249147</c:v>
                </c:pt>
                <c:pt idx="33">
                  <c:v>514.40525173323442</c:v>
                </c:pt>
                <c:pt idx="34">
                  <c:v>508.20802851162426</c:v>
                </c:pt>
                <c:pt idx="35">
                  <c:v>544.14797364569631</c:v>
                </c:pt>
                <c:pt idx="36">
                  <c:v>507.55871255292152</c:v>
                </c:pt>
                <c:pt idx="37">
                  <c:v>627.83314255528433</c:v>
                </c:pt>
                <c:pt idx="38">
                  <c:v>585.4807098735763</c:v>
                </c:pt>
                <c:pt idx="39">
                  <c:v>505.7824804501131</c:v>
                </c:pt>
                <c:pt idx="40">
                  <c:v>499.34440883068999</c:v>
                </c:pt>
                <c:pt idx="41">
                  <c:v>501.37790236762561</c:v>
                </c:pt>
                <c:pt idx="42">
                  <c:v>496.6240163089862</c:v>
                </c:pt>
                <c:pt idx="43">
                  <c:v>515.3851594710635</c:v>
                </c:pt>
                <c:pt idx="44">
                  <c:v>654.89549177623485</c:v>
                </c:pt>
                <c:pt idx="46">
                  <c:v>513.33759925327865</c:v>
                </c:pt>
                <c:pt idx="47">
                  <c:v>506.96724259255865</c:v>
                </c:pt>
                <c:pt idx="48">
                  <c:v>519.64093925910299</c:v>
                </c:pt>
                <c:pt idx="49">
                  <c:v>515.45209851197694</c:v>
                </c:pt>
                <c:pt idx="50">
                  <c:v>533.71726472730984</c:v>
                </c:pt>
                <c:pt idx="51">
                  <c:v>641.26469677543378</c:v>
                </c:pt>
                <c:pt idx="52">
                  <c:v>586.4618956904302</c:v>
                </c:pt>
                <c:pt idx="53">
                  <c:v>505.31693594117024</c:v>
                </c:pt>
                <c:pt idx="54">
                  <c:v>526.42255561053469</c:v>
                </c:pt>
                <c:pt idx="55">
                  <c:v>519.30502138628879</c:v>
                </c:pt>
                <c:pt idx="56">
                  <c:v>519.67990634604962</c:v>
                </c:pt>
                <c:pt idx="57">
                  <c:v>515.29371335573126</c:v>
                </c:pt>
                <c:pt idx="58">
                  <c:v>589.66267773866105</c:v>
                </c:pt>
                <c:pt idx="59">
                  <c:v>585.73072789689559</c:v>
                </c:pt>
                <c:pt idx="60">
                  <c:v>607.38596532776035</c:v>
                </c:pt>
                <c:pt idx="61">
                  <c:v>514.5523819895518</c:v>
                </c:pt>
                <c:pt idx="62">
                  <c:v>523.33847495657199</c:v>
                </c:pt>
                <c:pt idx="63">
                  <c:v>511.62820850287119</c:v>
                </c:pt>
                <c:pt idx="64">
                  <c:v>523.92945949742398</c:v>
                </c:pt>
                <c:pt idx="65">
                  <c:v>649.482251288817</c:v>
                </c:pt>
                <c:pt idx="66">
                  <c:v>589.58714437427318</c:v>
                </c:pt>
                <c:pt idx="67">
                  <c:v>513.4457369565381</c:v>
                </c:pt>
                <c:pt idx="68">
                  <c:v>518.04304907053552</c:v>
                </c:pt>
                <c:pt idx="69">
                  <c:v>525.2809753211036</c:v>
                </c:pt>
                <c:pt idx="70">
                  <c:v>514.81142085432998</c:v>
                </c:pt>
                <c:pt idx="71">
                  <c:v>511.37657574629577</c:v>
                </c:pt>
                <c:pt idx="72">
                  <c:v>651.08066798088669</c:v>
                </c:pt>
                <c:pt idx="73">
                  <c:v>593.09102260883435</c:v>
                </c:pt>
                <c:pt idx="74">
                  <c:v>544.93910818736629</c:v>
                </c:pt>
                <c:pt idx="75">
                  <c:v>533.43472692662624</c:v>
                </c:pt>
                <c:pt idx="76">
                  <c:v>523.24072944711929</c:v>
                </c:pt>
                <c:pt idx="77">
                  <c:v>526.38849844076299</c:v>
                </c:pt>
                <c:pt idx="78">
                  <c:v>520.92858270922761</c:v>
                </c:pt>
                <c:pt idx="79">
                  <c:v>635.94064415345485</c:v>
                </c:pt>
                <c:pt idx="80">
                  <c:v>573.86207430159322</c:v>
                </c:pt>
                <c:pt idx="81">
                  <c:v>504.63902243518027</c:v>
                </c:pt>
                <c:pt idx="82">
                  <c:v>506.26556666189066</c:v>
                </c:pt>
                <c:pt idx="83">
                  <c:v>511.54047983319799</c:v>
                </c:pt>
                <c:pt idx="84">
                  <c:v>501.90646514964743</c:v>
                </c:pt>
                <c:pt idx="85">
                  <c:v>507.98674081479425</c:v>
                </c:pt>
                <c:pt idx="86">
                  <c:v>651.18403663627976</c:v>
                </c:pt>
                <c:pt idx="87">
                  <c:v>580.86991617941612</c:v>
                </c:pt>
                <c:pt idx="88">
                  <c:v>508.84878384032362</c:v>
                </c:pt>
                <c:pt idx="89">
                  <c:v>513.31597052428106</c:v>
                </c:pt>
                <c:pt idx="90">
                  <c:v>504.99117353134375</c:v>
                </c:pt>
                <c:pt idx="91">
                  <c:v>509.68323797793823</c:v>
                </c:pt>
                <c:pt idx="92">
                  <c:v>512.7788516761284</c:v>
                </c:pt>
                <c:pt idx="93">
                  <c:v>637.23440281824799</c:v>
                </c:pt>
                <c:pt idx="95">
                  <c:v>502.17405160576385</c:v>
                </c:pt>
                <c:pt idx="96">
                  <c:v>506.2646160599823</c:v>
                </c:pt>
                <c:pt idx="97">
                  <c:v>500.87539872734925</c:v>
                </c:pt>
                <c:pt idx="98">
                  <c:v>501.17654455992027</c:v>
                </c:pt>
                <c:pt idx="99">
                  <c:v>500.90295843764102</c:v>
                </c:pt>
                <c:pt idx="100">
                  <c:v>615.71474510159817</c:v>
                </c:pt>
                <c:pt idx="101">
                  <c:v>607.18637085560886</c:v>
                </c:pt>
                <c:pt idx="102">
                  <c:v>494.2930403406362</c:v>
                </c:pt>
                <c:pt idx="103">
                  <c:v>498.21149699232188</c:v>
                </c:pt>
                <c:pt idx="104">
                  <c:v>494.83388186009836</c:v>
                </c:pt>
                <c:pt idx="105">
                  <c:v>509.98473556862297</c:v>
                </c:pt>
                <c:pt idx="106">
                  <c:v>505.7184227214637</c:v>
                </c:pt>
                <c:pt idx="107">
                  <c:v>629.19853768072346</c:v>
                </c:pt>
                <c:pt idx="108">
                  <c:v>583.5546976374095</c:v>
                </c:pt>
                <c:pt idx="109">
                  <c:v>500.6335650365499</c:v>
                </c:pt>
                <c:pt idx="110">
                  <c:v>503.44234033272477</c:v>
                </c:pt>
                <c:pt idx="111">
                  <c:v>488.18765179989992</c:v>
                </c:pt>
                <c:pt idx="112">
                  <c:v>515.82294233056666</c:v>
                </c:pt>
                <c:pt idx="113">
                  <c:v>499.68311995432964</c:v>
                </c:pt>
                <c:pt idx="114">
                  <c:v>651.46572541278761</c:v>
                </c:pt>
                <c:pt idx="115">
                  <c:v>642.73804078571607</c:v>
                </c:pt>
                <c:pt idx="117">
                  <c:v>502.6620552572989</c:v>
                </c:pt>
                <c:pt idx="118">
                  <c:v>507.00376497901271</c:v>
                </c:pt>
                <c:pt idx="119">
                  <c:v>503.20478674245902</c:v>
                </c:pt>
                <c:pt idx="120">
                  <c:v>512.1389593293311</c:v>
                </c:pt>
                <c:pt idx="121">
                  <c:v>649.72242769697789</c:v>
                </c:pt>
                <c:pt idx="122">
                  <c:v>725.79863517420154</c:v>
                </c:pt>
                <c:pt idx="123">
                  <c:v>495.45634992323716</c:v>
                </c:pt>
                <c:pt idx="124">
                  <c:v>492.4262481705473</c:v>
                </c:pt>
                <c:pt idx="125">
                  <c:v>489.82688778329958</c:v>
                </c:pt>
                <c:pt idx="126">
                  <c:v>648.52200030657684</c:v>
                </c:pt>
                <c:pt idx="127">
                  <c:v>686.56223976196191</c:v>
                </c:pt>
                <c:pt idx="128">
                  <c:v>638.72520916594465</c:v>
                </c:pt>
                <c:pt idx="129">
                  <c:v>669.36263430336203</c:v>
                </c:pt>
                <c:pt idx="130">
                  <c:v>661.24054750264168</c:v>
                </c:pt>
                <c:pt idx="131">
                  <c:v>516.07784914011074</c:v>
                </c:pt>
                <c:pt idx="132">
                  <c:v>522.43836139933182</c:v>
                </c:pt>
                <c:pt idx="133">
                  <c:v>510.28619982026191</c:v>
                </c:pt>
                <c:pt idx="134">
                  <c:v>538.14309500068816</c:v>
                </c:pt>
                <c:pt idx="135">
                  <c:v>665.48577753103109</c:v>
                </c:pt>
                <c:pt idx="136">
                  <c:v>574.62155286406164</c:v>
                </c:pt>
                <c:pt idx="137">
                  <c:v>498.81811685253871</c:v>
                </c:pt>
                <c:pt idx="138">
                  <c:v>516.66833218005672</c:v>
                </c:pt>
                <c:pt idx="139">
                  <c:v>540.76255845842786</c:v>
                </c:pt>
                <c:pt idx="140">
                  <c:v>504.73987207929605</c:v>
                </c:pt>
                <c:pt idx="141">
                  <c:v>520.27935952513189</c:v>
                </c:pt>
                <c:pt idx="142">
                  <c:v>631.46228953931347</c:v>
                </c:pt>
                <c:pt idx="143">
                  <c:v>641.5531153917965</c:v>
                </c:pt>
                <c:pt idx="144">
                  <c:v>513.62850245207119</c:v>
                </c:pt>
                <c:pt idx="145">
                  <c:v>498.79063910073188</c:v>
                </c:pt>
                <c:pt idx="146">
                  <c:v>503.5771283730615</c:v>
                </c:pt>
                <c:pt idx="147">
                  <c:v>512.41148269712346</c:v>
                </c:pt>
                <c:pt idx="148">
                  <c:v>507.63825739675178</c:v>
                </c:pt>
                <c:pt idx="149">
                  <c:v>613.81957191406855</c:v>
                </c:pt>
                <c:pt idx="150">
                  <c:v>570.32301361790087</c:v>
                </c:pt>
                <c:pt idx="151">
                  <c:v>507.7964571388431</c:v>
                </c:pt>
                <c:pt idx="154">
                  <c:v>513.58198637206465</c:v>
                </c:pt>
                <c:pt idx="155">
                  <c:v>514.33326697857115</c:v>
                </c:pt>
                <c:pt idx="156">
                  <c:v>708.39629755050566</c:v>
                </c:pt>
                <c:pt idx="157">
                  <c:v>575.02676909908848</c:v>
                </c:pt>
                <c:pt idx="158">
                  <c:v>519.98849211825336</c:v>
                </c:pt>
                <c:pt idx="160">
                  <c:v>498.9305280851629</c:v>
                </c:pt>
                <c:pt idx="161">
                  <c:v>517.91804641270176</c:v>
                </c:pt>
                <c:pt idx="162">
                  <c:v>506.70394454460899</c:v>
                </c:pt>
                <c:pt idx="163">
                  <c:v>711.98686011147447</c:v>
                </c:pt>
                <c:pt idx="164">
                  <c:v>629.379953090698</c:v>
                </c:pt>
                <c:pt idx="165">
                  <c:v>504.85077724908513</c:v>
                </c:pt>
                <c:pt idx="166">
                  <c:v>542.11407619884153</c:v>
                </c:pt>
                <c:pt idx="167">
                  <c:v>525.33700509918708</c:v>
                </c:pt>
                <c:pt idx="168">
                  <c:v>530.36558742897591</c:v>
                </c:pt>
                <c:pt idx="169">
                  <c:v>505.66581865353777</c:v>
                </c:pt>
                <c:pt idx="170">
                  <c:v>622.25584432741698</c:v>
                </c:pt>
                <c:pt idx="171">
                  <c:v>595.76426205989083</c:v>
                </c:pt>
                <c:pt idx="172">
                  <c:v>504.68251274457924</c:v>
                </c:pt>
                <c:pt idx="173">
                  <c:v>514.30849380339532</c:v>
                </c:pt>
                <c:pt idx="174">
                  <c:v>502.67724886025428</c:v>
                </c:pt>
                <c:pt idx="175">
                  <c:v>546.71453641130097</c:v>
                </c:pt>
                <c:pt idx="176">
                  <c:v>532.63787772431499</c:v>
                </c:pt>
                <c:pt idx="177">
                  <c:v>629.24694149290326</c:v>
                </c:pt>
                <c:pt idx="178">
                  <c:v>598.57289060868368</c:v>
                </c:pt>
                <c:pt idx="179">
                  <c:v>532.4753136578272</c:v>
                </c:pt>
                <c:pt idx="180">
                  <c:v>527.43122083216326</c:v>
                </c:pt>
                <c:pt idx="181">
                  <c:v>516.63746824987027</c:v>
                </c:pt>
                <c:pt idx="182">
                  <c:v>527.65141398391631</c:v>
                </c:pt>
                <c:pt idx="183">
                  <c:v>527.0101095871546</c:v>
                </c:pt>
                <c:pt idx="184">
                  <c:v>670.58203555064574</c:v>
                </c:pt>
                <c:pt idx="185">
                  <c:v>597.96637029132489</c:v>
                </c:pt>
                <c:pt idx="186">
                  <c:v>509.25955828887612</c:v>
                </c:pt>
                <c:pt idx="187">
                  <c:v>507.71828488677386</c:v>
                </c:pt>
                <c:pt idx="188">
                  <c:v>516.50548467285978</c:v>
                </c:pt>
                <c:pt idx="189">
                  <c:v>509.79134041216116</c:v>
                </c:pt>
                <c:pt idx="190">
                  <c:v>526.73831568041658</c:v>
                </c:pt>
                <c:pt idx="191">
                  <c:v>631.70729706333941</c:v>
                </c:pt>
                <c:pt idx="192">
                  <c:v>588.14720018133892</c:v>
                </c:pt>
                <c:pt idx="193">
                  <c:v>525.96089258339373</c:v>
                </c:pt>
                <c:pt idx="194">
                  <c:v>514.88974955143624</c:v>
                </c:pt>
                <c:pt idx="195">
                  <c:v>522.8390663481332</c:v>
                </c:pt>
                <c:pt idx="196">
                  <c:v>555.23084867001421</c:v>
                </c:pt>
                <c:pt idx="197">
                  <c:v>529.99617479480742</c:v>
                </c:pt>
                <c:pt idx="198">
                  <c:v>682.29934443876891</c:v>
                </c:pt>
                <c:pt idx="199">
                  <c:v>631.33074339731377</c:v>
                </c:pt>
                <c:pt idx="200">
                  <c:v>524.50832313828801</c:v>
                </c:pt>
                <c:pt idx="201">
                  <c:v>516.96871703583031</c:v>
                </c:pt>
                <c:pt idx="202">
                  <c:v>504.10149107701778</c:v>
                </c:pt>
                <c:pt idx="203">
                  <c:v>533.74390700374499</c:v>
                </c:pt>
                <c:pt idx="204">
                  <c:v>549.62241951154795</c:v>
                </c:pt>
                <c:pt idx="205">
                  <c:v>641.30621455583662</c:v>
                </c:pt>
                <c:pt idx="206">
                  <c:v>580.0071697329164</c:v>
                </c:pt>
                <c:pt idx="207">
                  <c:v>516.71577588037042</c:v>
                </c:pt>
                <c:pt idx="208">
                  <c:v>527.50396580066945</c:v>
                </c:pt>
                <c:pt idx="209">
                  <c:v>515.6701778776976</c:v>
                </c:pt>
                <c:pt idx="210">
                  <c:v>515.19919454151534</c:v>
                </c:pt>
                <c:pt idx="211">
                  <c:v>534.42114500185482</c:v>
                </c:pt>
                <c:pt idx="215">
                  <c:v>614.96764280419018</c:v>
                </c:pt>
                <c:pt idx="216">
                  <c:v>621.13887860594377</c:v>
                </c:pt>
                <c:pt idx="217">
                  <c:v>622.44987913689874</c:v>
                </c:pt>
                <c:pt idx="218">
                  <c:v>606.41252658245196</c:v>
                </c:pt>
                <c:pt idx="219">
                  <c:v>768.13928283814346</c:v>
                </c:pt>
                <c:pt idx="220">
                  <c:v>688.3905357897803</c:v>
                </c:pt>
                <c:pt idx="221">
                  <c:v>634.48701308148543</c:v>
                </c:pt>
                <c:pt idx="222">
                  <c:v>620.71909589180973</c:v>
                </c:pt>
                <c:pt idx="223">
                  <c:v>601.51885263071154</c:v>
                </c:pt>
                <c:pt idx="225">
                  <c:v>678.48530218409121</c:v>
                </c:pt>
                <c:pt idx="226">
                  <c:v>750.87521664237136</c:v>
                </c:pt>
                <c:pt idx="227">
                  <c:v>693.85524474942463</c:v>
                </c:pt>
                <c:pt idx="228">
                  <c:v>603.4496287695323</c:v>
                </c:pt>
                <c:pt idx="229">
                  <c:v>604.53023985928291</c:v>
                </c:pt>
                <c:pt idx="230">
                  <c:v>611.84263122220784</c:v>
                </c:pt>
                <c:pt idx="231">
                  <c:v>236.12742382271401</c:v>
                </c:pt>
                <c:pt idx="232">
                  <c:v>627.38391966892198</c:v>
                </c:pt>
                <c:pt idx="233">
                  <c:v>749.63676192117316</c:v>
                </c:pt>
                <c:pt idx="234">
                  <c:v>650.54409657968563</c:v>
                </c:pt>
                <c:pt idx="235">
                  <c:v>625.26341873614467</c:v>
                </c:pt>
                <c:pt idx="236">
                  <c:v>604.09455609153804</c:v>
                </c:pt>
                <c:pt idx="237">
                  <c:v>611.55402294949067</c:v>
                </c:pt>
                <c:pt idx="238">
                  <c:v>601.50136604075965</c:v>
                </c:pt>
                <c:pt idx="239">
                  <c:v>615.79147713968314</c:v>
                </c:pt>
                <c:pt idx="240">
                  <c:v>741.697004823371</c:v>
                </c:pt>
                <c:pt idx="241">
                  <c:v>704.60884002101841</c:v>
                </c:pt>
                <c:pt idx="242">
                  <c:v>554.17166753370191</c:v>
                </c:pt>
                <c:pt idx="243">
                  <c:v>619.76059396599589</c:v>
                </c:pt>
                <c:pt idx="244">
                  <c:v>620.96502988284351</c:v>
                </c:pt>
                <c:pt idx="245">
                  <c:v>616.82050382073476</c:v>
                </c:pt>
                <c:pt idx="246">
                  <c:v>669.36038489103771</c:v>
                </c:pt>
                <c:pt idx="247">
                  <c:v>765.87512227963498</c:v>
                </c:pt>
                <c:pt idx="248">
                  <c:v>717.99854457594222</c:v>
                </c:pt>
                <c:pt idx="249">
                  <c:v>633.01015495928834</c:v>
                </c:pt>
                <c:pt idx="250">
                  <c:v>610.70356486356729</c:v>
                </c:pt>
                <c:pt idx="251">
                  <c:v>631.68174379503409</c:v>
                </c:pt>
                <c:pt idx="252">
                  <c:v>611.82323802218855</c:v>
                </c:pt>
                <c:pt idx="253">
                  <c:v>589.9095030199652</c:v>
                </c:pt>
                <c:pt idx="254">
                  <c:v>782.63713150155752</c:v>
                </c:pt>
                <c:pt idx="255">
                  <c:v>680.19018947174413</c:v>
                </c:pt>
                <c:pt idx="256">
                  <c:v>616.67302231391466</c:v>
                </c:pt>
                <c:pt idx="257">
                  <c:v>606.46006042767829</c:v>
                </c:pt>
                <c:pt idx="258">
                  <c:v>667.42637522026746</c:v>
                </c:pt>
                <c:pt idx="259">
                  <c:v>632.97041275636536</c:v>
                </c:pt>
                <c:pt idx="260">
                  <c:v>673.05029721088385</c:v>
                </c:pt>
                <c:pt idx="261">
                  <c:v>766.45745335811989</c:v>
                </c:pt>
                <c:pt idx="262">
                  <c:v>717.61925757077984</c:v>
                </c:pt>
                <c:pt idx="263">
                  <c:v>662.18957312489761</c:v>
                </c:pt>
                <c:pt idx="264">
                  <c:v>605.38367116502616</c:v>
                </c:pt>
                <c:pt idx="265">
                  <c:v>580.64198304037564</c:v>
                </c:pt>
                <c:pt idx="266">
                  <c:v>632.20760516913811</c:v>
                </c:pt>
                <c:pt idx="267">
                  <c:v>647.23049458568573</c:v>
                </c:pt>
                <c:pt idx="268">
                  <c:v>752.5504044922701</c:v>
                </c:pt>
                <c:pt idx="269">
                  <c:v>689.01981465776953</c:v>
                </c:pt>
                <c:pt idx="270">
                  <c:v>591.14180551993149</c:v>
                </c:pt>
                <c:pt idx="271">
                  <c:v>608.79684005519437</c:v>
                </c:pt>
                <c:pt idx="272">
                  <c:v>541.07577574945947</c:v>
                </c:pt>
                <c:pt idx="273">
                  <c:v>673.68237682679114</c:v>
                </c:pt>
                <c:pt idx="274">
                  <c:v>633.76548655735724</c:v>
                </c:pt>
                <c:pt idx="275">
                  <c:v>757.76557907109861</c:v>
                </c:pt>
                <c:pt idx="276">
                  <c:v>683.11319593775522</c:v>
                </c:pt>
                <c:pt idx="277">
                  <c:v>613.02427806109154</c:v>
                </c:pt>
                <c:pt idx="278">
                  <c:v>631.40540083985331</c:v>
                </c:pt>
                <c:pt idx="279">
                  <c:v>619.64468432801971</c:v>
                </c:pt>
                <c:pt idx="280">
                  <c:v>592.04204890584697</c:v>
                </c:pt>
                <c:pt idx="281">
                  <c:v>606.3777022885198</c:v>
                </c:pt>
                <c:pt idx="282">
                  <c:v>754.67562482050675</c:v>
                </c:pt>
                <c:pt idx="283">
                  <c:v>678.05961758275089</c:v>
                </c:pt>
                <c:pt idx="284">
                  <c:v>595.93368657766121</c:v>
                </c:pt>
                <c:pt idx="285">
                  <c:v>604.61936204550432</c:v>
                </c:pt>
                <c:pt idx="286">
                  <c:v>598.79886110041298</c:v>
                </c:pt>
                <c:pt idx="287">
                  <c:v>625.41438641906382</c:v>
                </c:pt>
                <c:pt idx="288">
                  <c:v>589.7418952617677</c:v>
                </c:pt>
                <c:pt idx="289">
                  <c:v>756.10232369630978</c:v>
                </c:pt>
                <c:pt idx="290">
                  <c:v>975.65337062222204</c:v>
                </c:pt>
                <c:pt idx="291">
                  <c:v>604.75754868625768</c:v>
                </c:pt>
                <c:pt idx="292">
                  <c:v>618.92120436724156</c:v>
                </c:pt>
                <c:pt idx="293">
                  <c:v>584.5907570552323</c:v>
                </c:pt>
                <c:pt idx="295">
                  <c:v>605.33661531860776</c:v>
                </c:pt>
                <c:pt idx="296">
                  <c:v>774.47189028471655</c:v>
                </c:pt>
                <c:pt idx="297">
                  <c:v>682.16330860405367</c:v>
                </c:pt>
                <c:pt idx="298">
                  <c:v>589.58061508784147</c:v>
                </c:pt>
                <c:pt idx="299">
                  <c:v>604.39144962030389</c:v>
                </c:pt>
                <c:pt idx="300">
                  <c:v>611.92406709196075</c:v>
                </c:pt>
                <c:pt idx="301">
                  <c:v>594.7318834450432</c:v>
                </c:pt>
                <c:pt idx="302">
                  <c:v>590.64570558400737</c:v>
                </c:pt>
                <c:pt idx="303">
                  <c:v>768.02794509746627</c:v>
                </c:pt>
                <c:pt idx="304">
                  <c:v>695.40877346194668</c:v>
                </c:pt>
                <c:pt idx="305">
                  <c:v>597.29913242112286</c:v>
                </c:pt>
                <c:pt idx="306">
                  <c:v>636.45591481339954</c:v>
                </c:pt>
                <c:pt idx="307">
                  <c:v>629.36359734426867</c:v>
                </c:pt>
                <c:pt idx="308">
                  <c:v>614.40631555037487</c:v>
                </c:pt>
                <c:pt idx="309">
                  <c:v>601.9459115062258</c:v>
                </c:pt>
                <c:pt idx="310">
                  <c:v>747.34586612669966</c:v>
                </c:pt>
                <c:pt idx="311">
                  <c:v>692.31713837236214</c:v>
                </c:pt>
                <c:pt idx="312">
                  <c:v>603.1456706657151</c:v>
                </c:pt>
                <c:pt idx="313">
                  <c:v>600.55916535111362</c:v>
                </c:pt>
                <c:pt idx="314">
                  <c:v>596.75094777688491</c:v>
                </c:pt>
                <c:pt idx="315">
                  <c:v>604.8520236022913</c:v>
                </c:pt>
                <c:pt idx="316">
                  <c:v>596.52868625515646</c:v>
                </c:pt>
                <c:pt idx="317">
                  <c:v>801.05056894736151</c:v>
                </c:pt>
                <c:pt idx="318">
                  <c:v>712.86046482210236</c:v>
                </c:pt>
                <c:pt idx="319">
                  <c:v>587.59575615101198</c:v>
                </c:pt>
                <c:pt idx="320">
                  <c:v>600.01233310140935</c:v>
                </c:pt>
                <c:pt idx="321">
                  <c:v>602.35488745078248</c:v>
                </c:pt>
                <c:pt idx="322">
                  <c:v>591.47441929782576</c:v>
                </c:pt>
                <c:pt idx="323">
                  <c:v>587.84014431251524</c:v>
                </c:pt>
                <c:pt idx="324">
                  <c:v>750.8680968914133</c:v>
                </c:pt>
                <c:pt idx="325">
                  <c:v>692.11545736602829</c:v>
                </c:pt>
                <c:pt idx="326">
                  <c:v>590.72164709375693</c:v>
                </c:pt>
                <c:pt idx="328">
                  <c:v>594.95116743244171</c:v>
                </c:pt>
                <c:pt idx="329">
                  <c:v>588.74236963343856</c:v>
                </c:pt>
                <c:pt idx="330">
                  <c:v>585.44416320539847</c:v>
                </c:pt>
                <c:pt idx="331">
                  <c:v>752.72177369359054</c:v>
                </c:pt>
                <c:pt idx="332">
                  <c:v>682.87685367913832</c:v>
                </c:pt>
                <c:pt idx="333">
                  <c:v>588.58450742799096</c:v>
                </c:pt>
                <c:pt idx="335">
                  <c:v>582.00357658129315</c:v>
                </c:pt>
                <c:pt idx="336">
                  <c:v>592.19957695204164</c:v>
                </c:pt>
                <c:pt idx="337">
                  <c:v>638.12372377561769</c:v>
                </c:pt>
                <c:pt idx="338">
                  <c:v>740.28779072744078</c:v>
                </c:pt>
                <c:pt idx="339">
                  <c:v>662.09621999601939</c:v>
                </c:pt>
                <c:pt idx="340">
                  <c:v>672.00878107423466</c:v>
                </c:pt>
                <c:pt idx="341">
                  <c:v>598.83680505922223</c:v>
                </c:pt>
                <c:pt idx="342">
                  <c:v>597.78616186458237</c:v>
                </c:pt>
                <c:pt idx="343">
                  <c:v>590.33221959949799</c:v>
                </c:pt>
                <c:pt idx="344">
                  <c:v>595.41796558958117</c:v>
                </c:pt>
                <c:pt idx="345">
                  <c:v>745.05958668497453</c:v>
                </c:pt>
                <c:pt idx="346">
                  <c:v>661.86095016130628</c:v>
                </c:pt>
                <c:pt idx="347">
                  <c:v>587.41870873206278</c:v>
                </c:pt>
                <c:pt idx="348">
                  <c:v>598.91349410652572</c:v>
                </c:pt>
                <c:pt idx="349">
                  <c:v>586.78079840640476</c:v>
                </c:pt>
                <c:pt idx="350">
                  <c:v>597.5215341543543</c:v>
                </c:pt>
                <c:pt idx="351">
                  <c:v>652.18185445771496</c:v>
                </c:pt>
                <c:pt idx="352">
                  <c:v>728.29289529029802</c:v>
                </c:pt>
                <c:pt idx="353">
                  <c:v>733.65692718705532</c:v>
                </c:pt>
                <c:pt idx="354">
                  <c:v>589.84602365031094</c:v>
                </c:pt>
                <c:pt idx="355">
                  <c:v>596.10372668972479</c:v>
                </c:pt>
                <c:pt idx="356">
                  <c:v>605.25252348653714</c:v>
                </c:pt>
                <c:pt idx="357">
                  <c:v>594.95478364711369</c:v>
                </c:pt>
                <c:pt idx="358">
                  <c:v>596.26269012127261</c:v>
                </c:pt>
                <c:pt idx="359">
                  <c:v>731.88598322476821</c:v>
                </c:pt>
                <c:pt idx="360">
                  <c:v>671.5695400556923</c:v>
                </c:pt>
                <c:pt idx="361">
                  <c:v>590.20360681489922</c:v>
                </c:pt>
                <c:pt idx="362">
                  <c:v>597.5425061579989</c:v>
                </c:pt>
              </c:numCache>
            </c:numRef>
          </c:yVal>
          <c:smooth val="1"/>
          <c:extLst>
            <c:ext xmlns:c16="http://schemas.microsoft.com/office/drawing/2014/chart" uri="{C3380CC4-5D6E-409C-BE32-E72D297353CC}">
              <c16:uniqueId val="{00000000-62C1-4C0A-B8CD-24E94E0BCD5E}"/>
            </c:ext>
          </c:extLst>
        </c:ser>
        <c:ser>
          <c:idx val="1"/>
          <c:order val="1"/>
          <c:tx>
            <c:strRef>
              <c:f>rta!$C$1</c:f>
              <c:strCache>
                <c:ptCount val="1"/>
                <c:pt idx="0">
                  <c:v>PR optimal average waiting time</c:v>
                </c:pt>
              </c:strCache>
            </c:strRef>
          </c:tx>
          <c:spPr>
            <a:ln w="19050" cap="rnd">
              <a:solidFill>
                <a:schemeClr val="accent2"/>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rta!$C$2:$C$364</c:f>
              <c:numCache>
                <c:formatCode>General</c:formatCode>
                <c:ptCount val="363"/>
                <c:pt idx="0">
                  <c:v>293.38319301524365</c:v>
                </c:pt>
                <c:pt idx="1">
                  <c:v>290.1113412627123</c:v>
                </c:pt>
                <c:pt idx="2">
                  <c:v>357.41783576261787</c:v>
                </c:pt>
                <c:pt idx="3">
                  <c:v>328.21132633620959</c:v>
                </c:pt>
                <c:pt idx="4">
                  <c:v>312.34001846170253</c:v>
                </c:pt>
                <c:pt idx="5">
                  <c:v>290.81312025821342</c:v>
                </c:pt>
                <c:pt idx="6">
                  <c:v>293.62752497892336</c:v>
                </c:pt>
                <c:pt idx="7">
                  <c:v>296.66117279949162</c:v>
                </c:pt>
                <c:pt idx="8">
                  <c:v>298.87946184555943</c:v>
                </c:pt>
                <c:pt idx="9">
                  <c:v>355.04643942958677</c:v>
                </c:pt>
                <c:pt idx="10">
                  <c:v>323.27179006309035</c:v>
                </c:pt>
                <c:pt idx="11">
                  <c:v>292.96490388373536</c:v>
                </c:pt>
                <c:pt idx="12">
                  <c:v>290.40991058253707</c:v>
                </c:pt>
                <c:pt idx="13">
                  <c:v>302.80112974086444</c:v>
                </c:pt>
                <c:pt idx="14">
                  <c:v>287.84366248655118</c:v>
                </c:pt>
                <c:pt idx="15">
                  <c:v>285.11160489535536</c:v>
                </c:pt>
                <c:pt idx="16">
                  <c:v>378.83076555590554</c:v>
                </c:pt>
                <c:pt idx="17">
                  <c:v>358.22829633564851</c:v>
                </c:pt>
                <c:pt idx="18">
                  <c:v>280.62349755436384</c:v>
                </c:pt>
                <c:pt idx="19">
                  <c:v>302.91712194206951</c:v>
                </c:pt>
                <c:pt idx="20">
                  <c:v>279.5406287952033</c:v>
                </c:pt>
                <c:pt idx="21">
                  <c:v>293.36669714721307</c:v>
                </c:pt>
                <c:pt idx="22">
                  <c:v>302.49767536210135</c:v>
                </c:pt>
                <c:pt idx="23">
                  <c:v>369.87092412192203</c:v>
                </c:pt>
                <c:pt idx="24">
                  <c:v>330.17660391139026</c:v>
                </c:pt>
                <c:pt idx="25">
                  <c:v>299.76243492319423</c:v>
                </c:pt>
                <c:pt idx="26">
                  <c:v>302.92398825344827</c:v>
                </c:pt>
                <c:pt idx="27">
                  <c:v>293.58035984019904</c:v>
                </c:pt>
                <c:pt idx="28">
                  <c:v>306.77595177676807</c:v>
                </c:pt>
                <c:pt idx="29">
                  <c:v>317.25396543548089</c:v>
                </c:pt>
                <c:pt idx="30">
                  <c:v>393.16676422933631</c:v>
                </c:pt>
                <c:pt idx="31">
                  <c:v>351.40863144688865</c:v>
                </c:pt>
                <c:pt idx="32">
                  <c:v>282.92328963970857</c:v>
                </c:pt>
                <c:pt idx="33">
                  <c:v>294.22580367877606</c:v>
                </c:pt>
                <c:pt idx="34">
                  <c:v>289.47944115876754</c:v>
                </c:pt>
                <c:pt idx="35">
                  <c:v>323.42455212780226</c:v>
                </c:pt>
                <c:pt idx="36">
                  <c:v>288.71953053523657</c:v>
                </c:pt>
                <c:pt idx="37">
                  <c:v>353.04652770047073</c:v>
                </c:pt>
                <c:pt idx="38">
                  <c:v>336.00116128128889</c:v>
                </c:pt>
                <c:pt idx="39">
                  <c:v>287.2221311651308</c:v>
                </c:pt>
                <c:pt idx="40">
                  <c:v>279.08081216056394</c:v>
                </c:pt>
                <c:pt idx="41">
                  <c:v>285.7974731631694</c:v>
                </c:pt>
                <c:pt idx="42">
                  <c:v>280.92425034817046</c:v>
                </c:pt>
                <c:pt idx="43">
                  <c:v>289.93650412989001</c:v>
                </c:pt>
                <c:pt idx="44">
                  <c:v>371.26606754050164</c:v>
                </c:pt>
                <c:pt idx="46">
                  <c:v>294.84371701022116</c:v>
                </c:pt>
                <c:pt idx="47">
                  <c:v>283.66074877462393</c:v>
                </c:pt>
                <c:pt idx="48">
                  <c:v>288.17531756978491</c:v>
                </c:pt>
                <c:pt idx="49">
                  <c:v>293.35214138289348</c:v>
                </c:pt>
                <c:pt idx="50">
                  <c:v>315.42536313651436</c:v>
                </c:pt>
                <c:pt idx="51">
                  <c:v>377.8198089103247</c:v>
                </c:pt>
                <c:pt idx="52">
                  <c:v>337.76059969863826</c:v>
                </c:pt>
                <c:pt idx="53">
                  <c:v>283.3804651437481</c:v>
                </c:pt>
                <c:pt idx="54">
                  <c:v>296.69040689350459</c:v>
                </c:pt>
                <c:pt idx="55">
                  <c:v>288.93960844244913</c:v>
                </c:pt>
                <c:pt idx="56">
                  <c:v>292.22517934279654</c:v>
                </c:pt>
                <c:pt idx="57">
                  <c:v>302.98302659835014</c:v>
                </c:pt>
                <c:pt idx="58">
                  <c:v>334.32512836337924</c:v>
                </c:pt>
                <c:pt idx="59">
                  <c:v>337.18069871592763</c:v>
                </c:pt>
                <c:pt idx="60">
                  <c:v>299.82931623327062</c:v>
                </c:pt>
                <c:pt idx="61">
                  <c:v>296.29651308960507</c:v>
                </c:pt>
                <c:pt idx="62">
                  <c:v>291.00795818587943</c:v>
                </c:pt>
                <c:pt idx="63">
                  <c:v>301.22277347791311</c:v>
                </c:pt>
                <c:pt idx="64">
                  <c:v>306.86652334568277</c:v>
                </c:pt>
                <c:pt idx="65">
                  <c:v>357.35860895991669</c:v>
                </c:pt>
                <c:pt idx="66">
                  <c:v>340.07344771035599</c:v>
                </c:pt>
                <c:pt idx="67">
                  <c:v>301.22995455616461</c:v>
                </c:pt>
                <c:pt idx="68">
                  <c:v>294.72437583866463</c:v>
                </c:pt>
                <c:pt idx="69">
                  <c:v>302.41342753693436</c:v>
                </c:pt>
                <c:pt idx="70">
                  <c:v>294.1392757887395</c:v>
                </c:pt>
                <c:pt idx="71">
                  <c:v>314.02246692796632</c:v>
                </c:pt>
                <c:pt idx="72">
                  <c:v>371.51527336738036</c:v>
                </c:pt>
                <c:pt idx="73">
                  <c:v>347.68229806750611</c:v>
                </c:pt>
                <c:pt idx="74">
                  <c:v>320.82964351963977</c:v>
                </c:pt>
                <c:pt idx="75">
                  <c:v>316.59041960519079</c:v>
                </c:pt>
                <c:pt idx="76">
                  <c:v>304.68142763415113</c:v>
                </c:pt>
                <c:pt idx="77">
                  <c:v>300.85577348292037</c:v>
                </c:pt>
                <c:pt idx="78">
                  <c:v>306.86677369413241</c:v>
                </c:pt>
                <c:pt idx="79">
                  <c:v>363.99072865754033</c:v>
                </c:pt>
                <c:pt idx="80">
                  <c:v>332.50070564634575</c:v>
                </c:pt>
                <c:pt idx="81">
                  <c:v>297.46678665824317</c:v>
                </c:pt>
                <c:pt idx="82">
                  <c:v>289.14964240921449</c:v>
                </c:pt>
                <c:pt idx="83">
                  <c:v>299.21810786499458</c:v>
                </c:pt>
                <c:pt idx="84">
                  <c:v>294.26498937723721</c:v>
                </c:pt>
                <c:pt idx="85">
                  <c:v>296.79785658339557</c:v>
                </c:pt>
                <c:pt idx="86">
                  <c:v>380.81833816105205</c:v>
                </c:pt>
                <c:pt idx="87">
                  <c:v>341.59818470109855</c:v>
                </c:pt>
                <c:pt idx="88">
                  <c:v>296.75613287806033</c:v>
                </c:pt>
                <c:pt idx="89">
                  <c:v>305.74299492935114</c:v>
                </c:pt>
                <c:pt idx="90">
                  <c:v>289.65163270966559</c:v>
                </c:pt>
                <c:pt idx="91">
                  <c:v>289.26571168497878</c:v>
                </c:pt>
                <c:pt idx="92">
                  <c:v>296.94305097901207</c:v>
                </c:pt>
                <c:pt idx="93">
                  <c:v>383.75622041941807</c:v>
                </c:pt>
                <c:pt idx="95">
                  <c:v>288.17918621601785</c:v>
                </c:pt>
                <c:pt idx="96">
                  <c:v>286.94349071837735</c:v>
                </c:pt>
                <c:pt idx="97">
                  <c:v>281.59705754075594</c:v>
                </c:pt>
                <c:pt idx="98">
                  <c:v>294.29901635490307</c:v>
                </c:pt>
                <c:pt idx="99">
                  <c:v>276.32329565738547</c:v>
                </c:pt>
                <c:pt idx="100">
                  <c:v>345.07760195131027</c:v>
                </c:pt>
                <c:pt idx="101">
                  <c:v>332.90766773830438</c:v>
                </c:pt>
                <c:pt idx="102">
                  <c:v>283.60664410195733</c:v>
                </c:pt>
                <c:pt idx="103">
                  <c:v>282.14705091282963</c:v>
                </c:pt>
                <c:pt idx="104">
                  <c:v>278.94923172126931</c:v>
                </c:pt>
                <c:pt idx="105">
                  <c:v>296.5517932976656</c:v>
                </c:pt>
                <c:pt idx="106">
                  <c:v>289.52067452479645</c:v>
                </c:pt>
                <c:pt idx="107">
                  <c:v>364.98486540760507</c:v>
                </c:pt>
                <c:pt idx="108">
                  <c:v>327.56723358703289</c:v>
                </c:pt>
                <c:pt idx="109">
                  <c:v>287.57802680627236</c:v>
                </c:pt>
                <c:pt idx="110">
                  <c:v>282.58863253362813</c:v>
                </c:pt>
                <c:pt idx="111">
                  <c:v>277.93220182551255</c:v>
                </c:pt>
                <c:pt idx="112">
                  <c:v>303.34378459240156</c:v>
                </c:pt>
                <c:pt idx="113">
                  <c:v>287.86376019400365</c:v>
                </c:pt>
                <c:pt idx="114">
                  <c:v>373.4906673396348</c:v>
                </c:pt>
                <c:pt idx="115">
                  <c:v>377.25785710246123</c:v>
                </c:pt>
                <c:pt idx="117">
                  <c:v>282.28271513144438</c:v>
                </c:pt>
                <c:pt idx="118">
                  <c:v>294.09875313153657</c:v>
                </c:pt>
                <c:pt idx="119">
                  <c:v>295.57625016035041</c:v>
                </c:pt>
                <c:pt idx="120">
                  <c:v>311.93693163273656</c:v>
                </c:pt>
                <c:pt idx="121">
                  <c:v>380.49993112179442</c:v>
                </c:pt>
                <c:pt idx="122">
                  <c:v>416.98175526157297</c:v>
                </c:pt>
                <c:pt idx="123">
                  <c:v>284.12898984727462</c:v>
                </c:pt>
                <c:pt idx="124">
                  <c:v>278.45133857087183</c:v>
                </c:pt>
                <c:pt idx="125">
                  <c:v>282.89824109682053</c:v>
                </c:pt>
                <c:pt idx="126">
                  <c:v>374.27501641195255</c:v>
                </c:pt>
                <c:pt idx="127">
                  <c:v>398.71867073203759</c:v>
                </c:pt>
                <c:pt idx="128">
                  <c:v>377.29180579813726</c:v>
                </c:pt>
                <c:pt idx="129">
                  <c:v>375.39934109024784</c:v>
                </c:pt>
                <c:pt idx="130">
                  <c:v>380.31978055470131</c:v>
                </c:pt>
                <c:pt idx="131">
                  <c:v>302.60393066585982</c:v>
                </c:pt>
                <c:pt idx="132">
                  <c:v>310.86113045309554</c:v>
                </c:pt>
                <c:pt idx="133">
                  <c:v>305.90859385284074</c:v>
                </c:pt>
                <c:pt idx="134">
                  <c:v>328.04476346778227</c:v>
                </c:pt>
                <c:pt idx="135">
                  <c:v>402.17066975122123</c:v>
                </c:pt>
                <c:pt idx="136">
                  <c:v>331.06921950739451</c:v>
                </c:pt>
                <c:pt idx="137">
                  <c:v>285.57711082214848</c:v>
                </c:pt>
                <c:pt idx="138">
                  <c:v>294.55855527519321</c:v>
                </c:pt>
                <c:pt idx="139">
                  <c:v>323.78740755732349</c:v>
                </c:pt>
                <c:pt idx="140">
                  <c:v>289.16268917083607</c:v>
                </c:pt>
                <c:pt idx="141">
                  <c:v>313.88299530394028</c:v>
                </c:pt>
                <c:pt idx="142">
                  <c:v>368.52780041966656</c:v>
                </c:pt>
                <c:pt idx="143">
                  <c:v>384.59199526373345</c:v>
                </c:pt>
                <c:pt idx="144">
                  <c:v>301.1219628127734</c:v>
                </c:pt>
                <c:pt idx="145">
                  <c:v>284.68153685678493</c:v>
                </c:pt>
                <c:pt idx="146">
                  <c:v>292.86153048518372</c:v>
                </c:pt>
                <c:pt idx="147">
                  <c:v>298.7886597266845</c:v>
                </c:pt>
                <c:pt idx="148">
                  <c:v>297.0962594665454</c:v>
                </c:pt>
                <c:pt idx="149">
                  <c:v>354.6304250774192</c:v>
                </c:pt>
                <c:pt idx="150">
                  <c:v>327.10065303218283</c:v>
                </c:pt>
                <c:pt idx="151">
                  <c:v>290.81203698779967</c:v>
                </c:pt>
                <c:pt idx="154">
                  <c:v>299.46598031725495</c:v>
                </c:pt>
                <c:pt idx="155">
                  <c:v>302.9131462550547</c:v>
                </c:pt>
                <c:pt idx="156">
                  <c:v>415.14803756975653</c:v>
                </c:pt>
                <c:pt idx="157">
                  <c:v>354.53273366688609</c:v>
                </c:pt>
                <c:pt idx="158">
                  <c:v>299.59877133620199</c:v>
                </c:pt>
                <c:pt idx="160">
                  <c:v>294.29994338034032</c:v>
                </c:pt>
                <c:pt idx="161">
                  <c:v>305.82618307212192</c:v>
                </c:pt>
                <c:pt idx="162">
                  <c:v>303.09593425541681</c:v>
                </c:pt>
                <c:pt idx="163">
                  <c:v>414.16426047107433</c:v>
                </c:pt>
                <c:pt idx="164">
                  <c:v>367.4839738165519</c:v>
                </c:pt>
                <c:pt idx="165">
                  <c:v>290.53553653919698</c:v>
                </c:pt>
                <c:pt idx="166">
                  <c:v>318.67875827479094</c:v>
                </c:pt>
                <c:pt idx="167">
                  <c:v>320.57602292155019</c:v>
                </c:pt>
                <c:pt idx="168">
                  <c:v>316.89483809574318</c:v>
                </c:pt>
                <c:pt idx="169">
                  <c:v>292.76120744205213</c:v>
                </c:pt>
                <c:pt idx="170">
                  <c:v>362.95427415021749</c:v>
                </c:pt>
                <c:pt idx="171">
                  <c:v>351.26760873092417</c:v>
                </c:pt>
                <c:pt idx="172">
                  <c:v>293.7066286128059</c:v>
                </c:pt>
                <c:pt idx="173">
                  <c:v>303.32609700264288</c:v>
                </c:pt>
                <c:pt idx="174">
                  <c:v>308.78431034908277</c:v>
                </c:pt>
                <c:pt idx="175">
                  <c:v>303.55750061172711</c:v>
                </c:pt>
                <c:pt idx="176">
                  <c:v>307.40913100359961</c:v>
                </c:pt>
                <c:pt idx="177">
                  <c:v>367.49367685730465</c:v>
                </c:pt>
                <c:pt idx="178">
                  <c:v>363.43415621280559</c:v>
                </c:pt>
                <c:pt idx="179">
                  <c:v>312.35043843796905</c:v>
                </c:pt>
                <c:pt idx="180">
                  <c:v>305.10460933690217</c:v>
                </c:pt>
                <c:pt idx="181">
                  <c:v>296.38588469634902</c:v>
                </c:pt>
                <c:pt idx="182">
                  <c:v>308.45214994800278</c:v>
                </c:pt>
                <c:pt idx="183">
                  <c:v>318.17873279107283</c:v>
                </c:pt>
                <c:pt idx="184">
                  <c:v>395.71673019446439</c:v>
                </c:pt>
                <c:pt idx="185">
                  <c:v>359.60975731914675</c:v>
                </c:pt>
                <c:pt idx="186">
                  <c:v>296.47809889824936</c:v>
                </c:pt>
                <c:pt idx="187">
                  <c:v>301.94829664471229</c:v>
                </c:pt>
                <c:pt idx="188">
                  <c:v>294.20287635000943</c:v>
                </c:pt>
                <c:pt idx="189">
                  <c:v>294.80697819989251</c:v>
                </c:pt>
                <c:pt idx="190">
                  <c:v>304.7514137030667</c:v>
                </c:pt>
                <c:pt idx="191">
                  <c:v>372.73777622703307</c:v>
                </c:pt>
                <c:pt idx="192">
                  <c:v>342.75533070488115</c:v>
                </c:pt>
                <c:pt idx="193">
                  <c:v>308.70154941492916</c:v>
                </c:pt>
                <c:pt idx="194">
                  <c:v>314.7208448258221</c:v>
                </c:pt>
                <c:pt idx="195">
                  <c:v>308.10181538833825</c:v>
                </c:pt>
                <c:pt idx="196">
                  <c:v>338.30684193182049</c:v>
                </c:pt>
                <c:pt idx="197">
                  <c:v>315.05454216401546</c:v>
                </c:pt>
                <c:pt idx="198">
                  <c:v>430.96190973148919</c:v>
                </c:pt>
                <c:pt idx="199">
                  <c:v>371.9029112123157</c:v>
                </c:pt>
                <c:pt idx="200">
                  <c:v>329.54944109167371</c:v>
                </c:pt>
                <c:pt idx="201">
                  <c:v>308.2499699385441</c:v>
                </c:pt>
                <c:pt idx="202">
                  <c:v>299.51708099722867</c:v>
                </c:pt>
                <c:pt idx="203">
                  <c:v>321.35598475429504</c:v>
                </c:pt>
                <c:pt idx="204">
                  <c:v>332.15427822127316</c:v>
                </c:pt>
                <c:pt idx="205">
                  <c:v>380.15607263853275</c:v>
                </c:pt>
                <c:pt idx="206">
                  <c:v>344.25750998287168</c:v>
                </c:pt>
                <c:pt idx="207">
                  <c:v>310.58763691790131</c:v>
                </c:pt>
                <c:pt idx="208">
                  <c:v>320.55653893017057</c:v>
                </c:pt>
                <c:pt idx="209">
                  <c:v>303.90494225959424</c:v>
                </c:pt>
                <c:pt idx="210">
                  <c:v>296.69167087725646</c:v>
                </c:pt>
                <c:pt idx="211">
                  <c:v>318.26674759291876</c:v>
                </c:pt>
                <c:pt idx="215">
                  <c:v>421.66299622186909</c:v>
                </c:pt>
                <c:pt idx="216">
                  <c:v>432.30981036796277</c:v>
                </c:pt>
                <c:pt idx="217">
                  <c:v>426.57819491591505</c:v>
                </c:pt>
                <c:pt idx="218">
                  <c:v>398.20192865032988</c:v>
                </c:pt>
                <c:pt idx="219">
                  <c:v>533.03341658390059</c:v>
                </c:pt>
                <c:pt idx="220">
                  <c:v>465.30603837287924</c:v>
                </c:pt>
                <c:pt idx="221">
                  <c:v>446.68437878808453</c:v>
                </c:pt>
                <c:pt idx="222">
                  <c:v>414.83948741462973</c:v>
                </c:pt>
                <c:pt idx="223">
                  <c:v>394.67647840942368</c:v>
                </c:pt>
                <c:pt idx="225">
                  <c:v>457.78523007965691</c:v>
                </c:pt>
                <c:pt idx="226">
                  <c:v>527.30620806034392</c:v>
                </c:pt>
                <c:pt idx="227">
                  <c:v>454.0050389479274</c:v>
                </c:pt>
                <c:pt idx="228">
                  <c:v>421.96372205731205</c:v>
                </c:pt>
                <c:pt idx="229">
                  <c:v>395.71466361445403</c:v>
                </c:pt>
                <c:pt idx="230">
                  <c:v>415.9603875676292</c:v>
                </c:pt>
                <c:pt idx="231">
                  <c:v>403.4009366479188</c:v>
                </c:pt>
                <c:pt idx="232">
                  <c:v>433.49539845296806</c:v>
                </c:pt>
                <c:pt idx="233">
                  <c:v>507.35426287741427</c:v>
                </c:pt>
                <c:pt idx="234">
                  <c:v>447.9944507636576</c:v>
                </c:pt>
                <c:pt idx="235">
                  <c:v>426.57295783746054</c:v>
                </c:pt>
                <c:pt idx="236">
                  <c:v>408.79982186331659</c:v>
                </c:pt>
                <c:pt idx="237">
                  <c:v>403.22313122024173</c:v>
                </c:pt>
                <c:pt idx="238">
                  <c:v>389.2727258908368</c:v>
                </c:pt>
                <c:pt idx="239">
                  <c:v>412.00253950110346</c:v>
                </c:pt>
                <c:pt idx="240">
                  <c:v>495.61192519858145</c:v>
                </c:pt>
                <c:pt idx="241">
                  <c:v>458.65091529552961</c:v>
                </c:pt>
                <c:pt idx="242">
                  <c:v>371.63355760533864</c:v>
                </c:pt>
                <c:pt idx="243">
                  <c:v>431.35885565761203</c:v>
                </c:pt>
                <c:pt idx="244">
                  <c:v>416.14405383706145</c:v>
                </c:pt>
                <c:pt idx="245">
                  <c:v>422.00637947959564</c:v>
                </c:pt>
                <c:pt idx="246">
                  <c:v>474.43044121604129</c:v>
                </c:pt>
                <c:pt idx="247">
                  <c:v>525.6824013080842</c:v>
                </c:pt>
                <c:pt idx="248">
                  <c:v>480.57820619705853</c:v>
                </c:pt>
                <c:pt idx="249">
                  <c:v>432.21265764399703</c:v>
                </c:pt>
                <c:pt idx="250">
                  <c:v>414.41864346703375</c:v>
                </c:pt>
                <c:pt idx="251">
                  <c:v>424.2431304346934</c:v>
                </c:pt>
                <c:pt idx="252">
                  <c:v>415.69464451925427</c:v>
                </c:pt>
                <c:pt idx="253">
                  <c:v>382.75351521709274</c:v>
                </c:pt>
                <c:pt idx="254">
                  <c:v>530.0362670941455</c:v>
                </c:pt>
                <c:pt idx="255">
                  <c:v>440.97720351298119</c:v>
                </c:pt>
                <c:pt idx="256">
                  <c:v>420.49443447472549</c:v>
                </c:pt>
                <c:pt idx="257">
                  <c:v>403.24878880603552</c:v>
                </c:pt>
                <c:pt idx="258">
                  <c:v>453.80482641511281</c:v>
                </c:pt>
                <c:pt idx="259">
                  <c:v>445.68572981829061</c:v>
                </c:pt>
                <c:pt idx="260">
                  <c:v>463.29481874231408</c:v>
                </c:pt>
                <c:pt idx="261">
                  <c:v>522.52484406440897</c:v>
                </c:pt>
                <c:pt idx="262">
                  <c:v>504.71280246634001</c:v>
                </c:pt>
                <c:pt idx="263">
                  <c:v>434.82643726685762</c:v>
                </c:pt>
                <c:pt idx="264">
                  <c:v>403.81023963929232</c:v>
                </c:pt>
                <c:pt idx="265">
                  <c:v>400.30446613073104</c:v>
                </c:pt>
                <c:pt idx="266">
                  <c:v>447.4746507752821</c:v>
                </c:pt>
                <c:pt idx="267">
                  <c:v>448.36316023442834</c:v>
                </c:pt>
                <c:pt idx="268">
                  <c:v>490.14380610177335</c:v>
                </c:pt>
                <c:pt idx="269">
                  <c:v>469.60098687883749</c:v>
                </c:pt>
                <c:pt idx="270">
                  <c:v>402.34876641434784</c:v>
                </c:pt>
                <c:pt idx="271">
                  <c:v>400.36908465217471</c:v>
                </c:pt>
                <c:pt idx="272">
                  <c:v>382.3232025606174</c:v>
                </c:pt>
                <c:pt idx="273">
                  <c:v>453.57083358942123</c:v>
                </c:pt>
                <c:pt idx="274">
                  <c:v>441.8183084342669</c:v>
                </c:pt>
                <c:pt idx="275">
                  <c:v>507.29697616497361</c:v>
                </c:pt>
                <c:pt idx="276">
                  <c:v>474.72881471760269</c:v>
                </c:pt>
                <c:pt idx="277">
                  <c:v>409.54316587217124</c:v>
                </c:pt>
                <c:pt idx="278">
                  <c:v>424.15186865034769</c:v>
                </c:pt>
                <c:pt idx="279">
                  <c:v>411.54595155298409</c:v>
                </c:pt>
                <c:pt idx="280">
                  <c:v>386.80114951866631</c:v>
                </c:pt>
                <c:pt idx="281">
                  <c:v>405.37835980964502</c:v>
                </c:pt>
                <c:pt idx="282">
                  <c:v>505.98049410819772</c:v>
                </c:pt>
                <c:pt idx="283">
                  <c:v>444.2821481391083</c:v>
                </c:pt>
                <c:pt idx="284">
                  <c:v>396.27105857054289</c:v>
                </c:pt>
                <c:pt idx="285">
                  <c:v>390.73711013915454</c:v>
                </c:pt>
                <c:pt idx="286">
                  <c:v>401.26571129357848</c:v>
                </c:pt>
                <c:pt idx="287">
                  <c:v>425.19767625569915</c:v>
                </c:pt>
                <c:pt idx="288">
                  <c:v>393.32391625933798</c:v>
                </c:pt>
                <c:pt idx="289">
                  <c:v>496.70820551182135</c:v>
                </c:pt>
                <c:pt idx="290">
                  <c:v>772.58257865755195</c:v>
                </c:pt>
                <c:pt idx="291">
                  <c:v>407.22116067158242</c:v>
                </c:pt>
                <c:pt idx="292">
                  <c:v>425.71684096078457</c:v>
                </c:pt>
                <c:pt idx="293">
                  <c:v>411.37409211761138</c:v>
                </c:pt>
                <c:pt idx="295">
                  <c:v>416.93360886371141</c:v>
                </c:pt>
                <c:pt idx="296">
                  <c:v>539.800752853674</c:v>
                </c:pt>
                <c:pt idx="297">
                  <c:v>455.9548653900863</c:v>
                </c:pt>
                <c:pt idx="298">
                  <c:v>391.42070013563711</c:v>
                </c:pt>
                <c:pt idx="299">
                  <c:v>405.42712280396432</c:v>
                </c:pt>
                <c:pt idx="300">
                  <c:v>413.66173724154572</c:v>
                </c:pt>
                <c:pt idx="301">
                  <c:v>400.39442322216331</c:v>
                </c:pt>
                <c:pt idx="302">
                  <c:v>391.81196276533859</c:v>
                </c:pt>
                <c:pt idx="303">
                  <c:v>514.2843395217601</c:v>
                </c:pt>
                <c:pt idx="304">
                  <c:v>454.73044969377855</c:v>
                </c:pt>
                <c:pt idx="305">
                  <c:v>404.15517126670517</c:v>
                </c:pt>
                <c:pt idx="306">
                  <c:v>443.14283019331538</c:v>
                </c:pt>
                <c:pt idx="307">
                  <c:v>424.23406188123005</c:v>
                </c:pt>
                <c:pt idx="308">
                  <c:v>402.0128497815445</c:v>
                </c:pt>
                <c:pt idx="309">
                  <c:v>405.80895297406533</c:v>
                </c:pt>
                <c:pt idx="310">
                  <c:v>483.54207795003003</c:v>
                </c:pt>
                <c:pt idx="311">
                  <c:v>453.79858521549579</c:v>
                </c:pt>
                <c:pt idx="312">
                  <c:v>402.71976267356206</c:v>
                </c:pt>
                <c:pt idx="313">
                  <c:v>410.74419743029102</c:v>
                </c:pt>
                <c:pt idx="314">
                  <c:v>401.47647482542197</c:v>
                </c:pt>
                <c:pt idx="315">
                  <c:v>408.54847896286066</c:v>
                </c:pt>
                <c:pt idx="316">
                  <c:v>402.45783637861206</c:v>
                </c:pt>
                <c:pt idx="317">
                  <c:v>515.88334489620763</c:v>
                </c:pt>
                <c:pt idx="318">
                  <c:v>478.38502514713832</c:v>
                </c:pt>
                <c:pt idx="319">
                  <c:v>396.95358627312419</c:v>
                </c:pt>
                <c:pt idx="320">
                  <c:v>403.67725083891088</c:v>
                </c:pt>
                <c:pt idx="321">
                  <c:v>412.65071877625229</c:v>
                </c:pt>
                <c:pt idx="322">
                  <c:v>395.30750560953499</c:v>
                </c:pt>
                <c:pt idx="323">
                  <c:v>384.72931709654279</c:v>
                </c:pt>
                <c:pt idx="324">
                  <c:v>483.91231824333676</c:v>
                </c:pt>
                <c:pt idx="325">
                  <c:v>460.13627415907609</c:v>
                </c:pt>
                <c:pt idx="326">
                  <c:v>413.22968003699879</c:v>
                </c:pt>
                <c:pt idx="328">
                  <c:v>392.10563698269783</c:v>
                </c:pt>
                <c:pt idx="329">
                  <c:v>395.71334681545909</c:v>
                </c:pt>
                <c:pt idx="330">
                  <c:v>396.97378252621297</c:v>
                </c:pt>
                <c:pt idx="331">
                  <c:v>493.14370318316708</c:v>
                </c:pt>
                <c:pt idx="332">
                  <c:v>457.85317284384388</c:v>
                </c:pt>
                <c:pt idx="333">
                  <c:v>397.76641460642441</c:v>
                </c:pt>
                <c:pt idx="335">
                  <c:v>375.50861856429123</c:v>
                </c:pt>
                <c:pt idx="336">
                  <c:v>406.73293752469033</c:v>
                </c:pt>
                <c:pt idx="337">
                  <c:v>442.02867411115955</c:v>
                </c:pt>
                <c:pt idx="338">
                  <c:v>491.56202694981278</c:v>
                </c:pt>
                <c:pt idx="339">
                  <c:v>433.70710545814677</c:v>
                </c:pt>
                <c:pt idx="340">
                  <c:v>444.05046420475469</c:v>
                </c:pt>
                <c:pt idx="341">
                  <c:v>403.08485822149413</c:v>
                </c:pt>
                <c:pt idx="342">
                  <c:v>392.0492230715119</c:v>
                </c:pt>
                <c:pt idx="343">
                  <c:v>385.32177840246277</c:v>
                </c:pt>
                <c:pt idx="344">
                  <c:v>395.40768414831126</c:v>
                </c:pt>
                <c:pt idx="345">
                  <c:v>468.15923993746276</c:v>
                </c:pt>
                <c:pt idx="346">
                  <c:v>427.38571648324881</c:v>
                </c:pt>
                <c:pt idx="347">
                  <c:v>380.23623283813572</c:v>
                </c:pt>
                <c:pt idx="348">
                  <c:v>397.05152040448297</c:v>
                </c:pt>
                <c:pt idx="349">
                  <c:v>388.21153681059695</c:v>
                </c:pt>
                <c:pt idx="350">
                  <c:v>394.40295252455377</c:v>
                </c:pt>
                <c:pt idx="351">
                  <c:v>437.59297945872731</c:v>
                </c:pt>
                <c:pt idx="352">
                  <c:v>458.79367078692889</c:v>
                </c:pt>
                <c:pt idx="353">
                  <c:v>461.55383630641268</c:v>
                </c:pt>
                <c:pt idx="354">
                  <c:v>380.2927488003977</c:v>
                </c:pt>
                <c:pt idx="355">
                  <c:v>385.17839886421262</c:v>
                </c:pt>
                <c:pt idx="356">
                  <c:v>392.98754232331027</c:v>
                </c:pt>
                <c:pt idx="357">
                  <c:v>391.78414007527567</c:v>
                </c:pt>
                <c:pt idx="358">
                  <c:v>396.76638253431906</c:v>
                </c:pt>
                <c:pt idx="359">
                  <c:v>480.37778803089873</c:v>
                </c:pt>
                <c:pt idx="360">
                  <c:v>430.22669293412861</c:v>
                </c:pt>
                <c:pt idx="361">
                  <c:v>395.12305344689315</c:v>
                </c:pt>
                <c:pt idx="362">
                  <c:v>395.644282307156</c:v>
                </c:pt>
              </c:numCache>
            </c:numRef>
          </c:yVal>
          <c:smooth val="1"/>
          <c:extLst>
            <c:ext xmlns:c16="http://schemas.microsoft.com/office/drawing/2014/chart" uri="{C3380CC4-5D6E-409C-BE32-E72D297353CC}">
              <c16:uniqueId val="{00000001-62C1-4C0A-B8CD-24E94E0BCD5E}"/>
            </c:ext>
          </c:extLst>
        </c:ser>
        <c:ser>
          <c:idx val="2"/>
          <c:order val="2"/>
          <c:tx>
            <c:strRef>
              <c:f>rta!$D$1</c:f>
              <c:strCache>
                <c:ptCount val="1"/>
                <c:pt idx="0">
                  <c:v>NR Waiting time</c:v>
                </c:pt>
              </c:strCache>
            </c:strRef>
          </c:tx>
          <c:spPr>
            <a:ln w="19050" cap="rnd">
              <a:solidFill>
                <a:schemeClr val="accent3"/>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rta!$D$2:$D$364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yVal>
          <c:smooth val="1"/>
          <c:extLst>
            <c:ext xmlns:c16="http://schemas.microsoft.com/office/drawing/2014/chart" uri="{C3380CC4-5D6E-409C-BE32-E72D297353CC}">
              <c16:uniqueId val="{00000002-62C1-4C0A-B8CD-24E94E0BCD5E}"/>
            </c:ext>
          </c:extLst>
        </c:ser>
        <c:dLbls>
          <c:showLegendKey val="0"/>
          <c:showVal val="0"/>
          <c:showCatName val="0"/>
          <c:showSerName val="0"/>
          <c:showPercent val="0"/>
          <c:showBubbleSize val="0"/>
        </c:dLbls>
        <c:axId val="63498256"/>
        <c:axId val="63499088"/>
      </c:scatterChart>
      <c:valAx>
        <c:axId val="63498256"/>
        <c:scaling>
          <c:orientation val="minMax"/>
          <c:max val="43500"/>
          <c:min val="43130"/>
        </c:scaling>
        <c:delete val="0"/>
        <c:axPos val="b"/>
        <c:majorGridlines>
          <c:spPr>
            <a:ln w="9525" cap="flat" cmpd="sng" algn="ctr">
              <a:solidFill>
                <a:schemeClr val="tx1">
                  <a:lumMod val="15000"/>
                  <a:lumOff val="85000"/>
                </a:schemeClr>
              </a:solidFill>
              <a:round/>
            </a:ln>
            <a:effectLst/>
          </c:spPr>
        </c:majorGridlines>
        <c:numFmt formatCode="m/d;@"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99088"/>
        <c:crosses val="autoZero"/>
        <c:crossBetween val="midCat"/>
      </c:valAx>
      <c:valAx>
        <c:axId val="63499088"/>
        <c:scaling>
          <c:orientation val="minMax"/>
          <c:max val="1000"/>
          <c:min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982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019516791170333E-2"/>
          <c:y val="7.9393720678455432E-2"/>
          <c:w val="0.91370381586917016"/>
          <c:h val="0.72402132609057945"/>
        </c:manualLayout>
      </c:layout>
      <c:scatterChart>
        <c:scatterStyle val="smoothMarker"/>
        <c:varyColors val="0"/>
        <c:ser>
          <c:idx val="0"/>
          <c:order val="0"/>
          <c:tx>
            <c:strRef>
              <c:f>all!$B$1</c:f>
              <c:strCache>
                <c:ptCount val="1"/>
                <c:pt idx="0">
                  <c:v>ER Waiting time</c:v>
                </c:pt>
              </c:strCache>
            </c:strRef>
          </c:tx>
          <c:spPr>
            <a:ln w="12700" cap="rnd">
              <a:solidFill>
                <a:schemeClr val="accent1"/>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all!$B$2:$B$364</c:f>
              <c:numCache>
                <c:formatCode>General</c:formatCode>
                <c:ptCount val="363"/>
                <c:pt idx="0">
                  <c:v>604.60976789168205</c:v>
                </c:pt>
                <c:pt idx="1">
                  <c:v>596.99400206825203</c:v>
                </c:pt>
                <c:pt idx="2">
                  <c:v>717.15495676991497</c:v>
                </c:pt>
                <c:pt idx="3">
                  <c:v>303.44456308951698</c:v>
                </c:pt>
                <c:pt idx="4">
                  <c:v>635.219304860492</c:v>
                </c:pt>
                <c:pt idx="5">
                  <c:v>650.80004121445199</c:v>
                </c:pt>
                <c:pt idx="6">
                  <c:v>676.07514967999396</c:v>
                </c:pt>
                <c:pt idx="7">
                  <c:v>631.78900282155303</c:v>
                </c:pt>
                <c:pt idx="8">
                  <c:v>583.45775561778498</c:v>
                </c:pt>
                <c:pt idx="9">
                  <c:v>727.20199480345298</c:v>
                </c:pt>
                <c:pt idx="10">
                  <c:v>267.23466083150902</c:v>
                </c:pt>
                <c:pt idx="11">
                  <c:v>655.90816046160103</c:v>
                </c:pt>
                <c:pt idx="12">
                  <c:v>641.24871001031897</c:v>
                </c:pt>
                <c:pt idx="13">
                  <c:v>616.56813078866105</c:v>
                </c:pt>
                <c:pt idx="14">
                  <c:v>612.53162899669201</c:v>
                </c:pt>
                <c:pt idx="15">
                  <c:v>620.13954284149997</c:v>
                </c:pt>
                <c:pt idx="16">
                  <c:v>809.53449671674002</c:v>
                </c:pt>
                <c:pt idx="17">
                  <c:v>318.76129201680601</c:v>
                </c:pt>
                <c:pt idx="18">
                  <c:v>662.55891929338395</c:v>
                </c:pt>
                <c:pt idx="19">
                  <c:v>630.092216947201</c:v>
                </c:pt>
                <c:pt idx="20">
                  <c:v>624.35210880615398</c:v>
                </c:pt>
                <c:pt idx="21">
                  <c:v>605.48409893992903</c:v>
                </c:pt>
                <c:pt idx="22">
                  <c:v>557.55606375606305</c:v>
                </c:pt>
                <c:pt idx="23">
                  <c:v>693.77362600536196</c:v>
                </c:pt>
                <c:pt idx="24">
                  <c:v>296.418403081772</c:v>
                </c:pt>
                <c:pt idx="25">
                  <c:v>648.91918691125397</c:v>
                </c:pt>
                <c:pt idx="26">
                  <c:v>622.09723586361702</c:v>
                </c:pt>
                <c:pt idx="27">
                  <c:v>631.43611244758995</c:v>
                </c:pt>
                <c:pt idx="28">
                  <c:v>604.37821836706598</c:v>
                </c:pt>
                <c:pt idx="29">
                  <c:v>582.33551678962897</c:v>
                </c:pt>
                <c:pt idx="30">
                  <c:v>706.70340329458895</c:v>
                </c:pt>
                <c:pt idx="31">
                  <c:v>342.32688038362397</c:v>
                </c:pt>
                <c:pt idx="32">
                  <c:v>615.75368883398505</c:v>
                </c:pt>
                <c:pt idx="33">
                  <c:v>617.16086657496498</c:v>
                </c:pt>
                <c:pt idx="34">
                  <c:v>655.78936348408695</c:v>
                </c:pt>
                <c:pt idx="35">
                  <c:v>681.10573389724698</c:v>
                </c:pt>
                <c:pt idx="36">
                  <c:v>628.29251653803703</c:v>
                </c:pt>
                <c:pt idx="37">
                  <c:v>775.01404896104896</c:v>
                </c:pt>
                <c:pt idx="38">
                  <c:v>408.48891147662101</c:v>
                </c:pt>
                <c:pt idx="39">
                  <c:v>661.10490229688003</c:v>
                </c:pt>
                <c:pt idx="40">
                  <c:v>635.86948744409995</c:v>
                </c:pt>
                <c:pt idx="41">
                  <c:v>653.04877713657595</c:v>
                </c:pt>
                <c:pt idx="42">
                  <c:v>656.88528968634398</c:v>
                </c:pt>
                <c:pt idx="43">
                  <c:v>667.44833737690794</c:v>
                </c:pt>
                <c:pt idx="44">
                  <c:v>807.14960696475305</c:v>
                </c:pt>
                <c:pt idx="46">
                  <c:v>641.94410768407897</c:v>
                </c:pt>
                <c:pt idx="47">
                  <c:v>626.02899664617098</c:v>
                </c:pt>
                <c:pt idx="48">
                  <c:v>688.38795869959495</c:v>
                </c:pt>
                <c:pt idx="49">
                  <c:v>631.66479336577299</c:v>
                </c:pt>
                <c:pt idx="50">
                  <c:v>584.09066267208698</c:v>
                </c:pt>
                <c:pt idx="51">
                  <c:v>688.35755081471495</c:v>
                </c:pt>
                <c:pt idx="52">
                  <c:v>307.93784469929</c:v>
                </c:pt>
                <c:pt idx="53">
                  <c:v>675.34671432499294</c:v>
                </c:pt>
                <c:pt idx="54">
                  <c:v>674.31037367540398</c:v>
                </c:pt>
                <c:pt idx="55">
                  <c:v>660.64086259330895</c:v>
                </c:pt>
                <c:pt idx="56">
                  <c:v>628.17193255879795</c:v>
                </c:pt>
                <c:pt idx="57">
                  <c:v>586.70115586689997</c:v>
                </c:pt>
                <c:pt idx="58">
                  <c:v>725.21886506389399</c:v>
                </c:pt>
                <c:pt idx="59">
                  <c:v>278.479737417943</c:v>
                </c:pt>
                <c:pt idx="61">
                  <c:v>649.64478574935094</c:v>
                </c:pt>
                <c:pt idx="62">
                  <c:v>640.85946362299501</c:v>
                </c:pt>
                <c:pt idx="63">
                  <c:v>579.06138423510004</c:v>
                </c:pt>
                <c:pt idx="64">
                  <c:v>562.31457023801102</c:v>
                </c:pt>
                <c:pt idx="65">
                  <c:v>725.798882208485</c:v>
                </c:pt>
                <c:pt idx="66">
                  <c:v>288.89649122806998</c:v>
                </c:pt>
                <c:pt idx="67">
                  <c:v>666.88982118294302</c:v>
                </c:pt>
                <c:pt idx="68">
                  <c:v>642.02059560255998</c:v>
                </c:pt>
                <c:pt idx="69">
                  <c:v>634.42698933552094</c:v>
                </c:pt>
                <c:pt idx="70">
                  <c:v>555.37578130366001</c:v>
                </c:pt>
                <c:pt idx="71">
                  <c:v>585.55939494865299</c:v>
                </c:pt>
                <c:pt idx="72">
                  <c:v>700.27053310936196</c:v>
                </c:pt>
                <c:pt idx="73">
                  <c:v>304.73183330414901</c:v>
                </c:pt>
                <c:pt idx="74">
                  <c:v>647.11187037689297</c:v>
                </c:pt>
                <c:pt idx="75">
                  <c:v>654.36684595228201</c:v>
                </c:pt>
                <c:pt idx="76">
                  <c:v>623.43609857688296</c:v>
                </c:pt>
                <c:pt idx="77">
                  <c:v>623.46317614424402</c:v>
                </c:pt>
                <c:pt idx="78">
                  <c:v>566.72463768115904</c:v>
                </c:pt>
                <c:pt idx="79">
                  <c:v>636.23038845540702</c:v>
                </c:pt>
                <c:pt idx="80">
                  <c:v>327.86667250284501</c:v>
                </c:pt>
                <c:pt idx="81">
                  <c:v>630.77643356643296</c:v>
                </c:pt>
                <c:pt idx="82">
                  <c:v>664.97333516596802</c:v>
                </c:pt>
                <c:pt idx="83">
                  <c:v>610.19551544982198</c:v>
                </c:pt>
                <c:pt idx="84">
                  <c:v>596.95753133776202</c:v>
                </c:pt>
                <c:pt idx="85">
                  <c:v>526.01542469321998</c:v>
                </c:pt>
                <c:pt idx="86">
                  <c:v>733.86563373126705</c:v>
                </c:pt>
                <c:pt idx="87">
                  <c:v>313.17575492341302</c:v>
                </c:pt>
                <c:pt idx="88">
                  <c:v>621.10132189078797</c:v>
                </c:pt>
                <c:pt idx="89">
                  <c:v>561.61152365236501</c:v>
                </c:pt>
                <c:pt idx="90">
                  <c:v>578.67907008735096</c:v>
                </c:pt>
                <c:pt idx="91">
                  <c:v>582.99491253745896</c:v>
                </c:pt>
                <c:pt idx="92">
                  <c:v>591.94643102736904</c:v>
                </c:pt>
                <c:pt idx="93">
                  <c:v>660.72052291963405</c:v>
                </c:pt>
                <c:pt idx="95">
                  <c:v>631.84668774051602</c:v>
                </c:pt>
                <c:pt idx="96">
                  <c:v>650.17642169425699</c:v>
                </c:pt>
                <c:pt idx="97">
                  <c:v>634.043579713128</c:v>
                </c:pt>
                <c:pt idx="98">
                  <c:v>641.47957566990397</c:v>
                </c:pt>
                <c:pt idx="99">
                  <c:v>595.87443111294999</c:v>
                </c:pt>
                <c:pt idx="100">
                  <c:v>713.042989084802</c:v>
                </c:pt>
                <c:pt idx="101">
                  <c:v>726.69739887068397</c:v>
                </c:pt>
                <c:pt idx="102">
                  <c:v>680.96568286231297</c:v>
                </c:pt>
                <c:pt idx="103">
                  <c:v>611.83728158021904</c:v>
                </c:pt>
                <c:pt idx="104">
                  <c:v>625.06103254153504</c:v>
                </c:pt>
                <c:pt idx="105">
                  <c:v>660.13371853074705</c:v>
                </c:pt>
                <c:pt idx="106">
                  <c:v>599.56939599151701</c:v>
                </c:pt>
                <c:pt idx="107">
                  <c:v>735.14407064760303</c:v>
                </c:pt>
                <c:pt idx="108">
                  <c:v>629.14231246674899</c:v>
                </c:pt>
                <c:pt idx="109">
                  <c:v>621.54836474501099</c:v>
                </c:pt>
                <c:pt idx="110">
                  <c:v>615.38240246982798</c:v>
                </c:pt>
                <c:pt idx="111">
                  <c:v>586.10429065743904</c:v>
                </c:pt>
                <c:pt idx="112">
                  <c:v>601.96697273827294</c:v>
                </c:pt>
                <c:pt idx="113">
                  <c:v>583.33857989836201</c:v>
                </c:pt>
                <c:pt idx="114">
                  <c:v>808.09449524834099</c:v>
                </c:pt>
                <c:pt idx="115">
                  <c:v>793.53805343879606</c:v>
                </c:pt>
                <c:pt idx="117">
                  <c:v>621.23550673281295</c:v>
                </c:pt>
                <c:pt idx="118">
                  <c:v>625.81137359086597</c:v>
                </c:pt>
                <c:pt idx="119">
                  <c:v>654.23409794539805</c:v>
                </c:pt>
                <c:pt idx="120">
                  <c:v>592.09857173010596</c:v>
                </c:pt>
                <c:pt idx="121">
                  <c:v>668.59056651706305</c:v>
                </c:pt>
                <c:pt idx="122">
                  <c:v>777.10116123269302</c:v>
                </c:pt>
                <c:pt idx="123">
                  <c:v>636.09926214673499</c:v>
                </c:pt>
                <c:pt idx="124">
                  <c:v>651.156256513583</c:v>
                </c:pt>
                <c:pt idx="125">
                  <c:v>618.79951506754401</c:v>
                </c:pt>
                <c:pt idx="126">
                  <c:v>813.34768422006698</c:v>
                </c:pt>
                <c:pt idx="127">
                  <c:v>807.89248826290998</c:v>
                </c:pt>
                <c:pt idx="128">
                  <c:v>743.80164941512999</c:v>
                </c:pt>
                <c:pt idx="129">
                  <c:v>902.75455675227795</c:v>
                </c:pt>
                <c:pt idx="130">
                  <c:v>864.12589439362296</c:v>
                </c:pt>
                <c:pt idx="131">
                  <c:v>638.75209088374595</c:v>
                </c:pt>
                <c:pt idx="132">
                  <c:v>647.385625529511</c:v>
                </c:pt>
                <c:pt idx="133">
                  <c:v>651.90994540051099</c:v>
                </c:pt>
                <c:pt idx="134">
                  <c:v>610.37603787826799</c:v>
                </c:pt>
                <c:pt idx="135">
                  <c:v>699.65098072228295</c:v>
                </c:pt>
                <c:pt idx="136">
                  <c:v>729.91526927512996</c:v>
                </c:pt>
                <c:pt idx="137">
                  <c:v>654.75398034057798</c:v>
                </c:pt>
                <c:pt idx="138">
                  <c:v>669.31639954207196</c:v>
                </c:pt>
                <c:pt idx="139">
                  <c:v>622.60971855760704</c:v>
                </c:pt>
                <c:pt idx="140">
                  <c:v>654.01137538779699</c:v>
                </c:pt>
                <c:pt idx="141">
                  <c:v>606.54884534639598</c:v>
                </c:pt>
                <c:pt idx="142">
                  <c:v>701.71660361496401</c:v>
                </c:pt>
                <c:pt idx="143">
                  <c:v>706.87606917069502</c:v>
                </c:pt>
                <c:pt idx="144">
                  <c:v>609.37645847632098</c:v>
                </c:pt>
                <c:pt idx="145">
                  <c:v>660.07920792079199</c:v>
                </c:pt>
                <c:pt idx="146">
                  <c:v>660.55934300048102</c:v>
                </c:pt>
                <c:pt idx="147">
                  <c:v>653.84202485938397</c:v>
                </c:pt>
                <c:pt idx="148">
                  <c:v>548.809647800466</c:v>
                </c:pt>
                <c:pt idx="149">
                  <c:v>722.54472696956998</c:v>
                </c:pt>
                <c:pt idx="150">
                  <c:v>690.48290560341002</c:v>
                </c:pt>
                <c:pt idx="151">
                  <c:v>610.22493074792203</c:v>
                </c:pt>
                <c:pt idx="154">
                  <c:v>658.07378203323003</c:v>
                </c:pt>
                <c:pt idx="155">
                  <c:v>611.29714678583696</c:v>
                </c:pt>
                <c:pt idx="156">
                  <c:v>823.33053192579598</c:v>
                </c:pt>
                <c:pt idx="157">
                  <c:v>666.78907324227703</c:v>
                </c:pt>
                <c:pt idx="158">
                  <c:v>643.55923494147805</c:v>
                </c:pt>
                <c:pt idx="160">
                  <c:v>606.39396444811905</c:v>
                </c:pt>
                <c:pt idx="161">
                  <c:v>620.76001672357302</c:v>
                </c:pt>
                <c:pt idx="162">
                  <c:v>528.56113581936302</c:v>
                </c:pt>
                <c:pt idx="163">
                  <c:v>774.628892574166</c:v>
                </c:pt>
                <c:pt idx="164">
                  <c:v>741.65812535721</c:v>
                </c:pt>
                <c:pt idx="165">
                  <c:v>650.75116037408998</c:v>
                </c:pt>
                <c:pt idx="166">
                  <c:v>648.34434704427895</c:v>
                </c:pt>
                <c:pt idx="167">
                  <c:v>640.86137383500102</c:v>
                </c:pt>
                <c:pt idx="168">
                  <c:v>692.53241617925698</c:v>
                </c:pt>
                <c:pt idx="169">
                  <c:v>629.66015571643197</c:v>
                </c:pt>
                <c:pt idx="170">
                  <c:v>739.71891300689799</c:v>
                </c:pt>
                <c:pt idx="171">
                  <c:v>668.51774051191501</c:v>
                </c:pt>
                <c:pt idx="172">
                  <c:v>636.70822873082204</c:v>
                </c:pt>
                <c:pt idx="173">
                  <c:v>638.90693368081702</c:v>
                </c:pt>
                <c:pt idx="174">
                  <c:v>652.26267411440199</c:v>
                </c:pt>
                <c:pt idx="175">
                  <c:v>663.521426430926</c:v>
                </c:pt>
                <c:pt idx="176">
                  <c:v>619.59415373511297</c:v>
                </c:pt>
                <c:pt idx="177">
                  <c:v>748.16841751407605</c:v>
                </c:pt>
                <c:pt idx="178">
                  <c:v>714.45865461313394</c:v>
                </c:pt>
                <c:pt idx="179">
                  <c:v>715.55255039816302</c:v>
                </c:pt>
                <c:pt idx="180">
                  <c:v>703.773452593917</c:v>
                </c:pt>
                <c:pt idx="181">
                  <c:v>621.62911893650096</c:v>
                </c:pt>
                <c:pt idx="182">
                  <c:v>651.43004780652404</c:v>
                </c:pt>
                <c:pt idx="183">
                  <c:v>578.17317546046195</c:v>
                </c:pt>
                <c:pt idx="184">
                  <c:v>761.39881478860696</c:v>
                </c:pt>
                <c:pt idx="185">
                  <c:v>697.50456196297205</c:v>
                </c:pt>
                <c:pt idx="186">
                  <c:v>677.51570886709999</c:v>
                </c:pt>
                <c:pt idx="187">
                  <c:v>651.49519029694602</c:v>
                </c:pt>
                <c:pt idx="188">
                  <c:v>657.23345215628694</c:v>
                </c:pt>
                <c:pt idx="189">
                  <c:v>612.220572057205</c:v>
                </c:pt>
                <c:pt idx="190">
                  <c:v>640.63764938830298</c:v>
                </c:pt>
                <c:pt idx="191">
                  <c:v>755.57781111944598</c:v>
                </c:pt>
                <c:pt idx="192">
                  <c:v>688.10999466476903</c:v>
                </c:pt>
                <c:pt idx="193">
                  <c:v>683.25870433789896</c:v>
                </c:pt>
                <c:pt idx="194">
                  <c:v>635.345552297165</c:v>
                </c:pt>
                <c:pt idx="195">
                  <c:v>625.74488705194801</c:v>
                </c:pt>
                <c:pt idx="196">
                  <c:v>609.08374384236402</c:v>
                </c:pt>
                <c:pt idx="197">
                  <c:v>556.27887948966804</c:v>
                </c:pt>
                <c:pt idx="198">
                  <c:v>703.80616930941801</c:v>
                </c:pt>
                <c:pt idx="199">
                  <c:v>666.81236308219798</c:v>
                </c:pt>
                <c:pt idx="200">
                  <c:v>598.20676983958697</c:v>
                </c:pt>
                <c:pt idx="201">
                  <c:v>559.05939916512602</c:v>
                </c:pt>
                <c:pt idx="202">
                  <c:v>562.35455920781101</c:v>
                </c:pt>
                <c:pt idx="203">
                  <c:v>620.05724793560398</c:v>
                </c:pt>
                <c:pt idx="204">
                  <c:v>625.07076194455999</c:v>
                </c:pt>
                <c:pt idx="205">
                  <c:v>757.72745558162899</c:v>
                </c:pt>
                <c:pt idx="206">
                  <c:v>598.15574498312901</c:v>
                </c:pt>
                <c:pt idx="207">
                  <c:v>608.40242898311999</c:v>
                </c:pt>
                <c:pt idx="208">
                  <c:v>651.54660721749997</c:v>
                </c:pt>
                <c:pt idx="209">
                  <c:v>628.91357428610797</c:v>
                </c:pt>
                <c:pt idx="210">
                  <c:v>612.40471403812796</c:v>
                </c:pt>
                <c:pt idx="211">
                  <c:v>563.899599803412</c:v>
                </c:pt>
                <c:pt idx="215">
                  <c:v>604.41796498000804</c:v>
                </c:pt>
                <c:pt idx="216">
                  <c:v>596.48574063564104</c:v>
                </c:pt>
                <c:pt idx="217">
                  <c:v>573.65107130312595</c:v>
                </c:pt>
                <c:pt idx="218">
                  <c:v>565.58397155361001</c:v>
                </c:pt>
                <c:pt idx="219">
                  <c:v>734.29539182069004</c:v>
                </c:pt>
                <c:pt idx="220">
                  <c:v>794.21595451718895</c:v>
                </c:pt>
                <c:pt idx="221">
                  <c:v>571.83067615658297</c:v>
                </c:pt>
                <c:pt idx="222">
                  <c:v>622.65444029061098</c:v>
                </c:pt>
                <c:pt idx="223">
                  <c:v>526</c:v>
                </c:pt>
                <c:pt idx="225">
                  <c:v>567.85366528353995</c:v>
                </c:pt>
                <c:pt idx="226">
                  <c:v>686.10200823460195</c:v>
                </c:pt>
                <c:pt idx="227">
                  <c:v>838.28636689358598</c:v>
                </c:pt>
                <c:pt idx="228">
                  <c:v>618.50335203174097</c:v>
                </c:pt>
                <c:pt idx="229">
                  <c:v>615.58988262749597</c:v>
                </c:pt>
                <c:pt idx="230">
                  <c:v>595.04491368044501</c:v>
                </c:pt>
                <c:pt idx="231">
                  <c:v>553.12696426088098</c:v>
                </c:pt>
                <c:pt idx="232">
                  <c:v>538.75117630777697</c:v>
                </c:pt>
                <c:pt idx="233">
                  <c:v>732.44358042430895</c:v>
                </c:pt>
                <c:pt idx="234">
                  <c:v>760.98734817813704</c:v>
                </c:pt>
                <c:pt idx="235">
                  <c:v>624.02403712939804</c:v>
                </c:pt>
                <c:pt idx="236">
                  <c:v>604.01800811052306</c:v>
                </c:pt>
                <c:pt idx="237">
                  <c:v>605.91257950529996</c:v>
                </c:pt>
                <c:pt idx="238">
                  <c:v>582.41777992012101</c:v>
                </c:pt>
                <c:pt idx="239">
                  <c:v>556.77941782232597</c:v>
                </c:pt>
                <c:pt idx="240">
                  <c:v>715.29886591060699</c:v>
                </c:pt>
                <c:pt idx="241">
                  <c:v>880.50612319502795</c:v>
                </c:pt>
                <c:pt idx="242">
                  <c:v>527.953710389089</c:v>
                </c:pt>
                <c:pt idx="243">
                  <c:v>567.45601872692896</c:v>
                </c:pt>
                <c:pt idx="244">
                  <c:v>593.81202429460996</c:v>
                </c:pt>
                <c:pt idx="245">
                  <c:v>601.74994762935501</c:v>
                </c:pt>
                <c:pt idx="246">
                  <c:v>672.98560231726003</c:v>
                </c:pt>
                <c:pt idx="247">
                  <c:v>744.389355502228</c:v>
                </c:pt>
                <c:pt idx="248">
                  <c:v>856.28410929354595</c:v>
                </c:pt>
                <c:pt idx="249">
                  <c:v>656.80233628318501</c:v>
                </c:pt>
                <c:pt idx="250">
                  <c:v>639.074802036199</c:v>
                </c:pt>
                <c:pt idx="251">
                  <c:v>629.82278302551799</c:v>
                </c:pt>
                <c:pt idx="252">
                  <c:v>635.51841862445804</c:v>
                </c:pt>
                <c:pt idx="253">
                  <c:v>591.19717052400199</c:v>
                </c:pt>
                <c:pt idx="254">
                  <c:v>753.13564424565595</c:v>
                </c:pt>
                <c:pt idx="255">
                  <c:v>836.03768910908605</c:v>
                </c:pt>
                <c:pt idx="256">
                  <c:v>606.81674620999399</c:v>
                </c:pt>
                <c:pt idx="257">
                  <c:v>649.27548911545796</c:v>
                </c:pt>
                <c:pt idx="258">
                  <c:v>716.49717726759502</c:v>
                </c:pt>
                <c:pt idx="259">
                  <c:v>626.97649481607698</c:v>
                </c:pt>
                <c:pt idx="260">
                  <c:v>626.42730627306196</c:v>
                </c:pt>
                <c:pt idx="261">
                  <c:v>789.63858416180994</c:v>
                </c:pt>
                <c:pt idx="262">
                  <c:v>730.26003944065906</c:v>
                </c:pt>
                <c:pt idx="263">
                  <c:v>714.09834329374303</c:v>
                </c:pt>
                <c:pt idx="264">
                  <c:v>683.82018464120802</c:v>
                </c:pt>
                <c:pt idx="265">
                  <c:v>668.44148679401405</c:v>
                </c:pt>
                <c:pt idx="266">
                  <c:v>639.13871665465001</c:v>
                </c:pt>
                <c:pt idx="267">
                  <c:v>667.99192863211499</c:v>
                </c:pt>
                <c:pt idx="268">
                  <c:v>763.85668331499198</c:v>
                </c:pt>
                <c:pt idx="269">
                  <c:v>861.29020480854797</c:v>
                </c:pt>
                <c:pt idx="270">
                  <c:v>641.53017360154297</c:v>
                </c:pt>
                <c:pt idx="271">
                  <c:v>675.01514079524497</c:v>
                </c:pt>
                <c:pt idx="272">
                  <c:v>643.26057553956798</c:v>
                </c:pt>
                <c:pt idx="273">
                  <c:v>714.35179470521302</c:v>
                </c:pt>
                <c:pt idx="274">
                  <c:v>592.86910254502095</c:v>
                </c:pt>
                <c:pt idx="275">
                  <c:v>768.48762272383897</c:v>
                </c:pt>
                <c:pt idx="276">
                  <c:v>819.94902785076101</c:v>
                </c:pt>
                <c:pt idx="277">
                  <c:v>643.45848883881399</c:v>
                </c:pt>
                <c:pt idx="278">
                  <c:v>648.65041123808101</c:v>
                </c:pt>
                <c:pt idx="279">
                  <c:v>675.97257444080299</c:v>
                </c:pt>
                <c:pt idx="280">
                  <c:v>664.56605093758697</c:v>
                </c:pt>
                <c:pt idx="281">
                  <c:v>628.09619266374295</c:v>
                </c:pt>
                <c:pt idx="282">
                  <c:v>813.55938503125503</c:v>
                </c:pt>
                <c:pt idx="283">
                  <c:v>850.30617372577103</c:v>
                </c:pt>
                <c:pt idx="284">
                  <c:v>704.52649465945296</c:v>
                </c:pt>
                <c:pt idx="285">
                  <c:v>666.73427991886399</c:v>
                </c:pt>
                <c:pt idx="286">
                  <c:v>659.34384072998705</c:v>
                </c:pt>
                <c:pt idx="287">
                  <c:v>661.10023584905605</c:v>
                </c:pt>
                <c:pt idx="288">
                  <c:v>636.40613505447902</c:v>
                </c:pt>
                <c:pt idx="289">
                  <c:v>810.81938251871702</c:v>
                </c:pt>
                <c:pt idx="290">
                  <c:v>1315.7671565322901</c:v>
                </c:pt>
                <c:pt idx="291">
                  <c:v>704.42266475402903</c:v>
                </c:pt>
                <c:pt idx="292">
                  <c:v>678.870019640853</c:v>
                </c:pt>
                <c:pt idx="293">
                  <c:v>679.78473431297402</c:v>
                </c:pt>
                <c:pt idx="295">
                  <c:v>706.47568887338605</c:v>
                </c:pt>
                <c:pt idx="296">
                  <c:v>795.103243838401</c:v>
                </c:pt>
                <c:pt idx="297">
                  <c:v>864.64852993904606</c:v>
                </c:pt>
                <c:pt idx="298">
                  <c:v>674.85220343680703</c:v>
                </c:pt>
                <c:pt idx="299">
                  <c:v>673.68316968607303</c:v>
                </c:pt>
                <c:pt idx="300">
                  <c:v>715.53130166031701</c:v>
                </c:pt>
                <c:pt idx="301">
                  <c:v>611.896031417941</c:v>
                </c:pt>
                <c:pt idx="302">
                  <c:v>523.59306366416399</c:v>
                </c:pt>
                <c:pt idx="303">
                  <c:v>809.03858247641699</c:v>
                </c:pt>
                <c:pt idx="304">
                  <c:v>872.08036854588499</c:v>
                </c:pt>
                <c:pt idx="305">
                  <c:v>631.89873679850905</c:v>
                </c:pt>
                <c:pt idx="306">
                  <c:v>688.86634400595597</c:v>
                </c:pt>
                <c:pt idx="307">
                  <c:v>671.45149974944502</c:v>
                </c:pt>
                <c:pt idx="308">
                  <c:v>640.73266267123199</c:v>
                </c:pt>
                <c:pt idx="309">
                  <c:v>594.80016940777796</c:v>
                </c:pt>
                <c:pt idx="310">
                  <c:v>745.40901007705895</c:v>
                </c:pt>
                <c:pt idx="311">
                  <c:v>875.11402958314602</c:v>
                </c:pt>
                <c:pt idx="312">
                  <c:v>706.07164825947098</c:v>
                </c:pt>
                <c:pt idx="313">
                  <c:v>661.5</c:v>
                </c:pt>
                <c:pt idx="314">
                  <c:v>656.47241690375404</c:v>
                </c:pt>
                <c:pt idx="315">
                  <c:v>687.19793918432003</c:v>
                </c:pt>
                <c:pt idx="316">
                  <c:v>631.36463857102899</c:v>
                </c:pt>
                <c:pt idx="317">
                  <c:v>849.69710961307601</c:v>
                </c:pt>
                <c:pt idx="318">
                  <c:v>889.15726447750001</c:v>
                </c:pt>
                <c:pt idx="319">
                  <c:v>634.74804403517203</c:v>
                </c:pt>
                <c:pt idx="320">
                  <c:v>662.67453697158203</c:v>
                </c:pt>
                <c:pt idx="321">
                  <c:v>617.66252774694703</c:v>
                </c:pt>
                <c:pt idx="322">
                  <c:v>616.52937096886001</c:v>
                </c:pt>
                <c:pt idx="323">
                  <c:v>617.83235087719299</c:v>
                </c:pt>
                <c:pt idx="324">
                  <c:v>842.984790544063</c:v>
                </c:pt>
                <c:pt idx="325">
                  <c:v>859.33819951338205</c:v>
                </c:pt>
                <c:pt idx="326">
                  <c:v>681.74895426659202</c:v>
                </c:pt>
                <c:pt idx="328">
                  <c:v>683.95154434684002</c:v>
                </c:pt>
                <c:pt idx="329">
                  <c:v>642.12441942294095</c:v>
                </c:pt>
                <c:pt idx="330">
                  <c:v>608.04203140197296</c:v>
                </c:pt>
                <c:pt idx="331">
                  <c:v>821.96123504962202</c:v>
                </c:pt>
                <c:pt idx="332">
                  <c:v>849.45238309757599</c:v>
                </c:pt>
                <c:pt idx="333">
                  <c:v>627.16202234791001</c:v>
                </c:pt>
                <c:pt idx="335">
                  <c:v>660.79683487193699</c:v>
                </c:pt>
                <c:pt idx="336">
                  <c:v>640.68354080221297</c:v>
                </c:pt>
                <c:pt idx="337">
                  <c:v>594.661271422293</c:v>
                </c:pt>
                <c:pt idx="338">
                  <c:v>761.77741032816004</c:v>
                </c:pt>
                <c:pt idx="339">
                  <c:v>833.72173208498305</c:v>
                </c:pt>
                <c:pt idx="340">
                  <c:v>693.97421759726603</c:v>
                </c:pt>
                <c:pt idx="341">
                  <c:v>550.90630842739404</c:v>
                </c:pt>
                <c:pt idx="342">
                  <c:v>624.354694589877</c:v>
                </c:pt>
                <c:pt idx="343">
                  <c:v>591.76764318858602</c:v>
                </c:pt>
                <c:pt idx="344">
                  <c:v>568.91833194560002</c:v>
                </c:pt>
                <c:pt idx="345">
                  <c:v>510.252295918367</c:v>
                </c:pt>
                <c:pt idx="346">
                  <c:v>541.07777679126298</c:v>
                </c:pt>
                <c:pt idx="347">
                  <c:v>638.55460608586895</c:v>
                </c:pt>
                <c:pt idx="348">
                  <c:v>568.30936547520002</c:v>
                </c:pt>
                <c:pt idx="349">
                  <c:v>598.14887973755799</c:v>
                </c:pt>
                <c:pt idx="350">
                  <c:v>626.28825146240001</c:v>
                </c:pt>
                <c:pt idx="351">
                  <c:v>536.66881696916596</c:v>
                </c:pt>
                <c:pt idx="352">
                  <c:v>624.48045068527699</c:v>
                </c:pt>
                <c:pt idx="353">
                  <c:v>574.96716476602398</c:v>
                </c:pt>
                <c:pt idx="354">
                  <c:v>641.00729622680797</c:v>
                </c:pt>
                <c:pt idx="355">
                  <c:v>568.89932283029202</c:v>
                </c:pt>
                <c:pt idx="356">
                  <c:v>569.56765814830305</c:v>
                </c:pt>
                <c:pt idx="357">
                  <c:v>578.83038327526106</c:v>
                </c:pt>
                <c:pt idx="358">
                  <c:v>544.22153975012202</c:v>
                </c:pt>
                <c:pt idx="359">
                  <c:v>640.52281092185206</c:v>
                </c:pt>
                <c:pt idx="360">
                  <c:v>582.28953168043995</c:v>
                </c:pt>
                <c:pt idx="361">
                  <c:v>587.93486855795197</c:v>
                </c:pt>
                <c:pt idx="362">
                  <c:v>638.74878512571297</c:v>
                </c:pt>
              </c:numCache>
            </c:numRef>
          </c:yVal>
          <c:smooth val="1"/>
          <c:extLst>
            <c:ext xmlns:c16="http://schemas.microsoft.com/office/drawing/2014/chart" uri="{C3380CC4-5D6E-409C-BE32-E72D297353CC}">
              <c16:uniqueId val="{00000000-7D4F-4E10-BBE2-D2F7C03349DB}"/>
            </c:ext>
          </c:extLst>
        </c:ser>
        <c:ser>
          <c:idx val="1"/>
          <c:order val="1"/>
          <c:tx>
            <c:strRef>
              <c:f>all!$C$1</c:f>
              <c:strCache>
                <c:ptCount val="1"/>
                <c:pt idx="0">
                  <c:v>AR Waiting time</c:v>
                </c:pt>
              </c:strCache>
            </c:strRef>
          </c:tx>
          <c:spPr>
            <a:ln w="12700" cap="rnd">
              <a:solidFill>
                <a:schemeClr val="accent2"/>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all!$C$2:$C$364</c:f>
              <c:numCache>
                <c:formatCode>General</c:formatCode>
                <c:ptCount val="363"/>
                <c:pt idx="0">
                  <c:v>489.10307078903099</c:v>
                </c:pt>
                <c:pt idx="1">
                  <c:v>489.740281079569</c:v>
                </c:pt>
                <c:pt idx="2">
                  <c:v>595.42130379207504</c:v>
                </c:pt>
                <c:pt idx="3">
                  <c:v>553.09384124087501</c:v>
                </c:pt>
                <c:pt idx="4">
                  <c:v>486.68778077268598</c:v>
                </c:pt>
                <c:pt idx="5">
                  <c:v>487.92102170606898</c:v>
                </c:pt>
                <c:pt idx="6">
                  <c:v>487.01344123367602</c:v>
                </c:pt>
                <c:pt idx="7">
                  <c:v>487.14471685082799</c:v>
                </c:pt>
                <c:pt idx="8">
                  <c:v>487.69093235578902</c:v>
                </c:pt>
                <c:pt idx="9">
                  <c:v>595.70878469871298</c:v>
                </c:pt>
                <c:pt idx="10">
                  <c:v>556.55565962001594</c:v>
                </c:pt>
                <c:pt idx="11">
                  <c:v>486.694756165142</c:v>
                </c:pt>
                <c:pt idx="12">
                  <c:v>486.68638215592802</c:v>
                </c:pt>
                <c:pt idx="13">
                  <c:v>491.812188965019</c:v>
                </c:pt>
                <c:pt idx="14">
                  <c:v>487.78036175710503</c:v>
                </c:pt>
                <c:pt idx="15">
                  <c:v>487.92372237568998</c:v>
                </c:pt>
                <c:pt idx="16">
                  <c:v>602.42575577949003</c:v>
                </c:pt>
                <c:pt idx="17">
                  <c:v>557.297305736461</c:v>
                </c:pt>
                <c:pt idx="18">
                  <c:v>491.25557588123502</c:v>
                </c:pt>
                <c:pt idx="19">
                  <c:v>492.759064994298</c:v>
                </c:pt>
                <c:pt idx="20">
                  <c:v>487.22666712688101</c:v>
                </c:pt>
                <c:pt idx="21">
                  <c:v>486.81115158307603</c:v>
                </c:pt>
                <c:pt idx="22">
                  <c:v>490.97477945361402</c:v>
                </c:pt>
                <c:pt idx="23">
                  <c:v>595.48558100084801</c:v>
                </c:pt>
                <c:pt idx="24">
                  <c:v>557.68099062918304</c:v>
                </c:pt>
                <c:pt idx="25">
                  <c:v>484.93845537924</c:v>
                </c:pt>
                <c:pt idx="26">
                  <c:v>482.76451381413699</c:v>
                </c:pt>
                <c:pt idx="27">
                  <c:v>487.50003453515598</c:v>
                </c:pt>
                <c:pt idx="28">
                  <c:v>486.35145482388901</c:v>
                </c:pt>
                <c:pt idx="29">
                  <c:v>488.696218898518</c:v>
                </c:pt>
                <c:pt idx="30">
                  <c:v>595.73237885462504</c:v>
                </c:pt>
                <c:pt idx="31">
                  <c:v>558.41920073495601</c:v>
                </c:pt>
                <c:pt idx="32">
                  <c:v>488.21343149453799</c:v>
                </c:pt>
                <c:pt idx="33">
                  <c:v>486.88349682232598</c:v>
                </c:pt>
                <c:pt idx="34">
                  <c:v>490.53246522849798</c:v>
                </c:pt>
                <c:pt idx="35">
                  <c:v>489.795138888888</c:v>
                </c:pt>
                <c:pt idx="36">
                  <c:v>481.65098162509599</c:v>
                </c:pt>
                <c:pt idx="37">
                  <c:v>595.05669797748999</c:v>
                </c:pt>
                <c:pt idx="38">
                  <c:v>556.44870395634302</c:v>
                </c:pt>
                <c:pt idx="39">
                  <c:v>486.77690924183702</c:v>
                </c:pt>
                <c:pt idx="40">
                  <c:v>486.98995373886601</c:v>
                </c:pt>
                <c:pt idx="41">
                  <c:v>487.45654424961998</c:v>
                </c:pt>
                <c:pt idx="42">
                  <c:v>487.957717796493</c:v>
                </c:pt>
                <c:pt idx="43">
                  <c:v>493.28825157044503</c:v>
                </c:pt>
                <c:pt idx="44">
                  <c:v>596.20541116318702</c:v>
                </c:pt>
                <c:pt idx="46">
                  <c:v>504.49683458442598</c:v>
                </c:pt>
                <c:pt idx="47">
                  <c:v>491.46201489331202</c:v>
                </c:pt>
                <c:pt idx="48">
                  <c:v>487.14655847391202</c:v>
                </c:pt>
                <c:pt idx="49">
                  <c:v>487.510400829302</c:v>
                </c:pt>
                <c:pt idx="50">
                  <c:v>488.519657410202</c:v>
                </c:pt>
                <c:pt idx="51">
                  <c:v>596.98606271776998</c:v>
                </c:pt>
                <c:pt idx="52">
                  <c:v>557.33786918889905</c:v>
                </c:pt>
                <c:pt idx="53">
                  <c:v>487.52180674592199</c:v>
                </c:pt>
                <c:pt idx="54">
                  <c:v>487.01678826946198</c:v>
                </c:pt>
                <c:pt idx="55">
                  <c:v>490.08682170542602</c:v>
                </c:pt>
                <c:pt idx="56">
                  <c:v>493.60210745028201</c:v>
                </c:pt>
                <c:pt idx="57">
                  <c:v>487.65625225225199</c:v>
                </c:pt>
                <c:pt idx="58">
                  <c:v>571.53414899401798</c:v>
                </c:pt>
                <c:pt idx="59">
                  <c:v>557.04000535188595</c:v>
                </c:pt>
                <c:pt idx="60">
                  <c:v>481.08973447131302</c:v>
                </c:pt>
                <c:pt idx="61">
                  <c:v>486.43653062683097</c:v>
                </c:pt>
                <c:pt idx="62">
                  <c:v>483.845501580914</c:v>
                </c:pt>
                <c:pt idx="63">
                  <c:v>487.65328593124298</c:v>
                </c:pt>
                <c:pt idx="64">
                  <c:v>483.12638086180402</c:v>
                </c:pt>
                <c:pt idx="65">
                  <c:v>598.42509719222403</c:v>
                </c:pt>
                <c:pt idx="66">
                  <c:v>557.38415016575505</c:v>
                </c:pt>
                <c:pt idx="67">
                  <c:v>487.36301038062197</c:v>
                </c:pt>
                <c:pt idx="68">
                  <c:v>489.089286981199</c:v>
                </c:pt>
                <c:pt idx="69">
                  <c:v>488.12667727209799</c:v>
                </c:pt>
                <c:pt idx="70">
                  <c:v>488.44717668488101</c:v>
                </c:pt>
                <c:pt idx="71">
                  <c:v>478.39017546352198</c:v>
                </c:pt>
                <c:pt idx="72">
                  <c:v>577.72613182113901</c:v>
                </c:pt>
                <c:pt idx="73">
                  <c:v>557.38915662650595</c:v>
                </c:pt>
                <c:pt idx="74">
                  <c:v>472.05089798589398</c:v>
                </c:pt>
                <c:pt idx="75">
                  <c:v>488.263518712836</c:v>
                </c:pt>
                <c:pt idx="76">
                  <c:v>486.101608446113</c:v>
                </c:pt>
                <c:pt idx="77">
                  <c:v>487.57034463196698</c:v>
                </c:pt>
                <c:pt idx="78">
                  <c:v>488.03634163208801</c:v>
                </c:pt>
                <c:pt idx="79">
                  <c:v>595.33635132848201</c:v>
                </c:pt>
                <c:pt idx="80">
                  <c:v>556.70076737753095</c:v>
                </c:pt>
                <c:pt idx="81">
                  <c:v>490.011520901697</c:v>
                </c:pt>
                <c:pt idx="82">
                  <c:v>487.35291476723302</c:v>
                </c:pt>
                <c:pt idx="83">
                  <c:v>487.92372237568998</c:v>
                </c:pt>
                <c:pt idx="84">
                  <c:v>488.85667221528598</c:v>
                </c:pt>
                <c:pt idx="85">
                  <c:v>487.66769647320098</c:v>
                </c:pt>
                <c:pt idx="86">
                  <c:v>596.76010079439595</c:v>
                </c:pt>
                <c:pt idx="87">
                  <c:v>556.36566764784504</c:v>
                </c:pt>
                <c:pt idx="88">
                  <c:v>487.75562858341402</c:v>
                </c:pt>
                <c:pt idx="89">
                  <c:v>486.77065458068</c:v>
                </c:pt>
                <c:pt idx="90">
                  <c:v>487.91086911285203</c:v>
                </c:pt>
                <c:pt idx="91">
                  <c:v>466.792495029821</c:v>
                </c:pt>
                <c:pt idx="92">
                  <c:v>488.48590036721401</c:v>
                </c:pt>
                <c:pt idx="93">
                  <c:v>595.31501397239299</c:v>
                </c:pt>
                <c:pt idx="95">
                  <c:v>487.30309520519501</c:v>
                </c:pt>
                <c:pt idx="96">
                  <c:v>489.10388787153101</c:v>
                </c:pt>
                <c:pt idx="97">
                  <c:v>487.61817553559001</c:v>
                </c:pt>
                <c:pt idx="98">
                  <c:v>488.05921966120502</c:v>
                </c:pt>
                <c:pt idx="99">
                  <c:v>486.25210025203</c:v>
                </c:pt>
                <c:pt idx="100">
                  <c:v>595.77375910553906</c:v>
                </c:pt>
                <c:pt idx="101">
                  <c:v>571.27060967201805</c:v>
                </c:pt>
                <c:pt idx="102">
                  <c:v>490.470926084474</c:v>
                </c:pt>
                <c:pt idx="103">
                  <c:v>487.36303154041099</c:v>
                </c:pt>
                <c:pt idx="104">
                  <c:v>487.68510197027302</c:v>
                </c:pt>
                <c:pt idx="105">
                  <c:v>487.93586550435799</c:v>
                </c:pt>
                <c:pt idx="106">
                  <c:v>487.94879767827501</c:v>
                </c:pt>
                <c:pt idx="107">
                  <c:v>595.00211613340105</c:v>
                </c:pt>
                <c:pt idx="108">
                  <c:v>557.99585154786303</c:v>
                </c:pt>
                <c:pt idx="109">
                  <c:v>487.75719803370703</c:v>
                </c:pt>
                <c:pt idx="110">
                  <c:v>490.28267086073703</c:v>
                </c:pt>
                <c:pt idx="111">
                  <c:v>487.50745589470699</c:v>
                </c:pt>
                <c:pt idx="112">
                  <c:v>490.51755680141599</c:v>
                </c:pt>
                <c:pt idx="113">
                  <c:v>468.13224519405099</c:v>
                </c:pt>
                <c:pt idx="114">
                  <c:v>591.28521973266595</c:v>
                </c:pt>
                <c:pt idx="115">
                  <c:v>540.54726902028096</c:v>
                </c:pt>
                <c:pt idx="117">
                  <c:v>488.28175596114198</c:v>
                </c:pt>
                <c:pt idx="118">
                  <c:v>492.61944507105699</c:v>
                </c:pt>
                <c:pt idx="119">
                  <c:v>491.05318233944899</c:v>
                </c:pt>
                <c:pt idx="120">
                  <c:v>488.11404850338602</c:v>
                </c:pt>
                <c:pt idx="121">
                  <c:v>595.94883364549605</c:v>
                </c:pt>
                <c:pt idx="122">
                  <c:v>552.94266329652703</c:v>
                </c:pt>
                <c:pt idx="123">
                  <c:v>489.92708554447</c:v>
                </c:pt>
                <c:pt idx="124">
                  <c:v>484.62981414741</c:v>
                </c:pt>
                <c:pt idx="125">
                  <c:v>487.53070571091502</c:v>
                </c:pt>
                <c:pt idx="126">
                  <c:v>540.12375105332796</c:v>
                </c:pt>
                <c:pt idx="127">
                  <c:v>547.89955821205797</c:v>
                </c:pt>
                <c:pt idx="128">
                  <c:v>595.69125404117699</c:v>
                </c:pt>
                <c:pt idx="129">
                  <c:v>534.10690225741598</c:v>
                </c:pt>
                <c:pt idx="130">
                  <c:v>543.28855629465295</c:v>
                </c:pt>
                <c:pt idx="131">
                  <c:v>491.69233762558298</c:v>
                </c:pt>
                <c:pt idx="132">
                  <c:v>486.16112160395102</c:v>
                </c:pt>
                <c:pt idx="133">
                  <c:v>486.714940612627</c:v>
                </c:pt>
                <c:pt idx="134">
                  <c:v>491.088451572238</c:v>
                </c:pt>
                <c:pt idx="135">
                  <c:v>598.14577458771203</c:v>
                </c:pt>
                <c:pt idx="136">
                  <c:v>558.19236947791103</c:v>
                </c:pt>
                <c:pt idx="137">
                  <c:v>487.08096172718302</c:v>
                </c:pt>
                <c:pt idx="138">
                  <c:v>491.71923134439902</c:v>
                </c:pt>
                <c:pt idx="139">
                  <c:v>487.84284588096102</c:v>
                </c:pt>
                <c:pt idx="140">
                  <c:v>486.36373056994802</c:v>
                </c:pt>
                <c:pt idx="141">
                  <c:v>487.292402258594</c:v>
                </c:pt>
                <c:pt idx="142">
                  <c:v>596.08686422688197</c:v>
                </c:pt>
                <c:pt idx="143">
                  <c:v>567.65527093595995</c:v>
                </c:pt>
                <c:pt idx="144">
                  <c:v>488.22362956810599</c:v>
                </c:pt>
                <c:pt idx="145">
                  <c:v>487.75093322272897</c:v>
                </c:pt>
                <c:pt idx="146">
                  <c:v>487.58598066298299</c:v>
                </c:pt>
                <c:pt idx="147">
                  <c:v>485.559266860094</c:v>
                </c:pt>
                <c:pt idx="148">
                  <c:v>489.405611361274</c:v>
                </c:pt>
                <c:pt idx="149">
                  <c:v>596.82925797444796</c:v>
                </c:pt>
                <c:pt idx="150">
                  <c:v>558.13981803585705</c:v>
                </c:pt>
                <c:pt idx="151">
                  <c:v>491.43994768839201</c:v>
                </c:pt>
                <c:pt idx="154">
                  <c:v>489.93894377451602</c:v>
                </c:pt>
                <c:pt idx="155">
                  <c:v>488.01320154824401</c:v>
                </c:pt>
                <c:pt idx="156">
                  <c:v>570.32778504339501</c:v>
                </c:pt>
                <c:pt idx="157">
                  <c:v>547.23476058931794</c:v>
                </c:pt>
                <c:pt idx="158">
                  <c:v>490.40027899261003</c:v>
                </c:pt>
                <c:pt idx="160">
                  <c:v>488.359239469849</c:v>
                </c:pt>
                <c:pt idx="161">
                  <c:v>488.39258623157201</c:v>
                </c:pt>
                <c:pt idx="162">
                  <c:v>486.64081096042003</c:v>
                </c:pt>
                <c:pt idx="163">
                  <c:v>623.13002918490702</c:v>
                </c:pt>
                <c:pt idx="164">
                  <c:v>574.39239322456604</c:v>
                </c:pt>
                <c:pt idx="165">
                  <c:v>488.45088753244897</c:v>
                </c:pt>
                <c:pt idx="166">
                  <c:v>483.83551278888001</c:v>
                </c:pt>
                <c:pt idx="167">
                  <c:v>489.152236399326</c:v>
                </c:pt>
                <c:pt idx="168">
                  <c:v>482.52037910474297</c:v>
                </c:pt>
                <c:pt idx="169">
                  <c:v>489.72057198121001</c:v>
                </c:pt>
                <c:pt idx="170">
                  <c:v>595.81039884833604</c:v>
                </c:pt>
                <c:pt idx="171">
                  <c:v>560.78122200322503</c:v>
                </c:pt>
                <c:pt idx="172">
                  <c:v>490.47835250410799</c:v>
                </c:pt>
                <c:pt idx="173">
                  <c:v>487.44509668508198</c:v>
                </c:pt>
                <c:pt idx="174">
                  <c:v>463.033580446271</c:v>
                </c:pt>
                <c:pt idx="175">
                  <c:v>463.47581176858398</c:v>
                </c:pt>
                <c:pt idx="176">
                  <c:v>497.85737054890302</c:v>
                </c:pt>
                <c:pt idx="177">
                  <c:v>595.51649563226101</c:v>
                </c:pt>
                <c:pt idx="178">
                  <c:v>558.95504760194001</c:v>
                </c:pt>
                <c:pt idx="179">
                  <c:v>486.48472680876603</c:v>
                </c:pt>
                <c:pt idx="180">
                  <c:v>498.47174715588</c:v>
                </c:pt>
                <c:pt idx="181">
                  <c:v>490.42856624582703</c:v>
                </c:pt>
                <c:pt idx="182">
                  <c:v>482.757609798521</c:v>
                </c:pt>
                <c:pt idx="183">
                  <c:v>486.95490612823198</c:v>
                </c:pt>
                <c:pt idx="184">
                  <c:v>575.25123336125796</c:v>
                </c:pt>
                <c:pt idx="185">
                  <c:v>557.68977089672399</c:v>
                </c:pt>
                <c:pt idx="186">
                  <c:v>498.82954200788498</c:v>
                </c:pt>
                <c:pt idx="187">
                  <c:v>491.80365313125498</c:v>
                </c:pt>
                <c:pt idx="188">
                  <c:v>490.354783720434</c:v>
                </c:pt>
                <c:pt idx="189">
                  <c:v>486.909134847752</c:v>
                </c:pt>
                <c:pt idx="190">
                  <c:v>497.54047267355901</c:v>
                </c:pt>
                <c:pt idx="191">
                  <c:v>596.89884124164701</c:v>
                </c:pt>
                <c:pt idx="192">
                  <c:v>555.88638198618401</c:v>
                </c:pt>
                <c:pt idx="193">
                  <c:v>499.076198310027</c:v>
                </c:pt>
                <c:pt idx="194">
                  <c:v>484.06111782692102</c:v>
                </c:pt>
                <c:pt idx="195">
                  <c:v>489.97992754694599</c:v>
                </c:pt>
                <c:pt idx="196">
                  <c:v>492.58414485696898</c:v>
                </c:pt>
                <c:pt idx="197">
                  <c:v>484.92111735769498</c:v>
                </c:pt>
                <c:pt idx="198">
                  <c:v>613.58684330744597</c:v>
                </c:pt>
                <c:pt idx="199">
                  <c:v>551.746241762767</c:v>
                </c:pt>
                <c:pt idx="200">
                  <c:v>491.52288421980597</c:v>
                </c:pt>
                <c:pt idx="201">
                  <c:v>487.93799792171802</c:v>
                </c:pt>
                <c:pt idx="202">
                  <c:v>485.098589592162</c:v>
                </c:pt>
                <c:pt idx="203">
                  <c:v>494.23902977632099</c:v>
                </c:pt>
                <c:pt idx="204">
                  <c:v>490.27073100259997</c:v>
                </c:pt>
                <c:pt idx="205">
                  <c:v>595.79019258505105</c:v>
                </c:pt>
                <c:pt idx="206">
                  <c:v>557.78926946748697</c:v>
                </c:pt>
                <c:pt idx="207">
                  <c:v>490.34930404980003</c:v>
                </c:pt>
                <c:pt idx="208">
                  <c:v>487.466020109819</c:v>
                </c:pt>
                <c:pt idx="209">
                  <c:v>487.35913547852499</c:v>
                </c:pt>
                <c:pt idx="210">
                  <c:v>487.44638041163898</c:v>
                </c:pt>
                <c:pt idx="211">
                  <c:v>494.65019619241298</c:v>
                </c:pt>
                <c:pt idx="215">
                  <c:v>484.25781686208802</c:v>
                </c:pt>
                <c:pt idx="216">
                  <c:v>491.17758149161</c:v>
                </c:pt>
                <c:pt idx="217">
                  <c:v>477.55365677045597</c:v>
                </c:pt>
                <c:pt idx="218">
                  <c:v>488.19868693849298</c:v>
                </c:pt>
                <c:pt idx="219">
                  <c:v>595.93900685221195</c:v>
                </c:pt>
                <c:pt idx="220">
                  <c:v>557.12895887233401</c:v>
                </c:pt>
                <c:pt idx="221">
                  <c:v>495.94844743733597</c:v>
                </c:pt>
                <c:pt idx="222">
                  <c:v>493.04469273743001</c:v>
                </c:pt>
                <c:pt idx="223">
                  <c:v>434.22511239563198</c:v>
                </c:pt>
                <c:pt idx="225">
                  <c:v>484.65066765578598</c:v>
                </c:pt>
                <c:pt idx="226">
                  <c:v>589.76762888343296</c:v>
                </c:pt>
                <c:pt idx="227">
                  <c:v>553.31954819548196</c:v>
                </c:pt>
                <c:pt idx="228">
                  <c:v>487.34589754269001</c:v>
                </c:pt>
                <c:pt idx="229">
                  <c:v>479.35676540119499</c:v>
                </c:pt>
                <c:pt idx="230">
                  <c:v>486.30490508521501</c:v>
                </c:pt>
                <c:pt idx="231">
                  <c:v>487.695411731126</c:v>
                </c:pt>
                <c:pt idx="232">
                  <c:v>491.24782023108997</c:v>
                </c:pt>
                <c:pt idx="233">
                  <c:v>587.31360136869102</c:v>
                </c:pt>
                <c:pt idx="234">
                  <c:v>522.60149572649505</c:v>
                </c:pt>
                <c:pt idx="235">
                  <c:v>491.62266082903699</c:v>
                </c:pt>
                <c:pt idx="236">
                  <c:v>489.39652271452599</c:v>
                </c:pt>
                <c:pt idx="237">
                  <c:v>470.63696710429201</c:v>
                </c:pt>
                <c:pt idx="238">
                  <c:v>488.41721691486299</c:v>
                </c:pt>
                <c:pt idx="239">
                  <c:v>487.59914124135997</c:v>
                </c:pt>
                <c:pt idx="240">
                  <c:v>594.92363173525598</c:v>
                </c:pt>
                <c:pt idx="241">
                  <c:v>553.13591045899102</c:v>
                </c:pt>
                <c:pt idx="242">
                  <c:v>435.98919740409099</c:v>
                </c:pt>
                <c:pt idx="243">
                  <c:v>501.62600182149299</c:v>
                </c:pt>
                <c:pt idx="244">
                  <c:v>486.41838981051899</c:v>
                </c:pt>
                <c:pt idx="245">
                  <c:v>473.448285755271</c:v>
                </c:pt>
                <c:pt idx="246">
                  <c:v>492.03180813846399</c:v>
                </c:pt>
                <c:pt idx="247">
                  <c:v>586.10933790556498</c:v>
                </c:pt>
                <c:pt idx="248">
                  <c:v>556.02741038037004</c:v>
                </c:pt>
                <c:pt idx="249">
                  <c:v>485.73144850103802</c:v>
                </c:pt>
                <c:pt idx="250">
                  <c:v>489.98135593220297</c:v>
                </c:pt>
                <c:pt idx="251">
                  <c:v>490.55906432748498</c:v>
                </c:pt>
                <c:pt idx="252">
                  <c:v>490.66018306636101</c:v>
                </c:pt>
                <c:pt idx="253">
                  <c:v>487.53006635333099</c:v>
                </c:pt>
                <c:pt idx="254">
                  <c:v>585.44676088483095</c:v>
                </c:pt>
                <c:pt idx="255">
                  <c:v>558.72444702104804</c:v>
                </c:pt>
                <c:pt idx="256">
                  <c:v>488.58043321299601</c:v>
                </c:pt>
                <c:pt idx="257">
                  <c:v>487.86420831876899</c:v>
                </c:pt>
                <c:pt idx="258">
                  <c:v>499.08961952026402</c:v>
                </c:pt>
                <c:pt idx="259">
                  <c:v>494.229517894114</c:v>
                </c:pt>
                <c:pt idx="260">
                  <c:v>493.20344382611501</c:v>
                </c:pt>
                <c:pt idx="261">
                  <c:v>597.118954654361</c:v>
                </c:pt>
                <c:pt idx="262">
                  <c:v>548.91144364595596</c:v>
                </c:pt>
                <c:pt idx="263">
                  <c:v>477.07408646207801</c:v>
                </c:pt>
                <c:pt idx="264">
                  <c:v>481.08364654988998</c:v>
                </c:pt>
                <c:pt idx="265">
                  <c:v>484.70769550460602</c:v>
                </c:pt>
                <c:pt idx="266">
                  <c:v>494.44961357781398</c:v>
                </c:pt>
                <c:pt idx="267">
                  <c:v>489.02560885608801</c:v>
                </c:pt>
                <c:pt idx="268">
                  <c:v>596.40847544776705</c:v>
                </c:pt>
                <c:pt idx="269">
                  <c:v>557.75988751004297</c:v>
                </c:pt>
                <c:pt idx="270">
                  <c:v>487.33220549647802</c:v>
                </c:pt>
                <c:pt idx="271">
                  <c:v>490.74276209972197</c:v>
                </c:pt>
                <c:pt idx="272">
                  <c:v>443.60569076071101</c:v>
                </c:pt>
                <c:pt idx="273">
                  <c:v>520.93439226519297</c:v>
                </c:pt>
                <c:pt idx="274">
                  <c:v>495.84560067681798</c:v>
                </c:pt>
                <c:pt idx="275">
                  <c:v>594.61469914283202</c:v>
                </c:pt>
                <c:pt idx="276">
                  <c:v>554.34849161013904</c:v>
                </c:pt>
                <c:pt idx="277">
                  <c:v>490.37578787220099</c:v>
                </c:pt>
                <c:pt idx="278">
                  <c:v>466.91201399688902</c:v>
                </c:pt>
                <c:pt idx="279">
                  <c:v>488.86539181198998</c:v>
                </c:pt>
                <c:pt idx="280">
                  <c:v>486.94809493626298</c:v>
                </c:pt>
                <c:pt idx="281">
                  <c:v>489.266440630077</c:v>
                </c:pt>
                <c:pt idx="282">
                  <c:v>596.039188154199</c:v>
                </c:pt>
                <c:pt idx="283">
                  <c:v>556.88005209268897</c:v>
                </c:pt>
                <c:pt idx="284">
                  <c:v>487.60880937434598</c:v>
                </c:pt>
                <c:pt idx="285">
                  <c:v>487.48863555901698</c:v>
                </c:pt>
                <c:pt idx="286">
                  <c:v>487.012123745819</c:v>
                </c:pt>
                <c:pt idx="287">
                  <c:v>485.65598320503801</c:v>
                </c:pt>
                <c:pt idx="288">
                  <c:v>487.04927717542398</c:v>
                </c:pt>
                <c:pt idx="289">
                  <c:v>595.71970212765905</c:v>
                </c:pt>
                <c:pt idx="290">
                  <c:v>567.93485675306897</c:v>
                </c:pt>
                <c:pt idx="291">
                  <c:v>490.02308758554898</c:v>
                </c:pt>
                <c:pt idx="292">
                  <c:v>487.03578834465497</c:v>
                </c:pt>
                <c:pt idx="293">
                  <c:v>484.63489715412697</c:v>
                </c:pt>
                <c:pt idx="295">
                  <c:v>488.105480030992</c:v>
                </c:pt>
                <c:pt idx="296">
                  <c:v>593.74406433495005</c:v>
                </c:pt>
                <c:pt idx="297">
                  <c:v>556.89550833781595</c:v>
                </c:pt>
                <c:pt idx="298">
                  <c:v>488.63928944618601</c:v>
                </c:pt>
                <c:pt idx="299">
                  <c:v>487.04950908710998</c:v>
                </c:pt>
                <c:pt idx="300">
                  <c:v>493.65679758308102</c:v>
                </c:pt>
                <c:pt idx="301">
                  <c:v>488.10980309719002</c:v>
                </c:pt>
                <c:pt idx="302">
                  <c:v>491.54632576561198</c:v>
                </c:pt>
                <c:pt idx="303">
                  <c:v>594.52383620689602</c:v>
                </c:pt>
                <c:pt idx="304">
                  <c:v>558.14869007803702</c:v>
                </c:pt>
                <c:pt idx="305">
                  <c:v>486.89540389972098</c:v>
                </c:pt>
                <c:pt idx="306">
                  <c:v>467.40863867993198</c:v>
                </c:pt>
                <c:pt idx="307">
                  <c:v>488.60291445874299</c:v>
                </c:pt>
                <c:pt idx="308">
                  <c:v>490.56242123211501</c:v>
                </c:pt>
                <c:pt idx="309">
                  <c:v>490.42528861610401</c:v>
                </c:pt>
                <c:pt idx="310">
                  <c:v>597.22483480648702</c:v>
                </c:pt>
                <c:pt idx="311">
                  <c:v>557.53385650224197</c:v>
                </c:pt>
                <c:pt idx="312">
                  <c:v>484.20054336169301</c:v>
                </c:pt>
                <c:pt idx="313">
                  <c:v>487.92094226198799</c:v>
                </c:pt>
                <c:pt idx="314">
                  <c:v>487.47954402405702</c:v>
                </c:pt>
                <c:pt idx="315">
                  <c:v>490.60260635110802</c:v>
                </c:pt>
                <c:pt idx="316">
                  <c:v>492.56665480427</c:v>
                </c:pt>
                <c:pt idx="317">
                  <c:v>567.97653705211701</c:v>
                </c:pt>
                <c:pt idx="318">
                  <c:v>559.68433336574901</c:v>
                </c:pt>
                <c:pt idx="319">
                  <c:v>482.532249057657</c:v>
                </c:pt>
                <c:pt idx="320">
                  <c:v>483.27521834061099</c:v>
                </c:pt>
                <c:pt idx="321">
                  <c:v>487.18271449548899</c:v>
                </c:pt>
                <c:pt idx="322">
                  <c:v>486.43981384281602</c:v>
                </c:pt>
                <c:pt idx="323">
                  <c:v>491.54745859918199</c:v>
                </c:pt>
                <c:pt idx="324">
                  <c:v>595.67877868047401</c:v>
                </c:pt>
                <c:pt idx="325">
                  <c:v>558.33064443442902</c:v>
                </c:pt>
                <c:pt idx="326">
                  <c:v>489.39750458198199</c:v>
                </c:pt>
                <c:pt idx="328">
                  <c:v>491.99575902566301</c:v>
                </c:pt>
                <c:pt idx="329">
                  <c:v>471.222382567284</c:v>
                </c:pt>
                <c:pt idx="330">
                  <c:v>486.60133053221199</c:v>
                </c:pt>
                <c:pt idx="331">
                  <c:v>596.34309533988801</c:v>
                </c:pt>
                <c:pt idx="332">
                  <c:v>557.64337208254403</c:v>
                </c:pt>
                <c:pt idx="333">
                  <c:v>489.26760464790698</c:v>
                </c:pt>
                <c:pt idx="335">
                  <c:v>487.81270552018401</c:v>
                </c:pt>
                <c:pt idx="336">
                  <c:v>488.26017452006897</c:v>
                </c:pt>
                <c:pt idx="337">
                  <c:v>496.56154537286602</c:v>
                </c:pt>
                <c:pt idx="338">
                  <c:v>595.91540565956996</c:v>
                </c:pt>
                <c:pt idx="339">
                  <c:v>557.08721716397702</c:v>
                </c:pt>
                <c:pt idx="340">
                  <c:v>488.665711009174</c:v>
                </c:pt>
                <c:pt idx="341">
                  <c:v>488.17868382404299</c:v>
                </c:pt>
                <c:pt idx="342">
                  <c:v>487.62693172239301</c:v>
                </c:pt>
                <c:pt idx="343">
                  <c:v>488.45016054725602</c:v>
                </c:pt>
                <c:pt idx="344">
                  <c:v>487.857083013335</c:v>
                </c:pt>
                <c:pt idx="345">
                  <c:v>595.48027554338501</c:v>
                </c:pt>
                <c:pt idx="346">
                  <c:v>557.32748986029696</c:v>
                </c:pt>
                <c:pt idx="347">
                  <c:v>486.93012748669003</c:v>
                </c:pt>
                <c:pt idx="348">
                  <c:v>488.65715282623802</c:v>
                </c:pt>
                <c:pt idx="349">
                  <c:v>487.68644781144701</c:v>
                </c:pt>
                <c:pt idx="350">
                  <c:v>489.91992383963202</c:v>
                </c:pt>
                <c:pt idx="351">
                  <c:v>473.59404569582199</c:v>
                </c:pt>
                <c:pt idx="352">
                  <c:v>590.919724574459</c:v>
                </c:pt>
                <c:pt idx="353">
                  <c:v>571.61048236457498</c:v>
                </c:pt>
                <c:pt idx="354">
                  <c:v>490.17785754504501</c:v>
                </c:pt>
                <c:pt idx="355">
                  <c:v>488.30611817292902</c:v>
                </c:pt>
                <c:pt idx="356">
                  <c:v>486.07780818073297</c:v>
                </c:pt>
                <c:pt idx="357">
                  <c:v>489.30278151319902</c:v>
                </c:pt>
                <c:pt idx="358">
                  <c:v>488.14697909979299</c:v>
                </c:pt>
                <c:pt idx="359">
                  <c:v>595.02399066309295</c:v>
                </c:pt>
                <c:pt idx="360">
                  <c:v>547.286839883688</c:v>
                </c:pt>
                <c:pt idx="361">
                  <c:v>487.644674308079</c:v>
                </c:pt>
                <c:pt idx="362">
                  <c:v>486.75057545676799</c:v>
                </c:pt>
              </c:numCache>
            </c:numRef>
          </c:yVal>
          <c:smooth val="1"/>
          <c:extLst>
            <c:ext xmlns:c16="http://schemas.microsoft.com/office/drawing/2014/chart" uri="{C3380CC4-5D6E-409C-BE32-E72D297353CC}">
              <c16:uniqueId val="{00000001-7D4F-4E10-BBE2-D2F7C03349DB}"/>
            </c:ext>
          </c:extLst>
        </c:ser>
        <c:ser>
          <c:idx val="2"/>
          <c:order val="2"/>
          <c:tx>
            <c:strRef>
              <c:f>all!$D$1</c:f>
              <c:strCache>
                <c:ptCount val="1"/>
                <c:pt idx="0">
                  <c:v>GR average waiting time</c:v>
                </c:pt>
              </c:strCache>
            </c:strRef>
          </c:tx>
          <c:spPr>
            <a:ln w="12700" cap="rnd">
              <a:solidFill>
                <a:schemeClr val="accent6"/>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all!$D$2:$D$364</c:f>
              <c:numCache>
                <c:formatCode>General</c:formatCode>
                <c:ptCount val="363"/>
                <c:pt idx="0">
                  <c:v>509.16122175740236</c:v>
                </c:pt>
                <c:pt idx="1">
                  <c:v>515.49959193093139</c:v>
                </c:pt>
                <c:pt idx="2">
                  <c:v>635.74180415559283</c:v>
                </c:pt>
                <c:pt idx="3">
                  <c:v>580.85922825775128</c:v>
                </c:pt>
                <c:pt idx="4">
                  <c:v>530.244597776207</c:v>
                </c:pt>
                <c:pt idx="5">
                  <c:v>514.82942950243887</c:v>
                </c:pt>
                <c:pt idx="6">
                  <c:v>517.64259828714285</c:v>
                </c:pt>
                <c:pt idx="7">
                  <c:v>509.06953076210789</c:v>
                </c:pt>
                <c:pt idx="8">
                  <c:v>516.59390542015979</c:v>
                </c:pt>
                <c:pt idx="9">
                  <c:v>627.01289278476406</c:v>
                </c:pt>
                <c:pt idx="10">
                  <c:v>579.40524241751905</c:v>
                </c:pt>
                <c:pt idx="11">
                  <c:v>510.70833458916792</c:v>
                </c:pt>
                <c:pt idx="12">
                  <c:v>504.36123623772892</c:v>
                </c:pt>
                <c:pt idx="13">
                  <c:v>531.29255755511792</c:v>
                </c:pt>
                <c:pt idx="14">
                  <c:v>507.06736130849089</c:v>
                </c:pt>
                <c:pt idx="15">
                  <c:v>505.24209602158157</c:v>
                </c:pt>
                <c:pt idx="16">
                  <c:v>684.95927717247503</c:v>
                </c:pt>
                <c:pt idx="17">
                  <c:v>596.51789790945406</c:v>
                </c:pt>
                <c:pt idx="18">
                  <c:v>503.42827297738745</c:v>
                </c:pt>
                <c:pt idx="19">
                  <c:v>529.65027781611946</c:v>
                </c:pt>
                <c:pt idx="20">
                  <c:v>502.75652190981896</c:v>
                </c:pt>
                <c:pt idx="21">
                  <c:v>510.4814204380616</c:v>
                </c:pt>
                <c:pt idx="22">
                  <c:v>521.16061118185746</c:v>
                </c:pt>
                <c:pt idx="23">
                  <c:v>637.3208857418764</c:v>
                </c:pt>
                <c:pt idx="24">
                  <c:v>581.56110376647371</c:v>
                </c:pt>
                <c:pt idx="25">
                  <c:v>521.70755884168602</c:v>
                </c:pt>
                <c:pt idx="26">
                  <c:v>525.09473572863715</c:v>
                </c:pt>
                <c:pt idx="27">
                  <c:v>519.17350604024114</c:v>
                </c:pt>
                <c:pt idx="28">
                  <c:v>515.98630203842686</c:v>
                </c:pt>
                <c:pt idx="29">
                  <c:v>528.26691192346561</c:v>
                </c:pt>
                <c:pt idx="30">
                  <c:v>646.20696948041234</c:v>
                </c:pt>
                <c:pt idx="31">
                  <c:v>607.05742632453916</c:v>
                </c:pt>
                <c:pt idx="32">
                  <c:v>494.54296863249147</c:v>
                </c:pt>
                <c:pt idx="33">
                  <c:v>514.40525173323442</c:v>
                </c:pt>
                <c:pt idx="34">
                  <c:v>508.20802851162426</c:v>
                </c:pt>
                <c:pt idx="35">
                  <c:v>544.14797364569631</c:v>
                </c:pt>
                <c:pt idx="36">
                  <c:v>507.55871255292152</c:v>
                </c:pt>
                <c:pt idx="37">
                  <c:v>627.83314255528433</c:v>
                </c:pt>
                <c:pt idx="38">
                  <c:v>585.4807098735763</c:v>
                </c:pt>
                <c:pt idx="39">
                  <c:v>505.7824804501131</c:v>
                </c:pt>
                <c:pt idx="40">
                  <c:v>499.34440883068999</c:v>
                </c:pt>
                <c:pt idx="41">
                  <c:v>501.37790236762561</c:v>
                </c:pt>
                <c:pt idx="42">
                  <c:v>496.6240163089862</c:v>
                </c:pt>
                <c:pt idx="43">
                  <c:v>515.3851594710635</c:v>
                </c:pt>
                <c:pt idx="44">
                  <c:v>654.89549177623485</c:v>
                </c:pt>
                <c:pt idx="46">
                  <c:v>513.33759925327865</c:v>
                </c:pt>
                <c:pt idx="47">
                  <c:v>506.96724259255865</c:v>
                </c:pt>
                <c:pt idx="48">
                  <c:v>519.64093925910299</c:v>
                </c:pt>
                <c:pt idx="49">
                  <c:v>515.45209851197694</c:v>
                </c:pt>
                <c:pt idx="50">
                  <c:v>533.71726472730984</c:v>
                </c:pt>
                <c:pt idx="51">
                  <c:v>641.26469677543378</c:v>
                </c:pt>
                <c:pt idx="52">
                  <c:v>586.4618956904302</c:v>
                </c:pt>
                <c:pt idx="53">
                  <c:v>505.31693594117024</c:v>
                </c:pt>
                <c:pt idx="54">
                  <c:v>526.42255561053469</c:v>
                </c:pt>
                <c:pt idx="55">
                  <c:v>519.30502138628879</c:v>
                </c:pt>
                <c:pt idx="56">
                  <c:v>519.67990634604962</c:v>
                </c:pt>
                <c:pt idx="57">
                  <c:v>515.29371335573126</c:v>
                </c:pt>
                <c:pt idx="58">
                  <c:v>589.66267773866105</c:v>
                </c:pt>
                <c:pt idx="59">
                  <c:v>585.73072789689559</c:v>
                </c:pt>
                <c:pt idx="60">
                  <c:v>607.38596532776035</c:v>
                </c:pt>
                <c:pt idx="61">
                  <c:v>514.5523819895518</c:v>
                </c:pt>
                <c:pt idx="62">
                  <c:v>523.33847495657199</c:v>
                </c:pt>
                <c:pt idx="63">
                  <c:v>511.62820850287119</c:v>
                </c:pt>
                <c:pt idx="64">
                  <c:v>523.92945949742398</c:v>
                </c:pt>
                <c:pt idx="65">
                  <c:v>649.482251288817</c:v>
                </c:pt>
                <c:pt idx="66">
                  <c:v>589.58714437427318</c:v>
                </c:pt>
                <c:pt idx="67">
                  <c:v>513.4457369565381</c:v>
                </c:pt>
                <c:pt idx="68">
                  <c:v>518.04304907053552</c:v>
                </c:pt>
                <c:pt idx="69">
                  <c:v>525.2809753211036</c:v>
                </c:pt>
                <c:pt idx="70">
                  <c:v>514.81142085432998</c:v>
                </c:pt>
                <c:pt idx="71">
                  <c:v>511.37657574629577</c:v>
                </c:pt>
                <c:pt idx="72">
                  <c:v>651.08066798088669</c:v>
                </c:pt>
                <c:pt idx="73">
                  <c:v>593.09102260883435</c:v>
                </c:pt>
                <c:pt idx="74">
                  <c:v>544.93910818736629</c:v>
                </c:pt>
                <c:pt idx="75">
                  <c:v>533.43472692662624</c:v>
                </c:pt>
                <c:pt idx="76">
                  <c:v>523.24072944711929</c:v>
                </c:pt>
                <c:pt idx="77">
                  <c:v>526.38849844076299</c:v>
                </c:pt>
                <c:pt idx="78">
                  <c:v>520.92858270922761</c:v>
                </c:pt>
                <c:pt idx="79">
                  <c:v>635.94064415345485</c:v>
                </c:pt>
                <c:pt idx="80">
                  <c:v>573.86207430159322</c:v>
                </c:pt>
                <c:pt idx="81">
                  <c:v>504.63902243518027</c:v>
                </c:pt>
                <c:pt idx="82">
                  <c:v>506.26556666189066</c:v>
                </c:pt>
                <c:pt idx="83">
                  <c:v>511.54047983319799</c:v>
                </c:pt>
                <c:pt idx="84">
                  <c:v>501.90646514964743</c:v>
                </c:pt>
                <c:pt idx="85">
                  <c:v>507.98674081479425</c:v>
                </c:pt>
                <c:pt idx="86">
                  <c:v>651.18403663627976</c:v>
                </c:pt>
                <c:pt idx="87">
                  <c:v>580.86991617941612</c:v>
                </c:pt>
                <c:pt idx="88">
                  <c:v>508.84878384032362</c:v>
                </c:pt>
                <c:pt idx="89">
                  <c:v>513.31597052428106</c:v>
                </c:pt>
                <c:pt idx="90">
                  <c:v>504.99117353134375</c:v>
                </c:pt>
                <c:pt idx="91">
                  <c:v>509.68323797793823</c:v>
                </c:pt>
                <c:pt idx="92">
                  <c:v>512.7788516761284</c:v>
                </c:pt>
                <c:pt idx="93">
                  <c:v>637.23440281824799</c:v>
                </c:pt>
                <c:pt idx="95">
                  <c:v>502.17405160576385</c:v>
                </c:pt>
                <c:pt idx="96">
                  <c:v>506.2646160599823</c:v>
                </c:pt>
                <c:pt idx="97">
                  <c:v>500.87539872734925</c:v>
                </c:pt>
                <c:pt idx="98">
                  <c:v>501.17654455992027</c:v>
                </c:pt>
                <c:pt idx="99">
                  <c:v>500.90295843764102</c:v>
                </c:pt>
                <c:pt idx="100">
                  <c:v>615.71474510159817</c:v>
                </c:pt>
                <c:pt idx="101">
                  <c:v>607.18637085560886</c:v>
                </c:pt>
                <c:pt idx="102">
                  <c:v>494.2930403406362</c:v>
                </c:pt>
                <c:pt idx="103">
                  <c:v>498.21149699232188</c:v>
                </c:pt>
                <c:pt idx="104">
                  <c:v>494.83388186009836</c:v>
                </c:pt>
                <c:pt idx="105">
                  <c:v>509.98473556862297</c:v>
                </c:pt>
                <c:pt idx="106">
                  <c:v>505.7184227214637</c:v>
                </c:pt>
                <c:pt idx="107">
                  <c:v>629.19853768072346</c:v>
                </c:pt>
                <c:pt idx="108">
                  <c:v>583.5546976374095</c:v>
                </c:pt>
                <c:pt idx="109">
                  <c:v>500.6335650365499</c:v>
                </c:pt>
                <c:pt idx="110">
                  <c:v>503.44234033272477</c:v>
                </c:pt>
                <c:pt idx="111">
                  <c:v>488.18765179989992</c:v>
                </c:pt>
                <c:pt idx="112">
                  <c:v>515.82294233056666</c:v>
                </c:pt>
                <c:pt idx="113">
                  <c:v>499.68311995432964</c:v>
                </c:pt>
                <c:pt idx="114">
                  <c:v>651.46572541278761</c:v>
                </c:pt>
                <c:pt idx="115">
                  <c:v>642.73804078571607</c:v>
                </c:pt>
                <c:pt idx="117">
                  <c:v>502.6620552572989</c:v>
                </c:pt>
                <c:pt idx="118">
                  <c:v>507.00376497901271</c:v>
                </c:pt>
                <c:pt idx="119">
                  <c:v>503.20478674245902</c:v>
                </c:pt>
                <c:pt idx="120">
                  <c:v>512.1389593293311</c:v>
                </c:pt>
                <c:pt idx="121">
                  <c:v>649.72242769697789</c:v>
                </c:pt>
                <c:pt idx="122">
                  <c:v>725.79863517420154</c:v>
                </c:pt>
                <c:pt idx="123">
                  <c:v>495.45634992323716</c:v>
                </c:pt>
                <c:pt idx="124">
                  <c:v>492.4262481705473</c:v>
                </c:pt>
                <c:pt idx="125">
                  <c:v>489.82688778329958</c:v>
                </c:pt>
                <c:pt idx="126">
                  <c:v>648.52200030657684</c:v>
                </c:pt>
                <c:pt idx="127">
                  <c:v>686.56223976196191</c:v>
                </c:pt>
                <c:pt idx="128">
                  <c:v>638.72520916594465</c:v>
                </c:pt>
                <c:pt idx="129">
                  <c:v>669.36263430336203</c:v>
                </c:pt>
                <c:pt idx="130">
                  <c:v>661.24054750264168</c:v>
                </c:pt>
                <c:pt idx="131">
                  <c:v>516.07784914011074</c:v>
                </c:pt>
                <c:pt idx="132">
                  <c:v>522.43836139933182</c:v>
                </c:pt>
                <c:pt idx="133">
                  <c:v>510.28619982026191</c:v>
                </c:pt>
                <c:pt idx="134">
                  <c:v>538.14309500068816</c:v>
                </c:pt>
                <c:pt idx="135">
                  <c:v>665.48577753103109</c:v>
                </c:pt>
                <c:pt idx="136">
                  <c:v>574.62155286406164</c:v>
                </c:pt>
                <c:pt idx="137">
                  <c:v>498.81811685253871</c:v>
                </c:pt>
                <c:pt idx="138">
                  <c:v>516.66833218005672</c:v>
                </c:pt>
                <c:pt idx="139">
                  <c:v>540.76255845842786</c:v>
                </c:pt>
                <c:pt idx="140">
                  <c:v>504.73987207929605</c:v>
                </c:pt>
                <c:pt idx="141">
                  <c:v>520.27935952513189</c:v>
                </c:pt>
                <c:pt idx="142">
                  <c:v>631.46228953931347</c:v>
                </c:pt>
                <c:pt idx="143">
                  <c:v>641.5531153917965</c:v>
                </c:pt>
                <c:pt idx="144">
                  <c:v>513.62850245207119</c:v>
                </c:pt>
                <c:pt idx="145">
                  <c:v>498.79063910073188</c:v>
                </c:pt>
                <c:pt idx="146">
                  <c:v>503.5771283730615</c:v>
                </c:pt>
                <c:pt idx="147">
                  <c:v>512.41148269712346</c:v>
                </c:pt>
                <c:pt idx="148">
                  <c:v>507.63825739675178</c:v>
                </c:pt>
                <c:pt idx="149">
                  <c:v>613.81957191406855</c:v>
                </c:pt>
                <c:pt idx="150">
                  <c:v>570.32301361790087</c:v>
                </c:pt>
                <c:pt idx="151">
                  <c:v>507.7964571388431</c:v>
                </c:pt>
                <c:pt idx="154">
                  <c:v>513.58198637206465</c:v>
                </c:pt>
                <c:pt idx="155">
                  <c:v>514.33326697857115</c:v>
                </c:pt>
                <c:pt idx="156">
                  <c:v>708.39629755050566</c:v>
                </c:pt>
                <c:pt idx="157">
                  <c:v>575.02676909908848</c:v>
                </c:pt>
                <c:pt idx="158">
                  <c:v>519.98849211825336</c:v>
                </c:pt>
                <c:pt idx="160">
                  <c:v>498.9305280851629</c:v>
                </c:pt>
                <c:pt idx="161">
                  <c:v>517.91804641270176</c:v>
                </c:pt>
                <c:pt idx="162">
                  <c:v>506.70394454460899</c:v>
                </c:pt>
                <c:pt idx="163">
                  <c:v>711.98686011147447</c:v>
                </c:pt>
                <c:pt idx="164">
                  <c:v>629.379953090698</c:v>
                </c:pt>
                <c:pt idx="165">
                  <c:v>504.85077724908513</c:v>
                </c:pt>
                <c:pt idx="166">
                  <c:v>542.11407619884153</c:v>
                </c:pt>
                <c:pt idx="167">
                  <c:v>525.33700509918708</c:v>
                </c:pt>
                <c:pt idx="168">
                  <c:v>530.36558742897591</c:v>
                </c:pt>
                <c:pt idx="169">
                  <c:v>505.66581865353777</c:v>
                </c:pt>
                <c:pt idx="170">
                  <c:v>622.25584432741698</c:v>
                </c:pt>
                <c:pt idx="171">
                  <c:v>595.76426205989083</c:v>
                </c:pt>
                <c:pt idx="172">
                  <c:v>504.68251274457924</c:v>
                </c:pt>
                <c:pt idx="173">
                  <c:v>514.30849380339532</c:v>
                </c:pt>
                <c:pt idx="174">
                  <c:v>502.67724886025428</c:v>
                </c:pt>
                <c:pt idx="175">
                  <c:v>546.71453641130097</c:v>
                </c:pt>
                <c:pt idx="176">
                  <c:v>532.63787772431499</c:v>
                </c:pt>
                <c:pt idx="177">
                  <c:v>629.24694149290326</c:v>
                </c:pt>
                <c:pt idx="178">
                  <c:v>598.57289060868368</c:v>
                </c:pt>
                <c:pt idx="179">
                  <c:v>532.4753136578272</c:v>
                </c:pt>
                <c:pt idx="180">
                  <c:v>527.43122083216326</c:v>
                </c:pt>
                <c:pt idx="181">
                  <c:v>516.63746824987027</c:v>
                </c:pt>
                <c:pt idx="182">
                  <c:v>527.65141398391631</c:v>
                </c:pt>
                <c:pt idx="183">
                  <c:v>527.0101095871546</c:v>
                </c:pt>
                <c:pt idx="184">
                  <c:v>670.58203555064574</c:v>
                </c:pt>
                <c:pt idx="185">
                  <c:v>597.96637029132489</c:v>
                </c:pt>
                <c:pt idx="186">
                  <c:v>509.25955828887612</c:v>
                </c:pt>
                <c:pt idx="187">
                  <c:v>507.71828488677386</c:v>
                </c:pt>
                <c:pt idx="188">
                  <c:v>516.50548467285978</c:v>
                </c:pt>
                <c:pt idx="189">
                  <c:v>509.79134041216116</c:v>
                </c:pt>
                <c:pt idx="190">
                  <c:v>526.73831568041658</c:v>
                </c:pt>
                <c:pt idx="191">
                  <c:v>631.70729706333941</c:v>
                </c:pt>
                <c:pt idx="192">
                  <c:v>588.14720018133892</c:v>
                </c:pt>
                <c:pt idx="193">
                  <c:v>525.96089258339373</c:v>
                </c:pt>
                <c:pt idx="194">
                  <c:v>514.88974955143624</c:v>
                </c:pt>
                <c:pt idx="195">
                  <c:v>522.8390663481332</c:v>
                </c:pt>
                <c:pt idx="196">
                  <c:v>555.23084867001421</c:v>
                </c:pt>
                <c:pt idx="197">
                  <c:v>529.99617479480742</c:v>
                </c:pt>
                <c:pt idx="198">
                  <c:v>682.29934443876891</c:v>
                </c:pt>
                <c:pt idx="199">
                  <c:v>631.33074339731377</c:v>
                </c:pt>
                <c:pt idx="200">
                  <c:v>524.50832313828801</c:v>
                </c:pt>
                <c:pt idx="201">
                  <c:v>516.96871703583031</c:v>
                </c:pt>
                <c:pt idx="202">
                  <c:v>504.10149107701778</c:v>
                </c:pt>
                <c:pt idx="203">
                  <c:v>533.74390700374499</c:v>
                </c:pt>
                <c:pt idx="204">
                  <c:v>549.62241951154795</c:v>
                </c:pt>
                <c:pt idx="205">
                  <c:v>641.30621455583662</c:v>
                </c:pt>
                <c:pt idx="206">
                  <c:v>580.0071697329164</c:v>
                </c:pt>
                <c:pt idx="207">
                  <c:v>516.71577588037042</c:v>
                </c:pt>
                <c:pt idx="208">
                  <c:v>527.50396580066945</c:v>
                </c:pt>
                <c:pt idx="209">
                  <c:v>515.6701778776976</c:v>
                </c:pt>
                <c:pt idx="210">
                  <c:v>515.19919454151534</c:v>
                </c:pt>
                <c:pt idx="211">
                  <c:v>534.42114500185482</c:v>
                </c:pt>
                <c:pt idx="215">
                  <c:v>614.96764280419018</c:v>
                </c:pt>
                <c:pt idx="216">
                  <c:v>621.13887860594377</c:v>
                </c:pt>
                <c:pt idx="217">
                  <c:v>622.44987913689874</c:v>
                </c:pt>
                <c:pt idx="218">
                  <c:v>606.41252658245196</c:v>
                </c:pt>
                <c:pt idx="219">
                  <c:v>768.13928283814346</c:v>
                </c:pt>
                <c:pt idx="220">
                  <c:v>688.3905357897803</c:v>
                </c:pt>
                <c:pt idx="221">
                  <c:v>634.48701308148543</c:v>
                </c:pt>
                <c:pt idx="222">
                  <c:v>620.71909589180973</c:v>
                </c:pt>
                <c:pt idx="223">
                  <c:v>601.51885263071154</c:v>
                </c:pt>
                <c:pt idx="225">
                  <c:v>678.48530218409121</c:v>
                </c:pt>
                <c:pt idx="226">
                  <c:v>750.87521664237136</c:v>
                </c:pt>
                <c:pt idx="227">
                  <c:v>693.85524474942463</c:v>
                </c:pt>
                <c:pt idx="228">
                  <c:v>603.4496287695323</c:v>
                </c:pt>
                <c:pt idx="229">
                  <c:v>604.53023985928291</c:v>
                </c:pt>
                <c:pt idx="230">
                  <c:v>611.84263122220784</c:v>
                </c:pt>
                <c:pt idx="231">
                  <c:v>236.12742382271401</c:v>
                </c:pt>
                <c:pt idx="232">
                  <c:v>627.38391966892198</c:v>
                </c:pt>
                <c:pt idx="233">
                  <c:v>749.63676192117316</c:v>
                </c:pt>
                <c:pt idx="234">
                  <c:v>650.54409657968563</c:v>
                </c:pt>
                <c:pt idx="235">
                  <c:v>625.26341873614467</c:v>
                </c:pt>
                <c:pt idx="236">
                  <c:v>604.09455609153804</c:v>
                </c:pt>
                <c:pt idx="237">
                  <c:v>611.55402294949067</c:v>
                </c:pt>
                <c:pt idx="238">
                  <c:v>601.50136604075965</c:v>
                </c:pt>
                <c:pt idx="239">
                  <c:v>615.79147713968314</c:v>
                </c:pt>
                <c:pt idx="240">
                  <c:v>741.697004823371</c:v>
                </c:pt>
                <c:pt idx="241">
                  <c:v>704.60884002101841</c:v>
                </c:pt>
                <c:pt idx="242">
                  <c:v>554.17166753370191</c:v>
                </c:pt>
                <c:pt idx="243">
                  <c:v>619.76059396599589</c:v>
                </c:pt>
                <c:pt idx="244">
                  <c:v>620.96502988284351</c:v>
                </c:pt>
                <c:pt idx="245">
                  <c:v>616.82050382073476</c:v>
                </c:pt>
                <c:pt idx="246">
                  <c:v>669.36038489103771</c:v>
                </c:pt>
                <c:pt idx="247">
                  <c:v>765.87512227963498</c:v>
                </c:pt>
                <c:pt idx="248">
                  <c:v>717.99854457594222</c:v>
                </c:pt>
                <c:pt idx="249">
                  <c:v>633.01015495928834</c:v>
                </c:pt>
                <c:pt idx="250">
                  <c:v>610.70356486356729</c:v>
                </c:pt>
                <c:pt idx="251">
                  <c:v>631.68174379503409</c:v>
                </c:pt>
                <c:pt idx="252">
                  <c:v>611.82323802218855</c:v>
                </c:pt>
                <c:pt idx="253">
                  <c:v>589.9095030199652</c:v>
                </c:pt>
                <c:pt idx="254">
                  <c:v>782.63713150155752</c:v>
                </c:pt>
                <c:pt idx="255">
                  <c:v>680.19018947174413</c:v>
                </c:pt>
                <c:pt idx="256">
                  <c:v>616.67302231391466</c:v>
                </c:pt>
                <c:pt idx="257">
                  <c:v>606.46006042767829</c:v>
                </c:pt>
                <c:pt idx="258">
                  <c:v>667.42637522026746</c:v>
                </c:pt>
                <c:pt idx="259">
                  <c:v>632.97041275636536</c:v>
                </c:pt>
                <c:pt idx="260">
                  <c:v>673.05029721088385</c:v>
                </c:pt>
                <c:pt idx="261">
                  <c:v>766.45745335811989</c:v>
                </c:pt>
                <c:pt idx="262">
                  <c:v>717.61925757077984</c:v>
                </c:pt>
                <c:pt idx="263">
                  <c:v>662.18957312489761</c:v>
                </c:pt>
                <c:pt idx="264">
                  <c:v>605.38367116502616</c:v>
                </c:pt>
                <c:pt idx="265">
                  <c:v>580.64198304037564</c:v>
                </c:pt>
                <c:pt idx="266">
                  <c:v>632.20760516913811</c:v>
                </c:pt>
                <c:pt idx="267">
                  <c:v>647.23049458568573</c:v>
                </c:pt>
                <c:pt idx="268">
                  <c:v>752.5504044922701</c:v>
                </c:pt>
                <c:pt idx="269">
                  <c:v>689.01981465776953</c:v>
                </c:pt>
                <c:pt idx="270">
                  <c:v>591.14180551993149</c:v>
                </c:pt>
                <c:pt idx="271">
                  <c:v>608.79684005519437</c:v>
                </c:pt>
                <c:pt idx="272">
                  <c:v>541.07577574945947</c:v>
                </c:pt>
                <c:pt idx="273">
                  <c:v>673.68237682679114</c:v>
                </c:pt>
                <c:pt idx="274">
                  <c:v>633.76548655735724</c:v>
                </c:pt>
                <c:pt idx="275">
                  <c:v>757.76557907109861</c:v>
                </c:pt>
                <c:pt idx="276">
                  <c:v>683.11319593775522</c:v>
                </c:pt>
                <c:pt idx="277">
                  <c:v>613.02427806109154</c:v>
                </c:pt>
                <c:pt idx="278">
                  <c:v>631.40540083985331</c:v>
                </c:pt>
                <c:pt idx="279">
                  <c:v>619.64468432801971</c:v>
                </c:pt>
                <c:pt idx="280">
                  <c:v>592.04204890584697</c:v>
                </c:pt>
                <c:pt idx="281">
                  <c:v>606.3777022885198</c:v>
                </c:pt>
                <c:pt idx="282">
                  <c:v>754.67562482050675</c:v>
                </c:pt>
                <c:pt idx="283">
                  <c:v>678.05961758275089</c:v>
                </c:pt>
                <c:pt idx="284">
                  <c:v>595.93368657766121</c:v>
                </c:pt>
                <c:pt idx="285">
                  <c:v>604.61936204550432</c:v>
                </c:pt>
                <c:pt idx="286">
                  <c:v>598.79886110041298</c:v>
                </c:pt>
                <c:pt idx="287">
                  <c:v>625.41438641906382</c:v>
                </c:pt>
                <c:pt idx="288">
                  <c:v>589.7418952617677</c:v>
                </c:pt>
                <c:pt idx="289">
                  <c:v>756.10232369630978</c:v>
                </c:pt>
                <c:pt idx="290">
                  <c:v>975.65337062222204</c:v>
                </c:pt>
                <c:pt idx="291">
                  <c:v>604.75754868625768</c:v>
                </c:pt>
                <c:pt idx="292">
                  <c:v>618.92120436724156</c:v>
                </c:pt>
                <c:pt idx="293">
                  <c:v>584.5907570552323</c:v>
                </c:pt>
                <c:pt idx="295">
                  <c:v>605.33661531860776</c:v>
                </c:pt>
                <c:pt idx="296">
                  <c:v>774.47189028471655</c:v>
                </c:pt>
                <c:pt idx="297">
                  <c:v>682.16330860405367</c:v>
                </c:pt>
                <c:pt idx="298">
                  <c:v>589.58061508784147</c:v>
                </c:pt>
                <c:pt idx="299">
                  <c:v>604.39144962030389</c:v>
                </c:pt>
                <c:pt idx="300">
                  <c:v>611.92406709196075</c:v>
                </c:pt>
                <c:pt idx="301">
                  <c:v>594.7318834450432</c:v>
                </c:pt>
                <c:pt idx="302">
                  <c:v>590.64570558400737</c:v>
                </c:pt>
                <c:pt idx="303">
                  <c:v>768.02794509746627</c:v>
                </c:pt>
                <c:pt idx="304">
                  <c:v>695.40877346194668</c:v>
                </c:pt>
                <c:pt idx="305">
                  <c:v>597.29913242112286</c:v>
                </c:pt>
                <c:pt idx="306">
                  <c:v>636.45591481339954</c:v>
                </c:pt>
                <c:pt idx="307">
                  <c:v>629.36359734426867</c:v>
                </c:pt>
                <c:pt idx="308">
                  <c:v>614.40631555037487</c:v>
                </c:pt>
                <c:pt idx="309">
                  <c:v>601.9459115062258</c:v>
                </c:pt>
                <c:pt idx="310">
                  <c:v>747.34586612669966</c:v>
                </c:pt>
                <c:pt idx="311">
                  <c:v>692.31713837236214</c:v>
                </c:pt>
                <c:pt idx="312">
                  <c:v>603.1456706657151</c:v>
                </c:pt>
                <c:pt idx="313">
                  <c:v>600.55916535111362</c:v>
                </c:pt>
                <c:pt idx="314">
                  <c:v>596.75094777688491</c:v>
                </c:pt>
                <c:pt idx="315">
                  <c:v>604.8520236022913</c:v>
                </c:pt>
                <c:pt idx="316">
                  <c:v>596.52868625515646</c:v>
                </c:pt>
                <c:pt idx="317">
                  <c:v>801.05056894736151</c:v>
                </c:pt>
                <c:pt idx="318">
                  <c:v>712.86046482210236</c:v>
                </c:pt>
                <c:pt idx="319">
                  <c:v>587.59575615101198</c:v>
                </c:pt>
                <c:pt idx="320">
                  <c:v>600.01233310140935</c:v>
                </c:pt>
                <c:pt idx="321">
                  <c:v>602.35488745078248</c:v>
                </c:pt>
                <c:pt idx="322">
                  <c:v>591.47441929782576</c:v>
                </c:pt>
                <c:pt idx="323">
                  <c:v>587.84014431251524</c:v>
                </c:pt>
                <c:pt idx="324">
                  <c:v>750.8680968914133</c:v>
                </c:pt>
                <c:pt idx="325">
                  <c:v>692.11545736602829</c:v>
                </c:pt>
                <c:pt idx="326">
                  <c:v>590.72164709375693</c:v>
                </c:pt>
                <c:pt idx="328">
                  <c:v>594.95116743244171</c:v>
                </c:pt>
                <c:pt idx="329">
                  <c:v>588.74236963343856</c:v>
                </c:pt>
                <c:pt idx="330">
                  <c:v>585.44416320539847</c:v>
                </c:pt>
                <c:pt idx="331">
                  <c:v>752.72177369359054</c:v>
                </c:pt>
                <c:pt idx="332">
                  <c:v>682.87685367913832</c:v>
                </c:pt>
                <c:pt idx="333">
                  <c:v>588.58450742799096</c:v>
                </c:pt>
                <c:pt idx="335">
                  <c:v>582.00357658129315</c:v>
                </c:pt>
                <c:pt idx="336">
                  <c:v>592.19957695204164</c:v>
                </c:pt>
                <c:pt idx="337">
                  <c:v>638.12372377561769</c:v>
                </c:pt>
                <c:pt idx="338">
                  <c:v>740.28779072744078</c:v>
                </c:pt>
                <c:pt idx="339">
                  <c:v>662.09621999601939</c:v>
                </c:pt>
                <c:pt idx="340">
                  <c:v>672.00878107423466</c:v>
                </c:pt>
                <c:pt idx="341">
                  <c:v>598.83680505922223</c:v>
                </c:pt>
                <c:pt idx="342">
                  <c:v>597.78616186458237</c:v>
                </c:pt>
                <c:pt idx="343">
                  <c:v>590.33221959949799</c:v>
                </c:pt>
                <c:pt idx="344">
                  <c:v>595.41796558958117</c:v>
                </c:pt>
                <c:pt idx="345">
                  <c:v>745.05958668497453</c:v>
                </c:pt>
                <c:pt idx="346">
                  <c:v>661.86095016130628</c:v>
                </c:pt>
                <c:pt idx="347">
                  <c:v>587.41870873206278</c:v>
                </c:pt>
                <c:pt idx="348">
                  <c:v>598.91349410652572</c:v>
                </c:pt>
                <c:pt idx="349">
                  <c:v>586.78079840640476</c:v>
                </c:pt>
                <c:pt idx="350">
                  <c:v>597.5215341543543</c:v>
                </c:pt>
                <c:pt idx="351">
                  <c:v>652.18185445771496</c:v>
                </c:pt>
                <c:pt idx="352">
                  <c:v>728.29289529029802</c:v>
                </c:pt>
                <c:pt idx="353">
                  <c:v>733.65692718705532</c:v>
                </c:pt>
                <c:pt idx="354">
                  <c:v>589.84602365031094</c:v>
                </c:pt>
                <c:pt idx="355">
                  <c:v>596.10372668972479</c:v>
                </c:pt>
                <c:pt idx="356">
                  <c:v>605.25252348653714</c:v>
                </c:pt>
                <c:pt idx="357">
                  <c:v>594.95478364711369</c:v>
                </c:pt>
                <c:pt idx="358">
                  <c:v>596.26269012127261</c:v>
                </c:pt>
                <c:pt idx="359">
                  <c:v>731.88598322476821</c:v>
                </c:pt>
                <c:pt idx="360">
                  <c:v>671.5695400556923</c:v>
                </c:pt>
                <c:pt idx="361">
                  <c:v>590.20360681489922</c:v>
                </c:pt>
                <c:pt idx="362">
                  <c:v>597.5425061579989</c:v>
                </c:pt>
              </c:numCache>
            </c:numRef>
          </c:yVal>
          <c:smooth val="1"/>
          <c:extLst>
            <c:ext xmlns:c16="http://schemas.microsoft.com/office/drawing/2014/chart" uri="{C3380CC4-5D6E-409C-BE32-E72D297353CC}">
              <c16:uniqueId val="{00000002-7D4F-4E10-BBE2-D2F7C03349DB}"/>
            </c:ext>
          </c:extLst>
        </c:ser>
        <c:ser>
          <c:idx val="3"/>
          <c:order val="3"/>
          <c:tx>
            <c:strRef>
              <c:f>all!$E$1</c:f>
              <c:strCache>
                <c:ptCount val="1"/>
                <c:pt idx="0">
                  <c:v>PR optimal average waiting time</c:v>
                </c:pt>
              </c:strCache>
            </c:strRef>
          </c:tx>
          <c:spPr>
            <a:ln w="12700" cap="rnd">
              <a:solidFill>
                <a:schemeClr val="accent4"/>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all!$E$2:$E$364</c:f>
              <c:numCache>
                <c:formatCode>General</c:formatCode>
                <c:ptCount val="363"/>
                <c:pt idx="0">
                  <c:v>293.38319301524365</c:v>
                </c:pt>
                <c:pt idx="1">
                  <c:v>290.1113412627123</c:v>
                </c:pt>
                <c:pt idx="2">
                  <c:v>357.41783576261787</c:v>
                </c:pt>
                <c:pt idx="3">
                  <c:v>328.21132633620959</c:v>
                </c:pt>
                <c:pt idx="4">
                  <c:v>312.34001846170253</c:v>
                </c:pt>
                <c:pt idx="5">
                  <c:v>290.81312025821342</c:v>
                </c:pt>
                <c:pt idx="6">
                  <c:v>293.62752497892336</c:v>
                </c:pt>
                <c:pt idx="7">
                  <c:v>296.66117279949162</c:v>
                </c:pt>
                <c:pt idx="8">
                  <c:v>298.87946184555943</c:v>
                </c:pt>
                <c:pt idx="9">
                  <c:v>355.04643942958677</c:v>
                </c:pt>
                <c:pt idx="10">
                  <c:v>323.27179006309035</c:v>
                </c:pt>
                <c:pt idx="11">
                  <c:v>292.96490388373536</c:v>
                </c:pt>
                <c:pt idx="12">
                  <c:v>290.40991058253707</c:v>
                </c:pt>
                <c:pt idx="13">
                  <c:v>302.80112974086444</c:v>
                </c:pt>
                <c:pt idx="14">
                  <c:v>287.84366248655118</c:v>
                </c:pt>
                <c:pt idx="15">
                  <c:v>285.11160489535536</c:v>
                </c:pt>
                <c:pt idx="16">
                  <c:v>378.83076555590554</c:v>
                </c:pt>
                <c:pt idx="17">
                  <c:v>358.22829633564851</c:v>
                </c:pt>
                <c:pt idx="18">
                  <c:v>280.62349755436384</c:v>
                </c:pt>
                <c:pt idx="19">
                  <c:v>302.91712194206951</c:v>
                </c:pt>
                <c:pt idx="20">
                  <c:v>279.5406287952033</c:v>
                </c:pt>
                <c:pt idx="21">
                  <c:v>293.36669714721307</c:v>
                </c:pt>
                <c:pt idx="22">
                  <c:v>302.49767536210135</c:v>
                </c:pt>
                <c:pt idx="23">
                  <c:v>369.87092412192203</c:v>
                </c:pt>
                <c:pt idx="24">
                  <c:v>330.17660391139026</c:v>
                </c:pt>
                <c:pt idx="25">
                  <c:v>299.76243492319423</c:v>
                </c:pt>
                <c:pt idx="26">
                  <c:v>302.92398825344827</c:v>
                </c:pt>
                <c:pt idx="27">
                  <c:v>293.58035984019904</c:v>
                </c:pt>
                <c:pt idx="28">
                  <c:v>306.77595177676807</c:v>
                </c:pt>
                <c:pt idx="29">
                  <c:v>317.25396543548089</c:v>
                </c:pt>
                <c:pt idx="30">
                  <c:v>393.16676422933631</c:v>
                </c:pt>
                <c:pt idx="31">
                  <c:v>351.40863144688865</c:v>
                </c:pt>
                <c:pt idx="32">
                  <c:v>282.92328963970857</c:v>
                </c:pt>
                <c:pt idx="33">
                  <c:v>294.22580367877606</c:v>
                </c:pt>
                <c:pt idx="34">
                  <c:v>289.47944115876754</c:v>
                </c:pt>
                <c:pt idx="35">
                  <c:v>323.42455212780226</c:v>
                </c:pt>
                <c:pt idx="36">
                  <c:v>288.71953053523657</c:v>
                </c:pt>
                <c:pt idx="37">
                  <c:v>353.04652770047073</c:v>
                </c:pt>
                <c:pt idx="38">
                  <c:v>336.00116128128889</c:v>
                </c:pt>
                <c:pt idx="39">
                  <c:v>287.2221311651308</c:v>
                </c:pt>
                <c:pt idx="40">
                  <c:v>279.08081216056394</c:v>
                </c:pt>
                <c:pt idx="41">
                  <c:v>285.7974731631694</c:v>
                </c:pt>
                <c:pt idx="42">
                  <c:v>280.92425034817046</c:v>
                </c:pt>
                <c:pt idx="43">
                  <c:v>289.93650412989001</c:v>
                </c:pt>
                <c:pt idx="44">
                  <c:v>371.26606754050164</c:v>
                </c:pt>
                <c:pt idx="46">
                  <c:v>294.84371701022116</c:v>
                </c:pt>
                <c:pt idx="47">
                  <c:v>283.66074877462393</c:v>
                </c:pt>
                <c:pt idx="48">
                  <c:v>288.17531756978491</c:v>
                </c:pt>
                <c:pt idx="49">
                  <c:v>293.35214138289348</c:v>
                </c:pt>
                <c:pt idx="50">
                  <c:v>315.42536313651436</c:v>
                </c:pt>
                <c:pt idx="51">
                  <c:v>377.8198089103247</c:v>
                </c:pt>
                <c:pt idx="52">
                  <c:v>337.76059969863826</c:v>
                </c:pt>
                <c:pt idx="53">
                  <c:v>283.3804651437481</c:v>
                </c:pt>
                <c:pt idx="54">
                  <c:v>296.69040689350459</c:v>
                </c:pt>
                <c:pt idx="55">
                  <c:v>288.93960844244913</c:v>
                </c:pt>
                <c:pt idx="56">
                  <c:v>292.22517934279654</c:v>
                </c:pt>
                <c:pt idx="57">
                  <c:v>302.98302659835014</c:v>
                </c:pt>
                <c:pt idx="58">
                  <c:v>334.32512836337924</c:v>
                </c:pt>
                <c:pt idx="59">
                  <c:v>337.18069871592763</c:v>
                </c:pt>
                <c:pt idx="60">
                  <c:v>299.82931623327062</c:v>
                </c:pt>
                <c:pt idx="61">
                  <c:v>296.29651308960507</c:v>
                </c:pt>
                <c:pt idx="62">
                  <c:v>291.00795818587943</c:v>
                </c:pt>
                <c:pt idx="63">
                  <c:v>301.22277347791311</c:v>
                </c:pt>
                <c:pt idx="64">
                  <c:v>306.86652334568277</c:v>
                </c:pt>
                <c:pt idx="65">
                  <c:v>357.35860895991669</c:v>
                </c:pt>
                <c:pt idx="66">
                  <c:v>340.07344771035599</c:v>
                </c:pt>
                <c:pt idx="67">
                  <c:v>301.22995455616461</c:v>
                </c:pt>
                <c:pt idx="68">
                  <c:v>294.72437583866463</c:v>
                </c:pt>
                <c:pt idx="69">
                  <c:v>302.41342753693436</c:v>
                </c:pt>
                <c:pt idx="70">
                  <c:v>294.1392757887395</c:v>
                </c:pt>
                <c:pt idx="71">
                  <c:v>314.02246692796632</c:v>
                </c:pt>
                <c:pt idx="72">
                  <c:v>371.51527336738036</c:v>
                </c:pt>
                <c:pt idx="73">
                  <c:v>347.68229806750611</c:v>
                </c:pt>
                <c:pt idx="74">
                  <c:v>320.82964351963977</c:v>
                </c:pt>
                <c:pt idx="75">
                  <c:v>316.59041960519079</c:v>
                </c:pt>
                <c:pt idx="76">
                  <c:v>304.68142763415113</c:v>
                </c:pt>
                <c:pt idx="77">
                  <c:v>300.85577348292037</c:v>
                </c:pt>
                <c:pt idx="78">
                  <c:v>306.86677369413241</c:v>
                </c:pt>
                <c:pt idx="79">
                  <c:v>363.99072865754033</c:v>
                </c:pt>
                <c:pt idx="80">
                  <c:v>332.50070564634575</c:v>
                </c:pt>
                <c:pt idx="81">
                  <c:v>297.46678665824317</c:v>
                </c:pt>
                <c:pt idx="82">
                  <c:v>289.14964240921449</c:v>
                </c:pt>
                <c:pt idx="83">
                  <c:v>299.21810786499458</c:v>
                </c:pt>
                <c:pt idx="84">
                  <c:v>294.26498937723721</c:v>
                </c:pt>
                <c:pt idx="85">
                  <c:v>296.79785658339557</c:v>
                </c:pt>
                <c:pt idx="86">
                  <c:v>380.81833816105205</c:v>
                </c:pt>
                <c:pt idx="87">
                  <c:v>341.59818470109855</c:v>
                </c:pt>
                <c:pt idx="88">
                  <c:v>296.75613287806033</c:v>
                </c:pt>
                <c:pt idx="89">
                  <c:v>305.74299492935114</c:v>
                </c:pt>
                <c:pt idx="90">
                  <c:v>289.65163270966559</c:v>
                </c:pt>
                <c:pt idx="91">
                  <c:v>289.26571168497878</c:v>
                </c:pt>
                <c:pt idx="92">
                  <c:v>296.94305097901207</c:v>
                </c:pt>
                <c:pt idx="93">
                  <c:v>383.75622041941807</c:v>
                </c:pt>
                <c:pt idx="95">
                  <c:v>288.17918621601785</c:v>
                </c:pt>
                <c:pt idx="96">
                  <c:v>286.94349071837735</c:v>
                </c:pt>
                <c:pt idx="97">
                  <c:v>281.59705754075594</c:v>
                </c:pt>
                <c:pt idx="98">
                  <c:v>294.29901635490307</c:v>
                </c:pt>
                <c:pt idx="99">
                  <c:v>276.32329565738547</c:v>
                </c:pt>
                <c:pt idx="100">
                  <c:v>345.07760195131027</c:v>
                </c:pt>
                <c:pt idx="101">
                  <c:v>332.90766773830438</c:v>
                </c:pt>
                <c:pt idx="102">
                  <c:v>283.60664410195733</c:v>
                </c:pt>
                <c:pt idx="103">
                  <c:v>282.14705091282963</c:v>
                </c:pt>
                <c:pt idx="104">
                  <c:v>278.94923172126931</c:v>
                </c:pt>
                <c:pt idx="105">
                  <c:v>296.5517932976656</c:v>
                </c:pt>
                <c:pt idx="106">
                  <c:v>289.52067452479645</c:v>
                </c:pt>
                <c:pt idx="107">
                  <c:v>364.98486540760507</c:v>
                </c:pt>
                <c:pt idx="108">
                  <c:v>327.56723358703289</c:v>
                </c:pt>
                <c:pt idx="109">
                  <c:v>287.57802680627236</c:v>
                </c:pt>
                <c:pt idx="110">
                  <c:v>282.58863253362813</c:v>
                </c:pt>
                <c:pt idx="111">
                  <c:v>277.93220182551255</c:v>
                </c:pt>
                <c:pt idx="112">
                  <c:v>303.34378459240156</c:v>
                </c:pt>
                <c:pt idx="113">
                  <c:v>287.86376019400365</c:v>
                </c:pt>
                <c:pt idx="114">
                  <c:v>373.4906673396348</c:v>
                </c:pt>
                <c:pt idx="115">
                  <c:v>377.25785710246123</c:v>
                </c:pt>
                <c:pt idx="117">
                  <c:v>282.28271513144438</c:v>
                </c:pt>
                <c:pt idx="118">
                  <c:v>294.09875313153657</c:v>
                </c:pt>
                <c:pt idx="119">
                  <c:v>295.57625016035041</c:v>
                </c:pt>
                <c:pt idx="120">
                  <c:v>311.93693163273656</c:v>
                </c:pt>
                <c:pt idx="121">
                  <c:v>380.49993112179442</c:v>
                </c:pt>
                <c:pt idx="122">
                  <c:v>416.98175526157297</c:v>
                </c:pt>
                <c:pt idx="123">
                  <c:v>284.12898984727462</c:v>
                </c:pt>
                <c:pt idx="124">
                  <c:v>278.45133857087183</c:v>
                </c:pt>
                <c:pt idx="125">
                  <c:v>282.89824109682053</c:v>
                </c:pt>
                <c:pt idx="126">
                  <c:v>374.27501641195255</c:v>
                </c:pt>
                <c:pt idx="127">
                  <c:v>398.71867073203759</c:v>
                </c:pt>
                <c:pt idx="128">
                  <c:v>377.29180579813726</c:v>
                </c:pt>
                <c:pt idx="129">
                  <c:v>375.39934109024784</c:v>
                </c:pt>
                <c:pt idx="130">
                  <c:v>380.31978055470131</c:v>
                </c:pt>
                <c:pt idx="131">
                  <c:v>302.60393066585982</c:v>
                </c:pt>
                <c:pt idx="132">
                  <c:v>310.86113045309554</c:v>
                </c:pt>
                <c:pt idx="133">
                  <c:v>305.90859385284074</c:v>
                </c:pt>
                <c:pt idx="134">
                  <c:v>328.04476346778227</c:v>
                </c:pt>
                <c:pt idx="135">
                  <c:v>402.17066975122123</c:v>
                </c:pt>
                <c:pt idx="136">
                  <c:v>331.06921950739451</c:v>
                </c:pt>
                <c:pt idx="137">
                  <c:v>285.57711082214848</c:v>
                </c:pt>
                <c:pt idx="138">
                  <c:v>294.55855527519321</c:v>
                </c:pt>
                <c:pt idx="139">
                  <c:v>323.78740755732349</c:v>
                </c:pt>
                <c:pt idx="140">
                  <c:v>289.16268917083607</c:v>
                </c:pt>
                <c:pt idx="141">
                  <c:v>313.88299530394028</c:v>
                </c:pt>
                <c:pt idx="142">
                  <c:v>368.52780041966656</c:v>
                </c:pt>
                <c:pt idx="143">
                  <c:v>384.59199526373345</c:v>
                </c:pt>
                <c:pt idx="144">
                  <c:v>301.1219628127734</c:v>
                </c:pt>
                <c:pt idx="145">
                  <c:v>284.68153685678493</c:v>
                </c:pt>
                <c:pt idx="146">
                  <c:v>292.86153048518372</c:v>
                </c:pt>
                <c:pt idx="147">
                  <c:v>298.7886597266845</c:v>
                </c:pt>
                <c:pt idx="148">
                  <c:v>297.0962594665454</c:v>
                </c:pt>
                <c:pt idx="149">
                  <c:v>354.6304250774192</c:v>
                </c:pt>
                <c:pt idx="150">
                  <c:v>327.10065303218283</c:v>
                </c:pt>
                <c:pt idx="151">
                  <c:v>290.81203698779967</c:v>
                </c:pt>
                <c:pt idx="154">
                  <c:v>299.46598031725495</c:v>
                </c:pt>
                <c:pt idx="155">
                  <c:v>302.9131462550547</c:v>
                </c:pt>
                <c:pt idx="156">
                  <c:v>415.14803756975653</c:v>
                </c:pt>
                <c:pt idx="157">
                  <c:v>354.53273366688609</c:v>
                </c:pt>
                <c:pt idx="158">
                  <c:v>299.59877133620199</c:v>
                </c:pt>
                <c:pt idx="160">
                  <c:v>294.29994338034032</c:v>
                </c:pt>
                <c:pt idx="161">
                  <c:v>305.82618307212192</c:v>
                </c:pt>
                <c:pt idx="162">
                  <c:v>303.09593425541681</c:v>
                </c:pt>
                <c:pt idx="163">
                  <c:v>414.16426047107433</c:v>
                </c:pt>
                <c:pt idx="164">
                  <c:v>367.4839738165519</c:v>
                </c:pt>
                <c:pt idx="165">
                  <c:v>290.53553653919698</c:v>
                </c:pt>
                <c:pt idx="166">
                  <c:v>318.67875827479094</c:v>
                </c:pt>
                <c:pt idx="167">
                  <c:v>320.57602292155019</c:v>
                </c:pt>
                <c:pt idx="168">
                  <c:v>316.89483809574318</c:v>
                </c:pt>
                <c:pt idx="169">
                  <c:v>292.76120744205213</c:v>
                </c:pt>
                <c:pt idx="170">
                  <c:v>362.95427415021749</c:v>
                </c:pt>
                <c:pt idx="171">
                  <c:v>351.26760873092417</c:v>
                </c:pt>
                <c:pt idx="172">
                  <c:v>293.7066286128059</c:v>
                </c:pt>
                <c:pt idx="173">
                  <c:v>303.32609700264288</c:v>
                </c:pt>
                <c:pt idx="174">
                  <c:v>308.78431034908277</c:v>
                </c:pt>
                <c:pt idx="175">
                  <c:v>303.55750061172711</c:v>
                </c:pt>
                <c:pt idx="176">
                  <c:v>307.40913100359961</c:v>
                </c:pt>
                <c:pt idx="177">
                  <c:v>367.49367685730465</c:v>
                </c:pt>
                <c:pt idx="178">
                  <c:v>363.43415621280559</c:v>
                </c:pt>
                <c:pt idx="179">
                  <c:v>312.35043843796905</c:v>
                </c:pt>
                <c:pt idx="180">
                  <c:v>305.10460933690217</c:v>
                </c:pt>
                <c:pt idx="181">
                  <c:v>296.38588469634902</c:v>
                </c:pt>
                <c:pt idx="182">
                  <c:v>308.45214994800278</c:v>
                </c:pt>
                <c:pt idx="183">
                  <c:v>318.17873279107283</c:v>
                </c:pt>
                <c:pt idx="184">
                  <c:v>395.71673019446439</c:v>
                </c:pt>
                <c:pt idx="185">
                  <c:v>359.60975731914675</c:v>
                </c:pt>
                <c:pt idx="186">
                  <c:v>296.47809889824936</c:v>
                </c:pt>
                <c:pt idx="187">
                  <c:v>301.94829664471229</c:v>
                </c:pt>
                <c:pt idx="188">
                  <c:v>294.20287635000943</c:v>
                </c:pt>
                <c:pt idx="189">
                  <c:v>294.80697819989251</c:v>
                </c:pt>
                <c:pt idx="190">
                  <c:v>304.7514137030667</c:v>
                </c:pt>
                <c:pt idx="191">
                  <c:v>372.73777622703307</c:v>
                </c:pt>
                <c:pt idx="192">
                  <c:v>342.75533070488115</c:v>
                </c:pt>
                <c:pt idx="193">
                  <c:v>308.70154941492916</c:v>
                </c:pt>
                <c:pt idx="194">
                  <c:v>314.7208448258221</c:v>
                </c:pt>
                <c:pt idx="195">
                  <c:v>308.10181538833825</c:v>
                </c:pt>
                <c:pt idx="196">
                  <c:v>338.30684193182049</c:v>
                </c:pt>
                <c:pt idx="197">
                  <c:v>315.05454216401546</c:v>
                </c:pt>
                <c:pt idx="198">
                  <c:v>430.96190973148919</c:v>
                </c:pt>
                <c:pt idx="199">
                  <c:v>371.9029112123157</c:v>
                </c:pt>
                <c:pt idx="200">
                  <c:v>329.54944109167371</c:v>
                </c:pt>
                <c:pt idx="201">
                  <c:v>308.2499699385441</c:v>
                </c:pt>
                <c:pt idx="202">
                  <c:v>299.51708099722867</c:v>
                </c:pt>
                <c:pt idx="203">
                  <c:v>321.35598475429504</c:v>
                </c:pt>
                <c:pt idx="204">
                  <c:v>332.15427822127316</c:v>
                </c:pt>
                <c:pt idx="205">
                  <c:v>380.15607263853275</c:v>
                </c:pt>
                <c:pt idx="206">
                  <c:v>344.25750998287168</c:v>
                </c:pt>
                <c:pt idx="207">
                  <c:v>310.58763691790131</c:v>
                </c:pt>
                <c:pt idx="208">
                  <c:v>320.55653893017057</c:v>
                </c:pt>
                <c:pt idx="209">
                  <c:v>303.90494225959424</c:v>
                </c:pt>
                <c:pt idx="210">
                  <c:v>296.69167087725646</c:v>
                </c:pt>
                <c:pt idx="211">
                  <c:v>318.26674759291876</c:v>
                </c:pt>
                <c:pt idx="215">
                  <c:v>421.66299622186909</c:v>
                </c:pt>
                <c:pt idx="216">
                  <c:v>432.30981036796277</c:v>
                </c:pt>
                <c:pt idx="217">
                  <c:v>426.57819491591505</c:v>
                </c:pt>
                <c:pt idx="218">
                  <c:v>398.20192865032988</c:v>
                </c:pt>
                <c:pt idx="219">
                  <c:v>533.03341658390059</c:v>
                </c:pt>
                <c:pt idx="220">
                  <c:v>465.30603837287924</c:v>
                </c:pt>
                <c:pt idx="221">
                  <c:v>446.68437878808453</c:v>
                </c:pt>
                <c:pt idx="222">
                  <c:v>414.83948741462973</c:v>
                </c:pt>
                <c:pt idx="223">
                  <c:v>394.67647840942368</c:v>
                </c:pt>
                <c:pt idx="225">
                  <c:v>457.78523007965691</c:v>
                </c:pt>
                <c:pt idx="226">
                  <c:v>527.30620806034392</c:v>
                </c:pt>
                <c:pt idx="227">
                  <c:v>454.0050389479274</c:v>
                </c:pt>
                <c:pt idx="228">
                  <c:v>421.96372205731205</c:v>
                </c:pt>
                <c:pt idx="229">
                  <c:v>395.71466361445403</c:v>
                </c:pt>
                <c:pt idx="230">
                  <c:v>415.9603875676292</c:v>
                </c:pt>
                <c:pt idx="231">
                  <c:v>403.4009366479188</c:v>
                </c:pt>
                <c:pt idx="232">
                  <c:v>433.49539845296806</c:v>
                </c:pt>
                <c:pt idx="233">
                  <c:v>507.35426287741427</c:v>
                </c:pt>
                <c:pt idx="234">
                  <c:v>447.9944507636576</c:v>
                </c:pt>
                <c:pt idx="235">
                  <c:v>426.57295783746054</c:v>
                </c:pt>
                <c:pt idx="236">
                  <c:v>408.79982186331659</c:v>
                </c:pt>
                <c:pt idx="237">
                  <c:v>403.22313122024173</c:v>
                </c:pt>
                <c:pt idx="238">
                  <c:v>389.2727258908368</c:v>
                </c:pt>
                <c:pt idx="239">
                  <c:v>412.00253950110346</c:v>
                </c:pt>
                <c:pt idx="240">
                  <c:v>495.61192519858145</c:v>
                </c:pt>
                <c:pt idx="241">
                  <c:v>458.65091529552961</c:v>
                </c:pt>
                <c:pt idx="242">
                  <c:v>371.63355760533864</c:v>
                </c:pt>
                <c:pt idx="243">
                  <c:v>431.35885565761203</c:v>
                </c:pt>
                <c:pt idx="244">
                  <c:v>416.14405383706145</c:v>
                </c:pt>
                <c:pt idx="245">
                  <c:v>422.00637947959564</c:v>
                </c:pt>
                <c:pt idx="246">
                  <c:v>474.43044121604129</c:v>
                </c:pt>
                <c:pt idx="247">
                  <c:v>525.6824013080842</c:v>
                </c:pt>
                <c:pt idx="248">
                  <c:v>480.57820619705853</c:v>
                </c:pt>
                <c:pt idx="249">
                  <c:v>432.21265764399703</c:v>
                </c:pt>
                <c:pt idx="250">
                  <c:v>414.41864346703375</c:v>
                </c:pt>
                <c:pt idx="251">
                  <c:v>424.2431304346934</c:v>
                </c:pt>
                <c:pt idx="252">
                  <c:v>415.69464451925427</c:v>
                </c:pt>
                <c:pt idx="253">
                  <c:v>382.75351521709274</c:v>
                </c:pt>
                <c:pt idx="254">
                  <c:v>530.0362670941455</c:v>
                </c:pt>
                <c:pt idx="255">
                  <c:v>440.97720351298119</c:v>
                </c:pt>
                <c:pt idx="256">
                  <c:v>420.49443447472549</c:v>
                </c:pt>
                <c:pt idx="257">
                  <c:v>403.24878880603552</c:v>
                </c:pt>
                <c:pt idx="258">
                  <c:v>453.80482641511281</c:v>
                </c:pt>
                <c:pt idx="259">
                  <c:v>445.68572981829061</c:v>
                </c:pt>
                <c:pt idx="260">
                  <c:v>463.29481874231408</c:v>
                </c:pt>
                <c:pt idx="261">
                  <c:v>522.52484406440897</c:v>
                </c:pt>
                <c:pt idx="262">
                  <c:v>504.71280246634001</c:v>
                </c:pt>
                <c:pt idx="263">
                  <c:v>434.82643726685762</c:v>
                </c:pt>
                <c:pt idx="264">
                  <c:v>403.81023963929232</c:v>
                </c:pt>
                <c:pt idx="265">
                  <c:v>400.30446613073104</c:v>
                </c:pt>
                <c:pt idx="266">
                  <c:v>447.4746507752821</c:v>
                </c:pt>
                <c:pt idx="267">
                  <c:v>448.36316023442834</c:v>
                </c:pt>
                <c:pt idx="268">
                  <c:v>490.14380610177335</c:v>
                </c:pt>
                <c:pt idx="269">
                  <c:v>469.60098687883749</c:v>
                </c:pt>
                <c:pt idx="270">
                  <c:v>402.34876641434784</c:v>
                </c:pt>
                <c:pt idx="271">
                  <c:v>400.36908465217471</c:v>
                </c:pt>
                <c:pt idx="272">
                  <c:v>382.3232025606174</c:v>
                </c:pt>
                <c:pt idx="273">
                  <c:v>453.57083358942123</c:v>
                </c:pt>
                <c:pt idx="274">
                  <c:v>441.8183084342669</c:v>
                </c:pt>
                <c:pt idx="275">
                  <c:v>507.29697616497361</c:v>
                </c:pt>
                <c:pt idx="276">
                  <c:v>474.72881471760269</c:v>
                </c:pt>
                <c:pt idx="277">
                  <c:v>409.54316587217124</c:v>
                </c:pt>
                <c:pt idx="278">
                  <c:v>424.15186865034769</c:v>
                </c:pt>
                <c:pt idx="279">
                  <c:v>411.54595155298409</c:v>
                </c:pt>
                <c:pt idx="280">
                  <c:v>386.80114951866631</c:v>
                </c:pt>
                <c:pt idx="281">
                  <c:v>405.37835980964502</c:v>
                </c:pt>
                <c:pt idx="282">
                  <c:v>505.98049410819772</c:v>
                </c:pt>
                <c:pt idx="283">
                  <c:v>444.2821481391083</c:v>
                </c:pt>
                <c:pt idx="284">
                  <c:v>396.27105857054289</c:v>
                </c:pt>
                <c:pt idx="285">
                  <c:v>390.73711013915454</c:v>
                </c:pt>
                <c:pt idx="286">
                  <c:v>401.26571129357848</c:v>
                </c:pt>
                <c:pt idx="287">
                  <c:v>425.19767625569915</c:v>
                </c:pt>
                <c:pt idx="288">
                  <c:v>393.32391625933798</c:v>
                </c:pt>
                <c:pt idx="289">
                  <c:v>496.70820551182135</c:v>
                </c:pt>
                <c:pt idx="290">
                  <c:v>772.58257865755195</c:v>
                </c:pt>
                <c:pt idx="291">
                  <c:v>407.22116067158242</c:v>
                </c:pt>
                <c:pt idx="292">
                  <c:v>425.71684096078457</c:v>
                </c:pt>
                <c:pt idx="293">
                  <c:v>411.37409211761138</c:v>
                </c:pt>
                <c:pt idx="295">
                  <c:v>416.93360886371141</c:v>
                </c:pt>
                <c:pt idx="296">
                  <c:v>539.800752853674</c:v>
                </c:pt>
                <c:pt idx="297">
                  <c:v>455.9548653900863</c:v>
                </c:pt>
                <c:pt idx="298">
                  <c:v>391.42070013563711</c:v>
                </c:pt>
                <c:pt idx="299">
                  <c:v>405.42712280396432</c:v>
                </c:pt>
                <c:pt idx="300">
                  <c:v>413.66173724154572</c:v>
                </c:pt>
                <c:pt idx="301">
                  <c:v>400.39442322216331</c:v>
                </c:pt>
                <c:pt idx="302">
                  <c:v>391.81196276533859</c:v>
                </c:pt>
                <c:pt idx="303">
                  <c:v>514.2843395217601</c:v>
                </c:pt>
                <c:pt idx="304">
                  <c:v>454.73044969377855</c:v>
                </c:pt>
                <c:pt idx="305">
                  <c:v>404.15517126670517</c:v>
                </c:pt>
                <c:pt idx="306">
                  <c:v>443.14283019331538</c:v>
                </c:pt>
                <c:pt idx="307">
                  <c:v>424.23406188123005</c:v>
                </c:pt>
                <c:pt idx="308">
                  <c:v>402.0128497815445</c:v>
                </c:pt>
                <c:pt idx="309">
                  <c:v>405.80895297406533</c:v>
                </c:pt>
                <c:pt idx="310">
                  <c:v>483.54207795003003</c:v>
                </c:pt>
                <c:pt idx="311">
                  <c:v>453.79858521549579</c:v>
                </c:pt>
                <c:pt idx="312">
                  <c:v>402.71976267356206</c:v>
                </c:pt>
                <c:pt idx="313">
                  <c:v>410.74419743029102</c:v>
                </c:pt>
                <c:pt idx="314">
                  <c:v>401.47647482542197</c:v>
                </c:pt>
                <c:pt idx="315">
                  <c:v>408.54847896286066</c:v>
                </c:pt>
                <c:pt idx="316">
                  <c:v>402.45783637861206</c:v>
                </c:pt>
                <c:pt idx="317">
                  <c:v>515.88334489620763</c:v>
                </c:pt>
                <c:pt idx="318">
                  <c:v>478.38502514713832</c:v>
                </c:pt>
                <c:pt idx="319">
                  <c:v>396.95358627312419</c:v>
                </c:pt>
                <c:pt idx="320">
                  <c:v>403.67725083891088</c:v>
                </c:pt>
                <c:pt idx="321">
                  <c:v>412.65071877625229</c:v>
                </c:pt>
                <c:pt idx="322">
                  <c:v>395.30750560953499</c:v>
                </c:pt>
                <c:pt idx="323">
                  <c:v>384.72931709654279</c:v>
                </c:pt>
                <c:pt idx="324">
                  <c:v>483.91231824333676</c:v>
                </c:pt>
                <c:pt idx="325">
                  <c:v>460.13627415907609</c:v>
                </c:pt>
                <c:pt idx="326">
                  <c:v>413.22968003699879</c:v>
                </c:pt>
                <c:pt idx="328">
                  <c:v>392.10563698269783</c:v>
                </c:pt>
                <c:pt idx="329">
                  <c:v>395.71334681545909</c:v>
                </c:pt>
                <c:pt idx="330">
                  <c:v>396.97378252621297</c:v>
                </c:pt>
                <c:pt idx="331">
                  <c:v>493.14370318316708</c:v>
                </c:pt>
                <c:pt idx="332">
                  <c:v>457.85317284384388</c:v>
                </c:pt>
                <c:pt idx="333">
                  <c:v>397.76641460642441</c:v>
                </c:pt>
                <c:pt idx="335">
                  <c:v>375.50861856429123</c:v>
                </c:pt>
                <c:pt idx="336">
                  <c:v>406.73293752469033</c:v>
                </c:pt>
                <c:pt idx="337">
                  <c:v>442.02867411115955</c:v>
                </c:pt>
                <c:pt idx="338">
                  <c:v>491.56202694981278</c:v>
                </c:pt>
                <c:pt idx="339">
                  <c:v>433.70710545814677</c:v>
                </c:pt>
                <c:pt idx="340">
                  <c:v>444.05046420475469</c:v>
                </c:pt>
                <c:pt idx="341">
                  <c:v>403.08485822149413</c:v>
                </c:pt>
                <c:pt idx="342">
                  <c:v>392.0492230715119</c:v>
                </c:pt>
                <c:pt idx="343">
                  <c:v>385.32177840246277</c:v>
                </c:pt>
                <c:pt idx="344">
                  <c:v>395.40768414831126</c:v>
                </c:pt>
                <c:pt idx="345">
                  <c:v>468.15923993746276</c:v>
                </c:pt>
                <c:pt idx="346">
                  <c:v>427.38571648324881</c:v>
                </c:pt>
                <c:pt idx="347">
                  <c:v>380.23623283813572</c:v>
                </c:pt>
                <c:pt idx="348">
                  <c:v>397.05152040448297</c:v>
                </c:pt>
                <c:pt idx="349">
                  <c:v>388.21153681059695</c:v>
                </c:pt>
                <c:pt idx="350">
                  <c:v>394.40295252455377</c:v>
                </c:pt>
                <c:pt idx="351">
                  <c:v>437.59297945872731</c:v>
                </c:pt>
                <c:pt idx="352">
                  <c:v>458.79367078692889</c:v>
                </c:pt>
                <c:pt idx="353">
                  <c:v>461.55383630641268</c:v>
                </c:pt>
                <c:pt idx="354">
                  <c:v>380.2927488003977</c:v>
                </c:pt>
                <c:pt idx="355">
                  <c:v>385.17839886421262</c:v>
                </c:pt>
                <c:pt idx="356">
                  <c:v>392.98754232331027</c:v>
                </c:pt>
                <c:pt idx="357">
                  <c:v>391.78414007527567</c:v>
                </c:pt>
                <c:pt idx="358">
                  <c:v>396.76638253431906</c:v>
                </c:pt>
                <c:pt idx="359">
                  <c:v>480.37778803089873</c:v>
                </c:pt>
                <c:pt idx="360">
                  <c:v>430.22669293412861</c:v>
                </c:pt>
                <c:pt idx="361">
                  <c:v>395.12305344689315</c:v>
                </c:pt>
                <c:pt idx="362">
                  <c:v>395.644282307156</c:v>
                </c:pt>
              </c:numCache>
            </c:numRef>
          </c:yVal>
          <c:smooth val="1"/>
          <c:extLst>
            <c:ext xmlns:c16="http://schemas.microsoft.com/office/drawing/2014/chart" uri="{C3380CC4-5D6E-409C-BE32-E72D297353CC}">
              <c16:uniqueId val="{00000003-7D4F-4E10-BBE2-D2F7C03349DB}"/>
            </c:ext>
          </c:extLst>
        </c:ser>
        <c:ser>
          <c:idx val="4"/>
          <c:order val="4"/>
          <c:tx>
            <c:strRef>
              <c:f>all!$F$1</c:f>
              <c:strCache>
                <c:ptCount val="1"/>
                <c:pt idx="0">
                  <c:v>NR Waiting time</c:v>
                </c:pt>
              </c:strCache>
            </c:strRef>
          </c:tx>
          <c:spPr>
            <a:ln w="12700" cap="rnd">
              <a:solidFill>
                <a:schemeClr val="bg1">
                  <a:lumMod val="50000"/>
                </a:schemeClr>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all!$F$2:$F$364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yVal>
          <c:smooth val="1"/>
          <c:extLst>
            <c:ext xmlns:c16="http://schemas.microsoft.com/office/drawing/2014/chart" uri="{C3380CC4-5D6E-409C-BE32-E72D297353CC}">
              <c16:uniqueId val="{00000004-7D4F-4E10-BBE2-D2F7C03349DB}"/>
            </c:ext>
          </c:extLst>
        </c:ser>
        <c:dLbls>
          <c:showLegendKey val="0"/>
          <c:showVal val="0"/>
          <c:showCatName val="0"/>
          <c:showSerName val="0"/>
          <c:showPercent val="0"/>
          <c:showBubbleSize val="0"/>
        </c:dLbls>
        <c:axId val="55442800"/>
        <c:axId val="55445296"/>
      </c:scatterChart>
      <c:valAx>
        <c:axId val="55442800"/>
        <c:scaling>
          <c:orientation val="minMax"/>
          <c:max val="43500"/>
          <c:min val="43130"/>
        </c:scaling>
        <c:delete val="0"/>
        <c:axPos val="b"/>
        <c:majorGridlines>
          <c:spPr>
            <a:ln w="9525" cap="flat" cmpd="sng" algn="ctr">
              <a:solidFill>
                <a:schemeClr val="tx1">
                  <a:lumMod val="15000"/>
                  <a:lumOff val="85000"/>
                </a:schemeClr>
              </a:solidFill>
              <a:round/>
            </a:ln>
            <a:effectLst/>
          </c:spPr>
        </c:majorGridlines>
        <c:numFmt formatCode="m/d;@"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45296"/>
        <c:crosses val="autoZero"/>
        <c:crossBetween val="midCat"/>
      </c:valAx>
      <c:valAx>
        <c:axId val="55445296"/>
        <c:scaling>
          <c:orientation val="minMax"/>
          <c:max val="1200"/>
          <c:min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42800"/>
        <c:crosses val="autoZero"/>
        <c:crossBetween val="midCat"/>
      </c:valAx>
      <c:spPr>
        <a:noFill/>
        <a:ln>
          <a:noFill/>
        </a:ln>
        <a:effectLst/>
      </c:spPr>
    </c:plotArea>
    <c:legend>
      <c:legendPos val="b"/>
      <c:layout>
        <c:manualLayout>
          <c:xMode val="edge"/>
          <c:yMode val="edge"/>
          <c:x val="1.1921562689279224E-2"/>
          <c:y val="0.88140412831464099"/>
          <c:w val="0.98256713103169802"/>
          <c:h val="0.11377202128201701"/>
        </c:manualLayout>
      </c:layout>
      <c:overlay val="0"/>
      <c:spPr>
        <a:noFill/>
        <a:ln w="6350">
          <a:solidFill>
            <a:schemeClr val="bg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gr_weekday!$A$2</c:f>
              <c:strCache>
                <c:ptCount val="1"/>
                <c:pt idx="0">
                  <c:v>ER waiting time</c:v>
                </c:pt>
              </c:strCache>
            </c:strRef>
          </c:tx>
          <c:spPr>
            <a:solidFill>
              <a:schemeClr val="accent1"/>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gr_weekday!$B$2:$H$2</c:f>
              <c:numCache>
                <c:formatCode>General</c:formatCode>
                <c:ptCount val="7"/>
                <c:pt idx="0">
                  <c:v>661.53156447768004</c:v>
                </c:pt>
                <c:pt idx="1">
                  <c:v>636.45187422745198</c:v>
                </c:pt>
                <c:pt idx="2">
                  <c:v>635.51337280261203</c:v>
                </c:pt>
                <c:pt idx="3">
                  <c:v>628.91695060170503</c:v>
                </c:pt>
                <c:pt idx="4">
                  <c:v>597.47029318971295</c:v>
                </c:pt>
                <c:pt idx="5">
                  <c:v>738.04268196322198</c:v>
                </c:pt>
                <c:pt idx="6">
                  <c:v>654.15256468096595</c:v>
                </c:pt>
              </c:numCache>
            </c:numRef>
          </c:val>
          <c:extLst>
            <c:ext xmlns:c16="http://schemas.microsoft.com/office/drawing/2014/chart" uri="{C3380CC4-5D6E-409C-BE32-E72D297353CC}">
              <c16:uniqueId val="{00000000-1D1C-4A19-BFAD-C8E5173024CF}"/>
            </c:ext>
          </c:extLst>
        </c:ser>
        <c:ser>
          <c:idx val="1"/>
          <c:order val="1"/>
          <c:tx>
            <c:strRef>
              <c:f>gr_weekday!$A$3</c:f>
              <c:strCache>
                <c:ptCount val="1"/>
                <c:pt idx="0">
                  <c:v>AR waiting time</c:v>
                </c:pt>
              </c:strCache>
            </c:strRef>
          </c:tx>
          <c:spPr>
            <a:solidFill>
              <a:schemeClr val="accent2"/>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gr_weekday!$B$3:$H$3</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1D1C-4A19-BFAD-C8E5173024CF}"/>
            </c:ext>
          </c:extLst>
        </c:ser>
        <c:ser>
          <c:idx val="2"/>
          <c:order val="2"/>
          <c:tx>
            <c:strRef>
              <c:f>gr_weekday!$A$4</c:f>
              <c:strCache>
                <c:ptCount val="1"/>
                <c:pt idx="0">
                  <c:v>GR waiting time</c:v>
                </c:pt>
              </c:strCache>
            </c:strRef>
          </c:tx>
          <c:spPr>
            <a:solidFill>
              <a:schemeClr val="accent6"/>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gr_weekday!$B$4:$H$4</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1D1C-4A19-BFAD-C8E5173024CF}"/>
            </c:ext>
          </c:extLst>
        </c:ser>
        <c:ser>
          <c:idx val="3"/>
          <c:order val="3"/>
          <c:tx>
            <c:strRef>
              <c:f>gr_weekday!$A$5</c:f>
              <c:strCache>
                <c:ptCount val="1"/>
                <c:pt idx="0">
                  <c:v>PR optimal waiting time</c:v>
                </c:pt>
              </c:strCache>
            </c:strRef>
          </c:tx>
          <c:spPr>
            <a:solidFill>
              <a:schemeClr val="accent4"/>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gr_weekday!$B$5:$H$5</c:f>
              <c:numCache>
                <c:formatCode>General</c:formatCode>
                <c:ptCount val="7"/>
                <c:pt idx="0">
                  <c:v>364.15472723086202</c:v>
                </c:pt>
                <c:pt idx="1">
                  <c:v>359.87998477617498</c:v>
                </c:pt>
                <c:pt idx="2">
                  <c:v>356.90396969693001</c:v>
                </c:pt>
                <c:pt idx="3">
                  <c:v>357.15959180536601</c:v>
                </c:pt>
                <c:pt idx="4">
                  <c:v>360.91841396425798</c:v>
                </c:pt>
                <c:pt idx="5">
                  <c:v>455.16329102841001</c:v>
                </c:pt>
                <c:pt idx="6">
                  <c:v>414.94264823922703</c:v>
                </c:pt>
              </c:numCache>
            </c:numRef>
          </c:val>
          <c:extLst>
            <c:ext xmlns:c16="http://schemas.microsoft.com/office/drawing/2014/chart" uri="{C3380CC4-5D6E-409C-BE32-E72D297353CC}">
              <c16:uniqueId val="{00000003-1D1C-4A19-BFAD-C8E5173024CF}"/>
            </c:ext>
          </c:extLst>
        </c:ser>
        <c:ser>
          <c:idx val="4"/>
          <c:order val="4"/>
          <c:tx>
            <c:strRef>
              <c:f>gr_weekday!$A$6</c:f>
              <c:strCache>
                <c:ptCount val="1"/>
                <c:pt idx="0">
                  <c:v>NR waiting time</c:v>
                </c:pt>
              </c:strCache>
            </c:strRef>
          </c:tx>
          <c:spPr>
            <a:solidFill>
              <a:schemeClr val="tx1">
                <a:lumMod val="50000"/>
                <a:lumOff val="50000"/>
              </a:schemeClr>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gr_weekday!$B$6:$H$6</c:f>
              <c:numCache>
                <c:formatCode>General</c:formatCode>
                <c:ptCount val="7"/>
                <c:pt idx="0">
                  <c:v>158.94164363163301</c:v>
                </c:pt>
                <c:pt idx="1">
                  <c:v>174.286737613231</c:v>
                </c:pt>
                <c:pt idx="2">
                  <c:v>179.47536631352801</c:v>
                </c:pt>
                <c:pt idx="3">
                  <c:v>192.767221241035</c:v>
                </c:pt>
                <c:pt idx="4">
                  <c:v>230.039046169568</c:v>
                </c:pt>
                <c:pt idx="5">
                  <c:v>159.48353187456999</c:v>
                </c:pt>
                <c:pt idx="6">
                  <c:v>232.19980207033601</c:v>
                </c:pt>
              </c:numCache>
            </c:numRef>
          </c:val>
          <c:extLst>
            <c:ext xmlns:c16="http://schemas.microsoft.com/office/drawing/2014/chart" uri="{C3380CC4-5D6E-409C-BE32-E72D297353CC}">
              <c16:uniqueId val="{00000004-1D1C-4A19-BFAD-C8E5173024CF}"/>
            </c:ext>
          </c:extLst>
        </c:ser>
        <c:dLbls>
          <c:showLegendKey val="0"/>
          <c:showVal val="0"/>
          <c:showCatName val="0"/>
          <c:showSerName val="0"/>
          <c:showPercent val="0"/>
          <c:showBubbleSize val="0"/>
        </c:dLbls>
        <c:gapWidth val="219"/>
        <c:overlap val="-27"/>
        <c:axId val="434727728"/>
        <c:axId val="434746032"/>
      </c:barChart>
      <c:catAx>
        <c:axId val="434727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46032"/>
        <c:crosses val="autoZero"/>
        <c:auto val="1"/>
        <c:lblAlgn val="ctr"/>
        <c:lblOffset val="100"/>
        <c:noMultiLvlLbl val="0"/>
      </c:catAx>
      <c:valAx>
        <c:axId val="434746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27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4F3E5D-E5E4-4E45-8E0E-AF3E9C70B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824</TotalTime>
  <Pages>30</Pages>
  <Words>20096</Words>
  <Characters>114551</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134379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Luyu Liu</cp:lastModifiedBy>
  <cp:revision>51</cp:revision>
  <dcterms:created xsi:type="dcterms:W3CDTF">2019-06-25T17:45:00Z</dcterms:created>
  <dcterms:modified xsi:type="dcterms:W3CDTF">2019-07-27T20:47:00Z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