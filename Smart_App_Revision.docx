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DCCDB72" w14:textId="6F64BE06" w:rsidR="005A464A" w:rsidRDefault="005A464A" w:rsidP="005A464A">
      <w:pPr>
        <w:jc w:val="center"/>
        <w:rPr>
          <w:rFonts w:ascii="Times New Roman" w:hAnsi="Times New Roman" w:cs="Times New Roman"/>
          <w:sz w:val="32"/>
          <w:szCs w:val="24"/>
        </w:rPr>
      </w:pPr>
      <w:r>
        <w:rPr>
          <w:rFonts w:ascii="Times New Roman" w:hAnsi="Times New Roman" w:cs="Times New Roman"/>
          <w:sz w:val="32"/>
          <w:szCs w:val="24"/>
        </w:rPr>
        <w:t xml:space="preserve">Does </w:t>
      </w:r>
      <w:r w:rsidRPr="005719F8">
        <w:rPr>
          <w:rFonts w:ascii="Times New Roman" w:hAnsi="Times New Roman" w:cs="Times New Roman"/>
          <w:sz w:val="32"/>
          <w:szCs w:val="24"/>
        </w:rPr>
        <w:t xml:space="preserve">real-time transit </w:t>
      </w:r>
      <w:r>
        <w:rPr>
          <w:rFonts w:ascii="Times New Roman" w:hAnsi="Times New Roman" w:cs="Times New Roman"/>
          <w:sz w:val="32"/>
          <w:szCs w:val="24"/>
        </w:rPr>
        <w:t>information reduce waiting time</w:t>
      </w:r>
      <w:r w:rsidRPr="005719F8">
        <w:rPr>
          <w:rFonts w:ascii="Times New Roman" w:hAnsi="Times New Roman" w:cs="Times New Roman"/>
          <w:sz w:val="32"/>
          <w:szCs w:val="24"/>
        </w:rPr>
        <w:t>?</w:t>
      </w:r>
      <w:del w:id="0" w:author="Liu, Luyu" w:date="2020-06-15T19:57:00Z">
        <w:r w:rsidRPr="005719F8" w:rsidDel="00A246E6">
          <w:rPr>
            <w:rFonts w:ascii="Times New Roman" w:hAnsi="Times New Roman" w:cs="Times New Roman"/>
            <w:sz w:val="32"/>
            <w:szCs w:val="24"/>
          </w:rPr>
          <w:delText xml:space="preserve">  </w:delText>
        </w:r>
      </w:del>
      <w:ins w:id="1" w:author="Liu, Luyu" w:date="2020-06-15T19:57:00Z">
        <w:r w:rsidR="00A246E6">
          <w:rPr>
            <w:rFonts w:ascii="Times New Roman" w:hAnsi="Times New Roman" w:cs="Times New Roman"/>
            <w:sz w:val="32"/>
            <w:szCs w:val="24"/>
          </w:rPr>
          <w:t xml:space="preserve"> </w:t>
        </w:r>
      </w:ins>
      <w:r>
        <w:rPr>
          <w:rFonts w:ascii="Times New Roman" w:hAnsi="Times New Roman" w:cs="Times New Roman"/>
          <w:sz w:val="32"/>
          <w:szCs w:val="24"/>
        </w:rPr>
        <w:t>An empirical analysis</w:t>
      </w:r>
    </w:p>
    <w:p w14:paraId="170B9D6D" w14:textId="77777777" w:rsidR="005A464A" w:rsidRDefault="005A464A" w:rsidP="005A464A">
      <w:pPr>
        <w:jc w:val="center"/>
        <w:rPr>
          <w:rFonts w:ascii="Times New Roman" w:hAnsi="Times New Roman" w:cs="Times New Roman"/>
          <w:sz w:val="28"/>
          <w:szCs w:val="24"/>
          <w:vertAlign w:val="superscript"/>
        </w:rPr>
      </w:pPr>
      <w:r w:rsidRPr="00150008">
        <w:rPr>
          <w:rFonts w:ascii="Times New Roman" w:hAnsi="Times New Roman" w:cs="Times New Roman"/>
          <w:sz w:val="28"/>
          <w:szCs w:val="24"/>
        </w:rPr>
        <w:t>Luyu Liu</w:t>
      </w:r>
      <w:r>
        <w:rPr>
          <w:rFonts w:ascii="Times New Roman" w:hAnsi="Times New Roman" w:cs="Times New Roman"/>
          <w:sz w:val="28"/>
          <w:szCs w:val="24"/>
          <w:vertAlign w:val="superscript"/>
        </w:rPr>
        <w:t>a,b</w:t>
      </w:r>
      <w:r>
        <w:rPr>
          <w:rFonts w:ascii="Times New Roman" w:hAnsi="Times New Roman" w:cs="Times New Roman"/>
          <w:sz w:val="28"/>
          <w:szCs w:val="24"/>
        </w:rPr>
        <w:t xml:space="preserve"> and Harvey J. Miller</w:t>
      </w:r>
      <w:r>
        <w:rPr>
          <w:rFonts w:ascii="Times New Roman" w:hAnsi="Times New Roman" w:cs="Times New Roman"/>
          <w:sz w:val="28"/>
          <w:szCs w:val="24"/>
          <w:vertAlign w:val="superscript"/>
        </w:rPr>
        <w:t>a,b,*</w:t>
      </w:r>
      <w:r w:rsidRPr="00351FFE">
        <w:rPr>
          <w:rStyle w:val="FootnoteReference"/>
          <w:rFonts w:ascii="Times New Roman" w:hAnsi="Times New Roman" w:cs="Times New Roman"/>
          <w:color w:val="FFFFFF" w:themeColor="background1"/>
          <w:sz w:val="28"/>
          <w:szCs w:val="24"/>
        </w:rPr>
        <w:footnoteReference w:id="1"/>
      </w:r>
    </w:p>
    <w:p w14:paraId="33A31F7D" w14:textId="77777777" w:rsidR="005A464A" w:rsidRPr="00351FFE" w:rsidRDefault="005A464A" w:rsidP="005A464A">
      <w:pPr>
        <w:jc w:val="center"/>
        <w:rPr>
          <w:rFonts w:ascii="Times New Roman" w:hAnsi="Times New Roman" w:cs="Times New Roman"/>
          <w:sz w:val="24"/>
          <w:vertAlign w:val="superscript"/>
        </w:rPr>
      </w:pPr>
    </w:p>
    <w:p w14:paraId="13FBBD6E" w14:textId="77777777" w:rsidR="005A464A" w:rsidRPr="00351FFE" w:rsidRDefault="005A464A" w:rsidP="005A464A">
      <w:pPr>
        <w:rPr>
          <w:rFonts w:ascii="Times New Roman" w:hAnsi="Times New Roman" w:cs="Times New Roman"/>
          <w:szCs w:val="20"/>
        </w:rPr>
      </w:pPr>
      <w:r w:rsidRPr="00351FFE">
        <w:rPr>
          <w:rFonts w:ascii="Times New Roman" w:hAnsi="Times New Roman" w:cs="Times New Roman"/>
          <w:szCs w:val="20"/>
          <w:vertAlign w:val="superscript"/>
        </w:rPr>
        <w:t xml:space="preserve">a </w:t>
      </w:r>
      <w:r w:rsidRPr="00351FFE">
        <w:rPr>
          <w:rFonts w:ascii="Times New Roman" w:hAnsi="Times New Roman" w:cs="Times New Roman"/>
          <w:szCs w:val="20"/>
        </w:rPr>
        <w:t>Department of Geography, Ohio State University</w:t>
      </w:r>
      <w:r>
        <w:rPr>
          <w:rFonts w:ascii="Times New Roman" w:hAnsi="Times New Roman" w:cs="Times New Roman"/>
          <w:szCs w:val="20"/>
        </w:rPr>
        <w:t xml:space="preserve">, </w:t>
      </w:r>
      <w:r w:rsidRPr="00351FFE">
        <w:rPr>
          <w:rFonts w:ascii="Times New Roman" w:hAnsi="Times New Roman" w:cs="Times New Roman"/>
          <w:szCs w:val="20"/>
        </w:rPr>
        <w:t>Columbus, O</w:t>
      </w:r>
      <w:r>
        <w:rPr>
          <w:rFonts w:ascii="Times New Roman" w:hAnsi="Times New Roman" w:cs="Times New Roman"/>
          <w:szCs w:val="20"/>
        </w:rPr>
        <w:t>hio, USA</w:t>
      </w:r>
      <w:r w:rsidRPr="00351FFE">
        <w:rPr>
          <w:rFonts w:ascii="Times New Roman" w:hAnsi="Times New Roman" w:cs="Times New Roman"/>
          <w:szCs w:val="20"/>
        </w:rPr>
        <w:t xml:space="preserve">; </w:t>
      </w:r>
    </w:p>
    <w:p w14:paraId="3B9ECF39" w14:textId="77777777" w:rsidR="005A464A" w:rsidRPr="00351FFE" w:rsidRDefault="005A464A" w:rsidP="005A464A">
      <w:pPr>
        <w:rPr>
          <w:rFonts w:ascii="Times New Roman" w:hAnsi="Times New Roman" w:cs="Times New Roman"/>
          <w:szCs w:val="20"/>
        </w:rPr>
      </w:pPr>
      <w:r w:rsidRPr="00351FFE">
        <w:rPr>
          <w:rFonts w:ascii="Times New Roman" w:hAnsi="Times New Roman" w:cs="Times New Roman"/>
          <w:szCs w:val="20"/>
          <w:vertAlign w:val="superscript"/>
        </w:rPr>
        <w:t xml:space="preserve">b </w:t>
      </w:r>
      <w:r w:rsidRPr="00351FFE">
        <w:rPr>
          <w:rFonts w:ascii="Times New Roman" w:hAnsi="Times New Roman" w:cs="Times New Roman"/>
          <w:szCs w:val="20"/>
        </w:rPr>
        <w:t>Center for Urban and Regional Analysis, Ohio State University</w:t>
      </w:r>
      <w:r>
        <w:rPr>
          <w:rFonts w:ascii="Times New Roman" w:hAnsi="Times New Roman" w:cs="Times New Roman"/>
          <w:szCs w:val="20"/>
        </w:rPr>
        <w:t xml:space="preserve">, </w:t>
      </w:r>
      <w:r w:rsidRPr="009B0F84">
        <w:rPr>
          <w:rFonts w:ascii="Times New Roman" w:hAnsi="Times New Roman" w:cs="Times New Roman"/>
          <w:szCs w:val="20"/>
        </w:rPr>
        <w:t>Columbus, O</w:t>
      </w:r>
      <w:r>
        <w:rPr>
          <w:rFonts w:ascii="Times New Roman" w:hAnsi="Times New Roman" w:cs="Times New Roman"/>
          <w:szCs w:val="20"/>
        </w:rPr>
        <w:t>hio, USA.</w:t>
      </w:r>
    </w:p>
    <w:p w14:paraId="56808244" w14:textId="77777777" w:rsidR="005A464A" w:rsidRDefault="005A464A" w:rsidP="005A464A">
      <w:pPr>
        <w:rPr>
          <w:rFonts w:ascii="Times New Roman" w:hAnsi="Times New Roman" w:cs="Times New Roman"/>
          <w:b/>
          <w:sz w:val="24"/>
          <w:szCs w:val="24"/>
        </w:rPr>
      </w:pPr>
    </w:p>
    <w:p w14:paraId="1B124C43" w14:textId="77777777" w:rsidR="005A464A" w:rsidRPr="00B46565" w:rsidRDefault="005A464A" w:rsidP="005A464A">
      <w:pPr>
        <w:rPr>
          <w:rFonts w:ascii="Times New Roman" w:hAnsi="Times New Roman" w:cs="Times New Roman"/>
          <w:b/>
          <w:sz w:val="24"/>
          <w:szCs w:val="24"/>
        </w:rPr>
      </w:pPr>
      <w:r w:rsidRPr="00B46565">
        <w:rPr>
          <w:rFonts w:ascii="Times New Roman" w:hAnsi="Times New Roman" w:cs="Times New Roman"/>
          <w:b/>
          <w:sz w:val="24"/>
          <w:szCs w:val="24"/>
        </w:rPr>
        <w:t>Abstract:</w:t>
      </w:r>
    </w:p>
    <w:p w14:paraId="28046CD9" w14:textId="54BEE699" w:rsidR="005A464A" w:rsidRPr="00EA0C72" w:rsidRDefault="005A464A" w:rsidP="005A464A">
      <w:pPr>
        <w:jc w:val="both"/>
        <w:rPr>
          <w:rFonts w:ascii="Times New Roman" w:hAnsi="Times New Roman" w:cs="Times New Roman"/>
          <w:sz w:val="24"/>
          <w:szCs w:val="24"/>
        </w:rPr>
      </w:pPr>
      <w:r>
        <w:rPr>
          <w:rFonts w:ascii="Times New Roman" w:hAnsi="Times New Roman" w:cs="Times New Roman"/>
          <w:sz w:val="24"/>
          <w:szCs w:val="24"/>
        </w:rPr>
        <w:t>A claimed benefit of r</w:t>
      </w:r>
      <w:r>
        <w:rPr>
          <w:rFonts w:ascii="Times New Roman" w:hAnsi="Times New Roman" w:cs="Times New Roman" w:hint="eastAsia"/>
          <w:sz w:val="24"/>
          <w:szCs w:val="24"/>
        </w:rPr>
        <w:t>eal-</w:t>
      </w:r>
      <w:r>
        <w:rPr>
          <w:rFonts w:ascii="Times New Roman" w:hAnsi="Times New Roman" w:cs="Times New Roman"/>
          <w:sz w:val="24"/>
          <w:szCs w:val="24"/>
        </w:rPr>
        <w:t xml:space="preserve">time information (RTI) apps in public transit systems is the reduction of waiting times by allowing passengers to appropriately time their arrivals </w:t>
      </w:r>
      <w:r w:rsidRPr="009D4C36">
        <w:rPr>
          <w:rFonts w:ascii="Times New Roman" w:hAnsi="Times New Roman" w:cs="Times New Roman"/>
          <w:sz w:val="24"/>
          <w:szCs w:val="24"/>
        </w:rPr>
        <w:t xml:space="preserve">at </w:t>
      </w:r>
      <w:r>
        <w:rPr>
          <w:rFonts w:ascii="Times New Roman" w:hAnsi="Times New Roman" w:cs="Times New Roman"/>
          <w:sz w:val="24"/>
          <w:szCs w:val="24"/>
        </w:rPr>
        <w:t xml:space="preserve">transit </w:t>
      </w:r>
      <w:r w:rsidRPr="009D4C36">
        <w:rPr>
          <w:rFonts w:ascii="Times New Roman" w:hAnsi="Times New Roman" w:cs="Times New Roman"/>
          <w:sz w:val="24"/>
          <w:szCs w:val="24"/>
        </w:rPr>
        <w:t>stops</w:t>
      </w:r>
      <w:r>
        <w:rPr>
          <w:rFonts w:ascii="Times New Roman" w:hAnsi="Times New Roman" w:cs="Times New Roman"/>
          <w:sz w:val="24"/>
          <w:szCs w:val="24"/>
        </w:rPr>
        <w:t>. Although previous research investigated the overall impact of RTI on waiting time, few studies examine the mechanisms underlying these claims, and variations in its effectiveness over time and space.</w:t>
      </w:r>
      <w:del w:id="2" w:author="Liu, Luyu" w:date="2020-06-15T19:57:00Z">
        <w:r w:rsidDel="00A246E6">
          <w:rPr>
            <w:rFonts w:ascii="Times New Roman" w:hAnsi="Times New Roman" w:cs="Times New Roman"/>
            <w:sz w:val="24"/>
            <w:szCs w:val="24"/>
          </w:rPr>
          <w:delText xml:space="preserve">  </w:delText>
        </w:r>
      </w:del>
      <w:ins w:id="3" w:author="Liu, Luyu" w:date="2020-06-15T19:57:00Z">
        <w:r w:rsidR="00A246E6">
          <w:rPr>
            <w:rFonts w:ascii="Times New Roman" w:hAnsi="Times New Roman" w:cs="Times New Roman"/>
            <w:sz w:val="24"/>
            <w:szCs w:val="24"/>
          </w:rPr>
          <w:t xml:space="preserve"> </w:t>
        </w:r>
      </w:ins>
      <w:r>
        <w:rPr>
          <w:rFonts w:ascii="Times New Roman" w:hAnsi="Times New Roman" w:cs="Times New Roman"/>
          <w:sz w:val="24"/>
          <w:szCs w:val="24"/>
        </w:rPr>
        <w:t xml:space="preserve">In this paper, we theorize and validate the sources of RTI-based users’ waiting time penalties: </w:t>
      </w:r>
      <w:r w:rsidRPr="00351DC4">
        <w:rPr>
          <w:rFonts w:ascii="Times New Roman" w:hAnsi="Times New Roman" w:cs="Times New Roman"/>
          <w:i/>
          <w:sz w:val="24"/>
          <w:szCs w:val="24"/>
        </w:rPr>
        <w:t>reclaimed delay</w:t>
      </w:r>
      <w:r>
        <w:rPr>
          <w:rFonts w:ascii="Times New Roman" w:hAnsi="Times New Roman" w:cs="Times New Roman"/>
          <w:sz w:val="24"/>
          <w:szCs w:val="24"/>
        </w:rPr>
        <w:t xml:space="preserve"> (bus drivers compensating for being behind schedule) and </w:t>
      </w:r>
      <w:r w:rsidRPr="00351DC4">
        <w:rPr>
          <w:rFonts w:ascii="Times New Roman" w:hAnsi="Times New Roman" w:cs="Times New Roman"/>
          <w:i/>
          <w:sz w:val="24"/>
          <w:szCs w:val="24"/>
        </w:rPr>
        <w:t>discontinuity delay</w:t>
      </w:r>
      <w:r>
        <w:rPr>
          <w:rFonts w:ascii="Times New Roman" w:hAnsi="Times New Roman" w:cs="Times New Roman"/>
          <w:sz w:val="24"/>
          <w:szCs w:val="24"/>
        </w:rPr>
        <w:t xml:space="preserve"> (an artifact of the update frequency of RTI).</w:t>
      </w:r>
      <w:del w:id="4" w:author="Liu, Luyu" w:date="2020-06-15T19:57:00Z">
        <w:r w:rsidDel="00A246E6">
          <w:rPr>
            <w:rFonts w:ascii="Times New Roman" w:hAnsi="Times New Roman" w:cs="Times New Roman"/>
            <w:sz w:val="24"/>
            <w:szCs w:val="24"/>
          </w:rPr>
          <w:delText xml:space="preserve">  </w:delText>
        </w:r>
      </w:del>
      <w:ins w:id="5" w:author="Liu, Luyu" w:date="2020-06-15T19:57:00Z">
        <w:r w:rsidR="00A246E6">
          <w:rPr>
            <w:rFonts w:ascii="Times New Roman" w:hAnsi="Times New Roman" w:cs="Times New Roman"/>
            <w:sz w:val="24"/>
            <w:szCs w:val="24"/>
          </w:rPr>
          <w:t xml:space="preserve"> </w:t>
        </w:r>
      </w:ins>
      <w:r>
        <w:rPr>
          <w:rFonts w:ascii="Times New Roman" w:hAnsi="Times New Roman" w:cs="Times New Roman"/>
          <w:sz w:val="24"/>
          <w:szCs w:val="24"/>
        </w:rPr>
        <w:t>We introduce five trip planning strategies</w:t>
      </w:r>
      <w:del w:id="6" w:author="Liu, Luyu" w:date="2020-06-13T12:32:00Z">
        <w:r w:rsidDel="00D04CF8">
          <w:rPr>
            <w:rFonts w:ascii="Times New Roman" w:hAnsi="Times New Roman" w:cs="Times New Roman"/>
            <w:sz w:val="24"/>
            <w:szCs w:val="24"/>
          </w:rPr>
          <w:delText xml:space="preserve"> (TPSs)</w:delText>
        </w:r>
      </w:del>
      <w:r>
        <w:rPr>
          <w:rFonts w:ascii="Times New Roman" w:hAnsi="Times New Roman" w:cs="Times New Roman"/>
          <w:sz w:val="24"/>
          <w:szCs w:val="24"/>
        </w:rPr>
        <w:t xml:space="preserve"> that cover possible behaviors that ignore or use RTI in deciding when to depart home to arrive at a nearby transit stop.</w:t>
      </w:r>
      <w:del w:id="7" w:author="Liu, Luyu" w:date="2020-06-15T19:57:00Z">
        <w:r w:rsidDel="00A246E6">
          <w:rPr>
            <w:rFonts w:ascii="Times New Roman" w:hAnsi="Times New Roman" w:cs="Times New Roman"/>
            <w:sz w:val="24"/>
            <w:szCs w:val="24"/>
          </w:rPr>
          <w:delText xml:space="preserve">  </w:delText>
        </w:r>
      </w:del>
      <w:ins w:id="8" w:author="Liu, Luyu" w:date="2020-06-15T19:57:00Z">
        <w:r w:rsidR="00A246E6">
          <w:rPr>
            <w:rFonts w:ascii="Times New Roman" w:hAnsi="Times New Roman" w:cs="Times New Roman"/>
            <w:sz w:val="24"/>
            <w:szCs w:val="24"/>
          </w:rPr>
          <w:t xml:space="preserve"> </w:t>
        </w:r>
      </w:ins>
      <w:r>
        <w:rPr>
          <w:rFonts w:ascii="Times New Roman" w:hAnsi="Times New Roman" w:cs="Times New Roman"/>
          <w:sz w:val="24"/>
          <w:szCs w:val="24"/>
        </w:rPr>
        <w:t xml:space="preserve">Using real-time bus location data from a medium-sized US city, we calculate the realized waiting times and risk of missing a bus for each </w:t>
      </w:r>
      <w:del w:id="9" w:author="Liu, Luyu" w:date="2020-06-13T12:32:00Z">
        <w:r w:rsidDel="00D04CF8">
          <w:rPr>
            <w:rFonts w:ascii="Times New Roman" w:hAnsi="Times New Roman" w:cs="Times New Roman"/>
            <w:sz w:val="24"/>
            <w:szCs w:val="24"/>
          </w:rPr>
          <w:delText>TPS</w:delText>
        </w:r>
      </w:del>
      <w:ins w:id="10" w:author="Liu, Luyu" w:date="2020-06-13T12:32:00Z">
        <w:r w:rsidR="00D04CF8">
          <w:rPr>
            <w:rFonts w:ascii="Times New Roman" w:hAnsi="Times New Roman" w:cs="Times New Roman"/>
            <w:sz w:val="24"/>
            <w:szCs w:val="24"/>
          </w:rPr>
          <w:t>trip planning strategy</w:t>
        </w:r>
      </w:ins>
      <w:r>
        <w:rPr>
          <w:rFonts w:ascii="Times New Roman" w:hAnsi="Times New Roman" w:cs="Times New Roman"/>
          <w:sz w:val="24"/>
          <w:szCs w:val="24"/>
        </w:rPr>
        <w:t>.</w:t>
      </w:r>
      <w:del w:id="11" w:author="Liu, Luyu" w:date="2020-06-15T19:57:00Z">
        <w:r w:rsidDel="00A246E6">
          <w:rPr>
            <w:rFonts w:ascii="Times New Roman" w:hAnsi="Times New Roman" w:cs="Times New Roman"/>
            <w:sz w:val="24"/>
            <w:szCs w:val="24"/>
          </w:rPr>
          <w:delText xml:space="preserve">  </w:delText>
        </w:r>
      </w:del>
      <w:ins w:id="12" w:author="Liu, Luyu" w:date="2020-06-15T19:57:00Z">
        <w:r w:rsidR="00A246E6">
          <w:rPr>
            <w:rFonts w:ascii="Times New Roman" w:hAnsi="Times New Roman" w:cs="Times New Roman"/>
            <w:sz w:val="24"/>
            <w:szCs w:val="24"/>
          </w:rPr>
          <w:t xml:space="preserve"> </w:t>
        </w:r>
      </w:ins>
      <w:r w:rsidRPr="003803CA">
        <w:rPr>
          <w:rFonts w:ascii="Times New Roman" w:hAnsi="Times New Roman" w:cs="Times New Roman"/>
          <w:sz w:val="24"/>
          <w:szCs w:val="24"/>
        </w:rPr>
        <w:t xml:space="preserve">We find that the best RTI </w:t>
      </w:r>
      <w:r>
        <w:rPr>
          <w:rFonts w:ascii="Times New Roman" w:hAnsi="Times New Roman" w:cs="Times New Roman"/>
          <w:sz w:val="24"/>
          <w:szCs w:val="24"/>
        </w:rPr>
        <w:t xml:space="preserve">strategy, a prudent tactic </w:t>
      </w:r>
      <w:r w:rsidRPr="003803CA">
        <w:rPr>
          <w:rFonts w:ascii="Times New Roman" w:hAnsi="Times New Roman" w:cs="Times New Roman"/>
          <w:sz w:val="24"/>
          <w:szCs w:val="24"/>
        </w:rPr>
        <w:t xml:space="preserve">with an optimized insurance </w:t>
      </w:r>
      <w:r>
        <w:rPr>
          <w:rFonts w:ascii="Times New Roman" w:hAnsi="Times New Roman" w:cs="Times New Roman"/>
          <w:sz w:val="24"/>
          <w:szCs w:val="24"/>
        </w:rPr>
        <w:t xml:space="preserve">time </w:t>
      </w:r>
      <w:r w:rsidRPr="003803CA">
        <w:rPr>
          <w:rFonts w:ascii="Times New Roman" w:hAnsi="Times New Roman" w:cs="Times New Roman"/>
          <w:sz w:val="24"/>
          <w:szCs w:val="24"/>
        </w:rPr>
        <w:t>buffer, performs roughly the same as a simple,</w:t>
      </w:r>
      <w:r>
        <w:rPr>
          <w:rFonts w:ascii="Times New Roman" w:hAnsi="Times New Roman" w:cs="Times New Roman"/>
          <w:sz w:val="24"/>
          <w:szCs w:val="24"/>
        </w:rPr>
        <w:t xml:space="preserve"> follow-the-schedule tactic </w:t>
      </w:r>
      <w:r w:rsidRPr="003803CA">
        <w:rPr>
          <w:rFonts w:ascii="Times New Roman" w:hAnsi="Times New Roman" w:cs="Times New Roman"/>
          <w:sz w:val="24"/>
          <w:szCs w:val="24"/>
        </w:rPr>
        <w:t xml:space="preserve">that does not use RTI. </w:t>
      </w:r>
      <w:r>
        <w:rPr>
          <w:rFonts w:ascii="Times New Roman" w:hAnsi="Times New Roman" w:cs="Times New Roman"/>
          <w:sz w:val="24"/>
          <w:szCs w:val="24"/>
        </w:rPr>
        <w:t>However, relative performance varies over time and space.</w:t>
      </w:r>
      <w:del w:id="13" w:author="Liu, Luyu" w:date="2020-06-15T19:57:00Z">
        <w:r w:rsidDel="00A246E6">
          <w:rPr>
            <w:rFonts w:ascii="Times New Roman" w:hAnsi="Times New Roman" w:cs="Times New Roman"/>
            <w:sz w:val="24"/>
            <w:szCs w:val="24"/>
          </w:rPr>
          <w:delText xml:space="preserve">  </w:delText>
        </w:r>
      </w:del>
      <w:ins w:id="14" w:author="Liu, Luyu" w:date="2020-06-15T19:57:00Z">
        <w:r w:rsidR="00A246E6">
          <w:rPr>
            <w:rFonts w:ascii="Times New Roman" w:hAnsi="Times New Roman" w:cs="Times New Roman"/>
            <w:sz w:val="24"/>
            <w:szCs w:val="24"/>
          </w:rPr>
          <w:t xml:space="preserve"> </w:t>
        </w:r>
      </w:ins>
      <w:r w:rsidRPr="003803CA">
        <w:rPr>
          <w:rFonts w:ascii="Times New Roman" w:hAnsi="Times New Roman" w:cs="Times New Roman"/>
          <w:sz w:val="24"/>
          <w:szCs w:val="24"/>
        </w:rPr>
        <w:t>Moreover, the greedy tactic of using RTI to achieve a waiting time of zero is the worst strategy, even worse than showing up at a bus stop arbitrarily.</w:t>
      </w:r>
      <w:del w:id="15" w:author="Liu, Luyu" w:date="2020-06-15T19:57:00Z">
        <w:r w:rsidRPr="003803CA" w:rsidDel="00A246E6">
          <w:rPr>
            <w:rFonts w:ascii="Times New Roman" w:hAnsi="Times New Roman" w:cs="Times New Roman"/>
            <w:sz w:val="24"/>
            <w:szCs w:val="24"/>
          </w:rPr>
          <w:delText xml:space="preserve">  </w:delText>
        </w:r>
      </w:del>
      <w:ins w:id="16" w:author="Liu, Luyu" w:date="2020-06-15T19:57:00Z">
        <w:r w:rsidR="00A246E6">
          <w:rPr>
            <w:rFonts w:ascii="Times New Roman" w:hAnsi="Times New Roman" w:cs="Times New Roman"/>
            <w:sz w:val="24"/>
            <w:szCs w:val="24"/>
          </w:rPr>
          <w:t xml:space="preserve"> </w:t>
        </w:r>
      </w:ins>
      <w:r w:rsidRPr="003803CA">
        <w:rPr>
          <w:rFonts w:ascii="Times New Roman" w:hAnsi="Times New Roman" w:cs="Times New Roman"/>
          <w:sz w:val="24"/>
          <w:szCs w:val="24"/>
        </w:rPr>
        <w:t>Th</w:t>
      </w:r>
      <w:r>
        <w:rPr>
          <w:rFonts w:ascii="Times New Roman" w:hAnsi="Times New Roman" w:cs="Times New Roman"/>
          <w:sz w:val="24"/>
          <w:szCs w:val="24"/>
        </w:rPr>
        <w:t>ese results suggest limitations on claims that RTI reduces public transit waiting times.</w:t>
      </w:r>
      <w:del w:id="17" w:author="Liu, Luyu" w:date="2020-06-15T19:57:00Z">
        <w:r w:rsidDel="00A246E6">
          <w:rPr>
            <w:rFonts w:ascii="Times New Roman" w:hAnsi="Times New Roman" w:cs="Times New Roman"/>
            <w:sz w:val="24"/>
            <w:szCs w:val="24"/>
          </w:rPr>
          <w:delText xml:space="preserve">  </w:delText>
        </w:r>
      </w:del>
      <w:ins w:id="18" w:author="Liu, Luyu" w:date="2020-06-15T19:57:00Z">
        <w:r w:rsidR="00A246E6">
          <w:rPr>
            <w:rFonts w:ascii="Times New Roman" w:hAnsi="Times New Roman" w:cs="Times New Roman"/>
            <w:sz w:val="24"/>
            <w:szCs w:val="24"/>
          </w:rPr>
          <w:t xml:space="preserve"> </w:t>
        </w:r>
      </w:ins>
    </w:p>
    <w:p w14:paraId="4CD097C0" w14:textId="77777777" w:rsidR="005A464A" w:rsidRPr="00EA0C72" w:rsidRDefault="005A464A" w:rsidP="005A464A">
      <w:pPr>
        <w:rPr>
          <w:rFonts w:ascii="Times New Roman" w:hAnsi="Times New Roman" w:cs="Times New Roman"/>
          <w:sz w:val="24"/>
          <w:szCs w:val="24"/>
        </w:rPr>
      </w:pPr>
    </w:p>
    <w:p w14:paraId="795A6F32" w14:textId="77777777" w:rsidR="005A464A" w:rsidRDefault="005A464A" w:rsidP="005A464A">
      <w:pPr>
        <w:rPr>
          <w:rFonts w:ascii="Times New Roman" w:hAnsi="Times New Roman" w:cs="Times New Roman"/>
          <w:sz w:val="24"/>
          <w:szCs w:val="24"/>
        </w:rPr>
      </w:pPr>
      <w:r w:rsidRPr="00B46565">
        <w:rPr>
          <w:rFonts w:ascii="Times New Roman" w:hAnsi="Times New Roman" w:cs="Times New Roman"/>
          <w:b/>
          <w:sz w:val="24"/>
          <w:szCs w:val="24"/>
        </w:rPr>
        <w:t>Keywords:</w:t>
      </w:r>
      <w:r w:rsidRPr="00EA0C72">
        <w:rPr>
          <w:rFonts w:ascii="Times New Roman" w:hAnsi="Times New Roman" w:cs="Times New Roman"/>
          <w:sz w:val="24"/>
          <w:szCs w:val="24"/>
        </w:rPr>
        <w:t xml:space="preserve"> </w:t>
      </w:r>
      <w:r>
        <w:rPr>
          <w:rFonts w:ascii="Times New Roman" w:hAnsi="Times New Roman" w:cs="Times New Roman"/>
          <w:sz w:val="24"/>
          <w:szCs w:val="24"/>
        </w:rPr>
        <w:t>Public transit; Real-time information; Mobile apps.</w:t>
      </w:r>
    </w:p>
    <w:p w14:paraId="1D68D830" w14:textId="77777777" w:rsidR="005A464A" w:rsidRPr="00EA0C72" w:rsidRDefault="005A464A" w:rsidP="005A464A">
      <w:pPr>
        <w:rPr>
          <w:rFonts w:ascii="Times New Roman" w:hAnsi="Times New Roman" w:cs="Times New Roman"/>
          <w:sz w:val="24"/>
          <w:szCs w:val="24"/>
        </w:rPr>
      </w:pPr>
    </w:p>
    <w:p w14:paraId="5A3A6933" w14:textId="77777777" w:rsidR="005A464A" w:rsidRPr="005719F8" w:rsidRDefault="005A464A" w:rsidP="005A464A">
      <w:pPr>
        <w:pStyle w:val="ListParagraph"/>
        <w:numPr>
          <w:ilvl w:val="0"/>
          <w:numId w:val="5"/>
        </w:numPr>
        <w:rPr>
          <w:rFonts w:ascii="Times New Roman" w:hAnsi="Times New Roman" w:cs="Times New Roman"/>
          <w:b/>
          <w:sz w:val="24"/>
          <w:szCs w:val="24"/>
          <w:u w:val="single"/>
        </w:rPr>
      </w:pPr>
      <w:r w:rsidRPr="005719F8">
        <w:rPr>
          <w:rFonts w:ascii="Times New Roman" w:hAnsi="Times New Roman" w:cs="Times New Roman"/>
          <w:b/>
          <w:sz w:val="24"/>
          <w:szCs w:val="24"/>
          <w:u w:val="single"/>
        </w:rPr>
        <w:t>Introduction</w:t>
      </w:r>
    </w:p>
    <w:p w14:paraId="0DE2B979" w14:textId="3AA14FCD" w:rsidR="005A464A" w:rsidRDefault="005A464A" w:rsidP="005A464A">
      <w:pPr>
        <w:jc w:val="both"/>
        <w:rPr>
          <w:rFonts w:ascii="Times New Roman" w:hAnsi="Times New Roman" w:cs="Times New Roman"/>
          <w:sz w:val="24"/>
          <w:szCs w:val="24"/>
        </w:rPr>
      </w:pPr>
      <w:r>
        <w:rPr>
          <w:rFonts w:ascii="Times New Roman" w:hAnsi="Times New Roman" w:cs="Times New Roman"/>
          <w:sz w:val="24"/>
          <w:szCs w:val="24"/>
        </w:rPr>
        <w:t xml:space="preserve">Capabilities for collecting and sharing real-time information about transportation systems is changing how people navigate and travel through cities. Apps and services such as Google Traffic, INRIX and Waze provide departure time and route suggestions for automobile-based travel based on current and predicted traffic and travel times, allowing users to avoid traffic congestion, minimize travel time and arrive on-time more frequently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{"citationItems":[{"id":"ITEM-1","itemData":{"DOI":"10.1109/ITSC.2018.8569758","ISBN":"9781728103235","abstract":"© 2018 IEEE. This article is focused on measuring the impact of navigational apps on road traffic patterns. We first define the marginal regret, which characterizes the difference between the travel time experienced on the most optimal path and the path of interest between the same origin destination pair. We then introduce a new metric, the average marginal regret, which is the average of marginal regret, taken over all possible OD pairs in the network. We evaluate the average marginal regret in simulations with varying proportions of app and non-app users (information vs. no information) using the microsimulation software Aimsun. We conduct experiments on a benchmark network as well as a calibrated corridor model of the I-210 in Los Angeles for which OD demand data is gathered from several sensing sources as well as actual signal timing plans. In both cases (i.e. the benchmark and I-210) experiments demonstrate that the use of apps leads to a system-wide convergence towards Nash equilibrium.","author":[{"dropping-particle":"","family":"Cabannes","given":"Theophile","non-dropping-particle":"","parse-names":false,"suffix":""},{"dropping-particle":"","family":"Shyu","given":"Frank","non-dropping-particle":"","parse-names":false,"suffix":""},{"dropping-particle":"","family":"Porter","given":"Emily","non-dropping-particle":"","parse-names":false,"suffix":""},{"dropping-particle":"","family":"Yao","given":"Shuai","non-dropping-particle":"","parse-names":false,"suffix":""},{"dropping-particle":"","family":"Wang","given":"Yexin","non-dropping-particle":"","parse-names":false,"suffix":""},{"dropping-particle":"","family":"Sangiovanni Vincentelli","given":"Marco Antonio","non-dropping-particle":"","parse-names":false,"suffix":""},{"dropping-particle":"","family":"Hinardi","given":"Stefanus","non-dropping-particle":"","parse-names":false,"suffix":""},{"dropping-particle":"","family":"Zhao","given":"Michael","non-dropping-particle":"","parse-names":false,"suffix":""},{"dropping-particle":"","family":"Bayen","given":"Alexandre M.","non-dropping-particle":"","parse-names":false,"suffix":""}],"container-title":"IEEE Conference on Intelligent Transportation Systems, Proceedings, ITSC","id":"ITEM-1","issued":{"date-parts":[["2018"]]},"page":"2589-2594","publisher":"IEEE","title":"Measuring regret in routing: assessing the impact of increased app usage","type":"paper-conference","volume":"2018-Novem"},"uris":["http://www.mendeley.com/documents/?uuid=af2051fc-3b07-4f0e-a10b-6544b4443b29"]}],"mendeley":{"formattedCitation":"(Cabannes et al. 2018)","plainTextFormattedCitation":"(Cabannes et al. 2018)","previouslyFormattedCitation":"(Cabannes et al. 2018)"},"properties":{"noteIndex":0},"schema":"https://github.com/citation-style-language/schema/raw/master/csl-citation.json"}</w:instrText>
      </w:r>
      <w:r>
        <w:rPr>
          <w:rFonts w:ascii="Times New Roman" w:hAnsi="Times New Roman" w:cs="Times New Roman"/>
          <w:sz w:val="24"/>
          <w:szCs w:val="24"/>
        </w:rPr>
        <w:fldChar w:fldCharType="separate"/>
      </w:r>
      <w:r w:rsidRPr="005A464A">
        <w:rPr>
          <w:rFonts w:ascii="Times New Roman" w:hAnsi="Times New Roman" w:cs="Times New Roman"/>
          <w:noProof/>
          <w:sz w:val="24"/>
          <w:szCs w:val="24"/>
        </w:rPr>
        <w:t>(Cabannes et al. 2018)</w:t>
      </w:r>
      <w:r>
        <w:rPr>
          <w:rFonts w:ascii="Times New Roman" w:hAnsi="Times New Roman" w:cs="Times New Roman"/>
          <w:sz w:val="24"/>
          <w:szCs w:val="24"/>
        </w:rPr>
        <w:fldChar w:fldCharType="end"/>
      </w:r>
      <w:r>
        <w:rPr>
          <w:rFonts w:ascii="Times New Roman" w:hAnsi="Times New Roman" w:cs="Times New Roman"/>
          <w:sz w:val="24"/>
          <w:szCs w:val="24"/>
        </w:rPr>
        <w:t>.</w:t>
      </w:r>
      <w:del w:id="19" w:author="Liu, Luyu" w:date="2020-06-15T19:57:00Z">
        <w:r w:rsidDel="00A246E6">
          <w:rPr>
            <w:rFonts w:ascii="Times New Roman" w:hAnsi="Times New Roman" w:cs="Times New Roman"/>
            <w:sz w:val="24"/>
            <w:szCs w:val="24"/>
          </w:rPr>
          <w:delText xml:space="preserve">  </w:delText>
        </w:r>
      </w:del>
      <w:ins w:id="20" w:author="Liu, Luyu" w:date="2020-06-15T19:57:00Z">
        <w:r w:rsidR="00A246E6">
          <w:rPr>
            <w:rFonts w:ascii="Times New Roman" w:hAnsi="Times New Roman" w:cs="Times New Roman"/>
            <w:sz w:val="24"/>
            <w:szCs w:val="24"/>
          </w:rPr>
          <w:t xml:space="preserve"> </w:t>
        </w:r>
      </w:ins>
      <w:r>
        <w:rPr>
          <w:rFonts w:ascii="Times New Roman" w:hAnsi="Times New Roman" w:cs="Times New Roman"/>
          <w:sz w:val="24"/>
          <w:szCs w:val="24"/>
        </w:rPr>
        <w:t xml:space="preserve">Correspondingly, many public transit agencies are sharing schedule and real-time vehicle location data to enable navigation apps that make public transit more convivial and useful to users. </w:t>
      </w:r>
    </w:p>
    <w:p w14:paraId="4DF218AB" w14:textId="3EC943DA" w:rsidR="005A464A" w:rsidRDefault="005A464A" w:rsidP="005A464A">
      <w:pPr>
        <w:ind w:firstLine="720"/>
        <w:jc w:val="both"/>
        <w:rPr>
          <w:rFonts w:ascii="Times New Roman" w:hAnsi="Times New Roman" w:cs="Times New Roman"/>
          <w:sz w:val="24"/>
          <w:szCs w:val="24"/>
        </w:rPr>
      </w:pPr>
      <w:r>
        <w:rPr>
          <w:rFonts w:ascii="Times New Roman" w:hAnsi="Times New Roman" w:cs="Times New Roman"/>
          <w:sz w:val="24"/>
          <w:szCs w:val="24"/>
        </w:rPr>
        <w:lastRenderedPageBreak/>
        <w:t xml:space="preserve">Public transit navigation </w:t>
      </w:r>
      <w:r w:rsidRPr="0086659E">
        <w:rPr>
          <w:rFonts w:ascii="Times New Roman" w:hAnsi="Times New Roman" w:cs="Times New Roman"/>
          <w:sz w:val="24"/>
          <w:szCs w:val="24"/>
        </w:rPr>
        <w:t xml:space="preserve">apps </w:t>
      </w:r>
      <w:r>
        <w:rPr>
          <w:rFonts w:ascii="Times New Roman" w:hAnsi="Times New Roman" w:cs="Times New Roman"/>
          <w:sz w:val="24"/>
          <w:szCs w:val="24"/>
        </w:rPr>
        <w:t xml:space="preserve">allow users to discover and navigate public transit systems with complex routes and schedules </w:t>
      </w:r>
      <w:r w:rsidRPr="00181F7B">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{"citationItems":[{"id":"ITEM-1","itemData":{"abstract":"Car Sharing; Ride Sharing; Transportation Technology","author":[{"dropping-particle":"","family":"Dutzik","given":"Tony","non-dropping-particle":"","parse-names":false,"suffix":""},{"dropping-particle":"","family":"Madsen","given":"Travis","non-dropping-particle":"","parse-names":false,"suffix":""},{"dropping-particle":"","family":"Baxandall","given":"Phineas","non-dropping-particle":"","parse-names":false,"suffix":""}],"id":"ITEM-1","issue":"Fall","issued":{"date-parts":[["2013"]]},"page":"54","title":"A new way to go: the transportation apps and vehicle-sharing tools that are giving more Americans the freedom to drive less","type":"article-journal"},"uris":["http://www.mendeley.com/documents/?uuid=e6d50c64-713a-4463-9650-a5af878c649d"]}],"mendeley":{"formattedCitation":"(Dutzik, Madsen, and Baxandall 2013)","plainTextFormattedCitation":"(Dutzik, Madsen, and Baxandall 2013)","previouslyFormattedCitation":"(Dutzik, Madsen, and Baxandall 2013)"},"properties":{"noteIndex":0},"schema":"https://github.com/citation-style-language/schema/raw/master/csl-citation.json"}</w:instrText>
      </w:r>
      <w:r w:rsidRPr="00181F7B">
        <w:rPr>
          <w:rFonts w:ascii="Times New Roman" w:hAnsi="Times New Roman" w:cs="Times New Roman"/>
          <w:sz w:val="24"/>
          <w:szCs w:val="24"/>
        </w:rPr>
        <w:fldChar w:fldCharType="separate"/>
      </w:r>
      <w:r w:rsidRPr="005A464A">
        <w:rPr>
          <w:rFonts w:ascii="Times New Roman" w:hAnsi="Times New Roman" w:cs="Times New Roman"/>
          <w:noProof/>
          <w:sz w:val="24"/>
          <w:szCs w:val="24"/>
        </w:rPr>
        <w:t>(Dutzik, Madsen, and Baxandall 2013)</w:t>
      </w:r>
      <w:r w:rsidRPr="00181F7B">
        <w:rPr>
          <w:rFonts w:ascii="Times New Roman" w:hAnsi="Times New Roman" w:cs="Times New Roman"/>
          <w:sz w:val="24"/>
          <w:szCs w:val="24"/>
        </w:rPr>
        <w:fldChar w:fldCharType="end"/>
      </w:r>
      <w:r>
        <w:rPr>
          <w:rFonts w:ascii="Times New Roman" w:hAnsi="Times New Roman" w:cs="Times New Roman"/>
          <w:sz w:val="24"/>
          <w:szCs w:val="24"/>
        </w:rPr>
        <w:t>. Public transit a</w:t>
      </w:r>
      <w:r w:rsidRPr="006E0EAE">
        <w:rPr>
          <w:rFonts w:ascii="Times New Roman" w:hAnsi="Times New Roman" w:cs="Times New Roman"/>
          <w:sz w:val="24"/>
          <w:szCs w:val="24"/>
        </w:rPr>
        <w:t xml:space="preserve">pps often provide real-time information (RTI) on vehicle locations and </w:t>
      </w:r>
      <w:r>
        <w:rPr>
          <w:rFonts w:ascii="Times New Roman" w:hAnsi="Times New Roman" w:cs="Times New Roman"/>
          <w:sz w:val="24"/>
          <w:szCs w:val="24"/>
        </w:rPr>
        <w:t>arrival times to make the system feel more convivial to users</w:t>
      </w:r>
      <w:r w:rsidRPr="003E62F4">
        <w:rPr>
          <w:rFonts w:ascii="Times New Roman" w:hAnsi="Times New Roman" w:cs="Times New Roman"/>
          <w:sz w:val="24"/>
          <w:szCs w:val="24"/>
        </w:rPr>
        <w:t>.</w:t>
      </w:r>
      <w:del w:id="21" w:author="Liu, Luyu" w:date="2020-06-15T19:57:00Z">
        <w:r w:rsidRPr="003E62F4" w:rsidDel="00A246E6">
          <w:rPr>
            <w:rFonts w:ascii="Times New Roman" w:hAnsi="Times New Roman" w:cs="Times New Roman"/>
            <w:sz w:val="24"/>
            <w:szCs w:val="24"/>
          </w:rPr>
          <w:delText xml:space="preserve">  </w:delText>
        </w:r>
      </w:del>
      <w:ins w:id="22" w:author="Liu, Luyu" w:date="2020-06-15T19:57:00Z">
        <w:r w:rsidR="00A246E6">
          <w:rPr>
            <w:rFonts w:ascii="Times New Roman" w:hAnsi="Times New Roman" w:cs="Times New Roman"/>
            <w:sz w:val="24"/>
            <w:szCs w:val="24"/>
          </w:rPr>
          <w:t xml:space="preserve"> </w:t>
        </w:r>
      </w:ins>
      <w:r>
        <w:rPr>
          <w:rFonts w:ascii="Times New Roman" w:hAnsi="Times New Roman" w:cs="Times New Roman"/>
          <w:sz w:val="24"/>
          <w:szCs w:val="24"/>
        </w:rPr>
        <w:t xml:space="preserve">RTI can help users </w:t>
      </w:r>
      <w:r w:rsidRPr="0086659E">
        <w:rPr>
          <w:rFonts w:ascii="Times New Roman" w:hAnsi="Times New Roman" w:cs="Times New Roman"/>
          <w:sz w:val="24"/>
          <w:szCs w:val="24"/>
        </w:rPr>
        <w:t>reduce the amount of time they must wait for public transit at stops</w:t>
      </w:r>
      <w:r>
        <w:rPr>
          <w:rFonts w:ascii="Times New Roman" w:hAnsi="Times New Roman" w:cs="Times New Roman"/>
          <w:sz w:val="24"/>
          <w:szCs w:val="24"/>
        </w:rPr>
        <w:t xml:space="preserve">; this is crucial since </w:t>
      </w:r>
      <w:r w:rsidRPr="0086659E">
        <w:rPr>
          <w:rFonts w:ascii="Times New Roman" w:hAnsi="Times New Roman" w:cs="Times New Roman"/>
          <w:sz w:val="24"/>
          <w:szCs w:val="24"/>
        </w:rPr>
        <w:t>wait</w:t>
      </w:r>
      <w:r>
        <w:rPr>
          <w:rFonts w:ascii="Times New Roman" w:hAnsi="Times New Roman" w:cs="Times New Roman"/>
          <w:sz w:val="24"/>
          <w:szCs w:val="24"/>
        </w:rPr>
        <w:t>ing</w:t>
      </w:r>
      <w:r w:rsidRPr="0086659E">
        <w:rPr>
          <w:rFonts w:ascii="Times New Roman" w:hAnsi="Times New Roman" w:cs="Times New Roman"/>
          <w:sz w:val="24"/>
          <w:szCs w:val="24"/>
        </w:rPr>
        <w:t xml:space="preserve"> time is perceived as onerous </w:t>
      </w:r>
      <w:r>
        <w:rPr>
          <w:rFonts w:ascii="Times New Roman" w:hAnsi="Times New Roman" w:cs="Times New Roman"/>
          <w:sz w:val="24"/>
          <w:szCs w:val="24"/>
        </w:rPr>
        <w:t xml:space="preserve">by users </w:t>
      </w:r>
      <w:r w:rsidRPr="0086659E">
        <w:rPr>
          <w:rFonts w:ascii="Times New Roman" w:hAnsi="Times New Roman" w:cs="Times New Roman"/>
          <w:sz w:val="24"/>
          <w:szCs w:val="24"/>
        </w:rPr>
        <w:t xml:space="preserve">and cited as a major reason why people do not like using public transit </w:t>
      </w:r>
      <w:r w:rsidRPr="0086659E">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{"citationItems":[{"id":"ITEM-1","itemData":{"author":[{"dropping-particle":"","family":"Gkioulou","given":"Zafeira","non-dropping-particle":"","parse-names":false,"suffix":""}],"id":"ITEM-1","issued":{"date-parts":[["2013"]]},"title":"Evaluating the impact of waiting time uncertainty on passengers´ decisions","type":"article"},"uris":["http://www.mendeley.com/documents/?uuid=3862dc6a-701a-4361-b871-36d290d898fb"]},{"id":"ITEM-2","itemData":{"ISBN":"0780325877","abstract":"This paper reports a conjoint analysis study that tested the\\nhypothesis that the burden of waiting for transit will decrease as\\ntraveler certainty with respect to wait duration increases, i.e., with\\nprovision of real-time transit schedule information. Conjoint analysis\\nhas been used extensively as a means to evaluate individual preference\\nor utility. The target audience for the conjoint study, which was\\ncarried out through the US mail in the Spring of 1994, consisted of 1000\\nrandomly sampled employees on the University of Michigan Medical Campus.\\nThe conjoint data and the model developed through the study show that\\nreal-time transit schedule information is of potentially significant\\nvalue to transit customers in that the burden of a given wait decreases\\nas the degree of certainty about the duration of the wait increases.\\nThis result should further motivate transit system designers to redouble\\nefforts to provide real-time transit schedule information. This is\\nespecially true since such information could also reduce the duration of\\nthe wait. Moreover, the conjoint model developed acts as an inferential\\ntool for further investigating the relationship between information,\\nreliability, and travel time and should be of significant value in\\ntransit system design","author":[{"dropping-particle":"","family":"Reed","given":"Thomas B.","non-dropping-particle":"","parse-names":false,"suffix":""}],"container-title":"Vehicle Navigation and Information Systems Conference (VNIS)","id":"ITEM-2","issued":{"date-parts":[["1995"]]},"page":"83-89","publisher":"IEEE","title":"Reduction in the burden of waiting for public transit due to real-time schedule information: a conjoint analysis study","type":"paper-conference"},"uris":["http://www.mendeley.com/documents/?uuid=5de406c4-70e5-4ede-a6ae-5fa58781352a"]},{"id":"ITEM-3","itemData":{"ISSN":"03611981","abstract":"This paper is concerned with the development and use of a policy-oriented, disaggregated behavioral choice model for transportation planning problems and emphasizes the impacts of changes in travel comfort, convenience, and waiting times. The econometric method chosen was logit analysis, and, in that the logit model can be derived from demand or choice, that can interpret logit coefficients as trade-off values. The model is based on survey data for commuters' work trips in the Stockholm metropolitan area in 1968 and 1971. It contains choice variables, socioeconomic variables, and transportation policy variables.","author":[{"dropping-particle":"","family":"Algers","given":"Staffan","non-dropping-particle":"","parse-names":false,"suffix":""},{"dropping-particle":"","family":"Hansen","given":"Stein","non-dropping-particle":"","parse-names":false,"suffix":""},{"dropping-particle":"","family":"Tegner","given":"Goran","non-dropping-particle":"","parse-names":false,"suffix":""}],"container-title":"Transportation Research Record","id":"ITEM-3","issue":"534","issued":{"date-parts":[["1975"]]},"page":"38-51","title":"Role of waiting time, comfort, and convenience in modal choice for work trip.","type":"article-journal","volume":"534"},"uris":["http://www.mendeley.com/documents/?uuid=e0a6c792-6afe-4e60-8355-8398f578ad68"]},{"id":"ITEM-4","itemData":{"DOI":"10.1016/j.retrec.2008.10.005","ISSN":"07398859","abstract":"A new logit-based model for assigning public transit passengers to transit lines or routes is proposed. The model is based on the realistic assumption that once passengers arrive at stops, they can obtain information regarding the specific departure times. Furthermore, it takes into account that passengers are heterogeneous and hence, the choice made by a 'representative' passenger appears to be stochastic. The model is evaluated by means of simulations. © 2008 Elsevier Ltd. All rights reserved.","author":[{"dropping-particle":"","family":"Larsen","given":"Odd I.","non-dropping-particle":"","parse-names":false,"suffix":""},{"dropping-particle":"","family":"Sunde","given":"Øyvind","non-dropping-particle":"","parse-names":false,"suffix":""}],"container-title":"Research in Transportation Economics","id":"ITEM-4","issue":"1","issued":{"date-parts":[["2008"]]},"page":"41-52","publisher":"Elsevier","title":"Waiting time and the role and value of information in scheduled transport","type":"article-journal","volume":"23"},"uris":["http://www.mendeley.com/documents/?uuid=a085b9d7-5a9e-42c1-bb5a-2c42cd6c71f8"]},{"id":"ITEM-5","itemData":{"DOI":"10.1016/j.tra.2016.04.012","ISSN":"09658564","abstract":"Waiting time in transit travel is often perceived negatively and high-amenity stops and stations are becoming increasingly popular as strategies for mitigating transit riders' aversion to waiting. However, beyond recent evidence that realtime transit arrival information reduces perceived waiting time, there is limited empirical evidence as to which other specific station and stop amenities can effectively influence user perceptions of waiting time. To address this knowledge gap, the authors conducted a passenger survey and video-recorded waiting passengers at different types of transit stops and stations to investigate differences between survey-reported waiting time and video-recorded actual waiting time. Results from the survey and video observations show that the reported wait time on average is about 1.21 times longer than the observed wait time. Regression analysis was employed to explain the variation in riders' reported waiting time as a function of their objectively observed waiting time, as well as station and stop amenities, weather, time of the day, personal demographics, and trip characteristics. Based on the regression results, most waits at stops with no amenities are perceived at least 1.3 times as long as they actually are. Basic amenities including benches and shelters significantly reduce perceived waiting times. Women waiting for more than 10 min in perceived insecure surroundings report waits as dramatically longer than they really are, and longer than do men in the same situation. The authors recommend a focus on providing basic amenities at stations and stops as broadly as possible in transit systems, and a particular focus on stops on low-frequency routes and in less safe areas for security measures.","author":[{"dropping-particle":"","family":"Fan","given":"Yingling","non-dropping-particle":"","parse-names":false,"suffix":""},{"dropping-particle":"","family":"Guthrie","given":"Andrew","non-dropping-particle":"","parse-names":false,"suffix":""},{"dropping-particle":"","family":"Levinson","given":"David","non-dropping-particle":"","parse-names":false,"suffix":""}],"container-title":"Transportation Research Part A: Policy and Practice","id":"ITEM-5","issued":{"date-parts":[["2016"]]},"page":"251-264","publisher":"Elsevier","title":"Waiting time perceptions at transit stops and stations: Effects of basic amenities, gender, and security","type":"article-journal","volume":"88"},"uris":["http://www.mendeley.com/documents/?uuid=a7472b57-f98f-4896-9c5b-8f23ab930c05"]}],"mendeley":{"formattedCitation":"(Algers, Hansen, and Tegner 1975; Fan, Guthrie, and Levinson 2016; Gkioulou 2013; Larsen and Sunde 2008; Reed 1995)","plainTextFormattedCitation":"(Algers, Hansen, and Tegner 1975; Fan, Guthrie, and Levinson 2016; Gkioulou 2013; Larsen and Sunde 2008; Reed 1995)","previouslyFormattedCitation":"(Algers, Hansen, and Tegner 1975; Fan, Guthrie, and Levinson 2016; Gkioulou 2013; Larsen and Sunde 2008; Reed 1995)"},"properties":{"noteIndex":0},"schema":"https://github.com/citation-style-language/schema/raw/master/csl-citation.json"}</w:instrText>
      </w:r>
      <w:r w:rsidRPr="0086659E">
        <w:rPr>
          <w:rFonts w:ascii="Times New Roman" w:hAnsi="Times New Roman" w:cs="Times New Roman"/>
          <w:sz w:val="24"/>
          <w:szCs w:val="24"/>
        </w:rPr>
        <w:fldChar w:fldCharType="separate"/>
      </w:r>
      <w:r w:rsidRPr="005A464A">
        <w:rPr>
          <w:rFonts w:ascii="Times New Roman" w:hAnsi="Times New Roman" w:cs="Times New Roman"/>
          <w:noProof/>
          <w:sz w:val="24"/>
          <w:szCs w:val="24"/>
        </w:rPr>
        <w:t>(Algers, Hansen, and Tegner 1975; Fan, Guthrie, and Levinson 2016; Gkioulou 2013; Larsen and Sunde 2008; Reed 1995)</w:t>
      </w:r>
      <w:r w:rsidRPr="0086659E">
        <w:rPr>
          <w:rFonts w:ascii="Times New Roman" w:hAnsi="Times New Roman" w:cs="Times New Roman"/>
          <w:sz w:val="24"/>
          <w:szCs w:val="24"/>
        </w:rPr>
        <w:fldChar w:fldCharType="end"/>
      </w:r>
      <w:r>
        <w:rPr>
          <w:rFonts w:ascii="Times New Roman" w:hAnsi="Times New Roman" w:cs="Times New Roman"/>
          <w:sz w:val="24"/>
          <w:szCs w:val="24"/>
        </w:rPr>
        <w:t xml:space="preserve">. </w:t>
      </w:r>
      <w:r w:rsidRPr="003E62F4">
        <w:rPr>
          <w:rFonts w:ascii="Times New Roman" w:hAnsi="Times New Roman" w:cs="Times New Roman"/>
          <w:sz w:val="24"/>
          <w:szCs w:val="24"/>
        </w:rPr>
        <w:t>The rationale</w:t>
      </w:r>
      <w:r>
        <w:rPr>
          <w:rFonts w:ascii="Times New Roman" w:hAnsi="Times New Roman" w:cs="Times New Roman"/>
          <w:sz w:val="24"/>
          <w:szCs w:val="24"/>
        </w:rPr>
        <w:t xml:space="preserve"> behind the saved waiting time</w:t>
      </w:r>
      <w:r w:rsidRPr="003E62F4">
        <w:rPr>
          <w:rFonts w:ascii="Times New Roman" w:hAnsi="Times New Roman" w:cs="Times New Roman"/>
          <w:sz w:val="24"/>
          <w:szCs w:val="24"/>
        </w:rPr>
        <w:t xml:space="preserve"> is that RTI allows users to </w:t>
      </w:r>
      <w:r>
        <w:rPr>
          <w:rFonts w:ascii="Times New Roman" w:hAnsi="Times New Roman" w:cs="Times New Roman"/>
          <w:sz w:val="24"/>
          <w:szCs w:val="24"/>
        </w:rPr>
        <w:t xml:space="preserve">determine </w:t>
      </w:r>
      <w:r w:rsidRPr="003E62F4">
        <w:rPr>
          <w:rFonts w:ascii="Times New Roman" w:hAnsi="Times New Roman" w:cs="Times New Roman"/>
          <w:sz w:val="24"/>
          <w:szCs w:val="24"/>
        </w:rPr>
        <w:t>the best time to leave their home, workplace or similar location to travel</w:t>
      </w:r>
      <w:r>
        <w:rPr>
          <w:rFonts w:ascii="Times New Roman" w:hAnsi="Times New Roman" w:cs="Times New Roman"/>
          <w:sz w:val="24"/>
          <w:szCs w:val="24"/>
        </w:rPr>
        <w:t xml:space="preserve"> (typically, by walking) </w:t>
      </w:r>
      <w:r w:rsidRPr="003E62F4">
        <w:rPr>
          <w:rFonts w:ascii="Times New Roman" w:hAnsi="Times New Roman" w:cs="Times New Roman"/>
          <w:sz w:val="24"/>
          <w:szCs w:val="24"/>
        </w:rPr>
        <w:t>to a public stop.</w:t>
      </w:r>
      <w:del w:id="23" w:author="Liu, Luyu" w:date="2020-06-15T19:57:00Z">
        <w:r w:rsidRPr="003E62F4" w:rsidDel="00A246E6">
          <w:rPr>
            <w:rFonts w:ascii="Times New Roman" w:hAnsi="Times New Roman" w:cs="Times New Roman"/>
            <w:sz w:val="24"/>
            <w:szCs w:val="24"/>
          </w:rPr>
          <w:delText xml:space="preserve">   </w:delText>
        </w:r>
      </w:del>
      <w:ins w:id="24" w:author="Liu, Luyu" w:date="2020-06-15T19:57:00Z">
        <w:r w:rsidR="00A246E6">
          <w:rPr>
            <w:rFonts w:ascii="Times New Roman" w:hAnsi="Times New Roman" w:cs="Times New Roman"/>
            <w:sz w:val="24"/>
            <w:szCs w:val="24"/>
          </w:rPr>
          <w:t xml:space="preserve"> </w:t>
        </w:r>
      </w:ins>
      <w:r w:rsidRPr="003E62F4">
        <w:rPr>
          <w:rFonts w:ascii="Times New Roman" w:hAnsi="Times New Roman" w:cs="Times New Roman"/>
          <w:sz w:val="24"/>
          <w:szCs w:val="24"/>
        </w:rPr>
        <w:t xml:space="preserve">RTI users can access </w:t>
      </w:r>
      <w:r>
        <w:rPr>
          <w:rFonts w:ascii="Times New Roman" w:hAnsi="Times New Roman" w:cs="Times New Roman"/>
          <w:sz w:val="24"/>
          <w:szCs w:val="24"/>
        </w:rPr>
        <w:t xml:space="preserve">frequently updated data on bus location and arrival times at stops, adjusting their departure time </w:t>
      </w:r>
      <w:r w:rsidRPr="003E62F4">
        <w:rPr>
          <w:rFonts w:ascii="Times New Roman" w:hAnsi="Times New Roman" w:cs="Times New Roman"/>
          <w:sz w:val="24"/>
          <w:szCs w:val="24"/>
        </w:rPr>
        <w:t>accordingly</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sidR="001C320A">
        <w:rPr>
          <w:rFonts w:ascii="Times New Roman" w:hAnsi="Times New Roman" w:cs="Times New Roman"/>
          <w:sz w:val="24"/>
          <w:szCs w:val="24"/>
        </w:rPr>
        <w:instrText>ADDIN CSL_CITATION {"citationItems":[{"id":"ITEM-1","itemData":{"DOI":"10.1016/j.tra.2011.06.010","ISSN":"09658564","abstract":"In order to attract more choice riders, transit service must not only have a high level of service in terms of frequency and travel time but also must be reliable. Although transit agencies continuously work to improve on-time performance, such efforts often come at a substantial cost. One inexpensive way to combat the perception of unreliability from the user perspective is real-time transit information. The OneBusAway transit traveler information system provides real-time next bus countdown information for riders of King County Metro via website, telephone, text-messaging, and smart phone applications. Although previous studies have looked at traveler response to real-time information, few have addressed real-time information via devices other than public display signs. For this study, researchers observed riders arriving at Seattle-area bus stops to measure their wait time while asking a series of questions, including how long they perceived that they had waited.The study found that for riders without real-time information, perceived wait time is greater than measured wait time. However, riders using real-time information do not perceive their wait time to be longer than their measured wait time. This is substantiated by the typical wait times that riders report. Real-time information users say that their average wait time is 7.5. min versus 9.9. min for those using traditional arrival information, a difference of about 30%. A model to predict the perceived wait time of bus riders was developed, with significant variables that include the measured wait time, an indicator variable for real-time information, an indicator variable for PM peak period, the bus frequency in buses per hour, and a self-reported typical aggravation level. The addition of real-time information decreases the perceived wait time by 0.7. min (about 13%).A critical finding of the study is that mobile real-time information reduces not only the perceived wait time, but also the actual wait time experienced by customers. Real-time information users in the study wait almost 2. min less than those arriving using traditional schedule information. Mobile real-time information has the ability to improve the experience of transit riders by making the information available to them before they reach the stop. © 2011 Elsevier Ltd.","author":[{"dropping-particle":"","family":"Watkins","given":"Kari Edison","non-dropping-particle":"","parse-names":false,"suffix":""},{"dropping-particle":"","family":"Ferris","given":"Brian","non-dropping-particle":"","parse-names":false,"suffix":""},{"dropping-particle":"","family":"Borning","given":"Alan","non-dropping-particle":"","parse-names":false,"suffix":""},{"dropping-particle":"","family":"Rutherford","given":"G. Scott","non-dropping-particle":"","parse-names":false,"suffix":""},{"dropping-particle":"","family":"Layton","given":"David","non-dropping-particle":"","parse-names":false,"suffix":""}],"container-title":"Transportation Research Part A: Policy and Practice","id":"ITEM-1","issue":"8","issued":{"date-parts":[["2011"]]},"page":"839-848","publisher":"Elsevier","title":"Where Is My Bus? Impact of mobile real-time information on the perceived and actual wait time of transit riders","type":"article-journal","volume":"45"},"uris":["http://www.mendeley.com/documents/?uuid=5af0fbe9-8d4d-4b5b-875e-8b5a0e18570b"]},{"id":"ITEM-2","itemData":{"DOI":"10.1007/s13676-014-0070-4","ISSN":"21924384","abstract":"Public transport systems are subject to uncertainties related to traffic dynamic, operations and passenger demand. Passenger waiting time is thus a random variable subject to day-to-day variations and the interaction between vehicle and passenger stochastic arrival processes. While the provision of real-time information could potentially reduce travel uncertainty, its impacts depend on the underlying service reliability, the performance of the prognosis scheme and its perceived credibility. This paper presents a modelling framework for analyzing passengers’ learning process and adaptation with respect to waiting time uncertainty and travel information. The model consists of a within-day network loading procedure and a day-to-day learning process which are implemented in an agent-based simulation model. Each loop of within-day dynamics assigns travelers to paths by simulating the progress of individual travelers and vehicles as well as the generation and dissemination of travel information. The day- to-day learning model updates the accumulated memory of each traveler and updates consequently the credibility attributed to each information source based on the experienced waiting time. A case study in Stockholm demonstrates model capabilities and emphasizes the importance of behavioral adaptation when evaluating alternative measures which aim to improve service reliability","author":[{"dropping-particle":"","family":"Cats","given":"Oded","non-dropping-particle":"","parse-names":false,"suffix":""},{"dropping-particle":"","family":"Gkioulou","given":"Zafeira","non-dropping-particle":"","parse-names":false,"suffix":""}],"container-title":"EURO Journal on Transportation and Logistics","id":"ITEM-2","issue":"3","issued":{"date-parts":[["2017"]]},"page":"247-270","publisher":"Springer","title":"Modeling the impacts of public transport reliability and travel information on passengers’ waiting-time uncertainty","type":"article-journal","volume":"6"},"uris":["http://www.mendeley.com/documents/?uuid=a29189e8-9a8f-4ee5-8307-ee4d8026c959"]},{"id":"ITEM-3","itemData":{"DOI":"10.5038/2375-0901.18.1.1","ISSN":"1077291X","abstract":"© 2015, University of South Florida. All rights reserved. Prior studies have assessed the impacts of real-time information (RTI) provided to bus and heavy rail riders but not commuter rail passengers. The objective of this research is to investigate the benefits of providing commuter rail RTI. The method is a three-part statistical analysis using data from an on-board survey on two commuter rail lines in the Boston region. The first analysis assesses overarching adoption, and the results show that one-third of commuter rail riders use RTI. The second part conducts difference of means tests and regression analysis on passenger wait times, which reveals that riders’ use of RTI is correlated with a decrease in self-reported “usual” wait times. The third part analyzes 12 quality-of-service indicators, which have a limited relationship with RTI utilization. The results suggest that the benefits of commuter rail RTI are modest. Despite this, many commuter rail riders choose to use this new information source, which has important implications for transit managers considering deploying RTI systems.","author":[{"dropping-particle":"","family":"Brakewood","given":"Candace","non-dropping-particle":"","parse-names":false,"suffix":""},{"dropping-particle":"","family":"Rojas","given":"Francisca","non-dropping-particle":"","parse-names":false,"suffix":""},{"dropping-particle":"","family":"Zegras","given":"P. Christopher","non-dropping-particle":"","parse-names":false,"suffix":""},{"dropping-particle":"","family":"Watkins","given":"Kari","non-dropping-particle":"","parse-names":false,"suffix":""},{"dropping-particle":"","family":"Robin","given":"Joshua","non-dropping-particle":"","parse-names":false,"suffix":""}],"container-title":"Journal of Public Transportation","id":"ITEM-3","issue":"1","issued":{"date-parts":[["2015"]]},"page":"1-20","publisher":"University of South Florida","title":"An analysis of commuter Rail real-time information in Boston","type":"article-journal","volume":"18"},"uris":["http://www.mendeley.com/documents/?uuid=d29101d5-98a8-49d7-a5b4-be11e90891d7"]}],"mendeley":{"formattedCitation":"(Brakewood et al. 2015; Cats and Gkioulou 2017; Watkins et al. 2011)","plainTextFormattedCitation":"(Brakewood et al. 2015; Cats and Gkioulou 2017; Watkins et al. 2011)","previouslyFormattedCitation":"(Brakewood et al. 2015; Brakewood, Barbeau, and Watkins 2014; Cats and Gkioulou 2017; Ferris, Watkins, and Borning 2010; Papangelis et al. 2016; Watkins et al. 2011)"},"properties":{"noteIndex":0},"schema":"https://github.com/citation-style-language/schema/raw/master/csl-citation.json"}</w:instrText>
      </w:r>
      <w:r>
        <w:rPr>
          <w:rFonts w:ascii="Times New Roman" w:hAnsi="Times New Roman" w:cs="Times New Roman"/>
          <w:sz w:val="24"/>
          <w:szCs w:val="24"/>
        </w:rPr>
        <w:fldChar w:fldCharType="separate"/>
      </w:r>
      <w:r w:rsidR="001C320A" w:rsidRPr="001C320A">
        <w:rPr>
          <w:rFonts w:ascii="Times New Roman" w:hAnsi="Times New Roman" w:cs="Times New Roman"/>
          <w:noProof/>
          <w:sz w:val="24"/>
          <w:szCs w:val="24"/>
        </w:rPr>
        <w:t>(Brakewood et al. 2015; Cats and Gkioulou 2017; Watkins et al. 2011)</w:t>
      </w:r>
      <w:r>
        <w:rPr>
          <w:rFonts w:ascii="Times New Roman" w:hAnsi="Times New Roman" w:cs="Times New Roman"/>
          <w:sz w:val="24"/>
          <w:szCs w:val="24"/>
        </w:rPr>
        <w:fldChar w:fldCharType="end"/>
      </w:r>
      <w:r>
        <w:rPr>
          <w:rFonts w:ascii="Times New Roman" w:hAnsi="Times New Roman" w:cs="Times New Roman"/>
          <w:sz w:val="24"/>
          <w:szCs w:val="24"/>
        </w:rPr>
        <w:t>.</w:t>
      </w:r>
      <w:del w:id="25" w:author="Liu, Luyu" w:date="2020-06-15T19:57:00Z">
        <w:r w:rsidDel="00A246E6">
          <w:rPr>
            <w:rFonts w:ascii="Times New Roman" w:hAnsi="Times New Roman" w:cs="Times New Roman"/>
            <w:sz w:val="24"/>
            <w:szCs w:val="24"/>
          </w:rPr>
          <w:delText xml:space="preserve">  </w:delText>
        </w:r>
      </w:del>
      <w:ins w:id="26" w:author="Liu, Luyu" w:date="2020-06-15T19:57:00Z">
        <w:r w:rsidR="00A246E6">
          <w:rPr>
            <w:rFonts w:ascii="Times New Roman" w:hAnsi="Times New Roman" w:cs="Times New Roman"/>
            <w:sz w:val="24"/>
            <w:szCs w:val="24"/>
          </w:rPr>
          <w:t xml:space="preserve"> </w:t>
        </w:r>
      </w:ins>
    </w:p>
    <w:p w14:paraId="5BA93D6C" w14:textId="47DE15D8" w:rsidR="005A464A" w:rsidRPr="008C77AC" w:rsidRDefault="005A464A" w:rsidP="005A464A">
      <w:pPr>
        <w:ind w:firstLine="720"/>
        <w:jc w:val="both"/>
        <w:rPr>
          <w:rFonts w:ascii="Times New Roman" w:hAnsi="Times New Roman" w:cs="Times New Roman" w:hint="eastAsia"/>
          <w:sz w:val="24"/>
          <w:szCs w:val="24"/>
        </w:rPr>
      </w:pPr>
      <w:commentRangeStart w:id="27"/>
      <w:r>
        <w:rPr>
          <w:rFonts w:ascii="Times New Roman" w:hAnsi="Times New Roman" w:cs="Times New Roman"/>
          <w:sz w:val="24"/>
          <w:szCs w:val="24"/>
        </w:rPr>
        <w:t xml:space="preserve">RTI can be especially important for systems with sparser timetable and longer headways such as those in medium and smaller urban areas. </w:t>
      </w:r>
      <w:commentRangeEnd w:id="27"/>
      <w:r>
        <w:rPr>
          <w:rFonts w:ascii="Times New Roman" w:hAnsi="Times New Roman" w:cs="Times New Roman"/>
          <w:sz w:val="24"/>
          <w:szCs w:val="24"/>
        </w:rPr>
        <w:t xml:space="preserve">As </w:t>
      </w:r>
      <w:r>
        <w:rPr>
          <w:rStyle w:val="CommentReference"/>
        </w:rPr>
        <w:commentReference w:id="27"/>
      </w:r>
      <w:r w:rsidRPr="008C77AC">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{"citationItems":[{"id":"ITEM-1","itemData":{"ISBN":"9781610911740","abstract":"Public transit is a powerful tool for addressing a huge range of urban problems, including traffic congestion and economic development as well as climate change. But while many people support transit in the abstract, it's often hard to channel that support into good transit investments. Part of the problem is that transit debates attract many kinds of experts, who often talk past each other. Ordinary people listen to a little of this and decide that transit is impossible to figure out. Jarrett Walker believes that transit can be simple, if we focus first on the underlying geometry that all transit technologies share. In Human Transit, Walker supplies the basic tools, the critical questions, and the means to make smarter decisions about designing and implementing transit services. Human Transit explains the fundamental geometry of transit that shapes successful systems; the process for fitting technology to a particular community; and the local choices that lead to transit-friendly development. Whether you are in the field or simply a concerned citizen, here is an accessible guide to achieving successful public transit that will enrich any community.","author":[{"dropping-particle":"","family":"Walker","given":"Jarrett","non-dropping-particle":"","parse-names":false,"suffix":""}],"container-title":"Human Transit: How Clearer Thinking About Public Transit can Enrich our Communities and our Lives","id":"ITEM-1","issued":{"date-parts":[["2012"]]},"number-of-pages":"1-244","publisher":"Island Press","title":"Human transit: How clearer thinking about public transit can enrich our communities and our lives","type":"book"},"uris":["http://www.mendeley.com/documents/?uuid=aa3b1d32-8f21-451b-b185-fe507e0ba991"]}],"mendeley":{"formattedCitation":"(Walker 2012)","manualFormatting":"Walker (2012)","plainTextFormattedCitation":"(Walker 2012)","previouslyFormattedCitation":"(Walker 2012)"},"properties":{"noteIndex":0},"schema":"https://github.com/citation-style-language/schema/raw/master/csl-citation.json"}</w:instrText>
      </w:r>
      <w:r w:rsidRPr="008C77AC">
        <w:rPr>
          <w:rFonts w:ascii="Times New Roman" w:hAnsi="Times New Roman" w:cs="Times New Roman"/>
          <w:sz w:val="24"/>
          <w:szCs w:val="24"/>
        </w:rPr>
        <w:fldChar w:fldCharType="separate"/>
      </w:r>
      <w:r w:rsidRPr="008C77AC">
        <w:rPr>
          <w:rFonts w:ascii="Times New Roman" w:hAnsi="Times New Roman" w:cs="Times New Roman"/>
          <w:noProof/>
          <w:sz w:val="24"/>
          <w:szCs w:val="24"/>
        </w:rPr>
        <w:t>Walker (2012)</w:t>
      </w:r>
      <w:r w:rsidRPr="008C77AC">
        <w:rPr>
          <w:rFonts w:ascii="Times New Roman" w:hAnsi="Times New Roman" w:cs="Times New Roman"/>
          <w:sz w:val="24"/>
          <w:szCs w:val="24"/>
        </w:rPr>
        <w:fldChar w:fldCharType="end"/>
      </w:r>
      <w:r w:rsidRPr="008C77AC">
        <w:rPr>
          <w:rFonts w:ascii="Times New Roman" w:hAnsi="Times New Roman" w:cs="Times New Roman"/>
          <w:sz w:val="24"/>
          <w:szCs w:val="24"/>
        </w:rPr>
        <w:t xml:space="preserve"> argues, with publi</w:t>
      </w:r>
      <w:r>
        <w:rPr>
          <w:rFonts w:ascii="Times New Roman" w:hAnsi="Times New Roman" w:cs="Times New Roman"/>
          <w:sz w:val="24"/>
          <w:szCs w:val="24"/>
        </w:rPr>
        <w:t>c transit, frequency is freedom, but frequency is expensive.</w:t>
      </w:r>
      <w:del w:id="28" w:author="Liu, Luyu" w:date="2020-06-15T19:57:00Z">
        <w:r w:rsidRPr="008C77AC" w:rsidDel="00A246E6">
          <w:rPr>
            <w:rFonts w:ascii="Times New Roman" w:hAnsi="Times New Roman" w:cs="Times New Roman"/>
            <w:sz w:val="24"/>
            <w:szCs w:val="24"/>
          </w:rPr>
          <w:delText xml:space="preserve"> </w:delText>
        </w:r>
        <w:r w:rsidDel="00A246E6">
          <w:rPr>
            <w:rFonts w:ascii="Times New Roman" w:hAnsi="Times New Roman" w:cs="Times New Roman"/>
            <w:sz w:val="24"/>
            <w:szCs w:val="24"/>
          </w:rPr>
          <w:delText xml:space="preserve"> </w:delText>
        </w:r>
      </w:del>
      <w:ins w:id="29" w:author="Liu, Luyu" w:date="2020-06-15T19:57:00Z">
        <w:r w:rsidR="00A246E6">
          <w:rPr>
            <w:rFonts w:ascii="Times New Roman" w:hAnsi="Times New Roman" w:cs="Times New Roman"/>
            <w:sz w:val="24"/>
            <w:szCs w:val="24"/>
          </w:rPr>
          <w:t xml:space="preserve"> </w:t>
        </w:r>
      </w:ins>
      <w:commentRangeStart w:id="30"/>
      <w:r>
        <w:rPr>
          <w:rFonts w:ascii="Times New Roman" w:hAnsi="Times New Roman" w:cs="Times New Roman"/>
          <w:sz w:val="24"/>
          <w:szCs w:val="24"/>
        </w:rPr>
        <w:t xml:space="preserve">In </w:t>
      </w:r>
      <w:r w:rsidRPr="008C77AC">
        <w:rPr>
          <w:rFonts w:ascii="Times New Roman" w:hAnsi="Times New Roman" w:cs="Times New Roman"/>
          <w:sz w:val="24"/>
          <w:szCs w:val="24"/>
        </w:rPr>
        <w:t>public transit system</w:t>
      </w:r>
      <w:r>
        <w:rPr>
          <w:rFonts w:ascii="Times New Roman" w:hAnsi="Times New Roman" w:cs="Times New Roman"/>
          <w:sz w:val="24"/>
          <w:szCs w:val="24"/>
        </w:rPr>
        <w:t xml:space="preserve">s that </w:t>
      </w:r>
      <w:r w:rsidRPr="008C77AC">
        <w:rPr>
          <w:rFonts w:ascii="Times New Roman" w:hAnsi="Times New Roman" w:cs="Times New Roman"/>
          <w:sz w:val="24"/>
          <w:szCs w:val="24"/>
        </w:rPr>
        <w:t>cannot sustain high frequency service du</w:t>
      </w:r>
      <w:r>
        <w:rPr>
          <w:rFonts w:ascii="Times New Roman" w:hAnsi="Times New Roman" w:cs="Times New Roman"/>
          <w:sz w:val="24"/>
          <w:szCs w:val="24"/>
        </w:rPr>
        <w:t>e to limited resources</w:t>
      </w:r>
      <w:r w:rsidRPr="008C77AC">
        <w:rPr>
          <w:rFonts w:ascii="Times New Roman" w:hAnsi="Times New Roman" w:cs="Times New Roman"/>
          <w:sz w:val="24"/>
          <w:szCs w:val="24"/>
        </w:rPr>
        <w:t xml:space="preserve">, RTI can play an important role as </w:t>
      </w:r>
      <w:r>
        <w:rPr>
          <w:rFonts w:ascii="Times New Roman" w:hAnsi="Times New Roman" w:cs="Times New Roman"/>
          <w:sz w:val="24"/>
          <w:szCs w:val="24"/>
        </w:rPr>
        <w:t xml:space="preserve">a substitute to </w:t>
      </w:r>
      <w:del w:id="31" w:author="Liu, Luyu" w:date="2020-06-16T19:27:00Z">
        <w:r w:rsidDel="00AB37CD">
          <w:rPr>
            <w:rFonts w:ascii="Times New Roman" w:hAnsi="Times New Roman" w:cs="Times New Roman"/>
            <w:sz w:val="24"/>
            <w:szCs w:val="24"/>
          </w:rPr>
          <w:delText xml:space="preserve">allow users to experience short </w:delText>
        </w:r>
      </w:del>
      <w:ins w:id="32" w:author="Liu, Luyu" w:date="2020-06-16T19:27:00Z">
        <w:r w:rsidR="00AB37CD">
          <w:rPr>
            <w:rFonts w:ascii="Times New Roman" w:hAnsi="Times New Roman" w:cs="Times New Roman"/>
            <w:sz w:val="24"/>
            <w:szCs w:val="24"/>
          </w:rPr>
          <w:t xml:space="preserve">shorten </w:t>
        </w:r>
      </w:ins>
      <w:r>
        <w:rPr>
          <w:rFonts w:ascii="Times New Roman" w:hAnsi="Times New Roman" w:cs="Times New Roman"/>
          <w:sz w:val="24"/>
          <w:szCs w:val="24"/>
        </w:rPr>
        <w:t>waiting times despite infrequent service</w:t>
      </w:r>
      <w:del w:id="33" w:author="Liu, Luyu" w:date="2020-06-16T19:26:00Z">
        <w:r w:rsidRPr="008C77AC" w:rsidDel="001C320A">
          <w:rPr>
            <w:rFonts w:ascii="Times New Roman" w:hAnsi="Times New Roman" w:cs="Times New Roman"/>
            <w:sz w:val="24"/>
            <w:szCs w:val="24"/>
          </w:rPr>
          <w:delText>.</w:delText>
        </w:r>
        <w:r w:rsidDel="001C320A">
          <w:rPr>
            <w:rFonts w:ascii="Times New Roman" w:hAnsi="Times New Roman" w:cs="Times New Roman"/>
            <w:sz w:val="24"/>
            <w:szCs w:val="24"/>
          </w:rPr>
          <w:delText xml:space="preserve"> RTI may be especially critical to users due to time penalties associated with </w:delText>
        </w:r>
      </w:del>
      <w:del w:id="34" w:author="Liu, Luyu" w:date="2020-06-16T19:28:00Z">
        <w:r w:rsidDel="00786FA1">
          <w:rPr>
            <w:rFonts w:ascii="Times New Roman" w:hAnsi="Times New Roman" w:cs="Times New Roman"/>
            <w:sz w:val="24"/>
            <w:szCs w:val="24"/>
          </w:rPr>
          <w:delText>missing a bus on route with long headways</w:delText>
        </w:r>
      </w:del>
      <w:r>
        <w:rPr>
          <w:rFonts w:ascii="Times New Roman" w:hAnsi="Times New Roman" w:cs="Times New Roman"/>
          <w:sz w:val="24"/>
          <w:szCs w:val="24"/>
        </w:rPr>
        <w:t>.</w:t>
      </w:r>
      <w:del w:id="35" w:author="Liu, Luyu" w:date="2020-06-15T19:57:00Z">
        <w:r w:rsidDel="00A246E6">
          <w:rPr>
            <w:rFonts w:ascii="Times New Roman" w:hAnsi="Times New Roman" w:cs="Times New Roman"/>
            <w:sz w:val="24"/>
            <w:szCs w:val="24"/>
          </w:rPr>
          <w:delText xml:space="preserve"> </w:delText>
        </w:r>
        <w:r w:rsidRPr="008C77AC" w:rsidDel="00A246E6">
          <w:rPr>
            <w:rFonts w:ascii="Times New Roman" w:hAnsi="Times New Roman" w:cs="Times New Roman"/>
            <w:sz w:val="24"/>
            <w:szCs w:val="24"/>
          </w:rPr>
          <w:delText xml:space="preserve"> </w:delText>
        </w:r>
      </w:del>
      <w:commentRangeEnd w:id="30"/>
      <w:ins w:id="36" w:author="Liu, Luyu" w:date="2020-06-15T19:57:00Z">
        <w:r w:rsidR="00A246E6">
          <w:rPr>
            <w:rFonts w:ascii="Times New Roman" w:hAnsi="Times New Roman" w:cs="Times New Roman"/>
            <w:sz w:val="24"/>
            <w:szCs w:val="24"/>
          </w:rPr>
          <w:t xml:space="preserve"> </w:t>
        </w:r>
      </w:ins>
      <w:r>
        <w:rPr>
          <w:rStyle w:val="CommentReference"/>
        </w:rPr>
        <w:commentReference w:id="30"/>
      </w:r>
    </w:p>
    <w:p w14:paraId="06A64842" w14:textId="01942BAE" w:rsidR="005A464A" w:rsidRDefault="00270353" w:rsidP="005A464A">
      <w:pPr>
        <w:ind w:firstLine="720"/>
        <w:jc w:val="both"/>
        <w:rPr>
          <w:rFonts w:ascii="Times New Roman" w:hAnsi="Times New Roman" w:cs="Times New Roman"/>
          <w:sz w:val="24"/>
          <w:szCs w:val="24"/>
        </w:rPr>
      </w:pPr>
      <w:ins w:id="37" w:author="Liu, Luyu" w:date="2020-06-15T16:11:00Z">
        <w:r>
          <w:rPr>
            <w:rFonts w:ascii="Times New Roman" w:hAnsi="Times New Roman" w:cs="Times New Roman"/>
            <w:sz w:val="24"/>
            <w:szCs w:val="24"/>
          </w:rPr>
          <w:t xml:space="preserve">Most </w:t>
        </w:r>
      </w:ins>
      <w:commentRangeStart w:id="38"/>
      <w:del w:id="39" w:author="Liu, Luyu" w:date="2020-06-15T16:11:00Z">
        <w:r w:rsidR="005A464A" w:rsidRPr="006E0EAE" w:rsidDel="00270353">
          <w:rPr>
            <w:rFonts w:ascii="Times New Roman" w:hAnsi="Times New Roman" w:cs="Times New Roman"/>
            <w:sz w:val="24"/>
            <w:szCs w:val="24"/>
          </w:rPr>
          <w:delText xml:space="preserve">Ideally, </w:delText>
        </w:r>
      </w:del>
      <w:r w:rsidR="005A464A" w:rsidRPr="006E0EAE">
        <w:rPr>
          <w:rFonts w:ascii="Times New Roman" w:hAnsi="Times New Roman" w:cs="Times New Roman"/>
          <w:sz w:val="24"/>
          <w:szCs w:val="24"/>
        </w:rPr>
        <w:t>RTI apps</w:t>
      </w:r>
      <w:ins w:id="40" w:author="Liu, Luyu" w:date="2020-06-15T16:11:00Z">
        <w:r>
          <w:rPr>
            <w:rFonts w:ascii="Times New Roman" w:hAnsi="Times New Roman" w:cs="Times New Roman"/>
            <w:sz w:val="24"/>
            <w:szCs w:val="24"/>
          </w:rPr>
          <w:t xml:space="preserve">’ algorithms always aim to </w:t>
        </w:r>
      </w:ins>
      <w:del w:id="41" w:author="Liu, Luyu" w:date="2020-06-15T16:11:00Z">
        <w:r w:rsidR="005A464A" w:rsidDel="00270353">
          <w:rPr>
            <w:rFonts w:ascii="Times New Roman" w:hAnsi="Times New Roman" w:cs="Times New Roman"/>
            <w:sz w:val="24"/>
            <w:szCs w:val="24"/>
          </w:rPr>
          <w:delText xml:space="preserve"> can </w:delText>
        </w:r>
      </w:del>
      <w:r w:rsidR="005A464A">
        <w:rPr>
          <w:rFonts w:ascii="Times New Roman" w:hAnsi="Times New Roman" w:cs="Times New Roman"/>
          <w:sz w:val="24"/>
          <w:szCs w:val="24"/>
        </w:rPr>
        <w:t xml:space="preserve">diminish </w:t>
      </w:r>
      <w:r w:rsidR="005A464A" w:rsidRPr="006E0EAE">
        <w:rPr>
          <w:rFonts w:ascii="Times New Roman" w:hAnsi="Times New Roman" w:cs="Times New Roman"/>
          <w:sz w:val="24"/>
          <w:szCs w:val="24"/>
        </w:rPr>
        <w:t xml:space="preserve">waiting time to </w:t>
      </w:r>
      <w:r w:rsidR="005A464A">
        <w:rPr>
          <w:rFonts w:ascii="Times New Roman" w:hAnsi="Times New Roman" w:cs="Times New Roman"/>
          <w:sz w:val="24"/>
          <w:szCs w:val="24"/>
        </w:rPr>
        <w:t>zero</w:t>
      </w:r>
      <w:del w:id="42" w:author="Liu, Luyu" w:date="2020-06-15T16:24:00Z">
        <w:r w:rsidR="005A464A" w:rsidRPr="006E0EAE" w:rsidDel="00A163AB">
          <w:rPr>
            <w:rFonts w:ascii="Times New Roman" w:hAnsi="Times New Roman" w:cs="Times New Roman"/>
            <w:sz w:val="24"/>
            <w:szCs w:val="24"/>
          </w:rPr>
          <w:delText>, which means</w:delText>
        </w:r>
      </w:del>
      <w:ins w:id="43" w:author="Liu, Luyu" w:date="2020-06-15T16:24:00Z">
        <w:r w:rsidR="00A163AB">
          <w:rPr>
            <w:rFonts w:ascii="Times New Roman" w:hAnsi="Times New Roman" w:cs="Times New Roman"/>
            <w:sz w:val="24"/>
            <w:szCs w:val="24"/>
          </w:rPr>
          <w:t>:</w:t>
        </w:r>
      </w:ins>
      <w:r w:rsidR="005A464A" w:rsidRPr="006E0EAE">
        <w:rPr>
          <w:rFonts w:ascii="Times New Roman" w:hAnsi="Times New Roman" w:cs="Times New Roman"/>
          <w:sz w:val="24"/>
          <w:szCs w:val="24"/>
        </w:rPr>
        <w:t xml:space="preserve"> </w:t>
      </w:r>
      <w:del w:id="44" w:author="Liu, Luyu" w:date="2020-06-15T16:22:00Z">
        <w:r w:rsidR="005A464A" w:rsidRPr="006E0EAE" w:rsidDel="006A62A1">
          <w:rPr>
            <w:rFonts w:ascii="Times New Roman" w:hAnsi="Times New Roman" w:cs="Times New Roman"/>
            <w:sz w:val="24"/>
            <w:szCs w:val="24"/>
          </w:rPr>
          <w:delText xml:space="preserve">as soon as </w:delText>
        </w:r>
      </w:del>
      <w:del w:id="45" w:author="Liu, Luyu" w:date="2020-06-15T16:24:00Z">
        <w:r w:rsidR="005A464A" w:rsidDel="00A163AB">
          <w:rPr>
            <w:rFonts w:ascii="Times New Roman" w:hAnsi="Times New Roman" w:cs="Times New Roman"/>
            <w:sz w:val="24"/>
            <w:szCs w:val="24"/>
          </w:rPr>
          <w:delText xml:space="preserve">a </w:delText>
        </w:r>
      </w:del>
      <w:r w:rsidR="005A464A" w:rsidRPr="006E0EAE">
        <w:rPr>
          <w:rFonts w:ascii="Times New Roman" w:hAnsi="Times New Roman" w:cs="Times New Roman"/>
          <w:sz w:val="24"/>
          <w:szCs w:val="24"/>
        </w:rPr>
        <w:t xml:space="preserve">user </w:t>
      </w:r>
      <w:ins w:id="46" w:author="Liu, Luyu" w:date="2020-06-15T16:24:00Z">
        <w:r w:rsidR="00A163AB">
          <w:rPr>
            <w:rFonts w:ascii="Times New Roman" w:hAnsi="Times New Roman" w:cs="Times New Roman"/>
            <w:sz w:val="24"/>
            <w:szCs w:val="24"/>
          </w:rPr>
          <w:t xml:space="preserve">arrival time </w:t>
        </w:r>
      </w:ins>
      <w:del w:id="47" w:author="Liu, Luyu" w:date="2020-06-15T16:24:00Z">
        <w:r w:rsidR="005A464A" w:rsidRPr="006E0EAE" w:rsidDel="00A163AB">
          <w:rPr>
            <w:rFonts w:ascii="Times New Roman" w:hAnsi="Times New Roman" w:cs="Times New Roman"/>
            <w:sz w:val="24"/>
            <w:szCs w:val="24"/>
          </w:rPr>
          <w:delText>arriv</w:delText>
        </w:r>
      </w:del>
      <w:del w:id="48" w:author="Liu, Luyu" w:date="2020-06-15T16:22:00Z">
        <w:r w:rsidR="005A464A" w:rsidRPr="006E0EAE" w:rsidDel="006A62A1">
          <w:rPr>
            <w:rFonts w:ascii="Times New Roman" w:hAnsi="Times New Roman" w:cs="Times New Roman"/>
            <w:sz w:val="24"/>
            <w:szCs w:val="24"/>
          </w:rPr>
          <w:delText>e</w:delText>
        </w:r>
        <w:r w:rsidR="005A464A" w:rsidDel="006A62A1">
          <w:rPr>
            <w:rFonts w:ascii="Times New Roman" w:hAnsi="Times New Roman" w:cs="Times New Roman"/>
            <w:sz w:val="24"/>
            <w:szCs w:val="24"/>
          </w:rPr>
          <w:delText>s</w:delText>
        </w:r>
      </w:del>
      <w:del w:id="49" w:author="Liu, Luyu" w:date="2020-06-15T16:24:00Z">
        <w:r w:rsidR="005A464A" w:rsidRPr="006E0EAE" w:rsidDel="00A163AB">
          <w:rPr>
            <w:rFonts w:ascii="Times New Roman" w:hAnsi="Times New Roman" w:cs="Times New Roman"/>
            <w:sz w:val="24"/>
            <w:szCs w:val="24"/>
          </w:rPr>
          <w:delText xml:space="preserve"> </w:delText>
        </w:r>
      </w:del>
      <w:r w:rsidR="005A464A" w:rsidRPr="006E0EAE">
        <w:rPr>
          <w:rFonts w:ascii="Times New Roman" w:hAnsi="Times New Roman" w:cs="Times New Roman"/>
          <w:sz w:val="24"/>
          <w:szCs w:val="24"/>
        </w:rPr>
        <w:t xml:space="preserve">at </w:t>
      </w:r>
      <w:r w:rsidR="005A464A">
        <w:rPr>
          <w:rFonts w:ascii="Times New Roman" w:hAnsi="Times New Roman" w:cs="Times New Roman"/>
          <w:sz w:val="24"/>
          <w:szCs w:val="24"/>
        </w:rPr>
        <w:t xml:space="preserve">a </w:t>
      </w:r>
      <w:r w:rsidR="005A464A" w:rsidRPr="006E0EAE">
        <w:rPr>
          <w:rFonts w:ascii="Times New Roman" w:hAnsi="Times New Roman" w:cs="Times New Roman"/>
          <w:sz w:val="24"/>
          <w:szCs w:val="24"/>
        </w:rPr>
        <w:t>stop</w:t>
      </w:r>
      <w:ins w:id="50" w:author="Liu, Luyu" w:date="2020-06-15T16:22:00Z">
        <w:r w:rsidR="006A62A1">
          <w:rPr>
            <w:rFonts w:ascii="Times New Roman" w:hAnsi="Times New Roman" w:cs="Times New Roman"/>
            <w:sz w:val="24"/>
            <w:szCs w:val="24"/>
          </w:rPr>
          <w:t xml:space="preserve"> is </w:t>
        </w:r>
      </w:ins>
      <w:ins w:id="51" w:author="Liu, Luyu" w:date="2020-06-15T16:24:00Z">
        <w:r w:rsidR="00A163AB">
          <w:rPr>
            <w:rFonts w:ascii="Times New Roman" w:hAnsi="Times New Roman" w:cs="Times New Roman"/>
            <w:sz w:val="24"/>
            <w:szCs w:val="24"/>
          </w:rPr>
          <w:t xml:space="preserve">always </w:t>
        </w:r>
      </w:ins>
      <w:ins w:id="52" w:author="Liu, Luyu" w:date="2020-06-15T16:25:00Z">
        <w:r w:rsidR="00E65DED">
          <w:rPr>
            <w:rFonts w:ascii="Times New Roman" w:hAnsi="Times New Roman" w:cs="Times New Roman"/>
            <w:sz w:val="24"/>
            <w:szCs w:val="24"/>
          </w:rPr>
          <w:t>exactly the</w:t>
        </w:r>
      </w:ins>
      <w:ins w:id="53" w:author="Liu, Luyu" w:date="2020-06-15T16:22:00Z">
        <w:r w:rsidR="006A62A1">
          <w:rPr>
            <w:rFonts w:ascii="Times New Roman" w:hAnsi="Times New Roman" w:cs="Times New Roman"/>
            <w:sz w:val="24"/>
            <w:szCs w:val="24"/>
          </w:rPr>
          <w:t xml:space="preserve"> same as</w:t>
        </w:r>
      </w:ins>
      <w:del w:id="54" w:author="Liu, Luyu" w:date="2020-06-15T16:22:00Z">
        <w:r w:rsidR="005A464A" w:rsidRPr="006E0EAE" w:rsidDel="006A62A1">
          <w:rPr>
            <w:rFonts w:ascii="Times New Roman" w:hAnsi="Times New Roman" w:cs="Times New Roman"/>
            <w:sz w:val="24"/>
            <w:szCs w:val="24"/>
          </w:rPr>
          <w:delText xml:space="preserve">, </w:delText>
        </w:r>
      </w:del>
      <w:ins w:id="55" w:author="Liu, Luyu" w:date="2020-06-15T16:22:00Z">
        <w:r w:rsidR="006A62A1">
          <w:rPr>
            <w:rFonts w:ascii="Times New Roman" w:hAnsi="Times New Roman" w:cs="Times New Roman"/>
            <w:sz w:val="24"/>
            <w:szCs w:val="24"/>
          </w:rPr>
          <w:t xml:space="preserve"> </w:t>
        </w:r>
      </w:ins>
      <w:r w:rsidR="005A464A" w:rsidRPr="006E0EAE">
        <w:rPr>
          <w:rFonts w:ascii="Times New Roman" w:hAnsi="Times New Roman" w:cs="Times New Roman"/>
          <w:sz w:val="24"/>
          <w:szCs w:val="24"/>
        </w:rPr>
        <w:t>the bus arriv</w:t>
      </w:r>
      <w:ins w:id="56" w:author="Liu, Luyu" w:date="2020-06-15T16:22:00Z">
        <w:r w:rsidR="006A62A1">
          <w:rPr>
            <w:rFonts w:ascii="Times New Roman" w:hAnsi="Times New Roman" w:cs="Times New Roman"/>
            <w:sz w:val="24"/>
            <w:szCs w:val="24"/>
          </w:rPr>
          <w:t>al time</w:t>
        </w:r>
      </w:ins>
      <w:ins w:id="57" w:author="Liu, Luyu" w:date="2020-06-15T16:24:00Z">
        <w:r w:rsidR="00A163AB">
          <w:rPr>
            <w:rFonts w:ascii="Times New Roman" w:hAnsi="Times New Roman" w:cs="Times New Roman"/>
            <w:sz w:val="24"/>
            <w:szCs w:val="24"/>
          </w:rPr>
          <w:t>,</w:t>
        </w:r>
      </w:ins>
      <w:ins w:id="58" w:author="Liu, Luyu" w:date="2020-06-15T16:22:00Z">
        <w:r w:rsidR="006A62A1">
          <w:rPr>
            <w:rFonts w:ascii="Times New Roman" w:hAnsi="Times New Roman" w:cs="Times New Roman"/>
            <w:sz w:val="24"/>
            <w:szCs w:val="24"/>
          </w:rPr>
          <w:t xml:space="preserve"> as shown in most </w:t>
        </w:r>
      </w:ins>
      <w:ins w:id="59" w:author="Liu, Luyu" w:date="2020-06-15T16:23:00Z">
        <w:r w:rsidR="006A62A1">
          <w:rPr>
            <w:rFonts w:ascii="Times New Roman" w:hAnsi="Times New Roman" w:cs="Times New Roman"/>
            <w:sz w:val="24"/>
            <w:szCs w:val="24"/>
          </w:rPr>
          <w:t>transit</w:t>
        </w:r>
      </w:ins>
      <w:ins w:id="60" w:author="Liu, Luyu" w:date="2020-06-15T16:22:00Z">
        <w:r w:rsidR="006A62A1">
          <w:rPr>
            <w:rFonts w:ascii="Times New Roman" w:hAnsi="Times New Roman" w:cs="Times New Roman"/>
            <w:sz w:val="24"/>
            <w:szCs w:val="24"/>
          </w:rPr>
          <w:t xml:space="preserve"> </w:t>
        </w:r>
      </w:ins>
      <w:ins w:id="61" w:author="Liu, Luyu" w:date="2020-06-15T16:23:00Z">
        <w:r w:rsidR="006A62A1">
          <w:rPr>
            <w:rFonts w:ascii="Times New Roman" w:hAnsi="Times New Roman" w:cs="Times New Roman"/>
            <w:sz w:val="24"/>
            <w:szCs w:val="24"/>
          </w:rPr>
          <w:t>planning apps’ suggested routes</w:t>
        </w:r>
      </w:ins>
      <w:del w:id="62" w:author="Liu, Luyu" w:date="2020-06-15T16:22:00Z">
        <w:r w:rsidR="005A464A" w:rsidRPr="006E0EAE" w:rsidDel="006A62A1">
          <w:rPr>
            <w:rFonts w:ascii="Times New Roman" w:hAnsi="Times New Roman" w:cs="Times New Roman"/>
            <w:sz w:val="24"/>
            <w:szCs w:val="24"/>
          </w:rPr>
          <w:delText>es</w:delText>
        </w:r>
      </w:del>
      <w:r w:rsidR="005A464A" w:rsidRPr="006E0EAE">
        <w:rPr>
          <w:rFonts w:ascii="Times New Roman" w:hAnsi="Times New Roman" w:cs="Times New Roman"/>
          <w:sz w:val="24"/>
          <w:szCs w:val="24"/>
        </w:rPr>
        <w:t>.</w:t>
      </w:r>
      <w:ins w:id="63" w:author="Liu, Luyu" w:date="2020-06-15T16:22:00Z">
        <w:r w:rsidR="006A62A1">
          <w:rPr>
            <w:rFonts w:ascii="Times New Roman" w:hAnsi="Times New Roman" w:cs="Times New Roman"/>
            <w:sz w:val="24"/>
            <w:szCs w:val="24"/>
          </w:rPr>
          <w:t xml:space="preserve"> </w:t>
        </w:r>
      </w:ins>
      <w:del w:id="64" w:author="Liu, Luyu" w:date="2020-06-15T16:14:00Z">
        <w:r w:rsidR="005A464A" w:rsidRPr="006E0EAE" w:rsidDel="003D13C4">
          <w:rPr>
            <w:rFonts w:ascii="Times New Roman" w:hAnsi="Times New Roman" w:cs="Times New Roman"/>
            <w:sz w:val="24"/>
            <w:szCs w:val="24"/>
          </w:rPr>
          <w:delText xml:space="preserve"> </w:delText>
        </w:r>
        <w:r w:rsidR="005A464A" w:rsidDel="003D13C4">
          <w:rPr>
            <w:rFonts w:ascii="Times New Roman" w:hAnsi="Times New Roman" w:cs="Times New Roman"/>
            <w:sz w:val="24"/>
            <w:szCs w:val="24"/>
          </w:rPr>
          <w:delText xml:space="preserve"> </w:delText>
        </w:r>
      </w:del>
      <w:r w:rsidR="005A464A">
        <w:rPr>
          <w:rFonts w:ascii="Times New Roman" w:hAnsi="Times New Roman" w:cs="Times New Roman"/>
          <w:sz w:val="24"/>
          <w:szCs w:val="24"/>
        </w:rPr>
        <w:t>However, this attempted minimization of wait time by users can be risky.</w:t>
      </w:r>
      <w:ins w:id="65" w:author="Liu, Luyu" w:date="2020-06-15T16:12:00Z">
        <w:r w:rsidR="00E517A2">
          <w:rPr>
            <w:rFonts w:ascii="Times New Roman" w:hAnsi="Times New Roman" w:cs="Times New Roman"/>
            <w:sz w:val="24"/>
            <w:szCs w:val="24"/>
          </w:rPr>
          <w:t xml:space="preserve"> </w:t>
        </w:r>
      </w:ins>
      <w:del w:id="66" w:author="Liu, Luyu" w:date="2020-06-15T16:12:00Z">
        <w:r w:rsidR="005A464A" w:rsidDel="00E517A2">
          <w:rPr>
            <w:rFonts w:ascii="Times New Roman" w:hAnsi="Times New Roman" w:cs="Times New Roman"/>
            <w:sz w:val="24"/>
            <w:szCs w:val="24"/>
          </w:rPr>
          <w:delText xml:space="preserve">  </w:delText>
        </w:r>
        <w:r w:rsidR="005A464A" w:rsidDel="00E517A2">
          <w:rPr>
            <w:rFonts w:ascii="Times New Roman" w:hAnsi="Times New Roman" w:cs="Times New Roman" w:hint="eastAsia"/>
            <w:sz w:val="24"/>
            <w:szCs w:val="24"/>
          </w:rPr>
          <w:delText xml:space="preserve"> </w:delText>
        </w:r>
      </w:del>
      <w:r w:rsidR="005A464A">
        <w:rPr>
          <w:rFonts w:ascii="Times New Roman" w:hAnsi="Times New Roman" w:cs="Times New Roman"/>
          <w:sz w:val="24"/>
          <w:szCs w:val="24"/>
        </w:rPr>
        <w:t xml:space="preserve">After a </w:t>
      </w:r>
      <w:r w:rsidR="005A464A" w:rsidRPr="00803DCB">
        <w:rPr>
          <w:rFonts w:ascii="Times New Roman" w:hAnsi="Times New Roman" w:cs="Times New Roman"/>
          <w:sz w:val="24"/>
          <w:szCs w:val="24"/>
        </w:rPr>
        <w:t xml:space="preserve">person </w:t>
      </w:r>
      <w:r w:rsidR="005A464A">
        <w:rPr>
          <w:rFonts w:ascii="Times New Roman" w:hAnsi="Times New Roman" w:cs="Times New Roman"/>
          <w:sz w:val="24"/>
          <w:szCs w:val="24"/>
        </w:rPr>
        <w:t xml:space="preserve">decides to leave their </w:t>
      </w:r>
      <w:r w:rsidR="005A464A" w:rsidRPr="00803DCB">
        <w:rPr>
          <w:rFonts w:ascii="Times New Roman" w:hAnsi="Times New Roman" w:cs="Times New Roman"/>
          <w:sz w:val="24"/>
          <w:szCs w:val="24"/>
        </w:rPr>
        <w:t xml:space="preserve">home, the actual arrival time of the bus may change. </w:t>
      </w:r>
      <w:ins w:id="67" w:author="Liu, Luyu" w:date="2020-06-15T17:15:00Z">
        <w:r w:rsidR="00543EE4">
          <w:rPr>
            <w:rFonts w:ascii="Times New Roman" w:hAnsi="Times New Roman" w:cs="Times New Roman"/>
            <w:sz w:val="24"/>
            <w:szCs w:val="24"/>
          </w:rPr>
          <w:t xml:space="preserve">For example, </w:t>
        </w:r>
      </w:ins>
      <w:del w:id="68" w:author="Liu, Luyu" w:date="2020-06-15T17:15:00Z">
        <w:r w:rsidR="005A464A" w:rsidDel="00543EE4">
          <w:rPr>
            <w:rFonts w:ascii="Times New Roman" w:hAnsi="Times New Roman" w:cs="Times New Roman"/>
            <w:sz w:val="24"/>
            <w:szCs w:val="24"/>
          </w:rPr>
          <w:delText>I</w:delText>
        </w:r>
      </w:del>
      <w:ins w:id="69" w:author="Liu, Luyu" w:date="2020-06-15T17:15:00Z">
        <w:r w:rsidR="00543EE4">
          <w:rPr>
            <w:rFonts w:ascii="Times New Roman" w:hAnsi="Times New Roman" w:cs="Times New Roman"/>
            <w:sz w:val="24"/>
            <w:szCs w:val="24"/>
          </w:rPr>
          <w:t>i</w:t>
        </w:r>
      </w:ins>
      <w:r w:rsidR="005A464A" w:rsidRPr="00803DCB">
        <w:rPr>
          <w:rFonts w:ascii="Times New Roman" w:hAnsi="Times New Roman" w:cs="Times New Roman"/>
          <w:sz w:val="24"/>
          <w:szCs w:val="24"/>
        </w:rPr>
        <w:t xml:space="preserve">f </w:t>
      </w:r>
      <w:r w:rsidR="005A464A">
        <w:rPr>
          <w:rFonts w:ascii="Times New Roman" w:hAnsi="Times New Roman" w:cs="Times New Roman"/>
          <w:sz w:val="24"/>
          <w:szCs w:val="24"/>
        </w:rPr>
        <w:t>a</w:t>
      </w:r>
      <w:r w:rsidR="005A464A" w:rsidRPr="00803DCB">
        <w:rPr>
          <w:rFonts w:ascii="Times New Roman" w:hAnsi="Times New Roman" w:cs="Times New Roman"/>
          <w:sz w:val="24"/>
          <w:szCs w:val="24"/>
        </w:rPr>
        <w:t xml:space="preserve"> bus is behind schedule, the </w:t>
      </w:r>
      <w:r w:rsidR="005A464A">
        <w:rPr>
          <w:rFonts w:ascii="Times New Roman" w:hAnsi="Times New Roman" w:cs="Times New Roman"/>
          <w:sz w:val="24"/>
          <w:szCs w:val="24"/>
        </w:rPr>
        <w:t>operator</w:t>
      </w:r>
      <w:r w:rsidR="005A464A" w:rsidRPr="00803DCB">
        <w:rPr>
          <w:rFonts w:ascii="Times New Roman" w:hAnsi="Times New Roman" w:cs="Times New Roman"/>
          <w:sz w:val="24"/>
          <w:szCs w:val="24"/>
        </w:rPr>
        <w:t xml:space="preserve"> may </w:t>
      </w:r>
      <w:del w:id="70" w:author="Liu, Luyu" w:date="2020-06-16T19:29:00Z">
        <w:r w:rsidR="005A464A" w:rsidRPr="00803DCB" w:rsidDel="00D259A3">
          <w:rPr>
            <w:rFonts w:ascii="Times New Roman" w:hAnsi="Times New Roman" w:cs="Times New Roman"/>
            <w:sz w:val="24"/>
            <w:szCs w:val="24"/>
          </w:rPr>
          <w:delText xml:space="preserve">take opportunities to </w:delText>
        </w:r>
      </w:del>
      <w:r w:rsidR="005A464A">
        <w:rPr>
          <w:rFonts w:ascii="Times New Roman" w:hAnsi="Times New Roman" w:cs="Times New Roman"/>
          <w:sz w:val="24"/>
          <w:szCs w:val="24"/>
        </w:rPr>
        <w:t>reduce the delay by speeding up. In addition, RTI apps update vehicle location and arrival times only at fixed time intervals</w:t>
      </w:r>
      <w:del w:id="71" w:author="Liu, Luyu" w:date="2020-06-16T19:29:00Z">
        <w:r w:rsidR="005A464A" w:rsidDel="001530ED">
          <w:rPr>
            <w:rFonts w:ascii="Times New Roman" w:hAnsi="Times New Roman" w:cs="Times New Roman"/>
            <w:sz w:val="24"/>
            <w:szCs w:val="24"/>
          </w:rPr>
          <w:delText xml:space="preserve"> (e.g. every minute)</w:delText>
        </w:r>
      </w:del>
      <w:r w:rsidR="005A464A">
        <w:rPr>
          <w:rFonts w:ascii="Times New Roman" w:hAnsi="Times New Roman" w:cs="Times New Roman"/>
          <w:sz w:val="24"/>
          <w:szCs w:val="24"/>
        </w:rPr>
        <w:t>.</w:t>
      </w:r>
      <w:del w:id="72" w:author="Liu, Luyu" w:date="2020-06-15T19:57:00Z">
        <w:r w:rsidR="005A464A" w:rsidDel="00A246E6">
          <w:rPr>
            <w:rFonts w:ascii="Times New Roman" w:hAnsi="Times New Roman" w:cs="Times New Roman"/>
            <w:sz w:val="24"/>
            <w:szCs w:val="24"/>
          </w:rPr>
          <w:delText xml:space="preserve">  </w:delText>
        </w:r>
      </w:del>
      <w:ins w:id="73" w:author="Liu, Luyu" w:date="2020-06-15T19:57:00Z">
        <w:r w:rsidR="00A246E6">
          <w:rPr>
            <w:rFonts w:ascii="Times New Roman" w:hAnsi="Times New Roman" w:cs="Times New Roman"/>
            <w:sz w:val="24"/>
            <w:szCs w:val="24"/>
          </w:rPr>
          <w:t xml:space="preserve"> </w:t>
        </w:r>
      </w:ins>
      <w:r w:rsidR="005A464A">
        <w:rPr>
          <w:rFonts w:ascii="Times New Roman" w:hAnsi="Times New Roman" w:cs="Times New Roman"/>
          <w:sz w:val="24"/>
          <w:szCs w:val="24"/>
        </w:rPr>
        <w:t xml:space="preserve">The discrepancies between the RTI and reality </w:t>
      </w:r>
      <w:del w:id="74" w:author="Liu, Luyu" w:date="2020-06-16T19:29:00Z">
        <w:r w:rsidR="005A464A" w:rsidRPr="00803DCB" w:rsidDel="007F393A">
          <w:rPr>
            <w:rFonts w:ascii="Times New Roman" w:hAnsi="Times New Roman" w:cs="Times New Roman"/>
            <w:sz w:val="24"/>
            <w:szCs w:val="24"/>
          </w:rPr>
          <w:delText xml:space="preserve">means that a user </w:delText>
        </w:r>
      </w:del>
      <w:r w:rsidR="005A464A" w:rsidRPr="00803DCB">
        <w:rPr>
          <w:rFonts w:ascii="Times New Roman" w:hAnsi="Times New Roman" w:cs="Times New Roman"/>
          <w:sz w:val="24"/>
          <w:szCs w:val="24"/>
        </w:rPr>
        <w:t xml:space="preserve">may </w:t>
      </w:r>
      <w:ins w:id="75" w:author="Liu, Luyu" w:date="2020-06-16T19:30:00Z">
        <w:r w:rsidR="007F393A">
          <w:rPr>
            <w:rFonts w:ascii="Times New Roman" w:hAnsi="Times New Roman" w:cs="Times New Roman"/>
            <w:sz w:val="24"/>
            <w:szCs w:val="24"/>
          </w:rPr>
          <w:t xml:space="preserve">moreover make the user miss the bus thus incur </w:t>
        </w:r>
      </w:ins>
      <w:del w:id="76" w:author="Liu, Luyu" w:date="2020-06-16T19:29:00Z">
        <w:r w:rsidR="005A464A" w:rsidDel="007F393A">
          <w:rPr>
            <w:rFonts w:ascii="Times New Roman" w:hAnsi="Times New Roman" w:cs="Times New Roman"/>
            <w:sz w:val="24"/>
            <w:szCs w:val="24"/>
          </w:rPr>
          <w:delText xml:space="preserve">miss </w:delText>
        </w:r>
        <w:r w:rsidR="005A464A" w:rsidRPr="00803DCB" w:rsidDel="007F393A">
          <w:rPr>
            <w:rFonts w:ascii="Times New Roman" w:hAnsi="Times New Roman" w:cs="Times New Roman"/>
            <w:sz w:val="24"/>
            <w:szCs w:val="24"/>
          </w:rPr>
          <w:delText xml:space="preserve">the bus, resulting in </w:delText>
        </w:r>
      </w:del>
      <w:r w:rsidR="005A464A" w:rsidRPr="00803DCB">
        <w:rPr>
          <w:rFonts w:ascii="Times New Roman" w:hAnsi="Times New Roman" w:cs="Times New Roman"/>
          <w:sz w:val="24"/>
          <w:szCs w:val="24"/>
        </w:rPr>
        <w:t>long</w:t>
      </w:r>
      <w:ins w:id="77" w:author="Liu, Luyu" w:date="2020-06-16T19:29:00Z">
        <w:r w:rsidR="007F393A">
          <w:rPr>
            <w:rFonts w:ascii="Times New Roman" w:hAnsi="Times New Roman" w:cs="Times New Roman"/>
            <w:sz w:val="24"/>
            <w:szCs w:val="24"/>
          </w:rPr>
          <w:t>er</w:t>
        </w:r>
      </w:ins>
      <w:r w:rsidR="005A464A">
        <w:rPr>
          <w:rFonts w:ascii="Times New Roman" w:hAnsi="Times New Roman" w:cs="Times New Roman"/>
          <w:sz w:val="24"/>
          <w:szCs w:val="24"/>
        </w:rPr>
        <w:t xml:space="preserve"> </w:t>
      </w:r>
      <w:r w:rsidR="005A464A" w:rsidRPr="00803DCB">
        <w:rPr>
          <w:rFonts w:ascii="Times New Roman" w:hAnsi="Times New Roman" w:cs="Times New Roman"/>
          <w:sz w:val="24"/>
          <w:szCs w:val="24"/>
        </w:rPr>
        <w:t>wait time</w:t>
      </w:r>
      <w:r w:rsidR="005A464A">
        <w:rPr>
          <w:rFonts w:ascii="Times New Roman" w:hAnsi="Times New Roman" w:cs="Times New Roman"/>
          <w:sz w:val="24"/>
          <w:szCs w:val="24"/>
        </w:rPr>
        <w:t xml:space="preserve"> – at least as long as the service headway</w:t>
      </w:r>
      <w:del w:id="78" w:author="Liu, Luyu" w:date="2020-06-16T19:31:00Z">
        <w:r w:rsidR="005A464A" w:rsidDel="00D21F98">
          <w:rPr>
            <w:rFonts w:ascii="Times New Roman" w:hAnsi="Times New Roman" w:cs="Times New Roman"/>
            <w:sz w:val="24"/>
            <w:szCs w:val="24"/>
          </w:rPr>
          <w:delText>; longer if the bus schedule has larger headway</w:delText>
        </w:r>
      </w:del>
      <w:r w:rsidR="005A464A" w:rsidRPr="00803DCB">
        <w:rPr>
          <w:rFonts w:ascii="Times New Roman" w:hAnsi="Times New Roman" w:cs="Times New Roman"/>
          <w:sz w:val="24"/>
          <w:szCs w:val="24"/>
        </w:rPr>
        <w:t xml:space="preserve">. Paradoxically, the </w:t>
      </w:r>
      <w:ins w:id="79" w:author="Liu, Luyu" w:date="2020-06-15T16:20:00Z">
        <w:r w:rsidR="000E7329">
          <w:rPr>
            <w:rFonts w:ascii="Times New Roman" w:hAnsi="Times New Roman" w:cs="Times New Roman"/>
            <w:sz w:val="24"/>
            <w:szCs w:val="24"/>
          </w:rPr>
          <w:t>mis</w:t>
        </w:r>
      </w:ins>
      <w:r w:rsidR="005A464A" w:rsidRPr="00803DCB">
        <w:rPr>
          <w:rFonts w:ascii="Times New Roman" w:hAnsi="Times New Roman" w:cs="Times New Roman"/>
          <w:sz w:val="24"/>
          <w:szCs w:val="24"/>
        </w:rPr>
        <w:t xml:space="preserve">use of RTI may increase waiting times based on the </w:t>
      </w:r>
      <w:r w:rsidR="005A464A">
        <w:rPr>
          <w:rFonts w:ascii="Times New Roman" w:hAnsi="Times New Roman" w:cs="Times New Roman"/>
          <w:sz w:val="24"/>
          <w:szCs w:val="24"/>
        </w:rPr>
        <w:t xml:space="preserve">realized </w:t>
      </w:r>
      <w:r w:rsidR="005A464A" w:rsidRPr="00803DCB">
        <w:rPr>
          <w:rFonts w:ascii="Times New Roman" w:hAnsi="Times New Roman" w:cs="Times New Roman"/>
          <w:sz w:val="24"/>
          <w:szCs w:val="24"/>
        </w:rPr>
        <w:t>performance of the public transit system.</w:t>
      </w:r>
      <w:ins w:id="80" w:author="Liu, Luyu" w:date="2020-06-15T16:14:00Z">
        <w:r w:rsidR="00E360ED" w:rsidRPr="00DC1984" w:rsidDel="00E360ED">
          <w:rPr>
            <w:rFonts w:ascii="Times New Roman" w:hAnsi="Times New Roman" w:cs="Times New Roman"/>
            <w:sz w:val="24"/>
            <w:szCs w:val="24"/>
          </w:rPr>
          <w:t xml:space="preserve"> </w:t>
        </w:r>
      </w:ins>
      <w:del w:id="81" w:author="Liu, Luyu" w:date="2020-06-15T16:14:00Z">
        <w:r w:rsidR="005A464A" w:rsidRPr="00DC1984" w:rsidDel="00E360ED">
          <w:rPr>
            <w:rFonts w:ascii="Times New Roman" w:hAnsi="Times New Roman" w:cs="Times New Roman"/>
            <w:sz w:val="24"/>
            <w:szCs w:val="24"/>
          </w:rPr>
          <w:delText xml:space="preserve"> </w:delText>
        </w:r>
        <w:commentRangeEnd w:id="38"/>
        <w:r w:rsidR="005A464A" w:rsidDel="00E360ED">
          <w:rPr>
            <w:rStyle w:val="CommentReference"/>
          </w:rPr>
          <w:commentReference w:id="38"/>
        </w:r>
      </w:del>
    </w:p>
    <w:p w14:paraId="342EAE4B" w14:textId="6904A0CC" w:rsidR="005A464A" w:rsidRDefault="005A464A" w:rsidP="005A464A">
      <w:pPr>
        <w:ind w:firstLine="720"/>
        <w:jc w:val="both"/>
        <w:rPr>
          <w:rFonts w:ascii="Times New Roman" w:hAnsi="Times New Roman" w:cs="Times New Roman"/>
          <w:sz w:val="24"/>
          <w:szCs w:val="24"/>
        </w:rPr>
      </w:pPr>
      <w:r>
        <w:rPr>
          <w:rFonts w:ascii="Times New Roman" w:hAnsi="Times New Roman" w:cs="Times New Roman"/>
          <w:sz w:val="24"/>
          <w:szCs w:val="24"/>
        </w:rPr>
        <w:t xml:space="preserve">In this paper, we examine the impacts of RTI on public transit users’ waiting time based on the empirical performance of a public transit system. </w:t>
      </w:r>
      <w:r w:rsidRPr="006E12CF">
        <w:rPr>
          <w:rFonts w:ascii="Times New Roman" w:hAnsi="Times New Roman" w:cs="Times New Roman"/>
          <w:sz w:val="24"/>
          <w:szCs w:val="24"/>
        </w:rPr>
        <w:t>We</w:t>
      </w:r>
      <w:r>
        <w:rPr>
          <w:rFonts w:ascii="Times New Roman" w:hAnsi="Times New Roman" w:cs="Times New Roman"/>
          <w:sz w:val="24"/>
          <w:szCs w:val="24"/>
        </w:rPr>
        <w:t xml:space="preserve"> </w:t>
      </w:r>
      <w:r w:rsidRPr="006E12CF">
        <w:rPr>
          <w:rFonts w:ascii="Times New Roman" w:hAnsi="Times New Roman" w:cs="Times New Roman"/>
          <w:sz w:val="24"/>
          <w:szCs w:val="24"/>
        </w:rPr>
        <w:t xml:space="preserve">compare several </w:t>
      </w:r>
      <w:r>
        <w:rPr>
          <w:rFonts w:ascii="Times New Roman" w:hAnsi="Times New Roman" w:cs="Times New Roman"/>
          <w:sz w:val="24"/>
          <w:szCs w:val="24"/>
        </w:rPr>
        <w:t xml:space="preserve">trip planning </w:t>
      </w:r>
      <w:r w:rsidRPr="006E12CF">
        <w:rPr>
          <w:rFonts w:ascii="Times New Roman" w:hAnsi="Times New Roman" w:cs="Times New Roman"/>
          <w:sz w:val="24"/>
          <w:szCs w:val="24"/>
        </w:rPr>
        <w:t xml:space="preserve">strategies for deciding when to leave home to travel to the designated stop, including strategies that </w:t>
      </w:r>
      <w:r>
        <w:rPr>
          <w:rFonts w:ascii="Times New Roman" w:hAnsi="Times New Roman" w:cs="Times New Roman"/>
          <w:sz w:val="24"/>
          <w:szCs w:val="24"/>
        </w:rPr>
        <w:t>ignore</w:t>
      </w:r>
      <w:r w:rsidRPr="006E12CF">
        <w:rPr>
          <w:rFonts w:ascii="Times New Roman" w:hAnsi="Times New Roman" w:cs="Times New Roman"/>
          <w:sz w:val="24"/>
          <w:szCs w:val="24"/>
        </w:rPr>
        <w:t xml:space="preserve"> </w:t>
      </w:r>
      <w:r>
        <w:rPr>
          <w:rFonts w:ascii="Times New Roman" w:hAnsi="Times New Roman" w:cs="Times New Roman"/>
          <w:sz w:val="24"/>
          <w:szCs w:val="24"/>
        </w:rPr>
        <w:t>and exploit RTI</w:t>
      </w:r>
      <w:r w:rsidRPr="006E12CF">
        <w:rPr>
          <w:rFonts w:ascii="Times New Roman" w:hAnsi="Times New Roman" w:cs="Times New Roman"/>
          <w:sz w:val="24"/>
          <w:szCs w:val="24"/>
        </w:rPr>
        <w:t>.</w:t>
      </w:r>
      <w:r>
        <w:rPr>
          <w:rFonts w:ascii="Times New Roman" w:hAnsi="Times New Roman" w:cs="Times New Roman"/>
          <w:sz w:val="24"/>
          <w:szCs w:val="24"/>
        </w:rPr>
        <w:t xml:space="preserve"> We compare the performance of these strategies using high-resolution schedule and real-time vehicle location data for a popular bus route operated by the Central Ohio Transit Authority (COTA) in Columbus, Ohio, USA. </w:t>
      </w:r>
      <w:r w:rsidRPr="003803CA">
        <w:rPr>
          <w:rFonts w:ascii="Times New Roman" w:hAnsi="Times New Roman" w:cs="Times New Roman"/>
          <w:sz w:val="24"/>
          <w:szCs w:val="24"/>
        </w:rPr>
        <w:t xml:space="preserve">We find that the best RTI </w:t>
      </w:r>
      <w:r>
        <w:rPr>
          <w:rFonts w:ascii="Times New Roman" w:hAnsi="Times New Roman" w:cs="Times New Roman"/>
          <w:sz w:val="24"/>
          <w:szCs w:val="24"/>
        </w:rPr>
        <w:t xml:space="preserve">strategy, a prudent tactic </w:t>
      </w:r>
      <w:r w:rsidRPr="003803CA">
        <w:rPr>
          <w:rFonts w:ascii="Times New Roman" w:hAnsi="Times New Roman" w:cs="Times New Roman"/>
          <w:sz w:val="24"/>
          <w:szCs w:val="24"/>
        </w:rPr>
        <w:t xml:space="preserve">with an optimized insurance </w:t>
      </w:r>
      <w:r>
        <w:rPr>
          <w:rFonts w:ascii="Times New Roman" w:hAnsi="Times New Roman" w:cs="Times New Roman"/>
          <w:sz w:val="24"/>
          <w:szCs w:val="24"/>
        </w:rPr>
        <w:t xml:space="preserve">time </w:t>
      </w:r>
      <w:r w:rsidRPr="003803CA">
        <w:rPr>
          <w:rFonts w:ascii="Times New Roman" w:hAnsi="Times New Roman" w:cs="Times New Roman"/>
          <w:sz w:val="24"/>
          <w:szCs w:val="24"/>
        </w:rPr>
        <w:t>buffer, performs roughly the same as a simple,</w:t>
      </w:r>
      <w:r>
        <w:rPr>
          <w:rFonts w:ascii="Times New Roman" w:hAnsi="Times New Roman" w:cs="Times New Roman"/>
          <w:sz w:val="24"/>
          <w:szCs w:val="24"/>
        </w:rPr>
        <w:t xml:space="preserve"> follow-the-schedule tactic </w:t>
      </w:r>
      <w:r w:rsidRPr="003803CA">
        <w:rPr>
          <w:rFonts w:ascii="Times New Roman" w:hAnsi="Times New Roman" w:cs="Times New Roman"/>
          <w:sz w:val="24"/>
          <w:szCs w:val="24"/>
        </w:rPr>
        <w:t>that does not use RTI.</w:t>
      </w:r>
      <w:del w:id="82" w:author="Liu, Luyu" w:date="2020-06-15T19:57:00Z">
        <w:r w:rsidRPr="003803CA" w:rsidDel="00A246E6">
          <w:rPr>
            <w:rFonts w:ascii="Times New Roman" w:hAnsi="Times New Roman" w:cs="Times New Roman"/>
            <w:sz w:val="24"/>
            <w:szCs w:val="24"/>
          </w:rPr>
          <w:delText xml:space="preserve"> </w:delText>
        </w:r>
        <w:r w:rsidDel="00A246E6">
          <w:rPr>
            <w:rFonts w:ascii="Times New Roman" w:hAnsi="Times New Roman" w:cs="Times New Roman"/>
            <w:sz w:val="24"/>
            <w:szCs w:val="24"/>
          </w:rPr>
          <w:delText xml:space="preserve"> </w:delText>
        </w:r>
      </w:del>
      <w:ins w:id="83" w:author="Liu, Luyu" w:date="2020-06-15T19:57:00Z">
        <w:r w:rsidR="00A246E6">
          <w:rPr>
            <w:rFonts w:ascii="Times New Roman" w:hAnsi="Times New Roman" w:cs="Times New Roman"/>
            <w:sz w:val="24"/>
            <w:szCs w:val="24"/>
          </w:rPr>
          <w:t xml:space="preserve"> </w:t>
        </w:r>
      </w:ins>
      <w:r>
        <w:rPr>
          <w:rFonts w:ascii="Times New Roman" w:hAnsi="Times New Roman" w:cs="Times New Roman"/>
          <w:sz w:val="24"/>
          <w:szCs w:val="24"/>
        </w:rPr>
        <w:t>However, relative performance varies depending on time of day, distance to the bus stop, and the location of the stop along the bus route.</w:t>
      </w:r>
      <w:del w:id="84" w:author="Liu, Luyu" w:date="2020-06-15T19:57:00Z">
        <w:r w:rsidDel="00A246E6">
          <w:rPr>
            <w:rFonts w:ascii="Times New Roman" w:hAnsi="Times New Roman" w:cs="Times New Roman"/>
            <w:sz w:val="24"/>
            <w:szCs w:val="24"/>
          </w:rPr>
          <w:delText xml:space="preserve">  </w:delText>
        </w:r>
      </w:del>
      <w:ins w:id="85" w:author="Liu, Luyu" w:date="2020-06-15T19:57:00Z">
        <w:r w:rsidR="00A246E6">
          <w:rPr>
            <w:rFonts w:ascii="Times New Roman" w:hAnsi="Times New Roman" w:cs="Times New Roman"/>
            <w:sz w:val="24"/>
            <w:szCs w:val="24"/>
          </w:rPr>
          <w:t xml:space="preserve"> </w:t>
        </w:r>
      </w:ins>
      <w:r>
        <w:rPr>
          <w:rFonts w:ascii="Times New Roman" w:hAnsi="Times New Roman" w:cs="Times New Roman"/>
          <w:sz w:val="24"/>
          <w:szCs w:val="24"/>
        </w:rPr>
        <w:t>A</w:t>
      </w:r>
      <w:r w:rsidRPr="00EE572F">
        <w:rPr>
          <w:rFonts w:ascii="Times New Roman" w:hAnsi="Times New Roman" w:cs="Times New Roman"/>
          <w:sz w:val="24"/>
          <w:szCs w:val="24"/>
        </w:rPr>
        <w:t xml:space="preserve">lthough RTI can have other benefits (such as </w:t>
      </w:r>
      <w:r>
        <w:rPr>
          <w:rFonts w:ascii="Times New Roman" w:hAnsi="Times New Roman" w:cs="Times New Roman"/>
          <w:sz w:val="24"/>
          <w:szCs w:val="24"/>
        </w:rPr>
        <w:t>re</w:t>
      </w:r>
      <w:r w:rsidRPr="00EE572F">
        <w:rPr>
          <w:rFonts w:ascii="Times New Roman" w:hAnsi="Times New Roman" w:cs="Times New Roman"/>
          <w:sz w:val="24"/>
          <w:szCs w:val="24"/>
        </w:rPr>
        <w:t>assuring us</w:t>
      </w:r>
      <w:r>
        <w:rPr>
          <w:rFonts w:ascii="Times New Roman" w:hAnsi="Times New Roman" w:cs="Times New Roman"/>
          <w:sz w:val="24"/>
          <w:szCs w:val="24"/>
        </w:rPr>
        <w:t>ers), these results suggest limitations on the value of RTI in reducing user wait time</w:t>
      </w:r>
      <w:ins w:id="86" w:author="Liu, Luyu" w:date="2020-06-15T19:57:00Z">
        <w:r w:rsidR="00565924">
          <w:rPr>
            <w:rFonts w:ascii="Times New Roman" w:hAnsi="Times New Roman" w:cs="Times New Roman"/>
            <w:sz w:val="24"/>
            <w:szCs w:val="24"/>
          </w:rPr>
          <w:t>.</w:t>
        </w:r>
      </w:ins>
      <w:del w:id="87" w:author="Liu, Luyu" w:date="2020-06-15T19:57:00Z">
        <w:r w:rsidDel="00565924">
          <w:rPr>
            <w:rFonts w:ascii="Times New Roman" w:hAnsi="Times New Roman" w:cs="Times New Roman"/>
            <w:sz w:val="24"/>
            <w:szCs w:val="24"/>
          </w:rPr>
          <w:delText xml:space="preserve"> </w:delText>
        </w:r>
      </w:del>
    </w:p>
    <w:p w14:paraId="7DE1546D" w14:textId="171ACFB4" w:rsidR="005A464A" w:rsidRDefault="005A464A" w:rsidP="005A464A">
      <w:pPr>
        <w:ind w:firstLine="720"/>
        <w:jc w:val="both"/>
        <w:rPr>
          <w:rFonts w:ascii="Times New Roman" w:hAnsi="Times New Roman" w:cs="Times New Roman"/>
          <w:sz w:val="24"/>
          <w:szCs w:val="24"/>
        </w:rPr>
      </w:pPr>
      <w:r w:rsidRPr="00453E0B">
        <w:rPr>
          <w:rFonts w:ascii="Times New Roman" w:hAnsi="Times New Roman" w:cs="Times New Roman"/>
          <w:sz w:val="24"/>
          <w:szCs w:val="24"/>
        </w:rPr>
        <w:t xml:space="preserve">In the next section of this paper, we will </w:t>
      </w:r>
      <w:r>
        <w:rPr>
          <w:rFonts w:ascii="Times New Roman" w:hAnsi="Times New Roman" w:cs="Times New Roman"/>
          <w:sz w:val="24"/>
          <w:szCs w:val="24"/>
        </w:rPr>
        <w:t xml:space="preserve">review previous research about the impact of </w:t>
      </w:r>
      <w:ins w:id="88" w:author="Liu, Luyu" w:date="2020-06-16T19:32:00Z">
        <w:r w:rsidR="00242D0F">
          <w:rPr>
            <w:rFonts w:ascii="Times New Roman" w:hAnsi="Times New Roman" w:cs="Times New Roman"/>
            <w:sz w:val="24"/>
            <w:szCs w:val="24"/>
          </w:rPr>
          <w:t xml:space="preserve">mobile </w:t>
        </w:r>
      </w:ins>
      <w:r>
        <w:rPr>
          <w:rFonts w:ascii="Times New Roman" w:hAnsi="Times New Roman" w:cs="Times New Roman"/>
          <w:sz w:val="24"/>
          <w:szCs w:val="24"/>
        </w:rPr>
        <w:t xml:space="preserve">RTI on </w:t>
      </w:r>
      <w:del w:id="89" w:author="Liu, Luyu" w:date="2020-06-16T19:32:00Z">
        <w:r w:rsidDel="002E5328">
          <w:rPr>
            <w:rFonts w:ascii="Times New Roman" w:hAnsi="Times New Roman" w:cs="Times New Roman"/>
            <w:sz w:val="24"/>
            <w:szCs w:val="24"/>
          </w:rPr>
          <w:delText xml:space="preserve">transit users’ </w:delText>
        </w:r>
      </w:del>
      <w:r>
        <w:rPr>
          <w:rFonts w:ascii="Times New Roman" w:hAnsi="Times New Roman" w:cs="Times New Roman"/>
          <w:sz w:val="24"/>
          <w:szCs w:val="24"/>
        </w:rPr>
        <w:t>waiting time</w:t>
      </w:r>
      <w:del w:id="90" w:author="Liu, Luyu" w:date="2020-06-16T19:32:00Z">
        <w:r w:rsidDel="002E5328">
          <w:rPr>
            <w:rFonts w:ascii="Times New Roman" w:hAnsi="Times New Roman" w:cs="Times New Roman"/>
            <w:sz w:val="24"/>
            <w:szCs w:val="24"/>
          </w:rPr>
          <w:delText>s</w:delText>
        </w:r>
      </w:del>
      <w:r>
        <w:rPr>
          <w:rFonts w:ascii="Times New Roman" w:hAnsi="Times New Roman" w:cs="Times New Roman"/>
          <w:sz w:val="24"/>
          <w:szCs w:val="24"/>
        </w:rPr>
        <w:t xml:space="preserve">. The subsequent section introduces our data sources, a theory of the mechanisms that underlie RTI users’ waiting time penalties, and five types of </w:t>
      </w:r>
      <w:ins w:id="91" w:author="Liu, Luyu" w:date="2020-06-13T12:57:00Z">
        <w:r w:rsidR="0026052E">
          <w:rPr>
            <w:rFonts w:ascii="Times New Roman" w:hAnsi="Times New Roman" w:cs="Times New Roman"/>
            <w:sz w:val="24"/>
            <w:szCs w:val="24"/>
          </w:rPr>
          <w:t xml:space="preserve">strategies used </w:t>
        </w:r>
        <w:r w:rsidR="00D34301">
          <w:rPr>
            <w:rFonts w:ascii="Times New Roman" w:hAnsi="Times New Roman" w:cs="Times New Roman"/>
            <w:sz w:val="24"/>
            <w:szCs w:val="24"/>
          </w:rPr>
          <w:t>in trip planning</w:t>
        </w:r>
        <w:r w:rsidR="0026052E">
          <w:rPr>
            <w:rFonts w:ascii="Times New Roman" w:hAnsi="Times New Roman" w:cs="Times New Roman"/>
            <w:sz w:val="24"/>
            <w:szCs w:val="24"/>
          </w:rPr>
          <w:t xml:space="preserve"> </w:t>
        </w:r>
      </w:ins>
      <w:del w:id="92" w:author="Liu, Luyu" w:date="2020-06-13T12:57:00Z">
        <w:r w:rsidDel="0026052E">
          <w:rPr>
            <w:rFonts w:ascii="Times New Roman" w:hAnsi="Times New Roman" w:cs="Times New Roman"/>
            <w:sz w:val="24"/>
            <w:szCs w:val="24"/>
          </w:rPr>
          <w:delText xml:space="preserve">trip planning strategies </w:delText>
        </w:r>
      </w:del>
      <w:r>
        <w:rPr>
          <w:rFonts w:ascii="Times New Roman" w:hAnsi="Times New Roman" w:cs="Times New Roman"/>
          <w:sz w:val="24"/>
          <w:szCs w:val="24"/>
        </w:rPr>
        <w:t>that either ignore or exploit RTI.</w:t>
      </w:r>
      <w:del w:id="93" w:author="Liu, Luyu" w:date="2020-06-15T19:57:00Z">
        <w:r w:rsidDel="00A246E6">
          <w:rPr>
            <w:rFonts w:ascii="Times New Roman" w:hAnsi="Times New Roman" w:cs="Times New Roman"/>
            <w:sz w:val="24"/>
            <w:szCs w:val="24"/>
          </w:rPr>
          <w:delText xml:space="preserve">  </w:delText>
        </w:r>
      </w:del>
      <w:ins w:id="94" w:author="Liu, Luyu" w:date="2020-06-15T19:57:00Z">
        <w:r w:rsidR="00A246E6">
          <w:rPr>
            <w:rFonts w:ascii="Times New Roman" w:hAnsi="Times New Roman" w:cs="Times New Roman"/>
            <w:sz w:val="24"/>
            <w:szCs w:val="24"/>
          </w:rPr>
          <w:t xml:space="preserve"> </w:t>
        </w:r>
      </w:ins>
      <w:r>
        <w:rPr>
          <w:rFonts w:ascii="Times New Roman" w:hAnsi="Times New Roman" w:cs="Times New Roman"/>
          <w:sz w:val="24"/>
          <w:szCs w:val="24"/>
        </w:rPr>
        <w:t xml:space="preserve">We demonstrate each </w:t>
      </w:r>
      <w:del w:id="95" w:author="Liu, Luyu" w:date="2020-06-13T12:32:00Z">
        <w:r w:rsidDel="007B3239">
          <w:rPr>
            <w:rFonts w:ascii="Times New Roman" w:hAnsi="Times New Roman" w:cs="Times New Roman"/>
            <w:sz w:val="24"/>
            <w:szCs w:val="24"/>
          </w:rPr>
          <w:delText xml:space="preserve">TPS’ </w:delText>
        </w:r>
      </w:del>
      <w:ins w:id="96" w:author="Liu, Luyu" w:date="2020-06-13T12:32:00Z">
        <w:r w:rsidR="007B3239">
          <w:rPr>
            <w:rFonts w:ascii="Times New Roman" w:hAnsi="Times New Roman" w:cs="Times New Roman"/>
            <w:sz w:val="24"/>
            <w:szCs w:val="24"/>
          </w:rPr>
          <w:t xml:space="preserve">strategy’s </w:t>
        </w:r>
      </w:ins>
      <w:r>
        <w:rPr>
          <w:rFonts w:ascii="Times New Roman" w:hAnsi="Times New Roman" w:cs="Times New Roman"/>
          <w:sz w:val="24"/>
          <w:szCs w:val="24"/>
        </w:rPr>
        <w:t xml:space="preserve">overall performance and performance with respect to time, distance to bus stop, and location of the bus stop within the </w:t>
      </w:r>
      <w:r>
        <w:rPr>
          <w:rFonts w:ascii="Times New Roman" w:hAnsi="Times New Roman" w:cs="Times New Roman"/>
          <w:sz w:val="24"/>
          <w:szCs w:val="24"/>
        </w:rPr>
        <w:lastRenderedPageBreak/>
        <w:t>route.</w:t>
      </w:r>
      <w:del w:id="97" w:author="Liu, Luyu" w:date="2020-06-15T19:57:00Z">
        <w:r w:rsidDel="00A246E6">
          <w:rPr>
            <w:rFonts w:ascii="Times New Roman" w:hAnsi="Times New Roman" w:cs="Times New Roman"/>
            <w:sz w:val="24"/>
            <w:szCs w:val="24"/>
          </w:rPr>
          <w:delText xml:space="preserve">  </w:delText>
        </w:r>
      </w:del>
      <w:ins w:id="98" w:author="Liu, Luyu" w:date="2020-06-15T19:57:00Z">
        <w:r w:rsidR="00A246E6">
          <w:rPr>
            <w:rFonts w:ascii="Times New Roman" w:hAnsi="Times New Roman" w:cs="Times New Roman"/>
            <w:sz w:val="24"/>
            <w:szCs w:val="24"/>
          </w:rPr>
          <w:t xml:space="preserve"> </w:t>
        </w:r>
      </w:ins>
      <w:del w:id="99" w:author="Liu, Luyu" w:date="2020-06-16T19:33:00Z">
        <w:r w:rsidDel="00AD6931">
          <w:rPr>
            <w:rFonts w:ascii="Times New Roman" w:hAnsi="Times New Roman" w:cs="Times New Roman"/>
            <w:sz w:val="24"/>
            <w:szCs w:val="24"/>
          </w:rPr>
          <w:delText>We also verify our theory of the mechanisms underlying the time penalties experienced by RTI users.</w:delText>
        </w:r>
      </w:del>
      <w:del w:id="100" w:author="Liu, Luyu" w:date="2020-06-15T19:57:00Z">
        <w:r w:rsidDel="00A246E6">
          <w:rPr>
            <w:rFonts w:ascii="Times New Roman" w:hAnsi="Times New Roman" w:cs="Times New Roman"/>
            <w:sz w:val="24"/>
            <w:szCs w:val="24"/>
          </w:rPr>
          <w:delText xml:space="preserve">  </w:delText>
        </w:r>
      </w:del>
      <w:r>
        <w:rPr>
          <w:rFonts w:ascii="Times New Roman" w:hAnsi="Times New Roman" w:cs="Times New Roman"/>
          <w:sz w:val="24"/>
          <w:szCs w:val="24"/>
        </w:rPr>
        <w:t>We conclude this paper with a discussion of major findings, their significance for science and planning, and potential next research steps.</w:t>
      </w:r>
      <w:del w:id="101" w:author="Liu, Luyu" w:date="2020-06-15T19:57:00Z">
        <w:r w:rsidDel="00A246E6">
          <w:rPr>
            <w:rFonts w:ascii="Times New Roman" w:hAnsi="Times New Roman" w:cs="Times New Roman"/>
            <w:sz w:val="24"/>
            <w:szCs w:val="24"/>
          </w:rPr>
          <w:delText xml:space="preserve">  </w:delText>
        </w:r>
      </w:del>
      <w:ins w:id="102" w:author="Liu, Luyu" w:date="2020-06-15T19:57:00Z">
        <w:r w:rsidR="00A246E6">
          <w:rPr>
            <w:rFonts w:ascii="Times New Roman" w:hAnsi="Times New Roman" w:cs="Times New Roman"/>
            <w:sz w:val="24"/>
            <w:szCs w:val="24"/>
          </w:rPr>
          <w:t xml:space="preserve"> </w:t>
        </w:r>
      </w:ins>
    </w:p>
    <w:p w14:paraId="4870C9FD" w14:textId="77777777" w:rsidR="005A464A" w:rsidRPr="00742068" w:rsidRDefault="005A464A" w:rsidP="005A464A">
      <w:pPr>
        <w:ind w:firstLine="720"/>
        <w:rPr>
          <w:rFonts w:ascii="Times New Roman" w:hAnsi="Times New Roman" w:cs="Times New Roman"/>
          <w:sz w:val="24"/>
          <w:szCs w:val="24"/>
        </w:rPr>
      </w:pPr>
    </w:p>
    <w:p w14:paraId="2A01DA6F" w14:textId="77777777" w:rsidR="005A464A" w:rsidRPr="006139C8" w:rsidRDefault="005A464A" w:rsidP="005A464A">
      <w:pPr>
        <w:pStyle w:val="ListParagraph"/>
        <w:numPr>
          <w:ilvl w:val="0"/>
          <w:numId w:val="5"/>
        </w:numPr>
        <w:rPr>
          <w:rFonts w:ascii="Times New Roman" w:hAnsi="Times New Roman" w:cs="Times New Roman"/>
          <w:b/>
          <w:bCs/>
          <w:sz w:val="24"/>
          <w:szCs w:val="24"/>
        </w:rPr>
      </w:pPr>
      <w:r w:rsidRPr="006139C8">
        <w:rPr>
          <w:rFonts w:ascii="Times New Roman" w:hAnsi="Times New Roman" w:cs="Times New Roman"/>
          <w:b/>
          <w:sz w:val="24"/>
          <w:szCs w:val="24"/>
          <w:u w:val="single"/>
        </w:rPr>
        <w:t>Literature review</w:t>
      </w:r>
    </w:p>
    <w:p w14:paraId="2425A0E7" w14:textId="4EA2BDED" w:rsidR="005A464A" w:rsidRDefault="005A464A" w:rsidP="005A464A">
      <w:pPr>
        <w:jc w:val="both"/>
        <w:rPr>
          <w:rFonts w:ascii="Times New Roman" w:hAnsi="Times New Roman" w:cs="Times New Roman"/>
          <w:sz w:val="24"/>
          <w:szCs w:val="24"/>
        </w:rPr>
      </w:pPr>
      <w:r>
        <w:rPr>
          <w:rFonts w:ascii="Times New Roman" w:hAnsi="Times New Roman" w:cs="Times New Roman"/>
          <w:sz w:val="24"/>
          <w:szCs w:val="24"/>
        </w:rPr>
        <w:t xml:space="preserve">In this section, we provide a comprehensive review on </w:t>
      </w:r>
      <w:del w:id="103" w:author="Liu, Luyu" w:date="2020-06-16T19:34:00Z">
        <w:r w:rsidDel="004A7963">
          <w:rPr>
            <w:rFonts w:ascii="Times New Roman" w:hAnsi="Times New Roman" w:cs="Times New Roman"/>
            <w:sz w:val="24"/>
            <w:szCs w:val="24"/>
          </w:rPr>
          <w:delText xml:space="preserve">studies about </w:delText>
        </w:r>
      </w:del>
      <w:r>
        <w:rPr>
          <w:rFonts w:ascii="Times New Roman" w:hAnsi="Times New Roman" w:cs="Times New Roman"/>
          <w:sz w:val="24"/>
          <w:szCs w:val="24"/>
        </w:rPr>
        <w:t xml:space="preserve">the impact of mobile real-time information. The </w:t>
      </w:r>
      <w:del w:id="104" w:author="Liu, Luyu" w:date="2020-06-16T19:34:00Z">
        <w:r w:rsidDel="00D528F5">
          <w:rPr>
            <w:rFonts w:ascii="Times New Roman" w:hAnsi="Times New Roman" w:cs="Times New Roman"/>
            <w:sz w:val="24"/>
            <w:szCs w:val="24"/>
          </w:rPr>
          <w:delText xml:space="preserve">development and </w:delText>
        </w:r>
      </w:del>
      <w:r>
        <w:rPr>
          <w:rFonts w:ascii="Times New Roman" w:hAnsi="Times New Roman" w:cs="Times New Roman"/>
          <w:sz w:val="24"/>
          <w:szCs w:val="24"/>
        </w:rPr>
        <w:t xml:space="preserve">deployment of </w:t>
      </w:r>
      <w:del w:id="105" w:author="Liu, Luyu" w:date="2020-06-16T19:34:00Z">
        <w:r w:rsidDel="00257422">
          <w:rPr>
            <w:rFonts w:ascii="Times New Roman" w:hAnsi="Times New Roman" w:cs="Times New Roman"/>
            <w:sz w:val="24"/>
            <w:szCs w:val="24"/>
          </w:rPr>
          <w:delText xml:space="preserve">global positioning system receivers and other </w:delText>
        </w:r>
      </w:del>
      <w:r w:rsidRPr="00F00CF3">
        <w:rPr>
          <w:rFonts w:ascii="Times New Roman" w:hAnsi="Times New Roman" w:cs="Times New Roman"/>
          <w:sz w:val="24"/>
          <w:szCs w:val="24"/>
        </w:rPr>
        <w:t xml:space="preserve">automated </w:t>
      </w:r>
      <w:r>
        <w:rPr>
          <w:rFonts w:ascii="Times New Roman" w:hAnsi="Times New Roman" w:cs="Times New Roman"/>
          <w:sz w:val="24"/>
          <w:szCs w:val="24"/>
        </w:rPr>
        <w:t xml:space="preserve">vehicle location system, open data policies by transit authorities, and the widespread adoption of the </w:t>
      </w:r>
      <w:del w:id="106" w:author="Liu, Luyu" w:date="2020-06-16T19:34:00Z">
        <w:r w:rsidDel="00D528F5">
          <w:rPr>
            <w:rFonts w:ascii="Times New Roman" w:hAnsi="Times New Roman" w:cs="Times New Roman"/>
            <w:sz w:val="24"/>
            <w:szCs w:val="24"/>
          </w:rPr>
          <w:delText xml:space="preserve">World Wide Web </w:delText>
        </w:r>
      </w:del>
      <w:r>
        <w:rPr>
          <w:rFonts w:ascii="Times New Roman" w:hAnsi="Times New Roman" w:cs="Times New Roman"/>
          <w:sz w:val="24"/>
          <w:szCs w:val="24"/>
        </w:rPr>
        <w:t xml:space="preserve">mobile </w:t>
      </w:r>
      <w:commentRangeStart w:id="107"/>
      <w:r>
        <w:rPr>
          <w:rFonts w:ascii="Times New Roman" w:hAnsi="Times New Roman" w:cs="Times New Roman"/>
          <w:sz w:val="24"/>
          <w:szCs w:val="24"/>
        </w:rPr>
        <w:t>telephony</w:t>
      </w:r>
      <w:commentRangeEnd w:id="107"/>
      <w:r>
        <w:rPr>
          <w:rStyle w:val="CommentReference"/>
        </w:rPr>
        <w:commentReference w:id="107"/>
      </w:r>
      <w:r>
        <w:rPr>
          <w:rFonts w:ascii="Times New Roman" w:hAnsi="Times New Roman" w:cs="Times New Roman"/>
          <w:sz w:val="24"/>
          <w:szCs w:val="24"/>
        </w:rPr>
        <w:t xml:space="preserve"> has generated a widespread use of RTI by public transit agencies and users. Correspondingly, the body of literature on RTI in public transit is growing</w:t>
      </w:r>
      <w:del w:id="108" w:author="Liu, Luyu" w:date="2020-06-16T19:35:00Z">
        <w:r w:rsidDel="000E1FF9">
          <w:rPr>
            <w:rFonts w:ascii="Times New Roman" w:hAnsi="Times New Roman" w:cs="Times New Roman"/>
            <w:sz w:val="24"/>
            <w:szCs w:val="24"/>
          </w:rPr>
          <w:delText xml:space="preserve"> and there are numerous</w:delText>
        </w:r>
        <w:r w:rsidRPr="00930E94" w:rsidDel="000E1FF9">
          <w:rPr>
            <w:rFonts w:ascii="Times New Roman" w:hAnsi="Times New Roman" w:cs="Times New Roman"/>
            <w:sz w:val="24"/>
            <w:szCs w:val="24"/>
          </w:rPr>
          <w:delText xml:space="preserve"> </w:delText>
        </w:r>
        <w:r w:rsidDel="000E1FF9">
          <w:rPr>
            <w:rFonts w:ascii="Times New Roman" w:hAnsi="Times New Roman" w:cs="Times New Roman"/>
            <w:sz w:val="24"/>
            <w:szCs w:val="24"/>
          </w:rPr>
          <w:delText>studies investigating real-time</w:delText>
        </w:r>
        <w:r w:rsidDel="006E690F">
          <w:rPr>
            <w:rFonts w:ascii="Times New Roman" w:hAnsi="Times New Roman" w:cs="Times New Roman"/>
            <w:sz w:val="24"/>
            <w:szCs w:val="24"/>
          </w:rPr>
          <w:delText xml:space="preserve"> </w:delText>
        </w:r>
        <w:r w:rsidDel="000E1FF9">
          <w:rPr>
            <w:rFonts w:ascii="Times New Roman" w:hAnsi="Times New Roman" w:cs="Times New Roman"/>
            <w:sz w:val="24"/>
            <w:szCs w:val="24"/>
          </w:rPr>
          <w:delText>information’s impact on public transit users</w:delText>
        </w:r>
      </w:del>
      <w:ins w:id="109" w:author="Liu, Luyu" w:date="2020-06-16T19:35:00Z">
        <w:r w:rsidR="00792C31">
          <w:rPr>
            <w:rFonts w:ascii="Times New Roman" w:hAnsi="Times New Roman" w:cs="Times New Roman"/>
            <w:sz w:val="24"/>
            <w:szCs w:val="24"/>
          </w:rPr>
          <w:t>.</w:t>
        </w:r>
        <w:r w:rsidR="00252FFD">
          <w:rPr>
            <w:rFonts w:ascii="Times New Roman" w:hAnsi="Times New Roman" w:cs="Times New Roman"/>
            <w:sz w:val="24"/>
            <w:szCs w:val="24"/>
          </w:rPr>
          <w:t xml:space="preserve"> </w:t>
        </w:r>
      </w:ins>
      <w:del w:id="110" w:author="Liu, Luyu" w:date="2020-06-16T19:35:00Z">
        <w:r w:rsidDel="00252FFD">
          <w:rPr>
            <w:rFonts w:ascii="Times New Roman" w:hAnsi="Times New Roman" w:cs="Times New Roman"/>
            <w:sz w:val="24"/>
            <w:szCs w:val="24"/>
          </w:rPr>
          <w:delText xml:space="preserve">. In this review, </w:delText>
        </w:r>
        <w:r w:rsidDel="00792C31">
          <w:rPr>
            <w:rFonts w:ascii="Times New Roman" w:hAnsi="Times New Roman" w:cs="Times New Roman"/>
            <w:sz w:val="24"/>
            <w:szCs w:val="24"/>
          </w:rPr>
          <w:delText>w</w:delText>
        </w:r>
      </w:del>
      <w:ins w:id="111" w:author="Liu, Luyu" w:date="2020-06-16T19:35:00Z">
        <w:r w:rsidR="00792C31">
          <w:rPr>
            <w:rFonts w:ascii="Times New Roman" w:hAnsi="Times New Roman" w:cs="Times New Roman"/>
            <w:sz w:val="24"/>
            <w:szCs w:val="24"/>
          </w:rPr>
          <w:t>W</w:t>
        </w:r>
      </w:ins>
      <w:r>
        <w:rPr>
          <w:rFonts w:ascii="Times New Roman" w:hAnsi="Times New Roman" w:cs="Times New Roman"/>
          <w:sz w:val="24"/>
          <w:szCs w:val="24"/>
        </w:rPr>
        <w:t>e will first</w:t>
      </w:r>
      <w:r w:rsidRPr="00F54702">
        <w:rPr>
          <w:rFonts w:ascii="Times New Roman" w:hAnsi="Times New Roman" w:cs="Times New Roman"/>
          <w:sz w:val="24"/>
          <w:szCs w:val="24"/>
        </w:rPr>
        <w:t xml:space="preserve"> </w:t>
      </w:r>
      <w:r>
        <w:rPr>
          <w:rFonts w:ascii="Times New Roman" w:hAnsi="Times New Roman" w:cs="Times New Roman"/>
          <w:sz w:val="24"/>
          <w:szCs w:val="24"/>
        </w:rPr>
        <w:t xml:space="preserve">review the methods of quantifying the impacts of RTI on waiting time and report these studies’ findings. </w:t>
      </w:r>
    </w:p>
    <w:p w14:paraId="529A89D2" w14:textId="77777777" w:rsidR="005A464A" w:rsidRPr="00351FFE" w:rsidRDefault="005A464A" w:rsidP="005A464A">
      <w:pPr>
        <w:pStyle w:val="ListParagraph"/>
        <w:numPr>
          <w:ilvl w:val="1"/>
          <w:numId w:val="5"/>
        </w:numPr>
        <w:rPr>
          <w:rFonts w:ascii="Times New Roman" w:hAnsi="Times New Roman" w:cs="Times New Roman"/>
          <w:b/>
          <w:bCs/>
          <w:sz w:val="24"/>
          <w:szCs w:val="24"/>
        </w:rPr>
      </w:pPr>
      <w:r>
        <w:rPr>
          <w:rFonts w:ascii="Times New Roman" w:hAnsi="Times New Roman" w:cs="Times New Roman"/>
          <w:b/>
          <w:bCs/>
          <w:sz w:val="24"/>
          <w:szCs w:val="24"/>
        </w:rPr>
        <w:t>Methods</w:t>
      </w:r>
    </w:p>
    <w:p w14:paraId="0DA61735" w14:textId="341CA4BA" w:rsidR="00126F71" w:rsidRDefault="005A464A" w:rsidP="00126F71">
      <w:pPr>
        <w:jc w:val="both"/>
        <w:rPr>
          <w:rFonts w:ascii="Times New Roman" w:hAnsi="Times New Roman" w:cs="Times New Roman"/>
          <w:sz w:val="24"/>
          <w:szCs w:val="24"/>
        </w:rPr>
      </w:pPr>
      <w:r w:rsidRPr="00342EA9">
        <w:rPr>
          <w:rFonts w:ascii="Times New Roman" w:hAnsi="Times New Roman" w:cs="Times New Roman"/>
          <w:sz w:val="24"/>
          <w:szCs w:val="24"/>
        </w:rPr>
        <w:t>Survey-based method</w:t>
      </w:r>
      <w:r>
        <w:rPr>
          <w:rFonts w:ascii="Times New Roman" w:hAnsi="Times New Roman" w:cs="Times New Roman"/>
          <w:sz w:val="24"/>
          <w:szCs w:val="24"/>
        </w:rPr>
        <w:t>s</w:t>
      </w:r>
      <w:r w:rsidRPr="00342EA9">
        <w:rPr>
          <w:rFonts w:ascii="Times New Roman" w:hAnsi="Times New Roman" w:cs="Times New Roman"/>
          <w:sz w:val="24"/>
          <w:szCs w:val="24"/>
        </w:rPr>
        <w:t xml:space="preserve"> is the m</w:t>
      </w:r>
      <w:r>
        <w:rPr>
          <w:rFonts w:ascii="Times New Roman" w:hAnsi="Times New Roman" w:cs="Times New Roman"/>
          <w:sz w:val="24"/>
          <w:szCs w:val="24"/>
        </w:rPr>
        <w:t xml:space="preserve">ost common </w:t>
      </w:r>
      <w:r w:rsidRPr="00342EA9">
        <w:rPr>
          <w:rFonts w:ascii="Times New Roman" w:hAnsi="Times New Roman" w:cs="Times New Roman"/>
          <w:sz w:val="24"/>
          <w:szCs w:val="24"/>
        </w:rPr>
        <w:t xml:space="preserve">among RTI impact studies. </w:t>
      </w:r>
      <w:r>
        <w:rPr>
          <w:rFonts w:ascii="Times New Roman" w:hAnsi="Times New Roman" w:cs="Times New Roman"/>
          <w:sz w:val="24"/>
          <w:szCs w:val="24"/>
        </w:rPr>
        <w:t xml:space="preserve">These </w:t>
      </w:r>
      <w:r w:rsidRPr="00C965F1">
        <w:rPr>
          <w:rFonts w:ascii="Times New Roman" w:hAnsi="Times New Roman" w:cs="Times New Roman"/>
          <w:sz w:val="24"/>
          <w:szCs w:val="24"/>
        </w:rPr>
        <w:t>methods include on-board surveys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{"citationItems":[{"id":"ITEM-1","itemData":{"DOI":"10.1016/j.tra.2016.04.012","ISSN":"09658564","abstract":"Waiting time in transit travel is often perceived negatively and high-amenity stops and stations are becoming increasingly popular as strategies for mitigating transit riders' aversion to waiting. However, beyond recent evidence that realtime transit arrival information reduces perceived waiting time, there is limited empirical evidence as to which other specific station and stop amenities can effectively influence user perceptions of waiting time. To address this knowledge gap, the authors conducted a passenger survey and video-recorded waiting passengers at different types of transit stops and stations to investigate differences between survey-reported waiting time and video-recorded actual waiting time. Results from the survey and video observations show that the reported wait time on average is about 1.21 times longer than the observed wait time. Regression analysis was employed to explain the variation in riders' reported waiting time as a function of their objectively observed waiting time, as well as station and stop amenities, weather, time of the day, personal demographics, and trip characteristics. Based on the regression results, most waits at stops with no amenities are perceived at least 1.3 times as long as they actually are. Basic amenities including benches and shelters significantly reduce perceived waiting times. Women waiting for more than 10 min in perceived insecure surroundings report waits as dramatically longer than they really are, and longer than do men in the same situation. The authors recommend a focus on providing basic amenities at stations and stops as broadly as possible in transit systems, and a particular focus on stops on low-frequency routes and in less safe areas for security measures.","author":[{"dropping-particle":"","family":"Fan","given":"Yingling","non-dropping-particle":"","parse-names":false,"suffix":""},{"dropping-particle":"","family":"Guthrie","given":"Andrew","non-dropping-particle":"","parse-names":false,"suffix":""},{"dropping-particle":"","family":"Levinson","given":"David","non-dropping-particle":"","parse-names":false,"suffix":""}],"container-title":"Transportation Research Part A: Policy and Practice","id":"ITEM-1","issued":{"date-parts":[["2016"]]},"page":"251-264","publisher":"Elsevier","title":"Waiting time perceptions at transit stops and stations: Effects of basic amenities, gender, and security","type":"article-journal","volume":"88"},"uris":["http://www.mendeley.com/documents/?uuid=a7472b57-f98f-4896-9c5b-8f23ab930c05"]}],"mendeley":{"formattedCitation":"(Fan, Guthrie, and Levinson 2016)","plainTextFormattedCitation":"(Fan, Guthrie, and Levinson 2016)","previouslyFormattedCitation":"(Fan, Guthrie, and Levinson 2016)"},"properties":{"noteIndex":0},"schema":"https://github.com/citation-style-language/schema/raw/master/csl-citation.json"}</w:instrText>
      </w:r>
      <w:r>
        <w:rPr>
          <w:rFonts w:ascii="Times New Roman" w:hAnsi="Times New Roman" w:cs="Times New Roman"/>
          <w:sz w:val="24"/>
          <w:szCs w:val="24"/>
        </w:rPr>
        <w:fldChar w:fldCharType="separate"/>
      </w:r>
      <w:r w:rsidRPr="005A464A">
        <w:rPr>
          <w:rFonts w:ascii="Times New Roman" w:hAnsi="Times New Roman" w:cs="Times New Roman"/>
          <w:noProof/>
          <w:sz w:val="24"/>
          <w:szCs w:val="24"/>
        </w:rPr>
        <w:t>(Fan, Guthrie, and Levinson 2016)</w:t>
      </w:r>
      <w:r>
        <w:rPr>
          <w:rFonts w:ascii="Times New Roman" w:hAnsi="Times New Roman" w:cs="Times New Roman"/>
          <w:sz w:val="24"/>
          <w:szCs w:val="24"/>
        </w:rPr>
        <w:fldChar w:fldCharType="end"/>
      </w:r>
      <w:r w:rsidRPr="00C965F1">
        <w:rPr>
          <w:rFonts w:ascii="Times New Roman" w:hAnsi="Times New Roman" w:cs="Times New Roman"/>
          <w:sz w:val="24"/>
          <w:szCs w:val="24"/>
        </w:rPr>
        <w:t>, before-after surveys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{"citationItems":[{"id":"ITEM-1","itemData":{"DOI":"10.3114/2419-01","ISBN":"9780309295543","ISSN":"03611981","abstract":"Real-time information systems have been used in transit agencies around the world to inform passengers better of their estimated wait. In 2012, the Massachusetts Hay Transportation Authority (MBTA) activated new real-time information signage across its heavy rail system. These signs dis played the estimated arrival of the next two trains in each direction. The study reported in this paper examined whether the introduction of real time arrival signage led to reduced expectations of wait time, improved satisfaction with MBTA, and increased ridership. In-station surveys were conducted before and alter real-time information was introduced to gauge changes in passenger satisfaction and wait-time expectations. These expectations were compared against headways collected from automated train tracking data. Ridership changes were measured with automated fare collection data provided by MBTA. Survey results revealed that, after the introduction of the countdown sigas, people reduced their overestimation of wait time by 50%. Satisfaction with MBTA did not change signilicantly as a result of the real-time signage. People reported that they felt more relaxed with real-time signage if the next train arrival occurred within a scheduled headway but less relaxed in cases in which the headways were much greater than scheduled. Minor improvements in ridership were detected in statioas with the real-time information after other factors were controlled for, but these results were preliminary. This study suggests that real-time arrival signage would be a positive addition to heavy rail systems to increase passenger comfort and improve perceptions of system performance in a relatively cost-effective manner with the use of existing technologies.","author":[{"dropping-particle":"","family":"Chow","given":"William","non-dropping-particle":"","parse-names":false,"suffix":""},{"dropping-particle":"","family":"Block-Schachter","given":"David","non-dropping-particle":"","parse-names":false,"suffix":""},{"dropping-particle":"","family":"Hickey","given":"Samuel","non-dropping-particle":"","parse-names":false,"suffix":""}],"container-title":"Transportation Research Record","id":"ITEM-1","issue":"1","issued":{"date-parts":[["2014"]]},"page":"1-10","publisher":"SAGE Publications Sage CA: Los Angeles, CA","title":"Impacts of real-time passenger information signs in rail stations at the Massachusetts bay transportation authority","type":"article-journal","volume":"2419"},"uris":["http://www.mendeley.com/documents/?uuid=b8c02461-cab2-4f18-baf7-f6de3a903305"]}],"mendeley":{"formattedCitation":"(Chow, Block-Schachter, and Hickey 2014)","plainTextFormattedCitation":"(Chow, Block-Schachter, and Hickey 2014)","previouslyFormattedCitation":"(Chow, Block-Schachter, and Hickey 2014)"},"properties":{"noteIndex":0},"schema":"https://github.com/citation-style-language/schema/raw/master/csl-citation.json"}</w:instrText>
      </w:r>
      <w:r>
        <w:rPr>
          <w:rFonts w:ascii="Times New Roman" w:hAnsi="Times New Roman" w:cs="Times New Roman"/>
          <w:sz w:val="24"/>
          <w:szCs w:val="24"/>
        </w:rPr>
        <w:fldChar w:fldCharType="separate"/>
      </w:r>
      <w:r w:rsidRPr="005A464A">
        <w:rPr>
          <w:rFonts w:ascii="Times New Roman" w:hAnsi="Times New Roman" w:cs="Times New Roman"/>
          <w:noProof/>
          <w:sz w:val="24"/>
          <w:szCs w:val="24"/>
        </w:rPr>
        <w:t>(Chow, Block-Schachter, and Hickey 2014)</w:t>
      </w:r>
      <w:r>
        <w:rPr>
          <w:rFonts w:ascii="Times New Roman" w:hAnsi="Times New Roman" w:cs="Times New Roman"/>
          <w:sz w:val="24"/>
          <w:szCs w:val="24"/>
        </w:rPr>
        <w:fldChar w:fldCharType="end"/>
      </w:r>
      <w:r w:rsidRPr="00C965F1">
        <w:rPr>
          <w:rFonts w:ascii="Times New Roman" w:hAnsi="Times New Roman" w:cs="Times New Roman"/>
          <w:sz w:val="24"/>
          <w:szCs w:val="24"/>
        </w:rPr>
        <w:t>, web-based surveys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{"citationItems":[{"id":"ITEM-1","itemData":{"DOI":"10.1145/1753326.1753597","ISBN":"9781605589299","abstract":"Public transit systems play an important role in combating traffic congestion, reducing carbon emissions, and promoting compact, sustainable urban communities. The usability of public transit can be significantly enhanced by providing good traveler information systems. We describe OneBusAway, a set of transit tools focused on providing real-time arrival information for Seattle-area bus riders. We then present results from a survey of OneBusAway users that show a set of important positive outcomes: strongly increased overall satisfaction with public transit, decreased waiting time, increased transit trips per week, increased feelings of safety, and even a health benefit in terms of increased distance walked when using transit. Finally, we discuss the design and policy implications of these results and plans for future research in this area. © 2010 ACM.","author":[{"dropping-particle":"","family":"Ferris","given":"Brian","non-dropping-particle":"","parse-names":false,"suffix":""},{"dropping-particle":"","family":"Watkins","given":"Kari","non-dropping-particle":"","parse-names":false,"suffix":""},{"dropping-particle":"","family":"Borning","given":"Alan","non-dropping-particle":"","parse-names":false,"suffix":""}],"container-title":"Conference on Human Factors in Computing Systems - Proceedings","id":"ITEM-1","issued":{"date-parts":[["2010"]]},"page":"1807-1816","publisher":"ACM","title":"OneBusAway: Results from providing real-time arrival information for public transit","type":"paper-conference","volume":"3"},"uris":["http://www.mendeley.com/documents/?uuid=9ba6e2aa-66b6-4458-83b7-8393dcd6b9cf"]}],"mendeley":{"formattedCitation":"(Ferris, Watkins, and Borning 2010)","plainTextFormattedCitation":"(Ferris, Watkins, and Borning 2010)","previouslyFormattedCitation":"(Ferris, Watkins, and Borning 2010)"},"properties":{"noteIndex":0},"schema":"https://github.com/citation-style-language/schema/raw/master/csl-citation.json"}</w:instrText>
      </w:r>
      <w:r>
        <w:rPr>
          <w:rFonts w:ascii="Times New Roman" w:hAnsi="Times New Roman" w:cs="Times New Roman"/>
          <w:sz w:val="24"/>
          <w:szCs w:val="24"/>
        </w:rPr>
        <w:fldChar w:fldCharType="separate"/>
      </w:r>
      <w:r w:rsidRPr="005A464A">
        <w:rPr>
          <w:rFonts w:ascii="Times New Roman" w:hAnsi="Times New Roman" w:cs="Times New Roman"/>
          <w:noProof/>
          <w:sz w:val="24"/>
          <w:szCs w:val="24"/>
        </w:rPr>
        <w:t>(Ferris, Watkins, and Borning 2010)</w:t>
      </w:r>
      <w:r>
        <w:rPr>
          <w:rFonts w:ascii="Times New Roman" w:hAnsi="Times New Roman" w:cs="Times New Roman"/>
          <w:sz w:val="24"/>
          <w:szCs w:val="24"/>
        </w:rPr>
        <w:fldChar w:fldCharType="end"/>
      </w:r>
      <w:r w:rsidRPr="00C965F1">
        <w:rPr>
          <w:rFonts w:ascii="Times New Roman" w:hAnsi="Times New Roman" w:cs="Times New Roman"/>
          <w:sz w:val="24"/>
          <w:szCs w:val="24"/>
        </w:rPr>
        <w:t>, in-person surveys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{"citationItems":[{"id":"ITEM-1","itemData":{"DOI":"10.1016/j.tra.2011.06.010","ISSN":"09658564","abstract":"In order to attract more choice riders, transit service must not only have a high level of service in terms of frequency and travel time but also must be reliable. Although transit agencies continuously work to improve on-time performance, such efforts often come at a substantial cost. One inexpensive way to combat the perception of unreliability from the user perspective is real-time transit information. The OneBusAway transit traveler information system provides real-time next bus countdown information for riders of King County Metro via website, telephone, text-messaging, and smart phone applications. Although previous studies have looked at traveler response to real-time information, few have addressed real-time information via devices other than public display signs. For this study, researchers observed riders arriving at Seattle-area bus stops to measure their wait time while asking a series of questions, including how long they perceived that they had waited.The study found that for riders without real-time information, perceived wait time is greater than measured wait time. However, riders using real-time information do not perceive their wait time to be longer than their measured wait time. This is substantiated by the typical wait times that riders report. Real-time information users say that their average wait time is 7.5. min versus 9.9. min for those using traditional arrival information, a difference of about 30%. A model to predict the perceived wait time of bus riders was developed, with significant variables that include the measured wait time, an indicator variable for real-time information, an indicator variable for PM peak period, the bus frequency in buses per hour, and a self-reported typical aggravation level. The addition of real-time information decreases the perceived wait time by 0.7. min (about 13%).A critical finding of the study is that mobile real-time information reduces not only the perceived wait time, but also the actual wait time experienced by customers. Real-time information users in the study wait almost 2. min less than those arriving using traditional schedule information. Mobile real-time information has the ability to improve the experience of transit riders by making the information available to them before they reach the stop. © 2011 Elsevier Ltd.","author":[{"dropping-particle":"","family":"Watkins","given":"Kari Edison","non-dropping-particle":"","parse-names":false,"suffix":""},{"dropping-particle":"","family":"Ferris","given":"Brian","non-dropping-particle":"","parse-names":false,"suffix":""},{"dropping-particle":"","family":"Borning","given":"Alan","non-dropping-particle":"","parse-names":false,"suffix":""},{"dropping-particle":"","family":"Rutherford","given":"G. Scott","non-dropping-particle":"","parse-names":false,"suffix":""},{"dropping-particle":"","family":"Layton","given":"David","non-dropping-particle":"","parse-names":false,"suffix":""}],"container-title":"Transportation Research Part A: Policy and Practice","id":"ITEM-1","issue":"8","issued":{"date-parts":[["2011"]]},"page":"839-848","publisher":"Elsevier","title":"Where Is My Bus? Impact of mobile real-time information on the perceived and actual wait time of transit riders","type":"article-journal","volume":"45"},"uris":["http://www.mendeley.com/documents/?uuid=5af0fbe9-8d4d-4b5b-875e-8b5a0e18570b","http://www.mendeley.com/documents/?uuid=c7ad1458-22eb-457b-aec7-367650dec6cf"]}],"mendeley":{"formattedCitation":"(Watkins et al. 2011)","plainTextFormattedCitation":"(Watkins et al. 2011)","previouslyFormattedCitation":"(Watkins et al. 2011)"},"properties":{"noteIndex":0},"schema":"https://github.com/citation-style-language/schema/raw/master/csl-citation.json"}</w:instrText>
      </w:r>
      <w:r>
        <w:rPr>
          <w:rFonts w:ascii="Times New Roman" w:hAnsi="Times New Roman" w:cs="Times New Roman"/>
          <w:sz w:val="24"/>
          <w:szCs w:val="24"/>
        </w:rPr>
        <w:fldChar w:fldCharType="separate"/>
      </w:r>
      <w:r w:rsidRPr="005A464A">
        <w:rPr>
          <w:rFonts w:ascii="Times New Roman" w:hAnsi="Times New Roman" w:cs="Times New Roman"/>
          <w:noProof/>
          <w:sz w:val="24"/>
          <w:szCs w:val="24"/>
        </w:rPr>
        <w:t>(Watkins et al. 2011)</w:t>
      </w:r>
      <w:r>
        <w:rPr>
          <w:rFonts w:ascii="Times New Roman" w:hAnsi="Times New Roman" w:cs="Times New Roman"/>
          <w:sz w:val="24"/>
          <w:szCs w:val="24"/>
        </w:rPr>
        <w:fldChar w:fldCharType="end"/>
      </w:r>
      <w:r w:rsidRPr="00C965F1">
        <w:rPr>
          <w:rFonts w:ascii="Times New Roman" w:hAnsi="Times New Roman" w:cs="Times New Roman"/>
          <w:sz w:val="24"/>
          <w:szCs w:val="24"/>
        </w:rPr>
        <w:t xml:space="preserve">, </w:t>
      </w:r>
      <w:ins w:id="112" w:author="Liu, Luyu" w:date="2020-06-16T19:36:00Z">
        <w:r w:rsidR="005F4A8A">
          <w:rPr>
            <w:rFonts w:ascii="Times New Roman" w:hAnsi="Times New Roman" w:cs="Times New Roman"/>
            <w:sz w:val="24"/>
            <w:szCs w:val="24"/>
          </w:rPr>
          <w:t xml:space="preserve">and </w:t>
        </w:r>
      </w:ins>
      <w:del w:id="113" w:author="Liu, Luyu" w:date="2020-06-16T19:36:00Z">
        <w:r w:rsidRPr="00C965F1" w:rsidDel="00374DFB">
          <w:rPr>
            <w:rFonts w:ascii="Times New Roman" w:hAnsi="Times New Roman" w:cs="Times New Roman"/>
            <w:sz w:val="24"/>
            <w:szCs w:val="24"/>
          </w:rPr>
          <w:delText xml:space="preserve">interviews and </w:delText>
        </w:r>
      </w:del>
      <w:r w:rsidRPr="00C965F1">
        <w:rPr>
          <w:rFonts w:ascii="Times New Roman" w:hAnsi="Times New Roman" w:cs="Times New Roman"/>
          <w:sz w:val="24"/>
          <w:szCs w:val="24"/>
        </w:rPr>
        <w:t>observations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{"citationItems":[{"id":"ITEM-1","itemData":{"DOI":"10.1080/03081060.2015.1108085","ISSN":"10290354","abstract":"© 2015 Taylor  &amp;  Francis. Mobile real-time passenger information (RTPI) systems are becoming ubiquitous in public transport and a plethora of studies have explored the effects they have on passengers. However, these studies mostly focus on urban areas and largely ignore rural dwellers. In this paper, we present results of a study that looks into the effects that mobile RTPI has on passengers in rural areas. The results indicate that the participants primarily used the mobile RTPI system to gain situation and geospatial awareness and to adapt their travel behaviour in disrupted circumstances. Further, we have identified that mobile RTPI significantly affects the everyday public transport travel of individuals. The outcomes of this study provide an initial understanding of the effects of a mobile RTPI system on rural users.","author":[{"dropping-particle":"","family":"Papangelis","given":"Konstantinos","non-dropping-particle":"","parse-names":false,"suffix":""},{"dropping-particle":"","family":"Nelson","given":"John D.","non-dropping-particle":"","parse-names":false,"suffix":""},{"dropping-particle":"","family":"Sripada","given":"Somayajulu","non-dropping-particle":"","parse-names":false,"suffix":""},{"dropping-particle":"","family":"Beecroft","given":"Mark","non-dropping-particle":"","parse-names":false,"suffix":""}],"container-title":"Transportation Planning and Technology","id":"ITEM-1","issue":"1","issued":{"date-parts":[["2016"]]},"page":"97-114","publisher":"Taylor &amp; Francis","title":"The effects of mobile real-time information on rural passengers","type":"article-journal","volume":"39"},"uris":["http://www.mendeley.com/documents/?uuid=43491e4e-1c3d-4e6a-aff4-ff94ad6b10e6"]}],"mendeley":{"formattedCitation":"(Papangelis et al. 2016)","plainTextFormattedCitation":"(Papangelis et al. 2016)","previouslyFormattedCitation":"(Papangelis et al. 2016)"},"properties":{"noteIndex":0},"schema":"https://github.com/citation-style-language/schema/raw/master/csl-citation.json"}</w:instrText>
      </w:r>
      <w:r>
        <w:rPr>
          <w:rFonts w:ascii="Times New Roman" w:hAnsi="Times New Roman" w:cs="Times New Roman"/>
          <w:sz w:val="24"/>
          <w:szCs w:val="24"/>
        </w:rPr>
        <w:fldChar w:fldCharType="separate"/>
      </w:r>
      <w:r w:rsidRPr="005A464A">
        <w:rPr>
          <w:rFonts w:ascii="Times New Roman" w:hAnsi="Times New Roman" w:cs="Times New Roman"/>
          <w:noProof/>
          <w:sz w:val="24"/>
          <w:szCs w:val="24"/>
        </w:rPr>
        <w:t>(Papangelis et al. 2016)</w:t>
      </w:r>
      <w:r>
        <w:rPr>
          <w:rFonts w:ascii="Times New Roman" w:hAnsi="Times New Roman" w:cs="Times New Roman"/>
          <w:sz w:val="24"/>
          <w:szCs w:val="24"/>
        </w:rPr>
        <w:fldChar w:fldCharType="end"/>
      </w:r>
      <w:del w:id="114" w:author="Liu, Luyu" w:date="2020-06-16T19:36:00Z">
        <w:r w:rsidRPr="00C965F1" w:rsidDel="002D7987">
          <w:rPr>
            <w:rFonts w:ascii="Times New Roman" w:hAnsi="Times New Roman" w:cs="Times New Roman"/>
            <w:sz w:val="24"/>
            <w:szCs w:val="24"/>
          </w:rPr>
          <w:delText>, and stated preference surveys</w:delText>
        </w:r>
        <w:r w:rsidDel="002D7987">
          <w:rPr>
            <w:rFonts w:ascii="Times New Roman" w:hAnsi="Times New Roman" w:cs="Times New Roman"/>
            <w:sz w:val="24"/>
            <w:szCs w:val="24"/>
          </w:rPr>
          <w:delText xml:space="preserve"> </w:delText>
        </w:r>
        <w:r w:rsidDel="002D7987">
          <w:rPr>
            <w:rFonts w:ascii="Times New Roman" w:hAnsi="Times New Roman" w:cs="Times New Roman"/>
            <w:sz w:val="24"/>
            <w:szCs w:val="24"/>
          </w:rPr>
          <w:fldChar w:fldCharType="begin" w:fldLock="1"/>
        </w:r>
        <w:r w:rsidDel="002D7987">
          <w:rPr>
            <w:rFonts w:ascii="Times New Roman" w:hAnsi="Times New Roman" w:cs="Times New Roman"/>
            <w:sz w:val="24"/>
            <w:szCs w:val="24"/>
          </w:rPr>
          <w:delInstrText>ADDIN CSL_CITATION {"citationItems":[{"id":"ITEM-1","itemData":{"DOI":"10.1155/2017/8652053","ISSN":"20423195","abstract":"One important function of Intelligent Transportation System (ITS) applied in tourist cities is to improve visitors’ mobility by releasing real-time transportation information and then shifting tourists from individual vehicles to intelligent public transit. The objective of this research is to quantify visitors’ psychological and behavioral responses to tourism-related ITS. Designed with a Mixed Ranked Logit Model (MRLM) with random coefficients that was capable of evaluating potential effects from information uncertainty and other relevant factors on tourists’ transport choices, an on-site and a subsequent web-based stated preference survey were conducted in a representative tourist city (Chengde, China). Simulated maximum-likelihood procedure was used to estimate random coefficients. Results indicate that tourists generally perceive longer travel time and longer wait time if real-time information is not available. ITS information is able to reduce tourists’ perceived uncertainty and stimulating transport modal shifts. This novel MRLM contributes a new derivation model to logit model family and for the first time proposes an applicable methodology to assess useful features of ITS for tourists.","author":[{"dropping-particle":"","family":"Liu","given":"Yang","non-dropping-particle":"","parse-names":false,"suffix":""},{"dropping-particle":"","family":"Shi","given":"Jing","non-dropping-particle":"","parse-names":false,"suffix":""},{"dropping-particle":"","family":"Jian","given":"Meiying","non-dropping-particle":"","parse-names":false,"suffix":""}],"container-title":"Journal of Advanced Transportation","id":"ITEM-1","issued":{"date-parts":[["2017"]]},"publisher":"Hindawi","title":"Understanding visitors’ responses to intelligent transportation system in a tourist city with a mixed ranked logit model","type":"article-journal","volume":"2017"},"uris":["http://www.mendeley.com/documents/?uuid=d1fcc0e1-4f3e-4d53-8c79-2ce4165ea29d"]}],"mendeley":{"formattedCitation":"(Y. Liu, Shi, and Jian 2017)","plainTextFormattedCitation":"(Y. Liu, Shi, and Jian 2017)","previouslyFormattedCitation":"(Y. Liu, Shi, and Jian 2017)"},"properties":{"noteIndex":0},"schema":"https://github.com/citation-style-language/schema/raw/master/csl-citation.json"}</w:delInstrText>
        </w:r>
        <w:r w:rsidDel="002D7987">
          <w:rPr>
            <w:rFonts w:ascii="Times New Roman" w:hAnsi="Times New Roman" w:cs="Times New Roman"/>
            <w:sz w:val="24"/>
            <w:szCs w:val="24"/>
          </w:rPr>
          <w:fldChar w:fldCharType="separate"/>
        </w:r>
        <w:r w:rsidRPr="005A464A" w:rsidDel="002D7987">
          <w:rPr>
            <w:rFonts w:ascii="Times New Roman" w:hAnsi="Times New Roman" w:cs="Times New Roman"/>
            <w:noProof/>
            <w:sz w:val="24"/>
            <w:szCs w:val="24"/>
          </w:rPr>
          <w:delText>(Y. Liu, Shi, and Jian 2017)</w:delText>
        </w:r>
        <w:r w:rsidDel="002D7987">
          <w:rPr>
            <w:rFonts w:ascii="Times New Roman" w:hAnsi="Times New Roman" w:cs="Times New Roman"/>
            <w:sz w:val="24"/>
            <w:szCs w:val="24"/>
          </w:rPr>
          <w:fldChar w:fldCharType="end"/>
        </w:r>
      </w:del>
      <w:r w:rsidRPr="00C965F1">
        <w:rPr>
          <w:rFonts w:ascii="Times New Roman" w:hAnsi="Times New Roman" w:cs="Times New Roman"/>
          <w:sz w:val="24"/>
          <w:szCs w:val="24"/>
        </w:rPr>
        <w:t>.</w:t>
      </w:r>
      <w:r>
        <w:rPr>
          <w:rFonts w:ascii="Times New Roman" w:hAnsi="Times New Roman" w:cs="Times New Roman"/>
          <w:sz w:val="24"/>
          <w:szCs w:val="24"/>
        </w:rPr>
        <w:t xml:space="preserve"> </w:t>
      </w:r>
      <w:r w:rsidR="00BC5F47">
        <w:rPr>
          <w:rFonts w:ascii="Times New Roman" w:hAnsi="Times New Roman" w:cs="Times New Roman"/>
          <w:sz w:val="24"/>
          <w:szCs w:val="24"/>
        </w:rPr>
        <w:t>These methods can moreover be classified into two categories: self-reported survey and observation.</w:t>
      </w:r>
      <w:del w:id="115" w:author="Liu, Luyu" w:date="2020-06-15T19:57:00Z">
        <w:r w:rsidR="00BC5F47" w:rsidDel="00A246E6">
          <w:rPr>
            <w:rFonts w:ascii="Times New Roman" w:hAnsi="Times New Roman" w:cs="Times New Roman"/>
            <w:sz w:val="24"/>
            <w:szCs w:val="24"/>
          </w:rPr>
          <w:delText xml:space="preserve">  </w:delText>
        </w:r>
      </w:del>
      <w:ins w:id="116" w:author="Liu, Luyu" w:date="2020-06-15T19:57:00Z">
        <w:r w:rsidR="00A246E6">
          <w:rPr>
            <w:rFonts w:ascii="Times New Roman" w:hAnsi="Times New Roman" w:cs="Times New Roman"/>
            <w:sz w:val="24"/>
            <w:szCs w:val="24"/>
          </w:rPr>
          <w:t xml:space="preserve"> </w:t>
        </w:r>
      </w:ins>
      <w:r w:rsidR="00126F71">
        <w:rPr>
          <w:rFonts w:ascii="Times New Roman" w:hAnsi="Times New Roman" w:cs="Times New Roman"/>
          <w:sz w:val="24"/>
          <w:szCs w:val="24"/>
        </w:rPr>
        <w:t xml:space="preserve">Self-reported </w:t>
      </w:r>
      <w:r w:rsidRPr="00342EA9">
        <w:rPr>
          <w:rFonts w:ascii="Times New Roman" w:hAnsi="Times New Roman" w:cs="Times New Roman"/>
          <w:sz w:val="24"/>
          <w:szCs w:val="24"/>
        </w:rPr>
        <w:t xml:space="preserve">surveys are the most direct methods to assess </w:t>
      </w:r>
      <w:r>
        <w:rPr>
          <w:rFonts w:ascii="Times New Roman" w:hAnsi="Times New Roman" w:cs="Times New Roman"/>
          <w:sz w:val="24"/>
          <w:szCs w:val="24"/>
        </w:rPr>
        <w:t>transit</w:t>
      </w:r>
      <w:r w:rsidRPr="00342EA9">
        <w:rPr>
          <w:rFonts w:ascii="Times New Roman" w:hAnsi="Times New Roman" w:cs="Times New Roman"/>
          <w:sz w:val="24"/>
          <w:szCs w:val="24"/>
        </w:rPr>
        <w:t xml:space="preserve"> system use</w:t>
      </w:r>
      <w:r>
        <w:rPr>
          <w:rFonts w:ascii="Times New Roman" w:hAnsi="Times New Roman" w:cs="Times New Roman"/>
          <w:sz w:val="24"/>
          <w:szCs w:val="24"/>
        </w:rPr>
        <w:t xml:space="preserve"> and</w:t>
      </w:r>
      <w:r w:rsidRPr="00342EA9">
        <w:rPr>
          <w:rFonts w:ascii="Times New Roman" w:hAnsi="Times New Roman" w:cs="Times New Roman"/>
          <w:sz w:val="24"/>
          <w:szCs w:val="24"/>
        </w:rPr>
        <w:t xml:space="preserve"> especially </w:t>
      </w:r>
      <w:r>
        <w:rPr>
          <w:rFonts w:ascii="Times New Roman" w:hAnsi="Times New Roman" w:cs="Times New Roman"/>
          <w:sz w:val="24"/>
          <w:szCs w:val="24"/>
        </w:rPr>
        <w:t xml:space="preserve">useful to measure </w:t>
      </w:r>
      <w:r w:rsidRPr="00342EA9">
        <w:rPr>
          <w:rFonts w:ascii="Times New Roman" w:hAnsi="Times New Roman" w:cs="Times New Roman"/>
          <w:sz w:val="24"/>
          <w:szCs w:val="24"/>
        </w:rPr>
        <w:t xml:space="preserve">user experience and perceptions. </w:t>
      </w:r>
      <w:r>
        <w:rPr>
          <w:rFonts w:ascii="Times New Roman" w:hAnsi="Times New Roman" w:cs="Times New Roman"/>
          <w:sz w:val="24"/>
          <w:szCs w:val="24"/>
        </w:rPr>
        <w:t>S</w:t>
      </w:r>
      <w:r w:rsidRPr="00342EA9">
        <w:rPr>
          <w:rFonts w:ascii="Times New Roman" w:hAnsi="Times New Roman" w:cs="Times New Roman"/>
          <w:sz w:val="24"/>
          <w:szCs w:val="24"/>
        </w:rPr>
        <w:t xml:space="preserve">urvey data can </w:t>
      </w:r>
      <w:r>
        <w:rPr>
          <w:rFonts w:ascii="Times New Roman" w:hAnsi="Times New Roman" w:cs="Times New Roman"/>
          <w:sz w:val="24"/>
          <w:szCs w:val="24"/>
        </w:rPr>
        <w:t xml:space="preserve">also help </w:t>
      </w:r>
      <w:r w:rsidRPr="00342EA9">
        <w:rPr>
          <w:rFonts w:ascii="Times New Roman" w:hAnsi="Times New Roman" w:cs="Times New Roman"/>
          <w:sz w:val="24"/>
          <w:szCs w:val="24"/>
        </w:rPr>
        <w:t xml:space="preserve">assess </w:t>
      </w:r>
      <w:r>
        <w:rPr>
          <w:rFonts w:ascii="Times New Roman" w:hAnsi="Times New Roman" w:cs="Times New Roman"/>
          <w:sz w:val="24"/>
          <w:szCs w:val="24"/>
        </w:rPr>
        <w:t xml:space="preserve">individual </w:t>
      </w:r>
      <w:r w:rsidRPr="00342EA9">
        <w:rPr>
          <w:rFonts w:ascii="Times New Roman" w:hAnsi="Times New Roman" w:cs="Times New Roman"/>
          <w:sz w:val="24"/>
          <w:szCs w:val="24"/>
        </w:rPr>
        <w:t>differen</w:t>
      </w:r>
      <w:r>
        <w:rPr>
          <w:rFonts w:ascii="Times New Roman" w:hAnsi="Times New Roman" w:cs="Times New Roman"/>
          <w:sz w:val="24"/>
          <w:szCs w:val="24"/>
        </w:rPr>
        <w:t xml:space="preserve">ces based on gender, demographic and social </w:t>
      </w:r>
      <w:r w:rsidRPr="00342EA9">
        <w:rPr>
          <w:rFonts w:ascii="Times New Roman" w:hAnsi="Times New Roman" w:cs="Times New Roman"/>
          <w:sz w:val="24"/>
          <w:szCs w:val="24"/>
        </w:rPr>
        <w:t xml:space="preserve">attributes </w:t>
      </w:r>
      <w:r w:rsidRPr="00AB4F43">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{"citationItems":[{"id":"ITEM-1","itemData":{"ISBN":"0205927904","author":[{"dropping-particle":"","family":"Neuman, W. L., &amp; Robson","given":"K.","non-dropping-particle":"","parse-names":false,"suffix":""}],"id":"ITEM-1","issued":{"date-parts":[["2004"]]},"publisher":"Pearson Canada Toronto","title":"\"Basics of social research. Pearson\"","type":"book"},"uris":["http://www.mendeley.com/documents/?uuid=d599f971-e567-4247-8f6a-4666c51134b4"]}],"mendeley":{"formattedCitation":"(Neuman, W. L., &amp; Robson 2004)","plainTextFormattedCitation":"(Neuman, W. L., &amp; Robson 2004)","previouslyFormattedCitation":"(Neuman, W. L., &amp; Robson 2004)"},"properties":{"noteIndex":0},"schema":"https://github.com/citation-style-language/schema/raw/master/csl-citation.json"}</w:instrText>
      </w:r>
      <w:r w:rsidRPr="00AB4F43">
        <w:rPr>
          <w:rFonts w:ascii="Times New Roman" w:hAnsi="Times New Roman" w:cs="Times New Roman"/>
          <w:sz w:val="24"/>
          <w:szCs w:val="24"/>
        </w:rPr>
        <w:fldChar w:fldCharType="separate"/>
      </w:r>
      <w:r w:rsidRPr="005A464A">
        <w:rPr>
          <w:rFonts w:ascii="Times New Roman" w:hAnsi="Times New Roman" w:cs="Times New Roman"/>
          <w:noProof/>
          <w:sz w:val="24"/>
          <w:szCs w:val="24"/>
        </w:rPr>
        <w:t>(Neuman, W. L., &amp; Robson 2004)</w:t>
      </w:r>
      <w:r w:rsidRPr="00AB4F43">
        <w:rPr>
          <w:rFonts w:ascii="Times New Roman" w:hAnsi="Times New Roman" w:cs="Times New Roman"/>
          <w:sz w:val="24"/>
          <w:szCs w:val="24"/>
        </w:rPr>
        <w:fldChar w:fldCharType="end"/>
      </w:r>
      <w:r>
        <w:rPr>
          <w:rFonts w:ascii="Times New Roman" w:hAnsi="Times New Roman" w:cs="Times New Roman"/>
          <w:sz w:val="24"/>
          <w:szCs w:val="24"/>
        </w:rPr>
        <w:t>.</w:t>
      </w:r>
      <w:r w:rsidRPr="00342EA9" w:rsidDel="007B0A4F">
        <w:rPr>
          <w:rFonts w:ascii="Times New Roman" w:hAnsi="Times New Roman" w:cs="Times New Roman"/>
          <w:sz w:val="24"/>
          <w:szCs w:val="24"/>
        </w:rPr>
        <w:t xml:space="preserve"> </w:t>
      </w:r>
    </w:p>
    <w:p w14:paraId="37D4FE88" w14:textId="7C3320FA" w:rsidR="005A464A" w:rsidRDefault="005A464A" w:rsidP="00126F71">
      <w:pPr>
        <w:ind w:firstLine="720"/>
        <w:jc w:val="both"/>
        <w:rPr>
          <w:rFonts w:ascii="Times New Roman" w:hAnsi="Times New Roman" w:cs="Times New Roman"/>
          <w:sz w:val="24"/>
          <w:szCs w:val="24"/>
        </w:rPr>
      </w:pPr>
      <w:r>
        <w:rPr>
          <w:rFonts w:ascii="Times New Roman" w:hAnsi="Times New Roman" w:cs="Times New Roman"/>
          <w:sz w:val="24"/>
          <w:szCs w:val="24"/>
        </w:rPr>
        <w:t xml:space="preserve">However, despite extremely useful under the mentioned circumstances, </w:t>
      </w:r>
      <w:r w:rsidR="00126F71">
        <w:rPr>
          <w:rFonts w:ascii="Times New Roman" w:hAnsi="Times New Roman" w:cs="Times New Roman"/>
          <w:sz w:val="24"/>
          <w:szCs w:val="24"/>
        </w:rPr>
        <w:t xml:space="preserve">self-reported </w:t>
      </w:r>
      <w:r>
        <w:rPr>
          <w:rFonts w:ascii="Times New Roman" w:hAnsi="Times New Roman" w:cs="Times New Roman"/>
          <w:sz w:val="24"/>
          <w:szCs w:val="24"/>
        </w:rPr>
        <w:t xml:space="preserve">survey can be inaccurate since they are based on </w:t>
      </w:r>
      <w:r w:rsidRPr="00A56DD0">
        <w:rPr>
          <w:rFonts w:ascii="Times New Roman" w:hAnsi="Times New Roman" w:cs="Times New Roman"/>
          <w:i/>
          <w:sz w:val="24"/>
          <w:szCs w:val="24"/>
          <w:rPrChange w:id="117" w:author="Liu, Luyu" w:date="2020-06-16T19:38:00Z">
            <w:rPr>
              <w:rFonts w:ascii="Times New Roman" w:hAnsi="Times New Roman" w:cs="Times New Roman"/>
              <w:sz w:val="24"/>
              <w:szCs w:val="24"/>
            </w:rPr>
          </w:rPrChange>
        </w:rPr>
        <w:t xml:space="preserve">perceived </w:t>
      </w:r>
      <w:del w:id="118" w:author="Liu, Luyu" w:date="2020-06-16T19:38:00Z">
        <w:r w:rsidRPr="00A56DD0" w:rsidDel="00A56DD0">
          <w:rPr>
            <w:rFonts w:ascii="Times New Roman" w:hAnsi="Times New Roman" w:cs="Times New Roman"/>
            <w:i/>
            <w:sz w:val="24"/>
            <w:szCs w:val="24"/>
            <w:rPrChange w:id="119" w:author="Liu, Luyu" w:date="2020-06-16T19:38:00Z">
              <w:rPr>
                <w:rFonts w:ascii="Times New Roman" w:hAnsi="Times New Roman" w:cs="Times New Roman"/>
                <w:sz w:val="24"/>
                <w:szCs w:val="24"/>
              </w:rPr>
            </w:rPrChange>
          </w:rPr>
          <w:delText xml:space="preserve">or self-reported </w:delText>
        </w:r>
      </w:del>
      <w:r w:rsidRPr="00A56DD0">
        <w:rPr>
          <w:rFonts w:ascii="Times New Roman" w:hAnsi="Times New Roman" w:cs="Times New Roman"/>
          <w:i/>
          <w:sz w:val="24"/>
          <w:szCs w:val="24"/>
          <w:rPrChange w:id="120" w:author="Liu, Luyu" w:date="2020-06-16T19:38:00Z">
            <w:rPr>
              <w:rFonts w:ascii="Times New Roman" w:hAnsi="Times New Roman" w:cs="Times New Roman"/>
              <w:sz w:val="24"/>
              <w:szCs w:val="24"/>
            </w:rPr>
          </w:rPrChange>
        </w:rPr>
        <w:t>waiting time</w:t>
      </w:r>
      <w:r>
        <w:rPr>
          <w:rFonts w:ascii="Times New Roman" w:hAnsi="Times New Roman" w:cs="Times New Roman"/>
          <w:sz w:val="24"/>
          <w:szCs w:val="24"/>
        </w:rPr>
        <w:t xml:space="preserve"> instead of </w:t>
      </w:r>
      <w:r w:rsidRPr="00A56DD0">
        <w:rPr>
          <w:rFonts w:ascii="Times New Roman" w:hAnsi="Times New Roman" w:cs="Times New Roman"/>
          <w:i/>
          <w:sz w:val="24"/>
          <w:szCs w:val="24"/>
          <w:rPrChange w:id="121" w:author="Liu, Luyu" w:date="2020-06-16T19:38:00Z">
            <w:rPr>
              <w:rFonts w:ascii="Times New Roman" w:hAnsi="Times New Roman" w:cs="Times New Roman"/>
              <w:sz w:val="24"/>
              <w:szCs w:val="24"/>
            </w:rPr>
          </w:rPrChange>
        </w:rPr>
        <w:t>actual waiting time</w:t>
      </w:r>
      <w:r w:rsidR="00126F71">
        <w:rPr>
          <w:rFonts w:ascii="Times New Roman" w:hAnsi="Times New Roman" w:cs="Times New Roman"/>
          <w:sz w:val="24"/>
          <w:szCs w:val="24"/>
        </w:rPr>
        <w:t xml:space="preserve"> </w:t>
      </w:r>
      <w:r w:rsidR="00126F71">
        <w:rPr>
          <w:rFonts w:ascii="Times New Roman" w:hAnsi="Times New Roman" w:cs="Times New Roman"/>
          <w:sz w:val="24"/>
          <w:szCs w:val="24"/>
        </w:rPr>
        <w:fldChar w:fldCharType="begin" w:fldLock="1"/>
      </w:r>
      <w:r w:rsidR="00BB650A">
        <w:rPr>
          <w:rFonts w:ascii="Times New Roman" w:hAnsi="Times New Roman" w:cs="Times New Roman"/>
          <w:sz w:val="24"/>
          <w:szCs w:val="24"/>
        </w:rPr>
        <w:instrText>ADDIN CSL_CITATION {"citationItems":[{"id":"ITEM-1","itemData":{"DOI":"10.1016/j.tra.2014.09.003","ISSN":"09658564","abstract":"Public transit agencies often struggle with service reliability issues; when a bus does not arrive on time, passengers become frustrated and may be less likely to choose transit for future trips. To address reliability issues, transit authorities have begun to provide real-time information (RTI) to riders via mobile and web-enabled devices. The objective of this research is to quantify the benefits of RTI provided to bus riders. The method used is a behavioral experiment with a before-after control group design in which RTI is only provided to the experimental group. Web-based surveys are used to measure behavior, feeling, and satisfaction changes of bus riders in Tampa, Florida over a study period of approximately three months. The results show that the primary benefits associated with providing RTI to passengers pertain to waiting at the bus stop. Analysis of \"usual\" wait times revealed a significantly larger decrease (nearly 2. min) for RTI users compared to the control group. Additionally, RTI users had significant decreases in levels of anxiety and frustration when waiting for the bus compared to the control group. Similarly, they had significant increases in levels of satisfaction with the time they spend waiting for the bus and how often the bus arrives at the stop on time. Taken together, these findings provide strong evidence that RTI significantly improves the passenger experience of waiting for the bus, which is notoriously one of the most disliked elements of transit trips. The frequency of bus trips and bus-to-bus transfers were also evaluated during the study period, but there were no significant differences between the experimental and control groups. This is not surprising since the majority of bus riders in Tampa are transit-dependent and lack other transportation alternatives. The primary contribution of this research is a comprehensive evaluation of the passenger benefits of RTI conducted in a controlled environment. Moreover, this research has immediate implications for public transit agencies - particularly those serving largely transit-dependent populations - facing pressure to improve service under tight budget constraints.","author":[{"dropping-particle":"","family":"Brakewood","given":"Candace","non-dropping-particle":"","parse-names":false,"suffix":""},{"dropping-particle":"","family":"Barbeau","given":"Sean","non-dropping-particle":"","parse-names":false,"suffix":""},{"dropping-particle":"","family":"Watkins","given":"Kari","non-dropping-particle":"","parse-names":false,"suffix":""}],"container-title":"Transportation Research Part A: Policy and Practice","id":"ITEM-1","issued":{"date-parts":[["2014"]]},"page":"409-422","publisher":"Elsevier","title":"An experiment evaluating the impacts of real-time transit information on bus riders in Tampa, Florida","type":"article-journal","volume":"69"},"uris":["http://www.mendeley.com/documents/?uuid=3c0a8220-b16e-441e-844a-fcbf55094f1e"]},{"id":"ITEM-2","itemData":{"DOI":"10.5038/2375-0901.9.2.5","ISSN":"1077-291X","abstract":"This study quantifies the relationship between perceived and actual waiting times experienced by passengers awaiting the arrival of a bus at a bus stop. Understand- ing such a relationship would be useful in quantifying the value of providing real- time information to passengers on the time until the next bus is expected to arrive at a bus stop. Data on perceived and actual passenger waiting times, along with socioeconomic characteristics, were collected at bus stops where no real-time bus arrival information is provided, and relationships between perceived and actual waiting times are estimated. The results indicate that passengers do perceive time to be greater than the actual amount of time waited. However, the hypothesis that the rate of change of perceived time does not vary with respect to the actual wait- ing time could not be rejected (over a range of 3 to 15 minutes). Assuming that a passenger’s perceived waiting time is equal to the actual time when presented with accurate real-time bus arrival information, the value of the eliminated additional time is assessed in the form of reduced vehicle hours per day resulting from a longer headway that produces the same mean passenger waiting time. The eliminated additional time is also assessed in the form of uncertainty in the headway resulting in the same extra waiting time. Naturally, such benefits of passenger information can only be confirmed when the actual effect of information on the perception of waiting time is quantified. Motivation","author":[{"dropping-particle":"","family":"Mishalani","given":"Rabi","non-dropping-particle":"","parse-names":false,"suffix":""},{"dropping-particle":"","family":"McCord","given":"Mark","non-dropping-particle":"","parse-names":false,"suffix":""},{"dropping-particle":"","family":"Wirtz","given":"John","non-dropping-particle":"","parse-names":false,"suffix":""}],"container-title":"Journal of Public Transportation","id":"ITEM-2","issue":"2","issued":{"date-parts":[["2006"]]},"page":"89-106","title":"Passenger Wait Time Perceptions at Bus Stops: Empirical Results and Impact on Evaluating Real - Time Bus Arrival Information","type":"article-journal","volume":"9"},"uris":["http://www.mendeley.com/documents/?uuid=7826d472-b429-4dff-b8b1-fa4b795457d9"]}],"mendeley":{"formattedCitation":"(Brakewood, Barbeau, and Watkins 2014; Mishalani, McCord, and Wirtz 2006)","plainTextFormattedCitation":"(Brakewood, Barbeau, and Watkins 2014; Mishalani, McCord, and Wirtz 2006)","previouslyFormattedCitation":"(Brakewood, Barbeau, and Watkins 2014; Mishalani, McCord, and Wirtz 2006)"},"properties":{"noteIndex":0},"schema":"https://github.com/citation-style-language/schema/raw/master/csl-citation.json"}</w:instrText>
      </w:r>
      <w:r w:rsidR="00126F71">
        <w:rPr>
          <w:rFonts w:ascii="Times New Roman" w:hAnsi="Times New Roman" w:cs="Times New Roman"/>
          <w:sz w:val="24"/>
          <w:szCs w:val="24"/>
        </w:rPr>
        <w:fldChar w:fldCharType="separate"/>
      </w:r>
      <w:r w:rsidR="00126F71" w:rsidRPr="00126F71">
        <w:rPr>
          <w:rFonts w:ascii="Times New Roman" w:hAnsi="Times New Roman" w:cs="Times New Roman"/>
          <w:noProof/>
          <w:sz w:val="24"/>
          <w:szCs w:val="24"/>
        </w:rPr>
        <w:t>(Brakewood, Barbeau, and Watkins 2014; Mishalani, McCord, and Wirtz 2006)</w:t>
      </w:r>
      <w:r w:rsidR="00126F71">
        <w:rPr>
          <w:rFonts w:ascii="Times New Roman" w:hAnsi="Times New Roman" w:cs="Times New Roman"/>
          <w:sz w:val="24"/>
          <w:szCs w:val="24"/>
        </w:rPr>
        <w:fldChar w:fldCharType="end"/>
      </w:r>
      <w:r>
        <w:rPr>
          <w:rFonts w:ascii="Times New Roman" w:hAnsi="Times New Roman" w:cs="Times New Roman"/>
          <w:sz w:val="24"/>
          <w:szCs w:val="24"/>
        </w:rPr>
        <w:t>.</w:t>
      </w:r>
      <w:r w:rsidR="00126F71">
        <w:rPr>
          <w:rFonts w:ascii="Times New Roman" w:hAnsi="Times New Roman" w:cs="Times New Roman"/>
          <w:sz w:val="24"/>
          <w:szCs w:val="24"/>
        </w:rPr>
        <w:t xml:space="preserve"> Observation survey by a third-party researcher or a censor can better measure the actual waiting time. </w:t>
      </w:r>
      <w:r>
        <w:rPr>
          <w:rFonts w:ascii="Times New Roman" w:hAnsi="Times New Roman" w:cs="Times New Roman"/>
          <w:sz w:val="24"/>
          <w:szCs w:val="24"/>
        </w:rPr>
        <w:t>For example, in Seattle, RTI users’ self-reported average perceived waiting time were 7.54 minutes compared to non-RTI users’ 9.86 minutes, while the</w:t>
      </w:r>
      <w:r w:rsidRPr="000541E8">
        <w:rPr>
          <w:rFonts w:ascii="Times New Roman" w:hAnsi="Times New Roman" w:cs="Times New Roman"/>
          <w:sz w:val="24"/>
          <w:szCs w:val="24"/>
        </w:rPr>
        <w:t xml:space="preserve"> </w:t>
      </w:r>
      <w:r>
        <w:rPr>
          <w:rFonts w:ascii="Times New Roman" w:hAnsi="Times New Roman" w:cs="Times New Roman"/>
          <w:sz w:val="24"/>
          <w:szCs w:val="24"/>
        </w:rPr>
        <w:t xml:space="preserve">average actual waiting time obtained by observers for RTI users is 9.23 minutes compared to non-RTI users’ 11.21 minutes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{"citationItems":[{"id":"ITEM-1","itemData":{"DOI":"10.1016/j.tra.2011.06.010","ISSN":"09658564","abstract":"In order to attract more choice riders, transit service must not only have a high level of service in terms of frequency and travel time but also must be reliable. Although transit agencies continuously work to improve on-time performance, such efforts often come at a substantial cost. One inexpensive way to combat the perception of unreliability from the user perspective is real-time transit information. The OneBusAway transit traveler information system provides real-time next bus countdown information for riders of King County Metro via website, telephone, text-messaging, and smart phone applications. Although previous studies have looked at traveler response to real-time information, few have addressed real-time information via devices other than public display signs. For this study, researchers observed riders arriving at Seattle-area bus stops to measure their wait time while asking a series of questions, including how long they perceived that they had waited.The study found that for riders without real-time information, perceived wait time is greater than measured wait time. However, riders using real-time information do not perceive their wait time to be longer than their measured wait time. This is substantiated by the typical wait times that riders report. Real-time information users say that their average wait time is 7.5. min versus 9.9. min for those using traditional arrival information, a difference of about 30%. A model to predict the perceived wait time of bus riders was developed, with significant variables that include the measured wait time, an indicator variable for real-time information, an indicator variable for PM peak period, the bus frequency in buses per hour, and a self-reported typical aggravation level. The addition of real-time information decreases the perceived wait time by 0.7. min (about 13%).A critical finding of the study is that mobile real-time information reduces not only the perceived wait time, but also the actual wait time experienced by customers. Real-time information users in the study wait almost 2. min less than those arriving using traditional schedule information. Mobile real-time information has the ability to improve the experience of transit riders by making the information available to them before they reach the stop. © 2011 Elsevier Ltd.","author":[{"dropping-particle":"","family":"Watkins","given":"Kari Edison","non-dropping-particle":"","parse-names":false,"suffix":""},{"dropping-particle":"","family":"Ferris","given":"Brian","non-dropping-particle":"","parse-names":false,"suffix":""},{"dropping-particle":"","family":"Borning","given":"Alan","non-dropping-particle":"","parse-names":false,"suffix":""},{"dropping-particle":"","family":"Rutherford","given":"G. Scott","non-dropping-particle":"","parse-names":false,"suffix":""},{"dropping-particle":"","family":"Layton","given":"David","non-dropping-particle":"","parse-names":false,"suffix":""}],"container-title":"Transportation Research Part A: Policy and Practice","id":"ITEM-1","issue":"8","issued":{"date-parts":[["2011"]]},"page":"839-848","publisher":"Elsevier","title":"Where Is My Bus? Impact of mobile real-time information on the perceived and actual wait time of transit riders","type":"article-journal","volume":"45"},"uris":["http://www.mendeley.com/documents/?uuid=5af0fbe9-8d4d-4b5b-875e-8b5a0e18570b"]}],"mendeley":{"formattedCitation":"(Watkins et al. 2011)","plainTextFormattedCitation":"(Watkins et al. 2011)","previouslyFormattedCitation":"(Watkins et al. 2011)"},"properties":{"noteIndex":0},"schema":"https://github.com/citation-style-language/schema/raw/master/csl-citation.json"}</w:instrText>
      </w:r>
      <w:r>
        <w:rPr>
          <w:rFonts w:ascii="Times New Roman" w:hAnsi="Times New Roman" w:cs="Times New Roman"/>
          <w:sz w:val="24"/>
          <w:szCs w:val="24"/>
        </w:rPr>
        <w:fldChar w:fldCharType="separate"/>
      </w:r>
      <w:r w:rsidRPr="005A464A">
        <w:rPr>
          <w:rFonts w:ascii="Times New Roman" w:hAnsi="Times New Roman" w:cs="Times New Roman"/>
          <w:noProof/>
          <w:sz w:val="24"/>
          <w:szCs w:val="24"/>
        </w:rPr>
        <w:t>(Watkins et al. 2011)</w:t>
      </w:r>
      <w:r>
        <w:rPr>
          <w:rFonts w:ascii="Times New Roman" w:hAnsi="Times New Roman" w:cs="Times New Roman"/>
          <w:sz w:val="24"/>
          <w:szCs w:val="24"/>
        </w:rPr>
        <w:fldChar w:fldCharType="end"/>
      </w:r>
      <w:r>
        <w:rPr>
          <w:rFonts w:ascii="Times New Roman" w:hAnsi="Times New Roman" w:cs="Times New Roman"/>
          <w:sz w:val="24"/>
          <w:szCs w:val="24"/>
        </w:rPr>
        <w:t xml:space="preserve">. </w:t>
      </w:r>
    </w:p>
    <w:p w14:paraId="01357CAE" w14:textId="451786A4" w:rsidR="005A464A" w:rsidRDefault="005A464A" w:rsidP="005A464A">
      <w:pPr>
        <w:jc w:val="both"/>
        <w:rPr>
          <w:rFonts w:ascii="Times New Roman" w:hAnsi="Times New Roman" w:cs="Times New Roman"/>
          <w:sz w:val="24"/>
          <w:szCs w:val="24"/>
        </w:rPr>
      </w:pPr>
      <w:r>
        <w:rPr>
          <w:rFonts w:ascii="Times New Roman" w:hAnsi="Times New Roman" w:cs="Times New Roman"/>
          <w:sz w:val="24"/>
          <w:szCs w:val="24"/>
        </w:rPr>
        <w:tab/>
        <w:t>Another approach to analyzing the impacts of RTI on waiting times is m</w:t>
      </w:r>
      <w:r w:rsidRPr="00342EA9">
        <w:rPr>
          <w:rFonts w:ascii="Times New Roman" w:hAnsi="Times New Roman" w:cs="Times New Roman"/>
          <w:sz w:val="24"/>
          <w:szCs w:val="24"/>
        </w:rPr>
        <w:t xml:space="preserve">athematical simulation. </w:t>
      </w:r>
      <w:r>
        <w:rPr>
          <w:rFonts w:ascii="Times New Roman" w:hAnsi="Times New Roman" w:cs="Times New Roman"/>
          <w:sz w:val="24"/>
          <w:szCs w:val="24"/>
        </w:rPr>
        <w:t xml:space="preserve">Agent-based modeling </w:t>
      </w:r>
      <w:r w:rsidRPr="004A45CC">
        <w:rPr>
          <w:rFonts w:ascii="Times New Roman" w:hAnsi="Times New Roman" w:cs="Times New Roman"/>
          <w:sz w:val="24"/>
          <w:szCs w:val="24"/>
        </w:rPr>
        <w:t>represents the simultaneous actions and interactions of various agents</w:t>
      </w:r>
      <w:r>
        <w:rPr>
          <w:rFonts w:ascii="Times New Roman" w:hAnsi="Times New Roman" w:cs="Times New Roman"/>
          <w:sz w:val="24"/>
          <w:szCs w:val="24"/>
        </w:rPr>
        <w:t xml:space="preserve"> in intricate and complicated systems such as public transit</w:t>
      </w:r>
      <w:r w:rsidRPr="004A45CC">
        <w:rPr>
          <w:rFonts w:ascii="Times New Roman" w:hAnsi="Times New Roman" w:cs="Times New Roman"/>
          <w:sz w:val="24"/>
          <w:szCs w:val="24"/>
        </w:rPr>
        <w:t xml:space="preserve"> </w:t>
      </w:r>
      <w:r w:rsidRPr="004A45CC">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{"citationItems":[{"id":"ITEM-1","itemData":{"author":[{"dropping-particle":"","family":"Gkioulou","given":"Zafeira","non-dropping-particle":"","parse-names":false,"suffix":""}],"id":"ITEM-1","issued":{"date-parts":[["2013"]]},"title":"Evaluating the impact of waiting time uncertainty on passengers´ decisions","type":"article"},"uris":["http://www.mendeley.com/documents/?uuid=3862dc6a-701a-4361-b871-36d290d898fb"]}],"mendeley":{"formattedCitation":"(Gkioulou 2013)","plainTextFormattedCitation":"(Gkioulou 2013)","previouslyFormattedCitation":"(Gkioulou 2013)"},"properties":{"noteIndex":0},"schema":"https://github.com/citation-style-language/schema/raw/master/csl-citation.json"}</w:instrText>
      </w:r>
      <w:r w:rsidRPr="004A45CC">
        <w:rPr>
          <w:rFonts w:ascii="Times New Roman" w:hAnsi="Times New Roman" w:cs="Times New Roman"/>
          <w:sz w:val="24"/>
          <w:szCs w:val="24"/>
        </w:rPr>
        <w:fldChar w:fldCharType="separate"/>
      </w:r>
      <w:r w:rsidRPr="005A464A">
        <w:rPr>
          <w:rFonts w:ascii="Times New Roman" w:hAnsi="Times New Roman" w:cs="Times New Roman"/>
          <w:noProof/>
          <w:sz w:val="24"/>
          <w:szCs w:val="24"/>
        </w:rPr>
        <w:t>(Gkioulou 2013)</w:t>
      </w:r>
      <w:r w:rsidRPr="004A45CC">
        <w:rPr>
          <w:rFonts w:ascii="Times New Roman" w:hAnsi="Times New Roman" w:cs="Times New Roman"/>
          <w:sz w:val="24"/>
          <w:szCs w:val="24"/>
        </w:rPr>
        <w:fldChar w:fldCharType="end"/>
      </w:r>
      <w:r w:rsidRPr="004A45CC">
        <w:rPr>
          <w:rFonts w:ascii="Times New Roman" w:hAnsi="Times New Roman" w:cs="Times New Roman"/>
          <w:sz w:val="24"/>
          <w:szCs w:val="24"/>
        </w:rPr>
        <w:t>.</w:t>
      </w:r>
      <w:del w:id="122" w:author="Liu, Luyu" w:date="2020-06-15T19:57:00Z">
        <w:r w:rsidDel="00A246E6">
          <w:rPr>
            <w:rFonts w:ascii="Times New Roman" w:hAnsi="Times New Roman" w:cs="Times New Roman"/>
            <w:sz w:val="24"/>
            <w:szCs w:val="24"/>
          </w:rPr>
          <w:delText xml:space="preserve">  </w:delText>
        </w:r>
      </w:del>
      <w:ins w:id="123" w:author="Liu, Luyu" w:date="2020-06-15T19:57:00Z">
        <w:r w:rsidR="00A246E6">
          <w:rPr>
            <w:rFonts w:ascii="Times New Roman" w:hAnsi="Times New Roman" w:cs="Times New Roman"/>
            <w:sz w:val="24"/>
            <w:szCs w:val="24"/>
          </w:rPr>
          <w:t xml:space="preserve"> </w:t>
        </w:r>
      </w:ins>
      <w:r w:rsidRPr="00342EA9">
        <w:rPr>
          <w:rFonts w:ascii="Times New Roman" w:hAnsi="Times New Roman" w:cs="Times New Roman"/>
          <w:sz w:val="24"/>
          <w:szCs w:val="24"/>
        </w:rPr>
        <w:t xml:space="preserve">For example, </w:t>
      </w:r>
      <w:r w:rsidRPr="00D15CD3">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{"citationItems":[{"id":"ITEM-1","itemData":{"DOI":"10.1007/s13676-014-0070-4","ISSN":"21924384","abstract":"Public transport systems are subject to uncertainties related to traffic dynamic, operations and passenger demand. Passenger waiting time is thus a random variable subject to day-to-day variations and the interaction between vehicle and passenger stochastic arrival processes. While the provision of real-time information could potentially reduce travel uncertainty, its impacts depend on the underlying service reliability, the performance of the prognosis scheme and its perceived credibility. This paper presents a modelling framework for analyzing passengers’ learning process and adaptation with respect to waiting time uncertainty and travel information. The model consists of a within-day network loading procedure and a day-to-day learning process which are implemented in an agent-based simulation model. Each loop of within-day dynamics assigns travelers to paths by simulating the progress of individual travelers and vehicles as well as the generation and dissemination of travel information. The day- to-day learning model updates the accumulated memory of each traveler and updates consequently the credibility attributed to each information source based on the experienced waiting time. A case study in Stockholm demonstrates model capabilities and emphasizes the importance of behavioral adaptation when evaluating alternative measures which aim to improve service reliability","author":[{"dropping-particle":"","family":"Cats","given":"Oded","non-dropping-particle":"","parse-names":false,"suffix":""},{"dropping-particle":"","family":"Gkioulou","given":"Zafeira","non-dropping-particle":"","parse-names":false,"suffix":""}],"container-title":"EURO Journal on Transportation and Logistics","id":"ITEM-1","issue":"3","issued":{"date-parts":[["2017"]]},"page":"247-270","publisher":"Springer","title":"Modeling the impacts of public transport reliability and travel information on passengers’ waiting-time uncertainty","type":"article-journal","volume":"6"},"uris":["http://www.mendeley.com/documents/?uuid=a29189e8-9a8f-4ee5-8307-ee4d8026c959"]}],"mendeley":{"formattedCitation":"(Cats and Gkioulou 2017)","manualFormatting":"Cats &amp; Gkioulou (2017)","plainTextFormattedCitation":"(Cats and Gkioulou 2017)","previouslyFormattedCitation":"(Cats and Gkioulou 2017)"},"properties":{"noteIndex":0},"schema":"https://github.com/citation-style-language/schema/raw/master/csl-citation.json"}</w:instrText>
      </w:r>
      <w:r w:rsidRPr="00D15CD3">
        <w:rPr>
          <w:rFonts w:ascii="Times New Roman" w:hAnsi="Times New Roman" w:cs="Times New Roman"/>
          <w:sz w:val="24"/>
          <w:szCs w:val="24"/>
        </w:rPr>
        <w:fldChar w:fldCharType="separate"/>
      </w:r>
      <w:r w:rsidRPr="00342EA9">
        <w:rPr>
          <w:rFonts w:ascii="Times New Roman" w:hAnsi="Times New Roman" w:cs="Times New Roman"/>
          <w:noProof/>
          <w:sz w:val="24"/>
          <w:szCs w:val="24"/>
        </w:rPr>
        <w:t xml:space="preserve">Cats &amp; Gkioulou </w:t>
      </w:r>
      <w:r>
        <w:rPr>
          <w:rFonts w:ascii="Times New Roman" w:hAnsi="Times New Roman" w:cs="Times New Roman"/>
          <w:noProof/>
          <w:sz w:val="24"/>
          <w:szCs w:val="24"/>
        </w:rPr>
        <w:t>(</w:t>
      </w:r>
      <w:r w:rsidRPr="00342EA9">
        <w:rPr>
          <w:rFonts w:ascii="Times New Roman" w:hAnsi="Times New Roman" w:cs="Times New Roman"/>
          <w:noProof/>
          <w:sz w:val="24"/>
          <w:szCs w:val="24"/>
        </w:rPr>
        <w:t>2017)</w:t>
      </w:r>
      <w:r w:rsidRPr="00D15CD3">
        <w:rPr>
          <w:rFonts w:ascii="Times New Roman" w:hAnsi="Times New Roman" w:cs="Times New Roman"/>
          <w:sz w:val="24"/>
          <w:szCs w:val="24"/>
        </w:rPr>
        <w:fldChar w:fldCharType="end"/>
      </w:r>
      <w:r>
        <w:rPr>
          <w:rFonts w:ascii="Times New Roman" w:hAnsi="Times New Roman" w:cs="Times New Roman"/>
          <w:sz w:val="24"/>
          <w:szCs w:val="24"/>
        </w:rPr>
        <w:t xml:space="preserve"> </w:t>
      </w:r>
      <w:r w:rsidRPr="00342EA9">
        <w:rPr>
          <w:rFonts w:ascii="Times New Roman" w:hAnsi="Times New Roman" w:cs="Times New Roman"/>
          <w:sz w:val="24"/>
          <w:szCs w:val="24"/>
        </w:rPr>
        <w:t xml:space="preserve">adopted an agent-based model to simulate the influence of </w:t>
      </w:r>
      <w:r>
        <w:rPr>
          <w:rFonts w:ascii="Times New Roman" w:hAnsi="Times New Roman" w:cs="Times New Roman"/>
          <w:sz w:val="24"/>
          <w:szCs w:val="24"/>
        </w:rPr>
        <w:t>transit</w:t>
      </w:r>
      <w:r w:rsidRPr="00342EA9">
        <w:rPr>
          <w:rFonts w:ascii="Times New Roman" w:hAnsi="Times New Roman" w:cs="Times New Roman"/>
          <w:sz w:val="24"/>
          <w:szCs w:val="24"/>
        </w:rPr>
        <w:t xml:space="preserve"> reliability and real-time information on waiting time uncertainty. </w:t>
      </w:r>
    </w:p>
    <w:p w14:paraId="7BFCC772" w14:textId="77777777" w:rsidR="005A464A" w:rsidRDefault="005A464A" w:rsidP="005A464A">
      <w:pPr>
        <w:jc w:val="both"/>
        <w:rPr>
          <w:rFonts w:ascii="Times New Roman" w:hAnsi="Times New Roman" w:cs="Times New Roman"/>
          <w:sz w:val="24"/>
          <w:szCs w:val="24"/>
        </w:rPr>
      </w:pPr>
    </w:p>
    <w:p w14:paraId="2B7C4F03" w14:textId="77777777" w:rsidR="005A464A" w:rsidRDefault="005A464A" w:rsidP="005A464A">
      <w:pPr>
        <w:pStyle w:val="ListParagraph"/>
        <w:numPr>
          <w:ilvl w:val="1"/>
          <w:numId w:val="5"/>
        </w:numPr>
        <w:rPr>
          <w:rFonts w:ascii="Times New Roman" w:hAnsi="Times New Roman" w:cs="Times New Roman"/>
          <w:b/>
          <w:bCs/>
          <w:sz w:val="24"/>
          <w:szCs w:val="24"/>
        </w:rPr>
      </w:pPr>
      <w:r>
        <w:rPr>
          <w:rFonts w:ascii="Times New Roman" w:hAnsi="Times New Roman" w:cs="Times New Roman"/>
          <w:b/>
          <w:bCs/>
          <w:sz w:val="24"/>
          <w:szCs w:val="24"/>
        </w:rPr>
        <w:t>Findings</w:t>
      </w:r>
    </w:p>
    <w:p w14:paraId="5AEFE900" w14:textId="1FFA0080" w:rsidR="005A464A" w:rsidRDefault="005A464A" w:rsidP="005A464A">
      <w:pPr>
        <w:rPr>
          <w:rFonts w:ascii="Times New Roman" w:hAnsi="Times New Roman" w:cs="Times New Roman"/>
          <w:bCs/>
          <w:sz w:val="24"/>
          <w:szCs w:val="24"/>
        </w:rPr>
      </w:pPr>
      <w:r>
        <w:rPr>
          <w:rFonts w:ascii="Times New Roman" w:hAnsi="Times New Roman" w:cs="Times New Roman"/>
          <w:bCs/>
          <w:sz w:val="24"/>
          <w:szCs w:val="24"/>
        </w:rPr>
        <w:t xml:space="preserve">Numerous studies investigated RTI’s impact on public transit users and drawn different conclusions on the effectiveness of RTI for different region and different RTI media. In this section, we will focus on impact </w:t>
      </w:r>
      <w:r w:rsidR="00BB650A">
        <w:rPr>
          <w:rFonts w:ascii="Times New Roman" w:hAnsi="Times New Roman" w:cs="Times New Roman"/>
          <w:bCs/>
          <w:sz w:val="24"/>
          <w:szCs w:val="24"/>
        </w:rPr>
        <w:t xml:space="preserve">of personal devices RTI </w:t>
      </w:r>
      <w:r>
        <w:rPr>
          <w:rFonts w:ascii="Times New Roman" w:hAnsi="Times New Roman" w:cs="Times New Roman"/>
          <w:bCs/>
          <w:sz w:val="24"/>
          <w:szCs w:val="24"/>
        </w:rPr>
        <w:t xml:space="preserve">and </w:t>
      </w:r>
      <w:r w:rsidR="00BC361F">
        <w:rPr>
          <w:rFonts w:ascii="Times New Roman" w:hAnsi="Times New Roman" w:cs="Times New Roman"/>
          <w:bCs/>
          <w:sz w:val="24"/>
          <w:szCs w:val="24"/>
        </w:rPr>
        <w:t xml:space="preserve">summarize prior </w:t>
      </w:r>
      <w:r>
        <w:rPr>
          <w:rFonts w:ascii="Times New Roman" w:hAnsi="Times New Roman" w:cs="Times New Roman"/>
          <w:bCs/>
          <w:sz w:val="24"/>
          <w:szCs w:val="24"/>
        </w:rPr>
        <w:t>quantitative findings.</w:t>
      </w:r>
    </w:p>
    <w:p w14:paraId="02091639" w14:textId="32952BC1" w:rsidR="00004CCF" w:rsidRDefault="004D2FE2" w:rsidP="00004CCF">
      <w:pPr>
        <w:ind w:firstLine="720"/>
        <w:rPr>
          <w:rFonts w:ascii="Times New Roman" w:hAnsi="Times New Roman" w:cs="Times New Roman"/>
          <w:bCs/>
          <w:sz w:val="24"/>
          <w:szCs w:val="24"/>
        </w:rPr>
      </w:pPr>
      <w:r>
        <w:rPr>
          <w:rFonts w:ascii="Times New Roman" w:hAnsi="Times New Roman" w:cs="Times New Roman"/>
          <w:bCs/>
          <w:sz w:val="24"/>
          <w:szCs w:val="24"/>
        </w:rPr>
        <w:lastRenderedPageBreak/>
        <w:t>Most</w:t>
      </w:r>
      <w:r w:rsidR="005A464A">
        <w:rPr>
          <w:rFonts w:ascii="Times New Roman" w:hAnsi="Times New Roman" w:cs="Times New Roman"/>
          <w:bCs/>
          <w:sz w:val="24"/>
          <w:szCs w:val="24"/>
        </w:rPr>
        <w:t xml:space="preserve"> studies reported that RTI can reduce </w:t>
      </w:r>
      <w:r w:rsidR="005A464A" w:rsidRPr="00BB650A">
        <w:rPr>
          <w:rFonts w:ascii="Times New Roman" w:hAnsi="Times New Roman" w:cs="Times New Roman"/>
          <w:bCs/>
          <w:i/>
          <w:sz w:val="24"/>
          <w:szCs w:val="24"/>
        </w:rPr>
        <w:t>perceived waiting time</w:t>
      </w:r>
      <w:r w:rsidR="00BC361F">
        <w:rPr>
          <w:rFonts w:ascii="Times New Roman" w:hAnsi="Times New Roman" w:cs="Times New Roman"/>
          <w:bCs/>
          <w:sz w:val="24"/>
          <w:szCs w:val="24"/>
        </w:rPr>
        <w:t xml:space="preserve"> by using self-reported surveys</w:t>
      </w:r>
      <w:r w:rsidR="005A464A">
        <w:rPr>
          <w:rFonts w:ascii="Times New Roman" w:hAnsi="Times New Roman" w:cs="Times New Roman"/>
          <w:bCs/>
          <w:sz w:val="24"/>
          <w:szCs w:val="24"/>
        </w:rPr>
        <w:t>.</w:t>
      </w:r>
      <w:r w:rsidR="00BC361F">
        <w:rPr>
          <w:rFonts w:ascii="Times New Roman" w:hAnsi="Times New Roman" w:cs="Times New Roman"/>
          <w:bCs/>
          <w:sz w:val="24"/>
          <w:szCs w:val="24"/>
        </w:rPr>
        <w:t xml:space="preserve"> </w:t>
      </w:r>
      <w:r w:rsidR="005A464A">
        <w:rPr>
          <w:rFonts w:ascii="Times New Roman" w:hAnsi="Times New Roman" w:cs="Times New Roman"/>
          <w:bCs/>
          <w:sz w:val="24"/>
          <w:szCs w:val="24"/>
        </w:rPr>
        <w:fldChar w:fldCharType="begin" w:fldLock="1"/>
      </w:r>
      <w:r w:rsidR="005A464A">
        <w:rPr>
          <w:rFonts w:ascii="Times New Roman" w:hAnsi="Times New Roman" w:cs="Times New Roman"/>
          <w:bCs/>
          <w:sz w:val="24"/>
          <w:szCs w:val="24"/>
        </w:rPr>
        <w:instrText>ADDIN CSL_CITATION {"citationItems":[{"id":"ITEM-1","itemData":{"DOI":"10.1145/1753326.1753597","ISBN":"9781605589299","abstract":"Public transit systems play an important role in combating traffic congestion, reducing carbon emissions, and promoting compact, sustainable urban communities. The usability of public transit can be significantly enhanced by providing good traveler information systems. We describe OneBusAway, a set of transit tools focused on providing real-time arrival information for Seattle-area bus riders. We then present results from a survey of OneBusAway users that show a set of important positive outcomes: strongly increased overall satisfaction with public transit, decreased waiting time, increased transit trips per week, increased feelings of safety, and even a health benefit in terms of increased distance walked when using transit. Finally, we discuss the design and policy implications of these results and plans for future research in this area. © 2010 ACM.","author":[{"dropping-particle":"","family":"Ferris","given":"Brian","non-dropping-particle":"","parse-names":false,"suffix":""},{"dropping-particle":"","family":"Watkins","given":"Kari","non-dropping-particle":"","parse-names":false,"suffix":""},{"dropping-particle":"","family":"Borning","given":"Alan","non-dropping-particle":"","parse-names":false,"suffix":""}],"container-title":"Conference on Human Factors in Computing Systems - Proceedings","id":"ITEM-1","issued":{"date-parts":[["2010"]]},"page":"1807-1816","publisher":"ACM","title":"OneBusAway: Results from providing real-time arrival information for public transit","type":"paper-conference","volume":"3"},"uris":["http://www.mendeley.com/documents/?uuid=9ba6e2aa-66b6-4458-83b7-8393dcd6b9cf"]}],"mendeley":{"formattedCitation":"(Ferris, Watkins, and Borning 2010)","manualFormatting":"Ferris, Watkins, and Borning (2010)","plainTextFormattedCitation":"(Ferris, Watkins, and Borning 2010)","previouslyFormattedCitation":"(Ferris, Watkins, and Borning 2010)"},"properties":{"noteIndex":0},"schema":"https://github.com/citation-style-language/schema/raw/master/csl-citation.json"}</w:instrText>
      </w:r>
      <w:r w:rsidR="005A464A">
        <w:rPr>
          <w:rFonts w:ascii="Times New Roman" w:hAnsi="Times New Roman" w:cs="Times New Roman"/>
          <w:bCs/>
          <w:sz w:val="24"/>
          <w:szCs w:val="24"/>
        </w:rPr>
        <w:fldChar w:fldCharType="separate"/>
      </w:r>
      <w:r w:rsidR="005A464A" w:rsidRPr="005A464A">
        <w:rPr>
          <w:rFonts w:ascii="Times New Roman" w:hAnsi="Times New Roman" w:cs="Times New Roman"/>
          <w:bCs/>
          <w:noProof/>
          <w:sz w:val="24"/>
          <w:szCs w:val="24"/>
        </w:rPr>
        <w:t xml:space="preserve">Ferris, Watkins, and Borning </w:t>
      </w:r>
      <w:r w:rsidR="005A464A">
        <w:rPr>
          <w:rFonts w:ascii="Times New Roman" w:hAnsi="Times New Roman" w:cs="Times New Roman"/>
          <w:bCs/>
          <w:noProof/>
          <w:sz w:val="24"/>
          <w:szCs w:val="24"/>
        </w:rPr>
        <w:t>(</w:t>
      </w:r>
      <w:r w:rsidR="005A464A" w:rsidRPr="005A464A">
        <w:rPr>
          <w:rFonts w:ascii="Times New Roman" w:hAnsi="Times New Roman" w:cs="Times New Roman"/>
          <w:bCs/>
          <w:noProof/>
          <w:sz w:val="24"/>
          <w:szCs w:val="24"/>
        </w:rPr>
        <w:t>2010)</w:t>
      </w:r>
      <w:r w:rsidR="005A464A">
        <w:rPr>
          <w:rFonts w:ascii="Times New Roman" w:hAnsi="Times New Roman" w:cs="Times New Roman"/>
          <w:bCs/>
          <w:sz w:val="24"/>
          <w:szCs w:val="24"/>
        </w:rPr>
        <w:fldChar w:fldCharType="end"/>
      </w:r>
      <w:r w:rsidR="005A464A">
        <w:rPr>
          <w:rFonts w:ascii="Times New Roman" w:hAnsi="Times New Roman" w:cs="Times New Roman"/>
          <w:bCs/>
          <w:sz w:val="24"/>
          <w:szCs w:val="24"/>
        </w:rPr>
        <w:t xml:space="preserve"> concluded that 91% of RTI users spent less time waiting</w:t>
      </w:r>
      <w:r w:rsidR="00BC361F">
        <w:rPr>
          <w:rFonts w:ascii="Times New Roman" w:hAnsi="Times New Roman" w:cs="Times New Roman"/>
          <w:bCs/>
          <w:sz w:val="24"/>
          <w:szCs w:val="24"/>
        </w:rPr>
        <w:t xml:space="preserve"> in Seattle</w:t>
      </w:r>
      <w:r w:rsidR="005A464A">
        <w:rPr>
          <w:rFonts w:ascii="Times New Roman" w:hAnsi="Times New Roman" w:cs="Times New Roman"/>
          <w:bCs/>
          <w:sz w:val="24"/>
          <w:szCs w:val="24"/>
        </w:rPr>
        <w:t xml:space="preserve">. </w:t>
      </w:r>
      <w:r>
        <w:rPr>
          <w:rFonts w:ascii="Times New Roman" w:hAnsi="Times New Roman" w:cs="Times New Roman"/>
          <w:bCs/>
          <w:sz w:val="24"/>
          <w:szCs w:val="24"/>
        </w:rPr>
        <w:fldChar w:fldCharType="begin" w:fldLock="1"/>
      </w:r>
      <w:r>
        <w:rPr>
          <w:rFonts w:ascii="Times New Roman" w:hAnsi="Times New Roman" w:cs="Times New Roman"/>
          <w:bCs/>
          <w:sz w:val="24"/>
          <w:szCs w:val="24"/>
        </w:rPr>
        <w:instrText>ADDIN CSL_CITATION {"citationItems":[{"id":"ITEM-1","itemData":{"DOI":"10.1016/j.tra.2014.09.003","ISSN":"09658564","abstract":"Public transit agencies often struggle with service reliability issues; when a bus does not arrive on time, passengers become frustrated and may be less likely to choose transit for future trips. To address reliability issues, transit authorities have begun to provide real-time information (RTI) to riders via mobile and web-enabled devices. The objective of this research is to quantify the benefits of RTI provided to bus riders. The method used is a behavioral experiment with a before-after control group design in which RTI is only provided to the experimental group. Web-based surveys are used to measure behavior, feeling, and satisfaction changes of bus riders in Tampa, Florida over a study period of approximately three months. The results show that the primary benefits associated with providing RTI to passengers pertain to waiting at the bus stop. Analysis of \"usual\" wait times revealed a significantly larger decrease (nearly 2. min) for RTI users compared to the control group. Additionally, RTI users had significant decreases in levels of anxiety and frustration when waiting for the bus compared to the control group. Similarly, they had significant increases in levels of satisfaction with the time they spend waiting for the bus and how often the bus arrives at the stop on time. Taken together, these findings provide strong evidence that RTI significantly improves the passenger experience of waiting for the bus, which is notoriously one of the most disliked elements of transit trips. The frequency of bus trips and bus-to-bus transfers were also evaluated during the study period, but there were no significant differences between the experimental and control groups. This is not surprising since the majority of bus riders in Tampa are transit-dependent and lack other transportation alternatives. The primary contribution of this research is a comprehensive evaluation of the passenger benefits of RTI conducted in a controlled environment. Moreover, this research has immediate implications for public transit agencies - particularly those serving largely transit-dependent populations - facing pressure to improve service under tight budget constraints.","author":[{"dropping-particle":"","family":"Brakewood","given":"Candace","non-dropping-particle":"","parse-names":false,"suffix":""},{"dropping-particle":"","family":"Barbeau","given":"Sean","non-dropping-particle":"","parse-names":false,"suffix":""},{"dropping-particle":"","family":"Watkins","given":"Kari","non-dropping-particle":"","parse-names":false,"suffix":""}],"container-title":"Transportation Research Part A: Policy and Practice","id":"ITEM-1","issued":{"date-parts":[["2014"]]},"page":"409-422","publisher":"Elsevier","title":"An experiment evaluating the impacts of real-time transit information on bus riders in Tampa, Florida","type":"article-journal","volume":"69"},"uris":["http://www.mendeley.com/documents/?uuid=3c0a8220-b16e-441e-844a-fcbf55094f1e"]}],"mendeley":{"formattedCitation":"(Brakewood, Barbeau, and Watkins 2014)","manualFormatting":"Brakewood, Barbeau, and Watkins (2014)","plainTextFormattedCitation":"(Brakewood, Barbeau, and Watkins 2014)","previouslyFormattedCitation":"(Brakewood, Barbeau, and Watkins 2014)"},"properties":{"noteIndex":0},"schema":"https://github.com/citation-style-language/schema/raw/master/csl-citation.json"}</w:instrText>
      </w:r>
      <w:r>
        <w:rPr>
          <w:rFonts w:ascii="Times New Roman" w:hAnsi="Times New Roman" w:cs="Times New Roman"/>
          <w:bCs/>
          <w:sz w:val="24"/>
          <w:szCs w:val="24"/>
        </w:rPr>
        <w:fldChar w:fldCharType="separate"/>
      </w:r>
      <w:r w:rsidRPr="005A464A">
        <w:rPr>
          <w:rFonts w:ascii="Times New Roman" w:hAnsi="Times New Roman" w:cs="Times New Roman"/>
          <w:bCs/>
          <w:noProof/>
          <w:sz w:val="24"/>
          <w:szCs w:val="24"/>
        </w:rPr>
        <w:t xml:space="preserve">Brakewood, Barbeau, and Watkins </w:t>
      </w:r>
      <w:r>
        <w:rPr>
          <w:rFonts w:ascii="Times New Roman" w:hAnsi="Times New Roman" w:cs="Times New Roman"/>
          <w:bCs/>
          <w:noProof/>
          <w:sz w:val="24"/>
          <w:szCs w:val="24"/>
        </w:rPr>
        <w:t>(</w:t>
      </w:r>
      <w:r w:rsidRPr="005A464A">
        <w:rPr>
          <w:rFonts w:ascii="Times New Roman" w:hAnsi="Times New Roman" w:cs="Times New Roman"/>
          <w:bCs/>
          <w:noProof/>
          <w:sz w:val="24"/>
          <w:szCs w:val="24"/>
        </w:rPr>
        <w:t>2014)</w:t>
      </w:r>
      <w:r>
        <w:rPr>
          <w:rFonts w:ascii="Times New Roman" w:hAnsi="Times New Roman" w:cs="Times New Roman"/>
          <w:bCs/>
          <w:sz w:val="24"/>
          <w:szCs w:val="24"/>
        </w:rPr>
        <w:fldChar w:fldCharType="end"/>
      </w:r>
      <w:r>
        <w:rPr>
          <w:rFonts w:ascii="Times New Roman" w:hAnsi="Times New Roman" w:cs="Times New Roman"/>
          <w:bCs/>
          <w:sz w:val="24"/>
          <w:szCs w:val="24"/>
        </w:rPr>
        <w:t xml:space="preserve"> conducted behavioral experiment in Tampa to test the self-reported waiting time and found that RTI user reported 1.5 minutes less than the control group. </w:t>
      </w:r>
      <w:r w:rsidR="00BB650A">
        <w:rPr>
          <w:rFonts w:ascii="Times New Roman" w:hAnsi="Times New Roman" w:cs="Times New Roman"/>
          <w:bCs/>
          <w:sz w:val="24"/>
          <w:szCs w:val="24"/>
        </w:rPr>
        <w:t xml:space="preserve">Similar conclusions were drawn in other contexts besides urban transit systems for commuting. </w:t>
      </w:r>
      <w:r>
        <w:rPr>
          <w:rFonts w:ascii="Times New Roman" w:hAnsi="Times New Roman" w:cs="Times New Roman"/>
          <w:bCs/>
          <w:sz w:val="24"/>
          <w:szCs w:val="24"/>
        </w:rPr>
        <w:fldChar w:fldCharType="begin" w:fldLock="1"/>
      </w:r>
      <w:r w:rsidR="00BC361F">
        <w:rPr>
          <w:rFonts w:ascii="Times New Roman" w:hAnsi="Times New Roman" w:cs="Times New Roman"/>
          <w:bCs/>
          <w:sz w:val="24"/>
          <w:szCs w:val="24"/>
        </w:rPr>
        <w:instrText>ADDIN CSL_CITATION {"citationItems":[{"id":"ITEM-1","itemData":{"DOI":"10.1080/03081060.2015.1108085","ISSN":"10290354","abstract":"© 2015 Taylor  &amp;  Francis. Mobile real-time passenger information (RTPI) systems are becoming ubiquitous in public transport and a plethora of studies have explored the effects they have on passengers. However, these studies mostly focus on urban areas and largely ignore rural dwellers. In this paper, we present results of a study that looks into the effects that mobile RTPI has on passengers in rural areas. The results indicate that the participants primarily used the mobile RTPI system to gain situation and geospatial awareness and to adapt their travel behaviour in disrupted circumstances. Further, we have identified that mobile RTPI significantly affects the everyday public transport travel of individuals. The outcomes of this study provide an initial understanding of the effects of a mobile RTPI system on rural users.","author":[{"dropping-particle":"","family":"Papangelis","given":"Konstantinos","non-dropping-particle":"","parse-names":false,"suffix":""},{"dropping-particle":"","family":"Nelson","given":"John D.","non-dropping-particle":"","parse-names":false,"suffix":""},{"dropping-particle":"","family":"Sripada","given":"Somayajulu","non-dropping-particle":"","parse-names":false,"suffix":""},{"dropping-particle":"","family":"Beecroft","given":"Mark","non-dropping-particle":"","parse-names":false,"suffix":""}],"container-title":"Transportation Planning and Technology","id":"ITEM-1","issue":"1","issued":{"date-parts":[["2016"]]},"page":"97-114","publisher":"Taylor &amp; Francis","title":"The effects of mobile real-time information on rural passengers","type":"article-journal","volume":"39"},"uris":["http://www.mendeley.com/documents/?uuid=43491e4e-1c3d-4e6a-aff4-ff94ad6b10e6"]}],"mendeley":{"formattedCitation":"(Papangelis et al. 2016)","manualFormatting":"Papangelis et al. (2016)","plainTextFormattedCitation":"(Papangelis et al. 2016)","previouslyFormattedCitation":"(Papangelis et al. 2016)"},"properties":{"noteIndex":0},"schema":"https://github.com/citation-style-language/schema/raw/master/csl-citation.json"}</w:instrText>
      </w:r>
      <w:r>
        <w:rPr>
          <w:rFonts w:ascii="Times New Roman" w:hAnsi="Times New Roman" w:cs="Times New Roman"/>
          <w:bCs/>
          <w:sz w:val="24"/>
          <w:szCs w:val="24"/>
        </w:rPr>
        <w:fldChar w:fldCharType="separate"/>
      </w:r>
      <w:r w:rsidRPr="004D2FE2">
        <w:rPr>
          <w:rFonts w:ascii="Times New Roman" w:hAnsi="Times New Roman" w:cs="Times New Roman"/>
          <w:bCs/>
          <w:noProof/>
          <w:sz w:val="24"/>
          <w:szCs w:val="24"/>
        </w:rPr>
        <w:t xml:space="preserve">Papangelis et al. </w:t>
      </w:r>
      <w:r>
        <w:rPr>
          <w:rFonts w:ascii="Times New Roman" w:hAnsi="Times New Roman" w:cs="Times New Roman"/>
          <w:bCs/>
          <w:noProof/>
          <w:sz w:val="24"/>
          <w:szCs w:val="24"/>
        </w:rPr>
        <w:t>(</w:t>
      </w:r>
      <w:r w:rsidRPr="004D2FE2">
        <w:rPr>
          <w:rFonts w:ascii="Times New Roman" w:hAnsi="Times New Roman" w:cs="Times New Roman"/>
          <w:bCs/>
          <w:noProof/>
          <w:sz w:val="24"/>
          <w:szCs w:val="24"/>
        </w:rPr>
        <w:t>2016)</w:t>
      </w:r>
      <w:r>
        <w:rPr>
          <w:rFonts w:ascii="Times New Roman" w:hAnsi="Times New Roman" w:cs="Times New Roman"/>
          <w:bCs/>
          <w:sz w:val="24"/>
          <w:szCs w:val="24"/>
        </w:rPr>
        <w:fldChar w:fldCharType="end"/>
      </w:r>
      <w:r>
        <w:rPr>
          <w:rFonts w:ascii="Times New Roman" w:hAnsi="Times New Roman" w:cs="Times New Roman"/>
          <w:bCs/>
          <w:sz w:val="24"/>
          <w:szCs w:val="24"/>
        </w:rPr>
        <w:t xml:space="preserve"> </w:t>
      </w:r>
      <w:r w:rsidR="00BC361F">
        <w:rPr>
          <w:rFonts w:ascii="Times New Roman" w:hAnsi="Times New Roman" w:cs="Times New Roman"/>
          <w:bCs/>
          <w:sz w:val="24"/>
          <w:szCs w:val="24"/>
        </w:rPr>
        <w:t xml:space="preserve">found </w:t>
      </w:r>
      <w:r w:rsidR="00340673">
        <w:rPr>
          <w:rFonts w:ascii="Times New Roman" w:hAnsi="Times New Roman" w:cs="Times New Roman"/>
          <w:bCs/>
          <w:sz w:val="24"/>
          <w:szCs w:val="24"/>
        </w:rPr>
        <w:t xml:space="preserve">an average </w:t>
      </w:r>
      <w:r w:rsidR="00BC361F">
        <w:rPr>
          <w:rFonts w:ascii="Times New Roman" w:hAnsi="Times New Roman" w:cs="Times New Roman"/>
          <w:bCs/>
          <w:sz w:val="24"/>
          <w:szCs w:val="24"/>
        </w:rPr>
        <w:t xml:space="preserve">self-reported waiting time </w:t>
      </w:r>
      <w:r w:rsidR="00340673">
        <w:rPr>
          <w:rFonts w:ascii="Times New Roman" w:hAnsi="Times New Roman" w:cs="Times New Roman"/>
          <w:bCs/>
          <w:sz w:val="24"/>
          <w:szCs w:val="24"/>
        </w:rPr>
        <w:t>reduction of</w:t>
      </w:r>
      <w:r w:rsidR="00BC361F">
        <w:rPr>
          <w:rFonts w:ascii="Times New Roman" w:hAnsi="Times New Roman" w:cs="Times New Roman"/>
          <w:bCs/>
          <w:sz w:val="24"/>
          <w:szCs w:val="24"/>
        </w:rPr>
        <w:t xml:space="preserve"> 7 minutes in rural Scotland. </w:t>
      </w:r>
      <w:r w:rsidR="00BB650A">
        <w:rPr>
          <w:rFonts w:ascii="Times New Roman" w:hAnsi="Times New Roman" w:cs="Times New Roman"/>
          <w:bCs/>
          <w:sz w:val="24"/>
          <w:szCs w:val="24"/>
        </w:rPr>
        <w:fldChar w:fldCharType="begin" w:fldLock="1"/>
      </w:r>
      <w:r w:rsidR="0096682B">
        <w:rPr>
          <w:rFonts w:ascii="Times New Roman" w:hAnsi="Times New Roman" w:cs="Times New Roman"/>
          <w:bCs/>
          <w:sz w:val="24"/>
          <w:szCs w:val="24"/>
        </w:rPr>
        <w:instrText>ADDIN CSL_CITATION {"citationItems":[{"id":"ITEM-1","itemData":{"DOI":"10.1155/2017/8652053","ISSN":"20423195","abstract":"One important function of Intelligent Transportation System (ITS) applied in tourist cities is to improve visitors’ mobility by releasing real-time transportation information and then shifting tourists from individual vehicles to intelligent public transit. The objective of this research is to quantify visitors’ psychological and behavioral responses to tourism-related ITS. Designed with a Mixed Ranked Logit Model (MRLM) with random coefficients that was capable of evaluating potential effects from information uncertainty and other relevant factors on tourists’ transport choices, an on-site and a subsequent web-based stated preference survey were conducted in a representative tourist city (Chengde, China). Simulated maximum-likelihood procedure was used to estimate random coefficients. Results indicate that tourists generally perceive longer travel time and longer wait time if real-time information is not available. ITS information is able to reduce tourists’ perceived uncertainty and stimulating transport modal shifts. This novel MRLM contributes a new derivation model to logit model family and for the first time proposes an applicable methodology to assess useful features of ITS for tourists.","author":[{"dropping-particle":"","family":"Liu","given":"Yang","non-dropping-particle":"","parse-names":false,"suffix":""},{"dropping-particle":"","family":"Shi","given":"Jing","non-dropping-particle":"","parse-names":false,"suffix":""},{"dropping-particle":"","family":"Jian","given":"Meiying","non-dropping-particle":"","parse-names":false,"suffix":""}],"container-title":"Journal of Advanced Transportation","id":"ITEM-1","issued":{"date-parts":[["2017"]]},"publisher":"Hindawi","title":"Understanding visitors’ responses to intelligent transportation system in a tourist city with a mixed ranked logit model","type":"article-journal","volume":"2017"},"uris":["http://www.mendeley.com/documents/?uuid=d1fcc0e1-4f3e-4d53-8c79-2ce4165ea29d"]}],"mendeley":{"formattedCitation":"(Y. Liu, Shi, and Jian 2017)","manualFormatting":"Y. Liu, Shi, and Jian (2017)","plainTextFormattedCitation":"(Y. Liu, Shi, and Jian 2017)","previouslyFormattedCitation":"(Y. Liu, Shi, and Jian 2017)"},"properties":{"noteIndex":0},"schema":"https://github.com/citation-style-language/schema/raw/master/csl-citation.json"}</w:instrText>
      </w:r>
      <w:r w:rsidR="00BB650A">
        <w:rPr>
          <w:rFonts w:ascii="Times New Roman" w:hAnsi="Times New Roman" w:cs="Times New Roman"/>
          <w:bCs/>
          <w:sz w:val="24"/>
          <w:szCs w:val="24"/>
        </w:rPr>
        <w:fldChar w:fldCharType="separate"/>
      </w:r>
      <w:r w:rsidR="00BB650A" w:rsidRPr="00BB650A">
        <w:rPr>
          <w:rFonts w:ascii="Times New Roman" w:hAnsi="Times New Roman" w:cs="Times New Roman"/>
          <w:bCs/>
          <w:noProof/>
          <w:sz w:val="24"/>
          <w:szCs w:val="24"/>
        </w:rPr>
        <w:t xml:space="preserve">Y. Liu, Shi, and Jian </w:t>
      </w:r>
      <w:r w:rsidR="00BB650A">
        <w:rPr>
          <w:rFonts w:ascii="Times New Roman" w:hAnsi="Times New Roman" w:cs="Times New Roman"/>
          <w:bCs/>
          <w:noProof/>
          <w:sz w:val="24"/>
          <w:szCs w:val="24"/>
        </w:rPr>
        <w:t>(</w:t>
      </w:r>
      <w:r w:rsidR="00BB650A" w:rsidRPr="00BB650A">
        <w:rPr>
          <w:rFonts w:ascii="Times New Roman" w:hAnsi="Times New Roman" w:cs="Times New Roman"/>
          <w:bCs/>
          <w:noProof/>
          <w:sz w:val="24"/>
          <w:szCs w:val="24"/>
        </w:rPr>
        <w:t>2017)</w:t>
      </w:r>
      <w:r w:rsidR="00BB650A">
        <w:rPr>
          <w:rFonts w:ascii="Times New Roman" w:hAnsi="Times New Roman" w:cs="Times New Roman"/>
          <w:bCs/>
          <w:sz w:val="24"/>
          <w:szCs w:val="24"/>
        </w:rPr>
        <w:fldChar w:fldCharType="end"/>
      </w:r>
      <w:r w:rsidR="00BB650A">
        <w:rPr>
          <w:rFonts w:ascii="Times New Roman" w:hAnsi="Times New Roman" w:cs="Times New Roman"/>
          <w:bCs/>
          <w:sz w:val="24"/>
          <w:szCs w:val="24"/>
        </w:rPr>
        <w:t xml:space="preserve"> presented that tourists’ perceived waiting time became longer without RTI.</w:t>
      </w:r>
      <w:del w:id="124" w:author="Liu, Luyu" w:date="2020-06-15T19:57:00Z">
        <w:r w:rsidR="00004CCF" w:rsidDel="00A246E6">
          <w:rPr>
            <w:rFonts w:ascii="Times New Roman" w:hAnsi="Times New Roman" w:cs="Times New Roman"/>
            <w:bCs/>
            <w:sz w:val="24"/>
            <w:szCs w:val="24"/>
          </w:rPr>
          <w:delText xml:space="preserve">  </w:delText>
        </w:r>
      </w:del>
      <w:ins w:id="125" w:author="Liu, Luyu" w:date="2020-06-15T19:57:00Z">
        <w:r w:rsidR="00A246E6">
          <w:rPr>
            <w:rFonts w:ascii="Times New Roman" w:hAnsi="Times New Roman" w:cs="Times New Roman"/>
            <w:bCs/>
            <w:sz w:val="24"/>
            <w:szCs w:val="24"/>
          </w:rPr>
          <w:t xml:space="preserve"> </w:t>
        </w:r>
      </w:ins>
      <w:r w:rsidR="00004CCF">
        <w:rPr>
          <w:rFonts w:ascii="Times New Roman" w:hAnsi="Times New Roman" w:cs="Times New Roman"/>
          <w:bCs/>
          <w:sz w:val="24"/>
          <w:szCs w:val="24"/>
        </w:rPr>
        <w:t xml:space="preserve">Some </w:t>
      </w:r>
      <w:r w:rsidR="00BC361F">
        <w:rPr>
          <w:rFonts w:ascii="Times New Roman" w:hAnsi="Times New Roman" w:cs="Times New Roman"/>
          <w:bCs/>
          <w:sz w:val="24"/>
          <w:szCs w:val="24"/>
        </w:rPr>
        <w:t xml:space="preserve">studies </w:t>
      </w:r>
      <w:r w:rsidR="00004CCF">
        <w:rPr>
          <w:rFonts w:ascii="Times New Roman" w:hAnsi="Times New Roman" w:cs="Times New Roman"/>
          <w:bCs/>
          <w:sz w:val="24"/>
          <w:szCs w:val="24"/>
        </w:rPr>
        <w:t xml:space="preserve">also </w:t>
      </w:r>
      <w:r w:rsidR="00BC361F">
        <w:rPr>
          <w:rFonts w:ascii="Times New Roman" w:hAnsi="Times New Roman" w:cs="Times New Roman"/>
          <w:bCs/>
          <w:sz w:val="24"/>
          <w:szCs w:val="24"/>
        </w:rPr>
        <w:t xml:space="preserve">concluded that RTI has positive impact on the </w:t>
      </w:r>
      <w:r w:rsidR="000D1C79">
        <w:rPr>
          <w:rFonts w:ascii="Times New Roman" w:hAnsi="Times New Roman" w:cs="Times New Roman"/>
          <w:bCs/>
          <w:i/>
          <w:sz w:val="24"/>
          <w:szCs w:val="24"/>
        </w:rPr>
        <w:t>actual</w:t>
      </w:r>
      <w:r w:rsidR="00BC361F" w:rsidRPr="00BB650A">
        <w:rPr>
          <w:rFonts w:ascii="Times New Roman" w:hAnsi="Times New Roman" w:cs="Times New Roman"/>
          <w:bCs/>
          <w:i/>
          <w:sz w:val="24"/>
          <w:szCs w:val="24"/>
        </w:rPr>
        <w:t xml:space="preserve"> waiting time</w:t>
      </w:r>
      <w:r w:rsidR="00BB650A">
        <w:rPr>
          <w:rFonts w:ascii="Times New Roman" w:hAnsi="Times New Roman" w:cs="Times New Roman"/>
          <w:bCs/>
          <w:sz w:val="24"/>
          <w:szCs w:val="24"/>
        </w:rPr>
        <w:t xml:space="preserve"> by observation</w:t>
      </w:r>
      <w:r w:rsidR="00BC361F">
        <w:rPr>
          <w:rFonts w:ascii="Times New Roman" w:hAnsi="Times New Roman" w:cs="Times New Roman"/>
          <w:bCs/>
          <w:sz w:val="24"/>
          <w:szCs w:val="24"/>
        </w:rPr>
        <w:t xml:space="preserve">. </w:t>
      </w:r>
      <w:r w:rsidR="00BC361F">
        <w:rPr>
          <w:rFonts w:ascii="Times New Roman" w:hAnsi="Times New Roman" w:cs="Times New Roman"/>
          <w:bCs/>
          <w:sz w:val="24"/>
          <w:szCs w:val="24"/>
        </w:rPr>
        <w:fldChar w:fldCharType="begin" w:fldLock="1"/>
      </w:r>
      <w:r w:rsidR="00BC361F">
        <w:rPr>
          <w:rFonts w:ascii="Times New Roman" w:hAnsi="Times New Roman" w:cs="Times New Roman"/>
          <w:bCs/>
          <w:sz w:val="24"/>
          <w:szCs w:val="24"/>
        </w:rPr>
        <w:instrText>ADDIN CSL_CITATION {"citationItems":[{"id":"ITEM-1","itemData":{"DOI":"10.1016/j.tra.2011.06.010","ISSN":"09658564","abstract":"In order to attract more choice riders, transit service must not only have a high level of service in terms of frequency and travel time but also must be reliable. Although transit agencies continuously work to improve on-time performance, such efforts often come at a substantial cost. One inexpensive way to combat the perception of unreliability from the user perspective is real-time transit information. The OneBusAway transit traveler information system provides real-time next bus countdown information for riders of King County Metro via website, telephone, text-messaging, and smart phone applications. Although previous studies have looked at traveler response to real-time information, few have addressed real-time information via devices other than public display signs. For this study, researchers observed riders arriving at Seattle-area bus stops to measure their wait time while asking a series of questions, including how long they perceived that they had waited.The study found that for riders without real-time information, perceived wait time is greater than measured wait time. However, riders using real-time information do not perceive their wait time to be longer than their measured wait time. This is substantiated by the typical wait times that riders report. Real-time information users say that their average wait time is 7.5. min versus 9.9. min for those using traditional arrival information, a difference of about 30%. A model to predict the perceived wait time of bus riders was developed, with significant variables that include the measured wait time, an indicator variable for real-time information, an indicator variable for PM peak period, the bus frequency in buses per hour, and a self-reported typical aggravation level. The addition of real-time information decreases the perceived wait time by 0.7. min (about 13%).A critical finding of the study is that mobile real-time information reduces not only the perceived wait time, but also the actual wait time experienced by customers. Real-time information users in the study wait almost 2. min less than those arriving using traditional schedule information. Mobile real-time information has the ability to improve the experience of transit riders by making the information available to them before they reach the stop. © 2011 Elsevier Ltd.","author":[{"dropping-particle":"","family":"Watkins","given":"Kari Edison","non-dropping-particle":"","parse-names":false,"suffix":""},{"dropping-particle":"","family":"Ferris","given":"Brian","non-dropping-particle":"","parse-names":false,"suffix":""},{"dropping-particle":"","family":"Borning","given":"Alan","non-dropping-particle":"","parse-names":false,"suffix":""},{"dropping-particle":"","family":"Rutherford","given":"G. Scott","non-dropping-particle":"","parse-names":false,"suffix":""},{"dropping-particle":"","family":"Layton","given":"David","non-dropping-particle":"","parse-names":false,"suffix":""}],"container-title":"Transportation Research Part A: Policy and Practice","id":"ITEM-1","issue":"8","issued":{"date-parts":[["2011"]]},"page":"839-848","publisher":"Elsevier","title":"Where Is My Bus? Impact of mobile real-time information on the perceived and actual wait time of transit riders","type":"article-journal","volume":"45"},"uris":["http://www.mendeley.com/documents/?uuid=5af0fbe9-8d4d-4b5b-875e-8b5a0e18570b"]}],"mendeley":{"formattedCitation":"(Watkins et al. 2011)","manualFormatting":"Watkins et al. (2011)","plainTextFormattedCitation":"(Watkins et al. 2011)","previouslyFormattedCitation":"(Watkins et al. 2011)"},"properties":{"noteIndex":0},"schema":"https://github.com/citation-style-language/schema/raw/master/csl-citation.json"}</w:instrText>
      </w:r>
      <w:r w:rsidR="00BC361F">
        <w:rPr>
          <w:rFonts w:ascii="Times New Roman" w:hAnsi="Times New Roman" w:cs="Times New Roman"/>
          <w:bCs/>
          <w:sz w:val="24"/>
          <w:szCs w:val="24"/>
        </w:rPr>
        <w:fldChar w:fldCharType="separate"/>
      </w:r>
      <w:r w:rsidR="00BC361F" w:rsidRPr="005A464A">
        <w:rPr>
          <w:rFonts w:ascii="Times New Roman" w:hAnsi="Times New Roman" w:cs="Times New Roman"/>
          <w:bCs/>
          <w:noProof/>
          <w:sz w:val="24"/>
          <w:szCs w:val="24"/>
        </w:rPr>
        <w:t xml:space="preserve">Watkins et al. </w:t>
      </w:r>
      <w:r w:rsidR="00BC361F">
        <w:rPr>
          <w:rFonts w:ascii="Times New Roman" w:hAnsi="Times New Roman" w:cs="Times New Roman"/>
          <w:bCs/>
          <w:noProof/>
          <w:sz w:val="24"/>
          <w:szCs w:val="24"/>
        </w:rPr>
        <w:t>(</w:t>
      </w:r>
      <w:r w:rsidR="00BC361F" w:rsidRPr="005A464A">
        <w:rPr>
          <w:rFonts w:ascii="Times New Roman" w:hAnsi="Times New Roman" w:cs="Times New Roman"/>
          <w:bCs/>
          <w:noProof/>
          <w:sz w:val="24"/>
          <w:szCs w:val="24"/>
        </w:rPr>
        <w:t>2011)</w:t>
      </w:r>
      <w:r w:rsidR="00BC361F">
        <w:rPr>
          <w:rFonts w:ascii="Times New Roman" w:hAnsi="Times New Roman" w:cs="Times New Roman"/>
          <w:bCs/>
          <w:sz w:val="24"/>
          <w:szCs w:val="24"/>
        </w:rPr>
        <w:fldChar w:fldCharType="end"/>
      </w:r>
      <w:r w:rsidR="00BC361F">
        <w:rPr>
          <w:rFonts w:ascii="Times New Roman" w:hAnsi="Times New Roman" w:cs="Times New Roman"/>
          <w:bCs/>
          <w:sz w:val="24"/>
          <w:szCs w:val="24"/>
        </w:rPr>
        <w:t xml:space="preserve"> found that RTI users can save 2 minutes than non-RTI users while the perceived waiting time reduced 2.4 minutes in Seattle. </w:t>
      </w:r>
    </w:p>
    <w:p w14:paraId="46BB9317" w14:textId="37CDF554" w:rsidR="005A464A" w:rsidDel="007C4469" w:rsidRDefault="00004CCF" w:rsidP="00E5767D">
      <w:pPr>
        <w:rPr>
          <w:del w:id="126" w:author="Liu, Luyu" w:date="2020-06-15T20:48:00Z"/>
          <w:rFonts w:ascii="Times New Roman" w:hAnsi="Times New Roman" w:cs="Times New Roman"/>
          <w:bCs/>
          <w:sz w:val="24"/>
          <w:szCs w:val="24"/>
        </w:rPr>
      </w:pPr>
      <w:r>
        <w:rPr>
          <w:rFonts w:ascii="Times New Roman" w:hAnsi="Times New Roman" w:cs="Times New Roman"/>
          <w:bCs/>
          <w:sz w:val="24"/>
          <w:szCs w:val="24"/>
        </w:rPr>
        <w:tab/>
      </w:r>
      <w:r w:rsidR="00A56386">
        <w:rPr>
          <w:rFonts w:ascii="Times New Roman" w:hAnsi="Times New Roman" w:cs="Times New Roman"/>
          <w:bCs/>
          <w:sz w:val="24"/>
          <w:szCs w:val="24"/>
        </w:rPr>
        <w:t>However, s</w:t>
      </w:r>
      <w:r>
        <w:rPr>
          <w:rFonts w:ascii="Times New Roman" w:hAnsi="Times New Roman" w:cs="Times New Roman"/>
          <w:bCs/>
          <w:sz w:val="24"/>
          <w:szCs w:val="24"/>
        </w:rPr>
        <w:t xml:space="preserve">ome studies </w:t>
      </w:r>
      <w:r w:rsidR="00A56386">
        <w:rPr>
          <w:rFonts w:ascii="Times New Roman" w:hAnsi="Times New Roman" w:cs="Times New Roman"/>
          <w:bCs/>
          <w:sz w:val="24"/>
          <w:szCs w:val="24"/>
        </w:rPr>
        <w:t xml:space="preserve">also </w:t>
      </w:r>
      <w:r>
        <w:rPr>
          <w:rFonts w:ascii="Times New Roman" w:hAnsi="Times New Roman" w:cs="Times New Roman"/>
          <w:bCs/>
          <w:sz w:val="24"/>
          <w:szCs w:val="24"/>
        </w:rPr>
        <w:t>concluded that RTI has limited impact on both perceived and actual waiting time</w:t>
      </w:r>
      <w:r w:rsidR="00A56386">
        <w:rPr>
          <w:rFonts w:ascii="Times New Roman" w:hAnsi="Times New Roman" w:cs="Times New Roman"/>
          <w:bCs/>
          <w:sz w:val="24"/>
          <w:szCs w:val="24"/>
        </w:rPr>
        <w:t xml:space="preserve"> in some cities</w:t>
      </w:r>
      <w:r>
        <w:rPr>
          <w:rFonts w:ascii="Times New Roman" w:hAnsi="Times New Roman" w:cs="Times New Roman"/>
          <w:bCs/>
          <w:sz w:val="24"/>
          <w:szCs w:val="24"/>
        </w:rPr>
        <w:t xml:space="preserve">. </w:t>
      </w:r>
      <w:r w:rsidR="00A56386">
        <w:rPr>
          <w:rFonts w:ascii="Times New Roman" w:hAnsi="Times New Roman" w:cs="Times New Roman"/>
          <w:bCs/>
          <w:sz w:val="24"/>
          <w:szCs w:val="24"/>
        </w:rPr>
        <w:fldChar w:fldCharType="begin" w:fldLock="1"/>
      </w:r>
      <w:r w:rsidR="0094289A">
        <w:rPr>
          <w:rFonts w:ascii="Times New Roman" w:hAnsi="Times New Roman" w:cs="Times New Roman"/>
          <w:bCs/>
          <w:sz w:val="24"/>
          <w:szCs w:val="24"/>
        </w:rPr>
        <w:instrText>ADDIN CSL_CITATION {"citationItems":[{"id":"ITEM-1","itemData":{"DOI":"10.5038/2375-0901.18.1.1","ISSN":"1077291X","abstract":"© 2015, University of South Florida. All rights reserved. Prior studies have assessed the impacts of real-time information (RTI) provided to bus and heavy rail riders but not commuter rail passengers. The objective of this research is to investigate the benefits of providing commuter rail RTI. The method is a three-part statistical analysis using data from an on-board survey on two commuter rail lines in the Boston region. The first analysis assesses overarching adoption, and the results show that one-third of commuter rail riders use RTI. The second part conducts difference of means tests and regression analysis on passenger wait times, which reveals that riders’ use of RTI is correlated with a decrease in self-reported “usual” wait times. The third part analyzes 12 quality-of-service indicators, which have a limited relationship with RTI utilization. The results suggest that the benefits of commuter rail RTI are modest. Despite this, many commuter rail riders choose to use this new information source, which has important implications for transit managers considering deploying RTI systems.","author":[{"dropping-particle":"","family":"Brakewood","given":"Candace","non-dropping-particle":"","parse-names":false,"suffix":""},{"dropping-particle":"","family":"Rojas","given":"Francisca","non-dropping-particle":"","parse-names":false,"suffix":""},{"dropping-particle":"","family":"Zegras","given":"P. Christopher","non-dropping-particle":"","parse-names":false,"suffix":""},{"dropping-particle":"","family":"Watkins","given":"Kari","non-dropping-particle":"","parse-names":false,"suffix":""},{"dropping-particle":"","family":"Robin","given":"Joshua","non-dropping-particle":"","parse-names":false,"suffix":""}],"container-title":"Journal of Public Transportation","id":"ITEM-1","issue":"1","issued":{"date-parts":[["2015"]]},"page":"1-20","publisher":"University of South Florida","title":"An analysis of commuter Rail real-time information in Boston","type":"article-journal","volume":"18"},"uris":["http://www.mendeley.com/documents/?uuid=d29101d5-98a8-49d7-a5b4-be11e90891d7"]}],"mendeley":{"formattedCitation":"(Brakewood et al. 2015)","manualFormatting":"Brakewood et al. (2015)","plainTextFormattedCitation":"(Brakewood et al. 2015)","previouslyFormattedCitation":"(Brakewood et al. 2015)"},"properties":{"noteIndex":0},"schema":"https://github.com/citation-style-language/schema/raw/master/csl-citation.json"}</w:instrText>
      </w:r>
      <w:r w:rsidR="00A56386">
        <w:rPr>
          <w:rFonts w:ascii="Times New Roman" w:hAnsi="Times New Roman" w:cs="Times New Roman"/>
          <w:bCs/>
          <w:sz w:val="24"/>
          <w:szCs w:val="24"/>
        </w:rPr>
        <w:fldChar w:fldCharType="separate"/>
      </w:r>
      <w:r w:rsidR="00A56386" w:rsidRPr="00A56386">
        <w:rPr>
          <w:rFonts w:ascii="Times New Roman" w:hAnsi="Times New Roman" w:cs="Times New Roman"/>
          <w:bCs/>
          <w:noProof/>
          <w:sz w:val="24"/>
          <w:szCs w:val="24"/>
        </w:rPr>
        <w:t xml:space="preserve">Brakewood et al. </w:t>
      </w:r>
      <w:r w:rsidR="00A56386">
        <w:rPr>
          <w:rFonts w:ascii="Times New Roman" w:hAnsi="Times New Roman" w:cs="Times New Roman"/>
          <w:bCs/>
          <w:noProof/>
          <w:sz w:val="24"/>
          <w:szCs w:val="24"/>
        </w:rPr>
        <w:t>(</w:t>
      </w:r>
      <w:r w:rsidR="00A56386" w:rsidRPr="00A56386">
        <w:rPr>
          <w:rFonts w:ascii="Times New Roman" w:hAnsi="Times New Roman" w:cs="Times New Roman"/>
          <w:bCs/>
          <w:noProof/>
          <w:sz w:val="24"/>
          <w:szCs w:val="24"/>
        </w:rPr>
        <w:t>2015)</w:t>
      </w:r>
      <w:r w:rsidR="00A56386">
        <w:rPr>
          <w:rFonts w:ascii="Times New Roman" w:hAnsi="Times New Roman" w:cs="Times New Roman"/>
          <w:bCs/>
          <w:sz w:val="24"/>
          <w:szCs w:val="24"/>
        </w:rPr>
        <w:fldChar w:fldCharType="end"/>
      </w:r>
      <w:r w:rsidR="00A56386">
        <w:rPr>
          <w:rFonts w:ascii="Times New Roman" w:hAnsi="Times New Roman" w:cs="Times New Roman"/>
          <w:bCs/>
          <w:sz w:val="24"/>
          <w:szCs w:val="24"/>
        </w:rPr>
        <w:t xml:space="preserve"> explored the impact of </w:t>
      </w:r>
      <w:r w:rsidR="00181EB2">
        <w:rPr>
          <w:rFonts w:ascii="Times New Roman" w:hAnsi="Times New Roman" w:cs="Times New Roman"/>
          <w:bCs/>
          <w:sz w:val="24"/>
          <w:szCs w:val="24"/>
        </w:rPr>
        <w:t xml:space="preserve">mobile platform RTI on Boston commuter rail services and concluded </w:t>
      </w:r>
      <w:r w:rsidR="00A56386">
        <w:rPr>
          <w:rFonts w:ascii="Times New Roman" w:hAnsi="Times New Roman" w:cs="Times New Roman"/>
          <w:bCs/>
          <w:sz w:val="24"/>
          <w:szCs w:val="24"/>
        </w:rPr>
        <w:t xml:space="preserve">that </w:t>
      </w:r>
      <w:r w:rsidR="00181EB2">
        <w:rPr>
          <w:rFonts w:ascii="Times New Roman" w:hAnsi="Times New Roman" w:cs="Times New Roman"/>
          <w:bCs/>
          <w:sz w:val="24"/>
          <w:szCs w:val="24"/>
        </w:rPr>
        <w:t xml:space="preserve">perceived </w:t>
      </w:r>
      <w:r w:rsidR="00A56386">
        <w:rPr>
          <w:rFonts w:ascii="Times New Roman" w:hAnsi="Times New Roman" w:cs="Times New Roman"/>
          <w:bCs/>
          <w:sz w:val="24"/>
          <w:szCs w:val="24"/>
        </w:rPr>
        <w:t>waiting time did not have a statistically significant difference between RTI and non-RTI users</w:t>
      </w:r>
      <w:r w:rsidR="00181EB2">
        <w:rPr>
          <w:rFonts w:ascii="Times New Roman" w:hAnsi="Times New Roman" w:cs="Times New Roman"/>
          <w:bCs/>
          <w:sz w:val="24"/>
          <w:szCs w:val="24"/>
        </w:rPr>
        <w:t xml:space="preserve"> on the survey days.</w:t>
      </w:r>
      <w:r w:rsidR="0028075F">
        <w:rPr>
          <w:rFonts w:ascii="Times New Roman" w:hAnsi="Times New Roman" w:cs="Times New Roman"/>
          <w:bCs/>
          <w:sz w:val="24"/>
          <w:szCs w:val="24"/>
        </w:rPr>
        <w:t xml:space="preserve"> </w:t>
      </w:r>
      <w:r w:rsidR="00F953D7">
        <w:rPr>
          <w:rFonts w:ascii="Times New Roman" w:hAnsi="Times New Roman" w:cs="Times New Roman"/>
          <w:bCs/>
          <w:sz w:val="24"/>
          <w:szCs w:val="24"/>
        </w:rPr>
        <w:fldChar w:fldCharType="begin" w:fldLock="1"/>
      </w:r>
      <w:r w:rsidR="00F953D7">
        <w:rPr>
          <w:rFonts w:ascii="Times New Roman" w:hAnsi="Times New Roman" w:cs="Times New Roman"/>
          <w:bCs/>
          <w:sz w:val="24"/>
          <w:szCs w:val="24"/>
        </w:rPr>
        <w:instrText>ADDIN CSL_CITATION {"citationItems":[{"id":"ITEM-1","itemData":{"DOI":"10.5038/2375-0901.14.2.2","ISSN":"1077291X","abstract":"Intelligent transportation systems (ITS) have become common in public transit systems, particularly providing real-time transit information. For new implementations, it remains difficult to predict and quantify system and user benefits of technology implementation. Although previous studies have quantified the operational benefits of real-time transit traveler information systems, a gap in knowledge exists around passenger benefits of such systems. The objective of this research was to create a refined method for evaluating transit rider benefits from real-time traveler information and predict changes in traveler behavior. The study was conducted on a rural university campus, isolating the impacts of the system from the multiple influences that often affect transportation in larger metropolitan areas. This study uniquely integrated transit system performance, pedestrian travel times, and traffic simulation to determine travel times and predict mode split. Findings indicated that reducing passenger waiting anxiety was the most significant measure of traveler benefit from such a system. While the benefits found were specific to the study site, the methodology can be used for other transit systems evaluating real-time transit technology investments in rural or urban environments.","author":[{"dropping-particle":"","family":"Fries","given":"Ryan N.","non-dropping-particle":"","parse-names":false,"suffix":""},{"dropping-particle":"","family":"Dunning","given":"Anne E.","non-dropping-particle":"","parse-names":false,"suffix":""},{"dropping-particle":"","family":"Chowdhury","given":"Mashrur A.","non-dropping-particle":"","parse-names":false,"suffix":""}],"container-title":"Journal of Public Transportation","id":"ITEM-1","issue":"2","issued":{"date-parts":[["2011"]]},"page":"29-50","title":"University traveler value of potential real-time transit information","type":"article-journal","volume":"14"},"uris":["http://www.mendeley.com/documents/?uuid=ed48103a-d902-4fed-86f3-447166293619"]}],"mendeley":{"formattedCitation":"(Fries, Dunning, and Chowdhury 2011)","manualFormatting":"Fries, Dunning, and Chowdhury (2011)","plainTextFormattedCitation":"(Fries, Dunning, and Chowdhury 2011)","previouslyFormattedCitation":"(Fries, Dunning, and Chowdhury 2011)"},"properties":{"noteIndex":0},"schema":"https://github.com/citation-style-language/schema/raw/master/csl-citation.json"}</w:instrText>
      </w:r>
      <w:r w:rsidR="00F953D7">
        <w:rPr>
          <w:rFonts w:ascii="Times New Roman" w:hAnsi="Times New Roman" w:cs="Times New Roman"/>
          <w:bCs/>
          <w:sz w:val="24"/>
          <w:szCs w:val="24"/>
        </w:rPr>
        <w:fldChar w:fldCharType="separate"/>
      </w:r>
      <w:r w:rsidR="00F953D7" w:rsidRPr="0096682B">
        <w:rPr>
          <w:rFonts w:ascii="Times New Roman" w:hAnsi="Times New Roman" w:cs="Times New Roman"/>
          <w:bCs/>
          <w:noProof/>
          <w:sz w:val="24"/>
          <w:szCs w:val="24"/>
        </w:rPr>
        <w:t xml:space="preserve">Fries, Dunning, and Chowdhury </w:t>
      </w:r>
      <w:r w:rsidR="00F953D7">
        <w:rPr>
          <w:rFonts w:ascii="Times New Roman" w:hAnsi="Times New Roman" w:cs="Times New Roman"/>
          <w:bCs/>
          <w:noProof/>
          <w:sz w:val="24"/>
          <w:szCs w:val="24"/>
        </w:rPr>
        <w:t>(</w:t>
      </w:r>
      <w:r w:rsidR="00F953D7" w:rsidRPr="0096682B">
        <w:rPr>
          <w:rFonts w:ascii="Times New Roman" w:hAnsi="Times New Roman" w:cs="Times New Roman"/>
          <w:bCs/>
          <w:noProof/>
          <w:sz w:val="24"/>
          <w:szCs w:val="24"/>
        </w:rPr>
        <w:t>2011)</w:t>
      </w:r>
      <w:r w:rsidR="00F953D7">
        <w:rPr>
          <w:rFonts w:ascii="Times New Roman" w:hAnsi="Times New Roman" w:cs="Times New Roman"/>
          <w:bCs/>
          <w:sz w:val="24"/>
          <w:szCs w:val="24"/>
        </w:rPr>
        <w:fldChar w:fldCharType="end"/>
      </w:r>
      <w:r w:rsidR="00F953D7">
        <w:rPr>
          <w:rFonts w:ascii="Times New Roman" w:hAnsi="Times New Roman" w:cs="Times New Roman"/>
          <w:bCs/>
          <w:sz w:val="24"/>
          <w:szCs w:val="24"/>
        </w:rPr>
        <w:t xml:space="preserve"> used video feed to construct simulation model of waiting time and found pre-trip travel time savings, which is part of actual wait time, were small; the major benefit of RTI is anxiety reduction.</w:t>
      </w:r>
    </w:p>
    <w:p w14:paraId="615B1B14" w14:textId="6B357B2E" w:rsidR="007C4469" w:rsidRDefault="007C4469" w:rsidP="00E5767D">
      <w:pPr>
        <w:rPr>
          <w:ins w:id="127" w:author="Liu, Luyu" w:date="2020-06-15T20:48:00Z"/>
          <w:rFonts w:ascii="Times New Roman" w:hAnsi="Times New Roman" w:cs="Times New Roman"/>
          <w:bCs/>
          <w:sz w:val="24"/>
          <w:szCs w:val="24"/>
        </w:rPr>
      </w:pPr>
    </w:p>
    <w:p w14:paraId="7DC39110" w14:textId="77777777" w:rsidR="00066124" w:rsidRPr="00E5767D" w:rsidRDefault="00066124" w:rsidP="00E5767D">
      <w:pPr>
        <w:rPr>
          <w:rFonts w:ascii="Times New Roman" w:hAnsi="Times New Roman" w:cs="Times New Roman"/>
          <w:bCs/>
          <w:sz w:val="24"/>
          <w:szCs w:val="24"/>
        </w:rPr>
      </w:pPr>
    </w:p>
    <w:p w14:paraId="2506B2F9" w14:textId="39EF247F" w:rsidR="005A464A" w:rsidRDefault="005A464A" w:rsidP="005A464A">
      <w:pPr>
        <w:ind w:firstLine="720"/>
        <w:jc w:val="both"/>
        <w:rPr>
          <w:rFonts w:ascii="Times New Roman" w:hAnsi="Times New Roman" w:cs="Times New Roman"/>
          <w:sz w:val="24"/>
          <w:szCs w:val="24"/>
        </w:rPr>
      </w:pPr>
      <w:r>
        <w:rPr>
          <w:rFonts w:ascii="Times New Roman" w:hAnsi="Times New Roman" w:cs="Times New Roman"/>
          <w:sz w:val="24"/>
          <w:szCs w:val="24"/>
        </w:rPr>
        <w:t xml:space="preserve">Although the overall impact </w:t>
      </w:r>
      <w:r w:rsidRPr="00832C18">
        <w:rPr>
          <w:rFonts w:ascii="Times New Roman" w:hAnsi="Times New Roman" w:cs="Times New Roman"/>
          <w:sz w:val="24"/>
          <w:szCs w:val="24"/>
        </w:rPr>
        <w:t>of</w:t>
      </w:r>
      <w:r>
        <w:rPr>
          <w:rFonts w:ascii="Times New Roman" w:hAnsi="Times New Roman" w:cs="Times New Roman"/>
          <w:sz w:val="24"/>
          <w:szCs w:val="24"/>
        </w:rPr>
        <w:t xml:space="preserve"> RTI on waiting time i</w:t>
      </w:r>
      <w:r>
        <w:rPr>
          <w:rFonts w:ascii="Times New Roman" w:hAnsi="Times New Roman" w:cs="Times New Roman" w:hint="eastAsia"/>
          <w:sz w:val="24"/>
          <w:szCs w:val="24"/>
        </w:rPr>
        <w:t>s</w:t>
      </w:r>
      <w:r>
        <w:rPr>
          <w:rFonts w:ascii="Times New Roman" w:hAnsi="Times New Roman" w:cs="Times New Roman"/>
          <w:sz w:val="24"/>
          <w:szCs w:val="24"/>
        </w:rPr>
        <w:t xml:space="preserve"> well-explored,</w:t>
      </w:r>
      <w:r w:rsidRPr="00494831">
        <w:rPr>
          <w:rFonts w:ascii="Times New Roman" w:hAnsi="Times New Roman" w:cs="Times New Roman"/>
          <w:sz w:val="24"/>
          <w:szCs w:val="24"/>
        </w:rPr>
        <w:t xml:space="preserve"> few studies investigate the variance</w:t>
      </w:r>
      <w:r>
        <w:rPr>
          <w:rFonts w:ascii="Times New Roman" w:hAnsi="Times New Roman" w:cs="Times New Roman"/>
          <w:sz w:val="24"/>
          <w:szCs w:val="24"/>
        </w:rPr>
        <w:t xml:space="preserve"> of these impacts</w:t>
      </w:r>
      <w:r w:rsidRPr="00494831">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sidR="00126F71">
        <w:rPr>
          <w:rFonts w:ascii="Times New Roman" w:hAnsi="Times New Roman" w:cs="Times New Roman"/>
          <w:sz w:val="24"/>
          <w:szCs w:val="24"/>
        </w:rPr>
        <w:instrText>ADDIN CSL_CITATION {"citationItems":[{"id":"ITEM-1","itemData":{"DOI":"10.1080/01441647.2018.1472147","ISSN":"14645327","abstract":"© 2018 Informa UK Limited, trading as Taylor  &amp;  Francis Group Recently, it has become common practice for transit operators to provide real-time information (RTI) to passengers about the location or predicted arrival times of transit vehicles. Accompanying this is a growing body of literature that aims to assess the impacts of RTI on transit passenger behaviour and perceptions. The main objective of this research is to compile a literature review of studies that assess the passenger benefits of RTI provision. The results suggest that the primary behavioural changes associated with providing RTI to passengers pertain to decreased wait times, reductions in overall travel time due to changes in path choice, and increased use of transit. RTI may also be associated with increased satisfaction with transit service and increases in the perception of personal security when riding transit. A second objective of this review was to identify areas for future research based on remaining gaps in the literature; two keys areas that were identified are assessing actual behavioural changes of path choice of transit riders and conducting cost–benefit analyses post implementation of RTI systems. The results of this study have immediate implications for public transit operators considering implementation or expansion of RTI systems and researchers seeking topics for future investigation.","author":[{"dropping-particle":"","family":"Brakewood","given":"Candace","non-dropping-particle":"","parse-names":false,"suffix":""},{"dropping-particle":"","family":"Watkins","given":"Kari","non-dropping-particle":"","parse-names":false,"suffix":""}],"container-title":"Transport Reviews","id":"ITEM-1","issue":"3","issued":{"date-parts":[["2019"]]},"page":"327-356","publisher":"Taylor &amp; Francis","title":"A literature review of the passenger benefits of real-time transit information","type":"article-journal","volume":"39"},"uris":["http://www.mendeley.com/documents/?uuid=fb528d9d-763d-43f0-b758-dfd7e3b8dcad"]}],"mendeley":{"formattedCitation":"(Brakewood and Watkins 2019)","plainTextFormattedCitation":"(Brakewood and Watkins 2019)","previouslyFormattedCitation":"(Brakewood and Watkins 2019)"},"properties":{"noteIndex":0},"schema":"https://github.com/citation-style-language/schema/raw/master/csl-citation.json"}</w:instrText>
      </w:r>
      <w:r>
        <w:rPr>
          <w:rFonts w:ascii="Times New Roman" w:hAnsi="Times New Roman" w:cs="Times New Roman"/>
          <w:sz w:val="24"/>
          <w:szCs w:val="24"/>
        </w:rPr>
        <w:fldChar w:fldCharType="separate"/>
      </w:r>
      <w:r w:rsidR="00126F71" w:rsidRPr="00126F71">
        <w:rPr>
          <w:rFonts w:ascii="Times New Roman" w:hAnsi="Times New Roman" w:cs="Times New Roman"/>
          <w:noProof/>
          <w:sz w:val="24"/>
          <w:szCs w:val="24"/>
        </w:rPr>
        <w:t>(Brakewood and Watkins 2019)</w:t>
      </w:r>
      <w:r>
        <w:rPr>
          <w:rFonts w:ascii="Times New Roman" w:hAnsi="Times New Roman" w:cs="Times New Roman"/>
          <w:sz w:val="24"/>
          <w:szCs w:val="24"/>
        </w:rPr>
        <w:fldChar w:fldCharType="end"/>
      </w:r>
      <w:r>
        <w:rPr>
          <w:rFonts w:ascii="Times New Roman" w:hAnsi="Times New Roman" w:cs="Times New Roman"/>
          <w:sz w:val="24"/>
          <w:szCs w:val="24"/>
        </w:rPr>
        <w:t xml:space="preserve">. Most studies focus on the overall </w:t>
      </w:r>
      <w:r w:rsidR="0028075F">
        <w:rPr>
          <w:rFonts w:ascii="Times New Roman" w:hAnsi="Times New Roman" w:cs="Times New Roman"/>
          <w:sz w:val="24"/>
          <w:szCs w:val="24"/>
        </w:rPr>
        <w:t>average actual</w:t>
      </w:r>
      <w:r>
        <w:rPr>
          <w:rFonts w:ascii="Times New Roman" w:hAnsi="Times New Roman" w:cs="Times New Roman"/>
          <w:sz w:val="24"/>
          <w:szCs w:val="24"/>
        </w:rPr>
        <w:t xml:space="preserve"> waiting time or perceived waiting time; however, no one has investigated the variance of this impact relative to transit system’s actual on-time performance.</w:t>
      </w:r>
      <w:del w:id="128" w:author="Liu, Luyu" w:date="2020-06-15T19:57:00Z">
        <w:r w:rsidDel="00A246E6">
          <w:rPr>
            <w:rFonts w:ascii="Times New Roman" w:hAnsi="Times New Roman" w:cs="Times New Roman"/>
            <w:sz w:val="24"/>
            <w:szCs w:val="24"/>
          </w:rPr>
          <w:delText xml:space="preserve">  </w:delText>
        </w:r>
      </w:del>
      <w:ins w:id="129" w:author="Liu, Luyu" w:date="2020-06-15T19:57:00Z">
        <w:r w:rsidR="00A246E6">
          <w:rPr>
            <w:rFonts w:ascii="Times New Roman" w:hAnsi="Times New Roman" w:cs="Times New Roman"/>
            <w:sz w:val="24"/>
            <w:szCs w:val="24"/>
          </w:rPr>
          <w:t xml:space="preserve"> </w:t>
        </w:r>
      </w:ins>
      <w:r>
        <w:rPr>
          <w:rFonts w:ascii="Times New Roman" w:hAnsi="Times New Roman" w:cs="Times New Roman"/>
          <w:sz w:val="24"/>
          <w:szCs w:val="24"/>
        </w:rPr>
        <w:t xml:space="preserve">Empirical performance matters because on-time performance and delays can be heterogeneous within a system and even within a single route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{"citationItems":[{"id":"ITEM-1","itemData":{"DOI":"10.1080/13658816.2019.1608997","ISSN":"13623087","abstract":"ABSTRACTPublic transit vehicles such as buses operate within shared transportation networks subject to dynamic conditions and disruptions such as traffic congestion. The operational delays caused b...","author":[{"dropping-particle":"","family":"Park","given":"Yongha","non-dropping-particle":"","parse-names":false,"suffix":""},{"dropping-particle":"","family":"Mount","given":"Jerry","non-dropping-particle":"","parse-names":false,"suffix":""},{"dropping-particle":"","family":"Liu","given":"Luyu","non-dropping-particle":"","parse-names":false,"suffix":""},{"dropping-particle":"","family":"Xiao","given":"Ningchuan","non-dropping-particle":"","parse-names":false,"suffix":""},{"dropping-particle":"","family":"Miller","given":"Harvey J.","non-dropping-particle":"","parse-names":false,"suffix":""}],"container-title":"International Journal of Geographical Information Science","id":"ITEM-1","issued":{"date-parts":[["2019"]]},"page":"1-26","publisher":"Taylor &amp; Francis","title":"Assessing public transit performance using real-time data: spatiotemporal patterns of bus operation delays in Columbus, Ohio, USA","type":"article-journal"},"uris":["http://www.mendeley.com/documents/?uuid=5149072e-19c6-43d2-81f7-9f9fb874ff77"]}],"mendeley":{"formattedCitation":"(Park et al. 2019)","plainTextFormattedCitation":"(Park et al. 2019)","previouslyFormattedCitation":"(Park et al. 2019)"},"properties":{"noteIndex":0},"schema":"https://github.com/citation-style-language/schema/raw/master/csl-citation.json"}</w:instrText>
      </w:r>
      <w:r>
        <w:rPr>
          <w:rFonts w:ascii="Times New Roman" w:hAnsi="Times New Roman" w:cs="Times New Roman"/>
          <w:sz w:val="24"/>
          <w:szCs w:val="24"/>
        </w:rPr>
        <w:fldChar w:fldCharType="separate"/>
      </w:r>
      <w:r w:rsidRPr="005A464A">
        <w:rPr>
          <w:rFonts w:ascii="Times New Roman" w:hAnsi="Times New Roman" w:cs="Times New Roman"/>
          <w:noProof/>
          <w:sz w:val="24"/>
          <w:szCs w:val="24"/>
        </w:rPr>
        <w:t>(Park et al. 2019)</w:t>
      </w:r>
      <w:r>
        <w:rPr>
          <w:rFonts w:ascii="Times New Roman" w:hAnsi="Times New Roman" w:cs="Times New Roman"/>
          <w:sz w:val="24"/>
          <w:szCs w:val="24"/>
        </w:rPr>
        <w:fldChar w:fldCharType="end"/>
      </w:r>
      <w:r>
        <w:rPr>
          <w:rFonts w:ascii="Times New Roman" w:hAnsi="Times New Roman" w:cs="Times New Roman"/>
          <w:sz w:val="24"/>
          <w:szCs w:val="24"/>
        </w:rPr>
        <w:t>.</w:t>
      </w:r>
      <w:del w:id="130" w:author="Liu, Luyu" w:date="2020-06-15T19:57:00Z">
        <w:r w:rsidDel="00A246E6">
          <w:rPr>
            <w:rFonts w:ascii="Times New Roman" w:hAnsi="Times New Roman" w:cs="Times New Roman"/>
            <w:sz w:val="24"/>
            <w:szCs w:val="24"/>
          </w:rPr>
          <w:delText xml:space="preserve">  </w:delText>
        </w:r>
      </w:del>
      <w:ins w:id="131" w:author="Liu, Luyu" w:date="2020-06-15T19:57:00Z">
        <w:r w:rsidR="00A246E6">
          <w:rPr>
            <w:rFonts w:ascii="Times New Roman" w:hAnsi="Times New Roman" w:cs="Times New Roman"/>
            <w:sz w:val="24"/>
            <w:szCs w:val="24"/>
          </w:rPr>
          <w:t xml:space="preserve"> </w:t>
        </w:r>
      </w:ins>
      <w:r>
        <w:rPr>
          <w:rFonts w:ascii="Times New Roman" w:hAnsi="Times New Roman" w:cs="Times New Roman"/>
          <w:sz w:val="24"/>
          <w:szCs w:val="24"/>
        </w:rPr>
        <w:t>In addition, a key decision of public transit users is when to leave their home (or other origin) to travel to a stop; therefore, the impact of RTI on waiting times may vary with walking time to the stop.</w:t>
      </w:r>
      <w:del w:id="132" w:author="Liu, Luyu" w:date="2020-06-15T19:57:00Z">
        <w:r w:rsidDel="00A246E6">
          <w:rPr>
            <w:rFonts w:ascii="Times New Roman" w:hAnsi="Times New Roman" w:cs="Times New Roman"/>
            <w:sz w:val="24"/>
            <w:szCs w:val="24"/>
          </w:rPr>
          <w:delText xml:space="preserve">  </w:delText>
        </w:r>
      </w:del>
      <w:ins w:id="133" w:author="Liu, Luyu" w:date="2020-06-15T19:57:00Z">
        <w:r w:rsidR="00A246E6">
          <w:rPr>
            <w:rFonts w:ascii="Times New Roman" w:hAnsi="Times New Roman" w:cs="Times New Roman"/>
            <w:sz w:val="24"/>
            <w:szCs w:val="24"/>
          </w:rPr>
          <w:t xml:space="preserve"> </w:t>
        </w:r>
      </w:ins>
      <w:r>
        <w:rPr>
          <w:rFonts w:ascii="Times New Roman" w:hAnsi="Times New Roman" w:cs="Times New Roman"/>
          <w:sz w:val="24"/>
          <w:szCs w:val="24"/>
        </w:rPr>
        <w:t>Due to the heterogeneity of on-time performance, the impact of RTI may also vary by the location of the stop within a route.</w:t>
      </w:r>
      <w:del w:id="134" w:author="Liu, Luyu" w:date="2020-06-15T19:57:00Z">
        <w:r w:rsidDel="00A246E6">
          <w:rPr>
            <w:rFonts w:ascii="Times New Roman" w:hAnsi="Times New Roman" w:cs="Times New Roman"/>
            <w:sz w:val="24"/>
            <w:szCs w:val="24"/>
          </w:rPr>
          <w:delText xml:space="preserve">  </w:delText>
        </w:r>
      </w:del>
      <w:ins w:id="135" w:author="Liu, Luyu" w:date="2020-06-15T19:57:00Z">
        <w:r w:rsidR="00A246E6">
          <w:rPr>
            <w:rFonts w:ascii="Times New Roman" w:hAnsi="Times New Roman" w:cs="Times New Roman"/>
            <w:sz w:val="24"/>
            <w:szCs w:val="24"/>
          </w:rPr>
          <w:t xml:space="preserve"> </w:t>
        </w:r>
      </w:ins>
      <w:r>
        <w:rPr>
          <w:rFonts w:ascii="Times New Roman" w:hAnsi="Times New Roman" w:cs="Times New Roman"/>
          <w:sz w:val="24"/>
          <w:szCs w:val="24"/>
        </w:rPr>
        <w:t>This paper fills this research gap by analyzing the overall and disaggregate performance of different trip planning strategies that both ignore and exploit transit RTI based on the actual performance of a public transit system.</w:t>
      </w:r>
    </w:p>
    <w:p w14:paraId="0D0CB73A" w14:textId="77777777" w:rsidR="005A464A" w:rsidRPr="007B5D15" w:rsidRDefault="005A464A" w:rsidP="005A464A">
      <w:pPr>
        <w:rPr>
          <w:rFonts w:ascii="Times New Roman" w:hAnsi="Times New Roman" w:cs="Times New Roman"/>
          <w:sz w:val="24"/>
          <w:szCs w:val="24"/>
        </w:rPr>
      </w:pPr>
    </w:p>
    <w:p w14:paraId="3BDDEB76" w14:textId="77777777" w:rsidR="005A464A" w:rsidRPr="005719F8" w:rsidRDefault="005A464A" w:rsidP="005A464A">
      <w:pPr>
        <w:pStyle w:val="ListParagraph"/>
        <w:numPr>
          <w:ilvl w:val="0"/>
          <w:numId w:val="5"/>
        </w:numPr>
        <w:spacing w:line="256" w:lineRule="auto"/>
        <w:rPr>
          <w:rFonts w:ascii="Times New Roman" w:hAnsi="Times New Roman" w:cs="Times New Roman"/>
          <w:b/>
          <w:sz w:val="24"/>
          <w:szCs w:val="24"/>
          <w:u w:val="single"/>
        </w:rPr>
      </w:pPr>
      <w:r w:rsidRPr="005719F8">
        <w:rPr>
          <w:rFonts w:ascii="Times New Roman" w:hAnsi="Times New Roman" w:cs="Times New Roman"/>
          <w:b/>
          <w:sz w:val="24"/>
          <w:szCs w:val="24"/>
          <w:u w:val="single"/>
        </w:rPr>
        <w:t>Methodology</w:t>
      </w:r>
    </w:p>
    <w:p w14:paraId="4B9EDAF8" w14:textId="11FBBF68" w:rsidR="005A464A" w:rsidRDefault="005A464A" w:rsidP="005A464A">
      <w:pPr>
        <w:spacing w:line="256" w:lineRule="auto"/>
        <w:jc w:val="both"/>
        <w:rPr>
          <w:rFonts w:ascii="Times New Roman" w:hAnsi="Times New Roman" w:cs="Times New Roman"/>
          <w:sz w:val="24"/>
          <w:szCs w:val="24"/>
        </w:rPr>
      </w:pPr>
      <w:r>
        <w:rPr>
          <w:rFonts w:ascii="Times New Roman" w:hAnsi="Times New Roman" w:cs="Times New Roman"/>
          <w:sz w:val="24"/>
          <w:szCs w:val="24"/>
        </w:rPr>
        <w:t xml:space="preserve">In this section, we introduce our data sources. Next, we conceptualize </w:t>
      </w:r>
      <w:del w:id="136" w:author="Liu, Luyu" w:date="2020-06-16T19:44:00Z">
        <w:r w:rsidDel="00970BC4">
          <w:rPr>
            <w:rFonts w:ascii="Times New Roman" w:hAnsi="Times New Roman" w:cs="Times New Roman"/>
            <w:sz w:val="24"/>
            <w:szCs w:val="24"/>
          </w:rPr>
          <w:delText xml:space="preserve">catching a bus as a </w:delText>
        </w:r>
      </w:del>
      <w:r>
        <w:rPr>
          <w:rFonts w:ascii="Times New Roman" w:hAnsi="Times New Roman" w:cs="Times New Roman"/>
          <w:sz w:val="24"/>
          <w:szCs w:val="24"/>
        </w:rPr>
        <w:t xml:space="preserve">synchronization process between the user and the vehicle, and introduce the concepts of </w:t>
      </w:r>
      <w:r w:rsidR="00CC29B1">
        <w:rPr>
          <w:rFonts w:ascii="Times New Roman" w:hAnsi="Times New Roman" w:cs="Times New Roman"/>
          <w:i/>
          <w:sz w:val="24"/>
          <w:szCs w:val="24"/>
        </w:rPr>
        <w:t>reclaimed delay</w:t>
      </w:r>
      <w:r>
        <w:rPr>
          <w:rFonts w:ascii="Times New Roman" w:hAnsi="Times New Roman" w:cs="Times New Roman"/>
          <w:sz w:val="24"/>
          <w:szCs w:val="24"/>
        </w:rPr>
        <w:t xml:space="preserve"> and </w:t>
      </w:r>
      <w:r w:rsidRPr="00351FFE">
        <w:rPr>
          <w:rFonts w:ascii="Times New Roman" w:hAnsi="Times New Roman" w:cs="Times New Roman"/>
          <w:i/>
          <w:sz w:val="24"/>
          <w:szCs w:val="24"/>
        </w:rPr>
        <w:t>discontinuity delay</w:t>
      </w:r>
      <w:r w:rsidR="00CC29B1">
        <w:rPr>
          <w:rFonts w:ascii="Times New Roman" w:hAnsi="Times New Roman" w:cs="Times New Roman"/>
          <w:sz w:val="24"/>
          <w:szCs w:val="24"/>
        </w:rPr>
        <w:t>: the former related to</w:t>
      </w:r>
      <w:r w:rsidR="009E11FE">
        <w:rPr>
          <w:rFonts w:ascii="Times New Roman" w:hAnsi="Times New Roman" w:cs="Times New Roman"/>
          <w:sz w:val="24"/>
          <w:szCs w:val="24"/>
        </w:rPr>
        <w:t xml:space="preserve"> over-estimation of bus arrival time</w:t>
      </w:r>
      <w:r>
        <w:rPr>
          <w:rFonts w:ascii="Times New Roman" w:hAnsi="Times New Roman" w:cs="Times New Roman"/>
          <w:sz w:val="24"/>
          <w:szCs w:val="24"/>
        </w:rPr>
        <w:t>, the later related to the RTI updating frequency. Both can have impacts on RTI users.</w:t>
      </w:r>
      <w:del w:id="137" w:author="Liu, Luyu" w:date="2020-06-15T19:57:00Z">
        <w:r w:rsidDel="00A246E6">
          <w:rPr>
            <w:rFonts w:ascii="Times New Roman" w:hAnsi="Times New Roman" w:cs="Times New Roman"/>
            <w:sz w:val="24"/>
            <w:szCs w:val="24"/>
          </w:rPr>
          <w:delText xml:space="preserve">  </w:delText>
        </w:r>
      </w:del>
      <w:ins w:id="138" w:author="Liu, Luyu" w:date="2020-06-15T19:57:00Z">
        <w:r w:rsidR="00A246E6">
          <w:rPr>
            <w:rFonts w:ascii="Times New Roman" w:hAnsi="Times New Roman" w:cs="Times New Roman"/>
            <w:sz w:val="24"/>
            <w:szCs w:val="24"/>
          </w:rPr>
          <w:t xml:space="preserve"> </w:t>
        </w:r>
      </w:ins>
      <w:r>
        <w:rPr>
          <w:rFonts w:ascii="Times New Roman" w:hAnsi="Times New Roman" w:cs="Times New Roman"/>
          <w:sz w:val="24"/>
          <w:szCs w:val="24"/>
        </w:rPr>
        <w:t>Based on the synchronization theory, we propose and model several trip planning strategies</w:t>
      </w:r>
      <w:del w:id="139" w:author="Liu, Luyu" w:date="2020-06-13T12:35:00Z">
        <w:r w:rsidDel="00FA6C5B">
          <w:rPr>
            <w:rFonts w:ascii="Times New Roman" w:hAnsi="Times New Roman" w:cs="Times New Roman"/>
            <w:sz w:val="24"/>
            <w:szCs w:val="24"/>
          </w:rPr>
          <w:delText xml:space="preserve"> (TPSs)</w:delText>
        </w:r>
      </w:del>
      <w:r>
        <w:rPr>
          <w:rFonts w:ascii="Times New Roman" w:hAnsi="Times New Roman" w:cs="Times New Roman"/>
          <w:sz w:val="24"/>
          <w:szCs w:val="24"/>
        </w:rPr>
        <w:t xml:space="preserve"> representing the possible behaviors of users.</w:t>
      </w:r>
      <w:del w:id="140" w:author="Liu, Luyu" w:date="2020-06-15T19:57:00Z">
        <w:r w:rsidDel="00A246E6">
          <w:rPr>
            <w:rFonts w:ascii="Times New Roman" w:hAnsi="Times New Roman" w:cs="Times New Roman"/>
            <w:sz w:val="24"/>
            <w:szCs w:val="24"/>
          </w:rPr>
          <w:delText xml:space="preserve">  </w:delText>
        </w:r>
      </w:del>
      <w:ins w:id="141" w:author="Liu, Luyu" w:date="2020-06-15T19:57:00Z">
        <w:r w:rsidR="00A246E6">
          <w:rPr>
            <w:rFonts w:ascii="Times New Roman" w:hAnsi="Times New Roman" w:cs="Times New Roman"/>
            <w:sz w:val="24"/>
            <w:szCs w:val="24"/>
          </w:rPr>
          <w:t xml:space="preserve"> </w:t>
        </w:r>
      </w:ins>
      <w:r>
        <w:rPr>
          <w:rFonts w:ascii="Times New Roman" w:hAnsi="Times New Roman" w:cs="Times New Roman"/>
          <w:sz w:val="24"/>
          <w:szCs w:val="24"/>
        </w:rPr>
        <w:t xml:space="preserve">We also optimize the RTI apps user’s strategy based on real-time data; this represents an ideal RTI app that </w:t>
      </w:r>
      <w:r>
        <w:rPr>
          <w:rFonts w:ascii="Times New Roman" w:hAnsi="Times New Roman" w:cs="Times New Roman"/>
          <w:sz w:val="24"/>
          <w:szCs w:val="24"/>
        </w:rPr>
        <w:lastRenderedPageBreak/>
        <w:t>provides pro-active advice to users. We also calculate the waiting time difference between RTI apps users’</w:t>
      </w:r>
      <w:r w:rsidRPr="00AC2393">
        <w:rPr>
          <w:rFonts w:ascii="Times New Roman" w:hAnsi="Times New Roman" w:cs="Times New Roman"/>
          <w:sz w:val="24"/>
          <w:szCs w:val="24"/>
        </w:rPr>
        <w:t xml:space="preserve"> </w:t>
      </w:r>
      <w:r>
        <w:rPr>
          <w:rFonts w:ascii="Times New Roman" w:hAnsi="Times New Roman" w:cs="Times New Roman"/>
          <w:sz w:val="24"/>
          <w:szCs w:val="24"/>
        </w:rPr>
        <w:t>deterministic process and non-RTI users’</w:t>
      </w:r>
      <w:r w:rsidRPr="00AC2393">
        <w:rPr>
          <w:rFonts w:ascii="Times New Roman" w:hAnsi="Times New Roman" w:cs="Times New Roman"/>
          <w:sz w:val="24"/>
          <w:szCs w:val="24"/>
        </w:rPr>
        <w:t xml:space="preserve"> </w:t>
      </w:r>
      <w:r>
        <w:rPr>
          <w:rFonts w:ascii="Times New Roman" w:hAnsi="Times New Roman" w:cs="Times New Roman"/>
          <w:sz w:val="24"/>
          <w:szCs w:val="24"/>
        </w:rPr>
        <w:t>probabilistic process.</w:t>
      </w:r>
    </w:p>
    <w:p w14:paraId="2843326A" w14:textId="77777777" w:rsidR="005A464A" w:rsidRPr="00C13172" w:rsidRDefault="005A464A" w:rsidP="005A464A">
      <w:pPr>
        <w:spacing w:line="256" w:lineRule="auto"/>
        <w:jc w:val="both"/>
        <w:rPr>
          <w:rFonts w:ascii="Times New Roman" w:hAnsi="Times New Roman" w:cs="Times New Roman"/>
          <w:sz w:val="24"/>
          <w:szCs w:val="24"/>
        </w:rPr>
      </w:pPr>
    </w:p>
    <w:p w14:paraId="34F1C993" w14:textId="77777777" w:rsidR="005A464A" w:rsidRPr="005719F8" w:rsidRDefault="005A464A" w:rsidP="005A464A">
      <w:pPr>
        <w:pStyle w:val="ListParagraph"/>
        <w:numPr>
          <w:ilvl w:val="1"/>
          <w:numId w:val="5"/>
        </w:numPr>
        <w:spacing w:line="256" w:lineRule="auto"/>
        <w:rPr>
          <w:rFonts w:ascii="Times New Roman" w:hAnsi="Times New Roman" w:cs="Times New Roman"/>
          <w:b/>
          <w:sz w:val="24"/>
          <w:szCs w:val="24"/>
        </w:rPr>
      </w:pPr>
      <w:r w:rsidRPr="005719F8">
        <w:rPr>
          <w:rFonts w:ascii="Times New Roman" w:hAnsi="Times New Roman" w:cs="Times New Roman"/>
          <w:b/>
          <w:sz w:val="24"/>
          <w:szCs w:val="24"/>
        </w:rPr>
        <w:t>Data</w:t>
      </w:r>
    </w:p>
    <w:p w14:paraId="3ACEE7AA" w14:textId="4672CCE9" w:rsidR="005A464A" w:rsidRDefault="005A464A" w:rsidP="005A464A">
      <w:pPr>
        <w:jc w:val="both"/>
        <w:rPr>
          <w:rFonts w:ascii="Times New Roman" w:hAnsi="Times New Roman" w:cs="Times New Roman"/>
          <w:sz w:val="24"/>
          <w:szCs w:val="24"/>
        </w:rPr>
      </w:pPr>
      <w:r>
        <w:rPr>
          <w:rFonts w:ascii="Times New Roman" w:hAnsi="Times New Roman" w:cs="Times New Roman"/>
          <w:sz w:val="24"/>
          <w:szCs w:val="24"/>
        </w:rPr>
        <w:t xml:space="preserve">We use two data sources to represent two major actors in a public transit system: </w:t>
      </w:r>
      <w:r w:rsidRPr="00857B91">
        <w:rPr>
          <w:rFonts w:ascii="Times New Roman" w:hAnsi="Times New Roman" w:cs="Times New Roman"/>
          <w:sz w:val="24"/>
          <w:szCs w:val="24"/>
        </w:rPr>
        <w:t>General Tr</w:t>
      </w:r>
      <w:r>
        <w:rPr>
          <w:rFonts w:ascii="Times New Roman" w:hAnsi="Times New Roman" w:cs="Times New Roman"/>
          <w:sz w:val="24"/>
          <w:szCs w:val="24"/>
        </w:rPr>
        <w:t xml:space="preserve">ansit Feed Specification (GTFS) </w:t>
      </w:r>
      <w:r w:rsidR="00984CCF">
        <w:rPr>
          <w:rFonts w:ascii="Times New Roman" w:hAnsi="Times New Roman" w:cs="Times New Roman"/>
          <w:sz w:val="24"/>
          <w:szCs w:val="24"/>
        </w:rPr>
        <w:t xml:space="preserve">real-time data </w:t>
      </w:r>
      <w:r>
        <w:rPr>
          <w:rFonts w:ascii="Times New Roman" w:hAnsi="Times New Roman" w:cs="Times New Roman"/>
          <w:sz w:val="24"/>
          <w:szCs w:val="24"/>
        </w:rPr>
        <w:t>corresponding to the information available to users and automated passenger count</w:t>
      </w:r>
      <w:ins w:id="142" w:author="Liu, Luyu" w:date="2020-06-16T19:45:00Z">
        <w:r w:rsidR="00970BC4">
          <w:rPr>
            <w:rFonts w:ascii="Times New Roman" w:hAnsi="Times New Roman" w:cs="Times New Roman"/>
            <w:sz w:val="24"/>
            <w:szCs w:val="24"/>
          </w:rPr>
          <w:t>er</w:t>
        </w:r>
      </w:ins>
      <w:r>
        <w:rPr>
          <w:rFonts w:ascii="Times New Roman" w:hAnsi="Times New Roman" w:cs="Times New Roman"/>
          <w:sz w:val="24"/>
          <w:szCs w:val="24"/>
        </w:rPr>
        <w:t xml:space="preserve"> data to represent the actual on-time performance behavior of the transit system. </w:t>
      </w:r>
    </w:p>
    <w:p w14:paraId="58BAF21C" w14:textId="05C28B84" w:rsidR="00984CCF" w:rsidRDefault="005A464A" w:rsidP="005A464A">
      <w:pPr>
        <w:jc w:val="both"/>
        <w:rPr>
          <w:rFonts w:ascii="Times New Roman" w:hAnsi="Times New Roman" w:cs="Times New Roman"/>
          <w:sz w:val="24"/>
          <w:szCs w:val="24"/>
        </w:rPr>
      </w:pPr>
      <w:r>
        <w:rPr>
          <w:rFonts w:ascii="Times New Roman" w:hAnsi="Times New Roman" w:cs="Times New Roman"/>
          <w:sz w:val="24"/>
          <w:szCs w:val="24"/>
        </w:rPr>
        <w:tab/>
        <w:t xml:space="preserve">General Transit Feed Specification (GTFS) real-time provides a homogeneous protocol to effectively transmit transit real-time information with normalized standard. </w:t>
      </w:r>
      <w:del w:id="143" w:author="Liu, Luyu" w:date="2020-06-15T22:58:00Z">
        <w:r w:rsidDel="00960871">
          <w:rPr>
            <w:rFonts w:ascii="Times New Roman" w:hAnsi="Times New Roman" w:cs="Times New Roman"/>
            <w:sz w:val="24"/>
            <w:szCs w:val="24"/>
          </w:rPr>
          <w:delText>As a result, m</w:delText>
        </w:r>
      </w:del>
      <w:ins w:id="144" w:author="Liu, Luyu" w:date="2020-06-15T22:58:00Z">
        <w:r w:rsidR="00960871">
          <w:rPr>
            <w:rFonts w:ascii="Times New Roman" w:hAnsi="Times New Roman" w:cs="Times New Roman"/>
            <w:sz w:val="24"/>
            <w:szCs w:val="24"/>
          </w:rPr>
          <w:t>M</w:t>
        </w:r>
      </w:ins>
      <w:r>
        <w:rPr>
          <w:rFonts w:ascii="Times New Roman" w:hAnsi="Times New Roman" w:cs="Times New Roman"/>
          <w:sz w:val="24"/>
          <w:szCs w:val="24"/>
        </w:rPr>
        <w:t>ost RTI apps</w:t>
      </w:r>
      <w:r w:rsidRPr="000D420D">
        <w:rPr>
          <w:rFonts w:ascii="Times New Roman" w:hAnsi="Times New Roman" w:cs="Times New Roman"/>
          <w:sz w:val="24"/>
          <w:szCs w:val="24"/>
        </w:rPr>
        <w:t xml:space="preserve"> </w:t>
      </w:r>
      <w:del w:id="145" w:author="Liu, Luyu" w:date="2020-06-15T22:58:00Z">
        <w:r w:rsidRPr="000D420D" w:rsidDel="00F322BB">
          <w:rPr>
            <w:rFonts w:ascii="Times New Roman" w:hAnsi="Times New Roman" w:cs="Times New Roman"/>
            <w:sz w:val="24"/>
            <w:szCs w:val="24"/>
          </w:rPr>
          <w:delText xml:space="preserve">will </w:delText>
        </w:r>
      </w:del>
      <w:r w:rsidRPr="000D420D">
        <w:rPr>
          <w:rFonts w:ascii="Times New Roman" w:hAnsi="Times New Roman" w:cs="Times New Roman"/>
          <w:sz w:val="24"/>
          <w:szCs w:val="24"/>
        </w:rPr>
        <w:t xml:space="preserve">use the </w:t>
      </w:r>
      <w:r>
        <w:rPr>
          <w:rFonts w:ascii="Times New Roman" w:hAnsi="Times New Roman" w:cs="Times New Roman"/>
          <w:sz w:val="24"/>
          <w:szCs w:val="24"/>
        </w:rPr>
        <w:t>estimated arrival time</w:t>
      </w:r>
      <w:r w:rsidRPr="000D420D">
        <w:rPr>
          <w:rFonts w:ascii="Times New Roman" w:hAnsi="Times New Roman" w:cs="Times New Roman"/>
          <w:sz w:val="24"/>
          <w:szCs w:val="24"/>
        </w:rPr>
        <w:t xml:space="preserve"> provided by GTFS trip update for the buses’ real-time information </w:t>
      </w:r>
      <w:r w:rsidRPr="000D420D">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{"citationItems":[{"id":"ITEM-1","itemData":{"URL":"https://medium.com/transit-app/how-we-shrank-our-trip-planner-till-it-didnt-need-data-84984ca56663","accessed":{"date-parts":[["2019","12","5"]]},"author":[{"dropping-particle":"","family":"Transit app","given":"","non-dropping-particle":"","parse-names":false,"suffix":""}],"id":"ITEM-1","issued":{"date-parts":[["2019"]]},"title":"How we shrank our trip planner till it didn’t need data. Introducing public transit’s fastest, tiniest, offline-capable trip planner","type":"webpage"},"uris":["http://www.mendeley.com/documents/?uuid=38f1c2df-062a-4cff-a6fd-5730b1d346d1","http://www.mendeley.com/documents/?uuid=9df0d14f-836f-412c-867b-7858db67f770"]},{"id":"ITEM-2","itemData":{"URL":"https://developers.google.com/transit/gtfs-realtime/guides/trip-updates","accessed":{"date-parts":[["2019","4","8"]]},"author":[{"dropping-particle":"","family":"Google Developers","given":"","non-dropping-particle":"","parse-names":false,"suffix":""}],"id":"ITEM-2","issued":{"date-parts":[["2018"]]},"title":"Trip Updates","type":"webpage"},"uris":["http://www.mendeley.com/documents/?uuid=d3ffd7a9-2483-4d48-8b66-3646dfa539d1"]}],"mendeley":{"formattedCitation":"(Google Developers 2018; Transit app 2019)","plainTextFormattedCitation":"(Google Developers 2018; Transit app 2019)","previouslyFormattedCitation":"(Google Developers 2018; Transit app 2019)"},"properties":{"noteIndex":0},"schema":"https://github.com/citation-style-language/schema/raw/master/csl-citation.json"}</w:instrText>
      </w:r>
      <w:r w:rsidRPr="000D420D">
        <w:rPr>
          <w:rFonts w:ascii="Times New Roman" w:hAnsi="Times New Roman" w:cs="Times New Roman"/>
          <w:sz w:val="24"/>
          <w:szCs w:val="24"/>
        </w:rPr>
        <w:fldChar w:fldCharType="separate"/>
      </w:r>
      <w:r w:rsidRPr="005A464A">
        <w:rPr>
          <w:rFonts w:ascii="Times New Roman" w:hAnsi="Times New Roman" w:cs="Times New Roman"/>
          <w:noProof/>
          <w:sz w:val="24"/>
          <w:szCs w:val="24"/>
        </w:rPr>
        <w:t>(Google Developers 2018; Transit app 2019)</w:t>
      </w:r>
      <w:r w:rsidRPr="000D420D">
        <w:rPr>
          <w:rFonts w:ascii="Times New Roman" w:hAnsi="Times New Roman" w:cs="Times New Roman"/>
          <w:sz w:val="24"/>
          <w:szCs w:val="24"/>
        </w:rPr>
        <w:fldChar w:fldCharType="end"/>
      </w:r>
      <w:r w:rsidRPr="000D420D">
        <w:rPr>
          <w:rFonts w:ascii="Times New Roman" w:hAnsi="Times New Roman" w:cs="Times New Roman"/>
          <w:sz w:val="24"/>
          <w:szCs w:val="24"/>
        </w:rPr>
        <w:t>.</w:t>
      </w:r>
      <w:r>
        <w:rPr>
          <w:rFonts w:ascii="Times New Roman" w:hAnsi="Times New Roman" w:cs="Times New Roman"/>
          <w:sz w:val="24"/>
          <w:szCs w:val="24"/>
        </w:rPr>
        <w:t xml:space="preserve"> Therefore, we can simulate RTI users’ behavior from the GTFS trip update data.</w:t>
      </w:r>
      <w:r w:rsidR="00984CCF">
        <w:rPr>
          <w:rFonts w:ascii="Times New Roman" w:hAnsi="Times New Roman" w:cs="Times New Roman"/>
          <w:sz w:val="24"/>
          <w:szCs w:val="24"/>
        </w:rPr>
        <w:t xml:space="preserve"> </w:t>
      </w:r>
    </w:p>
    <w:p w14:paraId="6FBEF579" w14:textId="701DD724" w:rsidR="005A464A" w:rsidRDefault="00984CCF" w:rsidP="00D94E97">
      <w:pPr>
        <w:spacing w:line="240" w:lineRule="auto"/>
        <w:ind w:firstLine="720"/>
        <w:jc w:val="both"/>
        <w:rPr>
          <w:rFonts w:ascii="Times New Roman" w:hAnsi="Times New Roman" w:cs="Times New Roman"/>
          <w:sz w:val="24"/>
          <w:szCs w:val="24"/>
        </w:rPr>
      </w:pPr>
      <w:r>
        <w:rPr>
          <w:rFonts w:ascii="Times New Roman" w:hAnsi="Times New Roman" w:cs="Times New Roman"/>
          <w:sz w:val="24"/>
          <w:szCs w:val="24"/>
        </w:rPr>
        <w:t>Nevertheless</w:t>
      </w:r>
      <w:r w:rsidR="005A464A">
        <w:rPr>
          <w:rFonts w:ascii="Times New Roman" w:hAnsi="Times New Roman" w:cs="Times New Roman"/>
          <w:sz w:val="24"/>
          <w:szCs w:val="24"/>
        </w:rPr>
        <w:t>, a</w:t>
      </w:r>
      <w:r w:rsidR="005A464A" w:rsidRPr="00AF7E83">
        <w:rPr>
          <w:rFonts w:ascii="Times New Roman" w:hAnsi="Times New Roman" w:cs="Times New Roman"/>
          <w:sz w:val="24"/>
          <w:szCs w:val="24"/>
        </w:rPr>
        <w:t xml:space="preserve">lthough </w:t>
      </w:r>
      <w:r w:rsidR="005A464A">
        <w:rPr>
          <w:rFonts w:ascii="Times New Roman" w:hAnsi="Times New Roman" w:cs="Times New Roman"/>
          <w:sz w:val="24"/>
          <w:szCs w:val="24"/>
        </w:rPr>
        <w:t xml:space="preserve">GTFS data’s resolution is relatively high, its </w:t>
      </w:r>
      <w:r w:rsidR="005A464A" w:rsidRPr="00EA0493">
        <w:rPr>
          <w:rFonts w:ascii="Times New Roman" w:hAnsi="Times New Roman" w:cs="Times New Roman"/>
          <w:i/>
          <w:iCs/>
          <w:sz w:val="24"/>
          <w:szCs w:val="24"/>
        </w:rPr>
        <w:t>temporal accuracy</w:t>
      </w:r>
      <w:r w:rsidR="005A464A">
        <w:rPr>
          <w:rFonts w:ascii="Times New Roman" w:hAnsi="Times New Roman" w:cs="Times New Roman"/>
          <w:sz w:val="24"/>
          <w:szCs w:val="24"/>
        </w:rPr>
        <w:t xml:space="preserve"> is not satisfying. </w:t>
      </w:r>
      <w:r w:rsidR="00D94E97">
        <w:rPr>
          <w:rFonts w:ascii="Times New Roman" w:eastAsia="Yu Mincho" w:hAnsi="Times New Roman" w:cs="Times New Roman"/>
          <w:sz w:val="24"/>
          <w:szCs w:val="24"/>
          <w:lang w:eastAsia="ja-JP"/>
        </w:rPr>
        <w:t>S</w:t>
      </w:r>
      <w:r w:rsidR="00D94E97" w:rsidRPr="00E714F0">
        <w:rPr>
          <w:rFonts w:ascii="Times New Roman" w:eastAsia="Yu Mincho" w:hAnsi="Times New Roman" w:cs="Times New Roman"/>
          <w:sz w:val="24"/>
          <w:szCs w:val="24"/>
          <w:lang w:eastAsia="ja-JP"/>
        </w:rPr>
        <w:t xml:space="preserve">imilar to </w:t>
      </w:r>
      <w:r w:rsidR="00D94E97" w:rsidRPr="00E714F0">
        <w:rPr>
          <w:rFonts w:ascii="Times New Roman" w:eastAsia="Yu Mincho" w:hAnsi="Times New Roman" w:cs="Times New Roman"/>
          <w:sz w:val="24"/>
          <w:szCs w:val="24"/>
          <w:lang w:eastAsia="ja-JP"/>
        </w:rPr>
        <w:fldChar w:fldCharType="begin" w:fldLock="1"/>
      </w:r>
      <w:r w:rsidR="001C320A">
        <w:rPr>
          <w:rFonts w:ascii="Times New Roman" w:eastAsia="Yu Mincho" w:hAnsi="Times New Roman" w:cs="Times New Roman"/>
          <w:sz w:val="24"/>
          <w:szCs w:val="24"/>
          <w:lang w:eastAsia="ja-JP"/>
        </w:rPr>
        <w:instrText>ADDIN CSL_CITATION {"citationItems":[{"id":"ITEM-1","itemData":{"ISSN":"2364-1185","author":[{"dropping-particle":"","family":"Firmani","given":"Donatella","non-dropping-particle":"","parse-names":false,"suffix":""},{"dropping-particle":"","family":"Mecella","given":"Massimo","non-dropping-particle":"","parse-names":false,"suffix":""},{"dropping-particle":"","family":"Scannapieco","given":"Monica","non-dropping-particle":"","parse-names":false,"suffix":""},{"dropping-particle":"","family":"Batini","given":"Carlo","non-dropping-particle":"","parse-names":false,"suffix":""}],"container-title":"Data Science and Engineering","id":"ITEM-1","issue":"1","issued":{"date-parts":[["2016"]]},"page":"6-20","publisher":"Springer","title":"On the Meaningfulness of “Big Data Quality”","type":"article-journal","volume":"1"},"uris":["http://www.mendeley.com/documents/?uuid=7281c86f-21fd-4dd0-9841-3e6cdb6686f8"]}],"mendeley":{"formattedCitation":"(Firmani et al. 2016)","manualFormatting":"Firmani et al. (2016)","plainTextFormattedCitation":"(Firmani et al. 2016)","previouslyFormattedCitation":"(Firmani et al. 2016)"},"properties":{"noteIndex":0},"schema":"https://github.com/citation-style-language/schema/raw/master/csl-citation.json"}</w:instrText>
      </w:r>
      <w:r w:rsidR="00D94E97" w:rsidRPr="00E714F0">
        <w:rPr>
          <w:rFonts w:ascii="Times New Roman" w:eastAsia="Yu Mincho" w:hAnsi="Times New Roman" w:cs="Times New Roman"/>
          <w:sz w:val="24"/>
          <w:szCs w:val="24"/>
          <w:lang w:eastAsia="ja-JP"/>
        </w:rPr>
        <w:fldChar w:fldCharType="separate"/>
      </w:r>
      <w:r w:rsidR="00D94E97" w:rsidRPr="00E714F0">
        <w:rPr>
          <w:rFonts w:ascii="Times New Roman" w:eastAsia="Yu Mincho" w:hAnsi="Times New Roman" w:cs="Times New Roman"/>
          <w:noProof/>
          <w:sz w:val="24"/>
          <w:szCs w:val="24"/>
          <w:lang w:eastAsia="ja-JP"/>
        </w:rPr>
        <w:t>Firmani et al. (2016)</w:t>
      </w:r>
      <w:r w:rsidR="00D94E97" w:rsidRPr="00E714F0">
        <w:rPr>
          <w:rFonts w:ascii="Times New Roman" w:eastAsia="Yu Mincho" w:hAnsi="Times New Roman" w:cs="Times New Roman"/>
          <w:sz w:val="24"/>
          <w:szCs w:val="24"/>
          <w:lang w:eastAsia="ja-JP"/>
        </w:rPr>
        <w:fldChar w:fldCharType="end"/>
      </w:r>
      <w:r w:rsidR="00D94E97" w:rsidRPr="00E714F0">
        <w:rPr>
          <w:rFonts w:ascii="Times New Roman" w:eastAsia="Yu Mincho" w:hAnsi="Times New Roman" w:cs="Times New Roman"/>
          <w:sz w:val="24"/>
          <w:szCs w:val="24"/>
          <w:lang w:eastAsia="ja-JP"/>
        </w:rPr>
        <w:t xml:space="preserve">’s definition, we define </w:t>
      </w:r>
      <w:r w:rsidR="00D94E97">
        <w:rPr>
          <w:rFonts w:ascii="Times New Roman" w:eastAsia="Yu Mincho" w:hAnsi="Times New Roman" w:cs="Times New Roman"/>
          <w:sz w:val="24"/>
          <w:szCs w:val="24"/>
          <w:lang w:eastAsia="ja-JP"/>
        </w:rPr>
        <w:t>temporal accuracy</w:t>
      </w:r>
      <w:r w:rsidR="00D94E97" w:rsidRPr="00E714F0">
        <w:rPr>
          <w:rFonts w:ascii="Times New Roman" w:eastAsia="Yu Mincho" w:hAnsi="Times New Roman" w:cs="Times New Roman"/>
          <w:sz w:val="24"/>
          <w:szCs w:val="24"/>
          <w:lang w:eastAsia="ja-JP"/>
        </w:rPr>
        <w:t xml:space="preserve"> as: how accurate is the measure’s recorded time compared to the actual time</w:t>
      </w:r>
      <w:ins w:id="146" w:author="Liu, Luyu" w:date="2020-06-15T23:14:00Z">
        <w:r w:rsidR="00A14DF9">
          <w:rPr>
            <w:rFonts w:ascii="Times New Roman" w:eastAsia="Yu Mincho" w:hAnsi="Times New Roman" w:cs="Times New Roman"/>
            <w:sz w:val="24"/>
            <w:szCs w:val="24"/>
            <w:lang w:eastAsia="ja-JP"/>
          </w:rPr>
          <w:t xml:space="preserve"> </w:t>
        </w:r>
      </w:ins>
      <w:r w:rsidR="00D94E97" w:rsidRPr="00E714F0">
        <w:rPr>
          <w:rFonts w:ascii="Times New Roman" w:eastAsia="Yu Mincho" w:hAnsi="Times New Roman" w:cs="Times New Roman"/>
          <w:sz w:val="24"/>
          <w:szCs w:val="24"/>
          <w:lang w:eastAsia="ja-JP"/>
        </w:rPr>
        <w:t xml:space="preserve">. </w:t>
      </w:r>
      <w:r w:rsidR="00D94E97" w:rsidRPr="00D94E97">
        <w:rPr>
          <w:rFonts w:ascii="Times New Roman" w:eastAsia="Yu Mincho" w:hAnsi="Times New Roman" w:cs="Times New Roman"/>
          <w:sz w:val="24"/>
          <w:szCs w:val="24"/>
          <w:lang w:eastAsia="ja-JP"/>
        </w:rPr>
        <w:t xml:space="preserve">It represents the systematic error caused by the temporal delay of measurement. </w:t>
      </w:r>
      <w:r w:rsidR="005A464A" w:rsidRPr="00D94E97">
        <w:rPr>
          <w:rFonts w:ascii="Times New Roman" w:eastAsia="Yu Mincho" w:hAnsi="Times New Roman" w:cs="Times New Roman"/>
          <w:sz w:val="24"/>
          <w:szCs w:val="24"/>
          <w:lang w:eastAsia="ja-JP"/>
        </w:rPr>
        <w:t>GTFS data is updated</w:t>
      </w:r>
      <w:r w:rsidR="005A464A">
        <w:rPr>
          <w:rFonts w:ascii="Times New Roman" w:hAnsi="Times New Roman" w:cs="Times New Roman"/>
          <w:sz w:val="24"/>
          <w:szCs w:val="24"/>
        </w:rPr>
        <w:t xml:space="preserve"> based on a fixed i</w:t>
      </w:r>
      <w:r w:rsidR="00D94E97">
        <w:rPr>
          <w:rFonts w:ascii="Times New Roman" w:hAnsi="Times New Roman" w:cs="Times New Roman"/>
          <w:sz w:val="24"/>
          <w:szCs w:val="24"/>
        </w:rPr>
        <w:t xml:space="preserve">nterval; this could range from </w:t>
      </w:r>
      <w:r w:rsidR="005A464A">
        <w:rPr>
          <w:rFonts w:ascii="Times New Roman" w:hAnsi="Times New Roman" w:cs="Times New Roman"/>
          <w:sz w:val="24"/>
          <w:szCs w:val="24"/>
        </w:rPr>
        <w:t>5 seconds to 2 minutes depending on the system. Consequently, the reported times of bus arrivals at stops could be different from the actual arrival times.</w:t>
      </w:r>
    </w:p>
    <w:p w14:paraId="0BDC1EAB" w14:textId="1C96F6F6" w:rsidR="005A464A" w:rsidRDefault="005A464A" w:rsidP="005A464A">
      <w:pPr>
        <w:jc w:val="both"/>
        <w:rPr>
          <w:rFonts w:ascii="Times New Roman" w:hAnsi="Times New Roman" w:cs="Times New Roman"/>
          <w:sz w:val="24"/>
          <w:szCs w:val="24"/>
        </w:rPr>
      </w:pPr>
      <w:r>
        <w:rPr>
          <w:rFonts w:ascii="Times New Roman" w:hAnsi="Times New Roman" w:cs="Times New Roman"/>
          <w:sz w:val="24"/>
          <w:szCs w:val="24"/>
        </w:rPr>
        <w:tab/>
        <w:t xml:space="preserve">To solve the temporal accuracy issue, we used </w:t>
      </w:r>
      <w:del w:id="147" w:author="Liu, Luyu" w:date="2020-06-15T23:00:00Z">
        <w:r w:rsidDel="007C0955">
          <w:rPr>
            <w:rFonts w:ascii="Times New Roman" w:hAnsi="Times New Roman" w:cs="Times New Roman"/>
            <w:sz w:val="24"/>
            <w:szCs w:val="24"/>
          </w:rPr>
          <w:delText xml:space="preserve">an </w:delText>
        </w:r>
        <w:r w:rsidDel="007C0955">
          <w:rPr>
            <w:rFonts w:ascii="Times New Roman" w:hAnsi="Times New Roman" w:cs="Times New Roman" w:hint="eastAsia"/>
            <w:sz w:val="24"/>
            <w:szCs w:val="24"/>
          </w:rPr>
          <w:delText>ad</w:delText>
        </w:r>
        <w:r w:rsidDel="007C0955">
          <w:rPr>
            <w:rFonts w:ascii="Times New Roman" w:hAnsi="Times New Roman" w:cs="Times New Roman"/>
            <w:sz w:val="24"/>
            <w:szCs w:val="24"/>
          </w:rPr>
          <w:delText xml:space="preserve">ministrative data source: </w:delText>
        </w:r>
      </w:del>
      <w:del w:id="148" w:author="Liu, Luyu" w:date="2020-06-16T19:45:00Z">
        <w:r w:rsidDel="00970BC4">
          <w:rPr>
            <w:rFonts w:ascii="Times New Roman" w:hAnsi="Times New Roman" w:cs="Times New Roman"/>
            <w:sz w:val="24"/>
            <w:szCs w:val="24"/>
          </w:rPr>
          <w:delText>A</w:delText>
        </w:r>
      </w:del>
      <w:ins w:id="149" w:author="Liu, Luyu" w:date="2020-06-16T19:46:00Z">
        <w:r w:rsidR="00CC0067">
          <w:rPr>
            <w:rFonts w:ascii="Times New Roman" w:hAnsi="Times New Roman" w:cs="Times New Roman"/>
            <w:sz w:val="24"/>
            <w:szCs w:val="24"/>
          </w:rPr>
          <w:t xml:space="preserve">automated passenger counter </w:t>
        </w:r>
      </w:ins>
      <w:del w:id="150" w:author="Liu, Luyu" w:date="2020-06-16T19:46:00Z">
        <w:r w:rsidDel="00CC0067">
          <w:rPr>
            <w:rFonts w:ascii="Times New Roman" w:hAnsi="Times New Roman" w:cs="Times New Roman"/>
            <w:sz w:val="24"/>
            <w:szCs w:val="24"/>
          </w:rPr>
          <w:delText xml:space="preserve">utomatic </w:delText>
        </w:r>
      </w:del>
      <w:del w:id="151" w:author="Liu, Luyu" w:date="2020-06-16T19:45:00Z">
        <w:r w:rsidDel="00970BC4">
          <w:rPr>
            <w:rFonts w:ascii="Times New Roman" w:hAnsi="Times New Roman" w:cs="Times New Roman"/>
            <w:sz w:val="24"/>
            <w:szCs w:val="24"/>
          </w:rPr>
          <w:delText xml:space="preserve">Passenger Counting </w:delText>
        </w:r>
      </w:del>
      <w:r>
        <w:rPr>
          <w:rFonts w:ascii="Times New Roman" w:hAnsi="Times New Roman" w:cs="Times New Roman"/>
          <w:sz w:val="24"/>
          <w:szCs w:val="24"/>
        </w:rPr>
        <w:t xml:space="preserve">(APC) data. </w:t>
      </w:r>
      <w:del w:id="152" w:author="Liu, Luyu" w:date="2020-06-16T19:47:00Z">
        <w:r w:rsidDel="00BB4F04">
          <w:rPr>
            <w:rFonts w:ascii="Times New Roman" w:hAnsi="Times New Roman" w:cs="Times New Roman"/>
            <w:sz w:val="24"/>
            <w:szCs w:val="24"/>
          </w:rPr>
          <w:delText xml:space="preserve">The </w:delText>
        </w:r>
      </w:del>
      <w:r>
        <w:rPr>
          <w:rFonts w:ascii="Times New Roman" w:hAnsi="Times New Roman" w:cs="Times New Roman"/>
          <w:sz w:val="24"/>
          <w:szCs w:val="24"/>
        </w:rPr>
        <w:t xml:space="preserve">APC data </w:t>
      </w:r>
      <w:del w:id="153" w:author="Liu, Luyu" w:date="2020-06-16T19:47:00Z">
        <w:r w:rsidDel="00BB4F04">
          <w:rPr>
            <w:rFonts w:ascii="Times New Roman" w:hAnsi="Times New Roman" w:cs="Times New Roman"/>
            <w:sz w:val="24"/>
            <w:szCs w:val="24"/>
          </w:rPr>
          <w:delText xml:space="preserve">is </w:delText>
        </w:r>
      </w:del>
      <w:ins w:id="154" w:author="Liu, Luyu" w:date="2020-06-16T19:47:00Z">
        <w:r w:rsidR="00BB4F04">
          <w:rPr>
            <w:rFonts w:ascii="Times New Roman" w:hAnsi="Times New Roman" w:cs="Times New Roman"/>
            <w:sz w:val="24"/>
            <w:szCs w:val="24"/>
          </w:rPr>
          <w:t xml:space="preserve">are </w:t>
        </w:r>
      </w:ins>
      <w:r>
        <w:rPr>
          <w:rFonts w:ascii="Times New Roman" w:hAnsi="Times New Roman" w:cs="Times New Roman"/>
          <w:sz w:val="24"/>
          <w:szCs w:val="24"/>
        </w:rPr>
        <w:t>collected by the passenger counters installed on each bus</w:t>
      </w:r>
      <w:del w:id="155" w:author="Liu, Luyu" w:date="2020-06-15T23:03:00Z">
        <w:r w:rsidDel="00244721">
          <w:rPr>
            <w:rFonts w:ascii="Times New Roman" w:hAnsi="Times New Roman" w:cs="Times New Roman"/>
            <w:sz w:val="24"/>
            <w:szCs w:val="24"/>
          </w:rPr>
          <w:delText>, which is primarily intended</w:delText>
        </w:r>
      </w:del>
      <w:r>
        <w:rPr>
          <w:rFonts w:ascii="Times New Roman" w:hAnsi="Times New Roman" w:cs="Times New Roman"/>
          <w:sz w:val="24"/>
          <w:szCs w:val="24"/>
        </w:rPr>
        <w:t xml:space="preserve"> to summary the ridership. Moreover, the data also contain</w:t>
      </w:r>
      <w:del w:id="156" w:author="Liu, Luyu" w:date="2020-06-16T19:47:00Z">
        <w:r w:rsidDel="00423DB9">
          <w:rPr>
            <w:rFonts w:ascii="Times New Roman" w:hAnsi="Times New Roman" w:cs="Times New Roman"/>
            <w:sz w:val="24"/>
            <w:szCs w:val="24"/>
          </w:rPr>
          <w:delText>s</w:delText>
        </w:r>
      </w:del>
      <w:r>
        <w:rPr>
          <w:rFonts w:ascii="Times New Roman" w:hAnsi="Times New Roman" w:cs="Times New Roman"/>
          <w:sz w:val="24"/>
          <w:szCs w:val="24"/>
        </w:rPr>
        <w:t xml:space="preserve"> the accurate arrival/departure time recorded promptly at each stop. Compared with GTFS, it is more appropriate to use APC to calculate the system performance and RTI-based users’ actual performance</w:t>
      </w:r>
      <w:ins w:id="157" w:author="Liu, Luyu" w:date="2020-06-15T23:00:00Z">
        <w:r w:rsidR="007C0955">
          <w:rPr>
            <w:rFonts w:ascii="Times New Roman" w:hAnsi="Times New Roman" w:cs="Times New Roman"/>
            <w:sz w:val="24"/>
            <w:szCs w:val="24"/>
          </w:rPr>
          <w:t xml:space="preserve"> for its higher temporal accuracy</w:t>
        </w:r>
      </w:ins>
      <w:r>
        <w:rPr>
          <w:rFonts w:ascii="Times New Roman" w:hAnsi="Times New Roman" w:cs="Times New Roman"/>
          <w:sz w:val="24"/>
          <w:szCs w:val="24"/>
        </w:rPr>
        <w:t xml:space="preserve">. However, because the APC devices are not available for every bus, its system coverage is not 100% unlike GTFS. Correspondingly, to make the APC data possible to sustain the calculation, we will merge the APC data and GTFS to achieve both higher temporal accuracy and 100% system coverage: for every </w:t>
      </w:r>
      <w:ins w:id="158" w:author="Liu, Luyu" w:date="2020-06-15T23:16:00Z">
        <w:r w:rsidR="00A14DF9">
          <w:rPr>
            <w:rFonts w:ascii="Times New Roman" w:hAnsi="Times New Roman" w:cs="Times New Roman"/>
            <w:sz w:val="24"/>
            <w:szCs w:val="24"/>
          </w:rPr>
          <w:t>trip and stop</w:t>
        </w:r>
      </w:ins>
      <w:del w:id="159" w:author="Liu, Luyu" w:date="2020-06-15T23:16:00Z">
        <w:r w:rsidDel="00A14DF9">
          <w:rPr>
            <w:rFonts w:ascii="Times New Roman" w:hAnsi="Times New Roman" w:cs="Times New Roman"/>
            <w:sz w:val="24"/>
            <w:szCs w:val="24"/>
          </w:rPr>
          <w:delText>GTFS real-time record</w:delText>
        </w:r>
      </w:del>
      <w:r>
        <w:rPr>
          <w:rFonts w:ascii="Times New Roman" w:hAnsi="Times New Roman" w:cs="Times New Roman"/>
          <w:sz w:val="24"/>
          <w:szCs w:val="24"/>
        </w:rPr>
        <w:t xml:space="preserve">, query </w:t>
      </w:r>
      <w:del w:id="160" w:author="Liu, Luyu" w:date="2020-06-15T23:16:00Z">
        <w:r w:rsidDel="00A14DF9">
          <w:rPr>
            <w:rFonts w:ascii="Times New Roman" w:hAnsi="Times New Roman" w:cs="Times New Roman"/>
            <w:sz w:val="24"/>
            <w:szCs w:val="24"/>
          </w:rPr>
          <w:delText xml:space="preserve">the corresponding trip and stop </w:delText>
        </w:r>
      </w:del>
      <w:r>
        <w:rPr>
          <w:rFonts w:ascii="Times New Roman" w:hAnsi="Times New Roman" w:cs="Times New Roman"/>
          <w:sz w:val="24"/>
          <w:szCs w:val="24"/>
        </w:rPr>
        <w:t xml:space="preserve">in the APC database and overwrite </w:t>
      </w:r>
      <w:ins w:id="161" w:author="Liu, Luyu" w:date="2020-06-15T23:16:00Z">
        <w:r w:rsidR="00301CA8">
          <w:rPr>
            <w:rFonts w:ascii="Times New Roman" w:hAnsi="Times New Roman" w:cs="Times New Roman"/>
            <w:sz w:val="24"/>
            <w:szCs w:val="24"/>
          </w:rPr>
          <w:t xml:space="preserve">the GTFS </w:t>
        </w:r>
        <w:r w:rsidR="00A81052">
          <w:rPr>
            <w:rFonts w:ascii="Times New Roman" w:hAnsi="Times New Roman" w:cs="Times New Roman"/>
            <w:sz w:val="24"/>
            <w:szCs w:val="24"/>
          </w:rPr>
          <w:t xml:space="preserve">record </w:t>
        </w:r>
      </w:ins>
      <w:r>
        <w:rPr>
          <w:rFonts w:ascii="Times New Roman" w:hAnsi="Times New Roman" w:cs="Times New Roman"/>
          <w:sz w:val="24"/>
          <w:szCs w:val="24"/>
        </w:rPr>
        <w:t xml:space="preserve">if </w:t>
      </w:r>
      <w:ins w:id="162" w:author="Liu, Luyu" w:date="2020-06-15T23:16:00Z">
        <w:r w:rsidR="00BF36D0">
          <w:rPr>
            <w:rFonts w:ascii="Times New Roman" w:hAnsi="Times New Roman" w:cs="Times New Roman"/>
            <w:sz w:val="24"/>
            <w:szCs w:val="24"/>
          </w:rPr>
          <w:t xml:space="preserve">APC record </w:t>
        </w:r>
      </w:ins>
      <w:r>
        <w:rPr>
          <w:rFonts w:ascii="Times New Roman" w:hAnsi="Times New Roman" w:cs="Times New Roman"/>
          <w:sz w:val="24"/>
          <w:szCs w:val="24"/>
        </w:rPr>
        <w:t xml:space="preserve">exists. </w:t>
      </w:r>
    </w:p>
    <w:p w14:paraId="16913567" w14:textId="184E64DC" w:rsidR="005A464A" w:rsidRDefault="005A464A" w:rsidP="005A464A">
      <w:pPr>
        <w:ind w:firstLine="720"/>
        <w:jc w:val="both"/>
        <w:rPr>
          <w:rFonts w:ascii="Times New Roman" w:hAnsi="Times New Roman" w:cs="Times New Roman"/>
          <w:sz w:val="24"/>
          <w:szCs w:val="24"/>
        </w:rPr>
      </w:pPr>
      <w:r w:rsidRPr="005062FD">
        <w:rPr>
          <w:rFonts w:ascii="Times New Roman" w:hAnsi="Times New Roman" w:cs="Times New Roman"/>
          <w:sz w:val="24"/>
          <w:szCs w:val="24"/>
        </w:rPr>
        <w:t xml:space="preserve">For the development and implementation of our methods, we selected Columbus, Ohio and Central Ohio Transit Authority (COTA) as the site for the case study. First, COTA bus system’s average headways are considerably large, </w:t>
      </w:r>
      <w:del w:id="163" w:author="Liu, Luyu" w:date="2020-06-16T19:48:00Z">
        <w:r w:rsidRPr="005062FD" w:rsidDel="0039143D">
          <w:rPr>
            <w:rFonts w:ascii="Times New Roman" w:hAnsi="Times New Roman" w:cs="Times New Roman"/>
            <w:sz w:val="24"/>
            <w:szCs w:val="24"/>
          </w:rPr>
          <w:delText>which makes</w:delText>
        </w:r>
      </w:del>
      <w:ins w:id="164" w:author="Liu, Luyu" w:date="2020-06-16T19:48:00Z">
        <w:r w:rsidR="0039143D">
          <w:rPr>
            <w:rFonts w:ascii="Times New Roman" w:hAnsi="Times New Roman" w:cs="Times New Roman"/>
            <w:sz w:val="24"/>
            <w:szCs w:val="24"/>
          </w:rPr>
          <w:t>making</w:t>
        </w:r>
      </w:ins>
      <w:r w:rsidRPr="005062FD">
        <w:rPr>
          <w:rFonts w:ascii="Times New Roman" w:hAnsi="Times New Roman" w:cs="Times New Roman"/>
          <w:sz w:val="24"/>
          <w:szCs w:val="24"/>
        </w:rPr>
        <w:t xml:space="preserve"> the waiting time a significant factor</w:t>
      </w:r>
      <w:del w:id="165" w:author="Liu, Luyu" w:date="2020-06-16T19:48:00Z">
        <w:r w:rsidRPr="005062FD" w:rsidDel="0039143D">
          <w:rPr>
            <w:rFonts w:ascii="Times New Roman" w:hAnsi="Times New Roman" w:cs="Times New Roman"/>
            <w:sz w:val="24"/>
            <w:szCs w:val="24"/>
          </w:rPr>
          <w:delText xml:space="preserve"> when actually using the system</w:delText>
        </w:r>
      </w:del>
      <w:r w:rsidRPr="005062FD">
        <w:rPr>
          <w:rFonts w:ascii="Times New Roman" w:hAnsi="Times New Roman" w:cs="Times New Roman"/>
          <w:sz w:val="24"/>
          <w:szCs w:val="24"/>
        </w:rPr>
        <w:t xml:space="preserve">; second, as a typical car-oriented </w:t>
      </w:r>
      <w:r>
        <w:rPr>
          <w:rFonts w:ascii="Times New Roman" w:hAnsi="Times New Roman" w:cs="Times New Roman"/>
          <w:sz w:val="24"/>
          <w:szCs w:val="24"/>
        </w:rPr>
        <w:t xml:space="preserve">American </w:t>
      </w:r>
      <w:r w:rsidRPr="005062FD">
        <w:rPr>
          <w:rFonts w:ascii="Times New Roman" w:hAnsi="Times New Roman" w:cs="Times New Roman"/>
          <w:sz w:val="24"/>
          <w:szCs w:val="24"/>
        </w:rPr>
        <w:t xml:space="preserve">city, the case study can be easily expanded to other cities and larger scales with same data support and methodologies. We collected </w:t>
      </w:r>
      <w:del w:id="166" w:author="Liu, Luyu" w:date="2020-06-16T19:49:00Z">
        <w:r w:rsidRPr="005062FD" w:rsidDel="005C4682">
          <w:rPr>
            <w:rFonts w:ascii="Times New Roman" w:hAnsi="Times New Roman" w:cs="Times New Roman"/>
            <w:sz w:val="24"/>
            <w:szCs w:val="24"/>
          </w:rPr>
          <w:delText xml:space="preserve">and organized </w:delText>
        </w:r>
      </w:del>
      <w:r>
        <w:rPr>
          <w:rFonts w:ascii="Times New Roman" w:hAnsi="Times New Roman" w:cs="Times New Roman"/>
          <w:sz w:val="24"/>
          <w:szCs w:val="24"/>
        </w:rPr>
        <w:t xml:space="preserve">the </w:t>
      </w:r>
      <w:ins w:id="167" w:author="Liu, Luyu" w:date="2020-06-16T19:49:00Z">
        <w:r w:rsidR="007A4E80">
          <w:rPr>
            <w:rFonts w:ascii="Times New Roman" w:hAnsi="Times New Roman" w:cs="Times New Roman"/>
            <w:sz w:val="24"/>
            <w:szCs w:val="24"/>
          </w:rPr>
          <w:t xml:space="preserve">COTA </w:t>
        </w:r>
      </w:ins>
      <w:r w:rsidRPr="005062FD">
        <w:rPr>
          <w:rFonts w:ascii="Times New Roman" w:hAnsi="Times New Roman" w:cs="Times New Roman"/>
          <w:sz w:val="24"/>
          <w:szCs w:val="24"/>
        </w:rPr>
        <w:t xml:space="preserve">GTFS </w:t>
      </w:r>
      <w:del w:id="168" w:author="Liu, Luyu" w:date="2020-06-16T19:49:00Z">
        <w:r w:rsidRPr="005062FD" w:rsidDel="006473C0">
          <w:rPr>
            <w:rFonts w:ascii="Times New Roman" w:hAnsi="Times New Roman" w:cs="Times New Roman"/>
            <w:sz w:val="24"/>
            <w:szCs w:val="24"/>
          </w:rPr>
          <w:delText>schedule data</w:delText>
        </w:r>
      </w:del>
      <w:ins w:id="169" w:author="Liu, Luyu" w:date="2020-06-16T19:49:00Z">
        <w:r w:rsidR="006473C0">
          <w:rPr>
            <w:rFonts w:ascii="Times New Roman" w:hAnsi="Times New Roman" w:cs="Times New Roman"/>
            <w:sz w:val="24"/>
            <w:szCs w:val="24"/>
          </w:rPr>
          <w:t>data</w:t>
        </w:r>
      </w:ins>
      <w:r w:rsidRPr="005062FD">
        <w:rPr>
          <w:rFonts w:ascii="Times New Roman" w:hAnsi="Times New Roman" w:cs="Times New Roman"/>
          <w:sz w:val="24"/>
          <w:szCs w:val="24"/>
        </w:rPr>
        <w:t xml:space="preserve"> in MongoDB and Python environment </w:t>
      </w:r>
      <w:del w:id="170" w:author="Liu, Luyu" w:date="2020-06-16T19:49:00Z">
        <w:r w:rsidRPr="005062FD" w:rsidDel="005B2415">
          <w:rPr>
            <w:rFonts w:ascii="Times New Roman" w:hAnsi="Times New Roman" w:cs="Times New Roman"/>
            <w:sz w:val="24"/>
            <w:szCs w:val="24"/>
          </w:rPr>
          <w:delText xml:space="preserve">from Application Programming Interface </w:delText>
        </w:r>
        <w:r w:rsidRPr="005062FD" w:rsidDel="00761023">
          <w:rPr>
            <w:rFonts w:ascii="Times New Roman" w:hAnsi="Times New Roman" w:cs="Times New Roman"/>
            <w:sz w:val="24"/>
            <w:szCs w:val="24"/>
          </w:rPr>
          <w:delText xml:space="preserve">(API) </w:delText>
        </w:r>
        <w:r w:rsidRPr="005062FD" w:rsidDel="005B2415">
          <w:rPr>
            <w:rFonts w:ascii="Times New Roman" w:hAnsi="Times New Roman" w:cs="Times New Roman"/>
            <w:sz w:val="24"/>
            <w:szCs w:val="24"/>
          </w:rPr>
          <w:delText xml:space="preserve">provided by </w:delText>
        </w:r>
        <w:r w:rsidRPr="005062FD" w:rsidDel="004150C3">
          <w:rPr>
            <w:rFonts w:ascii="Times New Roman" w:hAnsi="Times New Roman" w:cs="Times New Roman"/>
            <w:sz w:val="24"/>
            <w:szCs w:val="24"/>
          </w:rPr>
          <w:delText xml:space="preserve">COTA </w:delText>
        </w:r>
      </w:del>
      <w:r w:rsidRPr="005062FD">
        <w:rPr>
          <w:rFonts w:ascii="Times New Roman" w:hAnsi="Times New Roman" w:cs="Times New Roman"/>
          <w:sz w:val="24"/>
          <w:szCs w:val="24"/>
        </w:rPr>
        <w:t xml:space="preserve">from May 2018 to May 2019; for GTFS real-time, we archived the streamed data with frequency of 1 minute for the same time period. We also received the APC data from COTA from May 2018 to May 2019. </w:t>
      </w:r>
    </w:p>
    <w:p w14:paraId="5BBA7B7F" w14:textId="77777777" w:rsidR="005A464A" w:rsidRDefault="005A464A" w:rsidP="005A464A">
      <w:pPr>
        <w:ind w:firstLine="720"/>
        <w:jc w:val="both"/>
        <w:rPr>
          <w:rFonts w:ascii="Times New Roman" w:hAnsi="Times New Roman" w:cs="Times New Roman"/>
          <w:sz w:val="24"/>
          <w:szCs w:val="24"/>
        </w:rPr>
      </w:pPr>
    </w:p>
    <w:p w14:paraId="1C209121" w14:textId="77777777" w:rsidR="005A464A" w:rsidRPr="005719F8" w:rsidRDefault="005A464A" w:rsidP="005A464A">
      <w:pPr>
        <w:pStyle w:val="ListParagraph"/>
        <w:numPr>
          <w:ilvl w:val="1"/>
          <w:numId w:val="5"/>
        </w:numPr>
        <w:spacing w:line="256" w:lineRule="auto"/>
        <w:rPr>
          <w:rFonts w:ascii="Times New Roman" w:hAnsi="Times New Roman" w:cs="Times New Roman"/>
          <w:b/>
          <w:sz w:val="24"/>
          <w:szCs w:val="24"/>
        </w:rPr>
      </w:pPr>
      <w:r w:rsidRPr="005719F8">
        <w:rPr>
          <w:rFonts w:ascii="Times New Roman" w:hAnsi="Times New Roman" w:cs="Times New Roman"/>
          <w:b/>
          <w:sz w:val="24"/>
          <w:szCs w:val="24"/>
        </w:rPr>
        <w:t>Synchronization</w:t>
      </w:r>
    </w:p>
    <w:p w14:paraId="286C583C" w14:textId="46880CAB" w:rsidR="005A464A" w:rsidRDefault="005A464A" w:rsidP="005A464A">
      <w:pPr>
        <w:jc w:val="both"/>
        <w:rPr>
          <w:rFonts w:ascii="Times New Roman" w:hAnsi="Times New Roman" w:cs="Times New Roman"/>
          <w:sz w:val="24"/>
          <w:szCs w:val="24"/>
        </w:rPr>
      </w:pPr>
      <w:r>
        <w:rPr>
          <w:rStyle w:val="TimesNewRomanChar"/>
        </w:rPr>
        <w:lastRenderedPageBreak/>
        <w:t xml:space="preserve">We conceptualize catching </w:t>
      </w:r>
      <w:r w:rsidRPr="00E86BF0">
        <w:rPr>
          <w:rStyle w:val="TimesNewRomanChar"/>
        </w:rPr>
        <w:t>a bus</w:t>
      </w:r>
      <w:r>
        <w:rPr>
          <w:rFonts w:ascii="Times New Roman" w:hAnsi="Times New Roman" w:cs="Times New Roman"/>
          <w:sz w:val="24"/>
          <w:szCs w:val="24"/>
        </w:rPr>
        <w:t xml:space="preserve"> as a synchronization process between the walking trip to the target stop and the target bus’s </w:t>
      </w:r>
      <w:r>
        <w:rPr>
          <w:rFonts w:ascii="Times New Roman" w:hAnsi="Times New Roman" w:cs="Times New Roman"/>
          <w:i/>
          <w:sz w:val="24"/>
          <w:szCs w:val="24"/>
        </w:rPr>
        <w:t>trip sequence array</w:t>
      </w:r>
      <w:r>
        <w:rPr>
          <w:rFonts w:ascii="Times New Roman" w:hAnsi="Times New Roman" w:cs="Times New Roman"/>
          <w:sz w:val="24"/>
          <w:szCs w:val="24"/>
        </w:rPr>
        <w:t xml:space="preserve">. Trip sequence array is </w:t>
      </w:r>
      <w:del w:id="171" w:author="Liu, Luyu" w:date="2020-06-15T23:18:00Z">
        <w:r w:rsidDel="0019332F">
          <w:rPr>
            <w:rFonts w:ascii="Times New Roman" w:hAnsi="Times New Roman" w:cs="Times New Roman"/>
            <w:sz w:val="24"/>
            <w:szCs w:val="24"/>
          </w:rPr>
          <w:delText xml:space="preserve">defined as </w:delText>
        </w:r>
      </w:del>
      <w:r>
        <w:rPr>
          <w:rFonts w:ascii="Times New Roman" w:hAnsi="Times New Roman" w:cs="Times New Roman"/>
          <w:sz w:val="24"/>
          <w:szCs w:val="24"/>
        </w:rPr>
        <w:t>the collection of trips running on the same route and in the same direction as the target bus.</w:t>
      </w:r>
    </w:p>
    <w:p w14:paraId="767CAD3E" w14:textId="0A16BADE" w:rsidR="005A464A" w:rsidRDefault="005A464A" w:rsidP="00F64BC6">
      <w:pPr>
        <w:ind w:firstLine="720"/>
        <w:jc w:val="both"/>
        <w:rPr>
          <w:rFonts w:ascii="Times New Roman" w:hAnsi="Times New Roman" w:cs="Times New Roman"/>
          <w:sz w:val="24"/>
          <w:szCs w:val="24"/>
        </w:rPr>
        <w:pPrChange w:id="172" w:author="Liu, Luyu" w:date="2020-06-13T21:29:00Z">
          <w:pPr>
            <w:jc w:val="both"/>
          </w:pPr>
        </w:pPrChange>
      </w:pPr>
      <w:r>
        <w:rPr>
          <w:rFonts w:ascii="Times New Roman" w:hAnsi="Times New Roman" w:cs="Times New Roman"/>
          <w:sz w:val="24"/>
          <w:szCs w:val="24"/>
        </w:rPr>
        <w:t xml:space="preserve">Depending on user’s arrival time at the stop </w:t>
      </w:r>
      <w:r w:rsidRPr="006C311F">
        <w:rPr>
          <w:rFonts w:ascii="Times New Roman" w:hAnsi="Times New Roman" w:cs="Times New Roman"/>
          <w:i/>
          <w:sz w:val="24"/>
          <w:szCs w:val="24"/>
        </w:rPr>
        <w:t>t</w:t>
      </w:r>
      <w:r>
        <w:rPr>
          <w:rFonts w:ascii="Times New Roman" w:hAnsi="Times New Roman" w:cs="Times New Roman"/>
          <w:sz w:val="24"/>
          <w:szCs w:val="24"/>
        </w:rPr>
        <w:t xml:space="preserve">, the actual bus that user will take can be different from the scheduled one. We use the same concept in the transfer synchronization process: </w:t>
      </w:r>
      <w:r w:rsidRPr="00EA7B4A">
        <w:rPr>
          <w:rFonts w:ascii="Times New Roman" w:hAnsi="Times New Roman" w:cs="Times New Roman"/>
          <w:i/>
          <w:sz w:val="24"/>
          <w:szCs w:val="24"/>
        </w:rPr>
        <w:t>desynchronization degree</w:t>
      </w:r>
      <w:r>
        <w:rPr>
          <w:rFonts w:ascii="Times New Roman" w:hAnsi="Times New Roman" w:cs="Times New Roman"/>
          <w:sz w:val="24"/>
          <w:szCs w:val="24"/>
        </w:rPr>
        <w:t xml:space="preserve"> (DD), to measure the desynchronization between the bus and user at the stop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{"citationItems":[{"id":"ITEM-1","itemData":{"author":[{"dropping-particle":"","family":"Liu","given":"Luyu","non-dropping-particle":"","parse-names":false,"suffix":""},{"dropping-particle":"","family":"Miller","given":"Harvey J.","non-dropping-particle":"","parse-names":false,"suffix":""}],"container-title":"Manuscript submitted for publication.","id":"ITEM-1","issued":{"date-parts":[["2019"]]},"title":"Measuring public transit transfer risk using high-resolution schedule and real-time bus location data","type":"article-journal"},"uris":["http://www.mendeley.com/documents/?uuid=3380ca20-4ae9-466c-a8a4-e958abe65ca1"]}],"mendeley":{"formattedCitation":"(L. Liu and Miller 2019)","plainTextFormattedCitation":"(L. Liu and Miller 2019)","previouslyFormattedCitation":"(L. Liu and Miller 2019)"},"properties":{"noteIndex":0},"schema":"https://github.com/citation-style-language/schema/raw/master/csl-citation.json"}</w:instrText>
      </w:r>
      <w:r>
        <w:rPr>
          <w:rFonts w:ascii="Times New Roman" w:hAnsi="Times New Roman" w:cs="Times New Roman"/>
          <w:sz w:val="24"/>
          <w:szCs w:val="24"/>
        </w:rPr>
        <w:fldChar w:fldCharType="separate"/>
      </w:r>
      <w:r w:rsidRPr="005A464A">
        <w:rPr>
          <w:rFonts w:ascii="Times New Roman" w:hAnsi="Times New Roman" w:cs="Times New Roman"/>
          <w:noProof/>
          <w:sz w:val="24"/>
          <w:szCs w:val="24"/>
        </w:rPr>
        <w:t>(L. Liu and Miller 2019)</w:t>
      </w:r>
      <w:r>
        <w:rPr>
          <w:rFonts w:ascii="Times New Roman" w:hAnsi="Times New Roman" w:cs="Times New Roman"/>
          <w:sz w:val="24"/>
          <w:szCs w:val="24"/>
        </w:rPr>
        <w:fldChar w:fldCharType="end"/>
      </w:r>
      <w:r>
        <w:rPr>
          <w:rFonts w:ascii="Times New Roman" w:hAnsi="Times New Roman" w:cs="Times New Roman"/>
          <w:sz w:val="24"/>
          <w:szCs w:val="24"/>
        </w:rPr>
        <w:t>. DD is an integer indicator that represent how many buses the user loses in the trip sequence array:</w:t>
      </w:r>
      <w:ins w:id="173" w:author="Liu, Luyu" w:date="2020-06-13T21:29:00Z">
        <w:r w:rsidR="00F64BC6" w:rsidRPr="00F64BC6">
          <w:rPr>
            <w:rFonts w:ascii="Times New Roman" w:eastAsia="Yu Mincho" w:hAnsi="Times New Roman" w:cs="Times New Roman"/>
            <w:sz w:val="24"/>
            <w:szCs w:val="24"/>
            <w:lang w:eastAsia="ja-JP"/>
          </w:rPr>
          <w:t xml:space="preserve"> </w:t>
        </w:r>
        <w:r w:rsidR="00F64BC6" w:rsidRPr="00E714F0">
          <w:rPr>
            <w:rFonts w:ascii="Times New Roman" w:eastAsia="Yu Mincho" w:hAnsi="Times New Roman" w:cs="Times New Roman"/>
            <w:sz w:val="24"/>
            <w:szCs w:val="24"/>
            <w:lang w:eastAsia="ja-JP"/>
          </w:rPr>
          <w:t xml:space="preserve">it represents the order number of the actual bus before/after the scheduled bus. For example, if the actual bus is the </w:t>
        </w:r>
        <w:r w:rsidR="00F64BC6" w:rsidRPr="00E714F0">
          <w:rPr>
            <w:rFonts w:ascii="Times New Roman" w:eastAsia="Yu Mincho" w:hAnsi="Times New Roman" w:cs="Times New Roman"/>
            <w:i/>
            <w:sz w:val="24"/>
            <w:szCs w:val="24"/>
            <w:lang w:eastAsia="ja-JP"/>
          </w:rPr>
          <w:t>n-th</w:t>
        </w:r>
        <w:r w:rsidR="00F64BC6" w:rsidRPr="00E714F0">
          <w:rPr>
            <w:rFonts w:ascii="Times New Roman" w:eastAsia="Yu Mincho" w:hAnsi="Times New Roman" w:cs="Times New Roman"/>
            <w:sz w:val="24"/>
            <w:szCs w:val="24"/>
            <w:lang w:eastAsia="ja-JP"/>
          </w:rPr>
          <w:t xml:space="preserve"> bus after the scheduled bus, the DD is </w:t>
        </w:r>
        <w:r w:rsidR="00F64BC6" w:rsidRPr="00E714F0">
          <w:rPr>
            <w:rFonts w:ascii="Times New Roman" w:eastAsia="Yu Mincho" w:hAnsi="Times New Roman" w:cs="Times New Roman"/>
            <w:i/>
            <w:sz w:val="24"/>
            <w:szCs w:val="24"/>
            <w:lang w:eastAsia="ja-JP"/>
          </w:rPr>
          <w:t>n</w:t>
        </w:r>
        <w:r w:rsidR="00F64BC6" w:rsidRPr="00E714F0">
          <w:rPr>
            <w:rFonts w:ascii="Times New Roman" w:eastAsia="Yu Mincho" w:hAnsi="Times New Roman" w:cs="Times New Roman"/>
            <w:sz w:val="24"/>
            <w:szCs w:val="24"/>
            <w:lang w:eastAsia="ja-JP"/>
          </w:rPr>
          <w:t xml:space="preserve">; if the actual bus is the </w:t>
        </w:r>
        <w:r w:rsidR="00F64BC6" w:rsidRPr="00E714F0">
          <w:rPr>
            <w:rFonts w:ascii="Times New Roman" w:eastAsia="Yu Mincho" w:hAnsi="Times New Roman" w:cs="Times New Roman"/>
            <w:i/>
            <w:sz w:val="24"/>
            <w:szCs w:val="24"/>
            <w:lang w:eastAsia="ja-JP"/>
          </w:rPr>
          <w:t>n-th</w:t>
        </w:r>
        <w:r w:rsidR="00F64BC6" w:rsidRPr="00E714F0">
          <w:rPr>
            <w:rFonts w:ascii="Times New Roman" w:eastAsia="Yu Mincho" w:hAnsi="Times New Roman" w:cs="Times New Roman"/>
            <w:sz w:val="24"/>
            <w:szCs w:val="24"/>
            <w:lang w:eastAsia="ja-JP"/>
          </w:rPr>
          <w:t xml:space="preserve"> bus before the scheduled bus, the DD is </w:t>
        </w:r>
        <w:r w:rsidR="00F64BC6" w:rsidRPr="00E714F0">
          <w:rPr>
            <w:rFonts w:ascii="Times New Roman" w:eastAsia="Yu Mincho" w:hAnsi="Times New Roman" w:cs="Times New Roman"/>
            <w:i/>
            <w:sz w:val="24"/>
            <w:szCs w:val="24"/>
            <w:lang w:eastAsia="ja-JP"/>
          </w:rPr>
          <w:t>-n</w:t>
        </w:r>
        <w:r w:rsidR="00F64BC6" w:rsidRPr="00E714F0">
          <w:rPr>
            <w:rFonts w:ascii="Times New Roman" w:eastAsia="Yu Mincho" w:hAnsi="Times New Roman" w:cs="Times New Roman"/>
            <w:sz w:val="24"/>
            <w:szCs w:val="24"/>
            <w:lang w:eastAsia="ja-JP"/>
          </w:rPr>
          <w:t>; if the actual bus is the scheduled bus, then the DD is 0.</w:t>
        </w:r>
      </w:ins>
    </w:p>
    <w:p w14:paraId="280F27B3" w14:textId="477AB36B" w:rsidR="005A464A" w:rsidRPr="00163470" w:rsidRDefault="005A464A" w:rsidP="005A464A">
      <w:pPr>
        <w:ind w:firstLine="720"/>
        <w:jc w:val="both"/>
        <w:rPr>
          <w:rFonts w:ascii="Times New Roman" w:hAnsi="Times New Roman" w:cs="Times New Roman"/>
          <w:sz w:val="24"/>
          <w:szCs w:val="24"/>
        </w:rPr>
      </w:pPr>
      <w:r>
        <w:rPr>
          <w:rFonts w:ascii="Times New Roman" w:hAnsi="Times New Roman" w:cs="Times New Roman"/>
          <w:sz w:val="24"/>
          <w:szCs w:val="24"/>
        </w:rPr>
        <w:t>When synchronizing, the process of walking is linear: the users can control the walking time by selecting their home departure time</w:t>
      </w:r>
      <w:del w:id="174" w:author="Liu, Luyu" w:date="2020-06-12T17:14:00Z">
        <w:r w:rsidDel="005A2CF0">
          <w:rPr>
            <w:rFonts w:ascii="Times New Roman" w:hAnsi="Times New Roman" w:cs="Times New Roman"/>
            <w:sz w:val="24"/>
            <w:szCs w:val="24"/>
          </w:rPr>
          <w:delText xml:space="preserve"> (HDT)</w:delText>
        </w:r>
      </w:del>
      <w:r>
        <w:rPr>
          <w:rFonts w:ascii="Times New Roman" w:hAnsi="Times New Roman" w:cs="Times New Roman"/>
          <w:sz w:val="24"/>
          <w:szCs w:val="24"/>
        </w:rPr>
        <w:t xml:space="preserve">. </w:t>
      </w:r>
      <w:r w:rsidRPr="001349DE">
        <w:rPr>
          <w:rFonts w:ascii="Times New Roman" w:hAnsi="Times New Roman" w:cs="Times New Roman"/>
          <w:sz w:val="24"/>
          <w:szCs w:val="24"/>
        </w:rPr>
        <w:t>Except for very crowded conditions in dense cities, we can assume walking time is linear with respect to distance</w:t>
      </w:r>
      <w:r>
        <w:rPr>
          <w:rFonts w:ascii="Times New Roman" w:hAnsi="Times New Roman" w:cs="Times New Roman"/>
          <w:sz w:val="24"/>
          <w:szCs w:val="24"/>
        </w:rPr>
        <w:t>.</w:t>
      </w:r>
      <w:del w:id="175" w:author="Liu, Luyu" w:date="2020-06-15T19:57:00Z">
        <w:r w:rsidDel="00A246E6">
          <w:rPr>
            <w:rFonts w:ascii="Times New Roman" w:hAnsi="Times New Roman" w:cs="Times New Roman"/>
            <w:sz w:val="24"/>
            <w:szCs w:val="24"/>
          </w:rPr>
          <w:delText xml:space="preserve">  </w:delText>
        </w:r>
      </w:del>
      <w:ins w:id="176" w:author="Liu, Luyu" w:date="2020-06-15T19:57:00Z">
        <w:r w:rsidR="00A246E6">
          <w:rPr>
            <w:rFonts w:ascii="Times New Roman" w:hAnsi="Times New Roman" w:cs="Times New Roman"/>
            <w:sz w:val="24"/>
            <w:szCs w:val="24"/>
          </w:rPr>
          <w:t xml:space="preserve"> </w:t>
        </w:r>
      </w:ins>
      <w:r>
        <w:rPr>
          <w:rFonts w:ascii="Times New Roman" w:hAnsi="Times New Roman" w:cs="Times New Roman"/>
          <w:sz w:val="24"/>
          <w:szCs w:val="24"/>
        </w:rPr>
        <w:t>In contrast, the actual real-time performance of the bus is non-linear: the bus will not run at a fixed velocity and the expected time of arrival of bus at the stop is constantly changing. T</w:t>
      </w:r>
      <w:r w:rsidRPr="00163470">
        <w:rPr>
          <w:rFonts w:ascii="Times New Roman" w:hAnsi="Times New Roman" w:cs="Times New Roman"/>
          <w:sz w:val="24"/>
          <w:szCs w:val="24"/>
        </w:rPr>
        <w:t xml:space="preserve">he vehicle operator can change the vehicle’s speed based on conditions in real-time. Most relevant to our question, a vehicle operator can make up for an initial delay by increasing speed. Indeed, public transit agencies value on-time performance and may incentivize drivers to compensate for delays when possible, considering speed limits and safety considerations. </w:t>
      </w:r>
    </w:p>
    <w:p w14:paraId="25426D99" w14:textId="183F78BE" w:rsidR="005A464A" w:rsidDel="005C7387" w:rsidRDefault="005A464A" w:rsidP="0052176D">
      <w:pPr>
        <w:ind w:firstLine="720"/>
        <w:jc w:val="both"/>
        <w:rPr>
          <w:del w:id="177" w:author="Liu, Luyu" w:date="2020-06-13T21:30:00Z"/>
          <w:rFonts w:ascii="Times New Roman" w:hAnsi="Times New Roman" w:cs="Times New Roman"/>
          <w:sz w:val="24"/>
          <w:szCs w:val="24"/>
        </w:rPr>
      </w:pPr>
      <w:r>
        <w:rPr>
          <w:rFonts w:ascii="Times New Roman" w:hAnsi="Times New Roman" w:cs="Times New Roman"/>
          <w:sz w:val="24"/>
          <w:szCs w:val="24"/>
        </w:rPr>
        <w:t xml:space="preserve">We therefore introduce the concept of </w:t>
      </w:r>
      <w:r w:rsidRPr="00113206">
        <w:rPr>
          <w:rFonts w:ascii="Times New Roman" w:hAnsi="Times New Roman" w:cs="Times New Roman"/>
          <w:i/>
          <w:sz w:val="24"/>
          <w:szCs w:val="24"/>
        </w:rPr>
        <w:t>reclaimed delay</w:t>
      </w:r>
      <w:del w:id="178" w:author="Liu, Luyu" w:date="2020-06-12T17:14:00Z">
        <w:r w:rsidDel="00543494">
          <w:rPr>
            <w:rFonts w:ascii="Times New Roman" w:hAnsi="Times New Roman" w:cs="Times New Roman"/>
            <w:i/>
            <w:sz w:val="24"/>
            <w:szCs w:val="24"/>
          </w:rPr>
          <w:delText xml:space="preserve"> (RD)</w:delText>
        </w:r>
      </w:del>
      <w:r>
        <w:rPr>
          <w:rFonts w:ascii="Times New Roman" w:hAnsi="Times New Roman" w:cs="Times New Roman"/>
          <w:i/>
          <w:sz w:val="24"/>
          <w:szCs w:val="24"/>
        </w:rPr>
        <w:t>.</w:t>
      </w:r>
      <w:r>
        <w:rPr>
          <w:rFonts w:ascii="Times New Roman" w:hAnsi="Times New Roman" w:cs="Times New Roman"/>
          <w:sz w:val="24"/>
          <w:szCs w:val="24"/>
        </w:rPr>
        <w:t xml:space="preserve"> Similar to delay propagation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{"citationItems":[{"id":"ITEM-1","itemData":{"DOI":"10.1080/13658816.2019.1608997","ISSN":"13623087","abstract":"ABSTRACTPublic transit vehicles such as buses operate within shared transportation networks subject to dynamic conditions and disruptions such as traffic congestion. The operational delays caused b...","author":[{"dropping-particle":"","family":"Park","given":"Yongha","non-dropping-particle":"","parse-names":false,"suffix":""},{"dropping-particle":"","family":"Mount","given":"Jerry","non-dropping-particle":"","parse-names":false,"suffix":""},{"dropping-particle":"","family":"Liu","given":"Luyu","non-dropping-particle":"","parse-names":false,"suffix":""},{"dropping-particle":"","family":"Xiao","given":"Ningchuan","non-dropping-particle":"","parse-names":false,"suffix":""},{"dropping-particle":"","family":"Miller","given":"Harvey J.","non-dropping-particle":"","parse-names":false,"suffix":""}],"container-title":"International Journal of Geographical Information Science","id":"ITEM-1","issued":{"date-parts":[["2019"]]},"page":"1-26","publisher":"Taylor &amp; Francis","title":"Assessing public transit performance using real-time data: spatiotemporal patterns of bus operation delays in Columbus, Ohio, USA","type":"article-journal"},"uris":["http://www.mendeley.com/documents/?uuid=5149072e-19c6-43d2-81f7-9f9fb874ff77"]}],"mendeley":{"formattedCitation":"(Park et al. 2019)","plainTextFormattedCitation":"(Park et al. 2019)","previouslyFormattedCitation":"(Park et al. 2019)"},"properties":{"noteIndex":0},"schema":"https://github.com/citation-style-language/schema/raw/master/csl-citation.json"}</w:instrText>
      </w:r>
      <w:r>
        <w:rPr>
          <w:rFonts w:ascii="Times New Roman" w:hAnsi="Times New Roman" w:cs="Times New Roman"/>
          <w:sz w:val="24"/>
          <w:szCs w:val="24"/>
        </w:rPr>
        <w:fldChar w:fldCharType="separate"/>
      </w:r>
      <w:r w:rsidRPr="005A464A">
        <w:rPr>
          <w:rFonts w:ascii="Times New Roman" w:hAnsi="Times New Roman" w:cs="Times New Roman"/>
          <w:noProof/>
          <w:sz w:val="24"/>
          <w:szCs w:val="24"/>
        </w:rPr>
        <w:t>(Park et al. 2019)</w:t>
      </w:r>
      <w:r>
        <w:rPr>
          <w:rFonts w:ascii="Times New Roman" w:hAnsi="Times New Roman" w:cs="Times New Roman"/>
          <w:sz w:val="24"/>
          <w:szCs w:val="24"/>
        </w:rPr>
        <w:fldChar w:fldCharType="end"/>
      </w:r>
      <w:r>
        <w:rPr>
          <w:rFonts w:ascii="Times New Roman" w:hAnsi="Times New Roman" w:cs="Times New Roman"/>
          <w:sz w:val="24"/>
          <w:szCs w:val="24"/>
        </w:rPr>
        <w:t>, it is the time difference between th</w:t>
      </w:r>
      <w:r w:rsidR="00AE57D8">
        <w:rPr>
          <w:rFonts w:ascii="Times New Roman" w:hAnsi="Times New Roman" w:cs="Times New Roman"/>
          <w:sz w:val="24"/>
          <w:szCs w:val="24"/>
        </w:rPr>
        <w:t>e actual time of departure</w:t>
      </w:r>
      <w:r>
        <w:rPr>
          <w:rFonts w:ascii="Times New Roman" w:hAnsi="Times New Roman" w:cs="Times New Roman"/>
          <w:sz w:val="24"/>
          <w:szCs w:val="24"/>
        </w:rPr>
        <w:t xml:space="preserve"> and the </w:t>
      </w:r>
      <w:r w:rsidR="00AE57D8">
        <w:rPr>
          <w:rFonts w:ascii="Times New Roman" w:hAnsi="Times New Roman" w:cs="Times New Roman"/>
          <w:sz w:val="24"/>
          <w:szCs w:val="24"/>
        </w:rPr>
        <w:t>expected time of departure</w:t>
      </w:r>
      <w:r>
        <w:rPr>
          <w:rFonts w:ascii="Times New Roman" w:hAnsi="Times New Roman" w:cs="Times New Roman"/>
          <w:sz w:val="24"/>
          <w:szCs w:val="24"/>
        </w:rPr>
        <w:t xml:space="preserve"> at the stop. </w:t>
      </w:r>
      <w:ins w:id="179" w:author="Liu, Luyu" w:date="2020-06-16T21:12:00Z">
        <w:r w:rsidR="00CE3C87">
          <w:rPr>
            <w:rFonts w:ascii="Times New Roman" w:hAnsi="Times New Roman" w:cs="Times New Roman"/>
            <w:sz w:val="24"/>
            <w:szCs w:val="24"/>
          </w:rPr>
          <w:t xml:space="preserve">It measures the over-estimation caused by </w:t>
        </w:r>
      </w:ins>
      <w:ins w:id="180" w:author="Liu, Luyu" w:date="2020-06-16T21:11:00Z">
        <w:r w:rsidR="00CE3C87">
          <w:rPr>
            <w:rFonts w:ascii="Times New Roman" w:hAnsi="Times New Roman" w:cs="Times New Roman"/>
            <w:sz w:val="24"/>
            <w:szCs w:val="24"/>
          </w:rPr>
          <w:t xml:space="preserve">bus accelerating, short signals, and skipping stops during the walking phase. </w:t>
        </w:r>
      </w:ins>
    </w:p>
    <w:p w14:paraId="00734E98" w14:textId="3752AC41" w:rsidR="005A464A" w:rsidRPr="005C7387" w:rsidRDefault="005A464A" w:rsidP="005C7387">
      <w:pPr>
        <w:ind w:firstLine="720"/>
        <w:jc w:val="both"/>
        <w:rPr>
          <w:rPrChange w:id="181" w:author="Liu, Luyu" w:date="2020-06-13T21:30:00Z">
            <w:rPr>
              <w:rStyle w:val="TimesNewRomanChar"/>
            </w:rPr>
          </w:rPrChange>
        </w:rPr>
        <w:pPrChange w:id="182" w:author="Liu, Luyu" w:date="2020-06-13T21:30:00Z">
          <w:pPr>
            <w:pStyle w:val="IndentTimesNewRoman"/>
            <w:jc w:val="both"/>
          </w:pPr>
        </w:pPrChange>
      </w:pPr>
      <w:r w:rsidRPr="005C7387">
        <w:rPr>
          <w:rFonts w:ascii="Times New Roman" w:hAnsi="Times New Roman" w:cs="Times New Roman"/>
          <w:sz w:val="24"/>
          <w:szCs w:val="24"/>
          <w:rPrChange w:id="183" w:author="Liu, Luyu" w:date="2020-06-13T21:30:00Z">
            <w:rPr/>
          </w:rPrChange>
        </w:rPr>
        <w:fldChar w:fldCharType="begin"/>
      </w:r>
      <w:r w:rsidRPr="005C7387">
        <w:rPr>
          <w:rFonts w:ascii="Times New Roman" w:hAnsi="Times New Roman" w:cs="Times New Roman"/>
          <w:sz w:val="24"/>
          <w:szCs w:val="24"/>
          <w:rPrChange w:id="184" w:author="Liu, Luyu" w:date="2020-06-13T21:30:00Z">
            <w:rPr/>
          </w:rPrChange>
        </w:rPr>
        <w:instrText xml:space="preserve"> REF _Ref8118481 \h </w:instrText>
      </w:r>
      <w:r w:rsidRPr="005C7387">
        <w:rPr>
          <w:rFonts w:ascii="Times New Roman" w:hAnsi="Times New Roman" w:cs="Times New Roman"/>
          <w:sz w:val="24"/>
          <w:szCs w:val="24"/>
          <w:rPrChange w:id="185" w:author="Liu, Luyu" w:date="2020-06-13T21:30:00Z">
            <w:rPr/>
          </w:rPrChange>
        </w:rPr>
      </w:r>
      <w:r w:rsidR="005C7387">
        <w:rPr>
          <w:rFonts w:ascii="Times New Roman" w:hAnsi="Times New Roman" w:cs="Times New Roman"/>
          <w:sz w:val="24"/>
          <w:szCs w:val="24"/>
        </w:rPr>
        <w:instrText xml:space="preserve"> \* MERGEFORMAT </w:instrText>
      </w:r>
      <w:r w:rsidRPr="005C7387">
        <w:rPr>
          <w:rFonts w:ascii="Times New Roman" w:hAnsi="Times New Roman" w:cs="Times New Roman"/>
          <w:sz w:val="24"/>
          <w:szCs w:val="24"/>
          <w:rPrChange w:id="186" w:author="Liu, Luyu" w:date="2020-06-13T21:30:00Z">
            <w:rPr/>
          </w:rPrChange>
        </w:rPr>
        <w:fldChar w:fldCharType="separate"/>
      </w:r>
      <w:r w:rsidRPr="005C7387">
        <w:rPr>
          <w:rFonts w:ascii="Times New Roman" w:hAnsi="Times New Roman" w:cs="Times New Roman"/>
          <w:sz w:val="24"/>
          <w:szCs w:val="24"/>
          <w:rPrChange w:id="187" w:author="Liu, Luyu" w:date="2020-06-13T21:30:00Z">
            <w:rPr/>
          </w:rPrChange>
        </w:rPr>
        <w:t xml:space="preserve">Figure </w:t>
      </w:r>
      <w:r w:rsidRPr="005C7387">
        <w:rPr>
          <w:rFonts w:ascii="Times New Roman" w:hAnsi="Times New Roman" w:cs="Times New Roman"/>
          <w:sz w:val="24"/>
          <w:szCs w:val="24"/>
          <w:rPrChange w:id="188" w:author="Liu, Luyu" w:date="2020-06-13T21:30:00Z">
            <w:rPr>
              <w:noProof/>
            </w:rPr>
          </w:rPrChange>
        </w:rPr>
        <w:t>1</w:t>
      </w:r>
      <w:r w:rsidRPr="005C7387">
        <w:rPr>
          <w:rFonts w:ascii="Times New Roman" w:hAnsi="Times New Roman" w:cs="Times New Roman"/>
          <w:sz w:val="24"/>
          <w:szCs w:val="24"/>
          <w:rPrChange w:id="189" w:author="Liu, Luyu" w:date="2020-06-13T21:30:00Z">
            <w:rPr/>
          </w:rPrChange>
        </w:rPr>
        <w:fldChar w:fldCharType="end"/>
      </w:r>
      <w:r w:rsidRPr="005C7387">
        <w:rPr>
          <w:rFonts w:ascii="Times New Roman" w:hAnsi="Times New Roman" w:cs="Times New Roman"/>
          <w:sz w:val="24"/>
          <w:szCs w:val="24"/>
          <w:rPrChange w:id="190" w:author="Liu, Luyu" w:date="2020-06-13T21:30:00Z">
            <w:rPr/>
          </w:rPrChange>
        </w:rPr>
        <w:t xml:space="preserve"> shows corresponding space-time diagram of the expected synchronization, the actual desynchronization, and delay reclamation process. After the user leaves home, the actual bus trip (blue line) will diverge from the expected bus trip (red line) and converge with the scheduled bus trip (yellow line): since the bus has an initial delay near the user’s home, the bus accelerates and catches up the delay with the schedule. However, the user’s walking trip is still aiming for the expected bus trip. Consequently, the bus arrives earlier than the user’s expected time and the user will miss the bus. </w:t>
      </w:r>
    </w:p>
    <w:p w14:paraId="629ABFAF" w14:textId="77777777" w:rsidR="005A464A" w:rsidRDefault="005A464A" w:rsidP="005A464A">
      <w:pPr>
        <w:pStyle w:val="IndentTimesNewRoman"/>
        <w:jc w:val="both"/>
      </w:pPr>
      <w:r w:rsidRPr="00E86BF0">
        <w:rPr>
          <w:rStyle w:val="TimesNewRomanChar"/>
        </w:rPr>
        <w:t>The reclaimed delay</w:t>
      </w:r>
      <w:r>
        <w:t xml:space="preserve"> could be small but critical for RTI apps users: consequently, the RTI apps user will miss the bus and suffer waiting time penalty for a relatively long time. Thus, the synchronization of these two processes is highly unstable. Besides the delay reclamation mechanism, other RTI-related factors such as inaccurate geographic locations and delays in updates due to internet congestion and failures may also contribute to the desynchronization.</w:t>
      </w:r>
    </w:p>
    <w:p w14:paraId="65B88BB1" w14:textId="7838AD2E" w:rsidR="005A464A" w:rsidRDefault="000075C2" w:rsidP="005A464A">
      <w:pPr>
        <w:keepNext/>
        <w:jc w:val="center"/>
      </w:pPr>
      <w:r>
        <w:rPr>
          <w:noProof/>
        </w:rPr>
        <w:lastRenderedPageBreak/>
        <w:drawing>
          <wp:inline distT="0" distB="0" distL="0" distR="0" wp14:anchorId="3158BB71" wp14:editId="6C4D5DF7">
            <wp:extent cx="5943600" cy="35814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581400"/>
                    </a:xfrm>
                    <a:prstGeom prst="rect">
                      <a:avLst/>
                    </a:prstGeom>
                  </pic:spPr>
                </pic:pic>
              </a:graphicData>
            </a:graphic>
          </wp:inline>
        </w:drawing>
      </w:r>
    </w:p>
    <w:p w14:paraId="73D3F8EA" w14:textId="77777777" w:rsidR="005A464A" w:rsidRDefault="005A464A" w:rsidP="005A464A">
      <w:pPr>
        <w:jc w:val="center"/>
        <w:rPr>
          <w:rFonts w:ascii="Times New Roman" w:hAnsi="Times New Roman" w:cs="Times New Roman"/>
          <w:sz w:val="24"/>
          <w:szCs w:val="24"/>
        </w:rPr>
      </w:pPr>
      <w:bookmarkStart w:id="191" w:name="_Ref8118481"/>
      <w:commentRangeStart w:id="192"/>
      <w:r w:rsidRPr="00333E7A">
        <w:rPr>
          <w:rFonts w:ascii="Times New Roman" w:hAnsi="Times New Roman" w:cs="Times New Roman"/>
          <w:sz w:val="24"/>
          <w:szCs w:val="24"/>
        </w:rPr>
        <w:t xml:space="preserve">Figure </w:t>
      </w:r>
      <w:r w:rsidRPr="00333E7A">
        <w:rPr>
          <w:rFonts w:ascii="Times New Roman" w:hAnsi="Times New Roman" w:cs="Times New Roman"/>
          <w:sz w:val="24"/>
          <w:szCs w:val="24"/>
        </w:rPr>
        <w:fldChar w:fldCharType="begin"/>
      </w:r>
      <w:r w:rsidRPr="00333E7A">
        <w:rPr>
          <w:rFonts w:ascii="Times New Roman" w:hAnsi="Times New Roman" w:cs="Times New Roman"/>
          <w:sz w:val="24"/>
          <w:szCs w:val="24"/>
        </w:rPr>
        <w:instrText xml:space="preserve"> SEQ Figure \* ARABIC </w:instrText>
      </w:r>
      <w:r w:rsidRPr="00333E7A">
        <w:rPr>
          <w:rFonts w:ascii="Times New Roman" w:hAnsi="Times New Roman" w:cs="Times New Roman"/>
          <w:sz w:val="24"/>
          <w:szCs w:val="24"/>
        </w:rPr>
        <w:fldChar w:fldCharType="separate"/>
      </w:r>
      <w:r>
        <w:rPr>
          <w:rFonts w:ascii="Times New Roman" w:hAnsi="Times New Roman" w:cs="Times New Roman"/>
          <w:noProof/>
          <w:sz w:val="24"/>
          <w:szCs w:val="24"/>
        </w:rPr>
        <w:t>1</w:t>
      </w:r>
      <w:r w:rsidRPr="00333E7A">
        <w:rPr>
          <w:rFonts w:ascii="Times New Roman" w:hAnsi="Times New Roman" w:cs="Times New Roman"/>
          <w:sz w:val="24"/>
          <w:szCs w:val="24"/>
        </w:rPr>
        <w:fldChar w:fldCharType="end"/>
      </w:r>
      <w:bookmarkEnd w:id="191"/>
      <w:r>
        <w:rPr>
          <w:rFonts w:ascii="Times New Roman" w:hAnsi="Times New Roman" w:cs="Times New Roman"/>
          <w:sz w:val="24"/>
          <w:szCs w:val="24"/>
        </w:rPr>
        <w:t>:</w:t>
      </w:r>
      <w:r w:rsidRPr="00333E7A">
        <w:rPr>
          <w:rFonts w:ascii="Times New Roman" w:hAnsi="Times New Roman" w:cs="Times New Roman"/>
          <w:sz w:val="24"/>
          <w:szCs w:val="24"/>
        </w:rPr>
        <w:t xml:space="preserve"> </w:t>
      </w:r>
      <w:r>
        <w:rPr>
          <w:rFonts w:ascii="Times New Roman" w:hAnsi="Times New Roman" w:cs="Times New Roman"/>
          <w:sz w:val="24"/>
          <w:szCs w:val="24"/>
        </w:rPr>
        <w:t>s</w:t>
      </w:r>
      <w:r w:rsidRPr="00333E7A">
        <w:rPr>
          <w:rFonts w:ascii="Times New Roman" w:hAnsi="Times New Roman" w:cs="Times New Roman"/>
          <w:sz w:val="24"/>
          <w:szCs w:val="24"/>
        </w:rPr>
        <w:t>pace</w:t>
      </w:r>
      <w:r w:rsidRPr="000E5B82">
        <w:rPr>
          <w:rFonts w:ascii="Times New Roman" w:hAnsi="Times New Roman" w:cs="Times New Roman"/>
          <w:sz w:val="24"/>
          <w:szCs w:val="24"/>
        </w:rPr>
        <w:t xml:space="preserve">-time diagram of the </w:t>
      </w:r>
      <w:r>
        <w:rPr>
          <w:rFonts w:ascii="Times New Roman" w:hAnsi="Times New Roman" w:cs="Times New Roman"/>
          <w:sz w:val="24"/>
          <w:szCs w:val="24"/>
        </w:rPr>
        <w:t xml:space="preserve">expected </w:t>
      </w:r>
      <w:r w:rsidRPr="000E5B82">
        <w:rPr>
          <w:rFonts w:ascii="Times New Roman" w:hAnsi="Times New Roman" w:cs="Times New Roman"/>
          <w:sz w:val="24"/>
          <w:szCs w:val="24"/>
        </w:rPr>
        <w:t xml:space="preserve">synchronization and </w:t>
      </w:r>
      <w:r>
        <w:rPr>
          <w:rFonts w:ascii="Times New Roman" w:hAnsi="Times New Roman" w:cs="Times New Roman"/>
          <w:sz w:val="24"/>
          <w:szCs w:val="24"/>
        </w:rPr>
        <w:t xml:space="preserve">the actual </w:t>
      </w:r>
      <w:r w:rsidRPr="000E5B82">
        <w:rPr>
          <w:rFonts w:ascii="Times New Roman" w:hAnsi="Times New Roman" w:cs="Times New Roman"/>
          <w:sz w:val="24"/>
          <w:szCs w:val="24"/>
        </w:rPr>
        <w:t>desynchronization</w:t>
      </w:r>
      <w:commentRangeEnd w:id="192"/>
      <w:r>
        <w:rPr>
          <w:rStyle w:val="CommentReference"/>
        </w:rPr>
        <w:commentReference w:id="192"/>
      </w:r>
      <w:r>
        <w:rPr>
          <w:rFonts w:ascii="Times New Roman" w:hAnsi="Times New Roman" w:cs="Times New Roman"/>
          <w:sz w:val="24"/>
          <w:szCs w:val="24"/>
        </w:rPr>
        <w:t>.</w:t>
      </w:r>
    </w:p>
    <w:p w14:paraId="26010D44" w14:textId="19903438" w:rsidR="005A464A" w:rsidRDefault="005A464A" w:rsidP="005A464A">
      <w:pPr>
        <w:ind w:firstLine="720"/>
        <w:jc w:val="both"/>
        <w:rPr>
          <w:rFonts w:ascii="Times New Roman" w:hAnsi="Times New Roman" w:cs="Times New Roman"/>
          <w:sz w:val="24"/>
          <w:szCs w:val="24"/>
        </w:rPr>
      </w:pPr>
      <w:r>
        <w:rPr>
          <w:rFonts w:ascii="Times New Roman" w:hAnsi="Times New Roman" w:cs="Times New Roman"/>
          <w:sz w:val="24"/>
          <w:szCs w:val="24"/>
        </w:rPr>
        <w:t>Besides reclaimed delay, due to the discrete nature</w:t>
      </w:r>
      <w:r w:rsidRPr="00EF6015">
        <w:rPr>
          <w:rFonts w:ascii="Times New Roman" w:hAnsi="Times New Roman" w:cs="Times New Roman"/>
          <w:sz w:val="24"/>
          <w:szCs w:val="24"/>
        </w:rPr>
        <w:t xml:space="preserve"> of the </w:t>
      </w:r>
      <w:r>
        <w:rPr>
          <w:rFonts w:ascii="Times New Roman" w:hAnsi="Times New Roman" w:cs="Times New Roman"/>
          <w:sz w:val="24"/>
          <w:szCs w:val="24"/>
        </w:rPr>
        <w:t xml:space="preserve">GTFS real-time data, there are a </w:t>
      </w:r>
      <w:r w:rsidRPr="00A6218E">
        <w:rPr>
          <w:rFonts w:ascii="Times New Roman" w:hAnsi="Times New Roman" w:cs="Times New Roman"/>
          <w:i/>
          <w:sz w:val="24"/>
          <w:szCs w:val="24"/>
        </w:rPr>
        <w:t xml:space="preserve">discontinuity </w:t>
      </w:r>
      <w:r w:rsidRPr="002722B7">
        <w:rPr>
          <w:rFonts w:ascii="Times New Roman" w:hAnsi="Times New Roman" w:cs="Times New Roman"/>
          <w:i/>
          <w:sz w:val="24"/>
          <w:szCs w:val="24"/>
        </w:rPr>
        <w:t>delay</w:t>
      </w:r>
      <w:r w:rsidRPr="002722B7">
        <w:rPr>
          <w:rFonts w:ascii="Times New Roman" w:hAnsi="Times New Roman" w:cs="Times New Roman"/>
          <w:sz w:val="24"/>
          <w:szCs w:val="24"/>
        </w:rPr>
        <w:t xml:space="preserve"> </w:t>
      </w:r>
      <w:r w:rsidRPr="002D7BFB">
        <w:rPr>
          <w:rFonts w:ascii="Times New Roman" w:hAnsi="Times New Roman" w:cs="Times New Roman"/>
          <w:sz w:val="24"/>
          <w:szCs w:val="24"/>
        </w:rPr>
        <w:t>for all RTI-based trip planning strategies</w:t>
      </w:r>
      <w:del w:id="193" w:author="Liu, Luyu" w:date="2020-06-12T16:21:00Z">
        <w:r w:rsidDel="001B4909">
          <w:rPr>
            <w:rFonts w:ascii="Times New Roman" w:hAnsi="Times New Roman" w:cs="Times New Roman"/>
            <w:sz w:val="24"/>
            <w:szCs w:val="24"/>
          </w:rPr>
          <w:delText xml:space="preserve"> as shown in </w:delText>
        </w:r>
        <w:r w:rsidDel="001B4909">
          <w:rPr>
            <w:rFonts w:ascii="Times New Roman" w:hAnsi="Times New Roman" w:cs="Times New Roman"/>
            <w:sz w:val="24"/>
            <w:szCs w:val="24"/>
          </w:rPr>
          <w:fldChar w:fldCharType="begin"/>
        </w:r>
        <w:r w:rsidDel="001B4909">
          <w:rPr>
            <w:rFonts w:ascii="Times New Roman" w:hAnsi="Times New Roman" w:cs="Times New Roman"/>
            <w:sz w:val="24"/>
            <w:szCs w:val="24"/>
          </w:rPr>
          <w:delInstrText xml:space="preserve"> REF _Ref18334385 \h </w:delInstrText>
        </w:r>
        <w:r w:rsidDel="001B4909">
          <w:rPr>
            <w:rFonts w:ascii="Times New Roman" w:hAnsi="Times New Roman" w:cs="Times New Roman"/>
            <w:sz w:val="24"/>
            <w:szCs w:val="24"/>
          </w:rPr>
        </w:r>
        <w:r w:rsidDel="001B4909">
          <w:rPr>
            <w:rFonts w:ascii="Times New Roman" w:hAnsi="Times New Roman" w:cs="Times New Roman"/>
            <w:sz w:val="24"/>
            <w:szCs w:val="24"/>
          </w:rPr>
          <w:fldChar w:fldCharType="separate"/>
        </w:r>
        <w:r w:rsidRPr="00EF6015" w:rsidDel="001B4909">
          <w:rPr>
            <w:rFonts w:ascii="Times New Roman" w:hAnsi="Times New Roman" w:cs="Times New Roman"/>
            <w:sz w:val="24"/>
            <w:szCs w:val="24"/>
          </w:rPr>
          <w:delText xml:space="preserve">Figure </w:delText>
        </w:r>
        <w:r w:rsidDel="001B4909">
          <w:rPr>
            <w:rFonts w:ascii="Times New Roman" w:hAnsi="Times New Roman" w:cs="Times New Roman"/>
            <w:noProof/>
            <w:sz w:val="24"/>
            <w:szCs w:val="24"/>
          </w:rPr>
          <w:delText>2</w:delText>
        </w:r>
        <w:r w:rsidDel="001B4909">
          <w:rPr>
            <w:rFonts w:ascii="Times New Roman" w:hAnsi="Times New Roman" w:cs="Times New Roman"/>
            <w:sz w:val="24"/>
            <w:szCs w:val="24"/>
          </w:rPr>
          <w:fldChar w:fldCharType="end"/>
        </w:r>
      </w:del>
      <w:r>
        <w:rPr>
          <w:rFonts w:ascii="Times New Roman" w:hAnsi="Times New Roman" w:cs="Times New Roman"/>
          <w:sz w:val="24"/>
          <w:szCs w:val="24"/>
        </w:rPr>
        <w:t xml:space="preserve">: if RTI apps do not interpolate the void between the data feeds and their corresponding timestamp, the RTI-based users will wait until the data is updated. However, when the data is updated, the RTI-based user may already be late for the bus. Similarly, if the user decides to leave between two updates, although the RTI apps will show a good result based on the last update, in reality the user will miss the bus. Either scenario is the consequence of </w:t>
      </w:r>
      <w:r w:rsidRPr="005C3823">
        <w:rPr>
          <w:rFonts w:ascii="Times New Roman" w:hAnsi="Times New Roman" w:cs="Times New Roman"/>
          <w:sz w:val="24"/>
          <w:szCs w:val="24"/>
        </w:rPr>
        <w:t xml:space="preserve">discontinuity </w:t>
      </w:r>
      <w:r>
        <w:rPr>
          <w:rFonts w:ascii="Times New Roman" w:hAnsi="Times New Roman" w:cs="Times New Roman"/>
          <w:sz w:val="24"/>
          <w:szCs w:val="24"/>
        </w:rPr>
        <w:t xml:space="preserve">of the real-time data. Exactly like reclaimed delay, although the </w:t>
      </w:r>
      <w:r w:rsidRPr="005C3823">
        <w:rPr>
          <w:rFonts w:ascii="Times New Roman" w:hAnsi="Times New Roman" w:cs="Times New Roman"/>
          <w:sz w:val="24"/>
          <w:szCs w:val="24"/>
        </w:rPr>
        <w:t xml:space="preserve">discontinuity </w:t>
      </w:r>
      <w:r>
        <w:rPr>
          <w:rFonts w:ascii="Times New Roman" w:hAnsi="Times New Roman" w:cs="Times New Roman"/>
          <w:sz w:val="24"/>
          <w:szCs w:val="24"/>
        </w:rPr>
        <w:t>delay could be very small in value, it still can result in desynchronization and significantly long waiting time.</w:t>
      </w:r>
      <w:r w:rsidRPr="00575549">
        <w:rPr>
          <w:rFonts w:ascii="Times New Roman" w:hAnsi="Times New Roman" w:cs="Times New Roman"/>
          <w:sz w:val="24"/>
          <w:szCs w:val="24"/>
        </w:rPr>
        <w:t xml:space="preserve"> </w:t>
      </w:r>
      <w:r>
        <w:rPr>
          <w:rFonts w:ascii="Times New Roman" w:hAnsi="Times New Roman" w:cs="Times New Roman"/>
          <w:sz w:val="24"/>
          <w:szCs w:val="24"/>
        </w:rPr>
        <w:t>Both reclaimed delay and discontinuity delay produce potential missed risk for RTI-based users.</w:t>
      </w:r>
    </w:p>
    <w:p w14:paraId="11669EAE" w14:textId="07719CF4" w:rsidR="005A464A" w:rsidDel="001B4909" w:rsidRDefault="000075C2" w:rsidP="005A464A">
      <w:pPr>
        <w:keepNext/>
        <w:jc w:val="both"/>
        <w:rPr>
          <w:del w:id="194" w:author="Liu, Luyu" w:date="2020-06-12T16:22:00Z"/>
        </w:rPr>
      </w:pPr>
      <w:del w:id="195" w:author="Liu, Luyu" w:date="2020-06-12T16:22:00Z">
        <w:r w:rsidDel="001B4909">
          <w:rPr>
            <w:noProof/>
          </w:rPr>
          <w:drawing>
            <wp:inline distT="0" distB="0" distL="0" distR="0" wp14:anchorId="0E3B026C" wp14:editId="4B3140E8">
              <wp:extent cx="5943600" cy="272669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726690"/>
                      </a:xfrm>
                      <a:prstGeom prst="rect">
                        <a:avLst/>
                      </a:prstGeom>
                    </pic:spPr>
                  </pic:pic>
                </a:graphicData>
              </a:graphic>
            </wp:inline>
          </w:drawing>
        </w:r>
      </w:del>
    </w:p>
    <w:p w14:paraId="28E23CCC" w14:textId="6B41A956" w:rsidR="005A464A" w:rsidDel="001B4909" w:rsidRDefault="005A464A" w:rsidP="005A464A">
      <w:pPr>
        <w:jc w:val="center"/>
        <w:rPr>
          <w:del w:id="196" w:author="Liu, Luyu" w:date="2020-06-12T16:22:00Z"/>
          <w:rFonts w:ascii="Times New Roman" w:hAnsi="Times New Roman" w:cs="Times New Roman"/>
          <w:sz w:val="24"/>
          <w:szCs w:val="24"/>
        </w:rPr>
      </w:pPr>
      <w:bookmarkStart w:id="197" w:name="_Ref18334385"/>
      <w:del w:id="198" w:author="Liu, Luyu" w:date="2020-06-12T16:22:00Z">
        <w:r w:rsidRPr="00EF6015" w:rsidDel="001B4909">
          <w:rPr>
            <w:rFonts w:ascii="Times New Roman" w:hAnsi="Times New Roman" w:cs="Times New Roman"/>
            <w:sz w:val="24"/>
            <w:szCs w:val="24"/>
          </w:rPr>
          <w:delText xml:space="preserve">Figure </w:delText>
        </w:r>
        <w:r w:rsidRPr="00EF6015" w:rsidDel="001B4909">
          <w:rPr>
            <w:rFonts w:ascii="Times New Roman" w:hAnsi="Times New Roman" w:cs="Times New Roman"/>
            <w:sz w:val="24"/>
            <w:szCs w:val="24"/>
          </w:rPr>
          <w:fldChar w:fldCharType="begin"/>
        </w:r>
        <w:r w:rsidRPr="00EF6015" w:rsidDel="001B4909">
          <w:rPr>
            <w:rFonts w:ascii="Times New Roman" w:hAnsi="Times New Roman" w:cs="Times New Roman"/>
            <w:sz w:val="24"/>
            <w:szCs w:val="24"/>
          </w:rPr>
          <w:delInstrText xml:space="preserve"> SEQ Figure \* ARABIC </w:delInstrText>
        </w:r>
        <w:r w:rsidRPr="00EF6015" w:rsidDel="001B4909">
          <w:rPr>
            <w:rFonts w:ascii="Times New Roman" w:hAnsi="Times New Roman" w:cs="Times New Roman"/>
            <w:sz w:val="24"/>
            <w:szCs w:val="24"/>
          </w:rPr>
          <w:fldChar w:fldCharType="separate"/>
        </w:r>
        <w:r w:rsidDel="001B4909">
          <w:rPr>
            <w:rFonts w:ascii="Times New Roman" w:hAnsi="Times New Roman" w:cs="Times New Roman"/>
            <w:noProof/>
            <w:sz w:val="24"/>
            <w:szCs w:val="24"/>
          </w:rPr>
          <w:delText>2</w:delText>
        </w:r>
        <w:r w:rsidRPr="00EF6015" w:rsidDel="001B4909">
          <w:rPr>
            <w:rFonts w:ascii="Times New Roman" w:hAnsi="Times New Roman" w:cs="Times New Roman"/>
            <w:sz w:val="24"/>
            <w:szCs w:val="24"/>
          </w:rPr>
          <w:fldChar w:fldCharType="end"/>
        </w:r>
        <w:bookmarkEnd w:id="197"/>
        <w:r w:rsidDel="001B4909">
          <w:rPr>
            <w:rFonts w:ascii="Times New Roman" w:hAnsi="Times New Roman" w:cs="Times New Roman"/>
            <w:sz w:val="24"/>
            <w:szCs w:val="24"/>
          </w:rPr>
          <w:delText>: t</w:delText>
        </w:r>
        <w:r w:rsidRPr="00EF6015" w:rsidDel="001B4909">
          <w:rPr>
            <w:rFonts w:ascii="Times New Roman" w:hAnsi="Times New Roman" w:cs="Times New Roman"/>
            <w:sz w:val="24"/>
            <w:szCs w:val="24"/>
          </w:rPr>
          <w:delText xml:space="preserve">he </w:delText>
        </w:r>
        <w:r w:rsidRPr="005C3823" w:rsidDel="001B4909">
          <w:rPr>
            <w:rFonts w:ascii="Times New Roman" w:hAnsi="Times New Roman" w:cs="Times New Roman"/>
            <w:sz w:val="24"/>
            <w:szCs w:val="24"/>
          </w:rPr>
          <w:delText xml:space="preserve">discontinuity </w:delText>
        </w:r>
        <w:r w:rsidDel="001B4909">
          <w:rPr>
            <w:rFonts w:ascii="Times New Roman" w:hAnsi="Times New Roman" w:cs="Times New Roman"/>
            <w:sz w:val="24"/>
            <w:szCs w:val="24"/>
          </w:rPr>
          <w:delText>delay of real-time data.</w:delText>
        </w:r>
      </w:del>
    </w:p>
    <w:p w14:paraId="0A4331CF" w14:textId="77777777" w:rsidR="005A464A" w:rsidRPr="00351FFE" w:rsidRDefault="005A464A" w:rsidP="005A464A">
      <w:pPr>
        <w:spacing w:line="256" w:lineRule="auto"/>
        <w:rPr>
          <w:rFonts w:ascii="Times New Roman" w:hAnsi="Times New Roman" w:cs="Times New Roman"/>
          <w:sz w:val="24"/>
          <w:szCs w:val="24"/>
        </w:rPr>
      </w:pPr>
    </w:p>
    <w:p w14:paraId="4EDA818E" w14:textId="77777777" w:rsidR="005A464A" w:rsidRPr="0041102B" w:rsidRDefault="005A464A" w:rsidP="005A464A">
      <w:pPr>
        <w:pStyle w:val="ListParagraph"/>
        <w:numPr>
          <w:ilvl w:val="1"/>
          <w:numId w:val="5"/>
        </w:numPr>
        <w:spacing w:line="256" w:lineRule="auto"/>
        <w:rPr>
          <w:rFonts w:ascii="Times New Roman" w:hAnsi="Times New Roman" w:cs="Times New Roman"/>
          <w:b/>
          <w:sz w:val="24"/>
          <w:szCs w:val="24"/>
        </w:rPr>
      </w:pPr>
      <w:commentRangeStart w:id="199"/>
      <w:commentRangeStart w:id="200"/>
      <w:r w:rsidRPr="0041102B">
        <w:rPr>
          <w:rFonts w:ascii="Times New Roman" w:hAnsi="Times New Roman" w:cs="Times New Roman"/>
          <w:b/>
          <w:sz w:val="24"/>
          <w:szCs w:val="24"/>
        </w:rPr>
        <w:t>Trip planning strategies</w:t>
      </w:r>
      <w:commentRangeEnd w:id="199"/>
      <w:r>
        <w:rPr>
          <w:rStyle w:val="CommentReference"/>
        </w:rPr>
        <w:commentReference w:id="199"/>
      </w:r>
      <w:commentRangeEnd w:id="200"/>
      <w:r>
        <w:rPr>
          <w:rStyle w:val="CommentReference"/>
        </w:rPr>
        <w:commentReference w:id="200"/>
      </w:r>
    </w:p>
    <w:p w14:paraId="34D4393A" w14:textId="67830C1A" w:rsidR="00E92211" w:rsidRPr="00E92211" w:rsidRDefault="005A464A">
      <w:pPr>
        <w:pStyle w:val="Caption"/>
        <w:keepNext/>
        <w:jc w:val="both"/>
        <w:rPr>
          <w:rFonts w:ascii="Times New Roman" w:hAnsi="Times New Roman" w:cs="Times New Roman"/>
          <w:sz w:val="24"/>
          <w:szCs w:val="24"/>
        </w:rPr>
        <w:pPrChange w:id="201" w:author="Liu, Luyu" w:date="2020-06-12T10:21:00Z">
          <w:pPr/>
        </w:pPrChange>
      </w:pPr>
      <w:r w:rsidRPr="00924D51">
        <w:rPr>
          <w:rFonts w:ascii="Times New Roman" w:hAnsi="Times New Roman" w:cs="Times New Roman"/>
          <w:i w:val="0"/>
          <w:iCs w:val="0"/>
          <w:color w:val="auto"/>
          <w:sz w:val="24"/>
          <w:szCs w:val="24"/>
        </w:rPr>
        <w:t xml:space="preserve">A trip planning strategy can be interpreted as a tactic for a user to plan and execute a transit trip. There are different trip planning strategies for both RTI apps and non-RTI users to determine their </w:t>
      </w:r>
      <w:ins w:id="202" w:author="Liu, Luyu" w:date="2020-06-12T10:21:00Z">
        <w:r w:rsidR="00E92211">
          <w:rPr>
            <w:rFonts w:ascii="Times New Roman" w:hAnsi="Times New Roman" w:cs="Times New Roman"/>
            <w:i w:val="0"/>
            <w:iCs w:val="0"/>
            <w:color w:val="auto"/>
            <w:sz w:val="24"/>
            <w:szCs w:val="24"/>
          </w:rPr>
          <w:t>home departure time. A</w:t>
        </w:r>
      </w:ins>
      <w:del w:id="203" w:author="Liu, Luyu" w:date="2020-06-12T10:21:00Z">
        <w:r w:rsidRPr="00924D51" w:rsidDel="00E92211">
          <w:rPr>
            <w:rFonts w:ascii="Times New Roman" w:hAnsi="Times New Roman" w:cs="Times New Roman"/>
            <w:i w:val="0"/>
            <w:iCs w:val="0"/>
            <w:color w:val="auto"/>
            <w:sz w:val="24"/>
            <w:szCs w:val="24"/>
          </w:rPr>
          <w:delText>HD</w:delText>
        </w:r>
      </w:del>
      <w:ins w:id="204" w:author="Liu, Luyu" w:date="2020-06-12T10:21:00Z">
        <w:r w:rsidR="00E92211">
          <w:rPr>
            <w:rFonts w:ascii="Times New Roman" w:hAnsi="Times New Roman" w:cs="Times New Roman"/>
            <w:i w:val="0"/>
            <w:iCs w:val="0"/>
            <w:color w:val="auto"/>
            <w:sz w:val="24"/>
            <w:szCs w:val="24"/>
          </w:rPr>
          <w:t>ss</w:t>
        </w:r>
        <w:r w:rsidR="00E92211" w:rsidRPr="007C3268">
          <w:rPr>
            <w:rFonts w:ascii="Times New Roman" w:hAnsi="Times New Roman" w:cs="Times New Roman"/>
            <w:i w:val="0"/>
            <w:iCs w:val="0"/>
            <w:color w:val="auto"/>
            <w:sz w:val="24"/>
            <w:szCs w:val="24"/>
          </w:rPr>
          <w:t>uming no disturbance on user’s walking and boarding process, different trip planning strategies have only one controllable factor to determine the actual waiting time, namely, the home departure tim</w:t>
        </w:r>
      </w:ins>
      <w:r w:rsidR="006B7BD9">
        <w:rPr>
          <w:rFonts w:ascii="Times New Roman" w:hAnsi="Times New Roman" w:cs="Times New Roman"/>
          <w:i w:val="0"/>
          <w:iCs w:val="0"/>
          <w:color w:val="auto"/>
          <w:sz w:val="24"/>
          <w:szCs w:val="24"/>
        </w:rPr>
        <w:t>e:</w:t>
      </w:r>
      <w:del w:id="205" w:author="Liu, Luyu" w:date="2020-06-12T10:21:00Z">
        <w:r w:rsidRPr="00924D51" w:rsidDel="00E92211">
          <w:rPr>
            <w:rFonts w:ascii="Times New Roman" w:hAnsi="Times New Roman" w:cs="Times New Roman"/>
            <w:i w:val="0"/>
            <w:iCs w:val="0"/>
            <w:color w:val="auto"/>
            <w:sz w:val="24"/>
            <w:szCs w:val="24"/>
          </w:rPr>
          <w:delText>T.</w:delText>
        </w:r>
      </w:del>
      <w:del w:id="206" w:author="Liu, Luyu" w:date="2020-06-12T10:20:00Z">
        <w:r w:rsidRPr="00924D51" w:rsidDel="00E92211">
          <w:rPr>
            <w:rFonts w:ascii="Times New Roman" w:hAnsi="Times New Roman" w:cs="Times New Roman"/>
            <w:i w:val="0"/>
            <w:iCs w:val="0"/>
            <w:color w:val="auto"/>
            <w:sz w:val="24"/>
            <w:szCs w:val="24"/>
          </w:rPr>
          <w:delText xml:space="preserve"> </w:delText>
        </w:r>
      </w:del>
      <w:del w:id="207" w:author="Liu, Luyu" w:date="2020-06-12T10:19:00Z">
        <w:r w:rsidRPr="00924D51" w:rsidDel="00E92211">
          <w:rPr>
            <w:rFonts w:ascii="Times New Roman" w:hAnsi="Times New Roman" w:cs="Times New Roman"/>
            <w:i w:val="0"/>
            <w:iCs w:val="0"/>
            <w:color w:val="auto"/>
            <w:sz w:val="24"/>
            <w:szCs w:val="24"/>
          </w:rPr>
          <w:fldChar w:fldCharType="begin"/>
        </w:r>
        <w:r w:rsidRPr="006B7BD9" w:rsidDel="00E92211">
          <w:rPr>
            <w:rFonts w:ascii="Times New Roman" w:hAnsi="Times New Roman" w:cs="Times New Roman"/>
            <w:i w:val="0"/>
            <w:iCs w:val="0"/>
            <w:color w:val="auto"/>
            <w:sz w:val="24"/>
            <w:szCs w:val="24"/>
          </w:rPr>
          <w:delInstrText xml:space="preserve"> REF _Ref24055515 \h  \* MERGEFORMAT </w:delInstrText>
        </w:r>
        <w:r w:rsidRPr="00924D51" w:rsidDel="00E92211">
          <w:rPr>
            <w:rFonts w:ascii="Times New Roman" w:hAnsi="Times New Roman" w:cs="Times New Roman"/>
            <w:i w:val="0"/>
            <w:iCs w:val="0"/>
            <w:color w:val="auto"/>
            <w:sz w:val="24"/>
            <w:szCs w:val="24"/>
          </w:rPr>
        </w:r>
        <w:r w:rsidRPr="00924D51" w:rsidDel="00E92211">
          <w:rPr>
            <w:rFonts w:ascii="Times New Roman" w:hAnsi="Times New Roman" w:cs="Times New Roman"/>
            <w:i w:val="0"/>
            <w:iCs w:val="0"/>
            <w:color w:val="auto"/>
            <w:sz w:val="24"/>
            <w:szCs w:val="24"/>
          </w:rPr>
          <w:fldChar w:fldCharType="separate"/>
        </w:r>
        <w:r w:rsidRPr="00351FFE" w:rsidDel="00E92211">
          <w:rPr>
            <w:rFonts w:ascii="Times New Roman" w:hAnsi="Times New Roman" w:cs="Times New Roman"/>
            <w:i w:val="0"/>
            <w:iCs w:val="0"/>
            <w:color w:val="auto"/>
            <w:sz w:val="24"/>
            <w:szCs w:val="24"/>
          </w:rPr>
          <w:delText>Table 1</w:delText>
        </w:r>
        <w:r w:rsidRPr="00924D51" w:rsidDel="00E92211">
          <w:rPr>
            <w:rFonts w:ascii="Times New Roman" w:hAnsi="Times New Roman" w:cs="Times New Roman"/>
            <w:i w:val="0"/>
            <w:iCs w:val="0"/>
            <w:color w:val="auto"/>
            <w:sz w:val="24"/>
            <w:szCs w:val="24"/>
          </w:rPr>
          <w:fldChar w:fldCharType="end"/>
        </w:r>
        <w:r w:rsidRPr="00924D51" w:rsidDel="00E92211">
          <w:rPr>
            <w:rFonts w:ascii="Times New Roman" w:hAnsi="Times New Roman" w:cs="Times New Roman"/>
            <w:i w:val="0"/>
            <w:iCs w:val="0"/>
            <w:color w:val="auto"/>
            <w:sz w:val="24"/>
            <w:szCs w:val="24"/>
          </w:rPr>
          <w:delText xml:space="preserve"> summarizes the strategies we explore in this study; we elaborate these bel</w:delText>
        </w:r>
      </w:del>
    </w:p>
    <w:tbl>
      <w:tblPr>
        <w:tblW w:w="5160" w:type="pct"/>
        <w:jc w:val="center"/>
        <w:tblLook w:val="04A0" w:firstRow="1" w:lastRow="0" w:firstColumn="1" w:lastColumn="0" w:noHBand="0" w:noVBand="1"/>
      </w:tblPr>
      <w:tblGrid>
        <w:gridCol w:w="455"/>
        <w:gridCol w:w="8589"/>
        <w:gridCol w:w="616"/>
      </w:tblGrid>
      <w:tr w:rsidR="00564BD6" w14:paraId="3DA54578" w14:textId="77777777" w:rsidTr="00007AEA">
        <w:trPr>
          <w:trHeight w:val="812"/>
          <w:jc w:val="center"/>
        </w:trPr>
        <w:tc>
          <w:tcPr>
            <w:tcW w:w="255" w:type="pct"/>
            <w:vAlign w:val="center"/>
          </w:tcPr>
          <w:p w14:paraId="0A18DE6B" w14:textId="77777777" w:rsidR="00564BD6" w:rsidRDefault="00564BD6" w:rsidP="00007AEA">
            <w:pPr>
              <w:jc w:val="center"/>
              <w:rPr>
                <w:rFonts w:ascii="Times New Roman" w:eastAsia="Yu Mincho" w:hAnsi="Times New Roman" w:cs="Times New Roman"/>
                <w:sz w:val="24"/>
                <w:szCs w:val="24"/>
                <w:lang w:eastAsia="ja-JP"/>
              </w:rPr>
            </w:pPr>
          </w:p>
        </w:tc>
        <w:tc>
          <w:tcPr>
            <w:tcW w:w="4465" w:type="pct"/>
            <w:vAlign w:val="center"/>
            <w:hideMark/>
          </w:tcPr>
          <w:p w14:paraId="77196138" w14:textId="444C5F4C" w:rsidR="00564BD6" w:rsidRPr="00B47B00" w:rsidRDefault="00564BD6" w:rsidP="00DD7E0C">
            <w:pPr>
              <w:rPr>
                <w:rFonts w:ascii="Times New Roman" w:eastAsia="Yu Mincho" w:hAnsi="Times New Roman" w:cs="Times New Roman"/>
                <w:sz w:val="24"/>
                <w:szCs w:val="24"/>
              </w:rPr>
            </w:pPr>
            <m:oMathPara>
              <m:oMath>
                <m:r>
                  <w:rPr>
                    <w:rFonts w:ascii="Cambria Math" w:hAnsi="Cambria Math" w:cs="Times New Roman"/>
                    <w:sz w:val="24"/>
                    <w:szCs w:val="24"/>
                  </w:rPr>
                  <m:t>δt=T</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a</m:t>
                        </m:r>
                      </m:sub>
                    </m:sSub>
                  </m:e>
                </m:d>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a</m:t>
                    </m:r>
                  </m:sub>
                </m:sSub>
                <m:r>
                  <w:rPr>
                    <w:rFonts w:ascii="Cambria Math" w:hAnsi="Cambria Math" w:cs="Times New Roman"/>
                    <w:sz w:val="24"/>
                    <w:szCs w:val="24"/>
                  </w:rPr>
                  <m:t>=T</m:t>
                </m:r>
                <m:d>
                  <m:dPr>
                    <m:ctrlPr>
                      <w:rPr>
                        <w:rFonts w:ascii="Cambria Math" w:hAnsi="Cambria Math" w:cs="Times New Roman"/>
                        <w:i/>
                        <w:sz w:val="24"/>
                        <w:szCs w:val="24"/>
                      </w:rPr>
                    </m:ctrlPr>
                  </m:dPr>
                  <m:e>
                    <m:r>
                      <w:rPr>
                        <w:rFonts w:ascii="Cambria Math" w:hAnsi="Cambria Math" w:cs="Times New Roman"/>
                        <w:sz w:val="24"/>
                        <w:szCs w:val="24"/>
                      </w:rPr>
                      <m:t>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e>
                </m:d>
                <m:r>
                  <w:rPr>
                    <w:rFonts w:ascii="Cambria Math" w:hAnsi="Cambria Math" w:cs="Times New Roman"/>
                    <w:sz w:val="24"/>
                    <w:szCs w:val="24"/>
                  </w:rPr>
                  <m:t>-t-δ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m:oMathPara>
          </w:p>
        </w:tc>
        <w:tc>
          <w:tcPr>
            <w:tcW w:w="280" w:type="pct"/>
            <w:vAlign w:val="center"/>
            <w:hideMark/>
          </w:tcPr>
          <w:p w14:paraId="23B3A3F2" w14:textId="38BA178D" w:rsidR="00564BD6" w:rsidRPr="00E86BF0" w:rsidRDefault="00564BD6" w:rsidP="00007AEA">
            <w:pPr>
              <w:pStyle w:val="TimesNewRoman"/>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ins w:id="208" w:author="Liu, Luyu" w:date="2020-06-13T23:17:00Z">
              <w:r w:rsidR="009D7465">
                <w:rPr>
                  <w:noProof/>
                </w:rPr>
                <w:t>1</w:t>
              </w:r>
            </w:ins>
            <w:del w:id="209" w:author="Liu, Luyu" w:date="2020-06-13T21:30:00Z">
              <w:r w:rsidDel="00373BEE">
                <w:rPr>
                  <w:noProof/>
                </w:rPr>
                <w:delText>2</w:delText>
              </w:r>
            </w:del>
            <w:r>
              <w:rPr>
                <w:noProof/>
              </w:rPr>
              <w:fldChar w:fldCharType="end"/>
            </w:r>
            <w:r>
              <w:rPr>
                <w:rFonts w:eastAsia="Yu Mincho"/>
                <w:lang w:eastAsia="ja-JP"/>
              </w:rPr>
              <w:t>)</w:t>
            </w:r>
          </w:p>
        </w:tc>
      </w:tr>
    </w:tbl>
    <w:p w14:paraId="02D5B8B0" w14:textId="37AD18E3" w:rsidR="005A464A" w:rsidRPr="00FB0CF6" w:rsidRDefault="00677F36" w:rsidP="005A464A">
      <w:pPr>
        <w:rPr>
          <w:rFonts w:ascii="Times New Roman" w:hAnsi="Times New Roman" w:cs="Times New Roman"/>
          <w:sz w:val="24"/>
          <w:szCs w:val="24"/>
        </w:rPr>
      </w:pPr>
      <w:r>
        <w:rPr>
          <w:rFonts w:ascii="Times New Roman" w:hAnsi="Times New Roman" w:cs="Times New Roman"/>
          <w:sz w:val="24"/>
          <w:szCs w:val="24"/>
        </w:rPr>
        <w:lastRenderedPageBreak/>
        <w:t>Where t</w:t>
      </w:r>
      <w:r>
        <w:rPr>
          <w:rFonts w:ascii="Times New Roman" w:hAnsi="Times New Roman" w:cs="Times New Roman"/>
          <w:sz w:val="24"/>
          <w:szCs w:val="24"/>
          <w:vertAlign w:val="subscript"/>
        </w:rPr>
        <w:t xml:space="preserve">a </w:t>
      </w:r>
      <w:r>
        <w:rPr>
          <w:rFonts w:ascii="Times New Roman" w:hAnsi="Times New Roman" w:cs="Times New Roman"/>
          <w:sz w:val="24"/>
          <w:szCs w:val="24"/>
        </w:rPr>
        <w:t>is the passenger’s arrival time at the stop, t is the home departure time, δt</w:t>
      </w:r>
      <w:r>
        <w:rPr>
          <w:rFonts w:ascii="Times New Roman" w:hAnsi="Times New Roman" w:cs="Times New Roman"/>
          <w:sz w:val="24"/>
          <w:szCs w:val="24"/>
          <w:vertAlign w:val="subscript"/>
        </w:rPr>
        <w:t xml:space="preserve">w </w:t>
      </w:r>
      <w:r>
        <w:rPr>
          <w:rFonts w:ascii="Times New Roman" w:hAnsi="Times New Roman" w:cs="Times New Roman"/>
          <w:sz w:val="24"/>
          <w:szCs w:val="24"/>
        </w:rPr>
        <w:t>is the walking time, and T(t</w:t>
      </w:r>
      <w:r>
        <w:rPr>
          <w:rFonts w:ascii="Times New Roman" w:hAnsi="Times New Roman" w:cs="Times New Roman"/>
          <w:sz w:val="24"/>
          <w:szCs w:val="24"/>
          <w:vertAlign w:val="subscript"/>
        </w:rPr>
        <w:t>a</w:t>
      </w:r>
      <w:r>
        <w:rPr>
          <w:rFonts w:ascii="Times New Roman" w:hAnsi="Times New Roman" w:cs="Times New Roman"/>
          <w:sz w:val="24"/>
          <w:szCs w:val="24"/>
        </w:rPr>
        <w:t xml:space="preserve">) is the corresponding </w:t>
      </w:r>
      <w:r w:rsidR="0037671B">
        <w:rPr>
          <w:rFonts w:ascii="Times New Roman" w:hAnsi="Times New Roman" w:cs="Times New Roman"/>
          <w:sz w:val="24"/>
          <w:szCs w:val="24"/>
        </w:rPr>
        <w:t xml:space="preserve">bus </w:t>
      </w:r>
      <w:r>
        <w:rPr>
          <w:rFonts w:ascii="Times New Roman" w:hAnsi="Times New Roman" w:cs="Times New Roman"/>
          <w:sz w:val="24"/>
          <w:szCs w:val="24"/>
        </w:rPr>
        <w:t xml:space="preserve">boarding time which depends on when the passenger arrives at the stop. </w:t>
      </w:r>
      <w:r w:rsidR="005A464A">
        <w:rPr>
          <w:rFonts w:ascii="Times New Roman" w:hAnsi="Times New Roman" w:cs="Times New Roman"/>
          <w:sz w:val="24"/>
          <w:szCs w:val="24"/>
        </w:rPr>
        <w:t xml:space="preserve">Therefore, in the following sections, we will define each </w:t>
      </w:r>
      <w:r w:rsidR="003D036C" w:rsidRPr="003D036C">
        <w:rPr>
          <w:rFonts w:ascii="Times New Roman" w:hAnsi="Times New Roman" w:cs="Times New Roman"/>
          <w:sz w:val="24"/>
          <w:szCs w:val="24"/>
        </w:rPr>
        <w:t xml:space="preserve">trip planning strategy </w:t>
      </w:r>
      <w:r w:rsidR="005A464A">
        <w:rPr>
          <w:rFonts w:ascii="Times New Roman" w:hAnsi="Times New Roman" w:cs="Times New Roman"/>
          <w:sz w:val="24"/>
          <w:szCs w:val="24"/>
        </w:rPr>
        <w:t>by giving the formula of either its actual waiting time or its</w:t>
      </w:r>
      <w:r w:rsidR="00AE57D8">
        <w:rPr>
          <w:rFonts w:ascii="Times New Roman" w:hAnsi="Times New Roman" w:cs="Times New Roman"/>
          <w:sz w:val="24"/>
          <w:szCs w:val="24"/>
        </w:rPr>
        <w:t xml:space="preserve"> home departure time</w:t>
      </w:r>
      <w:r w:rsidR="005A464A">
        <w:rPr>
          <w:rFonts w:ascii="Times New Roman" w:hAnsi="Times New Roman" w:cs="Times New Roman"/>
          <w:sz w:val="24"/>
          <w:szCs w:val="24"/>
        </w:rPr>
        <w:t>.</w:t>
      </w:r>
    </w:p>
    <w:p w14:paraId="5C1AD6CE" w14:textId="77777777" w:rsidR="005A464A" w:rsidRPr="00351FFE" w:rsidRDefault="005A464A" w:rsidP="005A464A">
      <w:pPr>
        <w:rPr>
          <w:i/>
          <w:iCs/>
        </w:rPr>
      </w:pPr>
    </w:p>
    <w:p w14:paraId="0CAF96C0" w14:textId="77777777" w:rsidR="005A464A" w:rsidRPr="00351FFE" w:rsidRDefault="005A464A" w:rsidP="005A464A">
      <w:pPr>
        <w:pStyle w:val="ListParagraph"/>
        <w:numPr>
          <w:ilvl w:val="2"/>
          <w:numId w:val="5"/>
        </w:numPr>
        <w:jc w:val="both"/>
        <w:rPr>
          <w:rFonts w:ascii="Times New Roman" w:hAnsi="Times New Roman" w:cs="Times New Roman"/>
          <w:bCs/>
          <w:sz w:val="24"/>
          <w:szCs w:val="24"/>
        </w:rPr>
      </w:pPr>
      <w:r w:rsidRPr="00351FFE">
        <w:rPr>
          <w:rFonts w:ascii="Times New Roman" w:hAnsi="Times New Roman" w:cs="Times New Roman"/>
          <w:bCs/>
          <w:sz w:val="24"/>
          <w:szCs w:val="24"/>
        </w:rPr>
        <w:t>Arbitrary tactic</w:t>
      </w:r>
      <w:del w:id="210" w:author="Liu, Luyu" w:date="2020-06-12T10:23:00Z">
        <w:r w:rsidRPr="00351FFE" w:rsidDel="00715901">
          <w:rPr>
            <w:rFonts w:ascii="Times New Roman" w:hAnsi="Times New Roman" w:cs="Times New Roman"/>
            <w:bCs/>
            <w:sz w:val="24"/>
            <w:szCs w:val="24"/>
          </w:rPr>
          <w:delText xml:space="preserve"> (AT)</w:delText>
        </w:r>
      </w:del>
    </w:p>
    <w:p w14:paraId="2D8BEE19" w14:textId="7E4977CD" w:rsidR="005A464A" w:rsidRDefault="005A464A" w:rsidP="002E7CD2">
      <w:pPr>
        <w:jc w:val="both"/>
        <w:rPr>
          <w:rFonts w:ascii="Times New Roman" w:hAnsi="Times New Roman" w:cs="Times New Roman"/>
          <w:sz w:val="24"/>
          <w:szCs w:val="24"/>
        </w:rPr>
      </w:pPr>
      <w:r>
        <w:rPr>
          <w:rFonts w:ascii="Times New Roman" w:hAnsi="Times New Roman" w:cs="Times New Roman"/>
          <w:sz w:val="24"/>
          <w:szCs w:val="24"/>
        </w:rPr>
        <w:t xml:space="preserve">The simplest strategy is to </w:t>
      </w:r>
      <w:r w:rsidRPr="00744084">
        <w:rPr>
          <w:rFonts w:ascii="Times New Roman" w:hAnsi="Times New Roman" w:cs="Times New Roman"/>
          <w:sz w:val="24"/>
          <w:szCs w:val="24"/>
        </w:rPr>
        <w:t xml:space="preserve">arbitrarily </w:t>
      </w:r>
      <w:r>
        <w:rPr>
          <w:rFonts w:ascii="Times New Roman" w:hAnsi="Times New Roman" w:cs="Times New Roman"/>
          <w:sz w:val="24"/>
          <w:szCs w:val="24"/>
        </w:rPr>
        <w:t xml:space="preserve">walk to a stop and catch the subsequent bus that arrives. Because the user’s decision-making process is random, it is reasonable to assume user’s </w:t>
      </w:r>
      <w:del w:id="211" w:author="Liu, Luyu" w:date="2020-06-12T10:23:00Z">
        <w:r w:rsidDel="00F26D71">
          <w:rPr>
            <w:rFonts w:ascii="Times New Roman" w:hAnsi="Times New Roman" w:cs="Times New Roman"/>
            <w:sz w:val="24"/>
            <w:szCs w:val="24"/>
          </w:rPr>
          <w:delText xml:space="preserve">HDT </w:delText>
        </w:r>
      </w:del>
      <w:ins w:id="212" w:author="Liu, Luyu" w:date="2020-06-12T10:23:00Z">
        <w:r w:rsidR="00F26D71">
          <w:rPr>
            <w:rFonts w:ascii="Times New Roman" w:hAnsi="Times New Roman" w:cs="Times New Roman"/>
            <w:sz w:val="24"/>
            <w:szCs w:val="24"/>
          </w:rPr>
          <w:t xml:space="preserve">home departure time </w:t>
        </w:r>
      </w:ins>
      <w:r>
        <w:rPr>
          <w:rFonts w:ascii="Times New Roman" w:hAnsi="Times New Roman" w:cs="Times New Roman"/>
          <w:sz w:val="24"/>
          <w:szCs w:val="24"/>
        </w:rPr>
        <w:t xml:space="preserve">or user’s arrival time is evenly distributed among the headway between two buses. </w:t>
      </w:r>
      <w:r w:rsidR="002E7CD2">
        <w:rPr>
          <w:rFonts w:ascii="Times New Roman" w:hAnsi="Times New Roman" w:cs="Times New Roman"/>
          <w:sz w:val="24"/>
          <w:szCs w:val="24"/>
        </w:rPr>
        <w:t>S</w:t>
      </w:r>
      <w:r>
        <w:rPr>
          <w:rFonts w:ascii="Times New Roman" w:hAnsi="Times New Roman" w:cs="Times New Roman"/>
          <w:sz w:val="24"/>
          <w:szCs w:val="24"/>
        </w:rPr>
        <w:t xml:space="preserve">ince we have access to the real-time vehicle departure time data, we can directly calculate the waiting time as the median of the departure time of target bus and its subsequent bus without calculating the </w:t>
      </w:r>
      <w:del w:id="213" w:author="Liu, Luyu" w:date="2020-06-12T10:23:00Z">
        <w:r w:rsidDel="00F21561">
          <w:rPr>
            <w:rFonts w:ascii="Times New Roman" w:hAnsi="Times New Roman" w:cs="Times New Roman"/>
            <w:sz w:val="24"/>
            <w:szCs w:val="24"/>
          </w:rPr>
          <w:delText>HDT</w:delText>
        </w:r>
      </w:del>
      <w:ins w:id="214" w:author="Liu, Luyu" w:date="2020-06-12T10:23:00Z">
        <w:r w:rsidR="00F21561">
          <w:rPr>
            <w:rFonts w:ascii="Times New Roman" w:hAnsi="Times New Roman" w:cs="Times New Roman"/>
            <w:sz w:val="24"/>
            <w:szCs w:val="24"/>
          </w:rPr>
          <w:t>home departure time</w:t>
        </w:r>
      </w:ins>
      <w:r>
        <w:rPr>
          <w:rFonts w:ascii="Times New Roman" w:hAnsi="Times New Roman" w:cs="Times New Roman"/>
          <w:sz w:val="24"/>
          <w:szCs w:val="24"/>
        </w:rPr>
        <w:t>:</w:t>
      </w:r>
    </w:p>
    <w:tbl>
      <w:tblPr>
        <w:tblW w:w="5160" w:type="pct"/>
        <w:jc w:val="center"/>
        <w:tblLook w:val="04A0" w:firstRow="1" w:lastRow="0" w:firstColumn="1" w:lastColumn="0" w:noHBand="0" w:noVBand="1"/>
      </w:tblPr>
      <w:tblGrid>
        <w:gridCol w:w="455"/>
        <w:gridCol w:w="8589"/>
        <w:gridCol w:w="616"/>
      </w:tblGrid>
      <w:tr w:rsidR="005A464A" w14:paraId="7D03B738" w14:textId="77777777" w:rsidTr="005A464A">
        <w:trPr>
          <w:trHeight w:val="812"/>
          <w:jc w:val="center"/>
        </w:trPr>
        <w:tc>
          <w:tcPr>
            <w:tcW w:w="255" w:type="pct"/>
            <w:vAlign w:val="center"/>
          </w:tcPr>
          <w:p w14:paraId="6C3A0C69" w14:textId="77777777" w:rsidR="005A464A" w:rsidRDefault="005A464A" w:rsidP="005A464A">
            <w:pPr>
              <w:jc w:val="center"/>
              <w:rPr>
                <w:rFonts w:ascii="Times New Roman" w:eastAsia="Yu Mincho" w:hAnsi="Times New Roman" w:cs="Times New Roman"/>
                <w:sz w:val="24"/>
                <w:szCs w:val="24"/>
                <w:lang w:eastAsia="ja-JP"/>
              </w:rPr>
            </w:pPr>
          </w:p>
        </w:tc>
        <w:tc>
          <w:tcPr>
            <w:tcW w:w="4465" w:type="pct"/>
            <w:vAlign w:val="center"/>
            <w:hideMark/>
          </w:tcPr>
          <w:p w14:paraId="09FAF9BE" w14:textId="14AD9E56" w:rsidR="005A464A" w:rsidRPr="00B47B00" w:rsidRDefault="005A464A" w:rsidP="00EB7569">
            <w:pPr>
              <w:rPr>
                <w:rFonts w:ascii="Times New Roman" w:eastAsia="Yu Mincho" w:hAnsi="Times New Roman" w:cs="Times New Roman"/>
                <w:sz w:val="24"/>
                <w:szCs w:val="24"/>
              </w:rPr>
            </w:pPr>
            <m:oMathPara>
              <m:oMath>
                <m:r>
                  <w:rPr>
                    <w:rFonts w:ascii="Cambria Math" w:hAnsi="Cambria Math" w:cs="Times New Roman"/>
                    <w:sz w:val="24"/>
                    <w:szCs w:val="24"/>
                  </w:rPr>
                  <m:t>δt=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2</m:t>
                    </m:r>
                  </m:den>
                </m:f>
                <m:r>
                  <w:rPr>
                    <w:rFonts w:ascii="Cambria Math" w:hAnsi="Cambria Math" w:cs="Times New Roman"/>
                    <w:sz w:val="24"/>
                    <w:szCs w:val="24"/>
                  </w:rPr>
                  <m:t>⋅(T-T')</m:t>
                </m:r>
              </m:oMath>
            </m:oMathPara>
          </w:p>
        </w:tc>
        <w:tc>
          <w:tcPr>
            <w:tcW w:w="280" w:type="pct"/>
            <w:vAlign w:val="center"/>
            <w:hideMark/>
          </w:tcPr>
          <w:p w14:paraId="7C4BA4F1" w14:textId="2E92423A" w:rsidR="005A464A" w:rsidRPr="00E86BF0" w:rsidRDefault="005A464A" w:rsidP="005A464A">
            <w:pPr>
              <w:pStyle w:val="TimesNewRoman"/>
              <w:rPr>
                <w:rFonts w:asciiTheme="minorHAnsi" w:hAnsiTheme="minorHAnsi" w:cstheme="minorBidi"/>
                <w:sz w:val="18"/>
                <w:szCs w:val="18"/>
              </w:rPr>
            </w:pPr>
            <w:bookmarkStart w:id="215" w:name="_Ref21883957"/>
            <w:bookmarkStart w:id="216" w:name="_Ref21883961"/>
            <w:r>
              <w:rPr>
                <w:rFonts w:eastAsia="Yu Mincho"/>
                <w:lang w:eastAsia="ja-JP"/>
              </w:rPr>
              <w:t>(</w:t>
            </w:r>
            <w:r>
              <w:rPr>
                <w:noProof/>
              </w:rPr>
              <w:fldChar w:fldCharType="begin"/>
            </w:r>
            <w:r>
              <w:rPr>
                <w:noProof/>
              </w:rPr>
              <w:instrText xml:space="preserve"> SEQ Equation \* ARABIC </w:instrText>
            </w:r>
            <w:r>
              <w:rPr>
                <w:noProof/>
              </w:rPr>
              <w:fldChar w:fldCharType="separate"/>
            </w:r>
            <w:ins w:id="217" w:author="Liu, Luyu" w:date="2020-06-13T23:17:00Z">
              <w:r w:rsidR="009D7465">
                <w:rPr>
                  <w:noProof/>
                </w:rPr>
                <w:t>2</w:t>
              </w:r>
            </w:ins>
            <w:del w:id="218" w:author="Liu, Luyu" w:date="2020-06-13T21:30:00Z">
              <w:r w:rsidR="000E6AA4" w:rsidDel="00373BEE">
                <w:rPr>
                  <w:noProof/>
                </w:rPr>
                <w:delText>3</w:delText>
              </w:r>
            </w:del>
            <w:r>
              <w:rPr>
                <w:noProof/>
              </w:rPr>
              <w:fldChar w:fldCharType="end"/>
            </w:r>
            <w:bookmarkEnd w:id="215"/>
            <w:r>
              <w:rPr>
                <w:rFonts w:eastAsia="Yu Mincho"/>
                <w:lang w:eastAsia="ja-JP"/>
              </w:rPr>
              <w:t>)</w:t>
            </w:r>
            <w:bookmarkEnd w:id="216"/>
          </w:p>
        </w:tc>
      </w:tr>
    </w:tbl>
    <w:p w14:paraId="1298E159" w14:textId="12604BF1" w:rsidR="005A464A" w:rsidRDefault="005A464A" w:rsidP="005A464A">
      <w:pPr>
        <w:jc w:val="both"/>
        <w:rPr>
          <w:rFonts w:ascii="Times New Roman" w:hAnsi="Times New Roman" w:cs="Times New Roman"/>
          <w:sz w:val="24"/>
          <w:szCs w:val="24"/>
        </w:rPr>
      </w:pPr>
      <w:r>
        <w:rPr>
          <w:rFonts w:ascii="Times New Roman" w:hAnsi="Times New Roman" w:cs="Times New Roman"/>
          <w:sz w:val="24"/>
          <w:szCs w:val="24"/>
        </w:rPr>
        <w:t>Where:</w:t>
      </w:r>
      <w:r w:rsidR="00AC14CC">
        <w:rPr>
          <w:rFonts w:ascii="Times New Roman" w:hAnsi="Times New Roman" w:cs="Times New Roman"/>
          <w:sz w:val="24"/>
          <w:szCs w:val="24"/>
        </w:rPr>
        <w:t xml:space="preserve"> δt is waiting time,</w:t>
      </w:r>
      <w:r>
        <w:rPr>
          <w:rFonts w:ascii="Times New Roman" w:hAnsi="Times New Roman" w:cs="Times New Roman"/>
          <w:sz w:val="24"/>
          <w:szCs w:val="24"/>
        </w:rPr>
        <w:t xml:space="preserve"> </w:t>
      </w:r>
      <m:oMath>
        <m:r>
          <w:rPr>
            <w:rFonts w:ascii="Cambria Math" w:hAnsi="Cambria Math" w:cs="Times New Roman"/>
            <w:sz w:val="24"/>
            <w:szCs w:val="24"/>
          </w:rPr>
          <m:t>T</m:t>
        </m:r>
      </m:oMath>
      <w:r>
        <w:rPr>
          <w:rFonts w:ascii="Times New Roman" w:hAnsi="Times New Roman" w:cs="Times New Roman"/>
          <w:sz w:val="24"/>
          <w:szCs w:val="24"/>
        </w:rPr>
        <w:t xml:space="preserve"> is the bus’s actual real-time departure time</w:t>
      </w:r>
      <w:r w:rsidR="00AC14CC">
        <w:rPr>
          <w:rFonts w:ascii="Times New Roman" w:hAnsi="Times New Roman" w:cs="Times New Roman"/>
          <w:sz w:val="24"/>
          <w:szCs w:val="24"/>
        </w:rPr>
        <w:t>,</w:t>
      </w:r>
      <w:r>
        <w:rPr>
          <w:rFonts w:ascii="Times New Roman" w:hAnsi="Times New Roman" w:cs="Times New Roman"/>
          <w:sz w:val="24"/>
          <w:szCs w:val="24"/>
        </w:rPr>
        <w:t xml:space="preserve"> and </w:t>
      </w:r>
      <m:oMath>
        <m:r>
          <w:rPr>
            <w:rFonts w:ascii="Cambria Math" w:hAnsi="Cambria Math" w:cs="Times New Roman"/>
            <w:sz w:val="24"/>
            <w:szCs w:val="24"/>
          </w:rPr>
          <m:t>T'</m:t>
        </m:r>
      </m:oMath>
      <w:r>
        <w:rPr>
          <w:rFonts w:ascii="Times New Roman" w:hAnsi="Times New Roman" w:cs="Times New Roman"/>
          <w:sz w:val="24"/>
          <w:szCs w:val="24"/>
        </w:rPr>
        <w:t xml:space="preserve"> is the previous bus’s actual real-time departure time</w:t>
      </w:r>
      <w:r w:rsidR="002E7CD2">
        <w:rPr>
          <w:rFonts w:ascii="Times New Roman" w:hAnsi="Times New Roman" w:cs="Times New Roman"/>
          <w:sz w:val="24"/>
          <w:szCs w:val="24"/>
        </w:rPr>
        <w:t xml:space="preserve"> with desynchronization degree = -1</w:t>
      </w:r>
      <w:r>
        <w:rPr>
          <w:rFonts w:ascii="Times New Roman" w:hAnsi="Times New Roman" w:cs="Times New Roman"/>
          <w:sz w:val="24"/>
          <w:szCs w:val="24"/>
        </w:rPr>
        <w:t>.</w:t>
      </w:r>
    </w:p>
    <w:p w14:paraId="0E09CC81" w14:textId="55CCD214" w:rsidR="005A464A" w:rsidRDefault="005A464A" w:rsidP="005A464A">
      <w:pPr>
        <w:ind w:firstLine="720"/>
        <w:jc w:val="both"/>
        <w:rPr>
          <w:rFonts w:ascii="Times New Roman" w:hAnsi="Times New Roman" w:cs="Times New Roman"/>
          <w:sz w:val="24"/>
          <w:szCs w:val="24"/>
        </w:rPr>
      </w:pPr>
      <w:r>
        <w:rPr>
          <w:rFonts w:ascii="Times New Roman" w:hAnsi="Times New Roman" w:cs="Times New Roman"/>
          <w:sz w:val="24"/>
          <w:szCs w:val="24"/>
        </w:rPr>
        <w:t xml:space="preserve">Theoretically, this strategy is not very efficient since it is always the half of the buses’ actual headway. Therefore, it is a good benchmark for other </w:t>
      </w:r>
      <w:del w:id="219" w:author="Liu, Luyu" w:date="2020-06-13T12:35:00Z">
        <w:r w:rsidDel="00FA6C5B">
          <w:rPr>
            <w:rFonts w:ascii="Times New Roman" w:hAnsi="Times New Roman" w:cs="Times New Roman"/>
            <w:sz w:val="24"/>
            <w:szCs w:val="24"/>
          </w:rPr>
          <w:delText>TPS</w:delText>
        </w:r>
      </w:del>
      <w:ins w:id="220" w:author="Liu, Luyu" w:date="2020-06-13T12:35:00Z">
        <w:r w:rsidR="00FA6C5B">
          <w:rPr>
            <w:rFonts w:ascii="Times New Roman" w:hAnsi="Times New Roman" w:cs="Times New Roman"/>
            <w:sz w:val="24"/>
            <w:szCs w:val="24"/>
          </w:rPr>
          <w:t>trip planning strategies</w:t>
        </w:r>
      </w:ins>
      <w:r>
        <w:rPr>
          <w:rFonts w:ascii="Times New Roman" w:hAnsi="Times New Roman" w:cs="Times New Roman"/>
          <w:sz w:val="24"/>
          <w:szCs w:val="24"/>
        </w:rPr>
        <w:t xml:space="preserve">: if another </w:t>
      </w:r>
      <w:del w:id="221" w:author="Liu, Luyu" w:date="2020-06-13T12:33:00Z">
        <w:r w:rsidDel="00307818">
          <w:rPr>
            <w:rFonts w:ascii="Times New Roman" w:hAnsi="Times New Roman" w:cs="Times New Roman"/>
            <w:sz w:val="24"/>
            <w:szCs w:val="24"/>
          </w:rPr>
          <w:delText>TPS</w:delText>
        </w:r>
      </w:del>
      <w:ins w:id="222" w:author="Liu, Luyu" w:date="2020-06-13T12:33:00Z">
        <w:r w:rsidR="00307818">
          <w:rPr>
            <w:rFonts w:ascii="Times New Roman" w:hAnsi="Times New Roman" w:cs="Times New Roman"/>
            <w:sz w:val="24"/>
            <w:szCs w:val="24"/>
          </w:rPr>
          <w:t>trip planning strategy</w:t>
        </w:r>
      </w:ins>
      <w:r>
        <w:rPr>
          <w:rFonts w:ascii="Times New Roman" w:hAnsi="Times New Roman" w:cs="Times New Roman"/>
          <w:sz w:val="24"/>
          <w:szCs w:val="24"/>
        </w:rPr>
        <w:t xml:space="preserve"> performance is even worse than </w:t>
      </w:r>
      <w:del w:id="223" w:author="Liu, Luyu" w:date="2020-06-12T10:23:00Z">
        <w:r w:rsidDel="004E63A0">
          <w:rPr>
            <w:rFonts w:ascii="Times New Roman" w:hAnsi="Times New Roman" w:cs="Times New Roman"/>
            <w:sz w:val="24"/>
            <w:szCs w:val="24"/>
          </w:rPr>
          <w:delText>AT</w:delText>
        </w:r>
      </w:del>
      <w:ins w:id="224" w:author="Liu, Luyu" w:date="2020-06-12T10:23:00Z">
        <w:r w:rsidR="004E63A0">
          <w:rPr>
            <w:rFonts w:ascii="Times New Roman" w:hAnsi="Times New Roman" w:cs="Times New Roman"/>
            <w:sz w:val="24"/>
            <w:szCs w:val="24"/>
          </w:rPr>
          <w:t>arbitrary tactic</w:t>
        </w:r>
      </w:ins>
      <w:r>
        <w:rPr>
          <w:rFonts w:ascii="Times New Roman" w:hAnsi="Times New Roman" w:cs="Times New Roman"/>
          <w:sz w:val="24"/>
          <w:szCs w:val="24"/>
        </w:rPr>
        <w:t xml:space="preserve">, we can </w:t>
      </w:r>
      <w:r w:rsidR="000E6AA4">
        <w:rPr>
          <w:rFonts w:ascii="Times New Roman" w:hAnsi="Times New Roman" w:cs="Times New Roman"/>
          <w:sz w:val="24"/>
          <w:szCs w:val="24"/>
        </w:rPr>
        <w:t>assert</w:t>
      </w:r>
      <w:r>
        <w:rPr>
          <w:rFonts w:ascii="Times New Roman" w:hAnsi="Times New Roman" w:cs="Times New Roman"/>
          <w:sz w:val="24"/>
          <w:szCs w:val="24"/>
        </w:rPr>
        <w:t xml:space="preserve"> that it is not effective.</w:t>
      </w:r>
    </w:p>
    <w:p w14:paraId="28F73B0B" w14:textId="77777777" w:rsidR="005A464A" w:rsidRDefault="005A464A" w:rsidP="005A464A">
      <w:pPr>
        <w:jc w:val="both"/>
        <w:rPr>
          <w:rFonts w:ascii="Times New Roman" w:hAnsi="Times New Roman" w:cs="Times New Roman"/>
          <w:sz w:val="24"/>
          <w:szCs w:val="24"/>
        </w:rPr>
      </w:pPr>
    </w:p>
    <w:p w14:paraId="2FA0E818" w14:textId="76D6F3EC" w:rsidR="005A464A" w:rsidRPr="00351FFE" w:rsidRDefault="005A464A" w:rsidP="005A464A">
      <w:pPr>
        <w:pStyle w:val="ListParagraph"/>
        <w:numPr>
          <w:ilvl w:val="2"/>
          <w:numId w:val="5"/>
        </w:numPr>
        <w:jc w:val="both"/>
        <w:rPr>
          <w:rFonts w:ascii="Times New Roman" w:hAnsi="Times New Roman" w:cs="Times New Roman"/>
          <w:bCs/>
          <w:sz w:val="24"/>
          <w:szCs w:val="24"/>
        </w:rPr>
      </w:pPr>
      <w:r w:rsidRPr="00351FFE">
        <w:rPr>
          <w:rFonts w:ascii="Times New Roman" w:hAnsi="Times New Roman" w:cs="Times New Roman"/>
          <w:bCs/>
          <w:sz w:val="24"/>
          <w:szCs w:val="24"/>
        </w:rPr>
        <w:t>Schedule</w:t>
      </w:r>
      <w:del w:id="225" w:author="Liu, Luyu" w:date="2020-06-18T19:36:00Z">
        <w:r w:rsidRPr="00351FFE" w:rsidDel="00680FD7">
          <w:rPr>
            <w:rFonts w:ascii="Times New Roman" w:hAnsi="Times New Roman" w:cs="Times New Roman"/>
            <w:bCs/>
            <w:sz w:val="24"/>
            <w:szCs w:val="24"/>
          </w:rPr>
          <w:delText>d</w:delText>
        </w:r>
      </w:del>
      <w:r w:rsidRPr="00351FFE">
        <w:rPr>
          <w:rFonts w:ascii="Times New Roman" w:hAnsi="Times New Roman" w:cs="Times New Roman"/>
          <w:bCs/>
          <w:sz w:val="24"/>
          <w:szCs w:val="24"/>
        </w:rPr>
        <w:t xml:space="preserve"> tactic</w:t>
      </w:r>
      <w:del w:id="226" w:author="Liu, Luyu" w:date="2020-06-12T10:23:00Z">
        <w:r w:rsidRPr="00351FFE" w:rsidDel="00715901">
          <w:rPr>
            <w:rFonts w:ascii="Times New Roman" w:hAnsi="Times New Roman" w:cs="Times New Roman"/>
            <w:bCs/>
            <w:sz w:val="24"/>
            <w:szCs w:val="24"/>
          </w:rPr>
          <w:delText xml:space="preserve"> (ST)</w:delText>
        </w:r>
        <w:r w:rsidRPr="0001461D" w:rsidDel="00715901">
          <w:rPr>
            <w:rFonts w:ascii="Times New Roman" w:hAnsi="Times New Roman" w:cs="Times New Roman"/>
            <w:bCs/>
            <w:sz w:val="24"/>
            <w:szCs w:val="24"/>
          </w:rPr>
          <w:delText xml:space="preserve"> </w:delText>
        </w:r>
      </w:del>
    </w:p>
    <w:p w14:paraId="4AF4A50E" w14:textId="48544D62" w:rsidR="005A464A" w:rsidRDefault="005A464A" w:rsidP="005A464A">
      <w:pPr>
        <w:jc w:val="both"/>
        <w:rPr>
          <w:rFonts w:ascii="Times New Roman" w:hAnsi="Times New Roman" w:cs="Times New Roman"/>
          <w:sz w:val="24"/>
          <w:szCs w:val="24"/>
        </w:rPr>
      </w:pPr>
      <w:r>
        <w:rPr>
          <w:rFonts w:ascii="Times New Roman" w:hAnsi="Times New Roman" w:cs="Times New Roman"/>
          <w:sz w:val="24"/>
          <w:szCs w:val="24"/>
        </w:rPr>
        <w:t xml:space="preserve">These timetable-dependent users make their </w:t>
      </w:r>
      <w:del w:id="227" w:author="Liu, Luyu" w:date="2020-06-12T10:24:00Z">
        <w:r w:rsidDel="00715901">
          <w:rPr>
            <w:rFonts w:ascii="Times New Roman" w:hAnsi="Times New Roman" w:cs="Times New Roman"/>
            <w:sz w:val="24"/>
            <w:szCs w:val="24"/>
          </w:rPr>
          <w:delText xml:space="preserve">HDT </w:delText>
        </w:r>
      </w:del>
      <w:ins w:id="228" w:author="Liu, Luyu" w:date="2020-06-12T10:24:00Z">
        <w:r w:rsidR="00715901">
          <w:rPr>
            <w:rFonts w:ascii="Times New Roman" w:hAnsi="Times New Roman" w:cs="Times New Roman"/>
            <w:sz w:val="24"/>
            <w:szCs w:val="24"/>
          </w:rPr>
          <w:t xml:space="preserve">home departure time </w:t>
        </w:r>
      </w:ins>
      <w:r>
        <w:rPr>
          <w:rFonts w:ascii="Times New Roman" w:hAnsi="Times New Roman" w:cs="Times New Roman"/>
          <w:sz w:val="24"/>
          <w:szCs w:val="24"/>
        </w:rPr>
        <w:t>decisions based on the schedule published to the public:</w:t>
      </w:r>
    </w:p>
    <w:tbl>
      <w:tblPr>
        <w:tblW w:w="4950" w:type="pct"/>
        <w:jc w:val="center"/>
        <w:tblLook w:val="04A0" w:firstRow="1" w:lastRow="0" w:firstColumn="1" w:lastColumn="0" w:noHBand="0" w:noVBand="1"/>
      </w:tblPr>
      <w:tblGrid>
        <w:gridCol w:w="425"/>
        <w:gridCol w:w="8225"/>
        <w:gridCol w:w="616"/>
      </w:tblGrid>
      <w:tr w:rsidR="005A464A" w14:paraId="5C3EB38A" w14:textId="77777777" w:rsidTr="005A464A">
        <w:trPr>
          <w:trHeight w:val="580"/>
          <w:jc w:val="center"/>
        </w:trPr>
        <w:tc>
          <w:tcPr>
            <w:tcW w:w="256" w:type="pct"/>
            <w:vAlign w:val="center"/>
          </w:tcPr>
          <w:p w14:paraId="266CD6BD" w14:textId="77777777" w:rsidR="005A464A" w:rsidRDefault="005A464A" w:rsidP="005A464A">
            <w:pPr>
              <w:jc w:val="center"/>
              <w:rPr>
                <w:rFonts w:ascii="Times New Roman" w:eastAsia="Yu Mincho" w:hAnsi="Times New Roman" w:cs="Times New Roman"/>
                <w:sz w:val="24"/>
                <w:szCs w:val="24"/>
                <w:lang w:eastAsia="ja-JP"/>
              </w:rPr>
            </w:pPr>
          </w:p>
        </w:tc>
        <w:tc>
          <w:tcPr>
            <w:tcW w:w="4464" w:type="pct"/>
            <w:vAlign w:val="center"/>
            <w:hideMark/>
          </w:tcPr>
          <w:p w14:paraId="3876E388" w14:textId="59BE30E6" w:rsidR="005A464A" w:rsidRDefault="00EB7569" w:rsidP="00EB7569">
            <w:pPr>
              <w:rPr>
                <w:rFonts w:ascii="Times New Roman" w:hAnsi="Times New Roman" w:cs="Times New Roman"/>
                <w:sz w:val="24"/>
                <w:szCs w:val="24"/>
              </w:rPr>
            </w:pPr>
            <m:oMathPara>
              <m:oMath>
                <m:r>
                  <w:rPr>
                    <w:rFonts w:ascii="Cambria Math" w:hAnsi="Cambria Math" w:cs="Times New Roman"/>
                    <w:sz w:val="24"/>
                    <w:szCs w:val="24"/>
                  </w:rPr>
                  <m:t>t=</m:t>
                </m:r>
                <m:sSup>
                  <m:sSupPr>
                    <m:ctrlPr>
                      <w:rPr>
                        <w:rFonts w:ascii="Cambria Math" w:hAnsi="Cambria Math" w:cs="Times New Roman"/>
                        <w:i/>
                        <w:sz w:val="24"/>
                        <w:szCs w:val="24"/>
                      </w:rPr>
                    </m:ctrlPr>
                  </m:sSupPr>
                  <m:e>
                    <m:r>
                      <w:rPr>
                        <w:rFonts w:ascii="Cambria Math" w:hAnsi="Cambria Math" w:cs="Times New Roman"/>
                        <w:sz w:val="24"/>
                        <w:szCs w:val="24"/>
                      </w:rPr>
                      <m:t>T</m:t>
                    </m:r>
                  </m:e>
                  <m:sup>
                    <m:r>
                      <w:rPr>
                        <w:rFonts w:ascii="Cambria Math" w:hAnsi="Cambria Math" w:cs="Times New Roman"/>
                        <w:sz w:val="24"/>
                        <w:szCs w:val="24"/>
                      </w:rPr>
                      <m:t>*</m:t>
                    </m:r>
                  </m:sup>
                </m:sSup>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m:oMathPara>
          </w:p>
        </w:tc>
        <w:tc>
          <w:tcPr>
            <w:tcW w:w="280" w:type="pct"/>
            <w:vAlign w:val="center"/>
            <w:hideMark/>
          </w:tcPr>
          <w:p w14:paraId="4403AE33" w14:textId="269FE0BA" w:rsidR="005A464A" w:rsidRPr="00E86BF0" w:rsidRDefault="005A464A" w:rsidP="005A464A">
            <w:pPr>
              <w:pStyle w:val="TimesNewRoman"/>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ins w:id="229" w:author="Liu, Luyu" w:date="2020-06-13T21:30:00Z">
              <w:r w:rsidR="00373BEE">
                <w:rPr>
                  <w:noProof/>
                </w:rPr>
                <w:t>3</w:t>
              </w:r>
            </w:ins>
            <w:del w:id="230" w:author="Liu, Luyu" w:date="2020-06-13T21:30:00Z">
              <w:r w:rsidR="000E6AA4" w:rsidDel="00373BEE">
                <w:rPr>
                  <w:noProof/>
                </w:rPr>
                <w:delText>4</w:delText>
              </w:r>
            </w:del>
            <w:r>
              <w:rPr>
                <w:noProof/>
              </w:rPr>
              <w:fldChar w:fldCharType="end"/>
            </w:r>
            <w:r>
              <w:rPr>
                <w:rFonts w:eastAsia="Yu Mincho"/>
                <w:lang w:eastAsia="ja-JP"/>
              </w:rPr>
              <w:t>)</w:t>
            </w:r>
          </w:p>
        </w:tc>
      </w:tr>
    </w:tbl>
    <w:p w14:paraId="6C7AAD3E" w14:textId="60487D7C" w:rsidR="005A464A" w:rsidRDefault="00143C44" w:rsidP="005A464A">
      <w:pPr>
        <w:rPr>
          <w:rFonts w:ascii="Times New Roman" w:hAnsi="Times New Roman" w:cs="Times New Roman"/>
          <w:sz w:val="24"/>
          <w:szCs w:val="24"/>
        </w:rPr>
      </w:pPr>
      <w:r>
        <w:rPr>
          <w:rFonts w:ascii="Times New Roman" w:hAnsi="Times New Roman" w:cs="Times New Roman"/>
          <w:sz w:val="24"/>
          <w:szCs w:val="24"/>
        </w:rPr>
        <w:t xml:space="preserve">Where: </w:t>
      </w:r>
      <w:r w:rsidRPr="00143C44">
        <w:rPr>
          <w:rFonts w:ascii="Times New Roman" w:hAnsi="Times New Roman" w:cs="Times New Roman"/>
          <w:i/>
          <w:sz w:val="24"/>
          <w:szCs w:val="24"/>
        </w:rPr>
        <w:t>δt</w:t>
      </w:r>
      <w:r w:rsidRPr="00143C44">
        <w:rPr>
          <w:rFonts w:ascii="Times New Roman" w:hAnsi="Times New Roman" w:cs="Times New Roman"/>
          <w:i/>
          <w:sz w:val="24"/>
          <w:szCs w:val="24"/>
          <w:vertAlign w:val="subscript"/>
        </w:rPr>
        <w:t>w</w:t>
      </w:r>
      <w:r>
        <w:rPr>
          <w:rFonts w:ascii="Times New Roman" w:hAnsi="Times New Roman" w:cs="Times New Roman"/>
          <w:sz w:val="24"/>
          <w:szCs w:val="24"/>
        </w:rPr>
        <w:t xml:space="preserve"> </w:t>
      </w:r>
      <w:r w:rsidR="005A464A">
        <w:rPr>
          <w:rFonts w:ascii="Times New Roman" w:hAnsi="Times New Roman" w:cs="Times New Roman"/>
          <w:sz w:val="24"/>
          <w:szCs w:val="24"/>
        </w:rPr>
        <w:t xml:space="preserve">is the walking time from user’s home to the stop, </w:t>
      </w:r>
      <w:r w:rsidRPr="00143C44">
        <w:rPr>
          <w:rFonts w:ascii="Times New Roman" w:hAnsi="Times New Roman" w:cs="Times New Roman"/>
          <w:i/>
          <w:sz w:val="24"/>
          <w:szCs w:val="24"/>
        </w:rPr>
        <w:t>T</w:t>
      </w:r>
      <w:r w:rsidRPr="00143C44">
        <w:rPr>
          <w:rFonts w:ascii="Times New Roman" w:hAnsi="Times New Roman" w:cs="Times New Roman"/>
          <w:i/>
          <w:sz w:val="24"/>
          <w:szCs w:val="24"/>
          <w:vertAlign w:val="superscript"/>
        </w:rPr>
        <w:t>*</w:t>
      </w:r>
      <w:r>
        <w:rPr>
          <w:rFonts w:ascii="Times New Roman" w:hAnsi="Times New Roman" w:cs="Times New Roman"/>
          <w:sz w:val="24"/>
          <w:szCs w:val="24"/>
        </w:rPr>
        <w:t xml:space="preserve"> </w:t>
      </w:r>
      <w:r w:rsidR="005A464A">
        <w:rPr>
          <w:rFonts w:ascii="Times New Roman" w:hAnsi="Times New Roman" w:cs="Times New Roman"/>
          <w:sz w:val="24"/>
          <w:szCs w:val="24"/>
        </w:rPr>
        <w:t>is the scheduled bus departure time.</w:t>
      </w:r>
    </w:p>
    <w:p w14:paraId="395503E2" w14:textId="50B2AC71" w:rsidR="005A464A" w:rsidRDefault="005A464A" w:rsidP="005A464A">
      <w:pPr>
        <w:ind w:firstLine="720"/>
        <w:jc w:val="both"/>
        <w:rPr>
          <w:rFonts w:ascii="Times New Roman" w:hAnsi="Times New Roman" w:cs="Times New Roman"/>
          <w:sz w:val="24"/>
          <w:szCs w:val="24"/>
        </w:rPr>
      </w:pPr>
      <w:del w:id="231" w:author="Liu, Luyu" w:date="2020-06-13T12:32:00Z">
        <w:r w:rsidDel="00D04CF8">
          <w:rPr>
            <w:rFonts w:ascii="Times New Roman" w:hAnsi="Times New Roman" w:cs="Times New Roman"/>
            <w:sz w:val="24"/>
            <w:szCs w:val="24"/>
          </w:rPr>
          <w:delText xml:space="preserve">ST </w:delText>
        </w:r>
      </w:del>
      <w:ins w:id="232" w:author="Liu, Luyu" w:date="2020-06-13T12:32:00Z">
        <w:r w:rsidR="00D04CF8">
          <w:rPr>
            <w:rFonts w:ascii="Times New Roman" w:hAnsi="Times New Roman" w:cs="Times New Roman"/>
            <w:sz w:val="24"/>
            <w:szCs w:val="24"/>
          </w:rPr>
          <w:t xml:space="preserve">Schedule tactic </w:t>
        </w:r>
      </w:ins>
      <w:r>
        <w:rPr>
          <w:rFonts w:ascii="Times New Roman" w:hAnsi="Times New Roman" w:cs="Times New Roman"/>
          <w:sz w:val="24"/>
          <w:szCs w:val="24"/>
        </w:rPr>
        <w:t xml:space="preserve">users do not benefit from waiting time reduction based on RTI. However, since </w:t>
      </w:r>
      <w:r w:rsidR="0094289A">
        <w:rPr>
          <w:rFonts w:ascii="Times New Roman" w:hAnsi="Times New Roman" w:cs="Times New Roman"/>
          <w:sz w:val="24"/>
          <w:szCs w:val="24"/>
        </w:rPr>
        <w:t xml:space="preserve">COTA </w:t>
      </w:r>
      <w:r>
        <w:rPr>
          <w:rFonts w:ascii="Times New Roman" w:hAnsi="Times New Roman" w:cs="Times New Roman"/>
          <w:sz w:val="24"/>
          <w:szCs w:val="24"/>
        </w:rPr>
        <w:t>bus will rarely if ever leave a stop earlier than the scheduled time</w:t>
      </w:r>
      <w:r w:rsidR="0094289A">
        <w:rPr>
          <w:rFonts w:ascii="Times New Roman" w:hAnsi="Times New Roman" w:cs="Times New Roman"/>
          <w:sz w:val="24"/>
          <w:szCs w:val="24"/>
        </w:rPr>
        <w:t xml:space="preserve"> due to timetable policy </w:t>
      </w:r>
      <w:r w:rsidR="0094289A">
        <w:rPr>
          <w:rFonts w:ascii="Times New Roman" w:hAnsi="Times New Roman" w:cs="Times New Roman"/>
          <w:sz w:val="24"/>
          <w:szCs w:val="24"/>
        </w:rPr>
        <w:fldChar w:fldCharType="begin" w:fldLock="1"/>
      </w:r>
      <w:r w:rsidR="001C320A">
        <w:rPr>
          <w:rFonts w:ascii="Times New Roman" w:hAnsi="Times New Roman" w:cs="Times New Roman"/>
          <w:sz w:val="24"/>
          <w:szCs w:val="24"/>
        </w:rPr>
        <w:instrText>ADDIN CSL_CITATION {"citationItems":[{"id":"ITEM-1","itemData":{"URL":"https://www.cota.com/policies/on-time-performance/","accessed":{"date-parts":[["2019","2","5"]]},"author":[{"dropping-particle":"","family":"COTA","given":"","non-dropping-particle":"","parse-names":false,"suffix":""}],"id":"ITEM-1","issued":{"date-parts":[["2019"]]},"title":"How does COTA measure on-time performance?","type":"webpage"},"uris":["http://www.mendeley.com/documents/?uuid=d204574e-2314-4c14-af9d-8ed2d52a4c3b"]}],"mendeley":{"formattedCitation":"(COTA 2019)","plainTextFormattedCitation":"(COTA 2019)","previouslyFormattedCitation":"(COTA 2019)"},"properties":{"noteIndex":0},"schema":"https://github.com/citation-style-language/schema/raw/master/csl-citation.json"}</w:instrText>
      </w:r>
      <w:r w:rsidR="0094289A">
        <w:rPr>
          <w:rFonts w:ascii="Times New Roman" w:hAnsi="Times New Roman" w:cs="Times New Roman"/>
          <w:sz w:val="24"/>
          <w:szCs w:val="24"/>
        </w:rPr>
        <w:fldChar w:fldCharType="separate"/>
      </w:r>
      <w:r w:rsidR="0094289A" w:rsidRPr="0094289A">
        <w:rPr>
          <w:rFonts w:ascii="Times New Roman" w:hAnsi="Times New Roman" w:cs="Times New Roman"/>
          <w:noProof/>
          <w:sz w:val="24"/>
          <w:szCs w:val="24"/>
        </w:rPr>
        <w:t>(COTA 2019)</w:t>
      </w:r>
      <w:r w:rsidR="0094289A">
        <w:rPr>
          <w:rFonts w:ascii="Times New Roman" w:hAnsi="Times New Roman" w:cs="Times New Roman"/>
          <w:sz w:val="24"/>
          <w:szCs w:val="24"/>
        </w:rPr>
        <w:fldChar w:fldCharType="end"/>
      </w:r>
      <w:r>
        <w:rPr>
          <w:rFonts w:ascii="Times New Roman" w:hAnsi="Times New Roman" w:cs="Times New Roman"/>
          <w:sz w:val="24"/>
          <w:szCs w:val="24"/>
        </w:rPr>
        <w:t xml:space="preserve">, </w:t>
      </w:r>
      <w:del w:id="233" w:author="Liu, Luyu" w:date="2020-06-12T10:24:00Z">
        <w:r w:rsidDel="00BB34D0">
          <w:rPr>
            <w:rFonts w:ascii="Times New Roman" w:hAnsi="Times New Roman" w:cs="Times New Roman"/>
            <w:sz w:val="24"/>
            <w:szCs w:val="24"/>
          </w:rPr>
          <w:delText xml:space="preserve">ST </w:delText>
        </w:r>
      </w:del>
      <w:ins w:id="234" w:author="Liu, Luyu" w:date="2020-06-12T10:24:00Z">
        <w:r w:rsidR="00BB34D0">
          <w:rPr>
            <w:rFonts w:ascii="Times New Roman" w:hAnsi="Times New Roman" w:cs="Times New Roman"/>
            <w:sz w:val="24"/>
            <w:szCs w:val="24"/>
          </w:rPr>
          <w:t xml:space="preserve">schedule tactic </w:t>
        </w:r>
      </w:ins>
      <w:r>
        <w:rPr>
          <w:rFonts w:ascii="Times New Roman" w:hAnsi="Times New Roman" w:cs="Times New Roman"/>
          <w:sz w:val="24"/>
          <w:szCs w:val="24"/>
        </w:rPr>
        <w:t xml:space="preserve">minimizes the missing risk. </w:t>
      </w:r>
      <w:del w:id="235" w:author="Liu, Luyu" w:date="2020-06-12T10:24:00Z">
        <w:r w:rsidDel="00BB34D0">
          <w:rPr>
            <w:rFonts w:ascii="Times New Roman" w:hAnsi="Times New Roman" w:cs="Times New Roman"/>
            <w:sz w:val="24"/>
            <w:szCs w:val="24"/>
          </w:rPr>
          <w:delText xml:space="preserve">ST </w:delText>
        </w:r>
      </w:del>
      <w:ins w:id="236" w:author="Liu, Luyu" w:date="2020-06-12T10:24:00Z">
        <w:r w:rsidR="00680FD7">
          <w:rPr>
            <w:rFonts w:ascii="Times New Roman" w:hAnsi="Times New Roman" w:cs="Times New Roman"/>
            <w:sz w:val="24"/>
            <w:szCs w:val="24"/>
          </w:rPr>
          <w:t>Schedule</w:t>
        </w:r>
        <w:r w:rsidR="00BB34D0">
          <w:rPr>
            <w:rFonts w:ascii="Times New Roman" w:hAnsi="Times New Roman" w:cs="Times New Roman"/>
            <w:sz w:val="24"/>
            <w:szCs w:val="24"/>
          </w:rPr>
          <w:t xml:space="preserve"> tactic </w:t>
        </w:r>
      </w:ins>
      <w:r>
        <w:rPr>
          <w:rFonts w:ascii="Times New Roman" w:hAnsi="Times New Roman" w:cs="Times New Roman"/>
          <w:sz w:val="24"/>
          <w:szCs w:val="24"/>
        </w:rPr>
        <w:t xml:space="preserve">is another benchmark for all </w:t>
      </w:r>
      <w:del w:id="237" w:author="Liu, Luyu" w:date="2020-06-13T12:35:00Z">
        <w:r w:rsidDel="00FA6C5B">
          <w:rPr>
            <w:rFonts w:ascii="Times New Roman" w:hAnsi="Times New Roman" w:cs="Times New Roman"/>
            <w:sz w:val="24"/>
            <w:szCs w:val="24"/>
          </w:rPr>
          <w:delText>TPSs</w:delText>
        </w:r>
      </w:del>
      <w:ins w:id="238" w:author="Liu, Luyu" w:date="2020-06-13T12:35:00Z">
        <w:r w:rsidR="00FA6C5B">
          <w:rPr>
            <w:rFonts w:ascii="Times New Roman" w:hAnsi="Times New Roman" w:cs="Times New Roman"/>
            <w:sz w:val="24"/>
            <w:szCs w:val="24"/>
          </w:rPr>
          <w:t>trip planning strategies</w:t>
        </w:r>
      </w:ins>
      <w:r>
        <w:rPr>
          <w:rFonts w:ascii="Times New Roman" w:hAnsi="Times New Roman" w:cs="Times New Roman"/>
          <w:sz w:val="24"/>
          <w:szCs w:val="24"/>
        </w:rPr>
        <w:t>, which</w:t>
      </w:r>
      <w:r w:rsidRPr="0032263B">
        <w:rPr>
          <w:rFonts w:ascii="Times New Roman" w:hAnsi="Times New Roman" w:cs="Times New Roman"/>
          <w:sz w:val="24"/>
          <w:szCs w:val="24"/>
        </w:rPr>
        <w:t xml:space="preserve"> </w:t>
      </w:r>
      <w:r>
        <w:rPr>
          <w:rFonts w:ascii="Times New Roman" w:hAnsi="Times New Roman" w:cs="Times New Roman"/>
          <w:sz w:val="24"/>
          <w:szCs w:val="24"/>
        </w:rPr>
        <w:t>theoretically has the lowest risk of missing a bus.</w:t>
      </w:r>
      <w:r w:rsidDel="00DA7744">
        <w:rPr>
          <w:rFonts w:ascii="Times New Roman" w:hAnsi="Times New Roman" w:cs="Times New Roman"/>
          <w:sz w:val="24"/>
          <w:szCs w:val="24"/>
        </w:rPr>
        <w:t xml:space="preserve"> </w:t>
      </w:r>
    </w:p>
    <w:p w14:paraId="0D82BF5C" w14:textId="77777777" w:rsidR="005A464A" w:rsidRDefault="005A464A" w:rsidP="005A464A">
      <w:pPr>
        <w:jc w:val="both"/>
        <w:rPr>
          <w:rFonts w:ascii="Times New Roman" w:hAnsi="Times New Roman" w:cs="Times New Roman"/>
          <w:sz w:val="24"/>
          <w:szCs w:val="24"/>
        </w:rPr>
      </w:pPr>
    </w:p>
    <w:p w14:paraId="6BF3E01F" w14:textId="3067BB84" w:rsidR="005A464A" w:rsidRPr="00351FFE" w:rsidRDefault="005A464A" w:rsidP="005A464A">
      <w:pPr>
        <w:pStyle w:val="ListParagraph"/>
        <w:numPr>
          <w:ilvl w:val="2"/>
          <w:numId w:val="5"/>
        </w:numPr>
        <w:jc w:val="both"/>
        <w:rPr>
          <w:rFonts w:ascii="Times New Roman" w:hAnsi="Times New Roman" w:cs="Times New Roman"/>
          <w:bCs/>
          <w:sz w:val="24"/>
          <w:szCs w:val="24"/>
        </w:rPr>
      </w:pPr>
      <w:r w:rsidRPr="00351FFE">
        <w:rPr>
          <w:rFonts w:ascii="Times New Roman" w:hAnsi="Times New Roman" w:cs="Times New Roman"/>
          <w:bCs/>
          <w:sz w:val="24"/>
          <w:szCs w:val="24"/>
        </w:rPr>
        <w:t>Empirical tactic</w:t>
      </w:r>
      <w:del w:id="239" w:author="Liu, Luyu" w:date="2020-06-12T10:24:00Z">
        <w:r w:rsidRPr="00351FFE" w:rsidDel="00FF1026">
          <w:rPr>
            <w:rFonts w:ascii="Times New Roman" w:hAnsi="Times New Roman" w:cs="Times New Roman"/>
            <w:bCs/>
            <w:sz w:val="24"/>
            <w:szCs w:val="24"/>
          </w:rPr>
          <w:delText xml:space="preserve"> (ET)</w:delText>
        </w:r>
      </w:del>
    </w:p>
    <w:p w14:paraId="05E9EBD8" w14:textId="4941FAA5" w:rsidR="005A464A" w:rsidRDefault="005A464A" w:rsidP="005A464A">
      <w:pPr>
        <w:jc w:val="both"/>
        <w:rPr>
          <w:rFonts w:ascii="Times New Roman" w:hAnsi="Times New Roman" w:cs="Times New Roman"/>
          <w:sz w:val="24"/>
          <w:szCs w:val="24"/>
        </w:rPr>
      </w:pPr>
      <w:r>
        <w:rPr>
          <w:rFonts w:ascii="Times New Roman" w:hAnsi="Times New Roman" w:cs="Times New Roman"/>
          <w:sz w:val="24"/>
          <w:szCs w:val="24"/>
        </w:rPr>
        <w:lastRenderedPageBreak/>
        <w:t xml:space="preserve">This </w:t>
      </w:r>
      <w:del w:id="240" w:author="Liu, Luyu" w:date="2020-06-13T12:33:00Z">
        <w:r w:rsidDel="00307818">
          <w:rPr>
            <w:rFonts w:ascii="Times New Roman" w:hAnsi="Times New Roman" w:cs="Times New Roman"/>
            <w:sz w:val="24"/>
            <w:szCs w:val="24"/>
          </w:rPr>
          <w:delText>TPS</w:delText>
        </w:r>
      </w:del>
      <w:ins w:id="241" w:author="Liu, Luyu" w:date="2020-06-13T12:33:00Z">
        <w:r w:rsidR="00307818">
          <w:rPr>
            <w:rFonts w:ascii="Times New Roman" w:hAnsi="Times New Roman" w:cs="Times New Roman"/>
            <w:sz w:val="24"/>
            <w:szCs w:val="24"/>
          </w:rPr>
          <w:t>trip planning strategy</w:t>
        </w:r>
      </w:ins>
      <w:r>
        <w:rPr>
          <w:rFonts w:ascii="Times New Roman" w:hAnsi="Times New Roman" w:cs="Times New Roman"/>
          <w:sz w:val="24"/>
          <w:szCs w:val="24"/>
        </w:rPr>
        <w:t xml:space="preserve"> is based on a user's personal experience with the transit system.</w:t>
      </w:r>
      <w:del w:id="242" w:author="Liu, Luyu" w:date="2020-06-15T19:57:00Z">
        <w:r w:rsidDel="00A246E6">
          <w:rPr>
            <w:rFonts w:ascii="Times New Roman" w:hAnsi="Times New Roman" w:cs="Times New Roman"/>
            <w:sz w:val="24"/>
            <w:szCs w:val="24"/>
          </w:rPr>
          <w:delText xml:space="preserve">  </w:delText>
        </w:r>
      </w:del>
      <w:ins w:id="243" w:author="Liu, Luyu" w:date="2020-06-15T19:57:00Z">
        <w:r w:rsidR="00A246E6">
          <w:rPr>
            <w:rFonts w:ascii="Times New Roman" w:hAnsi="Times New Roman" w:cs="Times New Roman"/>
            <w:sz w:val="24"/>
            <w:szCs w:val="24"/>
          </w:rPr>
          <w:t xml:space="preserve"> </w:t>
        </w:r>
      </w:ins>
      <w:r>
        <w:rPr>
          <w:rFonts w:ascii="Times New Roman" w:hAnsi="Times New Roman" w:cs="Times New Roman"/>
          <w:sz w:val="24"/>
          <w:szCs w:val="24"/>
        </w:rPr>
        <w:t xml:space="preserve">The </w:t>
      </w:r>
      <w:del w:id="244" w:author="Liu, Luyu" w:date="2020-06-12T10:24:00Z">
        <w:r w:rsidDel="00BC552C">
          <w:rPr>
            <w:rFonts w:ascii="Times New Roman" w:hAnsi="Times New Roman" w:cs="Times New Roman"/>
            <w:sz w:val="24"/>
            <w:szCs w:val="24"/>
          </w:rPr>
          <w:delText xml:space="preserve">ET </w:delText>
        </w:r>
      </w:del>
      <w:ins w:id="245" w:author="Liu, Luyu" w:date="2020-06-12T10:24:00Z">
        <w:r w:rsidR="00BC552C">
          <w:rPr>
            <w:rFonts w:ascii="Times New Roman" w:hAnsi="Times New Roman" w:cs="Times New Roman"/>
            <w:sz w:val="24"/>
            <w:szCs w:val="24"/>
          </w:rPr>
          <w:t xml:space="preserve">empirical tactic </w:t>
        </w:r>
      </w:ins>
      <w:r>
        <w:rPr>
          <w:rFonts w:ascii="Times New Roman" w:hAnsi="Times New Roman" w:cs="Times New Roman"/>
          <w:sz w:val="24"/>
          <w:szCs w:val="24"/>
        </w:rPr>
        <w:t xml:space="preserve">is based on a learning function and memory. The learning function refers to the property derived from an empirical experience, such as average or minimum </w:t>
      </w:r>
      <w:del w:id="246" w:author="Liu, Luyu" w:date="2020-06-12T10:26:00Z">
        <w:r w:rsidDel="0021289C">
          <w:rPr>
            <w:rFonts w:ascii="Times New Roman" w:hAnsi="Times New Roman" w:cs="Times New Roman"/>
            <w:sz w:val="24"/>
            <w:szCs w:val="24"/>
          </w:rPr>
          <w:delText xml:space="preserve">wait </w:delText>
        </w:r>
      </w:del>
      <w:ins w:id="247" w:author="Liu, Luyu" w:date="2020-06-12T10:26:00Z">
        <w:r w:rsidR="0021289C">
          <w:rPr>
            <w:rFonts w:ascii="Times New Roman" w:hAnsi="Times New Roman" w:cs="Times New Roman"/>
            <w:sz w:val="24"/>
            <w:szCs w:val="24"/>
          </w:rPr>
          <w:t xml:space="preserve">arrival </w:t>
        </w:r>
      </w:ins>
      <w:r>
        <w:rPr>
          <w:rFonts w:ascii="Times New Roman" w:hAnsi="Times New Roman" w:cs="Times New Roman"/>
          <w:sz w:val="24"/>
          <w:szCs w:val="24"/>
        </w:rPr>
        <w:t>times; memory is the number of observations comprising the user experience or, equivalently, the number of recent observations recalled by the user:</w:t>
      </w:r>
    </w:p>
    <w:tbl>
      <w:tblPr>
        <w:tblW w:w="4950" w:type="pct"/>
        <w:jc w:val="center"/>
        <w:tblLook w:val="04A0" w:firstRow="1" w:lastRow="0" w:firstColumn="1" w:lastColumn="0" w:noHBand="0" w:noVBand="1"/>
      </w:tblPr>
      <w:tblGrid>
        <w:gridCol w:w="425"/>
        <w:gridCol w:w="8225"/>
        <w:gridCol w:w="616"/>
      </w:tblGrid>
      <w:tr w:rsidR="005A464A" w14:paraId="57623DDB" w14:textId="77777777" w:rsidTr="005A464A">
        <w:trPr>
          <w:trHeight w:val="580"/>
          <w:jc w:val="center"/>
        </w:trPr>
        <w:tc>
          <w:tcPr>
            <w:tcW w:w="256" w:type="pct"/>
            <w:vAlign w:val="center"/>
          </w:tcPr>
          <w:p w14:paraId="7A096434" w14:textId="77777777" w:rsidR="005A464A" w:rsidRDefault="005A464A" w:rsidP="005A464A">
            <w:pPr>
              <w:jc w:val="both"/>
              <w:rPr>
                <w:rFonts w:ascii="Times New Roman" w:eastAsia="Yu Mincho" w:hAnsi="Times New Roman" w:cs="Times New Roman"/>
                <w:sz w:val="24"/>
                <w:szCs w:val="24"/>
                <w:lang w:eastAsia="ja-JP"/>
              </w:rPr>
            </w:pPr>
          </w:p>
        </w:tc>
        <w:tc>
          <w:tcPr>
            <w:tcW w:w="4463" w:type="pct"/>
            <w:vAlign w:val="center"/>
            <w:hideMark/>
          </w:tcPr>
          <w:p w14:paraId="55561B92" w14:textId="56AE9C48" w:rsidR="005A464A" w:rsidRDefault="00AE57D8" w:rsidP="005A464A">
            <w:pPr>
              <w:jc w:val="both"/>
              <w:rPr>
                <w:rFonts w:ascii="Times New Roman" w:hAnsi="Times New Roman" w:cs="Times New Roman"/>
                <w:sz w:val="24"/>
                <w:szCs w:val="24"/>
              </w:rPr>
            </w:pPr>
            <m:oMathPara>
              <m:oMath>
                <m:r>
                  <w:rPr>
                    <w:rFonts w:ascii="Cambria Math" w:hAnsi="Cambria Math" w:cs="Times New Roman"/>
                    <w:sz w:val="24"/>
                    <w:szCs w:val="24"/>
                  </w:rPr>
                  <m:t>t=</m:t>
                </m:r>
                <m:acc>
                  <m:accPr>
                    <m:chr m:val="̅"/>
                    <m:ctrlPr>
                      <w:rPr>
                        <w:rFonts w:ascii="Cambria Math" w:hAnsi="Cambria Math" w:cs="Times New Roman"/>
                        <w:i/>
                        <w:sz w:val="24"/>
                        <w:szCs w:val="24"/>
                      </w:rPr>
                    </m:ctrlPr>
                  </m:accPr>
                  <m:e>
                    <m:r>
                      <w:rPr>
                        <w:rFonts w:ascii="Cambria Math" w:hAnsi="Cambria Math" w:cs="Times New Roman"/>
                        <w:sz w:val="24"/>
                        <w:szCs w:val="24"/>
                      </w:rPr>
                      <m:t>T</m:t>
                    </m:r>
                  </m:e>
                </m:acc>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r>
                  <w:rPr>
                    <w:rFonts w:ascii="Cambria Math" w:hAnsi="Cambria Math" w:cs="Times New Roman"/>
                    <w:sz w:val="24"/>
                    <w:szCs w:val="24"/>
                  </w:rPr>
                  <m:t>=</m:t>
                </m:r>
                <m:func>
                  <m:funcPr>
                    <m:ctrlPr>
                      <w:rPr>
                        <w:rFonts w:ascii="Cambria Math" w:hAnsi="Cambria Math" w:cs="Times New Roman"/>
                        <w:sz w:val="24"/>
                        <w:szCs w:val="24"/>
                      </w:rPr>
                    </m:ctrlPr>
                  </m:funcPr>
                  <m:fName>
                    <m:limLow>
                      <m:limLowPr>
                        <m:ctrlPr>
                          <w:rPr>
                            <w:rFonts w:ascii="Cambria Math" w:hAnsi="Cambria Math" w:cs="Times New Roman"/>
                            <w:sz w:val="24"/>
                            <w:szCs w:val="24"/>
                          </w:rPr>
                        </m:ctrlPr>
                      </m:limLowPr>
                      <m:e>
                        <m:r>
                          <m:rPr>
                            <m:sty m:val="p"/>
                          </m:rPr>
                          <w:rPr>
                            <w:rFonts w:ascii="Cambria Math" w:hAnsi="Cambria Math" w:cs="Times New Roman"/>
                            <w:sz w:val="24"/>
                            <w:szCs w:val="24"/>
                          </w:rPr>
                          <m:t>min</m:t>
                        </m:r>
                      </m:e>
                      <m:lim>
                        <m:r>
                          <w:rPr>
                            <w:rFonts w:ascii="Cambria Math" w:hAnsi="Cambria Math" w:cs="Times New Roman"/>
                            <w:sz w:val="24"/>
                            <w:szCs w:val="24"/>
                          </w:rPr>
                          <m:t>n</m:t>
                        </m:r>
                      </m:lim>
                    </m:limLow>
                    <m:ctrlPr>
                      <w:rPr>
                        <w:rFonts w:ascii="Cambria Math" w:hAnsi="Cambria Math" w:cs="Times New Roman"/>
                        <w:i/>
                        <w:sz w:val="24"/>
                        <w:szCs w:val="24"/>
                      </w:rPr>
                    </m:ctrlPr>
                  </m:fName>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ctrlPr>
                      <w:rPr>
                        <w:rFonts w:ascii="Cambria Math" w:hAnsi="Cambria Math" w:cs="Times New Roman"/>
                        <w:i/>
                        <w:sz w:val="24"/>
                        <w:szCs w:val="24"/>
                      </w:rPr>
                    </m:ctrlPr>
                  </m:e>
                </m:func>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m:oMathPara>
          </w:p>
        </w:tc>
        <w:tc>
          <w:tcPr>
            <w:tcW w:w="280" w:type="pct"/>
            <w:vAlign w:val="center"/>
            <w:hideMark/>
          </w:tcPr>
          <w:p w14:paraId="636C9378" w14:textId="60732ED7" w:rsidR="005A464A" w:rsidRPr="00E86BF0" w:rsidRDefault="005A464A" w:rsidP="005A464A">
            <w:pPr>
              <w:pStyle w:val="TimesNewRoman"/>
              <w:jc w:val="both"/>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ins w:id="248" w:author="Liu, Luyu" w:date="2020-06-13T23:17:00Z">
              <w:r w:rsidR="009D7465">
                <w:rPr>
                  <w:noProof/>
                </w:rPr>
                <w:t>4</w:t>
              </w:r>
            </w:ins>
            <w:del w:id="249" w:author="Liu, Luyu" w:date="2020-06-13T21:30:00Z">
              <w:r w:rsidDel="00373BEE">
                <w:rPr>
                  <w:noProof/>
                </w:rPr>
                <w:delText>9</w:delText>
              </w:r>
            </w:del>
            <w:r>
              <w:rPr>
                <w:noProof/>
              </w:rPr>
              <w:fldChar w:fldCharType="end"/>
            </w:r>
            <w:r>
              <w:rPr>
                <w:rFonts w:eastAsia="Yu Mincho"/>
                <w:lang w:eastAsia="ja-JP"/>
              </w:rPr>
              <w:t>)</w:t>
            </w:r>
          </w:p>
        </w:tc>
      </w:tr>
    </w:tbl>
    <w:p w14:paraId="6EEBDD89" w14:textId="03395F91" w:rsidR="005A464A" w:rsidRDefault="009D7465" w:rsidP="005A464A">
      <w:pPr>
        <w:jc w:val="both"/>
        <w:rPr>
          <w:rFonts w:ascii="Times New Roman" w:hAnsi="Times New Roman" w:cs="Times New Roman"/>
          <w:sz w:val="24"/>
          <w:szCs w:val="24"/>
        </w:rPr>
      </w:pPr>
      <w:ins w:id="250" w:author="Liu, Luyu" w:date="2020-06-13T23:19:00Z">
        <w:r>
          <w:rPr>
            <w:rFonts w:ascii="Times New Roman" w:hAnsi="Times New Roman" w:cs="Times New Roman"/>
            <w:sz w:val="24"/>
            <w:szCs w:val="24"/>
          </w:rPr>
          <w:t>W</w:t>
        </w:r>
      </w:ins>
      <w:del w:id="251" w:author="Liu, Luyu" w:date="2020-06-13T23:19:00Z">
        <w:r w:rsidR="005A464A" w:rsidDel="009D7465">
          <w:rPr>
            <w:rFonts w:ascii="Times New Roman" w:hAnsi="Times New Roman" w:cs="Times New Roman"/>
            <w:sz w:val="24"/>
            <w:szCs w:val="24"/>
          </w:rPr>
          <w:delText>w</w:delText>
        </w:r>
      </w:del>
      <w:r w:rsidR="005A464A">
        <w:rPr>
          <w:rFonts w:ascii="Times New Roman" w:hAnsi="Times New Roman" w:cs="Times New Roman"/>
          <w:sz w:val="24"/>
          <w:szCs w:val="24"/>
        </w:rPr>
        <w:t>here:</w:t>
      </w:r>
      <w:r w:rsidR="005A464A" w:rsidRPr="00196D81">
        <w:rPr>
          <w:rFonts w:ascii="Times New Roman" w:hAnsi="Times New Roman" w:cs="Times New Roman"/>
          <w:sz w:val="24"/>
          <w:szCs w:val="24"/>
        </w:rPr>
        <w:t xml:space="preserve"> </w:t>
      </w:r>
      <m:oMath>
        <m:acc>
          <m:accPr>
            <m:chr m:val="̅"/>
            <m:ctrlPr>
              <w:rPr>
                <w:rFonts w:ascii="Cambria Math" w:hAnsi="Cambria Math" w:cs="Times New Roman"/>
                <w:i/>
                <w:sz w:val="24"/>
                <w:szCs w:val="24"/>
              </w:rPr>
            </m:ctrlPr>
          </m:accPr>
          <m:e>
            <m:r>
              <w:rPr>
                <w:rFonts w:ascii="Cambria Math" w:hAnsi="Cambria Math" w:cs="Times New Roman"/>
                <w:sz w:val="24"/>
                <w:szCs w:val="24"/>
              </w:rPr>
              <m:t>T</m:t>
            </m:r>
          </m:e>
        </m:acc>
      </m:oMath>
      <w:r w:rsidR="005A464A">
        <w:rPr>
          <w:rFonts w:ascii="Times New Roman" w:hAnsi="Times New Roman" w:cs="Times New Roman"/>
          <w:sz w:val="24"/>
          <w:szCs w:val="24"/>
        </w:rPr>
        <w:t xml:space="preserve"> is the user’s </w:t>
      </w:r>
      <w:r w:rsidR="00AE57D8">
        <w:rPr>
          <w:rFonts w:ascii="Times New Roman" w:hAnsi="Times New Roman" w:cs="Times New Roman"/>
          <w:sz w:val="24"/>
          <w:szCs w:val="24"/>
        </w:rPr>
        <w:t xml:space="preserve">empirical </w:t>
      </w:r>
      <w:r w:rsidR="005A464A">
        <w:rPr>
          <w:rFonts w:ascii="Times New Roman" w:hAnsi="Times New Roman" w:cs="Times New Roman"/>
          <w:sz w:val="24"/>
          <w:szCs w:val="24"/>
        </w:rPr>
        <w:t>arrival time at the bus trip</w:t>
      </w:r>
      <m:oMath>
        <m:r>
          <w:rPr>
            <w:rFonts w:ascii="Cambria Math" w:hAnsi="Cambria Math" w:cs="Times New Roman"/>
            <w:sz w:val="24"/>
            <w:szCs w:val="24"/>
          </w:rPr>
          <m:t>.</m:t>
        </m:r>
      </m:oMath>
      <w:r w:rsidR="005A464A">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oMath>
      <w:r w:rsidR="005A464A">
        <w:rPr>
          <w:rFonts w:ascii="Times New Roman" w:hAnsi="Times New Roman" w:cs="Times New Roman"/>
          <w:sz w:val="24"/>
          <w:szCs w:val="24"/>
        </w:rPr>
        <w:t xml:space="preserve"> is the bus trip’s actual departure time on day </w:t>
      </w:r>
      <w:r w:rsidR="005A464A" w:rsidRPr="00377E1D">
        <w:rPr>
          <w:rFonts w:ascii="Times New Roman" w:hAnsi="Times New Roman" w:cs="Times New Roman"/>
          <w:i/>
          <w:sz w:val="24"/>
          <w:szCs w:val="24"/>
        </w:rPr>
        <w:t>i</w:t>
      </w:r>
      <w:r w:rsidR="005A464A">
        <w:rPr>
          <w:rFonts w:ascii="Times New Roman" w:hAnsi="Times New Roman" w:cs="Times New Roman"/>
          <w:sz w:val="24"/>
          <w:szCs w:val="24"/>
        </w:rPr>
        <w:t xml:space="preserve">, and </w:t>
      </w:r>
      <w:r w:rsidR="005A464A" w:rsidRPr="00377E1D">
        <w:rPr>
          <w:rStyle w:val="ItalicChar"/>
        </w:rPr>
        <w:t>n</w:t>
      </w:r>
      <w:r w:rsidR="005A464A">
        <w:rPr>
          <w:rFonts w:ascii="Times New Roman" w:hAnsi="Times New Roman" w:cs="Times New Roman"/>
          <w:sz w:val="24"/>
          <w:szCs w:val="24"/>
        </w:rPr>
        <w:t xml:space="preserve"> is the learning memory.</w:t>
      </w:r>
      <w:del w:id="252" w:author="Liu, Luyu" w:date="2020-06-15T19:57:00Z">
        <w:r w:rsidR="005A464A" w:rsidDel="00A246E6">
          <w:rPr>
            <w:rFonts w:ascii="Times New Roman" w:hAnsi="Times New Roman" w:cs="Times New Roman"/>
            <w:sz w:val="24"/>
            <w:szCs w:val="24"/>
          </w:rPr>
          <w:delText xml:space="preserve">  </w:delText>
        </w:r>
      </w:del>
      <w:ins w:id="253" w:author="Liu, Luyu" w:date="2020-06-15T19:57:00Z">
        <w:r w:rsidR="00A246E6">
          <w:rPr>
            <w:rFonts w:ascii="Times New Roman" w:hAnsi="Times New Roman" w:cs="Times New Roman"/>
            <w:sz w:val="24"/>
            <w:szCs w:val="24"/>
          </w:rPr>
          <w:t xml:space="preserve"> </w:t>
        </w:r>
      </w:ins>
      <w:r w:rsidR="005A464A">
        <w:rPr>
          <w:rFonts w:ascii="Times New Roman" w:hAnsi="Times New Roman" w:cs="Times New Roman"/>
          <w:sz w:val="24"/>
          <w:szCs w:val="24"/>
        </w:rPr>
        <w:t xml:space="preserve">This is an idealistic, upper limit: the learning function can also have parameters reflecting learning rates and recall veracity. </w:t>
      </w:r>
    </w:p>
    <w:p w14:paraId="699ECEF2" w14:textId="147083A7" w:rsidR="005A464A" w:rsidRDefault="00E44002" w:rsidP="005A464A">
      <w:pPr>
        <w:ind w:firstLine="720"/>
        <w:jc w:val="both"/>
        <w:rPr>
          <w:rFonts w:ascii="Times New Roman" w:hAnsi="Times New Roman" w:cs="Times New Roman"/>
          <w:sz w:val="24"/>
          <w:szCs w:val="24"/>
        </w:rPr>
      </w:pPr>
      <w:ins w:id="254" w:author="Liu, Luyu" w:date="2020-06-12T10:31:00Z">
        <w:r>
          <w:rPr>
            <w:rFonts w:ascii="Times New Roman" w:hAnsi="Times New Roman" w:cs="Times New Roman"/>
            <w:sz w:val="24"/>
            <w:szCs w:val="24"/>
          </w:rPr>
          <w:t xml:space="preserve">We </w:t>
        </w:r>
      </w:ins>
      <w:ins w:id="255" w:author="Liu, Luyu" w:date="2020-06-12T10:32:00Z">
        <w:r w:rsidR="00C00330">
          <w:rPr>
            <w:rFonts w:ascii="Times New Roman" w:hAnsi="Times New Roman" w:cs="Times New Roman"/>
            <w:sz w:val="24"/>
            <w:szCs w:val="24"/>
          </w:rPr>
          <w:t>therefore calculate the average waiting time of different empirical tactics with different memory and learning function</w:t>
        </w:r>
      </w:ins>
      <w:ins w:id="256" w:author="Liu, Luyu" w:date="2020-06-12T10:33:00Z">
        <w:r w:rsidR="00C00330">
          <w:rPr>
            <w:rFonts w:ascii="Times New Roman" w:hAnsi="Times New Roman" w:cs="Times New Roman"/>
            <w:sz w:val="24"/>
            <w:szCs w:val="24"/>
          </w:rPr>
          <w:t xml:space="preserve"> to find the optimal parameters</w:t>
        </w:r>
      </w:ins>
      <w:ins w:id="257" w:author="Liu, Luyu" w:date="2020-06-12T10:32:00Z">
        <w:r w:rsidR="00C00330">
          <w:rPr>
            <w:rFonts w:ascii="Times New Roman" w:hAnsi="Times New Roman" w:cs="Times New Roman"/>
            <w:sz w:val="24"/>
            <w:szCs w:val="24"/>
          </w:rPr>
          <w:t xml:space="preserve">. </w:t>
        </w:r>
      </w:ins>
      <w:r w:rsidR="005A464A" w:rsidRPr="007B318F">
        <w:rPr>
          <w:rFonts w:ascii="Times New Roman" w:hAnsi="Times New Roman" w:cs="Times New Roman"/>
          <w:sz w:val="24"/>
          <w:szCs w:val="24"/>
        </w:rPr>
        <w:fldChar w:fldCharType="begin"/>
      </w:r>
      <w:r w:rsidR="005A464A" w:rsidRPr="007B318F">
        <w:rPr>
          <w:rFonts w:ascii="Times New Roman" w:hAnsi="Times New Roman" w:cs="Times New Roman"/>
          <w:sz w:val="24"/>
          <w:szCs w:val="24"/>
        </w:rPr>
        <w:instrText xml:space="preserve"> REF _Ref16256479 \h  \* MERGEFORMAT </w:instrText>
      </w:r>
      <w:r w:rsidR="005A464A" w:rsidRPr="007B318F">
        <w:rPr>
          <w:rFonts w:ascii="Times New Roman" w:hAnsi="Times New Roman" w:cs="Times New Roman"/>
          <w:sz w:val="24"/>
          <w:szCs w:val="24"/>
        </w:rPr>
      </w:r>
      <w:r w:rsidR="005A464A" w:rsidRPr="007B318F">
        <w:rPr>
          <w:rFonts w:ascii="Times New Roman" w:hAnsi="Times New Roman" w:cs="Times New Roman"/>
          <w:sz w:val="24"/>
          <w:szCs w:val="24"/>
        </w:rPr>
        <w:fldChar w:fldCharType="separate"/>
      </w:r>
      <w:ins w:id="258" w:author="Liu, Luyu" w:date="2020-06-13T23:17:00Z">
        <w:r w:rsidR="009D7465" w:rsidRPr="009D7465">
          <w:rPr>
            <w:rFonts w:ascii="Times New Roman" w:hAnsi="Times New Roman" w:cs="Times New Roman"/>
            <w:sz w:val="24"/>
            <w:szCs w:val="24"/>
            <w:rPrChange w:id="259" w:author="Liu, Luyu" w:date="2020-06-13T23:17:00Z">
              <w:rPr/>
            </w:rPrChange>
          </w:rPr>
          <w:t xml:space="preserve">Figure </w:t>
        </w:r>
        <w:r w:rsidR="009D7465" w:rsidRPr="009D7465">
          <w:rPr>
            <w:rFonts w:ascii="Times New Roman" w:hAnsi="Times New Roman" w:cs="Times New Roman"/>
            <w:noProof/>
            <w:sz w:val="24"/>
            <w:szCs w:val="24"/>
            <w:rPrChange w:id="260" w:author="Liu, Luyu" w:date="2020-06-13T23:17:00Z">
              <w:rPr>
                <w:noProof/>
              </w:rPr>
            </w:rPrChange>
          </w:rPr>
          <w:t>3</w:t>
        </w:r>
      </w:ins>
      <w:del w:id="261" w:author="Liu, Luyu" w:date="2020-06-13T23:17:00Z">
        <w:r w:rsidR="005A464A" w:rsidRPr="00351FFE" w:rsidDel="009D7465">
          <w:rPr>
            <w:rFonts w:ascii="Times New Roman" w:hAnsi="Times New Roman" w:cs="Times New Roman"/>
            <w:sz w:val="24"/>
            <w:szCs w:val="24"/>
          </w:rPr>
          <w:delText xml:space="preserve">Figure </w:delText>
        </w:r>
        <w:r w:rsidR="005A464A" w:rsidRPr="00351FFE" w:rsidDel="009D7465">
          <w:rPr>
            <w:rFonts w:ascii="Times New Roman" w:hAnsi="Times New Roman" w:cs="Times New Roman"/>
            <w:noProof/>
            <w:sz w:val="24"/>
            <w:szCs w:val="24"/>
          </w:rPr>
          <w:delText>3</w:delText>
        </w:r>
      </w:del>
      <w:r w:rsidR="005A464A" w:rsidRPr="007B318F">
        <w:rPr>
          <w:rFonts w:ascii="Times New Roman" w:hAnsi="Times New Roman" w:cs="Times New Roman"/>
          <w:sz w:val="24"/>
          <w:szCs w:val="24"/>
        </w:rPr>
        <w:fldChar w:fldCharType="end"/>
      </w:r>
      <w:r w:rsidR="005A464A" w:rsidRPr="007B318F">
        <w:rPr>
          <w:rFonts w:ascii="Times New Roman" w:hAnsi="Times New Roman" w:cs="Times New Roman"/>
          <w:sz w:val="24"/>
          <w:szCs w:val="24"/>
        </w:rPr>
        <w:t xml:space="preserve"> v</w:t>
      </w:r>
      <w:r w:rsidR="005A464A">
        <w:rPr>
          <w:rFonts w:ascii="Times New Roman" w:hAnsi="Times New Roman" w:cs="Times New Roman"/>
          <w:sz w:val="24"/>
          <w:szCs w:val="24"/>
        </w:rPr>
        <w:t xml:space="preserve">isualizes </w:t>
      </w:r>
      <w:del w:id="262" w:author="Liu, Luyu" w:date="2020-06-14T15:42:00Z">
        <w:r w:rsidR="005A464A" w:rsidDel="00FD1721">
          <w:rPr>
            <w:rFonts w:ascii="Times New Roman" w:hAnsi="Times New Roman" w:cs="Times New Roman"/>
            <w:sz w:val="24"/>
            <w:szCs w:val="24"/>
          </w:rPr>
          <w:delText xml:space="preserve">results </w:delText>
        </w:r>
      </w:del>
      <w:ins w:id="263" w:author="Liu, Luyu" w:date="2020-06-14T15:42:00Z">
        <w:r w:rsidR="00FD1721">
          <w:rPr>
            <w:rFonts w:ascii="Times New Roman" w:hAnsi="Times New Roman" w:cs="Times New Roman"/>
            <w:sz w:val="24"/>
            <w:szCs w:val="24"/>
          </w:rPr>
          <w:t xml:space="preserve">average waiting time derived </w:t>
        </w:r>
      </w:ins>
      <w:r w:rsidR="005A464A">
        <w:rPr>
          <w:rFonts w:ascii="Times New Roman" w:hAnsi="Times New Roman" w:cs="Times New Roman"/>
          <w:sz w:val="24"/>
          <w:szCs w:val="24"/>
        </w:rPr>
        <w:t xml:space="preserve">from </w:t>
      </w:r>
      <w:del w:id="264" w:author="Liu, Luyu" w:date="2020-06-12T10:31:00Z">
        <w:r w:rsidR="005A464A" w:rsidDel="009D1D85">
          <w:rPr>
            <w:rFonts w:ascii="Times New Roman" w:hAnsi="Times New Roman" w:cs="Times New Roman"/>
            <w:sz w:val="24"/>
            <w:szCs w:val="24"/>
          </w:rPr>
          <w:delText xml:space="preserve">our </w:delText>
        </w:r>
      </w:del>
      <w:ins w:id="265" w:author="Liu, Luyu" w:date="2020-06-12T10:31:00Z">
        <w:r w:rsidR="009D1D85">
          <w:rPr>
            <w:rFonts w:ascii="Times New Roman" w:hAnsi="Times New Roman" w:cs="Times New Roman"/>
            <w:sz w:val="24"/>
            <w:szCs w:val="24"/>
          </w:rPr>
          <w:t xml:space="preserve">the GTFS-APC </w:t>
        </w:r>
      </w:ins>
      <w:r w:rsidR="005A464A">
        <w:rPr>
          <w:rFonts w:ascii="Times New Roman" w:hAnsi="Times New Roman" w:cs="Times New Roman"/>
          <w:sz w:val="24"/>
          <w:szCs w:val="24"/>
        </w:rPr>
        <w:t xml:space="preserve">data based on two learning functions (averaging and minimum </w:t>
      </w:r>
      <w:del w:id="266" w:author="Liu, Luyu" w:date="2020-06-12T10:26:00Z">
        <w:r w:rsidR="005A464A" w:rsidDel="00D273AF">
          <w:rPr>
            <w:rFonts w:ascii="Times New Roman" w:hAnsi="Times New Roman" w:cs="Times New Roman"/>
            <w:sz w:val="24"/>
            <w:szCs w:val="24"/>
          </w:rPr>
          <w:delText xml:space="preserve">wait </w:delText>
        </w:r>
      </w:del>
      <w:ins w:id="267" w:author="Liu, Luyu" w:date="2020-06-12T10:26:00Z">
        <w:r w:rsidR="00D273AF">
          <w:rPr>
            <w:rFonts w:ascii="Times New Roman" w:hAnsi="Times New Roman" w:cs="Times New Roman"/>
            <w:sz w:val="24"/>
            <w:szCs w:val="24"/>
          </w:rPr>
          <w:t xml:space="preserve">arrival </w:t>
        </w:r>
      </w:ins>
      <w:r w:rsidR="005A464A">
        <w:rPr>
          <w:rFonts w:ascii="Times New Roman" w:hAnsi="Times New Roman" w:cs="Times New Roman"/>
          <w:sz w:val="24"/>
          <w:szCs w:val="24"/>
        </w:rPr>
        <w:t xml:space="preserve">times) with memory ranging 1 </w:t>
      </w:r>
      <w:del w:id="268" w:author="Liu, Luyu" w:date="2020-06-13T21:17:00Z">
        <w:r w:rsidR="005A464A" w:rsidDel="00F961A0">
          <w:rPr>
            <w:rFonts w:ascii="Times New Roman" w:hAnsi="Times New Roman" w:cs="Times New Roman"/>
            <w:sz w:val="24"/>
            <w:szCs w:val="24"/>
          </w:rPr>
          <w:delText>-</w:delText>
        </w:r>
      </w:del>
      <w:ins w:id="269" w:author="Liu, Luyu" w:date="2020-06-13T21:17:00Z">
        <w:r w:rsidR="00F961A0">
          <w:rPr>
            <w:rFonts w:ascii="Times New Roman" w:hAnsi="Times New Roman" w:cs="Times New Roman"/>
            <w:sz w:val="24"/>
            <w:szCs w:val="24"/>
          </w:rPr>
          <w:t>–</w:t>
        </w:r>
      </w:ins>
      <w:r w:rsidR="005A464A">
        <w:rPr>
          <w:rFonts w:ascii="Times New Roman" w:hAnsi="Times New Roman" w:cs="Times New Roman"/>
          <w:sz w:val="24"/>
          <w:szCs w:val="24"/>
        </w:rPr>
        <w:t xml:space="preserve"> 9</w:t>
      </w:r>
      <w:ins w:id="270" w:author="Liu, Luyu" w:date="2020-06-13T21:17:00Z">
        <w:r w:rsidR="00F961A0">
          <w:rPr>
            <w:rFonts w:ascii="Times New Roman" w:hAnsi="Times New Roman" w:cs="Times New Roman"/>
            <w:sz w:val="24"/>
            <w:szCs w:val="24"/>
          </w:rPr>
          <w:t xml:space="preserve"> days</w:t>
        </w:r>
      </w:ins>
      <w:r w:rsidR="005A464A">
        <w:rPr>
          <w:rFonts w:ascii="Times New Roman" w:hAnsi="Times New Roman" w:cs="Times New Roman"/>
          <w:sz w:val="24"/>
          <w:szCs w:val="24"/>
        </w:rPr>
        <w:t>.</w:t>
      </w:r>
      <w:del w:id="271" w:author="Liu, Luyu" w:date="2020-06-15T19:57:00Z">
        <w:r w:rsidR="005A464A" w:rsidDel="00A246E6">
          <w:rPr>
            <w:rFonts w:ascii="Times New Roman" w:hAnsi="Times New Roman" w:cs="Times New Roman"/>
            <w:sz w:val="24"/>
            <w:szCs w:val="24"/>
          </w:rPr>
          <w:delText xml:space="preserve">  </w:delText>
        </w:r>
      </w:del>
      <w:ins w:id="272" w:author="Liu, Luyu" w:date="2020-06-15T19:57:00Z">
        <w:r w:rsidR="00A246E6">
          <w:rPr>
            <w:rFonts w:ascii="Times New Roman" w:hAnsi="Times New Roman" w:cs="Times New Roman"/>
            <w:sz w:val="24"/>
            <w:szCs w:val="24"/>
          </w:rPr>
          <w:t xml:space="preserve"> </w:t>
        </w:r>
      </w:ins>
      <w:r w:rsidR="005A464A">
        <w:rPr>
          <w:rFonts w:ascii="Times New Roman" w:hAnsi="Times New Roman" w:cs="Times New Roman"/>
          <w:sz w:val="24"/>
          <w:szCs w:val="24"/>
        </w:rPr>
        <w:t>Note that average waiting time increases with longer memory with averaging learning function</w:t>
      </w:r>
      <w:r w:rsidR="005A464A" w:rsidRPr="007B318F">
        <w:rPr>
          <w:rFonts w:ascii="Times New Roman" w:hAnsi="Times New Roman" w:cs="Times New Roman"/>
          <w:sz w:val="24"/>
          <w:szCs w:val="24"/>
        </w:rPr>
        <w:t>.</w:t>
      </w:r>
      <w:del w:id="273" w:author="Liu, Luyu" w:date="2020-06-15T19:57:00Z">
        <w:r w:rsidR="005A464A" w:rsidDel="00A246E6">
          <w:rPr>
            <w:rFonts w:ascii="Times New Roman" w:hAnsi="Times New Roman" w:cs="Times New Roman"/>
            <w:sz w:val="24"/>
            <w:szCs w:val="24"/>
          </w:rPr>
          <w:delText xml:space="preserve">  </w:delText>
        </w:r>
      </w:del>
      <w:ins w:id="274" w:author="Liu, Luyu" w:date="2020-06-15T19:57:00Z">
        <w:r w:rsidR="00A246E6">
          <w:rPr>
            <w:rFonts w:ascii="Times New Roman" w:hAnsi="Times New Roman" w:cs="Times New Roman"/>
            <w:sz w:val="24"/>
            <w:szCs w:val="24"/>
          </w:rPr>
          <w:t xml:space="preserve"> </w:t>
        </w:r>
      </w:ins>
      <w:r w:rsidR="005A464A">
        <w:rPr>
          <w:rFonts w:ascii="Times New Roman" w:hAnsi="Times New Roman" w:cs="Times New Roman"/>
          <w:sz w:val="24"/>
          <w:szCs w:val="24"/>
        </w:rPr>
        <w:t>Learning the average wait time is a poor strategy due to the sudden jump in time penalty associated with missing a bus.</w:t>
      </w:r>
      <w:del w:id="275" w:author="Liu, Luyu" w:date="2020-06-15T19:57:00Z">
        <w:r w:rsidR="005A464A" w:rsidDel="00A246E6">
          <w:rPr>
            <w:rFonts w:ascii="Times New Roman" w:hAnsi="Times New Roman" w:cs="Times New Roman"/>
            <w:sz w:val="24"/>
            <w:szCs w:val="24"/>
          </w:rPr>
          <w:delText xml:space="preserve">  </w:delText>
        </w:r>
      </w:del>
      <w:ins w:id="276" w:author="Liu, Luyu" w:date="2020-06-15T19:57:00Z">
        <w:r w:rsidR="00A246E6">
          <w:rPr>
            <w:rFonts w:ascii="Times New Roman" w:hAnsi="Times New Roman" w:cs="Times New Roman"/>
            <w:sz w:val="24"/>
            <w:szCs w:val="24"/>
          </w:rPr>
          <w:t xml:space="preserve"> </w:t>
        </w:r>
      </w:ins>
      <w:r w:rsidR="005A464A">
        <w:rPr>
          <w:rFonts w:ascii="Times New Roman" w:hAnsi="Times New Roman" w:cs="Times New Roman"/>
          <w:sz w:val="24"/>
          <w:szCs w:val="24"/>
        </w:rPr>
        <w:t xml:space="preserve">In contrast, learning the minimum </w:t>
      </w:r>
      <w:del w:id="277" w:author="Liu, Luyu" w:date="2020-06-12T10:26:00Z">
        <w:r w:rsidR="005A464A" w:rsidDel="00EF7412">
          <w:rPr>
            <w:rFonts w:ascii="Times New Roman" w:hAnsi="Times New Roman" w:cs="Times New Roman"/>
            <w:sz w:val="24"/>
            <w:szCs w:val="24"/>
          </w:rPr>
          <w:delText xml:space="preserve">wait </w:delText>
        </w:r>
      </w:del>
      <w:ins w:id="278" w:author="Liu, Luyu" w:date="2020-06-12T10:26:00Z">
        <w:r w:rsidR="00EF7412">
          <w:rPr>
            <w:rFonts w:ascii="Times New Roman" w:hAnsi="Times New Roman" w:cs="Times New Roman"/>
            <w:sz w:val="24"/>
            <w:szCs w:val="24"/>
          </w:rPr>
          <w:t xml:space="preserve">arrival </w:t>
        </w:r>
      </w:ins>
      <w:r w:rsidR="005A464A">
        <w:rPr>
          <w:rFonts w:ascii="Times New Roman" w:hAnsi="Times New Roman" w:cs="Times New Roman"/>
          <w:sz w:val="24"/>
          <w:szCs w:val="24"/>
        </w:rPr>
        <w:t>time is a more effective strategy that tends to improve with longer memory, although this improvement is volatile due to the volatility of that empirical parameter.</w:t>
      </w:r>
      <w:del w:id="279" w:author="Liu, Luyu" w:date="2020-06-15T19:57:00Z">
        <w:r w:rsidR="005A464A" w:rsidDel="00A246E6">
          <w:rPr>
            <w:rFonts w:ascii="Times New Roman" w:hAnsi="Times New Roman" w:cs="Times New Roman"/>
            <w:sz w:val="24"/>
            <w:szCs w:val="24"/>
          </w:rPr>
          <w:delText xml:space="preserve">  </w:delText>
        </w:r>
      </w:del>
      <w:ins w:id="280" w:author="Liu, Luyu" w:date="2020-06-15T19:57:00Z">
        <w:r w:rsidR="00A246E6">
          <w:rPr>
            <w:rFonts w:ascii="Times New Roman" w:hAnsi="Times New Roman" w:cs="Times New Roman"/>
            <w:sz w:val="24"/>
            <w:szCs w:val="24"/>
          </w:rPr>
          <w:t xml:space="preserve"> </w:t>
        </w:r>
      </w:ins>
      <w:r w:rsidR="005A464A">
        <w:rPr>
          <w:rFonts w:ascii="Times New Roman" w:hAnsi="Times New Roman" w:cs="Times New Roman"/>
          <w:sz w:val="24"/>
          <w:szCs w:val="24"/>
        </w:rPr>
        <w:t xml:space="preserve">In the analysis presented later in this paper, we use an </w:t>
      </w:r>
      <w:del w:id="281" w:author="Liu, Luyu" w:date="2020-06-12T10:25:00Z">
        <w:r w:rsidR="005A464A" w:rsidDel="004220D9">
          <w:rPr>
            <w:rFonts w:ascii="Times New Roman" w:hAnsi="Times New Roman" w:cs="Times New Roman"/>
            <w:sz w:val="24"/>
            <w:szCs w:val="24"/>
          </w:rPr>
          <w:delText xml:space="preserve">ET </w:delText>
        </w:r>
      </w:del>
      <w:ins w:id="282" w:author="Liu, Luyu" w:date="2020-06-12T10:25:00Z">
        <w:r w:rsidR="004220D9">
          <w:rPr>
            <w:rFonts w:ascii="Times New Roman" w:hAnsi="Times New Roman" w:cs="Times New Roman"/>
            <w:sz w:val="24"/>
            <w:szCs w:val="24"/>
          </w:rPr>
          <w:t xml:space="preserve">empirical </w:t>
        </w:r>
      </w:ins>
      <w:r w:rsidR="005A464A">
        <w:rPr>
          <w:rFonts w:ascii="Times New Roman" w:hAnsi="Times New Roman" w:cs="Times New Roman"/>
          <w:sz w:val="24"/>
          <w:szCs w:val="24"/>
        </w:rPr>
        <w:t xml:space="preserve">based in minimal </w:t>
      </w:r>
      <w:del w:id="283" w:author="Liu, Luyu" w:date="2020-06-12T10:26:00Z">
        <w:r w:rsidR="005A464A" w:rsidDel="0021289C">
          <w:rPr>
            <w:rFonts w:ascii="Times New Roman" w:hAnsi="Times New Roman" w:cs="Times New Roman"/>
            <w:sz w:val="24"/>
            <w:szCs w:val="24"/>
          </w:rPr>
          <w:delText xml:space="preserve">wait </w:delText>
        </w:r>
      </w:del>
      <w:ins w:id="284" w:author="Liu, Luyu" w:date="2020-06-12T10:26:00Z">
        <w:r w:rsidR="0039009C">
          <w:rPr>
            <w:rFonts w:ascii="Times New Roman" w:hAnsi="Times New Roman" w:cs="Times New Roman"/>
            <w:sz w:val="24"/>
            <w:szCs w:val="24"/>
          </w:rPr>
          <w:t>ar</w:t>
        </w:r>
        <w:r w:rsidR="0021289C">
          <w:rPr>
            <w:rFonts w:ascii="Times New Roman" w:hAnsi="Times New Roman" w:cs="Times New Roman"/>
            <w:sz w:val="24"/>
            <w:szCs w:val="24"/>
          </w:rPr>
          <w:t xml:space="preserve">rival </w:t>
        </w:r>
      </w:ins>
      <w:r w:rsidR="005A464A">
        <w:rPr>
          <w:rFonts w:ascii="Times New Roman" w:hAnsi="Times New Roman" w:cs="Times New Roman"/>
          <w:sz w:val="24"/>
          <w:szCs w:val="24"/>
        </w:rPr>
        <w:t>times with memory = 6.</w:t>
      </w:r>
    </w:p>
    <w:p w14:paraId="0C7615A0" w14:textId="7E875504" w:rsidR="005A464A" w:rsidRPr="00125961" w:rsidRDefault="005A464A" w:rsidP="005A464A">
      <w:pPr>
        <w:ind w:firstLine="720"/>
        <w:jc w:val="both"/>
        <w:rPr>
          <w:rFonts w:ascii="Times New Roman" w:hAnsi="Times New Roman" w:cs="Times New Roman"/>
          <w:sz w:val="24"/>
          <w:szCs w:val="24"/>
        </w:rPr>
      </w:pPr>
      <w:del w:id="285" w:author="Liu, Luyu" w:date="2020-06-15T19:57:00Z">
        <w:r w:rsidDel="00A246E6">
          <w:rPr>
            <w:rFonts w:ascii="Times New Roman" w:hAnsi="Times New Roman" w:cs="Times New Roman"/>
            <w:sz w:val="24"/>
            <w:szCs w:val="24"/>
          </w:rPr>
          <w:delText xml:space="preserve">   </w:delText>
        </w:r>
      </w:del>
      <w:ins w:id="286" w:author="Liu, Luyu" w:date="2020-06-15T19:57:00Z">
        <w:r w:rsidR="00A246E6">
          <w:rPr>
            <w:rFonts w:ascii="Times New Roman" w:hAnsi="Times New Roman" w:cs="Times New Roman"/>
            <w:sz w:val="24"/>
            <w:szCs w:val="24"/>
          </w:rPr>
          <w:t xml:space="preserve"> </w:t>
        </w:r>
      </w:ins>
    </w:p>
    <w:p w14:paraId="29284A55" w14:textId="77777777" w:rsidR="005A464A" w:rsidRDefault="005A464A" w:rsidP="005A464A">
      <w:pPr>
        <w:pStyle w:val="TimesNewRoman"/>
        <w:keepNext/>
        <w:jc w:val="center"/>
      </w:pPr>
      <w:r>
        <w:rPr>
          <w:noProof/>
        </w:rPr>
        <w:drawing>
          <wp:inline distT="0" distB="0" distL="0" distR="0" wp14:anchorId="2251B59E" wp14:editId="33B13A14">
            <wp:extent cx="5931535" cy="3080385"/>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31535" cy="3080385"/>
                    </a:xfrm>
                    <a:prstGeom prst="rect">
                      <a:avLst/>
                    </a:prstGeom>
                    <a:noFill/>
                    <a:ln>
                      <a:noFill/>
                    </a:ln>
                  </pic:spPr>
                </pic:pic>
              </a:graphicData>
            </a:graphic>
          </wp:inline>
        </w:drawing>
      </w:r>
    </w:p>
    <w:p w14:paraId="09B862FE" w14:textId="5455FEAD" w:rsidR="005A464A" w:rsidRDefault="005A464A" w:rsidP="005A464A">
      <w:pPr>
        <w:pStyle w:val="IndentTimesNewRoman"/>
        <w:ind w:firstLine="0"/>
        <w:jc w:val="center"/>
      </w:pPr>
      <w:bookmarkStart w:id="287" w:name="_Ref16256479"/>
      <w:r>
        <w:t xml:space="preserve">Figure </w:t>
      </w:r>
      <w:fldSimple w:instr=" SEQ Figure \* ARABIC ">
        <w:ins w:id="288" w:author="Liu, Luyu" w:date="2020-06-14T15:41:00Z">
          <w:r w:rsidR="00FD1721">
            <w:rPr>
              <w:noProof/>
            </w:rPr>
            <w:t>2</w:t>
          </w:r>
        </w:ins>
        <w:del w:id="289" w:author="Liu, Luyu" w:date="2020-06-14T15:41:00Z">
          <w:r w:rsidDel="00FD1721">
            <w:rPr>
              <w:noProof/>
            </w:rPr>
            <w:delText>3</w:delText>
          </w:r>
        </w:del>
      </w:fldSimple>
      <w:bookmarkEnd w:id="287"/>
      <w:r>
        <w:rPr>
          <w:noProof/>
        </w:rPr>
        <w:t>:</w:t>
      </w:r>
      <w:r>
        <w:t xml:space="preserve"> the </w:t>
      </w:r>
      <w:ins w:id="290" w:author="Liu, Luyu" w:date="2020-06-12T10:27:00Z">
        <w:r w:rsidR="000E2D42">
          <w:t xml:space="preserve">average </w:t>
        </w:r>
      </w:ins>
      <w:r>
        <w:t xml:space="preserve">waiting time of </w:t>
      </w:r>
      <w:del w:id="291" w:author="Liu, Luyu" w:date="2020-06-12T10:27:00Z">
        <w:r w:rsidDel="000E2D42">
          <w:delText xml:space="preserve">ET family </w:delText>
        </w:r>
      </w:del>
      <w:ins w:id="292" w:author="Liu, Luyu" w:date="2020-06-12T10:27:00Z">
        <w:r w:rsidR="000E2D42">
          <w:t xml:space="preserve">empirical tactics </w:t>
        </w:r>
      </w:ins>
      <w:r>
        <w:t xml:space="preserve">with </w:t>
      </w:r>
      <w:r>
        <w:rPr>
          <w:rFonts w:hint="eastAsia"/>
        </w:rPr>
        <w:t>minimum</w:t>
      </w:r>
      <w:r>
        <w:t xml:space="preserve"> and averaging learning function and 1 – 9 learning memories.</w:t>
      </w:r>
    </w:p>
    <w:p w14:paraId="01BA6206" w14:textId="77777777" w:rsidR="005A464A" w:rsidRDefault="005A464A" w:rsidP="005A464A">
      <w:pPr>
        <w:jc w:val="both"/>
        <w:rPr>
          <w:rFonts w:ascii="Times New Roman" w:hAnsi="Times New Roman" w:cs="Times New Roman"/>
          <w:sz w:val="24"/>
          <w:szCs w:val="24"/>
        </w:rPr>
      </w:pPr>
    </w:p>
    <w:p w14:paraId="664F390C" w14:textId="708BE229" w:rsidR="005A464A" w:rsidRPr="00351FFE" w:rsidRDefault="005A464A" w:rsidP="005A464A">
      <w:pPr>
        <w:pStyle w:val="ListParagraph"/>
        <w:numPr>
          <w:ilvl w:val="2"/>
          <w:numId w:val="5"/>
        </w:numPr>
        <w:jc w:val="both"/>
        <w:rPr>
          <w:rFonts w:ascii="Times New Roman" w:hAnsi="Times New Roman" w:cs="Times New Roman"/>
          <w:bCs/>
          <w:sz w:val="24"/>
          <w:szCs w:val="24"/>
        </w:rPr>
      </w:pPr>
      <w:r w:rsidRPr="00351FFE">
        <w:rPr>
          <w:rFonts w:ascii="Times New Roman" w:hAnsi="Times New Roman" w:cs="Times New Roman"/>
          <w:bCs/>
          <w:sz w:val="24"/>
          <w:szCs w:val="24"/>
        </w:rPr>
        <w:t>Greedy tactic</w:t>
      </w:r>
      <w:del w:id="293" w:author="Liu, Luyu" w:date="2020-06-12T15:30:00Z">
        <w:r w:rsidRPr="00351FFE" w:rsidDel="00D6693C">
          <w:rPr>
            <w:rFonts w:ascii="Times New Roman" w:hAnsi="Times New Roman" w:cs="Times New Roman"/>
            <w:bCs/>
            <w:sz w:val="24"/>
            <w:szCs w:val="24"/>
          </w:rPr>
          <w:delText xml:space="preserve"> (GT)</w:delText>
        </w:r>
      </w:del>
    </w:p>
    <w:p w14:paraId="5A8B4F02" w14:textId="2AF6AF08" w:rsidR="001F6E54" w:rsidDel="005B1FF1" w:rsidRDefault="001F6E54" w:rsidP="005A464A">
      <w:pPr>
        <w:jc w:val="both"/>
        <w:rPr>
          <w:del w:id="294" w:author="Liu, Luyu" w:date="2020-06-12T14:46:00Z"/>
          <w:rFonts w:ascii="Times New Roman" w:hAnsi="Times New Roman" w:cs="Times New Roman"/>
          <w:sz w:val="24"/>
          <w:szCs w:val="24"/>
        </w:rPr>
      </w:pPr>
      <w:r>
        <w:rPr>
          <w:rFonts w:ascii="Times New Roman" w:hAnsi="Times New Roman" w:cs="Times New Roman"/>
          <w:sz w:val="24"/>
          <w:szCs w:val="24"/>
        </w:rPr>
        <w:t xml:space="preserve">Greedy tactic is a very common strategy used by </w:t>
      </w:r>
      <w:ins w:id="295" w:author="Liu, Luyu" w:date="2020-06-12T15:33:00Z">
        <w:r w:rsidR="00DC0516">
          <w:rPr>
            <w:rFonts w:ascii="Times New Roman" w:hAnsi="Times New Roman" w:cs="Times New Roman"/>
            <w:sz w:val="24"/>
            <w:szCs w:val="24"/>
          </w:rPr>
          <w:t>many</w:t>
        </w:r>
      </w:ins>
      <w:ins w:id="296" w:author="Liu, Luyu" w:date="2020-06-12T15:29:00Z">
        <w:r w:rsidR="00D6693C">
          <w:rPr>
            <w:rFonts w:ascii="Times New Roman" w:hAnsi="Times New Roman" w:cs="Times New Roman"/>
            <w:sz w:val="24"/>
            <w:szCs w:val="24"/>
          </w:rPr>
          <w:t xml:space="preserve"> </w:t>
        </w:r>
      </w:ins>
      <w:ins w:id="297" w:author="Liu, Luyu" w:date="2020-06-12T14:46:00Z">
        <w:r w:rsidR="005B1FF1">
          <w:rPr>
            <w:rFonts w:ascii="Times New Roman" w:hAnsi="Times New Roman" w:cs="Times New Roman"/>
            <w:sz w:val="24"/>
            <w:szCs w:val="24"/>
          </w:rPr>
          <w:t xml:space="preserve">real-time </w:t>
        </w:r>
      </w:ins>
      <w:del w:id="298" w:author="Liu, Luyu" w:date="2020-06-12T14:45:00Z">
        <w:r w:rsidDel="005B1FF1">
          <w:rPr>
            <w:rFonts w:ascii="Times New Roman" w:hAnsi="Times New Roman" w:cs="Times New Roman"/>
            <w:sz w:val="24"/>
            <w:szCs w:val="24"/>
          </w:rPr>
          <w:delText xml:space="preserve">different </w:delText>
        </w:r>
      </w:del>
      <w:r>
        <w:rPr>
          <w:rFonts w:ascii="Times New Roman" w:hAnsi="Times New Roman" w:cs="Times New Roman"/>
          <w:sz w:val="24"/>
          <w:szCs w:val="24"/>
        </w:rPr>
        <w:t>transit planning apps</w:t>
      </w:r>
      <w:del w:id="299" w:author="Liu, Luyu" w:date="2020-06-12T14:45:00Z">
        <w:r w:rsidDel="005B1FF1">
          <w:rPr>
            <w:rFonts w:ascii="Times New Roman" w:hAnsi="Times New Roman" w:cs="Times New Roman"/>
            <w:sz w:val="24"/>
            <w:szCs w:val="24"/>
          </w:rPr>
          <w:delText>, for GTFS’s na</w:delText>
        </w:r>
      </w:del>
      <w:ins w:id="300" w:author="Liu, Luyu" w:date="2020-06-12T14:45:00Z">
        <w:r w:rsidR="005B1FF1">
          <w:rPr>
            <w:rFonts w:ascii="Times New Roman" w:hAnsi="Times New Roman" w:cs="Times New Roman"/>
            <w:sz w:val="24"/>
            <w:szCs w:val="24"/>
          </w:rPr>
          <w:t xml:space="preserve"> and planning </w:t>
        </w:r>
      </w:ins>
      <w:ins w:id="301" w:author="Liu, Luyu" w:date="2020-06-12T14:46:00Z">
        <w:r w:rsidR="005B1FF1">
          <w:rPr>
            <w:rFonts w:ascii="Times New Roman" w:hAnsi="Times New Roman" w:cs="Times New Roman"/>
            <w:sz w:val="24"/>
            <w:szCs w:val="24"/>
          </w:rPr>
          <w:t>algorithm</w:t>
        </w:r>
      </w:ins>
      <w:ins w:id="302" w:author="Liu, Luyu" w:date="2020-06-12T15:43:00Z">
        <w:r w:rsidR="00EC5123">
          <w:rPr>
            <w:rFonts w:ascii="Times New Roman" w:hAnsi="Times New Roman" w:cs="Times New Roman"/>
            <w:sz w:val="24"/>
            <w:szCs w:val="24"/>
          </w:rPr>
          <w:t>s</w:t>
        </w:r>
      </w:ins>
      <w:ins w:id="303" w:author="Liu, Luyu" w:date="2020-06-12T15:28:00Z">
        <w:r w:rsidR="00D6693C">
          <w:rPr>
            <w:rFonts w:ascii="Times New Roman" w:hAnsi="Times New Roman" w:cs="Times New Roman"/>
            <w:sz w:val="24"/>
            <w:szCs w:val="24"/>
          </w:rPr>
          <w:t xml:space="preserve">: most </w:t>
        </w:r>
      </w:ins>
      <w:ins w:id="304" w:author="Liu, Luyu" w:date="2020-06-12T15:29:00Z">
        <w:r w:rsidR="00D6693C">
          <w:rPr>
            <w:rFonts w:ascii="Times New Roman" w:hAnsi="Times New Roman" w:cs="Times New Roman"/>
            <w:sz w:val="24"/>
            <w:szCs w:val="24"/>
          </w:rPr>
          <w:t xml:space="preserve">trip planning apps do not have a buffer time or wait time between the </w:t>
        </w:r>
      </w:ins>
      <w:ins w:id="305" w:author="Liu, Luyu" w:date="2020-06-12T15:33:00Z">
        <w:r w:rsidR="00DC0516">
          <w:rPr>
            <w:rFonts w:ascii="Times New Roman" w:hAnsi="Times New Roman" w:cs="Times New Roman"/>
            <w:sz w:val="24"/>
            <w:szCs w:val="24"/>
          </w:rPr>
          <w:t xml:space="preserve">initial </w:t>
        </w:r>
      </w:ins>
      <w:ins w:id="306" w:author="Liu, Luyu" w:date="2020-06-12T15:30:00Z">
        <w:r w:rsidR="00D6693C">
          <w:rPr>
            <w:rFonts w:ascii="Times New Roman" w:hAnsi="Times New Roman" w:cs="Times New Roman"/>
            <w:sz w:val="24"/>
            <w:szCs w:val="24"/>
          </w:rPr>
          <w:t xml:space="preserve">walking </w:t>
        </w:r>
      </w:ins>
      <w:ins w:id="307" w:author="Liu, Luyu" w:date="2020-06-12T15:43:00Z">
        <w:r w:rsidR="00EC5123">
          <w:rPr>
            <w:rFonts w:ascii="Times New Roman" w:hAnsi="Times New Roman" w:cs="Times New Roman"/>
            <w:sz w:val="24"/>
            <w:szCs w:val="24"/>
          </w:rPr>
          <w:t>phase</w:t>
        </w:r>
      </w:ins>
      <w:ins w:id="308" w:author="Liu, Luyu" w:date="2020-06-12T15:30:00Z">
        <w:r w:rsidR="00D6693C">
          <w:rPr>
            <w:rFonts w:ascii="Times New Roman" w:hAnsi="Times New Roman" w:cs="Times New Roman"/>
            <w:sz w:val="24"/>
            <w:szCs w:val="24"/>
          </w:rPr>
          <w:t xml:space="preserve"> and </w:t>
        </w:r>
      </w:ins>
      <w:ins w:id="309" w:author="Liu, Luyu" w:date="2020-06-12T15:44:00Z">
        <w:r w:rsidR="00EC5123">
          <w:rPr>
            <w:rFonts w:ascii="Times New Roman" w:hAnsi="Times New Roman" w:cs="Times New Roman"/>
            <w:sz w:val="24"/>
            <w:szCs w:val="24"/>
          </w:rPr>
          <w:t xml:space="preserve">the </w:t>
        </w:r>
      </w:ins>
      <w:ins w:id="310" w:author="Liu, Luyu" w:date="2020-06-12T15:30:00Z">
        <w:r w:rsidR="00D6693C">
          <w:rPr>
            <w:rFonts w:ascii="Times New Roman" w:hAnsi="Times New Roman" w:cs="Times New Roman"/>
            <w:sz w:val="24"/>
            <w:szCs w:val="24"/>
          </w:rPr>
          <w:t xml:space="preserve">transit </w:t>
        </w:r>
      </w:ins>
      <w:ins w:id="311" w:author="Liu, Luyu" w:date="2020-06-12T15:44:00Z">
        <w:r w:rsidR="00EC5123">
          <w:rPr>
            <w:rFonts w:ascii="Times New Roman" w:hAnsi="Times New Roman" w:cs="Times New Roman"/>
            <w:sz w:val="24"/>
            <w:szCs w:val="24"/>
          </w:rPr>
          <w:t>phase</w:t>
        </w:r>
      </w:ins>
      <w:ins w:id="312" w:author="Liu, Luyu" w:date="2020-06-12T14:46:00Z">
        <w:r w:rsidR="005B1FF1">
          <w:rPr>
            <w:rFonts w:ascii="Times New Roman" w:hAnsi="Times New Roman" w:cs="Times New Roman"/>
            <w:sz w:val="24"/>
            <w:szCs w:val="24"/>
          </w:rPr>
          <w:t>.</w:t>
        </w:r>
      </w:ins>
      <w:ins w:id="313" w:author="Liu, Luyu" w:date="2020-06-12T15:30:00Z">
        <w:r w:rsidR="00D6693C">
          <w:rPr>
            <w:rFonts w:ascii="Times New Roman" w:hAnsi="Times New Roman" w:cs="Times New Roman"/>
            <w:sz w:val="24"/>
            <w:szCs w:val="24"/>
          </w:rPr>
          <w:t xml:space="preserve"> The default assumption is the user will arrive at the same time when the bus arrive thus achieve shortest waiting time.</w:t>
        </w:r>
      </w:ins>
    </w:p>
    <w:p w14:paraId="084C7C66" w14:textId="0BBA7E1F" w:rsidR="005A464A" w:rsidRDefault="005A464A" w:rsidP="005A464A">
      <w:pPr>
        <w:jc w:val="both"/>
        <w:rPr>
          <w:rFonts w:ascii="Times New Roman" w:hAnsi="Times New Roman" w:cs="Times New Roman"/>
          <w:sz w:val="24"/>
          <w:szCs w:val="24"/>
        </w:rPr>
      </w:pPr>
      <w:del w:id="314" w:author="Liu, Luyu" w:date="2020-06-12T14:46:00Z">
        <w:r w:rsidDel="005B1FF1">
          <w:rPr>
            <w:rFonts w:ascii="Times New Roman" w:hAnsi="Times New Roman" w:cs="Times New Roman"/>
            <w:sz w:val="24"/>
            <w:szCs w:val="24"/>
          </w:rPr>
          <w:delText xml:space="preserve">The greedy tactic (GT) and prudent tactic (PT) (discussed below) both exploit RTI. </w:delText>
        </w:r>
      </w:del>
      <w:r>
        <w:rPr>
          <w:rFonts w:ascii="Times New Roman" w:hAnsi="Times New Roman" w:cs="Times New Roman"/>
          <w:sz w:val="24"/>
          <w:szCs w:val="24"/>
        </w:rPr>
        <w:t xml:space="preserve"> </w:t>
      </w:r>
      <w:ins w:id="315" w:author="Liu, Luyu" w:date="2020-06-12T15:31:00Z">
        <w:r w:rsidR="00D6693C">
          <w:rPr>
            <w:rFonts w:ascii="Times New Roman" w:hAnsi="Times New Roman" w:cs="Times New Roman"/>
            <w:sz w:val="24"/>
            <w:szCs w:val="24"/>
          </w:rPr>
          <w:t>Therefore, based on the same logic, a</w:t>
        </w:r>
      </w:ins>
      <w:del w:id="316" w:author="Liu, Luyu" w:date="2020-06-12T15:31:00Z">
        <w:r w:rsidDel="00D6693C">
          <w:rPr>
            <w:rFonts w:ascii="Times New Roman" w:hAnsi="Times New Roman" w:cs="Times New Roman"/>
            <w:sz w:val="24"/>
            <w:szCs w:val="24"/>
          </w:rPr>
          <w:delText xml:space="preserve">A </w:delText>
        </w:r>
      </w:del>
      <w:del w:id="317" w:author="Liu, Luyu" w:date="2020-06-12T15:32:00Z">
        <w:r w:rsidDel="00D6693C">
          <w:rPr>
            <w:rFonts w:ascii="Times New Roman" w:hAnsi="Times New Roman" w:cs="Times New Roman"/>
            <w:sz w:val="24"/>
            <w:szCs w:val="24"/>
          </w:rPr>
          <w:delText>GT u</w:delText>
        </w:r>
      </w:del>
      <w:ins w:id="318" w:author="Liu, Luyu" w:date="2020-06-12T15:32:00Z">
        <w:r w:rsidR="00D6693C">
          <w:rPr>
            <w:rFonts w:ascii="Times New Roman" w:hAnsi="Times New Roman" w:cs="Times New Roman"/>
            <w:sz w:val="24"/>
            <w:szCs w:val="24"/>
          </w:rPr>
          <w:t xml:space="preserve"> greedy tactic u</w:t>
        </w:r>
      </w:ins>
      <w:r>
        <w:rPr>
          <w:rFonts w:ascii="Times New Roman" w:hAnsi="Times New Roman" w:cs="Times New Roman"/>
          <w:sz w:val="24"/>
          <w:szCs w:val="24"/>
        </w:rPr>
        <w:t xml:space="preserve">ser </w:t>
      </w:r>
      <w:ins w:id="319" w:author="Liu, Luyu" w:date="2020-06-16T19:22:00Z">
        <w:r w:rsidR="001C320A">
          <w:rPr>
            <w:rFonts w:ascii="Times New Roman" w:hAnsi="Times New Roman" w:cs="Times New Roman"/>
            <w:sz w:val="24"/>
            <w:szCs w:val="24"/>
          </w:rPr>
          <w:t xml:space="preserve">will </w:t>
        </w:r>
      </w:ins>
      <w:del w:id="320" w:author="Liu, Luyu" w:date="2020-06-16T19:22:00Z">
        <w:r w:rsidDel="001C320A">
          <w:rPr>
            <w:rFonts w:ascii="Times New Roman" w:hAnsi="Times New Roman" w:cs="Times New Roman"/>
            <w:sz w:val="24"/>
            <w:szCs w:val="24"/>
          </w:rPr>
          <w:delText xml:space="preserve">will use an RTI app to </w:delText>
        </w:r>
      </w:del>
      <w:r>
        <w:rPr>
          <w:rFonts w:ascii="Times New Roman" w:hAnsi="Times New Roman" w:cs="Times New Roman"/>
          <w:sz w:val="24"/>
          <w:szCs w:val="24"/>
        </w:rPr>
        <w:t xml:space="preserve">check the relationship between suggested </w:t>
      </w:r>
      <w:del w:id="321" w:author="Liu, Luyu" w:date="2020-06-12T14:47:00Z">
        <w:r w:rsidDel="005B1FF1">
          <w:rPr>
            <w:rFonts w:ascii="Times New Roman" w:hAnsi="Times New Roman" w:cs="Times New Roman"/>
            <w:sz w:val="24"/>
            <w:szCs w:val="24"/>
          </w:rPr>
          <w:delText xml:space="preserve">ETD </w:delText>
        </w:r>
      </w:del>
      <w:ins w:id="322" w:author="Liu, Luyu" w:date="2020-06-12T14:47:00Z">
        <w:r w:rsidR="005B1FF1">
          <w:rPr>
            <w:rFonts w:ascii="Times New Roman" w:hAnsi="Times New Roman" w:cs="Times New Roman"/>
            <w:sz w:val="24"/>
            <w:szCs w:val="24"/>
          </w:rPr>
          <w:t xml:space="preserve">home departure time </w:t>
        </w:r>
      </w:ins>
      <w:r>
        <w:rPr>
          <w:rFonts w:ascii="Times New Roman" w:hAnsi="Times New Roman" w:cs="Times New Roman"/>
          <w:sz w:val="24"/>
          <w:szCs w:val="24"/>
        </w:rPr>
        <w:t xml:space="preserve">and current time, only leaving home when the bus’s </w:t>
      </w:r>
      <w:del w:id="323" w:author="Liu, Luyu" w:date="2020-06-12T15:33:00Z">
        <w:r w:rsidDel="00D6693C">
          <w:rPr>
            <w:rFonts w:ascii="Times New Roman" w:hAnsi="Times New Roman" w:cs="Times New Roman"/>
            <w:sz w:val="24"/>
            <w:szCs w:val="24"/>
          </w:rPr>
          <w:delText xml:space="preserve">ETD </w:delText>
        </w:r>
      </w:del>
      <w:ins w:id="324" w:author="Liu, Luyu" w:date="2020-06-12T15:33:00Z">
        <w:r w:rsidR="00D6693C">
          <w:rPr>
            <w:rFonts w:ascii="Times New Roman" w:hAnsi="Times New Roman" w:cs="Times New Roman"/>
            <w:sz w:val="24"/>
            <w:szCs w:val="24"/>
          </w:rPr>
          <w:t>estimated time of departure</w:t>
        </w:r>
      </w:ins>
      <w:del w:id="325" w:author="Liu, Luyu" w:date="2020-06-12T15:33:00Z">
        <w:r w:rsidDel="00D6693C">
          <w:rPr>
            <w:rFonts w:ascii="Times New Roman" w:hAnsi="Times New Roman" w:cs="Times New Roman"/>
            <w:sz w:val="24"/>
            <w:szCs w:val="24"/>
          </w:rPr>
          <w:delText>at the stop</w:delText>
        </w:r>
      </w:del>
      <w:r>
        <w:rPr>
          <w:rFonts w:ascii="Times New Roman" w:hAnsi="Times New Roman" w:cs="Times New Roman"/>
          <w:sz w:val="24"/>
          <w:szCs w:val="24"/>
        </w:rPr>
        <w:t xml:space="preserve"> is equal to or greater than walking time plus current time</w:t>
      </w:r>
      <w:ins w:id="326" w:author="Liu, Luyu" w:date="2020-06-13T21:36:00Z">
        <w:r w:rsidR="00373BEE">
          <w:rPr>
            <w:rFonts w:ascii="Times New Roman" w:hAnsi="Times New Roman" w:cs="Times New Roman"/>
            <w:sz w:val="24"/>
            <w:szCs w:val="24"/>
          </w:rPr>
          <w:t>. The pseudo code is:</w:t>
        </w:r>
      </w:ins>
      <w:del w:id="327" w:author="Liu, Luyu" w:date="2020-06-13T21:36:00Z">
        <w:r w:rsidDel="00373BEE">
          <w:rPr>
            <w:rFonts w:ascii="Times New Roman" w:hAnsi="Times New Roman" w:cs="Times New Roman"/>
            <w:sz w:val="24"/>
            <w:szCs w:val="24"/>
          </w:rPr>
          <w:delText>:</w:delText>
        </w:r>
      </w:del>
    </w:p>
    <w:tbl>
      <w:tblPr>
        <w:tblStyle w:val="TableGrid"/>
        <w:tblW w:w="495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328" w:author="Liu, Luyu" w:date="2020-06-13T21:41:00Z">
          <w:tblPr>
            <w:tblW w:w="4950" w:type="pct"/>
            <w:jc w:val="center"/>
            <w:tblLook w:val="04A0" w:firstRow="1" w:lastRow="0" w:firstColumn="1" w:lastColumn="0" w:noHBand="0" w:noVBand="1"/>
          </w:tblPr>
        </w:tblPrChange>
      </w:tblPr>
      <w:tblGrid>
        <w:gridCol w:w="365"/>
        <w:gridCol w:w="8165"/>
        <w:gridCol w:w="736"/>
        <w:tblGridChange w:id="329">
          <w:tblGrid>
            <w:gridCol w:w="365"/>
            <w:gridCol w:w="8165"/>
            <w:gridCol w:w="736"/>
          </w:tblGrid>
        </w:tblGridChange>
      </w:tblGrid>
      <w:tr w:rsidR="005A464A" w14:paraId="541806EB" w14:textId="77777777" w:rsidTr="00FF08DF">
        <w:trPr>
          <w:trHeight w:val="580"/>
          <w:trPrChange w:id="330" w:author="Liu, Luyu" w:date="2020-06-13T21:41:00Z">
            <w:trPr>
              <w:trHeight w:val="580"/>
              <w:jc w:val="center"/>
            </w:trPr>
          </w:trPrChange>
        </w:trPr>
        <w:tc>
          <w:tcPr>
            <w:tcW w:w="256" w:type="pct"/>
            <w:vAlign w:val="center"/>
            <w:tcPrChange w:id="331" w:author="Liu, Luyu" w:date="2020-06-13T21:41:00Z">
              <w:tcPr>
                <w:tcW w:w="256" w:type="pct"/>
                <w:vAlign w:val="center"/>
              </w:tcPr>
            </w:tcPrChange>
          </w:tcPr>
          <w:p w14:paraId="794D02E8" w14:textId="77777777" w:rsidR="005A464A" w:rsidRDefault="005A464A" w:rsidP="005A464A">
            <w:pPr>
              <w:jc w:val="center"/>
              <w:rPr>
                <w:rFonts w:ascii="Times New Roman" w:eastAsia="Yu Mincho" w:hAnsi="Times New Roman" w:cs="Times New Roman"/>
                <w:sz w:val="24"/>
                <w:szCs w:val="24"/>
                <w:lang w:eastAsia="ja-JP"/>
              </w:rPr>
            </w:pPr>
          </w:p>
        </w:tc>
        <w:tc>
          <w:tcPr>
            <w:tcW w:w="4463" w:type="pct"/>
            <w:vAlign w:val="center"/>
            <w:hideMark/>
            <w:tcPrChange w:id="332" w:author="Liu, Luyu" w:date="2020-06-13T21:41:00Z">
              <w:tcPr>
                <w:tcW w:w="4463" w:type="pct"/>
                <w:vAlign w:val="center"/>
                <w:hideMark/>
              </w:tcPr>
            </w:tcPrChange>
          </w:tcPr>
          <w:p w14:paraId="72DDA24B" w14:textId="77777777" w:rsidR="00D838A7" w:rsidRDefault="00373BEE">
            <w:pPr>
              <w:rPr>
                <w:ins w:id="333" w:author="Liu, Luyu" w:date="2020-06-15T21:07:00Z"/>
                <w:rFonts w:ascii="Times New Roman" w:eastAsia="Yu Mincho" w:hAnsi="Times New Roman" w:cs="Times New Roman"/>
                <w:b/>
                <w:sz w:val="24"/>
                <w:szCs w:val="24"/>
              </w:rPr>
            </w:pPr>
            <w:ins w:id="334" w:author="Liu, Luyu" w:date="2020-06-13T21:37:00Z">
              <w:r w:rsidRPr="00373BEE">
                <w:rPr>
                  <w:rFonts w:ascii="Times New Roman" w:eastAsia="Yu Mincho" w:hAnsi="Times New Roman" w:cs="Times New Roman"/>
                  <w:b/>
                  <w:sz w:val="24"/>
                  <w:szCs w:val="24"/>
                  <w:rPrChange w:id="335" w:author="Liu, Luyu" w:date="2020-06-13T21:37:00Z">
                    <w:rPr>
                      <w:rFonts w:ascii="Times New Roman" w:eastAsia="Yu Mincho" w:hAnsi="Times New Roman" w:cs="Times New Roman"/>
                      <w:sz w:val="24"/>
                      <w:szCs w:val="24"/>
                    </w:rPr>
                  </w:rPrChange>
                </w:rPr>
                <w:t xml:space="preserve">while </w:t>
              </w:r>
              <w:r w:rsidRPr="00373BEE">
                <w:rPr>
                  <w:rFonts w:ascii="Times New Roman" w:eastAsia="Yu Mincho" w:hAnsi="Times New Roman" w:cs="Times New Roman"/>
                  <w:sz w:val="24"/>
                  <w:szCs w:val="24"/>
                  <w:rPrChange w:id="336" w:author="Liu, Luyu" w:date="2020-06-13T21:38:00Z">
                    <w:rPr>
                      <w:rFonts w:ascii="Times New Roman" w:eastAsia="Yu Mincho" w:hAnsi="Times New Roman" w:cs="Times New Roman"/>
                      <w:b/>
                      <w:sz w:val="24"/>
                      <w:szCs w:val="24"/>
                    </w:rPr>
                  </w:rPrChange>
                </w:rPr>
                <w:t>there is a new update</w:t>
              </w:r>
              <w:r w:rsidR="00D838A7">
                <w:rPr>
                  <w:rFonts w:ascii="Times New Roman" w:eastAsia="Yu Mincho" w:hAnsi="Times New Roman" w:cs="Times New Roman"/>
                  <w:b/>
                  <w:sz w:val="24"/>
                  <w:szCs w:val="24"/>
                </w:rPr>
                <w:t xml:space="preserve"> do:</w:t>
              </w:r>
            </w:ins>
          </w:p>
          <w:p w14:paraId="5D8D7127" w14:textId="0A5E17E0" w:rsidR="00373BEE" w:rsidRPr="00D838A7" w:rsidRDefault="00D838A7">
            <w:pPr>
              <w:rPr>
                <w:ins w:id="337" w:author="Liu, Luyu" w:date="2020-06-13T21:39:00Z"/>
                <w:rFonts w:ascii="Times New Roman" w:eastAsia="Yu Mincho" w:hAnsi="Times New Roman" w:cs="Times New Roman"/>
                <w:b/>
                <w:sz w:val="24"/>
                <w:szCs w:val="24"/>
                <w:rPrChange w:id="338" w:author="Liu, Luyu" w:date="2020-06-15T21:07:00Z">
                  <w:rPr>
                    <w:ins w:id="339" w:author="Liu, Luyu" w:date="2020-06-13T21:39:00Z"/>
                    <w:rFonts w:ascii="Times New Roman" w:eastAsia="Yu Mincho" w:hAnsi="Times New Roman" w:cs="Times New Roman"/>
                    <w:sz w:val="24"/>
                    <w:szCs w:val="24"/>
                  </w:rPr>
                </w:rPrChange>
              </w:rPr>
            </w:pPr>
            <w:ins w:id="340" w:author="Liu, Luyu" w:date="2020-06-15T21:07:00Z">
              <w:r>
                <w:rPr>
                  <w:rFonts w:ascii="Times New Roman" w:eastAsia="Yu Mincho" w:hAnsi="Times New Roman" w:cs="Times New Roman"/>
                  <w:b/>
                  <w:sz w:val="24"/>
                  <w:szCs w:val="24"/>
                </w:rPr>
                <w:t xml:space="preserve">   </w:t>
              </w:r>
            </w:ins>
            <w:ins w:id="341" w:author="Liu, Luyu" w:date="2020-06-13T21:38:00Z">
              <w:r w:rsidR="00373BEE">
                <w:rPr>
                  <w:rFonts w:ascii="Times New Roman" w:eastAsia="Yu Mincho" w:hAnsi="Times New Roman" w:cs="Times New Roman"/>
                  <w:b/>
                  <w:sz w:val="24"/>
                  <w:szCs w:val="24"/>
                </w:rPr>
                <w:t xml:space="preserve">if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m:t>
                    </m:r>
                  </m:sub>
                </m:sSub>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m:t>
                    </m:r>
                  </m:sub>
                </m:sSub>
              </m:oMath>
            </w:ins>
          </w:p>
          <w:p w14:paraId="6070749B" w14:textId="77777777" w:rsidR="00D838A7" w:rsidRDefault="00A246E6">
            <w:pPr>
              <w:rPr>
                <w:ins w:id="342" w:author="Liu, Luyu" w:date="2020-06-15T21:08:00Z"/>
                <w:rFonts w:ascii="Times New Roman" w:eastAsia="Yu Mincho" w:hAnsi="Times New Roman" w:cs="Times New Roman"/>
                <w:sz w:val="24"/>
                <w:szCs w:val="24"/>
              </w:rPr>
            </w:pPr>
            <w:ins w:id="343" w:author="Liu, Luyu" w:date="2020-06-15T19:57:00Z">
              <w:r>
                <w:rPr>
                  <w:rFonts w:ascii="Times New Roman" w:eastAsia="Yu Mincho" w:hAnsi="Times New Roman" w:cs="Times New Roman"/>
                  <w:sz w:val="24"/>
                  <w:szCs w:val="24"/>
                </w:rPr>
                <w:t xml:space="preserve"> </w:t>
              </w:r>
            </w:ins>
            <w:ins w:id="344" w:author="Liu, Luyu" w:date="2020-06-15T21:07:00Z">
              <w:r w:rsidR="00D838A7">
                <w:rPr>
                  <w:rFonts w:ascii="Times New Roman" w:eastAsia="Yu Mincho" w:hAnsi="Times New Roman" w:cs="Times New Roman"/>
                  <w:sz w:val="24"/>
                  <w:szCs w:val="24"/>
                </w:rPr>
                <w:t xml:space="preserve">     </w:t>
              </w:r>
            </w:ins>
            <w:ins w:id="345" w:author="Liu, Luyu" w:date="2020-06-13T21:39:00Z">
              <w:r w:rsidR="00373BEE">
                <w:rPr>
                  <w:rFonts w:ascii="Times New Roman" w:eastAsia="Yu Mincho" w:hAnsi="Times New Roman" w:cs="Times New Roman"/>
                  <w:sz w:val="24"/>
                  <w:szCs w:val="24"/>
                </w:rPr>
                <w:t xml:space="preserve">return </w:t>
              </w:r>
              <m:oMath>
                <m:r>
                  <w:rPr>
                    <w:rFonts w:ascii="Cambria Math" w:eastAsia="Yu Mincho" w:hAnsi="Cambria Math" w:cs="Times New Roman"/>
                    <w:sz w:val="24"/>
                    <w:szCs w:val="24"/>
                  </w:rPr>
                  <m:t>t</m:t>
                </m:r>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m:t>
                    </m:r>
                  </m:sub>
                </m:sSub>
              </m:oMath>
            </w:ins>
          </w:p>
          <w:p w14:paraId="45522CAD" w14:textId="5F5AE63D" w:rsidR="00373BEE" w:rsidRPr="001C320A" w:rsidRDefault="00D838A7">
            <w:pPr>
              <w:rPr>
                <w:ins w:id="346" w:author="Liu, Luyu" w:date="2020-06-13T21:39:00Z"/>
                <w:rFonts w:ascii="Times New Roman" w:eastAsia="Yu Mincho" w:hAnsi="Times New Roman" w:cs="Times New Roman"/>
                <w:sz w:val="24"/>
                <w:szCs w:val="24"/>
              </w:rPr>
            </w:pPr>
            <w:ins w:id="347" w:author="Liu, Luyu" w:date="2020-06-15T21:08:00Z">
              <w:r>
                <w:rPr>
                  <w:rFonts w:ascii="Times New Roman" w:eastAsia="Yu Mincho" w:hAnsi="Times New Roman" w:cs="Times New Roman"/>
                  <w:sz w:val="24"/>
                  <w:szCs w:val="24"/>
                </w:rPr>
                <w:t xml:space="preserve">   </w:t>
              </w:r>
            </w:ins>
            <w:ins w:id="348" w:author="Liu, Luyu" w:date="2020-06-13T21:39:00Z">
              <w:r w:rsidR="00373BEE" w:rsidRPr="005C7EF1">
                <w:rPr>
                  <w:rFonts w:ascii="Times New Roman" w:eastAsia="Yu Mincho" w:hAnsi="Times New Roman" w:cs="Times New Roman"/>
                  <w:b/>
                  <w:sz w:val="24"/>
                  <w:szCs w:val="24"/>
                  <w:rPrChange w:id="349" w:author="Liu, Luyu" w:date="2020-06-13T21:41:00Z">
                    <w:rPr>
                      <w:rFonts w:ascii="Times New Roman" w:eastAsia="Yu Mincho" w:hAnsi="Times New Roman" w:cs="Times New Roman"/>
                      <w:sz w:val="24"/>
                      <w:szCs w:val="24"/>
                    </w:rPr>
                  </w:rPrChange>
                </w:rPr>
                <w:t>else</w:t>
              </w:r>
            </w:ins>
          </w:p>
          <w:p w14:paraId="64D59C42" w14:textId="6F518A76" w:rsidR="000D4D12" w:rsidRDefault="00D838A7">
            <w:pPr>
              <w:rPr>
                <w:ins w:id="350" w:author="Liu, Luyu" w:date="2020-06-13T21:44:00Z"/>
                <w:rFonts w:ascii="Times New Roman" w:eastAsia="Yu Mincho" w:hAnsi="Times New Roman" w:cs="Times New Roman"/>
                <w:sz w:val="24"/>
                <w:szCs w:val="24"/>
              </w:rPr>
            </w:pPr>
            <w:ins w:id="351" w:author="Liu, Luyu" w:date="2020-06-15T21:08:00Z">
              <w:r>
                <w:rPr>
                  <w:rFonts w:ascii="Times New Roman" w:eastAsia="Yu Mincho" w:hAnsi="Times New Roman" w:cs="Times New Roman"/>
                  <w:sz w:val="24"/>
                  <w:szCs w:val="24"/>
                </w:rPr>
                <w:t xml:space="preserve">      </w:t>
              </w:r>
            </w:ins>
            <w:ins w:id="352" w:author="Liu, Luyu" w:date="2020-06-13T21:40:00Z">
              <w:r w:rsidR="00373BEE">
                <w:rPr>
                  <w:rFonts w:ascii="Times New Roman" w:eastAsia="Yu Mincho" w:hAnsi="Times New Roman" w:cs="Times New Roman"/>
                  <w:sz w:val="24"/>
                  <w:szCs w:val="24"/>
                </w:rPr>
                <w:t>wait until next update</w:t>
              </w:r>
            </w:ins>
          </w:p>
          <w:p w14:paraId="1A7584C8" w14:textId="6F8BE4CE" w:rsidR="005A464A" w:rsidRPr="00FF08DF" w:rsidRDefault="00373BEE">
            <w:pPr>
              <w:rPr>
                <w:rFonts w:ascii="Times New Roman" w:eastAsia="Yu Mincho" w:hAnsi="Times New Roman" w:cs="Times New Roman"/>
                <w:sz w:val="24"/>
                <w:szCs w:val="24"/>
                <w:rPrChange w:id="353" w:author="Liu, Luyu" w:date="2020-06-13T21:40:00Z">
                  <w:rPr>
                    <w:rFonts w:ascii="Times New Roman" w:hAnsi="Times New Roman" w:cs="Times New Roman"/>
                    <w:sz w:val="24"/>
                    <w:szCs w:val="24"/>
                  </w:rPr>
                </w:rPrChange>
              </w:rPr>
            </w:pPr>
            <m:oMathPara>
              <m:oMath>
                <m:sSub>
                  <m:sSubPr>
                    <m:ctrlPr>
                      <w:del w:id="354" w:author="Liu, Luyu" w:date="2020-06-12T14:47:00Z">
                        <w:rPr>
                          <w:rFonts w:ascii="Cambria Math" w:hAnsi="Cambria Math" w:cs="Times New Roman"/>
                          <w:i/>
                          <w:sz w:val="24"/>
                          <w:szCs w:val="24"/>
                        </w:rPr>
                      </w:del>
                    </m:ctrlPr>
                  </m:sSubPr>
                  <m:e>
                    <m:r>
                      <w:del w:id="355" w:author="Liu, Luyu" w:date="2020-06-12T14:47:00Z">
                        <w:rPr>
                          <w:rFonts w:ascii="Cambria Math" w:hAnsi="Cambria Math" w:cs="Times New Roman"/>
                          <w:sz w:val="24"/>
                          <w:szCs w:val="24"/>
                        </w:rPr>
                        <m:t>t</m:t>
                      </w:del>
                    </m:r>
                  </m:e>
                  <m:sub>
                    <m:r>
                      <w:del w:id="356" w:author="Liu, Luyu" w:date="2020-06-12T14:47:00Z">
                        <w:rPr>
                          <w:rFonts w:ascii="Cambria Math" w:hAnsi="Cambria Math" w:cs="Times New Roman"/>
                          <w:sz w:val="24"/>
                          <w:szCs w:val="24"/>
                        </w:rPr>
                        <m:t>hd</m:t>
                      </w:del>
                    </m:r>
                  </m:sub>
                </m:sSub>
                <m:r>
                  <w:del w:id="357" w:author="Liu, Luyu" w:date="2020-06-13T21:40:00Z">
                    <w:rPr>
                      <w:rFonts w:ascii="Cambria Math" w:hAnsi="Cambria Math" w:cs="Times New Roman"/>
                      <w:sz w:val="24"/>
                      <w:szCs w:val="24"/>
                    </w:rPr>
                    <m:t>=</m:t>
                  </w:del>
                </m:r>
                <m:sSub>
                  <m:sSubPr>
                    <m:ctrlPr>
                      <w:del w:id="358" w:author="Liu, Luyu" w:date="2020-06-12T14:47:00Z">
                        <w:rPr>
                          <w:rFonts w:ascii="Cambria Math" w:hAnsi="Cambria Math" w:cs="Times New Roman"/>
                          <w:i/>
                          <w:sz w:val="24"/>
                          <w:szCs w:val="24"/>
                        </w:rPr>
                      </w:del>
                    </m:ctrlPr>
                  </m:sSubPr>
                  <m:e>
                    <m:r>
                      <w:del w:id="359" w:author="Liu, Luyu" w:date="2020-06-12T14:47:00Z">
                        <w:rPr>
                          <w:rFonts w:ascii="Cambria Math" w:hAnsi="Cambria Math" w:cs="Times New Roman"/>
                          <w:sz w:val="24"/>
                          <w:szCs w:val="24"/>
                        </w:rPr>
                        <m:t>t</m:t>
                      </w:del>
                    </m:r>
                  </m:e>
                  <m:sub>
                    <m:r>
                      <w:del w:id="360" w:author="Liu, Luyu" w:date="2020-06-12T14:47:00Z">
                        <w:rPr>
                          <w:rFonts w:ascii="Cambria Math" w:hAnsi="Cambria Math" w:cs="Times New Roman"/>
                          <w:sz w:val="24"/>
                          <w:szCs w:val="24"/>
                        </w:rPr>
                        <m:t>cu</m:t>
                      </w:del>
                    </m:r>
                  </m:sub>
                </m:sSub>
                <m:r>
                  <w:del w:id="361" w:author="Liu, Luyu" w:date="2020-06-13T21:40:00Z">
                    <w:rPr>
                      <w:rFonts w:ascii="Cambria Math" w:hAnsi="Cambria Math" w:cs="Times New Roman"/>
                      <w:sz w:val="24"/>
                      <w:szCs w:val="24"/>
                    </w:rPr>
                    <m:t xml:space="preserve">, if </m:t>
                  </w:del>
                </m:r>
                <m:sSub>
                  <m:sSubPr>
                    <m:ctrlPr>
                      <w:del w:id="362" w:author="Liu, Luyu" w:date="2020-06-13T21:40:00Z">
                        <w:rPr>
                          <w:rFonts w:ascii="Cambria Math" w:hAnsi="Cambria Math" w:cs="Times New Roman"/>
                          <w:i/>
                          <w:sz w:val="24"/>
                          <w:szCs w:val="24"/>
                        </w:rPr>
                      </w:del>
                    </m:ctrlPr>
                  </m:sSubPr>
                  <m:e>
                    <m:r>
                      <w:del w:id="363" w:author="Liu, Luyu" w:date="2020-06-13T21:40:00Z">
                        <w:rPr>
                          <w:rFonts w:ascii="Cambria Math" w:hAnsi="Cambria Math" w:cs="Times New Roman"/>
                          <w:sz w:val="24"/>
                          <w:szCs w:val="24"/>
                        </w:rPr>
                        <m:t>t</m:t>
                      </w:del>
                    </m:r>
                  </m:e>
                  <m:sub>
                    <m:r>
                      <w:del w:id="364" w:author="Liu, Luyu" w:date="2020-06-13T21:40:00Z">
                        <w:rPr>
                          <w:rFonts w:ascii="Cambria Math" w:hAnsi="Cambria Math" w:cs="Times New Roman"/>
                          <w:sz w:val="24"/>
                          <w:szCs w:val="24"/>
                        </w:rPr>
                        <m:t>c</m:t>
                      </w:del>
                    </m:r>
                    <m:r>
                      <w:del w:id="365" w:author="Liu, Luyu" w:date="2020-06-12T14:48:00Z">
                        <w:rPr>
                          <w:rFonts w:ascii="Cambria Math" w:hAnsi="Cambria Math" w:cs="Times New Roman"/>
                          <w:sz w:val="24"/>
                          <w:szCs w:val="24"/>
                        </w:rPr>
                        <m:t>u</m:t>
                      </w:del>
                    </m:r>
                  </m:sub>
                </m:sSub>
                <m:r>
                  <w:del w:id="366" w:author="Liu, Luyu" w:date="2020-06-13T21:40:00Z">
                    <w:rPr>
                      <w:rFonts w:ascii="Cambria Math" w:hAnsi="Cambria Math" w:cs="Times New Roman"/>
                      <w:sz w:val="24"/>
                      <w:szCs w:val="24"/>
                    </w:rPr>
                    <m:t>+δ</m:t>
                  </w:del>
                </m:r>
                <m:sSub>
                  <m:sSubPr>
                    <m:ctrlPr>
                      <w:del w:id="367" w:author="Liu, Luyu" w:date="2020-06-13T21:40:00Z">
                        <w:rPr>
                          <w:rFonts w:ascii="Cambria Math" w:hAnsi="Cambria Math" w:cs="Times New Roman"/>
                          <w:i/>
                          <w:sz w:val="24"/>
                          <w:szCs w:val="24"/>
                        </w:rPr>
                      </w:del>
                    </m:ctrlPr>
                  </m:sSubPr>
                  <m:e>
                    <m:r>
                      <w:del w:id="368" w:author="Liu, Luyu" w:date="2020-06-13T21:40:00Z">
                        <w:rPr>
                          <w:rFonts w:ascii="Cambria Math" w:hAnsi="Cambria Math" w:cs="Times New Roman"/>
                          <w:sz w:val="24"/>
                          <w:szCs w:val="24"/>
                        </w:rPr>
                        <m:t>t</m:t>
                      </w:del>
                    </m:r>
                  </m:e>
                  <m:sub>
                    <m:r>
                      <w:del w:id="369" w:author="Liu, Luyu" w:date="2020-06-13T21:40:00Z">
                        <w:rPr>
                          <w:rFonts w:ascii="Cambria Math" w:hAnsi="Cambria Math" w:cs="Times New Roman"/>
                          <w:sz w:val="24"/>
                          <w:szCs w:val="24"/>
                        </w:rPr>
                        <m:t>w</m:t>
                      </w:del>
                    </m:r>
                  </m:sub>
                </m:sSub>
                <m:r>
                  <w:del w:id="370" w:author="Liu, Luyu" w:date="2020-06-13T21:40:00Z">
                    <w:rPr>
                      <w:rFonts w:ascii="Cambria Math" w:hAnsi="Cambria Math" w:cs="Times New Roman"/>
                      <w:sz w:val="24"/>
                      <w:szCs w:val="24"/>
                    </w:rPr>
                    <m:t>≥</m:t>
                  </w:del>
                </m:r>
                <m:sSub>
                  <m:sSubPr>
                    <m:ctrlPr>
                      <w:del w:id="371" w:author="Liu, Luyu" w:date="2020-06-12T15:23:00Z">
                        <w:rPr>
                          <w:rFonts w:ascii="Cambria Math" w:hAnsi="Cambria Math" w:cs="Times New Roman"/>
                          <w:i/>
                          <w:sz w:val="24"/>
                          <w:szCs w:val="24"/>
                        </w:rPr>
                      </w:del>
                    </m:ctrlPr>
                  </m:sSubPr>
                  <m:e>
                    <m:r>
                      <w:del w:id="372" w:author="Liu, Luyu" w:date="2020-06-12T15:23:00Z">
                        <w:rPr>
                          <w:rFonts w:ascii="Cambria Math" w:hAnsi="Cambria Math" w:cs="Times New Roman"/>
                          <w:sz w:val="24"/>
                          <w:szCs w:val="24"/>
                        </w:rPr>
                        <m:t>T</m:t>
                      </w:del>
                    </m:r>
                  </m:e>
                  <m:sub>
                    <m:r>
                      <w:del w:id="373" w:author="Liu, Luyu" w:date="2020-06-12T15:23:00Z">
                        <w:rPr>
                          <w:rFonts w:ascii="Cambria Math" w:hAnsi="Cambria Math" w:cs="Times New Roman"/>
                          <w:sz w:val="24"/>
                          <w:szCs w:val="24"/>
                        </w:rPr>
                        <m:t>ex</m:t>
                      </w:del>
                    </m:r>
                  </m:sub>
                </m:sSub>
              </m:oMath>
            </m:oMathPara>
          </w:p>
        </w:tc>
        <w:tc>
          <w:tcPr>
            <w:tcW w:w="280" w:type="pct"/>
            <w:vAlign w:val="center"/>
            <w:hideMark/>
            <w:tcPrChange w:id="374" w:author="Liu, Luyu" w:date="2020-06-13T21:41:00Z">
              <w:tcPr>
                <w:tcW w:w="280" w:type="pct"/>
                <w:vAlign w:val="center"/>
                <w:hideMark/>
              </w:tcPr>
            </w:tcPrChange>
          </w:tcPr>
          <w:p w14:paraId="2973A1EF" w14:textId="1DCB32E3" w:rsidR="005A464A" w:rsidRPr="00E86BF0" w:rsidRDefault="005A464A" w:rsidP="005A464A">
            <w:pPr>
              <w:pStyle w:val="TimesNewRoman"/>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ins w:id="375" w:author="Liu, Luyu" w:date="2020-06-13T23:17:00Z">
              <w:r w:rsidR="009D7465">
                <w:rPr>
                  <w:noProof/>
                </w:rPr>
                <w:t>5</w:t>
              </w:r>
            </w:ins>
            <w:del w:id="376" w:author="Liu, Luyu" w:date="2020-06-13T16:27:00Z">
              <w:r w:rsidDel="004C1D89">
                <w:rPr>
                  <w:noProof/>
                </w:rPr>
                <w:delText>10</w:delText>
              </w:r>
            </w:del>
            <w:r>
              <w:rPr>
                <w:noProof/>
              </w:rPr>
              <w:fldChar w:fldCharType="end"/>
            </w:r>
            <w:r>
              <w:rPr>
                <w:rFonts w:eastAsia="Yu Mincho"/>
                <w:lang w:eastAsia="ja-JP"/>
              </w:rPr>
              <w:t>)</w:t>
            </w:r>
          </w:p>
        </w:tc>
      </w:tr>
    </w:tbl>
    <w:p w14:paraId="38CE4EF2" w14:textId="6EFAD1D4" w:rsidR="005A464A" w:rsidRDefault="005A464A" w:rsidP="005A464A">
      <w:pPr>
        <w:jc w:val="both"/>
        <w:rPr>
          <w:rFonts w:ascii="Times New Roman" w:hAnsi="Times New Roman" w:cs="Times New Roman"/>
          <w:sz w:val="24"/>
          <w:szCs w:val="24"/>
        </w:rPr>
      </w:pPr>
      <w:r>
        <w:rPr>
          <w:rFonts w:ascii="Times New Roman" w:hAnsi="Times New Roman" w:cs="Times New Roman"/>
          <w:sz w:val="24"/>
          <w:szCs w:val="24"/>
        </w:rPr>
        <w:t>Where</w:t>
      </w:r>
      <w:r w:rsidR="00D24C8C">
        <w:rPr>
          <w:rFonts w:ascii="Times New Roman" w:hAnsi="Times New Roman" w:cs="Times New Roman"/>
          <w:sz w:val="24"/>
          <w:szCs w:val="24"/>
        </w:rPr>
        <w:t>: T</w:t>
      </w:r>
      <w:r w:rsidR="00D24C8C">
        <w:rPr>
          <w:rFonts w:ascii="Times New Roman" w:hAnsi="Times New Roman" w:cs="Times New Roman"/>
          <w:sz w:val="24"/>
          <w:szCs w:val="24"/>
          <w:vertAlign w:val="subscript"/>
        </w:rPr>
        <w:t>e</w:t>
      </w:r>
      <w:r>
        <w:rPr>
          <w:rFonts w:ascii="Times New Roman" w:hAnsi="Times New Roman" w:cs="Times New Roman"/>
          <w:sz w:val="24"/>
          <w:szCs w:val="24"/>
        </w:rPr>
        <w:t xml:space="preserve"> is the scheduled bus’s </w:t>
      </w:r>
      <w:del w:id="377" w:author="Liu, Luyu" w:date="2020-06-12T16:00:00Z">
        <w:r w:rsidDel="006B052E">
          <w:rPr>
            <w:rFonts w:ascii="Times New Roman" w:hAnsi="Times New Roman" w:cs="Times New Roman"/>
            <w:sz w:val="24"/>
            <w:szCs w:val="24"/>
          </w:rPr>
          <w:delText xml:space="preserve">ETD </w:delText>
        </w:r>
      </w:del>
      <w:ins w:id="378" w:author="Liu, Luyu" w:date="2020-06-12T16:00:00Z">
        <w:r w:rsidR="006B052E">
          <w:rPr>
            <w:rFonts w:ascii="Times New Roman" w:hAnsi="Times New Roman" w:cs="Times New Roman"/>
            <w:sz w:val="24"/>
            <w:szCs w:val="24"/>
          </w:rPr>
          <w:t>estimated time of departure</w:t>
        </w:r>
      </w:ins>
      <w:del w:id="379" w:author="Liu, Luyu" w:date="2020-06-12T16:01:00Z">
        <w:r w:rsidDel="006B052E">
          <w:rPr>
            <w:rFonts w:ascii="Times New Roman" w:hAnsi="Times New Roman" w:cs="Times New Roman"/>
            <w:sz w:val="24"/>
            <w:szCs w:val="24"/>
          </w:rPr>
          <w:delText>at the stop</w:delText>
        </w:r>
      </w:del>
      <w:r>
        <w:rPr>
          <w:rFonts w:ascii="Times New Roman" w:hAnsi="Times New Roman" w:cs="Times New Roman"/>
          <w:sz w:val="24"/>
          <w:szCs w:val="24"/>
        </w:rPr>
        <w:t xml:space="preserve"> given by RTI app</w:t>
      </w:r>
      <w:del w:id="380" w:author="Liu, Luyu" w:date="2020-06-12T16:01:00Z">
        <w:r w:rsidRPr="000D420D" w:rsidDel="0035038F">
          <w:rPr>
            <w:rFonts w:ascii="Times New Roman" w:hAnsi="Times New Roman" w:cs="Times New Roman"/>
            <w:sz w:val="24"/>
            <w:szCs w:val="24"/>
          </w:rPr>
          <w:delText xml:space="preserve"> </w:delText>
        </w:r>
        <w:r w:rsidDel="0035038F">
          <w:rPr>
            <w:rFonts w:ascii="Times New Roman" w:hAnsi="Times New Roman" w:cs="Times New Roman"/>
            <w:sz w:val="24"/>
            <w:szCs w:val="24"/>
          </w:rPr>
          <w:delText>and real-time data</w:delText>
        </w:r>
      </w:del>
      <w:del w:id="381" w:author="Liu, Luyu" w:date="2020-06-16T19:19:00Z">
        <w:r w:rsidDel="00E227C9">
          <w:rPr>
            <w:rFonts w:ascii="Times New Roman" w:hAnsi="Times New Roman" w:cs="Times New Roman"/>
            <w:sz w:val="24"/>
            <w:szCs w:val="24"/>
          </w:rPr>
          <w:delText>,</w:delText>
        </w:r>
      </w:del>
      <w:r>
        <w:rPr>
          <w:rFonts w:ascii="Times New Roman" w:hAnsi="Times New Roman" w:cs="Times New Roman"/>
          <w:sz w:val="24"/>
          <w:szCs w:val="24"/>
        </w:rPr>
        <w:t xml:space="preserve"> and </w:t>
      </w:r>
      <w:ins w:id="382" w:author="Liu, Luyu" w:date="2020-06-15T21:08:00Z">
        <w:r w:rsidR="002916ED">
          <w:rPr>
            <w:rFonts w:ascii="Times New Roman" w:hAnsi="Times New Roman" w:cs="Times New Roman"/>
            <w:sz w:val="24"/>
            <w:szCs w:val="24"/>
          </w:rPr>
          <w:t>t</w:t>
        </w:r>
        <w:r w:rsidR="002916ED">
          <w:rPr>
            <w:rFonts w:ascii="Times New Roman" w:hAnsi="Times New Roman" w:cs="Times New Roman"/>
            <w:sz w:val="24"/>
            <w:szCs w:val="24"/>
            <w:vertAlign w:val="subscript"/>
          </w:rPr>
          <w:t>c</w:t>
        </w:r>
        <w:r w:rsidR="002916ED">
          <w:rPr>
            <w:rFonts w:ascii="Times New Roman" w:hAnsi="Times New Roman" w:cs="Times New Roman"/>
            <w:sz w:val="24"/>
            <w:szCs w:val="24"/>
          </w:rPr>
          <w:t xml:space="preserve"> </w:t>
        </w:r>
      </w:ins>
      <m:oMath>
        <m:sSub>
          <m:sSubPr>
            <m:ctrlPr>
              <w:del w:id="383" w:author="Liu, Luyu" w:date="2020-06-15T21:08:00Z">
                <w:rPr>
                  <w:rFonts w:ascii="Cambria Math" w:hAnsi="Cambria Math" w:cs="Times New Roman"/>
                  <w:i/>
                  <w:sz w:val="24"/>
                  <w:szCs w:val="24"/>
                </w:rPr>
              </w:del>
            </m:ctrlPr>
          </m:sSubPr>
          <m:e>
            <m:r>
              <w:del w:id="384" w:author="Liu, Luyu" w:date="2020-06-15T21:08:00Z">
                <w:rPr>
                  <w:rFonts w:ascii="Cambria Math" w:hAnsi="Cambria Math" w:cs="Times New Roman"/>
                  <w:sz w:val="24"/>
                  <w:szCs w:val="24"/>
                </w:rPr>
                <m:t>t</m:t>
              </w:del>
            </m:r>
          </m:e>
          <m:sub>
            <m:r>
              <w:del w:id="385" w:author="Liu, Luyu" w:date="2020-06-15T21:08:00Z">
                <w:rPr>
                  <w:rFonts w:ascii="Cambria Math" w:hAnsi="Cambria Math" w:cs="Times New Roman"/>
                  <w:sz w:val="24"/>
                  <w:szCs w:val="24"/>
                </w:rPr>
                <m:t>c</m:t>
              </w:del>
            </m:r>
            <m:r>
              <w:del w:id="386" w:author="Liu, Luyu" w:date="2020-06-12T16:01:00Z">
                <w:rPr>
                  <w:rFonts w:ascii="Cambria Math" w:hAnsi="Cambria Math" w:cs="Times New Roman"/>
                  <w:sz w:val="24"/>
                  <w:szCs w:val="24"/>
                </w:rPr>
                <m:t>u</m:t>
              </w:del>
            </m:r>
          </m:sub>
        </m:sSub>
      </m:oMath>
      <w:del w:id="387" w:author="Liu, Luyu" w:date="2020-06-15T21:08:00Z">
        <w:r w:rsidDel="002916ED">
          <w:rPr>
            <w:rFonts w:ascii="Times New Roman" w:hAnsi="Times New Roman" w:cs="Times New Roman"/>
            <w:sz w:val="24"/>
            <w:szCs w:val="24"/>
          </w:rPr>
          <w:delText xml:space="preserve"> </w:delText>
        </w:r>
      </w:del>
      <w:r>
        <w:rPr>
          <w:rFonts w:ascii="Times New Roman" w:hAnsi="Times New Roman" w:cs="Times New Roman"/>
          <w:sz w:val="24"/>
          <w:szCs w:val="24"/>
        </w:rPr>
        <w:t>is the current time.</w:t>
      </w:r>
    </w:p>
    <w:p w14:paraId="5DB77121" w14:textId="16D597AD" w:rsidR="005A464A" w:rsidRDefault="00D6693C" w:rsidP="005A464A">
      <w:pPr>
        <w:ind w:firstLine="720"/>
        <w:jc w:val="both"/>
        <w:rPr>
          <w:rFonts w:ascii="Times New Roman" w:hAnsi="Times New Roman" w:cs="Times New Roman"/>
          <w:sz w:val="24"/>
          <w:szCs w:val="24"/>
        </w:rPr>
      </w:pPr>
      <w:ins w:id="388" w:author="Liu, Luyu" w:date="2020-06-12T15:32:00Z">
        <w:r>
          <w:rPr>
            <w:rFonts w:ascii="Times New Roman" w:hAnsi="Times New Roman" w:cs="Times New Roman"/>
            <w:sz w:val="24"/>
            <w:szCs w:val="24"/>
          </w:rPr>
          <w:t xml:space="preserve">Ideally, </w:t>
        </w:r>
      </w:ins>
      <w:del w:id="389" w:author="Liu, Luyu" w:date="2020-06-12T15:32:00Z">
        <w:r w:rsidR="005A464A" w:rsidDel="00D6693C">
          <w:rPr>
            <w:rFonts w:ascii="Times New Roman" w:hAnsi="Times New Roman" w:cs="Times New Roman"/>
            <w:sz w:val="24"/>
            <w:szCs w:val="24"/>
          </w:rPr>
          <w:delText>T</w:delText>
        </w:r>
      </w:del>
      <w:ins w:id="390" w:author="Liu, Luyu" w:date="2020-06-12T15:32:00Z">
        <w:r>
          <w:rPr>
            <w:rFonts w:ascii="Times New Roman" w:hAnsi="Times New Roman" w:cs="Times New Roman"/>
            <w:sz w:val="24"/>
            <w:szCs w:val="24"/>
          </w:rPr>
          <w:t>t</w:t>
        </w:r>
      </w:ins>
      <w:r w:rsidR="005A464A">
        <w:rPr>
          <w:rFonts w:ascii="Times New Roman" w:hAnsi="Times New Roman" w:cs="Times New Roman"/>
          <w:sz w:val="24"/>
          <w:szCs w:val="24"/>
        </w:rPr>
        <w:t>his strategy can achieve a minimal wait time</w:t>
      </w:r>
      <w:ins w:id="391" w:author="Liu, Luyu" w:date="2020-06-12T15:42:00Z">
        <w:r w:rsidR="00DC0516">
          <w:rPr>
            <w:rFonts w:ascii="Times New Roman" w:hAnsi="Times New Roman" w:cs="Times New Roman"/>
            <w:sz w:val="24"/>
            <w:szCs w:val="24"/>
          </w:rPr>
          <w:t xml:space="preserve"> if no disturbance</w:t>
        </w:r>
      </w:ins>
      <w:r w:rsidR="005A464A">
        <w:rPr>
          <w:rFonts w:ascii="Times New Roman" w:hAnsi="Times New Roman" w:cs="Times New Roman"/>
          <w:sz w:val="24"/>
          <w:szCs w:val="24"/>
        </w:rPr>
        <w:t xml:space="preserve"> as shown in </w:t>
      </w:r>
      <w:r w:rsidR="005A464A">
        <w:rPr>
          <w:rFonts w:ascii="Times New Roman" w:hAnsi="Times New Roman" w:cs="Times New Roman"/>
          <w:sz w:val="24"/>
          <w:szCs w:val="24"/>
        </w:rPr>
        <w:fldChar w:fldCharType="begin"/>
      </w:r>
      <w:r w:rsidR="005A464A">
        <w:rPr>
          <w:rFonts w:ascii="Times New Roman" w:hAnsi="Times New Roman" w:cs="Times New Roman"/>
          <w:sz w:val="24"/>
          <w:szCs w:val="24"/>
        </w:rPr>
        <w:instrText xml:space="preserve"> REF _Ref8118481 \h </w:instrText>
      </w:r>
      <w:r w:rsidR="005A464A">
        <w:rPr>
          <w:rFonts w:ascii="Times New Roman" w:hAnsi="Times New Roman" w:cs="Times New Roman"/>
          <w:sz w:val="24"/>
          <w:szCs w:val="24"/>
        </w:rPr>
      </w:r>
      <w:r w:rsidR="005A464A">
        <w:rPr>
          <w:rFonts w:ascii="Times New Roman" w:hAnsi="Times New Roman" w:cs="Times New Roman"/>
          <w:sz w:val="24"/>
          <w:szCs w:val="24"/>
        </w:rPr>
        <w:fldChar w:fldCharType="separate"/>
      </w:r>
      <w:ins w:id="392" w:author="Liu, Luyu" w:date="2020-06-13T23:17:00Z">
        <w:r w:rsidR="009D7465" w:rsidRPr="00333E7A">
          <w:rPr>
            <w:rFonts w:ascii="Times New Roman" w:hAnsi="Times New Roman" w:cs="Times New Roman"/>
            <w:sz w:val="24"/>
            <w:szCs w:val="24"/>
          </w:rPr>
          <w:t xml:space="preserve">Figure </w:t>
        </w:r>
        <w:r w:rsidR="009D7465">
          <w:rPr>
            <w:rFonts w:ascii="Times New Roman" w:hAnsi="Times New Roman" w:cs="Times New Roman"/>
            <w:noProof/>
            <w:sz w:val="24"/>
            <w:szCs w:val="24"/>
          </w:rPr>
          <w:t>1</w:t>
        </w:r>
      </w:ins>
      <w:del w:id="393" w:author="Liu, Luyu" w:date="2020-06-13T23:17:00Z">
        <w:r w:rsidR="005A464A" w:rsidRPr="00333E7A" w:rsidDel="009D7465">
          <w:rPr>
            <w:rFonts w:ascii="Times New Roman" w:hAnsi="Times New Roman" w:cs="Times New Roman"/>
            <w:sz w:val="24"/>
            <w:szCs w:val="24"/>
          </w:rPr>
          <w:delText xml:space="preserve">Figure </w:delText>
        </w:r>
        <w:r w:rsidR="005A464A" w:rsidDel="009D7465">
          <w:rPr>
            <w:rFonts w:ascii="Times New Roman" w:hAnsi="Times New Roman" w:cs="Times New Roman"/>
            <w:noProof/>
            <w:sz w:val="24"/>
            <w:szCs w:val="24"/>
          </w:rPr>
          <w:delText>1</w:delText>
        </w:r>
      </w:del>
      <w:r w:rsidR="005A464A">
        <w:rPr>
          <w:rFonts w:ascii="Times New Roman" w:hAnsi="Times New Roman" w:cs="Times New Roman"/>
          <w:sz w:val="24"/>
          <w:szCs w:val="24"/>
        </w:rPr>
        <w:fldChar w:fldCharType="end"/>
      </w:r>
      <w:r w:rsidR="005A464A">
        <w:rPr>
          <w:rFonts w:ascii="Times New Roman" w:hAnsi="Times New Roman" w:cs="Times New Roman"/>
          <w:sz w:val="24"/>
          <w:szCs w:val="24"/>
        </w:rPr>
        <w:t xml:space="preserve"> (green line). However, due to the instability of transit system, </w:t>
      </w:r>
      <w:del w:id="394" w:author="Liu, Luyu" w:date="2020-06-12T15:43:00Z">
        <w:r w:rsidR="005A464A" w:rsidDel="00650D62">
          <w:rPr>
            <w:rFonts w:ascii="Times New Roman" w:hAnsi="Times New Roman" w:cs="Times New Roman"/>
            <w:sz w:val="24"/>
            <w:szCs w:val="24"/>
          </w:rPr>
          <w:delText>a GT’s</w:delText>
        </w:r>
      </w:del>
      <w:ins w:id="395" w:author="Liu, Luyu" w:date="2020-06-12T15:43:00Z">
        <w:r w:rsidR="00650D62">
          <w:rPr>
            <w:rFonts w:ascii="Times New Roman" w:hAnsi="Times New Roman" w:cs="Times New Roman"/>
            <w:sz w:val="24"/>
            <w:szCs w:val="24"/>
          </w:rPr>
          <w:t>its</w:t>
        </w:r>
      </w:ins>
      <w:r w:rsidR="005A464A">
        <w:rPr>
          <w:rFonts w:ascii="Times New Roman" w:hAnsi="Times New Roman" w:cs="Times New Roman"/>
          <w:sz w:val="24"/>
          <w:szCs w:val="24"/>
        </w:rPr>
        <w:t xml:space="preserve"> risk of missing a bus is also the highest. Due to the possible reclaimed delay and discontinuity delay, the bus may leave the stop earlier than the </w:t>
      </w:r>
      <w:del w:id="396" w:author="Liu, Luyu" w:date="2020-06-12T15:43:00Z">
        <w:r w:rsidR="005A464A" w:rsidDel="005A3944">
          <w:rPr>
            <w:rFonts w:ascii="Times New Roman" w:hAnsi="Times New Roman" w:cs="Times New Roman"/>
            <w:sz w:val="24"/>
            <w:szCs w:val="24"/>
          </w:rPr>
          <w:delText>ETD</w:delText>
        </w:r>
      </w:del>
      <w:ins w:id="397" w:author="Liu, Luyu" w:date="2020-06-12T15:43:00Z">
        <w:r w:rsidR="005A3944">
          <w:rPr>
            <w:rFonts w:ascii="Times New Roman" w:hAnsi="Times New Roman" w:cs="Times New Roman"/>
            <w:sz w:val="24"/>
            <w:szCs w:val="24"/>
          </w:rPr>
          <w:t>estimated time of departure</w:t>
        </w:r>
      </w:ins>
      <w:r w:rsidR="005A464A">
        <w:rPr>
          <w:rFonts w:ascii="Times New Roman" w:hAnsi="Times New Roman" w:cs="Times New Roman"/>
          <w:sz w:val="24"/>
          <w:szCs w:val="24"/>
        </w:rPr>
        <w:t>. Consequently, the user may suffer from a long waiting time penalty</w:t>
      </w:r>
      <w:ins w:id="398" w:author="Liu, Luyu" w:date="2020-06-16T19:21:00Z">
        <w:r w:rsidR="00961511">
          <w:rPr>
            <w:rFonts w:ascii="Times New Roman" w:hAnsi="Times New Roman" w:cs="Times New Roman"/>
            <w:sz w:val="24"/>
            <w:szCs w:val="24"/>
          </w:rPr>
          <w:t>.</w:t>
        </w:r>
      </w:ins>
      <w:del w:id="399" w:author="Liu, Luyu" w:date="2020-06-16T19:20:00Z">
        <w:r w:rsidR="005A464A" w:rsidDel="00E227C9">
          <w:rPr>
            <w:rFonts w:ascii="Times New Roman" w:hAnsi="Times New Roman" w:cs="Times New Roman"/>
            <w:sz w:val="24"/>
            <w:szCs w:val="24"/>
          </w:rPr>
          <w:delText>, which is almost equal to a headway, the largest possible waiting time.</w:delText>
        </w:r>
      </w:del>
    </w:p>
    <w:p w14:paraId="617BE94F" w14:textId="77777777" w:rsidR="005A464A" w:rsidRDefault="005A464A" w:rsidP="005A464A">
      <w:pPr>
        <w:ind w:firstLine="720"/>
        <w:jc w:val="both"/>
        <w:rPr>
          <w:rFonts w:ascii="Times New Roman" w:hAnsi="Times New Roman" w:cs="Times New Roman"/>
          <w:sz w:val="24"/>
          <w:szCs w:val="24"/>
        </w:rPr>
      </w:pPr>
    </w:p>
    <w:p w14:paraId="69B2723C" w14:textId="578E5733" w:rsidR="005A464A" w:rsidRPr="00351FFE" w:rsidRDefault="005A464A" w:rsidP="005A464A">
      <w:pPr>
        <w:pStyle w:val="ListParagraph"/>
        <w:numPr>
          <w:ilvl w:val="2"/>
          <w:numId w:val="5"/>
        </w:numPr>
        <w:jc w:val="both"/>
        <w:rPr>
          <w:rFonts w:ascii="Times New Roman" w:hAnsi="Times New Roman" w:cs="Times New Roman"/>
          <w:bCs/>
          <w:sz w:val="24"/>
          <w:szCs w:val="24"/>
        </w:rPr>
      </w:pPr>
      <w:r w:rsidRPr="00351FFE">
        <w:rPr>
          <w:rFonts w:ascii="Times New Roman" w:hAnsi="Times New Roman" w:cs="Times New Roman"/>
          <w:bCs/>
          <w:sz w:val="24"/>
          <w:szCs w:val="24"/>
        </w:rPr>
        <w:t>Prudent tactic</w:t>
      </w:r>
      <w:del w:id="400" w:author="Liu, Luyu" w:date="2020-06-12T16:02:00Z">
        <w:r w:rsidRPr="00351FFE" w:rsidDel="001E61EC">
          <w:rPr>
            <w:rFonts w:ascii="Times New Roman" w:hAnsi="Times New Roman" w:cs="Times New Roman"/>
            <w:bCs/>
            <w:sz w:val="24"/>
            <w:szCs w:val="24"/>
          </w:rPr>
          <w:delText xml:space="preserve"> (PT)</w:delText>
        </w:r>
      </w:del>
    </w:p>
    <w:p w14:paraId="7DD54F45" w14:textId="3BB8D29D" w:rsidR="005A464A" w:rsidRDefault="005A464A" w:rsidP="005A464A">
      <w:pPr>
        <w:jc w:val="both"/>
        <w:rPr>
          <w:ins w:id="401" w:author="Liu, Luyu" w:date="2020-06-13T21:41:00Z"/>
          <w:rFonts w:ascii="Times New Roman" w:hAnsi="Times New Roman" w:cs="Times New Roman"/>
          <w:sz w:val="24"/>
          <w:szCs w:val="24"/>
        </w:rPr>
      </w:pPr>
      <w:r>
        <w:rPr>
          <w:rFonts w:ascii="Times New Roman" w:hAnsi="Times New Roman" w:cs="Times New Roman"/>
          <w:sz w:val="24"/>
          <w:szCs w:val="24"/>
        </w:rPr>
        <w:t xml:space="preserve">To manage the risk of missing a bus, a RTI user may want </w:t>
      </w:r>
      <w:ins w:id="402" w:author="Liu, Luyu" w:date="2020-06-12T16:17:00Z">
        <w:r w:rsidR="005E74BE">
          <w:rPr>
            <w:rFonts w:ascii="Times New Roman" w:hAnsi="Times New Roman" w:cs="Times New Roman"/>
            <w:sz w:val="24"/>
            <w:szCs w:val="24"/>
          </w:rPr>
          <w:t xml:space="preserve">to </w:t>
        </w:r>
      </w:ins>
      <w:r>
        <w:rPr>
          <w:rFonts w:ascii="Times New Roman" w:hAnsi="Times New Roman" w:cs="Times New Roman"/>
          <w:sz w:val="24"/>
          <w:szCs w:val="24"/>
        </w:rPr>
        <w:t xml:space="preserve">leave home earlier than the </w:t>
      </w:r>
      <w:del w:id="403" w:author="Liu, Luyu" w:date="2020-06-12T16:02:00Z">
        <w:r w:rsidDel="001E61EC">
          <w:rPr>
            <w:rFonts w:ascii="Times New Roman" w:hAnsi="Times New Roman" w:cs="Times New Roman"/>
            <w:sz w:val="24"/>
            <w:szCs w:val="24"/>
          </w:rPr>
          <w:delText>GT</w:delText>
        </w:r>
      </w:del>
      <w:ins w:id="404" w:author="Liu, Luyu" w:date="2020-06-12T16:02:00Z">
        <w:r w:rsidR="001E61EC">
          <w:rPr>
            <w:rFonts w:ascii="Times New Roman" w:hAnsi="Times New Roman" w:cs="Times New Roman"/>
            <w:sz w:val="24"/>
            <w:szCs w:val="24"/>
          </w:rPr>
          <w:t>greedy tactic</w:t>
        </w:r>
      </w:ins>
      <w:r>
        <w:rPr>
          <w:rFonts w:ascii="Times New Roman" w:hAnsi="Times New Roman" w:cs="Times New Roman"/>
          <w:sz w:val="24"/>
          <w:szCs w:val="24"/>
        </w:rPr>
        <w:t xml:space="preserve">. This is a common strategy to avoid risk of missing a bus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{"citationItems":[{"id":"ITEM-1","itemData":{"DOI":"10.1016/j.trpro.2015.06.015","ISSN":"23521465","abstract":"If bus service departure times are not completely unknown to the passengers, non-uniform passenger arrival patterns can be expected. We propose that passengers decide their arrival time at stops based on a continuous logit model that considers the risk of missing services. Expected passenger waiting times are derived in a bus system that allows also for overtaking between bus services. We then propose an algorithm to derive the dwell time of subsequent buses serving a stop in order to illustrate when bus bunching might occur. We show that non-uniform arrival patterns can significantly influence the bus bunching process. With case studies we find that, even without exogenous delay, bunching can arise when the boarding rate is insufficient given the level of overall demand. Further, in case of exogenous delay, non-uniform arrivals can either worsen or improve the bunching conditions, depending on the level of delay. We conclude that therefore such effects should be considered when service control measures are discussed.","author":[{"dropping-particle":"","family":"Fonzone","given":"Achille","non-dropping-particle":"","parse-names":false,"suffix":""},{"dropping-particle":"","family":"Schmöcker","given":"Jan Dirk","non-dropping-particle":"","parse-names":false,"suffix":""},{"dropping-particle":"","family":"Liu","given":"Ronghui","non-dropping-particle":"","parse-names":false,"suffix":""}],"container-title":"Transportation Research Procedia","id":"ITEM-1","issued":{"date-parts":[["2015"]]},"page":"276-299","publisher":"Elsevier","title":"A Model of Bus Bunching under Reliability-based Passenger Arrival Patterns","type":"article-journal","volume":"7"},"uris":["http://www.mendeley.com/documents/?uuid=8e4a0842-76fa-4cc9-99d8-8008dc9f3931"]}],"mendeley":{"formattedCitation":"(Fonzone, Schmöcker, and Liu 2015)","manualFormatting":"(Fonzone, Schmöcker, &amp; Liu, 2015; Frumin &amp; Zhao, 2012)","plainTextFormattedCitation":"(Fonzone, Schmöcker, and Liu 2015)","previouslyFormattedCitation":"(Fonzone, Schmöcker, and Liu 2015)"},"properties":{"noteIndex":0},"schema":"https://github.com/citation-style-language/schema/raw/master/csl-citation.json"}</w:instrText>
      </w:r>
      <w:r>
        <w:rPr>
          <w:rFonts w:ascii="Times New Roman" w:hAnsi="Times New Roman" w:cs="Times New Roman"/>
          <w:sz w:val="24"/>
          <w:szCs w:val="24"/>
        </w:rPr>
        <w:fldChar w:fldCharType="separate"/>
      </w:r>
      <w:r w:rsidRPr="00990F3A">
        <w:rPr>
          <w:rFonts w:ascii="Times New Roman" w:hAnsi="Times New Roman" w:cs="Times New Roman"/>
          <w:noProof/>
          <w:sz w:val="24"/>
          <w:szCs w:val="24"/>
        </w:rPr>
        <w:t>(Fonzone, Schmöcker, &amp; Liu, 2015</w:t>
      </w:r>
      <w:r>
        <w:rPr>
          <w:rFonts w:ascii="Times New Roman" w:hAnsi="Times New Roman" w:cs="Times New Roman"/>
          <w:noProof/>
          <w:sz w:val="24"/>
          <w:szCs w:val="24"/>
        </w:rPr>
        <w:t>;</w:t>
      </w:r>
      <w:r w:rsidRPr="00FE2291">
        <w:rPr>
          <w:rFonts w:ascii="Times New Roman" w:hAnsi="Times New Roman" w:cs="Times New Roman"/>
          <w:noProof/>
          <w:sz w:val="24"/>
          <w:szCs w:val="24"/>
        </w:rPr>
        <w:t xml:space="preserve"> Frumin &amp; Zhao, 2012</w:t>
      </w:r>
      <w:r w:rsidRPr="00990F3A">
        <w:rPr>
          <w:rFonts w:ascii="Times New Roman" w:hAnsi="Times New Roman" w:cs="Times New Roman"/>
          <w:noProof/>
          <w:sz w:val="24"/>
          <w:szCs w:val="24"/>
        </w:rPr>
        <w:t>)</w:t>
      </w:r>
      <w:r>
        <w:rPr>
          <w:rFonts w:ascii="Times New Roman" w:hAnsi="Times New Roman" w:cs="Times New Roman"/>
          <w:sz w:val="24"/>
          <w:szCs w:val="24"/>
        </w:rPr>
        <w:fldChar w:fldCharType="end"/>
      </w:r>
      <w:r>
        <w:rPr>
          <w:rFonts w:ascii="Times New Roman" w:hAnsi="Times New Roman" w:cs="Times New Roman"/>
          <w:sz w:val="24"/>
          <w:szCs w:val="24"/>
        </w:rPr>
        <w:t>.</w:t>
      </w:r>
      <w:del w:id="405" w:author="Liu, Luyu" w:date="2020-06-15T19:57:00Z">
        <w:r w:rsidDel="00A246E6">
          <w:rPr>
            <w:rFonts w:ascii="Times New Roman" w:hAnsi="Times New Roman" w:cs="Times New Roman"/>
            <w:sz w:val="24"/>
            <w:szCs w:val="24"/>
          </w:rPr>
          <w:delText xml:space="preserve">  </w:delText>
        </w:r>
      </w:del>
      <w:ins w:id="406" w:author="Liu, Luyu" w:date="2020-06-15T19:57:00Z">
        <w:r w:rsidR="00A246E6">
          <w:rPr>
            <w:rFonts w:ascii="Times New Roman" w:hAnsi="Times New Roman" w:cs="Times New Roman"/>
            <w:sz w:val="24"/>
            <w:szCs w:val="24"/>
          </w:rPr>
          <w:t xml:space="preserve"> </w:t>
        </w:r>
      </w:ins>
      <w:r>
        <w:rPr>
          <w:rFonts w:ascii="Times New Roman" w:hAnsi="Times New Roman" w:cs="Times New Roman"/>
          <w:sz w:val="24"/>
          <w:szCs w:val="24"/>
        </w:rPr>
        <w:t xml:space="preserve">An </w:t>
      </w:r>
      <w:r w:rsidRPr="00247039">
        <w:rPr>
          <w:rFonts w:ascii="Times New Roman" w:hAnsi="Times New Roman" w:cs="Times New Roman"/>
          <w:i/>
          <w:iCs/>
          <w:sz w:val="24"/>
          <w:szCs w:val="24"/>
        </w:rPr>
        <w:t>insurance buffer</w:t>
      </w:r>
      <w:del w:id="407" w:author="Liu, Luyu" w:date="2020-06-12T16:18:00Z">
        <w:r w:rsidDel="00931385">
          <w:rPr>
            <w:rFonts w:ascii="Times New Roman" w:hAnsi="Times New Roman" w:cs="Times New Roman"/>
            <w:sz w:val="24"/>
            <w:szCs w:val="24"/>
          </w:rPr>
          <w:delText>,</w:delText>
        </w:r>
      </w:del>
      <w:r>
        <w:rPr>
          <w:rFonts w:ascii="Times New Roman" w:hAnsi="Times New Roman" w:cs="Times New Roman"/>
          <w:sz w:val="24"/>
          <w:szCs w:val="24"/>
        </w:rPr>
        <w:t xml:space="preserve"> trades some time to reduce risk of missing a bus.</w:t>
      </w:r>
      <w:del w:id="408" w:author="Liu, Luyu" w:date="2020-06-15T19:57:00Z">
        <w:r w:rsidDel="00A246E6">
          <w:rPr>
            <w:rFonts w:ascii="Times New Roman" w:hAnsi="Times New Roman" w:cs="Times New Roman"/>
            <w:sz w:val="24"/>
            <w:szCs w:val="24"/>
          </w:rPr>
          <w:delText xml:space="preserve">  </w:delText>
        </w:r>
      </w:del>
      <w:ins w:id="409" w:author="Liu, Luyu" w:date="2020-06-15T19:57:00Z">
        <w:r w:rsidR="00A246E6">
          <w:rPr>
            <w:rFonts w:ascii="Times New Roman" w:hAnsi="Times New Roman" w:cs="Times New Roman"/>
            <w:sz w:val="24"/>
            <w:szCs w:val="24"/>
          </w:rPr>
          <w:t xml:space="preserve"> </w:t>
        </w:r>
      </w:ins>
      <w:r>
        <w:rPr>
          <w:rFonts w:ascii="Times New Roman" w:hAnsi="Times New Roman" w:cs="Times New Roman"/>
          <w:sz w:val="24"/>
          <w:szCs w:val="24"/>
        </w:rPr>
        <w:t xml:space="preserve">Given a user-designated </w:t>
      </w:r>
      <w:del w:id="410" w:author="Liu, Luyu" w:date="2020-06-12T16:02:00Z">
        <w:r w:rsidDel="001E61EC">
          <w:rPr>
            <w:rFonts w:ascii="Times New Roman" w:hAnsi="Times New Roman" w:cs="Times New Roman"/>
            <w:sz w:val="24"/>
            <w:szCs w:val="24"/>
          </w:rPr>
          <w:delText>IB</w:delText>
        </w:r>
      </w:del>
      <w:ins w:id="411" w:author="Liu, Luyu" w:date="2020-06-12T16:02:00Z">
        <w:r w:rsidR="001E61EC">
          <w:rPr>
            <w:rFonts w:ascii="Times New Roman" w:hAnsi="Times New Roman" w:cs="Times New Roman"/>
            <w:sz w:val="24"/>
            <w:szCs w:val="24"/>
          </w:rPr>
          <w:t>insurance buffer</w:t>
        </w:r>
      </w:ins>
      <w:ins w:id="412" w:author="Liu, Luyu" w:date="2020-06-12T16:03:00Z">
        <w:r w:rsidR="000A621D">
          <w:rPr>
            <w:rFonts w:ascii="Times New Roman" w:hAnsi="Times New Roman" w:cs="Times New Roman"/>
            <w:sz w:val="24"/>
            <w:szCs w:val="24"/>
          </w:rPr>
          <w:t xml:space="preserve"> </w:t>
        </w:r>
        <w:r w:rsidR="000A621D" w:rsidRPr="002225A0">
          <w:rPr>
            <w:rFonts w:ascii="Times New Roman" w:hAnsi="Times New Roman" w:cs="Times New Roman"/>
            <w:i/>
            <w:sz w:val="24"/>
            <w:szCs w:val="24"/>
            <w:rPrChange w:id="413" w:author="Liu, Luyu" w:date="2020-06-12T16:10:00Z">
              <w:rPr>
                <w:rFonts w:ascii="Times New Roman" w:hAnsi="Times New Roman" w:cs="Times New Roman"/>
                <w:sz w:val="24"/>
                <w:szCs w:val="24"/>
              </w:rPr>
            </w:rPrChange>
          </w:rPr>
          <w:t>IB</w:t>
        </w:r>
      </w:ins>
      <w:r w:rsidRPr="002225A0">
        <w:rPr>
          <w:rFonts w:ascii="Times New Roman" w:hAnsi="Times New Roman" w:cs="Times New Roman"/>
          <w:i/>
          <w:sz w:val="24"/>
          <w:szCs w:val="24"/>
          <w:rPrChange w:id="414" w:author="Liu, Luyu" w:date="2020-06-12T16:10:00Z">
            <w:rPr>
              <w:rFonts w:ascii="Times New Roman" w:hAnsi="Times New Roman" w:cs="Times New Roman"/>
              <w:sz w:val="24"/>
              <w:szCs w:val="24"/>
            </w:rPr>
          </w:rPrChange>
        </w:rPr>
        <w:t>,</w:t>
      </w:r>
      <w:r>
        <w:rPr>
          <w:rFonts w:ascii="Times New Roman" w:hAnsi="Times New Roman" w:cs="Times New Roman"/>
          <w:sz w:val="24"/>
          <w:szCs w:val="24"/>
        </w:rPr>
        <w:t xml:space="preserve"> the</w:t>
      </w:r>
      <w:ins w:id="415" w:author="Liu, Luyu" w:date="2020-06-13T21:44:00Z">
        <w:r w:rsidR="004C1B1D">
          <w:rPr>
            <w:rFonts w:ascii="Times New Roman" w:hAnsi="Times New Roman" w:cs="Times New Roman"/>
            <w:sz w:val="24"/>
            <w:szCs w:val="24"/>
          </w:rPr>
          <w:t xml:space="preserve"> pseudo code</w:t>
        </w:r>
      </w:ins>
      <w:del w:id="416" w:author="Liu, Luyu" w:date="2020-06-13T21:44:00Z">
        <w:r w:rsidDel="004C1B1D">
          <w:rPr>
            <w:rFonts w:ascii="Times New Roman" w:hAnsi="Times New Roman" w:cs="Times New Roman"/>
            <w:sz w:val="24"/>
            <w:szCs w:val="24"/>
          </w:rPr>
          <w:delText xml:space="preserve"> </w:delText>
        </w:r>
      </w:del>
      <w:ins w:id="417" w:author="Liu, Luyu" w:date="2020-06-13T21:44:00Z">
        <w:r w:rsidR="004C1B1D">
          <w:rPr>
            <w:rFonts w:ascii="Times New Roman" w:hAnsi="Times New Roman" w:cs="Times New Roman"/>
            <w:sz w:val="24"/>
            <w:szCs w:val="24"/>
          </w:rPr>
          <w:t xml:space="preserve"> for home departure time</w:t>
        </w:r>
      </w:ins>
      <w:ins w:id="418" w:author="Liu, Luyu" w:date="2020-06-13T23:12:00Z">
        <w:r w:rsidR="00E07DC8">
          <w:rPr>
            <w:rFonts w:ascii="Times New Roman" w:hAnsi="Times New Roman" w:cs="Times New Roman"/>
            <w:sz w:val="24"/>
            <w:szCs w:val="24"/>
          </w:rPr>
          <w:t xml:space="preserve"> </w:t>
        </w:r>
        <w:r w:rsidR="00E07DC8" w:rsidRPr="00E07DC8">
          <w:rPr>
            <w:rFonts w:ascii="Times New Roman" w:hAnsi="Times New Roman" w:cs="Times New Roman"/>
            <w:i/>
            <w:sz w:val="24"/>
            <w:szCs w:val="24"/>
            <w:rPrChange w:id="419" w:author="Liu, Luyu" w:date="2020-06-13T23:12:00Z">
              <w:rPr>
                <w:rFonts w:ascii="Times New Roman" w:hAnsi="Times New Roman" w:cs="Times New Roman"/>
                <w:sz w:val="24"/>
                <w:szCs w:val="24"/>
              </w:rPr>
            </w:rPrChange>
          </w:rPr>
          <w:t>t</w:t>
        </w:r>
      </w:ins>
      <w:ins w:id="420" w:author="Liu, Luyu" w:date="2020-06-12T16:02:00Z">
        <w:r w:rsidR="001E61EC">
          <w:rPr>
            <w:rFonts w:ascii="Times New Roman" w:hAnsi="Times New Roman" w:cs="Times New Roman"/>
            <w:sz w:val="24"/>
            <w:szCs w:val="24"/>
          </w:rPr>
          <w:t xml:space="preserve"> </w:t>
        </w:r>
      </w:ins>
      <w:del w:id="421" w:author="Liu, Luyu" w:date="2020-06-12T16:02:00Z">
        <w:r w:rsidDel="001E61EC">
          <w:rPr>
            <w:rFonts w:ascii="Times New Roman" w:hAnsi="Times New Roman" w:cs="Times New Roman"/>
            <w:sz w:val="24"/>
            <w:szCs w:val="24"/>
          </w:rPr>
          <w:delText xml:space="preserve">HDT </w:delText>
        </w:r>
      </w:del>
      <w:r>
        <w:rPr>
          <w:rFonts w:ascii="Times New Roman" w:hAnsi="Times New Roman" w:cs="Times New Roman"/>
          <w:sz w:val="24"/>
          <w:szCs w:val="24"/>
        </w:rPr>
        <w:t>is:</w:t>
      </w:r>
      <w:del w:id="422" w:author="Liu, Luyu" w:date="2020-06-15T19:57:00Z">
        <w:r w:rsidDel="00A246E6">
          <w:rPr>
            <w:rFonts w:ascii="Times New Roman" w:hAnsi="Times New Roman" w:cs="Times New Roman"/>
            <w:sz w:val="24"/>
            <w:szCs w:val="24"/>
          </w:rPr>
          <w:delText xml:space="preserve">  </w:delText>
        </w:r>
      </w:del>
      <w:ins w:id="423" w:author="Liu, Luyu" w:date="2020-06-15T19:57:00Z">
        <w:r w:rsidR="00A246E6">
          <w:rPr>
            <w:rFonts w:ascii="Times New Roman" w:hAnsi="Times New Roman" w:cs="Times New Roman"/>
            <w:sz w:val="24"/>
            <w:szCs w:val="24"/>
          </w:rPr>
          <w:t xml:space="preserve"> </w:t>
        </w:r>
      </w:ins>
    </w:p>
    <w:tbl>
      <w:tblPr>
        <w:tblStyle w:val="TableGrid"/>
        <w:tblW w:w="495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424" w:author="Liu, Luyu" w:date="2020-06-13T21:43:00Z">
          <w:tblPr>
            <w:tblStyle w:val="TableGrid"/>
            <w:tblW w:w="4950" w:type="pct"/>
            <w:tblLook w:val="04A0" w:firstRow="1" w:lastRow="0" w:firstColumn="1" w:lastColumn="0" w:noHBand="0" w:noVBand="1"/>
          </w:tblPr>
        </w:tblPrChange>
      </w:tblPr>
      <w:tblGrid>
        <w:gridCol w:w="365"/>
        <w:gridCol w:w="8165"/>
        <w:gridCol w:w="736"/>
        <w:tblGridChange w:id="425">
          <w:tblGrid>
            <w:gridCol w:w="5"/>
            <w:gridCol w:w="360"/>
            <w:gridCol w:w="5"/>
            <w:gridCol w:w="8157"/>
            <w:gridCol w:w="3"/>
            <w:gridCol w:w="732"/>
            <w:gridCol w:w="4"/>
          </w:tblGrid>
        </w:tblGridChange>
      </w:tblGrid>
      <w:tr w:rsidR="00F925FB" w14:paraId="252A2A52" w14:textId="77777777" w:rsidTr="00E80762">
        <w:trPr>
          <w:trHeight w:val="580"/>
          <w:ins w:id="426" w:author="Liu, Luyu" w:date="2020-06-13T21:41:00Z"/>
          <w:trPrChange w:id="427" w:author="Liu, Luyu" w:date="2020-06-13T21:43:00Z">
            <w:trPr>
              <w:gridBefore w:val="1"/>
              <w:gridAfter w:val="0"/>
              <w:trHeight w:val="580"/>
            </w:trPr>
          </w:trPrChange>
        </w:trPr>
        <w:tc>
          <w:tcPr>
            <w:tcW w:w="197" w:type="pct"/>
            <w:tcPrChange w:id="428" w:author="Liu, Luyu" w:date="2020-06-13T21:43:00Z">
              <w:tcPr>
                <w:tcW w:w="197" w:type="pct"/>
                <w:gridSpan w:val="2"/>
              </w:tcPr>
            </w:tcPrChange>
          </w:tcPr>
          <w:p w14:paraId="1FF661B7" w14:textId="77777777" w:rsidR="00F925FB" w:rsidRDefault="00F925FB" w:rsidP="00F925FB">
            <w:pPr>
              <w:spacing w:after="160" w:line="259" w:lineRule="auto"/>
              <w:jc w:val="both"/>
              <w:rPr>
                <w:ins w:id="429" w:author="Liu, Luyu" w:date="2020-06-13T21:41:00Z"/>
                <w:rFonts w:ascii="Times New Roman" w:eastAsia="Yu Mincho" w:hAnsi="Times New Roman" w:cs="Times New Roman"/>
                <w:sz w:val="24"/>
                <w:szCs w:val="24"/>
                <w:lang w:eastAsia="ja-JP"/>
              </w:rPr>
            </w:pPr>
          </w:p>
        </w:tc>
        <w:tc>
          <w:tcPr>
            <w:tcW w:w="4406" w:type="pct"/>
            <w:vAlign w:val="center"/>
            <w:hideMark/>
            <w:tcPrChange w:id="430" w:author="Liu, Luyu" w:date="2020-06-13T21:43:00Z">
              <w:tcPr>
                <w:tcW w:w="4406" w:type="pct"/>
                <w:hideMark/>
              </w:tcPr>
            </w:tcPrChange>
          </w:tcPr>
          <w:p w14:paraId="5BFEE6B7" w14:textId="77777777" w:rsidR="00F925FB" w:rsidRDefault="00F925FB" w:rsidP="00F925FB">
            <w:pPr>
              <w:rPr>
                <w:ins w:id="431" w:author="Liu, Luyu" w:date="2020-06-13T21:42:00Z"/>
                <w:rFonts w:ascii="Times New Roman" w:eastAsia="Yu Mincho" w:hAnsi="Times New Roman" w:cs="Times New Roman"/>
                <w:b/>
                <w:sz w:val="24"/>
                <w:szCs w:val="24"/>
              </w:rPr>
            </w:pPr>
            <w:ins w:id="432" w:author="Liu, Luyu" w:date="2020-06-13T21:42:00Z">
              <w:r w:rsidRPr="00C67C7D">
                <w:rPr>
                  <w:rFonts w:ascii="Times New Roman" w:eastAsia="Yu Mincho" w:hAnsi="Times New Roman" w:cs="Times New Roman"/>
                  <w:b/>
                  <w:sz w:val="24"/>
                  <w:szCs w:val="24"/>
                </w:rPr>
                <w:t xml:space="preserve">while </w:t>
              </w:r>
              <w:r w:rsidRPr="00C67C7D">
                <w:rPr>
                  <w:rFonts w:ascii="Times New Roman" w:eastAsia="Yu Mincho" w:hAnsi="Times New Roman" w:cs="Times New Roman"/>
                  <w:sz w:val="24"/>
                  <w:szCs w:val="24"/>
                </w:rPr>
                <w:t>there is a new update</w:t>
              </w:r>
              <w:r>
                <w:rPr>
                  <w:rFonts w:ascii="Times New Roman" w:eastAsia="Yu Mincho" w:hAnsi="Times New Roman" w:cs="Times New Roman"/>
                  <w:b/>
                  <w:sz w:val="24"/>
                  <w:szCs w:val="24"/>
                </w:rPr>
                <w:t xml:space="preserve"> do:</w:t>
              </w:r>
            </w:ins>
          </w:p>
          <w:p w14:paraId="5CE5DE0F" w14:textId="2FBB93BA" w:rsidR="00F925FB" w:rsidRDefault="00A246E6" w:rsidP="00F925FB">
            <w:pPr>
              <w:rPr>
                <w:ins w:id="433" w:author="Liu, Luyu" w:date="2020-06-13T21:42:00Z"/>
                <w:rFonts w:ascii="Times New Roman" w:eastAsia="Yu Mincho" w:hAnsi="Times New Roman" w:cs="Times New Roman"/>
                <w:sz w:val="24"/>
                <w:szCs w:val="24"/>
              </w:rPr>
            </w:pPr>
            <w:ins w:id="434" w:author="Liu, Luyu" w:date="2020-06-15T19:57:00Z">
              <w:r>
                <w:rPr>
                  <w:rFonts w:ascii="Times New Roman" w:eastAsia="Yu Mincho" w:hAnsi="Times New Roman" w:cs="Times New Roman"/>
                  <w:b/>
                  <w:sz w:val="24"/>
                  <w:szCs w:val="24"/>
                </w:rPr>
                <w:t xml:space="preserve"> </w:t>
              </w:r>
            </w:ins>
            <w:ins w:id="435" w:author="Liu, Luyu" w:date="2020-06-15T21:08:00Z">
              <w:r w:rsidR="00614960">
                <w:rPr>
                  <w:rFonts w:ascii="Times New Roman" w:eastAsia="Yu Mincho" w:hAnsi="Times New Roman" w:cs="Times New Roman"/>
                  <w:b/>
                  <w:sz w:val="24"/>
                  <w:szCs w:val="24"/>
                </w:rPr>
                <w:t xml:space="preserve">  </w:t>
              </w:r>
            </w:ins>
            <w:ins w:id="436" w:author="Liu, Luyu" w:date="2020-06-13T21:42:00Z">
              <w:r w:rsidR="00F925FB">
                <w:rPr>
                  <w:rFonts w:ascii="Times New Roman" w:eastAsia="Yu Mincho" w:hAnsi="Times New Roman" w:cs="Times New Roman"/>
                  <w:b/>
                  <w:sz w:val="24"/>
                  <w:szCs w:val="24"/>
                </w:rPr>
                <w:t xml:space="preserve">if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m:t>
                    </m:r>
                  </m:sub>
                </m:sSub>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w:ins>
            <m:oMath>
              <m:r>
                <w:ins w:id="437" w:author="Liu, Luyu" w:date="2020-06-13T21:43:00Z">
                  <w:rPr>
                    <w:rFonts w:ascii="Cambria Math" w:hAnsi="Cambria Math" w:cs="Times New Roman"/>
                    <w:sz w:val="24"/>
                    <w:szCs w:val="24"/>
                  </w:rPr>
                  <m:t>+IB</m:t>
                </w:ins>
              </m:r>
              <m:r>
                <w:ins w:id="438" w:author="Liu, Luyu" w:date="2020-06-13T21:42:00Z">
                  <w:rPr>
                    <w:rFonts w:ascii="Cambria Math" w:hAnsi="Cambria Math" w:cs="Times New Roman"/>
                    <w:sz w:val="24"/>
                    <w:szCs w:val="24"/>
                  </w:rPr>
                  <m:t>≥</m:t>
                </w:ins>
              </m:r>
              <m:sSub>
                <m:sSubPr>
                  <m:ctrlPr>
                    <w:ins w:id="439" w:author="Liu, Luyu" w:date="2020-06-13T21:42:00Z">
                      <w:rPr>
                        <w:rFonts w:ascii="Cambria Math" w:hAnsi="Cambria Math" w:cs="Times New Roman"/>
                        <w:i/>
                        <w:sz w:val="24"/>
                        <w:szCs w:val="24"/>
                      </w:rPr>
                    </w:ins>
                  </m:ctrlPr>
                </m:sSubPr>
                <m:e>
                  <m:r>
                    <w:ins w:id="440" w:author="Liu, Luyu" w:date="2020-06-13T21:42:00Z">
                      <w:rPr>
                        <w:rFonts w:ascii="Cambria Math" w:hAnsi="Cambria Math" w:cs="Times New Roman"/>
                        <w:sz w:val="24"/>
                        <w:szCs w:val="24"/>
                      </w:rPr>
                      <m:t>T</m:t>
                    </w:ins>
                  </m:r>
                </m:e>
                <m:sub>
                  <m:r>
                    <w:ins w:id="441" w:author="Liu, Luyu" w:date="2020-06-13T21:42:00Z">
                      <w:rPr>
                        <w:rFonts w:ascii="Cambria Math" w:hAnsi="Cambria Math" w:cs="Times New Roman"/>
                        <w:sz w:val="24"/>
                        <w:szCs w:val="24"/>
                      </w:rPr>
                      <m:t>e</m:t>
                    </w:ins>
                  </m:r>
                </m:sub>
              </m:sSub>
            </m:oMath>
          </w:p>
          <w:p w14:paraId="7984CEA5" w14:textId="68177FD2" w:rsidR="00F925FB" w:rsidRDefault="00A246E6" w:rsidP="00F925FB">
            <w:pPr>
              <w:rPr>
                <w:ins w:id="442" w:author="Liu, Luyu" w:date="2020-06-13T21:42:00Z"/>
                <w:rFonts w:ascii="Times New Roman" w:eastAsia="Yu Mincho" w:hAnsi="Times New Roman" w:cs="Times New Roman"/>
                <w:sz w:val="24"/>
                <w:szCs w:val="24"/>
              </w:rPr>
            </w:pPr>
            <w:ins w:id="443" w:author="Liu, Luyu" w:date="2020-06-15T19:57:00Z">
              <w:r>
                <w:rPr>
                  <w:rFonts w:ascii="Times New Roman" w:eastAsia="Yu Mincho" w:hAnsi="Times New Roman" w:cs="Times New Roman"/>
                  <w:sz w:val="24"/>
                  <w:szCs w:val="24"/>
                </w:rPr>
                <w:t xml:space="preserve"> </w:t>
              </w:r>
            </w:ins>
            <w:ins w:id="444" w:author="Liu, Luyu" w:date="2020-06-15T21:08:00Z">
              <w:r w:rsidR="00614960">
                <w:rPr>
                  <w:rFonts w:ascii="Times New Roman" w:eastAsia="Yu Mincho" w:hAnsi="Times New Roman" w:cs="Times New Roman"/>
                  <w:sz w:val="24"/>
                  <w:szCs w:val="24"/>
                </w:rPr>
                <w:t xml:space="preserve">     </w:t>
              </w:r>
            </w:ins>
            <w:ins w:id="445" w:author="Liu, Luyu" w:date="2020-06-13T21:42:00Z">
              <w:r w:rsidR="00F925FB">
                <w:rPr>
                  <w:rFonts w:ascii="Times New Roman" w:eastAsia="Yu Mincho" w:hAnsi="Times New Roman" w:cs="Times New Roman"/>
                  <w:sz w:val="24"/>
                  <w:szCs w:val="24"/>
                </w:rPr>
                <w:t xml:space="preserve">return </w:t>
              </w:r>
              <m:oMath>
                <m:r>
                  <w:rPr>
                    <w:rFonts w:ascii="Cambria Math" w:eastAsia="Yu Mincho" w:hAnsi="Cambria Math" w:cs="Times New Roman"/>
                    <w:sz w:val="24"/>
                    <w:szCs w:val="24"/>
                  </w:rPr>
                  <m:t>t</m:t>
                </m:r>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m:t>
                    </m:r>
                  </m:sub>
                </m:sSub>
              </m:oMath>
            </w:ins>
          </w:p>
          <w:p w14:paraId="76F8910A" w14:textId="655344B7" w:rsidR="00F925FB" w:rsidRPr="00C67C7D" w:rsidRDefault="00A246E6" w:rsidP="00F925FB">
            <w:pPr>
              <w:rPr>
                <w:ins w:id="446" w:author="Liu, Luyu" w:date="2020-06-13T21:42:00Z"/>
                <w:rFonts w:ascii="Times New Roman" w:eastAsia="Yu Mincho" w:hAnsi="Times New Roman" w:cs="Times New Roman"/>
                <w:b/>
                <w:sz w:val="24"/>
                <w:szCs w:val="24"/>
              </w:rPr>
            </w:pPr>
            <w:ins w:id="447" w:author="Liu, Luyu" w:date="2020-06-15T19:57:00Z">
              <w:r>
                <w:rPr>
                  <w:rFonts w:ascii="Times New Roman" w:eastAsia="Yu Mincho" w:hAnsi="Times New Roman" w:cs="Times New Roman"/>
                  <w:sz w:val="24"/>
                  <w:szCs w:val="24"/>
                </w:rPr>
                <w:t xml:space="preserve"> </w:t>
              </w:r>
            </w:ins>
            <w:ins w:id="448" w:author="Liu, Luyu" w:date="2020-06-15T21:08:00Z">
              <w:r w:rsidR="00614960">
                <w:rPr>
                  <w:rFonts w:ascii="Times New Roman" w:eastAsia="Yu Mincho" w:hAnsi="Times New Roman" w:cs="Times New Roman"/>
                  <w:sz w:val="24"/>
                  <w:szCs w:val="24"/>
                </w:rPr>
                <w:t xml:space="preserve">  </w:t>
              </w:r>
            </w:ins>
            <w:ins w:id="449" w:author="Liu, Luyu" w:date="2020-06-13T21:42:00Z">
              <w:r w:rsidR="00F925FB" w:rsidRPr="00C67C7D">
                <w:rPr>
                  <w:rFonts w:ascii="Times New Roman" w:eastAsia="Yu Mincho" w:hAnsi="Times New Roman" w:cs="Times New Roman"/>
                  <w:b/>
                  <w:sz w:val="24"/>
                  <w:szCs w:val="24"/>
                </w:rPr>
                <w:t>else</w:t>
              </w:r>
            </w:ins>
          </w:p>
          <w:p w14:paraId="06DBAD4B" w14:textId="582AAE9E" w:rsidR="00F925FB" w:rsidRPr="001C320A" w:rsidRDefault="00A246E6" w:rsidP="00F925FB">
            <w:pPr>
              <w:spacing w:after="160" w:line="259" w:lineRule="auto"/>
              <w:jc w:val="both"/>
              <w:rPr>
                <w:ins w:id="450" w:author="Liu, Luyu" w:date="2020-06-13T21:41:00Z"/>
                <w:rFonts w:ascii="Cambria Math" w:hAnsi="Cambria Math" w:cs="Times New Roman"/>
                <w:sz w:val="24"/>
                <w:szCs w:val="24"/>
                <w:oMath/>
              </w:rPr>
            </w:pPr>
            <w:ins w:id="451" w:author="Liu, Luyu" w:date="2020-06-15T19:57:00Z">
              <w:r>
                <w:rPr>
                  <w:rFonts w:ascii="Times New Roman" w:eastAsia="Yu Mincho" w:hAnsi="Times New Roman" w:cs="Times New Roman"/>
                  <w:sz w:val="24"/>
                  <w:szCs w:val="24"/>
                </w:rPr>
                <w:t xml:space="preserve"> </w:t>
              </w:r>
            </w:ins>
            <w:ins w:id="452" w:author="Liu, Luyu" w:date="2020-06-15T21:08:00Z">
              <w:r w:rsidR="00614960">
                <w:rPr>
                  <w:rFonts w:ascii="Times New Roman" w:eastAsia="Yu Mincho" w:hAnsi="Times New Roman" w:cs="Times New Roman"/>
                  <w:sz w:val="24"/>
                  <w:szCs w:val="24"/>
                </w:rPr>
                <w:t xml:space="preserve">     </w:t>
              </w:r>
            </w:ins>
            <w:ins w:id="453" w:author="Liu, Luyu" w:date="2020-06-13T21:42:00Z">
              <w:r w:rsidR="00F925FB">
                <w:rPr>
                  <w:rFonts w:ascii="Times New Roman" w:eastAsia="Yu Mincho" w:hAnsi="Times New Roman" w:cs="Times New Roman"/>
                  <w:sz w:val="24"/>
                  <w:szCs w:val="24"/>
                </w:rPr>
                <w:t>wait until next update</w:t>
              </w:r>
            </w:ins>
          </w:p>
        </w:tc>
        <w:tc>
          <w:tcPr>
            <w:tcW w:w="397" w:type="pct"/>
            <w:vAlign w:val="center"/>
            <w:hideMark/>
            <w:tcPrChange w:id="454" w:author="Liu, Luyu" w:date="2020-06-13T21:43:00Z">
              <w:tcPr>
                <w:tcW w:w="397" w:type="pct"/>
                <w:gridSpan w:val="2"/>
                <w:hideMark/>
              </w:tcPr>
            </w:tcPrChange>
          </w:tcPr>
          <w:p w14:paraId="3493CCF2" w14:textId="128515AB" w:rsidR="00F925FB" w:rsidRPr="00F925FB" w:rsidRDefault="00F925FB" w:rsidP="004D6471">
            <w:pPr>
              <w:jc w:val="both"/>
              <w:rPr>
                <w:ins w:id="455" w:author="Liu, Luyu" w:date="2020-06-13T21:41:00Z"/>
                <w:rFonts w:eastAsia="Yu Mincho"/>
                <w:lang w:eastAsia="ja-JP"/>
              </w:rPr>
              <w:pPrChange w:id="456" w:author="Liu, Luyu" w:date="2020-06-13T21:43:00Z">
                <w:pPr>
                  <w:spacing w:after="160" w:line="259" w:lineRule="auto"/>
                  <w:jc w:val="both"/>
                </w:pPr>
              </w:pPrChange>
            </w:pPr>
            <w:ins w:id="457" w:author="Liu, Luyu" w:date="2020-06-13T21:41:00Z">
              <w:r w:rsidRPr="004D6471">
                <w:rPr>
                  <w:rFonts w:ascii="Times New Roman" w:hAnsi="Times New Roman" w:cs="Times New Roman"/>
                  <w:sz w:val="24"/>
                  <w:szCs w:val="24"/>
                  <w:rPrChange w:id="458" w:author="Liu, Luyu" w:date="2020-06-13T21:43:00Z">
                    <w:rPr>
                      <w:rFonts w:eastAsia="Yu Mincho"/>
                      <w:lang w:eastAsia="ja-JP"/>
                    </w:rPr>
                  </w:rPrChange>
                </w:rPr>
                <w:t>(</w:t>
              </w:r>
              <w:r w:rsidRPr="004D6471">
                <w:rPr>
                  <w:rFonts w:ascii="Times New Roman" w:hAnsi="Times New Roman" w:cs="Times New Roman"/>
                  <w:sz w:val="24"/>
                  <w:szCs w:val="24"/>
                  <w:rPrChange w:id="459" w:author="Liu, Luyu" w:date="2020-06-13T21:43:00Z">
                    <w:rPr>
                      <w:rFonts w:eastAsia="Yu Mincho"/>
                      <w:lang w:eastAsia="ja-JP"/>
                    </w:rPr>
                  </w:rPrChange>
                </w:rPr>
                <w:fldChar w:fldCharType="begin"/>
              </w:r>
              <w:r w:rsidRPr="004D6471">
                <w:rPr>
                  <w:rFonts w:ascii="Times New Roman" w:hAnsi="Times New Roman" w:cs="Times New Roman"/>
                  <w:sz w:val="24"/>
                  <w:szCs w:val="24"/>
                  <w:rPrChange w:id="460" w:author="Liu, Luyu" w:date="2020-06-13T21:43:00Z">
                    <w:rPr>
                      <w:rFonts w:eastAsia="Yu Mincho"/>
                      <w:lang w:eastAsia="ja-JP"/>
                    </w:rPr>
                  </w:rPrChange>
                </w:rPr>
                <w:instrText xml:space="preserve"> SEQ Equation \* ARABIC </w:instrText>
              </w:r>
              <w:r w:rsidRPr="004D6471">
                <w:rPr>
                  <w:rFonts w:ascii="Times New Roman" w:hAnsi="Times New Roman" w:cs="Times New Roman"/>
                  <w:sz w:val="24"/>
                  <w:szCs w:val="24"/>
                  <w:rPrChange w:id="461" w:author="Liu, Luyu" w:date="2020-06-13T21:43:00Z">
                    <w:rPr>
                      <w:rFonts w:eastAsia="Yu Mincho"/>
                      <w:lang w:eastAsia="ja-JP"/>
                    </w:rPr>
                  </w:rPrChange>
                </w:rPr>
                <w:fldChar w:fldCharType="separate"/>
              </w:r>
            </w:ins>
            <w:ins w:id="462" w:author="Liu, Luyu" w:date="2020-06-13T21:43:00Z">
              <w:r w:rsidR="004D6471">
                <w:rPr>
                  <w:rFonts w:ascii="Times New Roman" w:hAnsi="Times New Roman" w:cs="Times New Roman"/>
                  <w:noProof/>
                  <w:sz w:val="24"/>
                  <w:szCs w:val="24"/>
                </w:rPr>
                <w:t>6</w:t>
              </w:r>
            </w:ins>
            <w:ins w:id="463" w:author="Liu, Luyu" w:date="2020-06-13T21:41:00Z">
              <w:r w:rsidRPr="004D6471">
                <w:rPr>
                  <w:rFonts w:ascii="Times New Roman" w:hAnsi="Times New Roman" w:cs="Times New Roman"/>
                  <w:sz w:val="24"/>
                  <w:szCs w:val="24"/>
                  <w:rPrChange w:id="464" w:author="Liu, Luyu" w:date="2020-06-13T21:43:00Z">
                    <w:rPr>
                      <w:rFonts w:eastAsia="Yu Mincho"/>
                      <w:lang w:eastAsia="ja-JP"/>
                    </w:rPr>
                  </w:rPrChange>
                </w:rPr>
                <w:fldChar w:fldCharType="end"/>
              </w:r>
              <w:r w:rsidRPr="004D6471">
                <w:rPr>
                  <w:rFonts w:ascii="Times New Roman" w:hAnsi="Times New Roman" w:cs="Times New Roman"/>
                  <w:sz w:val="24"/>
                  <w:szCs w:val="24"/>
                  <w:rPrChange w:id="465" w:author="Liu, Luyu" w:date="2020-06-13T21:43:00Z">
                    <w:rPr>
                      <w:rFonts w:eastAsia="Yu Mincho"/>
                      <w:lang w:eastAsia="ja-JP"/>
                    </w:rPr>
                  </w:rPrChange>
                </w:rPr>
                <w:t>)</w:t>
              </w:r>
            </w:ins>
          </w:p>
        </w:tc>
      </w:tr>
      <w:tr w:rsidR="005A464A" w:rsidDel="00F925FB" w14:paraId="2D1376CD" w14:textId="68139012" w:rsidTr="00E80762">
        <w:tblPrEx>
          <w:tblPrExChange w:id="466" w:author="Liu, Luyu" w:date="2020-06-13T21:43:00Z">
            <w:tblPrEx>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PrEx>
          </w:tblPrExChange>
        </w:tblPrEx>
        <w:trPr>
          <w:trHeight w:val="580"/>
          <w:del w:id="467" w:author="Liu, Luyu" w:date="2020-06-13T21:41:00Z"/>
          <w:trPrChange w:id="468" w:author="Liu, Luyu" w:date="2020-06-13T21:43:00Z">
            <w:trPr>
              <w:trHeight w:val="580"/>
              <w:jc w:val="center"/>
            </w:trPr>
          </w:trPrChange>
        </w:trPr>
        <w:tc>
          <w:tcPr>
            <w:tcW w:w="197" w:type="pct"/>
            <w:tcPrChange w:id="469" w:author="Liu, Luyu" w:date="2020-06-13T21:43:00Z">
              <w:tcPr>
                <w:tcW w:w="197" w:type="pct"/>
                <w:gridSpan w:val="2"/>
                <w:vAlign w:val="center"/>
              </w:tcPr>
            </w:tcPrChange>
          </w:tcPr>
          <w:p w14:paraId="7B4F0459" w14:textId="52756B69" w:rsidR="005A464A" w:rsidDel="00F925FB" w:rsidRDefault="005A464A" w:rsidP="005A464A">
            <w:pPr>
              <w:jc w:val="center"/>
              <w:rPr>
                <w:del w:id="470" w:author="Liu, Luyu" w:date="2020-06-13T21:41:00Z"/>
                <w:rFonts w:ascii="Times New Roman" w:eastAsia="Yu Mincho" w:hAnsi="Times New Roman" w:cs="Times New Roman"/>
                <w:sz w:val="24"/>
                <w:szCs w:val="24"/>
                <w:lang w:eastAsia="ja-JP"/>
              </w:rPr>
            </w:pPr>
          </w:p>
        </w:tc>
        <w:tc>
          <w:tcPr>
            <w:tcW w:w="4406" w:type="pct"/>
            <w:hideMark/>
            <w:tcPrChange w:id="471" w:author="Liu, Luyu" w:date="2020-06-13T21:43:00Z">
              <w:tcPr>
                <w:tcW w:w="4406" w:type="pct"/>
                <w:gridSpan w:val="3"/>
                <w:vAlign w:val="center"/>
                <w:hideMark/>
              </w:tcPr>
            </w:tcPrChange>
          </w:tcPr>
          <w:p w14:paraId="2166B4F5" w14:textId="3BC3C1B3" w:rsidR="005A464A" w:rsidDel="00F925FB" w:rsidRDefault="00373BEE" w:rsidP="005A464A">
            <w:pPr>
              <w:rPr>
                <w:del w:id="472" w:author="Liu, Luyu" w:date="2020-06-13T21:41:00Z"/>
                <w:rFonts w:ascii="Times New Roman" w:hAnsi="Times New Roman" w:cs="Times New Roman"/>
                <w:sz w:val="24"/>
                <w:szCs w:val="24"/>
              </w:rPr>
            </w:pPr>
            <m:oMathPara>
              <m:oMath>
                <m:sSub>
                  <m:sSubPr>
                    <m:ctrlPr>
                      <w:del w:id="473" w:author="Liu, Luyu" w:date="2020-06-12T16:02:00Z">
                        <w:rPr>
                          <w:rFonts w:ascii="Cambria Math" w:hAnsi="Cambria Math" w:cs="Times New Roman"/>
                          <w:i/>
                          <w:sz w:val="24"/>
                          <w:szCs w:val="24"/>
                        </w:rPr>
                      </w:del>
                    </m:ctrlPr>
                  </m:sSubPr>
                  <m:e>
                    <m:r>
                      <w:del w:id="474" w:author="Liu, Luyu" w:date="2020-06-12T16:02:00Z">
                        <w:rPr>
                          <w:rFonts w:ascii="Cambria Math" w:hAnsi="Cambria Math" w:cs="Times New Roman"/>
                          <w:sz w:val="24"/>
                          <w:szCs w:val="24"/>
                        </w:rPr>
                        <m:t>t</m:t>
                      </w:del>
                    </m:r>
                  </m:e>
                  <m:sub>
                    <m:r>
                      <w:del w:id="475" w:author="Liu, Luyu" w:date="2020-06-12T16:02:00Z">
                        <w:rPr>
                          <w:rFonts w:ascii="Cambria Math" w:hAnsi="Cambria Math" w:cs="Times New Roman"/>
                          <w:sz w:val="24"/>
                          <w:szCs w:val="24"/>
                        </w:rPr>
                        <m:t>hd</m:t>
                      </w:del>
                    </m:r>
                  </m:sub>
                </m:sSub>
                <m:r>
                  <w:del w:id="476" w:author="Liu, Luyu" w:date="2020-06-13T21:41:00Z">
                    <w:rPr>
                      <w:rFonts w:ascii="Cambria Math" w:hAnsi="Cambria Math" w:cs="Times New Roman"/>
                      <w:sz w:val="24"/>
                      <w:szCs w:val="24"/>
                    </w:rPr>
                    <m:t>=</m:t>
                  </w:del>
                </m:r>
                <m:sSub>
                  <m:sSubPr>
                    <m:ctrlPr>
                      <w:del w:id="477" w:author="Liu, Luyu" w:date="2020-06-13T21:41:00Z">
                        <w:rPr>
                          <w:rFonts w:ascii="Cambria Math" w:hAnsi="Cambria Math" w:cs="Times New Roman"/>
                          <w:i/>
                          <w:sz w:val="24"/>
                          <w:szCs w:val="24"/>
                        </w:rPr>
                      </w:del>
                    </m:ctrlPr>
                  </m:sSubPr>
                  <m:e>
                    <m:r>
                      <w:del w:id="478" w:author="Liu, Luyu" w:date="2020-06-13T21:41:00Z">
                        <w:rPr>
                          <w:rFonts w:ascii="Cambria Math" w:hAnsi="Cambria Math" w:cs="Times New Roman"/>
                          <w:sz w:val="24"/>
                          <w:szCs w:val="24"/>
                        </w:rPr>
                        <m:t>t</m:t>
                      </w:del>
                    </m:r>
                  </m:e>
                  <m:sub>
                    <m:r>
                      <w:del w:id="479" w:author="Liu, Luyu" w:date="2020-06-13T21:41:00Z">
                        <w:rPr>
                          <w:rFonts w:ascii="Cambria Math" w:hAnsi="Cambria Math" w:cs="Times New Roman"/>
                          <w:sz w:val="24"/>
                          <w:szCs w:val="24"/>
                        </w:rPr>
                        <m:t>c</m:t>
                      </w:del>
                    </m:r>
                    <m:r>
                      <w:del w:id="480" w:author="Liu, Luyu" w:date="2020-06-12T16:02:00Z">
                        <w:rPr>
                          <w:rFonts w:ascii="Cambria Math" w:hAnsi="Cambria Math" w:cs="Times New Roman"/>
                          <w:sz w:val="24"/>
                          <w:szCs w:val="24"/>
                        </w:rPr>
                        <m:t>u</m:t>
                      </w:del>
                    </m:r>
                  </m:sub>
                </m:sSub>
                <m:r>
                  <w:del w:id="481" w:author="Liu, Luyu" w:date="2020-06-13T21:41:00Z">
                    <w:rPr>
                      <w:rFonts w:ascii="Cambria Math" w:hAnsi="Cambria Math" w:cs="Times New Roman"/>
                      <w:sz w:val="24"/>
                      <w:szCs w:val="24"/>
                    </w:rPr>
                    <m:t xml:space="preserve">, if </m:t>
                  </w:del>
                </m:r>
                <m:sSub>
                  <m:sSubPr>
                    <m:ctrlPr>
                      <w:del w:id="482" w:author="Liu, Luyu" w:date="2020-06-13T21:41:00Z">
                        <w:rPr>
                          <w:rFonts w:ascii="Cambria Math" w:hAnsi="Cambria Math" w:cs="Times New Roman"/>
                          <w:i/>
                          <w:sz w:val="24"/>
                          <w:szCs w:val="24"/>
                        </w:rPr>
                      </w:del>
                    </m:ctrlPr>
                  </m:sSubPr>
                  <m:e>
                    <m:r>
                      <w:del w:id="483" w:author="Liu, Luyu" w:date="2020-06-13T21:41:00Z">
                        <w:rPr>
                          <w:rFonts w:ascii="Cambria Math" w:hAnsi="Cambria Math" w:cs="Times New Roman"/>
                          <w:sz w:val="24"/>
                          <w:szCs w:val="24"/>
                        </w:rPr>
                        <m:t>t</m:t>
                      </w:del>
                    </m:r>
                  </m:e>
                  <m:sub>
                    <m:r>
                      <w:del w:id="484" w:author="Liu, Luyu" w:date="2020-06-13T21:41:00Z">
                        <w:rPr>
                          <w:rFonts w:ascii="Cambria Math" w:hAnsi="Cambria Math" w:cs="Times New Roman"/>
                          <w:sz w:val="24"/>
                          <w:szCs w:val="24"/>
                        </w:rPr>
                        <m:t>c</m:t>
                      </w:del>
                    </m:r>
                    <m:r>
                      <w:del w:id="485" w:author="Liu, Luyu" w:date="2020-06-12T16:02:00Z">
                        <w:rPr>
                          <w:rFonts w:ascii="Cambria Math" w:hAnsi="Cambria Math" w:cs="Times New Roman"/>
                          <w:sz w:val="24"/>
                          <w:szCs w:val="24"/>
                        </w:rPr>
                        <m:t>u</m:t>
                      </w:del>
                    </m:r>
                  </m:sub>
                </m:sSub>
                <m:r>
                  <w:del w:id="486" w:author="Liu, Luyu" w:date="2020-06-13T21:41:00Z">
                    <w:rPr>
                      <w:rFonts w:ascii="Cambria Math" w:hAnsi="Cambria Math" w:cs="Times New Roman"/>
                      <w:sz w:val="24"/>
                      <w:szCs w:val="24"/>
                    </w:rPr>
                    <m:t>+δ</m:t>
                  </w:del>
                </m:r>
                <m:sSub>
                  <m:sSubPr>
                    <m:ctrlPr>
                      <w:del w:id="487" w:author="Liu, Luyu" w:date="2020-06-13T21:41:00Z">
                        <w:rPr>
                          <w:rFonts w:ascii="Cambria Math" w:hAnsi="Cambria Math" w:cs="Times New Roman"/>
                          <w:i/>
                          <w:sz w:val="24"/>
                          <w:szCs w:val="24"/>
                        </w:rPr>
                      </w:del>
                    </m:ctrlPr>
                  </m:sSubPr>
                  <m:e>
                    <m:r>
                      <w:del w:id="488" w:author="Liu, Luyu" w:date="2020-06-13T21:41:00Z">
                        <w:rPr>
                          <w:rFonts w:ascii="Cambria Math" w:hAnsi="Cambria Math" w:cs="Times New Roman"/>
                          <w:sz w:val="24"/>
                          <w:szCs w:val="24"/>
                        </w:rPr>
                        <m:t>t</m:t>
                      </w:del>
                    </m:r>
                  </m:e>
                  <m:sub>
                    <m:r>
                      <w:del w:id="489" w:author="Liu, Luyu" w:date="2020-06-13T21:41:00Z">
                        <w:rPr>
                          <w:rFonts w:ascii="Cambria Math" w:hAnsi="Cambria Math" w:cs="Times New Roman"/>
                          <w:sz w:val="24"/>
                          <w:szCs w:val="24"/>
                        </w:rPr>
                        <m:t>w</m:t>
                      </w:del>
                    </m:r>
                  </m:sub>
                </m:sSub>
                <m:r>
                  <w:del w:id="490" w:author="Liu, Luyu" w:date="2020-06-13T21:41:00Z">
                    <w:rPr>
                      <w:rFonts w:ascii="Cambria Math" w:hAnsi="Cambria Math" w:cs="Times New Roman"/>
                      <w:sz w:val="24"/>
                      <w:szCs w:val="24"/>
                    </w:rPr>
                    <m:t>+IB≥</m:t>
                  </w:del>
                </m:r>
                <m:sSub>
                  <m:sSubPr>
                    <m:ctrlPr>
                      <w:del w:id="491" w:author="Liu, Luyu" w:date="2020-06-13T21:41:00Z">
                        <w:rPr>
                          <w:rFonts w:ascii="Cambria Math" w:hAnsi="Cambria Math" w:cs="Times New Roman"/>
                          <w:i/>
                          <w:sz w:val="24"/>
                          <w:szCs w:val="24"/>
                        </w:rPr>
                      </w:del>
                    </m:ctrlPr>
                  </m:sSubPr>
                  <m:e>
                    <m:r>
                      <w:del w:id="492" w:author="Liu, Luyu" w:date="2020-06-13T21:41:00Z">
                        <w:rPr>
                          <w:rFonts w:ascii="Cambria Math" w:hAnsi="Cambria Math" w:cs="Times New Roman"/>
                          <w:sz w:val="24"/>
                          <w:szCs w:val="24"/>
                        </w:rPr>
                        <m:t>T</m:t>
                      </w:del>
                    </m:r>
                  </m:e>
                  <m:sub>
                    <m:r>
                      <w:del w:id="493" w:author="Liu, Luyu" w:date="2020-06-13T21:41:00Z">
                        <w:rPr>
                          <w:rFonts w:ascii="Cambria Math" w:hAnsi="Cambria Math" w:cs="Times New Roman"/>
                          <w:sz w:val="24"/>
                          <w:szCs w:val="24"/>
                        </w:rPr>
                        <m:t>e</m:t>
                      </w:del>
                    </m:r>
                    <m:r>
                      <w:del w:id="494" w:author="Liu, Luyu" w:date="2020-06-12T16:03:00Z">
                        <w:rPr>
                          <w:rFonts w:ascii="Cambria Math" w:hAnsi="Cambria Math" w:cs="Times New Roman"/>
                          <w:sz w:val="24"/>
                          <w:szCs w:val="24"/>
                        </w:rPr>
                        <m:t>x</m:t>
                      </w:del>
                    </m:r>
                  </m:sub>
                </m:sSub>
              </m:oMath>
            </m:oMathPara>
          </w:p>
        </w:tc>
        <w:tc>
          <w:tcPr>
            <w:tcW w:w="397" w:type="pct"/>
            <w:hideMark/>
            <w:tcPrChange w:id="495" w:author="Liu, Luyu" w:date="2020-06-13T21:43:00Z">
              <w:tcPr>
                <w:tcW w:w="397" w:type="pct"/>
                <w:gridSpan w:val="2"/>
                <w:vAlign w:val="center"/>
                <w:hideMark/>
              </w:tcPr>
            </w:tcPrChange>
          </w:tcPr>
          <w:p w14:paraId="7C38E0C2" w14:textId="44EA3582" w:rsidR="005A464A" w:rsidRPr="00E86BF0" w:rsidDel="00F925FB" w:rsidRDefault="005A464A" w:rsidP="005A464A">
            <w:pPr>
              <w:pStyle w:val="TimesNewRoman"/>
              <w:rPr>
                <w:del w:id="496" w:author="Liu, Luyu" w:date="2020-06-13T21:41:00Z"/>
                <w:rFonts w:asciiTheme="minorHAnsi" w:hAnsiTheme="minorHAnsi" w:cstheme="minorBidi"/>
                <w:sz w:val="18"/>
                <w:szCs w:val="18"/>
              </w:rPr>
            </w:pPr>
            <w:bookmarkStart w:id="497" w:name="_Ref9177069"/>
            <w:del w:id="498" w:author="Liu, Luyu" w:date="2020-06-13T21:41:00Z">
              <w:r w:rsidDel="00F925FB">
                <w:rPr>
                  <w:rFonts w:eastAsia="Yu Mincho"/>
                  <w:lang w:eastAsia="ja-JP"/>
                </w:rPr>
                <w:delText>(</w:delText>
              </w:r>
              <w:r w:rsidDel="00F925FB">
                <w:rPr>
                  <w:noProof/>
                </w:rPr>
                <w:fldChar w:fldCharType="begin"/>
              </w:r>
              <w:r w:rsidDel="00F925FB">
                <w:rPr>
                  <w:noProof/>
                </w:rPr>
                <w:delInstrText xml:space="preserve"> SEQ Equation \* ARABIC </w:delInstrText>
              </w:r>
              <w:r w:rsidDel="00F925FB">
                <w:rPr>
                  <w:noProof/>
                </w:rPr>
                <w:fldChar w:fldCharType="separate"/>
              </w:r>
            </w:del>
            <w:del w:id="499" w:author="Liu, Luyu" w:date="2020-06-13T16:27:00Z">
              <w:r w:rsidDel="004C1D89">
                <w:rPr>
                  <w:noProof/>
                </w:rPr>
                <w:delText>11</w:delText>
              </w:r>
            </w:del>
            <w:del w:id="500" w:author="Liu, Luyu" w:date="2020-06-13T21:41:00Z">
              <w:r w:rsidDel="00F925FB">
                <w:rPr>
                  <w:noProof/>
                </w:rPr>
                <w:fldChar w:fldCharType="end"/>
              </w:r>
              <w:r w:rsidDel="00F925FB">
                <w:rPr>
                  <w:rFonts w:eastAsia="Yu Mincho"/>
                  <w:lang w:eastAsia="ja-JP"/>
                </w:rPr>
                <w:delText>)</w:delText>
              </w:r>
              <w:bookmarkEnd w:id="497"/>
            </w:del>
          </w:p>
        </w:tc>
      </w:tr>
    </w:tbl>
    <w:p w14:paraId="5EC167EB" w14:textId="0B4FCFAF" w:rsidR="005A464A" w:rsidRDefault="005A464A">
      <w:pPr>
        <w:jc w:val="both"/>
        <w:rPr>
          <w:rFonts w:ascii="Times New Roman" w:hAnsi="Times New Roman" w:cs="Times New Roman" w:hint="eastAsia"/>
          <w:sz w:val="24"/>
          <w:szCs w:val="24"/>
        </w:rPr>
        <w:pPrChange w:id="501" w:author="Liu, Luyu" w:date="2020-06-12T16:18:00Z">
          <w:pPr>
            <w:ind w:firstLine="720"/>
            <w:jc w:val="both"/>
          </w:pPr>
        </w:pPrChange>
      </w:pPr>
      <w:del w:id="502" w:author="Liu, Luyu" w:date="2020-06-12T16:18:00Z">
        <w:r w:rsidDel="00931385">
          <w:rPr>
            <w:rFonts w:ascii="Times New Roman" w:hAnsi="Times New Roman" w:cs="Times New Roman"/>
            <w:sz w:val="24"/>
            <w:szCs w:val="24"/>
          </w:rPr>
          <w:delText xml:space="preserve">An </w:delText>
        </w:r>
      </w:del>
      <w:del w:id="503" w:author="Liu, Luyu" w:date="2020-06-12T16:03:00Z">
        <w:r w:rsidDel="00293712">
          <w:rPr>
            <w:rFonts w:ascii="Times New Roman" w:hAnsi="Times New Roman" w:cs="Times New Roman"/>
            <w:sz w:val="24"/>
            <w:szCs w:val="24"/>
          </w:rPr>
          <w:delText xml:space="preserve">IB value </w:delText>
        </w:r>
      </w:del>
      <w:ins w:id="504" w:author="Liu, Luyu" w:date="2020-06-12T16:18:00Z">
        <w:r w:rsidR="00931385">
          <w:rPr>
            <w:rFonts w:ascii="Times New Roman" w:hAnsi="Times New Roman" w:cs="Times New Roman"/>
            <w:sz w:val="24"/>
            <w:szCs w:val="24"/>
          </w:rPr>
          <w:t>I</w:t>
        </w:r>
      </w:ins>
      <w:ins w:id="505" w:author="Liu, Luyu" w:date="2020-06-12T16:03:00Z">
        <w:r w:rsidR="00293712">
          <w:rPr>
            <w:rFonts w:ascii="Times New Roman" w:hAnsi="Times New Roman" w:cs="Times New Roman"/>
            <w:sz w:val="24"/>
            <w:szCs w:val="24"/>
          </w:rPr>
          <w:t xml:space="preserve">nsurance buffer </w:t>
        </w:r>
      </w:ins>
      <w:r>
        <w:rPr>
          <w:rFonts w:ascii="Times New Roman" w:hAnsi="Times New Roman" w:cs="Times New Roman"/>
          <w:sz w:val="24"/>
          <w:szCs w:val="24"/>
        </w:rPr>
        <w:t xml:space="preserve">is an indicator of the transit users’ risk attitude: it represents how much time the user is willing to gamble to gain the waiting time reduction. </w:t>
      </w:r>
      <w:del w:id="506" w:author="Liu, Luyu" w:date="2020-06-12T16:14:00Z">
        <w:r w:rsidDel="00E43990">
          <w:rPr>
            <w:rFonts w:ascii="Times New Roman" w:hAnsi="Times New Roman" w:cs="Times New Roman"/>
            <w:sz w:val="24"/>
            <w:szCs w:val="24"/>
          </w:rPr>
          <w:delText xml:space="preserve">We define two extreme values of risk attitude: </w:delText>
        </w:r>
        <w:r w:rsidRPr="009F31D4" w:rsidDel="00E43990">
          <w:rPr>
            <w:rFonts w:ascii="Times New Roman" w:hAnsi="Times New Roman" w:cs="Times New Roman"/>
            <w:i/>
            <w:sz w:val="24"/>
            <w:szCs w:val="24"/>
          </w:rPr>
          <w:delText>risk-seeking</w:delText>
        </w:r>
        <w:r w:rsidDel="00E43990">
          <w:rPr>
            <w:rFonts w:ascii="Times New Roman" w:hAnsi="Times New Roman" w:cs="Times New Roman"/>
            <w:sz w:val="24"/>
            <w:szCs w:val="24"/>
          </w:rPr>
          <w:delText xml:space="preserve"> and </w:delText>
        </w:r>
        <w:r w:rsidRPr="009F31D4" w:rsidDel="00E43990">
          <w:rPr>
            <w:rFonts w:ascii="Times New Roman" w:hAnsi="Times New Roman" w:cs="Times New Roman"/>
            <w:i/>
            <w:sz w:val="24"/>
            <w:szCs w:val="24"/>
          </w:rPr>
          <w:delText>risk-averse</w:delText>
        </w:r>
        <w:r w:rsidDel="00E43990">
          <w:rPr>
            <w:rFonts w:ascii="Times New Roman" w:hAnsi="Times New Roman" w:cs="Times New Roman"/>
            <w:sz w:val="24"/>
            <w:szCs w:val="24"/>
          </w:rPr>
          <w:delText xml:space="preserve">. </w:delText>
        </w:r>
        <w:r w:rsidRPr="000F2E5E" w:rsidDel="00E43990">
          <w:rPr>
            <w:rFonts w:ascii="Times New Roman" w:hAnsi="Times New Roman" w:cs="Times New Roman"/>
            <w:i/>
            <w:sz w:val="24"/>
            <w:szCs w:val="24"/>
          </w:rPr>
          <w:delText>Risk-seeking</w:delText>
        </w:r>
        <w:r w:rsidDel="00E43990">
          <w:rPr>
            <w:rFonts w:ascii="Times New Roman" w:hAnsi="Times New Roman" w:cs="Times New Roman"/>
            <w:sz w:val="24"/>
            <w:szCs w:val="24"/>
          </w:rPr>
          <w:delText xml:space="preserve"> means the user would rather seek for the waiting time reduction regardless of the potential missed risk, which will possibly incur an additional large</w:delText>
        </w:r>
        <w:r w:rsidRPr="00F62E6A" w:rsidDel="00E43990">
          <w:rPr>
            <w:rFonts w:ascii="Times New Roman" w:hAnsi="Times New Roman" w:cs="Times New Roman"/>
            <w:sz w:val="24"/>
            <w:szCs w:val="24"/>
          </w:rPr>
          <w:delText xml:space="preserve"> </w:delText>
        </w:r>
        <w:r w:rsidDel="00E43990">
          <w:rPr>
            <w:rFonts w:ascii="Times New Roman" w:hAnsi="Times New Roman" w:cs="Times New Roman"/>
            <w:sz w:val="24"/>
            <w:szCs w:val="24"/>
          </w:rPr>
          <w:delText xml:space="preserve">waiting time caused by desynchronization; </w:delText>
        </w:r>
        <w:r w:rsidRPr="000F2E5E" w:rsidDel="00E43990">
          <w:rPr>
            <w:rFonts w:ascii="Times New Roman" w:hAnsi="Times New Roman" w:cs="Times New Roman"/>
            <w:i/>
            <w:sz w:val="24"/>
            <w:szCs w:val="24"/>
          </w:rPr>
          <w:delText>risk-averse</w:delText>
        </w:r>
        <w:r w:rsidDel="00E43990">
          <w:rPr>
            <w:rFonts w:ascii="Times New Roman" w:hAnsi="Times New Roman" w:cs="Times New Roman"/>
            <w:sz w:val="24"/>
            <w:szCs w:val="24"/>
          </w:rPr>
          <w:delText xml:space="preserve"> means the user would rather wait more time to avoid desynchronization. </w:delText>
        </w:r>
      </w:del>
      <w:r>
        <w:rPr>
          <w:rFonts w:ascii="Times New Roman" w:hAnsi="Times New Roman" w:cs="Times New Roman"/>
          <w:sz w:val="24"/>
          <w:szCs w:val="24"/>
        </w:rPr>
        <w:t xml:space="preserve">The less </w:t>
      </w:r>
      <w:del w:id="507" w:author="Liu, Luyu" w:date="2020-06-12T16:14:00Z">
        <w:r w:rsidDel="00E43990">
          <w:rPr>
            <w:rFonts w:ascii="Times New Roman" w:hAnsi="Times New Roman" w:cs="Times New Roman"/>
            <w:sz w:val="24"/>
            <w:szCs w:val="24"/>
          </w:rPr>
          <w:delText>IB’s value</w:delText>
        </w:r>
      </w:del>
      <w:ins w:id="508" w:author="Liu, Luyu" w:date="2020-06-12T16:14:00Z">
        <w:r w:rsidR="00E43990">
          <w:rPr>
            <w:rFonts w:ascii="Times New Roman" w:hAnsi="Times New Roman" w:cs="Times New Roman"/>
            <w:sz w:val="24"/>
            <w:szCs w:val="24"/>
          </w:rPr>
          <w:t>insurance buffer</w:t>
        </w:r>
      </w:ins>
      <w:r>
        <w:rPr>
          <w:rFonts w:ascii="Times New Roman" w:hAnsi="Times New Roman" w:cs="Times New Roman"/>
          <w:sz w:val="24"/>
          <w:szCs w:val="24"/>
        </w:rPr>
        <w:t xml:space="preserve"> is, the more </w:t>
      </w:r>
      <w:r w:rsidRPr="00E00385">
        <w:rPr>
          <w:rFonts w:ascii="Times New Roman" w:hAnsi="Times New Roman" w:cs="Times New Roman"/>
          <w:sz w:val="24"/>
          <w:szCs w:val="24"/>
        </w:rPr>
        <w:t>risk-seeking</w:t>
      </w:r>
      <w:r>
        <w:rPr>
          <w:rFonts w:ascii="Times New Roman" w:hAnsi="Times New Roman" w:cs="Times New Roman"/>
          <w:sz w:val="24"/>
          <w:szCs w:val="24"/>
        </w:rPr>
        <w:t xml:space="preserve"> </w:t>
      </w:r>
      <w:del w:id="509" w:author="Liu, Luyu" w:date="2020-06-12T16:14:00Z">
        <w:r w:rsidDel="00E507BF">
          <w:rPr>
            <w:rFonts w:ascii="Times New Roman" w:hAnsi="Times New Roman" w:cs="Times New Roman"/>
            <w:sz w:val="24"/>
            <w:szCs w:val="24"/>
          </w:rPr>
          <w:delText xml:space="preserve">and less </w:delText>
        </w:r>
        <w:r w:rsidRPr="00E00385" w:rsidDel="00E507BF">
          <w:rPr>
            <w:rFonts w:ascii="Times New Roman" w:hAnsi="Times New Roman" w:cs="Times New Roman"/>
            <w:sz w:val="24"/>
            <w:szCs w:val="24"/>
          </w:rPr>
          <w:delText>risk-averse</w:delText>
        </w:r>
        <w:r w:rsidDel="00E507BF">
          <w:rPr>
            <w:rFonts w:ascii="Times New Roman" w:hAnsi="Times New Roman" w:cs="Times New Roman"/>
            <w:sz w:val="24"/>
            <w:szCs w:val="24"/>
          </w:rPr>
          <w:delText xml:space="preserve"> </w:delText>
        </w:r>
      </w:del>
      <w:r>
        <w:rPr>
          <w:rFonts w:ascii="Times New Roman" w:hAnsi="Times New Roman" w:cs="Times New Roman"/>
          <w:sz w:val="24"/>
          <w:szCs w:val="24"/>
        </w:rPr>
        <w:t>the user</w:t>
      </w:r>
      <w:r w:rsidR="00DC000A">
        <w:rPr>
          <w:rFonts w:ascii="Times New Roman" w:hAnsi="Times New Roman" w:cs="Times New Roman"/>
          <w:sz w:val="24"/>
          <w:szCs w:val="24"/>
        </w:rPr>
        <w:t>s are</w:t>
      </w:r>
      <w:r>
        <w:rPr>
          <w:rFonts w:ascii="Times New Roman" w:hAnsi="Times New Roman" w:cs="Times New Roman"/>
          <w:sz w:val="24"/>
          <w:szCs w:val="24"/>
        </w:rPr>
        <w:t xml:space="preserve">. </w:t>
      </w:r>
    </w:p>
    <w:p w14:paraId="5D4BF5EF" w14:textId="13566ACE" w:rsidR="007B7B34" w:rsidRDefault="005A464A" w:rsidP="007B7B34">
      <w:pPr>
        <w:pStyle w:val="IndentTimesNewRoman"/>
        <w:jc w:val="both"/>
      </w:pPr>
      <w:r>
        <w:t xml:space="preserve">We can consider </w:t>
      </w:r>
      <w:del w:id="510" w:author="Liu, Luyu" w:date="2020-06-12T16:15:00Z">
        <w:r w:rsidDel="007C4101">
          <w:delText xml:space="preserve">PT </w:delText>
        </w:r>
      </w:del>
      <w:ins w:id="511" w:author="Liu, Luyu" w:date="2020-06-12T16:15:00Z">
        <w:r w:rsidR="007C4101">
          <w:t xml:space="preserve">prudent </w:t>
        </w:r>
      </w:ins>
      <w:r>
        <w:t xml:space="preserve">and </w:t>
      </w:r>
      <w:ins w:id="512" w:author="Liu, Luyu" w:date="2020-06-12T16:15:00Z">
        <w:r w:rsidR="007C4101">
          <w:t xml:space="preserve">greedy tactic </w:t>
        </w:r>
      </w:ins>
      <w:del w:id="513" w:author="Liu, Luyu" w:date="2020-06-12T16:15:00Z">
        <w:r w:rsidDel="007C4101">
          <w:delText xml:space="preserve">GT </w:delText>
        </w:r>
      </w:del>
      <w:r>
        <w:t xml:space="preserve">as part of a </w:t>
      </w:r>
      <w:r w:rsidRPr="007813A4">
        <w:rPr>
          <w:i/>
        </w:rPr>
        <w:t>prudent tactic family</w:t>
      </w:r>
      <w:r>
        <w:t xml:space="preserve">, for </w:t>
      </w:r>
      <w:ins w:id="514" w:author="Liu, Luyu" w:date="2020-06-12T16:15:00Z">
        <w:r w:rsidR="007C4101">
          <w:t xml:space="preserve">greedy tactic </w:t>
        </w:r>
      </w:ins>
      <w:del w:id="515" w:author="Liu, Luyu" w:date="2020-06-12T16:15:00Z">
        <w:r w:rsidDel="007C4101">
          <w:delText xml:space="preserve">GT </w:delText>
        </w:r>
      </w:del>
      <w:r>
        <w:t xml:space="preserve">is a special case </w:t>
      </w:r>
      <w:del w:id="516" w:author="Liu, Luyu" w:date="2020-06-12T16:15:00Z">
        <w:r w:rsidDel="007C4101">
          <w:delText xml:space="preserve">of PT </w:delText>
        </w:r>
      </w:del>
      <w:r>
        <w:t xml:space="preserve">with </w:t>
      </w:r>
      <w:ins w:id="517" w:author="Liu, Luyu" w:date="2020-06-12T16:15:00Z">
        <w:r w:rsidR="007C4101">
          <w:t xml:space="preserve">insurance buffer of </w:t>
        </w:r>
      </w:ins>
      <w:del w:id="518" w:author="Liu, Luyu" w:date="2020-06-12T16:15:00Z">
        <w:r w:rsidDel="007C4101">
          <w:delText>IB =</w:delText>
        </w:r>
      </w:del>
      <w:r>
        <w:t xml:space="preserve"> 0. With different</w:t>
      </w:r>
      <w:ins w:id="519" w:author="Liu, Luyu" w:date="2020-06-12T16:15:00Z">
        <w:r w:rsidR="007C4101">
          <w:t xml:space="preserve"> buffers</w:t>
        </w:r>
      </w:ins>
      <w:del w:id="520" w:author="Liu, Luyu" w:date="2020-06-12T16:15:00Z">
        <w:r w:rsidDel="007C4101">
          <w:delText xml:space="preserve"> IBs</w:delText>
        </w:r>
      </w:del>
      <w:r>
        <w:t xml:space="preserve">, each prudent tactic can </w:t>
      </w:r>
      <w:r>
        <w:lastRenderedPageBreak/>
        <w:t xml:space="preserve">vary in actual waiting time. However, we can optimize </w:t>
      </w:r>
      <w:ins w:id="521" w:author="Liu, Luyu" w:date="2020-06-12T16:15:00Z">
        <w:r w:rsidR="007C4101">
          <w:t xml:space="preserve">buffers </w:t>
        </w:r>
      </w:ins>
      <w:del w:id="522" w:author="Liu, Luyu" w:date="2020-06-12T16:15:00Z">
        <w:r w:rsidDel="007C4101">
          <w:delText xml:space="preserve">IBs </w:delText>
        </w:r>
      </w:del>
      <w:r>
        <w:t>and find the best prudent tactic with minimal wait</w:t>
      </w:r>
      <w:ins w:id="523" w:author="Liu, Luyu" w:date="2020-06-12T16:16:00Z">
        <w:r w:rsidR="008729A9">
          <w:t>ing</w:t>
        </w:r>
      </w:ins>
      <w:r>
        <w:t xml:space="preserve"> time based on system performance.</w:t>
      </w:r>
      <w:ins w:id="524" w:author="Liu, Luyu" w:date="2020-06-12T16:19:00Z">
        <w:r w:rsidR="001B4909">
          <w:t xml:space="preserve"> </w:t>
        </w:r>
      </w:ins>
      <w:r w:rsidR="00537B40">
        <w:t>W</w:t>
      </w:r>
      <w:r>
        <w:t xml:space="preserve">e simulate the users’ real-time waiting time based on the transit systems empirical performance using different </w:t>
      </w:r>
      <w:del w:id="525" w:author="Liu, Luyu" w:date="2020-06-12T17:03:00Z">
        <w:r w:rsidDel="00027007">
          <w:delText>IB</w:delText>
        </w:r>
        <w:r w:rsidR="007B7B34" w:rsidDel="00027007">
          <w:delText xml:space="preserve"> </w:delText>
        </w:r>
      </w:del>
      <w:ins w:id="526" w:author="Liu, Luyu" w:date="2020-06-12T17:03:00Z">
        <w:r w:rsidR="00027007">
          <w:t xml:space="preserve">buffer </w:t>
        </w:r>
      </w:ins>
      <w:r w:rsidR="007B7B34">
        <w:t>in four steps:</w:t>
      </w:r>
    </w:p>
    <w:p w14:paraId="3983541F" w14:textId="25C5714E" w:rsidR="005A464A" w:rsidRDefault="005A464A" w:rsidP="007B7B34">
      <w:pPr>
        <w:pStyle w:val="IndentTimesNewRoman"/>
        <w:numPr>
          <w:ilvl w:val="0"/>
          <w:numId w:val="15"/>
        </w:numPr>
        <w:jc w:val="both"/>
      </w:pPr>
      <w:r>
        <w:t xml:space="preserve">Calculation: Designate a set of </w:t>
      </w:r>
      <w:del w:id="527" w:author="Liu, Luyu" w:date="2020-06-12T17:11:00Z">
        <w:r w:rsidDel="00F06E79">
          <w:delText xml:space="preserve">IBs </w:delText>
        </w:r>
      </w:del>
      <w:ins w:id="528" w:author="Liu, Luyu" w:date="2020-06-12T17:11:00Z">
        <w:r w:rsidR="00F06E79">
          <w:t xml:space="preserve">buffers </w:t>
        </w:r>
      </w:ins>
      <w:r w:rsidRPr="0087115B">
        <w:t>(e.g., 0 – 300 seconds)</w:t>
      </w:r>
      <w:r>
        <w:t xml:space="preserve"> and walking time ranges (e.g., 0 – 9 minutes)</w:t>
      </w:r>
      <w:r w:rsidRPr="0087115B">
        <w:t xml:space="preserve">. </w:t>
      </w:r>
      <w:r>
        <w:t xml:space="preserve">Calculate the performance for all designated buffers. The results contain user’s arrival time at the stop and the actual taken bus’s departure time for users with different walking time </w:t>
      </w:r>
    </w:p>
    <w:p w14:paraId="7E3EF277" w14:textId="42D835FE" w:rsidR="005A464A" w:rsidRDefault="005A464A" w:rsidP="005A464A">
      <w:pPr>
        <w:pStyle w:val="IndentTimesNewRoman"/>
        <w:numPr>
          <w:ilvl w:val="0"/>
          <w:numId w:val="15"/>
        </w:numPr>
        <w:jc w:val="both"/>
      </w:pPr>
      <w:r>
        <w:t xml:space="preserve">Optimization: Find the smallest waiting time and the corresponding buffer each day. If there are multiple </w:t>
      </w:r>
      <w:r>
        <w:rPr>
          <w:rFonts w:hint="eastAsia"/>
        </w:rPr>
        <w:t>smal</w:t>
      </w:r>
      <w:r>
        <w:t>lest waiting time, designate the one with smaller buffer</w:t>
      </w:r>
      <w:ins w:id="529" w:author="Liu, Luyu" w:date="2020-06-18T23:12:00Z">
        <w:r w:rsidR="00767C30">
          <w:t xml:space="preserve"> to guarantee least waiting time</w:t>
        </w:r>
      </w:ins>
      <w:r>
        <w:t xml:space="preserve">. </w:t>
      </w:r>
    </w:p>
    <w:p w14:paraId="4FE8AAD4" w14:textId="5D6DFB60" w:rsidR="005A464A" w:rsidRDefault="005A464A" w:rsidP="00767C30">
      <w:pPr>
        <w:pStyle w:val="IndentTimesNewRoman"/>
        <w:numPr>
          <w:ilvl w:val="0"/>
          <w:numId w:val="15"/>
        </w:numPr>
        <w:jc w:val="both"/>
        <w:pPrChange w:id="530" w:author="Liu, Luyu" w:date="2020-06-18T23:14:00Z">
          <w:pPr>
            <w:pStyle w:val="IndentTimesNewRoman"/>
            <w:numPr>
              <w:numId w:val="15"/>
            </w:numPr>
            <w:ind w:left="1080" w:hanging="360"/>
            <w:jc w:val="both"/>
          </w:pPr>
        </w:pPrChange>
      </w:pPr>
      <w:r>
        <w:t>Finalization: For each day, reduce all past days’ buffers into one by finding the maximum of the optimal buffers</w:t>
      </w:r>
      <w:ins w:id="531" w:author="Liu, Luyu" w:date="2020-06-18T23:15:00Z">
        <w:r w:rsidR="0077582E">
          <w:t>. We aim</w:t>
        </w:r>
      </w:ins>
      <w:ins w:id="532" w:author="Liu, Luyu" w:date="2020-06-18T23:12:00Z">
        <w:r w:rsidR="00767C30">
          <w:t xml:space="preserve"> to </w:t>
        </w:r>
      </w:ins>
      <w:ins w:id="533" w:author="Liu, Luyu" w:date="2020-06-18T23:15:00Z">
        <w:r w:rsidR="0077582E">
          <w:t xml:space="preserve">find the smallest buffers while </w:t>
        </w:r>
      </w:ins>
      <w:ins w:id="534" w:author="Liu, Luyu" w:date="2020-06-18T23:13:00Z">
        <w:r w:rsidR="00767C30">
          <w:t>most trips are synchronized</w:t>
        </w:r>
      </w:ins>
      <w:r>
        <w:t>. To accommodate changes in the schedule, we will restart the process whenever a change is implemented.</w:t>
      </w:r>
      <w:ins w:id="535" w:author="Liu, Luyu" w:date="2020-06-18T23:14:00Z">
        <w:r w:rsidR="00767C30">
          <w:t xml:space="preserve"> </w:t>
        </w:r>
      </w:ins>
    </w:p>
    <w:p w14:paraId="2BEE5A90" w14:textId="77777777" w:rsidR="005A464A" w:rsidRDefault="005A464A" w:rsidP="005A464A">
      <w:pPr>
        <w:pStyle w:val="IndentTimesNewRoman"/>
        <w:numPr>
          <w:ilvl w:val="0"/>
          <w:numId w:val="15"/>
        </w:numPr>
        <w:jc w:val="both"/>
      </w:pPr>
      <w:r>
        <w:t>Revalidat</w:t>
      </w:r>
      <w:r>
        <w:rPr>
          <w:rFonts w:hint="eastAsia"/>
        </w:rPr>
        <w:t>ion</w:t>
      </w:r>
      <w:r>
        <w:t>: Based on the finalized buffers, calculate the performance of each day.</w:t>
      </w:r>
    </w:p>
    <w:p w14:paraId="72150E17" w14:textId="5138E4A5" w:rsidR="005A464A" w:rsidDel="00767C30" w:rsidRDefault="005A464A" w:rsidP="005A464A">
      <w:pPr>
        <w:pStyle w:val="IndentTimesNewRoman"/>
        <w:jc w:val="both"/>
        <w:rPr>
          <w:del w:id="536" w:author="Liu, Luyu" w:date="2020-06-18T23:14:00Z"/>
        </w:rPr>
      </w:pPr>
      <w:del w:id="537" w:author="Liu, Luyu" w:date="2020-06-18T23:14:00Z">
        <w:r w:rsidDel="00767C30">
          <w:delText xml:space="preserve">The </w:delText>
        </w:r>
        <w:r w:rsidRPr="006B729C" w:rsidDel="00767C30">
          <w:rPr>
            <w:i/>
          </w:rPr>
          <w:delText>calculation step</w:delText>
        </w:r>
        <w:r w:rsidDel="00767C30">
          <w:delText xml:space="preserve"> and </w:delText>
        </w:r>
        <w:r w:rsidRPr="006B729C" w:rsidDel="00767C30">
          <w:rPr>
            <w:i/>
          </w:rPr>
          <w:delText>optimization step</w:delText>
        </w:r>
        <w:r w:rsidDel="00767C30">
          <w:delText xml:space="preserve"> guarantee that obtained buffers in each day have the least waiting time.</w:delText>
        </w:r>
      </w:del>
      <w:del w:id="538" w:author="Liu, Luyu" w:date="2020-06-15T19:57:00Z">
        <w:r w:rsidDel="00A246E6">
          <w:delText xml:space="preserve">  </w:delText>
        </w:r>
      </w:del>
      <w:del w:id="539" w:author="Liu, Luyu" w:date="2020-06-18T23:14:00Z">
        <w:r w:rsidDel="00767C30">
          <w:delText xml:space="preserve">The </w:delText>
        </w:r>
        <w:r w:rsidRPr="006B729C" w:rsidDel="00767C30">
          <w:rPr>
            <w:i/>
          </w:rPr>
          <w:delText>optimization step</w:delText>
        </w:r>
        <w:r w:rsidDel="00767C30">
          <w:delText xml:space="preserve"> guarantees that obtained buffers are the smallest one among the buffers with the least waiting time.</w:delText>
        </w:r>
      </w:del>
      <w:del w:id="540" w:author="Liu, Luyu" w:date="2020-06-15T19:57:00Z">
        <w:r w:rsidDel="00A246E6">
          <w:delText xml:space="preserve">  </w:delText>
        </w:r>
      </w:del>
      <w:del w:id="541" w:author="Liu, Luyu" w:date="2020-06-18T23:14:00Z">
        <w:r w:rsidDel="00767C30">
          <w:delText xml:space="preserve">The </w:delText>
        </w:r>
        <w:r w:rsidRPr="00AF7DB7" w:rsidDel="00767C30">
          <w:rPr>
            <w:i/>
          </w:rPr>
          <w:delText>finalization step</w:delText>
        </w:r>
        <w:r w:rsidDel="00767C30">
          <w:delText xml:space="preserve"> guarantees that trips with finalized buffers are most synchronized for each day when revalidating the performance. </w:delText>
        </w:r>
      </w:del>
      <w:del w:id="542" w:author="Liu, Luyu" w:date="2020-06-18T23:11:00Z">
        <w:r w:rsidDel="00CE5233">
          <w:delText xml:space="preserve">In the sense of risk attitude, this is a </w:delText>
        </w:r>
        <w:r w:rsidRPr="0012396E" w:rsidDel="00CE5233">
          <w:rPr>
            <w:i/>
          </w:rPr>
          <w:delText>risk-neutral</w:delText>
        </w:r>
        <w:r w:rsidDel="00CE5233">
          <w:delText xml:space="preserve"> strategy: w</w:delText>
        </w:r>
      </w:del>
      <w:del w:id="543" w:author="Liu, Luyu" w:date="2020-06-18T23:14:00Z">
        <w:r w:rsidDel="00767C30">
          <w:delText xml:space="preserve">e </w:delText>
        </w:r>
      </w:del>
      <w:del w:id="544" w:author="Liu, Luyu" w:date="2020-06-18T23:11:00Z">
        <w:r w:rsidDel="00CE5233">
          <w:delText xml:space="preserve">want to </w:delText>
        </w:r>
      </w:del>
      <w:del w:id="545" w:author="Liu, Luyu" w:date="2020-06-18T23:14:00Z">
        <w:r w:rsidDel="00767C30">
          <w:delText>find the smallest buffers while trying to keep synchronized for most trips.</w:delText>
        </w:r>
      </w:del>
    </w:p>
    <w:p w14:paraId="34BEE980" w14:textId="3EBCA279" w:rsidR="005A464A" w:rsidRDefault="005A464A" w:rsidP="00F57A98">
      <w:pPr>
        <w:ind w:firstLine="720"/>
        <w:jc w:val="both"/>
        <w:rPr>
          <w:rFonts w:ascii="Times New Roman" w:hAnsi="Times New Roman" w:cs="Times New Roman"/>
          <w:sz w:val="24"/>
          <w:szCs w:val="24"/>
        </w:rPr>
      </w:pPr>
      <w:r>
        <w:rPr>
          <w:rFonts w:ascii="Times New Roman" w:hAnsi="Times New Roman" w:cs="Times New Roman"/>
          <w:sz w:val="24"/>
          <w:szCs w:val="24"/>
        </w:rPr>
        <w:t>However, t</w:t>
      </w:r>
      <w:commentRangeStart w:id="546"/>
      <w:commentRangeStart w:id="547"/>
      <w:r w:rsidRPr="005915AE">
        <w:rPr>
          <w:rFonts w:ascii="Times New Roman" w:hAnsi="Times New Roman" w:cs="Times New Roman"/>
          <w:sz w:val="24"/>
          <w:szCs w:val="24"/>
        </w:rPr>
        <w:t xml:space="preserve">he </w:t>
      </w:r>
      <w:r>
        <w:rPr>
          <w:rFonts w:ascii="Times New Roman" w:hAnsi="Times New Roman" w:cs="Times New Roman" w:hint="eastAsia"/>
          <w:sz w:val="24"/>
          <w:szCs w:val="24"/>
        </w:rPr>
        <w:t>number</w:t>
      </w:r>
      <w:r>
        <w:rPr>
          <w:rFonts w:ascii="Times New Roman" w:hAnsi="Times New Roman" w:cs="Times New Roman"/>
          <w:sz w:val="24"/>
          <w:szCs w:val="24"/>
        </w:rPr>
        <w:t xml:space="preserve"> </w:t>
      </w:r>
      <w:r w:rsidRPr="005915AE">
        <w:rPr>
          <w:rFonts w:ascii="Times New Roman" w:hAnsi="Times New Roman" w:cs="Times New Roman"/>
          <w:sz w:val="24"/>
          <w:szCs w:val="24"/>
        </w:rPr>
        <w:t xml:space="preserve">of </w:t>
      </w:r>
      <w:r>
        <w:rPr>
          <w:rFonts w:ascii="Times New Roman" w:hAnsi="Times New Roman" w:cs="Times New Roman"/>
          <w:sz w:val="24"/>
          <w:szCs w:val="24"/>
        </w:rPr>
        <w:t>insurance buffers</w:t>
      </w:r>
      <w:r w:rsidRPr="005915AE">
        <w:rPr>
          <w:rFonts w:ascii="Times New Roman" w:hAnsi="Times New Roman" w:cs="Times New Roman"/>
          <w:sz w:val="24"/>
          <w:szCs w:val="24"/>
        </w:rPr>
        <w:t xml:space="preserve"> </w:t>
      </w:r>
      <w:r>
        <w:rPr>
          <w:rFonts w:ascii="Times New Roman" w:hAnsi="Times New Roman" w:cs="Times New Roman"/>
          <w:sz w:val="24"/>
          <w:szCs w:val="24"/>
        </w:rPr>
        <w:t>is large: w</w:t>
      </w:r>
      <w:r w:rsidRPr="00FD4B46">
        <w:rPr>
          <w:rFonts w:ascii="Times New Roman" w:hAnsi="Times New Roman" w:cs="Times New Roman"/>
          <w:sz w:val="24"/>
          <w:szCs w:val="24"/>
        </w:rPr>
        <w:t>e minimize waiting time over</w:t>
      </w:r>
      <w:r>
        <w:rPr>
          <w:rFonts w:ascii="Times New Roman" w:hAnsi="Times New Roman" w:cs="Times New Roman"/>
          <w:sz w:val="24"/>
          <w:szCs w:val="24"/>
        </w:rPr>
        <w:t xml:space="preserve"> each</w:t>
      </w:r>
      <w:r w:rsidR="00EE548B">
        <w:rPr>
          <w:rFonts w:ascii="Times New Roman" w:hAnsi="Times New Roman" w:cs="Times New Roman"/>
          <w:sz w:val="24"/>
          <w:szCs w:val="24"/>
        </w:rPr>
        <w:t xml:space="preserve"> </w:t>
      </w:r>
      <w:r w:rsidR="00EE548B" w:rsidRPr="00EE548B">
        <w:rPr>
          <w:rFonts w:ascii="Times New Roman" w:hAnsi="Times New Roman" w:cs="Times New Roman"/>
          <w:i/>
          <w:sz w:val="24"/>
          <w:szCs w:val="24"/>
        </w:rPr>
        <w:t>IB</w:t>
      </w:r>
      <w:r w:rsidR="00EE548B" w:rsidRPr="00EE548B">
        <w:rPr>
          <w:rFonts w:ascii="Times New Roman" w:hAnsi="Times New Roman" w:cs="Times New Roman"/>
          <w:i/>
          <w:sz w:val="24"/>
          <w:szCs w:val="24"/>
          <w:vertAlign w:val="subscript"/>
        </w:rPr>
        <w:t>ijk</w:t>
      </w:r>
      <w:r w:rsidRPr="00FD4B46">
        <w:rPr>
          <w:rFonts w:ascii="Times New Roman" w:hAnsi="Times New Roman" w:cs="Times New Roman"/>
          <w:sz w:val="24"/>
          <w:szCs w:val="24"/>
        </w:rPr>
        <w:t xml:space="preserve">, </w:t>
      </w:r>
      <w:r>
        <w:rPr>
          <w:rFonts w:ascii="Times New Roman" w:hAnsi="Times New Roman" w:cs="Times New Roman"/>
          <w:sz w:val="24"/>
          <w:szCs w:val="24"/>
        </w:rPr>
        <w:t xml:space="preserve">which represents </w:t>
      </w:r>
      <w:r w:rsidRPr="00FD4B46">
        <w:rPr>
          <w:rFonts w:ascii="Times New Roman" w:hAnsi="Times New Roman" w:cs="Times New Roman"/>
          <w:sz w:val="24"/>
          <w:szCs w:val="24"/>
        </w:rPr>
        <w:t xml:space="preserve">a different </w:t>
      </w:r>
      <w:del w:id="548" w:author="Liu, Luyu" w:date="2020-06-12T17:11:00Z">
        <w:r w:rsidRPr="00FD4B46" w:rsidDel="00F06E79">
          <w:rPr>
            <w:rFonts w:ascii="Times New Roman" w:hAnsi="Times New Roman" w:cs="Times New Roman"/>
            <w:sz w:val="24"/>
            <w:szCs w:val="24"/>
          </w:rPr>
          <w:delText xml:space="preserve">IB </w:delText>
        </w:r>
      </w:del>
      <w:ins w:id="549" w:author="Liu, Luyu" w:date="2020-06-12T17:11:00Z">
        <w:r w:rsidR="00F06E79">
          <w:rPr>
            <w:rFonts w:ascii="Times New Roman" w:hAnsi="Times New Roman" w:cs="Times New Roman"/>
            <w:sz w:val="24"/>
            <w:szCs w:val="24"/>
          </w:rPr>
          <w:t>buffer</w:t>
        </w:r>
        <w:r w:rsidR="00F06E79" w:rsidRPr="00FD4B46">
          <w:rPr>
            <w:rFonts w:ascii="Times New Roman" w:hAnsi="Times New Roman" w:cs="Times New Roman"/>
            <w:sz w:val="24"/>
            <w:szCs w:val="24"/>
          </w:rPr>
          <w:t xml:space="preserve"> </w:t>
        </w:r>
      </w:ins>
      <w:r>
        <w:rPr>
          <w:rFonts w:ascii="Times New Roman" w:hAnsi="Times New Roman" w:cs="Times New Roman"/>
          <w:sz w:val="24"/>
          <w:szCs w:val="24"/>
        </w:rPr>
        <w:t xml:space="preserve">for </w:t>
      </w:r>
      <w:r w:rsidRPr="00FD4B46">
        <w:rPr>
          <w:rFonts w:ascii="Times New Roman" w:hAnsi="Times New Roman" w:cs="Times New Roman"/>
          <w:sz w:val="24"/>
          <w:szCs w:val="24"/>
        </w:rPr>
        <w:t>each trip</w:t>
      </w:r>
      <w:r>
        <w:rPr>
          <w:rFonts w:ascii="Times New Roman" w:hAnsi="Times New Roman" w:cs="Times New Roman"/>
          <w:sz w:val="24"/>
          <w:szCs w:val="24"/>
        </w:rPr>
        <w:t xml:space="preserve"> </w:t>
      </w:r>
      <w:r w:rsidR="00495CA2">
        <w:rPr>
          <w:rFonts w:ascii="Times New Roman" w:hAnsi="Times New Roman" w:cs="Times New Roman"/>
          <w:sz w:val="24"/>
          <w:szCs w:val="24"/>
        </w:rPr>
        <w:t>i</w:t>
      </w:r>
      <w:r w:rsidRPr="00FD4B46">
        <w:rPr>
          <w:rFonts w:ascii="Times New Roman" w:hAnsi="Times New Roman" w:cs="Times New Roman"/>
          <w:sz w:val="24"/>
          <w:szCs w:val="24"/>
        </w:rPr>
        <w:t>, each stop</w:t>
      </w:r>
      <w:r>
        <w:rPr>
          <w:rFonts w:ascii="Times New Roman" w:hAnsi="Times New Roman" w:cs="Times New Roman"/>
          <w:sz w:val="24"/>
          <w:szCs w:val="24"/>
        </w:rPr>
        <w:t xml:space="preserve"> </w:t>
      </w:r>
      <w:r w:rsidR="00495CA2">
        <w:rPr>
          <w:rFonts w:ascii="Times New Roman" w:hAnsi="Times New Roman" w:cs="Times New Roman"/>
          <w:sz w:val="24"/>
          <w:szCs w:val="24"/>
        </w:rPr>
        <w:t>j</w:t>
      </w:r>
      <w:r w:rsidRPr="00FD4B46">
        <w:rPr>
          <w:rFonts w:ascii="Times New Roman" w:hAnsi="Times New Roman" w:cs="Times New Roman"/>
          <w:sz w:val="24"/>
          <w:szCs w:val="24"/>
        </w:rPr>
        <w:t xml:space="preserve">, and each </w:t>
      </w:r>
      <w:r w:rsidR="00495CA2">
        <w:rPr>
          <w:rFonts w:ascii="Times New Roman" w:hAnsi="Times New Roman" w:cs="Times New Roman"/>
          <w:sz w:val="24"/>
          <w:szCs w:val="24"/>
        </w:rPr>
        <w:t xml:space="preserve">walking time k </w:t>
      </w:r>
      <w:r>
        <w:rPr>
          <w:rFonts w:ascii="Times New Roman" w:hAnsi="Times New Roman" w:cs="Times New Roman"/>
          <w:sz w:val="24"/>
          <w:szCs w:val="24"/>
        </w:rPr>
        <w:t>from the stop (0 – 10 min)</w:t>
      </w:r>
      <w:r w:rsidRPr="005915AE">
        <w:rPr>
          <w:rFonts w:ascii="Times New Roman" w:hAnsi="Times New Roman" w:cs="Times New Roman"/>
          <w:sz w:val="24"/>
          <w:szCs w:val="24"/>
        </w:rPr>
        <w:t xml:space="preserve">. </w:t>
      </w:r>
      <w:del w:id="550" w:author="Liu, Luyu" w:date="2020-06-18T23:16:00Z">
        <w:r w:rsidDel="006D59F6">
          <w:rPr>
            <w:rFonts w:ascii="Times New Roman" w:hAnsi="Times New Roman" w:cs="Times New Roman"/>
            <w:sz w:val="24"/>
            <w:szCs w:val="24"/>
          </w:rPr>
          <w:delText xml:space="preserve">The computational burden is consequently large: the </w:delText>
        </w:r>
        <w:commentRangeStart w:id="551"/>
        <w:commentRangeStart w:id="552"/>
        <w:r w:rsidDel="006D59F6">
          <w:rPr>
            <w:rFonts w:ascii="Times New Roman" w:hAnsi="Times New Roman" w:cs="Times New Roman"/>
            <w:sz w:val="24"/>
            <w:szCs w:val="24"/>
          </w:rPr>
          <w:delText xml:space="preserve">worst case is </w:delText>
        </w:r>
        <w:r w:rsidRPr="00FD4B46" w:rsidDel="006D59F6">
          <w:rPr>
            <w:rFonts w:ascii="Times New Roman" w:hAnsi="Times New Roman" w:cs="Times New Roman"/>
            <w:sz w:val="24"/>
            <w:szCs w:val="24"/>
          </w:rPr>
          <w:delText xml:space="preserve">polynomial </w:delText>
        </w:r>
        <w:r w:rsidDel="006D59F6">
          <w:rPr>
            <w:rFonts w:ascii="Times New Roman" w:hAnsi="Times New Roman" w:cs="Times New Roman"/>
            <w:sz w:val="24"/>
            <w:szCs w:val="24"/>
          </w:rPr>
          <w:delText xml:space="preserve">but </w:delText>
        </w:r>
        <w:r w:rsidRPr="00FD4B46" w:rsidDel="006D59F6">
          <w:rPr>
            <w:rFonts w:ascii="Times New Roman" w:hAnsi="Times New Roman" w:cs="Times New Roman"/>
            <w:sz w:val="24"/>
            <w:szCs w:val="24"/>
          </w:rPr>
          <w:delText>high power</w:delText>
        </w:r>
        <w:commentRangeEnd w:id="551"/>
        <w:r w:rsidDel="006D59F6">
          <w:rPr>
            <w:rStyle w:val="CommentReference"/>
          </w:rPr>
          <w:commentReference w:id="551"/>
        </w:r>
        <w:commentRangeEnd w:id="552"/>
        <w:r w:rsidDel="006D59F6">
          <w:rPr>
            <w:rStyle w:val="CommentReference"/>
          </w:rPr>
          <w:commentReference w:id="552"/>
        </w:r>
        <w:r w:rsidRPr="00FD4B46" w:rsidDel="006D59F6">
          <w:rPr>
            <w:rFonts w:ascii="Times New Roman" w:hAnsi="Times New Roman" w:cs="Times New Roman"/>
            <w:sz w:val="24"/>
            <w:szCs w:val="24"/>
          </w:rPr>
          <w:delText xml:space="preserve">. </w:delText>
        </w:r>
      </w:del>
      <w:del w:id="553" w:author="Liu, Luyu" w:date="2020-06-18T23:18:00Z">
        <w:r w:rsidRPr="00153B3F" w:rsidDel="00B77E50">
          <w:rPr>
            <w:rFonts w:ascii="Times New Roman" w:hAnsi="Times New Roman" w:cs="Times New Roman"/>
            <w:sz w:val="24"/>
            <w:szCs w:val="24"/>
          </w:rPr>
          <w:delText xml:space="preserve">To </w:delText>
        </w:r>
      </w:del>
      <w:del w:id="554" w:author="Liu, Luyu" w:date="2020-06-18T23:16:00Z">
        <w:r w:rsidRPr="00153B3F" w:rsidDel="006D59F6">
          <w:rPr>
            <w:rFonts w:ascii="Times New Roman" w:hAnsi="Times New Roman" w:cs="Times New Roman"/>
            <w:sz w:val="24"/>
            <w:szCs w:val="24"/>
          </w:rPr>
          <w:delText>improve the com</w:delText>
        </w:r>
        <w:r w:rsidDel="006D59F6">
          <w:rPr>
            <w:rFonts w:ascii="Times New Roman" w:hAnsi="Times New Roman" w:cs="Times New Roman"/>
            <w:sz w:val="24"/>
            <w:szCs w:val="24"/>
          </w:rPr>
          <w:delText>putational performance</w:delText>
        </w:r>
      </w:del>
      <w:del w:id="555" w:author="Liu, Luyu" w:date="2020-06-18T23:18:00Z">
        <w:r w:rsidDel="00B77E50">
          <w:rPr>
            <w:rFonts w:ascii="Times New Roman" w:hAnsi="Times New Roman" w:cs="Times New Roman"/>
            <w:sz w:val="24"/>
            <w:szCs w:val="24"/>
          </w:rPr>
          <w:delText xml:space="preserve">, we </w:delText>
        </w:r>
        <w:r w:rsidRPr="00153B3F" w:rsidDel="00B77E50">
          <w:rPr>
            <w:rFonts w:ascii="Times New Roman" w:hAnsi="Times New Roman" w:cs="Times New Roman"/>
            <w:sz w:val="24"/>
            <w:szCs w:val="24"/>
          </w:rPr>
          <w:delText xml:space="preserve">parallelized the outmost loops (buffers × dates) on a workstation with 40 virtual CPU cores. </w:delText>
        </w:r>
        <w:r w:rsidDel="00B77E50">
          <w:rPr>
            <w:rFonts w:ascii="Times New Roman" w:hAnsi="Times New Roman" w:cs="Times New Roman"/>
            <w:sz w:val="24"/>
            <w:szCs w:val="24"/>
          </w:rPr>
          <w:delText>Nevertheless, in our study, t</w:delText>
        </w:r>
      </w:del>
      <w:ins w:id="556" w:author="Liu, Luyu" w:date="2020-06-18T23:18:00Z">
        <w:r w:rsidR="00B77E50">
          <w:rPr>
            <w:rFonts w:ascii="Times New Roman" w:hAnsi="Times New Roman" w:cs="Times New Roman"/>
            <w:sz w:val="24"/>
            <w:szCs w:val="24"/>
          </w:rPr>
          <w:t xml:space="preserve">Meanwhile, </w:t>
        </w:r>
      </w:ins>
      <w:del w:id="557" w:author="Liu, Luyu" w:date="2020-06-18T23:18:00Z">
        <w:r w:rsidDel="00B77E50">
          <w:rPr>
            <w:rFonts w:ascii="Times New Roman" w:hAnsi="Times New Roman" w:cs="Times New Roman"/>
            <w:sz w:val="24"/>
            <w:szCs w:val="24"/>
          </w:rPr>
          <w:delText>h</w:delText>
        </w:r>
      </w:del>
      <w:ins w:id="558" w:author="Liu, Luyu" w:date="2020-06-18T23:18:00Z">
        <w:r w:rsidR="00B77E50">
          <w:rPr>
            <w:rFonts w:ascii="Times New Roman" w:hAnsi="Times New Roman" w:cs="Times New Roman"/>
            <w:sz w:val="24"/>
            <w:szCs w:val="24"/>
          </w:rPr>
          <w:t>th</w:t>
        </w:r>
      </w:ins>
      <w:r>
        <w:rPr>
          <w:rFonts w:ascii="Times New Roman" w:hAnsi="Times New Roman" w:cs="Times New Roman"/>
          <w:sz w:val="24"/>
          <w:szCs w:val="24"/>
        </w:rPr>
        <w:t xml:space="preserve">e collected transit system data volume for the period </w:t>
      </w:r>
      <w:r w:rsidRPr="006D5AFB">
        <w:rPr>
          <w:rFonts w:ascii="Times New Roman" w:hAnsi="Times New Roman" w:cs="Times New Roman"/>
          <w:sz w:val="24"/>
          <w:szCs w:val="24"/>
        </w:rPr>
        <w:t>May 2018 to May 2019</w:t>
      </w:r>
      <w:r>
        <w:rPr>
          <w:rFonts w:ascii="Times New Roman" w:hAnsi="Times New Roman" w:cs="Times New Roman"/>
          <w:sz w:val="24"/>
          <w:szCs w:val="24"/>
        </w:rPr>
        <w:t xml:space="preserve"> is terabyte-scale</w:t>
      </w:r>
      <w:r w:rsidRPr="006D5AFB">
        <w:rPr>
          <w:rFonts w:ascii="Times New Roman" w:hAnsi="Times New Roman" w:cs="Times New Roman"/>
          <w:sz w:val="24"/>
          <w:szCs w:val="24"/>
        </w:rPr>
        <w:t>;</w:t>
      </w:r>
      <w:del w:id="559" w:author="Liu, Luyu" w:date="2020-06-18T23:18:00Z">
        <w:r w:rsidRPr="006D5AFB" w:rsidDel="00B77E50">
          <w:rPr>
            <w:rFonts w:ascii="Times New Roman" w:hAnsi="Times New Roman" w:cs="Times New Roman"/>
            <w:sz w:val="24"/>
            <w:szCs w:val="24"/>
          </w:rPr>
          <w:delText xml:space="preserve"> correspondingly, the computational burden </w:delText>
        </w:r>
        <w:r w:rsidDel="00B77E50">
          <w:rPr>
            <w:rFonts w:ascii="Times New Roman" w:hAnsi="Times New Roman" w:cs="Times New Roman"/>
            <w:sz w:val="24"/>
            <w:szCs w:val="24"/>
          </w:rPr>
          <w:delText xml:space="preserve">to calculate all of the bus routes </w:delText>
        </w:r>
        <w:r w:rsidRPr="006D5AFB" w:rsidDel="00B77E50">
          <w:rPr>
            <w:rFonts w:ascii="Times New Roman" w:hAnsi="Times New Roman" w:cs="Times New Roman"/>
            <w:sz w:val="24"/>
            <w:szCs w:val="24"/>
          </w:rPr>
          <w:delText>is considerably large.</w:delText>
        </w:r>
      </w:del>
      <w:r w:rsidRPr="006D5AFB">
        <w:rPr>
          <w:rFonts w:ascii="Times New Roman" w:hAnsi="Times New Roman" w:cs="Times New Roman"/>
          <w:sz w:val="24"/>
          <w:szCs w:val="24"/>
        </w:rPr>
        <w:t xml:space="preserve"> </w:t>
      </w:r>
      <w:ins w:id="560" w:author="Liu, Luyu" w:date="2020-06-18T23:18:00Z">
        <w:r w:rsidR="00B77E50">
          <w:rPr>
            <w:rFonts w:ascii="Times New Roman" w:hAnsi="Times New Roman" w:cs="Times New Roman"/>
            <w:sz w:val="24"/>
            <w:szCs w:val="24"/>
          </w:rPr>
          <w:t>t</w:t>
        </w:r>
        <w:r w:rsidR="00B77E50" w:rsidRPr="00153B3F">
          <w:rPr>
            <w:rFonts w:ascii="Times New Roman" w:hAnsi="Times New Roman" w:cs="Times New Roman"/>
            <w:sz w:val="24"/>
            <w:szCs w:val="24"/>
          </w:rPr>
          <w:t xml:space="preserve">o </w:t>
        </w:r>
        <w:r w:rsidR="00B77E50">
          <w:rPr>
            <w:rFonts w:ascii="Times New Roman" w:hAnsi="Times New Roman" w:cs="Times New Roman"/>
            <w:sz w:val="24"/>
            <w:szCs w:val="24"/>
          </w:rPr>
          <w:t xml:space="preserve">deal with the consequent large computational cost, we </w:t>
        </w:r>
      </w:ins>
      <w:ins w:id="561" w:author="Liu, Luyu" w:date="2020-06-18T23:19:00Z">
        <w:r w:rsidR="00B77E50">
          <w:rPr>
            <w:rFonts w:ascii="Times New Roman" w:hAnsi="Times New Roman" w:cs="Times New Roman"/>
            <w:sz w:val="24"/>
            <w:szCs w:val="24"/>
          </w:rPr>
          <w:t xml:space="preserve">selected the representative </w:t>
        </w:r>
        <w:r w:rsidR="00B77E50" w:rsidRPr="006D5AFB">
          <w:rPr>
            <w:rFonts w:ascii="Times New Roman" w:hAnsi="Times New Roman" w:cs="Times New Roman"/>
            <w:sz w:val="24"/>
            <w:szCs w:val="24"/>
          </w:rPr>
          <w:t>bus route</w:t>
        </w:r>
        <w:r w:rsidR="00B77E50">
          <w:rPr>
            <w:rFonts w:ascii="Times New Roman" w:hAnsi="Times New Roman" w:cs="Times New Roman"/>
            <w:sz w:val="24"/>
            <w:szCs w:val="24"/>
          </w:rPr>
          <w:t xml:space="preserve"> No.2</w:t>
        </w:r>
        <w:r w:rsidR="00B77E50" w:rsidRPr="006D5AFB">
          <w:rPr>
            <w:rFonts w:ascii="Times New Roman" w:hAnsi="Times New Roman" w:cs="Times New Roman"/>
            <w:sz w:val="24"/>
            <w:szCs w:val="24"/>
          </w:rPr>
          <w:t xml:space="preserve"> to study</w:t>
        </w:r>
        <w:r w:rsidR="00B77E50">
          <w:rPr>
            <w:rStyle w:val="CommentReference"/>
          </w:rPr>
          <w:commentReference w:id="562"/>
        </w:r>
        <w:r w:rsidR="00B77E50">
          <w:rPr>
            <w:rStyle w:val="CommentReference"/>
          </w:rPr>
          <w:commentReference w:id="563"/>
        </w:r>
        <w:r w:rsidR="00B77E50">
          <w:rPr>
            <w:rFonts w:ascii="Times New Roman" w:hAnsi="Times New Roman" w:cs="Times New Roman"/>
            <w:sz w:val="24"/>
            <w:szCs w:val="24"/>
          </w:rPr>
          <w:t xml:space="preserve"> and </w:t>
        </w:r>
      </w:ins>
      <w:ins w:id="564" w:author="Liu, Luyu" w:date="2020-06-18T23:18:00Z">
        <w:r w:rsidR="00B77E50" w:rsidRPr="00153B3F">
          <w:rPr>
            <w:rFonts w:ascii="Times New Roman" w:hAnsi="Times New Roman" w:cs="Times New Roman"/>
            <w:sz w:val="24"/>
            <w:szCs w:val="24"/>
          </w:rPr>
          <w:t>parallelized the outmost loops (buffers × dates) on a workstation with 40 virtual CPU cores.</w:t>
        </w:r>
      </w:ins>
      <w:del w:id="565" w:author="Liu, Luyu" w:date="2020-06-18T23:19:00Z">
        <w:r w:rsidRPr="006D5AFB" w:rsidDel="00B77E50">
          <w:rPr>
            <w:rFonts w:ascii="Times New Roman" w:hAnsi="Times New Roman" w:cs="Times New Roman"/>
            <w:sz w:val="24"/>
            <w:szCs w:val="24"/>
          </w:rPr>
          <w:delText xml:space="preserve">Therefore, </w:delText>
        </w:r>
        <w:r w:rsidDel="00B77E50">
          <w:rPr>
            <w:rFonts w:ascii="Times New Roman" w:hAnsi="Times New Roman" w:cs="Times New Roman"/>
            <w:sz w:val="24"/>
            <w:szCs w:val="24"/>
          </w:rPr>
          <w:delText xml:space="preserve">we selected </w:delText>
        </w:r>
      </w:del>
      <w:del w:id="566" w:author="Liu, Luyu" w:date="2020-06-14T15:53:00Z">
        <w:r w:rsidDel="004C189B">
          <w:rPr>
            <w:rFonts w:ascii="Times New Roman" w:hAnsi="Times New Roman" w:cs="Times New Roman"/>
            <w:sz w:val="24"/>
            <w:szCs w:val="24"/>
          </w:rPr>
          <w:delText xml:space="preserve">a </w:delText>
        </w:r>
      </w:del>
      <w:del w:id="567" w:author="Liu, Luyu" w:date="2020-06-18T23:19:00Z">
        <w:r w:rsidDel="00B77E50">
          <w:rPr>
            <w:rFonts w:ascii="Times New Roman" w:hAnsi="Times New Roman" w:cs="Times New Roman"/>
            <w:sz w:val="24"/>
            <w:szCs w:val="24"/>
          </w:rPr>
          <w:delText xml:space="preserve">representative </w:delText>
        </w:r>
        <w:r w:rsidRPr="006D5AFB" w:rsidDel="00B77E50">
          <w:rPr>
            <w:rFonts w:ascii="Times New Roman" w:hAnsi="Times New Roman" w:cs="Times New Roman"/>
            <w:sz w:val="24"/>
            <w:szCs w:val="24"/>
          </w:rPr>
          <w:delText>bus route to study</w:delText>
        </w:r>
        <w:commentRangeEnd w:id="546"/>
        <w:r w:rsidDel="00B77E50">
          <w:rPr>
            <w:rStyle w:val="CommentReference"/>
          </w:rPr>
          <w:commentReference w:id="546"/>
        </w:r>
        <w:commentRangeEnd w:id="547"/>
        <w:r w:rsidDel="00B77E50">
          <w:rPr>
            <w:rStyle w:val="CommentReference"/>
          </w:rPr>
          <w:commentReference w:id="547"/>
        </w:r>
        <w:r w:rsidDel="00B77E50">
          <w:rPr>
            <w:rFonts w:ascii="Times New Roman" w:hAnsi="Times New Roman" w:cs="Times New Roman"/>
            <w:sz w:val="24"/>
            <w:szCs w:val="24"/>
          </w:rPr>
          <w:delText>.</w:delText>
        </w:r>
      </w:del>
      <w:r>
        <w:rPr>
          <w:rFonts w:ascii="Times New Roman" w:hAnsi="Times New Roman" w:cs="Times New Roman"/>
          <w:sz w:val="24"/>
          <w:szCs w:val="24"/>
        </w:rPr>
        <w:t xml:space="preserve"> </w:t>
      </w:r>
      <w:ins w:id="568" w:author="Liu, Luyu" w:date="2020-06-14T15:50:00Z">
        <w:r w:rsidR="00FD1721">
          <w:rPr>
            <w:rFonts w:ascii="Times New Roman" w:hAnsi="Times New Roman" w:cs="Times New Roman"/>
            <w:sz w:val="24"/>
            <w:szCs w:val="24"/>
          </w:rPr>
          <w:t xml:space="preserve">We also select </w:t>
        </w:r>
      </w:ins>
      <w:ins w:id="569" w:author="Liu, Luyu" w:date="2020-06-14T15:51:00Z">
        <w:r w:rsidR="00FD1721">
          <w:rPr>
            <w:rFonts w:ascii="Times New Roman" w:hAnsi="Times New Roman" w:cs="Times New Roman"/>
            <w:sz w:val="24"/>
            <w:szCs w:val="24"/>
          </w:rPr>
          <w:t xml:space="preserve">another five </w:t>
        </w:r>
      </w:ins>
      <w:ins w:id="570" w:author="Liu, Luyu" w:date="2020-06-14T15:50:00Z">
        <w:r w:rsidR="00FD1721">
          <w:rPr>
            <w:rFonts w:ascii="Times New Roman" w:hAnsi="Times New Roman" w:cs="Times New Roman"/>
            <w:sz w:val="24"/>
            <w:szCs w:val="24"/>
          </w:rPr>
          <w:t xml:space="preserve">major routes in the COTA systems </w:t>
        </w:r>
      </w:ins>
      <w:ins w:id="571" w:author="Liu, Luyu" w:date="2020-06-14T15:52:00Z">
        <w:r w:rsidR="00A7287F">
          <w:rPr>
            <w:rFonts w:ascii="Times New Roman" w:hAnsi="Times New Roman" w:cs="Times New Roman"/>
            <w:sz w:val="24"/>
            <w:szCs w:val="24"/>
          </w:rPr>
          <w:t xml:space="preserve">in a </w:t>
        </w:r>
      </w:ins>
      <w:ins w:id="572" w:author="Liu, Luyu" w:date="2020-06-14T15:54:00Z">
        <w:r w:rsidR="004C189B">
          <w:rPr>
            <w:rFonts w:ascii="Times New Roman" w:hAnsi="Times New Roman" w:cs="Times New Roman"/>
            <w:sz w:val="24"/>
            <w:szCs w:val="24"/>
          </w:rPr>
          <w:t xml:space="preserve">typical </w:t>
        </w:r>
      </w:ins>
      <w:ins w:id="573" w:author="Liu, Luyu" w:date="2020-06-14T15:52:00Z">
        <w:r w:rsidR="00A7287F">
          <w:rPr>
            <w:rFonts w:ascii="Times New Roman" w:hAnsi="Times New Roman" w:cs="Times New Roman"/>
            <w:sz w:val="24"/>
            <w:szCs w:val="24"/>
          </w:rPr>
          <w:t>week</w:t>
        </w:r>
      </w:ins>
      <w:ins w:id="574" w:author="Liu, Luyu" w:date="2020-06-14T15:53:00Z">
        <w:r w:rsidR="004765A2">
          <w:rPr>
            <w:rFonts w:ascii="Times New Roman" w:hAnsi="Times New Roman" w:cs="Times New Roman"/>
            <w:sz w:val="24"/>
            <w:szCs w:val="24"/>
          </w:rPr>
          <w:t xml:space="preserve"> and conduct the same PT optimization process </w:t>
        </w:r>
      </w:ins>
      <w:ins w:id="575" w:author="Liu, Luyu" w:date="2020-06-14T15:51:00Z">
        <w:r w:rsidR="00FD1721">
          <w:rPr>
            <w:rFonts w:ascii="Times New Roman" w:hAnsi="Times New Roman" w:cs="Times New Roman"/>
            <w:sz w:val="24"/>
            <w:szCs w:val="24"/>
          </w:rPr>
          <w:t xml:space="preserve">to test the generalizability of the research. </w:t>
        </w:r>
      </w:ins>
    </w:p>
    <w:p w14:paraId="1B10B0DD" w14:textId="77777777" w:rsidR="005A464A" w:rsidRDefault="005A464A" w:rsidP="005A464A">
      <w:pPr>
        <w:ind w:firstLine="720"/>
        <w:jc w:val="both"/>
        <w:rPr>
          <w:rFonts w:ascii="Times New Roman" w:hAnsi="Times New Roman" w:cs="Times New Roman"/>
          <w:sz w:val="24"/>
          <w:szCs w:val="24"/>
        </w:rPr>
      </w:pPr>
    </w:p>
    <w:p w14:paraId="6A5DCE32" w14:textId="77777777" w:rsidR="005A464A" w:rsidRPr="00351FFE" w:rsidRDefault="005A464A" w:rsidP="005A464A">
      <w:pPr>
        <w:pStyle w:val="ListParagraph"/>
        <w:numPr>
          <w:ilvl w:val="0"/>
          <w:numId w:val="5"/>
        </w:numPr>
        <w:spacing w:line="256" w:lineRule="auto"/>
        <w:rPr>
          <w:rFonts w:ascii="Times New Roman" w:hAnsi="Times New Roman" w:cs="Times New Roman"/>
          <w:b/>
          <w:sz w:val="24"/>
          <w:szCs w:val="24"/>
          <w:u w:val="single"/>
        </w:rPr>
      </w:pPr>
      <w:commentRangeStart w:id="576"/>
      <w:r w:rsidRPr="00351FFE">
        <w:rPr>
          <w:rFonts w:ascii="Times New Roman" w:hAnsi="Times New Roman" w:cs="Times New Roman"/>
          <w:b/>
          <w:sz w:val="24"/>
          <w:szCs w:val="24"/>
          <w:u w:val="single"/>
        </w:rPr>
        <w:t>Analysis</w:t>
      </w:r>
      <w:commentRangeEnd w:id="576"/>
      <w:r>
        <w:rPr>
          <w:rStyle w:val="CommentReference"/>
        </w:rPr>
        <w:commentReference w:id="576"/>
      </w:r>
    </w:p>
    <w:p w14:paraId="2BBC520C" w14:textId="65B1CEE7" w:rsidR="005A464A" w:rsidRDefault="005A464A" w:rsidP="005A464A">
      <w:pPr>
        <w:jc w:val="both"/>
        <w:rPr>
          <w:rFonts w:ascii="Times New Roman" w:hAnsi="Times New Roman" w:cs="Times New Roman"/>
          <w:sz w:val="24"/>
          <w:szCs w:val="24"/>
        </w:rPr>
      </w:pPr>
      <w:r>
        <w:rPr>
          <w:rFonts w:ascii="Times New Roman" w:hAnsi="Times New Roman" w:cs="Times New Roman"/>
          <w:sz w:val="24"/>
          <w:szCs w:val="24"/>
        </w:rPr>
        <w:t xml:space="preserve">In this section, we focus on the performance of different </w:t>
      </w:r>
      <w:del w:id="577" w:author="Liu, Luyu" w:date="2020-06-13T12:33:00Z">
        <w:r w:rsidDel="00307818">
          <w:rPr>
            <w:rFonts w:ascii="Times New Roman" w:hAnsi="Times New Roman" w:cs="Times New Roman"/>
            <w:sz w:val="24"/>
            <w:szCs w:val="24"/>
          </w:rPr>
          <w:delText>TPS</w:delText>
        </w:r>
      </w:del>
      <w:ins w:id="578" w:author="Liu, Luyu" w:date="2020-06-13T12:33:00Z">
        <w:r w:rsidR="00307818">
          <w:rPr>
            <w:rFonts w:ascii="Times New Roman" w:hAnsi="Times New Roman" w:cs="Times New Roman"/>
            <w:sz w:val="24"/>
            <w:szCs w:val="24"/>
          </w:rPr>
          <w:t>trip planning strategy</w:t>
        </w:r>
      </w:ins>
      <w:r>
        <w:rPr>
          <w:rFonts w:ascii="Times New Roman" w:hAnsi="Times New Roman" w:cs="Times New Roman"/>
          <w:sz w:val="24"/>
          <w:szCs w:val="24"/>
        </w:rPr>
        <w:t xml:space="preserve"> based on empirical schedule and actual bus arrivals at stops along one bus route in the Columbus, Ohio, USA Central Ohio Transit Authority (COTA) system:</w:t>
      </w:r>
      <w:del w:id="579" w:author="Liu, Luyu" w:date="2020-06-15T19:57:00Z">
        <w:r w:rsidDel="00A246E6">
          <w:rPr>
            <w:rFonts w:ascii="Times New Roman" w:hAnsi="Times New Roman" w:cs="Times New Roman"/>
            <w:sz w:val="24"/>
            <w:szCs w:val="24"/>
          </w:rPr>
          <w:delText xml:space="preserve">  </w:delText>
        </w:r>
      </w:del>
      <w:ins w:id="580" w:author="Liu, Luyu" w:date="2020-06-15T19:57:00Z">
        <w:r w:rsidR="00A246E6">
          <w:rPr>
            <w:rFonts w:ascii="Times New Roman" w:hAnsi="Times New Roman" w:cs="Times New Roman"/>
            <w:sz w:val="24"/>
            <w:szCs w:val="24"/>
          </w:rPr>
          <w:t xml:space="preserve"> </w:t>
        </w:r>
      </w:ins>
      <w:r w:rsidRPr="006D5AFB">
        <w:rPr>
          <w:rFonts w:ascii="Times New Roman" w:hAnsi="Times New Roman" w:cs="Times New Roman"/>
          <w:sz w:val="24"/>
          <w:szCs w:val="24"/>
        </w:rPr>
        <w:t>route No. 2.</w:t>
      </w:r>
      <w:del w:id="581" w:author="Liu, Luyu" w:date="2020-06-15T19:57:00Z">
        <w:r w:rsidDel="00A246E6">
          <w:rPr>
            <w:rFonts w:ascii="Times New Roman" w:hAnsi="Times New Roman" w:cs="Times New Roman"/>
            <w:sz w:val="24"/>
            <w:szCs w:val="24"/>
          </w:rPr>
          <w:delText xml:space="preserve">  </w:delText>
        </w:r>
      </w:del>
      <w:ins w:id="582" w:author="Liu, Luyu" w:date="2020-06-15T19:57:00Z">
        <w:r w:rsidR="00A246E6">
          <w:rPr>
            <w:rFonts w:ascii="Times New Roman" w:hAnsi="Times New Roman" w:cs="Times New Roman"/>
            <w:sz w:val="24"/>
            <w:szCs w:val="24"/>
          </w:rPr>
          <w:t xml:space="preserve"> </w:t>
        </w:r>
      </w:ins>
      <w:r>
        <w:rPr>
          <w:rFonts w:ascii="Times New Roman" w:hAnsi="Times New Roman" w:cs="Times New Roman"/>
          <w:sz w:val="24"/>
          <w:szCs w:val="24"/>
        </w:rPr>
        <w:t>We chose this route for its popularity (</w:t>
      </w:r>
      <w:r w:rsidRPr="006D5AFB">
        <w:rPr>
          <w:rFonts w:ascii="Times New Roman" w:hAnsi="Times New Roman" w:cs="Times New Roman"/>
          <w:sz w:val="24"/>
          <w:szCs w:val="24"/>
        </w:rPr>
        <w:t>it is the one of the busiest routes in the system</w:t>
      </w:r>
      <w:r>
        <w:rPr>
          <w:rFonts w:ascii="Times New Roman" w:hAnsi="Times New Roman" w:cs="Times New Roman"/>
          <w:sz w:val="24"/>
          <w:szCs w:val="24"/>
        </w:rPr>
        <w:t xml:space="preserve">) and </w:t>
      </w:r>
      <w:r w:rsidRPr="006D5AFB">
        <w:rPr>
          <w:rFonts w:ascii="Times New Roman" w:hAnsi="Times New Roman" w:cs="Times New Roman"/>
          <w:sz w:val="24"/>
          <w:szCs w:val="24"/>
        </w:rPr>
        <w:t xml:space="preserve">coverage </w:t>
      </w:r>
      <w:r>
        <w:rPr>
          <w:rFonts w:ascii="Times New Roman" w:hAnsi="Times New Roman" w:cs="Times New Roman"/>
          <w:sz w:val="24"/>
          <w:szCs w:val="24"/>
        </w:rPr>
        <w:t>(</w:t>
      </w:r>
      <w:r w:rsidRPr="006D5AFB">
        <w:rPr>
          <w:rFonts w:ascii="Times New Roman" w:hAnsi="Times New Roman" w:cs="Times New Roman"/>
          <w:sz w:val="24"/>
          <w:szCs w:val="24"/>
        </w:rPr>
        <w:t xml:space="preserve">it traverses a long spatial transect of the city and has a long service </w:t>
      </w:r>
      <w:r>
        <w:rPr>
          <w:rFonts w:ascii="Times New Roman" w:hAnsi="Times New Roman" w:cs="Times New Roman"/>
          <w:sz w:val="24"/>
          <w:szCs w:val="24"/>
        </w:rPr>
        <w:t xml:space="preserve">temporal </w:t>
      </w:r>
      <w:r w:rsidRPr="006D5AFB">
        <w:rPr>
          <w:rFonts w:ascii="Times New Roman" w:hAnsi="Times New Roman" w:cs="Times New Roman"/>
          <w:sz w:val="24"/>
          <w:szCs w:val="24"/>
        </w:rPr>
        <w:t>span</w:t>
      </w:r>
      <w:r>
        <w:rPr>
          <w:rFonts w:ascii="Times New Roman" w:hAnsi="Times New Roman" w:cs="Times New Roman"/>
          <w:sz w:val="24"/>
          <w:szCs w:val="24"/>
        </w:rPr>
        <w:t>).</w:t>
      </w:r>
      <w:del w:id="583" w:author="Liu, Luyu" w:date="2020-06-15T19:57:00Z">
        <w:r w:rsidDel="00A246E6">
          <w:rPr>
            <w:rFonts w:ascii="Times New Roman" w:hAnsi="Times New Roman" w:cs="Times New Roman"/>
            <w:sz w:val="24"/>
            <w:szCs w:val="24"/>
          </w:rPr>
          <w:delText xml:space="preserve">  </w:delText>
        </w:r>
      </w:del>
      <w:ins w:id="584" w:author="Liu, Luyu" w:date="2020-06-15T19:57:00Z">
        <w:r w:rsidR="00A246E6">
          <w:rPr>
            <w:rFonts w:ascii="Times New Roman" w:hAnsi="Times New Roman" w:cs="Times New Roman"/>
            <w:sz w:val="24"/>
            <w:szCs w:val="24"/>
          </w:rPr>
          <w:t xml:space="preserve"> </w:t>
        </w:r>
      </w:ins>
      <w:r w:rsidRPr="004A4D57">
        <w:rPr>
          <w:rFonts w:ascii="Times New Roman" w:hAnsi="Times New Roman" w:cs="Times New Roman"/>
          <w:sz w:val="24"/>
          <w:szCs w:val="24"/>
        </w:rPr>
        <w:fldChar w:fldCharType="begin"/>
      </w:r>
      <w:r w:rsidRPr="004A4D57">
        <w:rPr>
          <w:rFonts w:ascii="Times New Roman" w:hAnsi="Times New Roman" w:cs="Times New Roman"/>
          <w:sz w:val="24"/>
          <w:szCs w:val="24"/>
        </w:rPr>
        <w:instrText xml:space="preserve"> REF _Ref18228043 \h  \* MERGEFORMAT </w:instrText>
      </w:r>
      <w:r w:rsidRPr="004A4D57">
        <w:rPr>
          <w:rFonts w:ascii="Times New Roman" w:hAnsi="Times New Roman" w:cs="Times New Roman"/>
          <w:sz w:val="24"/>
          <w:szCs w:val="24"/>
        </w:rPr>
      </w:r>
      <w:r w:rsidRPr="004A4D57">
        <w:rPr>
          <w:rFonts w:ascii="Times New Roman" w:hAnsi="Times New Roman" w:cs="Times New Roman"/>
          <w:sz w:val="24"/>
          <w:szCs w:val="24"/>
        </w:rPr>
        <w:fldChar w:fldCharType="separate"/>
      </w:r>
      <w:ins w:id="585" w:author="Liu, Luyu" w:date="2020-06-18T22:57:00Z">
        <w:r w:rsidR="00B35D3E" w:rsidRPr="00B35D3E">
          <w:rPr>
            <w:rFonts w:ascii="Times New Roman" w:hAnsi="Times New Roman" w:cs="Times New Roman"/>
            <w:sz w:val="24"/>
            <w:szCs w:val="24"/>
            <w:rPrChange w:id="586" w:author="Liu, Luyu" w:date="2020-06-18T22:57:00Z">
              <w:rPr/>
            </w:rPrChange>
          </w:rPr>
          <w:t xml:space="preserve">Figure </w:t>
        </w:r>
        <w:r w:rsidR="00B35D3E" w:rsidRPr="00B35D3E">
          <w:rPr>
            <w:rFonts w:ascii="Times New Roman" w:hAnsi="Times New Roman" w:cs="Times New Roman"/>
            <w:sz w:val="24"/>
            <w:szCs w:val="24"/>
            <w:rPrChange w:id="587" w:author="Liu, Luyu" w:date="2020-06-18T22:57:00Z">
              <w:rPr>
                <w:noProof/>
              </w:rPr>
            </w:rPrChange>
          </w:rPr>
          <w:t>3</w:t>
        </w:r>
      </w:ins>
      <w:del w:id="588" w:author="Liu, Luyu" w:date="2020-06-18T22:57:00Z">
        <w:r w:rsidRPr="00351FFE" w:rsidDel="00B35D3E">
          <w:rPr>
            <w:rFonts w:ascii="Times New Roman" w:hAnsi="Times New Roman" w:cs="Times New Roman"/>
            <w:sz w:val="24"/>
            <w:szCs w:val="24"/>
          </w:rPr>
          <w:delText>Figure 6</w:delText>
        </w:r>
      </w:del>
      <w:r w:rsidRPr="004A4D57">
        <w:rPr>
          <w:rFonts w:ascii="Times New Roman" w:hAnsi="Times New Roman" w:cs="Times New Roman"/>
          <w:sz w:val="24"/>
          <w:szCs w:val="24"/>
        </w:rPr>
        <w:fldChar w:fldCharType="end"/>
      </w:r>
      <w:r>
        <w:rPr>
          <w:rFonts w:ascii="Times New Roman" w:hAnsi="Times New Roman" w:cs="Times New Roman"/>
          <w:sz w:val="24"/>
          <w:szCs w:val="24"/>
        </w:rPr>
        <w:t xml:space="preserve"> provides a map of COTA bus No. 2 </w:t>
      </w:r>
      <w:r w:rsidRPr="00C86189">
        <w:rPr>
          <w:rFonts w:ascii="Times New Roman" w:hAnsi="Times New Roman" w:cs="Times New Roman"/>
          <w:sz w:val="24"/>
          <w:szCs w:val="24"/>
        </w:rPr>
        <w:t xml:space="preserve">from Southeast to Northwest </w:t>
      </w:r>
      <w:r>
        <w:rPr>
          <w:rFonts w:ascii="Times New Roman" w:hAnsi="Times New Roman" w:cs="Times New Roman"/>
          <w:sz w:val="24"/>
          <w:szCs w:val="24"/>
        </w:rPr>
        <w:t>during the period May</w:t>
      </w:r>
      <w:r w:rsidRPr="00C86189">
        <w:rPr>
          <w:rFonts w:ascii="Times New Roman" w:hAnsi="Times New Roman" w:cs="Times New Roman"/>
          <w:sz w:val="24"/>
          <w:szCs w:val="24"/>
        </w:rPr>
        <w:t xml:space="preserve"> 2018 to </w:t>
      </w:r>
      <w:r>
        <w:rPr>
          <w:rFonts w:ascii="Times New Roman" w:hAnsi="Times New Roman" w:cs="Times New Roman"/>
          <w:sz w:val="24"/>
          <w:szCs w:val="24"/>
        </w:rPr>
        <w:t>May</w:t>
      </w:r>
      <w:r w:rsidRPr="00C86189">
        <w:rPr>
          <w:rFonts w:ascii="Times New Roman" w:hAnsi="Times New Roman" w:cs="Times New Roman"/>
          <w:sz w:val="24"/>
          <w:szCs w:val="24"/>
        </w:rPr>
        <w:t xml:space="preserve"> 2019.</w:t>
      </w:r>
      <w:r>
        <w:rPr>
          <w:rFonts w:ascii="Times New Roman" w:hAnsi="Times New Roman" w:cs="Times New Roman"/>
          <w:sz w:val="24"/>
          <w:szCs w:val="24"/>
        </w:rPr>
        <w:t xml:space="preserve"> The bus route has two schedules: the frequent schedule originates from the red circled stop in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_Ref18228043 \h  \* MERGEFORMAT </w:instrText>
      </w:r>
      <w:r>
        <w:rPr>
          <w:rFonts w:ascii="Times New Roman" w:hAnsi="Times New Roman" w:cs="Times New Roman"/>
          <w:sz w:val="24"/>
          <w:szCs w:val="24"/>
        </w:rPr>
      </w:r>
      <w:r>
        <w:rPr>
          <w:rFonts w:ascii="Times New Roman" w:hAnsi="Times New Roman" w:cs="Times New Roman"/>
          <w:sz w:val="24"/>
          <w:szCs w:val="24"/>
        </w:rPr>
        <w:fldChar w:fldCharType="separate"/>
      </w:r>
      <w:ins w:id="589" w:author="Liu, Luyu" w:date="2020-06-18T22:57:00Z">
        <w:r w:rsidR="00B35D3E" w:rsidRPr="00B35D3E">
          <w:rPr>
            <w:rFonts w:ascii="Times New Roman" w:hAnsi="Times New Roman" w:cs="Times New Roman"/>
            <w:sz w:val="24"/>
            <w:szCs w:val="24"/>
            <w:rPrChange w:id="590" w:author="Liu, Luyu" w:date="2020-06-18T22:57:00Z">
              <w:rPr/>
            </w:rPrChange>
          </w:rPr>
          <w:t xml:space="preserve">Figure </w:t>
        </w:r>
        <w:r w:rsidR="00B35D3E" w:rsidRPr="00B35D3E">
          <w:rPr>
            <w:rFonts w:ascii="Times New Roman" w:hAnsi="Times New Roman" w:cs="Times New Roman"/>
            <w:sz w:val="24"/>
            <w:szCs w:val="24"/>
            <w:rPrChange w:id="591" w:author="Liu, Luyu" w:date="2020-06-18T22:57:00Z">
              <w:rPr>
                <w:noProof/>
              </w:rPr>
            </w:rPrChange>
          </w:rPr>
          <w:t>3</w:t>
        </w:r>
      </w:ins>
      <w:del w:id="592" w:author="Liu, Luyu" w:date="2020-06-18T22:57:00Z">
        <w:r w:rsidRPr="00351FFE" w:rsidDel="00B35D3E">
          <w:rPr>
            <w:rFonts w:ascii="Times New Roman" w:hAnsi="Times New Roman" w:cs="Times New Roman"/>
            <w:sz w:val="24"/>
            <w:szCs w:val="24"/>
          </w:rPr>
          <w:delText>Figure 6</w:delText>
        </w:r>
      </w:del>
      <w:r>
        <w:rPr>
          <w:rFonts w:ascii="Times New Roman" w:hAnsi="Times New Roman" w:cs="Times New Roman"/>
          <w:sz w:val="24"/>
          <w:szCs w:val="24"/>
        </w:rPr>
        <w:fldChar w:fldCharType="end"/>
      </w:r>
      <w:r>
        <w:rPr>
          <w:rFonts w:ascii="Times New Roman" w:hAnsi="Times New Roman" w:cs="Times New Roman"/>
          <w:sz w:val="24"/>
          <w:szCs w:val="24"/>
        </w:rPr>
        <w:t xml:space="preserve"> with headways of 10 – 15 minutes, while the standard (non-frequent) schedule originates from blue circled stop with headways of 20 – 30 minutes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{"citationItems":[{"id":"ITEM-1","itemData":{"DOI":"10.1136/vr.f612","ISSN":"0042-4900","author":[{"dropping-particle":"","family":"COTA","given":"","non-dropping-particle":"","parse-names":false,"suffix":""}],"container-title":"Veterinary Record","id":"ITEM-1","issue":"5","issued":{"date-parts":[["2013"]]},"page":"134.1-134","title":"C. E. Main","type":"webpage","volume":"172"},"uris":["http://www.mendeley.com/documents/?uuid=6c536b69-cab1-45d2-bf18-a590524a4476"]}],"mendeley":{"formattedCitation":"(COTA 2013)","plainTextFormattedCitation":"(COTA 2013)","previouslyFormattedCitation":"(COTA 2013)"},"properties":{"noteIndex":0},"schema":"https://github.com/citation-style-language/schema/raw/master/csl-citation.json"}</w:instrText>
      </w:r>
      <w:r>
        <w:rPr>
          <w:rFonts w:ascii="Times New Roman" w:hAnsi="Times New Roman" w:cs="Times New Roman"/>
          <w:sz w:val="24"/>
          <w:szCs w:val="24"/>
        </w:rPr>
        <w:fldChar w:fldCharType="separate"/>
      </w:r>
      <w:r w:rsidRPr="005A464A">
        <w:rPr>
          <w:rFonts w:ascii="Times New Roman" w:hAnsi="Times New Roman" w:cs="Times New Roman"/>
          <w:noProof/>
          <w:sz w:val="24"/>
          <w:szCs w:val="24"/>
        </w:rPr>
        <w:t>(COTA 2013)</w:t>
      </w:r>
      <w:r>
        <w:rPr>
          <w:rFonts w:ascii="Times New Roman" w:hAnsi="Times New Roman" w:cs="Times New Roman"/>
          <w:sz w:val="24"/>
          <w:szCs w:val="24"/>
        </w:rPr>
        <w:fldChar w:fldCharType="end"/>
      </w:r>
      <w:r>
        <w:rPr>
          <w:rFonts w:ascii="Times New Roman" w:hAnsi="Times New Roman" w:cs="Times New Roman"/>
          <w:sz w:val="24"/>
          <w:szCs w:val="24"/>
        </w:rPr>
        <w:t>.</w:t>
      </w:r>
    </w:p>
    <w:p w14:paraId="72A44FD4" w14:textId="77777777" w:rsidR="005A464A" w:rsidRDefault="005A464A" w:rsidP="005A464A">
      <w:pPr>
        <w:keepNext/>
        <w:spacing w:line="256" w:lineRule="auto"/>
        <w:jc w:val="both"/>
      </w:pPr>
      <w:r>
        <w:rPr>
          <w:noProof/>
        </w:rPr>
        <w:lastRenderedPageBreak/>
        <w:drawing>
          <wp:inline distT="0" distB="0" distL="0" distR="0" wp14:anchorId="0C821C09" wp14:editId="767A32E6">
            <wp:extent cx="5931535" cy="4707255"/>
            <wp:effectExtent l="0" t="0" r="0" b="0"/>
            <wp:docPr id="25" name="Picture 25" descr="route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outemap"/>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1535" cy="4707255"/>
                    </a:xfrm>
                    <a:prstGeom prst="rect">
                      <a:avLst/>
                    </a:prstGeom>
                    <a:noFill/>
                    <a:ln>
                      <a:noFill/>
                    </a:ln>
                  </pic:spPr>
                </pic:pic>
              </a:graphicData>
            </a:graphic>
          </wp:inline>
        </w:drawing>
      </w:r>
    </w:p>
    <w:p w14:paraId="24975E12" w14:textId="02C8A9A5" w:rsidR="005A464A" w:rsidRDefault="005A464A" w:rsidP="005A464A">
      <w:pPr>
        <w:pStyle w:val="TimesNewRoman"/>
        <w:jc w:val="center"/>
      </w:pPr>
      <w:bookmarkStart w:id="593" w:name="_Ref18228043"/>
      <w:r>
        <w:t xml:space="preserve">Figure </w:t>
      </w:r>
      <w:fldSimple w:instr=" SEQ Figure \* ARABIC ">
        <w:ins w:id="594" w:author="Liu, Luyu" w:date="2020-06-18T22:57:00Z">
          <w:r w:rsidR="00B35D3E">
            <w:rPr>
              <w:noProof/>
            </w:rPr>
            <w:t>3</w:t>
          </w:r>
        </w:ins>
        <w:del w:id="595" w:author="Liu, Luyu" w:date="2020-06-18T22:57:00Z">
          <w:r w:rsidDel="00B35D3E">
            <w:rPr>
              <w:noProof/>
            </w:rPr>
            <w:delText>6</w:delText>
          </w:r>
        </w:del>
      </w:fldSimple>
      <w:bookmarkEnd w:id="593"/>
      <w:r>
        <w:rPr>
          <w:noProof/>
        </w:rPr>
        <w:t>:</w:t>
      </w:r>
      <w:r>
        <w:t xml:space="preserve"> Bus route 2's standard and frequent service map </w:t>
      </w:r>
      <w:r>
        <w:fldChar w:fldCharType="begin" w:fldLock="1"/>
      </w:r>
      <w:r>
        <w:instrText>ADDIN CSL_CITATION {"citationItems":[{"id":"ITEM-1","itemData":{"DOI":"10.1136/vr.f612","ISSN":"0042-4900","author":[{"dropping-particle":"","family":"COTA","given":"","non-dropping-particle":"","parse-names":false,"suffix":""}],"container-title":"Veterinary Record","id":"ITEM-1","issue":"5","issued":{"date-parts":[["2013"]]},"page":"134.1-134","title":"C. E. Main","type":"webpage","volume":"172"},"uris":["http://www.mendeley.com/documents/?uuid=6c536b69-cab1-45d2-bf18-a590524a4476"]}],"mendeley":{"formattedCitation":"(COTA 2013)","plainTextFormattedCitation":"(COTA 2013)","previouslyFormattedCitation":"(COTA 2013)"},"properties":{"noteIndex":0},"schema":"https://github.com/citation-style-language/schema/raw/master/csl-citation.json"}</w:instrText>
      </w:r>
      <w:r>
        <w:fldChar w:fldCharType="separate"/>
      </w:r>
      <w:r w:rsidRPr="005A464A">
        <w:rPr>
          <w:noProof/>
        </w:rPr>
        <w:t>(COTA 2013)</w:t>
      </w:r>
      <w:r>
        <w:fldChar w:fldCharType="end"/>
      </w:r>
      <w:r>
        <w:t>.</w:t>
      </w:r>
    </w:p>
    <w:p w14:paraId="5E009B4C" w14:textId="77777777" w:rsidR="005A464A" w:rsidRPr="00351FFE" w:rsidRDefault="005A464A" w:rsidP="005A464A">
      <w:pPr>
        <w:spacing w:line="256" w:lineRule="auto"/>
        <w:jc w:val="both"/>
        <w:rPr>
          <w:rFonts w:ascii="Times New Roman" w:hAnsi="Times New Roman" w:cs="Times New Roman"/>
          <w:b/>
          <w:sz w:val="24"/>
          <w:szCs w:val="24"/>
        </w:rPr>
      </w:pPr>
    </w:p>
    <w:p w14:paraId="5852ACBE" w14:textId="0381B9CA" w:rsidR="005A464A" w:rsidRPr="00351FFE" w:rsidRDefault="005A464A" w:rsidP="005A464A">
      <w:pPr>
        <w:pStyle w:val="ListParagraph"/>
        <w:numPr>
          <w:ilvl w:val="1"/>
          <w:numId w:val="5"/>
        </w:numPr>
        <w:spacing w:line="256" w:lineRule="auto"/>
        <w:jc w:val="both"/>
        <w:rPr>
          <w:rFonts w:ascii="Times New Roman" w:hAnsi="Times New Roman" w:cs="Times New Roman"/>
          <w:b/>
          <w:sz w:val="24"/>
          <w:szCs w:val="24"/>
        </w:rPr>
      </w:pPr>
      <w:del w:id="596" w:author="Liu, Luyu" w:date="2020-06-13T12:33:00Z">
        <w:r w:rsidRPr="00351FFE" w:rsidDel="00307818">
          <w:rPr>
            <w:rFonts w:ascii="Times New Roman" w:hAnsi="Times New Roman" w:cs="Times New Roman"/>
            <w:b/>
            <w:sz w:val="24"/>
            <w:szCs w:val="24"/>
          </w:rPr>
          <w:delText>TPS</w:delText>
        </w:r>
      </w:del>
      <w:del w:id="597" w:author="Liu, Luyu" w:date="2020-06-13T12:34:00Z">
        <w:r w:rsidRPr="00351FFE" w:rsidDel="00307818">
          <w:rPr>
            <w:rFonts w:ascii="Times New Roman" w:hAnsi="Times New Roman" w:cs="Times New Roman"/>
            <w:b/>
            <w:sz w:val="24"/>
            <w:szCs w:val="24"/>
          </w:rPr>
          <w:delText xml:space="preserve"> </w:delText>
        </w:r>
      </w:del>
      <w:ins w:id="598" w:author="Liu, Luyu" w:date="2020-06-13T12:34:00Z">
        <w:r w:rsidR="00307818">
          <w:rPr>
            <w:rFonts w:ascii="Times New Roman" w:hAnsi="Times New Roman" w:cs="Times New Roman"/>
            <w:b/>
            <w:sz w:val="24"/>
            <w:szCs w:val="24"/>
          </w:rPr>
          <w:t>O</w:t>
        </w:r>
      </w:ins>
      <w:del w:id="599" w:author="Liu, Luyu" w:date="2020-06-13T12:34:00Z">
        <w:r w:rsidRPr="00351FFE" w:rsidDel="00307818">
          <w:rPr>
            <w:rFonts w:ascii="Times New Roman" w:hAnsi="Times New Roman" w:cs="Times New Roman"/>
            <w:b/>
            <w:sz w:val="24"/>
            <w:szCs w:val="24"/>
          </w:rPr>
          <w:delText>o</w:delText>
        </w:r>
      </w:del>
      <w:r w:rsidRPr="00351FFE">
        <w:rPr>
          <w:rFonts w:ascii="Times New Roman" w:hAnsi="Times New Roman" w:cs="Times New Roman"/>
          <w:b/>
          <w:sz w:val="24"/>
          <w:szCs w:val="24"/>
        </w:rPr>
        <w:t>verall performance</w:t>
      </w:r>
    </w:p>
    <w:p w14:paraId="76B9D1B5" w14:textId="56330B18" w:rsidR="005A464A" w:rsidRPr="004A4D57" w:rsidRDefault="005A464A" w:rsidP="005A464A">
      <w:pPr>
        <w:spacing w:line="256" w:lineRule="auto"/>
        <w:jc w:val="both"/>
        <w:rPr>
          <w:rFonts w:ascii="Times New Roman" w:hAnsi="Times New Roman" w:cs="Times New Roman"/>
          <w:sz w:val="24"/>
          <w:szCs w:val="24"/>
        </w:rPr>
      </w:pPr>
      <w:r w:rsidRPr="004A4D57">
        <w:rPr>
          <w:rFonts w:ascii="Times New Roman" w:hAnsi="Times New Roman" w:cs="Times New Roman"/>
          <w:bCs/>
          <w:sz w:val="24"/>
          <w:szCs w:val="24"/>
        </w:rPr>
        <w:fldChar w:fldCharType="begin"/>
      </w:r>
      <w:r w:rsidRPr="004A4D57">
        <w:rPr>
          <w:rFonts w:ascii="Times New Roman" w:hAnsi="Times New Roman" w:cs="Times New Roman"/>
          <w:bCs/>
          <w:sz w:val="24"/>
          <w:szCs w:val="24"/>
        </w:rPr>
        <w:instrText xml:space="preserve"> REF _Ref15136477 \h  \* MERGEFORMAT </w:instrText>
      </w:r>
      <w:r w:rsidRPr="004A4D57">
        <w:rPr>
          <w:rFonts w:ascii="Times New Roman" w:hAnsi="Times New Roman" w:cs="Times New Roman"/>
          <w:bCs/>
          <w:sz w:val="24"/>
          <w:szCs w:val="24"/>
        </w:rPr>
      </w:r>
      <w:r w:rsidRPr="004A4D57">
        <w:rPr>
          <w:rFonts w:ascii="Times New Roman" w:hAnsi="Times New Roman" w:cs="Times New Roman"/>
          <w:bCs/>
          <w:sz w:val="24"/>
          <w:szCs w:val="24"/>
        </w:rPr>
        <w:fldChar w:fldCharType="separate"/>
      </w:r>
      <w:r w:rsidR="001E0EB5" w:rsidRPr="001E0EB5">
        <w:rPr>
          <w:rFonts w:ascii="Times New Roman" w:hAnsi="Times New Roman" w:cs="Times New Roman"/>
          <w:bCs/>
          <w:sz w:val="24"/>
          <w:szCs w:val="24"/>
        </w:rPr>
        <w:t>Table 1</w:t>
      </w:r>
      <w:r w:rsidRPr="004A4D57">
        <w:rPr>
          <w:rFonts w:ascii="Times New Roman" w:hAnsi="Times New Roman" w:cs="Times New Roman"/>
          <w:sz w:val="24"/>
          <w:szCs w:val="24"/>
        </w:rPr>
        <w:fldChar w:fldCharType="end"/>
      </w:r>
      <w:r w:rsidRPr="004A4D57">
        <w:rPr>
          <w:rFonts w:ascii="Times New Roman" w:hAnsi="Times New Roman" w:cs="Times New Roman"/>
          <w:bCs/>
          <w:sz w:val="24"/>
          <w:szCs w:val="24"/>
        </w:rPr>
        <w:t xml:space="preserve"> shows the</w:t>
      </w:r>
      <w:r w:rsidRPr="004A4D57">
        <w:rPr>
          <w:rFonts w:ascii="Times New Roman" w:hAnsi="Times New Roman" w:cs="Times New Roman"/>
          <w:b/>
          <w:sz w:val="24"/>
          <w:szCs w:val="24"/>
        </w:rPr>
        <w:t xml:space="preserve"> </w:t>
      </w:r>
      <w:r w:rsidRPr="004A4D57">
        <w:rPr>
          <w:rFonts w:ascii="Times New Roman" w:hAnsi="Times New Roman" w:cs="Times New Roman"/>
          <w:sz w:val="24"/>
          <w:szCs w:val="24"/>
        </w:rPr>
        <w:t>mean and deviation of eac</w:t>
      </w:r>
      <w:r>
        <w:rPr>
          <w:rFonts w:ascii="Times New Roman" w:hAnsi="Times New Roman" w:cs="Times New Roman"/>
          <w:sz w:val="24"/>
          <w:szCs w:val="24"/>
        </w:rPr>
        <w:t xml:space="preserve">h </w:t>
      </w:r>
      <w:del w:id="600" w:author="Liu, Luyu" w:date="2020-06-13T12:33:00Z">
        <w:r w:rsidDel="00307818">
          <w:rPr>
            <w:rFonts w:ascii="Times New Roman" w:hAnsi="Times New Roman" w:cs="Times New Roman"/>
            <w:sz w:val="24"/>
            <w:szCs w:val="24"/>
          </w:rPr>
          <w:delText>TPS</w:delText>
        </w:r>
      </w:del>
      <w:ins w:id="601" w:author="Liu, Luyu" w:date="2020-06-13T12:33:00Z">
        <w:r w:rsidR="00307818">
          <w:rPr>
            <w:rFonts w:ascii="Times New Roman" w:hAnsi="Times New Roman" w:cs="Times New Roman"/>
            <w:sz w:val="24"/>
            <w:szCs w:val="24"/>
          </w:rPr>
          <w:t>trip planning strategy</w:t>
        </w:r>
      </w:ins>
      <w:r>
        <w:rPr>
          <w:rFonts w:ascii="Times New Roman" w:hAnsi="Times New Roman" w:cs="Times New Roman"/>
          <w:sz w:val="24"/>
          <w:szCs w:val="24"/>
        </w:rPr>
        <w:t xml:space="preserve"> waiting time and </w:t>
      </w:r>
      <w:r w:rsidRPr="004A4D57">
        <w:rPr>
          <w:rFonts w:ascii="Times New Roman" w:hAnsi="Times New Roman" w:cs="Times New Roman"/>
          <w:sz w:val="24"/>
          <w:szCs w:val="24"/>
        </w:rPr>
        <w:t>risk</w:t>
      </w:r>
      <w:r>
        <w:rPr>
          <w:rFonts w:ascii="Times New Roman" w:hAnsi="Times New Roman" w:cs="Times New Roman"/>
          <w:sz w:val="24"/>
          <w:szCs w:val="24"/>
        </w:rPr>
        <w:t xml:space="preserve"> of missing a bus</w:t>
      </w:r>
      <w:r w:rsidRPr="004A4D57">
        <w:rPr>
          <w:rFonts w:ascii="Times New Roman" w:hAnsi="Times New Roman" w:cs="Times New Roman"/>
          <w:sz w:val="24"/>
          <w:szCs w:val="24"/>
        </w:rPr>
        <w:t xml:space="preserve">. </w:t>
      </w:r>
      <w:r w:rsidRPr="00EA5C6A">
        <w:rPr>
          <w:rFonts w:ascii="Times New Roman" w:hAnsi="Times New Roman" w:cs="Times New Roman"/>
          <w:sz w:val="24"/>
          <w:szCs w:val="24"/>
        </w:rPr>
        <w:t xml:space="preserve">Overall, strictly following the schedule (ST) or using RTI to determine an optimal insurance buffer (PT) are the best strategies: these achieve roughly equivalent waiting time performance based on waiting </w:t>
      </w:r>
      <w:r>
        <w:rPr>
          <w:rFonts w:ascii="Times New Roman" w:hAnsi="Times New Roman" w:cs="Times New Roman"/>
          <w:sz w:val="24"/>
          <w:szCs w:val="24"/>
        </w:rPr>
        <w:t xml:space="preserve">time </w:t>
      </w:r>
      <w:r w:rsidRPr="00EA5C6A">
        <w:rPr>
          <w:rFonts w:ascii="Times New Roman" w:hAnsi="Times New Roman" w:cs="Times New Roman"/>
          <w:sz w:val="24"/>
          <w:szCs w:val="24"/>
        </w:rPr>
        <w:t xml:space="preserve">average and standard deviation; they also have similar performance based on </w:t>
      </w:r>
      <w:r>
        <w:rPr>
          <w:rFonts w:ascii="Times New Roman" w:hAnsi="Times New Roman" w:cs="Times New Roman"/>
          <w:sz w:val="24"/>
          <w:szCs w:val="24"/>
        </w:rPr>
        <w:t xml:space="preserve">bus missed </w:t>
      </w:r>
      <w:r w:rsidRPr="00EA5C6A">
        <w:rPr>
          <w:rFonts w:ascii="Times New Roman" w:hAnsi="Times New Roman" w:cs="Times New Roman"/>
          <w:sz w:val="24"/>
          <w:szCs w:val="24"/>
        </w:rPr>
        <w:t>risk average and standard deviation.</w:t>
      </w:r>
      <w:del w:id="602" w:author="Liu, Luyu" w:date="2020-06-15T19:57:00Z">
        <w:r w:rsidRPr="00EA5C6A" w:rsidDel="00A246E6">
          <w:rPr>
            <w:rFonts w:ascii="Times New Roman" w:hAnsi="Times New Roman" w:cs="Times New Roman"/>
            <w:sz w:val="24"/>
            <w:szCs w:val="24"/>
          </w:rPr>
          <w:delText xml:space="preserve"> </w:delText>
        </w:r>
        <w:r w:rsidDel="00A246E6">
          <w:rPr>
            <w:rFonts w:ascii="Times New Roman" w:hAnsi="Times New Roman" w:cs="Times New Roman"/>
            <w:sz w:val="24"/>
            <w:szCs w:val="24"/>
          </w:rPr>
          <w:delText xml:space="preserve"> </w:delText>
        </w:r>
      </w:del>
      <w:ins w:id="603" w:author="Liu, Luyu" w:date="2020-06-15T19:57:00Z">
        <w:r w:rsidR="00A246E6">
          <w:rPr>
            <w:rFonts w:ascii="Times New Roman" w:hAnsi="Times New Roman" w:cs="Times New Roman"/>
            <w:sz w:val="24"/>
            <w:szCs w:val="24"/>
          </w:rPr>
          <w:t xml:space="preserve"> </w:t>
        </w:r>
      </w:ins>
      <w:r>
        <w:rPr>
          <w:rFonts w:ascii="Times New Roman" w:hAnsi="Times New Roman" w:cs="Times New Roman"/>
          <w:sz w:val="24"/>
          <w:szCs w:val="24"/>
        </w:rPr>
        <w:t>Ignoring RTI and learning the minimal waiting time based on experience (ET) is the next best strategy based on overall performance, followed by showing up at the bus stop at an arbitrary time (AT). (</w:t>
      </w:r>
      <w:del w:id="604" w:author="Liu, Luyu" w:date="2020-06-18T20:26:00Z">
        <w:r w:rsidRPr="00961F8B" w:rsidDel="00E029C3">
          <w:rPr>
            <w:rFonts w:ascii="Times New Roman" w:hAnsi="Times New Roman" w:cs="Times New Roman"/>
            <w:sz w:val="24"/>
            <w:szCs w:val="24"/>
          </w:rPr>
          <w:delText>For AT, because</w:delText>
        </w:r>
      </w:del>
      <w:ins w:id="605" w:author="Liu, Luyu" w:date="2020-06-18T20:26:00Z">
        <w:r w:rsidR="00E029C3">
          <w:rPr>
            <w:rFonts w:ascii="Times New Roman" w:hAnsi="Times New Roman" w:cs="Times New Roman"/>
            <w:sz w:val="24"/>
            <w:szCs w:val="24"/>
          </w:rPr>
          <w:t>AT only has average waiting time because</w:t>
        </w:r>
      </w:ins>
      <w:r w:rsidRPr="00961F8B">
        <w:rPr>
          <w:rFonts w:ascii="Times New Roman" w:hAnsi="Times New Roman" w:cs="Times New Roman"/>
          <w:sz w:val="24"/>
          <w:szCs w:val="24"/>
        </w:rPr>
        <w:t xml:space="preserve"> we do not simulate </w:t>
      </w:r>
      <w:del w:id="606" w:author="Liu, Luyu" w:date="2020-06-18T20:26:00Z">
        <w:r w:rsidRPr="00961F8B" w:rsidDel="00E6403F">
          <w:rPr>
            <w:rFonts w:ascii="Times New Roman" w:hAnsi="Times New Roman" w:cs="Times New Roman"/>
            <w:sz w:val="24"/>
            <w:szCs w:val="24"/>
          </w:rPr>
          <w:delText xml:space="preserve">and validate </w:delText>
        </w:r>
      </w:del>
      <w:r w:rsidRPr="00961F8B">
        <w:rPr>
          <w:rFonts w:ascii="Times New Roman" w:hAnsi="Times New Roman" w:cs="Times New Roman"/>
          <w:sz w:val="24"/>
          <w:szCs w:val="24"/>
        </w:rPr>
        <w:t xml:space="preserve">the decision-making process like the other </w:t>
      </w:r>
      <w:del w:id="607" w:author="Liu, Luyu" w:date="2020-06-13T12:35:00Z">
        <w:r w:rsidRPr="00961F8B" w:rsidDel="00FA6C5B">
          <w:rPr>
            <w:rFonts w:ascii="Times New Roman" w:hAnsi="Times New Roman" w:cs="Times New Roman"/>
            <w:sz w:val="24"/>
            <w:szCs w:val="24"/>
          </w:rPr>
          <w:delText>TPSs</w:delText>
        </w:r>
      </w:del>
      <w:ins w:id="608" w:author="Liu, Luyu" w:date="2020-06-13T12:35:00Z">
        <w:r w:rsidR="00FA6C5B">
          <w:rPr>
            <w:rFonts w:ascii="Times New Roman" w:hAnsi="Times New Roman" w:cs="Times New Roman"/>
            <w:sz w:val="24"/>
            <w:szCs w:val="24"/>
          </w:rPr>
          <w:t>trip planning strategies</w:t>
        </w:r>
      </w:ins>
      <w:ins w:id="609" w:author="Liu, Luyu" w:date="2020-06-18T20:26:00Z">
        <w:r w:rsidR="00B16014">
          <w:rPr>
            <w:rFonts w:ascii="Times New Roman" w:hAnsi="Times New Roman" w:cs="Times New Roman"/>
            <w:sz w:val="24"/>
            <w:szCs w:val="24"/>
          </w:rPr>
          <w:t xml:space="preserve"> but use </w:t>
        </w:r>
      </w:ins>
      <w:del w:id="610" w:author="Liu, Luyu" w:date="2020-06-18T20:26:00Z">
        <w:r w:rsidRPr="00961F8B" w:rsidDel="00B16014">
          <w:rPr>
            <w:rFonts w:ascii="Times New Roman" w:hAnsi="Times New Roman" w:cs="Times New Roman"/>
            <w:sz w:val="24"/>
            <w:szCs w:val="24"/>
          </w:rPr>
          <w:delText xml:space="preserve">; instead, we directly calculate the average waiting time using </w:delText>
        </w:r>
      </w:del>
      <w:r w:rsidRPr="00961F8B">
        <w:rPr>
          <w:rFonts w:ascii="Times New Roman" w:hAnsi="Times New Roman" w:cs="Times New Roman"/>
          <w:sz w:val="24"/>
          <w:szCs w:val="24"/>
        </w:rPr>
        <w:t xml:space="preserve">Equation </w:t>
      </w:r>
      <w:r w:rsidRPr="00961F8B">
        <w:rPr>
          <w:rFonts w:ascii="Times New Roman" w:hAnsi="Times New Roman" w:cs="Times New Roman"/>
          <w:sz w:val="24"/>
          <w:szCs w:val="24"/>
        </w:rPr>
        <w:fldChar w:fldCharType="begin"/>
      </w:r>
      <w:r w:rsidRPr="00961F8B">
        <w:rPr>
          <w:rFonts w:ascii="Times New Roman" w:hAnsi="Times New Roman" w:cs="Times New Roman"/>
          <w:sz w:val="24"/>
          <w:szCs w:val="24"/>
        </w:rPr>
        <w:instrText xml:space="preserve"> REF _Ref21883957 \h  \* MERGEFORMAT </w:instrText>
      </w:r>
      <w:r w:rsidRPr="00961F8B">
        <w:rPr>
          <w:rFonts w:ascii="Times New Roman" w:hAnsi="Times New Roman" w:cs="Times New Roman"/>
          <w:sz w:val="24"/>
          <w:szCs w:val="24"/>
        </w:rPr>
      </w:r>
      <w:r w:rsidRPr="00961F8B">
        <w:rPr>
          <w:rFonts w:ascii="Times New Roman" w:hAnsi="Times New Roman" w:cs="Times New Roman"/>
          <w:sz w:val="24"/>
          <w:szCs w:val="24"/>
        </w:rPr>
        <w:fldChar w:fldCharType="separate"/>
      </w:r>
      <w:ins w:id="611" w:author="Liu, Luyu" w:date="2020-06-18T20:25:00Z">
        <w:r w:rsidR="00E029C3" w:rsidRPr="00E029C3">
          <w:rPr>
            <w:rFonts w:ascii="Times New Roman" w:hAnsi="Times New Roman" w:cs="Times New Roman"/>
            <w:sz w:val="24"/>
            <w:szCs w:val="24"/>
            <w:rPrChange w:id="612" w:author="Liu, Luyu" w:date="2020-06-18T20:25:00Z">
              <w:rPr>
                <w:rFonts w:eastAsia="Yu Mincho"/>
                <w:lang w:eastAsia="ja-JP"/>
              </w:rPr>
            </w:rPrChange>
          </w:rPr>
          <w:t>(</w:t>
        </w:r>
        <w:r w:rsidR="00E029C3" w:rsidRPr="00E029C3">
          <w:rPr>
            <w:rFonts w:ascii="Times New Roman" w:hAnsi="Times New Roman" w:cs="Times New Roman"/>
            <w:sz w:val="24"/>
            <w:szCs w:val="24"/>
            <w:rPrChange w:id="613" w:author="Liu, Luyu" w:date="2020-06-18T20:25:00Z">
              <w:rPr>
                <w:noProof/>
              </w:rPr>
            </w:rPrChange>
          </w:rPr>
          <w:t>2</w:t>
        </w:r>
      </w:ins>
      <w:del w:id="614" w:author="Liu, Luyu" w:date="2020-06-13T21:31:00Z">
        <w:r w:rsidR="001E0EB5" w:rsidRPr="001E0EB5" w:rsidDel="00373BEE">
          <w:rPr>
            <w:rFonts w:ascii="Times New Roman" w:hAnsi="Times New Roman" w:cs="Times New Roman"/>
            <w:sz w:val="24"/>
            <w:szCs w:val="24"/>
          </w:rPr>
          <w:delText>(3</w:delText>
        </w:r>
      </w:del>
      <w:r w:rsidRPr="00961F8B">
        <w:rPr>
          <w:rFonts w:ascii="Times New Roman" w:hAnsi="Times New Roman" w:cs="Times New Roman"/>
          <w:sz w:val="24"/>
          <w:szCs w:val="24"/>
        </w:rPr>
        <w:fldChar w:fldCharType="end"/>
      </w:r>
      <w:r>
        <w:rPr>
          <w:rFonts w:ascii="Times New Roman" w:hAnsi="Times New Roman" w:cs="Times New Roman"/>
          <w:sz w:val="24"/>
          <w:szCs w:val="24"/>
        </w:rPr>
        <w:t>)</w:t>
      </w:r>
      <w:r w:rsidRPr="00961F8B">
        <w:rPr>
          <w:rFonts w:ascii="Times New Roman" w:hAnsi="Times New Roman" w:cs="Times New Roman"/>
          <w:sz w:val="24"/>
          <w:szCs w:val="24"/>
        </w:rPr>
        <w:t>.</w:t>
      </w:r>
      <w:r>
        <w:rPr>
          <w:rFonts w:ascii="Times New Roman" w:hAnsi="Times New Roman" w:cs="Times New Roman"/>
          <w:sz w:val="24"/>
          <w:szCs w:val="24"/>
        </w:rPr>
        <w:t>)</w:t>
      </w:r>
    </w:p>
    <w:p w14:paraId="51AF010B" w14:textId="77777777" w:rsidR="005A464A" w:rsidRPr="00CD66E2" w:rsidRDefault="005A464A" w:rsidP="005A464A">
      <w:pPr>
        <w:spacing w:line="256" w:lineRule="auto"/>
        <w:jc w:val="both"/>
        <w:rPr>
          <w:rFonts w:ascii="Times New Roman" w:hAnsi="Times New Roman" w:cs="Times New Roman"/>
          <w:sz w:val="24"/>
          <w:szCs w:val="24"/>
        </w:rPr>
      </w:pPr>
    </w:p>
    <w:tbl>
      <w:tblPr>
        <w:tblpPr w:leftFromText="180" w:rightFromText="180" w:vertAnchor="text" w:tblpYSpec="top"/>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3"/>
        <w:gridCol w:w="1769"/>
        <w:gridCol w:w="1554"/>
        <w:gridCol w:w="1667"/>
        <w:gridCol w:w="1446"/>
        <w:gridCol w:w="1501"/>
      </w:tblGrid>
      <w:tr w:rsidR="005A464A" w:rsidRPr="00BB7E93" w14:paraId="2B0F71BB" w14:textId="77777777" w:rsidTr="005A464A">
        <w:tc>
          <w:tcPr>
            <w:tcW w:w="1413" w:type="dxa"/>
            <w:vMerge w:val="restart"/>
          </w:tcPr>
          <w:p w14:paraId="41C7D93D" w14:textId="77777777" w:rsidR="005A464A" w:rsidRDefault="005A464A" w:rsidP="005A464A">
            <w:pPr>
              <w:spacing w:line="256" w:lineRule="auto"/>
              <w:jc w:val="both"/>
              <w:rPr>
                <w:rFonts w:ascii="Times New Roman" w:hAnsi="Times New Roman" w:cs="Times New Roman"/>
                <w:sz w:val="24"/>
                <w:szCs w:val="24"/>
              </w:rPr>
            </w:pPr>
          </w:p>
          <w:p w14:paraId="2AE5D5A0" w14:textId="77777777" w:rsidR="005A464A" w:rsidRDefault="005A464A" w:rsidP="005A464A">
            <w:pPr>
              <w:spacing w:line="256" w:lineRule="auto"/>
              <w:jc w:val="both"/>
              <w:rPr>
                <w:rFonts w:ascii="Times New Roman" w:hAnsi="Times New Roman" w:cs="Times New Roman"/>
                <w:sz w:val="24"/>
                <w:szCs w:val="24"/>
              </w:rPr>
            </w:pPr>
            <w:r>
              <w:rPr>
                <w:rFonts w:ascii="Times New Roman" w:hAnsi="Times New Roman" w:cs="Times New Roman"/>
                <w:sz w:val="24"/>
                <w:szCs w:val="24"/>
              </w:rPr>
              <w:t>Strategy class</w:t>
            </w:r>
          </w:p>
        </w:tc>
        <w:tc>
          <w:tcPr>
            <w:tcW w:w="1769" w:type="dxa"/>
            <w:vMerge w:val="restart"/>
          </w:tcPr>
          <w:p w14:paraId="4E411425" w14:textId="77777777" w:rsidR="005A464A" w:rsidRDefault="005A464A" w:rsidP="005A464A">
            <w:pPr>
              <w:spacing w:line="256" w:lineRule="auto"/>
              <w:jc w:val="both"/>
              <w:rPr>
                <w:rFonts w:ascii="Times New Roman" w:hAnsi="Times New Roman" w:cs="Times New Roman"/>
                <w:sz w:val="24"/>
                <w:szCs w:val="24"/>
              </w:rPr>
            </w:pPr>
          </w:p>
          <w:p w14:paraId="31AEB20C" w14:textId="77777777" w:rsidR="005A464A" w:rsidRDefault="005A464A" w:rsidP="005A464A">
            <w:pPr>
              <w:spacing w:line="256" w:lineRule="auto"/>
              <w:jc w:val="both"/>
              <w:rPr>
                <w:rFonts w:ascii="Times New Roman" w:hAnsi="Times New Roman" w:cs="Times New Roman"/>
                <w:sz w:val="24"/>
                <w:szCs w:val="24"/>
              </w:rPr>
            </w:pPr>
            <w:r>
              <w:rPr>
                <w:rFonts w:ascii="Times New Roman" w:hAnsi="Times New Roman" w:cs="Times New Roman"/>
                <w:sz w:val="24"/>
                <w:szCs w:val="24"/>
              </w:rPr>
              <w:t>Trip planning strategy</w:t>
            </w:r>
          </w:p>
        </w:tc>
        <w:tc>
          <w:tcPr>
            <w:tcW w:w="3221" w:type="dxa"/>
            <w:gridSpan w:val="2"/>
          </w:tcPr>
          <w:p w14:paraId="15F151B3" w14:textId="77777777" w:rsidR="005A464A" w:rsidRDefault="005A464A" w:rsidP="005A464A">
            <w:pPr>
              <w:spacing w:line="256" w:lineRule="auto"/>
              <w:jc w:val="both"/>
              <w:rPr>
                <w:rFonts w:ascii="Times New Roman" w:hAnsi="Times New Roman" w:cs="Times New Roman"/>
                <w:sz w:val="24"/>
                <w:szCs w:val="24"/>
              </w:rPr>
            </w:pPr>
            <w:r>
              <w:rPr>
                <w:rFonts w:ascii="Times New Roman" w:hAnsi="Times New Roman" w:cs="Times New Roman"/>
                <w:sz w:val="24"/>
                <w:szCs w:val="24"/>
              </w:rPr>
              <w:t>Waiting time</w:t>
            </w:r>
          </w:p>
        </w:tc>
        <w:tc>
          <w:tcPr>
            <w:tcW w:w="2947" w:type="dxa"/>
            <w:gridSpan w:val="2"/>
          </w:tcPr>
          <w:p w14:paraId="65D8039C" w14:textId="77777777" w:rsidR="005A464A" w:rsidRPr="00BB7E93" w:rsidRDefault="005A464A" w:rsidP="005A464A">
            <w:pPr>
              <w:spacing w:line="256" w:lineRule="auto"/>
              <w:jc w:val="both"/>
              <w:rPr>
                <w:rFonts w:ascii="Times New Roman" w:hAnsi="Times New Roman" w:cs="Times New Roman"/>
                <w:sz w:val="24"/>
                <w:szCs w:val="24"/>
              </w:rPr>
            </w:pPr>
            <w:r>
              <w:rPr>
                <w:rFonts w:ascii="Times New Roman" w:hAnsi="Times New Roman" w:cs="Times New Roman"/>
                <w:sz w:val="24"/>
                <w:szCs w:val="24"/>
              </w:rPr>
              <w:t>Risk of missing bus</w:t>
            </w:r>
          </w:p>
        </w:tc>
      </w:tr>
      <w:tr w:rsidR="005A464A" w:rsidRPr="00BB7E93" w14:paraId="70A03761" w14:textId="77777777" w:rsidTr="005A464A">
        <w:tc>
          <w:tcPr>
            <w:tcW w:w="1413" w:type="dxa"/>
            <w:vMerge/>
          </w:tcPr>
          <w:p w14:paraId="0A8AE8A8" w14:textId="77777777" w:rsidR="005A464A" w:rsidRDefault="005A464A" w:rsidP="005A464A">
            <w:pPr>
              <w:spacing w:line="256" w:lineRule="auto"/>
              <w:jc w:val="both"/>
              <w:rPr>
                <w:rFonts w:ascii="Times New Roman" w:hAnsi="Times New Roman" w:cs="Times New Roman"/>
                <w:sz w:val="24"/>
                <w:szCs w:val="24"/>
              </w:rPr>
            </w:pPr>
          </w:p>
        </w:tc>
        <w:tc>
          <w:tcPr>
            <w:tcW w:w="1769" w:type="dxa"/>
            <w:vMerge/>
          </w:tcPr>
          <w:p w14:paraId="0E0C20B8" w14:textId="77777777" w:rsidR="005A464A" w:rsidRPr="00BB7E93" w:rsidRDefault="005A464A" w:rsidP="005A464A">
            <w:pPr>
              <w:spacing w:line="256" w:lineRule="auto"/>
              <w:jc w:val="both"/>
              <w:rPr>
                <w:rFonts w:ascii="Times New Roman" w:hAnsi="Times New Roman" w:cs="Times New Roman"/>
                <w:sz w:val="24"/>
                <w:szCs w:val="24"/>
              </w:rPr>
            </w:pPr>
          </w:p>
        </w:tc>
        <w:tc>
          <w:tcPr>
            <w:tcW w:w="1554" w:type="dxa"/>
          </w:tcPr>
          <w:p w14:paraId="024FE25A" w14:textId="77777777" w:rsidR="005A464A" w:rsidRPr="00BB7E93" w:rsidRDefault="005A464A" w:rsidP="005A464A">
            <w:pPr>
              <w:spacing w:line="256" w:lineRule="auto"/>
              <w:jc w:val="both"/>
              <w:rPr>
                <w:rFonts w:ascii="Times New Roman" w:hAnsi="Times New Roman" w:cs="Times New Roman"/>
                <w:sz w:val="24"/>
                <w:szCs w:val="24"/>
              </w:rPr>
            </w:pPr>
            <w:r>
              <w:rPr>
                <w:rFonts w:ascii="Times New Roman" w:hAnsi="Times New Roman" w:cs="Times New Roman"/>
                <w:sz w:val="24"/>
                <w:szCs w:val="24"/>
              </w:rPr>
              <w:t>M</w:t>
            </w:r>
            <w:r w:rsidRPr="00BB7E93">
              <w:rPr>
                <w:rFonts w:ascii="Times New Roman" w:hAnsi="Times New Roman" w:cs="Times New Roman"/>
                <w:sz w:val="24"/>
                <w:szCs w:val="24"/>
              </w:rPr>
              <w:t>ean</w:t>
            </w:r>
          </w:p>
        </w:tc>
        <w:tc>
          <w:tcPr>
            <w:tcW w:w="1667" w:type="dxa"/>
          </w:tcPr>
          <w:p w14:paraId="4DAB5051" w14:textId="77777777" w:rsidR="005A464A" w:rsidRPr="00BB7E93" w:rsidRDefault="005A464A" w:rsidP="005A464A">
            <w:pPr>
              <w:spacing w:line="256" w:lineRule="auto"/>
              <w:jc w:val="both"/>
              <w:rPr>
                <w:rFonts w:ascii="Times New Roman" w:hAnsi="Times New Roman" w:cs="Times New Roman"/>
                <w:sz w:val="24"/>
                <w:szCs w:val="24"/>
              </w:rPr>
            </w:pPr>
            <w:r>
              <w:rPr>
                <w:rFonts w:ascii="Times New Roman" w:hAnsi="Times New Roman" w:cs="Times New Roman"/>
                <w:sz w:val="24"/>
                <w:szCs w:val="24"/>
              </w:rPr>
              <w:t xml:space="preserve">Standard </w:t>
            </w:r>
            <w:r w:rsidRPr="00BB7E93">
              <w:rPr>
                <w:rFonts w:ascii="Times New Roman" w:hAnsi="Times New Roman" w:cs="Times New Roman"/>
                <w:sz w:val="24"/>
                <w:szCs w:val="24"/>
              </w:rPr>
              <w:t>deviation</w:t>
            </w:r>
          </w:p>
        </w:tc>
        <w:tc>
          <w:tcPr>
            <w:tcW w:w="1446" w:type="dxa"/>
          </w:tcPr>
          <w:p w14:paraId="4035010E" w14:textId="77777777" w:rsidR="005A464A" w:rsidRPr="00BB7E93" w:rsidRDefault="005A464A" w:rsidP="005A464A">
            <w:pPr>
              <w:spacing w:line="256" w:lineRule="auto"/>
              <w:jc w:val="both"/>
              <w:rPr>
                <w:rFonts w:ascii="Times New Roman" w:hAnsi="Times New Roman" w:cs="Times New Roman"/>
                <w:sz w:val="24"/>
                <w:szCs w:val="24"/>
              </w:rPr>
            </w:pPr>
            <w:r>
              <w:rPr>
                <w:rFonts w:ascii="Times New Roman" w:hAnsi="Times New Roman" w:cs="Times New Roman"/>
                <w:sz w:val="24"/>
                <w:szCs w:val="24"/>
              </w:rPr>
              <w:t>M</w:t>
            </w:r>
            <w:r w:rsidRPr="00BB7E93">
              <w:rPr>
                <w:rFonts w:ascii="Times New Roman" w:hAnsi="Times New Roman" w:cs="Times New Roman"/>
                <w:sz w:val="24"/>
                <w:szCs w:val="24"/>
              </w:rPr>
              <w:t>ean</w:t>
            </w:r>
          </w:p>
        </w:tc>
        <w:tc>
          <w:tcPr>
            <w:tcW w:w="1501" w:type="dxa"/>
          </w:tcPr>
          <w:p w14:paraId="4C764775" w14:textId="77777777" w:rsidR="005A464A" w:rsidRPr="00BB7E93" w:rsidRDefault="005A464A" w:rsidP="005A464A">
            <w:pPr>
              <w:spacing w:line="256" w:lineRule="auto"/>
              <w:jc w:val="both"/>
              <w:rPr>
                <w:rFonts w:ascii="Times New Roman" w:hAnsi="Times New Roman" w:cs="Times New Roman"/>
                <w:sz w:val="24"/>
                <w:szCs w:val="24"/>
              </w:rPr>
            </w:pPr>
            <w:r>
              <w:rPr>
                <w:rFonts w:ascii="Times New Roman" w:hAnsi="Times New Roman" w:cs="Times New Roman"/>
                <w:sz w:val="24"/>
                <w:szCs w:val="24"/>
              </w:rPr>
              <w:t>Standard d</w:t>
            </w:r>
            <w:r w:rsidRPr="00BB7E93">
              <w:rPr>
                <w:rFonts w:ascii="Times New Roman" w:hAnsi="Times New Roman" w:cs="Times New Roman"/>
                <w:sz w:val="24"/>
                <w:szCs w:val="24"/>
              </w:rPr>
              <w:t>eviation</w:t>
            </w:r>
          </w:p>
        </w:tc>
      </w:tr>
      <w:tr w:rsidR="005A464A" w:rsidRPr="00BB7E93" w14:paraId="13469153" w14:textId="77777777" w:rsidTr="005A464A">
        <w:tc>
          <w:tcPr>
            <w:tcW w:w="1413" w:type="dxa"/>
            <w:vMerge w:val="restart"/>
          </w:tcPr>
          <w:p w14:paraId="4D79894F" w14:textId="77777777" w:rsidR="005A464A" w:rsidRDefault="005A464A" w:rsidP="005A464A">
            <w:pPr>
              <w:spacing w:line="256" w:lineRule="auto"/>
              <w:jc w:val="both"/>
              <w:rPr>
                <w:rFonts w:ascii="Times New Roman" w:hAnsi="Times New Roman" w:cs="Times New Roman"/>
                <w:sz w:val="24"/>
                <w:szCs w:val="24"/>
              </w:rPr>
            </w:pPr>
            <w:commentRangeStart w:id="615"/>
            <w:r>
              <w:rPr>
                <w:rFonts w:ascii="Times New Roman" w:hAnsi="Times New Roman" w:cs="Times New Roman"/>
                <w:sz w:val="24"/>
                <w:szCs w:val="24"/>
              </w:rPr>
              <w:t>No real-time information</w:t>
            </w:r>
          </w:p>
        </w:tc>
        <w:tc>
          <w:tcPr>
            <w:tcW w:w="1769" w:type="dxa"/>
          </w:tcPr>
          <w:p w14:paraId="4A958C51" w14:textId="77777777" w:rsidR="005A464A" w:rsidRDefault="005A464A" w:rsidP="005A464A">
            <w:pPr>
              <w:spacing w:line="256" w:lineRule="auto"/>
              <w:jc w:val="both"/>
              <w:rPr>
                <w:rFonts w:ascii="Times New Roman" w:hAnsi="Times New Roman" w:cs="Times New Roman"/>
                <w:sz w:val="24"/>
                <w:szCs w:val="24"/>
              </w:rPr>
            </w:pPr>
            <w:commentRangeStart w:id="616"/>
            <w:r>
              <w:rPr>
                <w:rFonts w:ascii="Times New Roman" w:hAnsi="Times New Roman" w:cs="Times New Roman"/>
                <w:sz w:val="24"/>
                <w:szCs w:val="24"/>
              </w:rPr>
              <w:t>Arbitrary T</w:t>
            </w:r>
            <w:r w:rsidRPr="008227CE">
              <w:rPr>
                <w:rFonts w:ascii="Times New Roman" w:hAnsi="Times New Roman" w:cs="Times New Roman"/>
                <w:sz w:val="24"/>
                <w:szCs w:val="24"/>
              </w:rPr>
              <w:t>actic</w:t>
            </w:r>
            <w:r>
              <w:rPr>
                <w:rFonts w:ascii="Times New Roman" w:hAnsi="Times New Roman" w:cs="Times New Roman"/>
                <w:sz w:val="24"/>
                <w:szCs w:val="24"/>
              </w:rPr>
              <w:t xml:space="preserve"> (AT)</w:t>
            </w:r>
          </w:p>
        </w:tc>
        <w:tc>
          <w:tcPr>
            <w:tcW w:w="1554" w:type="dxa"/>
          </w:tcPr>
          <w:p w14:paraId="6634D97D" w14:textId="77777777" w:rsidR="005A464A" w:rsidRDefault="005A464A" w:rsidP="005A464A">
            <w:pPr>
              <w:spacing w:line="256" w:lineRule="auto"/>
              <w:jc w:val="both"/>
              <w:rPr>
                <w:rFonts w:ascii="Times New Roman" w:hAnsi="Times New Roman" w:cs="Times New Roman"/>
                <w:sz w:val="24"/>
                <w:szCs w:val="24"/>
              </w:rPr>
            </w:pPr>
            <w:r w:rsidRPr="008227CE">
              <w:rPr>
                <w:rFonts w:ascii="Times New Roman" w:hAnsi="Times New Roman" w:cs="Times New Roman"/>
                <w:sz w:val="24"/>
                <w:szCs w:val="24"/>
              </w:rPr>
              <w:t>510 seconds</w:t>
            </w:r>
          </w:p>
        </w:tc>
        <w:tc>
          <w:tcPr>
            <w:tcW w:w="1667" w:type="dxa"/>
          </w:tcPr>
          <w:p w14:paraId="148876FD" w14:textId="77777777" w:rsidR="005A464A" w:rsidRDefault="005A464A" w:rsidP="005A464A">
            <w:pPr>
              <w:spacing w:line="256" w:lineRule="auto"/>
              <w:jc w:val="both"/>
              <w:rPr>
                <w:rFonts w:ascii="Times New Roman" w:hAnsi="Times New Roman" w:cs="Times New Roman"/>
                <w:sz w:val="24"/>
                <w:szCs w:val="24"/>
              </w:rPr>
            </w:pPr>
            <w:r w:rsidRPr="008227CE">
              <w:rPr>
                <w:rFonts w:ascii="Times New Roman" w:hAnsi="Times New Roman" w:cs="Times New Roman"/>
                <w:sz w:val="24"/>
                <w:szCs w:val="24"/>
              </w:rPr>
              <w:t>-</w:t>
            </w:r>
          </w:p>
        </w:tc>
        <w:tc>
          <w:tcPr>
            <w:tcW w:w="1446" w:type="dxa"/>
          </w:tcPr>
          <w:p w14:paraId="524994F0" w14:textId="77777777" w:rsidR="005A464A" w:rsidRDefault="005A464A" w:rsidP="005A464A">
            <w:pPr>
              <w:spacing w:line="256" w:lineRule="auto"/>
              <w:jc w:val="both"/>
              <w:rPr>
                <w:rFonts w:ascii="Times New Roman" w:hAnsi="Times New Roman" w:cs="Times New Roman"/>
                <w:sz w:val="24"/>
                <w:szCs w:val="24"/>
              </w:rPr>
            </w:pPr>
            <w:r w:rsidRPr="008227CE">
              <w:rPr>
                <w:rFonts w:ascii="Times New Roman" w:hAnsi="Times New Roman" w:cs="Times New Roman"/>
                <w:sz w:val="24"/>
                <w:szCs w:val="24"/>
              </w:rPr>
              <w:t>-</w:t>
            </w:r>
          </w:p>
        </w:tc>
        <w:tc>
          <w:tcPr>
            <w:tcW w:w="1501" w:type="dxa"/>
          </w:tcPr>
          <w:p w14:paraId="6BE38A89" w14:textId="77777777" w:rsidR="005A464A" w:rsidRDefault="005A464A" w:rsidP="005A464A">
            <w:pPr>
              <w:spacing w:line="256" w:lineRule="auto"/>
              <w:jc w:val="both"/>
              <w:rPr>
                <w:rFonts w:ascii="Times New Roman" w:hAnsi="Times New Roman" w:cs="Times New Roman"/>
                <w:sz w:val="24"/>
                <w:szCs w:val="24"/>
              </w:rPr>
            </w:pPr>
            <w:r w:rsidRPr="008227CE">
              <w:rPr>
                <w:rFonts w:ascii="Times New Roman" w:hAnsi="Times New Roman" w:cs="Times New Roman"/>
                <w:sz w:val="24"/>
                <w:szCs w:val="24"/>
              </w:rPr>
              <w:t>-</w:t>
            </w:r>
            <w:commentRangeEnd w:id="616"/>
            <w:r>
              <w:rPr>
                <w:rStyle w:val="CommentReference"/>
              </w:rPr>
              <w:commentReference w:id="616"/>
            </w:r>
            <w:r>
              <w:rPr>
                <w:rStyle w:val="CommentReference"/>
              </w:rPr>
              <w:commentReference w:id="615"/>
            </w:r>
          </w:p>
        </w:tc>
      </w:tr>
      <w:commentRangeEnd w:id="615"/>
      <w:tr w:rsidR="005A464A" w:rsidRPr="00BB7E93" w14:paraId="19B43A71" w14:textId="77777777" w:rsidTr="005A464A">
        <w:tc>
          <w:tcPr>
            <w:tcW w:w="1413" w:type="dxa"/>
            <w:vMerge/>
          </w:tcPr>
          <w:p w14:paraId="1541D1D4" w14:textId="77777777" w:rsidR="005A464A" w:rsidRDefault="005A464A" w:rsidP="005A464A">
            <w:pPr>
              <w:spacing w:line="256" w:lineRule="auto"/>
              <w:jc w:val="both"/>
              <w:rPr>
                <w:rFonts w:ascii="Times New Roman" w:hAnsi="Times New Roman" w:cs="Times New Roman"/>
                <w:sz w:val="24"/>
                <w:szCs w:val="24"/>
              </w:rPr>
            </w:pPr>
          </w:p>
        </w:tc>
        <w:tc>
          <w:tcPr>
            <w:tcW w:w="1769" w:type="dxa"/>
          </w:tcPr>
          <w:p w14:paraId="191B8018" w14:textId="77777777" w:rsidR="005A464A" w:rsidRPr="00BB7E93" w:rsidRDefault="005A464A" w:rsidP="005A464A">
            <w:pPr>
              <w:spacing w:line="256" w:lineRule="auto"/>
              <w:jc w:val="both"/>
              <w:rPr>
                <w:rFonts w:ascii="Times New Roman" w:hAnsi="Times New Roman" w:cs="Times New Roman"/>
                <w:sz w:val="24"/>
                <w:szCs w:val="24"/>
              </w:rPr>
            </w:pPr>
            <w:r>
              <w:rPr>
                <w:rFonts w:ascii="Times New Roman" w:hAnsi="Times New Roman" w:cs="Times New Roman"/>
                <w:sz w:val="24"/>
                <w:szCs w:val="24"/>
              </w:rPr>
              <w:t>Schedule Tactic (ST)</w:t>
            </w:r>
          </w:p>
        </w:tc>
        <w:tc>
          <w:tcPr>
            <w:tcW w:w="1554" w:type="dxa"/>
          </w:tcPr>
          <w:p w14:paraId="4F0DD689" w14:textId="77777777" w:rsidR="005A464A" w:rsidRPr="00BB7E93" w:rsidRDefault="005A464A" w:rsidP="005A464A">
            <w:pPr>
              <w:spacing w:line="256" w:lineRule="auto"/>
              <w:jc w:val="both"/>
              <w:rPr>
                <w:rFonts w:ascii="Times New Roman" w:hAnsi="Times New Roman" w:cs="Times New Roman"/>
                <w:sz w:val="24"/>
                <w:szCs w:val="24"/>
              </w:rPr>
            </w:pPr>
            <w:r>
              <w:rPr>
                <w:rFonts w:ascii="Times New Roman" w:hAnsi="Times New Roman" w:cs="Times New Roman" w:hint="eastAsia"/>
                <w:sz w:val="24"/>
                <w:szCs w:val="24"/>
              </w:rPr>
              <w:t>252</w:t>
            </w:r>
            <w:r>
              <w:rPr>
                <w:rFonts w:ascii="Times New Roman" w:hAnsi="Times New Roman" w:cs="Times New Roman"/>
                <w:sz w:val="24"/>
                <w:szCs w:val="24"/>
              </w:rPr>
              <w:t xml:space="preserve"> </w:t>
            </w:r>
            <w:r w:rsidRPr="00BB7E93">
              <w:rPr>
                <w:rFonts w:ascii="Times New Roman" w:hAnsi="Times New Roman" w:cs="Times New Roman"/>
                <w:sz w:val="24"/>
                <w:szCs w:val="24"/>
              </w:rPr>
              <w:t>seconds</w:t>
            </w:r>
          </w:p>
        </w:tc>
        <w:tc>
          <w:tcPr>
            <w:tcW w:w="1667" w:type="dxa"/>
          </w:tcPr>
          <w:p w14:paraId="60EC19FD" w14:textId="77777777" w:rsidR="005A464A" w:rsidRPr="00BB7E93" w:rsidRDefault="005A464A" w:rsidP="005A464A">
            <w:pPr>
              <w:spacing w:line="256" w:lineRule="auto"/>
              <w:jc w:val="both"/>
              <w:rPr>
                <w:rFonts w:ascii="Times New Roman" w:hAnsi="Times New Roman" w:cs="Times New Roman"/>
                <w:sz w:val="24"/>
                <w:szCs w:val="24"/>
              </w:rPr>
            </w:pPr>
            <w:r>
              <w:rPr>
                <w:rFonts w:ascii="Times New Roman" w:hAnsi="Times New Roman" w:cs="Times New Roman" w:hint="eastAsia"/>
                <w:sz w:val="24"/>
                <w:szCs w:val="24"/>
              </w:rPr>
              <w:t>345</w:t>
            </w:r>
            <w:r>
              <w:rPr>
                <w:rFonts w:ascii="Times New Roman" w:hAnsi="Times New Roman" w:cs="Times New Roman"/>
                <w:sz w:val="24"/>
                <w:szCs w:val="24"/>
              </w:rPr>
              <w:t xml:space="preserve"> </w:t>
            </w:r>
            <w:r>
              <w:rPr>
                <w:rFonts w:ascii="Times New Roman" w:hAnsi="Times New Roman" w:cs="Times New Roman" w:hint="eastAsia"/>
                <w:sz w:val="24"/>
                <w:szCs w:val="24"/>
              </w:rPr>
              <w:t>se</w:t>
            </w:r>
            <w:r>
              <w:rPr>
                <w:rFonts w:ascii="Times New Roman" w:hAnsi="Times New Roman" w:cs="Times New Roman"/>
                <w:sz w:val="24"/>
                <w:szCs w:val="24"/>
              </w:rPr>
              <w:t>conds</w:t>
            </w:r>
          </w:p>
        </w:tc>
        <w:tc>
          <w:tcPr>
            <w:tcW w:w="1446" w:type="dxa"/>
          </w:tcPr>
          <w:p w14:paraId="5CADDF0B" w14:textId="77777777" w:rsidR="005A464A" w:rsidRPr="00BB7E93" w:rsidRDefault="005A464A" w:rsidP="005A464A">
            <w:pPr>
              <w:spacing w:line="256" w:lineRule="auto"/>
              <w:jc w:val="both"/>
              <w:rPr>
                <w:rFonts w:ascii="Times New Roman" w:hAnsi="Times New Roman" w:cs="Times New Roman"/>
                <w:sz w:val="24"/>
                <w:szCs w:val="24"/>
              </w:rPr>
            </w:pPr>
            <w:r>
              <w:rPr>
                <w:rFonts w:ascii="Times New Roman" w:hAnsi="Times New Roman" w:cs="Times New Roman" w:hint="eastAsia"/>
                <w:sz w:val="24"/>
                <w:szCs w:val="24"/>
              </w:rPr>
              <w:t>6.28</w:t>
            </w:r>
            <w:r>
              <w:rPr>
                <w:rFonts w:ascii="Times New Roman" w:hAnsi="Times New Roman" w:cs="Times New Roman"/>
                <w:sz w:val="24"/>
                <w:szCs w:val="24"/>
              </w:rPr>
              <w:t>%</w:t>
            </w:r>
          </w:p>
        </w:tc>
        <w:tc>
          <w:tcPr>
            <w:tcW w:w="1501" w:type="dxa"/>
          </w:tcPr>
          <w:p w14:paraId="15528490" w14:textId="77777777" w:rsidR="005A464A" w:rsidRPr="00BB7E93" w:rsidRDefault="005A464A" w:rsidP="005A464A">
            <w:pPr>
              <w:spacing w:line="256" w:lineRule="auto"/>
              <w:jc w:val="both"/>
              <w:rPr>
                <w:rFonts w:ascii="Times New Roman" w:hAnsi="Times New Roman" w:cs="Times New Roman"/>
                <w:sz w:val="24"/>
                <w:szCs w:val="24"/>
              </w:rPr>
            </w:pPr>
            <w:r>
              <w:rPr>
                <w:rFonts w:ascii="Times New Roman" w:hAnsi="Times New Roman" w:cs="Times New Roman" w:hint="eastAsia"/>
                <w:sz w:val="24"/>
                <w:szCs w:val="24"/>
              </w:rPr>
              <w:t>16.55</w:t>
            </w:r>
            <w:r>
              <w:rPr>
                <w:rFonts w:ascii="Times New Roman" w:hAnsi="Times New Roman" w:cs="Times New Roman"/>
                <w:sz w:val="24"/>
                <w:szCs w:val="24"/>
              </w:rPr>
              <w:t>%</w:t>
            </w:r>
          </w:p>
        </w:tc>
      </w:tr>
      <w:tr w:rsidR="005A464A" w:rsidRPr="00BB7E93" w14:paraId="0C12425D" w14:textId="77777777" w:rsidTr="005A464A">
        <w:tc>
          <w:tcPr>
            <w:tcW w:w="1413" w:type="dxa"/>
            <w:vMerge/>
          </w:tcPr>
          <w:p w14:paraId="3232C862" w14:textId="77777777" w:rsidR="005A464A" w:rsidRDefault="005A464A" w:rsidP="005A464A">
            <w:pPr>
              <w:spacing w:line="256" w:lineRule="auto"/>
              <w:jc w:val="both"/>
              <w:rPr>
                <w:rFonts w:ascii="Times New Roman" w:hAnsi="Times New Roman" w:cs="Times New Roman"/>
                <w:sz w:val="24"/>
                <w:szCs w:val="24"/>
              </w:rPr>
            </w:pPr>
          </w:p>
        </w:tc>
        <w:tc>
          <w:tcPr>
            <w:tcW w:w="1769" w:type="dxa"/>
          </w:tcPr>
          <w:p w14:paraId="613E2E71" w14:textId="77777777" w:rsidR="005A464A" w:rsidRDefault="005A464A" w:rsidP="005A464A">
            <w:pPr>
              <w:spacing w:line="256" w:lineRule="auto"/>
              <w:jc w:val="both"/>
              <w:rPr>
                <w:rFonts w:ascii="Times New Roman" w:hAnsi="Times New Roman" w:cs="Times New Roman"/>
                <w:sz w:val="24"/>
                <w:szCs w:val="24"/>
              </w:rPr>
            </w:pPr>
            <w:r>
              <w:rPr>
                <w:rFonts w:ascii="Times New Roman" w:hAnsi="Times New Roman" w:cs="Times New Roman"/>
                <w:sz w:val="24"/>
                <w:szCs w:val="24"/>
              </w:rPr>
              <w:t>Empirical Tactic (ET)</w:t>
            </w:r>
          </w:p>
        </w:tc>
        <w:tc>
          <w:tcPr>
            <w:tcW w:w="1554" w:type="dxa"/>
          </w:tcPr>
          <w:p w14:paraId="298892E6" w14:textId="77777777" w:rsidR="005A464A" w:rsidRDefault="005A464A" w:rsidP="005A464A">
            <w:pPr>
              <w:spacing w:line="256" w:lineRule="auto"/>
              <w:jc w:val="both"/>
              <w:rPr>
                <w:rFonts w:ascii="Times New Roman" w:hAnsi="Times New Roman" w:cs="Times New Roman"/>
                <w:sz w:val="24"/>
                <w:szCs w:val="24"/>
              </w:rPr>
            </w:pPr>
            <w:r>
              <w:rPr>
                <w:rFonts w:ascii="Times New Roman" w:hAnsi="Times New Roman" w:cs="Times New Roman" w:hint="eastAsia"/>
                <w:sz w:val="24"/>
                <w:szCs w:val="24"/>
              </w:rPr>
              <w:t>334</w:t>
            </w:r>
            <w:r>
              <w:rPr>
                <w:rFonts w:ascii="Times New Roman" w:hAnsi="Times New Roman" w:cs="Times New Roman"/>
                <w:sz w:val="24"/>
                <w:szCs w:val="24"/>
              </w:rPr>
              <w:t xml:space="preserve"> </w:t>
            </w:r>
            <w:r w:rsidRPr="00AA1330">
              <w:rPr>
                <w:rFonts w:ascii="Times New Roman" w:hAnsi="Times New Roman" w:cs="Times New Roman"/>
                <w:sz w:val="24"/>
                <w:szCs w:val="24"/>
              </w:rPr>
              <w:t>seconds</w:t>
            </w:r>
          </w:p>
        </w:tc>
        <w:tc>
          <w:tcPr>
            <w:tcW w:w="1667" w:type="dxa"/>
          </w:tcPr>
          <w:p w14:paraId="77783FF8" w14:textId="77777777" w:rsidR="005A464A" w:rsidRDefault="005A464A" w:rsidP="005A464A">
            <w:pPr>
              <w:spacing w:line="256" w:lineRule="auto"/>
              <w:jc w:val="both"/>
              <w:rPr>
                <w:rFonts w:ascii="Times New Roman" w:hAnsi="Times New Roman" w:cs="Times New Roman"/>
                <w:sz w:val="24"/>
                <w:szCs w:val="24"/>
              </w:rPr>
            </w:pPr>
            <w:r>
              <w:rPr>
                <w:rFonts w:ascii="Times New Roman" w:hAnsi="Times New Roman" w:cs="Times New Roman" w:hint="eastAsia"/>
                <w:sz w:val="24"/>
                <w:szCs w:val="24"/>
              </w:rPr>
              <w:t>494</w:t>
            </w:r>
            <w:r>
              <w:rPr>
                <w:rFonts w:ascii="Times New Roman" w:hAnsi="Times New Roman" w:cs="Times New Roman"/>
                <w:sz w:val="24"/>
                <w:szCs w:val="24"/>
              </w:rPr>
              <w:t xml:space="preserve"> </w:t>
            </w:r>
            <w:r w:rsidRPr="00AA1330">
              <w:rPr>
                <w:rFonts w:ascii="Times New Roman" w:hAnsi="Times New Roman" w:cs="Times New Roman"/>
                <w:sz w:val="24"/>
                <w:szCs w:val="24"/>
              </w:rPr>
              <w:t>seconds</w:t>
            </w:r>
          </w:p>
        </w:tc>
        <w:tc>
          <w:tcPr>
            <w:tcW w:w="1446" w:type="dxa"/>
          </w:tcPr>
          <w:p w14:paraId="5B3AF2B2" w14:textId="77777777" w:rsidR="005A464A" w:rsidRDefault="005A464A" w:rsidP="005A464A">
            <w:pPr>
              <w:spacing w:line="256" w:lineRule="auto"/>
              <w:jc w:val="both"/>
              <w:rPr>
                <w:rFonts w:ascii="Times New Roman" w:hAnsi="Times New Roman" w:cs="Times New Roman"/>
                <w:sz w:val="24"/>
                <w:szCs w:val="24"/>
              </w:rPr>
            </w:pPr>
            <w:r w:rsidRPr="00AA1330">
              <w:rPr>
                <w:rFonts w:ascii="Times New Roman" w:hAnsi="Times New Roman" w:cs="Times New Roman"/>
                <w:sz w:val="24"/>
                <w:szCs w:val="24"/>
              </w:rPr>
              <w:t>18.39%</w:t>
            </w:r>
          </w:p>
        </w:tc>
        <w:tc>
          <w:tcPr>
            <w:tcW w:w="1501" w:type="dxa"/>
          </w:tcPr>
          <w:p w14:paraId="7F7D7C30" w14:textId="77777777" w:rsidR="005A464A" w:rsidRDefault="005A464A" w:rsidP="005A464A">
            <w:pPr>
              <w:spacing w:line="256" w:lineRule="auto"/>
              <w:jc w:val="both"/>
              <w:rPr>
                <w:rFonts w:ascii="Times New Roman" w:hAnsi="Times New Roman" w:cs="Times New Roman"/>
                <w:sz w:val="24"/>
                <w:szCs w:val="24"/>
              </w:rPr>
            </w:pPr>
            <w:r w:rsidRPr="00AA1330">
              <w:rPr>
                <w:rFonts w:ascii="Times New Roman" w:hAnsi="Times New Roman" w:cs="Times New Roman"/>
                <w:sz w:val="24"/>
                <w:szCs w:val="24"/>
              </w:rPr>
              <w:t>38.74%</w:t>
            </w:r>
          </w:p>
        </w:tc>
      </w:tr>
      <w:tr w:rsidR="005A464A" w:rsidRPr="00BB7E93" w14:paraId="7D79E652" w14:textId="77777777" w:rsidTr="005A464A">
        <w:tc>
          <w:tcPr>
            <w:tcW w:w="1413" w:type="dxa"/>
            <w:vMerge w:val="restart"/>
          </w:tcPr>
          <w:p w14:paraId="3388A641" w14:textId="77777777" w:rsidR="005A464A" w:rsidRDefault="005A464A" w:rsidP="005A464A">
            <w:pPr>
              <w:spacing w:line="256" w:lineRule="auto"/>
              <w:jc w:val="both"/>
              <w:rPr>
                <w:rFonts w:ascii="Times New Roman" w:hAnsi="Times New Roman" w:cs="Times New Roman"/>
                <w:sz w:val="24"/>
                <w:szCs w:val="24"/>
              </w:rPr>
            </w:pPr>
            <w:r>
              <w:rPr>
                <w:rFonts w:ascii="Times New Roman" w:hAnsi="Times New Roman" w:cs="Times New Roman"/>
                <w:sz w:val="24"/>
                <w:szCs w:val="24"/>
              </w:rPr>
              <w:t>Real-time information</w:t>
            </w:r>
          </w:p>
        </w:tc>
        <w:tc>
          <w:tcPr>
            <w:tcW w:w="1769" w:type="dxa"/>
          </w:tcPr>
          <w:p w14:paraId="1C5ED57F" w14:textId="77777777" w:rsidR="005A464A" w:rsidRDefault="005A464A" w:rsidP="005A464A">
            <w:pPr>
              <w:spacing w:line="256" w:lineRule="auto"/>
              <w:jc w:val="both"/>
              <w:rPr>
                <w:rFonts w:ascii="Times New Roman" w:hAnsi="Times New Roman" w:cs="Times New Roman"/>
                <w:sz w:val="24"/>
                <w:szCs w:val="24"/>
              </w:rPr>
            </w:pPr>
            <w:r>
              <w:rPr>
                <w:rFonts w:ascii="Times New Roman" w:hAnsi="Times New Roman" w:cs="Times New Roman"/>
                <w:sz w:val="24"/>
                <w:szCs w:val="24"/>
              </w:rPr>
              <w:t>Greedy T</w:t>
            </w:r>
            <w:r w:rsidRPr="008227CE">
              <w:rPr>
                <w:rFonts w:ascii="Times New Roman" w:hAnsi="Times New Roman" w:cs="Times New Roman"/>
                <w:sz w:val="24"/>
                <w:szCs w:val="24"/>
              </w:rPr>
              <w:t>actic</w:t>
            </w:r>
            <w:r>
              <w:rPr>
                <w:rFonts w:ascii="Times New Roman" w:hAnsi="Times New Roman" w:cs="Times New Roman"/>
                <w:sz w:val="24"/>
                <w:szCs w:val="24"/>
              </w:rPr>
              <w:t xml:space="preserve"> (GT)</w:t>
            </w:r>
          </w:p>
        </w:tc>
        <w:tc>
          <w:tcPr>
            <w:tcW w:w="1554" w:type="dxa"/>
          </w:tcPr>
          <w:p w14:paraId="7D31205B" w14:textId="77777777" w:rsidR="005A464A" w:rsidRDefault="005A464A" w:rsidP="005A464A">
            <w:pPr>
              <w:spacing w:line="256" w:lineRule="auto"/>
              <w:jc w:val="both"/>
              <w:rPr>
                <w:rFonts w:ascii="Times New Roman" w:hAnsi="Times New Roman" w:cs="Times New Roman"/>
                <w:sz w:val="24"/>
                <w:szCs w:val="24"/>
              </w:rPr>
            </w:pPr>
            <w:r>
              <w:rPr>
                <w:rFonts w:ascii="Times New Roman" w:hAnsi="Times New Roman" w:cs="Times New Roman"/>
                <w:sz w:val="24"/>
                <w:szCs w:val="24"/>
              </w:rPr>
              <w:t>751</w:t>
            </w:r>
            <w:r w:rsidRPr="002F32C6">
              <w:rPr>
                <w:rFonts w:ascii="Times New Roman" w:hAnsi="Times New Roman" w:cs="Times New Roman"/>
                <w:sz w:val="24"/>
                <w:szCs w:val="24"/>
              </w:rPr>
              <w:t xml:space="preserve"> seconds</w:t>
            </w:r>
          </w:p>
        </w:tc>
        <w:tc>
          <w:tcPr>
            <w:tcW w:w="1667" w:type="dxa"/>
          </w:tcPr>
          <w:p w14:paraId="60B33E3D" w14:textId="77777777" w:rsidR="005A464A" w:rsidRDefault="005A464A" w:rsidP="005A464A">
            <w:pPr>
              <w:spacing w:line="256" w:lineRule="auto"/>
              <w:jc w:val="both"/>
              <w:rPr>
                <w:rFonts w:ascii="Times New Roman" w:hAnsi="Times New Roman" w:cs="Times New Roman"/>
                <w:sz w:val="24"/>
                <w:szCs w:val="24"/>
              </w:rPr>
            </w:pPr>
            <w:r>
              <w:rPr>
                <w:rFonts w:ascii="Times New Roman" w:hAnsi="Times New Roman" w:cs="Times New Roman"/>
                <w:sz w:val="24"/>
                <w:szCs w:val="24"/>
              </w:rPr>
              <w:t>707</w:t>
            </w:r>
            <w:r w:rsidRPr="002F32C6">
              <w:rPr>
                <w:rFonts w:ascii="Times New Roman" w:hAnsi="Times New Roman" w:cs="Times New Roman"/>
                <w:sz w:val="24"/>
                <w:szCs w:val="24"/>
              </w:rPr>
              <w:t xml:space="preserve"> </w:t>
            </w:r>
            <w:r w:rsidRPr="002F32C6">
              <w:rPr>
                <w:rFonts w:ascii="Times New Roman" w:hAnsi="Times New Roman" w:cs="Times New Roman" w:hint="eastAsia"/>
                <w:sz w:val="24"/>
                <w:szCs w:val="24"/>
              </w:rPr>
              <w:t>se</w:t>
            </w:r>
            <w:r w:rsidRPr="002F32C6">
              <w:rPr>
                <w:rFonts w:ascii="Times New Roman" w:hAnsi="Times New Roman" w:cs="Times New Roman"/>
                <w:sz w:val="24"/>
                <w:szCs w:val="24"/>
              </w:rPr>
              <w:t>conds</w:t>
            </w:r>
          </w:p>
        </w:tc>
        <w:tc>
          <w:tcPr>
            <w:tcW w:w="1446" w:type="dxa"/>
          </w:tcPr>
          <w:p w14:paraId="57679BAD" w14:textId="77777777" w:rsidR="005A464A" w:rsidRDefault="005A464A" w:rsidP="005A464A">
            <w:pPr>
              <w:spacing w:line="256" w:lineRule="auto"/>
              <w:jc w:val="both"/>
              <w:rPr>
                <w:rFonts w:ascii="Times New Roman" w:hAnsi="Times New Roman" w:cs="Times New Roman"/>
                <w:sz w:val="24"/>
                <w:szCs w:val="24"/>
              </w:rPr>
            </w:pPr>
            <w:r>
              <w:rPr>
                <w:rFonts w:ascii="Times New Roman" w:hAnsi="Times New Roman" w:cs="Times New Roman"/>
                <w:sz w:val="24"/>
                <w:szCs w:val="24"/>
              </w:rPr>
              <w:t>74.63</w:t>
            </w:r>
            <w:r w:rsidRPr="008227CE">
              <w:rPr>
                <w:rFonts w:ascii="Times New Roman" w:hAnsi="Times New Roman" w:cs="Times New Roman"/>
                <w:sz w:val="24"/>
                <w:szCs w:val="24"/>
              </w:rPr>
              <w:t>%</w:t>
            </w:r>
          </w:p>
        </w:tc>
        <w:tc>
          <w:tcPr>
            <w:tcW w:w="1501" w:type="dxa"/>
          </w:tcPr>
          <w:p w14:paraId="3CCC1CCE" w14:textId="77777777" w:rsidR="005A464A" w:rsidRDefault="005A464A" w:rsidP="005A464A">
            <w:pPr>
              <w:spacing w:line="256" w:lineRule="auto"/>
              <w:jc w:val="both"/>
              <w:rPr>
                <w:rFonts w:ascii="Times New Roman" w:hAnsi="Times New Roman" w:cs="Times New Roman"/>
                <w:sz w:val="24"/>
                <w:szCs w:val="24"/>
              </w:rPr>
            </w:pPr>
            <w:r>
              <w:rPr>
                <w:rFonts w:ascii="Times New Roman" w:hAnsi="Times New Roman" w:cs="Times New Roman"/>
                <w:sz w:val="24"/>
                <w:szCs w:val="24"/>
              </w:rPr>
              <w:t>74.50</w:t>
            </w:r>
            <w:r w:rsidRPr="008227CE">
              <w:rPr>
                <w:rFonts w:ascii="Times New Roman" w:hAnsi="Times New Roman" w:cs="Times New Roman"/>
                <w:sz w:val="24"/>
                <w:szCs w:val="24"/>
              </w:rPr>
              <w:t>%</w:t>
            </w:r>
          </w:p>
        </w:tc>
      </w:tr>
      <w:tr w:rsidR="005A464A" w:rsidRPr="00BB7E93" w14:paraId="415A2EE8" w14:textId="77777777" w:rsidTr="005A464A">
        <w:tc>
          <w:tcPr>
            <w:tcW w:w="1413" w:type="dxa"/>
            <w:vMerge/>
          </w:tcPr>
          <w:p w14:paraId="4885CFAD" w14:textId="77777777" w:rsidR="005A464A" w:rsidRDefault="005A464A" w:rsidP="005A464A">
            <w:pPr>
              <w:spacing w:line="256" w:lineRule="auto"/>
              <w:jc w:val="both"/>
              <w:rPr>
                <w:rFonts w:ascii="Times New Roman" w:hAnsi="Times New Roman" w:cs="Times New Roman"/>
                <w:sz w:val="24"/>
                <w:szCs w:val="24"/>
              </w:rPr>
            </w:pPr>
          </w:p>
        </w:tc>
        <w:tc>
          <w:tcPr>
            <w:tcW w:w="1769" w:type="dxa"/>
          </w:tcPr>
          <w:p w14:paraId="507CEB4D" w14:textId="77777777" w:rsidR="005A464A" w:rsidRPr="00BB7E93" w:rsidRDefault="005A464A" w:rsidP="005A464A">
            <w:pPr>
              <w:spacing w:line="256" w:lineRule="auto"/>
              <w:jc w:val="both"/>
              <w:rPr>
                <w:rFonts w:ascii="Times New Roman" w:hAnsi="Times New Roman" w:cs="Times New Roman"/>
                <w:sz w:val="24"/>
                <w:szCs w:val="24"/>
              </w:rPr>
            </w:pPr>
            <w:r>
              <w:rPr>
                <w:rFonts w:ascii="Times New Roman" w:hAnsi="Times New Roman" w:cs="Times New Roman"/>
                <w:sz w:val="24"/>
                <w:szCs w:val="24"/>
              </w:rPr>
              <w:t>Prudent Tactic (PT)</w:t>
            </w:r>
          </w:p>
        </w:tc>
        <w:tc>
          <w:tcPr>
            <w:tcW w:w="1554" w:type="dxa"/>
          </w:tcPr>
          <w:p w14:paraId="635BBF70" w14:textId="77777777" w:rsidR="005A464A" w:rsidRPr="00BB7E93" w:rsidRDefault="005A464A" w:rsidP="005A464A">
            <w:pPr>
              <w:spacing w:line="256" w:lineRule="auto"/>
              <w:jc w:val="both"/>
              <w:rPr>
                <w:rFonts w:ascii="Times New Roman" w:hAnsi="Times New Roman" w:cs="Times New Roman"/>
                <w:sz w:val="24"/>
                <w:szCs w:val="24"/>
              </w:rPr>
            </w:pPr>
            <w:r>
              <w:rPr>
                <w:rFonts w:ascii="Times New Roman" w:hAnsi="Times New Roman" w:cs="Times New Roman"/>
                <w:sz w:val="24"/>
                <w:szCs w:val="24"/>
              </w:rPr>
              <w:t xml:space="preserve">282 </w:t>
            </w:r>
            <w:r w:rsidRPr="00BB7E93">
              <w:rPr>
                <w:rFonts w:ascii="Times New Roman" w:hAnsi="Times New Roman" w:cs="Times New Roman"/>
                <w:sz w:val="24"/>
                <w:szCs w:val="24"/>
              </w:rPr>
              <w:t>seconds</w:t>
            </w:r>
          </w:p>
        </w:tc>
        <w:tc>
          <w:tcPr>
            <w:tcW w:w="1667" w:type="dxa"/>
          </w:tcPr>
          <w:p w14:paraId="51CC1D0E" w14:textId="77777777" w:rsidR="005A464A" w:rsidRPr="00BB7E93" w:rsidRDefault="005A464A" w:rsidP="005A464A">
            <w:pPr>
              <w:spacing w:line="256" w:lineRule="auto"/>
              <w:jc w:val="both"/>
              <w:rPr>
                <w:rFonts w:ascii="Times New Roman" w:hAnsi="Times New Roman" w:cs="Times New Roman"/>
                <w:sz w:val="24"/>
                <w:szCs w:val="24"/>
              </w:rPr>
            </w:pPr>
            <w:r>
              <w:rPr>
                <w:rFonts w:ascii="Times New Roman" w:hAnsi="Times New Roman" w:cs="Times New Roman"/>
                <w:sz w:val="24"/>
                <w:szCs w:val="24"/>
              </w:rPr>
              <w:t xml:space="preserve">381 </w:t>
            </w:r>
            <w:r>
              <w:rPr>
                <w:rFonts w:ascii="Times New Roman" w:hAnsi="Times New Roman" w:cs="Times New Roman" w:hint="eastAsia"/>
                <w:sz w:val="24"/>
                <w:szCs w:val="24"/>
              </w:rPr>
              <w:t>se</w:t>
            </w:r>
            <w:r>
              <w:rPr>
                <w:rFonts w:ascii="Times New Roman" w:hAnsi="Times New Roman" w:cs="Times New Roman"/>
                <w:sz w:val="24"/>
                <w:szCs w:val="24"/>
              </w:rPr>
              <w:t>conds</w:t>
            </w:r>
          </w:p>
        </w:tc>
        <w:tc>
          <w:tcPr>
            <w:tcW w:w="1446" w:type="dxa"/>
          </w:tcPr>
          <w:p w14:paraId="1E83751C" w14:textId="77777777" w:rsidR="005A464A" w:rsidRPr="00BC1AFB" w:rsidRDefault="005A464A" w:rsidP="005A464A">
            <w:pPr>
              <w:spacing w:line="256" w:lineRule="auto"/>
              <w:jc w:val="both"/>
              <w:rPr>
                <w:rFonts w:ascii="Times New Roman" w:hAnsi="Times New Roman" w:cs="Times New Roman"/>
                <w:sz w:val="24"/>
                <w:szCs w:val="24"/>
              </w:rPr>
            </w:pPr>
            <w:r>
              <w:rPr>
                <w:rFonts w:ascii="Times New Roman" w:hAnsi="Times New Roman" w:cs="Times New Roman"/>
                <w:sz w:val="24"/>
                <w:szCs w:val="24"/>
              </w:rPr>
              <w:t>10.18</w:t>
            </w:r>
            <w:r w:rsidRPr="00BC1AFB">
              <w:rPr>
                <w:rFonts w:ascii="Times New Roman" w:hAnsi="Times New Roman" w:cs="Times New Roman"/>
                <w:sz w:val="24"/>
                <w:szCs w:val="24"/>
              </w:rPr>
              <w:t>%</w:t>
            </w:r>
          </w:p>
        </w:tc>
        <w:tc>
          <w:tcPr>
            <w:tcW w:w="1501" w:type="dxa"/>
          </w:tcPr>
          <w:p w14:paraId="3430708A" w14:textId="77777777" w:rsidR="005A464A" w:rsidRPr="00BC1AFB" w:rsidRDefault="005A464A" w:rsidP="005A464A">
            <w:pPr>
              <w:spacing w:line="256" w:lineRule="auto"/>
              <w:jc w:val="both"/>
              <w:rPr>
                <w:rFonts w:ascii="Times New Roman" w:hAnsi="Times New Roman" w:cs="Times New Roman"/>
                <w:sz w:val="24"/>
                <w:szCs w:val="24"/>
              </w:rPr>
            </w:pPr>
            <w:r>
              <w:rPr>
                <w:rFonts w:ascii="Times New Roman" w:hAnsi="Times New Roman" w:cs="Times New Roman"/>
                <w:sz w:val="24"/>
                <w:szCs w:val="24"/>
              </w:rPr>
              <w:t>17.70</w:t>
            </w:r>
            <w:r w:rsidRPr="00BC1AFB">
              <w:rPr>
                <w:rFonts w:ascii="Times New Roman" w:hAnsi="Times New Roman" w:cs="Times New Roman" w:hint="eastAsia"/>
                <w:sz w:val="24"/>
                <w:szCs w:val="24"/>
              </w:rPr>
              <w:t>%</w:t>
            </w:r>
          </w:p>
        </w:tc>
      </w:tr>
    </w:tbl>
    <w:p w14:paraId="3BC64CC7" w14:textId="356B3012" w:rsidR="005A464A" w:rsidRDefault="005A464A" w:rsidP="005A464A">
      <w:pPr>
        <w:pStyle w:val="TimesNewRoman"/>
        <w:jc w:val="center"/>
      </w:pPr>
      <w:bookmarkStart w:id="617" w:name="_Ref15136477"/>
      <w:r>
        <w:t xml:space="preserve">Table </w:t>
      </w:r>
      <w:fldSimple w:instr=" SEQ Table \* ARABIC ">
        <w:r w:rsidR="001E0EB5">
          <w:rPr>
            <w:noProof/>
          </w:rPr>
          <w:t>1</w:t>
        </w:r>
      </w:fldSimple>
      <w:bookmarkEnd w:id="617"/>
      <w:r>
        <w:rPr>
          <w:noProof/>
        </w:rPr>
        <w:t>:</w:t>
      </w:r>
      <w:r>
        <w:t xml:space="preserve"> Overall performance of </w:t>
      </w:r>
      <w:del w:id="618" w:author="Liu, Luyu" w:date="2020-06-13T12:33:00Z">
        <w:r w:rsidDel="00307818">
          <w:delText>TPS</w:delText>
        </w:r>
      </w:del>
      <w:ins w:id="619" w:author="Liu, Luyu" w:date="2020-06-13T12:33:00Z">
        <w:r w:rsidR="00307818">
          <w:t>trip planning strategy</w:t>
        </w:r>
      </w:ins>
      <w:r>
        <w:t>; waiting time and missed risk's mean and deviation.</w:t>
      </w:r>
    </w:p>
    <w:p w14:paraId="417C479C" w14:textId="317F5D96" w:rsidR="005A464A" w:rsidRPr="00774C49" w:rsidRDefault="005A464A" w:rsidP="005A464A">
      <w:pPr>
        <w:spacing w:line="256"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The worse strategy is the greedy </w:t>
      </w:r>
      <w:r w:rsidR="001E0EB5">
        <w:rPr>
          <w:rFonts w:ascii="Times New Roman" w:hAnsi="Times New Roman" w:cs="Times New Roman"/>
          <w:sz w:val="24"/>
          <w:szCs w:val="24"/>
        </w:rPr>
        <w:t>tactic</w:t>
      </w:r>
      <w:r>
        <w:rPr>
          <w:rFonts w:ascii="Times New Roman" w:hAnsi="Times New Roman" w:cs="Times New Roman"/>
          <w:sz w:val="24"/>
          <w:szCs w:val="24"/>
        </w:rPr>
        <w:t xml:space="preserve"> that tries to exploit RTI to </w:t>
      </w:r>
      <w:r w:rsidR="006C2F32">
        <w:rPr>
          <w:rFonts w:ascii="Times New Roman" w:hAnsi="Times New Roman" w:cs="Times New Roman"/>
          <w:sz w:val="24"/>
          <w:szCs w:val="24"/>
        </w:rPr>
        <w:t xml:space="preserve">try to </w:t>
      </w:r>
      <w:r>
        <w:rPr>
          <w:rFonts w:ascii="Times New Roman" w:hAnsi="Times New Roman" w:cs="Times New Roman"/>
          <w:sz w:val="24"/>
          <w:szCs w:val="24"/>
        </w:rPr>
        <w:t xml:space="preserve">achieve a waiting time of zero: this is a risky strategy that is harshly penalized by reclaimed delay </w:t>
      </w:r>
      <w:del w:id="620" w:author="Liu, Luyu" w:date="2020-06-18T23:22:00Z">
        <w:r w:rsidDel="00B77E50">
          <w:rPr>
            <w:rFonts w:ascii="Times New Roman" w:hAnsi="Times New Roman" w:cs="Times New Roman"/>
            <w:sz w:val="24"/>
            <w:szCs w:val="24"/>
          </w:rPr>
          <w:delText xml:space="preserve">by bus drivers </w:delText>
        </w:r>
      </w:del>
      <w:r>
        <w:rPr>
          <w:rFonts w:ascii="Times New Roman" w:hAnsi="Times New Roman" w:cs="Times New Roman"/>
          <w:sz w:val="24"/>
          <w:szCs w:val="24"/>
        </w:rPr>
        <w:t>and discon</w:t>
      </w:r>
      <w:r w:rsidR="00553FF5">
        <w:rPr>
          <w:rFonts w:ascii="Times New Roman" w:hAnsi="Times New Roman" w:cs="Times New Roman"/>
          <w:sz w:val="24"/>
          <w:szCs w:val="24"/>
        </w:rPr>
        <w:t>tinuity delay in the RTI system</w:t>
      </w:r>
      <w:r w:rsidRPr="00774C49">
        <w:rPr>
          <w:rFonts w:ascii="Times New Roman" w:hAnsi="Times New Roman" w:cs="Times New Roman"/>
          <w:sz w:val="24"/>
          <w:szCs w:val="24"/>
        </w:rPr>
        <w:fldChar w:fldCharType="begin"/>
      </w:r>
      <w:r w:rsidRPr="00774C49">
        <w:rPr>
          <w:rFonts w:ascii="Times New Roman" w:hAnsi="Times New Roman" w:cs="Times New Roman"/>
          <w:sz w:val="24"/>
          <w:szCs w:val="24"/>
        </w:rPr>
        <w:instrText xml:space="preserve"> REF _Ref18334385 \h  \* MERGEFORMAT </w:instrText>
      </w:r>
      <w:r w:rsidRPr="00774C49">
        <w:rPr>
          <w:rFonts w:ascii="Times New Roman" w:hAnsi="Times New Roman" w:cs="Times New Roman"/>
          <w:sz w:val="24"/>
          <w:szCs w:val="24"/>
        </w:rPr>
      </w:r>
      <w:r w:rsidRPr="00774C49">
        <w:rPr>
          <w:rFonts w:ascii="Times New Roman" w:hAnsi="Times New Roman" w:cs="Times New Roman"/>
          <w:sz w:val="24"/>
          <w:szCs w:val="24"/>
        </w:rPr>
        <w:fldChar w:fldCharType="end"/>
      </w:r>
      <w:r w:rsidR="00C05664">
        <w:rPr>
          <w:rFonts w:ascii="Times New Roman" w:hAnsi="Times New Roman" w:cs="Times New Roman"/>
          <w:sz w:val="24"/>
          <w:szCs w:val="24"/>
        </w:rPr>
        <w:t xml:space="preserve">. </w:t>
      </w:r>
      <w:r w:rsidRPr="00774C49">
        <w:rPr>
          <w:rFonts w:ascii="Times New Roman" w:hAnsi="Times New Roman" w:cs="Times New Roman"/>
          <w:sz w:val="24"/>
          <w:szCs w:val="24"/>
        </w:rPr>
        <w:t xml:space="preserve">To show the relationship between reclaimed delay, discontinuity delay and miss risk, we also calculate the delay reclamation and </w:t>
      </w:r>
      <w:r w:rsidRPr="00774C49">
        <w:rPr>
          <w:rFonts w:ascii="Times New Roman" w:hAnsi="Times New Roman" w:cs="Times New Roman" w:hint="eastAsia"/>
          <w:sz w:val="24"/>
          <w:szCs w:val="24"/>
        </w:rPr>
        <w:t>miss</w:t>
      </w:r>
      <w:r w:rsidRPr="00774C49">
        <w:rPr>
          <w:rFonts w:ascii="Times New Roman" w:hAnsi="Times New Roman" w:cs="Times New Roman"/>
          <w:sz w:val="24"/>
          <w:szCs w:val="24"/>
        </w:rPr>
        <w:t xml:space="preserve"> risk for each specific trip. We estimate that during the whole year, when a delay </w:t>
      </w:r>
      <w:r>
        <w:rPr>
          <w:rFonts w:ascii="Times New Roman" w:hAnsi="Times New Roman" w:cs="Times New Roman"/>
          <w:sz w:val="24"/>
          <w:szCs w:val="24"/>
        </w:rPr>
        <w:t>reclamation occurred, there was</w:t>
      </w:r>
      <w:r w:rsidRPr="00774C49">
        <w:rPr>
          <w:rFonts w:ascii="Times New Roman" w:hAnsi="Times New Roman" w:cs="Times New Roman"/>
          <w:sz w:val="24"/>
          <w:szCs w:val="24"/>
        </w:rPr>
        <w:t xml:space="preserve"> </w:t>
      </w:r>
      <w:r w:rsidRPr="00774C49">
        <w:rPr>
          <w:rFonts w:ascii="Times New Roman" w:hAnsi="Times New Roman" w:cs="Times New Roman" w:hint="eastAsia"/>
          <w:sz w:val="24"/>
          <w:szCs w:val="24"/>
        </w:rPr>
        <w:t>88.87</w:t>
      </w:r>
      <w:r w:rsidRPr="00774C49">
        <w:rPr>
          <w:rFonts w:ascii="Times New Roman" w:hAnsi="Times New Roman" w:cs="Times New Roman"/>
          <w:sz w:val="24"/>
          <w:szCs w:val="24"/>
        </w:rPr>
        <w:t>% chance that the GT use</w:t>
      </w:r>
      <w:r>
        <w:rPr>
          <w:rFonts w:ascii="Times New Roman" w:hAnsi="Times New Roman" w:cs="Times New Roman"/>
          <w:sz w:val="24"/>
          <w:szCs w:val="24"/>
        </w:rPr>
        <w:t>r would miss the bus</w:t>
      </w:r>
      <w:r w:rsidRPr="00774C49">
        <w:rPr>
          <w:rFonts w:ascii="Times New Roman" w:hAnsi="Times New Roman" w:cs="Times New Roman"/>
          <w:sz w:val="24"/>
          <w:szCs w:val="24"/>
        </w:rPr>
        <w:t>.</w:t>
      </w:r>
    </w:p>
    <w:p w14:paraId="57D3F2ED" w14:textId="3C0BFA30" w:rsidR="005A464A" w:rsidDel="00EF308E" w:rsidRDefault="005A464A">
      <w:pPr>
        <w:spacing w:line="256" w:lineRule="auto"/>
        <w:ind w:firstLine="720"/>
        <w:jc w:val="both"/>
        <w:rPr>
          <w:del w:id="621" w:author="Liu, Luyu" w:date="2020-06-13T17:13:00Z"/>
        </w:rPr>
        <w:pPrChange w:id="622" w:author="Liu, Luyu" w:date="2020-06-13T17:13:00Z">
          <w:pPr>
            <w:pStyle w:val="TimesNewRoman"/>
            <w:keepNext/>
            <w:jc w:val="center"/>
          </w:pPr>
        </w:pPrChange>
      </w:pPr>
      <w:r w:rsidRPr="00774C49">
        <w:rPr>
          <w:rFonts w:ascii="Times New Roman" w:hAnsi="Times New Roman" w:cs="Times New Roman"/>
          <w:sz w:val="24"/>
          <w:szCs w:val="24"/>
        </w:rPr>
        <w:t xml:space="preserve">To validate the existence of discontinuity delay, we calculated 31 trip planning strategies in the PT family, each with a designated static insurance buffer from 0 (greedy tactic) to 300 seconds. </w:t>
      </w:r>
      <w:r w:rsidRPr="00774C49">
        <w:rPr>
          <w:rFonts w:ascii="Times New Roman" w:hAnsi="Times New Roman" w:cs="Times New Roman"/>
          <w:sz w:val="24"/>
          <w:szCs w:val="24"/>
        </w:rPr>
        <w:fldChar w:fldCharType="begin"/>
      </w:r>
      <w:r w:rsidRPr="00774C49">
        <w:rPr>
          <w:rFonts w:ascii="Times New Roman" w:hAnsi="Times New Roman" w:cs="Times New Roman"/>
          <w:sz w:val="24"/>
          <w:szCs w:val="24"/>
        </w:rPr>
        <w:instrText xml:space="preserve"> REF _Ref18339654 \h  \* MERGEFORMAT </w:instrText>
      </w:r>
      <w:r w:rsidRPr="00774C49">
        <w:rPr>
          <w:rFonts w:ascii="Times New Roman" w:hAnsi="Times New Roman" w:cs="Times New Roman"/>
          <w:sz w:val="24"/>
          <w:szCs w:val="24"/>
        </w:rPr>
      </w:r>
      <w:r w:rsidRPr="00774C49">
        <w:rPr>
          <w:rFonts w:ascii="Times New Roman" w:hAnsi="Times New Roman" w:cs="Times New Roman"/>
          <w:sz w:val="24"/>
          <w:szCs w:val="24"/>
        </w:rPr>
        <w:fldChar w:fldCharType="separate"/>
      </w:r>
      <w:r w:rsidRPr="00065BDE">
        <w:rPr>
          <w:rFonts w:ascii="Times New Roman" w:hAnsi="Times New Roman" w:cs="Times New Roman"/>
          <w:sz w:val="24"/>
          <w:szCs w:val="24"/>
        </w:rPr>
        <w:t xml:space="preserve">Figure </w:t>
      </w:r>
      <w:r>
        <w:rPr>
          <w:rFonts w:ascii="Times New Roman" w:hAnsi="Times New Roman" w:cs="Times New Roman"/>
          <w:sz w:val="24"/>
          <w:szCs w:val="24"/>
        </w:rPr>
        <w:t>7</w:t>
      </w:r>
      <w:r w:rsidRPr="00774C49">
        <w:rPr>
          <w:rFonts w:ascii="Times New Roman" w:hAnsi="Times New Roman" w:cs="Times New Roman"/>
          <w:sz w:val="24"/>
          <w:szCs w:val="24"/>
        </w:rPr>
        <w:fldChar w:fldCharType="end"/>
      </w:r>
      <w:r w:rsidRPr="00774C49">
        <w:rPr>
          <w:rFonts w:ascii="Times New Roman" w:hAnsi="Times New Roman" w:cs="Times New Roman"/>
          <w:sz w:val="24"/>
          <w:szCs w:val="24"/>
        </w:rPr>
        <w:t xml:space="preserve"> shows how the average waiting time, miss risk and rate of changes in both indicators with respect to the length of the insurance buffer.</w:t>
      </w:r>
      <w:del w:id="623" w:author="Liu, Luyu" w:date="2020-06-15T19:57:00Z">
        <w:r w:rsidRPr="00774C49" w:rsidDel="00A246E6">
          <w:rPr>
            <w:rFonts w:ascii="Times New Roman" w:hAnsi="Times New Roman" w:cs="Times New Roman"/>
            <w:sz w:val="24"/>
            <w:szCs w:val="24"/>
          </w:rPr>
          <w:delText xml:space="preserve">  </w:delText>
        </w:r>
      </w:del>
      <w:ins w:id="624" w:author="Liu, Luyu" w:date="2020-06-15T19:57:00Z">
        <w:r w:rsidR="00A246E6">
          <w:rPr>
            <w:rFonts w:ascii="Times New Roman" w:hAnsi="Times New Roman" w:cs="Times New Roman"/>
            <w:sz w:val="24"/>
            <w:szCs w:val="24"/>
          </w:rPr>
          <w:t xml:space="preserve"> </w:t>
        </w:r>
      </w:ins>
      <w:r w:rsidRPr="00774C49">
        <w:rPr>
          <w:rFonts w:ascii="Times New Roman" w:hAnsi="Times New Roman" w:cs="Times New Roman"/>
          <w:sz w:val="24"/>
          <w:szCs w:val="24"/>
        </w:rPr>
        <w:t xml:space="preserve">Note the dramatic changes in both indicators at </w:t>
      </w:r>
      <w:del w:id="625" w:author="Liu, Luyu" w:date="2020-06-18T20:28:00Z">
        <w:r w:rsidRPr="00774C49" w:rsidDel="00927B85">
          <w:rPr>
            <w:rFonts w:ascii="Times New Roman" w:hAnsi="Times New Roman" w:cs="Times New Roman"/>
            <w:sz w:val="24"/>
            <w:szCs w:val="24"/>
          </w:rPr>
          <w:delText>60, 120, 180, and 240 seconds; these are</w:delText>
        </w:r>
      </w:del>
      <w:ins w:id="626" w:author="Liu, Luyu" w:date="2020-06-18T20:28:00Z">
        <w:r w:rsidR="00927B85">
          <w:rPr>
            <w:rFonts w:ascii="Times New Roman" w:hAnsi="Times New Roman" w:cs="Times New Roman"/>
            <w:sz w:val="24"/>
            <w:szCs w:val="24"/>
          </w:rPr>
          <w:t>the</w:t>
        </w:r>
      </w:ins>
      <w:r w:rsidRPr="00774C49">
        <w:rPr>
          <w:rFonts w:ascii="Times New Roman" w:hAnsi="Times New Roman" w:cs="Times New Roman"/>
          <w:sz w:val="24"/>
          <w:szCs w:val="24"/>
        </w:rPr>
        <w:t xml:space="preserve"> multiples of the RTI update frequency (60 seconds). These </w:t>
      </w:r>
      <w:r>
        <w:rPr>
          <w:rFonts w:ascii="Times New Roman" w:hAnsi="Times New Roman" w:cs="Times New Roman"/>
          <w:sz w:val="24"/>
          <w:szCs w:val="24"/>
        </w:rPr>
        <w:t xml:space="preserve">abrupt </w:t>
      </w:r>
      <w:r w:rsidRPr="00774C49">
        <w:rPr>
          <w:rFonts w:ascii="Times New Roman" w:hAnsi="Times New Roman" w:cs="Times New Roman"/>
          <w:sz w:val="24"/>
          <w:szCs w:val="24"/>
        </w:rPr>
        <w:t>change</w:t>
      </w:r>
      <w:r>
        <w:rPr>
          <w:rFonts w:ascii="Times New Roman" w:hAnsi="Times New Roman" w:cs="Times New Roman"/>
          <w:sz w:val="24"/>
          <w:szCs w:val="24"/>
        </w:rPr>
        <w:t>s</w:t>
      </w:r>
      <w:r w:rsidRPr="00774C49">
        <w:rPr>
          <w:rFonts w:ascii="Times New Roman" w:hAnsi="Times New Roman" w:cs="Times New Roman"/>
          <w:sz w:val="24"/>
          <w:szCs w:val="24"/>
        </w:rPr>
        <w:t xml:space="preserve"> demonstrate the existence of the discontinuity dela</w:t>
      </w:r>
      <w:del w:id="627" w:author="Liu, Luyu" w:date="2020-06-18T20:29:00Z">
        <w:r w:rsidRPr="00774C49" w:rsidDel="0096055C">
          <w:rPr>
            <w:rFonts w:ascii="Times New Roman" w:hAnsi="Times New Roman" w:cs="Times New Roman"/>
            <w:sz w:val="24"/>
            <w:szCs w:val="24"/>
          </w:rPr>
          <w:delText>y. T</w:delText>
        </w:r>
      </w:del>
      <w:ins w:id="628" w:author="Liu, Luyu" w:date="2020-06-18T20:29:00Z">
        <w:r w:rsidR="0096055C">
          <w:rPr>
            <w:rFonts w:ascii="Times New Roman" w:hAnsi="Times New Roman" w:cs="Times New Roman"/>
            <w:sz w:val="24"/>
            <w:szCs w:val="24"/>
          </w:rPr>
          <w:t xml:space="preserve">y. </w:t>
        </w:r>
      </w:ins>
      <w:del w:id="629" w:author="Liu, Luyu" w:date="2020-06-18T20:29:00Z">
        <w:r w:rsidRPr="00774C49" w:rsidDel="0096055C">
          <w:rPr>
            <w:rFonts w:ascii="Times New Roman" w:hAnsi="Times New Roman" w:cs="Times New Roman"/>
            <w:sz w:val="24"/>
            <w:szCs w:val="24"/>
          </w:rPr>
          <w:delText xml:space="preserve">he </w:delText>
        </w:r>
      </w:del>
      <w:del w:id="630" w:author="Liu, Luyu" w:date="2020-06-12T17:11:00Z">
        <w:r w:rsidRPr="00774C49" w:rsidDel="00F06E79">
          <w:rPr>
            <w:rFonts w:ascii="Times New Roman" w:hAnsi="Times New Roman" w:cs="Times New Roman"/>
            <w:sz w:val="24"/>
            <w:szCs w:val="24"/>
          </w:rPr>
          <w:delText xml:space="preserve">IB </w:delText>
        </w:r>
      </w:del>
      <w:del w:id="631" w:author="Liu, Luyu" w:date="2020-06-18T20:29:00Z">
        <w:r w:rsidRPr="00774C49" w:rsidDel="0096055C">
          <w:rPr>
            <w:rFonts w:ascii="Times New Roman" w:hAnsi="Times New Roman" w:cs="Times New Roman"/>
            <w:sz w:val="24"/>
            <w:szCs w:val="24"/>
          </w:rPr>
          <w:delText>will ease both reclaimed delay and discontinuity delay simultaneously; however, due to the discrete nature of discontinuity delay, only also observe sudden changes at multiples of 60 seconds.</w:delText>
        </w:r>
        <w:r w:rsidR="00831DD2" w:rsidDel="0096055C">
          <w:rPr>
            <w:rFonts w:ascii="Times New Roman" w:hAnsi="Times New Roman" w:cs="Times New Roman"/>
            <w:sz w:val="24"/>
            <w:szCs w:val="24"/>
          </w:rPr>
          <w:delText xml:space="preserve"> </w:delText>
        </w:r>
      </w:del>
    </w:p>
    <w:p w14:paraId="5F50F558" w14:textId="711DFCD1" w:rsidR="00EF308E" w:rsidRDefault="00EF308E" w:rsidP="005A464A">
      <w:pPr>
        <w:spacing w:line="256" w:lineRule="auto"/>
        <w:ind w:firstLine="720"/>
        <w:jc w:val="both"/>
        <w:rPr>
          <w:ins w:id="632" w:author="Liu, Luyu" w:date="2020-06-13T17:14:00Z"/>
          <w:rFonts w:ascii="Times New Roman" w:hAnsi="Times New Roman" w:cs="Times New Roman"/>
          <w:sz w:val="24"/>
          <w:szCs w:val="24"/>
        </w:rPr>
      </w:pPr>
      <w:ins w:id="633" w:author="Liu, Luyu" w:date="2020-06-13T17:15:00Z">
        <w:r>
          <w:rPr>
            <w:rFonts w:ascii="Times New Roman" w:hAnsi="Times New Roman" w:cs="Times New Roman"/>
            <w:sz w:val="24"/>
            <w:szCs w:val="24"/>
          </w:rPr>
          <w:t>With better real-time data support</w:t>
        </w:r>
      </w:ins>
      <w:ins w:id="634" w:author="Liu, Luyu" w:date="2020-06-13T17:16:00Z">
        <w:r>
          <w:rPr>
            <w:rFonts w:ascii="Times New Roman" w:hAnsi="Times New Roman" w:cs="Times New Roman"/>
            <w:sz w:val="24"/>
            <w:szCs w:val="24"/>
          </w:rPr>
          <w:t>s and policies</w:t>
        </w:r>
      </w:ins>
      <w:ins w:id="635" w:author="Liu, Luyu" w:date="2020-06-13T17:15:00Z">
        <w:r>
          <w:rPr>
            <w:rFonts w:ascii="Times New Roman" w:hAnsi="Times New Roman" w:cs="Times New Roman"/>
            <w:sz w:val="24"/>
            <w:szCs w:val="24"/>
          </w:rPr>
          <w:t>,</w:t>
        </w:r>
      </w:ins>
      <w:ins w:id="636" w:author="Liu, Luyu" w:date="2020-06-13T17:16:00Z">
        <w:r>
          <w:rPr>
            <w:rFonts w:ascii="Times New Roman" w:hAnsi="Times New Roman" w:cs="Times New Roman"/>
            <w:sz w:val="24"/>
            <w:szCs w:val="24"/>
          </w:rPr>
          <w:t xml:space="preserve"> </w:t>
        </w:r>
      </w:ins>
      <w:ins w:id="637" w:author="Liu, Luyu" w:date="2020-06-13T17:17:00Z">
        <w:r>
          <w:rPr>
            <w:rFonts w:ascii="Times New Roman" w:hAnsi="Times New Roman" w:cs="Times New Roman"/>
            <w:sz w:val="24"/>
            <w:szCs w:val="24"/>
          </w:rPr>
          <w:t xml:space="preserve">more </w:t>
        </w:r>
      </w:ins>
      <w:ins w:id="638" w:author="Liu, Luyu" w:date="2020-06-13T17:16:00Z">
        <w:r>
          <w:rPr>
            <w:rFonts w:ascii="Times New Roman" w:hAnsi="Times New Roman" w:cs="Times New Roman"/>
            <w:sz w:val="24"/>
            <w:szCs w:val="24"/>
          </w:rPr>
          <w:t xml:space="preserve">transit </w:t>
        </w:r>
      </w:ins>
      <w:ins w:id="639" w:author="Liu, Luyu" w:date="2020-06-13T17:17:00Z">
        <w:r>
          <w:rPr>
            <w:rFonts w:ascii="Times New Roman" w:hAnsi="Times New Roman" w:cs="Times New Roman"/>
            <w:sz w:val="24"/>
            <w:szCs w:val="24"/>
          </w:rPr>
          <w:t xml:space="preserve">systems are providing RTI with </w:t>
        </w:r>
      </w:ins>
      <w:ins w:id="640" w:author="Liu, Luyu" w:date="2020-06-13T17:16:00Z">
        <w:r>
          <w:rPr>
            <w:rFonts w:ascii="Times New Roman" w:hAnsi="Times New Roman" w:cs="Times New Roman"/>
            <w:sz w:val="24"/>
            <w:szCs w:val="24"/>
          </w:rPr>
          <w:t>higher update frequency</w:t>
        </w:r>
      </w:ins>
      <w:ins w:id="641" w:author="Liu, Luyu" w:date="2020-06-13T17:17:00Z">
        <w:r>
          <w:rPr>
            <w:rFonts w:ascii="Times New Roman" w:hAnsi="Times New Roman" w:cs="Times New Roman"/>
            <w:sz w:val="24"/>
            <w:szCs w:val="24"/>
          </w:rPr>
          <w:t>. Some can be</w:t>
        </w:r>
      </w:ins>
      <w:ins w:id="642" w:author="Liu, Luyu" w:date="2020-06-13T17:16:00Z">
        <w:r>
          <w:rPr>
            <w:rFonts w:ascii="Times New Roman" w:hAnsi="Times New Roman" w:cs="Times New Roman"/>
            <w:sz w:val="24"/>
            <w:szCs w:val="24"/>
          </w:rPr>
          <w:t xml:space="preserve"> as high as 5 second</w:t>
        </w:r>
      </w:ins>
      <w:ins w:id="643" w:author="Liu, Luyu" w:date="2020-06-13T17:17:00Z">
        <w:r>
          <w:rPr>
            <w:rFonts w:ascii="Times New Roman" w:hAnsi="Times New Roman" w:cs="Times New Roman"/>
            <w:sz w:val="24"/>
            <w:szCs w:val="24"/>
          </w:rPr>
          <w:t xml:space="preserve"> such as M</w:t>
        </w:r>
      </w:ins>
      <w:ins w:id="644" w:author="Liu, Luyu" w:date="2020-06-13T17:18:00Z">
        <w:r>
          <w:rPr>
            <w:rFonts w:ascii="Times New Roman" w:hAnsi="Times New Roman" w:cs="Times New Roman"/>
            <w:sz w:val="24"/>
            <w:szCs w:val="24"/>
          </w:rPr>
          <w:t>assachusetts Bay Transportation Authority</w:t>
        </w:r>
      </w:ins>
      <w:ins w:id="645" w:author="Liu, Luyu" w:date="2020-06-14T14:52:00Z">
        <w:r w:rsidR="00426597">
          <w:rPr>
            <w:rFonts w:ascii="Times New Roman" w:hAnsi="Times New Roman" w:cs="Times New Roman"/>
            <w:sz w:val="24"/>
            <w:szCs w:val="24"/>
          </w:rPr>
          <w:t xml:space="preserve"> in Boston</w:t>
        </w:r>
      </w:ins>
      <w:ins w:id="646" w:author="Liu, Luyu" w:date="2020-06-13T17:15:00Z">
        <w:r>
          <w:rPr>
            <w:rFonts w:ascii="Times New Roman" w:hAnsi="Times New Roman" w:cs="Times New Roman"/>
            <w:sz w:val="24"/>
            <w:szCs w:val="24"/>
          </w:rPr>
          <w:t>.</w:t>
        </w:r>
      </w:ins>
      <w:ins w:id="647" w:author="Liu, Luyu" w:date="2020-06-13T17:18:00Z">
        <w:r>
          <w:rPr>
            <w:rFonts w:ascii="Times New Roman" w:hAnsi="Times New Roman" w:cs="Times New Roman"/>
            <w:sz w:val="24"/>
            <w:szCs w:val="24"/>
          </w:rPr>
          <w:t xml:space="preserve"> However, the </w:t>
        </w:r>
      </w:ins>
      <w:ins w:id="648" w:author="Liu, Luyu" w:date="2020-06-13T17:19:00Z">
        <w:r>
          <w:rPr>
            <w:rFonts w:ascii="Times New Roman" w:hAnsi="Times New Roman" w:cs="Times New Roman"/>
            <w:sz w:val="24"/>
            <w:szCs w:val="24"/>
          </w:rPr>
          <w:t>large</w:t>
        </w:r>
      </w:ins>
      <w:ins w:id="649" w:author="Liu, Luyu" w:date="2020-06-13T17:18:00Z">
        <w:r>
          <w:rPr>
            <w:rFonts w:ascii="Times New Roman" w:hAnsi="Times New Roman" w:cs="Times New Roman"/>
            <w:sz w:val="24"/>
            <w:szCs w:val="24"/>
          </w:rPr>
          <w:t xml:space="preserve"> majority of </w:t>
        </w:r>
      </w:ins>
      <w:ins w:id="650" w:author="Liu, Luyu" w:date="2020-06-13T17:19:00Z">
        <w:r>
          <w:rPr>
            <w:rFonts w:ascii="Times New Roman" w:hAnsi="Times New Roman" w:cs="Times New Roman"/>
            <w:sz w:val="24"/>
            <w:szCs w:val="24"/>
          </w:rPr>
          <w:t>most transit systems still face</w:t>
        </w:r>
      </w:ins>
      <w:ins w:id="651" w:author="Liu, Luyu" w:date="2020-06-13T17:14:00Z">
        <w:r>
          <w:rPr>
            <w:rFonts w:ascii="Times New Roman" w:hAnsi="Times New Roman" w:cs="Times New Roman"/>
            <w:sz w:val="24"/>
            <w:szCs w:val="24"/>
          </w:rPr>
          <w:t xml:space="preserve"> </w:t>
        </w:r>
      </w:ins>
      <w:ins w:id="652" w:author="Liu, Luyu" w:date="2020-06-13T17:20:00Z">
        <w:r w:rsidR="00B62185">
          <w:rPr>
            <w:rFonts w:ascii="Times New Roman" w:hAnsi="Times New Roman" w:cs="Times New Roman"/>
            <w:sz w:val="24"/>
            <w:szCs w:val="24"/>
          </w:rPr>
          <w:t xml:space="preserve">considerable </w:t>
        </w:r>
      </w:ins>
      <w:ins w:id="653" w:author="Liu, Luyu" w:date="2020-06-13T17:14:00Z">
        <w:r>
          <w:rPr>
            <w:rFonts w:ascii="Times New Roman" w:hAnsi="Times New Roman" w:cs="Times New Roman"/>
            <w:sz w:val="24"/>
            <w:szCs w:val="24"/>
          </w:rPr>
          <w:t>discontinuity delay</w:t>
        </w:r>
      </w:ins>
      <w:ins w:id="654" w:author="Liu, Luyu" w:date="2020-06-13T17:19:00Z">
        <w:r w:rsidR="00C6427E">
          <w:rPr>
            <w:rFonts w:ascii="Times New Roman" w:hAnsi="Times New Roman" w:cs="Times New Roman"/>
            <w:sz w:val="24"/>
            <w:szCs w:val="24"/>
          </w:rPr>
          <w:t xml:space="preserve"> </w:t>
        </w:r>
      </w:ins>
      <w:ins w:id="655" w:author="Liu, Luyu" w:date="2020-06-13T17:20:00Z">
        <w:r w:rsidR="00B62185">
          <w:rPr>
            <w:rFonts w:ascii="Times New Roman" w:hAnsi="Times New Roman" w:cs="Times New Roman"/>
            <w:sz w:val="24"/>
            <w:szCs w:val="24"/>
          </w:rPr>
          <w:t xml:space="preserve">larger than 30 seconds </w:t>
        </w:r>
      </w:ins>
      <w:ins w:id="656" w:author="Liu, Luyu" w:date="2020-06-13T17:19:00Z">
        <w:r w:rsidR="00C6427E">
          <w:rPr>
            <w:rFonts w:ascii="Times New Roman" w:hAnsi="Times New Roman" w:cs="Times New Roman"/>
            <w:sz w:val="24"/>
            <w:szCs w:val="24"/>
          </w:rPr>
          <w:t xml:space="preserve">as shown in </w:t>
        </w:r>
      </w:ins>
      <w:ins w:id="657" w:author="Liu, Luyu" w:date="2020-06-13T17:20:00Z">
        <w:r w:rsidR="00C6427E">
          <w:rPr>
            <w:rFonts w:ascii="Times New Roman" w:hAnsi="Times New Roman" w:cs="Times New Roman"/>
            <w:sz w:val="24"/>
            <w:szCs w:val="24"/>
          </w:rPr>
          <w:t xml:space="preserve">the RTI update frequency </w:t>
        </w:r>
        <w:r w:rsidR="00B62185">
          <w:rPr>
            <w:rFonts w:ascii="Times New Roman" w:hAnsi="Times New Roman" w:cs="Times New Roman"/>
            <w:sz w:val="24"/>
            <w:szCs w:val="24"/>
          </w:rPr>
          <w:t>summary table in the appendix</w:t>
        </w:r>
      </w:ins>
      <w:ins w:id="658" w:author="Liu, Luyu" w:date="2020-06-14T14:52:00Z">
        <w:r w:rsidR="000D3498">
          <w:rPr>
            <w:rFonts w:ascii="Times New Roman" w:hAnsi="Times New Roman" w:cs="Times New Roman"/>
            <w:sz w:val="24"/>
            <w:szCs w:val="24"/>
          </w:rPr>
          <w:t xml:space="preserve"> 4</w:t>
        </w:r>
      </w:ins>
      <w:ins w:id="659" w:author="Liu, Luyu" w:date="2020-06-13T17:20:00Z">
        <w:r w:rsidR="00B62185">
          <w:rPr>
            <w:rFonts w:ascii="Times New Roman" w:hAnsi="Times New Roman" w:cs="Times New Roman"/>
            <w:sz w:val="24"/>
            <w:szCs w:val="24"/>
          </w:rPr>
          <w:t>.</w:t>
        </w:r>
      </w:ins>
    </w:p>
    <w:p w14:paraId="791B6455" w14:textId="6C97FF76" w:rsidR="005A464A" w:rsidRPr="00774C49" w:rsidDel="00F73E77" w:rsidRDefault="005A464A" w:rsidP="005A464A">
      <w:pPr>
        <w:spacing w:line="256" w:lineRule="auto"/>
        <w:ind w:firstLine="720"/>
        <w:jc w:val="both"/>
        <w:rPr>
          <w:del w:id="660" w:author="Liu, Luyu" w:date="2020-06-13T17:13:00Z"/>
          <w:rFonts w:ascii="Times New Roman" w:hAnsi="Times New Roman" w:cs="Times New Roman"/>
          <w:sz w:val="24"/>
          <w:szCs w:val="24"/>
        </w:rPr>
      </w:pPr>
    </w:p>
    <w:p w14:paraId="2AE502D9" w14:textId="77777777" w:rsidR="005A464A" w:rsidRPr="005128A9" w:rsidRDefault="005A464A">
      <w:pPr>
        <w:spacing w:line="256" w:lineRule="auto"/>
        <w:ind w:firstLine="720"/>
        <w:jc w:val="both"/>
        <w:pPrChange w:id="661" w:author="Liu, Luyu" w:date="2020-06-13T17:13:00Z">
          <w:pPr>
            <w:pStyle w:val="TimesNewRoman"/>
            <w:keepNext/>
            <w:jc w:val="center"/>
          </w:pPr>
        </w:pPrChange>
      </w:pPr>
      <w:r w:rsidRPr="00862C5F">
        <w:rPr>
          <w:noProof/>
        </w:rPr>
        <w:t xml:space="preserve"> </w:t>
      </w:r>
      <w:r>
        <w:rPr>
          <w:noProof/>
        </w:rPr>
        <w:drawing>
          <wp:inline distT="0" distB="0" distL="0" distR="0" wp14:anchorId="48FF9325" wp14:editId="0FBCDA5F">
            <wp:extent cx="5935980" cy="3980180"/>
            <wp:effectExtent l="0" t="0" r="762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35980" cy="3980180"/>
                    </a:xfrm>
                    <a:prstGeom prst="rect">
                      <a:avLst/>
                    </a:prstGeom>
                    <a:noFill/>
                    <a:ln>
                      <a:noFill/>
                    </a:ln>
                  </pic:spPr>
                </pic:pic>
              </a:graphicData>
            </a:graphic>
          </wp:inline>
        </w:drawing>
      </w:r>
    </w:p>
    <w:p w14:paraId="2EAAFCF3" w14:textId="497BE1A6" w:rsidR="005A464A" w:rsidRPr="00BF4947" w:rsidDel="00F73E77" w:rsidRDefault="005A464A" w:rsidP="005A464A">
      <w:pPr>
        <w:spacing w:line="256" w:lineRule="auto"/>
        <w:jc w:val="center"/>
        <w:rPr>
          <w:del w:id="662" w:author="Liu, Luyu" w:date="2020-06-13T17:13:00Z"/>
          <w:rFonts w:ascii="Times New Roman" w:hAnsi="Times New Roman" w:cs="Times New Roman"/>
          <w:sz w:val="24"/>
          <w:szCs w:val="24"/>
        </w:rPr>
      </w:pPr>
      <w:bookmarkStart w:id="663" w:name="_Ref18339654"/>
      <w:commentRangeStart w:id="664"/>
      <w:r w:rsidRPr="00065BDE">
        <w:rPr>
          <w:rFonts w:ascii="Times New Roman" w:hAnsi="Times New Roman" w:cs="Times New Roman"/>
          <w:sz w:val="24"/>
          <w:szCs w:val="24"/>
        </w:rPr>
        <w:t xml:space="preserve">Figure </w:t>
      </w:r>
      <w:r w:rsidRPr="00065BDE">
        <w:rPr>
          <w:rFonts w:ascii="Times New Roman" w:hAnsi="Times New Roman" w:cs="Times New Roman"/>
          <w:sz w:val="24"/>
          <w:szCs w:val="24"/>
        </w:rPr>
        <w:fldChar w:fldCharType="begin"/>
      </w:r>
      <w:r w:rsidRPr="00065BDE">
        <w:rPr>
          <w:rFonts w:ascii="Times New Roman" w:hAnsi="Times New Roman" w:cs="Times New Roman"/>
          <w:sz w:val="24"/>
          <w:szCs w:val="24"/>
        </w:rPr>
        <w:instrText xml:space="preserve"> SEQ Figure \* ARABIC </w:instrText>
      </w:r>
      <w:r w:rsidRPr="00065BDE">
        <w:rPr>
          <w:rFonts w:ascii="Times New Roman" w:hAnsi="Times New Roman" w:cs="Times New Roman"/>
          <w:sz w:val="24"/>
          <w:szCs w:val="24"/>
        </w:rPr>
        <w:fldChar w:fldCharType="separate"/>
      </w:r>
      <w:ins w:id="665" w:author="Liu, Luyu" w:date="2020-06-13T17:12:00Z">
        <w:r w:rsidR="00F73E77">
          <w:rPr>
            <w:rFonts w:ascii="Times New Roman" w:hAnsi="Times New Roman" w:cs="Times New Roman"/>
            <w:noProof/>
            <w:sz w:val="24"/>
            <w:szCs w:val="24"/>
          </w:rPr>
          <w:t>4</w:t>
        </w:r>
      </w:ins>
      <w:del w:id="666" w:author="Liu, Luyu" w:date="2020-06-13T17:12:00Z">
        <w:r w:rsidDel="00F73E77">
          <w:rPr>
            <w:rFonts w:ascii="Times New Roman" w:hAnsi="Times New Roman" w:cs="Times New Roman"/>
            <w:noProof/>
            <w:sz w:val="24"/>
            <w:szCs w:val="24"/>
          </w:rPr>
          <w:delText>7</w:delText>
        </w:r>
      </w:del>
      <w:r w:rsidRPr="00065BDE">
        <w:rPr>
          <w:rFonts w:ascii="Times New Roman" w:hAnsi="Times New Roman" w:cs="Times New Roman"/>
          <w:sz w:val="24"/>
          <w:szCs w:val="24"/>
        </w:rPr>
        <w:fldChar w:fldCharType="end"/>
      </w:r>
      <w:bookmarkEnd w:id="663"/>
      <w:r>
        <w:rPr>
          <w:rFonts w:ascii="Times New Roman" w:hAnsi="Times New Roman" w:cs="Times New Roman"/>
          <w:sz w:val="24"/>
          <w:szCs w:val="24"/>
        </w:rPr>
        <w:t>:</w:t>
      </w:r>
      <w:r w:rsidRPr="00065BDE">
        <w:rPr>
          <w:rFonts w:ascii="Times New Roman" w:hAnsi="Times New Roman" w:cs="Times New Roman"/>
          <w:sz w:val="24"/>
          <w:szCs w:val="24"/>
        </w:rPr>
        <w:t xml:space="preserve"> average waiting time</w:t>
      </w:r>
      <w:r>
        <w:rPr>
          <w:rFonts w:ascii="Times New Roman" w:hAnsi="Times New Roman" w:cs="Times New Roman"/>
          <w:sz w:val="24"/>
          <w:szCs w:val="24"/>
        </w:rPr>
        <w:t>/missed risk</w:t>
      </w:r>
      <w:r w:rsidRPr="00065BDE">
        <w:rPr>
          <w:rFonts w:ascii="Times New Roman" w:hAnsi="Times New Roman" w:cs="Times New Roman"/>
          <w:sz w:val="24"/>
          <w:szCs w:val="24"/>
        </w:rPr>
        <w:t xml:space="preserve"> and </w:t>
      </w:r>
      <w:r>
        <w:rPr>
          <w:rFonts w:ascii="Times New Roman" w:hAnsi="Times New Roman" w:cs="Times New Roman"/>
          <w:sz w:val="24"/>
          <w:szCs w:val="24"/>
        </w:rPr>
        <w:t>their</w:t>
      </w:r>
      <w:r w:rsidRPr="00065BDE">
        <w:rPr>
          <w:rFonts w:ascii="Times New Roman" w:hAnsi="Times New Roman" w:cs="Times New Roman"/>
          <w:sz w:val="24"/>
          <w:szCs w:val="24"/>
        </w:rPr>
        <w:t xml:space="preserve"> changing rates' relationship with </w:t>
      </w:r>
      <w:r>
        <w:rPr>
          <w:rFonts w:ascii="Times New Roman" w:hAnsi="Times New Roman" w:cs="Times New Roman"/>
          <w:sz w:val="24"/>
          <w:szCs w:val="24"/>
        </w:rPr>
        <w:t xml:space="preserve">the </w:t>
      </w:r>
      <w:r w:rsidRPr="00065BDE">
        <w:rPr>
          <w:rFonts w:ascii="Times New Roman" w:hAnsi="Times New Roman" w:cs="Times New Roman"/>
          <w:sz w:val="24"/>
          <w:szCs w:val="24"/>
        </w:rPr>
        <w:t>uniform buffer.</w:t>
      </w:r>
      <w:commentRangeEnd w:id="664"/>
      <w:r>
        <w:rPr>
          <w:rStyle w:val="CommentReference"/>
        </w:rPr>
        <w:commentReference w:id="664"/>
      </w:r>
    </w:p>
    <w:p w14:paraId="3D7BDD4A" w14:textId="77777777" w:rsidR="00F73E77" w:rsidRDefault="00F73E77">
      <w:pPr>
        <w:spacing w:line="256" w:lineRule="auto"/>
        <w:jc w:val="center"/>
        <w:rPr>
          <w:ins w:id="667" w:author="Liu, Luyu" w:date="2020-06-13T17:13:00Z"/>
          <w:rFonts w:ascii="Times New Roman" w:hAnsi="Times New Roman" w:cs="Times New Roman"/>
          <w:sz w:val="24"/>
          <w:szCs w:val="24"/>
        </w:rPr>
        <w:pPrChange w:id="668" w:author="Liu, Luyu" w:date="2020-06-13T17:13:00Z">
          <w:pPr>
            <w:spacing w:line="256" w:lineRule="auto"/>
            <w:ind w:firstLine="720"/>
            <w:jc w:val="both"/>
          </w:pPr>
        </w:pPrChange>
      </w:pPr>
    </w:p>
    <w:p w14:paraId="70B6C001" w14:textId="0E6B193D" w:rsidR="005A464A" w:rsidRDefault="005A464A" w:rsidP="005A464A">
      <w:pPr>
        <w:spacing w:line="256" w:lineRule="auto"/>
        <w:ind w:firstLine="720"/>
        <w:jc w:val="both"/>
        <w:rPr>
          <w:rFonts w:ascii="Times New Roman" w:hAnsi="Times New Roman" w:cs="Times New Roman"/>
          <w:sz w:val="24"/>
          <w:szCs w:val="24"/>
        </w:rPr>
      </w:pPr>
      <w:r>
        <w:rPr>
          <w:rFonts w:ascii="Times New Roman" w:hAnsi="Times New Roman" w:cs="Times New Roman"/>
          <w:sz w:val="24"/>
          <w:szCs w:val="24"/>
        </w:rPr>
        <w:t>These results suggest that real-time information may have limited value with respect to minimizing waiting time and risk:</w:t>
      </w:r>
      <w:r w:rsidR="0018128D">
        <w:rPr>
          <w:rFonts w:ascii="Times New Roman" w:hAnsi="Times New Roman" w:cs="Times New Roman"/>
          <w:sz w:val="24"/>
          <w:szCs w:val="24"/>
        </w:rPr>
        <w:t xml:space="preserve"> the best RTI strategy prudent tactic optimal</w:t>
      </w:r>
      <w:r>
        <w:rPr>
          <w:rFonts w:ascii="Times New Roman" w:hAnsi="Times New Roman" w:cs="Times New Roman"/>
          <w:sz w:val="24"/>
          <w:szCs w:val="24"/>
        </w:rPr>
        <w:t xml:space="preserve"> is not substantially better than</w:t>
      </w:r>
      <w:r w:rsidR="0018128D">
        <w:rPr>
          <w:rFonts w:ascii="Times New Roman" w:hAnsi="Times New Roman" w:cs="Times New Roman"/>
          <w:sz w:val="24"/>
          <w:szCs w:val="24"/>
        </w:rPr>
        <w:t xml:space="preserve"> simply following the schedule</w:t>
      </w:r>
      <w:r>
        <w:rPr>
          <w:rFonts w:ascii="Times New Roman" w:hAnsi="Times New Roman" w:cs="Times New Roman"/>
          <w:sz w:val="24"/>
          <w:szCs w:val="24"/>
        </w:rPr>
        <w:t xml:space="preserve">, and the RTI-based </w:t>
      </w:r>
      <w:r w:rsidR="0018128D">
        <w:rPr>
          <w:rFonts w:ascii="Times New Roman" w:hAnsi="Times New Roman" w:cs="Times New Roman"/>
          <w:sz w:val="24"/>
          <w:szCs w:val="24"/>
        </w:rPr>
        <w:t xml:space="preserve">greedy tactic </w:t>
      </w:r>
      <w:r>
        <w:rPr>
          <w:rFonts w:ascii="Times New Roman" w:hAnsi="Times New Roman" w:cs="Times New Roman"/>
          <w:sz w:val="24"/>
          <w:szCs w:val="24"/>
        </w:rPr>
        <w:t xml:space="preserve">has the worst performance among all </w:t>
      </w:r>
      <w:del w:id="669" w:author="Liu, Luyu" w:date="2020-06-13T12:35:00Z">
        <w:r w:rsidDel="00FA6C5B">
          <w:rPr>
            <w:rFonts w:ascii="Times New Roman" w:hAnsi="Times New Roman" w:cs="Times New Roman"/>
            <w:sz w:val="24"/>
            <w:szCs w:val="24"/>
          </w:rPr>
          <w:delText>TPSs</w:delText>
        </w:r>
      </w:del>
      <w:ins w:id="670" w:author="Liu, Luyu" w:date="2020-06-13T12:35:00Z">
        <w:r w:rsidR="00FA6C5B">
          <w:rPr>
            <w:rFonts w:ascii="Times New Roman" w:hAnsi="Times New Roman" w:cs="Times New Roman"/>
            <w:sz w:val="24"/>
            <w:szCs w:val="24"/>
          </w:rPr>
          <w:t>trip planning strategies</w:t>
        </w:r>
      </w:ins>
      <w:r>
        <w:rPr>
          <w:rFonts w:ascii="Times New Roman" w:hAnsi="Times New Roman" w:cs="Times New Roman"/>
          <w:sz w:val="24"/>
          <w:szCs w:val="24"/>
        </w:rPr>
        <w:t>.</w:t>
      </w:r>
      <w:del w:id="671" w:author="Liu, Luyu" w:date="2020-06-15T19:57:00Z">
        <w:r w:rsidDel="00A246E6">
          <w:rPr>
            <w:rFonts w:ascii="Times New Roman" w:hAnsi="Times New Roman" w:cs="Times New Roman"/>
            <w:sz w:val="24"/>
            <w:szCs w:val="24"/>
          </w:rPr>
          <w:delText xml:space="preserve">  </w:delText>
        </w:r>
      </w:del>
      <w:ins w:id="672" w:author="Liu, Luyu" w:date="2020-06-15T19:57:00Z">
        <w:r w:rsidR="00A246E6">
          <w:rPr>
            <w:rFonts w:ascii="Times New Roman" w:hAnsi="Times New Roman" w:cs="Times New Roman"/>
            <w:sz w:val="24"/>
            <w:szCs w:val="24"/>
          </w:rPr>
          <w:t xml:space="preserve"> </w:t>
        </w:r>
      </w:ins>
      <w:r w:rsidR="00F5302C">
        <w:rPr>
          <w:rFonts w:ascii="Times New Roman" w:hAnsi="Times New Roman" w:cs="Times New Roman"/>
          <w:sz w:val="24"/>
          <w:szCs w:val="24"/>
        </w:rPr>
        <w:t xml:space="preserve">This </w:t>
      </w:r>
      <w:ins w:id="673" w:author="Liu, Luyu" w:date="2020-06-12T16:54:00Z">
        <w:r w:rsidR="00E62000">
          <w:rPr>
            <w:rFonts w:ascii="Times New Roman" w:hAnsi="Times New Roman" w:cs="Times New Roman"/>
            <w:sz w:val="24"/>
            <w:szCs w:val="24"/>
          </w:rPr>
          <w:t>moreover proves our claim earlier about the RTI apps:</w:t>
        </w:r>
      </w:ins>
      <w:ins w:id="674" w:author="Liu, Luyu" w:date="2020-06-12T16:55:00Z">
        <w:r w:rsidR="00E62000">
          <w:rPr>
            <w:rFonts w:ascii="Times New Roman" w:hAnsi="Times New Roman" w:cs="Times New Roman"/>
            <w:sz w:val="24"/>
            <w:szCs w:val="24"/>
          </w:rPr>
          <w:t xml:space="preserve"> if following the RTI apps’ suggestion based on greedy tactic, the user</w:t>
        </w:r>
      </w:ins>
      <w:ins w:id="675" w:author="Liu, Luyu" w:date="2020-06-12T16:56:00Z">
        <w:r w:rsidR="00E62000">
          <w:rPr>
            <w:rFonts w:ascii="Times New Roman" w:hAnsi="Times New Roman" w:cs="Times New Roman"/>
            <w:sz w:val="24"/>
            <w:szCs w:val="24"/>
          </w:rPr>
          <w:t xml:space="preserve"> is very likely to miss</w:t>
        </w:r>
        <w:r w:rsidR="00C3448A">
          <w:rPr>
            <w:rFonts w:ascii="Times New Roman" w:hAnsi="Times New Roman" w:cs="Times New Roman"/>
            <w:sz w:val="24"/>
            <w:szCs w:val="24"/>
          </w:rPr>
          <w:t xml:space="preserve"> the bus</w:t>
        </w:r>
        <w:r w:rsidR="00A46C3D">
          <w:rPr>
            <w:rFonts w:ascii="Times New Roman" w:hAnsi="Times New Roman" w:cs="Times New Roman"/>
            <w:sz w:val="24"/>
            <w:szCs w:val="24"/>
          </w:rPr>
          <w:t xml:space="preserve"> and wait a long time</w:t>
        </w:r>
        <w:r w:rsidR="00E62000">
          <w:rPr>
            <w:rFonts w:ascii="Times New Roman" w:hAnsi="Times New Roman" w:cs="Times New Roman"/>
            <w:sz w:val="24"/>
            <w:szCs w:val="24"/>
          </w:rPr>
          <w:t>.</w:t>
        </w:r>
      </w:ins>
      <w:ins w:id="676" w:author="Liu, Luyu" w:date="2020-06-12T16:54:00Z">
        <w:r w:rsidR="00E62000">
          <w:rPr>
            <w:rFonts w:ascii="Times New Roman" w:hAnsi="Times New Roman" w:cs="Times New Roman"/>
            <w:sz w:val="24"/>
            <w:szCs w:val="24"/>
          </w:rPr>
          <w:t xml:space="preserve"> </w:t>
        </w:r>
      </w:ins>
      <w:r>
        <w:rPr>
          <w:rFonts w:ascii="Times New Roman" w:hAnsi="Times New Roman" w:cs="Times New Roman"/>
          <w:sz w:val="24"/>
          <w:szCs w:val="24"/>
        </w:rPr>
        <w:t>However, note these are based on overall performance.</w:t>
      </w:r>
      <w:del w:id="677" w:author="Liu, Luyu" w:date="2020-06-15T19:57:00Z">
        <w:r w:rsidDel="00A246E6">
          <w:rPr>
            <w:rFonts w:ascii="Times New Roman" w:hAnsi="Times New Roman" w:cs="Times New Roman"/>
            <w:sz w:val="24"/>
            <w:szCs w:val="24"/>
          </w:rPr>
          <w:delText xml:space="preserve">  </w:delText>
        </w:r>
      </w:del>
      <w:ins w:id="678" w:author="Liu, Luyu" w:date="2020-06-15T19:57:00Z">
        <w:r w:rsidR="00A246E6">
          <w:rPr>
            <w:rFonts w:ascii="Times New Roman" w:hAnsi="Times New Roman" w:cs="Times New Roman"/>
            <w:sz w:val="24"/>
            <w:szCs w:val="24"/>
          </w:rPr>
          <w:t xml:space="preserve"> </w:t>
        </w:r>
      </w:ins>
      <w:r>
        <w:rPr>
          <w:rFonts w:ascii="Times New Roman" w:hAnsi="Times New Roman" w:cs="Times New Roman"/>
          <w:sz w:val="24"/>
          <w:szCs w:val="24"/>
        </w:rPr>
        <w:t>The effectiveness of these strategies can vary with respect to time and space; we examine these patterns below</w:t>
      </w:r>
      <w:ins w:id="679" w:author="Liu, Luyu" w:date="2020-06-13T17:13:00Z">
        <w:r w:rsidR="00F73E77">
          <w:rPr>
            <w:rFonts w:ascii="Times New Roman" w:hAnsi="Times New Roman" w:cs="Times New Roman"/>
            <w:sz w:val="24"/>
            <w:szCs w:val="24"/>
          </w:rPr>
          <w:t>.</w:t>
        </w:r>
      </w:ins>
      <w:del w:id="680" w:author="Liu, Luyu" w:date="2020-06-13T17:13:00Z">
        <w:r w:rsidDel="00F73E77">
          <w:rPr>
            <w:rFonts w:ascii="Times New Roman" w:hAnsi="Times New Roman" w:cs="Times New Roman"/>
            <w:sz w:val="24"/>
            <w:szCs w:val="24"/>
          </w:rPr>
          <w:delText xml:space="preserve">.  </w:delText>
        </w:r>
      </w:del>
      <w:r>
        <w:rPr>
          <w:rFonts w:ascii="Times New Roman" w:hAnsi="Times New Roman" w:cs="Times New Roman"/>
          <w:sz w:val="24"/>
          <w:szCs w:val="24"/>
        </w:rPr>
        <w:t xml:space="preserve"> </w:t>
      </w:r>
    </w:p>
    <w:p w14:paraId="2DF0DC60" w14:textId="77777777" w:rsidR="005A464A" w:rsidRDefault="005A464A" w:rsidP="005A464A">
      <w:pPr>
        <w:spacing w:line="256" w:lineRule="auto"/>
        <w:ind w:firstLine="720"/>
        <w:jc w:val="both"/>
        <w:rPr>
          <w:rFonts w:ascii="Times New Roman" w:hAnsi="Times New Roman" w:cs="Times New Roman"/>
          <w:sz w:val="24"/>
          <w:szCs w:val="24"/>
        </w:rPr>
      </w:pPr>
    </w:p>
    <w:p w14:paraId="0C432C04" w14:textId="447A533E" w:rsidR="005A464A" w:rsidRPr="00B2390C" w:rsidRDefault="005A464A" w:rsidP="005A464A">
      <w:pPr>
        <w:pStyle w:val="IndentTimesNewRoman"/>
        <w:numPr>
          <w:ilvl w:val="1"/>
          <w:numId w:val="5"/>
        </w:numPr>
        <w:rPr>
          <w:b/>
        </w:rPr>
      </w:pPr>
      <w:del w:id="681" w:author="Liu, Luyu" w:date="2020-06-13T12:33:00Z">
        <w:r w:rsidDel="00307818">
          <w:rPr>
            <w:b/>
          </w:rPr>
          <w:delText>TPS</w:delText>
        </w:r>
      </w:del>
      <w:del w:id="682" w:author="Liu, Luyu" w:date="2020-06-13T12:34:00Z">
        <w:r w:rsidDel="00307818">
          <w:rPr>
            <w:b/>
          </w:rPr>
          <w:delText xml:space="preserve"> p</w:delText>
        </w:r>
      </w:del>
      <w:ins w:id="683" w:author="Liu, Luyu" w:date="2020-06-13T12:34:00Z">
        <w:r w:rsidR="00307818">
          <w:rPr>
            <w:b/>
          </w:rPr>
          <w:t>P</w:t>
        </w:r>
      </w:ins>
      <w:r>
        <w:rPr>
          <w:b/>
        </w:rPr>
        <w:t>erformance over time</w:t>
      </w:r>
    </w:p>
    <w:p w14:paraId="07FC4077" w14:textId="77777777" w:rsidR="005A464A" w:rsidRPr="00351FFE" w:rsidRDefault="005A464A" w:rsidP="005A464A">
      <w:pPr>
        <w:pStyle w:val="IndentTimesNewRoman"/>
        <w:numPr>
          <w:ilvl w:val="2"/>
          <w:numId w:val="5"/>
        </w:numPr>
        <w:jc w:val="both"/>
        <w:rPr>
          <w:bCs/>
        </w:rPr>
      </w:pPr>
      <w:r w:rsidRPr="00351FFE">
        <w:rPr>
          <w:bCs/>
        </w:rPr>
        <w:t>Hourly pattern</w:t>
      </w:r>
    </w:p>
    <w:p w14:paraId="7341D2BE" w14:textId="5D171842" w:rsidR="005A464A" w:rsidRPr="007F135D" w:rsidRDefault="005A464A" w:rsidP="005A464A">
      <w:pPr>
        <w:pStyle w:val="IndentTimesNewRoman"/>
        <w:ind w:firstLine="0"/>
        <w:jc w:val="both"/>
        <w:rPr>
          <w:b/>
        </w:rPr>
      </w:pPr>
      <w:r>
        <w:fldChar w:fldCharType="begin"/>
      </w:r>
      <w:r>
        <w:instrText xml:space="preserve"> REF _Ref11510776 \h  \* MERGEFORMAT </w:instrText>
      </w:r>
      <w:r>
        <w:fldChar w:fldCharType="separate"/>
      </w:r>
      <w:ins w:id="684" w:author="Liu, Luyu" w:date="2020-06-18T20:31:00Z">
        <w:r w:rsidR="00EC48EB" w:rsidRPr="00B338F3">
          <w:t xml:space="preserve">Figure </w:t>
        </w:r>
        <w:r w:rsidR="00EC48EB">
          <w:rPr>
            <w:noProof/>
          </w:rPr>
          <w:t>5</w:t>
        </w:r>
      </w:ins>
      <w:del w:id="685" w:author="Liu, Luyu" w:date="2020-06-18T20:30:00Z">
        <w:r w:rsidRPr="00B338F3" w:rsidDel="0096055C">
          <w:delText xml:space="preserve">Figure </w:delText>
        </w:r>
        <w:r w:rsidDel="0096055C">
          <w:rPr>
            <w:noProof/>
          </w:rPr>
          <w:delText>8</w:delText>
        </w:r>
      </w:del>
      <w:r>
        <w:fldChar w:fldCharType="end"/>
      </w:r>
      <w:r>
        <w:t xml:space="preserve"> </w:t>
      </w:r>
      <w:ins w:id="686" w:author="Liu, Luyu" w:date="2020-06-18T20:31:00Z">
        <w:r w:rsidR="00EC48EB">
          <w:t>i</w:t>
        </w:r>
      </w:ins>
      <w:del w:id="687" w:author="Liu, Luyu" w:date="2020-06-18T20:31:00Z">
        <w:r w:rsidDel="00EC48EB">
          <w:delText xml:space="preserve">and </w:delText>
        </w:r>
        <w:r w:rsidDel="00EC48EB">
          <w:fldChar w:fldCharType="begin"/>
        </w:r>
        <w:r w:rsidDel="00EC48EB">
          <w:delInstrText xml:space="preserve"> REF _Ref24372002 \h  \* MERGEFORMAT </w:delInstrText>
        </w:r>
        <w:r w:rsidDel="00EC48EB">
          <w:fldChar w:fldCharType="separate"/>
        </w:r>
      </w:del>
      <w:del w:id="688" w:author="Liu, Luyu" w:date="2020-06-18T20:30:00Z">
        <w:r w:rsidRPr="00282A53" w:rsidDel="0096055C">
          <w:delText xml:space="preserve">Figure </w:delText>
        </w:r>
        <w:r w:rsidDel="0096055C">
          <w:rPr>
            <w:noProof/>
          </w:rPr>
          <w:delText>9</w:delText>
        </w:r>
      </w:del>
      <w:del w:id="689" w:author="Liu, Luyu" w:date="2020-06-18T20:31:00Z">
        <w:r w:rsidDel="00EC48EB">
          <w:fldChar w:fldCharType="end"/>
        </w:r>
        <w:r w:rsidDel="00EC48EB">
          <w:delText xml:space="preserve"> i</w:delText>
        </w:r>
      </w:del>
      <w:r>
        <w:t>llustrate</w:t>
      </w:r>
      <w:ins w:id="690" w:author="Liu, Luyu" w:date="2020-06-18T20:31:00Z">
        <w:r w:rsidR="00EC48EB">
          <w:t>s</w:t>
        </w:r>
      </w:ins>
      <w:r>
        <w:t xml:space="preserve"> the average waiting time and risk of missing a bus with respect to hour of the day.</w:t>
      </w:r>
      <w:del w:id="691" w:author="Liu, Luyu" w:date="2020-06-15T19:57:00Z">
        <w:r w:rsidDel="00A246E6">
          <w:delText xml:space="preserve">  </w:delText>
        </w:r>
      </w:del>
      <w:ins w:id="692" w:author="Liu, Luyu" w:date="2020-06-15T19:57:00Z">
        <w:r w:rsidR="00A246E6">
          <w:t xml:space="preserve"> </w:t>
        </w:r>
      </w:ins>
      <w:r>
        <w:t>These hourly results support the overall results discussed above: ST and PT are consistently the best over the course of a day.</w:t>
      </w:r>
      <w:del w:id="693" w:author="Liu, Luyu" w:date="2020-06-15T19:57:00Z">
        <w:r w:rsidDel="00A246E6">
          <w:delText xml:space="preserve">  </w:delText>
        </w:r>
      </w:del>
      <w:ins w:id="694" w:author="Liu, Luyu" w:date="2020-06-15T19:57:00Z">
        <w:r w:rsidR="00A246E6">
          <w:t xml:space="preserve"> </w:t>
        </w:r>
      </w:ins>
      <w:r>
        <w:t xml:space="preserve">AT, ET and GT perform especially poorly during service hours with long headways (6:00 to 8:00 and 21:00 to 24:00) since the time penalties associated with missing a bus during these periods are dramatically higher. These inferior strategies perform better </w:t>
      </w:r>
      <w:r>
        <w:lastRenderedPageBreak/>
        <w:t>during short headway hours, but not better than ST and PT.</w:t>
      </w:r>
      <w:del w:id="695" w:author="Liu, Luyu" w:date="2020-06-15T19:57:00Z">
        <w:r w:rsidDel="00A246E6">
          <w:delText xml:space="preserve">  </w:delText>
        </w:r>
      </w:del>
      <w:ins w:id="696" w:author="Liu, Luyu" w:date="2020-06-15T19:57:00Z">
        <w:r w:rsidR="00A246E6">
          <w:t xml:space="preserve"> </w:t>
        </w:r>
      </w:ins>
      <w:r>
        <w:t>GT is a very risky strategy at all times, although is not penalized as harshly during short headway hours.</w:t>
      </w:r>
      <w:del w:id="697" w:author="Liu, Luyu" w:date="2020-06-15T19:57:00Z">
        <w:r w:rsidDel="00A246E6">
          <w:delText xml:space="preserve">   </w:delText>
        </w:r>
      </w:del>
      <w:ins w:id="698" w:author="Liu, Luyu" w:date="2020-06-15T19:57:00Z">
        <w:r w:rsidR="00A246E6">
          <w:t xml:space="preserve"> </w:t>
        </w:r>
      </w:ins>
    </w:p>
    <w:p w14:paraId="3F3EC819" w14:textId="7B2FB352" w:rsidR="005A464A" w:rsidRDefault="005A464A" w:rsidP="005A464A">
      <w:pPr>
        <w:pStyle w:val="IndentTimesNewRoman"/>
        <w:jc w:val="both"/>
      </w:pPr>
      <w:r>
        <w:t>Although ST and PT are always competitive, although there are some differences in their performance over the day.</w:t>
      </w:r>
      <w:del w:id="699" w:author="Liu, Luyu" w:date="2020-06-15T19:57:00Z">
        <w:r w:rsidDel="00A246E6">
          <w:delText xml:space="preserve">   </w:delText>
        </w:r>
      </w:del>
      <w:ins w:id="700" w:author="Liu, Luyu" w:date="2020-06-15T19:57:00Z">
        <w:r w:rsidR="00A246E6">
          <w:t xml:space="preserve"> </w:t>
        </w:r>
      </w:ins>
      <w:r>
        <w:t>For long headway hours in the morning and midnight, PT performs worse than ST; while for most hours during 8:00 to 21:00, performs PT almost the same as ST; especially, for afternoon hours from 17:00 to 20:00: with higher delay in the system due to peak traffic and user-related boarding delays, PT outperforms ST.</w:t>
      </w:r>
      <w:del w:id="701" w:author="Liu, Luyu" w:date="2020-06-15T19:57:00Z">
        <w:r w:rsidDel="00A246E6">
          <w:delText xml:space="preserve">  </w:delText>
        </w:r>
      </w:del>
      <w:ins w:id="702" w:author="Liu, Luyu" w:date="2020-06-15T19:57:00Z">
        <w:r w:rsidR="00A246E6">
          <w:t xml:space="preserve"> </w:t>
        </w:r>
      </w:ins>
      <w:r>
        <w:t>In this sense, it is generally better for transit users to follow ST in the morning commuting and follow PT in the afternoon commuting.</w:t>
      </w:r>
      <w:r w:rsidRPr="004151F3">
        <w:t xml:space="preserve"> </w:t>
      </w:r>
      <w:r>
        <w:t>This suggests that PT is more sensitive to the headway and delays than ST.</w:t>
      </w:r>
    </w:p>
    <w:p w14:paraId="676BD21A" w14:textId="5B41DC52" w:rsidR="0096055C" w:rsidRDefault="005A464A" w:rsidP="005A464A">
      <w:pPr>
        <w:pStyle w:val="IndentTimesNewRoman"/>
        <w:keepNext/>
        <w:ind w:firstLine="0"/>
      </w:pPr>
      <w:r>
        <w:rPr>
          <w:noProof/>
        </w:rPr>
        <w:lastRenderedPageBreak/>
        <w:drawing>
          <wp:inline distT="0" distB="0" distL="0" distR="0" wp14:anchorId="5B121F83" wp14:editId="614FDCD9">
            <wp:extent cx="5935980" cy="3094990"/>
            <wp:effectExtent l="0" t="0" r="762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35980" cy="3094990"/>
                    </a:xfrm>
                    <a:prstGeom prst="rect">
                      <a:avLst/>
                    </a:prstGeom>
                    <a:noFill/>
                    <a:ln>
                      <a:noFill/>
                    </a:ln>
                  </pic:spPr>
                </pic:pic>
              </a:graphicData>
            </a:graphic>
          </wp:inline>
        </w:drawing>
      </w:r>
      <w:moveToRangeStart w:id="703" w:author="Liu, Luyu" w:date="2020-06-18T20:30:00Z" w:name="move43404665"/>
      <w:moveTo w:id="704" w:author="Liu, Luyu" w:date="2020-06-18T20:30:00Z">
        <w:r w:rsidR="0096055C">
          <w:rPr>
            <w:noProof/>
          </w:rPr>
          <w:drawing>
            <wp:inline distT="0" distB="0" distL="0" distR="0" wp14:anchorId="7C89E719" wp14:editId="51739C59">
              <wp:extent cx="5931535" cy="309499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31535" cy="3094990"/>
                      </a:xfrm>
                      <a:prstGeom prst="rect">
                        <a:avLst/>
                      </a:prstGeom>
                      <a:noFill/>
                      <a:ln>
                        <a:noFill/>
                      </a:ln>
                    </pic:spPr>
                  </pic:pic>
                </a:graphicData>
              </a:graphic>
            </wp:inline>
          </w:drawing>
        </w:r>
      </w:moveTo>
      <w:moveToRangeEnd w:id="703"/>
    </w:p>
    <w:p w14:paraId="1E648A4F" w14:textId="645AF3D0" w:rsidR="005A464A" w:rsidRDefault="005A464A" w:rsidP="005A464A">
      <w:pPr>
        <w:spacing w:line="256" w:lineRule="auto"/>
        <w:jc w:val="center"/>
        <w:rPr>
          <w:rFonts w:ascii="Times New Roman" w:hAnsi="Times New Roman" w:cs="Times New Roman"/>
          <w:sz w:val="24"/>
          <w:szCs w:val="24"/>
        </w:rPr>
      </w:pPr>
      <w:bookmarkStart w:id="705" w:name="_Ref11510776"/>
      <w:commentRangeStart w:id="706"/>
      <w:r w:rsidRPr="00B338F3">
        <w:rPr>
          <w:rFonts w:ascii="Times New Roman" w:hAnsi="Times New Roman" w:cs="Times New Roman"/>
          <w:sz w:val="24"/>
          <w:szCs w:val="24"/>
        </w:rPr>
        <w:t xml:space="preserve">Figure </w:t>
      </w:r>
      <w:r w:rsidRPr="00B338F3">
        <w:rPr>
          <w:rFonts w:ascii="Times New Roman" w:hAnsi="Times New Roman" w:cs="Times New Roman"/>
          <w:sz w:val="24"/>
          <w:szCs w:val="24"/>
        </w:rPr>
        <w:fldChar w:fldCharType="begin"/>
      </w:r>
      <w:r w:rsidRPr="00B338F3">
        <w:rPr>
          <w:rFonts w:ascii="Times New Roman" w:hAnsi="Times New Roman" w:cs="Times New Roman"/>
          <w:sz w:val="24"/>
          <w:szCs w:val="24"/>
        </w:rPr>
        <w:instrText xml:space="preserve"> SEQ Figure \* ARABIC </w:instrText>
      </w:r>
      <w:r w:rsidRPr="00B338F3">
        <w:rPr>
          <w:rFonts w:ascii="Times New Roman" w:hAnsi="Times New Roman" w:cs="Times New Roman"/>
          <w:sz w:val="24"/>
          <w:szCs w:val="24"/>
        </w:rPr>
        <w:fldChar w:fldCharType="separate"/>
      </w:r>
      <w:ins w:id="707" w:author="Liu, Luyu" w:date="2020-06-18T22:07:00Z">
        <w:r w:rsidR="004359D5">
          <w:rPr>
            <w:rFonts w:ascii="Times New Roman" w:hAnsi="Times New Roman" w:cs="Times New Roman"/>
            <w:noProof/>
            <w:sz w:val="24"/>
            <w:szCs w:val="24"/>
          </w:rPr>
          <w:t>5</w:t>
        </w:r>
      </w:ins>
      <w:del w:id="708" w:author="Liu, Luyu" w:date="2020-06-12T16:57:00Z">
        <w:r w:rsidDel="00461E45">
          <w:rPr>
            <w:rFonts w:ascii="Times New Roman" w:hAnsi="Times New Roman" w:cs="Times New Roman"/>
            <w:noProof/>
            <w:sz w:val="24"/>
            <w:szCs w:val="24"/>
          </w:rPr>
          <w:delText>8</w:delText>
        </w:r>
      </w:del>
      <w:r w:rsidRPr="00B338F3">
        <w:rPr>
          <w:rFonts w:ascii="Times New Roman" w:hAnsi="Times New Roman" w:cs="Times New Roman"/>
          <w:sz w:val="24"/>
          <w:szCs w:val="24"/>
        </w:rPr>
        <w:fldChar w:fldCharType="end"/>
      </w:r>
      <w:bookmarkEnd w:id="705"/>
      <w:r>
        <w:rPr>
          <w:rFonts w:ascii="Times New Roman" w:hAnsi="Times New Roman" w:cs="Times New Roman"/>
          <w:sz w:val="24"/>
          <w:szCs w:val="24"/>
        </w:rPr>
        <w:t xml:space="preserve">: </w:t>
      </w:r>
      <w:del w:id="709" w:author="Liu, Luyu" w:date="2020-06-13T12:33:00Z">
        <w:r w:rsidDel="00307818">
          <w:rPr>
            <w:rFonts w:ascii="Times New Roman" w:hAnsi="Times New Roman" w:cs="Times New Roman"/>
            <w:sz w:val="24"/>
            <w:szCs w:val="24"/>
          </w:rPr>
          <w:delText xml:space="preserve">TPS </w:delText>
        </w:r>
      </w:del>
      <w:r w:rsidRPr="00B338F3">
        <w:rPr>
          <w:rFonts w:ascii="Times New Roman" w:hAnsi="Times New Roman" w:cs="Times New Roman"/>
          <w:sz w:val="24"/>
          <w:szCs w:val="24"/>
        </w:rPr>
        <w:t>average waiting time</w:t>
      </w:r>
      <w:ins w:id="710" w:author="Liu, Luyu" w:date="2020-06-18T20:31:00Z">
        <w:r w:rsidR="0096055C">
          <w:rPr>
            <w:rFonts w:ascii="Times New Roman" w:hAnsi="Times New Roman" w:cs="Times New Roman"/>
            <w:sz w:val="24"/>
            <w:szCs w:val="24"/>
          </w:rPr>
          <w:t xml:space="preserve"> and risk of missing bus</w:t>
        </w:r>
      </w:ins>
      <w:r>
        <w:rPr>
          <w:rFonts w:ascii="Times New Roman" w:hAnsi="Times New Roman" w:cs="Times New Roman"/>
          <w:sz w:val="24"/>
          <w:szCs w:val="24"/>
        </w:rPr>
        <w:t xml:space="preserve"> by hour of day</w:t>
      </w:r>
      <w:r w:rsidRPr="00B338F3">
        <w:rPr>
          <w:rFonts w:ascii="Times New Roman" w:hAnsi="Times New Roman" w:cs="Times New Roman"/>
          <w:sz w:val="24"/>
          <w:szCs w:val="24"/>
        </w:rPr>
        <w:t>.</w:t>
      </w:r>
      <w:commentRangeEnd w:id="706"/>
      <w:r>
        <w:rPr>
          <w:rStyle w:val="CommentReference"/>
        </w:rPr>
        <w:commentReference w:id="706"/>
      </w:r>
    </w:p>
    <w:p w14:paraId="121AB8EA" w14:textId="77777777" w:rsidR="005A464A" w:rsidRPr="00B338F3" w:rsidRDefault="005A464A" w:rsidP="005A464A">
      <w:pPr>
        <w:spacing w:line="256" w:lineRule="auto"/>
        <w:jc w:val="center"/>
        <w:rPr>
          <w:rFonts w:ascii="Times New Roman" w:hAnsi="Times New Roman" w:cs="Times New Roman"/>
          <w:sz w:val="24"/>
          <w:szCs w:val="24"/>
        </w:rPr>
      </w:pPr>
    </w:p>
    <w:p w14:paraId="2634B609" w14:textId="35805A56" w:rsidR="005A464A" w:rsidDel="0096055C" w:rsidRDefault="005A464A" w:rsidP="00AE35D6">
      <w:pPr>
        <w:pStyle w:val="ListParagraph"/>
        <w:numPr>
          <w:ilvl w:val="2"/>
          <w:numId w:val="5"/>
        </w:numPr>
        <w:rPr>
          <w:del w:id="711" w:author="Liu, Luyu" w:date="2020-06-18T20:31:00Z"/>
        </w:rPr>
        <w:pPrChange w:id="712" w:author="Liu, Luyu" w:date="2020-06-18T20:31:00Z">
          <w:pPr>
            <w:keepNext/>
            <w:spacing w:line="256" w:lineRule="auto"/>
          </w:pPr>
        </w:pPrChange>
      </w:pPr>
      <w:moveFromRangeStart w:id="713" w:author="Liu, Luyu" w:date="2020-06-18T20:30:00Z" w:name="move43404665"/>
      <w:moveFrom w:id="714" w:author="Liu, Luyu" w:date="2020-06-18T20:30:00Z">
        <w:r w:rsidDel="0096055C">
          <w:rPr>
            <w:noProof/>
          </w:rPr>
          <w:drawing>
            <wp:inline distT="0" distB="0" distL="0" distR="0" wp14:anchorId="4FD85F20" wp14:editId="543395D1">
              <wp:extent cx="5931535" cy="309499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31535" cy="3094990"/>
                      </a:xfrm>
                      <a:prstGeom prst="rect">
                        <a:avLst/>
                      </a:prstGeom>
                      <a:noFill/>
                      <a:ln>
                        <a:noFill/>
                      </a:ln>
                    </pic:spPr>
                  </pic:pic>
                </a:graphicData>
              </a:graphic>
            </wp:inline>
          </w:drawing>
        </w:r>
      </w:moveFrom>
      <w:moveFromRangeEnd w:id="713"/>
    </w:p>
    <w:p w14:paraId="4F38469E" w14:textId="70C97999" w:rsidR="005A464A" w:rsidDel="0096055C" w:rsidRDefault="005A464A" w:rsidP="00AE35D6">
      <w:pPr>
        <w:pStyle w:val="ListParagraph"/>
        <w:numPr>
          <w:ilvl w:val="2"/>
          <w:numId w:val="5"/>
        </w:numPr>
        <w:rPr>
          <w:del w:id="715" w:author="Liu, Luyu" w:date="2020-06-18T20:31:00Z"/>
          <w:rFonts w:ascii="Times New Roman" w:hAnsi="Times New Roman" w:cs="Times New Roman"/>
          <w:sz w:val="24"/>
          <w:szCs w:val="24"/>
        </w:rPr>
        <w:pPrChange w:id="716" w:author="Liu, Luyu" w:date="2020-06-18T20:31:00Z">
          <w:pPr>
            <w:spacing w:line="256" w:lineRule="auto"/>
            <w:jc w:val="center"/>
          </w:pPr>
        </w:pPrChange>
      </w:pPr>
      <w:bookmarkStart w:id="717" w:name="_Ref24372002"/>
      <w:commentRangeStart w:id="718"/>
      <w:del w:id="719" w:author="Liu, Luyu" w:date="2020-06-18T20:31:00Z">
        <w:r w:rsidRPr="00282A53" w:rsidDel="0096055C">
          <w:rPr>
            <w:rFonts w:ascii="Times New Roman" w:hAnsi="Times New Roman" w:cs="Times New Roman"/>
            <w:sz w:val="24"/>
            <w:szCs w:val="24"/>
          </w:rPr>
          <w:delText xml:space="preserve">Figure </w:delText>
        </w:r>
        <w:r w:rsidRPr="00282A53" w:rsidDel="0096055C">
          <w:rPr>
            <w:rFonts w:ascii="Times New Roman" w:hAnsi="Times New Roman" w:cs="Times New Roman"/>
            <w:sz w:val="24"/>
            <w:szCs w:val="24"/>
          </w:rPr>
          <w:fldChar w:fldCharType="begin"/>
        </w:r>
        <w:r w:rsidRPr="0096055C" w:rsidDel="0096055C">
          <w:rPr>
            <w:rFonts w:ascii="Times New Roman" w:hAnsi="Times New Roman" w:cs="Times New Roman"/>
            <w:sz w:val="24"/>
            <w:szCs w:val="24"/>
            <w:rPrChange w:id="720" w:author="Liu, Luyu" w:date="2020-06-18T20:31:00Z">
              <w:rPr>
                <w:rFonts w:ascii="Times New Roman" w:hAnsi="Times New Roman" w:cs="Times New Roman"/>
                <w:sz w:val="24"/>
                <w:szCs w:val="24"/>
              </w:rPr>
            </w:rPrChange>
          </w:rPr>
          <w:delInstrText xml:space="preserve"> SEQ Figure \* ARABIC </w:delInstrText>
        </w:r>
        <w:r w:rsidRPr="00282A53" w:rsidDel="0096055C">
          <w:rPr>
            <w:rFonts w:ascii="Times New Roman" w:hAnsi="Times New Roman" w:cs="Times New Roman"/>
            <w:sz w:val="24"/>
            <w:szCs w:val="24"/>
          </w:rPr>
          <w:fldChar w:fldCharType="separate"/>
        </w:r>
      </w:del>
      <w:del w:id="721" w:author="Liu, Luyu" w:date="2020-06-12T16:57:00Z">
        <w:r w:rsidRPr="0096055C" w:rsidDel="00461E45">
          <w:rPr>
            <w:rFonts w:ascii="Times New Roman" w:hAnsi="Times New Roman" w:cs="Times New Roman"/>
            <w:noProof/>
            <w:sz w:val="24"/>
            <w:szCs w:val="24"/>
            <w:rPrChange w:id="722" w:author="Liu, Luyu" w:date="2020-06-18T20:31:00Z">
              <w:rPr>
                <w:rFonts w:ascii="Times New Roman" w:hAnsi="Times New Roman" w:cs="Times New Roman"/>
                <w:noProof/>
                <w:sz w:val="24"/>
                <w:szCs w:val="24"/>
              </w:rPr>
            </w:rPrChange>
          </w:rPr>
          <w:delText>9</w:delText>
        </w:r>
      </w:del>
      <w:del w:id="723" w:author="Liu, Luyu" w:date="2020-06-18T20:31:00Z">
        <w:r w:rsidRPr="00282A53" w:rsidDel="0096055C">
          <w:rPr>
            <w:rFonts w:ascii="Times New Roman" w:hAnsi="Times New Roman" w:cs="Times New Roman"/>
            <w:sz w:val="24"/>
            <w:szCs w:val="24"/>
          </w:rPr>
          <w:fldChar w:fldCharType="end"/>
        </w:r>
        <w:bookmarkEnd w:id="717"/>
        <w:r w:rsidDel="0096055C">
          <w:rPr>
            <w:rFonts w:ascii="Times New Roman" w:hAnsi="Times New Roman" w:cs="Times New Roman"/>
            <w:sz w:val="24"/>
            <w:szCs w:val="24"/>
          </w:rPr>
          <w:delText xml:space="preserve">: </w:delText>
        </w:r>
      </w:del>
      <w:del w:id="724" w:author="Liu, Luyu" w:date="2020-06-13T12:33:00Z">
        <w:r w:rsidDel="00307818">
          <w:rPr>
            <w:rFonts w:ascii="Times New Roman" w:hAnsi="Times New Roman" w:cs="Times New Roman"/>
            <w:sz w:val="24"/>
            <w:szCs w:val="24"/>
          </w:rPr>
          <w:delText xml:space="preserve">TPS </w:delText>
        </w:r>
      </w:del>
      <w:del w:id="725" w:author="Liu, Luyu" w:date="2020-06-18T20:31:00Z">
        <w:r w:rsidRPr="00282A53" w:rsidDel="0096055C">
          <w:rPr>
            <w:rFonts w:ascii="Times New Roman" w:hAnsi="Times New Roman" w:cs="Times New Roman"/>
            <w:sz w:val="24"/>
            <w:szCs w:val="24"/>
          </w:rPr>
          <w:delText>risk</w:delText>
        </w:r>
        <w:r w:rsidDel="0096055C">
          <w:rPr>
            <w:rFonts w:ascii="Times New Roman" w:hAnsi="Times New Roman" w:cs="Times New Roman"/>
            <w:sz w:val="24"/>
            <w:szCs w:val="24"/>
          </w:rPr>
          <w:delText xml:space="preserve"> of missed bus by hour of day</w:delText>
        </w:r>
        <w:r w:rsidRPr="00282A53" w:rsidDel="0096055C">
          <w:rPr>
            <w:rFonts w:ascii="Times New Roman" w:hAnsi="Times New Roman" w:cs="Times New Roman"/>
            <w:sz w:val="24"/>
            <w:szCs w:val="24"/>
          </w:rPr>
          <w:delText>.</w:delText>
        </w:r>
        <w:commentRangeEnd w:id="718"/>
        <w:r w:rsidDel="0096055C">
          <w:rPr>
            <w:rStyle w:val="CommentReference"/>
          </w:rPr>
          <w:commentReference w:id="718"/>
        </w:r>
      </w:del>
    </w:p>
    <w:p w14:paraId="3CFA02F3" w14:textId="77777777" w:rsidR="005A464A" w:rsidRPr="00351FFE" w:rsidRDefault="005A464A" w:rsidP="00AE35D6">
      <w:pPr>
        <w:pStyle w:val="ListParagraph"/>
        <w:numPr>
          <w:ilvl w:val="2"/>
          <w:numId w:val="5"/>
        </w:numPr>
        <w:rPr>
          <w:rFonts w:ascii="Times New Roman" w:hAnsi="Times New Roman" w:cs="Times New Roman"/>
          <w:bCs/>
          <w:sz w:val="24"/>
          <w:szCs w:val="24"/>
        </w:rPr>
        <w:pPrChange w:id="726" w:author="Liu, Luyu" w:date="2020-06-18T20:31:00Z">
          <w:pPr>
            <w:pStyle w:val="ListParagraph"/>
            <w:numPr>
              <w:ilvl w:val="2"/>
              <w:numId w:val="5"/>
            </w:numPr>
            <w:spacing w:line="256" w:lineRule="auto"/>
            <w:ind w:left="504" w:hanging="504"/>
            <w:jc w:val="both"/>
          </w:pPr>
        </w:pPrChange>
      </w:pPr>
      <w:r w:rsidRPr="00351FFE">
        <w:rPr>
          <w:rFonts w:ascii="Times New Roman" w:hAnsi="Times New Roman" w:cs="Times New Roman"/>
          <w:bCs/>
          <w:sz w:val="24"/>
          <w:szCs w:val="24"/>
        </w:rPr>
        <w:t>Service headway</w:t>
      </w:r>
    </w:p>
    <w:p w14:paraId="5E4FFF2A" w14:textId="12EC1B04" w:rsidR="005A464A" w:rsidRDefault="005A464A" w:rsidP="005A464A">
      <w:pPr>
        <w:spacing w:line="256" w:lineRule="auto"/>
        <w:jc w:val="both"/>
        <w:rPr>
          <w:rFonts w:ascii="Times New Roman" w:hAnsi="Times New Roman" w:cs="Times New Roman"/>
          <w:sz w:val="24"/>
          <w:szCs w:val="24"/>
        </w:rPr>
      </w:pPr>
      <w:r>
        <w:rPr>
          <w:rFonts w:ascii="Times New Roman" w:hAnsi="Times New Roman" w:cs="Times New Roman"/>
          <w:sz w:val="24"/>
          <w:szCs w:val="24"/>
        </w:rPr>
        <w:t xml:space="preserve">As previous analyses suggest, headway is a crucial factor for the performance of </w:t>
      </w:r>
      <w:del w:id="727" w:author="Liu, Luyu" w:date="2020-06-13T12:35:00Z">
        <w:r w:rsidDel="00FA6C5B">
          <w:rPr>
            <w:rFonts w:ascii="Times New Roman" w:hAnsi="Times New Roman" w:cs="Times New Roman"/>
            <w:sz w:val="24"/>
            <w:szCs w:val="24"/>
          </w:rPr>
          <w:delText>TPSs</w:delText>
        </w:r>
      </w:del>
      <w:ins w:id="728" w:author="Liu, Luyu" w:date="2020-06-13T12:35:00Z">
        <w:r w:rsidR="00FA6C5B">
          <w:rPr>
            <w:rFonts w:ascii="Times New Roman" w:hAnsi="Times New Roman" w:cs="Times New Roman"/>
            <w:sz w:val="24"/>
            <w:szCs w:val="24"/>
          </w:rPr>
          <w:t>trip planning strategies</w:t>
        </w:r>
      </w:ins>
      <w:r>
        <w:rPr>
          <w:rFonts w:ascii="Times New Roman" w:hAnsi="Times New Roman" w:cs="Times New Roman"/>
          <w:sz w:val="24"/>
          <w:szCs w:val="24"/>
        </w:rPr>
        <w:t>. In this section, since different hour have a different headway for</w:t>
      </w:r>
      <w:r w:rsidRPr="00473BDA">
        <w:rPr>
          <w:rFonts w:ascii="Times New Roman" w:hAnsi="Times New Roman" w:cs="Times New Roman"/>
          <w:sz w:val="24"/>
          <w:szCs w:val="24"/>
        </w:rPr>
        <w:t xml:space="preserve"> </w:t>
      </w:r>
      <w:r>
        <w:rPr>
          <w:rFonts w:ascii="Times New Roman" w:hAnsi="Times New Roman" w:cs="Times New Roman"/>
          <w:sz w:val="24"/>
          <w:szCs w:val="24"/>
        </w:rPr>
        <w:t>Route No.2 buses, we conducted two temporal analyses based on the average headway within each hour. The analyses</w:t>
      </w:r>
      <w:r w:rsidRPr="00063633">
        <w:rPr>
          <w:rFonts w:ascii="Times New Roman" w:hAnsi="Times New Roman" w:cs="Times New Roman"/>
          <w:sz w:val="24"/>
          <w:szCs w:val="24"/>
        </w:rPr>
        <w:t xml:space="preserve"> suggest </w:t>
      </w:r>
      <w:r>
        <w:rPr>
          <w:rFonts w:ascii="Times New Roman" w:hAnsi="Times New Roman" w:cs="Times New Roman"/>
          <w:sz w:val="24"/>
          <w:szCs w:val="24"/>
        </w:rPr>
        <w:t>two</w:t>
      </w:r>
      <w:r w:rsidRPr="00063633">
        <w:rPr>
          <w:rFonts w:ascii="Times New Roman" w:hAnsi="Times New Roman" w:cs="Times New Roman"/>
          <w:sz w:val="24"/>
          <w:szCs w:val="24"/>
        </w:rPr>
        <w:t xml:space="preserve"> empirical rule</w:t>
      </w:r>
      <w:r>
        <w:rPr>
          <w:rFonts w:ascii="Times New Roman" w:hAnsi="Times New Roman" w:cs="Times New Roman"/>
          <w:sz w:val="24"/>
          <w:szCs w:val="24"/>
        </w:rPr>
        <w:t>s</w:t>
      </w:r>
      <w:r w:rsidRPr="00063633">
        <w:rPr>
          <w:rFonts w:ascii="Times New Roman" w:hAnsi="Times New Roman" w:cs="Times New Roman"/>
          <w:sz w:val="24"/>
          <w:szCs w:val="24"/>
        </w:rPr>
        <w:t xml:space="preserve">: </w:t>
      </w:r>
      <w:bookmarkStart w:id="729" w:name="_GoBack"/>
      <w:bookmarkEnd w:id="729"/>
    </w:p>
    <w:p w14:paraId="3DFCD4C3" w14:textId="3A3D1E0F" w:rsidR="005A464A" w:rsidRPr="001C79B2" w:rsidRDefault="005A464A" w:rsidP="005A464A">
      <w:pPr>
        <w:pStyle w:val="ListParagraph"/>
        <w:numPr>
          <w:ilvl w:val="0"/>
          <w:numId w:val="19"/>
        </w:numPr>
        <w:spacing w:line="256" w:lineRule="auto"/>
        <w:jc w:val="both"/>
        <w:rPr>
          <w:rFonts w:ascii="Times New Roman" w:hAnsi="Times New Roman" w:cs="Times New Roman"/>
          <w:sz w:val="24"/>
          <w:szCs w:val="24"/>
        </w:rPr>
      </w:pPr>
      <w:r w:rsidRPr="00AF16B3">
        <w:rPr>
          <w:rFonts w:ascii="Times New Roman" w:hAnsi="Times New Roman" w:cs="Times New Roman"/>
          <w:sz w:val="24"/>
          <w:szCs w:val="24"/>
        </w:rPr>
        <w:lastRenderedPageBreak/>
        <w:t xml:space="preserve">The larger the headways are, the </w:t>
      </w:r>
      <w:r w:rsidRPr="00AF16B3">
        <w:rPr>
          <w:rFonts w:ascii="Times New Roman" w:hAnsi="Times New Roman" w:cs="Times New Roman"/>
          <w:i/>
          <w:sz w:val="24"/>
          <w:szCs w:val="24"/>
        </w:rPr>
        <w:t>more</w:t>
      </w:r>
      <w:r>
        <w:rPr>
          <w:rFonts w:ascii="Times New Roman" w:hAnsi="Times New Roman" w:cs="Times New Roman"/>
          <w:sz w:val="24"/>
          <w:szCs w:val="24"/>
        </w:rPr>
        <w:t xml:space="preserve"> effective PT </w:t>
      </w:r>
      <w:r w:rsidRPr="00AF16B3">
        <w:rPr>
          <w:rFonts w:ascii="Times New Roman" w:hAnsi="Times New Roman" w:cs="Times New Roman"/>
          <w:sz w:val="24"/>
          <w:szCs w:val="24"/>
        </w:rPr>
        <w:t xml:space="preserve">compared to </w:t>
      </w:r>
      <w:r>
        <w:rPr>
          <w:rFonts w:ascii="Times New Roman" w:hAnsi="Times New Roman" w:cs="Times New Roman"/>
          <w:sz w:val="24"/>
          <w:szCs w:val="24"/>
        </w:rPr>
        <w:t>AT</w:t>
      </w:r>
      <w:r w:rsidRPr="00AF16B3">
        <w:rPr>
          <w:rFonts w:ascii="Times New Roman" w:hAnsi="Times New Roman" w:cs="Times New Roman"/>
          <w:sz w:val="24"/>
          <w:szCs w:val="24"/>
        </w:rPr>
        <w:t xml:space="preserve">. This is obvious since AT’s waiting time is exactly the half of the headway. To moreover prove this, we investigated the correlation between the average waiting time difference in each hour and the average headway. The Pearson correlation </w:t>
      </w:r>
      <w:ins w:id="730" w:author="Liu, Luyu" w:date="2020-06-18T20:32:00Z">
        <w:r w:rsidR="00B90D7A">
          <w:rPr>
            <w:rFonts w:ascii="Times New Roman" w:hAnsi="Times New Roman" w:cs="Times New Roman"/>
            <w:sz w:val="24"/>
            <w:szCs w:val="24"/>
          </w:rPr>
          <w:t xml:space="preserve">indicates a strong </w:t>
        </w:r>
      </w:ins>
      <w:ins w:id="731" w:author="Liu, Luyu" w:date="2020-06-18T20:34:00Z">
        <w:r w:rsidR="004441BF">
          <w:rPr>
            <w:rFonts w:ascii="Times New Roman" w:hAnsi="Times New Roman" w:cs="Times New Roman"/>
            <w:sz w:val="24"/>
            <w:szCs w:val="24"/>
          </w:rPr>
          <w:t xml:space="preserve">positive </w:t>
        </w:r>
      </w:ins>
      <w:ins w:id="732" w:author="Liu, Luyu" w:date="2020-06-18T20:32:00Z">
        <w:r w:rsidR="00B90D7A">
          <w:rPr>
            <w:rFonts w:ascii="Times New Roman" w:hAnsi="Times New Roman" w:cs="Times New Roman"/>
            <w:sz w:val="24"/>
            <w:szCs w:val="24"/>
          </w:rPr>
          <w:t xml:space="preserve">correlation </w:t>
        </w:r>
      </w:ins>
      <w:ins w:id="733" w:author="Liu, Luyu" w:date="2020-06-18T20:33:00Z">
        <w:r w:rsidR="00B90D7A">
          <w:rPr>
            <w:rFonts w:ascii="Times New Roman" w:hAnsi="Times New Roman" w:cs="Times New Roman"/>
            <w:sz w:val="24"/>
            <w:szCs w:val="24"/>
          </w:rPr>
          <w:t>(</w:t>
        </w:r>
      </w:ins>
      <w:r w:rsidRPr="00AF16B3">
        <w:rPr>
          <w:rFonts w:ascii="Times New Roman" w:hAnsi="Times New Roman" w:cs="Times New Roman"/>
          <w:sz w:val="24"/>
          <w:szCs w:val="24"/>
        </w:rPr>
        <w:t>coefficient</w:t>
      </w:r>
      <w:del w:id="734" w:author="Liu, Luyu" w:date="2020-06-18T20:33:00Z">
        <w:r w:rsidRPr="00AF16B3" w:rsidDel="00B90D7A">
          <w:rPr>
            <w:rFonts w:ascii="Times New Roman" w:hAnsi="Times New Roman" w:cs="Times New Roman"/>
            <w:sz w:val="24"/>
            <w:szCs w:val="24"/>
          </w:rPr>
          <w:delText xml:space="preserve"> </w:delText>
        </w:r>
      </w:del>
      <w:ins w:id="735" w:author="Liu, Luyu" w:date="2020-06-18T20:33:00Z">
        <w:r w:rsidR="00B90D7A">
          <w:rPr>
            <w:rFonts w:ascii="Times New Roman" w:hAnsi="Times New Roman" w:cs="Times New Roman"/>
            <w:sz w:val="24"/>
            <w:szCs w:val="24"/>
          </w:rPr>
          <w:t>=</w:t>
        </w:r>
      </w:ins>
      <w:del w:id="736" w:author="Liu, Luyu" w:date="2020-06-18T20:33:00Z">
        <w:r w:rsidRPr="00AF16B3" w:rsidDel="00B90D7A">
          <w:rPr>
            <w:rFonts w:ascii="Times New Roman" w:hAnsi="Times New Roman" w:cs="Times New Roman"/>
            <w:sz w:val="24"/>
            <w:szCs w:val="24"/>
          </w:rPr>
          <w:delText xml:space="preserve">is </w:delText>
        </w:r>
      </w:del>
      <w:r w:rsidRPr="00AF16B3">
        <w:rPr>
          <w:rFonts w:ascii="Times New Roman" w:hAnsi="Times New Roman" w:cs="Times New Roman"/>
          <w:sz w:val="24"/>
          <w:szCs w:val="24"/>
        </w:rPr>
        <w:t xml:space="preserve">0.9798 and </w:t>
      </w:r>
      <w:del w:id="737" w:author="Liu, Luyu" w:date="2020-06-18T20:33:00Z">
        <w:r w:rsidRPr="00AF16B3" w:rsidDel="00B90D7A">
          <w:rPr>
            <w:rFonts w:ascii="Times New Roman" w:hAnsi="Times New Roman" w:cs="Times New Roman"/>
            <w:sz w:val="24"/>
            <w:szCs w:val="24"/>
          </w:rPr>
          <w:delText xml:space="preserve">the </w:delText>
        </w:r>
      </w:del>
      <w:r w:rsidRPr="00AF16B3">
        <w:rPr>
          <w:rFonts w:ascii="Times New Roman" w:hAnsi="Times New Roman" w:cs="Times New Roman"/>
          <w:sz w:val="24"/>
          <w:szCs w:val="24"/>
        </w:rPr>
        <w:t>p-value</w:t>
      </w:r>
      <w:del w:id="738" w:author="Liu, Luyu" w:date="2020-06-18T20:33:00Z">
        <w:r w:rsidRPr="00AF16B3" w:rsidDel="00B90D7A">
          <w:rPr>
            <w:rFonts w:ascii="Times New Roman" w:hAnsi="Times New Roman" w:cs="Times New Roman"/>
            <w:sz w:val="24"/>
            <w:szCs w:val="24"/>
          </w:rPr>
          <w:delText xml:space="preserve"> </w:delText>
        </w:r>
      </w:del>
      <w:ins w:id="739" w:author="Liu, Luyu" w:date="2020-06-18T20:33:00Z">
        <w:r w:rsidR="00B90D7A">
          <w:rPr>
            <w:rFonts w:ascii="Times New Roman" w:hAnsi="Times New Roman" w:cs="Times New Roman"/>
            <w:sz w:val="24"/>
            <w:szCs w:val="24"/>
          </w:rPr>
          <w:t>&lt;</w:t>
        </w:r>
      </w:ins>
      <w:del w:id="740" w:author="Liu, Luyu" w:date="2020-06-18T20:33:00Z">
        <w:r w:rsidRPr="00AF16B3" w:rsidDel="00B90D7A">
          <w:rPr>
            <w:rFonts w:ascii="Times New Roman" w:hAnsi="Times New Roman" w:cs="Times New Roman"/>
            <w:sz w:val="24"/>
            <w:szCs w:val="24"/>
          </w:rPr>
          <w:delText xml:space="preserve">is smaller than </w:delText>
        </w:r>
      </w:del>
      <w:r w:rsidRPr="00AF16B3">
        <w:rPr>
          <w:rFonts w:ascii="Times New Roman" w:hAnsi="Times New Roman" w:cs="Times New Roman"/>
          <w:sz w:val="24"/>
          <w:szCs w:val="24"/>
        </w:rPr>
        <w:t>0.0001</w:t>
      </w:r>
      <w:ins w:id="741" w:author="Liu, Luyu" w:date="2020-06-18T20:33:00Z">
        <w:r w:rsidR="00B90D7A">
          <w:rPr>
            <w:rFonts w:ascii="Times New Roman" w:hAnsi="Times New Roman" w:cs="Times New Roman"/>
            <w:sz w:val="24"/>
            <w:szCs w:val="24"/>
          </w:rPr>
          <w:t>)</w:t>
        </w:r>
      </w:ins>
      <w:ins w:id="742" w:author="Liu, Luyu" w:date="2020-06-18T20:11:00Z">
        <w:r w:rsidR="00522476">
          <w:rPr>
            <w:rFonts w:ascii="Times New Roman" w:hAnsi="Times New Roman" w:cs="Times New Roman"/>
            <w:sz w:val="24"/>
            <w:szCs w:val="24"/>
          </w:rPr>
          <w:t xml:space="preserve"> as shown in </w:t>
        </w:r>
        <w:r w:rsidR="00522476" w:rsidRPr="00AF16B3">
          <w:rPr>
            <w:rFonts w:ascii="Times New Roman" w:hAnsi="Times New Roman" w:cs="Times New Roman"/>
            <w:sz w:val="24"/>
            <w:szCs w:val="24"/>
          </w:rPr>
          <w:fldChar w:fldCharType="begin"/>
        </w:r>
        <w:r w:rsidR="00522476" w:rsidRPr="00AF16B3">
          <w:rPr>
            <w:rFonts w:ascii="Times New Roman" w:hAnsi="Times New Roman" w:cs="Times New Roman"/>
            <w:sz w:val="24"/>
            <w:szCs w:val="24"/>
          </w:rPr>
          <w:instrText xml:space="preserve"> REF _Ref21939313 \h  \* MERGEFORMAT </w:instrText>
        </w:r>
        <w:r w:rsidR="00522476" w:rsidRPr="00AF16B3">
          <w:rPr>
            <w:rFonts w:ascii="Times New Roman" w:hAnsi="Times New Roman" w:cs="Times New Roman"/>
            <w:sz w:val="24"/>
            <w:szCs w:val="24"/>
          </w:rPr>
        </w:r>
        <w:r w:rsidR="00522476" w:rsidRPr="00AF16B3">
          <w:rPr>
            <w:rFonts w:ascii="Times New Roman" w:hAnsi="Times New Roman" w:cs="Times New Roman"/>
            <w:sz w:val="24"/>
            <w:szCs w:val="24"/>
          </w:rPr>
          <w:fldChar w:fldCharType="separate"/>
        </w:r>
        <w:r w:rsidR="00522476" w:rsidRPr="00351FFE">
          <w:rPr>
            <w:rFonts w:ascii="Times New Roman" w:hAnsi="Times New Roman" w:cs="Times New Roman"/>
            <w:sz w:val="24"/>
            <w:szCs w:val="24"/>
          </w:rPr>
          <w:t>Figure 10</w:t>
        </w:r>
        <w:r w:rsidR="00522476" w:rsidRPr="00AF16B3">
          <w:rPr>
            <w:rFonts w:ascii="Times New Roman" w:hAnsi="Times New Roman" w:cs="Times New Roman"/>
            <w:sz w:val="24"/>
            <w:szCs w:val="24"/>
          </w:rPr>
          <w:fldChar w:fldCharType="end"/>
        </w:r>
        <w:r w:rsidR="00522476" w:rsidRPr="00AF16B3">
          <w:rPr>
            <w:rFonts w:ascii="Times New Roman" w:hAnsi="Times New Roman" w:cs="Times New Roman"/>
            <w:sz w:val="24"/>
            <w:szCs w:val="24"/>
          </w:rPr>
          <w:t xml:space="preserve"> (left)</w:t>
        </w:r>
      </w:ins>
      <w:r w:rsidRPr="00AF16B3">
        <w:rPr>
          <w:rFonts w:ascii="Times New Roman" w:hAnsi="Times New Roman" w:cs="Times New Roman"/>
          <w:sz w:val="24"/>
          <w:szCs w:val="24"/>
        </w:rPr>
        <w:t xml:space="preserve">. </w:t>
      </w:r>
      <w:del w:id="743" w:author="Liu, Luyu" w:date="2020-06-18T20:11:00Z">
        <w:r w:rsidRPr="00AF16B3" w:rsidDel="00522476">
          <w:rPr>
            <w:rFonts w:ascii="Times New Roman" w:hAnsi="Times New Roman" w:cs="Times New Roman"/>
            <w:sz w:val="24"/>
            <w:szCs w:val="24"/>
          </w:rPr>
          <w:fldChar w:fldCharType="begin"/>
        </w:r>
        <w:r w:rsidRPr="00B90D7A" w:rsidDel="00522476">
          <w:rPr>
            <w:rFonts w:ascii="Times New Roman" w:hAnsi="Times New Roman" w:cs="Times New Roman"/>
            <w:sz w:val="24"/>
            <w:szCs w:val="24"/>
            <w:rPrChange w:id="744" w:author="Liu, Luyu" w:date="2020-06-18T20:32:00Z">
              <w:rPr>
                <w:rFonts w:ascii="Times New Roman" w:hAnsi="Times New Roman" w:cs="Times New Roman"/>
                <w:sz w:val="24"/>
                <w:szCs w:val="24"/>
              </w:rPr>
            </w:rPrChange>
          </w:rPr>
          <w:delInstrText xml:space="preserve"> REF _Ref21939313 \h  \* MERGEFORMAT </w:delInstrText>
        </w:r>
        <w:r w:rsidRPr="00B90D7A" w:rsidDel="00522476">
          <w:rPr>
            <w:rFonts w:ascii="Times New Roman" w:hAnsi="Times New Roman" w:cs="Times New Roman"/>
            <w:sz w:val="24"/>
            <w:szCs w:val="24"/>
            <w:rPrChange w:id="745" w:author="Liu, Luyu" w:date="2020-06-18T20:32:00Z">
              <w:rPr>
                <w:rFonts w:ascii="Times New Roman" w:hAnsi="Times New Roman" w:cs="Times New Roman"/>
                <w:sz w:val="24"/>
                <w:szCs w:val="24"/>
              </w:rPr>
            </w:rPrChange>
          </w:rPr>
        </w:r>
        <w:r w:rsidRPr="00AF16B3" w:rsidDel="00522476">
          <w:rPr>
            <w:rFonts w:ascii="Times New Roman" w:hAnsi="Times New Roman" w:cs="Times New Roman"/>
            <w:sz w:val="24"/>
            <w:szCs w:val="24"/>
          </w:rPr>
          <w:fldChar w:fldCharType="separate"/>
        </w:r>
        <w:r w:rsidRPr="00351FFE" w:rsidDel="00522476">
          <w:rPr>
            <w:rFonts w:ascii="Times New Roman" w:hAnsi="Times New Roman" w:cs="Times New Roman"/>
            <w:sz w:val="24"/>
            <w:szCs w:val="24"/>
          </w:rPr>
          <w:delText>Figure 10</w:delText>
        </w:r>
        <w:r w:rsidRPr="00AF16B3" w:rsidDel="00522476">
          <w:rPr>
            <w:rFonts w:ascii="Times New Roman" w:hAnsi="Times New Roman" w:cs="Times New Roman"/>
            <w:sz w:val="24"/>
            <w:szCs w:val="24"/>
          </w:rPr>
          <w:fldChar w:fldCharType="end"/>
        </w:r>
        <w:r w:rsidRPr="00AF16B3" w:rsidDel="00522476">
          <w:rPr>
            <w:rFonts w:ascii="Times New Roman" w:hAnsi="Times New Roman" w:cs="Times New Roman"/>
            <w:sz w:val="24"/>
            <w:szCs w:val="24"/>
          </w:rPr>
          <w:delText xml:space="preserve"> (left) </w:delText>
        </w:r>
      </w:del>
      <w:del w:id="746" w:author="Liu, Luyu" w:date="2020-06-18T20:32:00Z">
        <w:r w:rsidRPr="00AF16B3" w:rsidDel="00B90D7A">
          <w:rPr>
            <w:rFonts w:ascii="Times New Roman" w:hAnsi="Times New Roman" w:cs="Times New Roman"/>
            <w:sz w:val="24"/>
            <w:szCs w:val="24"/>
          </w:rPr>
          <w:delText xml:space="preserve">shows the strong positive correlation between headway of each hour and the waiting time difference. </w:delText>
        </w:r>
      </w:del>
      <w:r w:rsidRPr="00AF16B3">
        <w:rPr>
          <w:rFonts w:ascii="Times New Roman" w:hAnsi="Times New Roman" w:cs="Times New Roman"/>
          <w:sz w:val="24"/>
          <w:szCs w:val="24"/>
        </w:rPr>
        <w:t xml:space="preserve">Some former studies also suggested the same conclusion: in rural Scotland, RTI users can save 7 minutes in average </w:t>
      </w:r>
      <w:r w:rsidRPr="00AF16B3">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{"citationItems":[{"id":"ITEM-1","itemData":{"DOI":"10.1080/03081060.2015.1108085","ISSN":"10290354","abstract":"© 2015 Taylor  &amp;  Francis. Mobile real-time passenger information (RTPI) systems are becoming ubiquitous in public transport and a plethora of studies have explored the effects they have on passengers. However, these studies mostly focus on urban areas and largely ignore rural dwellers. In this paper, we present results of a study that looks into the effects that mobile RTPI has on passengers in rural areas. The results indicate that the participants primarily used the mobile RTPI system to gain situation and geospatial awareness and to adapt their travel behaviour in disrupted circumstances. Further, we have identified that mobile RTPI significantly affects the everyday public transport travel of individuals. The outcomes of this study provide an initial understanding of the effects of a mobile RTPI system on rural users.","author":[{"dropping-particle":"","family":"Papangelis","given":"Konstantinos","non-dropping-particle":"","parse-names":false,"suffix":""},{"dropping-particle":"","family":"Nelson","given":"John D.","non-dropping-particle":"","parse-names":false,"suffix":""},{"dropping-particle":"","family":"Sripada","given":"Somayajulu","non-dropping-particle":"","parse-names":false,"suffix":""},{"dropping-particle":"","family":"Beecroft","given":"Mark","non-dropping-particle":"","parse-names":false,"suffix":""}],"container-title":"Transportation Planning and Technology","id":"ITEM-1","issue":"1","issued":{"date-parts":[["2016"]]},"page":"97-114","publisher":"Taylor &amp; Francis","title":"The effects of mobile real-time information on rural passengers","type":"article-journal","volume":"39"},"uris":["http://www.mendeley.com/documents/?uuid=43491e4e-1c3d-4e6a-aff4-ff94ad6b10e6"]}],"mendeley":{"formattedCitation":"(Papangelis et al. 2016)","plainTextFormattedCitation":"(Papangelis et al. 2016)","previouslyFormattedCitation":"(Papangelis et al. 2016)"},"properties":{"noteIndex":0},"schema":"https://github.com/citation-style-language/schema/raw/master/csl-citation.json"}</w:instrText>
      </w:r>
      <w:r w:rsidRPr="00AF16B3">
        <w:rPr>
          <w:rFonts w:ascii="Times New Roman" w:hAnsi="Times New Roman" w:cs="Times New Roman"/>
          <w:sz w:val="24"/>
          <w:szCs w:val="24"/>
        </w:rPr>
        <w:fldChar w:fldCharType="separate"/>
      </w:r>
      <w:r w:rsidRPr="005A464A">
        <w:rPr>
          <w:rFonts w:ascii="Times New Roman" w:hAnsi="Times New Roman" w:cs="Times New Roman"/>
          <w:noProof/>
          <w:sz w:val="24"/>
          <w:szCs w:val="24"/>
        </w:rPr>
        <w:t>(Papangelis et al. 2016)</w:t>
      </w:r>
      <w:r w:rsidRPr="00AF16B3">
        <w:rPr>
          <w:rFonts w:ascii="Times New Roman" w:hAnsi="Times New Roman" w:cs="Times New Roman"/>
          <w:sz w:val="24"/>
          <w:szCs w:val="24"/>
        </w:rPr>
        <w:fldChar w:fldCharType="end"/>
      </w:r>
      <w:r w:rsidRPr="00AF16B3">
        <w:rPr>
          <w:rFonts w:ascii="Times New Roman" w:hAnsi="Times New Roman" w:cs="Times New Roman"/>
          <w:sz w:val="24"/>
          <w:szCs w:val="24"/>
        </w:rPr>
        <w:t>, while in other studies in urban areas, the saved time is much less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{"citationItems":[{"id":"ITEM-1","itemData":{"DOI":"10.1016/j.tra.2014.09.003","ISSN":"09658564","abstract":"Public transit agencies often struggle with service reliability issues; when a bus does not arrive on time, passengers become frustrated and may be less likely to choose transit for future trips. To address reliability issues, transit authorities have begun to provide real-time information (RTI) to riders via mobile and web-enabled devices. The objective of this research is to quantify the benefits of RTI provided to bus riders. The method used is a behavioral experiment with a before-after control group design in which RTI is only provided to the experimental group. Web-based surveys are used to measure behavior, feeling, and satisfaction changes of bus riders in Tampa, Florida over a study period of approximately three months. The results show that the primary benefits associated with providing RTI to passengers pertain to waiting at the bus stop. Analysis of \"usual\" wait times revealed a significantly larger decrease (nearly 2. min) for RTI users compared to the control group. Additionally, RTI users had significant decreases in levels of anxiety and frustration when waiting for the bus compared to the control group. Similarly, they had significant increases in levels of satisfaction with the time they spend waiting for the bus and how often the bus arrives at the stop on time. Taken together, these findings provide strong evidence that RTI significantly improves the passenger experience of waiting for the bus, which is notoriously one of the most disliked elements of transit trips. The frequency of bus trips and bus-to-bus transfers were also evaluated during the study period, but there were no significant differences between the experimental and control groups. This is not surprising since the majority of bus riders in Tampa are transit-dependent and lack other transportation alternatives. The primary contribution of this research is a comprehensive evaluation of the passenger benefits of RTI conducted in a controlled environment. Moreover, this research has immediate implications for public transit agencies - particularly those serving largely transit-dependent populations - facing pressure to improve service under tight budget constraints.","author":[{"dropping-particle":"","family":"Brakewood","given":"Candace","non-dropping-particle":"","parse-names":false,"suffix":""},{"dropping-particle":"","family":"Barbeau","given":"Sean","non-dropping-particle":"","parse-names":false,"suffix":""},{"dropping-particle":"","family":"Watkins","given":"Kari","non-dropping-particle":"","parse-names":false,"suffix":""}],"container-title":"Transportation Research Part A: Policy and Practice","id":"ITEM-1","issued":{"date-parts":[["2014"]]},"page":"409-422","publisher":"Elsevier","title":"An experiment evaluating the impacts of real-time transit information on bus riders in Tampa, Florida","type":"article-journal","volume":"69"},"uris":["http://www.mendeley.com/documents/?uuid=3c0a8220-b16e-441e-844a-fcbf55094f1e"]},{"id":"ITEM-2","itemData":{"DOI":"10.3114/2419-01","ISBN":"9780309295543","ISSN":"03611981","abstract":"Real-time information systems have been used in transit agencies around the world to inform passengers better of their estimated wait. In 2012, the Massachusetts Hay Transportation Authority (MBTA) activated new real-time information signage across its heavy rail system. These signs dis played the estimated arrival of the next two trains in each direction. The study reported in this paper examined whether the introduction of real time arrival signage led to reduced expectations of wait time, improved satisfaction with MBTA, and increased ridership. In-station surveys were conducted before and alter real-time information was introduced to gauge changes in passenger satisfaction and wait-time expectations. These expectations were compared against headways collected from automated train tracking data. Ridership changes were measured with automated fare collection data provided by MBTA. Survey results revealed that, after the introduction of the countdown sigas, people reduced their overestimation of wait time by 50%. Satisfaction with MBTA did not change signilicantly as a result of the real-time signage. People reported that they felt more relaxed with real-time signage if the next train arrival occurred within a scheduled headway but less relaxed in cases in which the headways were much greater than scheduled. Minor improvements in ridership were detected in statioas with the real-time information after other factors were controlled for, but these results were preliminary. This study suggests that real-time arrival signage would be a positive addition to heavy rail systems to increase passenger comfort and improve perceptions of system performance in a relatively cost-effective manner with the use of existing technologies.","author":[{"dropping-particle":"","family":"Chow","given":"William","non-dropping-particle":"","parse-names":false,"suffix":""},{"dropping-particle":"","family":"Block-Schachter","given":"David","non-dropping-particle":"","parse-names":false,"suffix":""},{"dropping-particle":"","family":"Hickey","given":"Samuel","non-dropping-particle":"","parse-names":false,"suffix":""}],"container-title":"Transportation Research Record","id":"ITEM-2","issue":"1","issued":{"date-parts":[["2014"]]},"page":"1-10","publisher":"SAGE Publications Sage CA: Los Angeles, CA","title":"Impacts of real-time passenger information signs in rail stations at the Massachusetts bay transportation authority","type":"article-journal","volume":"2419"},"uris":["http://www.mendeley.com/documents/?uuid=b8c02461-cab2-4f18-baf7-f6de3a903305"]}],"mendeley":{"formattedCitation":"(Brakewood, Barbeau, and Watkins 2014; Chow, Block-Schachter, and Hickey 2014)","plainTextFormattedCitation":"(Brakewood, Barbeau, and Watkins 2014; Chow, Block-Schachter, and Hickey 2014)","previouslyFormattedCitation":"(Brakewood, Barbeau, and Watkins 2014; Chow, Block-Schachter, and Hickey 2014)"},"properties":{"noteIndex":0},"schema":"https://github.com/citation-style-language/schema/raw/master/csl-citation.json"}</w:instrText>
      </w:r>
      <w:r>
        <w:rPr>
          <w:rFonts w:ascii="Times New Roman" w:hAnsi="Times New Roman" w:cs="Times New Roman"/>
          <w:sz w:val="24"/>
          <w:szCs w:val="24"/>
        </w:rPr>
        <w:fldChar w:fldCharType="separate"/>
      </w:r>
      <w:r w:rsidRPr="005A464A">
        <w:rPr>
          <w:rFonts w:ascii="Times New Roman" w:hAnsi="Times New Roman" w:cs="Times New Roman"/>
          <w:noProof/>
          <w:sz w:val="24"/>
          <w:szCs w:val="24"/>
        </w:rPr>
        <w:t>(Brakewood, Barbeau, and Watkins 2014; Chow, Block-Schachter, and Hickey 2014)</w:t>
      </w:r>
      <w:r>
        <w:rPr>
          <w:rFonts w:ascii="Times New Roman" w:hAnsi="Times New Roman" w:cs="Times New Roman"/>
          <w:sz w:val="24"/>
          <w:szCs w:val="24"/>
        </w:rPr>
        <w:fldChar w:fldCharType="end"/>
      </w:r>
      <w:r w:rsidRPr="00AF16B3">
        <w:rPr>
          <w:rFonts w:ascii="Times New Roman" w:hAnsi="Times New Roman" w:cs="Times New Roman"/>
          <w:sz w:val="24"/>
          <w:szCs w:val="24"/>
        </w:rPr>
        <w:t>. RTI will flatten the radical waiting time difference between different systems caused by different scheduled frequencies.</w:t>
      </w:r>
    </w:p>
    <w:p w14:paraId="277B02E6" w14:textId="45D1CD51" w:rsidR="005A464A" w:rsidRDefault="005A464A" w:rsidP="005A464A">
      <w:pPr>
        <w:pStyle w:val="ListParagraph"/>
        <w:numPr>
          <w:ilvl w:val="0"/>
          <w:numId w:val="19"/>
        </w:numPr>
        <w:spacing w:line="256" w:lineRule="auto"/>
        <w:jc w:val="both"/>
        <w:rPr>
          <w:rFonts w:ascii="Times New Roman" w:hAnsi="Times New Roman" w:cs="Times New Roman"/>
          <w:sz w:val="24"/>
          <w:szCs w:val="24"/>
        </w:rPr>
      </w:pPr>
      <w:r>
        <w:rPr>
          <w:rFonts w:ascii="Times New Roman" w:hAnsi="Times New Roman" w:cs="Times New Roman"/>
          <w:sz w:val="24"/>
          <w:szCs w:val="24"/>
        </w:rPr>
        <w:t>T</w:t>
      </w:r>
      <w:r w:rsidRPr="001C79B2">
        <w:rPr>
          <w:rFonts w:ascii="Times New Roman" w:hAnsi="Times New Roman" w:cs="Times New Roman"/>
          <w:sz w:val="24"/>
          <w:szCs w:val="24"/>
        </w:rPr>
        <w:t xml:space="preserve">he larger the headways are, the </w:t>
      </w:r>
      <w:r w:rsidRPr="00E77C33">
        <w:rPr>
          <w:rFonts w:ascii="Times New Roman" w:hAnsi="Times New Roman" w:cs="Times New Roman"/>
          <w:i/>
          <w:sz w:val="24"/>
          <w:szCs w:val="24"/>
        </w:rPr>
        <w:t>less</w:t>
      </w:r>
      <w:r>
        <w:rPr>
          <w:rFonts w:ascii="Times New Roman" w:hAnsi="Times New Roman" w:cs="Times New Roman"/>
          <w:sz w:val="24"/>
          <w:szCs w:val="24"/>
        </w:rPr>
        <w:t xml:space="preserve"> effective PT </w:t>
      </w:r>
      <w:r w:rsidRPr="001C79B2">
        <w:rPr>
          <w:rFonts w:ascii="Times New Roman" w:hAnsi="Times New Roman" w:cs="Times New Roman"/>
          <w:sz w:val="24"/>
          <w:szCs w:val="24"/>
        </w:rPr>
        <w:t>compared to</w:t>
      </w:r>
      <w:r>
        <w:rPr>
          <w:rFonts w:ascii="Times New Roman" w:hAnsi="Times New Roman" w:cs="Times New Roman"/>
          <w:i/>
          <w:sz w:val="24"/>
          <w:szCs w:val="24"/>
        </w:rPr>
        <w:t xml:space="preserve"> </w:t>
      </w:r>
      <w:r>
        <w:rPr>
          <w:rFonts w:ascii="Times New Roman" w:hAnsi="Times New Roman" w:cs="Times New Roman"/>
          <w:sz w:val="24"/>
          <w:szCs w:val="24"/>
        </w:rPr>
        <w:t>ST</w:t>
      </w:r>
      <w:r w:rsidRPr="001C79B2">
        <w:rPr>
          <w:rFonts w:ascii="Times New Roman" w:hAnsi="Times New Roman" w:cs="Times New Roman"/>
          <w:sz w:val="24"/>
          <w:szCs w:val="24"/>
        </w:rPr>
        <w:t xml:space="preserve">. </w:t>
      </w:r>
      <w:r>
        <w:rPr>
          <w:rFonts w:ascii="Times New Roman" w:hAnsi="Times New Roman" w:cs="Times New Roman"/>
          <w:sz w:val="24"/>
          <w:szCs w:val="24"/>
        </w:rPr>
        <w:t xml:space="preserve">Likewise, </w:t>
      </w:r>
      <w:r w:rsidRPr="001C79B2">
        <w:rPr>
          <w:rFonts w:ascii="Times New Roman" w:hAnsi="Times New Roman" w:cs="Times New Roman"/>
          <w:sz w:val="24"/>
          <w:szCs w:val="24"/>
        </w:rPr>
        <w:t>we tested the correlation between each</w:t>
      </w:r>
      <w:r>
        <w:rPr>
          <w:rFonts w:ascii="Times New Roman" w:hAnsi="Times New Roman" w:cs="Times New Roman"/>
          <w:sz w:val="24"/>
          <w:szCs w:val="24"/>
        </w:rPr>
        <w:t xml:space="preserve"> hour’s</w:t>
      </w:r>
      <w:r w:rsidRPr="001C79B2">
        <w:rPr>
          <w:rFonts w:ascii="Times New Roman" w:hAnsi="Times New Roman" w:cs="Times New Roman"/>
          <w:sz w:val="24"/>
          <w:szCs w:val="24"/>
        </w:rPr>
        <w:t xml:space="preserve"> </w:t>
      </w:r>
      <w:r>
        <w:rPr>
          <w:rFonts w:ascii="Times New Roman" w:hAnsi="Times New Roman" w:cs="Times New Roman"/>
          <w:sz w:val="24"/>
          <w:szCs w:val="24"/>
        </w:rPr>
        <w:t xml:space="preserve">average </w:t>
      </w:r>
      <w:r w:rsidRPr="001C79B2">
        <w:rPr>
          <w:rFonts w:ascii="Times New Roman" w:hAnsi="Times New Roman" w:cs="Times New Roman"/>
          <w:sz w:val="24"/>
          <w:szCs w:val="24"/>
        </w:rPr>
        <w:t xml:space="preserve">headway and corresponding performance difference. </w:t>
      </w:r>
      <w:ins w:id="747" w:author="Liu, Luyu" w:date="2020-06-18T20:42:00Z">
        <w:r w:rsidR="009A3EC5">
          <w:rPr>
            <w:rFonts w:ascii="Times New Roman" w:hAnsi="Times New Roman" w:cs="Times New Roman"/>
            <w:sz w:val="24"/>
            <w:szCs w:val="24"/>
          </w:rPr>
          <w:fldChar w:fldCharType="begin"/>
        </w:r>
        <w:r w:rsidR="009A3EC5">
          <w:rPr>
            <w:rFonts w:ascii="Times New Roman" w:hAnsi="Times New Roman" w:cs="Times New Roman"/>
            <w:sz w:val="24"/>
            <w:szCs w:val="24"/>
          </w:rPr>
          <w:instrText xml:space="preserve"> REF _Ref21939313 \h  \* MERGEFORMAT </w:instrText>
        </w:r>
        <w:r w:rsidR="009A3EC5">
          <w:rPr>
            <w:rFonts w:ascii="Times New Roman" w:hAnsi="Times New Roman" w:cs="Times New Roman"/>
            <w:sz w:val="24"/>
            <w:szCs w:val="24"/>
          </w:rPr>
        </w:r>
        <w:r w:rsidR="009A3EC5">
          <w:rPr>
            <w:rFonts w:ascii="Times New Roman" w:hAnsi="Times New Roman" w:cs="Times New Roman"/>
            <w:sz w:val="24"/>
            <w:szCs w:val="24"/>
          </w:rPr>
          <w:fldChar w:fldCharType="separate"/>
        </w:r>
      </w:ins>
      <w:ins w:id="748" w:author="Liu, Luyu" w:date="2020-06-18T22:07:00Z">
        <w:r w:rsidR="004359D5" w:rsidRPr="004359D5">
          <w:rPr>
            <w:rFonts w:ascii="Times New Roman" w:hAnsi="Times New Roman" w:cs="Times New Roman"/>
            <w:sz w:val="24"/>
            <w:szCs w:val="24"/>
            <w:rPrChange w:id="749" w:author="Liu, Luyu" w:date="2020-06-18T22:07:00Z">
              <w:rPr/>
            </w:rPrChange>
          </w:rPr>
          <w:t xml:space="preserve">Figure </w:t>
        </w:r>
        <w:r w:rsidR="004359D5" w:rsidRPr="004359D5">
          <w:rPr>
            <w:rFonts w:ascii="Times New Roman" w:hAnsi="Times New Roman" w:cs="Times New Roman"/>
            <w:sz w:val="24"/>
            <w:szCs w:val="24"/>
            <w:rPrChange w:id="750" w:author="Liu, Luyu" w:date="2020-06-18T22:07:00Z">
              <w:rPr>
                <w:noProof/>
              </w:rPr>
            </w:rPrChange>
          </w:rPr>
          <w:t>6</w:t>
        </w:r>
      </w:ins>
      <w:ins w:id="751" w:author="Liu, Luyu" w:date="2020-06-18T20:42:00Z">
        <w:r w:rsidR="009A3EC5">
          <w:rPr>
            <w:rFonts w:ascii="Times New Roman" w:hAnsi="Times New Roman" w:cs="Times New Roman"/>
            <w:sz w:val="24"/>
            <w:szCs w:val="24"/>
          </w:rPr>
          <w:fldChar w:fldCharType="end"/>
        </w:r>
        <w:r w:rsidR="009A3EC5">
          <w:rPr>
            <w:rFonts w:ascii="Times New Roman" w:hAnsi="Times New Roman" w:cs="Times New Roman"/>
            <w:sz w:val="24"/>
            <w:szCs w:val="24"/>
          </w:rPr>
          <w:t xml:space="preserve"> (right) shows a </w:t>
        </w:r>
      </w:ins>
      <w:ins w:id="752" w:author="Liu, Luyu" w:date="2020-06-18T20:43:00Z">
        <w:r w:rsidR="002D4819">
          <w:rPr>
            <w:rFonts w:ascii="Times New Roman" w:hAnsi="Times New Roman" w:cs="Times New Roman"/>
            <w:sz w:val="24"/>
            <w:szCs w:val="24"/>
          </w:rPr>
          <w:t xml:space="preserve">strong </w:t>
        </w:r>
      </w:ins>
      <w:ins w:id="753" w:author="Liu, Luyu" w:date="2020-06-18T20:42:00Z">
        <w:r w:rsidR="009A3EC5">
          <w:rPr>
            <w:rFonts w:ascii="Times New Roman" w:hAnsi="Times New Roman" w:cs="Times New Roman"/>
            <w:sz w:val="24"/>
            <w:szCs w:val="24"/>
          </w:rPr>
          <w:t>negative correlation (</w:t>
        </w:r>
      </w:ins>
      <w:del w:id="754" w:author="Liu, Luyu" w:date="2020-06-18T20:42:00Z">
        <w:r w:rsidDel="009A3EC5">
          <w:rPr>
            <w:rFonts w:ascii="Times New Roman" w:hAnsi="Times New Roman" w:cs="Times New Roman"/>
            <w:sz w:val="24"/>
            <w:szCs w:val="24"/>
          </w:rPr>
          <w:delText xml:space="preserve">The </w:delText>
        </w:r>
      </w:del>
      <w:r>
        <w:rPr>
          <w:rFonts w:ascii="Times New Roman" w:hAnsi="Times New Roman" w:cs="Times New Roman"/>
          <w:sz w:val="24"/>
          <w:szCs w:val="24"/>
        </w:rPr>
        <w:t xml:space="preserve">Pearson correlation coefficient </w:t>
      </w:r>
      <w:ins w:id="755" w:author="Liu, Luyu" w:date="2020-06-18T20:42:00Z">
        <w:r w:rsidR="009A3EC5">
          <w:rPr>
            <w:rFonts w:ascii="Times New Roman" w:hAnsi="Times New Roman" w:cs="Times New Roman"/>
            <w:sz w:val="24"/>
            <w:szCs w:val="24"/>
          </w:rPr>
          <w:t xml:space="preserve">= </w:t>
        </w:r>
      </w:ins>
      <w:del w:id="756" w:author="Liu, Luyu" w:date="2020-06-18T20:42:00Z">
        <w:r w:rsidDel="009A3EC5">
          <w:rPr>
            <w:rFonts w:ascii="Times New Roman" w:hAnsi="Times New Roman" w:cs="Times New Roman"/>
            <w:sz w:val="24"/>
            <w:szCs w:val="24"/>
          </w:rPr>
          <w:delText xml:space="preserve">is </w:delText>
        </w:r>
      </w:del>
      <w:r>
        <w:rPr>
          <w:rFonts w:ascii="Times New Roman" w:hAnsi="Times New Roman" w:cs="Times New Roman"/>
          <w:sz w:val="24"/>
          <w:szCs w:val="24"/>
        </w:rPr>
        <w:t xml:space="preserve">-0.6201 and </w:t>
      </w:r>
      <w:del w:id="757" w:author="Liu, Luyu" w:date="2020-06-18T20:42:00Z">
        <w:r w:rsidDel="009A3EC5">
          <w:rPr>
            <w:rFonts w:ascii="Times New Roman" w:hAnsi="Times New Roman" w:cs="Times New Roman"/>
            <w:sz w:val="24"/>
            <w:szCs w:val="24"/>
          </w:rPr>
          <w:delText xml:space="preserve">the </w:delText>
        </w:r>
      </w:del>
      <w:r>
        <w:rPr>
          <w:rFonts w:ascii="Times New Roman" w:hAnsi="Times New Roman" w:cs="Times New Roman"/>
          <w:sz w:val="24"/>
          <w:szCs w:val="24"/>
        </w:rPr>
        <w:t xml:space="preserve">p-value </w:t>
      </w:r>
      <w:ins w:id="758" w:author="Liu, Luyu" w:date="2020-06-18T20:43:00Z">
        <w:r w:rsidR="009A3EC5">
          <w:rPr>
            <w:rFonts w:ascii="Times New Roman" w:hAnsi="Times New Roman" w:cs="Times New Roman"/>
            <w:sz w:val="24"/>
            <w:szCs w:val="24"/>
          </w:rPr>
          <w:t xml:space="preserve">= </w:t>
        </w:r>
      </w:ins>
      <w:del w:id="759" w:author="Liu, Luyu" w:date="2020-06-18T20:43:00Z">
        <w:r w:rsidDel="009A3EC5">
          <w:rPr>
            <w:rFonts w:ascii="Times New Roman" w:hAnsi="Times New Roman" w:cs="Times New Roman"/>
            <w:sz w:val="24"/>
            <w:szCs w:val="24"/>
          </w:rPr>
          <w:delText xml:space="preserve">is </w:delText>
        </w:r>
      </w:del>
      <w:r>
        <w:rPr>
          <w:rFonts w:ascii="Times New Roman" w:hAnsi="Times New Roman" w:cs="Times New Roman"/>
          <w:sz w:val="24"/>
          <w:szCs w:val="24"/>
        </w:rPr>
        <w:t>0.0012</w:t>
      </w:r>
      <w:ins w:id="760" w:author="Liu, Luyu" w:date="2020-06-18T20:43:00Z">
        <w:r w:rsidR="009A3EC5">
          <w:rPr>
            <w:rFonts w:ascii="Times New Roman" w:hAnsi="Times New Roman" w:cs="Times New Roman"/>
            <w:sz w:val="24"/>
            <w:szCs w:val="24"/>
          </w:rPr>
          <w:t>)</w:t>
        </w:r>
      </w:ins>
      <w:del w:id="761" w:author="Liu, Luyu" w:date="2020-06-18T20:43:00Z">
        <w:r w:rsidDel="002D4819">
          <w:rPr>
            <w:rFonts w:ascii="Times New Roman" w:hAnsi="Times New Roman" w:cs="Times New Roman"/>
            <w:sz w:val="24"/>
            <w:szCs w:val="24"/>
          </w:rPr>
          <w:delText xml:space="preserve">. </w:delText>
        </w:r>
      </w:del>
      <w:del w:id="762" w:author="Liu, Luyu" w:date="2020-06-18T20:42:00Z">
        <w:r w:rsidDel="009A3EC5">
          <w:rPr>
            <w:rFonts w:ascii="Times New Roman" w:hAnsi="Times New Roman" w:cs="Times New Roman"/>
            <w:sz w:val="24"/>
            <w:szCs w:val="24"/>
          </w:rPr>
          <w:fldChar w:fldCharType="begin"/>
        </w:r>
        <w:r w:rsidDel="009A3EC5">
          <w:rPr>
            <w:rFonts w:ascii="Times New Roman" w:hAnsi="Times New Roman" w:cs="Times New Roman"/>
            <w:sz w:val="24"/>
            <w:szCs w:val="24"/>
          </w:rPr>
          <w:delInstrText xml:space="preserve"> REF _Ref21939313 \h  \* MERGEFORMAT </w:delInstrText>
        </w:r>
        <w:r w:rsidDel="009A3EC5">
          <w:rPr>
            <w:rFonts w:ascii="Times New Roman" w:hAnsi="Times New Roman" w:cs="Times New Roman"/>
            <w:sz w:val="24"/>
            <w:szCs w:val="24"/>
          </w:rPr>
        </w:r>
        <w:r w:rsidDel="009A3EC5">
          <w:rPr>
            <w:rFonts w:ascii="Times New Roman" w:hAnsi="Times New Roman" w:cs="Times New Roman"/>
            <w:sz w:val="24"/>
            <w:szCs w:val="24"/>
          </w:rPr>
          <w:fldChar w:fldCharType="separate"/>
        </w:r>
        <w:r w:rsidRPr="00351FFE" w:rsidDel="009A3EC5">
          <w:rPr>
            <w:rFonts w:ascii="Times New Roman" w:hAnsi="Times New Roman" w:cs="Times New Roman"/>
            <w:sz w:val="24"/>
            <w:szCs w:val="24"/>
          </w:rPr>
          <w:delText>Figure 10</w:delText>
        </w:r>
        <w:r w:rsidDel="009A3EC5">
          <w:rPr>
            <w:rFonts w:ascii="Times New Roman" w:hAnsi="Times New Roman" w:cs="Times New Roman"/>
            <w:sz w:val="24"/>
            <w:szCs w:val="24"/>
          </w:rPr>
          <w:fldChar w:fldCharType="end"/>
        </w:r>
        <w:r w:rsidDel="009A3EC5">
          <w:rPr>
            <w:rFonts w:ascii="Times New Roman" w:hAnsi="Times New Roman" w:cs="Times New Roman"/>
            <w:sz w:val="24"/>
            <w:szCs w:val="24"/>
          </w:rPr>
          <w:delText xml:space="preserve"> (right) </w:delText>
        </w:r>
      </w:del>
      <w:del w:id="763" w:author="Liu, Luyu" w:date="2020-06-18T20:43:00Z">
        <w:r w:rsidDel="002D4819">
          <w:rPr>
            <w:rFonts w:ascii="Times New Roman" w:hAnsi="Times New Roman" w:cs="Times New Roman"/>
            <w:sz w:val="24"/>
            <w:szCs w:val="24"/>
          </w:rPr>
          <w:delText>is the scatter plot of the two variables</w:delText>
        </w:r>
      </w:del>
      <w:r>
        <w:rPr>
          <w:rFonts w:ascii="Times New Roman" w:hAnsi="Times New Roman" w:cs="Times New Roman"/>
          <w:sz w:val="24"/>
          <w:szCs w:val="24"/>
        </w:rPr>
        <w:t>.</w:t>
      </w:r>
      <w:del w:id="764" w:author="Liu, Luyu" w:date="2020-06-18T20:43:00Z">
        <w:r w:rsidDel="002D4819">
          <w:rPr>
            <w:rFonts w:ascii="Times New Roman" w:hAnsi="Times New Roman" w:cs="Times New Roman"/>
            <w:sz w:val="24"/>
            <w:szCs w:val="24"/>
          </w:rPr>
          <w:delText xml:space="preserve"> </w:delText>
        </w:r>
        <w:r w:rsidRPr="001C79B2" w:rsidDel="002D4819">
          <w:rPr>
            <w:rFonts w:ascii="Times New Roman" w:hAnsi="Times New Roman" w:cs="Times New Roman"/>
            <w:sz w:val="24"/>
            <w:szCs w:val="24"/>
          </w:rPr>
          <w:delText xml:space="preserve">The results show strong </w:delText>
        </w:r>
        <w:r w:rsidDel="002D4819">
          <w:rPr>
            <w:rFonts w:ascii="Times New Roman" w:hAnsi="Times New Roman" w:cs="Times New Roman"/>
            <w:sz w:val="24"/>
            <w:szCs w:val="24"/>
          </w:rPr>
          <w:delText>negative</w:delText>
        </w:r>
        <w:r w:rsidRPr="001C79B2" w:rsidDel="002D4819">
          <w:rPr>
            <w:rFonts w:ascii="Times New Roman" w:hAnsi="Times New Roman" w:cs="Times New Roman"/>
            <w:sz w:val="24"/>
            <w:szCs w:val="24"/>
          </w:rPr>
          <w:delText xml:space="preserve"> correlation between headway and the ST</w:delText>
        </w:r>
        <w:r w:rsidDel="002D4819">
          <w:rPr>
            <w:rFonts w:ascii="Times New Roman" w:hAnsi="Times New Roman" w:cs="Times New Roman"/>
            <w:sz w:val="24"/>
            <w:szCs w:val="24"/>
          </w:rPr>
          <w:delText xml:space="preserve"> - PT</w:delText>
        </w:r>
        <w:r w:rsidRPr="001C79B2" w:rsidDel="002D4819">
          <w:rPr>
            <w:rFonts w:ascii="Times New Roman" w:hAnsi="Times New Roman" w:cs="Times New Roman"/>
            <w:sz w:val="24"/>
            <w:szCs w:val="24"/>
          </w:rPr>
          <w:delText xml:space="preserve"> waiting time </w:delText>
        </w:r>
        <w:r w:rsidDel="002D4819">
          <w:rPr>
            <w:rFonts w:ascii="Times New Roman" w:hAnsi="Times New Roman" w:cs="Times New Roman"/>
            <w:sz w:val="24"/>
            <w:szCs w:val="24"/>
          </w:rPr>
          <w:delText>difference.</w:delText>
        </w:r>
      </w:del>
    </w:p>
    <w:p w14:paraId="352B0507" w14:textId="77777777" w:rsidR="005A464A" w:rsidRDefault="005A464A" w:rsidP="005A464A">
      <w:pPr>
        <w:keepNext/>
        <w:spacing w:line="256" w:lineRule="auto"/>
        <w:jc w:val="center"/>
      </w:pPr>
      <w:r>
        <w:rPr>
          <w:noProof/>
        </w:rPr>
        <w:drawing>
          <wp:inline distT="0" distB="0" distL="0" distR="0" wp14:anchorId="61331612" wp14:editId="7FE29850">
            <wp:extent cx="5926455" cy="2870200"/>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26455" cy="2870200"/>
                    </a:xfrm>
                    <a:prstGeom prst="rect">
                      <a:avLst/>
                    </a:prstGeom>
                    <a:noFill/>
                    <a:ln>
                      <a:noFill/>
                    </a:ln>
                  </pic:spPr>
                </pic:pic>
              </a:graphicData>
            </a:graphic>
          </wp:inline>
        </w:drawing>
      </w:r>
    </w:p>
    <w:p w14:paraId="4E6C9E5B" w14:textId="139A5917" w:rsidR="005A464A" w:rsidRDefault="005A464A" w:rsidP="005A464A">
      <w:pPr>
        <w:pStyle w:val="IndentTimesNewRoman"/>
        <w:ind w:firstLine="0"/>
        <w:jc w:val="center"/>
        <w:rPr>
          <w:b/>
        </w:rPr>
      </w:pPr>
      <w:bookmarkStart w:id="765" w:name="_Ref21939313"/>
      <w:commentRangeStart w:id="766"/>
      <w:commentRangeStart w:id="767"/>
      <w:r w:rsidRPr="00214628">
        <w:t xml:space="preserve">Figure </w:t>
      </w:r>
      <w:fldSimple w:instr=" SEQ Figure \* ARABIC ">
        <w:ins w:id="768" w:author="Liu, Luyu" w:date="2020-06-18T22:07:00Z">
          <w:r w:rsidR="004359D5">
            <w:rPr>
              <w:noProof/>
            </w:rPr>
            <w:t>6</w:t>
          </w:r>
        </w:ins>
        <w:del w:id="769" w:author="Liu, Luyu" w:date="2020-06-18T19:53:00Z">
          <w:r w:rsidDel="00351DCD">
            <w:rPr>
              <w:noProof/>
            </w:rPr>
            <w:delText>10</w:delText>
          </w:r>
        </w:del>
      </w:fldSimple>
      <w:bookmarkEnd w:id="765"/>
      <w:r>
        <w:rPr>
          <w:noProof/>
        </w:rPr>
        <w:t>:</w:t>
      </w:r>
      <w:r>
        <w:t xml:space="preserve"> Scatter plots between h</w:t>
      </w:r>
      <w:r w:rsidRPr="00214628">
        <w:t>eadway and</w:t>
      </w:r>
      <w:r w:rsidRPr="00A26768">
        <w:t xml:space="preserve"> </w:t>
      </w:r>
      <w:r>
        <w:t xml:space="preserve">AT- </w:t>
      </w:r>
      <w:r w:rsidRPr="00214628">
        <w:t xml:space="preserve">PT </w:t>
      </w:r>
      <w:r>
        <w:t>(left side) and ST-PT (right side) waiting time</w:t>
      </w:r>
      <w:r w:rsidRPr="00214628">
        <w:t xml:space="preserve"> difference</w:t>
      </w:r>
      <w:r>
        <w:t>s.</w:t>
      </w:r>
      <w:commentRangeEnd w:id="766"/>
      <w:r>
        <w:rPr>
          <w:rStyle w:val="CommentReference"/>
          <w:rFonts w:asciiTheme="minorHAnsi" w:hAnsiTheme="minorHAnsi" w:cstheme="minorBidi"/>
        </w:rPr>
        <w:commentReference w:id="766"/>
      </w:r>
      <w:commentRangeEnd w:id="767"/>
      <w:r>
        <w:rPr>
          <w:rStyle w:val="CommentReference"/>
          <w:rFonts w:asciiTheme="minorHAnsi" w:hAnsiTheme="minorHAnsi" w:cstheme="minorBidi"/>
        </w:rPr>
        <w:commentReference w:id="767"/>
      </w:r>
    </w:p>
    <w:p w14:paraId="3803E778" w14:textId="77777777" w:rsidR="005A464A" w:rsidRDefault="005A464A" w:rsidP="005A464A">
      <w:pPr>
        <w:pStyle w:val="IndentTimesNewRoman"/>
        <w:ind w:firstLine="0"/>
        <w:rPr>
          <w:b/>
        </w:rPr>
      </w:pPr>
    </w:p>
    <w:p w14:paraId="08D3BB57" w14:textId="535FF424" w:rsidR="005A464A" w:rsidRDefault="005A464A" w:rsidP="005A464A">
      <w:pPr>
        <w:pStyle w:val="IndentTimesNewRoman"/>
        <w:numPr>
          <w:ilvl w:val="1"/>
          <w:numId w:val="5"/>
        </w:numPr>
        <w:rPr>
          <w:b/>
        </w:rPr>
      </w:pPr>
      <w:del w:id="770" w:author="Liu, Luyu" w:date="2020-06-13T12:33:00Z">
        <w:r w:rsidDel="00307818">
          <w:rPr>
            <w:b/>
          </w:rPr>
          <w:delText>TPS p</w:delText>
        </w:r>
      </w:del>
      <w:ins w:id="771" w:author="Liu, Luyu" w:date="2020-06-13T12:33:00Z">
        <w:r w:rsidR="00307818">
          <w:rPr>
            <w:b/>
          </w:rPr>
          <w:t>P</w:t>
        </w:r>
      </w:ins>
      <w:r>
        <w:rPr>
          <w:b/>
        </w:rPr>
        <w:t>erformance over space</w:t>
      </w:r>
    </w:p>
    <w:p w14:paraId="3DC6BCCA" w14:textId="77777777" w:rsidR="005A464A" w:rsidRPr="00351FFE" w:rsidRDefault="005A464A" w:rsidP="005A464A">
      <w:pPr>
        <w:pStyle w:val="IndentTimesNewRoman"/>
        <w:numPr>
          <w:ilvl w:val="2"/>
          <w:numId w:val="5"/>
        </w:numPr>
        <w:rPr>
          <w:bCs/>
        </w:rPr>
      </w:pPr>
      <w:r w:rsidRPr="00351FFE">
        <w:rPr>
          <w:bCs/>
        </w:rPr>
        <w:t>Walking time to bus stops</w:t>
      </w:r>
    </w:p>
    <w:p w14:paraId="0C457677" w14:textId="297A23F4" w:rsidR="005A464A" w:rsidRDefault="005A464A" w:rsidP="005A464A">
      <w:pPr>
        <w:spacing w:line="256" w:lineRule="auto"/>
        <w:jc w:val="both"/>
        <w:rPr>
          <w:rFonts w:ascii="Times New Roman" w:hAnsi="Times New Roman" w:cs="Times New Roman"/>
          <w:sz w:val="24"/>
          <w:szCs w:val="24"/>
        </w:rPr>
      </w:pPr>
      <w:del w:id="772" w:author="Liu, Luyu" w:date="2020-06-18T19:58:00Z">
        <w:r w:rsidDel="00351DCD">
          <w:rPr>
            <w:rFonts w:ascii="Times New Roman" w:hAnsi="Times New Roman" w:cs="Times New Roman"/>
            <w:sz w:val="24"/>
            <w:szCs w:val="24"/>
          </w:rPr>
          <w:fldChar w:fldCharType="begin"/>
        </w:r>
        <w:r w:rsidRPr="0021617B" w:rsidDel="00351DCD">
          <w:rPr>
            <w:rFonts w:ascii="Times New Roman" w:hAnsi="Times New Roman" w:cs="Times New Roman"/>
            <w:sz w:val="24"/>
            <w:szCs w:val="24"/>
            <w:rPrChange w:id="773" w:author="Liu, Luyu" w:date="2020-06-18T20:07:00Z">
              <w:rPr>
                <w:rFonts w:ascii="Times New Roman" w:hAnsi="Times New Roman" w:cs="Times New Roman"/>
                <w:sz w:val="24"/>
                <w:szCs w:val="24"/>
              </w:rPr>
            </w:rPrChange>
          </w:rPr>
          <w:delInstrText xml:space="preserve"> REF _Ref11073838 \h  \* MERGEFORMAT </w:delInstrText>
        </w:r>
        <w:r w:rsidDel="00351DCD">
          <w:rPr>
            <w:rFonts w:ascii="Times New Roman" w:hAnsi="Times New Roman" w:cs="Times New Roman"/>
            <w:sz w:val="24"/>
            <w:szCs w:val="24"/>
          </w:rPr>
          <w:fldChar w:fldCharType="separate"/>
        </w:r>
      </w:del>
      <w:del w:id="774" w:author="Liu, Luyu" w:date="2020-06-18T19:55:00Z">
        <w:r w:rsidRPr="001A120D" w:rsidDel="00351DCD">
          <w:rPr>
            <w:rFonts w:ascii="Times New Roman" w:hAnsi="Times New Roman" w:cs="Times New Roman"/>
            <w:sz w:val="24"/>
            <w:szCs w:val="24"/>
          </w:rPr>
          <w:delText xml:space="preserve">Figure </w:delText>
        </w:r>
        <w:r w:rsidDel="00351DCD">
          <w:rPr>
            <w:rFonts w:ascii="Times New Roman" w:hAnsi="Times New Roman" w:cs="Times New Roman"/>
            <w:noProof/>
            <w:sz w:val="24"/>
            <w:szCs w:val="24"/>
          </w:rPr>
          <w:delText>11</w:delText>
        </w:r>
      </w:del>
      <w:del w:id="775" w:author="Liu, Luyu" w:date="2020-06-18T19:58:00Z">
        <w:r w:rsidDel="00351DCD">
          <w:rPr>
            <w:rFonts w:ascii="Times New Roman" w:hAnsi="Times New Roman" w:cs="Times New Roman"/>
            <w:sz w:val="24"/>
            <w:szCs w:val="24"/>
          </w:rPr>
          <w:fldChar w:fldCharType="end"/>
        </w:r>
        <w:r w:rsidDel="00351DCD">
          <w:rPr>
            <w:rFonts w:ascii="Times New Roman" w:hAnsi="Times New Roman" w:cs="Times New Roman"/>
            <w:sz w:val="24"/>
            <w:szCs w:val="24"/>
          </w:rPr>
          <w:delText xml:space="preserve"> and </w:delText>
        </w:r>
      </w:del>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_Ref16256335 \h  \* MERGEFORMAT </w:instrText>
      </w:r>
      <w:r>
        <w:rPr>
          <w:rFonts w:ascii="Times New Roman" w:hAnsi="Times New Roman" w:cs="Times New Roman"/>
          <w:sz w:val="24"/>
          <w:szCs w:val="24"/>
        </w:rPr>
      </w:r>
      <w:r>
        <w:rPr>
          <w:rFonts w:ascii="Times New Roman" w:hAnsi="Times New Roman" w:cs="Times New Roman"/>
          <w:sz w:val="24"/>
          <w:szCs w:val="24"/>
        </w:rPr>
        <w:fldChar w:fldCharType="separate"/>
      </w:r>
      <w:ins w:id="776" w:author="Liu, Luyu" w:date="2020-06-18T19:55:00Z">
        <w:r w:rsidR="00351DCD" w:rsidRPr="00663896">
          <w:rPr>
            <w:rFonts w:ascii="Times New Roman" w:hAnsi="Times New Roman" w:cs="Times New Roman"/>
            <w:sz w:val="24"/>
            <w:szCs w:val="24"/>
          </w:rPr>
          <w:t xml:space="preserve">Figure </w:t>
        </w:r>
        <w:r w:rsidR="00351DCD">
          <w:rPr>
            <w:rFonts w:ascii="Times New Roman" w:hAnsi="Times New Roman" w:cs="Times New Roman"/>
            <w:noProof/>
            <w:sz w:val="24"/>
            <w:szCs w:val="24"/>
          </w:rPr>
          <w:t>8</w:t>
        </w:r>
      </w:ins>
      <w:del w:id="777" w:author="Liu, Luyu" w:date="2020-06-18T19:55:00Z">
        <w:r w:rsidRPr="00663896" w:rsidDel="00351DCD">
          <w:rPr>
            <w:rFonts w:ascii="Times New Roman" w:hAnsi="Times New Roman" w:cs="Times New Roman"/>
            <w:sz w:val="24"/>
            <w:szCs w:val="24"/>
          </w:rPr>
          <w:delText xml:space="preserve">Figure </w:delText>
        </w:r>
        <w:r w:rsidDel="00351DCD">
          <w:rPr>
            <w:rFonts w:ascii="Times New Roman" w:hAnsi="Times New Roman" w:cs="Times New Roman"/>
            <w:noProof/>
            <w:sz w:val="24"/>
            <w:szCs w:val="24"/>
          </w:rPr>
          <w:delText>12</w:delText>
        </w:r>
      </w:del>
      <w:r>
        <w:rPr>
          <w:rFonts w:ascii="Times New Roman" w:hAnsi="Times New Roman" w:cs="Times New Roman"/>
          <w:sz w:val="24"/>
          <w:szCs w:val="24"/>
        </w:rPr>
        <w:fldChar w:fldCharType="end"/>
      </w:r>
      <w:r>
        <w:rPr>
          <w:rFonts w:ascii="Times New Roman" w:hAnsi="Times New Roman" w:cs="Times New Roman"/>
          <w:sz w:val="24"/>
          <w:szCs w:val="24"/>
        </w:rPr>
        <w:t xml:space="preserve"> illustrate</w:t>
      </w:r>
      <w:ins w:id="778" w:author="Liu, Luyu" w:date="2020-06-18T20:45:00Z">
        <w:r w:rsidR="00D21694">
          <w:rPr>
            <w:rFonts w:ascii="Times New Roman" w:hAnsi="Times New Roman" w:cs="Times New Roman"/>
            <w:sz w:val="24"/>
            <w:szCs w:val="24"/>
          </w:rPr>
          <w:t>s</w:t>
        </w:r>
      </w:ins>
      <w:r>
        <w:rPr>
          <w:rFonts w:ascii="Times New Roman" w:hAnsi="Times New Roman" w:cs="Times New Roman"/>
          <w:sz w:val="24"/>
          <w:szCs w:val="24"/>
        </w:rPr>
        <w:t xml:space="preserve"> the relationship between average waiting time and risk of missing </w:t>
      </w:r>
      <w:del w:id="779" w:author="Liu, Luyu" w:date="2020-06-18T22:14:00Z">
        <w:r w:rsidDel="00AE5DA1">
          <w:rPr>
            <w:rFonts w:ascii="Times New Roman" w:hAnsi="Times New Roman" w:cs="Times New Roman"/>
            <w:sz w:val="24"/>
            <w:szCs w:val="24"/>
          </w:rPr>
          <w:delText xml:space="preserve">a </w:delText>
        </w:r>
      </w:del>
      <w:r>
        <w:rPr>
          <w:rFonts w:ascii="Times New Roman" w:hAnsi="Times New Roman" w:cs="Times New Roman"/>
          <w:sz w:val="24"/>
          <w:szCs w:val="24"/>
        </w:rPr>
        <w:t>bus based on walking time from home to the closest stop.</w:t>
      </w:r>
      <w:del w:id="780" w:author="Liu, Luyu" w:date="2020-06-15T19:57:00Z">
        <w:r w:rsidDel="00A246E6">
          <w:rPr>
            <w:rFonts w:ascii="Times New Roman" w:hAnsi="Times New Roman" w:cs="Times New Roman"/>
            <w:sz w:val="24"/>
            <w:szCs w:val="24"/>
          </w:rPr>
          <w:delText xml:space="preserve">  </w:delText>
        </w:r>
      </w:del>
      <w:ins w:id="781" w:author="Liu, Luyu" w:date="2020-06-15T19:57:00Z">
        <w:r w:rsidR="00A246E6">
          <w:rPr>
            <w:rFonts w:ascii="Times New Roman" w:hAnsi="Times New Roman" w:cs="Times New Roman"/>
            <w:sz w:val="24"/>
            <w:szCs w:val="24"/>
          </w:rPr>
          <w:t xml:space="preserve"> </w:t>
        </w:r>
      </w:ins>
      <w:r>
        <w:rPr>
          <w:rFonts w:ascii="Times New Roman" w:hAnsi="Times New Roman" w:cs="Times New Roman"/>
          <w:sz w:val="24"/>
          <w:szCs w:val="24"/>
        </w:rPr>
        <w:t>Again, we can see that the non-RTI strategy of following the schedule (ST) and the prudent RTI strategy (PT) are generally competitive with each other with respect to average waiting time.</w:t>
      </w:r>
      <w:del w:id="782" w:author="Liu, Luyu" w:date="2020-06-15T19:57:00Z">
        <w:r w:rsidDel="00A246E6">
          <w:rPr>
            <w:rFonts w:ascii="Times New Roman" w:hAnsi="Times New Roman" w:cs="Times New Roman"/>
            <w:sz w:val="24"/>
            <w:szCs w:val="24"/>
          </w:rPr>
          <w:delText xml:space="preserve">   </w:delText>
        </w:r>
      </w:del>
      <w:ins w:id="783" w:author="Liu, Luyu" w:date="2020-06-15T19:57:00Z">
        <w:r w:rsidR="00A246E6">
          <w:rPr>
            <w:rFonts w:ascii="Times New Roman" w:hAnsi="Times New Roman" w:cs="Times New Roman"/>
            <w:sz w:val="24"/>
            <w:szCs w:val="24"/>
          </w:rPr>
          <w:t xml:space="preserve"> </w:t>
        </w:r>
      </w:ins>
      <w:r>
        <w:rPr>
          <w:rFonts w:ascii="Times New Roman" w:hAnsi="Times New Roman" w:cs="Times New Roman"/>
          <w:sz w:val="24"/>
          <w:szCs w:val="24"/>
        </w:rPr>
        <w:t>However, as walking time to the nearest bus stop increases, the PT waiting time increases</w:t>
      </w:r>
      <w:ins w:id="784" w:author="Liu, Luyu" w:date="2020-06-18T20:46:00Z">
        <w:r w:rsidR="008F4570">
          <w:rPr>
            <w:rFonts w:ascii="Times New Roman" w:hAnsi="Times New Roman" w:cs="Times New Roman"/>
            <w:sz w:val="24"/>
            <w:szCs w:val="24"/>
          </w:rPr>
          <w:t xml:space="preserve"> with respect to ST</w:t>
        </w:r>
      </w:ins>
      <w:ins w:id="785" w:author="Liu, Luyu" w:date="2020-06-18T22:06:00Z">
        <w:r w:rsidR="004359D5">
          <w:rPr>
            <w:rFonts w:ascii="Times New Roman" w:hAnsi="Times New Roman" w:cs="Times New Roman"/>
            <w:sz w:val="24"/>
            <w:szCs w:val="24"/>
          </w:rPr>
          <w:t xml:space="preserve">, which can also be observed in </w:t>
        </w:r>
      </w:ins>
      <w:ins w:id="786" w:author="Liu, Luyu" w:date="2020-06-18T22:07:00Z">
        <w:r w:rsidR="004359D5">
          <w:rPr>
            <w:rFonts w:ascii="Times New Roman" w:hAnsi="Times New Roman" w:cs="Times New Roman"/>
            <w:sz w:val="24"/>
            <w:szCs w:val="24"/>
          </w:rPr>
          <w:fldChar w:fldCharType="begin"/>
        </w:r>
        <w:r w:rsidR="004359D5">
          <w:rPr>
            <w:rFonts w:ascii="Times New Roman" w:hAnsi="Times New Roman" w:cs="Times New Roman"/>
            <w:sz w:val="24"/>
            <w:szCs w:val="24"/>
          </w:rPr>
          <w:instrText xml:space="preserve"> REF _Ref43410446 \h </w:instrText>
        </w:r>
        <w:r w:rsidR="004359D5">
          <w:rPr>
            <w:rFonts w:ascii="Times New Roman" w:hAnsi="Times New Roman" w:cs="Times New Roman"/>
            <w:sz w:val="24"/>
            <w:szCs w:val="24"/>
          </w:rPr>
        </w:r>
      </w:ins>
      <w:r w:rsidR="004359D5">
        <w:rPr>
          <w:rFonts w:ascii="Times New Roman" w:hAnsi="Times New Roman" w:cs="Times New Roman"/>
          <w:sz w:val="24"/>
          <w:szCs w:val="24"/>
        </w:rPr>
        <w:instrText xml:space="preserve"> \* MERGEFORMAT </w:instrText>
      </w:r>
      <w:r w:rsidR="004359D5">
        <w:rPr>
          <w:rFonts w:ascii="Times New Roman" w:hAnsi="Times New Roman" w:cs="Times New Roman"/>
          <w:sz w:val="24"/>
          <w:szCs w:val="24"/>
        </w:rPr>
        <w:fldChar w:fldCharType="separate"/>
      </w:r>
      <w:ins w:id="787" w:author="Liu, Luyu" w:date="2020-06-18T22:07:00Z">
        <w:r w:rsidR="004359D5" w:rsidRPr="004359D5">
          <w:rPr>
            <w:rFonts w:ascii="Times New Roman" w:hAnsi="Times New Roman" w:cs="Times New Roman"/>
            <w:sz w:val="24"/>
            <w:szCs w:val="24"/>
            <w:rPrChange w:id="788" w:author="Liu, Luyu" w:date="2020-06-18T22:07:00Z">
              <w:rPr/>
            </w:rPrChange>
          </w:rPr>
          <w:t xml:space="preserve">Figure </w:t>
        </w:r>
        <w:r w:rsidR="004359D5" w:rsidRPr="004359D5">
          <w:rPr>
            <w:rFonts w:ascii="Times New Roman" w:hAnsi="Times New Roman" w:cs="Times New Roman"/>
            <w:sz w:val="24"/>
            <w:szCs w:val="24"/>
            <w:rPrChange w:id="789" w:author="Liu, Luyu" w:date="2020-06-18T22:07:00Z">
              <w:rPr>
                <w:noProof/>
              </w:rPr>
            </w:rPrChange>
          </w:rPr>
          <w:t>8</w:t>
        </w:r>
        <w:r w:rsidR="004359D5">
          <w:rPr>
            <w:rFonts w:ascii="Times New Roman" w:hAnsi="Times New Roman" w:cs="Times New Roman"/>
            <w:sz w:val="24"/>
            <w:szCs w:val="24"/>
          </w:rPr>
          <w:fldChar w:fldCharType="end"/>
        </w:r>
      </w:ins>
      <w:del w:id="790" w:author="Liu, Luyu" w:date="2020-06-18T19:58:00Z">
        <w:r w:rsidDel="00351DCD">
          <w:rPr>
            <w:rFonts w:ascii="Times New Roman" w:hAnsi="Times New Roman" w:cs="Times New Roman"/>
            <w:sz w:val="24"/>
            <w:szCs w:val="24"/>
          </w:rPr>
          <w:delText xml:space="preserve"> relative to ST (</w:delText>
        </w:r>
        <w:r w:rsidDel="00351DCD">
          <w:rPr>
            <w:rFonts w:ascii="Times New Roman" w:hAnsi="Times New Roman" w:cs="Times New Roman"/>
            <w:sz w:val="24"/>
            <w:szCs w:val="24"/>
          </w:rPr>
          <w:fldChar w:fldCharType="begin"/>
        </w:r>
        <w:r w:rsidDel="00351DCD">
          <w:rPr>
            <w:rFonts w:ascii="Times New Roman" w:hAnsi="Times New Roman" w:cs="Times New Roman"/>
            <w:sz w:val="24"/>
            <w:szCs w:val="24"/>
          </w:rPr>
          <w:delInstrText xml:space="preserve"> REF _Ref11073838 \h </w:delInstrText>
        </w:r>
      </w:del>
      <w:r w:rsidR="004359D5">
        <w:rPr>
          <w:rFonts w:ascii="Times New Roman" w:hAnsi="Times New Roman" w:cs="Times New Roman"/>
          <w:sz w:val="24"/>
          <w:szCs w:val="24"/>
        </w:rPr>
        <w:instrText xml:space="preserve"> \* MERGEFORMAT </w:instrText>
      </w:r>
      <w:del w:id="791" w:author="Liu, Luyu" w:date="2020-06-18T19:58:00Z">
        <w:r w:rsidDel="00351DCD">
          <w:rPr>
            <w:rFonts w:ascii="Times New Roman" w:hAnsi="Times New Roman" w:cs="Times New Roman"/>
            <w:sz w:val="24"/>
            <w:szCs w:val="24"/>
          </w:rPr>
          <w:fldChar w:fldCharType="separate"/>
        </w:r>
      </w:del>
      <w:del w:id="792" w:author="Liu, Luyu" w:date="2020-06-18T19:55:00Z">
        <w:r w:rsidRPr="001A120D" w:rsidDel="00351DCD">
          <w:rPr>
            <w:rFonts w:ascii="Times New Roman" w:hAnsi="Times New Roman" w:cs="Times New Roman"/>
            <w:sz w:val="24"/>
            <w:szCs w:val="24"/>
          </w:rPr>
          <w:delText xml:space="preserve">Figure </w:delText>
        </w:r>
        <w:r w:rsidDel="00351DCD">
          <w:rPr>
            <w:rFonts w:ascii="Times New Roman" w:hAnsi="Times New Roman" w:cs="Times New Roman"/>
            <w:sz w:val="24"/>
            <w:szCs w:val="24"/>
          </w:rPr>
          <w:delText>12</w:delText>
        </w:r>
      </w:del>
      <w:del w:id="793" w:author="Liu, Luyu" w:date="2020-06-18T19:58:00Z">
        <w:r w:rsidDel="00351DCD">
          <w:rPr>
            <w:rFonts w:ascii="Times New Roman" w:hAnsi="Times New Roman" w:cs="Times New Roman"/>
            <w:sz w:val="24"/>
            <w:szCs w:val="24"/>
          </w:rPr>
          <w:fldChar w:fldCharType="end"/>
        </w:r>
        <w:r w:rsidDel="00351DCD">
          <w:rPr>
            <w:rFonts w:ascii="Times New Roman" w:hAnsi="Times New Roman" w:cs="Times New Roman"/>
            <w:sz w:val="24"/>
            <w:szCs w:val="24"/>
          </w:rPr>
          <w:delText>)</w:delText>
        </w:r>
      </w:del>
      <w:r>
        <w:rPr>
          <w:rFonts w:ascii="Times New Roman" w:hAnsi="Times New Roman" w:cs="Times New Roman"/>
          <w:sz w:val="24"/>
          <w:szCs w:val="24"/>
        </w:rPr>
        <w:t>.</w:t>
      </w:r>
      <w:del w:id="794" w:author="Liu, Luyu" w:date="2020-06-15T19:57:00Z">
        <w:r w:rsidDel="00A246E6">
          <w:rPr>
            <w:rFonts w:ascii="Times New Roman" w:hAnsi="Times New Roman" w:cs="Times New Roman"/>
            <w:sz w:val="24"/>
            <w:szCs w:val="24"/>
          </w:rPr>
          <w:delText xml:space="preserve">  </w:delText>
        </w:r>
      </w:del>
      <w:ins w:id="795" w:author="Liu, Luyu" w:date="2020-06-15T19:57:00Z">
        <w:r w:rsidR="00A246E6">
          <w:rPr>
            <w:rFonts w:ascii="Times New Roman" w:hAnsi="Times New Roman" w:cs="Times New Roman"/>
            <w:sz w:val="24"/>
            <w:szCs w:val="24"/>
          </w:rPr>
          <w:t xml:space="preserve"> </w:t>
        </w:r>
      </w:ins>
      <w:r>
        <w:rPr>
          <w:rFonts w:ascii="Times New Roman" w:hAnsi="Times New Roman" w:cs="Times New Roman"/>
          <w:sz w:val="24"/>
          <w:szCs w:val="24"/>
        </w:rPr>
        <w:t>The degradation of PT waiting time performance with increasing walk time is due to the increasing risk of missing a bus</w:t>
      </w:r>
      <w:ins w:id="796" w:author="Liu, Luyu" w:date="2020-06-18T19:58:00Z">
        <w:r w:rsidR="00351DCD">
          <w:rPr>
            <w:rFonts w:ascii="Times New Roman" w:hAnsi="Times New Roman" w:cs="Times New Roman"/>
            <w:sz w:val="24"/>
            <w:szCs w:val="24"/>
          </w:rPr>
          <w:t>.</w:t>
        </w:r>
      </w:ins>
      <w:del w:id="797" w:author="Liu, Luyu" w:date="2020-06-18T19:58:00Z">
        <w:r w:rsidDel="00351DCD">
          <w:rPr>
            <w:rFonts w:ascii="Times New Roman" w:hAnsi="Times New Roman" w:cs="Times New Roman"/>
            <w:sz w:val="24"/>
            <w:szCs w:val="24"/>
          </w:rPr>
          <w:delText xml:space="preserve"> (</w:delText>
        </w:r>
        <w:r w:rsidDel="00351DCD">
          <w:rPr>
            <w:rFonts w:ascii="Times New Roman" w:hAnsi="Times New Roman" w:cs="Times New Roman"/>
            <w:sz w:val="24"/>
            <w:szCs w:val="24"/>
          </w:rPr>
          <w:fldChar w:fldCharType="begin"/>
        </w:r>
        <w:r w:rsidDel="00351DCD">
          <w:rPr>
            <w:rFonts w:ascii="Times New Roman" w:hAnsi="Times New Roman" w:cs="Times New Roman"/>
            <w:sz w:val="24"/>
            <w:szCs w:val="24"/>
          </w:rPr>
          <w:delInstrText xml:space="preserve"> REF _Ref16256385 \h </w:delInstrText>
        </w:r>
        <w:r w:rsidDel="00351DCD">
          <w:rPr>
            <w:rFonts w:ascii="Times New Roman" w:hAnsi="Times New Roman" w:cs="Times New Roman"/>
            <w:sz w:val="24"/>
            <w:szCs w:val="24"/>
          </w:rPr>
        </w:r>
      </w:del>
      <w:del w:id="798" w:author="Liu, Luyu" w:date="2020-06-18T19:55:00Z">
        <w:r w:rsidDel="00351DCD">
          <w:rPr>
            <w:rFonts w:ascii="Times New Roman" w:hAnsi="Times New Roman" w:cs="Times New Roman"/>
            <w:sz w:val="24"/>
            <w:szCs w:val="24"/>
          </w:rPr>
          <w:fldChar w:fldCharType="separate"/>
        </w:r>
        <w:r w:rsidRPr="004743C5" w:rsidDel="00351DCD">
          <w:rPr>
            <w:rFonts w:ascii="Times New Roman" w:hAnsi="Times New Roman" w:cs="Times New Roman"/>
            <w:sz w:val="24"/>
            <w:szCs w:val="24"/>
          </w:rPr>
          <w:delText xml:space="preserve">Figure </w:delText>
        </w:r>
        <w:r w:rsidDel="00351DCD">
          <w:rPr>
            <w:rFonts w:ascii="Times New Roman" w:hAnsi="Times New Roman" w:cs="Times New Roman"/>
            <w:noProof/>
            <w:sz w:val="24"/>
            <w:szCs w:val="24"/>
          </w:rPr>
          <w:delText>13</w:delText>
        </w:r>
      </w:del>
      <w:del w:id="799" w:author="Liu, Luyu" w:date="2020-06-18T19:58:00Z">
        <w:r w:rsidDel="00351DCD">
          <w:rPr>
            <w:rFonts w:ascii="Times New Roman" w:hAnsi="Times New Roman" w:cs="Times New Roman"/>
            <w:sz w:val="24"/>
            <w:szCs w:val="24"/>
          </w:rPr>
          <w:fldChar w:fldCharType="end"/>
        </w:r>
        <w:r w:rsidDel="00351DCD">
          <w:rPr>
            <w:rFonts w:ascii="Times New Roman" w:hAnsi="Times New Roman" w:cs="Times New Roman"/>
            <w:sz w:val="24"/>
            <w:szCs w:val="24"/>
          </w:rPr>
          <w:delText>).</w:delText>
        </w:r>
      </w:del>
      <w:r>
        <w:rPr>
          <w:rFonts w:ascii="Times New Roman" w:hAnsi="Times New Roman" w:cs="Times New Roman"/>
          <w:sz w:val="24"/>
          <w:szCs w:val="24"/>
        </w:rPr>
        <w:t xml:space="preserve"> This supports the claim that the longer distance a user lives from </w:t>
      </w:r>
      <w:r>
        <w:rPr>
          <w:rFonts w:ascii="Times New Roman" w:hAnsi="Times New Roman" w:cs="Times New Roman"/>
          <w:sz w:val="24"/>
          <w:szCs w:val="24"/>
        </w:rPr>
        <w:lastRenderedPageBreak/>
        <w:t xml:space="preserve">the stop, the more unstable their trip: the longer walking time to the stop, the bus has a greater chance to reclaim delay; because PT trips are synchronized to RTI, they are more sensitive to reclaimed/discontinuity delays. Therefore, PT users have a greater chance to desynchronize with longer walking time. </w:t>
      </w:r>
    </w:p>
    <w:p w14:paraId="5FDE67FA" w14:textId="4EC77093" w:rsidR="005A464A" w:rsidRDefault="005A464A" w:rsidP="005A464A">
      <w:pPr>
        <w:spacing w:line="256" w:lineRule="auto"/>
        <w:ind w:firstLine="720"/>
        <w:jc w:val="both"/>
        <w:rPr>
          <w:rFonts w:ascii="Times New Roman" w:hAnsi="Times New Roman" w:cs="Times New Roman"/>
          <w:sz w:val="24"/>
          <w:szCs w:val="24"/>
        </w:rPr>
      </w:pPr>
      <w:commentRangeStart w:id="800"/>
      <w:commentRangeStart w:id="801"/>
      <w:r>
        <w:rPr>
          <w:rFonts w:ascii="Times New Roman" w:hAnsi="Times New Roman" w:cs="Times New Roman"/>
          <w:sz w:val="24"/>
          <w:szCs w:val="24"/>
        </w:rPr>
        <w:t>Interestingly, for the greedy strategy (GT), longer walking time lowers average waiting time since the missed risk decreases with distance from a stop</w:t>
      </w:r>
      <w:ins w:id="802" w:author="Liu, Luyu" w:date="2020-06-18T22:06:00Z">
        <w:r w:rsidR="004359D5">
          <w:rPr>
            <w:rFonts w:ascii="Times New Roman" w:hAnsi="Times New Roman" w:cs="Times New Roman"/>
            <w:sz w:val="24"/>
            <w:szCs w:val="24"/>
          </w:rPr>
          <w:t xml:space="preserve">, which can also be observed in </w:t>
        </w:r>
        <w:r w:rsidR="004359D5">
          <w:rPr>
            <w:rFonts w:ascii="Times New Roman" w:hAnsi="Times New Roman" w:cs="Times New Roman"/>
            <w:sz w:val="24"/>
            <w:szCs w:val="24"/>
          </w:rPr>
          <w:fldChar w:fldCharType="begin"/>
        </w:r>
        <w:r w:rsidR="004359D5">
          <w:rPr>
            <w:rFonts w:ascii="Times New Roman" w:hAnsi="Times New Roman" w:cs="Times New Roman"/>
            <w:sz w:val="24"/>
            <w:szCs w:val="24"/>
          </w:rPr>
          <w:instrText xml:space="preserve"> REF _Ref16256046 \h </w:instrText>
        </w:r>
        <w:r w:rsidR="004359D5">
          <w:rPr>
            <w:rFonts w:ascii="Times New Roman" w:hAnsi="Times New Roman" w:cs="Times New Roman"/>
            <w:sz w:val="24"/>
            <w:szCs w:val="24"/>
          </w:rPr>
        </w:r>
      </w:ins>
      <w:r w:rsidR="004359D5">
        <w:rPr>
          <w:rFonts w:ascii="Times New Roman" w:hAnsi="Times New Roman" w:cs="Times New Roman"/>
          <w:sz w:val="24"/>
          <w:szCs w:val="24"/>
        </w:rPr>
        <w:instrText xml:space="preserve"> \* MERGEFORMAT </w:instrText>
      </w:r>
      <w:r w:rsidR="004359D5">
        <w:rPr>
          <w:rFonts w:ascii="Times New Roman" w:hAnsi="Times New Roman" w:cs="Times New Roman"/>
          <w:sz w:val="24"/>
          <w:szCs w:val="24"/>
        </w:rPr>
        <w:fldChar w:fldCharType="separate"/>
      </w:r>
      <w:ins w:id="803" w:author="Liu, Luyu" w:date="2020-06-18T22:06:00Z">
        <w:r w:rsidR="004359D5" w:rsidRPr="004359D5">
          <w:rPr>
            <w:rFonts w:ascii="Times New Roman" w:hAnsi="Times New Roman" w:cs="Times New Roman"/>
            <w:sz w:val="24"/>
            <w:szCs w:val="24"/>
            <w:rPrChange w:id="804" w:author="Liu, Luyu" w:date="2020-06-18T22:06:00Z">
              <w:rPr/>
            </w:rPrChange>
          </w:rPr>
          <w:t xml:space="preserve">Figure </w:t>
        </w:r>
        <w:r w:rsidR="004359D5" w:rsidRPr="004359D5">
          <w:rPr>
            <w:rFonts w:ascii="Times New Roman" w:hAnsi="Times New Roman" w:cs="Times New Roman"/>
            <w:sz w:val="24"/>
            <w:szCs w:val="24"/>
            <w:rPrChange w:id="805" w:author="Liu, Luyu" w:date="2020-06-18T22:06:00Z">
              <w:rPr>
                <w:noProof/>
              </w:rPr>
            </w:rPrChange>
          </w:rPr>
          <w:t>9</w:t>
        </w:r>
        <w:r w:rsidR="004359D5">
          <w:rPr>
            <w:rFonts w:ascii="Times New Roman" w:hAnsi="Times New Roman" w:cs="Times New Roman"/>
            <w:sz w:val="24"/>
            <w:szCs w:val="24"/>
          </w:rPr>
          <w:fldChar w:fldCharType="end"/>
        </w:r>
      </w:ins>
      <w:r>
        <w:rPr>
          <w:rFonts w:ascii="Times New Roman" w:hAnsi="Times New Roman" w:cs="Times New Roman"/>
          <w:sz w:val="24"/>
          <w:szCs w:val="24"/>
        </w:rPr>
        <w:t xml:space="preserve">. Similar to PT’s scenario, with longer walking time to the stop, the bus also has a greater chance to gain more delay; because GT trips are highly desynchronized due to a small reclaimed/discontinuity delay, the gained delay can offset the reclaimed/discontinuity delay, which plays a similar role as the insurance buffer. Therefore, GT users have a greater chance to resynchronize with longer walking time. </w:t>
      </w:r>
      <w:commentRangeEnd w:id="800"/>
      <w:r>
        <w:rPr>
          <w:rStyle w:val="CommentReference"/>
        </w:rPr>
        <w:commentReference w:id="800"/>
      </w:r>
      <w:commentRangeEnd w:id="801"/>
      <w:r>
        <w:rPr>
          <w:rStyle w:val="CommentReference"/>
        </w:rPr>
        <w:commentReference w:id="801"/>
      </w:r>
    </w:p>
    <w:p w14:paraId="7247DD39" w14:textId="3C96DD5A" w:rsidR="005A464A" w:rsidRPr="00A56F2C" w:rsidRDefault="005A464A" w:rsidP="005A464A">
      <w:pPr>
        <w:spacing w:line="256"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In conclusion, with longer walking distance/time, the chance of reclaiming and gaining delay will simultaneously increase while the chance of maintaining delay of the same value will decrease. PT and GT are the two polar of RTI-based </w:t>
      </w:r>
      <w:del w:id="806" w:author="Liu, Luyu" w:date="2020-06-13T12:35:00Z">
        <w:r w:rsidDel="00FA6C5B">
          <w:rPr>
            <w:rFonts w:ascii="Times New Roman" w:hAnsi="Times New Roman" w:cs="Times New Roman"/>
            <w:sz w:val="24"/>
            <w:szCs w:val="24"/>
          </w:rPr>
          <w:delText>TPSs</w:delText>
        </w:r>
      </w:del>
      <w:ins w:id="807" w:author="Liu, Luyu" w:date="2020-06-13T12:35:00Z">
        <w:r w:rsidR="00FA6C5B">
          <w:rPr>
            <w:rFonts w:ascii="Times New Roman" w:hAnsi="Times New Roman" w:cs="Times New Roman"/>
            <w:sz w:val="24"/>
            <w:szCs w:val="24"/>
          </w:rPr>
          <w:t>trip planning strategies</w:t>
        </w:r>
      </w:ins>
      <w:r>
        <w:rPr>
          <w:rFonts w:ascii="Times New Roman" w:hAnsi="Times New Roman" w:cs="Times New Roman"/>
          <w:sz w:val="24"/>
          <w:szCs w:val="24"/>
        </w:rPr>
        <w:t xml:space="preserve"> and their performance will converge with longer walking time: highly synchronized PT is sensitive to reclaimed delay and its performance will become worse; while highly desynchronized GT is sensitive to gaining more delay and its performance will become better.</w:t>
      </w:r>
    </w:p>
    <w:p w14:paraId="49FEDA21" w14:textId="77777777" w:rsidR="005A464A" w:rsidRPr="00362A26" w:rsidRDefault="005A464A" w:rsidP="005A464A">
      <w:pPr>
        <w:spacing w:line="256" w:lineRule="auto"/>
        <w:rPr>
          <w:rFonts w:ascii="Times New Roman" w:hAnsi="Times New Roman" w:cs="Times New Roman"/>
          <w:sz w:val="24"/>
          <w:szCs w:val="24"/>
        </w:rPr>
      </w:pPr>
    </w:p>
    <w:p w14:paraId="610B3BC3" w14:textId="36465183" w:rsidR="005A464A" w:rsidRDefault="005A464A" w:rsidP="00F57A98">
      <w:pPr>
        <w:spacing w:line="256" w:lineRule="auto"/>
      </w:pPr>
      <w:r>
        <w:rPr>
          <w:rFonts w:ascii="Times New Roman" w:hAnsi="Times New Roman" w:cs="Times New Roman"/>
          <w:noProof/>
          <w:sz w:val="24"/>
          <w:szCs w:val="24"/>
        </w:rPr>
        <w:lastRenderedPageBreak/>
        <w:drawing>
          <wp:inline distT="0" distB="0" distL="0" distR="0" wp14:anchorId="32FA24DB" wp14:editId="4164BFB3">
            <wp:extent cx="5935980" cy="2635885"/>
            <wp:effectExtent l="0" t="0" r="762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35980" cy="2635885"/>
                    </a:xfrm>
                    <a:prstGeom prst="rect">
                      <a:avLst/>
                    </a:prstGeom>
                    <a:noFill/>
                    <a:ln>
                      <a:noFill/>
                    </a:ln>
                  </pic:spPr>
                </pic:pic>
              </a:graphicData>
            </a:graphic>
          </wp:inline>
        </w:drawing>
      </w:r>
      <w:r>
        <w:rPr>
          <w:noProof/>
        </w:rPr>
        <w:drawing>
          <wp:inline distT="0" distB="0" distL="0" distR="0" wp14:anchorId="511AFD35" wp14:editId="1370C987">
            <wp:extent cx="5928995" cy="287718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28995" cy="2877185"/>
                    </a:xfrm>
                    <a:prstGeom prst="rect">
                      <a:avLst/>
                    </a:prstGeom>
                    <a:noFill/>
                    <a:ln>
                      <a:noFill/>
                    </a:ln>
                  </pic:spPr>
                </pic:pic>
              </a:graphicData>
            </a:graphic>
          </wp:inline>
        </w:drawing>
      </w:r>
    </w:p>
    <w:p w14:paraId="07008308" w14:textId="1D6D19AE" w:rsidR="005A464A" w:rsidRPr="00663896" w:rsidRDefault="005A464A" w:rsidP="005A464A">
      <w:pPr>
        <w:spacing w:line="256" w:lineRule="auto"/>
        <w:jc w:val="center"/>
        <w:rPr>
          <w:rFonts w:ascii="Times New Roman" w:hAnsi="Times New Roman" w:cs="Times New Roman"/>
          <w:sz w:val="24"/>
          <w:szCs w:val="24"/>
        </w:rPr>
      </w:pPr>
      <w:bookmarkStart w:id="808" w:name="_Ref16256335"/>
      <w:bookmarkStart w:id="809" w:name="_Ref25663231"/>
      <w:commentRangeStart w:id="810"/>
      <w:r w:rsidRPr="00663896">
        <w:rPr>
          <w:rFonts w:ascii="Times New Roman" w:hAnsi="Times New Roman" w:cs="Times New Roman"/>
          <w:sz w:val="24"/>
          <w:szCs w:val="24"/>
        </w:rPr>
        <w:t xml:space="preserve">Figure </w:t>
      </w:r>
      <w:r w:rsidRPr="00663896">
        <w:rPr>
          <w:rFonts w:ascii="Times New Roman" w:hAnsi="Times New Roman" w:cs="Times New Roman"/>
          <w:sz w:val="24"/>
          <w:szCs w:val="24"/>
        </w:rPr>
        <w:fldChar w:fldCharType="begin"/>
      </w:r>
      <w:r w:rsidRPr="00663896">
        <w:rPr>
          <w:rFonts w:ascii="Times New Roman" w:hAnsi="Times New Roman" w:cs="Times New Roman"/>
          <w:sz w:val="24"/>
          <w:szCs w:val="24"/>
        </w:rPr>
        <w:instrText xml:space="preserve"> SEQ Figure \* ARABIC </w:instrText>
      </w:r>
      <w:r w:rsidRPr="00663896">
        <w:rPr>
          <w:rFonts w:ascii="Times New Roman" w:hAnsi="Times New Roman" w:cs="Times New Roman"/>
          <w:sz w:val="24"/>
          <w:szCs w:val="24"/>
        </w:rPr>
        <w:fldChar w:fldCharType="separate"/>
      </w:r>
      <w:ins w:id="811" w:author="Liu, Luyu" w:date="2020-06-18T22:07:00Z">
        <w:r w:rsidR="004359D5">
          <w:rPr>
            <w:rFonts w:ascii="Times New Roman" w:hAnsi="Times New Roman" w:cs="Times New Roman"/>
            <w:noProof/>
            <w:sz w:val="24"/>
            <w:szCs w:val="24"/>
          </w:rPr>
          <w:t>7</w:t>
        </w:r>
      </w:ins>
      <w:del w:id="812" w:author="Liu, Luyu" w:date="2020-06-12T16:20:00Z">
        <w:r w:rsidDel="001B4909">
          <w:rPr>
            <w:rFonts w:ascii="Times New Roman" w:hAnsi="Times New Roman" w:cs="Times New Roman"/>
            <w:noProof/>
            <w:sz w:val="24"/>
            <w:szCs w:val="24"/>
          </w:rPr>
          <w:delText>12</w:delText>
        </w:r>
      </w:del>
      <w:r w:rsidRPr="00663896">
        <w:rPr>
          <w:rFonts w:ascii="Times New Roman" w:hAnsi="Times New Roman" w:cs="Times New Roman"/>
          <w:sz w:val="24"/>
          <w:szCs w:val="24"/>
        </w:rPr>
        <w:fldChar w:fldCharType="end"/>
      </w:r>
      <w:bookmarkEnd w:id="808"/>
      <w:r>
        <w:rPr>
          <w:rFonts w:ascii="Times New Roman" w:hAnsi="Times New Roman" w:cs="Times New Roman"/>
          <w:sz w:val="24"/>
          <w:szCs w:val="24"/>
        </w:rPr>
        <w:t>: PT, GT, ET, and ST</w:t>
      </w:r>
      <w:r w:rsidRPr="00663896">
        <w:rPr>
          <w:rFonts w:ascii="Times New Roman" w:hAnsi="Times New Roman" w:cs="Times New Roman"/>
          <w:sz w:val="24"/>
          <w:szCs w:val="24"/>
        </w:rPr>
        <w:t xml:space="preserve">’s </w:t>
      </w:r>
      <w:r w:rsidR="00F57A98">
        <w:rPr>
          <w:rFonts w:ascii="Times New Roman" w:hAnsi="Times New Roman" w:cs="Times New Roman"/>
          <w:sz w:val="24"/>
          <w:szCs w:val="24"/>
        </w:rPr>
        <w:t xml:space="preserve">waiting time and </w:t>
      </w:r>
      <w:del w:id="813" w:author="Liu, Luyu" w:date="2020-06-18T22:13:00Z">
        <w:r w:rsidDel="004359D5">
          <w:rPr>
            <w:rFonts w:ascii="Times New Roman" w:hAnsi="Times New Roman" w:cs="Times New Roman"/>
            <w:sz w:val="24"/>
            <w:szCs w:val="24"/>
          </w:rPr>
          <w:delText>missed bus risk</w:delText>
        </w:r>
      </w:del>
      <w:ins w:id="814" w:author="Liu, Luyu" w:date="2020-06-18T22:13:00Z">
        <w:r w:rsidR="004359D5">
          <w:rPr>
            <w:rFonts w:ascii="Times New Roman" w:hAnsi="Times New Roman" w:cs="Times New Roman"/>
            <w:sz w:val="24"/>
            <w:szCs w:val="24"/>
          </w:rPr>
          <w:t>risk of missing bus</w:t>
        </w:r>
      </w:ins>
      <w:r w:rsidRPr="00663896">
        <w:rPr>
          <w:rFonts w:ascii="Times New Roman" w:hAnsi="Times New Roman" w:cs="Times New Roman"/>
          <w:sz w:val="24"/>
          <w:szCs w:val="24"/>
        </w:rPr>
        <w:t>'s relationship with the walking time</w:t>
      </w:r>
      <w:r>
        <w:rPr>
          <w:rFonts w:ascii="Times New Roman" w:hAnsi="Times New Roman" w:cs="Times New Roman"/>
          <w:sz w:val="24"/>
          <w:szCs w:val="24"/>
        </w:rPr>
        <w:t>.</w:t>
      </w:r>
      <w:bookmarkEnd w:id="809"/>
      <w:commentRangeEnd w:id="810"/>
      <w:r>
        <w:rPr>
          <w:rStyle w:val="CommentReference"/>
        </w:rPr>
        <w:commentReference w:id="810"/>
      </w:r>
    </w:p>
    <w:p w14:paraId="39AF7F8E" w14:textId="77777777" w:rsidR="005A464A" w:rsidRPr="00613F2A" w:rsidRDefault="005A464A" w:rsidP="005A464A">
      <w:pPr>
        <w:pStyle w:val="IndentTimesNewRoman"/>
        <w:ind w:firstLine="0"/>
      </w:pPr>
    </w:p>
    <w:p w14:paraId="1CBD4687" w14:textId="77777777" w:rsidR="005A464A" w:rsidRDefault="005A464A" w:rsidP="005A464A">
      <w:pPr>
        <w:pStyle w:val="IndentTimesNewRoman"/>
        <w:ind w:firstLine="0"/>
        <w:rPr>
          <w:b/>
        </w:rPr>
      </w:pPr>
    </w:p>
    <w:p w14:paraId="244757A6" w14:textId="77777777" w:rsidR="005A464A" w:rsidRDefault="005A464A" w:rsidP="005A464A">
      <w:pPr>
        <w:pStyle w:val="TimesNewRoman"/>
        <w:numPr>
          <w:ilvl w:val="2"/>
          <w:numId w:val="5"/>
        </w:numPr>
        <w:jc w:val="both"/>
      </w:pPr>
      <w:r w:rsidRPr="00351FFE">
        <w:rPr>
          <w:bCs/>
        </w:rPr>
        <w:t>Spatial patterns</w:t>
      </w:r>
    </w:p>
    <w:p w14:paraId="5FFA5465" w14:textId="3807870D" w:rsidR="005A464A" w:rsidDel="00956300" w:rsidRDefault="005A464A" w:rsidP="00C855F9">
      <w:pPr>
        <w:pStyle w:val="TimesNewRoman"/>
        <w:jc w:val="both"/>
        <w:rPr>
          <w:del w:id="815" w:author="Liu, Luyu" w:date="2020-06-18T22:17:00Z"/>
        </w:rPr>
        <w:pPrChange w:id="816" w:author="Liu, Luyu" w:date="2020-06-18T22:41:00Z">
          <w:pPr>
            <w:pStyle w:val="TimesNewRoman"/>
            <w:jc w:val="both"/>
          </w:pPr>
        </w:pPrChange>
      </w:pPr>
      <w:r>
        <w:t xml:space="preserve">As noted above, due to the heterogeneity of on-time performance over a bus route, the location of the bus stop within the route also influences the performance of a </w:t>
      </w:r>
      <w:del w:id="817" w:author="Liu, Luyu" w:date="2020-06-13T12:34:00Z">
        <w:r w:rsidDel="00A1720D">
          <w:delText>TPS</w:delText>
        </w:r>
      </w:del>
      <w:ins w:id="818" w:author="Liu, Luyu" w:date="2020-06-13T12:34:00Z">
        <w:r w:rsidR="00A1720D">
          <w:t>trip planning strategy</w:t>
        </w:r>
      </w:ins>
      <w:r>
        <w:t>.</w:t>
      </w:r>
      <w:del w:id="819" w:author="Liu, Luyu" w:date="2020-06-15T19:57:00Z">
        <w:r w:rsidDel="00A246E6">
          <w:delText xml:space="preserve">  </w:delText>
        </w:r>
      </w:del>
      <w:ins w:id="820" w:author="Liu, Luyu" w:date="2020-06-15T19:57:00Z">
        <w:r w:rsidR="00A246E6">
          <w:t xml:space="preserve"> </w:t>
        </w:r>
      </w:ins>
      <w:r>
        <w:t>To illustrate this, we map the average wait time and risk of missing a bus for home locations within</w:t>
      </w:r>
      <w:commentRangeStart w:id="821"/>
      <w:r>
        <w:t xml:space="preserve"> </w:t>
      </w:r>
      <w:commentRangeEnd w:id="821"/>
      <w:r>
        <w:rPr>
          <w:rStyle w:val="CommentReference"/>
          <w:rFonts w:asciiTheme="minorHAnsi" w:hAnsiTheme="minorHAnsi" w:cstheme="minorBidi"/>
        </w:rPr>
        <w:commentReference w:id="821"/>
      </w:r>
      <w:r>
        <w:t>0 – 9 minutes (0 – 756 meters) distance buffer of COTA bus route #2 heading from southwest to northeast, assuming users travel to their closest bus stop.</w:t>
      </w:r>
      <w:del w:id="822" w:author="Liu, Luyu" w:date="2020-06-18T19:42:00Z">
        <w:r w:rsidDel="000E1C52">
          <w:delText xml:space="preserve"> </w:delText>
        </w:r>
        <w:r w:rsidDel="000E1C52">
          <w:fldChar w:fldCharType="begin"/>
        </w:r>
        <w:r w:rsidRPr="00351DCD" w:rsidDel="000E1C52">
          <w:rPr>
            <w:rPrChange w:id="823" w:author="Liu, Luyu" w:date="2020-06-18T19:55:00Z">
              <w:rPr/>
            </w:rPrChange>
          </w:rPr>
          <w:delInstrText xml:space="preserve"> REF _Ref16256385 \h  \* MERGEFORMAT </w:delInstrText>
        </w:r>
        <w:r w:rsidRPr="00351DCD" w:rsidDel="000E1C52">
          <w:rPr>
            <w:rPrChange w:id="824" w:author="Liu, Luyu" w:date="2020-06-18T19:55:00Z">
              <w:rPr/>
            </w:rPrChange>
          </w:rPr>
        </w:r>
        <w:r w:rsidDel="000E1C52">
          <w:fldChar w:fldCharType="separate"/>
        </w:r>
        <w:r w:rsidRPr="000E1C52" w:rsidDel="000E1C52">
          <w:rPr>
            <w:rPrChange w:id="825" w:author="Liu, Luyu" w:date="2020-06-18T19:42:00Z">
              <w:rPr/>
            </w:rPrChange>
          </w:rPr>
          <w:delText xml:space="preserve">Figure </w:delText>
        </w:r>
        <w:r w:rsidRPr="000E1C52" w:rsidDel="000E1C52">
          <w:rPr>
            <w:noProof/>
            <w:rPrChange w:id="826" w:author="Liu, Luyu" w:date="2020-06-18T19:42:00Z">
              <w:rPr>
                <w:noProof/>
              </w:rPr>
            </w:rPrChange>
          </w:rPr>
          <w:delText>13</w:delText>
        </w:r>
        <w:r w:rsidDel="000E1C52">
          <w:fldChar w:fldCharType="end"/>
        </w:r>
        <w:r w:rsidDel="000E1C52">
          <w:delText xml:space="preserve"> and </w:delText>
        </w:r>
        <w:r w:rsidDel="000E1C52">
          <w:fldChar w:fldCharType="begin"/>
        </w:r>
        <w:r w:rsidDel="000E1C52">
          <w:delInstrText xml:space="preserve"> REF _Ref16256137 \h  \* MERGEFORMAT </w:delInstrText>
        </w:r>
        <w:r w:rsidDel="000E1C52">
          <w:fldChar w:fldCharType="separate"/>
        </w:r>
        <w:r w:rsidRPr="00530F4C" w:rsidDel="000E1C52">
          <w:delText xml:space="preserve">Figure </w:delText>
        </w:r>
        <w:r w:rsidDel="000E1C52">
          <w:rPr>
            <w:noProof/>
          </w:rPr>
          <w:delText>14</w:delText>
        </w:r>
        <w:r w:rsidDel="000E1C52">
          <w:fldChar w:fldCharType="end"/>
        </w:r>
        <w:r w:rsidDel="000E1C52">
          <w:delText xml:space="preserve"> shows spatial pattern of waiting time and risk (respectively) for the AT, ST, ET, and GT strategies.</w:delText>
        </w:r>
      </w:del>
      <w:del w:id="827" w:author="Liu, Luyu" w:date="2020-06-15T19:57:00Z">
        <w:r w:rsidDel="00A246E6">
          <w:delText xml:space="preserve">  </w:delText>
        </w:r>
      </w:del>
      <w:ins w:id="828" w:author="Liu, Luyu" w:date="2020-06-15T19:57:00Z">
        <w:r w:rsidR="00A246E6">
          <w:t xml:space="preserve"> </w:t>
        </w:r>
      </w:ins>
      <w:ins w:id="829" w:author="Liu, Luyu" w:date="2020-06-18T22:34:00Z">
        <w:r w:rsidR="00DE2C99">
          <w:fldChar w:fldCharType="begin"/>
        </w:r>
        <w:r w:rsidR="00DE2C99">
          <w:instrText xml:space="preserve"> REF _Ref43410446 \h </w:instrText>
        </w:r>
      </w:ins>
      <w:r w:rsidR="00DE2C99">
        <w:fldChar w:fldCharType="separate"/>
      </w:r>
      <w:ins w:id="830" w:author="Liu, Luyu" w:date="2020-06-18T22:34:00Z">
        <w:r w:rsidR="00DE2C99">
          <w:t xml:space="preserve">Figure </w:t>
        </w:r>
        <w:r w:rsidR="00DE2C99">
          <w:rPr>
            <w:noProof/>
          </w:rPr>
          <w:t>8</w:t>
        </w:r>
        <w:r w:rsidR="00DE2C99">
          <w:fldChar w:fldCharType="end"/>
        </w:r>
        <w:r w:rsidR="00DE2C99">
          <w:t xml:space="preserve"> shows the average waiting time and </w:t>
        </w:r>
        <w:r w:rsidR="005B7E90">
          <w:t>risk</w:t>
        </w:r>
      </w:ins>
      <w:ins w:id="831" w:author="Liu, Luyu" w:date="2020-06-18T22:35:00Z">
        <w:r w:rsidR="005B7E90">
          <w:t xml:space="preserve">’s spatial pattern </w:t>
        </w:r>
      </w:ins>
      <w:ins w:id="832" w:author="Liu, Luyu" w:date="2020-06-18T22:34:00Z">
        <w:r w:rsidR="00DE2C99">
          <w:t xml:space="preserve">for </w:t>
        </w:r>
      </w:ins>
      <w:ins w:id="833" w:author="Liu, Luyu" w:date="2020-06-18T22:35:00Z">
        <w:r w:rsidR="002106A5">
          <w:t xml:space="preserve">the </w:t>
        </w:r>
      </w:ins>
      <w:ins w:id="834" w:author="Liu, Luyu" w:date="2020-06-18T22:34:00Z">
        <w:r w:rsidR="00DE2C99">
          <w:t>greedy tactic.</w:t>
        </w:r>
      </w:ins>
      <w:ins w:id="835" w:author="Liu, Luyu" w:date="2020-06-18T22:35:00Z">
        <w:r w:rsidR="005B7E90">
          <w:t xml:space="preserve"> </w:t>
        </w:r>
      </w:ins>
      <w:ins w:id="836" w:author="Liu, Luyu" w:date="2020-06-18T22:40:00Z">
        <w:r w:rsidR="00E800CF">
          <w:t>It confirms t</w:t>
        </w:r>
      </w:ins>
      <w:ins w:id="837" w:author="Liu, Luyu" w:date="2020-06-18T22:39:00Z">
        <w:r w:rsidR="00E800CF">
          <w:t xml:space="preserve">he </w:t>
        </w:r>
        <w:r w:rsidR="00E800CF">
          <w:t xml:space="preserve">waiting times are sensitive to the </w:t>
        </w:r>
        <w:r w:rsidR="00E800CF">
          <w:lastRenderedPageBreak/>
          <w:t>change in the headways</w:t>
        </w:r>
      </w:ins>
      <w:ins w:id="838" w:author="Liu, Luyu" w:date="2020-06-18T22:40:00Z">
        <w:r w:rsidR="00E800CF">
          <w:t xml:space="preserve"> indicated by red ovals: longer headways are correlated with longer waiting times but not</w:t>
        </w:r>
      </w:ins>
      <w:ins w:id="839" w:author="Liu, Luyu" w:date="2020-06-18T22:41:00Z">
        <w:r w:rsidR="00E800CF">
          <w:t xml:space="preserve"> risk of missing bus</w:t>
        </w:r>
      </w:ins>
      <w:ins w:id="840" w:author="Liu, Luyu" w:date="2020-06-18T22:40:00Z">
        <w:r w:rsidR="00E800CF">
          <w:t>.</w:t>
        </w:r>
      </w:ins>
      <w:ins w:id="841" w:author="Liu, Luyu" w:date="2020-06-18T22:41:00Z">
        <w:r w:rsidR="00C855F9">
          <w:t xml:space="preserve"> </w:t>
        </w:r>
      </w:ins>
      <w:del w:id="842" w:author="Liu, Luyu" w:date="2020-06-18T22:17:00Z">
        <w:r w:rsidDel="00956300">
          <w:delText>These results confirm the waiting times are sensitive to the change in the headways (indicated by red ovals in the figures): with longer headways comes longer waiting times</w:delText>
        </w:r>
      </w:del>
      <w:del w:id="843" w:author="Liu, Luyu" w:date="2020-06-18T19:52:00Z">
        <w:r w:rsidDel="000E1C52">
          <w:delText xml:space="preserve"> (</w:delText>
        </w:r>
        <w:r w:rsidDel="000E1C52">
          <w:fldChar w:fldCharType="begin"/>
        </w:r>
        <w:r w:rsidRPr="00910368" w:rsidDel="000E1C52">
          <w:rPr>
            <w:rPrChange w:id="844" w:author="Liu, Luyu" w:date="2020-06-18T22:58:00Z">
              <w:rPr/>
            </w:rPrChange>
          </w:rPr>
          <w:delInstrText xml:space="preserve"> REF _Ref16256385 \h </w:delInstrText>
        </w:r>
        <w:r w:rsidRPr="00910368" w:rsidDel="000E1C52">
          <w:rPr>
            <w:rPrChange w:id="845" w:author="Liu, Luyu" w:date="2020-06-18T22:58:00Z">
              <w:rPr/>
            </w:rPrChange>
          </w:rPr>
        </w:r>
        <w:r w:rsidDel="000E1C52">
          <w:fldChar w:fldCharType="separate"/>
        </w:r>
        <w:r w:rsidRPr="004743C5" w:rsidDel="000E1C52">
          <w:delText xml:space="preserve">Figure </w:delText>
        </w:r>
        <w:r w:rsidDel="000E1C52">
          <w:rPr>
            <w:noProof/>
          </w:rPr>
          <w:delText>13</w:delText>
        </w:r>
        <w:r w:rsidDel="000E1C52">
          <w:fldChar w:fldCharType="end"/>
        </w:r>
        <w:r w:rsidDel="000E1C52">
          <w:delText>)</w:delText>
        </w:r>
      </w:del>
      <w:del w:id="846" w:author="Liu, Luyu" w:date="2020-06-18T22:17:00Z">
        <w:r w:rsidDel="00956300">
          <w:delText>.</w:delText>
        </w:r>
      </w:del>
      <w:del w:id="847" w:author="Liu, Luyu" w:date="2020-06-15T19:57:00Z">
        <w:r w:rsidDel="00A246E6">
          <w:delText xml:space="preserve">   </w:delText>
        </w:r>
      </w:del>
      <w:del w:id="848" w:author="Liu, Luyu" w:date="2020-06-18T22:17:00Z">
        <w:r w:rsidDel="00956300">
          <w:delText>In contrast, the risk of missing a bus does not increase dramatically with differences in headway frequency</w:delText>
        </w:r>
      </w:del>
      <w:del w:id="849" w:author="Liu, Luyu" w:date="2020-06-18T19:53:00Z">
        <w:r w:rsidDel="00D03EAF">
          <w:delText xml:space="preserve"> (</w:delText>
        </w:r>
        <w:r w:rsidDel="00D03EAF">
          <w:fldChar w:fldCharType="begin"/>
        </w:r>
        <w:r w:rsidRPr="00D03EAF" w:rsidDel="00D03EAF">
          <w:rPr>
            <w:rPrChange w:id="850" w:author="Liu, Luyu" w:date="2020-06-18T19:53:00Z">
              <w:rPr/>
            </w:rPrChange>
          </w:rPr>
          <w:delInstrText xml:space="preserve"> REF _Ref16256137 \h </w:delInstrText>
        </w:r>
        <w:r w:rsidRPr="00D03EAF" w:rsidDel="00D03EAF">
          <w:rPr>
            <w:rPrChange w:id="851" w:author="Liu, Luyu" w:date="2020-06-18T19:53:00Z">
              <w:rPr/>
            </w:rPrChange>
          </w:rPr>
        </w:r>
        <w:r w:rsidDel="00D03EAF">
          <w:fldChar w:fldCharType="separate"/>
        </w:r>
        <w:r w:rsidRPr="00D03EAF" w:rsidDel="00D03EAF">
          <w:rPr>
            <w:rPrChange w:id="852" w:author="Liu, Luyu" w:date="2020-06-18T19:53:00Z">
              <w:rPr/>
            </w:rPrChange>
          </w:rPr>
          <w:delText xml:space="preserve">Figure </w:delText>
        </w:r>
        <w:r w:rsidRPr="00D03EAF" w:rsidDel="00D03EAF">
          <w:rPr>
            <w:noProof/>
            <w:rPrChange w:id="853" w:author="Liu, Luyu" w:date="2020-06-18T19:53:00Z">
              <w:rPr>
                <w:noProof/>
              </w:rPr>
            </w:rPrChange>
          </w:rPr>
          <w:delText>14</w:delText>
        </w:r>
        <w:r w:rsidDel="00D03EAF">
          <w:fldChar w:fldCharType="end"/>
        </w:r>
        <w:r w:rsidDel="00D03EAF">
          <w:delText>)</w:delText>
        </w:r>
      </w:del>
      <w:del w:id="854" w:author="Liu, Luyu" w:date="2020-06-18T22:17:00Z">
        <w:r w:rsidDel="00956300">
          <w:delText>.</w:delText>
        </w:r>
      </w:del>
    </w:p>
    <w:p w14:paraId="21847F69" w14:textId="13D4BDCA" w:rsidR="005A464A" w:rsidDel="00C855F9" w:rsidRDefault="005A464A" w:rsidP="00C855F9">
      <w:pPr>
        <w:pStyle w:val="TimesNewRoman"/>
        <w:rPr>
          <w:del w:id="855" w:author="Liu, Luyu" w:date="2020-06-18T22:42:00Z"/>
        </w:rPr>
        <w:pPrChange w:id="856" w:author="Liu, Luyu" w:date="2020-06-18T22:41:00Z">
          <w:pPr>
            <w:pStyle w:val="IndentTimesNewRoman"/>
            <w:ind w:firstLine="0"/>
            <w:jc w:val="both"/>
          </w:pPr>
        </w:pPrChange>
      </w:pPr>
    </w:p>
    <w:p w14:paraId="73189504" w14:textId="66975B87" w:rsidR="005A464A" w:rsidRPr="005F6743" w:rsidDel="000E1C52" w:rsidRDefault="005A464A" w:rsidP="005A464A">
      <w:pPr>
        <w:pStyle w:val="IndentTimesNewRoman"/>
        <w:ind w:firstLine="0"/>
        <w:jc w:val="both"/>
        <w:rPr>
          <w:del w:id="857" w:author="Liu, Luyu" w:date="2020-06-18T19:44:00Z"/>
        </w:rPr>
      </w:pPr>
    </w:p>
    <w:p w14:paraId="1119AB4C" w14:textId="579F2BC0" w:rsidR="005A464A" w:rsidDel="000E1C52" w:rsidRDefault="005A464A" w:rsidP="005A464A">
      <w:pPr>
        <w:pStyle w:val="IndentTimesNewRoman"/>
        <w:keepNext/>
        <w:ind w:firstLine="0"/>
        <w:jc w:val="center"/>
        <w:rPr>
          <w:del w:id="858" w:author="Liu, Luyu" w:date="2020-06-18T19:44:00Z"/>
        </w:rPr>
      </w:pPr>
      <w:del w:id="859" w:author="Liu, Luyu" w:date="2020-06-18T19:44:00Z">
        <w:r w:rsidDel="000E1C52">
          <w:rPr>
            <w:noProof/>
          </w:rPr>
          <w:drawing>
            <wp:inline distT="0" distB="0" distL="0" distR="0" wp14:anchorId="68EFE967" wp14:editId="4E25A7E8">
              <wp:extent cx="5478975" cy="3926149"/>
              <wp:effectExtent l="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t_all"/>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5478975" cy="3926149"/>
                      </a:xfrm>
                      <a:prstGeom prst="rect">
                        <a:avLst/>
                      </a:prstGeom>
                      <a:noFill/>
                      <a:ln>
                        <a:noFill/>
                      </a:ln>
                    </pic:spPr>
                  </pic:pic>
                </a:graphicData>
              </a:graphic>
            </wp:inline>
          </w:drawing>
        </w:r>
      </w:del>
    </w:p>
    <w:p w14:paraId="20CD4B5E" w14:textId="33FA70A3" w:rsidR="005A464A" w:rsidRPr="006E112A" w:rsidDel="000E1C52" w:rsidRDefault="005A464A" w:rsidP="005A464A">
      <w:pPr>
        <w:spacing w:line="256" w:lineRule="auto"/>
        <w:jc w:val="center"/>
        <w:rPr>
          <w:del w:id="860" w:author="Liu, Luyu" w:date="2020-06-18T19:44:00Z"/>
          <w:rFonts w:ascii="Times New Roman" w:hAnsi="Times New Roman" w:cs="Times New Roman"/>
          <w:sz w:val="24"/>
          <w:szCs w:val="24"/>
        </w:rPr>
      </w:pPr>
      <w:bookmarkStart w:id="861" w:name="_Ref16256385"/>
      <w:bookmarkStart w:id="862" w:name="_Ref16256378"/>
      <w:commentRangeStart w:id="863"/>
      <w:del w:id="864" w:author="Liu, Luyu" w:date="2020-06-18T19:44:00Z">
        <w:r w:rsidRPr="004743C5" w:rsidDel="000E1C52">
          <w:rPr>
            <w:rFonts w:ascii="Times New Roman" w:hAnsi="Times New Roman" w:cs="Times New Roman"/>
            <w:sz w:val="24"/>
            <w:szCs w:val="24"/>
          </w:rPr>
          <w:delText xml:space="preserve">Figure </w:delText>
        </w:r>
        <w:r w:rsidRPr="004743C5" w:rsidDel="000E1C52">
          <w:rPr>
            <w:rFonts w:ascii="Times New Roman" w:hAnsi="Times New Roman" w:cs="Times New Roman"/>
            <w:sz w:val="24"/>
            <w:szCs w:val="24"/>
          </w:rPr>
          <w:fldChar w:fldCharType="begin"/>
        </w:r>
        <w:r w:rsidRPr="004743C5" w:rsidDel="000E1C52">
          <w:rPr>
            <w:rFonts w:ascii="Times New Roman" w:hAnsi="Times New Roman" w:cs="Times New Roman"/>
            <w:sz w:val="24"/>
            <w:szCs w:val="24"/>
          </w:rPr>
          <w:delInstrText xml:space="preserve"> SEQ Figure \* ARABIC </w:delInstrText>
        </w:r>
        <w:r w:rsidRPr="004743C5" w:rsidDel="000E1C52">
          <w:rPr>
            <w:rFonts w:ascii="Times New Roman" w:hAnsi="Times New Roman" w:cs="Times New Roman"/>
            <w:sz w:val="24"/>
            <w:szCs w:val="24"/>
          </w:rPr>
          <w:fldChar w:fldCharType="separate"/>
        </w:r>
      </w:del>
      <w:del w:id="865" w:author="Liu, Luyu" w:date="2020-06-12T16:21:00Z">
        <w:r w:rsidDel="001B4909">
          <w:rPr>
            <w:rFonts w:ascii="Times New Roman" w:hAnsi="Times New Roman" w:cs="Times New Roman"/>
            <w:noProof/>
            <w:sz w:val="24"/>
            <w:szCs w:val="24"/>
          </w:rPr>
          <w:delText>13</w:delText>
        </w:r>
      </w:del>
      <w:del w:id="866" w:author="Liu, Luyu" w:date="2020-06-18T19:44:00Z">
        <w:r w:rsidRPr="004743C5" w:rsidDel="000E1C52">
          <w:rPr>
            <w:rFonts w:ascii="Times New Roman" w:hAnsi="Times New Roman" w:cs="Times New Roman"/>
            <w:sz w:val="24"/>
            <w:szCs w:val="24"/>
          </w:rPr>
          <w:fldChar w:fldCharType="end"/>
        </w:r>
        <w:bookmarkEnd w:id="861"/>
        <w:r w:rsidDel="000E1C52">
          <w:rPr>
            <w:rFonts w:ascii="Times New Roman" w:hAnsi="Times New Roman" w:cs="Times New Roman"/>
            <w:sz w:val="24"/>
            <w:szCs w:val="24"/>
          </w:rPr>
          <w:delText>:</w:delText>
        </w:r>
        <w:r w:rsidRPr="004743C5" w:rsidDel="000E1C52">
          <w:rPr>
            <w:rFonts w:ascii="Times New Roman" w:hAnsi="Times New Roman" w:cs="Times New Roman"/>
            <w:sz w:val="24"/>
            <w:szCs w:val="24"/>
          </w:rPr>
          <w:delText xml:space="preserve"> </w:delText>
        </w:r>
        <w:r w:rsidDel="000E1C52">
          <w:rPr>
            <w:rFonts w:ascii="Times New Roman" w:hAnsi="Times New Roman" w:cs="Times New Roman"/>
            <w:sz w:val="24"/>
            <w:szCs w:val="24"/>
          </w:rPr>
          <w:delText>Spatial pattern of average waiting time within a walking distance buffer along the bus route: GT</w:delText>
        </w:r>
        <w:r w:rsidRPr="006E112A" w:rsidDel="000E1C52">
          <w:rPr>
            <w:rFonts w:ascii="Times New Roman" w:hAnsi="Times New Roman" w:cs="Times New Roman"/>
            <w:sz w:val="24"/>
            <w:szCs w:val="24"/>
          </w:rPr>
          <w:delText xml:space="preserve"> (top left), </w:delText>
        </w:r>
        <w:r w:rsidDel="000E1C52">
          <w:rPr>
            <w:rFonts w:ascii="Times New Roman" w:hAnsi="Times New Roman" w:cs="Times New Roman"/>
            <w:sz w:val="24"/>
            <w:szCs w:val="24"/>
          </w:rPr>
          <w:delText>ST</w:delText>
        </w:r>
        <w:r w:rsidRPr="003705D3" w:rsidDel="000E1C52">
          <w:rPr>
            <w:rFonts w:ascii="Times New Roman" w:hAnsi="Times New Roman" w:cs="Times New Roman"/>
            <w:sz w:val="24"/>
            <w:szCs w:val="24"/>
          </w:rPr>
          <w:delText xml:space="preserve"> </w:delText>
        </w:r>
        <w:r w:rsidRPr="006E112A" w:rsidDel="000E1C52">
          <w:rPr>
            <w:rFonts w:ascii="Times New Roman" w:hAnsi="Times New Roman" w:cs="Times New Roman"/>
            <w:sz w:val="24"/>
            <w:szCs w:val="24"/>
          </w:rPr>
          <w:delText xml:space="preserve">(top right), </w:delText>
        </w:r>
        <w:r w:rsidDel="000E1C52">
          <w:rPr>
            <w:rFonts w:ascii="Times New Roman" w:hAnsi="Times New Roman" w:cs="Times New Roman"/>
            <w:sz w:val="24"/>
            <w:szCs w:val="24"/>
          </w:rPr>
          <w:delText>ET</w:delText>
        </w:r>
        <w:r w:rsidRPr="006E112A" w:rsidDel="000E1C52">
          <w:rPr>
            <w:rFonts w:ascii="Times New Roman" w:hAnsi="Times New Roman" w:cs="Times New Roman"/>
            <w:sz w:val="24"/>
            <w:szCs w:val="24"/>
          </w:rPr>
          <w:delText xml:space="preserve"> (bottom left), </w:delText>
        </w:r>
        <w:r w:rsidDel="000E1C52">
          <w:rPr>
            <w:rFonts w:ascii="Times New Roman" w:hAnsi="Times New Roman" w:cs="Times New Roman"/>
            <w:sz w:val="24"/>
            <w:szCs w:val="24"/>
          </w:rPr>
          <w:delText>AT (bottom right)</w:delText>
        </w:r>
        <w:bookmarkEnd w:id="862"/>
        <w:r w:rsidRPr="006E112A" w:rsidDel="000E1C52">
          <w:rPr>
            <w:rFonts w:ascii="Times New Roman" w:hAnsi="Times New Roman" w:cs="Times New Roman"/>
            <w:sz w:val="24"/>
            <w:szCs w:val="24"/>
          </w:rPr>
          <w:delText xml:space="preserve"> </w:delText>
        </w:r>
        <w:commentRangeEnd w:id="863"/>
        <w:r w:rsidDel="000E1C52">
          <w:rPr>
            <w:rStyle w:val="CommentReference"/>
          </w:rPr>
          <w:commentReference w:id="863"/>
        </w:r>
      </w:del>
    </w:p>
    <w:p w14:paraId="7ED116EF" w14:textId="29BFEF90" w:rsidR="005A464A" w:rsidDel="000E1C52" w:rsidRDefault="005A464A" w:rsidP="005A464A">
      <w:pPr>
        <w:pStyle w:val="Italic"/>
        <w:ind w:firstLine="0"/>
        <w:rPr>
          <w:del w:id="867" w:author="Liu, Luyu" w:date="2020-06-18T19:44:00Z"/>
          <w:b/>
          <w:i w:val="0"/>
          <w:iCs/>
        </w:rPr>
      </w:pPr>
    </w:p>
    <w:p w14:paraId="3669BB19" w14:textId="435632B1" w:rsidR="005A464A" w:rsidDel="000E1C52" w:rsidRDefault="005A464A" w:rsidP="005A464A">
      <w:pPr>
        <w:keepNext/>
        <w:spacing w:line="256" w:lineRule="auto"/>
        <w:jc w:val="center"/>
        <w:rPr>
          <w:del w:id="868" w:author="Liu, Luyu" w:date="2020-06-18T19:44:00Z"/>
        </w:rPr>
      </w:pPr>
      <w:del w:id="869" w:author="Liu, Luyu" w:date="2020-06-18T19:44:00Z">
        <w:r w:rsidDel="000E1C52">
          <w:rPr>
            <w:noProof/>
          </w:rPr>
          <w:drawing>
            <wp:inline distT="0" distB="0" distL="0" distR="0" wp14:anchorId="031D1A10" wp14:editId="4E427535">
              <wp:extent cx="5886909" cy="423741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r_all.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886909" cy="4237411"/>
                      </a:xfrm>
                      <a:prstGeom prst="rect">
                        <a:avLst/>
                      </a:prstGeom>
                    </pic:spPr>
                  </pic:pic>
                </a:graphicData>
              </a:graphic>
            </wp:inline>
          </w:drawing>
        </w:r>
      </w:del>
    </w:p>
    <w:p w14:paraId="113B73B2" w14:textId="3DDBFDA2" w:rsidR="005A464A" w:rsidRPr="006E112A" w:rsidDel="000E1C52" w:rsidRDefault="005A464A" w:rsidP="005A464A">
      <w:pPr>
        <w:spacing w:line="256" w:lineRule="auto"/>
        <w:jc w:val="center"/>
        <w:rPr>
          <w:del w:id="870" w:author="Liu, Luyu" w:date="2020-06-18T19:44:00Z"/>
          <w:rFonts w:ascii="Times New Roman" w:hAnsi="Times New Roman" w:cs="Times New Roman"/>
          <w:sz w:val="24"/>
          <w:szCs w:val="24"/>
        </w:rPr>
      </w:pPr>
      <w:bookmarkStart w:id="871" w:name="_Ref16256137"/>
      <w:commentRangeStart w:id="872"/>
      <w:del w:id="873" w:author="Liu, Luyu" w:date="2020-06-18T19:44:00Z">
        <w:r w:rsidRPr="00530F4C" w:rsidDel="000E1C52">
          <w:rPr>
            <w:rFonts w:ascii="Times New Roman" w:hAnsi="Times New Roman" w:cs="Times New Roman"/>
            <w:sz w:val="24"/>
            <w:szCs w:val="24"/>
          </w:rPr>
          <w:delText xml:space="preserve">Figure </w:delText>
        </w:r>
        <w:r w:rsidRPr="00530F4C" w:rsidDel="000E1C52">
          <w:rPr>
            <w:rFonts w:ascii="Times New Roman" w:hAnsi="Times New Roman" w:cs="Times New Roman"/>
            <w:sz w:val="24"/>
            <w:szCs w:val="24"/>
          </w:rPr>
          <w:fldChar w:fldCharType="begin"/>
        </w:r>
        <w:r w:rsidRPr="00530F4C" w:rsidDel="000E1C52">
          <w:rPr>
            <w:rFonts w:ascii="Times New Roman" w:hAnsi="Times New Roman" w:cs="Times New Roman"/>
            <w:sz w:val="24"/>
            <w:szCs w:val="24"/>
          </w:rPr>
          <w:delInstrText xml:space="preserve"> SEQ Figure \* ARABIC </w:delInstrText>
        </w:r>
        <w:r w:rsidRPr="00530F4C" w:rsidDel="000E1C52">
          <w:rPr>
            <w:rFonts w:ascii="Times New Roman" w:hAnsi="Times New Roman" w:cs="Times New Roman"/>
            <w:sz w:val="24"/>
            <w:szCs w:val="24"/>
          </w:rPr>
          <w:fldChar w:fldCharType="separate"/>
        </w:r>
        <w:r w:rsidR="00FF1FB0" w:rsidDel="000E1C52">
          <w:rPr>
            <w:rFonts w:ascii="Times New Roman" w:hAnsi="Times New Roman" w:cs="Times New Roman"/>
            <w:noProof/>
            <w:sz w:val="24"/>
            <w:szCs w:val="24"/>
          </w:rPr>
          <w:delText>12</w:delText>
        </w:r>
        <w:r w:rsidRPr="00530F4C" w:rsidDel="000E1C52">
          <w:rPr>
            <w:rFonts w:ascii="Times New Roman" w:hAnsi="Times New Roman" w:cs="Times New Roman"/>
            <w:sz w:val="24"/>
            <w:szCs w:val="24"/>
          </w:rPr>
          <w:fldChar w:fldCharType="end"/>
        </w:r>
        <w:bookmarkEnd w:id="871"/>
        <w:r w:rsidDel="000E1C52">
          <w:rPr>
            <w:rFonts w:ascii="Times New Roman" w:hAnsi="Times New Roman" w:cs="Times New Roman"/>
            <w:sz w:val="24"/>
            <w:szCs w:val="24"/>
          </w:rPr>
          <w:delText>:</w:delText>
        </w:r>
        <w:r w:rsidRPr="00D4298B" w:rsidDel="000E1C52">
          <w:rPr>
            <w:rFonts w:ascii="Times New Roman" w:hAnsi="Times New Roman" w:cs="Times New Roman"/>
            <w:sz w:val="24"/>
            <w:szCs w:val="24"/>
          </w:rPr>
          <w:delText xml:space="preserve"> </w:delText>
        </w:r>
        <w:r w:rsidRPr="00F625BD" w:rsidDel="000E1C52">
          <w:rPr>
            <w:rFonts w:ascii="Times New Roman" w:hAnsi="Times New Roman" w:cs="Times New Roman"/>
            <w:sz w:val="24"/>
            <w:szCs w:val="24"/>
          </w:rPr>
          <w:delText xml:space="preserve">Spatial pattern of </w:delText>
        </w:r>
        <w:r w:rsidDel="000E1C52">
          <w:rPr>
            <w:rFonts w:ascii="Times New Roman" w:hAnsi="Times New Roman" w:cs="Times New Roman"/>
            <w:sz w:val="24"/>
            <w:szCs w:val="24"/>
          </w:rPr>
          <w:delText xml:space="preserve">missed bus risk </w:delText>
        </w:r>
        <w:r w:rsidRPr="00F625BD" w:rsidDel="000E1C52">
          <w:rPr>
            <w:rFonts w:ascii="Times New Roman" w:hAnsi="Times New Roman" w:cs="Times New Roman"/>
            <w:sz w:val="24"/>
            <w:szCs w:val="24"/>
          </w:rPr>
          <w:delText xml:space="preserve">within a walking distance buffer along the </w:delText>
        </w:r>
        <w:r w:rsidDel="000E1C52">
          <w:rPr>
            <w:rFonts w:ascii="Times New Roman" w:hAnsi="Times New Roman" w:cs="Times New Roman"/>
            <w:sz w:val="24"/>
            <w:szCs w:val="24"/>
          </w:rPr>
          <w:delText xml:space="preserve">bus </w:delText>
        </w:r>
        <w:r w:rsidRPr="00F625BD" w:rsidDel="000E1C52">
          <w:rPr>
            <w:rFonts w:ascii="Times New Roman" w:hAnsi="Times New Roman" w:cs="Times New Roman"/>
            <w:sz w:val="24"/>
            <w:szCs w:val="24"/>
          </w:rPr>
          <w:delText>route</w:delText>
        </w:r>
        <w:r w:rsidDel="000E1C52">
          <w:rPr>
            <w:rFonts w:ascii="Times New Roman" w:hAnsi="Times New Roman" w:cs="Times New Roman"/>
            <w:sz w:val="24"/>
            <w:szCs w:val="24"/>
          </w:rPr>
          <w:delText>:</w:delText>
        </w:r>
      </w:del>
      <w:del w:id="874" w:author="Liu, Luyu" w:date="2020-06-15T19:57:00Z">
        <w:r w:rsidDel="00A246E6">
          <w:rPr>
            <w:rFonts w:ascii="Times New Roman" w:hAnsi="Times New Roman" w:cs="Times New Roman"/>
            <w:sz w:val="24"/>
            <w:szCs w:val="24"/>
          </w:rPr>
          <w:delText xml:space="preserve"> </w:delText>
        </w:r>
        <w:r w:rsidRPr="00F625BD" w:rsidDel="00A246E6">
          <w:rPr>
            <w:rFonts w:ascii="Times New Roman" w:hAnsi="Times New Roman" w:cs="Times New Roman"/>
            <w:sz w:val="24"/>
            <w:szCs w:val="24"/>
          </w:rPr>
          <w:delText xml:space="preserve"> </w:delText>
        </w:r>
      </w:del>
      <w:del w:id="875" w:author="Liu, Luyu" w:date="2020-06-18T19:44:00Z">
        <w:r w:rsidDel="000E1C52">
          <w:rPr>
            <w:rFonts w:ascii="Times New Roman" w:hAnsi="Times New Roman" w:cs="Times New Roman"/>
            <w:sz w:val="24"/>
            <w:szCs w:val="24"/>
          </w:rPr>
          <w:delText>GT</w:delText>
        </w:r>
        <w:r w:rsidRPr="00530F4C" w:rsidDel="000E1C52">
          <w:rPr>
            <w:rFonts w:ascii="Times New Roman" w:hAnsi="Times New Roman" w:cs="Times New Roman"/>
            <w:sz w:val="24"/>
            <w:szCs w:val="24"/>
          </w:rPr>
          <w:delText xml:space="preserve"> </w:delText>
        </w:r>
        <w:r w:rsidRPr="006E112A" w:rsidDel="000E1C52">
          <w:rPr>
            <w:rFonts w:ascii="Times New Roman" w:hAnsi="Times New Roman" w:cs="Times New Roman"/>
            <w:sz w:val="24"/>
            <w:szCs w:val="24"/>
          </w:rPr>
          <w:delText xml:space="preserve">(top </w:delText>
        </w:r>
        <w:r w:rsidDel="000E1C52">
          <w:rPr>
            <w:rFonts w:ascii="Times New Roman" w:hAnsi="Times New Roman" w:cs="Times New Roman"/>
            <w:sz w:val="24"/>
            <w:szCs w:val="24"/>
          </w:rPr>
          <w:delText>left</w:delText>
        </w:r>
        <w:r w:rsidRPr="006E112A" w:rsidDel="000E1C52">
          <w:rPr>
            <w:rFonts w:ascii="Times New Roman" w:hAnsi="Times New Roman" w:cs="Times New Roman"/>
            <w:sz w:val="24"/>
            <w:szCs w:val="24"/>
          </w:rPr>
          <w:delText xml:space="preserve">), </w:delText>
        </w:r>
        <w:r w:rsidDel="000E1C52">
          <w:rPr>
            <w:rFonts w:ascii="Times New Roman" w:hAnsi="Times New Roman" w:cs="Times New Roman"/>
            <w:sz w:val="24"/>
            <w:szCs w:val="24"/>
          </w:rPr>
          <w:delText xml:space="preserve">ST </w:delText>
        </w:r>
        <w:r w:rsidRPr="006E112A" w:rsidDel="000E1C52">
          <w:rPr>
            <w:rFonts w:ascii="Times New Roman" w:hAnsi="Times New Roman" w:cs="Times New Roman"/>
            <w:sz w:val="24"/>
            <w:szCs w:val="24"/>
          </w:rPr>
          <w:delText>(</w:delText>
        </w:r>
        <w:r w:rsidDel="000E1C52">
          <w:rPr>
            <w:rFonts w:ascii="Times New Roman" w:hAnsi="Times New Roman" w:cs="Times New Roman"/>
            <w:sz w:val="24"/>
            <w:szCs w:val="24"/>
          </w:rPr>
          <w:delText>top</w:delText>
        </w:r>
        <w:r w:rsidRPr="006E112A" w:rsidDel="000E1C52">
          <w:rPr>
            <w:rFonts w:ascii="Times New Roman" w:hAnsi="Times New Roman" w:cs="Times New Roman"/>
            <w:sz w:val="24"/>
            <w:szCs w:val="24"/>
          </w:rPr>
          <w:delText xml:space="preserve"> </w:delText>
        </w:r>
        <w:r w:rsidDel="000E1C52">
          <w:rPr>
            <w:rFonts w:ascii="Times New Roman" w:hAnsi="Times New Roman" w:cs="Times New Roman"/>
            <w:sz w:val="24"/>
            <w:szCs w:val="24"/>
          </w:rPr>
          <w:delText>right</w:delText>
        </w:r>
        <w:r w:rsidRPr="006E112A" w:rsidDel="000E1C52">
          <w:rPr>
            <w:rFonts w:ascii="Times New Roman" w:hAnsi="Times New Roman" w:cs="Times New Roman"/>
            <w:sz w:val="24"/>
            <w:szCs w:val="24"/>
          </w:rPr>
          <w:delText xml:space="preserve">), </w:delText>
        </w:r>
        <w:r w:rsidDel="000E1C52">
          <w:rPr>
            <w:rFonts w:ascii="Times New Roman" w:hAnsi="Times New Roman" w:cs="Times New Roman"/>
            <w:sz w:val="24"/>
            <w:szCs w:val="24"/>
          </w:rPr>
          <w:delText>ET</w:delText>
        </w:r>
        <w:r w:rsidRPr="006E112A" w:rsidDel="000E1C52">
          <w:rPr>
            <w:rFonts w:ascii="Times New Roman" w:hAnsi="Times New Roman" w:cs="Times New Roman"/>
            <w:sz w:val="24"/>
            <w:szCs w:val="24"/>
          </w:rPr>
          <w:delText xml:space="preserve"> (bottom)'s </w:delText>
        </w:r>
        <w:r w:rsidDel="000E1C52">
          <w:rPr>
            <w:rFonts w:ascii="Times New Roman" w:hAnsi="Times New Roman" w:cs="Times New Roman"/>
            <w:sz w:val="24"/>
            <w:szCs w:val="24"/>
          </w:rPr>
          <w:delText>missed risk</w:delText>
        </w:r>
        <w:r w:rsidRPr="006E112A" w:rsidDel="000E1C52">
          <w:rPr>
            <w:rFonts w:ascii="Times New Roman" w:hAnsi="Times New Roman" w:cs="Times New Roman"/>
            <w:sz w:val="24"/>
            <w:szCs w:val="24"/>
          </w:rPr>
          <w:delText xml:space="preserve"> pattern</w:delText>
        </w:r>
        <w:r w:rsidDel="000E1C52">
          <w:rPr>
            <w:rFonts w:ascii="Times New Roman" w:hAnsi="Times New Roman" w:cs="Times New Roman"/>
            <w:sz w:val="24"/>
            <w:szCs w:val="24"/>
          </w:rPr>
          <w:delText>.</w:delText>
        </w:r>
        <w:commentRangeEnd w:id="872"/>
        <w:r w:rsidDel="000E1C52">
          <w:rPr>
            <w:rStyle w:val="CommentReference"/>
          </w:rPr>
          <w:commentReference w:id="872"/>
        </w:r>
      </w:del>
    </w:p>
    <w:p w14:paraId="30D21D53" w14:textId="6381AD78" w:rsidR="005A464A" w:rsidDel="00C855F9" w:rsidRDefault="005A464A" w:rsidP="005A464A">
      <w:pPr>
        <w:spacing w:line="256" w:lineRule="auto"/>
        <w:rPr>
          <w:del w:id="876" w:author="Liu, Luyu" w:date="2020-06-18T22:42:00Z"/>
          <w:rFonts w:ascii="Times New Roman" w:hAnsi="Times New Roman" w:cs="Times New Roman"/>
          <w:sz w:val="24"/>
          <w:szCs w:val="24"/>
        </w:rPr>
      </w:pPr>
    </w:p>
    <w:p w14:paraId="6015FA69" w14:textId="7B679E0B" w:rsidR="008977AC" w:rsidRDefault="005A464A" w:rsidP="001C320A">
      <w:pPr>
        <w:pStyle w:val="IndentTimesNewRoman"/>
        <w:jc w:val="both"/>
        <w:rPr>
          <w:ins w:id="877" w:author="Liu, Luyu" w:date="2020-06-18T22:17:00Z"/>
        </w:rPr>
      </w:pPr>
      <w:r>
        <w:fldChar w:fldCharType="begin"/>
      </w:r>
      <w:r>
        <w:instrText xml:space="preserve"> REF _Ref16256046 \h  \* MERGEFORMAT </w:instrText>
      </w:r>
      <w:r>
        <w:fldChar w:fldCharType="separate"/>
      </w:r>
      <w:ins w:id="878" w:author="Liu, Luyu" w:date="2020-06-18T22:58:00Z">
        <w:r w:rsidR="00910368">
          <w:t xml:space="preserve">Figure </w:t>
        </w:r>
        <w:r w:rsidR="00910368">
          <w:rPr>
            <w:noProof/>
          </w:rPr>
          <w:t>9</w:t>
        </w:r>
      </w:ins>
      <w:del w:id="879" w:author="Liu, Luyu" w:date="2020-06-18T19:55:00Z">
        <w:r w:rsidDel="00351DCD">
          <w:delText xml:space="preserve">Figure </w:delText>
        </w:r>
        <w:r w:rsidDel="00351DCD">
          <w:rPr>
            <w:noProof/>
          </w:rPr>
          <w:delText>15</w:delText>
        </w:r>
      </w:del>
      <w:r>
        <w:fldChar w:fldCharType="end"/>
      </w:r>
      <w:r>
        <w:t xml:space="preserve"> shows the average waiting time and risk across space for </w:t>
      </w:r>
      <w:ins w:id="880" w:author="Liu, Luyu" w:date="2020-06-18T22:34:00Z">
        <w:r w:rsidR="002106A5">
          <w:t xml:space="preserve">the </w:t>
        </w:r>
      </w:ins>
      <w:del w:id="881" w:author="Liu, Luyu" w:date="2020-06-18T22:34:00Z">
        <w:r w:rsidDel="00DE2C99">
          <w:delText>the PT strategy</w:delText>
        </w:r>
      </w:del>
      <w:ins w:id="882" w:author="Liu, Luyu" w:date="2020-06-18T22:34:00Z">
        <w:r w:rsidR="00DE2C99">
          <w:t>prudent tactic optimal</w:t>
        </w:r>
      </w:ins>
      <w:r w:rsidRPr="00745341">
        <w:t>.</w:t>
      </w:r>
      <w:r>
        <w:t xml:space="preserve"> </w:t>
      </w:r>
      <w:r w:rsidRPr="005238B9">
        <w:rPr>
          <w:rStyle w:val="TimesNewRomanChar"/>
        </w:rPr>
        <w:t xml:space="preserve">Noticeably, there are two significant clusters </w:t>
      </w:r>
      <w:r>
        <w:rPr>
          <w:rStyle w:val="TimesNewRomanChar"/>
        </w:rPr>
        <w:t xml:space="preserve">of high waiting time/high risk </w:t>
      </w:r>
      <w:r w:rsidRPr="005238B9">
        <w:rPr>
          <w:rStyle w:val="TimesNewRomanChar"/>
        </w:rPr>
        <w:t>near the originating stop</w:t>
      </w:r>
      <w:r>
        <w:rPr>
          <w:rStyle w:val="TimesNewRomanChar"/>
        </w:rPr>
        <w:t>s</w:t>
      </w:r>
      <w:r w:rsidRPr="005238B9">
        <w:rPr>
          <w:rStyle w:val="TimesNewRomanChar"/>
        </w:rPr>
        <w:t xml:space="preserve"> </w:t>
      </w:r>
      <w:r>
        <w:rPr>
          <w:rStyle w:val="TimesNewRomanChar"/>
        </w:rPr>
        <w:t>for standard headway service (indicated by a blue oval) and frequent headway service (indicated by the red oval).</w:t>
      </w:r>
      <w:del w:id="883" w:author="Liu, Luyu" w:date="2020-06-15T19:57:00Z">
        <w:r w:rsidDel="00A246E6">
          <w:rPr>
            <w:rStyle w:val="TimesNewRomanChar"/>
          </w:rPr>
          <w:delText xml:space="preserve">  </w:delText>
        </w:r>
      </w:del>
      <w:ins w:id="884" w:author="Liu, Luyu" w:date="2020-06-15T19:57:00Z">
        <w:r w:rsidR="00A246E6">
          <w:rPr>
            <w:rStyle w:val="TimesNewRomanChar"/>
          </w:rPr>
          <w:t xml:space="preserve"> </w:t>
        </w:r>
      </w:ins>
      <w:r>
        <w:rPr>
          <w:rStyle w:val="TimesNewRomanChar"/>
        </w:rPr>
        <w:t>These clusters occur b</w:t>
      </w:r>
      <w:r>
        <w:t>ecause real-time information will not be available for these stops until the bus leaves the originating stop. By the time the real-time information is updated, the user has likely missed the bus. Consequently, PT insurance buffer will not help improve the missed risk of such trips since its effectiveness depends on accessible RTI. Meanwhile, users who live far from the stop will have higher missed risk and will consequently suffer from even more waiting time</w:t>
      </w:r>
      <w:ins w:id="885" w:author="Liu, Luyu" w:date="2020-06-18T21:14:00Z">
        <w:r w:rsidR="008977AC">
          <w:t>.</w:t>
        </w:r>
      </w:ins>
      <w:del w:id="886" w:author="Liu, Luyu" w:date="2020-06-18T21:13:00Z">
        <w:r w:rsidDel="008977AC">
          <w:delText>.</w:delText>
        </w:r>
        <w:r w:rsidRPr="00142817" w:rsidDel="008977AC">
          <w:delText xml:space="preserve"> </w:delText>
        </w:r>
        <w:r w:rsidDel="008977AC">
          <w:delText>Based on these results</w:delText>
        </w:r>
        <w:r w:rsidRPr="00C335AA" w:rsidDel="008977AC">
          <w:delText xml:space="preserve">, we can call these stops </w:delText>
        </w:r>
        <w:r w:rsidRPr="00C335AA" w:rsidDel="008977AC">
          <w:rPr>
            <w:i/>
          </w:rPr>
          <w:delText>marginalized stops</w:delText>
        </w:r>
        <w:r w:rsidRPr="00C335AA" w:rsidDel="008977AC">
          <w:delText xml:space="preserve">. </w:delText>
        </w:r>
      </w:del>
      <w:del w:id="887" w:author="Liu, Luyu" w:date="2020-06-18T21:14:00Z">
        <w:r w:rsidDel="008977AC">
          <w:delText xml:space="preserve">It suggests that RTI strategies may be less effective at these stops. </w:delText>
        </w:r>
      </w:del>
      <w:ins w:id="888" w:author="Liu, Luyu" w:date="2020-06-18T21:14:00Z">
        <w:r w:rsidR="008977AC">
          <w:t xml:space="preserve"> </w:t>
        </w:r>
      </w:ins>
      <w:moveToRangeStart w:id="889" w:author="Liu, Luyu" w:date="2020-06-18T21:14:00Z" w:name="move43407284"/>
      <w:moveTo w:id="890" w:author="Liu, Luyu" w:date="2020-06-18T21:14:00Z">
        <w:r w:rsidR="008977AC">
          <w:t>In these areas, transit users are</w:t>
        </w:r>
        <w:r w:rsidR="008977AC" w:rsidRPr="00EF5E45">
          <w:t xml:space="preserve"> </w:t>
        </w:r>
        <w:r w:rsidR="008977AC">
          <w:t>vulnerable and may be structurally unable to utilize real-time information.</w:t>
        </w:r>
      </w:moveTo>
      <w:moveToRangeEnd w:id="889"/>
    </w:p>
    <w:p w14:paraId="1CB8323C" w14:textId="3D4D3123" w:rsidR="00DA6901" w:rsidRDefault="00DA6901" w:rsidP="00DA6901">
      <w:pPr>
        <w:pStyle w:val="IndentTimesNewRoman"/>
        <w:ind w:firstLine="0"/>
        <w:jc w:val="both"/>
        <w:rPr>
          <w:ins w:id="891" w:author="Liu, Luyu" w:date="2020-06-18T22:03:00Z"/>
        </w:rPr>
        <w:pPrChange w:id="892" w:author="Liu, Luyu" w:date="2020-06-18T22:03:00Z">
          <w:pPr>
            <w:pStyle w:val="IndentTimesNewRoman"/>
            <w:jc w:val="both"/>
          </w:pPr>
        </w:pPrChange>
      </w:pPr>
      <w:ins w:id="893" w:author="Liu, Luyu" w:date="2020-06-18T22:03:00Z">
        <w:r>
          <w:rPr>
            <w:noProof/>
          </w:rPr>
          <w:drawing>
            <wp:inline distT="0" distB="0" distL="0" distR="0" wp14:anchorId="7F317331" wp14:editId="0F283433">
              <wp:extent cx="5943600" cy="2044700"/>
              <wp:effectExtent l="0" t="0" r="0" b="0"/>
              <wp:docPr id="5" name="Picture 5" descr="C:\Users\liu.6544\AppData\Local\Microsoft\Windows\INetCache\Content.Word\g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iu.6544\AppData\Local\Microsoft\Windows\INetCache\Content.Word\gt.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2044700"/>
                      </a:xfrm>
                      <a:prstGeom prst="rect">
                        <a:avLst/>
                      </a:prstGeom>
                      <a:noFill/>
                      <a:ln>
                        <a:noFill/>
                      </a:ln>
                    </pic:spPr>
                  </pic:pic>
                </a:graphicData>
              </a:graphic>
            </wp:inline>
          </w:drawing>
        </w:r>
      </w:ins>
    </w:p>
    <w:p w14:paraId="22549C90" w14:textId="1511CA9F" w:rsidR="00DA6901" w:rsidRDefault="00DA6901" w:rsidP="00DA6901">
      <w:pPr>
        <w:pStyle w:val="TimesNewRoman"/>
        <w:jc w:val="center"/>
        <w:rPr>
          <w:ins w:id="894" w:author="Liu, Luyu" w:date="2020-06-18T22:03:00Z"/>
        </w:rPr>
      </w:pPr>
      <w:bookmarkStart w:id="895" w:name="_Ref43410446"/>
      <w:ins w:id="896" w:author="Liu, Luyu" w:date="2020-06-18T22:03:00Z">
        <w:r>
          <w:t xml:space="preserve">Figure </w:t>
        </w:r>
        <w:r>
          <w:fldChar w:fldCharType="begin"/>
        </w:r>
        <w:r>
          <w:instrText xml:space="preserve"> SEQ Figure \* ARABIC </w:instrText>
        </w:r>
        <w:r>
          <w:fldChar w:fldCharType="separate"/>
        </w:r>
        <w:r>
          <w:rPr>
            <w:noProof/>
          </w:rPr>
          <w:t>8</w:t>
        </w:r>
        <w:r>
          <w:rPr>
            <w:noProof/>
          </w:rPr>
          <w:fldChar w:fldCharType="end"/>
        </w:r>
        <w:bookmarkEnd w:id="895"/>
        <w:r>
          <w:rPr>
            <w:noProof/>
          </w:rPr>
          <w:t>:</w:t>
        </w:r>
        <w:r>
          <w:t xml:space="preserve"> Spatial pattern of average wait time (left side) and missed bus risk (right side) within a walking distance buffer for the </w:t>
        </w:r>
      </w:ins>
      <w:ins w:id="897" w:author="Liu, Luyu" w:date="2020-06-18T22:05:00Z">
        <w:r>
          <w:t>GT</w:t>
        </w:r>
      </w:ins>
      <w:ins w:id="898" w:author="Liu, Luyu" w:date="2020-06-18T22:03:00Z">
        <w:r>
          <w:t xml:space="preserve"> strategy </w:t>
        </w:r>
      </w:ins>
      <w:ins w:id="899" w:author="Liu, Luyu" w:date="2020-06-18T22:31:00Z">
        <w:r w:rsidR="005D2C95">
          <w:t>(black stroke: timepoints)</w:t>
        </w:r>
      </w:ins>
      <w:ins w:id="900" w:author="Liu, Luyu" w:date="2020-06-18T22:32:00Z">
        <w:r w:rsidR="001C472B">
          <w:t>.</w:t>
        </w:r>
      </w:ins>
    </w:p>
    <w:p w14:paraId="5562E34E" w14:textId="77777777" w:rsidR="00DA6901" w:rsidRDefault="00DA6901" w:rsidP="00DA6901">
      <w:pPr>
        <w:pStyle w:val="IndentTimesNewRoman"/>
        <w:ind w:firstLine="0"/>
        <w:jc w:val="both"/>
        <w:rPr>
          <w:ins w:id="901" w:author="Liu, Luyu" w:date="2020-06-18T21:14:00Z"/>
        </w:rPr>
        <w:pPrChange w:id="902" w:author="Liu, Luyu" w:date="2020-06-18T22:03:00Z">
          <w:pPr>
            <w:pStyle w:val="IndentTimesNewRoman"/>
            <w:jc w:val="both"/>
          </w:pPr>
        </w:pPrChange>
      </w:pPr>
    </w:p>
    <w:p w14:paraId="33348674" w14:textId="18F37B33" w:rsidR="00FA14CE" w:rsidRPr="00B942D8" w:rsidDel="008977AC" w:rsidRDefault="005A464A" w:rsidP="001C320A">
      <w:pPr>
        <w:pStyle w:val="IndentTimesNewRoman"/>
        <w:jc w:val="both"/>
        <w:rPr>
          <w:del w:id="903" w:author="Liu, Luyu" w:date="2020-06-18T21:15:00Z"/>
        </w:rPr>
      </w:pPr>
      <w:moveFromRangeStart w:id="904" w:author="Liu, Luyu" w:date="2020-06-18T21:14:00Z" w:name="move43407284"/>
      <w:moveFrom w:id="905" w:author="Liu, Luyu" w:date="2020-06-18T21:14:00Z">
        <w:del w:id="906" w:author="Liu, Luyu" w:date="2020-06-18T21:15:00Z">
          <w:r w:rsidDel="008977AC">
            <w:delText>In these areas, transit users are</w:delText>
          </w:r>
          <w:r w:rsidRPr="00EF5E45" w:rsidDel="008977AC">
            <w:delText xml:space="preserve"> </w:delText>
          </w:r>
          <w:r w:rsidDel="008977AC">
            <w:delText>vulnerable and may be structurally unable to utilize real-time information.</w:delText>
          </w:r>
        </w:del>
      </w:moveFrom>
      <w:moveFromRangeEnd w:id="904"/>
    </w:p>
    <w:p w14:paraId="4B8EAC76" w14:textId="77777777" w:rsidR="005A464A" w:rsidRDefault="005A464A" w:rsidP="005A464A">
      <w:pPr>
        <w:keepNext/>
        <w:spacing w:line="256" w:lineRule="auto"/>
        <w:jc w:val="center"/>
      </w:pPr>
      <w:r>
        <w:rPr>
          <w:noProof/>
        </w:rPr>
        <w:drawing>
          <wp:inline distT="0" distB="0" distL="0" distR="0" wp14:anchorId="03830E79" wp14:editId="55CEE1C4">
            <wp:extent cx="5851682" cy="2116232"/>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R_opt_buffer_wt"/>
                    <pic:cNvPicPr>
                      <a:picLocks noChangeAspect="1" noChangeArrowheads="1"/>
                    </pic:cNvPicPr>
                  </pic:nvPicPr>
                  <pic:blipFill>
                    <a:blip r:embed="rId23" cstate="print">
                      <a:extLst>
                        <a:ext uri="{28A0092B-C50C-407E-A947-70E740481C1C}">
                          <a14:useLocalDpi xmlns:a14="http://schemas.microsoft.com/office/drawing/2010/main" val="0"/>
                        </a:ext>
                      </a:extLst>
                    </a:blip>
                    <a:stretch>
                      <a:fillRect/>
                    </a:stretch>
                  </pic:blipFill>
                  <pic:spPr bwMode="auto">
                    <a:xfrm>
                      <a:off x="0" y="0"/>
                      <a:ext cx="5851682" cy="2116232"/>
                    </a:xfrm>
                    <a:prstGeom prst="rect">
                      <a:avLst/>
                    </a:prstGeom>
                    <a:noFill/>
                    <a:ln>
                      <a:noFill/>
                    </a:ln>
                  </pic:spPr>
                </pic:pic>
              </a:graphicData>
            </a:graphic>
          </wp:inline>
        </w:drawing>
      </w:r>
    </w:p>
    <w:p w14:paraId="3B7B14BE" w14:textId="4661DC20" w:rsidR="005A464A" w:rsidRDefault="005A464A" w:rsidP="005A464A">
      <w:pPr>
        <w:pStyle w:val="TimesNewRoman"/>
        <w:jc w:val="center"/>
      </w:pPr>
      <w:bookmarkStart w:id="907" w:name="_Ref16256046"/>
      <w:r>
        <w:t xml:space="preserve">Figure </w:t>
      </w:r>
      <w:fldSimple w:instr=" SEQ Figure \* ARABIC ">
        <w:ins w:id="908" w:author="Liu, Luyu" w:date="2020-06-18T22:03:00Z">
          <w:r w:rsidR="00DA6901">
            <w:rPr>
              <w:noProof/>
            </w:rPr>
            <w:t>9</w:t>
          </w:r>
        </w:ins>
        <w:del w:id="909" w:author="Liu, Luyu" w:date="2020-06-18T19:53:00Z">
          <w:r w:rsidR="00FF1FB0" w:rsidDel="00351DCD">
            <w:rPr>
              <w:noProof/>
            </w:rPr>
            <w:delText>13</w:delText>
          </w:r>
        </w:del>
      </w:fldSimple>
      <w:bookmarkEnd w:id="907"/>
      <w:r>
        <w:rPr>
          <w:noProof/>
        </w:rPr>
        <w:t>:</w:t>
      </w:r>
      <w:r>
        <w:t xml:space="preserve"> Spatial pattern of average wait time (left side) and missed bus risk (right side) within a walking distance buffer </w:t>
      </w:r>
      <w:del w:id="910" w:author="Liu, Luyu" w:date="2020-06-18T22:42:00Z">
        <w:r w:rsidDel="001C208C">
          <w:delText xml:space="preserve">of the bus route </w:delText>
        </w:r>
      </w:del>
      <w:r>
        <w:t xml:space="preserve">for the PT strategy </w:t>
      </w:r>
      <w:ins w:id="911" w:author="Liu, Luyu" w:date="2020-06-18T22:32:00Z">
        <w:r w:rsidR="001C472B">
          <w:t>(black stroke: timepoints).</w:t>
        </w:r>
      </w:ins>
    </w:p>
    <w:p w14:paraId="2BDDCF8A" w14:textId="4D7262C7" w:rsidR="00D41F43" w:rsidRDefault="00D41F43" w:rsidP="008977AC">
      <w:pPr>
        <w:pStyle w:val="IndentTimesNewRoman"/>
        <w:jc w:val="both"/>
        <w:rPr>
          <w:ins w:id="912" w:author="Liu, Luyu" w:date="2020-06-18T22:42:00Z"/>
        </w:rPr>
      </w:pPr>
      <w:ins w:id="913" w:author="Liu, Luyu" w:date="2020-06-18T22:45:00Z">
        <w:r>
          <w:t>W</w:t>
        </w:r>
      </w:ins>
      <w:ins w:id="914" w:author="Liu, Luyu" w:date="2020-06-18T22:44:00Z">
        <w:r>
          <w:t xml:space="preserve">e can </w:t>
        </w:r>
      </w:ins>
      <w:ins w:id="915" w:author="Liu, Luyu" w:date="2020-06-18T22:52:00Z">
        <w:r w:rsidR="00A103DC">
          <w:t xml:space="preserve">also </w:t>
        </w:r>
      </w:ins>
      <w:ins w:id="916" w:author="Liu, Luyu" w:date="2020-06-18T22:44:00Z">
        <w:r>
          <w:t xml:space="preserve">observe </w:t>
        </w:r>
      </w:ins>
      <w:ins w:id="917" w:author="Liu, Luyu" w:date="2020-06-18T22:45:00Z">
        <w:r>
          <w:t xml:space="preserve">interesting spatial patterns at </w:t>
        </w:r>
      </w:ins>
      <w:ins w:id="918" w:author="Liu, Luyu" w:date="2020-06-18T22:43:00Z">
        <w:r>
          <w:t>timepoints</w:t>
        </w:r>
      </w:ins>
      <w:ins w:id="919" w:author="Liu, Luyu" w:date="2020-06-18T22:57:00Z">
        <w:r w:rsidR="00846CD0">
          <w:t xml:space="preserve"> in </w:t>
        </w:r>
        <w:r w:rsidR="00846CD0">
          <w:fldChar w:fldCharType="begin"/>
        </w:r>
        <w:r w:rsidR="00846CD0">
          <w:instrText xml:space="preserve"> REF _Ref43410446 \h </w:instrText>
        </w:r>
      </w:ins>
      <w:r w:rsidR="00846CD0">
        <w:fldChar w:fldCharType="separate"/>
      </w:r>
      <w:ins w:id="920" w:author="Liu, Luyu" w:date="2020-06-18T22:57:00Z">
        <w:r w:rsidR="00846CD0">
          <w:t xml:space="preserve">Figure </w:t>
        </w:r>
        <w:r w:rsidR="00846CD0">
          <w:rPr>
            <w:noProof/>
          </w:rPr>
          <w:t>8</w:t>
        </w:r>
        <w:r w:rsidR="00846CD0">
          <w:fldChar w:fldCharType="end"/>
        </w:r>
        <w:r w:rsidR="00846CD0">
          <w:t xml:space="preserve"> and </w:t>
        </w:r>
        <w:r w:rsidR="00846CD0">
          <w:fldChar w:fldCharType="begin"/>
        </w:r>
        <w:r w:rsidR="00846CD0">
          <w:instrText xml:space="preserve"> REF _Ref16256046 \h </w:instrText>
        </w:r>
      </w:ins>
      <w:r w:rsidR="00846CD0">
        <w:fldChar w:fldCharType="separate"/>
      </w:r>
      <w:ins w:id="921" w:author="Liu, Luyu" w:date="2020-06-18T22:57:00Z">
        <w:r w:rsidR="00846CD0">
          <w:t xml:space="preserve">Figure </w:t>
        </w:r>
        <w:r w:rsidR="00846CD0">
          <w:rPr>
            <w:noProof/>
          </w:rPr>
          <w:t>9</w:t>
        </w:r>
        <w:r w:rsidR="00846CD0">
          <w:fldChar w:fldCharType="end"/>
        </w:r>
      </w:ins>
      <w:ins w:id="922" w:author="Liu, Luyu" w:date="2020-06-18T22:43:00Z">
        <w:r>
          <w:t xml:space="preserve">, defined as stops where </w:t>
        </w:r>
      </w:ins>
      <w:ins w:id="923" w:author="Liu, Luyu" w:date="2020-06-18T22:53:00Z">
        <w:r w:rsidR="00A103DC">
          <w:t xml:space="preserve">buses </w:t>
        </w:r>
      </w:ins>
      <w:ins w:id="924" w:author="Liu, Luyu" w:date="2020-06-18T22:44:00Z">
        <w:r w:rsidR="00A103DC">
          <w:t>try</w:t>
        </w:r>
        <w:r>
          <w:t xml:space="preserve"> to strictly observe </w:t>
        </w:r>
        <w:r w:rsidR="00483E8A">
          <w:t>the scheduled time</w:t>
        </w:r>
        <w:r>
          <w:t xml:space="preserve">table. </w:t>
        </w:r>
      </w:ins>
      <w:ins w:id="925" w:author="Liu, Luyu" w:date="2020-06-18T22:45:00Z">
        <w:r>
          <w:t xml:space="preserve">For greedy tactic, the </w:t>
        </w:r>
        <w:r>
          <w:lastRenderedPageBreak/>
          <w:t>waiting times</w:t>
        </w:r>
        <w:r w:rsidR="00483E8A">
          <w:t xml:space="preserve"> at timepoint</w:t>
        </w:r>
        <w:r>
          <w:t xml:space="preserve">s are significantly larger than nearby </w:t>
        </w:r>
      </w:ins>
      <w:ins w:id="926" w:author="Liu, Luyu" w:date="2020-06-18T22:46:00Z">
        <w:r w:rsidR="00483E8A">
          <w:t xml:space="preserve">non-timepoint </w:t>
        </w:r>
      </w:ins>
      <w:ins w:id="927" w:author="Liu, Luyu" w:date="2020-06-18T22:45:00Z">
        <w:r>
          <w:t xml:space="preserve">stops. </w:t>
        </w:r>
      </w:ins>
      <w:ins w:id="928" w:author="Liu, Luyu" w:date="2020-06-18T22:56:00Z">
        <w:r w:rsidR="002331C7">
          <w:t>D</w:t>
        </w:r>
      </w:ins>
      <w:ins w:id="929" w:author="Liu, Luyu" w:date="2020-06-18T22:47:00Z">
        <w:r w:rsidR="00483E8A">
          <w:t>ue to strict timetable policy</w:t>
        </w:r>
      </w:ins>
      <w:ins w:id="930" w:author="Liu, Luyu" w:date="2020-06-18T22:48:00Z">
        <w:r w:rsidR="00483E8A">
          <w:t xml:space="preserve">, bus drivers </w:t>
        </w:r>
      </w:ins>
      <w:ins w:id="931" w:author="Liu, Luyu" w:date="2020-06-18T22:56:00Z">
        <w:r w:rsidR="002331C7">
          <w:t xml:space="preserve">may </w:t>
        </w:r>
      </w:ins>
      <w:ins w:id="932" w:author="Liu, Luyu" w:date="2020-06-18T22:48:00Z">
        <w:r w:rsidR="00483E8A">
          <w:t xml:space="preserve">tend to reclaim </w:t>
        </w:r>
      </w:ins>
      <w:ins w:id="933" w:author="Liu, Luyu" w:date="2020-06-18T22:50:00Z">
        <w:r w:rsidR="00A76812">
          <w:t xml:space="preserve">more </w:t>
        </w:r>
      </w:ins>
      <w:ins w:id="934" w:author="Liu, Luyu" w:date="2020-06-18T22:48:00Z">
        <w:r w:rsidR="00483E8A">
          <w:t xml:space="preserve">delay before these stops, making </w:t>
        </w:r>
      </w:ins>
      <w:ins w:id="935" w:author="Liu, Luyu" w:date="2020-06-18T22:50:00Z">
        <w:r w:rsidR="00A76812">
          <w:t xml:space="preserve">greedy tactic users’ </w:t>
        </w:r>
      </w:ins>
      <w:ins w:id="936" w:author="Liu, Luyu" w:date="2020-06-18T22:48:00Z">
        <w:r w:rsidR="00483E8A">
          <w:t>risk of missing bus larger.</w:t>
        </w:r>
      </w:ins>
      <w:ins w:id="937" w:author="Liu, Luyu" w:date="2020-06-18T22:50:00Z">
        <w:r w:rsidR="004120D6">
          <w:t xml:space="preserve"> However, the waiting time </w:t>
        </w:r>
      </w:ins>
      <w:ins w:id="938" w:author="Liu, Luyu" w:date="2020-06-18T22:55:00Z">
        <w:r w:rsidR="00F56B01">
          <w:t>for prudent tactic optimal</w:t>
        </w:r>
        <w:r w:rsidR="00F56B01">
          <w:t xml:space="preserve"> </w:t>
        </w:r>
      </w:ins>
      <w:ins w:id="939" w:author="Liu, Luyu" w:date="2020-06-18T22:50:00Z">
        <w:r w:rsidR="004120D6">
          <w:t xml:space="preserve">at </w:t>
        </w:r>
      </w:ins>
      <w:ins w:id="940" w:author="Liu, Luyu" w:date="2020-06-18T22:51:00Z">
        <w:r w:rsidR="004120D6">
          <w:t>timepoints are significantly smaller than nearby non-timepoint stops, showing the effectiveness of the optimal insurance buffers.</w:t>
        </w:r>
      </w:ins>
    </w:p>
    <w:p w14:paraId="4FCA01AF" w14:textId="2AFEB3ED" w:rsidR="008977AC" w:rsidRPr="00B942D8" w:rsidRDefault="008977AC" w:rsidP="008977AC">
      <w:pPr>
        <w:pStyle w:val="IndentTimesNewRoman"/>
        <w:jc w:val="both"/>
        <w:rPr>
          <w:ins w:id="941" w:author="Liu, Luyu" w:date="2020-06-18T21:15:00Z"/>
        </w:rPr>
      </w:pPr>
      <w:ins w:id="942" w:author="Liu, Luyu" w:date="2020-06-18T21:15:00Z">
        <w:r>
          <w:t xml:space="preserve">We also test the transferability of </w:t>
        </w:r>
      </w:ins>
      <w:ins w:id="943" w:author="Liu, Luyu" w:date="2020-06-18T22:51:00Z">
        <w:r w:rsidR="00FC3268">
          <w:t>the spatial</w:t>
        </w:r>
      </w:ins>
      <w:ins w:id="944" w:author="Liu, Luyu" w:date="2020-06-18T21:15:00Z">
        <w:r>
          <w:t xml:space="preserve"> </w:t>
        </w:r>
      </w:ins>
      <w:ins w:id="945" w:author="Liu, Luyu" w:date="2020-06-18T22:51:00Z">
        <w:r w:rsidR="00FC3268">
          <w:t xml:space="preserve">patterns </w:t>
        </w:r>
      </w:ins>
      <w:ins w:id="946" w:author="Liu, Luyu" w:date="2020-06-18T21:15:00Z">
        <w:r>
          <w:t xml:space="preserve">to other five major routes in the COTA systems in Appendix 5. The results show that these conclusions are transferable to other routes with highly </w:t>
        </w:r>
      </w:ins>
      <w:ins w:id="947" w:author="Liu, Luyu" w:date="2020-06-18T22:52:00Z">
        <w:r w:rsidR="00DF7BCC">
          <w:t xml:space="preserve">similar </w:t>
        </w:r>
        <w:r w:rsidR="00FC3268">
          <w:t xml:space="preserve">spatial </w:t>
        </w:r>
      </w:ins>
      <w:ins w:id="948" w:author="Liu, Luyu" w:date="2020-06-18T21:15:00Z">
        <w:r>
          <w:t>patterns.</w:t>
        </w:r>
      </w:ins>
    </w:p>
    <w:p w14:paraId="7BD789BF" w14:textId="77777777" w:rsidR="005A464A" w:rsidRDefault="005A464A" w:rsidP="005A464A">
      <w:pPr>
        <w:pStyle w:val="TimesNewRoman"/>
        <w:jc w:val="both"/>
        <w:rPr>
          <w:b/>
        </w:rPr>
      </w:pPr>
    </w:p>
    <w:p w14:paraId="16CC6498" w14:textId="77777777" w:rsidR="005A464A" w:rsidRDefault="005A464A" w:rsidP="005A464A">
      <w:pPr>
        <w:pStyle w:val="TimesNewRoman"/>
        <w:jc w:val="both"/>
        <w:rPr>
          <w:b/>
        </w:rPr>
      </w:pPr>
    </w:p>
    <w:p w14:paraId="3A3BC69A" w14:textId="147872FD" w:rsidR="005A464A" w:rsidRDefault="005A464A" w:rsidP="005A464A">
      <w:pPr>
        <w:pStyle w:val="TimesNewRoman"/>
        <w:numPr>
          <w:ilvl w:val="2"/>
          <w:numId w:val="5"/>
        </w:numPr>
        <w:jc w:val="both"/>
      </w:pPr>
      <w:r w:rsidRPr="00351FFE">
        <w:rPr>
          <w:bCs/>
        </w:rPr>
        <w:t>Spatial differences between ST and PT</w:t>
      </w:r>
      <w:del w:id="949" w:author="Liu, Luyu" w:date="2020-06-15T19:57:00Z">
        <w:r w:rsidDel="00A246E6">
          <w:delText xml:space="preserve">  </w:delText>
        </w:r>
      </w:del>
      <w:ins w:id="950" w:author="Liu, Luyu" w:date="2020-06-15T19:57:00Z">
        <w:r w:rsidR="00A246E6">
          <w:t xml:space="preserve"> </w:t>
        </w:r>
      </w:ins>
    </w:p>
    <w:p w14:paraId="223EE24E" w14:textId="065D19C9" w:rsidR="005A464A" w:rsidRDefault="005A464A" w:rsidP="005A464A">
      <w:pPr>
        <w:pStyle w:val="TimesNewRoman"/>
        <w:jc w:val="both"/>
      </w:pPr>
      <w:r>
        <w:t>We now compare</w:t>
      </w:r>
      <w:r w:rsidRPr="0016636C">
        <w:t xml:space="preserve"> </w:t>
      </w:r>
      <w:r>
        <w:t xml:space="preserve">the </w:t>
      </w:r>
      <w:r w:rsidRPr="0016636C">
        <w:t xml:space="preserve">performance of best non-RTI </w:t>
      </w:r>
      <w:r>
        <w:t xml:space="preserve">strategy </w:t>
      </w:r>
      <w:r w:rsidRPr="0016636C">
        <w:t>(ST) and b</w:t>
      </w:r>
      <w:r>
        <w:t>est RTI strategy (PT) with respect to space.</w:t>
      </w:r>
      <w:del w:id="951" w:author="Liu, Luyu" w:date="2020-06-15T19:57:00Z">
        <w:r w:rsidRPr="0016636C" w:rsidDel="00A246E6">
          <w:delText xml:space="preserve"> </w:delText>
        </w:r>
        <w:r w:rsidDel="00A246E6">
          <w:delText xml:space="preserve"> </w:delText>
        </w:r>
      </w:del>
      <w:ins w:id="952" w:author="Liu, Luyu" w:date="2020-06-15T19:57:00Z">
        <w:r w:rsidR="00A246E6">
          <w:t xml:space="preserve"> </w:t>
        </w:r>
      </w:ins>
      <w:r>
        <w:fldChar w:fldCharType="begin"/>
      </w:r>
      <w:r>
        <w:instrText xml:space="preserve"> REF _Ref16255992 \h  \* MERGEFORMAT </w:instrText>
      </w:r>
      <w:r>
        <w:fldChar w:fldCharType="separate"/>
      </w:r>
      <w:ins w:id="953" w:author="Liu, Luyu" w:date="2020-06-18T23:00:00Z">
        <w:r w:rsidR="00F752DD">
          <w:t xml:space="preserve">Figure </w:t>
        </w:r>
        <w:r w:rsidR="00F752DD">
          <w:rPr>
            <w:noProof/>
          </w:rPr>
          <w:t>10</w:t>
        </w:r>
      </w:ins>
      <w:del w:id="954" w:author="Liu, Luyu" w:date="2020-06-18T23:00:00Z">
        <w:r w:rsidDel="00F752DD">
          <w:delText xml:space="preserve">Figure </w:delText>
        </w:r>
        <w:r w:rsidDel="00F752DD">
          <w:rPr>
            <w:noProof/>
          </w:rPr>
          <w:delText>16</w:delText>
        </w:r>
      </w:del>
      <w:r>
        <w:fldChar w:fldCharType="end"/>
      </w:r>
      <w:r>
        <w:t xml:space="preserve"> shows the average wait</w:t>
      </w:r>
      <w:r w:rsidRPr="00745341">
        <w:t xml:space="preserve"> time difference </w:t>
      </w:r>
      <w:r>
        <w:t>between ST and PT within a walking distance buffer of the bus route</w:t>
      </w:r>
      <w:r w:rsidRPr="00745341">
        <w:t xml:space="preserve">. </w:t>
      </w:r>
      <w:r>
        <w:t>We observe the originating stops have exceptional high waiting time due to larger headway. We can also observe that PT does not outperform ST for more than half of all stops. In fact, for most stops, especially for those stops in the upstream near the originating stops, ST performance is much better than PT.</w:t>
      </w:r>
      <w:ins w:id="955" w:author="Liu, Luyu" w:date="2020-06-14T14:13:00Z">
        <w:r w:rsidR="00C80238">
          <w:t xml:space="preserve"> This </w:t>
        </w:r>
      </w:ins>
      <w:ins w:id="956" w:author="Liu, Luyu" w:date="2020-06-18T23:02:00Z">
        <w:r w:rsidR="00331568">
          <w:t xml:space="preserve">could be </w:t>
        </w:r>
      </w:ins>
      <w:ins w:id="957" w:author="Liu, Luyu" w:date="2020-06-14T14:13:00Z">
        <w:r w:rsidR="00C80238">
          <w:t xml:space="preserve">because </w:t>
        </w:r>
      </w:ins>
      <w:ins w:id="958" w:author="Liu, Luyu" w:date="2020-06-14T14:14:00Z">
        <w:r w:rsidR="00C80238">
          <w:t xml:space="preserve">of </w:t>
        </w:r>
      </w:ins>
      <w:ins w:id="959" w:author="Liu, Luyu" w:date="2020-06-18T23:01:00Z">
        <w:r w:rsidR="00D36004">
          <w:t xml:space="preserve">the relatively stable performance of prudent tactic optimal and </w:t>
        </w:r>
      </w:ins>
      <w:ins w:id="960" w:author="Liu, Luyu" w:date="2020-06-14T14:13:00Z">
        <w:r w:rsidR="00C80238">
          <w:t>the deterioration of the on-time performance in the downstream stops.</w:t>
        </w:r>
      </w:ins>
      <w:r w:rsidRPr="00E5090F">
        <w:t xml:space="preserve"> </w:t>
      </w:r>
      <w:r>
        <w:t>To</w:t>
      </w:r>
      <w:r w:rsidRPr="00092DA1">
        <w:t xml:space="preserve"> moreover </w:t>
      </w:r>
      <w:r>
        <w:rPr>
          <w:rFonts w:hint="eastAsia"/>
        </w:rPr>
        <w:t>demonst</w:t>
      </w:r>
      <w:r>
        <w:t>rate the</w:t>
      </w:r>
      <w:r w:rsidRPr="00092DA1">
        <w:t xml:space="preserve"> variation</w:t>
      </w:r>
      <w:r>
        <w:t>s, g</w:t>
      </w:r>
      <w:r w:rsidRPr="00092DA1">
        <w:t xml:space="preserve">eographically, we divide the stops into two groups at stop “North High Street &amp; Euclid Avenue” shown as a </w:t>
      </w:r>
      <w:r>
        <w:t>green</w:t>
      </w:r>
      <w:r w:rsidRPr="00092DA1">
        <w:t xml:space="preserve"> line in</w:t>
      </w:r>
      <w:r>
        <w:t xml:space="preserve"> </w:t>
      </w:r>
      <w:r w:rsidRPr="00092DA1">
        <w:fldChar w:fldCharType="begin"/>
      </w:r>
      <w:r w:rsidRPr="00316593">
        <w:instrText xml:space="preserve"> REF _Ref16255992 \h  \* MERGEFORMAT </w:instrText>
      </w:r>
      <w:r w:rsidRPr="00092DA1">
        <w:fldChar w:fldCharType="separate"/>
      </w:r>
      <w:ins w:id="961" w:author="Liu, Luyu" w:date="2020-06-18T23:00:00Z">
        <w:r w:rsidR="00F752DD">
          <w:t>Figure 10</w:t>
        </w:r>
      </w:ins>
      <w:del w:id="962" w:author="Liu, Luyu" w:date="2020-06-18T23:00:00Z">
        <w:r w:rsidDel="00F752DD">
          <w:delText>Figure 16</w:delText>
        </w:r>
      </w:del>
      <w:r w:rsidRPr="00092DA1">
        <w:fldChar w:fldCharType="end"/>
      </w:r>
      <w:r w:rsidRPr="00092DA1">
        <w:t>.</w:t>
      </w:r>
      <w:r>
        <w:t xml:space="preserve"> For u</w:t>
      </w:r>
      <w:r w:rsidRPr="00092DA1">
        <w:t>pstream stops</w:t>
      </w:r>
      <w:r>
        <w:t>, PT users waited 68 seconds more than ST users;</w:t>
      </w:r>
      <w:r w:rsidRPr="00092DA1">
        <w:t xml:space="preserve"> while </w:t>
      </w:r>
      <w:r>
        <w:t xml:space="preserve">for </w:t>
      </w:r>
      <w:r w:rsidRPr="00092DA1">
        <w:t>downstream stops</w:t>
      </w:r>
      <w:r>
        <w:t xml:space="preserve">, ST users waited 21 seconds more than PT users. </w:t>
      </w:r>
      <w:r w:rsidRPr="00092DA1">
        <w:t xml:space="preserve">The comparison shows the </w:t>
      </w:r>
      <w:r>
        <w:t>highly polarized geographic</w:t>
      </w:r>
      <w:r w:rsidRPr="00092DA1">
        <w:t xml:space="preserve"> </w:t>
      </w:r>
      <w:r>
        <w:t>pattern of relative performance between these two strategies.</w:t>
      </w:r>
    </w:p>
    <w:p w14:paraId="617C9470" w14:textId="77777777" w:rsidR="005A464A" w:rsidRDefault="005A464A" w:rsidP="005A464A">
      <w:pPr>
        <w:pStyle w:val="TimesNewRoman"/>
        <w:jc w:val="both"/>
      </w:pPr>
    </w:p>
    <w:p w14:paraId="03577F2F" w14:textId="77777777" w:rsidR="005A464A" w:rsidRDefault="005A464A" w:rsidP="005A464A">
      <w:pPr>
        <w:pStyle w:val="TimesNewRoman"/>
        <w:jc w:val="both"/>
      </w:pPr>
    </w:p>
    <w:p w14:paraId="4EB6D02B" w14:textId="77777777" w:rsidR="005A464A" w:rsidRDefault="005A464A" w:rsidP="005A464A">
      <w:pPr>
        <w:pStyle w:val="TimesNewRoman"/>
        <w:jc w:val="both"/>
      </w:pPr>
    </w:p>
    <w:p w14:paraId="565CCDE6" w14:textId="77777777" w:rsidR="005A464A" w:rsidRDefault="005A464A" w:rsidP="005A464A">
      <w:pPr>
        <w:pStyle w:val="IndentTimesNewRoman"/>
        <w:keepNext/>
        <w:ind w:firstLine="0"/>
      </w:pPr>
      <w:r>
        <w:rPr>
          <w:noProof/>
        </w:rPr>
        <w:lastRenderedPageBreak/>
        <w:drawing>
          <wp:inline distT="0" distB="0" distL="0" distR="0" wp14:anchorId="7CB803AD" wp14:editId="3A71FE22">
            <wp:extent cx="5876471" cy="4228961"/>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R_opt-NR_dWT_withmark"/>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5876471" cy="4228961"/>
                    </a:xfrm>
                    <a:prstGeom prst="rect">
                      <a:avLst/>
                    </a:prstGeom>
                    <a:noFill/>
                    <a:ln>
                      <a:noFill/>
                    </a:ln>
                  </pic:spPr>
                </pic:pic>
              </a:graphicData>
            </a:graphic>
          </wp:inline>
        </w:drawing>
      </w:r>
    </w:p>
    <w:p w14:paraId="4153C6F2" w14:textId="56B66F10" w:rsidR="005A464A" w:rsidRDefault="005A464A" w:rsidP="005A464A">
      <w:pPr>
        <w:pStyle w:val="TimesNewRoman"/>
        <w:jc w:val="center"/>
      </w:pPr>
      <w:bookmarkStart w:id="963" w:name="_Ref16255992"/>
      <w:commentRangeStart w:id="964"/>
      <w:r>
        <w:t xml:space="preserve">Figure </w:t>
      </w:r>
      <w:fldSimple w:instr=" SEQ Figure \* ARABIC ">
        <w:ins w:id="965" w:author="Liu, Luyu" w:date="2020-06-18T22:57:00Z">
          <w:r w:rsidR="00910368">
            <w:rPr>
              <w:noProof/>
            </w:rPr>
            <w:t>10</w:t>
          </w:r>
        </w:ins>
        <w:del w:id="966" w:author="Liu, Luyu" w:date="2020-06-16T22:54:00Z">
          <w:r w:rsidR="001B4909" w:rsidDel="008F0380">
            <w:rPr>
              <w:noProof/>
            </w:rPr>
            <w:delText>14</w:delText>
          </w:r>
        </w:del>
      </w:fldSimple>
      <w:bookmarkEnd w:id="963"/>
      <w:r>
        <w:rPr>
          <w:noProof/>
        </w:rPr>
        <w:t>:</w:t>
      </w:r>
      <w:r w:rsidRPr="00C90036">
        <w:t xml:space="preserve"> </w:t>
      </w:r>
      <w:r>
        <w:t xml:space="preserve">PT – ST waiting time difference </w:t>
      </w:r>
      <w:r w:rsidRPr="00DA0862">
        <w:t>for each stop and walking time in COTA bus route No.</w:t>
      </w:r>
      <w:r>
        <w:t xml:space="preserve"> 2 from Southeast to Northwest</w:t>
      </w:r>
      <w:r w:rsidRPr="00DA0862">
        <w:t>.</w:t>
      </w:r>
      <w:commentRangeEnd w:id="964"/>
      <w:r>
        <w:rPr>
          <w:rStyle w:val="CommentReference"/>
          <w:rFonts w:asciiTheme="minorHAnsi" w:hAnsiTheme="minorHAnsi" w:cstheme="minorBidi"/>
        </w:rPr>
        <w:commentReference w:id="964"/>
      </w:r>
    </w:p>
    <w:p w14:paraId="46041C50" w14:textId="77777777" w:rsidR="005A464A" w:rsidRDefault="005A464A" w:rsidP="005A464A">
      <w:pPr>
        <w:pStyle w:val="TimesNewRoman"/>
        <w:jc w:val="center"/>
      </w:pPr>
    </w:p>
    <w:p w14:paraId="26BF0035" w14:textId="77777777" w:rsidR="005A464A" w:rsidRDefault="005A464A" w:rsidP="005A464A">
      <w:pPr>
        <w:pStyle w:val="TimesNewRoman"/>
        <w:jc w:val="center"/>
      </w:pPr>
    </w:p>
    <w:p w14:paraId="0877AE40" w14:textId="77777777" w:rsidR="005A464A" w:rsidRPr="00351FFE" w:rsidRDefault="005A464A" w:rsidP="005A464A">
      <w:pPr>
        <w:pStyle w:val="ListParagraph"/>
        <w:numPr>
          <w:ilvl w:val="0"/>
          <w:numId w:val="5"/>
        </w:numPr>
        <w:spacing w:line="256" w:lineRule="auto"/>
        <w:rPr>
          <w:rFonts w:ascii="Times New Roman" w:hAnsi="Times New Roman" w:cs="Times New Roman"/>
          <w:b/>
          <w:sz w:val="24"/>
          <w:szCs w:val="24"/>
          <w:u w:val="single"/>
        </w:rPr>
      </w:pPr>
      <w:r w:rsidRPr="00351FFE">
        <w:rPr>
          <w:rFonts w:ascii="Times New Roman" w:hAnsi="Times New Roman" w:cs="Times New Roman"/>
          <w:b/>
          <w:sz w:val="24"/>
          <w:szCs w:val="24"/>
          <w:u w:val="single"/>
        </w:rPr>
        <w:t>Conclusion</w:t>
      </w:r>
    </w:p>
    <w:p w14:paraId="72647B2E" w14:textId="2F89A162" w:rsidR="005A464A" w:rsidRDefault="005A464A" w:rsidP="005A464A">
      <w:pPr>
        <w:spacing w:line="256" w:lineRule="auto"/>
        <w:jc w:val="both"/>
        <w:rPr>
          <w:rFonts w:ascii="Times New Roman" w:hAnsi="Times New Roman" w:cs="Times New Roman"/>
          <w:sz w:val="24"/>
          <w:szCs w:val="24"/>
        </w:rPr>
      </w:pPr>
      <w:r>
        <w:rPr>
          <w:rFonts w:ascii="Times New Roman" w:hAnsi="Times New Roman" w:cs="Times New Roman"/>
          <w:sz w:val="24"/>
          <w:szCs w:val="24"/>
        </w:rPr>
        <w:t xml:space="preserve">Previous research suggests that transit real-time information (RTI) can decrease transit users’ waiting time </w:t>
      </w:r>
      <w:r>
        <w:rPr>
          <w:rFonts w:ascii="Times New Roman" w:hAnsi="Times New Roman" w:cs="Times New Roman"/>
          <w:sz w:val="24"/>
          <w:szCs w:val="24"/>
        </w:rPr>
        <w:fldChar w:fldCharType="begin" w:fldLock="1"/>
      </w:r>
      <w:r w:rsidR="00126F71">
        <w:rPr>
          <w:rFonts w:ascii="Times New Roman" w:hAnsi="Times New Roman" w:cs="Times New Roman"/>
          <w:sz w:val="24"/>
          <w:szCs w:val="24"/>
        </w:rPr>
        <w:instrText>ADDIN CSL_CITATION {"citationItems":[{"id":"ITEM-1","itemData":{"DOI":"10.1080/01441647.2018.1472147","ISSN":"14645327","abstract":"© 2018 Informa UK Limited, trading as Taylor  &amp;  Francis Group Recently, it has become common practice for transit operators to provide real-time information (RTI) to passengers about the location or predicted arrival times of transit vehicles. Accompanying this is a growing body of literature that aims to assess the impacts of RTI on transit passenger behaviour and perceptions. The main objective of this research is to compile a literature review of studies that assess the passenger benefits of RTI provision. The results suggest that the primary behavioural changes associated with providing RTI to passengers pertain to decreased wait times, reductions in overall travel time due to changes in path choice, and increased use of transit. RTI may also be associated with increased satisfaction with transit service and increases in the perception of personal security when riding transit. A second objective of this review was to identify areas for future research based on remaining gaps in the literature; two keys areas that were identified are assessing actual behavioural changes of path choice of transit riders and conducting cost–benefit analyses post implementation of RTI systems. The results of this study have immediate implications for public transit operators considering implementation or expansion of RTI systems and researchers seeking topics for future investigation.","author":[{"dropping-particle":"","family":"Brakewood","given":"Candace","non-dropping-particle":"","parse-names":false,"suffix":""},{"dropping-particle":"","family":"Watkins","given":"Kari","non-dropping-particle":"","parse-names":false,"suffix":""}],"container-title":"Transport Reviews","id":"ITEM-1","issue":"3","issued":{"date-parts":[["2019"]]},"page":"327-356","publisher":"Taylor &amp; Francis","title":"A literature review of the passenger benefits of real-time transit information","type":"article-journal","volume":"39"},"uris":["http://www.mendeley.com/documents/?uuid=fb528d9d-763d-43f0-b758-dfd7e3b8dcad"]}],"mendeley":{"formattedCitation":"(Brakewood and Watkins 2019)","plainTextFormattedCitation":"(Brakewood and Watkins 2019)","previouslyFormattedCitation":"(Brakewood and Watkins 2019)"},"properties":{"noteIndex":0},"schema":"https://github.com/citation-style-language/schema/raw/master/csl-citation.json"}</w:instrText>
      </w:r>
      <w:r>
        <w:rPr>
          <w:rFonts w:ascii="Times New Roman" w:hAnsi="Times New Roman" w:cs="Times New Roman"/>
          <w:sz w:val="24"/>
          <w:szCs w:val="24"/>
        </w:rPr>
        <w:fldChar w:fldCharType="separate"/>
      </w:r>
      <w:r w:rsidR="00126F71" w:rsidRPr="00126F71">
        <w:rPr>
          <w:rFonts w:ascii="Times New Roman" w:hAnsi="Times New Roman" w:cs="Times New Roman"/>
          <w:noProof/>
          <w:sz w:val="24"/>
          <w:szCs w:val="24"/>
        </w:rPr>
        <w:t>(Brakewood and Watkins 2019)</w:t>
      </w:r>
      <w:r>
        <w:rPr>
          <w:rFonts w:ascii="Times New Roman" w:hAnsi="Times New Roman" w:cs="Times New Roman"/>
          <w:sz w:val="24"/>
          <w:szCs w:val="24"/>
        </w:rPr>
        <w:fldChar w:fldCharType="end"/>
      </w:r>
      <w:r>
        <w:rPr>
          <w:rFonts w:ascii="Times New Roman" w:hAnsi="Times New Roman" w:cs="Times New Roman"/>
          <w:sz w:val="24"/>
          <w:szCs w:val="24"/>
        </w:rPr>
        <w:t xml:space="preserve">. However, few studies systematically investigate the mechanisms behind this claim and the variations </w:t>
      </w:r>
      <w:r w:rsidRPr="003131C1">
        <w:rPr>
          <w:rFonts w:ascii="Times New Roman" w:hAnsi="Times New Roman" w:cs="Times New Roman"/>
          <w:sz w:val="24"/>
          <w:szCs w:val="24"/>
        </w:rPr>
        <w:t xml:space="preserve">across time and space </w:t>
      </w:r>
      <w:r>
        <w:rPr>
          <w:rFonts w:ascii="Times New Roman" w:hAnsi="Times New Roman" w:cs="Times New Roman"/>
          <w:sz w:val="24"/>
          <w:szCs w:val="24"/>
        </w:rPr>
        <w:t>of RTI impact on waiting time and the risk of missing a bus.</w:t>
      </w:r>
      <w:del w:id="967" w:author="Liu, Luyu" w:date="2020-06-15T19:57:00Z">
        <w:r w:rsidDel="00A246E6">
          <w:rPr>
            <w:rFonts w:ascii="Times New Roman" w:hAnsi="Times New Roman" w:cs="Times New Roman"/>
            <w:sz w:val="24"/>
            <w:szCs w:val="24"/>
          </w:rPr>
          <w:delText xml:space="preserve">  </w:delText>
        </w:r>
      </w:del>
      <w:ins w:id="968" w:author="Liu, Luyu" w:date="2020-06-15T19:57:00Z">
        <w:r w:rsidR="00A246E6">
          <w:rPr>
            <w:rFonts w:ascii="Times New Roman" w:hAnsi="Times New Roman" w:cs="Times New Roman"/>
            <w:sz w:val="24"/>
            <w:szCs w:val="24"/>
          </w:rPr>
          <w:t xml:space="preserve"> </w:t>
        </w:r>
      </w:ins>
      <w:r>
        <w:rPr>
          <w:rFonts w:ascii="Times New Roman" w:hAnsi="Times New Roman" w:cs="Times New Roman"/>
          <w:sz w:val="24"/>
          <w:szCs w:val="24"/>
        </w:rPr>
        <w:t>In this paper, we theorize and validate the concept of reclaimed delay and discontinuity delay during the synchronization process between users and buses. We introduce the concept of trip planning strategy</w:t>
      </w:r>
      <w:del w:id="969" w:author="Liu, Luyu" w:date="2020-06-13T12:34:00Z">
        <w:r w:rsidDel="00A1720D">
          <w:rPr>
            <w:rFonts w:ascii="Times New Roman" w:hAnsi="Times New Roman" w:cs="Times New Roman"/>
            <w:sz w:val="24"/>
            <w:szCs w:val="24"/>
          </w:rPr>
          <w:delText xml:space="preserve"> (TPS)</w:delText>
        </w:r>
      </w:del>
      <w:r>
        <w:rPr>
          <w:rFonts w:ascii="Times New Roman" w:hAnsi="Times New Roman" w:cs="Times New Roman"/>
          <w:sz w:val="24"/>
          <w:szCs w:val="24"/>
        </w:rPr>
        <w:t xml:space="preserve"> and five </w:t>
      </w:r>
      <w:ins w:id="970" w:author="Liu, Luyu" w:date="2020-06-13T12:34:00Z">
        <w:r w:rsidR="00FC7D43">
          <w:rPr>
            <w:rFonts w:ascii="Times New Roman" w:hAnsi="Times New Roman" w:cs="Times New Roman"/>
            <w:sz w:val="24"/>
            <w:szCs w:val="24"/>
          </w:rPr>
          <w:t xml:space="preserve">different </w:t>
        </w:r>
      </w:ins>
      <w:r>
        <w:rPr>
          <w:rFonts w:ascii="Times New Roman" w:hAnsi="Times New Roman" w:cs="Times New Roman"/>
          <w:sz w:val="24"/>
          <w:szCs w:val="24"/>
        </w:rPr>
        <w:t xml:space="preserve">types </w:t>
      </w:r>
      <w:del w:id="971" w:author="Liu, Luyu" w:date="2020-06-13T12:34:00Z">
        <w:r w:rsidDel="00FC7D43">
          <w:rPr>
            <w:rFonts w:ascii="Times New Roman" w:hAnsi="Times New Roman" w:cs="Times New Roman"/>
            <w:sz w:val="24"/>
            <w:szCs w:val="24"/>
          </w:rPr>
          <w:delText xml:space="preserve">of TPSs </w:delText>
        </w:r>
      </w:del>
      <w:r>
        <w:rPr>
          <w:rFonts w:ascii="Times New Roman" w:hAnsi="Times New Roman" w:cs="Times New Roman"/>
          <w:sz w:val="24"/>
          <w:szCs w:val="24"/>
        </w:rPr>
        <w:t xml:space="preserve">for both RTI and non-RTI users. We calculate the empirical wait time and risk of the different </w:t>
      </w:r>
      <w:del w:id="972" w:author="Liu, Luyu" w:date="2020-06-13T12:34:00Z">
        <w:r w:rsidDel="00FA6C5B">
          <w:rPr>
            <w:rFonts w:ascii="Times New Roman" w:hAnsi="Times New Roman" w:cs="Times New Roman"/>
            <w:sz w:val="24"/>
            <w:szCs w:val="24"/>
          </w:rPr>
          <w:delText>TPS</w:delText>
        </w:r>
      </w:del>
      <w:ins w:id="973" w:author="Liu, Luyu" w:date="2020-06-13T12:34:00Z">
        <w:r w:rsidR="00FA6C5B">
          <w:rPr>
            <w:rFonts w:ascii="Times New Roman" w:hAnsi="Times New Roman" w:cs="Times New Roman"/>
            <w:sz w:val="24"/>
            <w:szCs w:val="24"/>
          </w:rPr>
          <w:t>trip planning strategy</w:t>
        </w:r>
      </w:ins>
      <w:r>
        <w:rPr>
          <w:rFonts w:ascii="Times New Roman" w:hAnsi="Times New Roman" w:cs="Times New Roman"/>
          <w:sz w:val="24"/>
          <w:szCs w:val="24"/>
        </w:rPr>
        <w:t xml:space="preserve"> using real-time bus location data for a representative bus route in a mid-sized US city.</w:t>
      </w:r>
      <w:del w:id="974" w:author="Liu, Luyu" w:date="2020-06-15T19:57:00Z">
        <w:r w:rsidDel="00A246E6">
          <w:rPr>
            <w:rFonts w:ascii="Times New Roman" w:hAnsi="Times New Roman" w:cs="Times New Roman"/>
            <w:sz w:val="24"/>
            <w:szCs w:val="24"/>
          </w:rPr>
          <w:delText xml:space="preserve">  </w:delText>
        </w:r>
      </w:del>
      <w:ins w:id="975" w:author="Liu, Luyu" w:date="2020-06-15T19:57:00Z">
        <w:r w:rsidR="00A246E6">
          <w:rPr>
            <w:rFonts w:ascii="Times New Roman" w:hAnsi="Times New Roman" w:cs="Times New Roman"/>
            <w:sz w:val="24"/>
            <w:szCs w:val="24"/>
          </w:rPr>
          <w:t xml:space="preserve"> </w:t>
        </w:r>
      </w:ins>
      <w:r>
        <w:rPr>
          <w:rFonts w:ascii="Times New Roman" w:hAnsi="Times New Roman" w:cs="Times New Roman"/>
          <w:sz w:val="24"/>
          <w:szCs w:val="24"/>
        </w:rPr>
        <w:t>We find that the best RTI strategy, a prudent tactic (PT) with an optimized insurance buffer, performs roughly the same as a simple, follow-the-schedule tactic (ST) that does not use RTI.</w:t>
      </w:r>
      <w:del w:id="976" w:author="Liu, Luyu" w:date="2020-06-15T19:57:00Z">
        <w:r w:rsidDel="00A246E6">
          <w:rPr>
            <w:rFonts w:ascii="Times New Roman" w:hAnsi="Times New Roman" w:cs="Times New Roman"/>
            <w:sz w:val="24"/>
            <w:szCs w:val="24"/>
          </w:rPr>
          <w:delText xml:space="preserve">  </w:delText>
        </w:r>
      </w:del>
      <w:ins w:id="977" w:author="Liu, Luyu" w:date="2020-06-15T19:57:00Z">
        <w:r w:rsidR="00A246E6">
          <w:rPr>
            <w:rFonts w:ascii="Times New Roman" w:hAnsi="Times New Roman" w:cs="Times New Roman"/>
            <w:sz w:val="24"/>
            <w:szCs w:val="24"/>
          </w:rPr>
          <w:t xml:space="preserve"> </w:t>
        </w:r>
      </w:ins>
      <w:r>
        <w:rPr>
          <w:rFonts w:ascii="Times New Roman" w:hAnsi="Times New Roman" w:cs="Times New Roman"/>
          <w:sz w:val="24"/>
          <w:szCs w:val="24"/>
        </w:rPr>
        <w:t xml:space="preserve">The analyses results show that PT users in upstream stops on a route will wait more time than the ST users, and PT users in this area may suffer from higher risk of missing a bus than ST users. We also find that PT users are more advantageous during evening peak (17:00 – 20:00) than ST users. These results show </w:t>
      </w:r>
      <w:r>
        <w:rPr>
          <w:rFonts w:ascii="Times New Roman" w:hAnsi="Times New Roman" w:cs="Times New Roman"/>
          <w:sz w:val="24"/>
          <w:szCs w:val="24"/>
        </w:rPr>
        <w:lastRenderedPageBreak/>
        <w:t>that although the best RTI strategy can indeed save time for certain users in certain stops and during certain hours, they cannot globally outperform simply following the published schedule. Moreover, the greedy tactic (GT) of using RTI to achieve a waiting time of zero is the worst strategy, even worse than showing up at a bus stop arbitrarily.</w:t>
      </w:r>
      <w:del w:id="978" w:author="Liu, Luyu" w:date="2020-06-15T19:57:00Z">
        <w:r w:rsidDel="00A246E6">
          <w:rPr>
            <w:rFonts w:ascii="Times New Roman" w:hAnsi="Times New Roman" w:cs="Times New Roman"/>
            <w:sz w:val="24"/>
            <w:szCs w:val="24"/>
          </w:rPr>
          <w:delText xml:space="preserve">  </w:delText>
        </w:r>
      </w:del>
      <w:ins w:id="979" w:author="Liu, Luyu" w:date="2020-06-15T19:57:00Z">
        <w:r w:rsidR="00A246E6">
          <w:rPr>
            <w:rFonts w:ascii="Times New Roman" w:hAnsi="Times New Roman" w:cs="Times New Roman"/>
            <w:sz w:val="24"/>
            <w:szCs w:val="24"/>
          </w:rPr>
          <w:t xml:space="preserve"> </w:t>
        </w:r>
      </w:ins>
      <w:r>
        <w:rPr>
          <w:rFonts w:ascii="Times New Roman" w:hAnsi="Times New Roman" w:cs="Times New Roman"/>
          <w:sz w:val="24"/>
          <w:szCs w:val="24"/>
        </w:rPr>
        <w:t>This suggests that RTI could make users’ waiting time significantly longer if apps are not using the appropriate trip planning strategy.</w:t>
      </w:r>
    </w:p>
    <w:p w14:paraId="13D67AD1" w14:textId="2729CE3B" w:rsidR="005A464A" w:rsidRDefault="005A464A" w:rsidP="005A464A">
      <w:pPr>
        <w:spacing w:line="256" w:lineRule="auto"/>
        <w:ind w:firstLine="720"/>
        <w:jc w:val="both"/>
        <w:rPr>
          <w:rFonts w:ascii="Times New Roman" w:hAnsi="Times New Roman" w:cs="Times New Roman"/>
          <w:sz w:val="24"/>
          <w:szCs w:val="24"/>
        </w:rPr>
      </w:pPr>
      <w:commentRangeStart w:id="980"/>
      <w:commentRangeStart w:id="981"/>
      <w:r>
        <w:rPr>
          <w:rFonts w:ascii="Times New Roman" w:hAnsi="Times New Roman" w:cs="Times New Roman"/>
          <w:sz w:val="24"/>
          <w:szCs w:val="24"/>
        </w:rPr>
        <w:t>This study provides valuable insights for transit users, planners, and real-time transit app providers. With more access to real-time data, it is understandable that transit system navigation apps would engage with real-time performance data in addition to the published schedules.</w:t>
      </w:r>
      <w:del w:id="982" w:author="Liu, Luyu" w:date="2020-06-15T19:57:00Z">
        <w:r w:rsidDel="00A246E6">
          <w:rPr>
            <w:rFonts w:ascii="Times New Roman" w:hAnsi="Times New Roman" w:cs="Times New Roman"/>
            <w:sz w:val="24"/>
            <w:szCs w:val="24"/>
          </w:rPr>
          <w:delText xml:space="preserve">   </w:delText>
        </w:r>
      </w:del>
      <w:ins w:id="983" w:author="Liu, Luyu" w:date="2020-06-15T19:57:00Z">
        <w:r w:rsidR="00A246E6">
          <w:rPr>
            <w:rFonts w:ascii="Times New Roman" w:hAnsi="Times New Roman" w:cs="Times New Roman"/>
            <w:sz w:val="24"/>
            <w:szCs w:val="24"/>
          </w:rPr>
          <w:t xml:space="preserve"> </w:t>
        </w:r>
      </w:ins>
      <w:r>
        <w:rPr>
          <w:rFonts w:ascii="Times New Roman" w:hAnsi="Times New Roman" w:cs="Times New Roman"/>
          <w:sz w:val="24"/>
          <w:szCs w:val="24"/>
        </w:rPr>
        <w:t xml:space="preserve">However, our results suggest that real-time performance data is not sufficient: RTI apps should also consider </w:t>
      </w:r>
      <w:commentRangeStart w:id="984"/>
      <w:commentRangeStart w:id="985"/>
      <w:r>
        <w:rPr>
          <w:rFonts w:ascii="Times New Roman" w:hAnsi="Times New Roman" w:cs="Times New Roman"/>
          <w:sz w:val="24"/>
          <w:szCs w:val="24"/>
        </w:rPr>
        <w:t>historical data to gauge the veracity of the RTI in reducing waiting time based on spatial and temporal context.</w:t>
      </w:r>
      <w:commentRangeEnd w:id="984"/>
      <w:r>
        <w:rPr>
          <w:rStyle w:val="CommentReference"/>
        </w:rPr>
        <w:commentReference w:id="984"/>
      </w:r>
      <w:commentRangeEnd w:id="985"/>
      <w:r>
        <w:rPr>
          <w:rStyle w:val="CommentReference"/>
        </w:rPr>
        <w:commentReference w:id="985"/>
      </w:r>
      <w:del w:id="986" w:author="Liu, Luyu" w:date="2020-06-15T19:57:00Z">
        <w:r w:rsidDel="00A246E6">
          <w:rPr>
            <w:rFonts w:ascii="Times New Roman" w:hAnsi="Times New Roman" w:cs="Times New Roman"/>
            <w:sz w:val="24"/>
            <w:szCs w:val="24"/>
          </w:rPr>
          <w:delText xml:space="preserve">  </w:delText>
        </w:r>
      </w:del>
      <w:ins w:id="987" w:author="Liu, Luyu" w:date="2020-06-15T19:57:00Z">
        <w:r w:rsidR="00A246E6">
          <w:rPr>
            <w:rFonts w:ascii="Times New Roman" w:hAnsi="Times New Roman" w:cs="Times New Roman"/>
            <w:sz w:val="24"/>
            <w:szCs w:val="24"/>
          </w:rPr>
          <w:t xml:space="preserve"> </w:t>
        </w:r>
      </w:ins>
      <w:r>
        <w:rPr>
          <w:rFonts w:ascii="Times New Roman" w:hAnsi="Times New Roman" w:cs="Times New Roman"/>
          <w:sz w:val="24"/>
          <w:szCs w:val="24"/>
        </w:rPr>
        <w:t xml:space="preserve">Users should also have the option of specifying different </w:t>
      </w:r>
      <w:del w:id="988" w:author="Liu, Luyu" w:date="2020-06-13T12:34:00Z">
        <w:r w:rsidDel="00FA6C5B">
          <w:rPr>
            <w:rFonts w:ascii="Times New Roman" w:hAnsi="Times New Roman" w:cs="Times New Roman"/>
            <w:sz w:val="24"/>
            <w:szCs w:val="24"/>
          </w:rPr>
          <w:delText>TPS</w:delText>
        </w:r>
      </w:del>
      <w:ins w:id="989" w:author="Liu, Luyu" w:date="2020-06-13T12:34:00Z">
        <w:r w:rsidR="00FA6C5B">
          <w:rPr>
            <w:rFonts w:ascii="Times New Roman" w:hAnsi="Times New Roman" w:cs="Times New Roman"/>
            <w:sz w:val="24"/>
            <w:szCs w:val="24"/>
          </w:rPr>
          <w:t>trip planning strategy</w:t>
        </w:r>
      </w:ins>
      <w:r>
        <w:rPr>
          <w:rFonts w:ascii="Times New Roman" w:hAnsi="Times New Roman" w:cs="Times New Roman"/>
          <w:sz w:val="24"/>
          <w:szCs w:val="24"/>
        </w:rPr>
        <w:t>, including prudent strategies with insurance time buffers.</w:t>
      </w:r>
      <w:del w:id="990" w:author="Liu, Luyu" w:date="2020-06-15T19:57:00Z">
        <w:r w:rsidDel="00A246E6">
          <w:rPr>
            <w:rFonts w:ascii="Times New Roman" w:hAnsi="Times New Roman" w:cs="Times New Roman"/>
            <w:sz w:val="24"/>
            <w:szCs w:val="24"/>
          </w:rPr>
          <w:delText xml:space="preserve">  </w:delText>
        </w:r>
      </w:del>
      <w:ins w:id="991" w:author="Liu, Luyu" w:date="2020-06-15T19:57:00Z">
        <w:r w:rsidR="00A246E6">
          <w:rPr>
            <w:rFonts w:ascii="Times New Roman" w:hAnsi="Times New Roman" w:cs="Times New Roman"/>
            <w:sz w:val="24"/>
            <w:szCs w:val="24"/>
          </w:rPr>
          <w:t xml:space="preserve"> </w:t>
        </w:r>
      </w:ins>
      <w:r>
        <w:rPr>
          <w:rFonts w:ascii="Times New Roman" w:hAnsi="Times New Roman" w:cs="Times New Roman"/>
          <w:sz w:val="24"/>
          <w:szCs w:val="24"/>
        </w:rPr>
        <w:t>At present, most RTI apps do not consider missed risk and implicitly promote a greedy strategy: as we have shown, this is a risky and poor performing strategy.</w:t>
      </w:r>
      <w:del w:id="992" w:author="Liu, Luyu" w:date="2020-06-15T19:57:00Z">
        <w:r w:rsidDel="00A246E6">
          <w:rPr>
            <w:rFonts w:ascii="Times New Roman" w:hAnsi="Times New Roman" w:cs="Times New Roman"/>
            <w:sz w:val="24"/>
            <w:szCs w:val="24"/>
          </w:rPr>
          <w:delText xml:space="preserve">  </w:delText>
        </w:r>
      </w:del>
      <w:ins w:id="993" w:author="Liu, Luyu" w:date="2020-06-15T19:57:00Z">
        <w:r w:rsidR="00A246E6">
          <w:rPr>
            <w:rFonts w:ascii="Times New Roman" w:hAnsi="Times New Roman" w:cs="Times New Roman"/>
            <w:sz w:val="24"/>
            <w:szCs w:val="24"/>
          </w:rPr>
          <w:t xml:space="preserve"> </w:t>
        </w:r>
      </w:ins>
      <w:r>
        <w:rPr>
          <w:rFonts w:ascii="Times New Roman" w:hAnsi="Times New Roman" w:cs="Times New Roman"/>
          <w:sz w:val="24"/>
          <w:szCs w:val="24"/>
        </w:rPr>
        <w:t>The techniques and measure we develop in this paper can help support a more holistic and sensitive approach to public transit RTI apps.</w:t>
      </w:r>
      <w:commentRangeEnd w:id="980"/>
      <w:r>
        <w:rPr>
          <w:rStyle w:val="CommentReference"/>
        </w:rPr>
        <w:commentReference w:id="980"/>
      </w:r>
      <w:commentRangeEnd w:id="981"/>
      <w:r>
        <w:rPr>
          <w:rStyle w:val="CommentReference"/>
        </w:rPr>
        <w:commentReference w:id="981"/>
      </w:r>
    </w:p>
    <w:p w14:paraId="26325501" w14:textId="6585E7F0" w:rsidR="005A464A" w:rsidRDefault="005A464A" w:rsidP="005A464A">
      <w:pPr>
        <w:spacing w:line="256"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To improve accuracy and reliability of RTI apps, transit authority or RTI apps providers can add pre-calculated insurance buffers based on stated or revealed risk attitudes of users. Also, our optimization of </w:t>
      </w:r>
      <w:r w:rsidRPr="000B0FB4">
        <w:rPr>
          <w:rFonts w:ascii="Times New Roman" w:hAnsi="Times New Roman" w:cs="Times New Roman"/>
          <w:sz w:val="24"/>
          <w:szCs w:val="24"/>
        </w:rPr>
        <w:t xml:space="preserve">prudent tactic </w:t>
      </w:r>
      <w:r>
        <w:rPr>
          <w:rFonts w:ascii="Times New Roman" w:hAnsi="Times New Roman" w:cs="Times New Roman"/>
          <w:sz w:val="24"/>
          <w:szCs w:val="24"/>
        </w:rPr>
        <w:t xml:space="preserve">is not fully explored, there are likely better ways to find the optimal insurance buffer. Unlike simple non-RTI strategies that can be conceptualized and understood by humans from experience, RTI-based trip planning optimization can only be accomplished by the backend of the RTI apps, where more complicated and effective algorithms can be applied. Computational techniques such as machine learning and neural network could be applied to empirical performance and user data to determine effective trip planning </w:t>
      </w:r>
      <w:del w:id="994" w:author="Liu, Luyu" w:date="2020-06-13T15:20:00Z">
        <w:r w:rsidDel="00BB57AA">
          <w:rPr>
            <w:rFonts w:ascii="Times New Roman" w:hAnsi="Times New Roman" w:cs="Times New Roman"/>
            <w:sz w:val="24"/>
            <w:szCs w:val="24"/>
          </w:rPr>
          <w:delText xml:space="preserve">strathies </w:delText>
        </w:r>
      </w:del>
      <w:ins w:id="995" w:author="Liu, Luyu" w:date="2020-06-13T15:20:00Z">
        <w:r w:rsidR="00BB57AA">
          <w:rPr>
            <w:rFonts w:ascii="Times New Roman" w:hAnsi="Times New Roman" w:cs="Times New Roman"/>
            <w:sz w:val="24"/>
            <w:szCs w:val="24"/>
          </w:rPr>
          <w:t xml:space="preserve">strategies </w:t>
        </w:r>
      </w:ins>
      <w:r>
        <w:rPr>
          <w:rFonts w:ascii="Times New Roman" w:hAnsi="Times New Roman" w:cs="Times New Roman"/>
          <w:sz w:val="24"/>
          <w:szCs w:val="24"/>
        </w:rPr>
        <w:t>based on context and user risk preferences.</w:t>
      </w:r>
      <w:del w:id="996" w:author="Liu, Luyu" w:date="2020-06-14T14:28:00Z">
        <w:r w:rsidDel="001F7846">
          <w:rPr>
            <w:rFonts w:ascii="Times New Roman" w:hAnsi="Times New Roman" w:cs="Times New Roman"/>
            <w:sz w:val="24"/>
            <w:szCs w:val="24"/>
          </w:rPr>
          <w:delText xml:space="preserve">   </w:delText>
        </w:r>
      </w:del>
    </w:p>
    <w:p w14:paraId="73F3E03A" w14:textId="485EBC9E" w:rsidR="005A464A" w:rsidRDefault="005A464A" w:rsidP="005A464A">
      <w:pPr>
        <w:spacing w:line="256"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Finally, although </w:t>
      </w:r>
      <w:ins w:id="997" w:author="Liu, Luyu" w:date="2020-06-13T15:16:00Z">
        <w:r w:rsidR="0001558A">
          <w:rPr>
            <w:rFonts w:ascii="Times New Roman" w:hAnsi="Times New Roman" w:cs="Times New Roman"/>
            <w:sz w:val="24"/>
            <w:szCs w:val="24"/>
          </w:rPr>
          <w:t>each trip planning strategy</w:t>
        </w:r>
      </w:ins>
      <w:ins w:id="998" w:author="Liu, Luyu" w:date="2020-06-13T15:17:00Z">
        <w:r w:rsidR="0001558A">
          <w:rPr>
            <w:rFonts w:ascii="Times New Roman" w:hAnsi="Times New Roman" w:cs="Times New Roman"/>
            <w:sz w:val="24"/>
            <w:szCs w:val="24"/>
          </w:rPr>
          <w:t>’s</w:t>
        </w:r>
      </w:ins>
      <w:ins w:id="999" w:author="Liu, Luyu" w:date="2020-06-13T15:16:00Z">
        <w:r w:rsidR="0001558A">
          <w:rPr>
            <w:rFonts w:ascii="Times New Roman" w:hAnsi="Times New Roman" w:cs="Times New Roman"/>
            <w:sz w:val="24"/>
            <w:szCs w:val="24"/>
          </w:rPr>
          <w:t xml:space="preserve"> </w:t>
        </w:r>
      </w:ins>
      <w:del w:id="1000" w:author="Liu, Luyu" w:date="2020-06-13T15:17:00Z">
        <w:r w:rsidDel="0001558A">
          <w:rPr>
            <w:rFonts w:ascii="Times New Roman" w:hAnsi="Times New Roman" w:cs="Times New Roman"/>
            <w:sz w:val="24"/>
            <w:szCs w:val="24"/>
          </w:rPr>
          <w:delText xml:space="preserve">individual passenger’s </w:delText>
        </w:r>
      </w:del>
      <w:r>
        <w:rPr>
          <w:rFonts w:ascii="Times New Roman" w:hAnsi="Times New Roman" w:cs="Times New Roman"/>
          <w:sz w:val="24"/>
          <w:szCs w:val="24"/>
        </w:rPr>
        <w:t xml:space="preserve">performance </w:t>
      </w:r>
      <w:ins w:id="1001" w:author="Liu, Luyu" w:date="2020-06-13T15:17:00Z">
        <w:r w:rsidR="0001558A">
          <w:rPr>
            <w:rFonts w:ascii="Times New Roman" w:hAnsi="Times New Roman" w:cs="Times New Roman"/>
            <w:sz w:val="24"/>
            <w:szCs w:val="24"/>
          </w:rPr>
          <w:t xml:space="preserve">at individual level </w:t>
        </w:r>
      </w:ins>
      <w:r>
        <w:rPr>
          <w:rFonts w:ascii="Times New Roman" w:hAnsi="Times New Roman" w:cs="Times New Roman"/>
          <w:sz w:val="24"/>
          <w:szCs w:val="24"/>
        </w:rPr>
        <w:t xml:space="preserve">is systematically discussed in this paper, we do not empirically </w:t>
      </w:r>
      <w:ins w:id="1002" w:author="Liu, Luyu" w:date="2020-06-13T15:15:00Z">
        <w:r w:rsidR="00D32CB3">
          <w:rPr>
            <w:rFonts w:ascii="Times New Roman" w:hAnsi="Times New Roman" w:cs="Times New Roman"/>
            <w:sz w:val="24"/>
            <w:szCs w:val="24"/>
          </w:rPr>
          <w:t xml:space="preserve">survey </w:t>
        </w:r>
      </w:ins>
      <w:del w:id="1003" w:author="Liu, Luyu" w:date="2020-06-13T15:15:00Z">
        <w:r w:rsidDel="00D32CB3">
          <w:rPr>
            <w:rFonts w:ascii="Times New Roman" w:hAnsi="Times New Roman" w:cs="Times New Roman"/>
            <w:sz w:val="24"/>
            <w:szCs w:val="24"/>
          </w:rPr>
          <w:delText xml:space="preserve">investigate </w:delText>
        </w:r>
      </w:del>
      <w:r>
        <w:rPr>
          <w:rFonts w:ascii="Times New Roman" w:hAnsi="Times New Roman" w:cs="Times New Roman"/>
          <w:sz w:val="24"/>
          <w:szCs w:val="24"/>
        </w:rPr>
        <w:t xml:space="preserve">or simulate the proportions of </w:t>
      </w:r>
      <w:ins w:id="1004" w:author="Liu, Luyu" w:date="2020-06-13T15:15:00Z">
        <w:r w:rsidR="00D32CB3">
          <w:rPr>
            <w:rFonts w:ascii="Times New Roman" w:hAnsi="Times New Roman" w:cs="Times New Roman"/>
            <w:sz w:val="24"/>
            <w:szCs w:val="24"/>
          </w:rPr>
          <w:t>the users using each trip planning strategy</w:t>
        </w:r>
      </w:ins>
      <w:ins w:id="1005" w:author="Liu, Luyu" w:date="2020-06-13T15:17:00Z">
        <w:r w:rsidR="00BB57AA">
          <w:rPr>
            <w:rFonts w:ascii="Times New Roman" w:hAnsi="Times New Roman" w:cs="Times New Roman"/>
            <w:sz w:val="24"/>
            <w:szCs w:val="24"/>
          </w:rPr>
          <w:t xml:space="preserve"> among all users</w:t>
        </w:r>
      </w:ins>
      <w:del w:id="1006" w:author="Liu, Luyu" w:date="2020-06-13T15:15:00Z">
        <w:r w:rsidDel="00D32CB3">
          <w:rPr>
            <w:rFonts w:ascii="Times New Roman" w:hAnsi="Times New Roman" w:cs="Times New Roman"/>
            <w:sz w:val="24"/>
            <w:szCs w:val="24"/>
          </w:rPr>
          <w:delText xml:space="preserve">each user type as in as </w:delText>
        </w:r>
        <w:r w:rsidDel="00D32CB3">
          <w:rPr>
            <w:rFonts w:ascii="Times New Roman" w:hAnsi="Times New Roman" w:cs="Times New Roman"/>
            <w:sz w:val="24"/>
            <w:szCs w:val="24"/>
          </w:rPr>
          <w:fldChar w:fldCharType="begin" w:fldLock="1"/>
        </w:r>
        <w:r w:rsidDel="00D32CB3">
          <w:rPr>
            <w:rFonts w:ascii="Times New Roman" w:hAnsi="Times New Roman" w:cs="Times New Roman"/>
            <w:sz w:val="24"/>
            <w:szCs w:val="24"/>
          </w:rPr>
          <w:delInstrText>ADDIN CSL_CITATION {"citationItems":[{"id":"ITEM-1","itemData":{"DOI":"10.1287/trsc.9.3.248","ISSN":"00411655","abstract":"The times of arrivals of passengers and departures of buses have been observed at ten bus stops in suburban London. The different bus stops were observed at different times of the day, but the observations at each were repeated at the same time on each of eight different days. Due to the predictability of the bus services, passengers' waiting times were observed to be about 30 per cent less than they would have been had the passengers arrived at random times. An explanation of this involves considering passengers to be of three types: a proportion q whose arrival time is causally coincidental with the bus, a proportion p(1 − q) who arrive at the optimal time (the time at which the expected waiting time is smallest), and a proportion (1 − p)(1 − q) who arrive at random. It was found that p is positively correlated with the expected gain from arriving at the optimal time as opposed to arriving at random. Furthermore, p was found to be larger at those bus stops observed in the peak than at those observed in ...","author":[{"dropping-particle":"","family":"Jolliffe","given":"J. K.","non-dropping-particle":"","parse-names":false,"suffix":""},{"dropping-particle":"","family":"Hutchinson","given":"T. P.","non-dropping-particle":"","parse-names":false,"suffix":""}],"container-title":"Transportation Science","id":"ITEM-1","issue":"3","issued":{"date-parts":[["1975"]]},"page":"248-282","publisher":"INFORMS","title":"Behavioural explanation of the association between bus and passenger arrivals at a bus stop.","type":"article-journal","volume":"9"},"uris":["http://www.mendeley.com/documents/?uuid=b7e7aa0a-6c80-4340-95cd-6b8c28ffd9f5"]}],"mendeley":{"formattedCitation":"(Jolliffe and Hutchinson 1975)","manualFormatting":"Jolliffe &amp; Hutchinson (1975)","plainTextFormattedCitation":"(Jolliffe and Hutchinson 1975)","previouslyFormattedCitation":"(Jolliffe and Hutchinson 1975)"},"properties":{"noteIndex":0},"schema":"https://github.com/citation-style-language/schema/raw/master/csl-citation.json"}</w:delInstrText>
        </w:r>
        <w:r w:rsidDel="00D32CB3">
          <w:rPr>
            <w:rFonts w:ascii="Times New Roman" w:hAnsi="Times New Roman" w:cs="Times New Roman"/>
            <w:sz w:val="24"/>
            <w:szCs w:val="24"/>
          </w:rPr>
          <w:fldChar w:fldCharType="separate"/>
        </w:r>
        <w:r w:rsidDel="00D32CB3">
          <w:rPr>
            <w:rFonts w:ascii="Times New Roman" w:hAnsi="Times New Roman" w:cs="Times New Roman"/>
            <w:noProof/>
            <w:sz w:val="24"/>
            <w:szCs w:val="24"/>
          </w:rPr>
          <w:delText>Jolliffe &amp; Hutchinson</w:delText>
        </w:r>
        <w:r w:rsidRPr="00E24BBF" w:rsidDel="00D32CB3">
          <w:rPr>
            <w:rFonts w:ascii="Times New Roman" w:hAnsi="Times New Roman" w:cs="Times New Roman"/>
            <w:noProof/>
            <w:sz w:val="24"/>
            <w:szCs w:val="24"/>
          </w:rPr>
          <w:delText xml:space="preserve"> </w:delText>
        </w:r>
        <w:r w:rsidDel="00D32CB3">
          <w:rPr>
            <w:rFonts w:ascii="Times New Roman" w:hAnsi="Times New Roman" w:cs="Times New Roman"/>
            <w:noProof/>
            <w:sz w:val="24"/>
            <w:szCs w:val="24"/>
          </w:rPr>
          <w:delText>(</w:delText>
        </w:r>
        <w:r w:rsidRPr="00E24BBF" w:rsidDel="00D32CB3">
          <w:rPr>
            <w:rFonts w:ascii="Times New Roman" w:hAnsi="Times New Roman" w:cs="Times New Roman"/>
            <w:noProof/>
            <w:sz w:val="24"/>
            <w:szCs w:val="24"/>
          </w:rPr>
          <w:delText>1975)</w:delText>
        </w:r>
        <w:r w:rsidDel="00D32CB3">
          <w:rPr>
            <w:rFonts w:ascii="Times New Roman" w:hAnsi="Times New Roman" w:cs="Times New Roman"/>
            <w:sz w:val="24"/>
            <w:szCs w:val="24"/>
          </w:rPr>
          <w:fldChar w:fldCharType="end"/>
        </w:r>
        <w:r w:rsidDel="00D32CB3">
          <w:rPr>
            <w:rFonts w:ascii="Times New Roman" w:hAnsi="Times New Roman" w:cs="Times New Roman"/>
            <w:sz w:val="24"/>
            <w:szCs w:val="24"/>
          </w:rPr>
          <w:delText xml:space="preserve"> and </w:delText>
        </w:r>
        <w:r w:rsidDel="00D32CB3">
          <w:rPr>
            <w:rFonts w:ascii="Times New Roman" w:hAnsi="Times New Roman" w:cs="Times New Roman"/>
            <w:noProof/>
            <w:sz w:val="24"/>
            <w:szCs w:val="24"/>
          </w:rPr>
          <w:fldChar w:fldCharType="begin" w:fldLock="1"/>
        </w:r>
        <w:r w:rsidDel="00D32CB3">
          <w:rPr>
            <w:rFonts w:ascii="Times New Roman" w:hAnsi="Times New Roman" w:cs="Times New Roman"/>
            <w:noProof/>
            <w:sz w:val="24"/>
            <w:szCs w:val="24"/>
          </w:rPr>
          <w:delInstrText>ADDIN CSL_CITATION {"citationItems":[{"id":"ITEM-1","itemData":{"DOI":"10.1016/0191-2607(81)90114-X","ISSN":"01912607","abstract":"A model is developed to evaluate the sensitivity of expected passenger wait time at transit stops to service frequency and schedule reliability. This model represents an advance over previous models because it explicitly incorporates a passenger decision-making process, rather than assuming that passengers arrive at random instants in time. The model is tested against more traditional models using data from the Chicago area. These tests indicate that the passenger-choice model represents a significant improvement in predictive ability. The implications of this model are that passenger wait time is much more sensitive to schedule reliability and much less sensitive to service frequency than previously believed. © 1981.","author":[{"dropping-particle":"","family":"Bowman","given":"Larry A.","non-dropping-particle":"","parse-names":false,"suffix":""},{"dropping-particle":"","family":"Turnquist","given":"Mark A.","non-dropping-particle":"","parse-names":false,"suffix":""}],"container-title":"Transportation Research Part A: General","id":"ITEM-1","issue":"6","issued":{"date-parts":[["1981"]]},"page":"465-471","publisher":"Elsevier","title":"Service frequency, schedule reliability and passenger wait times at transit stops","type":"article-journal","volume":"15"},"uris":["http://www.mendeley.com/documents/?uuid=2cfa29a6-a334-44fd-b7b4-e01dbb7a6c82"]}],"mendeley":{"formattedCitation":"(Bowman and Turnquist 1981)","manualFormatting":"Bowman &amp; Turnquist (1981)","plainTextFormattedCitation":"(Bowman and Turnquist 1981)","previouslyFormattedCitation":"(Bowman and Turnquist 1981)"},"properties":{"noteIndex":0},"schema":"https://github.com/citation-style-language/schema/raw/master/csl-citation.json"}</w:delInstrText>
        </w:r>
        <w:r w:rsidDel="00D32CB3">
          <w:rPr>
            <w:rFonts w:ascii="Times New Roman" w:hAnsi="Times New Roman" w:cs="Times New Roman"/>
            <w:noProof/>
            <w:sz w:val="24"/>
            <w:szCs w:val="24"/>
          </w:rPr>
          <w:fldChar w:fldCharType="separate"/>
        </w:r>
        <w:r w:rsidDel="00D32CB3">
          <w:rPr>
            <w:rFonts w:ascii="Times New Roman" w:hAnsi="Times New Roman" w:cs="Times New Roman"/>
            <w:noProof/>
            <w:sz w:val="24"/>
            <w:szCs w:val="24"/>
          </w:rPr>
          <w:delText>Bowman &amp; Turnquist</w:delText>
        </w:r>
        <w:r w:rsidRPr="00E24BBF" w:rsidDel="00D32CB3">
          <w:rPr>
            <w:rFonts w:ascii="Times New Roman" w:hAnsi="Times New Roman" w:cs="Times New Roman"/>
            <w:noProof/>
            <w:sz w:val="24"/>
            <w:szCs w:val="24"/>
          </w:rPr>
          <w:delText xml:space="preserve"> </w:delText>
        </w:r>
        <w:r w:rsidDel="00D32CB3">
          <w:rPr>
            <w:rFonts w:ascii="Times New Roman" w:hAnsi="Times New Roman" w:cs="Times New Roman"/>
            <w:noProof/>
            <w:sz w:val="24"/>
            <w:szCs w:val="24"/>
          </w:rPr>
          <w:delText>(</w:delText>
        </w:r>
        <w:r w:rsidRPr="00E24BBF" w:rsidDel="00D32CB3">
          <w:rPr>
            <w:rFonts w:ascii="Times New Roman" w:hAnsi="Times New Roman" w:cs="Times New Roman"/>
            <w:noProof/>
            <w:sz w:val="24"/>
            <w:szCs w:val="24"/>
          </w:rPr>
          <w:delText>1981)</w:delText>
        </w:r>
        <w:r w:rsidDel="00D32CB3">
          <w:rPr>
            <w:rFonts w:ascii="Times New Roman" w:hAnsi="Times New Roman" w:cs="Times New Roman"/>
            <w:noProof/>
            <w:sz w:val="24"/>
            <w:szCs w:val="24"/>
          </w:rPr>
          <w:fldChar w:fldCharType="end"/>
        </w:r>
      </w:del>
      <w:r>
        <w:rPr>
          <w:rFonts w:ascii="Times New Roman" w:hAnsi="Times New Roman" w:cs="Times New Roman"/>
          <w:noProof/>
          <w:sz w:val="24"/>
          <w:szCs w:val="24"/>
        </w:rPr>
        <w:t>.</w:t>
      </w:r>
      <w:ins w:id="1007" w:author="Liu, Luyu" w:date="2020-06-13T17:09:00Z">
        <w:r w:rsidR="007C3594">
          <w:rPr>
            <w:rFonts w:ascii="Times New Roman" w:hAnsi="Times New Roman" w:cs="Times New Roman"/>
            <w:noProof/>
            <w:sz w:val="24"/>
            <w:szCs w:val="24"/>
          </w:rPr>
          <w:t xml:space="preserve"> </w:t>
        </w:r>
      </w:ins>
      <w:del w:id="1008" w:author="Liu, Luyu" w:date="2020-06-13T17:09:00Z">
        <w:r w:rsidDel="007C3594">
          <w:rPr>
            <w:rFonts w:ascii="Times New Roman" w:hAnsi="Times New Roman" w:cs="Times New Roman"/>
            <w:noProof/>
            <w:sz w:val="24"/>
            <w:szCs w:val="24"/>
          </w:rPr>
          <w:delText xml:space="preserve">   </w:delText>
        </w:r>
      </w:del>
      <w:r>
        <w:rPr>
          <w:rFonts w:ascii="Times New Roman" w:hAnsi="Times New Roman" w:cs="Times New Roman"/>
          <w:noProof/>
          <w:sz w:val="24"/>
          <w:szCs w:val="24"/>
        </w:rPr>
        <w:t xml:space="preserve">Future research should survey the different </w:t>
      </w:r>
      <w:ins w:id="1009" w:author="Liu, Luyu" w:date="2020-06-13T15:18:00Z">
        <w:r w:rsidR="00BB57AA">
          <w:rPr>
            <w:rFonts w:ascii="Times New Roman" w:hAnsi="Times New Roman" w:cs="Times New Roman"/>
            <w:noProof/>
            <w:sz w:val="24"/>
            <w:szCs w:val="24"/>
          </w:rPr>
          <w:t xml:space="preserve">trip planning strategies </w:t>
        </w:r>
      </w:ins>
      <w:r>
        <w:rPr>
          <w:rFonts w:ascii="Times New Roman" w:hAnsi="Times New Roman" w:cs="Times New Roman"/>
          <w:noProof/>
          <w:sz w:val="24"/>
          <w:szCs w:val="24"/>
        </w:rPr>
        <w:t>user groups</w:t>
      </w:r>
      <w:del w:id="1010" w:author="Liu, Luyu" w:date="2020-06-13T15:18:00Z">
        <w:r w:rsidDel="00BB57AA">
          <w:rPr>
            <w:rFonts w:ascii="Times New Roman" w:hAnsi="Times New Roman" w:cs="Times New Roman"/>
            <w:noProof/>
            <w:sz w:val="24"/>
            <w:szCs w:val="24"/>
          </w:rPr>
          <w:delText xml:space="preserve"> </w:delText>
        </w:r>
      </w:del>
      <w:ins w:id="1011" w:author="Liu, Luyu" w:date="2020-06-13T15:18:00Z">
        <w:r w:rsidR="00BB57AA">
          <w:rPr>
            <w:rFonts w:ascii="Times New Roman" w:hAnsi="Times New Roman" w:cs="Times New Roman"/>
            <w:noProof/>
            <w:sz w:val="24"/>
            <w:szCs w:val="24"/>
          </w:rPr>
          <w:t xml:space="preserve"> </w:t>
        </w:r>
      </w:ins>
      <w:r>
        <w:rPr>
          <w:rFonts w:ascii="Times New Roman" w:hAnsi="Times New Roman" w:cs="Times New Roman"/>
          <w:noProof/>
          <w:sz w:val="24"/>
          <w:szCs w:val="24"/>
        </w:rPr>
        <w:t>and the way in which they use transit apps in their decision making</w:t>
      </w:r>
      <w:ins w:id="1012" w:author="Liu, Luyu" w:date="2020-06-13T15:25:00Z">
        <w:r w:rsidR="00687CCC">
          <w:rPr>
            <w:rFonts w:ascii="Times New Roman" w:hAnsi="Times New Roman" w:cs="Times New Roman"/>
            <w:noProof/>
            <w:sz w:val="24"/>
            <w:szCs w:val="24"/>
          </w:rPr>
          <w:t>. This include</w:t>
        </w:r>
      </w:ins>
      <w:ins w:id="1013" w:author="Liu, Luyu" w:date="2020-06-13T15:29:00Z">
        <w:r w:rsidR="00687CCC">
          <w:rPr>
            <w:rFonts w:ascii="Times New Roman" w:hAnsi="Times New Roman" w:cs="Times New Roman"/>
            <w:noProof/>
            <w:sz w:val="24"/>
            <w:szCs w:val="24"/>
          </w:rPr>
          <w:t>s</w:t>
        </w:r>
      </w:ins>
      <w:ins w:id="1014" w:author="Liu, Luyu" w:date="2020-06-13T15:25:00Z">
        <w:r w:rsidR="00687CCC">
          <w:rPr>
            <w:rFonts w:ascii="Times New Roman" w:hAnsi="Times New Roman" w:cs="Times New Roman"/>
            <w:noProof/>
            <w:sz w:val="24"/>
            <w:szCs w:val="24"/>
          </w:rPr>
          <w:t xml:space="preserve"> but </w:t>
        </w:r>
      </w:ins>
      <w:ins w:id="1015" w:author="Liu, Luyu" w:date="2020-06-13T15:26:00Z">
        <w:r w:rsidR="00687CCC">
          <w:rPr>
            <w:rFonts w:ascii="Times New Roman" w:hAnsi="Times New Roman" w:cs="Times New Roman"/>
            <w:noProof/>
            <w:sz w:val="24"/>
            <w:szCs w:val="24"/>
          </w:rPr>
          <w:t xml:space="preserve">is </w:t>
        </w:r>
      </w:ins>
      <w:ins w:id="1016" w:author="Liu, Luyu" w:date="2020-06-13T15:25:00Z">
        <w:r w:rsidR="00687CCC">
          <w:rPr>
            <w:rFonts w:ascii="Times New Roman" w:hAnsi="Times New Roman" w:cs="Times New Roman"/>
            <w:noProof/>
            <w:sz w:val="24"/>
            <w:szCs w:val="24"/>
          </w:rPr>
          <w:t xml:space="preserve">not limit to the distribution of actual inssurance buffer and actual </w:t>
        </w:r>
      </w:ins>
      <w:ins w:id="1017" w:author="Liu, Luyu" w:date="2020-06-13T15:27:00Z">
        <w:r w:rsidR="00687CCC">
          <w:rPr>
            <w:rFonts w:ascii="Times New Roman" w:hAnsi="Times New Roman" w:cs="Times New Roman"/>
            <w:noProof/>
            <w:sz w:val="24"/>
            <w:szCs w:val="24"/>
          </w:rPr>
          <w:t>waiting time</w:t>
        </w:r>
      </w:ins>
      <w:ins w:id="1018" w:author="Liu, Luyu" w:date="2020-06-13T15:28:00Z">
        <w:r w:rsidR="00687CCC">
          <w:rPr>
            <w:rFonts w:ascii="Times New Roman" w:hAnsi="Times New Roman" w:cs="Times New Roman"/>
            <w:noProof/>
            <w:sz w:val="24"/>
            <w:szCs w:val="24"/>
          </w:rPr>
          <w:t>.</w:t>
        </w:r>
      </w:ins>
      <w:ins w:id="1019" w:author="Liu, Luyu" w:date="2020-06-13T15:33:00Z">
        <w:r w:rsidR="00067856">
          <w:rPr>
            <w:rFonts w:ascii="Times New Roman" w:hAnsi="Times New Roman" w:cs="Times New Roman"/>
            <w:noProof/>
            <w:sz w:val="24"/>
            <w:szCs w:val="24"/>
          </w:rPr>
          <w:t xml:space="preserve"> The progress on these issues will</w:t>
        </w:r>
      </w:ins>
      <w:del w:id="1020" w:author="Liu, Luyu" w:date="2020-06-13T15:28:00Z">
        <w:r w:rsidDel="00687CCC">
          <w:rPr>
            <w:rFonts w:ascii="Times New Roman" w:hAnsi="Times New Roman" w:cs="Times New Roman"/>
            <w:noProof/>
            <w:sz w:val="24"/>
            <w:szCs w:val="24"/>
          </w:rPr>
          <w:delText xml:space="preserve"> so</w:delText>
        </w:r>
      </w:del>
      <w:del w:id="1021" w:author="Liu, Luyu" w:date="2020-06-13T15:33:00Z">
        <w:r w:rsidDel="00067856">
          <w:rPr>
            <w:rFonts w:ascii="Times New Roman" w:hAnsi="Times New Roman" w:cs="Times New Roman"/>
            <w:noProof/>
            <w:sz w:val="24"/>
            <w:szCs w:val="24"/>
          </w:rPr>
          <w:delText xml:space="preserve"> </w:delText>
        </w:r>
      </w:del>
      <w:ins w:id="1022" w:author="Liu, Luyu" w:date="2020-06-13T15:29:00Z">
        <w:r w:rsidR="00067856">
          <w:rPr>
            <w:rFonts w:ascii="Times New Roman" w:hAnsi="Times New Roman" w:cs="Times New Roman"/>
            <w:noProof/>
            <w:sz w:val="24"/>
            <w:szCs w:val="24"/>
          </w:rPr>
          <w:t xml:space="preserve"> help </w:t>
        </w:r>
      </w:ins>
      <w:ins w:id="1023" w:author="Liu, Luyu" w:date="2020-06-13T15:34:00Z">
        <w:r w:rsidR="004D36B5">
          <w:rPr>
            <w:rFonts w:ascii="Times New Roman" w:hAnsi="Times New Roman" w:cs="Times New Roman"/>
            <w:noProof/>
            <w:sz w:val="24"/>
            <w:szCs w:val="24"/>
          </w:rPr>
          <w:t xml:space="preserve">to </w:t>
        </w:r>
      </w:ins>
      <w:ins w:id="1024" w:author="Liu, Luyu" w:date="2020-06-13T15:29:00Z">
        <w:r w:rsidR="00067856">
          <w:rPr>
            <w:rFonts w:ascii="Times New Roman" w:hAnsi="Times New Roman" w:cs="Times New Roman"/>
            <w:noProof/>
            <w:sz w:val="24"/>
            <w:szCs w:val="24"/>
          </w:rPr>
          <w:t>understand</w:t>
        </w:r>
      </w:ins>
      <w:ins w:id="1025" w:author="Liu, Luyu" w:date="2020-06-13T15:28:00Z">
        <w:r w:rsidR="00687CCC">
          <w:rPr>
            <w:rFonts w:ascii="Times New Roman" w:hAnsi="Times New Roman" w:cs="Times New Roman"/>
            <w:noProof/>
            <w:sz w:val="24"/>
            <w:szCs w:val="24"/>
          </w:rPr>
          <w:t xml:space="preserve"> </w:t>
        </w:r>
      </w:ins>
      <w:del w:id="1026" w:author="Liu, Luyu" w:date="2020-06-13T15:28:00Z">
        <w:r w:rsidDel="00687CCC">
          <w:rPr>
            <w:rFonts w:ascii="Times New Roman" w:hAnsi="Times New Roman" w:cs="Times New Roman"/>
            <w:noProof/>
            <w:sz w:val="24"/>
            <w:szCs w:val="24"/>
          </w:rPr>
          <w:delText xml:space="preserve">that </w:delText>
        </w:r>
      </w:del>
      <w:r>
        <w:rPr>
          <w:rFonts w:ascii="Times New Roman" w:hAnsi="Times New Roman" w:cs="Times New Roman"/>
          <w:noProof/>
          <w:sz w:val="24"/>
          <w:szCs w:val="24"/>
        </w:rPr>
        <w:t>RTI apps’ collective impact on the whole population</w:t>
      </w:r>
      <w:del w:id="1027" w:author="Liu, Luyu" w:date="2020-06-13T15:30:00Z">
        <w:r w:rsidDel="00067856">
          <w:rPr>
            <w:rFonts w:ascii="Times New Roman" w:hAnsi="Times New Roman" w:cs="Times New Roman"/>
            <w:noProof/>
            <w:sz w:val="24"/>
            <w:szCs w:val="24"/>
          </w:rPr>
          <w:delText xml:space="preserve"> could be understood</w:delText>
        </w:r>
      </w:del>
      <w:r>
        <w:rPr>
          <w:rFonts w:ascii="Times New Roman" w:hAnsi="Times New Roman" w:cs="Times New Roman"/>
          <w:noProof/>
          <w:sz w:val="24"/>
          <w:szCs w:val="24"/>
        </w:rPr>
        <w:t>.</w:t>
      </w:r>
      <w:ins w:id="1028" w:author="Liu, Luyu" w:date="2020-06-13T17:09:00Z">
        <w:r w:rsidR="007C3594">
          <w:rPr>
            <w:rFonts w:ascii="Times New Roman" w:hAnsi="Times New Roman" w:cs="Times New Roman"/>
            <w:noProof/>
            <w:sz w:val="24"/>
            <w:szCs w:val="24"/>
          </w:rPr>
          <w:t xml:space="preserve"> Meanwhile, we also encourage future studies to expand the </w:t>
        </w:r>
      </w:ins>
      <w:ins w:id="1029" w:author="Liu, Luyu" w:date="2020-06-13T17:10:00Z">
        <w:r w:rsidR="007C3594">
          <w:rPr>
            <w:rFonts w:ascii="Times New Roman" w:hAnsi="Times New Roman" w:cs="Times New Roman"/>
            <w:noProof/>
            <w:sz w:val="24"/>
            <w:szCs w:val="24"/>
          </w:rPr>
          <w:t>methods and measures to more transit systems</w:t>
        </w:r>
      </w:ins>
      <w:ins w:id="1030" w:author="Liu, Luyu" w:date="2020-06-14T14:35:00Z">
        <w:r w:rsidR="001F7846">
          <w:rPr>
            <w:rFonts w:ascii="Times New Roman" w:hAnsi="Times New Roman" w:cs="Times New Roman"/>
            <w:noProof/>
            <w:sz w:val="24"/>
            <w:szCs w:val="24"/>
          </w:rPr>
          <w:t xml:space="preserve"> to test the transferability of the conclusion</w:t>
        </w:r>
      </w:ins>
      <w:ins w:id="1031" w:author="Liu, Luyu" w:date="2020-06-14T14:36:00Z">
        <w:r w:rsidR="001F7846">
          <w:rPr>
            <w:rFonts w:ascii="Times New Roman" w:hAnsi="Times New Roman" w:cs="Times New Roman"/>
            <w:noProof/>
            <w:sz w:val="24"/>
            <w:szCs w:val="24"/>
          </w:rPr>
          <w:t>s</w:t>
        </w:r>
      </w:ins>
      <w:ins w:id="1032" w:author="Liu, Luyu" w:date="2020-06-14T14:35:00Z">
        <w:r w:rsidR="001F7846">
          <w:rPr>
            <w:rFonts w:ascii="Times New Roman" w:hAnsi="Times New Roman" w:cs="Times New Roman"/>
            <w:noProof/>
            <w:sz w:val="24"/>
            <w:szCs w:val="24"/>
          </w:rPr>
          <w:t xml:space="preserve"> </w:t>
        </w:r>
      </w:ins>
      <w:ins w:id="1033" w:author="Liu, Luyu" w:date="2020-06-14T14:37:00Z">
        <w:r w:rsidR="00B1253D">
          <w:rPr>
            <w:rFonts w:ascii="Times New Roman" w:hAnsi="Times New Roman" w:cs="Times New Roman"/>
            <w:noProof/>
            <w:sz w:val="24"/>
            <w:szCs w:val="24"/>
          </w:rPr>
          <w:t>drawn from</w:t>
        </w:r>
      </w:ins>
      <w:ins w:id="1034" w:author="Liu, Luyu" w:date="2020-06-14T14:39:00Z">
        <w:r w:rsidR="00B1253D">
          <w:rPr>
            <w:rFonts w:ascii="Times New Roman" w:hAnsi="Times New Roman" w:cs="Times New Roman"/>
            <w:noProof/>
            <w:sz w:val="24"/>
            <w:szCs w:val="24"/>
          </w:rPr>
          <w:t xml:space="preserve"> the</w:t>
        </w:r>
      </w:ins>
      <w:ins w:id="1035" w:author="Liu, Luyu" w:date="2020-06-14T14:37:00Z">
        <w:r w:rsidR="00B1253D">
          <w:rPr>
            <w:rFonts w:ascii="Times New Roman" w:hAnsi="Times New Roman" w:cs="Times New Roman"/>
            <w:noProof/>
            <w:sz w:val="24"/>
            <w:szCs w:val="24"/>
          </w:rPr>
          <w:t xml:space="preserve"> COTA system. </w:t>
        </w:r>
      </w:ins>
    </w:p>
    <w:p w14:paraId="6DEDFB3E" w14:textId="77777777" w:rsidR="005A464A" w:rsidRDefault="005A464A" w:rsidP="005A464A">
      <w:pPr>
        <w:rPr>
          <w:rFonts w:ascii="Times New Roman" w:hAnsi="Times New Roman" w:cs="Times New Roman"/>
          <w:sz w:val="24"/>
          <w:szCs w:val="24"/>
        </w:rPr>
      </w:pPr>
    </w:p>
    <w:p w14:paraId="5DCC6232" w14:textId="77777777" w:rsidR="005A464A" w:rsidRDefault="005A464A" w:rsidP="005A464A">
      <w:pPr>
        <w:spacing w:line="256" w:lineRule="auto"/>
        <w:jc w:val="both"/>
        <w:rPr>
          <w:rFonts w:ascii="Times New Roman" w:hAnsi="Times New Roman" w:cs="Times New Roman"/>
          <w:noProof/>
          <w:sz w:val="24"/>
          <w:szCs w:val="24"/>
        </w:rPr>
      </w:pPr>
    </w:p>
    <w:p w14:paraId="04E00EEE" w14:textId="77777777" w:rsidR="005A464A" w:rsidRPr="00351FFE" w:rsidRDefault="005A464A" w:rsidP="005A464A">
      <w:pPr>
        <w:spacing w:line="256" w:lineRule="auto"/>
        <w:jc w:val="both"/>
        <w:rPr>
          <w:rFonts w:ascii="Times New Roman" w:hAnsi="Times New Roman" w:cs="Times New Roman"/>
          <w:noProof/>
          <w:sz w:val="24"/>
          <w:szCs w:val="24"/>
        </w:rPr>
      </w:pPr>
      <w:r w:rsidRPr="00351FFE">
        <w:rPr>
          <w:rFonts w:ascii="Times New Roman" w:hAnsi="Times New Roman" w:cs="Times New Roman"/>
          <w:noProof/>
          <w:sz w:val="24"/>
          <w:szCs w:val="24"/>
        </w:rPr>
        <w:t>Declarations of interest: none.</w:t>
      </w:r>
    </w:p>
    <w:p w14:paraId="22A9701E" w14:textId="77777777" w:rsidR="005A464A" w:rsidRDefault="005A464A" w:rsidP="005A464A">
      <w:pPr>
        <w:spacing w:line="256" w:lineRule="auto"/>
        <w:jc w:val="both"/>
        <w:rPr>
          <w:rFonts w:ascii="Times New Roman" w:hAnsi="Times New Roman" w:cs="Times New Roman"/>
          <w:noProof/>
          <w:sz w:val="24"/>
          <w:szCs w:val="24"/>
        </w:rPr>
      </w:pPr>
      <w:r>
        <w:rPr>
          <w:rFonts w:ascii="Times New Roman" w:hAnsi="Times New Roman" w:cs="Times New Roman"/>
          <w:noProof/>
          <w:sz w:val="24"/>
          <w:szCs w:val="24"/>
        </w:rPr>
        <w:t>All figures are preferred to be printed with color.</w:t>
      </w:r>
    </w:p>
    <w:p w14:paraId="593EF674" w14:textId="77777777" w:rsidR="005A464A" w:rsidRDefault="005A464A" w:rsidP="005A464A">
      <w:pPr>
        <w:rPr>
          <w:rFonts w:ascii="Times New Roman" w:hAnsi="Times New Roman" w:cs="Times New Roman"/>
          <w:sz w:val="24"/>
          <w:szCs w:val="24"/>
        </w:rPr>
      </w:pPr>
    </w:p>
    <w:p w14:paraId="5F81ABE3" w14:textId="77777777" w:rsidR="005A464A" w:rsidRDefault="005A464A" w:rsidP="005A464A">
      <w:pPr>
        <w:rPr>
          <w:rFonts w:ascii="Times New Roman" w:hAnsi="Times New Roman" w:cs="Times New Roman"/>
          <w:sz w:val="24"/>
          <w:szCs w:val="24"/>
        </w:rPr>
      </w:pPr>
    </w:p>
    <w:p w14:paraId="0CAC04F3" w14:textId="77777777" w:rsidR="005A464A" w:rsidRDefault="005A464A" w:rsidP="005A464A">
      <w:pPr>
        <w:rPr>
          <w:rFonts w:ascii="Times New Roman" w:hAnsi="Times New Roman" w:cs="Times New Roman"/>
          <w:sz w:val="24"/>
          <w:szCs w:val="24"/>
        </w:rPr>
      </w:pPr>
      <w:r>
        <w:rPr>
          <w:rFonts w:ascii="Times New Roman" w:hAnsi="Times New Roman" w:cs="Times New Roman"/>
          <w:sz w:val="24"/>
          <w:szCs w:val="24"/>
        </w:rPr>
        <w:lastRenderedPageBreak/>
        <w:t>Reference:</w:t>
      </w:r>
    </w:p>
    <w:commentRangeStart w:id="1036"/>
    <w:p w14:paraId="7723335D" w14:textId="27C94C82" w:rsidR="001C320A" w:rsidRPr="001C320A" w:rsidRDefault="005A464A" w:rsidP="001C320A">
      <w:pPr>
        <w:widowControl w:val="0"/>
        <w:autoSpaceDE w:val="0"/>
        <w:autoSpaceDN w:val="0"/>
        <w:adjustRightInd w:val="0"/>
        <w:spacing w:line="240" w:lineRule="auto"/>
        <w:ind w:left="480" w:hanging="480"/>
        <w:rPr>
          <w:rFonts w:ascii="Times New Roman" w:hAnsi="Times New Roman" w:cs="Times New Roman"/>
          <w:noProof/>
          <w:sz w:val="24"/>
          <w:szCs w:val="24"/>
        </w:rPr>
      </w:pPr>
      <w:r>
        <w:rPr>
          <w:rFonts w:ascii="Times New Roman" w:hAnsi="Times New Roman" w:cs="Times New Roman"/>
          <w:sz w:val="24"/>
          <w:szCs w:val="24"/>
        </w:rPr>
        <w:fldChar w:fldCharType="begin" w:fldLock="1"/>
      </w:r>
      <w:r>
        <w:rPr>
          <w:rFonts w:ascii="Times New Roman" w:hAnsi="Times New Roman" w:cs="Times New Roman"/>
          <w:sz w:val="24"/>
          <w:szCs w:val="24"/>
        </w:rPr>
        <w:instrText xml:space="preserve">ADDIN Mendeley Bibliography CSL_BIBLIOGRAPHY </w:instrText>
      </w:r>
      <w:r>
        <w:rPr>
          <w:rFonts w:ascii="Times New Roman" w:hAnsi="Times New Roman" w:cs="Times New Roman"/>
          <w:sz w:val="24"/>
          <w:szCs w:val="24"/>
        </w:rPr>
        <w:fldChar w:fldCharType="separate"/>
      </w:r>
      <w:r w:rsidR="001C320A" w:rsidRPr="001C320A">
        <w:rPr>
          <w:rFonts w:ascii="Times New Roman" w:hAnsi="Times New Roman" w:cs="Times New Roman"/>
          <w:noProof/>
          <w:sz w:val="24"/>
          <w:szCs w:val="24"/>
        </w:rPr>
        <w:t xml:space="preserve">Algers, Staffan, Stein Hansen, and Goran Tegner. 1975. “Role of Waiting Time, Comfort, and Convenience in Modal Choice for Work Trip.” </w:t>
      </w:r>
      <w:r w:rsidR="001C320A" w:rsidRPr="001C320A">
        <w:rPr>
          <w:rFonts w:ascii="Times New Roman" w:hAnsi="Times New Roman" w:cs="Times New Roman"/>
          <w:i/>
          <w:iCs/>
          <w:noProof/>
          <w:sz w:val="24"/>
          <w:szCs w:val="24"/>
        </w:rPr>
        <w:t>Transportation Research Record</w:t>
      </w:r>
      <w:r w:rsidR="001C320A" w:rsidRPr="001C320A">
        <w:rPr>
          <w:rFonts w:ascii="Times New Roman" w:hAnsi="Times New Roman" w:cs="Times New Roman"/>
          <w:noProof/>
          <w:sz w:val="24"/>
          <w:szCs w:val="24"/>
        </w:rPr>
        <w:t xml:space="preserve"> 534(534): 38–51.</w:t>
      </w:r>
    </w:p>
    <w:p w14:paraId="1C766C80" w14:textId="77777777" w:rsidR="001C320A" w:rsidRPr="001C320A" w:rsidRDefault="001C320A" w:rsidP="001C320A">
      <w:pPr>
        <w:widowControl w:val="0"/>
        <w:autoSpaceDE w:val="0"/>
        <w:autoSpaceDN w:val="0"/>
        <w:adjustRightInd w:val="0"/>
        <w:spacing w:line="240" w:lineRule="auto"/>
        <w:ind w:left="480" w:hanging="480"/>
        <w:rPr>
          <w:rFonts w:ascii="Times New Roman" w:hAnsi="Times New Roman" w:cs="Times New Roman"/>
          <w:noProof/>
          <w:sz w:val="24"/>
          <w:szCs w:val="24"/>
        </w:rPr>
      </w:pPr>
      <w:r w:rsidRPr="001C320A">
        <w:rPr>
          <w:rFonts w:ascii="Times New Roman" w:hAnsi="Times New Roman" w:cs="Times New Roman"/>
          <w:noProof/>
          <w:sz w:val="24"/>
          <w:szCs w:val="24"/>
        </w:rPr>
        <w:t xml:space="preserve">Brakewood, Candace et al. 2015. “An Analysis of Commuter Rail Real-Time Information in Boston.” </w:t>
      </w:r>
      <w:r w:rsidRPr="001C320A">
        <w:rPr>
          <w:rFonts w:ascii="Times New Roman" w:hAnsi="Times New Roman" w:cs="Times New Roman"/>
          <w:i/>
          <w:iCs/>
          <w:noProof/>
          <w:sz w:val="24"/>
          <w:szCs w:val="24"/>
        </w:rPr>
        <w:t>Journal of Public Transportation</w:t>
      </w:r>
      <w:r w:rsidRPr="001C320A">
        <w:rPr>
          <w:rFonts w:ascii="Times New Roman" w:hAnsi="Times New Roman" w:cs="Times New Roman"/>
          <w:noProof/>
          <w:sz w:val="24"/>
          <w:szCs w:val="24"/>
        </w:rPr>
        <w:t xml:space="preserve"> 18(1): 1–20.</w:t>
      </w:r>
    </w:p>
    <w:p w14:paraId="062D2BC4" w14:textId="77777777" w:rsidR="001C320A" w:rsidRPr="001C320A" w:rsidRDefault="001C320A" w:rsidP="001C320A">
      <w:pPr>
        <w:widowControl w:val="0"/>
        <w:autoSpaceDE w:val="0"/>
        <w:autoSpaceDN w:val="0"/>
        <w:adjustRightInd w:val="0"/>
        <w:spacing w:line="240" w:lineRule="auto"/>
        <w:ind w:left="480" w:hanging="480"/>
        <w:rPr>
          <w:rFonts w:ascii="Times New Roman" w:hAnsi="Times New Roman" w:cs="Times New Roman"/>
          <w:noProof/>
          <w:sz w:val="24"/>
          <w:szCs w:val="24"/>
        </w:rPr>
      </w:pPr>
      <w:r w:rsidRPr="001C320A">
        <w:rPr>
          <w:rFonts w:ascii="Times New Roman" w:hAnsi="Times New Roman" w:cs="Times New Roman"/>
          <w:noProof/>
          <w:sz w:val="24"/>
          <w:szCs w:val="24"/>
        </w:rPr>
        <w:t xml:space="preserve">Brakewood, Candace, Sean Barbeau, and Kari Watkins. 2014. “An Experiment Evaluating the Impacts of Real-Time Transit Information on Bus Riders in Tampa, Florida.” </w:t>
      </w:r>
      <w:r w:rsidRPr="001C320A">
        <w:rPr>
          <w:rFonts w:ascii="Times New Roman" w:hAnsi="Times New Roman" w:cs="Times New Roman"/>
          <w:i/>
          <w:iCs/>
          <w:noProof/>
          <w:sz w:val="24"/>
          <w:szCs w:val="24"/>
        </w:rPr>
        <w:t>Transportation Research Part A: Policy and Practice</w:t>
      </w:r>
      <w:r w:rsidRPr="001C320A">
        <w:rPr>
          <w:rFonts w:ascii="Times New Roman" w:hAnsi="Times New Roman" w:cs="Times New Roman"/>
          <w:noProof/>
          <w:sz w:val="24"/>
          <w:szCs w:val="24"/>
        </w:rPr>
        <w:t xml:space="preserve"> 69: 409–22.</w:t>
      </w:r>
    </w:p>
    <w:p w14:paraId="0DF4B9B3" w14:textId="77777777" w:rsidR="001C320A" w:rsidRPr="001C320A" w:rsidRDefault="001C320A" w:rsidP="001C320A">
      <w:pPr>
        <w:widowControl w:val="0"/>
        <w:autoSpaceDE w:val="0"/>
        <w:autoSpaceDN w:val="0"/>
        <w:adjustRightInd w:val="0"/>
        <w:spacing w:line="240" w:lineRule="auto"/>
        <w:ind w:left="480" w:hanging="480"/>
        <w:rPr>
          <w:rFonts w:ascii="Times New Roman" w:hAnsi="Times New Roman" w:cs="Times New Roman"/>
          <w:noProof/>
          <w:sz w:val="24"/>
          <w:szCs w:val="24"/>
        </w:rPr>
      </w:pPr>
      <w:r w:rsidRPr="001C320A">
        <w:rPr>
          <w:rFonts w:ascii="Times New Roman" w:hAnsi="Times New Roman" w:cs="Times New Roman"/>
          <w:noProof/>
          <w:sz w:val="24"/>
          <w:szCs w:val="24"/>
        </w:rPr>
        <w:t xml:space="preserve">Brakewood, Candace, and Kari Watkins. 2019. “A Literature Review of the Passenger Benefits of Real-Time Transit Information.” </w:t>
      </w:r>
      <w:r w:rsidRPr="001C320A">
        <w:rPr>
          <w:rFonts w:ascii="Times New Roman" w:hAnsi="Times New Roman" w:cs="Times New Roman"/>
          <w:i/>
          <w:iCs/>
          <w:noProof/>
          <w:sz w:val="24"/>
          <w:szCs w:val="24"/>
        </w:rPr>
        <w:t>Transport Reviews</w:t>
      </w:r>
      <w:r w:rsidRPr="001C320A">
        <w:rPr>
          <w:rFonts w:ascii="Times New Roman" w:hAnsi="Times New Roman" w:cs="Times New Roman"/>
          <w:noProof/>
          <w:sz w:val="24"/>
          <w:szCs w:val="24"/>
        </w:rPr>
        <w:t xml:space="preserve"> 39(3): 327–56.</w:t>
      </w:r>
    </w:p>
    <w:p w14:paraId="0084C40D" w14:textId="77777777" w:rsidR="001C320A" w:rsidRPr="001C320A" w:rsidRDefault="001C320A" w:rsidP="001C320A">
      <w:pPr>
        <w:widowControl w:val="0"/>
        <w:autoSpaceDE w:val="0"/>
        <w:autoSpaceDN w:val="0"/>
        <w:adjustRightInd w:val="0"/>
        <w:spacing w:line="240" w:lineRule="auto"/>
        <w:ind w:left="480" w:hanging="480"/>
        <w:rPr>
          <w:rFonts w:ascii="Times New Roman" w:hAnsi="Times New Roman" w:cs="Times New Roman"/>
          <w:noProof/>
          <w:sz w:val="24"/>
          <w:szCs w:val="24"/>
        </w:rPr>
      </w:pPr>
      <w:r w:rsidRPr="001C320A">
        <w:rPr>
          <w:rFonts w:ascii="Times New Roman" w:hAnsi="Times New Roman" w:cs="Times New Roman"/>
          <w:noProof/>
          <w:sz w:val="24"/>
          <w:szCs w:val="24"/>
        </w:rPr>
        <w:t xml:space="preserve">Cabannes, Theophile et al. 2018. “Measuring Regret in Routing: Assessing the Impact of Increased App Usage.” In </w:t>
      </w:r>
      <w:r w:rsidRPr="001C320A">
        <w:rPr>
          <w:rFonts w:ascii="Times New Roman" w:hAnsi="Times New Roman" w:cs="Times New Roman"/>
          <w:i/>
          <w:iCs/>
          <w:noProof/>
          <w:sz w:val="24"/>
          <w:szCs w:val="24"/>
        </w:rPr>
        <w:t>IEEE Conference on Intelligent Transportation Systems, Proceedings, ITSC</w:t>
      </w:r>
      <w:r w:rsidRPr="001C320A">
        <w:rPr>
          <w:rFonts w:ascii="Times New Roman" w:hAnsi="Times New Roman" w:cs="Times New Roman"/>
          <w:noProof/>
          <w:sz w:val="24"/>
          <w:szCs w:val="24"/>
        </w:rPr>
        <w:t>, IEEE, 2589–94.</w:t>
      </w:r>
    </w:p>
    <w:p w14:paraId="0061C6CC" w14:textId="77777777" w:rsidR="001C320A" w:rsidRPr="001C320A" w:rsidRDefault="001C320A" w:rsidP="001C320A">
      <w:pPr>
        <w:widowControl w:val="0"/>
        <w:autoSpaceDE w:val="0"/>
        <w:autoSpaceDN w:val="0"/>
        <w:adjustRightInd w:val="0"/>
        <w:spacing w:line="240" w:lineRule="auto"/>
        <w:ind w:left="480" w:hanging="480"/>
        <w:rPr>
          <w:rFonts w:ascii="Times New Roman" w:hAnsi="Times New Roman" w:cs="Times New Roman"/>
          <w:noProof/>
          <w:sz w:val="24"/>
          <w:szCs w:val="24"/>
        </w:rPr>
      </w:pPr>
      <w:r w:rsidRPr="001C320A">
        <w:rPr>
          <w:rFonts w:ascii="Times New Roman" w:hAnsi="Times New Roman" w:cs="Times New Roman"/>
          <w:noProof/>
          <w:sz w:val="24"/>
          <w:szCs w:val="24"/>
        </w:rPr>
        <w:t xml:space="preserve">Cats, Oded, and Zafeira Gkioulou. 2017. “Modeling the Impacts of Public Transport Reliability and Travel Information on Passengers’ Waiting-Time Uncertainty.” </w:t>
      </w:r>
      <w:r w:rsidRPr="001C320A">
        <w:rPr>
          <w:rFonts w:ascii="Times New Roman" w:hAnsi="Times New Roman" w:cs="Times New Roman"/>
          <w:i/>
          <w:iCs/>
          <w:noProof/>
          <w:sz w:val="24"/>
          <w:szCs w:val="24"/>
        </w:rPr>
        <w:t>EURO Journal on Transportation and Logistics</w:t>
      </w:r>
      <w:r w:rsidRPr="001C320A">
        <w:rPr>
          <w:rFonts w:ascii="Times New Roman" w:hAnsi="Times New Roman" w:cs="Times New Roman"/>
          <w:noProof/>
          <w:sz w:val="24"/>
          <w:szCs w:val="24"/>
        </w:rPr>
        <w:t xml:space="preserve"> 6(3): 247–70.</w:t>
      </w:r>
    </w:p>
    <w:p w14:paraId="421429B2" w14:textId="77777777" w:rsidR="001C320A" w:rsidRPr="001C320A" w:rsidRDefault="001C320A" w:rsidP="001C320A">
      <w:pPr>
        <w:widowControl w:val="0"/>
        <w:autoSpaceDE w:val="0"/>
        <w:autoSpaceDN w:val="0"/>
        <w:adjustRightInd w:val="0"/>
        <w:spacing w:line="240" w:lineRule="auto"/>
        <w:ind w:left="480" w:hanging="480"/>
        <w:rPr>
          <w:rFonts w:ascii="Times New Roman" w:hAnsi="Times New Roman" w:cs="Times New Roman"/>
          <w:noProof/>
          <w:sz w:val="24"/>
          <w:szCs w:val="24"/>
        </w:rPr>
      </w:pPr>
      <w:r w:rsidRPr="001C320A">
        <w:rPr>
          <w:rFonts w:ascii="Times New Roman" w:hAnsi="Times New Roman" w:cs="Times New Roman"/>
          <w:noProof/>
          <w:sz w:val="24"/>
          <w:szCs w:val="24"/>
        </w:rPr>
        <w:t xml:space="preserve">Chow, William, David Block-Schachter, and Samuel Hickey. 2014. “Impacts of Real-Time Passenger Information Signs in Rail Stations at the Massachusetts Bay Transportation Authority.” </w:t>
      </w:r>
      <w:r w:rsidRPr="001C320A">
        <w:rPr>
          <w:rFonts w:ascii="Times New Roman" w:hAnsi="Times New Roman" w:cs="Times New Roman"/>
          <w:i/>
          <w:iCs/>
          <w:noProof/>
          <w:sz w:val="24"/>
          <w:szCs w:val="24"/>
        </w:rPr>
        <w:t>Transportation Research Record</w:t>
      </w:r>
      <w:r w:rsidRPr="001C320A">
        <w:rPr>
          <w:rFonts w:ascii="Times New Roman" w:hAnsi="Times New Roman" w:cs="Times New Roman"/>
          <w:noProof/>
          <w:sz w:val="24"/>
          <w:szCs w:val="24"/>
        </w:rPr>
        <w:t xml:space="preserve"> 2419(1): 1–10.</w:t>
      </w:r>
    </w:p>
    <w:p w14:paraId="1A906FBD" w14:textId="77777777" w:rsidR="001C320A" w:rsidRPr="001C320A" w:rsidRDefault="001C320A" w:rsidP="001C320A">
      <w:pPr>
        <w:widowControl w:val="0"/>
        <w:autoSpaceDE w:val="0"/>
        <w:autoSpaceDN w:val="0"/>
        <w:adjustRightInd w:val="0"/>
        <w:spacing w:line="240" w:lineRule="auto"/>
        <w:ind w:left="480" w:hanging="480"/>
        <w:rPr>
          <w:rFonts w:ascii="Times New Roman" w:hAnsi="Times New Roman" w:cs="Times New Roman"/>
          <w:noProof/>
          <w:sz w:val="24"/>
          <w:szCs w:val="24"/>
        </w:rPr>
      </w:pPr>
      <w:r w:rsidRPr="001C320A">
        <w:rPr>
          <w:rFonts w:ascii="Times New Roman" w:hAnsi="Times New Roman" w:cs="Times New Roman"/>
          <w:noProof/>
          <w:sz w:val="24"/>
          <w:szCs w:val="24"/>
        </w:rPr>
        <w:t xml:space="preserve">COTA. 2013. “C. E. Main.” </w:t>
      </w:r>
      <w:r w:rsidRPr="001C320A">
        <w:rPr>
          <w:rFonts w:ascii="Times New Roman" w:hAnsi="Times New Roman" w:cs="Times New Roman"/>
          <w:i/>
          <w:iCs/>
          <w:noProof/>
          <w:sz w:val="24"/>
          <w:szCs w:val="24"/>
        </w:rPr>
        <w:t>Veterinary Record</w:t>
      </w:r>
      <w:r w:rsidRPr="001C320A">
        <w:rPr>
          <w:rFonts w:ascii="Times New Roman" w:hAnsi="Times New Roman" w:cs="Times New Roman"/>
          <w:noProof/>
          <w:sz w:val="24"/>
          <w:szCs w:val="24"/>
        </w:rPr>
        <w:t xml:space="preserve"> 172(5): 134.1-134.</w:t>
      </w:r>
    </w:p>
    <w:p w14:paraId="321B5A1C" w14:textId="77777777" w:rsidR="001C320A" w:rsidRPr="001C320A" w:rsidRDefault="001C320A" w:rsidP="001C320A">
      <w:pPr>
        <w:widowControl w:val="0"/>
        <w:autoSpaceDE w:val="0"/>
        <w:autoSpaceDN w:val="0"/>
        <w:adjustRightInd w:val="0"/>
        <w:spacing w:line="240" w:lineRule="auto"/>
        <w:ind w:left="480" w:hanging="480"/>
        <w:rPr>
          <w:rFonts w:ascii="Times New Roman" w:hAnsi="Times New Roman" w:cs="Times New Roman"/>
          <w:noProof/>
          <w:sz w:val="24"/>
          <w:szCs w:val="24"/>
        </w:rPr>
      </w:pPr>
      <w:r w:rsidRPr="001C320A">
        <w:rPr>
          <w:rFonts w:ascii="Times New Roman" w:hAnsi="Times New Roman" w:cs="Times New Roman"/>
          <w:noProof/>
          <w:sz w:val="24"/>
          <w:szCs w:val="24"/>
        </w:rPr>
        <w:t>———. 2019. “How Does COTA Measure On-Time Performance?” https://www.cota.com/policies/on-time-performance/ (February 5, 2019).</w:t>
      </w:r>
    </w:p>
    <w:p w14:paraId="5E5CC3B4" w14:textId="77777777" w:rsidR="001C320A" w:rsidRPr="001C320A" w:rsidRDefault="001C320A" w:rsidP="001C320A">
      <w:pPr>
        <w:widowControl w:val="0"/>
        <w:autoSpaceDE w:val="0"/>
        <w:autoSpaceDN w:val="0"/>
        <w:adjustRightInd w:val="0"/>
        <w:spacing w:line="240" w:lineRule="auto"/>
        <w:ind w:left="480" w:hanging="480"/>
        <w:rPr>
          <w:rFonts w:ascii="Times New Roman" w:hAnsi="Times New Roman" w:cs="Times New Roman"/>
          <w:noProof/>
          <w:sz w:val="24"/>
          <w:szCs w:val="24"/>
        </w:rPr>
      </w:pPr>
      <w:r w:rsidRPr="001C320A">
        <w:rPr>
          <w:rFonts w:ascii="Times New Roman" w:hAnsi="Times New Roman" w:cs="Times New Roman"/>
          <w:noProof/>
          <w:sz w:val="24"/>
          <w:szCs w:val="24"/>
        </w:rPr>
        <w:t>Dutzik, Tony, Travis Madsen, and Phineas Baxandall. 2013. “A New Way to Go: The Transportation Apps and Vehicle-Sharing Tools That Are Giving More Americans the Freedom to Drive Less.” (Fall): 54.</w:t>
      </w:r>
    </w:p>
    <w:p w14:paraId="27CCC0EF" w14:textId="77777777" w:rsidR="001C320A" w:rsidRPr="001C320A" w:rsidRDefault="001C320A" w:rsidP="001C320A">
      <w:pPr>
        <w:widowControl w:val="0"/>
        <w:autoSpaceDE w:val="0"/>
        <w:autoSpaceDN w:val="0"/>
        <w:adjustRightInd w:val="0"/>
        <w:spacing w:line="240" w:lineRule="auto"/>
        <w:ind w:left="480" w:hanging="480"/>
        <w:rPr>
          <w:rFonts w:ascii="Times New Roman" w:hAnsi="Times New Roman" w:cs="Times New Roman"/>
          <w:noProof/>
          <w:sz w:val="24"/>
          <w:szCs w:val="24"/>
        </w:rPr>
      </w:pPr>
      <w:r w:rsidRPr="001C320A">
        <w:rPr>
          <w:rFonts w:ascii="Times New Roman" w:hAnsi="Times New Roman" w:cs="Times New Roman"/>
          <w:noProof/>
          <w:sz w:val="24"/>
          <w:szCs w:val="24"/>
        </w:rPr>
        <w:t xml:space="preserve">Fan, Yingling, Andrew Guthrie, and David Levinson. 2016. “Waiting Time Perceptions at Transit Stops and Stations: Effects of Basic Amenities, Gender, and Security.” </w:t>
      </w:r>
      <w:r w:rsidRPr="001C320A">
        <w:rPr>
          <w:rFonts w:ascii="Times New Roman" w:hAnsi="Times New Roman" w:cs="Times New Roman"/>
          <w:i/>
          <w:iCs/>
          <w:noProof/>
          <w:sz w:val="24"/>
          <w:szCs w:val="24"/>
        </w:rPr>
        <w:t>Transportation Research Part A: Policy and Practice</w:t>
      </w:r>
      <w:r w:rsidRPr="001C320A">
        <w:rPr>
          <w:rFonts w:ascii="Times New Roman" w:hAnsi="Times New Roman" w:cs="Times New Roman"/>
          <w:noProof/>
          <w:sz w:val="24"/>
          <w:szCs w:val="24"/>
        </w:rPr>
        <w:t xml:space="preserve"> 88: 251–64.</w:t>
      </w:r>
    </w:p>
    <w:p w14:paraId="751263EB" w14:textId="77777777" w:rsidR="001C320A" w:rsidRPr="001C320A" w:rsidRDefault="001C320A" w:rsidP="001C320A">
      <w:pPr>
        <w:widowControl w:val="0"/>
        <w:autoSpaceDE w:val="0"/>
        <w:autoSpaceDN w:val="0"/>
        <w:adjustRightInd w:val="0"/>
        <w:spacing w:line="240" w:lineRule="auto"/>
        <w:ind w:left="480" w:hanging="480"/>
        <w:rPr>
          <w:rFonts w:ascii="Times New Roman" w:hAnsi="Times New Roman" w:cs="Times New Roman"/>
          <w:noProof/>
          <w:sz w:val="24"/>
          <w:szCs w:val="24"/>
        </w:rPr>
      </w:pPr>
      <w:r w:rsidRPr="001C320A">
        <w:rPr>
          <w:rFonts w:ascii="Times New Roman" w:hAnsi="Times New Roman" w:cs="Times New Roman"/>
          <w:noProof/>
          <w:sz w:val="24"/>
          <w:szCs w:val="24"/>
        </w:rPr>
        <w:t xml:space="preserve">Ferris, Brian, Kari Watkins, and Alan Borning. 2010. “OneBusAway: Results from Providing Real-Time Arrival Information for Public Transit.” In </w:t>
      </w:r>
      <w:r w:rsidRPr="001C320A">
        <w:rPr>
          <w:rFonts w:ascii="Times New Roman" w:hAnsi="Times New Roman" w:cs="Times New Roman"/>
          <w:i/>
          <w:iCs/>
          <w:noProof/>
          <w:sz w:val="24"/>
          <w:szCs w:val="24"/>
        </w:rPr>
        <w:t>Conference on Human Factors in Computing Systems - Proceedings</w:t>
      </w:r>
      <w:r w:rsidRPr="001C320A">
        <w:rPr>
          <w:rFonts w:ascii="Times New Roman" w:hAnsi="Times New Roman" w:cs="Times New Roman"/>
          <w:noProof/>
          <w:sz w:val="24"/>
          <w:szCs w:val="24"/>
        </w:rPr>
        <w:t>, ACM, 1807–16.</w:t>
      </w:r>
    </w:p>
    <w:p w14:paraId="5D901911" w14:textId="77777777" w:rsidR="001C320A" w:rsidRPr="001C320A" w:rsidRDefault="001C320A" w:rsidP="001C320A">
      <w:pPr>
        <w:widowControl w:val="0"/>
        <w:autoSpaceDE w:val="0"/>
        <w:autoSpaceDN w:val="0"/>
        <w:adjustRightInd w:val="0"/>
        <w:spacing w:line="240" w:lineRule="auto"/>
        <w:ind w:left="480" w:hanging="480"/>
        <w:rPr>
          <w:rFonts w:ascii="Times New Roman" w:hAnsi="Times New Roman" w:cs="Times New Roman"/>
          <w:noProof/>
          <w:sz w:val="24"/>
          <w:szCs w:val="24"/>
        </w:rPr>
      </w:pPr>
      <w:r w:rsidRPr="001C320A">
        <w:rPr>
          <w:rFonts w:ascii="Times New Roman" w:hAnsi="Times New Roman" w:cs="Times New Roman"/>
          <w:noProof/>
          <w:sz w:val="24"/>
          <w:szCs w:val="24"/>
        </w:rPr>
        <w:t xml:space="preserve">Firmani, Donatella, Massimo Mecella, Monica Scannapieco, and Carlo Batini. 2016. “On the Meaningfulness of ‘Big Data Quality.’” </w:t>
      </w:r>
      <w:r w:rsidRPr="001C320A">
        <w:rPr>
          <w:rFonts w:ascii="Times New Roman" w:hAnsi="Times New Roman" w:cs="Times New Roman"/>
          <w:i/>
          <w:iCs/>
          <w:noProof/>
          <w:sz w:val="24"/>
          <w:szCs w:val="24"/>
        </w:rPr>
        <w:t>Data Science and Engineering</w:t>
      </w:r>
      <w:r w:rsidRPr="001C320A">
        <w:rPr>
          <w:rFonts w:ascii="Times New Roman" w:hAnsi="Times New Roman" w:cs="Times New Roman"/>
          <w:noProof/>
          <w:sz w:val="24"/>
          <w:szCs w:val="24"/>
        </w:rPr>
        <w:t xml:space="preserve"> 1(1): 6–20.</w:t>
      </w:r>
    </w:p>
    <w:p w14:paraId="7C1E9430" w14:textId="77777777" w:rsidR="001C320A" w:rsidRPr="001C320A" w:rsidRDefault="001C320A" w:rsidP="001C320A">
      <w:pPr>
        <w:widowControl w:val="0"/>
        <w:autoSpaceDE w:val="0"/>
        <w:autoSpaceDN w:val="0"/>
        <w:adjustRightInd w:val="0"/>
        <w:spacing w:line="240" w:lineRule="auto"/>
        <w:ind w:left="480" w:hanging="480"/>
        <w:rPr>
          <w:rFonts w:ascii="Times New Roman" w:hAnsi="Times New Roman" w:cs="Times New Roman"/>
          <w:noProof/>
          <w:sz w:val="24"/>
          <w:szCs w:val="24"/>
        </w:rPr>
      </w:pPr>
      <w:r w:rsidRPr="001C320A">
        <w:rPr>
          <w:rFonts w:ascii="Times New Roman" w:hAnsi="Times New Roman" w:cs="Times New Roman"/>
          <w:noProof/>
          <w:sz w:val="24"/>
          <w:szCs w:val="24"/>
        </w:rPr>
        <w:t xml:space="preserve">Fonzone, Achille, Jan Dirk Schmöcker, and Ronghui Liu. 2015. “A Model of Bus Bunching under Reliability-Based Passenger Arrival Patterns.” </w:t>
      </w:r>
      <w:r w:rsidRPr="001C320A">
        <w:rPr>
          <w:rFonts w:ascii="Times New Roman" w:hAnsi="Times New Roman" w:cs="Times New Roman"/>
          <w:i/>
          <w:iCs/>
          <w:noProof/>
          <w:sz w:val="24"/>
          <w:szCs w:val="24"/>
        </w:rPr>
        <w:t>Transportation Research Procedia</w:t>
      </w:r>
      <w:r w:rsidRPr="001C320A">
        <w:rPr>
          <w:rFonts w:ascii="Times New Roman" w:hAnsi="Times New Roman" w:cs="Times New Roman"/>
          <w:noProof/>
          <w:sz w:val="24"/>
          <w:szCs w:val="24"/>
        </w:rPr>
        <w:t xml:space="preserve"> 7: 276–99.</w:t>
      </w:r>
    </w:p>
    <w:p w14:paraId="3C27EEAC" w14:textId="77777777" w:rsidR="001C320A" w:rsidRPr="001C320A" w:rsidRDefault="001C320A" w:rsidP="001C320A">
      <w:pPr>
        <w:widowControl w:val="0"/>
        <w:autoSpaceDE w:val="0"/>
        <w:autoSpaceDN w:val="0"/>
        <w:adjustRightInd w:val="0"/>
        <w:spacing w:line="240" w:lineRule="auto"/>
        <w:ind w:left="480" w:hanging="480"/>
        <w:rPr>
          <w:rFonts w:ascii="Times New Roman" w:hAnsi="Times New Roman" w:cs="Times New Roman"/>
          <w:noProof/>
          <w:sz w:val="24"/>
          <w:szCs w:val="24"/>
        </w:rPr>
      </w:pPr>
      <w:r w:rsidRPr="001C320A">
        <w:rPr>
          <w:rFonts w:ascii="Times New Roman" w:hAnsi="Times New Roman" w:cs="Times New Roman"/>
          <w:noProof/>
          <w:sz w:val="24"/>
          <w:szCs w:val="24"/>
        </w:rPr>
        <w:t xml:space="preserve">Fries, Ryan N., Anne E. Dunning, and Mashrur A. Chowdhury. 2011. “University Traveler </w:t>
      </w:r>
      <w:r w:rsidRPr="001C320A">
        <w:rPr>
          <w:rFonts w:ascii="Times New Roman" w:hAnsi="Times New Roman" w:cs="Times New Roman"/>
          <w:noProof/>
          <w:sz w:val="24"/>
          <w:szCs w:val="24"/>
        </w:rPr>
        <w:lastRenderedPageBreak/>
        <w:t xml:space="preserve">Value of Potential Real-Time Transit Information.” </w:t>
      </w:r>
      <w:r w:rsidRPr="001C320A">
        <w:rPr>
          <w:rFonts w:ascii="Times New Roman" w:hAnsi="Times New Roman" w:cs="Times New Roman"/>
          <w:i/>
          <w:iCs/>
          <w:noProof/>
          <w:sz w:val="24"/>
          <w:szCs w:val="24"/>
        </w:rPr>
        <w:t>Journal of Public Transportation</w:t>
      </w:r>
      <w:r w:rsidRPr="001C320A">
        <w:rPr>
          <w:rFonts w:ascii="Times New Roman" w:hAnsi="Times New Roman" w:cs="Times New Roman"/>
          <w:noProof/>
          <w:sz w:val="24"/>
          <w:szCs w:val="24"/>
        </w:rPr>
        <w:t xml:space="preserve"> 14(2): 29–50.</w:t>
      </w:r>
    </w:p>
    <w:p w14:paraId="62FC126D" w14:textId="77777777" w:rsidR="001C320A" w:rsidRPr="001C320A" w:rsidRDefault="001C320A" w:rsidP="001C320A">
      <w:pPr>
        <w:widowControl w:val="0"/>
        <w:autoSpaceDE w:val="0"/>
        <w:autoSpaceDN w:val="0"/>
        <w:adjustRightInd w:val="0"/>
        <w:spacing w:line="240" w:lineRule="auto"/>
        <w:ind w:left="480" w:hanging="480"/>
        <w:rPr>
          <w:rFonts w:ascii="Times New Roman" w:hAnsi="Times New Roman" w:cs="Times New Roman"/>
          <w:noProof/>
          <w:sz w:val="24"/>
          <w:szCs w:val="24"/>
        </w:rPr>
      </w:pPr>
      <w:r w:rsidRPr="001C320A">
        <w:rPr>
          <w:rFonts w:ascii="Times New Roman" w:hAnsi="Times New Roman" w:cs="Times New Roman"/>
          <w:noProof/>
          <w:sz w:val="24"/>
          <w:szCs w:val="24"/>
        </w:rPr>
        <w:t>Gkioulou, Zafeira. 2013. “Evaluating the Impact of Waiting Time Uncertainty on Passengers´ Decisions.”</w:t>
      </w:r>
    </w:p>
    <w:p w14:paraId="7B5BC68C" w14:textId="77777777" w:rsidR="001C320A" w:rsidRPr="001C320A" w:rsidRDefault="001C320A" w:rsidP="001C320A">
      <w:pPr>
        <w:widowControl w:val="0"/>
        <w:autoSpaceDE w:val="0"/>
        <w:autoSpaceDN w:val="0"/>
        <w:adjustRightInd w:val="0"/>
        <w:spacing w:line="240" w:lineRule="auto"/>
        <w:ind w:left="480" w:hanging="480"/>
        <w:rPr>
          <w:rFonts w:ascii="Times New Roman" w:hAnsi="Times New Roman" w:cs="Times New Roman"/>
          <w:noProof/>
          <w:sz w:val="24"/>
          <w:szCs w:val="24"/>
        </w:rPr>
      </w:pPr>
      <w:r w:rsidRPr="001C320A">
        <w:rPr>
          <w:rFonts w:ascii="Times New Roman" w:hAnsi="Times New Roman" w:cs="Times New Roman"/>
          <w:noProof/>
          <w:sz w:val="24"/>
          <w:szCs w:val="24"/>
        </w:rPr>
        <w:t>Google Developers. 2018. “Trip Updates.” https://developers.google.com/transit/gtfs-realtime/guides/trip-updates (April 8, 2019).</w:t>
      </w:r>
    </w:p>
    <w:p w14:paraId="0ADCD8BB" w14:textId="77777777" w:rsidR="001C320A" w:rsidRPr="001C320A" w:rsidRDefault="001C320A" w:rsidP="001C320A">
      <w:pPr>
        <w:widowControl w:val="0"/>
        <w:autoSpaceDE w:val="0"/>
        <w:autoSpaceDN w:val="0"/>
        <w:adjustRightInd w:val="0"/>
        <w:spacing w:line="240" w:lineRule="auto"/>
        <w:ind w:left="480" w:hanging="480"/>
        <w:rPr>
          <w:rFonts w:ascii="Times New Roman" w:hAnsi="Times New Roman" w:cs="Times New Roman"/>
          <w:noProof/>
          <w:sz w:val="24"/>
          <w:szCs w:val="24"/>
        </w:rPr>
      </w:pPr>
      <w:r w:rsidRPr="001C320A">
        <w:rPr>
          <w:rFonts w:ascii="Times New Roman" w:hAnsi="Times New Roman" w:cs="Times New Roman"/>
          <w:noProof/>
          <w:sz w:val="24"/>
          <w:szCs w:val="24"/>
        </w:rPr>
        <w:t xml:space="preserve">Larsen, Odd I., and Øyvind Sunde. 2008. “Waiting Time and the Role and Value of Information in Scheduled Transport.” </w:t>
      </w:r>
      <w:r w:rsidRPr="001C320A">
        <w:rPr>
          <w:rFonts w:ascii="Times New Roman" w:hAnsi="Times New Roman" w:cs="Times New Roman"/>
          <w:i/>
          <w:iCs/>
          <w:noProof/>
          <w:sz w:val="24"/>
          <w:szCs w:val="24"/>
        </w:rPr>
        <w:t>Research in Transportation Economics</w:t>
      </w:r>
      <w:r w:rsidRPr="001C320A">
        <w:rPr>
          <w:rFonts w:ascii="Times New Roman" w:hAnsi="Times New Roman" w:cs="Times New Roman"/>
          <w:noProof/>
          <w:sz w:val="24"/>
          <w:szCs w:val="24"/>
        </w:rPr>
        <w:t xml:space="preserve"> 23(1): 41–52.</w:t>
      </w:r>
    </w:p>
    <w:p w14:paraId="557338C0" w14:textId="77777777" w:rsidR="001C320A" w:rsidRPr="001C320A" w:rsidRDefault="001C320A" w:rsidP="001C320A">
      <w:pPr>
        <w:widowControl w:val="0"/>
        <w:autoSpaceDE w:val="0"/>
        <w:autoSpaceDN w:val="0"/>
        <w:adjustRightInd w:val="0"/>
        <w:spacing w:line="240" w:lineRule="auto"/>
        <w:ind w:left="480" w:hanging="480"/>
        <w:rPr>
          <w:rFonts w:ascii="Times New Roman" w:hAnsi="Times New Roman" w:cs="Times New Roman"/>
          <w:noProof/>
          <w:sz w:val="24"/>
          <w:szCs w:val="24"/>
        </w:rPr>
      </w:pPr>
      <w:r w:rsidRPr="001C320A">
        <w:rPr>
          <w:rFonts w:ascii="Times New Roman" w:hAnsi="Times New Roman" w:cs="Times New Roman"/>
          <w:noProof/>
          <w:sz w:val="24"/>
          <w:szCs w:val="24"/>
        </w:rPr>
        <w:t xml:space="preserve">Liu, Luyu, and Harvey J. Miller. 2019. “Measuring Public Transit Transfer Risk Using High-Resolution Schedule and Real-Time Bus Location Data.” </w:t>
      </w:r>
      <w:r w:rsidRPr="001C320A">
        <w:rPr>
          <w:rFonts w:ascii="Times New Roman" w:hAnsi="Times New Roman" w:cs="Times New Roman"/>
          <w:i/>
          <w:iCs/>
          <w:noProof/>
          <w:sz w:val="24"/>
          <w:szCs w:val="24"/>
        </w:rPr>
        <w:t>Manuscript submitted for publication.</w:t>
      </w:r>
    </w:p>
    <w:p w14:paraId="40550E25" w14:textId="77777777" w:rsidR="001C320A" w:rsidRPr="001C320A" w:rsidRDefault="001C320A" w:rsidP="001C320A">
      <w:pPr>
        <w:widowControl w:val="0"/>
        <w:autoSpaceDE w:val="0"/>
        <w:autoSpaceDN w:val="0"/>
        <w:adjustRightInd w:val="0"/>
        <w:spacing w:line="240" w:lineRule="auto"/>
        <w:ind w:left="480" w:hanging="480"/>
        <w:rPr>
          <w:rFonts w:ascii="Times New Roman" w:hAnsi="Times New Roman" w:cs="Times New Roman"/>
          <w:noProof/>
          <w:sz w:val="24"/>
          <w:szCs w:val="24"/>
        </w:rPr>
      </w:pPr>
      <w:r w:rsidRPr="001C320A">
        <w:rPr>
          <w:rFonts w:ascii="Times New Roman" w:hAnsi="Times New Roman" w:cs="Times New Roman"/>
          <w:noProof/>
          <w:sz w:val="24"/>
          <w:szCs w:val="24"/>
        </w:rPr>
        <w:t xml:space="preserve">Liu, Yang, Jing Shi, and Meiying Jian. 2017. “Understanding Visitors’ Responses to Intelligent Transportation System in a Tourist City with a Mixed Ranked Logit Model.” </w:t>
      </w:r>
      <w:r w:rsidRPr="001C320A">
        <w:rPr>
          <w:rFonts w:ascii="Times New Roman" w:hAnsi="Times New Roman" w:cs="Times New Roman"/>
          <w:i/>
          <w:iCs/>
          <w:noProof/>
          <w:sz w:val="24"/>
          <w:szCs w:val="24"/>
        </w:rPr>
        <w:t>Journal of Advanced Transportation</w:t>
      </w:r>
      <w:r w:rsidRPr="001C320A">
        <w:rPr>
          <w:rFonts w:ascii="Times New Roman" w:hAnsi="Times New Roman" w:cs="Times New Roman"/>
          <w:noProof/>
          <w:sz w:val="24"/>
          <w:szCs w:val="24"/>
        </w:rPr>
        <w:t xml:space="preserve"> 2017.</w:t>
      </w:r>
    </w:p>
    <w:p w14:paraId="1A0C669A" w14:textId="77777777" w:rsidR="001C320A" w:rsidRPr="001C320A" w:rsidRDefault="001C320A" w:rsidP="001C320A">
      <w:pPr>
        <w:widowControl w:val="0"/>
        <w:autoSpaceDE w:val="0"/>
        <w:autoSpaceDN w:val="0"/>
        <w:adjustRightInd w:val="0"/>
        <w:spacing w:line="240" w:lineRule="auto"/>
        <w:ind w:left="480" w:hanging="480"/>
        <w:rPr>
          <w:rFonts w:ascii="Times New Roman" w:hAnsi="Times New Roman" w:cs="Times New Roman"/>
          <w:noProof/>
          <w:sz w:val="24"/>
          <w:szCs w:val="24"/>
        </w:rPr>
      </w:pPr>
      <w:r w:rsidRPr="001C320A">
        <w:rPr>
          <w:rFonts w:ascii="Times New Roman" w:hAnsi="Times New Roman" w:cs="Times New Roman"/>
          <w:noProof/>
          <w:sz w:val="24"/>
          <w:szCs w:val="24"/>
        </w:rPr>
        <w:t xml:space="preserve">Mishalani, Rabi, Mark McCord, and John Wirtz. 2006. “Passenger Wait Time Perceptions at Bus Stops: Empirical Results and Impact on Evaluating Real - Time Bus Arrival Information.” </w:t>
      </w:r>
      <w:r w:rsidRPr="001C320A">
        <w:rPr>
          <w:rFonts w:ascii="Times New Roman" w:hAnsi="Times New Roman" w:cs="Times New Roman"/>
          <w:i/>
          <w:iCs/>
          <w:noProof/>
          <w:sz w:val="24"/>
          <w:szCs w:val="24"/>
        </w:rPr>
        <w:t>Journal of Public Transportation</w:t>
      </w:r>
      <w:r w:rsidRPr="001C320A">
        <w:rPr>
          <w:rFonts w:ascii="Times New Roman" w:hAnsi="Times New Roman" w:cs="Times New Roman"/>
          <w:noProof/>
          <w:sz w:val="24"/>
          <w:szCs w:val="24"/>
        </w:rPr>
        <w:t xml:space="preserve"> 9(2): 89–106.</w:t>
      </w:r>
    </w:p>
    <w:p w14:paraId="68C8EE85" w14:textId="77777777" w:rsidR="001C320A" w:rsidRPr="001C320A" w:rsidRDefault="001C320A" w:rsidP="001C320A">
      <w:pPr>
        <w:widowControl w:val="0"/>
        <w:autoSpaceDE w:val="0"/>
        <w:autoSpaceDN w:val="0"/>
        <w:adjustRightInd w:val="0"/>
        <w:spacing w:line="240" w:lineRule="auto"/>
        <w:ind w:left="480" w:hanging="480"/>
        <w:rPr>
          <w:rFonts w:ascii="Times New Roman" w:hAnsi="Times New Roman" w:cs="Times New Roman"/>
          <w:noProof/>
          <w:sz w:val="24"/>
          <w:szCs w:val="24"/>
        </w:rPr>
      </w:pPr>
      <w:r w:rsidRPr="001C320A">
        <w:rPr>
          <w:rFonts w:ascii="Times New Roman" w:hAnsi="Times New Roman" w:cs="Times New Roman"/>
          <w:noProof/>
          <w:sz w:val="24"/>
          <w:szCs w:val="24"/>
        </w:rPr>
        <w:t xml:space="preserve">Neuman, W. L., &amp; Robson, K. 2004. </w:t>
      </w:r>
      <w:r w:rsidRPr="001C320A">
        <w:rPr>
          <w:rFonts w:ascii="Times New Roman" w:hAnsi="Times New Roman" w:cs="Times New Roman"/>
          <w:i/>
          <w:iCs/>
          <w:noProof/>
          <w:sz w:val="24"/>
          <w:szCs w:val="24"/>
        </w:rPr>
        <w:t>“Basics of Social Research. Pearson.”</w:t>
      </w:r>
      <w:r w:rsidRPr="001C320A">
        <w:rPr>
          <w:rFonts w:ascii="Times New Roman" w:hAnsi="Times New Roman" w:cs="Times New Roman"/>
          <w:noProof/>
          <w:sz w:val="24"/>
          <w:szCs w:val="24"/>
        </w:rPr>
        <w:t xml:space="preserve"> Pearson Canada Toronto.</w:t>
      </w:r>
    </w:p>
    <w:p w14:paraId="7F735694" w14:textId="77777777" w:rsidR="001C320A" w:rsidRPr="001C320A" w:rsidRDefault="001C320A" w:rsidP="001C320A">
      <w:pPr>
        <w:widowControl w:val="0"/>
        <w:autoSpaceDE w:val="0"/>
        <w:autoSpaceDN w:val="0"/>
        <w:adjustRightInd w:val="0"/>
        <w:spacing w:line="240" w:lineRule="auto"/>
        <w:ind w:left="480" w:hanging="480"/>
        <w:rPr>
          <w:rFonts w:ascii="Times New Roman" w:hAnsi="Times New Roman" w:cs="Times New Roman"/>
          <w:noProof/>
          <w:sz w:val="24"/>
          <w:szCs w:val="24"/>
        </w:rPr>
      </w:pPr>
      <w:r w:rsidRPr="001C320A">
        <w:rPr>
          <w:rFonts w:ascii="Times New Roman" w:hAnsi="Times New Roman" w:cs="Times New Roman"/>
          <w:noProof/>
          <w:sz w:val="24"/>
          <w:szCs w:val="24"/>
        </w:rPr>
        <w:t xml:space="preserve">Papangelis, Konstantinos, John D. Nelson, Somayajulu Sripada, and Mark Beecroft. 2016. “The Effects of Mobile Real-Time Information on Rural Passengers.” </w:t>
      </w:r>
      <w:r w:rsidRPr="001C320A">
        <w:rPr>
          <w:rFonts w:ascii="Times New Roman" w:hAnsi="Times New Roman" w:cs="Times New Roman"/>
          <w:i/>
          <w:iCs/>
          <w:noProof/>
          <w:sz w:val="24"/>
          <w:szCs w:val="24"/>
        </w:rPr>
        <w:t>Transportation Planning and Technology</w:t>
      </w:r>
      <w:r w:rsidRPr="001C320A">
        <w:rPr>
          <w:rFonts w:ascii="Times New Roman" w:hAnsi="Times New Roman" w:cs="Times New Roman"/>
          <w:noProof/>
          <w:sz w:val="24"/>
          <w:szCs w:val="24"/>
        </w:rPr>
        <w:t xml:space="preserve"> 39(1): 97–114.</w:t>
      </w:r>
    </w:p>
    <w:p w14:paraId="06CD6C0C" w14:textId="77777777" w:rsidR="001C320A" w:rsidRPr="001C320A" w:rsidRDefault="001C320A" w:rsidP="001C320A">
      <w:pPr>
        <w:widowControl w:val="0"/>
        <w:autoSpaceDE w:val="0"/>
        <w:autoSpaceDN w:val="0"/>
        <w:adjustRightInd w:val="0"/>
        <w:spacing w:line="240" w:lineRule="auto"/>
        <w:ind w:left="480" w:hanging="480"/>
        <w:rPr>
          <w:rFonts w:ascii="Times New Roman" w:hAnsi="Times New Roman" w:cs="Times New Roman"/>
          <w:noProof/>
          <w:sz w:val="24"/>
          <w:szCs w:val="24"/>
        </w:rPr>
      </w:pPr>
      <w:r w:rsidRPr="001C320A">
        <w:rPr>
          <w:rFonts w:ascii="Times New Roman" w:hAnsi="Times New Roman" w:cs="Times New Roman"/>
          <w:noProof/>
          <w:sz w:val="24"/>
          <w:szCs w:val="24"/>
        </w:rPr>
        <w:t xml:space="preserve">Park, Yongha et al. 2019. “Assessing Public Transit Performance Using Real-Time Data: Spatiotemporal Patterns of Bus Operation Delays in Columbus, Ohio, USA.” </w:t>
      </w:r>
      <w:r w:rsidRPr="001C320A">
        <w:rPr>
          <w:rFonts w:ascii="Times New Roman" w:hAnsi="Times New Roman" w:cs="Times New Roman"/>
          <w:i/>
          <w:iCs/>
          <w:noProof/>
          <w:sz w:val="24"/>
          <w:szCs w:val="24"/>
        </w:rPr>
        <w:t>International Journal of Geographical Information Science</w:t>
      </w:r>
      <w:r w:rsidRPr="001C320A">
        <w:rPr>
          <w:rFonts w:ascii="Times New Roman" w:hAnsi="Times New Roman" w:cs="Times New Roman"/>
          <w:noProof/>
          <w:sz w:val="24"/>
          <w:szCs w:val="24"/>
        </w:rPr>
        <w:t>: 1–26.</w:t>
      </w:r>
    </w:p>
    <w:p w14:paraId="11B6BAA4" w14:textId="77777777" w:rsidR="001C320A" w:rsidRPr="001C320A" w:rsidRDefault="001C320A" w:rsidP="001C320A">
      <w:pPr>
        <w:widowControl w:val="0"/>
        <w:autoSpaceDE w:val="0"/>
        <w:autoSpaceDN w:val="0"/>
        <w:adjustRightInd w:val="0"/>
        <w:spacing w:line="240" w:lineRule="auto"/>
        <w:ind w:left="480" w:hanging="480"/>
        <w:rPr>
          <w:rFonts w:ascii="Times New Roman" w:hAnsi="Times New Roman" w:cs="Times New Roman"/>
          <w:noProof/>
          <w:sz w:val="24"/>
          <w:szCs w:val="24"/>
        </w:rPr>
      </w:pPr>
      <w:r w:rsidRPr="001C320A">
        <w:rPr>
          <w:rFonts w:ascii="Times New Roman" w:hAnsi="Times New Roman" w:cs="Times New Roman"/>
          <w:noProof/>
          <w:sz w:val="24"/>
          <w:szCs w:val="24"/>
        </w:rPr>
        <w:t xml:space="preserve">Reed, Thomas B. 1995. “Reduction in the Burden of Waiting for Public Transit Due to Real-Time Schedule Information: A Conjoint Analysis Study.” In </w:t>
      </w:r>
      <w:r w:rsidRPr="001C320A">
        <w:rPr>
          <w:rFonts w:ascii="Times New Roman" w:hAnsi="Times New Roman" w:cs="Times New Roman"/>
          <w:i/>
          <w:iCs/>
          <w:noProof/>
          <w:sz w:val="24"/>
          <w:szCs w:val="24"/>
        </w:rPr>
        <w:t>Vehicle Navigation and Information Systems Conference (VNIS)</w:t>
      </w:r>
      <w:r w:rsidRPr="001C320A">
        <w:rPr>
          <w:rFonts w:ascii="Times New Roman" w:hAnsi="Times New Roman" w:cs="Times New Roman"/>
          <w:noProof/>
          <w:sz w:val="24"/>
          <w:szCs w:val="24"/>
        </w:rPr>
        <w:t>, IEEE, 83–89.</w:t>
      </w:r>
    </w:p>
    <w:p w14:paraId="2A22D47C" w14:textId="77777777" w:rsidR="001C320A" w:rsidRPr="001C320A" w:rsidRDefault="001C320A" w:rsidP="001C320A">
      <w:pPr>
        <w:widowControl w:val="0"/>
        <w:autoSpaceDE w:val="0"/>
        <w:autoSpaceDN w:val="0"/>
        <w:adjustRightInd w:val="0"/>
        <w:spacing w:line="240" w:lineRule="auto"/>
        <w:ind w:left="480" w:hanging="480"/>
        <w:rPr>
          <w:rFonts w:ascii="Times New Roman" w:hAnsi="Times New Roman" w:cs="Times New Roman"/>
          <w:noProof/>
          <w:sz w:val="24"/>
          <w:szCs w:val="24"/>
        </w:rPr>
      </w:pPr>
      <w:r w:rsidRPr="001C320A">
        <w:rPr>
          <w:rFonts w:ascii="Times New Roman" w:hAnsi="Times New Roman" w:cs="Times New Roman"/>
          <w:noProof/>
          <w:sz w:val="24"/>
          <w:szCs w:val="24"/>
        </w:rPr>
        <w:t>Transit app. 2019. “How We Shrank Our Trip Planner till It Didn’t Need Data. Introducing Public Transit’s Fastest, Tiniest, Offline-Capable Trip Planner.” https://medium.com/transit-app/how-we-shrank-our-trip-planner-till-it-didnt-need-data-84984ca56663 (December 5, 2019).</w:t>
      </w:r>
    </w:p>
    <w:p w14:paraId="153E67A6" w14:textId="77777777" w:rsidR="001C320A" w:rsidRPr="001C320A" w:rsidRDefault="001C320A" w:rsidP="001C320A">
      <w:pPr>
        <w:widowControl w:val="0"/>
        <w:autoSpaceDE w:val="0"/>
        <w:autoSpaceDN w:val="0"/>
        <w:adjustRightInd w:val="0"/>
        <w:spacing w:line="240" w:lineRule="auto"/>
        <w:ind w:left="480" w:hanging="480"/>
        <w:rPr>
          <w:rFonts w:ascii="Times New Roman" w:hAnsi="Times New Roman" w:cs="Times New Roman"/>
          <w:noProof/>
          <w:sz w:val="24"/>
          <w:szCs w:val="24"/>
        </w:rPr>
      </w:pPr>
      <w:r w:rsidRPr="001C320A">
        <w:rPr>
          <w:rFonts w:ascii="Times New Roman" w:hAnsi="Times New Roman" w:cs="Times New Roman"/>
          <w:noProof/>
          <w:sz w:val="24"/>
          <w:szCs w:val="24"/>
        </w:rPr>
        <w:t xml:space="preserve">Walker, Jarrett. 2012. Human Transit: How Clearer Thinking About Public Transit can Enrich our Communities and our Lives </w:t>
      </w:r>
      <w:r w:rsidRPr="001C320A">
        <w:rPr>
          <w:rFonts w:ascii="Times New Roman" w:hAnsi="Times New Roman" w:cs="Times New Roman"/>
          <w:i/>
          <w:iCs/>
          <w:noProof/>
          <w:sz w:val="24"/>
          <w:szCs w:val="24"/>
        </w:rPr>
        <w:t>Human Transit: How Clearer Thinking about Public Transit Can Enrich Our Communities and Our Lives</w:t>
      </w:r>
      <w:r w:rsidRPr="001C320A">
        <w:rPr>
          <w:rFonts w:ascii="Times New Roman" w:hAnsi="Times New Roman" w:cs="Times New Roman"/>
          <w:noProof/>
          <w:sz w:val="24"/>
          <w:szCs w:val="24"/>
        </w:rPr>
        <w:t>. Island Press.</w:t>
      </w:r>
    </w:p>
    <w:p w14:paraId="161B138A" w14:textId="77777777" w:rsidR="001C320A" w:rsidRPr="001C320A" w:rsidRDefault="001C320A" w:rsidP="001C320A">
      <w:pPr>
        <w:widowControl w:val="0"/>
        <w:autoSpaceDE w:val="0"/>
        <w:autoSpaceDN w:val="0"/>
        <w:adjustRightInd w:val="0"/>
        <w:spacing w:line="240" w:lineRule="auto"/>
        <w:ind w:left="480" w:hanging="480"/>
        <w:rPr>
          <w:rFonts w:ascii="Times New Roman" w:hAnsi="Times New Roman" w:cs="Times New Roman"/>
          <w:noProof/>
          <w:sz w:val="24"/>
        </w:rPr>
      </w:pPr>
      <w:r w:rsidRPr="001C320A">
        <w:rPr>
          <w:rFonts w:ascii="Times New Roman" w:hAnsi="Times New Roman" w:cs="Times New Roman"/>
          <w:noProof/>
          <w:sz w:val="24"/>
          <w:szCs w:val="24"/>
        </w:rPr>
        <w:t xml:space="preserve">Watkins, Kari Edison et al. 2011. “Where Is My Bus? Impact of Mobile Real-Time Information on the Perceived and Actual Wait Time of Transit Riders.” </w:t>
      </w:r>
      <w:r w:rsidRPr="001C320A">
        <w:rPr>
          <w:rFonts w:ascii="Times New Roman" w:hAnsi="Times New Roman" w:cs="Times New Roman"/>
          <w:i/>
          <w:iCs/>
          <w:noProof/>
          <w:sz w:val="24"/>
          <w:szCs w:val="24"/>
        </w:rPr>
        <w:t>Transportation Research Part A: Policy and Practice</w:t>
      </w:r>
      <w:r w:rsidRPr="001C320A">
        <w:rPr>
          <w:rFonts w:ascii="Times New Roman" w:hAnsi="Times New Roman" w:cs="Times New Roman"/>
          <w:noProof/>
          <w:sz w:val="24"/>
          <w:szCs w:val="24"/>
        </w:rPr>
        <w:t xml:space="preserve"> 45(8): 839–48.</w:t>
      </w:r>
    </w:p>
    <w:p w14:paraId="052E5E19" w14:textId="77777777" w:rsidR="005A464A" w:rsidRDefault="005A464A" w:rsidP="005A464A">
      <w:r>
        <w:rPr>
          <w:rFonts w:ascii="Times New Roman" w:hAnsi="Times New Roman" w:cs="Times New Roman"/>
          <w:sz w:val="24"/>
          <w:szCs w:val="24"/>
        </w:rPr>
        <w:lastRenderedPageBreak/>
        <w:fldChar w:fldCharType="end"/>
      </w:r>
      <w:commentRangeEnd w:id="1036"/>
      <w:r>
        <w:rPr>
          <w:rStyle w:val="CommentReference"/>
        </w:rPr>
        <w:commentReference w:id="1036"/>
      </w:r>
    </w:p>
    <w:p w14:paraId="5EDC8D04" w14:textId="77777777" w:rsidR="005A464A" w:rsidRDefault="005A464A"/>
    <w:sectPr w:rsidR="005A464A">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27" w:author="Miller, Harvey J." w:date="2019-12-10T10:54:00Z" w:initials="MHJ">
    <w:p w14:paraId="254FA6B8" w14:textId="77777777" w:rsidR="008977AC" w:rsidRDefault="008977AC" w:rsidP="005A464A">
      <w:pPr>
        <w:pStyle w:val="CommentText"/>
      </w:pPr>
      <w:r>
        <w:rPr>
          <w:rStyle w:val="CommentReference"/>
        </w:rPr>
        <w:annotationRef/>
      </w:r>
      <w:r>
        <w:t>Note how I snuck that in; helps make a subtle case for doing this research in Columbus)</w:t>
      </w:r>
    </w:p>
  </w:comment>
  <w:comment w:id="30" w:author="Miller, Harvey J." w:date="2019-12-10T10:59:00Z" w:initials="MHJ">
    <w:p w14:paraId="7BBBB7D5" w14:textId="77777777" w:rsidR="008977AC" w:rsidRDefault="008977AC" w:rsidP="005A464A">
      <w:pPr>
        <w:pStyle w:val="CommentText"/>
      </w:pPr>
      <w:r>
        <w:rPr>
          <w:rStyle w:val="CommentReference"/>
        </w:rPr>
        <w:annotationRef/>
      </w:r>
      <w:r>
        <w:t>More general, less specific that the 30 vs 2 minute headway example.</w:t>
      </w:r>
    </w:p>
  </w:comment>
  <w:comment w:id="38" w:author="Miller, Harvey J." w:date="2019-12-10T09:17:00Z" w:initials="MHJ">
    <w:p w14:paraId="6B886228" w14:textId="4BAA69D5" w:rsidR="008977AC" w:rsidRDefault="008977AC" w:rsidP="005A464A">
      <w:pPr>
        <w:pStyle w:val="CommentText"/>
      </w:pPr>
      <w:r>
        <w:rPr>
          <w:rStyle w:val="CommentReference"/>
        </w:rPr>
        <w:annotationRef/>
      </w:r>
      <w:r>
        <w:t xml:space="preserve">Note that I foreshadow our theory and results in the paper about reclaimed and discontinuity delays. </w:t>
      </w:r>
    </w:p>
    <w:p w14:paraId="6A2A9B6E" w14:textId="77777777" w:rsidR="008977AC" w:rsidRDefault="008977AC" w:rsidP="005A464A">
      <w:pPr>
        <w:pStyle w:val="CommentText"/>
      </w:pPr>
    </w:p>
    <w:p w14:paraId="7F99B162" w14:textId="2FE52CA3" w:rsidR="008977AC" w:rsidRDefault="008977AC" w:rsidP="005A464A">
      <w:pPr>
        <w:pStyle w:val="CommentText"/>
      </w:pPr>
      <w:r>
        <w:t>I also don't think the next paragraph (now deleted) was necessary. Note how our message is now much "punchier" (concise, focused)</w:t>
      </w:r>
    </w:p>
  </w:comment>
  <w:comment w:id="107" w:author="Miller, Harvey J." w:date="2019-12-10T11:07:00Z" w:initials="MHJ">
    <w:p w14:paraId="4637086B" w14:textId="77777777" w:rsidR="008977AC" w:rsidRDefault="008977AC" w:rsidP="005A464A">
      <w:pPr>
        <w:pStyle w:val="CommentText"/>
      </w:pPr>
      <w:r>
        <w:rPr>
          <w:rStyle w:val="CommentReference"/>
        </w:rPr>
        <w:annotationRef/>
      </w:r>
      <w:r>
        <w:t>Yes, this is a word.</w:t>
      </w:r>
    </w:p>
  </w:comment>
  <w:comment w:id="192" w:author="Miller, Harvey J." w:date="2019-11-08T13:12:00Z" w:initials="MHJ">
    <w:p w14:paraId="484AC89D" w14:textId="77777777" w:rsidR="008977AC" w:rsidRDefault="008977AC" w:rsidP="005A464A">
      <w:pPr>
        <w:pStyle w:val="CommentText"/>
      </w:pPr>
      <w:r>
        <w:rPr>
          <w:rStyle w:val="CommentReference"/>
        </w:rPr>
        <w:annotationRef/>
      </w:r>
      <w:r>
        <w:t xml:space="preserve">Shouldn’t ETA and ATA be ETD and ATD </w:t>
      </w:r>
    </w:p>
  </w:comment>
  <w:comment w:id="199" w:author="Miller, Harvey J." w:date="2019-12-10T13:15:00Z" w:initials="MHJ">
    <w:p w14:paraId="77FEFD68" w14:textId="1DE3208A" w:rsidR="008977AC" w:rsidRDefault="008977AC" w:rsidP="005A464A">
      <w:pPr>
        <w:pStyle w:val="CommentText"/>
      </w:pPr>
      <w:r>
        <w:rPr>
          <w:rStyle w:val="CommentReference"/>
        </w:rPr>
        <w:annotationRef/>
      </w:r>
      <w:r>
        <w:t>I moved the measures section below this. Check to see if this harms any of our formal development (e.g., did we introduce any variables in the measures section that we use in this section)?</w:t>
      </w:r>
    </w:p>
  </w:comment>
  <w:comment w:id="200" w:author="Luyu Liu" w:date="2019-12-17T15:50:00Z" w:initials="LL">
    <w:p w14:paraId="0C4C7ED6" w14:textId="77777777" w:rsidR="008977AC" w:rsidRDefault="008977AC" w:rsidP="005A464A">
      <w:pPr>
        <w:pStyle w:val="CommentText"/>
      </w:pPr>
      <w:r>
        <w:rPr>
          <w:rStyle w:val="CommentReference"/>
        </w:rPr>
        <w:annotationRef/>
      </w:r>
      <w:r>
        <w:t>Yes it did causes some issue. I revert the change.</w:t>
      </w:r>
    </w:p>
  </w:comment>
  <w:comment w:id="551" w:author="Miller, Harvey J." w:date="2019-11-11T11:03:00Z" w:initials="MHJ">
    <w:p w14:paraId="451E58D3" w14:textId="77777777" w:rsidR="008977AC" w:rsidRDefault="008977AC" w:rsidP="005A464A">
      <w:pPr>
        <w:pStyle w:val="CommentText"/>
      </w:pPr>
      <w:r>
        <w:rPr>
          <w:rStyle w:val="CommentReference"/>
        </w:rPr>
        <w:annotationRef/>
      </w:r>
      <w:r>
        <w:t>Can we be more specific wrt the input parameters?</w:t>
      </w:r>
    </w:p>
  </w:comment>
  <w:comment w:id="552" w:author="Liu, Luyu" w:date="2019-11-18T12:24:00Z" w:initials="LL">
    <w:p w14:paraId="38426002" w14:textId="77777777" w:rsidR="008977AC" w:rsidRDefault="008977AC" w:rsidP="005A464A">
      <w:pPr>
        <w:pStyle w:val="CommentText"/>
      </w:pPr>
      <w:r>
        <w:rPr>
          <w:rStyle w:val="CommentReference"/>
        </w:rPr>
        <w:annotationRef/>
      </w:r>
      <w:r>
        <w:t>I deleted the long six parameters O() notation because it’s confusing and out of context. It only proves one thing, which is the algorithm is computational intensive and very insufficient (not necessary our fault, since that’s its nature). But still, I would rather delete it since it will take so many words to justify and explain it.</w:t>
      </w:r>
    </w:p>
    <w:p w14:paraId="6569FFE5" w14:textId="77777777" w:rsidR="008977AC" w:rsidRDefault="008977AC" w:rsidP="005A464A">
      <w:pPr>
        <w:pStyle w:val="CommentText"/>
      </w:pPr>
    </w:p>
    <w:p w14:paraId="2E8AE5DC" w14:textId="77777777" w:rsidR="008977AC" w:rsidRDefault="008977AC" w:rsidP="005A464A">
      <w:pPr>
        <w:pStyle w:val="CommentText"/>
      </w:pPr>
      <w:r>
        <w:t>Let’s think about this. If there is a solid reason why we should keep it, I can definitely add it.</w:t>
      </w:r>
    </w:p>
  </w:comment>
  <w:comment w:id="562" w:author="Miller, Harvey J." w:date="2019-11-11T11:19:00Z" w:initials="MHJ">
    <w:p w14:paraId="51E61C8C" w14:textId="77777777" w:rsidR="00B77E50" w:rsidRDefault="00B77E50" w:rsidP="00B77E50">
      <w:pPr>
        <w:pStyle w:val="CommentText"/>
      </w:pPr>
      <w:r>
        <w:rPr>
          <w:rStyle w:val="CommentReference"/>
        </w:rPr>
        <w:annotationRef/>
      </w:r>
      <w:r>
        <w:t>I wonder how to smooth the tension between these two paragraphs – it can be done in practice but we could only do one route. OTOH, Moore's Law.</w:t>
      </w:r>
    </w:p>
  </w:comment>
  <w:comment w:id="563" w:author="Liu, Luyu" w:date="2019-11-18T12:23:00Z" w:initials="LL">
    <w:p w14:paraId="03E1F863" w14:textId="77777777" w:rsidR="00B77E50" w:rsidRDefault="00B77E50" w:rsidP="00B77E50">
      <w:pPr>
        <w:pStyle w:val="CommentText"/>
      </w:pPr>
      <w:r>
        <w:rPr>
          <w:rStyle w:val="CommentReference"/>
        </w:rPr>
        <w:annotationRef/>
      </w:r>
      <w:r>
        <w:t>Made several adjustments.</w:t>
      </w:r>
    </w:p>
  </w:comment>
  <w:comment w:id="546" w:author="Miller, Harvey J." w:date="2019-11-11T11:19:00Z" w:initials="MHJ">
    <w:p w14:paraId="21A0F174" w14:textId="73CEEA9D" w:rsidR="008977AC" w:rsidRDefault="008977AC" w:rsidP="005A464A">
      <w:pPr>
        <w:pStyle w:val="CommentText"/>
      </w:pPr>
      <w:r>
        <w:rPr>
          <w:rStyle w:val="CommentReference"/>
        </w:rPr>
        <w:annotationRef/>
      </w:r>
      <w:r>
        <w:t>I wonder how to smooth the tension between these two paragraphs – it can be done in practice but we could only do one route. OTOH, Moore's Law.</w:t>
      </w:r>
    </w:p>
  </w:comment>
  <w:comment w:id="547" w:author="Liu, Luyu" w:date="2019-11-18T12:23:00Z" w:initials="LL">
    <w:p w14:paraId="365BC263" w14:textId="77777777" w:rsidR="008977AC" w:rsidRDefault="008977AC" w:rsidP="005A464A">
      <w:pPr>
        <w:pStyle w:val="CommentText"/>
      </w:pPr>
      <w:r>
        <w:rPr>
          <w:rStyle w:val="CommentReference"/>
        </w:rPr>
        <w:annotationRef/>
      </w:r>
      <w:r>
        <w:t>Made several adjustments.</w:t>
      </w:r>
    </w:p>
  </w:comment>
  <w:comment w:id="576" w:author="Miller, Harvey J." w:date="2019-12-10T13:37:00Z" w:initials="MHJ">
    <w:p w14:paraId="793D223C" w14:textId="77777777" w:rsidR="008977AC" w:rsidRDefault="008977AC" w:rsidP="005A464A">
      <w:pPr>
        <w:pStyle w:val="CommentText"/>
      </w:pPr>
      <w:r>
        <w:rPr>
          <w:rStyle w:val="CommentReference"/>
        </w:rPr>
        <w:annotationRef/>
      </w:r>
      <w:r>
        <w:t>I specified the section number manually; you may want to insert automatic fields.</w:t>
      </w:r>
    </w:p>
  </w:comment>
  <w:comment w:id="616" w:author="Miller, Harvey J." w:date="2019-11-11T12:16:00Z" w:initials="MHJ">
    <w:p w14:paraId="39574292" w14:textId="26A01D4F" w:rsidR="008977AC" w:rsidRDefault="008977AC" w:rsidP="005A464A">
      <w:pPr>
        <w:pStyle w:val="CommentText"/>
      </w:pPr>
      <w:r>
        <w:rPr>
          <w:rStyle w:val="CommentReference"/>
        </w:rPr>
        <w:annotationRef/>
      </w:r>
      <w:r>
        <w:t xml:space="preserve">Why doesn't AT have a waiting time SD and a risk mean and SD? It should. </w:t>
      </w:r>
    </w:p>
  </w:comment>
  <w:comment w:id="615" w:author="Liu, Luyu" w:date="2019-11-11T15:12:00Z" w:initials="LL">
    <w:p w14:paraId="63A1AEBB" w14:textId="77777777" w:rsidR="008977AC" w:rsidRDefault="008977AC" w:rsidP="005A464A">
      <w:pPr>
        <w:pStyle w:val="CommentText"/>
      </w:pPr>
      <w:r>
        <w:rPr>
          <w:rStyle w:val="CommentReference"/>
        </w:rPr>
        <w:annotationRef/>
      </w:r>
      <w:r>
        <w:t xml:space="preserve">I added an explanation above. </w:t>
      </w:r>
    </w:p>
    <w:p w14:paraId="4CB93804" w14:textId="77777777" w:rsidR="008977AC" w:rsidRDefault="008977AC" w:rsidP="005A464A">
      <w:pPr>
        <w:pStyle w:val="CommentText"/>
      </w:pPr>
      <w:r>
        <w:t xml:space="preserve">We didn’t calculate the waiting time and missed risk the same as the other TPSs. We didn’t use a random function to simulate the randomness, instead, we just calculate the mean waiting time directly. </w:t>
      </w:r>
    </w:p>
    <w:p w14:paraId="78A6C37F" w14:textId="77777777" w:rsidR="008977AC" w:rsidRDefault="008977AC" w:rsidP="005A464A">
      <w:pPr>
        <w:pStyle w:val="CommentText"/>
      </w:pPr>
    </w:p>
    <w:p w14:paraId="30A6DB5E" w14:textId="77777777" w:rsidR="008977AC" w:rsidRDefault="008977AC" w:rsidP="005A464A">
      <w:pPr>
        <w:pStyle w:val="CommentText"/>
      </w:pPr>
      <w:r>
        <w:t>So for missed risk: In the sense of my computation, AT’s missed risk is always 0, but in reality it’s definitely not.</w:t>
      </w:r>
    </w:p>
    <w:p w14:paraId="0C3A8549" w14:textId="77777777" w:rsidR="008977AC" w:rsidRDefault="008977AC" w:rsidP="005A464A">
      <w:pPr>
        <w:pStyle w:val="CommentText"/>
      </w:pPr>
    </w:p>
    <w:p w14:paraId="3C17F6B8" w14:textId="77777777" w:rsidR="008977AC" w:rsidRDefault="008977AC" w:rsidP="005A464A">
      <w:pPr>
        <w:pStyle w:val="CommentText"/>
      </w:pPr>
      <w:r>
        <w:t>And for the SD of waiting time, even if I can give a number of the standard deviation, that’s not the actual SD of the process like the other TPSs. Instead, that will be the SD of the “average the waiting time”.</w:t>
      </w:r>
    </w:p>
    <w:p w14:paraId="7E60C955" w14:textId="77777777" w:rsidR="008977AC" w:rsidRDefault="008977AC" w:rsidP="005A464A">
      <w:pPr>
        <w:pStyle w:val="CommentText"/>
      </w:pPr>
    </w:p>
  </w:comment>
  <w:comment w:id="664" w:author="Miller, Harvey J." w:date="2019-11-11T14:56:00Z" w:initials="MHJ">
    <w:p w14:paraId="6218AF92" w14:textId="77777777" w:rsidR="008977AC" w:rsidRDefault="008977AC" w:rsidP="005A464A">
      <w:pPr>
        <w:pStyle w:val="CommentText"/>
      </w:pPr>
      <w:r>
        <w:rPr>
          <w:rStyle w:val="CommentReference"/>
        </w:rPr>
        <w:annotationRef/>
      </w:r>
      <w:r>
        <w:t>Change "Average X change rate" to "Rate of change"</w:t>
      </w:r>
    </w:p>
  </w:comment>
  <w:comment w:id="706" w:author="Miller, Harvey J." w:date="2019-11-26T12:07:00Z" w:initials="MHJ">
    <w:p w14:paraId="6814713E" w14:textId="77777777" w:rsidR="008977AC" w:rsidRDefault="008977AC" w:rsidP="005A464A">
      <w:pPr>
        <w:pStyle w:val="CommentText"/>
      </w:pPr>
      <w:r>
        <w:rPr>
          <w:rStyle w:val="CommentReference"/>
        </w:rPr>
        <w:annotationRef/>
      </w:r>
      <w:r>
        <w:t>In the figure, use “PT” rather than “PT optimal “ for consistency</w:t>
      </w:r>
    </w:p>
  </w:comment>
  <w:comment w:id="718" w:author="Miller, Harvey J." w:date="2019-11-26T12:06:00Z" w:initials="MHJ">
    <w:p w14:paraId="7349455E" w14:textId="77777777" w:rsidR="008977AC" w:rsidRDefault="008977AC" w:rsidP="005A464A">
      <w:pPr>
        <w:pStyle w:val="CommentText"/>
      </w:pPr>
      <w:r>
        <w:rPr>
          <w:rStyle w:val="CommentReference"/>
        </w:rPr>
        <w:annotationRef/>
      </w:r>
      <w:r>
        <w:t xml:space="preserve">In the figure, use “PT” rather than “PT optimal” for consistency </w:t>
      </w:r>
    </w:p>
  </w:comment>
  <w:comment w:id="766" w:author="Miller, Harvey J." w:date="2019-11-26T13:16:00Z" w:initials="MHJ">
    <w:p w14:paraId="5CF70BED" w14:textId="77777777" w:rsidR="008977AC" w:rsidRDefault="008977AC" w:rsidP="005A464A">
      <w:pPr>
        <w:pStyle w:val="CommentText"/>
      </w:pPr>
      <w:r>
        <w:rPr>
          <w:rStyle w:val="CommentReference"/>
        </w:rPr>
        <w:annotationRef/>
      </w:r>
      <w:r>
        <w:t>What does “headway of each hour” mean?</w:t>
      </w:r>
    </w:p>
  </w:comment>
  <w:comment w:id="767" w:author="Liu, Luyu" w:date="2019-11-26T17:25:00Z" w:initials="LL">
    <w:p w14:paraId="0C9168C7" w14:textId="77777777" w:rsidR="008977AC" w:rsidRDefault="008977AC" w:rsidP="005A464A">
      <w:pPr>
        <w:pStyle w:val="CommentText"/>
      </w:pPr>
      <w:r>
        <w:rPr>
          <w:rStyle w:val="CommentReference"/>
        </w:rPr>
        <w:annotationRef/>
      </w:r>
      <w:r>
        <w:t>It means the buses’ headway within each hour.</w:t>
      </w:r>
    </w:p>
    <w:p w14:paraId="416D606D" w14:textId="77777777" w:rsidR="008977AC" w:rsidRDefault="008977AC" w:rsidP="005A464A">
      <w:pPr>
        <w:pStyle w:val="CommentText"/>
      </w:pPr>
    </w:p>
    <w:p w14:paraId="1C19100A" w14:textId="77777777" w:rsidR="008977AC" w:rsidRDefault="008977AC" w:rsidP="005A464A">
      <w:pPr>
        <w:pStyle w:val="CommentText"/>
      </w:pPr>
      <w:r>
        <w:t xml:space="preserve">I </w:t>
      </w:r>
      <w:r>
        <w:rPr>
          <w:rFonts w:hint="eastAsia"/>
        </w:rPr>
        <w:t>added</w:t>
      </w:r>
      <w:r>
        <w:t xml:space="preserve"> another sentence in the beginning of this paragraph</w:t>
      </w:r>
    </w:p>
  </w:comment>
  <w:comment w:id="800" w:author="Miller, Harvey J." w:date="2019-12-10T13:57:00Z" w:initials="MHJ">
    <w:p w14:paraId="08890C54" w14:textId="5E730B1A" w:rsidR="008977AC" w:rsidRDefault="008977AC" w:rsidP="005A464A">
      <w:pPr>
        <w:pStyle w:val="CommentText"/>
      </w:pPr>
      <w:r>
        <w:rPr>
          <w:rStyle w:val="CommentReference"/>
        </w:rPr>
        <w:annotationRef/>
      </w:r>
      <w:r>
        <w:t xml:space="preserve">I don't get this. I guess I can see why a good strategy would deteriorate with walking time (PT), but I can't quite see why a bad strategy would improve. </w:t>
      </w:r>
    </w:p>
  </w:comment>
  <w:comment w:id="801" w:author="Luyu Liu" w:date="2019-12-17T20:02:00Z" w:initials="LL">
    <w:p w14:paraId="0CAAAAF1" w14:textId="77777777" w:rsidR="008977AC" w:rsidRDefault="008977AC" w:rsidP="005A464A">
      <w:pPr>
        <w:pStyle w:val="CommentText"/>
      </w:pPr>
      <w:r>
        <w:rPr>
          <w:rStyle w:val="CommentReference"/>
        </w:rPr>
        <w:annotationRef/>
      </w:r>
      <w:r>
        <w:t xml:space="preserve">How about this time? </w:t>
      </w:r>
    </w:p>
  </w:comment>
  <w:comment w:id="810" w:author="Miller, Harvey J." w:date="2019-11-26T12:33:00Z" w:initials="MHJ">
    <w:p w14:paraId="0106B417" w14:textId="77777777" w:rsidR="008977AC" w:rsidRDefault="008977AC" w:rsidP="005A464A">
      <w:pPr>
        <w:pStyle w:val="CommentText"/>
      </w:pPr>
      <w:r>
        <w:rPr>
          <w:rStyle w:val="CommentReference"/>
        </w:rPr>
        <w:annotationRef/>
      </w:r>
      <w:r>
        <w:t>Same as above</w:t>
      </w:r>
    </w:p>
  </w:comment>
  <w:comment w:id="821" w:author="Miller, Harvey J." w:date="2019-11-26T14:18:00Z" w:initials="MHJ">
    <w:p w14:paraId="793796F1" w14:textId="77777777" w:rsidR="008977AC" w:rsidRDefault="008977AC" w:rsidP="005A464A">
      <w:pPr>
        <w:pStyle w:val="CommentText"/>
      </w:pPr>
      <w:r>
        <w:rPr>
          <w:rStyle w:val="CommentReference"/>
        </w:rPr>
        <w:annotationRef/>
      </w:r>
      <w:r>
        <w:t>Provide the distance (in meters)</w:t>
      </w:r>
    </w:p>
  </w:comment>
  <w:comment w:id="863" w:author="Miller, Harvey J." w:date="2019-11-26T13:18:00Z" w:initials="MHJ">
    <w:p w14:paraId="64A68B6B" w14:textId="77777777" w:rsidR="008977AC" w:rsidRDefault="008977AC" w:rsidP="005A464A">
      <w:pPr>
        <w:pStyle w:val="CommentText"/>
      </w:pPr>
      <w:r>
        <w:rPr>
          <w:rStyle w:val="CommentReference"/>
        </w:rPr>
        <w:annotationRef/>
      </w:r>
      <w:r>
        <w:t>Add red ovals indicating change in headway</w:t>
      </w:r>
    </w:p>
  </w:comment>
  <w:comment w:id="872" w:author="Miller, Harvey J." w:date="2019-11-26T13:19:00Z" w:initials="MHJ">
    <w:p w14:paraId="643F7497" w14:textId="77777777" w:rsidR="008977AC" w:rsidRDefault="008977AC" w:rsidP="005A464A">
      <w:pPr>
        <w:pStyle w:val="CommentText"/>
      </w:pPr>
      <w:r>
        <w:rPr>
          <w:rStyle w:val="CommentReference"/>
        </w:rPr>
        <w:annotationRef/>
      </w:r>
      <w:r>
        <w:t>Rearrange this figure so it matches the figure above (leave a blank panel in the upper left corner corresponding to AT)</w:t>
      </w:r>
    </w:p>
  </w:comment>
  <w:comment w:id="964" w:author="Miller, Harvey J." w:date="2019-11-26T13:52:00Z" w:initials="MHJ">
    <w:p w14:paraId="7168B432" w14:textId="77777777" w:rsidR="008977AC" w:rsidRDefault="008977AC" w:rsidP="005A464A">
      <w:pPr>
        <w:pStyle w:val="CommentText"/>
      </w:pPr>
      <w:r>
        <w:rPr>
          <w:rStyle w:val="CommentReference"/>
        </w:rPr>
        <w:annotationRef/>
      </w:r>
      <w:r>
        <w:t>Again, only use “PT” in the figure</w:t>
      </w:r>
    </w:p>
  </w:comment>
  <w:comment w:id="984" w:author="Miller, Harvey J." w:date="2019-11-26T14:24:00Z" w:initials="MHJ">
    <w:p w14:paraId="58D5DF38" w14:textId="77777777" w:rsidR="008977AC" w:rsidRDefault="008977AC" w:rsidP="005A464A">
      <w:pPr>
        <w:pStyle w:val="CommentText"/>
      </w:pPr>
      <w:r>
        <w:rPr>
          <w:rStyle w:val="CommentReference"/>
        </w:rPr>
        <w:annotationRef/>
      </w:r>
      <w:r>
        <w:t>What is the difference between these two?</w:t>
      </w:r>
    </w:p>
  </w:comment>
  <w:comment w:id="985" w:author="Liu, Luyu" w:date="2019-11-27T16:50:00Z" w:initials="LL">
    <w:p w14:paraId="1FE14754" w14:textId="77777777" w:rsidR="008977AC" w:rsidRDefault="008977AC" w:rsidP="005A464A">
      <w:pPr>
        <w:pStyle w:val="CommentText"/>
      </w:pPr>
      <w:r>
        <w:rPr>
          <w:rStyle w:val="CommentReference"/>
        </w:rPr>
        <w:annotationRef/>
      </w:r>
      <w:r>
        <w:t>One is real-time, which is the performance in the present;</w:t>
      </w:r>
    </w:p>
    <w:p w14:paraId="207A2F25" w14:textId="77777777" w:rsidR="008977AC" w:rsidRDefault="008977AC" w:rsidP="005A464A">
      <w:pPr>
        <w:pStyle w:val="CommentText"/>
      </w:pPr>
      <w:r>
        <w:t>One is historical, which is the performance is the past.</w:t>
      </w:r>
    </w:p>
  </w:comment>
  <w:comment w:id="980" w:author="Miller, Harvey J." w:date="2019-12-10T14:22:00Z" w:initials="MHJ">
    <w:p w14:paraId="0A6F58D0" w14:textId="77777777" w:rsidR="008977AC" w:rsidRDefault="008977AC" w:rsidP="005A464A">
      <w:pPr>
        <w:pStyle w:val="CommentText"/>
      </w:pPr>
      <w:r>
        <w:rPr>
          <w:rStyle w:val="CommentReference"/>
        </w:rPr>
        <w:annotationRef/>
      </w:r>
      <w:r>
        <w:t>What do you think?</w:t>
      </w:r>
    </w:p>
  </w:comment>
  <w:comment w:id="981" w:author="Luyu Liu" w:date="2019-12-17T15:58:00Z" w:initials="LL">
    <w:p w14:paraId="6CAEEA24" w14:textId="77777777" w:rsidR="008977AC" w:rsidRDefault="008977AC" w:rsidP="005A464A">
      <w:pPr>
        <w:pStyle w:val="CommentText"/>
      </w:pPr>
      <w:r>
        <w:rPr>
          <w:rStyle w:val="CommentReference"/>
        </w:rPr>
        <w:annotationRef/>
      </w:r>
      <w:r>
        <w:t>Good for me.</w:t>
      </w:r>
    </w:p>
  </w:comment>
  <w:comment w:id="1036" w:author="Miller, Harvey J." w:date="2019-11-26T14:20:00Z" w:initials="MHJ">
    <w:p w14:paraId="0D596B54" w14:textId="77777777" w:rsidR="008977AC" w:rsidRDefault="008977AC" w:rsidP="005A464A">
      <w:pPr>
        <w:pStyle w:val="CommentText"/>
      </w:pPr>
      <w:r>
        <w:rPr>
          <w:rStyle w:val="CommentReference"/>
        </w:rPr>
        <w:annotationRef/>
      </w:r>
      <w:r>
        <w:t>Go through this and make sure the formatting is consistent – eg, the paper titles are capitalized in the same way, same with the journal titles.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254FA6B8" w15:done="1"/>
  <w15:commentEx w15:paraId="7BBBB7D5" w15:done="1"/>
  <w15:commentEx w15:paraId="7F99B162" w15:done="1"/>
  <w15:commentEx w15:paraId="4637086B" w15:done="1"/>
  <w15:commentEx w15:paraId="484AC89D" w15:done="1"/>
  <w15:commentEx w15:paraId="77FEFD68" w15:done="0"/>
  <w15:commentEx w15:paraId="0C4C7ED6" w15:paraIdParent="77FEFD68" w15:done="0"/>
  <w15:commentEx w15:paraId="451E58D3" w15:done="1"/>
  <w15:commentEx w15:paraId="2E8AE5DC" w15:paraIdParent="451E58D3" w15:done="1"/>
  <w15:commentEx w15:paraId="51E61C8C" w15:done="1"/>
  <w15:commentEx w15:paraId="03E1F863" w15:paraIdParent="51E61C8C" w15:done="1"/>
  <w15:commentEx w15:paraId="21A0F174" w15:done="1"/>
  <w15:commentEx w15:paraId="365BC263" w15:paraIdParent="21A0F174" w15:done="1"/>
  <w15:commentEx w15:paraId="793D223C" w15:done="1"/>
  <w15:commentEx w15:paraId="39574292" w15:done="1"/>
  <w15:commentEx w15:paraId="7E60C955" w15:paraIdParent="39574292" w15:done="1"/>
  <w15:commentEx w15:paraId="6218AF92" w15:done="1"/>
  <w15:commentEx w15:paraId="6814713E" w15:done="1"/>
  <w15:commentEx w15:paraId="7349455E" w15:done="1"/>
  <w15:commentEx w15:paraId="5CF70BED" w15:done="1"/>
  <w15:commentEx w15:paraId="1C19100A" w15:paraIdParent="5CF70BED" w15:done="1"/>
  <w15:commentEx w15:paraId="08890C54" w15:done="0"/>
  <w15:commentEx w15:paraId="0CAAAAF1" w15:paraIdParent="08890C54" w15:done="0"/>
  <w15:commentEx w15:paraId="0106B417" w15:done="1"/>
  <w15:commentEx w15:paraId="793796F1" w15:done="1"/>
  <w15:commentEx w15:paraId="64A68B6B" w15:done="1"/>
  <w15:commentEx w15:paraId="643F7497" w15:done="1"/>
  <w15:commentEx w15:paraId="7168B432" w15:done="1"/>
  <w15:commentEx w15:paraId="58D5DF38" w15:done="1"/>
  <w15:commentEx w15:paraId="207A2F25" w15:paraIdParent="58D5DF38" w15:done="1"/>
  <w15:commentEx w15:paraId="0A6F58D0" w15:done="1"/>
  <w15:commentEx w15:paraId="6CAEEA24" w15:paraIdParent="0A6F58D0" w15:done="1"/>
  <w15:commentEx w15:paraId="0D596B54" w15:done="1"/>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4684127" w14:textId="77777777" w:rsidR="00AE7E5F" w:rsidRDefault="00AE7E5F" w:rsidP="005A464A">
      <w:pPr>
        <w:spacing w:after="0" w:line="240" w:lineRule="auto"/>
      </w:pPr>
      <w:r>
        <w:separator/>
      </w:r>
    </w:p>
  </w:endnote>
  <w:endnote w:type="continuationSeparator" w:id="0">
    <w:p w14:paraId="769434F2" w14:textId="77777777" w:rsidR="00AE7E5F" w:rsidRDefault="00AE7E5F" w:rsidP="005A464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Microsoft YaHei UI">
    <w:panose1 w:val="020B0503020204020204"/>
    <w:charset w:val="86"/>
    <w:family w:val="swiss"/>
    <w:pitch w:val="variable"/>
    <w:sig w:usb0="80000287" w:usb1="2ACF3C50" w:usb2="00000016" w:usb3="00000000" w:csb0="0004001F" w:csb1="00000000"/>
  </w:font>
  <w:font w:name="Yu Mincho">
    <w:altName w:val="Yu Gothic UI"/>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130389B" w14:textId="77777777" w:rsidR="00AE7E5F" w:rsidRDefault="00AE7E5F" w:rsidP="005A464A">
      <w:pPr>
        <w:spacing w:after="0" w:line="240" w:lineRule="auto"/>
      </w:pPr>
      <w:r>
        <w:separator/>
      </w:r>
    </w:p>
  </w:footnote>
  <w:footnote w:type="continuationSeparator" w:id="0">
    <w:p w14:paraId="0744C6D6" w14:textId="77777777" w:rsidR="00AE7E5F" w:rsidRDefault="00AE7E5F" w:rsidP="005A464A">
      <w:pPr>
        <w:spacing w:after="0" w:line="240" w:lineRule="auto"/>
      </w:pPr>
      <w:r>
        <w:continuationSeparator/>
      </w:r>
    </w:p>
  </w:footnote>
  <w:footnote w:id="1">
    <w:p w14:paraId="379C98E5" w14:textId="77777777" w:rsidR="008977AC" w:rsidRPr="00351FFE" w:rsidRDefault="008977AC" w:rsidP="005A464A">
      <w:pPr>
        <w:pStyle w:val="FootnoteText"/>
        <w:rPr>
          <w:rFonts w:ascii="Times New Roman" w:hAnsi="Times New Roman" w:cs="Times New Roman"/>
        </w:rPr>
      </w:pPr>
      <w:r>
        <w:rPr>
          <w:rFonts w:ascii="Times New Roman" w:hAnsi="Times New Roman" w:cs="Times New Roman"/>
        </w:rPr>
        <w:t xml:space="preserve">* </w:t>
      </w:r>
      <w:r w:rsidRPr="00351FFE">
        <w:rPr>
          <w:rFonts w:ascii="Times New Roman" w:hAnsi="Times New Roman" w:cs="Times New Roman"/>
        </w:rPr>
        <w:t xml:space="preserve">Corresponding author email: </w:t>
      </w:r>
      <w:hyperlink r:id="rId1" w:history="1">
        <w:r w:rsidRPr="00351FFE">
          <w:rPr>
            <w:rStyle w:val="Hyperlink"/>
            <w:rFonts w:ascii="Times New Roman" w:hAnsi="Times New Roman" w:cs="Times New Roman"/>
          </w:rPr>
          <w:t>miller.81@osu.edu</w:t>
        </w:r>
      </w:hyperlink>
      <w:r>
        <w:rPr>
          <w:rFonts w:ascii="Times New Roman" w:hAnsi="Times New Roman" w:cs="Times New Roman"/>
        </w:rPr>
        <w:t xml:space="preserve">. Permanent address: </w:t>
      </w:r>
      <w:r w:rsidRPr="00351FFE">
        <w:rPr>
          <w:rFonts w:ascii="Times New Roman" w:hAnsi="Times New Roman" w:cs="Times New Roman"/>
        </w:rPr>
        <w:t>154 N Oval Mall, Columbus, OH 43210</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ED115FB"/>
    <w:multiLevelType w:val="multilevel"/>
    <w:tmpl w:val="ECE48310"/>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F097AAD"/>
    <w:multiLevelType w:val="hybridMultilevel"/>
    <w:tmpl w:val="B23AFDB6"/>
    <w:lvl w:ilvl="0" w:tplc="0409000F">
      <w:start w:val="1"/>
      <w:numFmt w:val="decimal"/>
      <w:lvlText w:val="%1."/>
      <w:lvlJc w:val="left"/>
      <w:pPr>
        <w:ind w:left="360" w:hanging="360"/>
      </w:pPr>
      <w:rPr>
        <w:rFonts w:hint="default"/>
      </w:rPr>
    </w:lvl>
    <w:lvl w:ilvl="1" w:tplc="04090019">
      <w:start w:val="1"/>
      <w:numFmt w:val="lowerLetter"/>
      <w:lvlText w:val="%2."/>
      <w:lvlJc w:val="left"/>
      <w:pPr>
        <w:ind w:left="63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158120ED"/>
    <w:multiLevelType w:val="hybridMultilevel"/>
    <w:tmpl w:val="EDF462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7C75F4B"/>
    <w:multiLevelType w:val="hybridMultilevel"/>
    <w:tmpl w:val="F6C0AC3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9BB3F40"/>
    <w:multiLevelType w:val="hybridMultilevel"/>
    <w:tmpl w:val="9908332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289E7FE4"/>
    <w:multiLevelType w:val="hybridMultilevel"/>
    <w:tmpl w:val="7C2409B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9D50F8E"/>
    <w:multiLevelType w:val="multilevel"/>
    <w:tmpl w:val="C4466440"/>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2D9C6939"/>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432" w:hanging="432"/>
      </w:pPr>
      <w:rPr>
        <w:rFonts w:hint="eastAsia"/>
      </w:rPr>
    </w:lvl>
    <w:lvl w:ilvl="2">
      <w:start w:val="1"/>
      <w:numFmt w:val="decimal"/>
      <w:lvlText w:val="%1.%2.%3."/>
      <w:lvlJc w:val="left"/>
      <w:pPr>
        <w:ind w:left="50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2F59230A"/>
    <w:multiLevelType w:val="hybridMultilevel"/>
    <w:tmpl w:val="F0CA28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31B42A0"/>
    <w:multiLevelType w:val="hybridMultilevel"/>
    <w:tmpl w:val="49FCB76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34526EC2"/>
    <w:multiLevelType w:val="hybridMultilevel"/>
    <w:tmpl w:val="C0A279C0"/>
    <w:lvl w:ilvl="0" w:tplc="04090001">
      <w:start w:val="1"/>
      <w:numFmt w:val="bullet"/>
      <w:lvlText w:val=""/>
      <w:lvlJc w:val="left"/>
      <w:pPr>
        <w:ind w:left="63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AD95D21"/>
    <w:multiLevelType w:val="hybridMultilevel"/>
    <w:tmpl w:val="E9F63CE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3C722718"/>
    <w:multiLevelType w:val="multilevel"/>
    <w:tmpl w:val="E3920888"/>
    <w:lvl w:ilvl="0">
      <w:start w:val="4"/>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3E4113F4"/>
    <w:multiLevelType w:val="hybridMultilevel"/>
    <w:tmpl w:val="7C789EC8"/>
    <w:lvl w:ilvl="0" w:tplc="F60E2856">
      <w:start w:val="1"/>
      <w:numFmt w:val="decimal"/>
      <w:lvlText w:val="%1."/>
      <w:lvlJc w:val="left"/>
      <w:pPr>
        <w:ind w:left="720" w:hanging="360"/>
      </w:pPr>
      <w:rPr>
        <w:rFonts w:asciiTheme="minorHAnsi" w:eastAsiaTheme="minorEastAsia" w:hAnsiTheme="minorHAnsi"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EC97450"/>
    <w:multiLevelType w:val="hybridMultilevel"/>
    <w:tmpl w:val="17906A2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4FD4477B"/>
    <w:multiLevelType w:val="multilevel"/>
    <w:tmpl w:val="100857BA"/>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58480072"/>
    <w:multiLevelType w:val="hybridMultilevel"/>
    <w:tmpl w:val="71680B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297169E"/>
    <w:multiLevelType w:val="hybridMultilevel"/>
    <w:tmpl w:val="4A1C7A8C"/>
    <w:lvl w:ilvl="0" w:tplc="76144346">
      <w:start w:val="494"/>
      <w:numFmt w:val="bullet"/>
      <w:lvlText w:val="-"/>
      <w:lvlJc w:val="left"/>
      <w:pPr>
        <w:ind w:left="420" w:hanging="360"/>
      </w:pPr>
      <w:rPr>
        <w:rFonts w:ascii="Times New Roman" w:eastAsiaTheme="minorEastAsia" w:hAnsi="Times New Roman" w:cs="Times New Roman"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18" w15:restartNumberingAfterBreak="0">
    <w:nsid w:val="68892712"/>
    <w:multiLevelType w:val="hybridMultilevel"/>
    <w:tmpl w:val="44B095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A7964E4"/>
    <w:multiLevelType w:val="hybridMultilevel"/>
    <w:tmpl w:val="B5DA0A8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6BC35AD4"/>
    <w:multiLevelType w:val="hybridMultilevel"/>
    <w:tmpl w:val="E14CBB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4DF4E5E"/>
    <w:multiLevelType w:val="multilevel"/>
    <w:tmpl w:val="7292DD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
  </w:num>
  <w:num w:numId="2">
    <w:abstractNumId w:val="13"/>
  </w:num>
  <w:num w:numId="3">
    <w:abstractNumId w:val="1"/>
  </w:num>
  <w:num w:numId="4">
    <w:abstractNumId w:val="21"/>
  </w:num>
  <w:num w:numId="5">
    <w:abstractNumId w:val="7"/>
  </w:num>
  <w:num w:numId="6">
    <w:abstractNumId w:val="20"/>
  </w:num>
  <w:num w:numId="7">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3"/>
  </w:num>
  <w:num w:numId="9">
    <w:abstractNumId w:val="15"/>
  </w:num>
  <w:num w:numId="10">
    <w:abstractNumId w:val="0"/>
  </w:num>
  <w:num w:numId="11">
    <w:abstractNumId w:val="17"/>
  </w:num>
  <w:num w:numId="12">
    <w:abstractNumId w:val="9"/>
  </w:num>
  <w:num w:numId="13">
    <w:abstractNumId w:val="10"/>
  </w:num>
  <w:num w:numId="14">
    <w:abstractNumId w:val="6"/>
  </w:num>
  <w:num w:numId="15">
    <w:abstractNumId w:val="14"/>
  </w:num>
  <w:num w:numId="16">
    <w:abstractNumId w:val="4"/>
  </w:num>
  <w:num w:numId="17">
    <w:abstractNumId w:val="18"/>
  </w:num>
  <w:num w:numId="18">
    <w:abstractNumId w:val="19"/>
  </w:num>
  <w:num w:numId="19">
    <w:abstractNumId w:val="11"/>
  </w:num>
  <w:num w:numId="20">
    <w:abstractNumId w:val="5"/>
  </w:num>
  <w:num w:numId="21">
    <w:abstractNumId w:val="12"/>
  </w:num>
  <w:num w:numId="22">
    <w:abstractNumId w:val="8"/>
  </w:num>
  <w:num w:numId="23">
    <w:abstractNumId w:val="16"/>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Liu, Luyu">
    <w15:presenceInfo w15:providerId="AD" w15:userId="S-1-5-21-3711032425-755364728-2729317452-68558"/>
  </w15:person>
  <w15:person w15:author="Miller, Harvey J.">
    <w15:presenceInfo w15:providerId="AD" w15:userId="S-1-5-21-3711032425-755364728-2729317452-19340"/>
  </w15:person>
  <w15:person w15:author="Luyu Liu">
    <w15:presenceInfo w15:providerId="Windows Live" w15:userId="3cff0f5b7d87913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trackRevisions/>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73C67"/>
    <w:rsid w:val="00004CCF"/>
    <w:rsid w:val="000075C2"/>
    <w:rsid w:val="00007AEA"/>
    <w:rsid w:val="0001558A"/>
    <w:rsid w:val="000202BE"/>
    <w:rsid w:val="00025ED8"/>
    <w:rsid w:val="00027007"/>
    <w:rsid w:val="0004693D"/>
    <w:rsid w:val="00066124"/>
    <w:rsid w:val="00067856"/>
    <w:rsid w:val="00067EB1"/>
    <w:rsid w:val="00075952"/>
    <w:rsid w:val="000A621D"/>
    <w:rsid w:val="000D1C79"/>
    <w:rsid w:val="000D3498"/>
    <w:rsid w:val="000D4D12"/>
    <w:rsid w:val="000E1C52"/>
    <w:rsid w:val="000E1FF9"/>
    <w:rsid w:val="000E291A"/>
    <w:rsid w:val="000E2D42"/>
    <w:rsid w:val="000E6AA4"/>
    <w:rsid w:val="000E7329"/>
    <w:rsid w:val="000F1852"/>
    <w:rsid w:val="00104F24"/>
    <w:rsid w:val="001262AA"/>
    <w:rsid w:val="00126F71"/>
    <w:rsid w:val="00143C44"/>
    <w:rsid w:val="001530ED"/>
    <w:rsid w:val="0015437E"/>
    <w:rsid w:val="0018128D"/>
    <w:rsid w:val="00181EB2"/>
    <w:rsid w:val="0019332F"/>
    <w:rsid w:val="001A5CD7"/>
    <w:rsid w:val="001B4909"/>
    <w:rsid w:val="001C208C"/>
    <w:rsid w:val="001C320A"/>
    <w:rsid w:val="001C472B"/>
    <w:rsid w:val="001C632B"/>
    <w:rsid w:val="001E0EB5"/>
    <w:rsid w:val="001E61EC"/>
    <w:rsid w:val="001F6E54"/>
    <w:rsid w:val="001F7846"/>
    <w:rsid w:val="00202522"/>
    <w:rsid w:val="00202DD3"/>
    <w:rsid w:val="002106A5"/>
    <w:rsid w:val="0021289C"/>
    <w:rsid w:val="0021617B"/>
    <w:rsid w:val="002225A0"/>
    <w:rsid w:val="002331C7"/>
    <w:rsid w:val="00242D0F"/>
    <w:rsid w:val="00244721"/>
    <w:rsid w:val="00246801"/>
    <w:rsid w:val="00252FFD"/>
    <w:rsid w:val="00253BE9"/>
    <w:rsid w:val="00257422"/>
    <w:rsid w:val="0026052E"/>
    <w:rsid w:val="00270353"/>
    <w:rsid w:val="00274FDA"/>
    <w:rsid w:val="0028075F"/>
    <w:rsid w:val="002916ED"/>
    <w:rsid w:val="00293712"/>
    <w:rsid w:val="002B61BA"/>
    <w:rsid w:val="002D4819"/>
    <w:rsid w:val="002D7987"/>
    <w:rsid w:val="002E5328"/>
    <w:rsid w:val="002E7CD2"/>
    <w:rsid w:val="00301CA8"/>
    <w:rsid w:val="0030283A"/>
    <w:rsid w:val="00307818"/>
    <w:rsid w:val="00331568"/>
    <w:rsid w:val="00340673"/>
    <w:rsid w:val="00341995"/>
    <w:rsid w:val="0035038F"/>
    <w:rsid w:val="00351DCD"/>
    <w:rsid w:val="00373BEE"/>
    <w:rsid w:val="00373C67"/>
    <w:rsid w:val="00374DFB"/>
    <w:rsid w:val="0037671B"/>
    <w:rsid w:val="00381A9D"/>
    <w:rsid w:val="0039009C"/>
    <w:rsid w:val="0039143D"/>
    <w:rsid w:val="00393362"/>
    <w:rsid w:val="0039590D"/>
    <w:rsid w:val="003D036C"/>
    <w:rsid w:val="003D13C4"/>
    <w:rsid w:val="003D6CE2"/>
    <w:rsid w:val="003E6D9E"/>
    <w:rsid w:val="004120D6"/>
    <w:rsid w:val="00414DB0"/>
    <w:rsid w:val="004150C3"/>
    <w:rsid w:val="004220D9"/>
    <w:rsid w:val="00423DB9"/>
    <w:rsid w:val="00426597"/>
    <w:rsid w:val="004359D5"/>
    <w:rsid w:val="004441BF"/>
    <w:rsid w:val="00455A6C"/>
    <w:rsid w:val="00461E45"/>
    <w:rsid w:val="00473418"/>
    <w:rsid w:val="004742D3"/>
    <w:rsid w:val="004765A2"/>
    <w:rsid w:val="00483E8A"/>
    <w:rsid w:val="00495CA2"/>
    <w:rsid w:val="004A7963"/>
    <w:rsid w:val="004B6CB6"/>
    <w:rsid w:val="004C189B"/>
    <w:rsid w:val="004C1B1D"/>
    <w:rsid w:val="004C1D89"/>
    <w:rsid w:val="004D2FE2"/>
    <w:rsid w:val="004D36B5"/>
    <w:rsid w:val="004D6471"/>
    <w:rsid w:val="004E63A0"/>
    <w:rsid w:val="00500780"/>
    <w:rsid w:val="0052176D"/>
    <w:rsid w:val="00522476"/>
    <w:rsid w:val="005254FE"/>
    <w:rsid w:val="00536234"/>
    <w:rsid w:val="00537B40"/>
    <w:rsid w:val="00543494"/>
    <w:rsid w:val="0054373C"/>
    <w:rsid w:val="00543EE4"/>
    <w:rsid w:val="00553FF5"/>
    <w:rsid w:val="00564BD6"/>
    <w:rsid w:val="00565924"/>
    <w:rsid w:val="005A2CF0"/>
    <w:rsid w:val="005A3944"/>
    <w:rsid w:val="005A464A"/>
    <w:rsid w:val="005A4745"/>
    <w:rsid w:val="005B1FF1"/>
    <w:rsid w:val="005B2415"/>
    <w:rsid w:val="005B7E90"/>
    <w:rsid w:val="005C2837"/>
    <w:rsid w:val="005C4682"/>
    <w:rsid w:val="005C62D9"/>
    <w:rsid w:val="005C7387"/>
    <w:rsid w:val="005C7EF1"/>
    <w:rsid w:val="005D2C95"/>
    <w:rsid w:val="005E74BE"/>
    <w:rsid w:val="005E777C"/>
    <w:rsid w:val="005F4A8A"/>
    <w:rsid w:val="00614960"/>
    <w:rsid w:val="00614D95"/>
    <w:rsid w:val="006473C0"/>
    <w:rsid w:val="00650D62"/>
    <w:rsid w:val="00677F36"/>
    <w:rsid w:val="00680FD7"/>
    <w:rsid w:val="00687CCC"/>
    <w:rsid w:val="006A62A1"/>
    <w:rsid w:val="006B052E"/>
    <w:rsid w:val="006B7BD9"/>
    <w:rsid w:val="006C2F32"/>
    <w:rsid w:val="006D59F6"/>
    <w:rsid w:val="006E690F"/>
    <w:rsid w:val="00715901"/>
    <w:rsid w:val="007440C9"/>
    <w:rsid w:val="00754A71"/>
    <w:rsid w:val="00756AE4"/>
    <w:rsid w:val="00761023"/>
    <w:rsid w:val="00767C30"/>
    <w:rsid w:val="0077582E"/>
    <w:rsid w:val="0078530C"/>
    <w:rsid w:val="0078534E"/>
    <w:rsid w:val="00786FA1"/>
    <w:rsid w:val="00792C31"/>
    <w:rsid w:val="007A4E80"/>
    <w:rsid w:val="007B3239"/>
    <w:rsid w:val="007B323E"/>
    <w:rsid w:val="007B7B34"/>
    <w:rsid w:val="007C0955"/>
    <w:rsid w:val="007C3594"/>
    <w:rsid w:val="007C4101"/>
    <w:rsid w:val="007C4469"/>
    <w:rsid w:val="007F393A"/>
    <w:rsid w:val="00831DD2"/>
    <w:rsid w:val="00837314"/>
    <w:rsid w:val="00846CD0"/>
    <w:rsid w:val="00851388"/>
    <w:rsid w:val="008729A9"/>
    <w:rsid w:val="008977AC"/>
    <w:rsid w:val="008A7B6A"/>
    <w:rsid w:val="008B25DB"/>
    <w:rsid w:val="008E2EBB"/>
    <w:rsid w:val="008F0380"/>
    <w:rsid w:val="008F4570"/>
    <w:rsid w:val="00910368"/>
    <w:rsid w:val="00927B85"/>
    <w:rsid w:val="00931385"/>
    <w:rsid w:val="0094289A"/>
    <w:rsid w:val="00956300"/>
    <w:rsid w:val="00956F17"/>
    <w:rsid w:val="0096055C"/>
    <w:rsid w:val="00960871"/>
    <w:rsid w:val="00961511"/>
    <w:rsid w:val="0096682B"/>
    <w:rsid w:val="00970BC4"/>
    <w:rsid w:val="0097552A"/>
    <w:rsid w:val="00984CCF"/>
    <w:rsid w:val="009A3EC5"/>
    <w:rsid w:val="009D1D85"/>
    <w:rsid w:val="009D652C"/>
    <w:rsid w:val="009D7465"/>
    <w:rsid w:val="009E11FE"/>
    <w:rsid w:val="00A103DC"/>
    <w:rsid w:val="00A14DF9"/>
    <w:rsid w:val="00A1587A"/>
    <w:rsid w:val="00A163AB"/>
    <w:rsid w:val="00A1720D"/>
    <w:rsid w:val="00A246E6"/>
    <w:rsid w:val="00A3660D"/>
    <w:rsid w:val="00A41814"/>
    <w:rsid w:val="00A46C3D"/>
    <w:rsid w:val="00A56386"/>
    <w:rsid w:val="00A56DD0"/>
    <w:rsid w:val="00A67CDA"/>
    <w:rsid w:val="00A7287F"/>
    <w:rsid w:val="00A75713"/>
    <w:rsid w:val="00A76812"/>
    <w:rsid w:val="00A81052"/>
    <w:rsid w:val="00AB37CD"/>
    <w:rsid w:val="00AC14CC"/>
    <w:rsid w:val="00AC6A61"/>
    <w:rsid w:val="00AD6931"/>
    <w:rsid w:val="00AD786A"/>
    <w:rsid w:val="00AE35D6"/>
    <w:rsid w:val="00AE4B5C"/>
    <w:rsid w:val="00AE57D8"/>
    <w:rsid w:val="00AE5DA1"/>
    <w:rsid w:val="00AE7E5F"/>
    <w:rsid w:val="00AF6FFC"/>
    <w:rsid w:val="00B04736"/>
    <w:rsid w:val="00B100FD"/>
    <w:rsid w:val="00B1253D"/>
    <w:rsid w:val="00B16014"/>
    <w:rsid w:val="00B35D3E"/>
    <w:rsid w:val="00B36D12"/>
    <w:rsid w:val="00B56A1C"/>
    <w:rsid w:val="00B62185"/>
    <w:rsid w:val="00B77E50"/>
    <w:rsid w:val="00B862B9"/>
    <w:rsid w:val="00B87824"/>
    <w:rsid w:val="00B90D7A"/>
    <w:rsid w:val="00BB34D0"/>
    <w:rsid w:val="00BB49BC"/>
    <w:rsid w:val="00BB4F04"/>
    <w:rsid w:val="00BB57AA"/>
    <w:rsid w:val="00BB650A"/>
    <w:rsid w:val="00BC361F"/>
    <w:rsid w:val="00BC552C"/>
    <w:rsid w:val="00BC5F47"/>
    <w:rsid w:val="00BD0DEC"/>
    <w:rsid w:val="00BF36D0"/>
    <w:rsid w:val="00C00330"/>
    <w:rsid w:val="00C05664"/>
    <w:rsid w:val="00C3448A"/>
    <w:rsid w:val="00C62F3F"/>
    <w:rsid w:val="00C6427E"/>
    <w:rsid w:val="00C6468D"/>
    <w:rsid w:val="00C71EAB"/>
    <w:rsid w:val="00C80238"/>
    <w:rsid w:val="00C855F9"/>
    <w:rsid w:val="00C917E3"/>
    <w:rsid w:val="00CC0067"/>
    <w:rsid w:val="00CC29B1"/>
    <w:rsid w:val="00CE3C87"/>
    <w:rsid w:val="00CE5233"/>
    <w:rsid w:val="00D00DD2"/>
    <w:rsid w:val="00D03EAF"/>
    <w:rsid w:val="00D04CF8"/>
    <w:rsid w:val="00D21694"/>
    <w:rsid w:val="00D21F98"/>
    <w:rsid w:val="00D24C8C"/>
    <w:rsid w:val="00D259A3"/>
    <w:rsid w:val="00D26685"/>
    <w:rsid w:val="00D273AF"/>
    <w:rsid w:val="00D32CB3"/>
    <w:rsid w:val="00D34301"/>
    <w:rsid w:val="00D36004"/>
    <w:rsid w:val="00D3738F"/>
    <w:rsid w:val="00D41F43"/>
    <w:rsid w:val="00D519B5"/>
    <w:rsid w:val="00D528F5"/>
    <w:rsid w:val="00D6693C"/>
    <w:rsid w:val="00D71E56"/>
    <w:rsid w:val="00D740AB"/>
    <w:rsid w:val="00D838A7"/>
    <w:rsid w:val="00D8560B"/>
    <w:rsid w:val="00D94E97"/>
    <w:rsid w:val="00DA6901"/>
    <w:rsid w:val="00DC000A"/>
    <w:rsid w:val="00DC0516"/>
    <w:rsid w:val="00DD7E0C"/>
    <w:rsid w:val="00DE2593"/>
    <w:rsid w:val="00DE2C99"/>
    <w:rsid w:val="00DF7BCC"/>
    <w:rsid w:val="00E029C3"/>
    <w:rsid w:val="00E07DC8"/>
    <w:rsid w:val="00E227C9"/>
    <w:rsid w:val="00E33862"/>
    <w:rsid w:val="00E360ED"/>
    <w:rsid w:val="00E43990"/>
    <w:rsid w:val="00E44002"/>
    <w:rsid w:val="00E507BF"/>
    <w:rsid w:val="00E517A2"/>
    <w:rsid w:val="00E5767D"/>
    <w:rsid w:val="00E60001"/>
    <w:rsid w:val="00E62000"/>
    <w:rsid w:val="00E6403F"/>
    <w:rsid w:val="00E65DED"/>
    <w:rsid w:val="00E800CF"/>
    <w:rsid w:val="00E80762"/>
    <w:rsid w:val="00E92211"/>
    <w:rsid w:val="00EB7569"/>
    <w:rsid w:val="00EC48EB"/>
    <w:rsid w:val="00EC5123"/>
    <w:rsid w:val="00EE548B"/>
    <w:rsid w:val="00EF1920"/>
    <w:rsid w:val="00EF308E"/>
    <w:rsid w:val="00EF712A"/>
    <w:rsid w:val="00EF7412"/>
    <w:rsid w:val="00F06E79"/>
    <w:rsid w:val="00F15B51"/>
    <w:rsid w:val="00F21561"/>
    <w:rsid w:val="00F26D71"/>
    <w:rsid w:val="00F322BB"/>
    <w:rsid w:val="00F43B23"/>
    <w:rsid w:val="00F5302C"/>
    <w:rsid w:val="00F56B01"/>
    <w:rsid w:val="00F57A98"/>
    <w:rsid w:val="00F64BC6"/>
    <w:rsid w:val="00F73E77"/>
    <w:rsid w:val="00F752DD"/>
    <w:rsid w:val="00F82344"/>
    <w:rsid w:val="00F925FB"/>
    <w:rsid w:val="00F9289F"/>
    <w:rsid w:val="00F953D7"/>
    <w:rsid w:val="00F961A0"/>
    <w:rsid w:val="00FA14CE"/>
    <w:rsid w:val="00FA6C5B"/>
    <w:rsid w:val="00FB3E31"/>
    <w:rsid w:val="00FB66D6"/>
    <w:rsid w:val="00FC3268"/>
    <w:rsid w:val="00FC7D43"/>
    <w:rsid w:val="00FD1721"/>
    <w:rsid w:val="00FD54DD"/>
    <w:rsid w:val="00FE7804"/>
    <w:rsid w:val="00FF08DF"/>
    <w:rsid w:val="00FF1026"/>
    <w:rsid w:val="00FF16CC"/>
    <w:rsid w:val="00FF1FB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F8B0D66"/>
  <w15:chartTrackingRefBased/>
  <w15:docId w15:val="{A79E3A59-989B-4FE0-A0F1-75B38C3E11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5A464A"/>
  </w:style>
  <w:style w:type="paragraph" w:styleId="Heading1">
    <w:name w:val="heading 1"/>
    <w:basedOn w:val="Normal"/>
    <w:next w:val="Normal"/>
    <w:link w:val="Heading1Char"/>
    <w:uiPriority w:val="9"/>
    <w:rsid w:val="005A464A"/>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rsid w:val="005A464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5A464A"/>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5A464A"/>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5A464A"/>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5A464A"/>
    <w:pPr>
      <w:keepNext/>
      <w:keepLines/>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5A464A"/>
    <w:pPr>
      <w:keepNext/>
      <w:keepLines/>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5A464A"/>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A464A"/>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A464A"/>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semiHidden/>
    <w:rsid w:val="005A464A"/>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semiHidden/>
    <w:rsid w:val="005A464A"/>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semiHidden/>
    <w:rsid w:val="005A464A"/>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5A464A"/>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5A464A"/>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5A464A"/>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5A464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5A464A"/>
    <w:rPr>
      <w:rFonts w:asciiTheme="majorHAnsi" w:eastAsiaTheme="majorEastAsia" w:hAnsiTheme="majorHAnsi" w:cstheme="majorBidi"/>
      <w:i/>
      <w:iCs/>
      <w:color w:val="272727" w:themeColor="text1" w:themeTint="D8"/>
      <w:sz w:val="21"/>
      <w:szCs w:val="21"/>
    </w:rPr>
  </w:style>
  <w:style w:type="paragraph" w:styleId="Header">
    <w:name w:val="header"/>
    <w:basedOn w:val="Normal"/>
    <w:link w:val="HeaderChar"/>
    <w:uiPriority w:val="99"/>
    <w:unhideWhenUsed/>
    <w:rsid w:val="005A464A"/>
    <w:pPr>
      <w:tabs>
        <w:tab w:val="center" w:pos="4320"/>
        <w:tab w:val="right" w:pos="8640"/>
      </w:tabs>
      <w:spacing w:after="0" w:line="240" w:lineRule="auto"/>
    </w:pPr>
  </w:style>
  <w:style w:type="character" w:customStyle="1" w:styleId="HeaderChar">
    <w:name w:val="Header Char"/>
    <w:basedOn w:val="DefaultParagraphFont"/>
    <w:link w:val="Header"/>
    <w:uiPriority w:val="99"/>
    <w:rsid w:val="005A464A"/>
  </w:style>
  <w:style w:type="paragraph" w:styleId="Footer">
    <w:name w:val="footer"/>
    <w:basedOn w:val="Normal"/>
    <w:link w:val="FooterChar"/>
    <w:uiPriority w:val="99"/>
    <w:unhideWhenUsed/>
    <w:rsid w:val="005A464A"/>
    <w:pPr>
      <w:tabs>
        <w:tab w:val="center" w:pos="4320"/>
        <w:tab w:val="right" w:pos="8640"/>
      </w:tabs>
      <w:spacing w:after="0" w:line="240" w:lineRule="auto"/>
    </w:pPr>
  </w:style>
  <w:style w:type="character" w:customStyle="1" w:styleId="FooterChar">
    <w:name w:val="Footer Char"/>
    <w:basedOn w:val="DefaultParagraphFont"/>
    <w:link w:val="Footer"/>
    <w:uiPriority w:val="99"/>
    <w:rsid w:val="005A464A"/>
  </w:style>
  <w:style w:type="paragraph" w:styleId="ListParagraph">
    <w:name w:val="List Paragraph"/>
    <w:basedOn w:val="Normal"/>
    <w:uiPriority w:val="34"/>
    <w:rsid w:val="005A464A"/>
    <w:pPr>
      <w:ind w:left="720"/>
      <w:contextualSpacing/>
    </w:pPr>
  </w:style>
  <w:style w:type="character" w:styleId="Strong">
    <w:name w:val="Strong"/>
    <w:basedOn w:val="DefaultParagraphFont"/>
    <w:uiPriority w:val="22"/>
    <w:rsid w:val="005A464A"/>
    <w:rPr>
      <w:b/>
      <w:bCs/>
    </w:rPr>
  </w:style>
  <w:style w:type="paragraph" w:styleId="BalloonText">
    <w:name w:val="Balloon Text"/>
    <w:basedOn w:val="Normal"/>
    <w:link w:val="BalloonTextChar"/>
    <w:uiPriority w:val="99"/>
    <w:semiHidden/>
    <w:unhideWhenUsed/>
    <w:rsid w:val="005A464A"/>
    <w:pPr>
      <w:spacing w:after="0" w:line="240" w:lineRule="auto"/>
    </w:pPr>
    <w:rPr>
      <w:rFonts w:ascii="Microsoft YaHei UI" w:eastAsia="Microsoft YaHei UI"/>
      <w:sz w:val="18"/>
      <w:szCs w:val="18"/>
    </w:rPr>
  </w:style>
  <w:style w:type="character" w:customStyle="1" w:styleId="BalloonTextChar">
    <w:name w:val="Balloon Text Char"/>
    <w:basedOn w:val="DefaultParagraphFont"/>
    <w:link w:val="BalloonText"/>
    <w:uiPriority w:val="99"/>
    <w:semiHidden/>
    <w:rsid w:val="005A464A"/>
    <w:rPr>
      <w:rFonts w:ascii="Microsoft YaHei UI" w:eastAsia="Microsoft YaHei UI"/>
      <w:sz w:val="18"/>
      <w:szCs w:val="18"/>
    </w:rPr>
  </w:style>
  <w:style w:type="paragraph" w:styleId="Caption">
    <w:name w:val="caption"/>
    <w:basedOn w:val="Normal"/>
    <w:next w:val="Normal"/>
    <w:uiPriority w:val="35"/>
    <w:unhideWhenUsed/>
    <w:rsid w:val="005A464A"/>
    <w:pPr>
      <w:spacing w:after="200" w:line="240" w:lineRule="auto"/>
    </w:pPr>
    <w:rPr>
      <w:i/>
      <w:iCs/>
      <w:color w:val="44546A" w:themeColor="text2"/>
      <w:sz w:val="18"/>
      <w:szCs w:val="18"/>
    </w:rPr>
  </w:style>
  <w:style w:type="paragraph" w:styleId="HTMLPreformatted">
    <w:name w:val="HTML Preformatted"/>
    <w:basedOn w:val="Normal"/>
    <w:link w:val="HTMLPreformattedChar"/>
    <w:uiPriority w:val="99"/>
    <w:unhideWhenUsed/>
    <w:rsid w:val="005A4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5A464A"/>
    <w:rPr>
      <w:rFonts w:ascii="Courier New" w:eastAsia="Times New Roman" w:hAnsi="Courier New" w:cs="Courier New"/>
      <w:sz w:val="20"/>
      <w:szCs w:val="20"/>
    </w:rPr>
  </w:style>
  <w:style w:type="table" w:styleId="TableGrid">
    <w:name w:val="Table Grid"/>
    <w:basedOn w:val="TableNormal"/>
    <w:uiPriority w:val="39"/>
    <w:rsid w:val="005A464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rsid w:val="005A464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A464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rsid w:val="005A464A"/>
    <w:pPr>
      <w:numPr>
        <w:ilvl w:val="1"/>
      </w:numPr>
    </w:pPr>
    <w:rPr>
      <w:color w:val="5A5A5A" w:themeColor="text1" w:themeTint="A5"/>
      <w:spacing w:val="15"/>
    </w:rPr>
  </w:style>
  <w:style w:type="character" w:customStyle="1" w:styleId="SubtitleChar">
    <w:name w:val="Subtitle Char"/>
    <w:basedOn w:val="DefaultParagraphFont"/>
    <w:link w:val="Subtitle"/>
    <w:uiPriority w:val="11"/>
    <w:rsid w:val="005A464A"/>
    <w:rPr>
      <w:color w:val="5A5A5A" w:themeColor="text1" w:themeTint="A5"/>
      <w:spacing w:val="15"/>
    </w:rPr>
  </w:style>
  <w:style w:type="character" w:styleId="Emphasis">
    <w:name w:val="Emphasis"/>
    <w:basedOn w:val="DefaultParagraphFont"/>
    <w:uiPriority w:val="20"/>
    <w:rsid w:val="005A464A"/>
    <w:rPr>
      <w:i/>
      <w:iCs/>
    </w:rPr>
  </w:style>
  <w:style w:type="paragraph" w:styleId="NoSpacing">
    <w:name w:val="No Spacing"/>
    <w:uiPriority w:val="1"/>
    <w:rsid w:val="005A464A"/>
    <w:pPr>
      <w:spacing w:after="0" w:line="240" w:lineRule="auto"/>
    </w:pPr>
  </w:style>
  <w:style w:type="paragraph" w:styleId="Quote">
    <w:name w:val="Quote"/>
    <w:basedOn w:val="Normal"/>
    <w:next w:val="Normal"/>
    <w:link w:val="QuoteChar"/>
    <w:uiPriority w:val="29"/>
    <w:rsid w:val="005A464A"/>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5A464A"/>
    <w:rPr>
      <w:i/>
      <w:iCs/>
      <w:color w:val="404040" w:themeColor="text1" w:themeTint="BF"/>
    </w:rPr>
  </w:style>
  <w:style w:type="paragraph" w:styleId="IntenseQuote">
    <w:name w:val="Intense Quote"/>
    <w:basedOn w:val="Normal"/>
    <w:next w:val="Normal"/>
    <w:link w:val="IntenseQuoteChar"/>
    <w:uiPriority w:val="30"/>
    <w:rsid w:val="005A464A"/>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5A464A"/>
    <w:rPr>
      <w:i/>
      <w:iCs/>
      <w:color w:val="5B9BD5" w:themeColor="accent1"/>
    </w:rPr>
  </w:style>
  <w:style w:type="character" w:styleId="SubtleEmphasis">
    <w:name w:val="Subtle Emphasis"/>
    <w:basedOn w:val="DefaultParagraphFont"/>
    <w:uiPriority w:val="19"/>
    <w:rsid w:val="005A464A"/>
    <w:rPr>
      <w:i/>
      <w:iCs/>
      <w:color w:val="404040" w:themeColor="text1" w:themeTint="BF"/>
    </w:rPr>
  </w:style>
  <w:style w:type="character" w:styleId="IntenseEmphasis">
    <w:name w:val="Intense Emphasis"/>
    <w:basedOn w:val="DefaultParagraphFont"/>
    <w:uiPriority w:val="21"/>
    <w:rsid w:val="005A464A"/>
    <w:rPr>
      <w:i/>
      <w:iCs/>
      <w:color w:val="5B9BD5" w:themeColor="accent1"/>
    </w:rPr>
  </w:style>
  <w:style w:type="character" w:styleId="SubtleReference">
    <w:name w:val="Subtle Reference"/>
    <w:basedOn w:val="DefaultParagraphFont"/>
    <w:uiPriority w:val="31"/>
    <w:rsid w:val="005A464A"/>
    <w:rPr>
      <w:smallCaps/>
      <w:color w:val="5A5A5A" w:themeColor="text1" w:themeTint="A5"/>
    </w:rPr>
  </w:style>
  <w:style w:type="character" w:styleId="IntenseReference">
    <w:name w:val="Intense Reference"/>
    <w:basedOn w:val="DefaultParagraphFont"/>
    <w:uiPriority w:val="32"/>
    <w:rsid w:val="005A464A"/>
    <w:rPr>
      <w:b/>
      <w:bCs/>
      <w:smallCaps/>
      <w:color w:val="5B9BD5" w:themeColor="accent1"/>
      <w:spacing w:val="5"/>
    </w:rPr>
  </w:style>
  <w:style w:type="character" w:styleId="BookTitle">
    <w:name w:val="Book Title"/>
    <w:basedOn w:val="DefaultParagraphFont"/>
    <w:uiPriority w:val="33"/>
    <w:rsid w:val="005A464A"/>
    <w:rPr>
      <w:b/>
      <w:bCs/>
      <w:i/>
      <w:iCs/>
      <w:spacing w:val="5"/>
    </w:rPr>
  </w:style>
  <w:style w:type="paragraph" w:styleId="TOCHeading">
    <w:name w:val="TOC Heading"/>
    <w:basedOn w:val="Heading1"/>
    <w:next w:val="Normal"/>
    <w:uiPriority w:val="39"/>
    <w:semiHidden/>
    <w:unhideWhenUsed/>
    <w:qFormat/>
    <w:rsid w:val="005A464A"/>
    <w:pPr>
      <w:outlineLvl w:val="9"/>
    </w:pPr>
  </w:style>
  <w:style w:type="paragraph" w:customStyle="1" w:styleId="TimesNewRoman">
    <w:name w:val="TimesNewRoman"/>
    <w:basedOn w:val="Normal"/>
    <w:link w:val="TimesNewRomanChar"/>
    <w:rsid w:val="005A464A"/>
    <w:rPr>
      <w:rFonts w:ascii="Times New Roman" w:hAnsi="Times New Roman" w:cs="Times New Roman"/>
      <w:sz w:val="24"/>
      <w:szCs w:val="24"/>
    </w:rPr>
  </w:style>
  <w:style w:type="character" w:customStyle="1" w:styleId="TimesNewRomanChar">
    <w:name w:val="TimesNewRoman Char"/>
    <w:basedOn w:val="DefaultParagraphFont"/>
    <w:link w:val="TimesNewRoman"/>
    <w:rsid w:val="005A464A"/>
    <w:rPr>
      <w:rFonts w:ascii="Times New Roman" w:hAnsi="Times New Roman" w:cs="Times New Roman"/>
      <w:sz w:val="24"/>
      <w:szCs w:val="24"/>
    </w:rPr>
  </w:style>
  <w:style w:type="paragraph" w:customStyle="1" w:styleId="IndentTimesNewRoman">
    <w:name w:val="IndentTimesNewRoman"/>
    <w:basedOn w:val="Normal"/>
    <w:link w:val="IndentTimesNewRomanChar"/>
    <w:qFormat/>
    <w:rsid w:val="005A464A"/>
    <w:pPr>
      <w:ind w:firstLine="720"/>
    </w:pPr>
    <w:rPr>
      <w:rFonts w:ascii="Times New Roman" w:hAnsi="Times New Roman" w:cs="Times New Roman"/>
      <w:sz w:val="24"/>
      <w:szCs w:val="24"/>
    </w:rPr>
  </w:style>
  <w:style w:type="character" w:customStyle="1" w:styleId="IndentTimesNewRomanChar">
    <w:name w:val="IndentTimesNewRoman Char"/>
    <w:basedOn w:val="DefaultParagraphFont"/>
    <w:link w:val="IndentTimesNewRoman"/>
    <w:rsid w:val="005A464A"/>
    <w:rPr>
      <w:rFonts w:ascii="Times New Roman" w:hAnsi="Times New Roman" w:cs="Times New Roman"/>
      <w:sz w:val="24"/>
      <w:szCs w:val="24"/>
    </w:rPr>
  </w:style>
  <w:style w:type="paragraph" w:customStyle="1" w:styleId="Italic">
    <w:name w:val="Italic"/>
    <w:basedOn w:val="Normal"/>
    <w:link w:val="ItalicChar"/>
    <w:qFormat/>
    <w:rsid w:val="005A464A"/>
    <w:pPr>
      <w:ind w:firstLine="720"/>
    </w:pPr>
    <w:rPr>
      <w:rFonts w:ascii="Times New Roman" w:hAnsi="Times New Roman" w:cs="Times New Roman"/>
      <w:i/>
      <w:sz w:val="24"/>
      <w:szCs w:val="24"/>
    </w:rPr>
  </w:style>
  <w:style w:type="character" w:customStyle="1" w:styleId="ItalicChar">
    <w:name w:val="Italic Char"/>
    <w:basedOn w:val="DefaultParagraphFont"/>
    <w:link w:val="Italic"/>
    <w:rsid w:val="005A464A"/>
    <w:rPr>
      <w:rFonts w:ascii="Times New Roman" w:hAnsi="Times New Roman" w:cs="Times New Roman"/>
      <w:i/>
      <w:sz w:val="24"/>
      <w:szCs w:val="24"/>
    </w:rPr>
  </w:style>
  <w:style w:type="paragraph" w:customStyle="1" w:styleId="TimeNewRoman">
    <w:name w:val="TimeNewRoman"/>
    <w:basedOn w:val="Italic"/>
    <w:link w:val="TimeNewRomanChar"/>
    <w:rsid w:val="005A464A"/>
    <w:pPr>
      <w:ind w:firstLine="0"/>
    </w:pPr>
    <w:rPr>
      <w:i w:val="0"/>
    </w:rPr>
  </w:style>
  <w:style w:type="character" w:customStyle="1" w:styleId="TimeNewRomanChar">
    <w:name w:val="TimeNewRoman Char"/>
    <w:basedOn w:val="ItalicChar"/>
    <w:link w:val="TimeNewRoman"/>
    <w:rsid w:val="005A464A"/>
    <w:rPr>
      <w:rFonts w:ascii="Times New Roman" w:hAnsi="Times New Roman" w:cs="Times New Roman"/>
      <w:i w:val="0"/>
      <w:sz w:val="24"/>
      <w:szCs w:val="24"/>
    </w:rPr>
  </w:style>
  <w:style w:type="character" w:styleId="CommentReference">
    <w:name w:val="annotation reference"/>
    <w:basedOn w:val="DefaultParagraphFont"/>
    <w:uiPriority w:val="99"/>
    <w:semiHidden/>
    <w:unhideWhenUsed/>
    <w:rsid w:val="005A464A"/>
    <w:rPr>
      <w:sz w:val="16"/>
      <w:szCs w:val="16"/>
    </w:rPr>
  </w:style>
  <w:style w:type="paragraph" w:styleId="CommentText">
    <w:name w:val="annotation text"/>
    <w:basedOn w:val="Normal"/>
    <w:link w:val="CommentTextChar"/>
    <w:uiPriority w:val="99"/>
    <w:semiHidden/>
    <w:unhideWhenUsed/>
    <w:rsid w:val="005A464A"/>
    <w:pPr>
      <w:spacing w:line="240" w:lineRule="auto"/>
    </w:pPr>
    <w:rPr>
      <w:sz w:val="20"/>
      <w:szCs w:val="20"/>
    </w:rPr>
  </w:style>
  <w:style w:type="character" w:customStyle="1" w:styleId="CommentTextChar">
    <w:name w:val="Comment Text Char"/>
    <w:basedOn w:val="DefaultParagraphFont"/>
    <w:link w:val="CommentText"/>
    <w:uiPriority w:val="99"/>
    <w:semiHidden/>
    <w:rsid w:val="005A464A"/>
    <w:rPr>
      <w:sz w:val="20"/>
      <w:szCs w:val="20"/>
    </w:rPr>
  </w:style>
  <w:style w:type="character" w:customStyle="1" w:styleId="CommentSubjectChar">
    <w:name w:val="Comment Subject Char"/>
    <w:basedOn w:val="CommentTextChar"/>
    <w:link w:val="CommentSubject"/>
    <w:uiPriority w:val="99"/>
    <w:semiHidden/>
    <w:rsid w:val="005A464A"/>
    <w:rPr>
      <w:b/>
      <w:bCs/>
      <w:sz w:val="20"/>
      <w:szCs w:val="20"/>
    </w:rPr>
  </w:style>
  <w:style w:type="paragraph" w:styleId="CommentSubject">
    <w:name w:val="annotation subject"/>
    <w:basedOn w:val="CommentText"/>
    <w:next w:val="CommentText"/>
    <w:link w:val="CommentSubjectChar"/>
    <w:uiPriority w:val="99"/>
    <w:semiHidden/>
    <w:unhideWhenUsed/>
    <w:rsid w:val="005A464A"/>
    <w:rPr>
      <w:b/>
      <w:bCs/>
    </w:rPr>
  </w:style>
  <w:style w:type="character" w:customStyle="1" w:styleId="CommentSubjectChar1">
    <w:name w:val="Comment Subject Char1"/>
    <w:basedOn w:val="CommentTextChar"/>
    <w:uiPriority w:val="99"/>
    <w:semiHidden/>
    <w:rsid w:val="005A464A"/>
    <w:rPr>
      <w:b/>
      <w:bCs/>
      <w:sz w:val="20"/>
      <w:szCs w:val="20"/>
    </w:rPr>
  </w:style>
  <w:style w:type="character" w:styleId="Hyperlink">
    <w:name w:val="Hyperlink"/>
    <w:basedOn w:val="DefaultParagraphFont"/>
    <w:uiPriority w:val="99"/>
    <w:unhideWhenUsed/>
    <w:rsid w:val="005A464A"/>
    <w:rPr>
      <w:color w:val="0000FF"/>
      <w:u w:val="single"/>
    </w:rPr>
  </w:style>
  <w:style w:type="paragraph" w:styleId="FootnoteText">
    <w:name w:val="footnote text"/>
    <w:basedOn w:val="Normal"/>
    <w:link w:val="FootnoteTextChar"/>
    <w:uiPriority w:val="99"/>
    <w:semiHidden/>
    <w:unhideWhenUsed/>
    <w:rsid w:val="005A464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5A464A"/>
    <w:rPr>
      <w:sz w:val="20"/>
      <w:szCs w:val="20"/>
    </w:rPr>
  </w:style>
  <w:style w:type="character" w:styleId="FootnoteReference">
    <w:name w:val="footnote reference"/>
    <w:basedOn w:val="DefaultParagraphFont"/>
    <w:uiPriority w:val="99"/>
    <w:semiHidden/>
    <w:unhideWhenUsed/>
    <w:rsid w:val="005A464A"/>
    <w:rPr>
      <w:vertAlign w:val="superscript"/>
    </w:rPr>
  </w:style>
  <w:style w:type="character" w:styleId="PlaceholderText">
    <w:name w:val="Placeholder Text"/>
    <w:basedOn w:val="DefaultParagraphFont"/>
    <w:uiPriority w:val="99"/>
    <w:semiHidden/>
    <w:rsid w:val="00AC14CC"/>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4.png"/><Relationship Id="rId18" Type="http://schemas.openxmlformats.org/officeDocument/2006/relationships/image" Target="media/image9.png"/><Relationship Id="rId26" Type="http://schemas.microsoft.com/office/2011/relationships/people" Target="people.xml"/><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10" Type="http://schemas.openxmlformats.org/officeDocument/2006/relationships/image" Target="media/image1.png"/><Relationship Id="rId19" Type="http://schemas.openxmlformats.org/officeDocument/2006/relationships/image" Target="media/image10.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theme" Target="theme/theme1.xml"/></Relationships>
</file>

<file path=word/_rels/footnotes.xml.rels><?xml version="1.0" encoding="UTF-8" standalone="yes"?>
<Relationships xmlns="http://schemas.openxmlformats.org/package/2006/relationships"><Relationship Id="rId1" Type="http://schemas.openxmlformats.org/officeDocument/2006/relationships/hyperlink" Target="mailto:miller.81@osu.edu"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09ADF4D-2091-443E-81F2-5124AFE44B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7705</TotalTime>
  <Pages>26</Pages>
  <Words>25202</Words>
  <Characters>134581</Characters>
  <Application>Microsoft Office Word</Application>
  <DocSecurity>0</DocSecurity>
  <Lines>2361</Lines>
  <Paragraphs>719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159064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Liu, Luyu</dc:creator>
  <cp:keywords/>
  <dc:description/>
  <cp:lastModifiedBy>Liu, Luyu</cp:lastModifiedBy>
  <cp:revision>157</cp:revision>
  <dcterms:created xsi:type="dcterms:W3CDTF">2020-05-27T02:57:00Z</dcterms:created>
  <dcterms:modified xsi:type="dcterms:W3CDTF">2020-06-19T03:24:00Z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http://www.zotero.org/styles/harvard-cite-them-right</vt:lpwstr>
  </property>
  <property fmtid="{D5CDD505-2E9C-101B-9397-08002B2CF9AE}" pid="11" name="Mendeley Recent Style Name 4_1">
    <vt:lpwstr>Cite Them Right 10th edition - Harvard</vt:lpwstr>
  </property>
  <property fmtid="{D5CDD505-2E9C-101B-9397-08002B2CF9AE}" pid="12" name="Mendeley Recent Style Id 5_1">
    <vt:lpwstr>http://www.zotero.org/styles/ieee</vt:lpwstr>
  </property>
  <property fmtid="{D5CDD505-2E9C-101B-9397-08002B2CF9AE}" pid="13" name="Mendeley Recent Style Name 5_1">
    <vt:lpwstr>IEEE</vt:lpwstr>
  </property>
  <property fmtid="{D5CDD505-2E9C-101B-9397-08002B2CF9AE}" pid="14" name="Mendeley Recent Style Id 6_1">
    <vt:lpwstr>http://www.zotero.org/styles/modern-humanities-research-association</vt:lpwstr>
  </property>
  <property fmtid="{D5CDD505-2E9C-101B-9397-08002B2CF9AE}" pid="15" name="Mendeley Recent Style Name 6_1">
    <vt:lpwstr>Modern Humanities Research Association 3rd edition (note with bibliography)</vt:lpwstr>
  </property>
  <property fmtid="{D5CDD505-2E9C-101B-9397-08002B2CF9AE}" pid="16" name="Mendeley Recent Style Id 7_1">
    <vt:lpwstr>http://www.zotero.org/styles/modern-language-association</vt:lpwstr>
  </property>
  <property fmtid="{D5CDD505-2E9C-101B-9397-08002B2CF9AE}" pid="17" name="Mendeley Recent Style Name 7_1">
    <vt:lpwstr>Modern Language Association 8th edition</vt:lpwstr>
  </property>
  <property fmtid="{D5CDD505-2E9C-101B-9397-08002B2CF9AE}" pid="18" name="Mendeley Recent Style Id 8_1">
    <vt:lpwstr>http://www.zotero.org/styles/plos-one</vt:lpwstr>
  </property>
  <property fmtid="{D5CDD505-2E9C-101B-9397-08002B2CF9AE}" pid="19" name="Mendeley Recent Style Name 8_1">
    <vt:lpwstr>PLOS ONE</vt:lpwstr>
  </property>
  <property fmtid="{D5CDD505-2E9C-101B-9397-08002B2CF9AE}" pid="20" name="Mendeley Recent Style Id 9_1">
    <vt:lpwstr>http://www.zotero.org/styles/vancouver</vt:lpwstr>
  </property>
  <property fmtid="{D5CDD505-2E9C-101B-9397-08002B2CF9AE}" pid="21" name="Mendeley Recent Style Name 9_1">
    <vt:lpwstr>Vancouver</vt:lpwstr>
  </property>
  <property fmtid="{D5CDD505-2E9C-101B-9397-08002B2CF9AE}" pid="22" name="Mendeley Document_1">
    <vt:lpwstr>True</vt:lpwstr>
  </property>
  <property fmtid="{D5CDD505-2E9C-101B-9397-08002B2CF9AE}" pid="23" name="Mendeley Unique User Id_1">
    <vt:lpwstr>3b186a07-aa63-3769-a1e1-a7e633f6fcd2</vt:lpwstr>
  </property>
  <property fmtid="{D5CDD505-2E9C-101B-9397-08002B2CF9AE}" pid="24" name="Mendeley Citation Style_1">
    <vt:lpwstr>http://www.zotero.org/styles/american-political-science-association</vt:lpwstr>
  </property>
</Properties>
</file>