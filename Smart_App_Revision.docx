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6F64BE06"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0" w:author="Liu, Luyu" w:date="2020-06-15T19:57:00Z">
        <w:r w:rsidRPr="005719F8" w:rsidDel="00A246E6">
          <w:rPr>
            <w:rFonts w:ascii="Times New Roman" w:hAnsi="Times New Roman" w:cs="Times New Roman"/>
            <w:sz w:val="32"/>
            <w:szCs w:val="24"/>
          </w:rPr>
          <w:delText xml:space="preserve">  </w:delText>
        </w:r>
      </w:del>
      <w:ins w:id="1"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Luyu Liu</w:t>
      </w:r>
      <w:r>
        <w:rPr>
          <w:rFonts w:ascii="Times New Roman" w:hAnsi="Times New Roman" w:cs="Times New Roman"/>
          <w:sz w:val="28"/>
          <w:szCs w:val="24"/>
          <w:vertAlign w:val="superscript"/>
        </w:rPr>
        <w:t>a,b</w:t>
      </w:r>
      <w:r>
        <w:rPr>
          <w:rFonts w:ascii="Times New Roman" w:hAnsi="Times New Roman" w:cs="Times New Roman"/>
          <w:sz w:val="28"/>
          <w:szCs w:val="24"/>
        </w:rPr>
        <w:t xml:space="preserve"> and Harvey J. Miller</w:t>
      </w:r>
      <w:r>
        <w:rPr>
          <w:rFonts w:ascii="Times New Roman" w:hAnsi="Times New Roman" w:cs="Times New Roman"/>
          <w:sz w:val="28"/>
          <w:szCs w:val="24"/>
          <w:vertAlign w:val="superscript"/>
        </w:rPr>
        <w:t>a,b,*</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a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b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54BEE699"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2" w:author="Liu, Luyu" w:date="2020-06-15T19:57:00Z">
        <w:r w:rsidDel="00A246E6">
          <w:rPr>
            <w:rFonts w:ascii="Times New Roman" w:hAnsi="Times New Roman" w:cs="Times New Roman"/>
            <w:sz w:val="24"/>
            <w:szCs w:val="24"/>
          </w:rPr>
          <w:delText xml:space="preserve">  </w:delText>
        </w:r>
      </w:del>
      <w:ins w:id="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4" w:author="Liu, Luyu" w:date="2020-06-15T19:57:00Z">
        <w:r w:rsidDel="00A246E6">
          <w:rPr>
            <w:rFonts w:ascii="Times New Roman" w:hAnsi="Times New Roman" w:cs="Times New Roman"/>
            <w:sz w:val="24"/>
            <w:szCs w:val="24"/>
          </w:rPr>
          <w:delText xml:space="preserve">  </w:delText>
        </w:r>
      </w:del>
      <w:ins w:id="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introduce five trip planning strategies</w:t>
      </w:r>
      <w:del w:id="6" w:author="Liu, Luyu" w:date="2020-06-13T12:32:00Z">
        <w:r w:rsidDel="00D04CF8">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that cover possible behaviors that ignore or use RTI in deciding when to depart home to arrive at a nearby transit stop.</w:t>
      </w:r>
      <w:del w:id="7" w:author="Liu, Luyu" w:date="2020-06-15T19:57:00Z">
        <w:r w:rsidDel="00A246E6">
          <w:rPr>
            <w:rFonts w:ascii="Times New Roman" w:hAnsi="Times New Roman" w:cs="Times New Roman"/>
            <w:sz w:val="24"/>
            <w:szCs w:val="24"/>
          </w:rPr>
          <w:delText xml:space="preserve">  </w:delText>
        </w:r>
      </w:del>
      <w:ins w:id="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Using real-time bus location data from a medium-sized US city, we calculate the realized waiting times and risk of missing a bus for each </w:t>
      </w:r>
      <w:del w:id="9" w:author="Liu, Luyu" w:date="2020-06-13T12:32:00Z">
        <w:r w:rsidDel="00D04CF8">
          <w:rPr>
            <w:rFonts w:ascii="Times New Roman" w:hAnsi="Times New Roman" w:cs="Times New Roman"/>
            <w:sz w:val="24"/>
            <w:szCs w:val="24"/>
          </w:rPr>
          <w:delText>TPS</w:delText>
        </w:r>
      </w:del>
      <w:ins w:id="10"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11" w:author="Liu, Luyu" w:date="2020-06-15T19:57:00Z">
        <w:r w:rsidDel="00A246E6">
          <w:rPr>
            <w:rFonts w:ascii="Times New Roman" w:hAnsi="Times New Roman" w:cs="Times New Roman"/>
            <w:sz w:val="24"/>
            <w:szCs w:val="24"/>
          </w:rPr>
          <w:delText xml:space="preserve">  </w:delText>
        </w:r>
      </w:del>
      <w:ins w:id="12"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13" w:author="Liu, Luyu" w:date="2020-06-15T19:57:00Z">
        <w:r w:rsidDel="00A246E6">
          <w:rPr>
            <w:rFonts w:ascii="Times New Roman" w:hAnsi="Times New Roman" w:cs="Times New Roman"/>
            <w:sz w:val="24"/>
            <w:szCs w:val="24"/>
          </w:rPr>
          <w:delText xml:space="preserve">  </w:delText>
        </w:r>
      </w:del>
      <w:ins w:id="14"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Moreover, the greedy tactic of using RTI to achieve a waiting time of zero is the worst strategy, even worse than showing up at a bus stop arbitrarily.</w:t>
      </w:r>
      <w:del w:id="15" w:author="Liu, Luyu" w:date="2020-06-15T19:57:00Z">
        <w:r w:rsidRPr="003803CA" w:rsidDel="00A246E6">
          <w:rPr>
            <w:rFonts w:ascii="Times New Roman" w:hAnsi="Times New Roman" w:cs="Times New Roman"/>
            <w:sz w:val="24"/>
            <w:szCs w:val="24"/>
          </w:rPr>
          <w:delText xml:space="preserve">  </w:delText>
        </w:r>
      </w:del>
      <w:ins w:id="16"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17" w:author="Liu, Luyu" w:date="2020-06-15T19:57:00Z">
        <w:r w:rsidDel="00A246E6">
          <w:rPr>
            <w:rFonts w:ascii="Times New Roman" w:hAnsi="Times New Roman" w:cs="Times New Roman"/>
            <w:sz w:val="24"/>
            <w:szCs w:val="24"/>
          </w:rPr>
          <w:delText xml:space="preserve">  </w:delText>
        </w:r>
      </w:del>
      <w:ins w:id="18"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19" w:author="Liu, Luyu" w:date="2020-06-15T19:57:00Z">
        <w:r w:rsidDel="00A246E6">
          <w:rPr>
            <w:rFonts w:ascii="Times New Roman" w:hAnsi="Times New Roman" w:cs="Times New Roman"/>
            <w:sz w:val="24"/>
            <w:szCs w:val="24"/>
          </w:rPr>
          <w:delText xml:space="preserve">  </w:delText>
        </w:r>
      </w:del>
      <w:ins w:id="2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many public transit agencies are sharing schedule and real-time vehicle location data to enable navigation apps that make public transit more convivial and useful to users. </w:t>
      </w:r>
    </w:p>
    <w:p w14:paraId="4DF218AB" w14:textId="3EC943DA"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21" w:author="Liu, Luyu" w:date="2020-06-15T19:57:00Z">
        <w:r w:rsidRPr="003E62F4" w:rsidDel="00A246E6">
          <w:rPr>
            <w:rFonts w:ascii="Times New Roman" w:hAnsi="Times New Roman" w:cs="Times New Roman"/>
            <w:sz w:val="24"/>
            <w:szCs w:val="24"/>
          </w:rPr>
          <w:delText xml:space="preserve">  </w:delText>
        </w:r>
      </w:del>
      <w:ins w:id="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and Tegner 1975; Fan, Guthrie, and Levinson 2016; Gkioulou 2013; Larsen and Sunde 2008; Reed 1995)","plainTextFormattedCitation":"(Algers, Hansen, and Tegner 1975; Fan, Guthrie, and Levinson 2016; Gkioulou 2013; Larsen and Sunde 2008; Reed 1995)","previouslyFormattedCitation":"(Algers, Hansen, and Tegner 1975; Fan, Guthrie, and Levinson 2016; Gkioulou 2013; Larsen and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5A464A">
        <w:rPr>
          <w:rFonts w:ascii="Times New Roman" w:hAnsi="Times New Roman" w:cs="Times New Roman"/>
          <w:noProof/>
          <w:sz w:val="24"/>
          <w:szCs w:val="24"/>
        </w:rPr>
        <w:t>(Algers, Hansen, and Tegner 1975; Fan, Guthrie, and Levinson 2016; Gkioulou 2013; Larsen and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23" w:author="Liu, Luyu" w:date="2020-06-15T19:57:00Z">
        <w:r w:rsidRPr="003E62F4" w:rsidDel="00A246E6">
          <w:rPr>
            <w:rFonts w:ascii="Times New Roman" w:hAnsi="Times New Roman" w:cs="Times New Roman"/>
            <w:sz w:val="24"/>
            <w:szCs w:val="24"/>
          </w:rPr>
          <w:delText xml:space="preserve">   </w:delText>
        </w:r>
      </w:del>
      <w:ins w:id="24"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Brakewood, Barbeau, and Watkins 2014; Cats and Gkioulou 2017; Ferris, Watkins, and Borning 2010;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25" w:author="Liu, Luyu" w:date="2020-06-15T19:57:00Z">
        <w:r w:rsidDel="00A246E6">
          <w:rPr>
            <w:rFonts w:ascii="Times New Roman" w:hAnsi="Times New Roman" w:cs="Times New Roman"/>
            <w:sz w:val="24"/>
            <w:szCs w:val="24"/>
          </w:rPr>
          <w:delText xml:space="preserve">  </w:delText>
        </w:r>
      </w:del>
      <w:ins w:id="26" w:author="Liu, Luyu" w:date="2020-06-15T19:57:00Z">
        <w:r w:rsidR="00A246E6">
          <w:rPr>
            <w:rFonts w:ascii="Times New Roman" w:hAnsi="Times New Roman" w:cs="Times New Roman"/>
            <w:sz w:val="24"/>
            <w:szCs w:val="24"/>
          </w:rPr>
          <w:t xml:space="preserve"> </w:t>
        </w:r>
      </w:ins>
    </w:p>
    <w:p w14:paraId="5BA93D6C" w14:textId="47DE15D8" w:rsidR="005A464A" w:rsidRPr="008C77AC" w:rsidRDefault="005A464A" w:rsidP="005A464A">
      <w:pPr>
        <w:ind w:firstLine="720"/>
        <w:jc w:val="both"/>
        <w:rPr>
          <w:rFonts w:ascii="Times New Roman" w:hAnsi="Times New Roman" w:cs="Times New Roman" w:hint="eastAsia"/>
          <w:sz w:val="24"/>
          <w:szCs w:val="24"/>
        </w:rPr>
      </w:pPr>
      <w:commentRangeStart w:id="27"/>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27"/>
      <w:r>
        <w:rPr>
          <w:rFonts w:ascii="Times New Roman" w:hAnsi="Times New Roman" w:cs="Times New Roman"/>
          <w:sz w:val="24"/>
          <w:szCs w:val="24"/>
        </w:rPr>
        <w:t xml:space="preserve">As </w:t>
      </w:r>
      <w:r>
        <w:rPr>
          <w:rStyle w:val="CommentReference"/>
        </w:rPr>
        <w:commentReference w:id="27"/>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del w:id="28"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29" w:author="Liu, Luyu" w:date="2020-06-15T19:57:00Z">
        <w:r w:rsidR="00A246E6">
          <w:rPr>
            <w:rFonts w:ascii="Times New Roman" w:hAnsi="Times New Roman" w:cs="Times New Roman"/>
            <w:sz w:val="24"/>
            <w:szCs w:val="24"/>
          </w:rPr>
          <w:t xml:space="preserve"> </w:t>
        </w:r>
      </w:ins>
      <w:commentRangeStart w:id="30"/>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31" w:author="Liu, Luyu" w:date="2020-06-16T19:27:00Z">
        <w:r w:rsidDel="00AB37CD">
          <w:rPr>
            <w:rFonts w:ascii="Times New Roman" w:hAnsi="Times New Roman" w:cs="Times New Roman"/>
            <w:sz w:val="24"/>
            <w:szCs w:val="24"/>
          </w:rPr>
          <w:delText xml:space="preserve">allow users to experience short </w:delText>
        </w:r>
      </w:del>
      <w:ins w:id="32"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del w:id="33"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34"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35"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30"/>
      <w:ins w:id="36" w:author="Liu, Luyu" w:date="2020-06-15T19:57:00Z">
        <w:r w:rsidR="00A246E6">
          <w:rPr>
            <w:rFonts w:ascii="Times New Roman" w:hAnsi="Times New Roman" w:cs="Times New Roman"/>
            <w:sz w:val="24"/>
            <w:szCs w:val="24"/>
          </w:rPr>
          <w:t xml:space="preserve"> </w:t>
        </w:r>
      </w:ins>
      <w:r>
        <w:rPr>
          <w:rStyle w:val="CommentReference"/>
        </w:rPr>
        <w:commentReference w:id="30"/>
      </w:r>
    </w:p>
    <w:p w14:paraId="06A64842" w14:textId="01942BAE" w:rsidR="005A464A" w:rsidRDefault="00270353" w:rsidP="005A464A">
      <w:pPr>
        <w:ind w:firstLine="720"/>
        <w:jc w:val="both"/>
        <w:rPr>
          <w:rFonts w:ascii="Times New Roman" w:hAnsi="Times New Roman" w:cs="Times New Roman"/>
          <w:sz w:val="24"/>
          <w:szCs w:val="24"/>
        </w:rPr>
      </w:pPr>
      <w:ins w:id="37" w:author="Liu, Luyu" w:date="2020-06-15T16:11:00Z">
        <w:r>
          <w:rPr>
            <w:rFonts w:ascii="Times New Roman" w:hAnsi="Times New Roman" w:cs="Times New Roman"/>
            <w:sz w:val="24"/>
            <w:szCs w:val="24"/>
          </w:rPr>
          <w:t xml:space="preserve">Most </w:t>
        </w:r>
      </w:ins>
      <w:commentRangeStart w:id="38"/>
      <w:del w:id="39"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40" w:author="Liu, Luyu" w:date="2020-06-15T16:11:00Z">
        <w:r>
          <w:rPr>
            <w:rFonts w:ascii="Times New Roman" w:hAnsi="Times New Roman" w:cs="Times New Roman"/>
            <w:sz w:val="24"/>
            <w:szCs w:val="24"/>
          </w:rPr>
          <w:t xml:space="preserve">’ algorithms always aim to </w:t>
        </w:r>
      </w:ins>
      <w:del w:id="41"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42" w:author="Liu, Luyu" w:date="2020-06-15T16:24:00Z">
        <w:r w:rsidR="005A464A" w:rsidRPr="006E0EAE" w:rsidDel="00A163AB">
          <w:rPr>
            <w:rFonts w:ascii="Times New Roman" w:hAnsi="Times New Roman" w:cs="Times New Roman"/>
            <w:sz w:val="24"/>
            <w:szCs w:val="24"/>
          </w:rPr>
          <w:delText>, which means</w:delText>
        </w:r>
      </w:del>
      <w:ins w:id="43"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44" w:author="Liu, Luyu" w:date="2020-06-15T16:22:00Z">
        <w:r w:rsidR="005A464A" w:rsidRPr="006E0EAE" w:rsidDel="006A62A1">
          <w:rPr>
            <w:rFonts w:ascii="Times New Roman" w:hAnsi="Times New Roman" w:cs="Times New Roman"/>
            <w:sz w:val="24"/>
            <w:szCs w:val="24"/>
          </w:rPr>
          <w:delText xml:space="preserve">as soon as </w:delText>
        </w:r>
      </w:del>
      <w:del w:id="45"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46" w:author="Liu, Luyu" w:date="2020-06-15T16:24:00Z">
        <w:r w:rsidR="00A163AB">
          <w:rPr>
            <w:rFonts w:ascii="Times New Roman" w:hAnsi="Times New Roman" w:cs="Times New Roman"/>
            <w:sz w:val="24"/>
            <w:szCs w:val="24"/>
          </w:rPr>
          <w:t xml:space="preserve">arrival time </w:t>
        </w:r>
      </w:ins>
      <w:del w:id="47" w:author="Liu, Luyu" w:date="2020-06-15T16:24:00Z">
        <w:r w:rsidR="005A464A" w:rsidRPr="006E0EAE" w:rsidDel="00A163AB">
          <w:rPr>
            <w:rFonts w:ascii="Times New Roman" w:hAnsi="Times New Roman" w:cs="Times New Roman"/>
            <w:sz w:val="24"/>
            <w:szCs w:val="24"/>
          </w:rPr>
          <w:delText>arriv</w:delText>
        </w:r>
      </w:del>
      <w:del w:id="48"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49"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50" w:author="Liu, Luyu" w:date="2020-06-15T16:22:00Z">
        <w:r w:rsidR="006A62A1">
          <w:rPr>
            <w:rFonts w:ascii="Times New Roman" w:hAnsi="Times New Roman" w:cs="Times New Roman"/>
            <w:sz w:val="24"/>
            <w:szCs w:val="24"/>
          </w:rPr>
          <w:t xml:space="preserve"> is </w:t>
        </w:r>
      </w:ins>
      <w:ins w:id="51" w:author="Liu, Luyu" w:date="2020-06-15T16:24:00Z">
        <w:r w:rsidR="00A163AB">
          <w:rPr>
            <w:rFonts w:ascii="Times New Roman" w:hAnsi="Times New Roman" w:cs="Times New Roman"/>
            <w:sz w:val="24"/>
            <w:szCs w:val="24"/>
          </w:rPr>
          <w:t xml:space="preserve">always </w:t>
        </w:r>
      </w:ins>
      <w:ins w:id="52" w:author="Liu, Luyu" w:date="2020-06-15T16:25:00Z">
        <w:r w:rsidR="00E65DED">
          <w:rPr>
            <w:rFonts w:ascii="Times New Roman" w:hAnsi="Times New Roman" w:cs="Times New Roman"/>
            <w:sz w:val="24"/>
            <w:szCs w:val="24"/>
          </w:rPr>
          <w:t>exactly the</w:t>
        </w:r>
      </w:ins>
      <w:ins w:id="53" w:author="Liu, Luyu" w:date="2020-06-15T16:22:00Z">
        <w:r w:rsidR="006A62A1">
          <w:rPr>
            <w:rFonts w:ascii="Times New Roman" w:hAnsi="Times New Roman" w:cs="Times New Roman"/>
            <w:sz w:val="24"/>
            <w:szCs w:val="24"/>
          </w:rPr>
          <w:t xml:space="preserve"> same as</w:t>
        </w:r>
      </w:ins>
      <w:del w:id="54" w:author="Liu, Luyu" w:date="2020-06-15T16:22:00Z">
        <w:r w:rsidR="005A464A" w:rsidRPr="006E0EAE" w:rsidDel="006A62A1">
          <w:rPr>
            <w:rFonts w:ascii="Times New Roman" w:hAnsi="Times New Roman" w:cs="Times New Roman"/>
            <w:sz w:val="24"/>
            <w:szCs w:val="24"/>
          </w:rPr>
          <w:delText xml:space="preserve">, </w:delText>
        </w:r>
      </w:del>
      <w:ins w:id="55"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56" w:author="Liu, Luyu" w:date="2020-06-15T16:22:00Z">
        <w:r w:rsidR="006A62A1">
          <w:rPr>
            <w:rFonts w:ascii="Times New Roman" w:hAnsi="Times New Roman" w:cs="Times New Roman"/>
            <w:sz w:val="24"/>
            <w:szCs w:val="24"/>
          </w:rPr>
          <w:t>al time</w:t>
        </w:r>
      </w:ins>
      <w:ins w:id="57" w:author="Liu, Luyu" w:date="2020-06-15T16:24:00Z">
        <w:r w:rsidR="00A163AB">
          <w:rPr>
            <w:rFonts w:ascii="Times New Roman" w:hAnsi="Times New Roman" w:cs="Times New Roman"/>
            <w:sz w:val="24"/>
            <w:szCs w:val="24"/>
          </w:rPr>
          <w:t>,</w:t>
        </w:r>
      </w:ins>
      <w:ins w:id="58" w:author="Liu, Luyu" w:date="2020-06-15T16:22:00Z">
        <w:r w:rsidR="006A62A1">
          <w:rPr>
            <w:rFonts w:ascii="Times New Roman" w:hAnsi="Times New Roman" w:cs="Times New Roman"/>
            <w:sz w:val="24"/>
            <w:szCs w:val="24"/>
          </w:rPr>
          <w:t xml:space="preserve"> as shown in most </w:t>
        </w:r>
      </w:ins>
      <w:ins w:id="59" w:author="Liu, Luyu" w:date="2020-06-15T16:23:00Z">
        <w:r w:rsidR="006A62A1">
          <w:rPr>
            <w:rFonts w:ascii="Times New Roman" w:hAnsi="Times New Roman" w:cs="Times New Roman"/>
            <w:sz w:val="24"/>
            <w:szCs w:val="24"/>
          </w:rPr>
          <w:t>transit</w:t>
        </w:r>
      </w:ins>
      <w:ins w:id="60" w:author="Liu, Luyu" w:date="2020-06-15T16:22:00Z">
        <w:r w:rsidR="006A62A1">
          <w:rPr>
            <w:rFonts w:ascii="Times New Roman" w:hAnsi="Times New Roman" w:cs="Times New Roman"/>
            <w:sz w:val="24"/>
            <w:szCs w:val="24"/>
          </w:rPr>
          <w:t xml:space="preserve"> </w:t>
        </w:r>
      </w:ins>
      <w:ins w:id="61" w:author="Liu, Luyu" w:date="2020-06-15T16:23:00Z">
        <w:r w:rsidR="006A62A1">
          <w:rPr>
            <w:rFonts w:ascii="Times New Roman" w:hAnsi="Times New Roman" w:cs="Times New Roman"/>
            <w:sz w:val="24"/>
            <w:szCs w:val="24"/>
          </w:rPr>
          <w:t>planning apps’ suggested routes</w:t>
        </w:r>
      </w:ins>
      <w:del w:id="62"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63" w:author="Liu, Luyu" w:date="2020-06-15T16:22:00Z">
        <w:r w:rsidR="006A62A1">
          <w:rPr>
            <w:rFonts w:ascii="Times New Roman" w:hAnsi="Times New Roman" w:cs="Times New Roman"/>
            <w:sz w:val="24"/>
            <w:szCs w:val="24"/>
          </w:rPr>
          <w:t xml:space="preserve"> </w:t>
        </w:r>
      </w:ins>
      <w:del w:id="64"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65" w:author="Liu, Luyu" w:date="2020-06-15T16:12:00Z">
        <w:r w:rsidR="00E517A2">
          <w:rPr>
            <w:rFonts w:ascii="Times New Roman" w:hAnsi="Times New Roman" w:cs="Times New Roman"/>
            <w:sz w:val="24"/>
            <w:szCs w:val="24"/>
          </w:rPr>
          <w:t xml:space="preserve"> </w:t>
        </w:r>
      </w:ins>
      <w:del w:id="66"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67" w:author="Liu, Luyu" w:date="2020-06-15T17:15:00Z">
        <w:r w:rsidR="00543EE4">
          <w:rPr>
            <w:rFonts w:ascii="Times New Roman" w:hAnsi="Times New Roman" w:cs="Times New Roman"/>
            <w:sz w:val="24"/>
            <w:szCs w:val="24"/>
          </w:rPr>
          <w:t xml:space="preserve">For example, </w:t>
        </w:r>
      </w:ins>
      <w:del w:id="68" w:author="Liu, Luyu" w:date="2020-06-15T17:15:00Z">
        <w:r w:rsidR="005A464A" w:rsidDel="00543EE4">
          <w:rPr>
            <w:rFonts w:ascii="Times New Roman" w:hAnsi="Times New Roman" w:cs="Times New Roman"/>
            <w:sz w:val="24"/>
            <w:szCs w:val="24"/>
          </w:rPr>
          <w:delText>I</w:delText>
        </w:r>
      </w:del>
      <w:ins w:id="69"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70"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71"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72" w:author="Liu, Luyu" w:date="2020-06-15T19:57:00Z">
        <w:r w:rsidR="005A464A" w:rsidDel="00A246E6">
          <w:rPr>
            <w:rFonts w:ascii="Times New Roman" w:hAnsi="Times New Roman" w:cs="Times New Roman"/>
            <w:sz w:val="24"/>
            <w:szCs w:val="24"/>
          </w:rPr>
          <w:delText xml:space="preserve">  </w:delText>
        </w:r>
      </w:del>
      <w:ins w:id="73"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74"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75" w:author="Liu, Luyu" w:date="2020-06-16T19:30:00Z">
        <w:r w:rsidR="007F393A">
          <w:rPr>
            <w:rFonts w:ascii="Times New Roman" w:hAnsi="Times New Roman" w:cs="Times New Roman"/>
            <w:sz w:val="24"/>
            <w:szCs w:val="24"/>
          </w:rPr>
          <w:t xml:space="preserve">moreover make the user miss the bus thus incur </w:t>
        </w:r>
      </w:ins>
      <w:del w:id="76"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77"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78"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79"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80" w:author="Liu, Luyu" w:date="2020-06-15T16:14:00Z">
        <w:r w:rsidR="00E360ED" w:rsidRPr="00DC1984" w:rsidDel="00E360ED">
          <w:rPr>
            <w:rFonts w:ascii="Times New Roman" w:hAnsi="Times New Roman" w:cs="Times New Roman"/>
            <w:sz w:val="24"/>
            <w:szCs w:val="24"/>
          </w:rPr>
          <w:t xml:space="preserve"> </w:t>
        </w:r>
      </w:ins>
      <w:del w:id="81" w:author="Liu, Luyu" w:date="2020-06-15T16:14:00Z">
        <w:r w:rsidR="005A464A" w:rsidRPr="00DC1984" w:rsidDel="00E360ED">
          <w:rPr>
            <w:rFonts w:ascii="Times New Roman" w:hAnsi="Times New Roman" w:cs="Times New Roman"/>
            <w:sz w:val="24"/>
            <w:szCs w:val="24"/>
          </w:rPr>
          <w:delText xml:space="preserve"> </w:delText>
        </w:r>
        <w:commentRangeEnd w:id="38"/>
        <w:r w:rsidR="005A464A" w:rsidDel="00E360ED">
          <w:rPr>
            <w:rStyle w:val="CommentReference"/>
          </w:rPr>
          <w:commentReference w:id="38"/>
        </w:r>
      </w:del>
    </w:p>
    <w:p w14:paraId="342EAE4B" w14:textId="6904A0CC"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82"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84" w:author="Liu, Luyu" w:date="2020-06-15T19:57:00Z">
        <w:r w:rsidDel="00A246E6">
          <w:rPr>
            <w:rFonts w:ascii="Times New Roman" w:hAnsi="Times New Roman" w:cs="Times New Roman"/>
            <w:sz w:val="24"/>
            <w:szCs w:val="24"/>
          </w:rPr>
          <w:delText xml:space="preserve">  </w:delText>
        </w:r>
      </w:del>
      <w:ins w:id="8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ers), these results suggest limitations on the value of RTI in reducing user wait time</w:t>
      </w:r>
      <w:ins w:id="86" w:author="Liu, Luyu" w:date="2020-06-15T19:57:00Z">
        <w:r w:rsidR="00565924">
          <w:rPr>
            <w:rFonts w:ascii="Times New Roman" w:hAnsi="Times New Roman" w:cs="Times New Roman"/>
            <w:sz w:val="24"/>
            <w:szCs w:val="24"/>
          </w:rPr>
          <w:t>.</w:t>
        </w:r>
      </w:ins>
      <w:del w:id="87" w:author="Liu, Luyu" w:date="2020-06-15T19:57:00Z">
        <w:r w:rsidDel="00565924">
          <w:rPr>
            <w:rFonts w:ascii="Times New Roman" w:hAnsi="Times New Roman" w:cs="Times New Roman"/>
            <w:sz w:val="24"/>
            <w:szCs w:val="24"/>
          </w:rPr>
          <w:delText xml:space="preserve"> </w:delText>
        </w:r>
      </w:del>
    </w:p>
    <w:p w14:paraId="7DE1546D" w14:textId="171ACFB4"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88"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89"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90"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five types of </w:t>
      </w:r>
      <w:ins w:id="91" w:author="Liu, Luyu" w:date="2020-06-13T12:57:00Z">
        <w:r w:rsidR="0026052E">
          <w:rPr>
            <w:rFonts w:ascii="Times New Roman" w:hAnsi="Times New Roman" w:cs="Times New Roman"/>
            <w:sz w:val="24"/>
            <w:szCs w:val="24"/>
          </w:rPr>
          <w:t xml:space="preserve">strategies used </w:t>
        </w:r>
        <w:r w:rsidR="00D34301">
          <w:rPr>
            <w:rFonts w:ascii="Times New Roman" w:hAnsi="Times New Roman" w:cs="Times New Roman"/>
            <w:sz w:val="24"/>
            <w:szCs w:val="24"/>
          </w:rPr>
          <w:t>in trip planning</w:t>
        </w:r>
        <w:r w:rsidR="0026052E">
          <w:rPr>
            <w:rFonts w:ascii="Times New Roman" w:hAnsi="Times New Roman" w:cs="Times New Roman"/>
            <w:sz w:val="24"/>
            <w:szCs w:val="24"/>
          </w:rPr>
          <w:t xml:space="preserve"> </w:t>
        </w:r>
      </w:ins>
      <w:del w:id="92" w:author="Liu, Luyu" w:date="2020-06-13T12:57:00Z">
        <w:r w:rsidDel="0026052E">
          <w:rPr>
            <w:rFonts w:ascii="Times New Roman" w:hAnsi="Times New Roman" w:cs="Times New Roman"/>
            <w:sz w:val="24"/>
            <w:szCs w:val="24"/>
          </w:rPr>
          <w:delText xml:space="preserve">trip planning strategies </w:delText>
        </w:r>
      </w:del>
      <w:r>
        <w:rPr>
          <w:rFonts w:ascii="Times New Roman" w:hAnsi="Times New Roman" w:cs="Times New Roman"/>
          <w:sz w:val="24"/>
          <w:szCs w:val="24"/>
        </w:rPr>
        <w:t>that either ignore or exploit RTI.</w:t>
      </w:r>
      <w:del w:id="93" w:author="Liu, Luyu" w:date="2020-06-15T19:57:00Z">
        <w:r w:rsidDel="00A246E6">
          <w:rPr>
            <w:rFonts w:ascii="Times New Roman" w:hAnsi="Times New Roman" w:cs="Times New Roman"/>
            <w:sz w:val="24"/>
            <w:szCs w:val="24"/>
          </w:rPr>
          <w:delText xml:space="preserve">  </w:delText>
        </w:r>
      </w:del>
      <w:ins w:id="9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95" w:author="Liu, Luyu" w:date="2020-06-13T12:32:00Z">
        <w:r w:rsidDel="007B3239">
          <w:rPr>
            <w:rFonts w:ascii="Times New Roman" w:hAnsi="Times New Roman" w:cs="Times New Roman"/>
            <w:sz w:val="24"/>
            <w:szCs w:val="24"/>
          </w:rPr>
          <w:delText xml:space="preserve">TPS’ </w:delText>
        </w:r>
      </w:del>
      <w:ins w:id="96"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 xml:space="preserve">overall performance and performance with respect to time, distance to bus stop, and location of the bus stop within the </w:t>
      </w:r>
      <w:r>
        <w:rPr>
          <w:rFonts w:ascii="Times New Roman" w:hAnsi="Times New Roman" w:cs="Times New Roman"/>
          <w:sz w:val="24"/>
          <w:szCs w:val="24"/>
        </w:rPr>
        <w:lastRenderedPageBreak/>
        <w:t>route.</w:t>
      </w:r>
      <w:del w:id="97" w:author="Liu, Luyu" w:date="2020-06-15T19:57:00Z">
        <w:r w:rsidDel="00A246E6">
          <w:rPr>
            <w:rFonts w:ascii="Times New Roman" w:hAnsi="Times New Roman" w:cs="Times New Roman"/>
            <w:sz w:val="24"/>
            <w:szCs w:val="24"/>
          </w:rPr>
          <w:delText xml:space="preserve">  </w:delText>
        </w:r>
      </w:del>
      <w:ins w:id="98" w:author="Liu, Luyu" w:date="2020-06-15T19:57:00Z">
        <w:r w:rsidR="00A246E6">
          <w:rPr>
            <w:rFonts w:ascii="Times New Roman" w:hAnsi="Times New Roman" w:cs="Times New Roman"/>
            <w:sz w:val="24"/>
            <w:szCs w:val="24"/>
          </w:rPr>
          <w:t xml:space="preserve"> </w:t>
        </w:r>
      </w:ins>
      <w:del w:id="99"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00"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01" w:author="Liu, Luyu" w:date="2020-06-15T19:57:00Z">
        <w:r w:rsidDel="00A246E6">
          <w:rPr>
            <w:rFonts w:ascii="Times New Roman" w:hAnsi="Times New Roman" w:cs="Times New Roman"/>
            <w:sz w:val="24"/>
            <w:szCs w:val="24"/>
          </w:rPr>
          <w:delText xml:space="preserve">  </w:delText>
        </w:r>
      </w:del>
      <w:ins w:id="102"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4EA2BDE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03"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04"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05"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 xml:space="preserve">vehicle location system, open data policies by transit authorities, and the widespread adoption of the </w:t>
      </w:r>
      <w:del w:id="106"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07"/>
      <w:r>
        <w:rPr>
          <w:rFonts w:ascii="Times New Roman" w:hAnsi="Times New Roman" w:cs="Times New Roman"/>
          <w:sz w:val="24"/>
          <w:szCs w:val="24"/>
        </w:rPr>
        <w:t>telephony</w:t>
      </w:r>
      <w:commentRangeEnd w:id="107"/>
      <w:r>
        <w:rPr>
          <w:rStyle w:val="CommentReference"/>
        </w:rPr>
        <w:commentReference w:id="107"/>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08"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09"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10"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11"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341CA4BA" w:rsidR="00126F71" w:rsidRDefault="005A464A" w:rsidP="00126F71">
      <w:pPr>
        <w:jc w:val="both"/>
        <w:rPr>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(Fan, Guthrie, and Levinson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(Chow, Block-Schachter, and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(Ferris, Watkins, and Borning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ins w:id="112" w:author="Liu, Luyu" w:date="2020-06-16T19:36:00Z">
        <w:r w:rsidR="005F4A8A">
          <w:rPr>
            <w:rFonts w:ascii="Times New Roman" w:hAnsi="Times New Roman" w:cs="Times New Roman"/>
            <w:sz w:val="24"/>
            <w:szCs w:val="24"/>
          </w:rPr>
          <w:t xml:space="preserve">and </w:t>
        </w:r>
      </w:ins>
      <w:del w:id="113" w:author="Liu, Luyu" w:date="2020-06-16T19:36:00Z">
        <w:r w:rsidRPr="00C965F1" w:rsidDel="00374DFB">
          <w:rPr>
            <w:rFonts w:ascii="Times New Roman" w:hAnsi="Times New Roman" w:cs="Times New Roman"/>
            <w:sz w:val="24"/>
            <w:szCs w:val="24"/>
          </w:rPr>
          <w:delText xml:space="preserve">interviews and </w:delText>
        </w:r>
      </w:del>
      <w:r w:rsidRPr="00C965F1">
        <w:rPr>
          <w:rFonts w:ascii="Times New Roman" w:hAnsi="Times New Roman" w:cs="Times New Roman"/>
          <w:sz w:val="24"/>
          <w:szCs w:val="24"/>
        </w:rPr>
        <w:t>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del w:id="114"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r w:rsidRPr="00C965F1">
        <w:rPr>
          <w:rFonts w:ascii="Times New Roman" w:hAnsi="Times New Roman" w:cs="Times New Roman"/>
          <w:sz w:val="24"/>
          <w:szCs w:val="24"/>
        </w:rPr>
        <w:t>.</w:t>
      </w:r>
      <w:r>
        <w:rPr>
          <w:rFonts w:ascii="Times New Roman" w:hAnsi="Times New Roman" w:cs="Times New Roman"/>
          <w:sz w:val="24"/>
          <w:szCs w:val="24"/>
        </w:rPr>
        <w:t xml:space="preserve"> </w:t>
      </w:r>
      <w:r w:rsidR="00BC5F47">
        <w:rPr>
          <w:rFonts w:ascii="Times New Roman" w:hAnsi="Times New Roman" w:cs="Times New Roman"/>
          <w:sz w:val="24"/>
          <w:szCs w:val="24"/>
        </w:rPr>
        <w:t>These methods can moreover be classified into two categories: self-reported survey and observation.</w:t>
      </w:r>
      <w:del w:id="115" w:author="Liu, Luyu" w:date="2020-06-15T19:57:00Z">
        <w:r w:rsidR="00BC5F47" w:rsidDel="00A246E6">
          <w:rPr>
            <w:rFonts w:ascii="Times New Roman" w:hAnsi="Times New Roman" w:cs="Times New Roman"/>
            <w:sz w:val="24"/>
            <w:szCs w:val="24"/>
          </w:rPr>
          <w:delText xml:space="preserve">  </w:delText>
        </w:r>
      </w:del>
      <w:ins w:id="116"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7C3320FA" w:rsidR="005A464A" w:rsidRDefault="005A464A" w:rsidP="00126F71">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 xml:space="preserve">survey can be inaccurate since they are based on </w:t>
      </w:r>
      <w:r w:rsidRPr="00A56DD0">
        <w:rPr>
          <w:rFonts w:ascii="Times New Roman" w:hAnsi="Times New Roman" w:cs="Times New Roman"/>
          <w:i/>
          <w:sz w:val="24"/>
          <w:szCs w:val="24"/>
          <w:rPrChange w:id="117" w:author="Liu, Luyu" w:date="2020-06-16T19:38:00Z">
            <w:rPr>
              <w:rFonts w:ascii="Times New Roman" w:hAnsi="Times New Roman" w:cs="Times New Roman"/>
              <w:sz w:val="24"/>
              <w:szCs w:val="24"/>
            </w:rPr>
          </w:rPrChange>
        </w:rPr>
        <w:t xml:space="preserve">perceived </w:t>
      </w:r>
      <w:del w:id="118" w:author="Liu, Luyu" w:date="2020-06-16T19:38:00Z">
        <w:r w:rsidRPr="00A56DD0" w:rsidDel="00A56DD0">
          <w:rPr>
            <w:rFonts w:ascii="Times New Roman" w:hAnsi="Times New Roman" w:cs="Times New Roman"/>
            <w:i/>
            <w:sz w:val="24"/>
            <w:szCs w:val="24"/>
            <w:rPrChange w:id="119"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120" w:author="Liu, Luyu" w:date="2020-06-16T19:38:00Z">
            <w:rPr>
              <w:rFonts w:ascii="Times New Roman" w:hAnsi="Times New Roman" w:cs="Times New Roman"/>
              <w:sz w:val="24"/>
              <w:szCs w:val="24"/>
            </w:rPr>
          </w:rPrChange>
        </w:rPr>
        <w:t>waiting time</w:t>
      </w:r>
      <w:r>
        <w:rPr>
          <w:rFonts w:ascii="Times New Roman" w:hAnsi="Times New Roman" w:cs="Times New Roman"/>
          <w:sz w:val="24"/>
          <w:szCs w:val="24"/>
        </w:rPr>
        <w:t xml:space="preserve"> instead of </w:t>
      </w:r>
      <w:r w:rsidRPr="00A56DD0">
        <w:rPr>
          <w:rFonts w:ascii="Times New Roman" w:hAnsi="Times New Roman" w:cs="Times New Roman"/>
          <w:i/>
          <w:sz w:val="24"/>
          <w:szCs w:val="24"/>
          <w:rPrChange w:id="121" w:author="Liu, Luyu" w:date="2020-06-16T19:38:00Z">
            <w:rPr>
              <w:rFonts w:ascii="Times New Roman" w:hAnsi="Times New Roman" w:cs="Times New Roman"/>
              <w:sz w:val="24"/>
              <w:szCs w:val="24"/>
            </w:rPr>
          </w:rPrChange>
        </w:rPr>
        <w:t>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BB650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Florida","type":"article-journal","volume":"69"},"uris":["http://www.mendeley.com/documents/?uuid=3c0a8220-b16e-441e-844a-fcbf55094f1e"]},{"id":"ITEM-2","itemData":{"DOI":"10.5038/2375-0901.9.2.5","ISSN":"1077-291X","abstract":"This study quantifies the relationship between perceived and actual waiting times experienced by passengers awaiting the arrival of a bus at a bus stop. Understand- ing such a relationship would be useful in quantifying the value of providing real- time information to passengers on the time until the next bus is expected to arrive at a bus stop. Data on perceived and actual passenger waiting times, along with socioeconomic characteristics, were collected at bus stops where no real-time bus arrival information is provided, and relationships between perceived and actual waiting times are estimated. The results indicate that passengers do perceive time to be greater than the actual amount of time waited. However, the hypothesis that the rate of change of perceived time does not vary with respect to the actual wait- ing time could not be rejected (over a range of 3 to 15 minutes). Assuming that a passenger’s perceived waiting time is equal to the actual time when presented with accurate real-time bus arrival information, the value of the eliminated additional time is assessed in the form of reduced vehicle hours per day resulting from a longer headway that produces the same mean passenger waiting time. The eliminated additional time is also assessed in the form of uncertainty in the headway resulting in the same extra waiting time. Naturally, such benefits of passenger information can only be confirmed when the actual effect of information on the perception of waiting time is quantified. Motivation","author":[{"dropping-particle":"","family":"Mishalani","given":"Rabi","non-dropping-particle":"","parse-names":false,"suffix":""},{"dropping-particle":"","family":"McCord","given":"Mark","non-dropping-particle":"","parse-names":false,"suffix":""},{"dropping-particle":"","family":"Wirtz","given":"John","non-dropping-particle":"","parse-names":false,"suffix":""}],"container-title":"Journal of Public Transportation","id":"ITEM-2","issue":"2","issued":{"date-parts":[["2006"]]},"page":"89-106","title":"Passenger Wait Time Perceptions at Bus Stops: Empirical Results and Impact on Evaluating Real - Time Bus Arrival Information","type":"article-journal","volume":"9"},"uris":["http://www.mendeley.com/documents/?uuid=7826d472-b429-4dff-b8b1-fa4b795457d9"]}],"mendeley":{"formattedCitation":"(Brakewood, Barbeau, and Watkins 2014; Mishalani, McCord, and Wirtz 2006)","plainTextFormattedCitation":"(Brakewood, Barbeau, and Watkins 2014; Mishalani, McCord, and Wirtz 2006)","previouslyFormattedCitation":"(Brakewood, Barbeau, and Watkins 2014; Mishalani, McCord, and Wirtz 2006)"},"properties":{"noteIndex":0},"schema":"https://github.com/citation-style-language/schema/raw/master/csl-citation.json"}</w:instrText>
      </w:r>
      <w:r w:rsidR="00126F71">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Barbeau, and Watkins 2014; Mishalani, McCord, and Wirtz 2006)</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451786A4"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122" w:author="Liu, Luyu" w:date="2020-06-15T19:57:00Z">
        <w:r w:rsidDel="00A246E6">
          <w:rPr>
            <w:rFonts w:ascii="Times New Roman" w:hAnsi="Times New Roman" w:cs="Times New Roman"/>
            <w:sz w:val="24"/>
            <w:szCs w:val="24"/>
          </w:rPr>
          <w:delText xml:space="preserve">  </w:delText>
        </w:r>
      </w:del>
      <w:ins w:id="123"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p>
    <w:p w14:paraId="7BFCC772" w14:textId="77777777" w:rsidR="005A464A" w:rsidRDefault="005A464A" w:rsidP="005A464A">
      <w:pPr>
        <w:jc w:val="both"/>
        <w:rPr>
          <w:rFonts w:ascii="Times New Roman" w:hAnsi="Times New Roman" w:cs="Times New Roman"/>
          <w:sz w:val="24"/>
          <w:szCs w:val="24"/>
        </w:rPr>
      </w:pPr>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32952BC1"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lastRenderedPageBreak/>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 </w:t>
      </w:r>
      <w:r w:rsidR="00BB650A">
        <w:rPr>
          <w:rFonts w:ascii="Times New Roman" w:hAnsi="Times New Roman" w:cs="Times New Roman"/>
          <w:bCs/>
          <w:sz w:val="24"/>
          <w:szCs w:val="24"/>
        </w:rPr>
        <w:fldChar w:fldCharType="begin" w:fldLock="1"/>
      </w:r>
      <w:r w:rsidR="0096682B">
        <w:rPr>
          <w:rFonts w:ascii="Times New Roman" w:hAnsi="Times New Roman" w:cs="Times New Roman"/>
          <w:bCs/>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instrText>
      </w:r>
      <w:r w:rsidR="00BB650A">
        <w:rPr>
          <w:rFonts w:ascii="Times New Roman" w:hAnsi="Times New Roman" w:cs="Times New Roman"/>
          <w:bCs/>
          <w:sz w:val="24"/>
          <w:szCs w:val="24"/>
        </w:rPr>
        <w:fldChar w:fldCharType="separate"/>
      </w:r>
      <w:r w:rsidR="00BB650A" w:rsidRPr="00BB650A">
        <w:rPr>
          <w:rFonts w:ascii="Times New Roman" w:hAnsi="Times New Roman" w:cs="Times New Roman"/>
          <w:bCs/>
          <w:noProof/>
          <w:sz w:val="24"/>
          <w:szCs w:val="24"/>
        </w:rPr>
        <w:t xml:space="preserve">Y. Liu, Shi, and Jian </w:t>
      </w:r>
      <w:r w:rsidR="00BB650A">
        <w:rPr>
          <w:rFonts w:ascii="Times New Roman" w:hAnsi="Times New Roman" w:cs="Times New Roman"/>
          <w:bCs/>
          <w:noProof/>
          <w:sz w:val="24"/>
          <w:szCs w:val="24"/>
        </w:rPr>
        <w:t>(</w:t>
      </w:r>
      <w:r w:rsidR="00BB650A" w:rsidRPr="00BB650A">
        <w:rPr>
          <w:rFonts w:ascii="Times New Roman" w:hAnsi="Times New Roman" w:cs="Times New Roman"/>
          <w:bCs/>
          <w:noProof/>
          <w:sz w:val="24"/>
          <w:szCs w:val="24"/>
        </w:rPr>
        <w:t>2017)</w:t>
      </w:r>
      <w:r w:rsidR="00BB650A">
        <w:rPr>
          <w:rFonts w:ascii="Times New Roman" w:hAnsi="Times New Roman" w:cs="Times New Roman"/>
          <w:bCs/>
          <w:sz w:val="24"/>
          <w:szCs w:val="24"/>
        </w:rPr>
        <w:fldChar w:fldCharType="end"/>
      </w:r>
      <w:r w:rsidR="00BB650A">
        <w:rPr>
          <w:rFonts w:ascii="Times New Roman" w:hAnsi="Times New Roman" w:cs="Times New Roman"/>
          <w:bCs/>
          <w:sz w:val="24"/>
          <w:szCs w:val="24"/>
        </w:rPr>
        <w:t xml:space="preserve"> presented that tourists’ perceived waiting time became longer without RTI.</w:t>
      </w:r>
      <w:del w:id="124" w:author="Liu, Luyu" w:date="2020-06-15T19:57:00Z">
        <w:r w:rsidR="00004CCF" w:rsidDel="00A246E6">
          <w:rPr>
            <w:rFonts w:ascii="Times New Roman" w:hAnsi="Times New Roman" w:cs="Times New Roman"/>
            <w:bCs/>
            <w:sz w:val="24"/>
            <w:szCs w:val="24"/>
          </w:rPr>
          <w:delText xml:space="preserve">  </w:delText>
        </w:r>
      </w:del>
      <w:ins w:id="125"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can save 2 minutes than non-RTI users while the perceived waiting time reduced 2.4 minutes in Seattle. </w:t>
      </w:r>
    </w:p>
    <w:p w14:paraId="46BB9317" w14:textId="37CDF554" w:rsidR="005A464A" w:rsidDel="007C4469" w:rsidRDefault="00004CCF" w:rsidP="00E5767D">
      <w:pPr>
        <w:rPr>
          <w:del w:id="126" w:author="Liu, Luyu" w:date="2020-06-15T20:48:00Z"/>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r w:rsidR="00A56386">
        <w:rPr>
          <w:rFonts w:ascii="Times New Roman" w:hAnsi="Times New Roman" w:cs="Times New Roman"/>
          <w:bCs/>
          <w:sz w:val="24"/>
          <w:szCs w:val="24"/>
        </w:rPr>
        <w:t xml:space="preserve">also </w:t>
      </w:r>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rsidP="00E5767D">
      <w:pPr>
        <w:rPr>
          <w:ins w:id="127" w:author="Liu, Luyu" w:date="2020-06-15T20:48:00Z"/>
          <w:rFonts w:ascii="Times New Roman" w:hAnsi="Times New Roman" w:cs="Times New Roman"/>
          <w:bCs/>
          <w:sz w:val="24"/>
          <w:szCs w:val="24"/>
        </w:rPr>
      </w:pPr>
    </w:p>
    <w:p w14:paraId="7DC39110" w14:textId="77777777" w:rsidR="00066124" w:rsidRPr="00E5767D" w:rsidRDefault="00066124" w:rsidP="00E5767D">
      <w:pPr>
        <w:rPr>
          <w:rFonts w:ascii="Times New Roman" w:hAnsi="Times New Roman" w:cs="Times New Roman"/>
          <w:bCs/>
          <w:sz w:val="24"/>
          <w:szCs w:val="24"/>
        </w:rPr>
      </w:pPr>
    </w:p>
    <w:p w14:paraId="2506B2F9" w14:textId="39EF247F"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 or perceived waiting time; however, no one has investigated the variance of this impact relative to transit system’s actual on-time performance.</w:t>
      </w:r>
      <w:del w:id="128" w:author="Liu, Luyu" w:date="2020-06-15T19:57:00Z">
        <w:r w:rsidDel="00A246E6">
          <w:rPr>
            <w:rFonts w:ascii="Times New Roman" w:hAnsi="Times New Roman" w:cs="Times New Roman"/>
            <w:sz w:val="24"/>
            <w:szCs w:val="24"/>
          </w:rPr>
          <w:delText xml:space="preserve">  </w:delText>
        </w:r>
      </w:del>
      <w:ins w:id="12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130" w:author="Liu, Luyu" w:date="2020-06-15T19:57:00Z">
        <w:r w:rsidDel="00A246E6">
          <w:rPr>
            <w:rFonts w:ascii="Times New Roman" w:hAnsi="Times New Roman" w:cs="Times New Roman"/>
            <w:sz w:val="24"/>
            <w:szCs w:val="24"/>
          </w:rPr>
          <w:delText xml:space="preserve">  </w:delText>
        </w:r>
      </w:del>
      <w:ins w:id="13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addition, a key decision of public transit users is when to leave their home (or other origin) to travel to a stop; therefore, the impact of RTI on waiting times may vary with walking time to the stop.</w:t>
      </w:r>
      <w:del w:id="132" w:author="Liu, Luyu" w:date="2020-06-15T19:57:00Z">
        <w:r w:rsidDel="00A246E6">
          <w:rPr>
            <w:rFonts w:ascii="Times New Roman" w:hAnsi="Times New Roman" w:cs="Times New Roman"/>
            <w:sz w:val="24"/>
            <w:szCs w:val="24"/>
          </w:rPr>
          <w:delText xml:space="preserve">  </w:delText>
        </w:r>
      </w:del>
      <w:ins w:id="13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134" w:author="Liu, Luyu" w:date="2020-06-15T19:57:00Z">
        <w:r w:rsidDel="00A246E6">
          <w:rPr>
            <w:rFonts w:ascii="Times New Roman" w:hAnsi="Times New Roman" w:cs="Times New Roman"/>
            <w:sz w:val="24"/>
            <w:szCs w:val="24"/>
          </w:rPr>
          <w:delText xml:space="preserve">  </w:delText>
        </w:r>
      </w:del>
      <w:ins w:id="13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11FBBF68"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136"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w:t>
      </w:r>
      <w:del w:id="137" w:author="Liu, Luyu" w:date="2020-06-15T19:57:00Z">
        <w:r w:rsidDel="00A246E6">
          <w:rPr>
            <w:rFonts w:ascii="Times New Roman" w:hAnsi="Times New Roman" w:cs="Times New Roman"/>
            <w:sz w:val="24"/>
            <w:szCs w:val="24"/>
          </w:rPr>
          <w:delText xml:space="preserve">  </w:delText>
        </w:r>
      </w:del>
      <w:ins w:id="13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Based on the synchronization theory, we propose and model several trip planning strategies</w:t>
      </w:r>
      <w:del w:id="139"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140" w:author="Liu, Luyu" w:date="2020-06-15T19:57:00Z">
        <w:r w:rsidDel="00A246E6">
          <w:rPr>
            <w:rFonts w:ascii="Times New Roman" w:hAnsi="Times New Roman" w:cs="Times New Roman"/>
            <w:sz w:val="24"/>
            <w:szCs w:val="24"/>
          </w:rPr>
          <w:delText xml:space="preserve">  </w:delText>
        </w:r>
      </w:del>
      <w:ins w:id="14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also optimize the RTI apps user’s strategy based on real-time data; this represents an ideal RTI app that </w:t>
      </w:r>
      <w:r>
        <w:rPr>
          <w:rFonts w:ascii="Times New Roman" w:hAnsi="Times New Roman" w:cs="Times New Roman"/>
          <w:sz w:val="24"/>
          <w:szCs w:val="24"/>
        </w:rPr>
        <w:lastRenderedPageBreak/>
        <w:t>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4672CCE9"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142"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58BAF21C" w14:textId="05C28B84"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General Transit Feed Specification (GTFS) real-time provides a homogeneous protocol to effectively transmit transit real-time information with normalized standard. </w:t>
      </w:r>
      <w:del w:id="143" w:author="Liu, Luyu" w:date="2020-06-15T22:58:00Z">
        <w:r w:rsidDel="00960871">
          <w:rPr>
            <w:rFonts w:ascii="Times New Roman" w:hAnsi="Times New Roman" w:cs="Times New Roman"/>
            <w:sz w:val="24"/>
            <w:szCs w:val="24"/>
          </w:rPr>
          <w:delText>As a result, m</w:delText>
        </w:r>
      </w:del>
      <w:ins w:id="144" w:author="Liu, Luyu" w:date="2020-06-15T22:58:00Z">
        <w:r w:rsidR="00960871">
          <w:rPr>
            <w:rFonts w:ascii="Times New Roman" w:hAnsi="Times New Roman" w:cs="Times New Roman"/>
            <w:sz w:val="24"/>
            <w:szCs w:val="24"/>
          </w:rPr>
          <w:t>M</w:t>
        </w:r>
      </w:ins>
      <w:r>
        <w:rPr>
          <w:rFonts w:ascii="Times New Roman" w:hAnsi="Times New Roman" w:cs="Times New Roman"/>
          <w:sz w:val="24"/>
          <w:szCs w:val="24"/>
        </w:rPr>
        <w:t>ost RTI apps</w:t>
      </w:r>
      <w:r w:rsidRPr="000D420D">
        <w:rPr>
          <w:rFonts w:ascii="Times New Roman" w:hAnsi="Times New Roman" w:cs="Times New Roman"/>
          <w:sz w:val="24"/>
          <w:szCs w:val="24"/>
        </w:rPr>
        <w:t xml:space="preserve"> </w:t>
      </w:r>
      <w:del w:id="145" w:author="Liu, Luyu" w:date="2020-06-15T22:58:00Z">
        <w:r w:rsidRPr="000D420D" w:rsidDel="00F322BB">
          <w:rPr>
            <w:rFonts w:ascii="Times New Roman" w:hAnsi="Times New Roman" w:cs="Times New Roman"/>
            <w:sz w:val="24"/>
            <w:szCs w:val="24"/>
          </w:rPr>
          <w:delText xml:space="preserve">will </w:delText>
        </w:r>
      </w:del>
      <w:r w:rsidRPr="000D420D">
        <w:rPr>
          <w:rFonts w:ascii="Times New Roman" w:hAnsi="Times New Roman" w:cs="Times New Roman"/>
          <w:sz w:val="24"/>
          <w:szCs w:val="24"/>
        </w:rPr>
        <w:t xml:space="preserve">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701DD724"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1C320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w:t>
      </w:r>
      <w:ins w:id="146" w:author="Liu, Luyu" w:date="2020-06-15T23:14:00Z">
        <w:r w:rsidR="00A14DF9">
          <w:rPr>
            <w:rFonts w:ascii="Times New Roman" w:eastAsia="Yu Mincho" w:hAnsi="Times New Roman" w:cs="Times New Roman"/>
            <w:sz w:val="24"/>
            <w:szCs w:val="24"/>
            <w:lang w:eastAsia="ja-JP"/>
          </w:rPr>
          <w:t xml:space="preserve"> </w:t>
        </w:r>
      </w:ins>
      <w:r w:rsidR="00D94E97" w:rsidRPr="00E714F0">
        <w:rPr>
          <w:rFonts w:ascii="Times New Roman" w:eastAsia="Yu Mincho" w:hAnsi="Times New Roman" w:cs="Times New Roman"/>
          <w:sz w:val="24"/>
          <w:szCs w:val="24"/>
          <w:lang w:eastAsia="ja-JP"/>
        </w:rPr>
        <w:t xml:space="preserv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1C96F6F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w:t>
      </w:r>
      <w:del w:id="147"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148" w:author="Liu, Luyu" w:date="2020-06-16T19:45:00Z">
        <w:r w:rsidDel="00970BC4">
          <w:rPr>
            <w:rFonts w:ascii="Times New Roman" w:hAnsi="Times New Roman" w:cs="Times New Roman"/>
            <w:sz w:val="24"/>
            <w:szCs w:val="24"/>
          </w:rPr>
          <w:delText>A</w:delText>
        </w:r>
      </w:del>
      <w:ins w:id="149" w:author="Liu, Luyu" w:date="2020-06-16T19:46:00Z">
        <w:r w:rsidR="00CC0067">
          <w:rPr>
            <w:rFonts w:ascii="Times New Roman" w:hAnsi="Times New Roman" w:cs="Times New Roman"/>
            <w:sz w:val="24"/>
            <w:szCs w:val="24"/>
          </w:rPr>
          <w:t xml:space="preserve">automated passenger counter </w:t>
        </w:r>
      </w:ins>
      <w:del w:id="150" w:author="Liu, Luyu" w:date="2020-06-16T19:46:00Z">
        <w:r w:rsidDel="00CC0067">
          <w:rPr>
            <w:rFonts w:ascii="Times New Roman" w:hAnsi="Times New Roman" w:cs="Times New Roman"/>
            <w:sz w:val="24"/>
            <w:szCs w:val="24"/>
          </w:rPr>
          <w:delText xml:space="preserve">utomatic </w:delText>
        </w:r>
      </w:del>
      <w:del w:id="151"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152" w:author="Liu, Luyu" w:date="2020-06-16T19:47:00Z">
        <w:r w:rsidDel="00BB4F04">
          <w:rPr>
            <w:rFonts w:ascii="Times New Roman" w:hAnsi="Times New Roman" w:cs="Times New Roman"/>
            <w:sz w:val="24"/>
            <w:szCs w:val="24"/>
          </w:rPr>
          <w:delText xml:space="preserve">The </w:delText>
        </w:r>
      </w:del>
      <w:r>
        <w:rPr>
          <w:rFonts w:ascii="Times New Roman" w:hAnsi="Times New Roman" w:cs="Times New Roman"/>
          <w:sz w:val="24"/>
          <w:szCs w:val="24"/>
        </w:rPr>
        <w:t xml:space="preserve">APC data </w:t>
      </w:r>
      <w:del w:id="153" w:author="Liu, Luyu" w:date="2020-06-16T19:47:00Z">
        <w:r w:rsidDel="00BB4F04">
          <w:rPr>
            <w:rFonts w:ascii="Times New Roman" w:hAnsi="Times New Roman" w:cs="Times New Roman"/>
            <w:sz w:val="24"/>
            <w:szCs w:val="24"/>
          </w:rPr>
          <w:delText xml:space="preserve">is </w:delText>
        </w:r>
      </w:del>
      <w:ins w:id="154" w:author="Liu, Luyu" w:date="2020-06-16T19:47:00Z">
        <w:r w:rsidR="00BB4F04">
          <w:rPr>
            <w:rFonts w:ascii="Times New Roman" w:hAnsi="Times New Roman" w:cs="Times New Roman"/>
            <w:sz w:val="24"/>
            <w:szCs w:val="24"/>
          </w:rPr>
          <w:t>are</w:t>
        </w:r>
        <w:r w:rsidR="00BB4F04">
          <w:rPr>
            <w:rFonts w:ascii="Times New Roman" w:hAnsi="Times New Roman" w:cs="Times New Roman"/>
            <w:sz w:val="24"/>
            <w:szCs w:val="24"/>
          </w:rPr>
          <w:t xml:space="preserve"> </w:t>
        </w:r>
      </w:ins>
      <w:r>
        <w:rPr>
          <w:rFonts w:ascii="Times New Roman" w:hAnsi="Times New Roman" w:cs="Times New Roman"/>
          <w:sz w:val="24"/>
          <w:szCs w:val="24"/>
        </w:rPr>
        <w:t>collected by the passenger counters installed on each bus</w:t>
      </w:r>
      <w:del w:id="155" w:author="Liu, Luyu" w:date="2020-06-15T23:03:00Z">
        <w:r w:rsidDel="00244721">
          <w:rPr>
            <w:rFonts w:ascii="Times New Roman" w:hAnsi="Times New Roman" w:cs="Times New Roman"/>
            <w:sz w:val="24"/>
            <w:szCs w:val="24"/>
          </w:rPr>
          <w:delText>, which is primarily intended</w:delText>
        </w:r>
      </w:del>
      <w:r>
        <w:rPr>
          <w:rFonts w:ascii="Times New Roman" w:hAnsi="Times New Roman" w:cs="Times New Roman"/>
          <w:sz w:val="24"/>
          <w:szCs w:val="24"/>
        </w:rPr>
        <w:t xml:space="preserve"> to summary the ridership. Moreover, the data also contain</w:t>
      </w:r>
      <w:del w:id="156" w:author="Liu, Luyu" w:date="2020-06-16T19:47:00Z">
        <w:r w:rsidDel="00423DB9">
          <w:rPr>
            <w:rFonts w:ascii="Times New Roman" w:hAnsi="Times New Roman" w:cs="Times New Roman"/>
            <w:sz w:val="24"/>
            <w:szCs w:val="24"/>
          </w:rPr>
          <w:delText>s</w:delText>
        </w:r>
      </w:del>
      <w:r>
        <w:rPr>
          <w:rFonts w:ascii="Times New Roman" w:hAnsi="Times New Roman" w:cs="Times New Roman"/>
          <w:sz w:val="24"/>
          <w:szCs w:val="24"/>
        </w:rPr>
        <w:t xml:space="preserve"> the accurate arrival/departure time recorded promptly at each stop. Compared with GTFS, it is more appropriate to use APC to calculate the system performance and RTI-based users’ actual performance</w:t>
      </w:r>
      <w:ins w:id="157" w:author="Liu, Luyu" w:date="2020-06-15T23:00:00Z">
        <w:r w:rsidR="007C0955">
          <w:rPr>
            <w:rFonts w:ascii="Times New Roman" w:hAnsi="Times New Roman" w:cs="Times New Roman"/>
            <w:sz w:val="24"/>
            <w:szCs w:val="24"/>
          </w:rPr>
          <w:t xml:space="preserve"> for its higher temporal accuracy</w:t>
        </w:r>
      </w:ins>
      <w:r>
        <w:rPr>
          <w:rFonts w:ascii="Times New Roman" w:hAnsi="Times New Roman" w:cs="Times New Roman"/>
          <w:sz w:val="24"/>
          <w:szCs w:val="24"/>
        </w:rPr>
        <w:t xml:space="preserv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w:t>
      </w:r>
      <w:ins w:id="158" w:author="Liu, Luyu" w:date="2020-06-15T23:16:00Z">
        <w:r w:rsidR="00A14DF9">
          <w:rPr>
            <w:rFonts w:ascii="Times New Roman" w:hAnsi="Times New Roman" w:cs="Times New Roman"/>
            <w:sz w:val="24"/>
            <w:szCs w:val="24"/>
          </w:rPr>
          <w:t>trip and stop</w:t>
        </w:r>
      </w:ins>
      <w:del w:id="159"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160"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161"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162"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 xml:space="preserve">exists. </w:t>
      </w:r>
    </w:p>
    <w:p w14:paraId="16913567" w14:textId="184E64DC"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t>
      </w:r>
      <w:del w:id="163" w:author="Liu, Luyu" w:date="2020-06-16T19:48:00Z">
        <w:r w:rsidRPr="005062FD" w:rsidDel="0039143D">
          <w:rPr>
            <w:rFonts w:ascii="Times New Roman" w:hAnsi="Times New Roman" w:cs="Times New Roman"/>
            <w:sz w:val="24"/>
            <w:szCs w:val="24"/>
          </w:rPr>
          <w:delText>which makes</w:delText>
        </w:r>
      </w:del>
      <w:ins w:id="164" w:author="Liu, Luyu" w:date="2020-06-16T19:48:00Z">
        <w:r w:rsidR="0039143D">
          <w:rPr>
            <w:rFonts w:ascii="Times New Roman" w:hAnsi="Times New Roman" w:cs="Times New Roman"/>
            <w:sz w:val="24"/>
            <w:szCs w:val="24"/>
          </w:rPr>
          <w:t>making</w:t>
        </w:r>
      </w:ins>
      <w:r w:rsidRPr="005062FD">
        <w:rPr>
          <w:rFonts w:ascii="Times New Roman" w:hAnsi="Times New Roman" w:cs="Times New Roman"/>
          <w:sz w:val="24"/>
          <w:szCs w:val="24"/>
        </w:rPr>
        <w:t xml:space="preserve"> the waiting time a significant factor</w:t>
      </w:r>
      <w:del w:id="165" w:author="Liu, Luyu" w:date="2020-06-16T19:48:00Z">
        <w:r w:rsidRPr="005062FD" w:rsidDel="0039143D">
          <w:rPr>
            <w:rFonts w:ascii="Times New Roman" w:hAnsi="Times New Roman" w:cs="Times New Roman"/>
            <w:sz w:val="24"/>
            <w:szCs w:val="24"/>
          </w:rPr>
          <w:delText xml:space="preserve"> when actually using the system</w:delText>
        </w:r>
      </w:del>
      <w:r w:rsidRPr="005062FD">
        <w:rPr>
          <w:rFonts w:ascii="Times New Roman" w:hAnsi="Times New Roman" w:cs="Times New Roman"/>
          <w:sz w:val="24"/>
          <w:szCs w:val="24"/>
        </w:rPr>
        <w:t xml:space="preserve">;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w:t>
      </w:r>
      <w:del w:id="166" w:author="Liu, Luyu" w:date="2020-06-16T19:49:00Z">
        <w:r w:rsidRPr="005062FD" w:rsidDel="005C4682">
          <w:rPr>
            <w:rFonts w:ascii="Times New Roman" w:hAnsi="Times New Roman" w:cs="Times New Roman"/>
            <w:sz w:val="24"/>
            <w:szCs w:val="24"/>
          </w:rPr>
          <w:delText xml:space="preserve">and organized </w:delText>
        </w:r>
      </w:del>
      <w:r>
        <w:rPr>
          <w:rFonts w:ascii="Times New Roman" w:hAnsi="Times New Roman" w:cs="Times New Roman"/>
          <w:sz w:val="24"/>
          <w:szCs w:val="24"/>
        </w:rPr>
        <w:t xml:space="preserve">the </w:t>
      </w:r>
      <w:ins w:id="167" w:author="Liu, Luyu" w:date="2020-06-16T19:49:00Z">
        <w:r w:rsidR="007A4E80">
          <w:rPr>
            <w:rFonts w:ascii="Times New Roman" w:hAnsi="Times New Roman" w:cs="Times New Roman"/>
            <w:sz w:val="24"/>
            <w:szCs w:val="24"/>
          </w:rPr>
          <w:t xml:space="preserve">COTA </w:t>
        </w:r>
      </w:ins>
      <w:r w:rsidRPr="005062FD">
        <w:rPr>
          <w:rFonts w:ascii="Times New Roman" w:hAnsi="Times New Roman" w:cs="Times New Roman"/>
          <w:sz w:val="24"/>
          <w:szCs w:val="24"/>
        </w:rPr>
        <w:t xml:space="preserve">GTFS </w:t>
      </w:r>
      <w:del w:id="168" w:author="Liu, Luyu" w:date="2020-06-16T19:49:00Z">
        <w:r w:rsidRPr="005062FD" w:rsidDel="006473C0">
          <w:rPr>
            <w:rFonts w:ascii="Times New Roman" w:hAnsi="Times New Roman" w:cs="Times New Roman"/>
            <w:sz w:val="24"/>
            <w:szCs w:val="24"/>
          </w:rPr>
          <w:delText>schedule data</w:delText>
        </w:r>
      </w:del>
      <w:ins w:id="169" w:author="Liu, Luyu" w:date="2020-06-16T19:49:00Z">
        <w:r w:rsidR="006473C0">
          <w:rPr>
            <w:rFonts w:ascii="Times New Roman" w:hAnsi="Times New Roman" w:cs="Times New Roman"/>
            <w:sz w:val="24"/>
            <w:szCs w:val="24"/>
          </w:rPr>
          <w:t>data</w:t>
        </w:r>
      </w:ins>
      <w:r w:rsidRPr="005062FD">
        <w:rPr>
          <w:rFonts w:ascii="Times New Roman" w:hAnsi="Times New Roman" w:cs="Times New Roman"/>
          <w:sz w:val="24"/>
          <w:szCs w:val="24"/>
        </w:rPr>
        <w:t xml:space="preserve"> in MongoDB and Python environment </w:t>
      </w:r>
      <w:del w:id="170" w:author="Liu, Luyu" w:date="2020-06-16T19:49:00Z">
        <w:r w:rsidRPr="005062FD" w:rsidDel="005B2415">
          <w:rPr>
            <w:rFonts w:ascii="Times New Roman" w:hAnsi="Times New Roman" w:cs="Times New Roman"/>
            <w:sz w:val="24"/>
            <w:szCs w:val="24"/>
          </w:rPr>
          <w:delText xml:space="preserve">from Application Programming Interface </w:delText>
        </w:r>
        <w:r w:rsidRPr="005062FD" w:rsidDel="00761023">
          <w:rPr>
            <w:rFonts w:ascii="Times New Roman" w:hAnsi="Times New Roman" w:cs="Times New Roman"/>
            <w:sz w:val="24"/>
            <w:szCs w:val="24"/>
          </w:rPr>
          <w:delText xml:space="preserve">(API) </w:delText>
        </w:r>
        <w:r w:rsidRPr="005062FD" w:rsidDel="005B2415">
          <w:rPr>
            <w:rFonts w:ascii="Times New Roman" w:hAnsi="Times New Roman" w:cs="Times New Roman"/>
            <w:sz w:val="24"/>
            <w:szCs w:val="24"/>
          </w:rPr>
          <w:delText xml:space="preserve">provided by </w:delText>
        </w:r>
        <w:r w:rsidRPr="005062FD" w:rsidDel="004150C3">
          <w:rPr>
            <w:rFonts w:ascii="Times New Roman" w:hAnsi="Times New Roman" w:cs="Times New Roman"/>
            <w:sz w:val="24"/>
            <w:szCs w:val="24"/>
          </w:rPr>
          <w:delText xml:space="preserve">COTA </w:delText>
        </w:r>
      </w:del>
      <w:r w:rsidRPr="005062FD">
        <w:rPr>
          <w:rFonts w:ascii="Times New Roman" w:hAnsi="Times New Roman" w:cs="Times New Roman"/>
          <w:sz w:val="24"/>
          <w:szCs w:val="24"/>
        </w:rPr>
        <w:t xml:space="preserve">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lastRenderedPageBreak/>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171"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0A16BADE" w:rsidR="005A464A" w:rsidRDefault="005A464A" w:rsidP="00F64BC6">
      <w:pPr>
        <w:ind w:firstLine="720"/>
        <w:jc w:val="both"/>
        <w:rPr>
          <w:rFonts w:ascii="Times New Roman" w:hAnsi="Times New Roman" w:cs="Times New Roman"/>
          <w:sz w:val="24"/>
          <w:szCs w:val="24"/>
        </w:rPr>
        <w:pPrChange w:id="172"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and Miller 2019)","plainTextFormattedCitation":"(L. Liu and Miller 2019)","previouslyFormattedCitation":"(L. Liu and Miller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(L. 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173"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174"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del w:id="175" w:author="Liu, Luyu" w:date="2020-06-15T19:57:00Z">
        <w:r w:rsidDel="00A246E6">
          <w:rPr>
            <w:rFonts w:ascii="Times New Roman" w:hAnsi="Times New Roman" w:cs="Times New Roman"/>
            <w:sz w:val="24"/>
            <w:szCs w:val="24"/>
          </w:rPr>
          <w:delText xml:space="preserve">  </w:delText>
        </w:r>
      </w:del>
      <w:ins w:id="17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183F78BE" w:rsidR="005A464A" w:rsidDel="005C7387" w:rsidRDefault="005A464A" w:rsidP="0052176D">
      <w:pPr>
        <w:ind w:firstLine="720"/>
        <w:jc w:val="both"/>
        <w:rPr>
          <w:del w:id="177"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178"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w:t>
      </w:r>
      <w:r w:rsidR="00AE57D8">
        <w:rPr>
          <w:rFonts w:ascii="Times New Roman" w:hAnsi="Times New Roman" w:cs="Times New Roman"/>
          <w:sz w:val="24"/>
          <w:szCs w:val="24"/>
        </w:rPr>
        <w:t>e actual time of departure</w:t>
      </w:r>
      <w:r>
        <w:rPr>
          <w:rFonts w:ascii="Times New Roman" w:hAnsi="Times New Roman" w:cs="Times New Roman"/>
          <w:sz w:val="24"/>
          <w:szCs w:val="24"/>
        </w:rPr>
        <w:t xml:space="preserve"> and the </w:t>
      </w:r>
      <w:r w:rsidR="00AE57D8">
        <w:rPr>
          <w:rFonts w:ascii="Times New Roman" w:hAnsi="Times New Roman" w:cs="Times New Roman"/>
          <w:sz w:val="24"/>
          <w:szCs w:val="24"/>
        </w:rPr>
        <w:t>expected time of departure</w:t>
      </w:r>
      <w:r>
        <w:rPr>
          <w:rFonts w:ascii="Times New Roman" w:hAnsi="Times New Roman" w:cs="Times New Roman"/>
          <w:sz w:val="24"/>
          <w:szCs w:val="24"/>
        </w:rPr>
        <w:t xml:space="preserve"> at the stop. </w:t>
      </w:r>
      <w:ins w:id="179" w:author="Liu, Luyu" w:date="2020-06-16T21:12:00Z">
        <w:r w:rsidR="00CE3C87">
          <w:rPr>
            <w:rFonts w:ascii="Times New Roman" w:hAnsi="Times New Roman" w:cs="Times New Roman"/>
            <w:sz w:val="24"/>
            <w:szCs w:val="24"/>
          </w:rPr>
          <w:t xml:space="preserve">It measures the over-estimation caused by </w:t>
        </w:r>
      </w:ins>
      <w:bookmarkStart w:id="180" w:name="_GoBack"/>
      <w:bookmarkEnd w:id="180"/>
      <w:ins w:id="181" w:author="Liu, Luyu" w:date="2020-06-16T21:11:00Z">
        <w:r w:rsidR="00CE3C87">
          <w:rPr>
            <w:rFonts w:ascii="Times New Roman" w:hAnsi="Times New Roman" w:cs="Times New Roman"/>
            <w:sz w:val="24"/>
            <w:szCs w:val="24"/>
          </w:rPr>
          <w:t xml:space="preserve">bus accelerating, short signals, and skipping stops during the walking phase. </w:t>
        </w:r>
      </w:ins>
    </w:p>
    <w:p w14:paraId="00734E98" w14:textId="3752AC41" w:rsidR="005A464A" w:rsidRPr="005C7387" w:rsidRDefault="005A464A" w:rsidP="005C7387">
      <w:pPr>
        <w:ind w:firstLine="720"/>
        <w:jc w:val="both"/>
        <w:rPr>
          <w:rPrChange w:id="182" w:author="Liu, Luyu" w:date="2020-06-13T21:30:00Z">
            <w:rPr>
              <w:rStyle w:val="TimesNewRomanChar"/>
            </w:rPr>
          </w:rPrChange>
        </w:rPr>
        <w:pPrChange w:id="183" w:author="Liu, Luyu" w:date="2020-06-13T21:30:00Z">
          <w:pPr>
            <w:pStyle w:val="IndentTimesNewRoman"/>
            <w:jc w:val="both"/>
          </w:pPr>
        </w:pPrChange>
      </w:pPr>
      <w:r w:rsidRPr="005C7387">
        <w:rPr>
          <w:rFonts w:ascii="Times New Roman" w:hAnsi="Times New Roman" w:cs="Times New Roman"/>
          <w:sz w:val="24"/>
          <w:szCs w:val="24"/>
          <w:rPrChange w:id="184" w:author="Liu, Luyu" w:date="2020-06-13T21:30:00Z">
            <w:rPr/>
          </w:rPrChange>
        </w:rPr>
        <w:fldChar w:fldCharType="begin"/>
      </w:r>
      <w:r w:rsidRPr="005C7387">
        <w:rPr>
          <w:rFonts w:ascii="Times New Roman" w:hAnsi="Times New Roman" w:cs="Times New Roman"/>
          <w:sz w:val="24"/>
          <w:szCs w:val="24"/>
          <w:rPrChange w:id="185" w:author="Liu, Luyu" w:date="2020-06-13T21:30:00Z">
            <w:rPr/>
          </w:rPrChange>
        </w:rPr>
        <w:instrText xml:space="preserve"> REF _Ref8118481 \h </w:instrText>
      </w:r>
      <w:r w:rsidRPr="005C7387">
        <w:rPr>
          <w:rFonts w:ascii="Times New Roman" w:hAnsi="Times New Roman" w:cs="Times New Roman"/>
          <w:sz w:val="24"/>
          <w:szCs w:val="24"/>
          <w:rPrChange w:id="186" w:author="Liu, Luyu" w:date="2020-06-13T21:30:00Z">
            <w:rPr/>
          </w:rPrChange>
        </w:rPr>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187" w:author="Liu, Luyu" w:date="2020-06-13T21:30:00Z">
            <w:rPr/>
          </w:rPrChange>
        </w:rPr>
        <w:fldChar w:fldCharType="separate"/>
      </w:r>
      <w:r w:rsidRPr="005C7387">
        <w:rPr>
          <w:rFonts w:ascii="Times New Roman" w:hAnsi="Times New Roman" w:cs="Times New Roman"/>
          <w:sz w:val="24"/>
          <w:szCs w:val="24"/>
          <w:rPrChange w:id="188" w:author="Liu, Luyu" w:date="2020-06-13T21:30:00Z">
            <w:rPr/>
          </w:rPrChange>
        </w:rPr>
        <w:t xml:space="preserve">Figure </w:t>
      </w:r>
      <w:r w:rsidRPr="005C7387">
        <w:rPr>
          <w:rFonts w:ascii="Times New Roman" w:hAnsi="Times New Roman" w:cs="Times New Roman"/>
          <w:sz w:val="24"/>
          <w:szCs w:val="24"/>
          <w:rPrChange w:id="189" w:author="Liu, Luyu" w:date="2020-06-13T21:30:00Z">
            <w:rPr>
              <w:noProof/>
            </w:rPr>
          </w:rPrChange>
        </w:rPr>
        <w:t>1</w:t>
      </w:r>
      <w:r w:rsidRPr="005C7387">
        <w:rPr>
          <w:rFonts w:ascii="Times New Roman" w:hAnsi="Times New Roman" w:cs="Times New Roman"/>
          <w:sz w:val="24"/>
          <w:szCs w:val="24"/>
          <w:rPrChange w:id="190" w:author="Liu, Luyu" w:date="2020-06-13T21:30:00Z">
            <w:rPr/>
          </w:rPrChange>
        </w:rPr>
        <w:fldChar w:fldCharType="end"/>
      </w:r>
      <w:r w:rsidRPr="005C7387">
        <w:rPr>
          <w:rFonts w:ascii="Times New Roman" w:hAnsi="Times New Roman" w:cs="Times New Roman"/>
          <w:sz w:val="24"/>
          <w:szCs w:val="24"/>
          <w:rPrChange w:id="191" w:author="Liu, Luyu" w:date="2020-06-13T21:30:00Z">
            <w:rPr/>
          </w:rPrChange>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lastRenderedPageBreak/>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192" w:name="_Ref8118481"/>
      <w:commentRangeStart w:id="193"/>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192"/>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193"/>
      <w:r>
        <w:rPr>
          <w:rStyle w:val="CommentReference"/>
        </w:rPr>
        <w:commentReference w:id="193"/>
      </w:r>
      <w:r>
        <w:rPr>
          <w:rFonts w:ascii="Times New Roman" w:hAnsi="Times New Roman" w:cs="Times New Roman"/>
          <w:sz w:val="24"/>
          <w:szCs w:val="24"/>
        </w:rPr>
        <w:t>.</w:t>
      </w:r>
    </w:p>
    <w:p w14:paraId="26010D44" w14:textId="19903438"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194"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195" w:author="Liu, Luyu" w:date="2020-06-12T16:22:00Z"/>
        </w:rPr>
      </w:pPr>
      <w:del w:id="196"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197" w:author="Liu, Luyu" w:date="2020-06-12T16:22:00Z"/>
          <w:rFonts w:ascii="Times New Roman" w:hAnsi="Times New Roman" w:cs="Times New Roman"/>
          <w:sz w:val="24"/>
          <w:szCs w:val="24"/>
        </w:rPr>
      </w:pPr>
      <w:bookmarkStart w:id="198" w:name="_Ref18334385"/>
      <w:del w:id="199"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198"/>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200"/>
      <w:commentRangeStart w:id="201"/>
      <w:r w:rsidRPr="0041102B">
        <w:rPr>
          <w:rFonts w:ascii="Times New Roman" w:hAnsi="Times New Roman" w:cs="Times New Roman"/>
          <w:b/>
          <w:sz w:val="24"/>
          <w:szCs w:val="24"/>
        </w:rPr>
        <w:t>Trip planning strategies</w:t>
      </w:r>
      <w:commentRangeEnd w:id="200"/>
      <w:r>
        <w:rPr>
          <w:rStyle w:val="CommentReference"/>
        </w:rPr>
        <w:commentReference w:id="200"/>
      </w:r>
      <w:commentRangeEnd w:id="201"/>
      <w:r>
        <w:rPr>
          <w:rStyle w:val="CommentReference"/>
        </w:rPr>
        <w:commentReference w:id="201"/>
      </w:r>
    </w:p>
    <w:p w14:paraId="34D4393A" w14:textId="2CFB9F7A" w:rsidR="00E92211" w:rsidRPr="00E92211" w:rsidRDefault="005A464A">
      <w:pPr>
        <w:pStyle w:val="Caption"/>
        <w:keepNext/>
        <w:jc w:val="both"/>
        <w:rPr>
          <w:rFonts w:ascii="Times New Roman" w:hAnsi="Times New Roman" w:cs="Times New Roman"/>
          <w:sz w:val="24"/>
          <w:szCs w:val="24"/>
        </w:rPr>
        <w:pPrChange w:id="202" w:author="Liu, Luyu" w:date="2020-06-12T10:21:00Z">
          <w:pPr/>
        </w:pPrChange>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w:t>
      </w:r>
      <w:ins w:id="203" w:author="Liu, Luyu" w:date="2020-06-12T10:21:00Z">
        <w:r w:rsidR="00E92211">
          <w:rPr>
            <w:rFonts w:ascii="Times New Roman" w:hAnsi="Times New Roman" w:cs="Times New Roman"/>
            <w:i w:val="0"/>
            <w:iCs w:val="0"/>
            <w:color w:val="auto"/>
            <w:sz w:val="24"/>
            <w:szCs w:val="24"/>
          </w:rPr>
          <w:t>home departure time. A</w:t>
        </w:r>
      </w:ins>
      <w:del w:id="204" w:author="Liu, Luyu" w:date="2020-06-12T10:21:00Z">
        <w:r w:rsidRPr="00924D51" w:rsidDel="00E92211">
          <w:rPr>
            <w:rFonts w:ascii="Times New Roman" w:hAnsi="Times New Roman" w:cs="Times New Roman"/>
            <w:i w:val="0"/>
            <w:iCs w:val="0"/>
            <w:color w:val="auto"/>
            <w:sz w:val="24"/>
            <w:szCs w:val="24"/>
          </w:rPr>
          <w:delText>HD</w:delText>
        </w:r>
      </w:del>
      <w:ins w:id="205"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uming no disturbance on user’s walking and boarding process, different 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206" w:author="Liu, Luyu" w:date="2020-06-12T10:21:00Z">
        <w:r w:rsidRPr="00924D51" w:rsidDel="00E92211">
          <w:rPr>
            <w:rFonts w:ascii="Times New Roman" w:hAnsi="Times New Roman" w:cs="Times New Roman"/>
            <w:i w:val="0"/>
            <w:iCs w:val="0"/>
            <w:color w:val="auto"/>
            <w:sz w:val="24"/>
            <w:szCs w:val="24"/>
          </w:rPr>
          <w:delText>T.</w:delText>
        </w:r>
      </w:del>
      <w:del w:id="207" w:author="Liu, Luyu" w:date="2020-06-12T10:20:00Z">
        <w:r w:rsidRPr="00924D51" w:rsidDel="00E92211">
          <w:rPr>
            <w:rFonts w:ascii="Times New Roman" w:hAnsi="Times New Roman" w:cs="Times New Roman"/>
            <w:i w:val="0"/>
            <w:iCs w:val="0"/>
            <w:color w:val="auto"/>
            <w:sz w:val="24"/>
            <w:szCs w:val="24"/>
          </w:rPr>
          <w:delText xml:space="preserve"> </w:delText>
        </w:r>
      </w:del>
      <w:del w:id="208" w:author="Liu, Luyu" w:date="2020-06-12T10:19:00Z">
        <w:r w:rsidRPr="00924D51" w:rsidDel="00E92211">
          <w:rPr>
            <w:rFonts w:ascii="Times New Roman" w:hAnsi="Times New Roman" w:cs="Times New Roman"/>
            <w:i w:val="0"/>
            <w:iCs w:val="0"/>
            <w:color w:val="auto"/>
            <w:sz w:val="24"/>
            <w:szCs w:val="24"/>
          </w:rPr>
          <w:fldChar w:fldCharType="begin"/>
        </w:r>
        <w:r w:rsidRPr="006B7BD9" w:rsidDel="00E92211">
          <w:rPr>
            <w:rFonts w:ascii="Times New Roman" w:hAnsi="Times New Roman" w:cs="Times New Roman"/>
            <w:i w:val="0"/>
            <w:iCs w:val="0"/>
            <w:color w:val="auto"/>
            <w:sz w:val="24"/>
            <w:szCs w:val="24"/>
          </w:rPr>
          <w:delInstrText xml:space="preserve"> REF _Ref24055515 \h  \* MERGEFORMAT </w:delInstrText>
        </w:r>
        <w:r w:rsidRPr="00924D51" w:rsidDel="00E92211">
          <w:rPr>
            <w:rFonts w:ascii="Times New Roman" w:hAnsi="Times New Roman" w:cs="Times New Roman"/>
            <w:i w:val="0"/>
            <w:iCs w:val="0"/>
            <w:color w:val="auto"/>
            <w:sz w:val="24"/>
            <w:szCs w:val="24"/>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rsidP="00007AEA">
            <w:pPr>
              <w:jc w:val="center"/>
              <w:rPr>
                <w:rFonts w:ascii="Times New Roman" w:eastAsia="Yu Mincho" w:hAnsi="Times New Roman" w:cs="Times New Roman"/>
                <w:sz w:val="24"/>
                <w:szCs w:val="24"/>
                <w:lang w:eastAsia="ja-JP"/>
              </w:rPr>
            </w:pPr>
          </w:p>
        </w:tc>
        <w:tc>
          <w:tcPr>
            <w:tcW w:w="4465" w:type="pct"/>
            <w:vAlign w:val="center"/>
            <w:hideMark/>
          </w:tcPr>
          <w:p w14:paraId="77196138" w14:textId="444C5F4C" w:rsidR="00564BD6" w:rsidRPr="00B47B00" w:rsidRDefault="00564BD6" w:rsidP="00DD7E0C">
            <w:pPr>
              <w:rPr>
                <w:rFonts w:ascii="Times New Roman" w:eastAsia="Yu Mincho" w:hAnsi="Times New Roman" w:cs="Times New Roman"/>
                <w:sz w:val="24"/>
                <w:szCs w:val="24"/>
              </w:rPr>
            </w:pPr>
            <m:oMathPara>
              <m:oMath>
                <m:r>
                  <w:rPr>
                    <w:rFonts w:ascii="Cambria Math" w:hAnsi="Cambria Math" w:cs="Times New Roman"/>
                    <w:sz w:val="24"/>
                    <w:szCs w:val="24"/>
                  </w:rPr>
                  <m:t>δt=T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e>
                </m:d>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3B3A3F2" w14:textId="38BA178D" w:rsidR="00564BD6" w:rsidRPr="00E86BF0" w:rsidRDefault="00564BD6" w:rsidP="00007AE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209" w:author="Liu, Luyu" w:date="2020-06-13T23:17:00Z">
              <w:r w:rsidR="009D7465">
                <w:rPr>
                  <w:noProof/>
                </w:rPr>
                <w:t>1</w:t>
              </w:r>
            </w:ins>
            <w:del w:id="210" w:author="Liu, Luyu" w:date="2020-06-13T21:30:00Z">
              <w:r w:rsidDel="00373BEE">
                <w:rPr>
                  <w:noProof/>
                </w:rPr>
                <w:delText>2</w:delText>
              </w:r>
            </w:del>
            <w:r>
              <w:rPr>
                <w:noProof/>
              </w:rPr>
              <w:fldChar w:fldCharType="end"/>
            </w:r>
            <w:r>
              <w:rPr>
                <w:rFonts w:eastAsia="Yu Mincho"/>
                <w:lang w:eastAsia="ja-JP"/>
              </w:rPr>
              <w:t>)</w:t>
            </w:r>
          </w:p>
        </w:tc>
      </w:tr>
    </w:tbl>
    <w:p w14:paraId="02D5B8B0" w14:textId="37AD18E3"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lastRenderedPageBreak/>
        <w:t>Where t</w:t>
      </w:r>
      <w:r>
        <w:rPr>
          <w:rFonts w:ascii="Times New Roman" w:hAnsi="Times New Roman" w:cs="Times New Roman"/>
          <w:sz w:val="24"/>
          <w:szCs w:val="24"/>
          <w:vertAlign w:val="subscript"/>
        </w:rPr>
        <w:t xml:space="preserve">a </w:t>
      </w:r>
      <w:r>
        <w:rPr>
          <w:rFonts w:ascii="Times New Roman" w:hAnsi="Times New Roman" w:cs="Times New Roman"/>
          <w:sz w:val="24"/>
          <w:szCs w:val="24"/>
        </w:rPr>
        <w:t>is the passenger’s arrival time at the stop, t is the home departure time, δt</w:t>
      </w:r>
      <w:r>
        <w:rPr>
          <w:rFonts w:ascii="Times New Roman" w:hAnsi="Times New Roman" w:cs="Times New Roman"/>
          <w:sz w:val="24"/>
          <w:szCs w:val="24"/>
          <w:vertAlign w:val="subscript"/>
        </w:rPr>
        <w:t xml:space="preserve">w </w:t>
      </w:r>
      <w:r>
        <w:rPr>
          <w:rFonts w:ascii="Times New Roman" w:hAnsi="Times New Roman" w:cs="Times New Roman"/>
          <w:sz w:val="24"/>
          <w:szCs w:val="24"/>
        </w:rPr>
        <w:t>is the walking time, and T(t</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corresponding </w:t>
      </w:r>
      <w:r w:rsidR="0037671B">
        <w:rPr>
          <w:rFonts w:ascii="Times New Roman" w:hAnsi="Times New Roman" w:cs="Times New Roman"/>
          <w:sz w:val="24"/>
          <w:szCs w:val="24"/>
        </w:rPr>
        <w:t xml:space="preserve">bus </w:t>
      </w:r>
      <w:r>
        <w:rPr>
          <w:rFonts w:ascii="Times New Roman" w:hAnsi="Times New Roman" w:cs="Times New Roman"/>
          <w:sz w:val="24"/>
          <w:szCs w:val="24"/>
        </w:rPr>
        <w:t xml:space="preserve">boarding time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211" w:author="Liu, Luyu" w:date="2020-06-12T10:23:00Z">
        <w:r w:rsidRPr="00351FFE" w:rsidDel="00715901">
          <w:rPr>
            <w:rFonts w:ascii="Times New Roman" w:hAnsi="Times New Roman" w:cs="Times New Roman"/>
            <w:bCs/>
            <w:sz w:val="24"/>
            <w:szCs w:val="24"/>
          </w:rPr>
          <w:delText xml:space="preserve"> (AT)</w:delText>
        </w:r>
      </w:del>
    </w:p>
    <w:p w14:paraId="2D8BEE19" w14:textId="7E4977CD"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w:t>
      </w:r>
      <w:del w:id="212" w:author="Liu, Luyu" w:date="2020-06-12T10:23:00Z">
        <w:r w:rsidDel="00F26D71">
          <w:rPr>
            <w:rFonts w:ascii="Times New Roman" w:hAnsi="Times New Roman" w:cs="Times New Roman"/>
            <w:sz w:val="24"/>
            <w:szCs w:val="24"/>
          </w:rPr>
          <w:delText xml:space="preserve">HDT </w:delText>
        </w:r>
      </w:del>
      <w:ins w:id="213"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214" w:author="Liu, Luyu" w:date="2020-06-12T10:23:00Z">
        <w:r w:rsidDel="00F21561">
          <w:rPr>
            <w:rFonts w:ascii="Times New Roman" w:hAnsi="Times New Roman" w:cs="Times New Roman"/>
            <w:sz w:val="24"/>
            <w:szCs w:val="24"/>
          </w:rPr>
          <w:delText>HDT</w:delText>
        </w:r>
      </w:del>
      <w:ins w:id="215"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14AD9E56" w:rsidR="005A464A" w:rsidRPr="00B47B00" w:rsidRDefault="005A464A" w:rsidP="00EB7569">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⋅(T-T')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216" w:name="_Ref21883957"/>
            <w:bookmarkStart w:id="217"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218" w:author="Liu, Luyu" w:date="2020-06-13T23:17:00Z">
              <w:r w:rsidR="009D7465">
                <w:rPr>
                  <w:noProof/>
                </w:rPr>
                <w:t>2</w:t>
              </w:r>
            </w:ins>
            <w:del w:id="219" w:author="Liu, Luyu" w:date="2020-06-13T21:30:00Z">
              <w:r w:rsidR="000E6AA4" w:rsidDel="00373BEE">
                <w:rPr>
                  <w:noProof/>
                </w:rPr>
                <w:delText>3</w:delText>
              </w:r>
            </w:del>
            <w:r>
              <w:rPr>
                <w:noProof/>
              </w:rPr>
              <w:fldChar w:fldCharType="end"/>
            </w:r>
            <w:bookmarkEnd w:id="216"/>
            <w:r>
              <w:rPr>
                <w:rFonts w:eastAsia="Yu Mincho"/>
                <w:lang w:eastAsia="ja-JP"/>
              </w:rPr>
              <w:t>)</w:t>
            </w:r>
            <w:bookmarkEnd w:id="217"/>
          </w:p>
        </w:tc>
      </w:tr>
    </w:tbl>
    <w:p w14:paraId="1298E159" w14:textId="12604BF1"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δt is waiting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w:t>
      </w:r>
      <w:r w:rsidR="00AC14CC">
        <w:rPr>
          <w:rFonts w:ascii="Times New Roman" w:hAnsi="Times New Roman" w:cs="Times New Roman"/>
          <w:sz w:val="24"/>
          <w:szCs w:val="24"/>
        </w:rPr>
        <w:t>,</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220" w:author="Liu, Luyu" w:date="2020-06-13T12:35:00Z">
        <w:r w:rsidDel="00FA6C5B">
          <w:rPr>
            <w:rFonts w:ascii="Times New Roman" w:hAnsi="Times New Roman" w:cs="Times New Roman"/>
            <w:sz w:val="24"/>
            <w:szCs w:val="24"/>
          </w:rPr>
          <w:delText>TPS</w:delText>
        </w:r>
      </w:del>
      <w:ins w:id="221"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222" w:author="Liu, Luyu" w:date="2020-06-13T12:33:00Z">
        <w:r w:rsidDel="00307818">
          <w:rPr>
            <w:rFonts w:ascii="Times New Roman" w:hAnsi="Times New Roman" w:cs="Times New Roman"/>
            <w:sz w:val="24"/>
            <w:szCs w:val="24"/>
          </w:rPr>
          <w:delText>TPS</w:delText>
        </w:r>
      </w:del>
      <w:ins w:id="223"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224" w:author="Liu, Luyu" w:date="2020-06-12T10:23:00Z">
        <w:r w:rsidDel="004E63A0">
          <w:rPr>
            <w:rFonts w:ascii="Times New Roman" w:hAnsi="Times New Roman" w:cs="Times New Roman"/>
            <w:sz w:val="24"/>
            <w:szCs w:val="24"/>
          </w:rPr>
          <w:delText>AT</w:delText>
        </w:r>
      </w:del>
      <w:ins w:id="225"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Scheduled tactic</w:t>
      </w:r>
      <w:del w:id="226"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227" w:author="Liu, Luyu" w:date="2020-06-12T10:24:00Z">
        <w:r w:rsidDel="00715901">
          <w:rPr>
            <w:rFonts w:ascii="Times New Roman" w:hAnsi="Times New Roman" w:cs="Times New Roman"/>
            <w:sz w:val="24"/>
            <w:szCs w:val="24"/>
          </w:rPr>
          <w:delText xml:space="preserve">HDT </w:delText>
        </w:r>
      </w:del>
      <w:ins w:id="228"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59BE30E6" w:rsidR="005A464A" w:rsidRDefault="00EB7569" w:rsidP="00EB7569">
            <w:pPr>
              <w:rPr>
                <w:rFonts w:ascii="Times New Roman" w:hAnsi="Times New Roman" w:cs="Times New Roman"/>
                <w:sz w:val="24"/>
                <w:szCs w:val="24"/>
              </w:rPr>
            </w:pPr>
            <m:oMathPara>
              <m:oMath>
                <m:r>
                  <w:rPr>
                    <w:rFonts w:ascii="Cambria Math" w:hAnsi="Cambria Math" w:cs="Times New Roman"/>
                    <w:sz w:val="24"/>
                    <w:szCs w:val="24"/>
                  </w:rPr>
                  <m:t>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229" w:author="Liu, Luyu" w:date="2020-06-13T21:30:00Z">
              <w:r w:rsidR="00373BEE">
                <w:rPr>
                  <w:noProof/>
                </w:rPr>
                <w:t>3</w:t>
              </w:r>
            </w:ins>
            <w:del w:id="230"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60487D7C"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r w:rsidRPr="00143C44">
        <w:rPr>
          <w:rFonts w:ascii="Times New Roman" w:hAnsi="Times New Roman" w:cs="Times New Roman"/>
          <w:i/>
          <w:sz w:val="24"/>
          <w:szCs w:val="24"/>
        </w:rPr>
        <w:t>δt</w:t>
      </w:r>
      <w:r w:rsidRPr="00143C44">
        <w:rPr>
          <w:rFonts w:ascii="Times New Roman" w:hAnsi="Times New Roman" w:cs="Times New Roman"/>
          <w:i/>
          <w:sz w:val="24"/>
          <w:szCs w:val="24"/>
          <w:vertAlign w:val="subscript"/>
        </w:rPr>
        <w:t>w</w:t>
      </w:r>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r w:rsidRPr="00143C44">
        <w:rPr>
          <w:rFonts w:ascii="Times New Roman" w:hAnsi="Times New Roman" w:cs="Times New Roman"/>
          <w:i/>
          <w:sz w:val="24"/>
          <w:szCs w:val="24"/>
        </w:rPr>
        <w:t>T</w:t>
      </w:r>
      <w:r w:rsidRPr="00143C44">
        <w:rPr>
          <w:rFonts w:ascii="Times New Roman" w:hAnsi="Times New Roman" w:cs="Times New Roman"/>
          <w:i/>
          <w:sz w:val="24"/>
          <w:szCs w:val="24"/>
          <w:vertAlign w:val="superscript"/>
        </w:rPr>
        <w:t>*</w:t>
      </w:r>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68E337D1" w:rsidR="005A464A" w:rsidRDefault="005A464A" w:rsidP="005A464A">
      <w:pPr>
        <w:ind w:firstLine="720"/>
        <w:jc w:val="both"/>
        <w:rPr>
          <w:rFonts w:ascii="Times New Roman" w:hAnsi="Times New Roman" w:cs="Times New Roman"/>
          <w:sz w:val="24"/>
          <w:szCs w:val="24"/>
        </w:rPr>
      </w:pPr>
      <w:del w:id="231" w:author="Liu, Luyu" w:date="2020-06-13T12:32:00Z">
        <w:r w:rsidDel="00D04CF8">
          <w:rPr>
            <w:rFonts w:ascii="Times New Roman" w:hAnsi="Times New Roman" w:cs="Times New Roman"/>
            <w:sz w:val="24"/>
            <w:szCs w:val="24"/>
          </w:rPr>
          <w:delText xml:space="preserve">ST </w:delText>
        </w:r>
      </w:del>
      <w:ins w:id="232" w:author="Liu, Luyu" w:date="2020-06-13T12:32:00Z">
        <w:r w:rsidR="00D04CF8">
          <w:rPr>
            <w:rFonts w:ascii="Times New Roman" w:hAnsi="Times New Roman" w:cs="Times New Roman"/>
            <w:sz w:val="24"/>
            <w:szCs w:val="24"/>
          </w:rPr>
          <w:t xml:space="preserve">Scheduled tactic </w:t>
        </w:r>
      </w:ins>
      <w:r>
        <w:rPr>
          <w:rFonts w:ascii="Times New Roman" w:hAnsi="Times New Roman" w:cs="Times New Roman"/>
          <w:sz w:val="24"/>
          <w:szCs w:val="24"/>
        </w:rPr>
        <w:t xml:space="preserve">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policy </w:t>
      </w:r>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xml:space="preserve">, </w:t>
      </w:r>
      <w:del w:id="233" w:author="Liu, Luyu" w:date="2020-06-12T10:24:00Z">
        <w:r w:rsidDel="00BB34D0">
          <w:rPr>
            <w:rFonts w:ascii="Times New Roman" w:hAnsi="Times New Roman" w:cs="Times New Roman"/>
            <w:sz w:val="24"/>
            <w:szCs w:val="24"/>
          </w:rPr>
          <w:delText xml:space="preserve">ST </w:delText>
        </w:r>
      </w:del>
      <w:ins w:id="234" w:author="Liu, Luyu" w:date="2020-06-12T10:24:00Z">
        <w:r w:rsidR="00BB34D0">
          <w:rPr>
            <w:rFonts w:ascii="Times New Roman" w:hAnsi="Times New Roman" w:cs="Times New Roman"/>
            <w:sz w:val="24"/>
            <w:szCs w:val="24"/>
          </w:rPr>
          <w:t xml:space="preserve">scheduled tactic </w:t>
        </w:r>
      </w:ins>
      <w:r>
        <w:rPr>
          <w:rFonts w:ascii="Times New Roman" w:hAnsi="Times New Roman" w:cs="Times New Roman"/>
          <w:sz w:val="24"/>
          <w:szCs w:val="24"/>
        </w:rPr>
        <w:t xml:space="preserve">minimizes the missing risk. </w:t>
      </w:r>
      <w:del w:id="235" w:author="Liu, Luyu" w:date="2020-06-12T10:24:00Z">
        <w:r w:rsidDel="00BB34D0">
          <w:rPr>
            <w:rFonts w:ascii="Times New Roman" w:hAnsi="Times New Roman" w:cs="Times New Roman"/>
            <w:sz w:val="24"/>
            <w:szCs w:val="24"/>
          </w:rPr>
          <w:delText xml:space="preserve">ST </w:delText>
        </w:r>
      </w:del>
      <w:ins w:id="236" w:author="Liu, Luyu" w:date="2020-06-12T10:24:00Z">
        <w:r w:rsidR="00BB34D0">
          <w:rPr>
            <w:rFonts w:ascii="Times New Roman" w:hAnsi="Times New Roman" w:cs="Times New Roman"/>
            <w:sz w:val="24"/>
            <w:szCs w:val="24"/>
          </w:rPr>
          <w:t xml:space="preserve">Scheduled tactic </w:t>
        </w:r>
      </w:ins>
      <w:r>
        <w:rPr>
          <w:rFonts w:ascii="Times New Roman" w:hAnsi="Times New Roman" w:cs="Times New Roman"/>
          <w:sz w:val="24"/>
          <w:szCs w:val="24"/>
        </w:rPr>
        <w:t xml:space="preserve">is another benchmark for all </w:t>
      </w:r>
      <w:del w:id="237" w:author="Liu, Luyu" w:date="2020-06-13T12:35:00Z">
        <w:r w:rsidDel="00FA6C5B">
          <w:rPr>
            <w:rFonts w:ascii="Times New Roman" w:hAnsi="Times New Roman" w:cs="Times New Roman"/>
            <w:sz w:val="24"/>
            <w:szCs w:val="24"/>
          </w:rPr>
          <w:delText>TPSs</w:delText>
        </w:r>
      </w:del>
      <w:ins w:id="238"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3067BB84"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w:t>
      </w:r>
      <w:del w:id="239" w:author="Liu, Luyu" w:date="2020-06-12T10:24:00Z">
        <w:r w:rsidRPr="00351FFE" w:rsidDel="00FF1026">
          <w:rPr>
            <w:rFonts w:ascii="Times New Roman" w:hAnsi="Times New Roman" w:cs="Times New Roman"/>
            <w:bCs/>
            <w:sz w:val="24"/>
            <w:szCs w:val="24"/>
          </w:rPr>
          <w:delText xml:space="preserve"> (ET)</w:delText>
        </w:r>
      </w:del>
    </w:p>
    <w:p w14:paraId="05E9EBD8" w14:textId="4941FAA5"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del w:id="240" w:author="Liu, Luyu" w:date="2020-06-13T12:33:00Z">
        <w:r w:rsidDel="00307818">
          <w:rPr>
            <w:rFonts w:ascii="Times New Roman" w:hAnsi="Times New Roman" w:cs="Times New Roman"/>
            <w:sz w:val="24"/>
            <w:szCs w:val="24"/>
          </w:rPr>
          <w:delText>TPS</w:delText>
        </w:r>
      </w:del>
      <w:ins w:id="241"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is based on a user's personal experience with the transit system.</w:t>
      </w:r>
      <w:del w:id="242" w:author="Liu, Luyu" w:date="2020-06-15T19:57:00Z">
        <w:r w:rsidDel="00A246E6">
          <w:rPr>
            <w:rFonts w:ascii="Times New Roman" w:hAnsi="Times New Roman" w:cs="Times New Roman"/>
            <w:sz w:val="24"/>
            <w:szCs w:val="24"/>
          </w:rPr>
          <w:delText xml:space="preserve">  </w:delText>
        </w:r>
      </w:del>
      <w:ins w:id="24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w:t>
      </w:r>
      <w:del w:id="244" w:author="Liu, Luyu" w:date="2020-06-12T10:24:00Z">
        <w:r w:rsidDel="00BC552C">
          <w:rPr>
            <w:rFonts w:ascii="Times New Roman" w:hAnsi="Times New Roman" w:cs="Times New Roman"/>
            <w:sz w:val="24"/>
            <w:szCs w:val="24"/>
          </w:rPr>
          <w:delText xml:space="preserve">ET </w:delText>
        </w:r>
      </w:del>
      <w:ins w:id="245" w:author="Liu, Luyu" w:date="2020-06-12T10:24:00Z">
        <w:r w:rsidR="00BC552C">
          <w:rPr>
            <w:rFonts w:ascii="Times New Roman" w:hAnsi="Times New Roman" w:cs="Times New Roman"/>
            <w:sz w:val="24"/>
            <w:szCs w:val="24"/>
          </w:rPr>
          <w:t xml:space="preserve">empirical tactic </w:t>
        </w:r>
      </w:ins>
      <w:r>
        <w:rPr>
          <w:rFonts w:ascii="Times New Roman" w:hAnsi="Times New Roman" w:cs="Times New Roman"/>
          <w:sz w:val="24"/>
          <w:szCs w:val="24"/>
        </w:rPr>
        <w:t xml:space="preserve">is based on a learning function and memory. The learning function refers to the property derived from an empirical experience, such as average or minimum </w:t>
      </w:r>
      <w:del w:id="246" w:author="Liu, Luyu" w:date="2020-06-12T10:26:00Z">
        <w:r w:rsidDel="0021289C">
          <w:rPr>
            <w:rFonts w:ascii="Times New Roman" w:hAnsi="Times New Roman" w:cs="Times New Roman"/>
            <w:sz w:val="24"/>
            <w:szCs w:val="24"/>
          </w:rPr>
          <w:delText xml:space="preserve">wait </w:delText>
        </w:r>
      </w:del>
      <w:ins w:id="247" w:author="Liu, Luyu" w:date="2020-06-12T10:26:00Z">
        <w:r w:rsidR="0021289C">
          <w:rPr>
            <w:rFonts w:ascii="Times New Roman" w:hAnsi="Times New Roman" w:cs="Times New Roman"/>
            <w:sz w:val="24"/>
            <w:szCs w:val="24"/>
          </w:rPr>
          <w:t xml:space="preserve">arrival </w:t>
        </w:r>
      </w:ins>
      <w:r>
        <w:rPr>
          <w:rFonts w:ascii="Times New Roman" w:hAnsi="Times New Roman" w:cs="Times New Roman"/>
          <w:sz w:val="24"/>
          <w:szCs w:val="24"/>
        </w:rPr>
        <w:t>times; memory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25"/>
        <w:gridCol w:w="8225"/>
        <w:gridCol w:w="616"/>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56AE9C48" w:rsidR="005A464A" w:rsidRDefault="00AE57D8" w:rsidP="005A464A">
            <w:pPr>
              <w:jc w:val="both"/>
              <w:rPr>
                <w:rFonts w:ascii="Times New Roman" w:hAnsi="Times New Roman" w:cs="Times New Roman"/>
                <w:sz w:val="24"/>
                <w:szCs w:val="24"/>
              </w:rPr>
            </w:pPr>
            <m:oMathPara>
              <m:oMath>
                <m:r>
                  <w:rPr>
                    <w:rFonts w:ascii="Cambria Math" w:hAnsi="Cambria Math" w:cs="Times New Roman"/>
                    <w:sz w:val="24"/>
                    <w:szCs w:val="24"/>
                  </w:rPr>
                  <m:t>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6C9378" w14:textId="60732ED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248" w:author="Liu, Luyu" w:date="2020-06-13T23:17:00Z">
              <w:r w:rsidR="009D7465">
                <w:rPr>
                  <w:noProof/>
                </w:rPr>
                <w:t>4</w:t>
              </w:r>
            </w:ins>
            <w:del w:id="249" w:author="Liu, Luyu" w:date="2020-06-13T21:30:00Z">
              <w:r w:rsidDel="00373BEE">
                <w:rPr>
                  <w:noProof/>
                </w:rPr>
                <w:delText>9</w:delText>
              </w:r>
            </w:del>
            <w:r>
              <w:rPr>
                <w:noProof/>
              </w:rPr>
              <w:fldChar w:fldCharType="end"/>
            </w:r>
            <w:r>
              <w:rPr>
                <w:rFonts w:eastAsia="Yu Mincho"/>
                <w:lang w:eastAsia="ja-JP"/>
              </w:rPr>
              <w:t>)</w:t>
            </w:r>
          </w:p>
        </w:tc>
      </w:tr>
    </w:tbl>
    <w:p w14:paraId="6EEBDD89" w14:textId="03395F91" w:rsidR="005A464A" w:rsidRDefault="009D7465" w:rsidP="005A464A">
      <w:pPr>
        <w:jc w:val="both"/>
        <w:rPr>
          <w:rFonts w:ascii="Times New Roman" w:hAnsi="Times New Roman" w:cs="Times New Roman"/>
          <w:sz w:val="24"/>
          <w:szCs w:val="24"/>
        </w:rPr>
      </w:pPr>
      <w:ins w:id="250" w:author="Liu, Luyu" w:date="2020-06-13T23:19:00Z">
        <w:r>
          <w:rPr>
            <w:rFonts w:ascii="Times New Roman" w:hAnsi="Times New Roman" w:cs="Times New Roman"/>
            <w:sz w:val="24"/>
            <w:szCs w:val="24"/>
          </w:rPr>
          <w:t>W</w:t>
        </w:r>
      </w:ins>
      <w:del w:id="251" w:author="Liu, Luyu" w:date="2020-06-13T23:19:00Z">
        <w:r w:rsidR="005A464A" w:rsidDel="009D7465">
          <w:rPr>
            <w:rFonts w:ascii="Times New Roman" w:hAnsi="Times New Roman" w:cs="Times New Roman"/>
            <w:sz w:val="24"/>
            <w:szCs w:val="24"/>
          </w:rPr>
          <w:delText>w</w:delText>
        </w:r>
      </w:del>
      <w:r w:rsidR="005A464A">
        <w:rPr>
          <w:rFonts w:ascii="Times New Roman" w:hAnsi="Times New Roman" w:cs="Times New Roman"/>
          <w:sz w:val="24"/>
          <w:szCs w:val="24"/>
        </w:rPr>
        <w:t>here:</w:t>
      </w:r>
      <w:r w:rsidR="005A464A"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5A464A">
        <w:rPr>
          <w:rFonts w:ascii="Times New Roman" w:hAnsi="Times New Roman" w:cs="Times New Roman"/>
          <w:sz w:val="24"/>
          <w:szCs w:val="24"/>
        </w:rPr>
        <w:t xml:space="preserve"> is the user’s </w:t>
      </w:r>
      <w:r w:rsidR="00AE57D8">
        <w:rPr>
          <w:rFonts w:ascii="Times New Roman" w:hAnsi="Times New Roman" w:cs="Times New Roman"/>
          <w:sz w:val="24"/>
          <w:szCs w:val="24"/>
        </w:rPr>
        <w:t xml:space="preserve">empirical </w:t>
      </w:r>
      <w:r w:rsidR="005A464A">
        <w:rPr>
          <w:rFonts w:ascii="Times New Roman" w:hAnsi="Times New Roman" w:cs="Times New Roman"/>
          <w:sz w:val="24"/>
          <w:szCs w:val="24"/>
        </w:rPr>
        <w:t>arrival time at the bus trip</w:t>
      </w:r>
      <m:oMath>
        <m:r>
          <w:rPr>
            <w:rFonts w:ascii="Cambria Math" w:hAnsi="Cambria Math" w:cs="Times New Roman"/>
            <w:sz w:val="24"/>
            <w:szCs w:val="24"/>
          </w:rPr>
          <m:t>.</m:t>
        </m:r>
      </m:oMath>
      <w:r w:rsidR="005A464A">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5A464A">
        <w:rPr>
          <w:rFonts w:ascii="Times New Roman" w:hAnsi="Times New Roman" w:cs="Times New Roman"/>
          <w:sz w:val="24"/>
          <w:szCs w:val="24"/>
        </w:rPr>
        <w:t xml:space="preserve"> is the bus trip’s actual departure time on day </w:t>
      </w:r>
      <w:r w:rsidR="005A464A" w:rsidRPr="00377E1D">
        <w:rPr>
          <w:rFonts w:ascii="Times New Roman" w:hAnsi="Times New Roman" w:cs="Times New Roman"/>
          <w:i/>
          <w:sz w:val="24"/>
          <w:szCs w:val="24"/>
        </w:rPr>
        <w:t>i</w:t>
      </w:r>
      <w:r w:rsidR="005A464A">
        <w:rPr>
          <w:rFonts w:ascii="Times New Roman" w:hAnsi="Times New Roman" w:cs="Times New Roman"/>
          <w:sz w:val="24"/>
          <w:szCs w:val="24"/>
        </w:rPr>
        <w:t xml:space="preserve">, and </w:t>
      </w:r>
      <w:r w:rsidR="005A464A" w:rsidRPr="00377E1D">
        <w:rPr>
          <w:rStyle w:val="ItalicChar"/>
        </w:rPr>
        <w:t>n</w:t>
      </w:r>
      <w:r w:rsidR="005A464A">
        <w:rPr>
          <w:rFonts w:ascii="Times New Roman" w:hAnsi="Times New Roman" w:cs="Times New Roman"/>
          <w:sz w:val="24"/>
          <w:szCs w:val="24"/>
        </w:rPr>
        <w:t xml:space="preserve"> is the learning memory.</w:t>
      </w:r>
      <w:del w:id="252" w:author="Liu, Luyu" w:date="2020-06-15T19:57:00Z">
        <w:r w:rsidR="005A464A" w:rsidDel="00A246E6">
          <w:rPr>
            <w:rFonts w:ascii="Times New Roman" w:hAnsi="Times New Roman" w:cs="Times New Roman"/>
            <w:sz w:val="24"/>
            <w:szCs w:val="24"/>
          </w:rPr>
          <w:delText xml:space="preserve">  </w:delText>
        </w:r>
      </w:del>
      <w:ins w:id="253"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This is an idealistic, upper limit: the learning function can also have parameters reflecting learning rates and recall veracity. </w:t>
      </w:r>
    </w:p>
    <w:p w14:paraId="699ECEF2" w14:textId="147083A7" w:rsidR="005A464A" w:rsidRDefault="00E44002" w:rsidP="005A464A">
      <w:pPr>
        <w:ind w:firstLine="720"/>
        <w:jc w:val="both"/>
        <w:rPr>
          <w:rFonts w:ascii="Times New Roman" w:hAnsi="Times New Roman" w:cs="Times New Roman"/>
          <w:sz w:val="24"/>
          <w:szCs w:val="24"/>
        </w:rPr>
      </w:pPr>
      <w:ins w:id="254" w:author="Liu, Luyu" w:date="2020-06-12T10:31:00Z">
        <w:r>
          <w:rPr>
            <w:rFonts w:ascii="Times New Roman" w:hAnsi="Times New Roman" w:cs="Times New Roman"/>
            <w:sz w:val="24"/>
            <w:szCs w:val="24"/>
          </w:rPr>
          <w:t xml:space="preserve">We </w:t>
        </w:r>
      </w:ins>
      <w:ins w:id="255" w:author="Liu, Luyu" w:date="2020-06-12T10:32:00Z">
        <w:r w:rsidR="00C00330">
          <w:rPr>
            <w:rFonts w:ascii="Times New Roman" w:hAnsi="Times New Roman" w:cs="Times New Roman"/>
            <w:sz w:val="24"/>
            <w:szCs w:val="24"/>
          </w:rPr>
          <w:t>therefore calculate the average waiting time of different empirical tactics with different memory and learning function</w:t>
        </w:r>
      </w:ins>
      <w:ins w:id="256" w:author="Liu, Luyu" w:date="2020-06-12T10:33:00Z">
        <w:r w:rsidR="00C00330">
          <w:rPr>
            <w:rFonts w:ascii="Times New Roman" w:hAnsi="Times New Roman" w:cs="Times New Roman"/>
            <w:sz w:val="24"/>
            <w:szCs w:val="24"/>
          </w:rPr>
          <w:t xml:space="preserve"> to find the optimal parameters</w:t>
        </w:r>
      </w:ins>
      <w:ins w:id="257" w:author="Liu, Luyu" w:date="2020-06-12T10:32:00Z">
        <w:r w:rsidR="00C00330">
          <w:rPr>
            <w:rFonts w:ascii="Times New Roman" w:hAnsi="Times New Roman" w:cs="Times New Roman"/>
            <w:sz w:val="24"/>
            <w:szCs w:val="24"/>
          </w:rPr>
          <w:t xml:space="preserve">. </w:t>
        </w:r>
      </w:ins>
      <w:r w:rsidR="005A464A" w:rsidRPr="007B318F">
        <w:rPr>
          <w:rFonts w:ascii="Times New Roman" w:hAnsi="Times New Roman" w:cs="Times New Roman"/>
          <w:sz w:val="24"/>
          <w:szCs w:val="24"/>
        </w:rPr>
        <w:fldChar w:fldCharType="begin"/>
      </w:r>
      <w:r w:rsidR="005A464A" w:rsidRPr="007B318F">
        <w:rPr>
          <w:rFonts w:ascii="Times New Roman" w:hAnsi="Times New Roman" w:cs="Times New Roman"/>
          <w:sz w:val="24"/>
          <w:szCs w:val="24"/>
        </w:rPr>
        <w:instrText xml:space="preserve"> REF _Ref16256479 \h  \* MERGEFORMAT </w:instrText>
      </w:r>
      <w:r w:rsidR="005A464A" w:rsidRPr="007B318F">
        <w:rPr>
          <w:rFonts w:ascii="Times New Roman" w:hAnsi="Times New Roman" w:cs="Times New Roman"/>
          <w:sz w:val="24"/>
          <w:szCs w:val="24"/>
        </w:rPr>
      </w:r>
      <w:r w:rsidR="005A464A" w:rsidRPr="007B318F">
        <w:rPr>
          <w:rFonts w:ascii="Times New Roman" w:hAnsi="Times New Roman" w:cs="Times New Roman"/>
          <w:sz w:val="24"/>
          <w:szCs w:val="24"/>
        </w:rPr>
        <w:fldChar w:fldCharType="separate"/>
      </w:r>
      <w:ins w:id="258" w:author="Liu, Luyu" w:date="2020-06-13T23:17:00Z">
        <w:r w:rsidR="009D7465" w:rsidRPr="009D7465">
          <w:rPr>
            <w:rFonts w:ascii="Times New Roman" w:hAnsi="Times New Roman" w:cs="Times New Roman"/>
            <w:sz w:val="24"/>
            <w:szCs w:val="24"/>
            <w:rPrChange w:id="259" w:author="Liu, Luyu" w:date="2020-06-13T23:17:00Z">
              <w:rPr/>
            </w:rPrChange>
          </w:rPr>
          <w:t xml:space="preserve">Figure </w:t>
        </w:r>
        <w:r w:rsidR="009D7465" w:rsidRPr="009D7465">
          <w:rPr>
            <w:rFonts w:ascii="Times New Roman" w:hAnsi="Times New Roman" w:cs="Times New Roman"/>
            <w:noProof/>
            <w:sz w:val="24"/>
            <w:szCs w:val="24"/>
            <w:rPrChange w:id="260" w:author="Liu, Luyu" w:date="2020-06-13T23:17:00Z">
              <w:rPr>
                <w:noProof/>
              </w:rPr>
            </w:rPrChange>
          </w:rPr>
          <w:t>3</w:t>
        </w:r>
      </w:ins>
      <w:del w:id="261" w:author="Liu, Luyu" w:date="2020-06-13T23:17:00Z">
        <w:r w:rsidR="005A464A" w:rsidRPr="00351FFE" w:rsidDel="009D7465">
          <w:rPr>
            <w:rFonts w:ascii="Times New Roman" w:hAnsi="Times New Roman" w:cs="Times New Roman"/>
            <w:sz w:val="24"/>
            <w:szCs w:val="24"/>
          </w:rPr>
          <w:delText xml:space="preserve">Figure </w:delText>
        </w:r>
        <w:r w:rsidR="005A464A" w:rsidRPr="00351FFE" w:rsidDel="009D7465">
          <w:rPr>
            <w:rFonts w:ascii="Times New Roman" w:hAnsi="Times New Roman" w:cs="Times New Roman"/>
            <w:noProof/>
            <w:sz w:val="24"/>
            <w:szCs w:val="24"/>
          </w:rPr>
          <w:delText>3</w:delText>
        </w:r>
      </w:del>
      <w:r w:rsidR="005A464A" w:rsidRPr="007B318F">
        <w:rPr>
          <w:rFonts w:ascii="Times New Roman" w:hAnsi="Times New Roman" w:cs="Times New Roman"/>
          <w:sz w:val="24"/>
          <w:szCs w:val="24"/>
        </w:rPr>
        <w:fldChar w:fldCharType="end"/>
      </w:r>
      <w:r w:rsidR="005A464A" w:rsidRPr="007B318F">
        <w:rPr>
          <w:rFonts w:ascii="Times New Roman" w:hAnsi="Times New Roman" w:cs="Times New Roman"/>
          <w:sz w:val="24"/>
          <w:szCs w:val="24"/>
        </w:rPr>
        <w:t xml:space="preserve"> v</w:t>
      </w:r>
      <w:r w:rsidR="005A464A">
        <w:rPr>
          <w:rFonts w:ascii="Times New Roman" w:hAnsi="Times New Roman" w:cs="Times New Roman"/>
          <w:sz w:val="24"/>
          <w:szCs w:val="24"/>
        </w:rPr>
        <w:t xml:space="preserve">isualizes </w:t>
      </w:r>
      <w:del w:id="262" w:author="Liu, Luyu" w:date="2020-06-14T15:42:00Z">
        <w:r w:rsidR="005A464A" w:rsidDel="00FD1721">
          <w:rPr>
            <w:rFonts w:ascii="Times New Roman" w:hAnsi="Times New Roman" w:cs="Times New Roman"/>
            <w:sz w:val="24"/>
            <w:szCs w:val="24"/>
          </w:rPr>
          <w:delText xml:space="preserve">results </w:delText>
        </w:r>
      </w:del>
      <w:ins w:id="263" w:author="Liu, Luyu" w:date="2020-06-14T15:42:00Z">
        <w:r w:rsidR="00FD1721">
          <w:rPr>
            <w:rFonts w:ascii="Times New Roman" w:hAnsi="Times New Roman" w:cs="Times New Roman"/>
            <w:sz w:val="24"/>
            <w:szCs w:val="24"/>
          </w:rPr>
          <w:t>average waiting time derived</w:t>
        </w:r>
        <w:r w:rsidR="00FD1721">
          <w:rPr>
            <w:rFonts w:ascii="Times New Roman" w:hAnsi="Times New Roman" w:cs="Times New Roman"/>
            <w:sz w:val="24"/>
            <w:szCs w:val="24"/>
          </w:rPr>
          <w:t xml:space="preserve"> </w:t>
        </w:r>
      </w:ins>
      <w:r w:rsidR="005A464A">
        <w:rPr>
          <w:rFonts w:ascii="Times New Roman" w:hAnsi="Times New Roman" w:cs="Times New Roman"/>
          <w:sz w:val="24"/>
          <w:szCs w:val="24"/>
        </w:rPr>
        <w:t xml:space="preserve">from </w:t>
      </w:r>
      <w:del w:id="264" w:author="Liu, Luyu" w:date="2020-06-12T10:31:00Z">
        <w:r w:rsidR="005A464A" w:rsidDel="009D1D85">
          <w:rPr>
            <w:rFonts w:ascii="Times New Roman" w:hAnsi="Times New Roman" w:cs="Times New Roman"/>
            <w:sz w:val="24"/>
            <w:szCs w:val="24"/>
          </w:rPr>
          <w:delText xml:space="preserve">our </w:delText>
        </w:r>
      </w:del>
      <w:ins w:id="265" w:author="Liu, Luyu" w:date="2020-06-12T10:31:00Z">
        <w:r w:rsidR="009D1D85">
          <w:rPr>
            <w:rFonts w:ascii="Times New Roman" w:hAnsi="Times New Roman" w:cs="Times New Roman"/>
            <w:sz w:val="24"/>
            <w:szCs w:val="24"/>
          </w:rPr>
          <w:t xml:space="preserve">the GTFS-APC </w:t>
        </w:r>
      </w:ins>
      <w:r w:rsidR="005A464A">
        <w:rPr>
          <w:rFonts w:ascii="Times New Roman" w:hAnsi="Times New Roman" w:cs="Times New Roman"/>
          <w:sz w:val="24"/>
          <w:szCs w:val="24"/>
        </w:rPr>
        <w:t xml:space="preserve">data based on two learning functions (averaging and minimum </w:t>
      </w:r>
      <w:del w:id="266" w:author="Liu, Luyu" w:date="2020-06-12T10:26:00Z">
        <w:r w:rsidR="005A464A" w:rsidDel="00D273AF">
          <w:rPr>
            <w:rFonts w:ascii="Times New Roman" w:hAnsi="Times New Roman" w:cs="Times New Roman"/>
            <w:sz w:val="24"/>
            <w:szCs w:val="24"/>
          </w:rPr>
          <w:delText xml:space="preserve">wait </w:delText>
        </w:r>
      </w:del>
      <w:ins w:id="267" w:author="Liu, Luyu" w:date="2020-06-12T10:26:00Z">
        <w:r w:rsidR="00D273AF">
          <w:rPr>
            <w:rFonts w:ascii="Times New Roman" w:hAnsi="Times New Roman" w:cs="Times New Roman"/>
            <w:sz w:val="24"/>
            <w:szCs w:val="24"/>
          </w:rPr>
          <w:t xml:space="preserve">arrival </w:t>
        </w:r>
      </w:ins>
      <w:r w:rsidR="005A464A">
        <w:rPr>
          <w:rFonts w:ascii="Times New Roman" w:hAnsi="Times New Roman" w:cs="Times New Roman"/>
          <w:sz w:val="24"/>
          <w:szCs w:val="24"/>
        </w:rPr>
        <w:t xml:space="preserve">times) with memory ranging 1 </w:t>
      </w:r>
      <w:del w:id="268" w:author="Liu, Luyu" w:date="2020-06-13T21:17:00Z">
        <w:r w:rsidR="005A464A" w:rsidDel="00F961A0">
          <w:rPr>
            <w:rFonts w:ascii="Times New Roman" w:hAnsi="Times New Roman" w:cs="Times New Roman"/>
            <w:sz w:val="24"/>
            <w:szCs w:val="24"/>
          </w:rPr>
          <w:delText>-</w:delText>
        </w:r>
      </w:del>
      <w:ins w:id="269" w:author="Liu, Luyu" w:date="2020-06-13T21:17:00Z">
        <w:r w:rsidR="00F961A0">
          <w:rPr>
            <w:rFonts w:ascii="Times New Roman" w:hAnsi="Times New Roman" w:cs="Times New Roman"/>
            <w:sz w:val="24"/>
            <w:szCs w:val="24"/>
          </w:rPr>
          <w:t>–</w:t>
        </w:r>
      </w:ins>
      <w:r w:rsidR="005A464A">
        <w:rPr>
          <w:rFonts w:ascii="Times New Roman" w:hAnsi="Times New Roman" w:cs="Times New Roman"/>
          <w:sz w:val="24"/>
          <w:szCs w:val="24"/>
        </w:rPr>
        <w:t xml:space="preserve"> 9</w:t>
      </w:r>
      <w:ins w:id="270" w:author="Liu, Luyu" w:date="2020-06-13T21:17:00Z">
        <w:r w:rsidR="00F961A0">
          <w:rPr>
            <w:rFonts w:ascii="Times New Roman" w:hAnsi="Times New Roman" w:cs="Times New Roman"/>
            <w:sz w:val="24"/>
            <w:szCs w:val="24"/>
          </w:rPr>
          <w:t xml:space="preserve"> days</w:t>
        </w:r>
      </w:ins>
      <w:r w:rsidR="005A464A">
        <w:rPr>
          <w:rFonts w:ascii="Times New Roman" w:hAnsi="Times New Roman" w:cs="Times New Roman"/>
          <w:sz w:val="24"/>
          <w:szCs w:val="24"/>
        </w:rPr>
        <w:t>.</w:t>
      </w:r>
      <w:del w:id="271" w:author="Liu, Luyu" w:date="2020-06-15T19:57:00Z">
        <w:r w:rsidR="005A464A" w:rsidDel="00A246E6">
          <w:rPr>
            <w:rFonts w:ascii="Times New Roman" w:hAnsi="Times New Roman" w:cs="Times New Roman"/>
            <w:sz w:val="24"/>
            <w:szCs w:val="24"/>
          </w:rPr>
          <w:delText xml:space="preserve">  </w:delText>
        </w:r>
      </w:del>
      <w:ins w:id="272"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Note that average waiting time increases with longer memory with averaging learning function</w:t>
      </w:r>
      <w:r w:rsidR="005A464A" w:rsidRPr="007B318F">
        <w:rPr>
          <w:rFonts w:ascii="Times New Roman" w:hAnsi="Times New Roman" w:cs="Times New Roman"/>
          <w:sz w:val="24"/>
          <w:szCs w:val="24"/>
        </w:rPr>
        <w:t>.</w:t>
      </w:r>
      <w:del w:id="273" w:author="Liu, Luyu" w:date="2020-06-15T19:57:00Z">
        <w:r w:rsidR="005A464A" w:rsidDel="00A246E6">
          <w:rPr>
            <w:rFonts w:ascii="Times New Roman" w:hAnsi="Times New Roman" w:cs="Times New Roman"/>
            <w:sz w:val="24"/>
            <w:szCs w:val="24"/>
          </w:rPr>
          <w:delText xml:space="preserve">  </w:delText>
        </w:r>
      </w:del>
      <w:ins w:id="274"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Learning the average wait time is a poor strategy due to the sudden jump in time penalty associated with missing a bus.</w:t>
      </w:r>
      <w:del w:id="275" w:author="Liu, Luyu" w:date="2020-06-15T19:57:00Z">
        <w:r w:rsidR="005A464A" w:rsidDel="00A246E6">
          <w:rPr>
            <w:rFonts w:ascii="Times New Roman" w:hAnsi="Times New Roman" w:cs="Times New Roman"/>
            <w:sz w:val="24"/>
            <w:szCs w:val="24"/>
          </w:rPr>
          <w:delText xml:space="preserve">  </w:delText>
        </w:r>
      </w:del>
      <w:ins w:id="276"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contrast, learning the minimum </w:t>
      </w:r>
      <w:del w:id="277" w:author="Liu, Luyu" w:date="2020-06-12T10:26:00Z">
        <w:r w:rsidR="005A464A" w:rsidDel="00EF7412">
          <w:rPr>
            <w:rFonts w:ascii="Times New Roman" w:hAnsi="Times New Roman" w:cs="Times New Roman"/>
            <w:sz w:val="24"/>
            <w:szCs w:val="24"/>
          </w:rPr>
          <w:delText xml:space="preserve">wait </w:delText>
        </w:r>
      </w:del>
      <w:ins w:id="278" w:author="Liu, Luyu" w:date="2020-06-12T10:26:00Z">
        <w:r w:rsidR="00EF7412">
          <w:rPr>
            <w:rFonts w:ascii="Times New Roman" w:hAnsi="Times New Roman" w:cs="Times New Roman"/>
            <w:sz w:val="24"/>
            <w:szCs w:val="24"/>
          </w:rPr>
          <w:t xml:space="preserve">arrival </w:t>
        </w:r>
      </w:ins>
      <w:r w:rsidR="005A464A">
        <w:rPr>
          <w:rFonts w:ascii="Times New Roman" w:hAnsi="Times New Roman" w:cs="Times New Roman"/>
          <w:sz w:val="24"/>
          <w:szCs w:val="24"/>
        </w:rPr>
        <w:t>time is a more effective strategy that tends to improve with longer memory, although this improvement is volatile due to the volatility of that empirical parameter.</w:t>
      </w:r>
      <w:del w:id="279" w:author="Liu, Luyu" w:date="2020-06-15T19:57:00Z">
        <w:r w:rsidR="005A464A" w:rsidDel="00A246E6">
          <w:rPr>
            <w:rFonts w:ascii="Times New Roman" w:hAnsi="Times New Roman" w:cs="Times New Roman"/>
            <w:sz w:val="24"/>
            <w:szCs w:val="24"/>
          </w:rPr>
          <w:delText xml:space="preserve">  </w:delText>
        </w:r>
      </w:del>
      <w:ins w:id="280"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the analysis presented later in this paper, we use an </w:t>
      </w:r>
      <w:del w:id="281" w:author="Liu, Luyu" w:date="2020-06-12T10:25:00Z">
        <w:r w:rsidR="005A464A" w:rsidDel="004220D9">
          <w:rPr>
            <w:rFonts w:ascii="Times New Roman" w:hAnsi="Times New Roman" w:cs="Times New Roman"/>
            <w:sz w:val="24"/>
            <w:szCs w:val="24"/>
          </w:rPr>
          <w:delText xml:space="preserve">ET </w:delText>
        </w:r>
      </w:del>
      <w:ins w:id="282" w:author="Liu, Luyu" w:date="2020-06-12T10:25:00Z">
        <w:r w:rsidR="004220D9">
          <w:rPr>
            <w:rFonts w:ascii="Times New Roman" w:hAnsi="Times New Roman" w:cs="Times New Roman"/>
            <w:sz w:val="24"/>
            <w:szCs w:val="24"/>
          </w:rPr>
          <w:t xml:space="preserve">empirical </w:t>
        </w:r>
      </w:ins>
      <w:r w:rsidR="005A464A">
        <w:rPr>
          <w:rFonts w:ascii="Times New Roman" w:hAnsi="Times New Roman" w:cs="Times New Roman"/>
          <w:sz w:val="24"/>
          <w:szCs w:val="24"/>
        </w:rPr>
        <w:t xml:space="preserve">based in minimal </w:t>
      </w:r>
      <w:del w:id="283" w:author="Liu, Luyu" w:date="2020-06-12T10:26:00Z">
        <w:r w:rsidR="005A464A" w:rsidDel="0021289C">
          <w:rPr>
            <w:rFonts w:ascii="Times New Roman" w:hAnsi="Times New Roman" w:cs="Times New Roman"/>
            <w:sz w:val="24"/>
            <w:szCs w:val="24"/>
          </w:rPr>
          <w:delText xml:space="preserve">wait </w:delText>
        </w:r>
      </w:del>
      <w:ins w:id="284" w:author="Liu, Luyu" w:date="2020-06-12T10:26:00Z">
        <w:r w:rsidR="0039009C">
          <w:rPr>
            <w:rFonts w:ascii="Times New Roman" w:hAnsi="Times New Roman" w:cs="Times New Roman"/>
            <w:sz w:val="24"/>
            <w:szCs w:val="24"/>
          </w:rPr>
          <w:t>ar</w:t>
        </w:r>
        <w:r w:rsidR="0021289C">
          <w:rPr>
            <w:rFonts w:ascii="Times New Roman" w:hAnsi="Times New Roman" w:cs="Times New Roman"/>
            <w:sz w:val="24"/>
            <w:szCs w:val="24"/>
          </w:rPr>
          <w:t xml:space="preserve">rival </w:t>
        </w:r>
      </w:ins>
      <w:r w:rsidR="005A464A">
        <w:rPr>
          <w:rFonts w:ascii="Times New Roman" w:hAnsi="Times New Roman" w:cs="Times New Roman"/>
          <w:sz w:val="24"/>
          <w:szCs w:val="24"/>
        </w:rPr>
        <w:t>times with memory = 6.</w:t>
      </w:r>
    </w:p>
    <w:p w14:paraId="0C7615A0" w14:textId="7E875504" w:rsidR="005A464A" w:rsidRPr="00125961" w:rsidRDefault="005A464A" w:rsidP="005A464A">
      <w:pPr>
        <w:ind w:firstLine="720"/>
        <w:jc w:val="both"/>
        <w:rPr>
          <w:rFonts w:ascii="Times New Roman" w:hAnsi="Times New Roman" w:cs="Times New Roman"/>
          <w:sz w:val="24"/>
          <w:szCs w:val="24"/>
        </w:rPr>
      </w:pPr>
      <w:del w:id="285" w:author="Liu, Luyu" w:date="2020-06-15T19:57:00Z">
        <w:r w:rsidDel="00A246E6">
          <w:rPr>
            <w:rFonts w:ascii="Times New Roman" w:hAnsi="Times New Roman" w:cs="Times New Roman"/>
            <w:sz w:val="24"/>
            <w:szCs w:val="24"/>
          </w:rPr>
          <w:delText xml:space="preserve">   </w:delText>
        </w:r>
      </w:del>
      <w:ins w:id="286" w:author="Liu, Luyu" w:date="2020-06-15T19:57:00Z">
        <w:r w:rsidR="00A246E6">
          <w:rPr>
            <w:rFonts w:ascii="Times New Roman" w:hAnsi="Times New Roman" w:cs="Times New Roman"/>
            <w:sz w:val="24"/>
            <w:szCs w:val="24"/>
          </w:rPr>
          <w:t xml:space="preserve"> </w:t>
        </w:r>
      </w:ins>
    </w:p>
    <w:p w14:paraId="29284A55" w14:textId="77777777" w:rsidR="005A464A" w:rsidRDefault="005A464A" w:rsidP="005A464A">
      <w:pPr>
        <w:pStyle w:val="TimesNewRoman"/>
        <w:keepNext/>
        <w:jc w:val="center"/>
      </w:pPr>
      <w:r>
        <w:rPr>
          <w:noProof/>
        </w:rPr>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5455FEAD" w:rsidR="005A464A" w:rsidRDefault="005A464A" w:rsidP="005A464A">
      <w:pPr>
        <w:pStyle w:val="IndentTimesNewRoman"/>
        <w:ind w:firstLine="0"/>
        <w:jc w:val="center"/>
      </w:pPr>
      <w:bookmarkStart w:id="287" w:name="_Ref16256479"/>
      <w:r>
        <w:t xml:space="preserve">Figure </w:t>
      </w:r>
      <w:fldSimple w:instr=" SEQ Figure \* ARABIC ">
        <w:ins w:id="288" w:author="Liu, Luyu" w:date="2020-06-14T15:41:00Z">
          <w:r w:rsidR="00FD1721">
            <w:rPr>
              <w:noProof/>
            </w:rPr>
            <w:t>2</w:t>
          </w:r>
        </w:ins>
        <w:del w:id="289" w:author="Liu, Luyu" w:date="2020-06-14T15:41:00Z">
          <w:r w:rsidDel="00FD1721">
            <w:rPr>
              <w:noProof/>
            </w:rPr>
            <w:delText>3</w:delText>
          </w:r>
        </w:del>
      </w:fldSimple>
      <w:bookmarkEnd w:id="287"/>
      <w:r>
        <w:rPr>
          <w:noProof/>
        </w:rPr>
        <w:t>:</w:t>
      </w:r>
      <w:r>
        <w:t xml:space="preserve"> the </w:t>
      </w:r>
      <w:ins w:id="290" w:author="Liu, Luyu" w:date="2020-06-12T10:27:00Z">
        <w:r w:rsidR="000E2D42">
          <w:t xml:space="preserve">average </w:t>
        </w:r>
      </w:ins>
      <w:r>
        <w:t xml:space="preserve">waiting time of </w:t>
      </w:r>
      <w:del w:id="291" w:author="Liu, Luyu" w:date="2020-06-12T10:27:00Z">
        <w:r w:rsidDel="000E2D42">
          <w:delText xml:space="preserve">ET family </w:delText>
        </w:r>
      </w:del>
      <w:ins w:id="292" w:author="Liu, Luyu" w:date="2020-06-12T10:27:00Z">
        <w:r w:rsidR="000E2D42">
          <w:t xml:space="preserve">empirical tactics </w:t>
        </w:r>
      </w:ins>
      <w:r>
        <w:t xml:space="preserve">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293" w:author="Liu, Luyu" w:date="2020-06-12T15:30:00Z">
        <w:r w:rsidRPr="00351FFE" w:rsidDel="00D6693C">
          <w:rPr>
            <w:rFonts w:ascii="Times New Roman" w:hAnsi="Times New Roman" w:cs="Times New Roman"/>
            <w:bCs/>
            <w:sz w:val="24"/>
            <w:szCs w:val="24"/>
          </w:rPr>
          <w:delText xml:space="preserve"> (GT)</w:delText>
        </w:r>
      </w:del>
    </w:p>
    <w:p w14:paraId="5A8B4F02" w14:textId="2AF6AF08" w:rsidR="001F6E54" w:rsidDel="005B1FF1" w:rsidRDefault="001F6E54" w:rsidP="005A464A">
      <w:pPr>
        <w:jc w:val="both"/>
        <w:rPr>
          <w:del w:id="294"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w:t>
      </w:r>
      <w:ins w:id="295" w:author="Liu, Luyu" w:date="2020-06-12T15:33:00Z">
        <w:r w:rsidR="00DC0516">
          <w:rPr>
            <w:rFonts w:ascii="Times New Roman" w:hAnsi="Times New Roman" w:cs="Times New Roman"/>
            <w:sz w:val="24"/>
            <w:szCs w:val="24"/>
          </w:rPr>
          <w:t>many</w:t>
        </w:r>
      </w:ins>
      <w:ins w:id="296" w:author="Liu, Luyu" w:date="2020-06-12T15:29:00Z">
        <w:r w:rsidR="00D6693C">
          <w:rPr>
            <w:rFonts w:ascii="Times New Roman" w:hAnsi="Times New Roman" w:cs="Times New Roman"/>
            <w:sz w:val="24"/>
            <w:szCs w:val="24"/>
          </w:rPr>
          <w:t xml:space="preserve"> </w:t>
        </w:r>
      </w:ins>
      <w:ins w:id="297" w:author="Liu, Luyu" w:date="2020-06-12T14:46:00Z">
        <w:r w:rsidR="005B1FF1">
          <w:rPr>
            <w:rFonts w:ascii="Times New Roman" w:hAnsi="Times New Roman" w:cs="Times New Roman"/>
            <w:sz w:val="24"/>
            <w:szCs w:val="24"/>
          </w:rPr>
          <w:t xml:space="preserve">real-time </w:t>
        </w:r>
      </w:ins>
      <w:del w:id="298"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299" w:author="Liu, Luyu" w:date="2020-06-12T14:45:00Z">
        <w:r w:rsidDel="005B1FF1">
          <w:rPr>
            <w:rFonts w:ascii="Times New Roman" w:hAnsi="Times New Roman" w:cs="Times New Roman"/>
            <w:sz w:val="24"/>
            <w:szCs w:val="24"/>
          </w:rPr>
          <w:delText>, for GTFS’s na</w:delText>
        </w:r>
      </w:del>
      <w:ins w:id="300" w:author="Liu, Luyu" w:date="2020-06-12T14:45:00Z">
        <w:r w:rsidR="005B1FF1">
          <w:rPr>
            <w:rFonts w:ascii="Times New Roman" w:hAnsi="Times New Roman" w:cs="Times New Roman"/>
            <w:sz w:val="24"/>
            <w:szCs w:val="24"/>
          </w:rPr>
          <w:t xml:space="preserve"> and planning </w:t>
        </w:r>
      </w:ins>
      <w:ins w:id="301" w:author="Liu, Luyu" w:date="2020-06-12T14:46:00Z">
        <w:r w:rsidR="005B1FF1">
          <w:rPr>
            <w:rFonts w:ascii="Times New Roman" w:hAnsi="Times New Roman" w:cs="Times New Roman"/>
            <w:sz w:val="24"/>
            <w:szCs w:val="24"/>
          </w:rPr>
          <w:t>algorithm</w:t>
        </w:r>
      </w:ins>
      <w:ins w:id="302" w:author="Liu, Luyu" w:date="2020-06-12T15:43:00Z">
        <w:r w:rsidR="00EC5123">
          <w:rPr>
            <w:rFonts w:ascii="Times New Roman" w:hAnsi="Times New Roman" w:cs="Times New Roman"/>
            <w:sz w:val="24"/>
            <w:szCs w:val="24"/>
          </w:rPr>
          <w:t>s</w:t>
        </w:r>
      </w:ins>
      <w:ins w:id="303" w:author="Liu, Luyu" w:date="2020-06-12T15:28:00Z">
        <w:r w:rsidR="00D6693C">
          <w:rPr>
            <w:rFonts w:ascii="Times New Roman" w:hAnsi="Times New Roman" w:cs="Times New Roman"/>
            <w:sz w:val="24"/>
            <w:szCs w:val="24"/>
          </w:rPr>
          <w:t xml:space="preserve">: most </w:t>
        </w:r>
      </w:ins>
      <w:ins w:id="304" w:author="Liu, Luyu" w:date="2020-06-12T15:29:00Z">
        <w:r w:rsidR="00D6693C">
          <w:rPr>
            <w:rFonts w:ascii="Times New Roman" w:hAnsi="Times New Roman" w:cs="Times New Roman"/>
            <w:sz w:val="24"/>
            <w:szCs w:val="24"/>
          </w:rPr>
          <w:t xml:space="preserve">trip planning apps do not have a buffer time or wait time between the </w:t>
        </w:r>
      </w:ins>
      <w:ins w:id="305" w:author="Liu, Luyu" w:date="2020-06-12T15:33:00Z">
        <w:r w:rsidR="00DC0516">
          <w:rPr>
            <w:rFonts w:ascii="Times New Roman" w:hAnsi="Times New Roman" w:cs="Times New Roman"/>
            <w:sz w:val="24"/>
            <w:szCs w:val="24"/>
          </w:rPr>
          <w:t xml:space="preserve">initial </w:t>
        </w:r>
      </w:ins>
      <w:ins w:id="306" w:author="Liu, Luyu" w:date="2020-06-12T15:30:00Z">
        <w:r w:rsidR="00D6693C">
          <w:rPr>
            <w:rFonts w:ascii="Times New Roman" w:hAnsi="Times New Roman" w:cs="Times New Roman"/>
            <w:sz w:val="24"/>
            <w:szCs w:val="24"/>
          </w:rPr>
          <w:t xml:space="preserve">walking </w:t>
        </w:r>
      </w:ins>
      <w:ins w:id="307" w:author="Liu, Luyu" w:date="2020-06-12T15:43:00Z">
        <w:r w:rsidR="00EC5123">
          <w:rPr>
            <w:rFonts w:ascii="Times New Roman" w:hAnsi="Times New Roman" w:cs="Times New Roman"/>
            <w:sz w:val="24"/>
            <w:szCs w:val="24"/>
          </w:rPr>
          <w:t>phase</w:t>
        </w:r>
      </w:ins>
      <w:ins w:id="308" w:author="Liu, Luyu" w:date="2020-06-12T15:30:00Z">
        <w:r w:rsidR="00D6693C">
          <w:rPr>
            <w:rFonts w:ascii="Times New Roman" w:hAnsi="Times New Roman" w:cs="Times New Roman"/>
            <w:sz w:val="24"/>
            <w:szCs w:val="24"/>
          </w:rPr>
          <w:t xml:space="preserve"> and </w:t>
        </w:r>
      </w:ins>
      <w:ins w:id="309" w:author="Liu, Luyu" w:date="2020-06-12T15:44:00Z">
        <w:r w:rsidR="00EC5123">
          <w:rPr>
            <w:rFonts w:ascii="Times New Roman" w:hAnsi="Times New Roman" w:cs="Times New Roman"/>
            <w:sz w:val="24"/>
            <w:szCs w:val="24"/>
          </w:rPr>
          <w:t xml:space="preserve">the </w:t>
        </w:r>
      </w:ins>
      <w:ins w:id="310" w:author="Liu, Luyu" w:date="2020-06-12T15:30:00Z">
        <w:r w:rsidR="00D6693C">
          <w:rPr>
            <w:rFonts w:ascii="Times New Roman" w:hAnsi="Times New Roman" w:cs="Times New Roman"/>
            <w:sz w:val="24"/>
            <w:szCs w:val="24"/>
          </w:rPr>
          <w:t xml:space="preserve">transit </w:t>
        </w:r>
      </w:ins>
      <w:ins w:id="311" w:author="Liu, Luyu" w:date="2020-06-12T15:44:00Z">
        <w:r w:rsidR="00EC5123">
          <w:rPr>
            <w:rFonts w:ascii="Times New Roman" w:hAnsi="Times New Roman" w:cs="Times New Roman"/>
            <w:sz w:val="24"/>
            <w:szCs w:val="24"/>
          </w:rPr>
          <w:t>phase</w:t>
        </w:r>
      </w:ins>
      <w:ins w:id="312" w:author="Liu, Luyu" w:date="2020-06-12T14:46:00Z">
        <w:r w:rsidR="005B1FF1">
          <w:rPr>
            <w:rFonts w:ascii="Times New Roman" w:hAnsi="Times New Roman" w:cs="Times New Roman"/>
            <w:sz w:val="24"/>
            <w:szCs w:val="24"/>
          </w:rPr>
          <w:t>.</w:t>
        </w:r>
      </w:ins>
      <w:ins w:id="313" w:author="Liu, Luyu" w:date="2020-06-12T15:30:00Z">
        <w:r w:rsidR="00D6693C">
          <w:rPr>
            <w:rFonts w:ascii="Times New Roman" w:hAnsi="Times New Roman" w:cs="Times New Roman"/>
            <w:sz w:val="24"/>
            <w:szCs w:val="24"/>
          </w:rPr>
          <w:t xml:space="preserve"> The default assumption is the user will arrive at the same time when the bus arrive thus achieve shortest waiting time.</w:t>
        </w:r>
      </w:ins>
    </w:p>
    <w:p w14:paraId="084C7C66" w14:textId="0BBA7E1F" w:rsidR="005A464A" w:rsidRDefault="005A464A" w:rsidP="005A464A">
      <w:pPr>
        <w:jc w:val="both"/>
        <w:rPr>
          <w:rFonts w:ascii="Times New Roman" w:hAnsi="Times New Roman" w:cs="Times New Roman"/>
          <w:sz w:val="24"/>
          <w:szCs w:val="24"/>
        </w:rPr>
      </w:pPr>
      <w:del w:id="314"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ins w:id="315" w:author="Liu, Luyu" w:date="2020-06-12T15:31:00Z">
        <w:r w:rsidR="00D6693C">
          <w:rPr>
            <w:rFonts w:ascii="Times New Roman" w:hAnsi="Times New Roman" w:cs="Times New Roman"/>
            <w:sz w:val="24"/>
            <w:szCs w:val="24"/>
          </w:rPr>
          <w:t>Therefore, based on the same logic, a</w:t>
        </w:r>
      </w:ins>
      <w:del w:id="316" w:author="Liu, Luyu" w:date="2020-06-12T15:31:00Z">
        <w:r w:rsidDel="00D6693C">
          <w:rPr>
            <w:rFonts w:ascii="Times New Roman" w:hAnsi="Times New Roman" w:cs="Times New Roman"/>
            <w:sz w:val="24"/>
            <w:szCs w:val="24"/>
          </w:rPr>
          <w:delText xml:space="preserve">A </w:delText>
        </w:r>
      </w:del>
      <w:del w:id="317" w:author="Liu, Luyu" w:date="2020-06-12T15:32:00Z">
        <w:r w:rsidDel="00D6693C">
          <w:rPr>
            <w:rFonts w:ascii="Times New Roman" w:hAnsi="Times New Roman" w:cs="Times New Roman"/>
            <w:sz w:val="24"/>
            <w:szCs w:val="24"/>
          </w:rPr>
          <w:delText>GT u</w:delText>
        </w:r>
      </w:del>
      <w:ins w:id="318"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319" w:author="Liu, Luyu" w:date="2020-06-16T19:22:00Z">
        <w:r w:rsidR="001C320A">
          <w:rPr>
            <w:rFonts w:ascii="Times New Roman" w:hAnsi="Times New Roman" w:cs="Times New Roman"/>
            <w:sz w:val="24"/>
            <w:szCs w:val="24"/>
          </w:rPr>
          <w:t xml:space="preserve">will </w:t>
        </w:r>
      </w:ins>
      <w:del w:id="320"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321" w:author="Liu, Luyu" w:date="2020-06-12T14:47:00Z">
        <w:r w:rsidDel="005B1FF1">
          <w:rPr>
            <w:rFonts w:ascii="Times New Roman" w:hAnsi="Times New Roman" w:cs="Times New Roman"/>
            <w:sz w:val="24"/>
            <w:szCs w:val="24"/>
          </w:rPr>
          <w:delText xml:space="preserve">ETD </w:delText>
        </w:r>
      </w:del>
      <w:ins w:id="322"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only leaving home when the bus’s </w:t>
      </w:r>
      <w:del w:id="323" w:author="Liu, Luyu" w:date="2020-06-12T15:33:00Z">
        <w:r w:rsidDel="00D6693C">
          <w:rPr>
            <w:rFonts w:ascii="Times New Roman" w:hAnsi="Times New Roman" w:cs="Times New Roman"/>
            <w:sz w:val="24"/>
            <w:szCs w:val="24"/>
          </w:rPr>
          <w:delText xml:space="preserve">ETD </w:delText>
        </w:r>
      </w:del>
      <w:ins w:id="324" w:author="Liu, Luyu" w:date="2020-06-12T15:33:00Z">
        <w:r w:rsidR="00D6693C">
          <w:rPr>
            <w:rFonts w:ascii="Times New Roman" w:hAnsi="Times New Roman" w:cs="Times New Roman"/>
            <w:sz w:val="24"/>
            <w:szCs w:val="24"/>
          </w:rPr>
          <w:t>estimated time of departure</w:t>
        </w:r>
      </w:ins>
      <w:del w:id="325"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326" w:author="Liu, Luyu" w:date="2020-06-13T21:36:00Z">
        <w:r w:rsidR="00373BEE">
          <w:rPr>
            <w:rFonts w:ascii="Times New Roman" w:hAnsi="Times New Roman" w:cs="Times New Roman"/>
            <w:sz w:val="24"/>
            <w:szCs w:val="24"/>
          </w:rPr>
          <w:t>. The pseudo code is:</w:t>
        </w:r>
      </w:ins>
      <w:del w:id="327"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8" w:author="Liu, Luyu" w:date="2020-06-13T21:41:00Z">
          <w:tblPr>
            <w:tblW w:w="4950" w:type="pct"/>
            <w:jc w:val="center"/>
            <w:tblLook w:val="04A0" w:firstRow="1" w:lastRow="0" w:firstColumn="1" w:lastColumn="0" w:noHBand="0" w:noVBand="1"/>
          </w:tblPr>
        </w:tblPrChange>
      </w:tblPr>
      <w:tblGrid>
        <w:gridCol w:w="365"/>
        <w:gridCol w:w="8165"/>
        <w:gridCol w:w="736"/>
        <w:tblGridChange w:id="329">
          <w:tblGrid>
            <w:gridCol w:w="365"/>
            <w:gridCol w:w="8165"/>
            <w:gridCol w:w="736"/>
          </w:tblGrid>
        </w:tblGridChange>
      </w:tblGrid>
      <w:tr w:rsidR="005A464A" w14:paraId="541806EB" w14:textId="77777777" w:rsidTr="00FF08DF">
        <w:trPr>
          <w:trHeight w:val="580"/>
          <w:trPrChange w:id="330" w:author="Liu, Luyu" w:date="2020-06-13T21:41:00Z">
            <w:trPr>
              <w:trHeight w:val="580"/>
              <w:jc w:val="center"/>
            </w:trPr>
          </w:trPrChange>
        </w:trPr>
        <w:tc>
          <w:tcPr>
            <w:tcW w:w="256" w:type="pct"/>
            <w:vAlign w:val="center"/>
            <w:tcPrChange w:id="331"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332" w:author="Liu, Luyu" w:date="2020-06-13T21:41:00Z">
              <w:tcPr>
                <w:tcW w:w="4463" w:type="pct"/>
                <w:vAlign w:val="center"/>
                <w:hideMark/>
              </w:tcPr>
            </w:tcPrChange>
          </w:tcPr>
          <w:p w14:paraId="72DDA24B" w14:textId="77777777" w:rsidR="00D838A7" w:rsidRDefault="00373BEE">
            <w:pPr>
              <w:rPr>
                <w:ins w:id="333" w:author="Liu, Luyu" w:date="2020-06-15T21:07:00Z"/>
                <w:rFonts w:ascii="Times New Roman" w:eastAsia="Yu Mincho" w:hAnsi="Times New Roman" w:cs="Times New Roman"/>
                <w:b/>
                <w:sz w:val="24"/>
                <w:szCs w:val="24"/>
              </w:rPr>
            </w:pPr>
            <w:ins w:id="334" w:author="Liu, Luyu" w:date="2020-06-13T21:37:00Z">
              <w:r w:rsidRPr="00373BEE">
                <w:rPr>
                  <w:rFonts w:ascii="Times New Roman" w:eastAsia="Yu Mincho" w:hAnsi="Times New Roman" w:cs="Times New Roman"/>
                  <w:b/>
                  <w:sz w:val="24"/>
                  <w:szCs w:val="24"/>
                  <w:rPrChange w:id="335"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336"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0A5E17E0" w:rsidR="00373BEE" w:rsidRPr="00D838A7" w:rsidRDefault="00D838A7">
            <w:pPr>
              <w:rPr>
                <w:ins w:id="337" w:author="Liu, Luyu" w:date="2020-06-13T21:39:00Z"/>
                <w:rFonts w:ascii="Times New Roman" w:eastAsia="Yu Mincho" w:hAnsi="Times New Roman" w:cs="Times New Roman"/>
                <w:b/>
                <w:sz w:val="24"/>
                <w:szCs w:val="24"/>
                <w:rPrChange w:id="338" w:author="Liu, Luyu" w:date="2020-06-15T21:07:00Z">
                  <w:rPr>
                    <w:ins w:id="339" w:author="Liu, Luyu" w:date="2020-06-13T21:39:00Z"/>
                    <w:rFonts w:ascii="Times New Roman" w:eastAsia="Yu Mincho" w:hAnsi="Times New Roman" w:cs="Times New Roman"/>
                    <w:sz w:val="24"/>
                    <w:szCs w:val="24"/>
                  </w:rPr>
                </w:rPrChange>
              </w:rPr>
            </w:pPr>
            <w:ins w:id="340" w:author="Liu, Luyu" w:date="2020-06-15T21:07:00Z">
              <w:r>
                <w:rPr>
                  <w:rFonts w:ascii="Times New Roman" w:eastAsia="Yu Mincho" w:hAnsi="Times New Roman" w:cs="Times New Roman"/>
                  <w:b/>
                  <w:sz w:val="24"/>
                  <w:szCs w:val="24"/>
                </w:rPr>
                <w:t xml:space="preserve">   </w:t>
              </w:r>
            </w:ins>
            <w:ins w:id="341" w:author="Liu, Luyu" w:date="2020-06-13T21:38:00Z">
              <w:r w:rsidR="00373BEE">
                <w:rPr>
                  <w:rFonts w:ascii="Times New Roman" w:eastAsia="Yu Mincho" w:hAnsi="Times New Roman" w:cs="Times New Roman"/>
                  <w:b/>
                  <w:sz w:val="24"/>
                  <w:szCs w:val="24"/>
                </w:rPr>
                <w:t xml:space="preserve">if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w:ins>
          </w:p>
          <w:p w14:paraId="6070749B" w14:textId="77777777" w:rsidR="00D838A7" w:rsidRDefault="00A246E6">
            <w:pPr>
              <w:rPr>
                <w:ins w:id="342" w:author="Liu, Luyu" w:date="2020-06-15T21:08:00Z"/>
                <w:rFonts w:ascii="Times New Roman" w:eastAsia="Yu Mincho" w:hAnsi="Times New Roman" w:cs="Times New Roman"/>
                <w:sz w:val="24"/>
                <w:szCs w:val="24"/>
              </w:rPr>
            </w:pPr>
            <w:ins w:id="343" w:author="Liu, Luyu" w:date="2020-06-15T19:57:00Z">
              <w:r>
                <w:rPr>
                  <w:rFonts w:ascii="Times New Roman" w:eastAsia="Yu Mincho" w:hAnsi="Times New Roman" w:cs="Times New Roman"/>
                  <w:sz w:val="24"/>
                  <w:szCs w:val="24"/>
                </w:rPr>
                <w:t xml:space="preserve"> </w:t>
              </w:r>
            </w:ins>
            <w:ins w:id="344" w:author="Liu, Luyu" w:date="2020-06-15T21:07:00Z">
              <w:r w:rsidR="00D838A7">
                <w:rPr>
                  <w:rFonts w:ascii="Times New Roman" w:eastAsia="Yu Mincho" w:hAnsi="Times New Roman" w:cs="Times New Roman"/>
                  <w:sz w:val="24"/>
                  <w:szCs w:val="24"/>
                </w:rPr>
                <w:t xml:space="preserve">     </w:t>
              </w:r>
            </w:ins>
            <w:ins w:id="345" w:author="Liu, Luyu" w:date="2020-06-13T21:39:00Z">
              <w:r w:rsidR="00373BEE">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oMath>
            </w:ins>
          </w:p>
          <w:p w14:paraId="45522CAD" w14:textId="5F5AE63D" w:rsidR="00373BEE" w:rsidRPr="001C320A" w:rsidRDefault="00D838A7">
            <w:pPr>
              <w:rPr>
                <w:ins w:id="346" w:author="Liu, Luyu" w:date="2020-06-13T21:39:00Z"/>
                <w:rFonts w:ascii="Times New Roman" w:eastAsia="Yu Mincho" w:hAnsi="Times New Roman" w:cs="Times New Roman"/>
                <w:sz w:val="24"/>
                <w:szCs w:val="24"/>
              </w:rPr>
            </w:pPr>
            <w:ins w:id="347" w:author="Liu, Luyu" w:date="2020-06-15T21:08:00Z">
              <w:r>
                <w:rPr>
                  <w:rFonts w:ascii="Times New Roman" w:eastAsia="Yu Mincho" w:hAnsi="Times New Roman" w:cs="Times New Roman"/>
                  <w:sz w:val="24"/>
                  <w:szCs w:val="24"/>
                </w:rPr>
                <w:t xml:space="preserve">   </w:t>
              </w:r>
            </w:ins>
            <w:ins w:id="348" w:author="Liu, Luyu" w:date="2020-06-13T21:39:00Z">
              <w:r w:rsidR="00373BEE" w:rsidRPr="005C7EF1">
                <w:rPr>
                  <w:rFonts w:ascii="Times New Roman" w:eastAsia="Yu Mincho" w:hAnsi="Times New Roman" w:cs="Times New Roman"/>
                  <w:b/>
                  <w:sz w:val="24"/>
                  <w:szCs w:val="24"/>
                  <w:rPrChange w:id="349" w:author="Liu, Luyu" w:date="2020-06-13T21:41:00Z">
                    <w:rPr>
                      <w:rFonts w:ascii="Times New Roman" w:eastAsia="Yu Mincho" w:hAnsi="Times New Roman" w:cs="Times New Roman"/>
                      <w:sz w:val="24"/>
                      <w:szCs w:val="24"/>
                    </w:rPr>
                  </w:rPrChange>
                </w:rPr>
                <w:t>else</w:t>
              </w:r>
            </w:ins>
          </w:p>
          <w:p w14:paraId="64D59C42" w14:textId="6F518A76" w:rsidR="000D4D12" w:rsidRDefault="00D838A7">
            <w:pPr>
              <w:rPr>
                <w:ins w:id="350" w:author="Liu, Luyu" w:date="2020-06-13T21:44:00Z"/>
                <w:rFonts w:ascii="Times New Roman" w:eastAsia="Yu Mincho" w:hAnsi="Times New Roman" w:cs="Times New Roman"/>
                <w:sz w:val="24"/>
                <w:szCs w:val="24"/>
              </w:rPr>
            </w:pPr>
            <w:ins w:id="351" w:author="Liu, Luyu" w:date="2020-06-15T21:08:00Z">
              <w:r>
                <w:rPr>
                  <w:rFonts w:ascii="Times New Roman" w:eastAsia="Yu Mincho" w:hAnsi="Times New Roman" w:cs="Times New Roman"/>
                  <w:sz w:val="24"/>
                  <w:szCs w:val="24"/>
                </w:rPr>
                <w:t xml:space="preserve">      </w:t>
              </w:r>
            </w:ins>
            <w:ins w:id="352"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373BEE">
            <w:pPr>
              <w:rPr>
                <w:rFonts w:ascii="Times New Roman" w:eastAsia="Yu Mincho" w:hAnsi="Times New Roman" w:cs="Times New Roman"/>
                <w:sz w:val="24"/>
                <w:szCs w:val="24"/>
                <w:rPrChange w:id="353" w:author="Liu, Luyu" w:date="2020-06-13T21:40:00Z">
                  <w:rPr>
                    <w:rFonts w:ascii="Times New Roman" w:hAnsi="Times New Roman" w:cs="Times New Roman"/>
                    <w:sz w:val="24"/>
                    <w:szCs w:val="24"/>
                  </w:rPr>
                </w:rPrChange>
              </w:rPr>
            </w:pPr>
            <m:oMathPara>
              <m:oMath>
                <m:sSub>
                  <m:sSubPr>
                    <m:ctrlPr>
                      <w:del w:id="354" w:author="Liu, Luyu" w:date="2020-06-12T14:47:00Z">
                        <w:rPr>
                          <w:rFonts w:ascii="Cambria Math" w:hAnsi="Cambria Math" w:cs="Times New Roman"/>
                          <w:i/>
                          <w:sz w:val="24"/>
                          <w:szCs w:val="24"/>
                        </w:rPr>
                      </w:del>
                    </m:ctrlPr>
                  </m:sSubPr>
                  <m:e>
                    <m:r>
                      <w:del w:id="355" w:author="Liu, Luyu" w:date="2020-06-12T14:47:00Z">
                        <w:rPr>
                          <w:rFonts w:ascii="Cambria Math" w:hAnsi="Cambria Math" w:cs="Times New Roman"/>
                          <w:sz w:val="24"/>
                          <w:szCs w:val="24"/>
                        </w:rPr>
                        <m:t>t</m:t>
                      </w:del>
                    </m:r>
                  </m:e>
                  <m:sub>
                    <m:r>
                      <w:del w:id="356" w:author="Liu, Luyu" w:date="2020-06-12T14:47:00Z">
                        <w:rPr>
                          <w:rFonts w:ascii="Cambria Math" w:hAnsi="Cambria Math" w:cs="Times New Roman"/>
                          <w:sz w:val="24"/>
                          <w:szCs w:val="24"/>
                        </w:rPr>
                        <m:t>hd</m:t>
                      </w:del>
                    </m:r>
                  </m:sub>
                </m:sSub>
                <m:r>
                  <w:del w:id="357" w:author="Liu, Luyu" w:date="2020-06-13T21:40:00Z">
                    <w:rPr>
                      <w:rFonts w:ascii="Cambria Math" w:hAnsi="Cambria Math" w:cs="Times New Roman"/>
                      <w:sz w:val="24"/>
                      <w:szCs w:val="24"/>
                    </w:rPr>
                    <m:t>=</m:t>
                  </w:del>
                </m:r>
                <m:sSub>
                  <m:sSubPr>
                    <m:ctrlPr>
                      <w:del w:id="358" w:author="Liu, Luyu" w:date="2020-06-12T14:47:00Z">
                        <w:rPr>
                          <w:rFonts w:ascii="Cambria Math" w:hAnsi="Cambria Math" w:cs="Times New Roman"/>
                          <w:i/>
                          <w:sz w:val="24"/>
                          <w:szCs w:val="24"/>
                        </w:rPr>
                      </w:del>
                    </m:ctrlPr>
                  </m:sSubPr>
                  <m:e>
                    <m:r>
                      <w:del w:id="359" w:author="Liu, Luyu" w:date="2020-06-12T14:47:00Z">
                        <w:rPr>
                          <w:rFonts w:ascii="Cambria Math" w:hAnsi="Cambria Math" w:cs="Times New Roman"/>
                          <w:sz w:val="24"/>
                          <w:szCs w:val="24"/>
                        </w:rPr>
                        <m:t>t</m:t>
                      </w:del>
                    </m:r>
                  </m:e>
                  <m:sub>
                    <m:r>
                      <w:del w:id="360" w:author="Liu, Luyu" w:date="2020-06-12T14:47:00Z">
                        <w:rPr>
                          <w:rFonts w:ascii="Cambria Math" w:hAnsi="Cambria Math" w:cs="Times New Roman"/>
                          <w:sz w:val="24"/>
                          <w:szCs w:val="24"/>
                        </w:rPr>
                        <m:t>cu</m:t>
                      </w:del>
                    </m:r>
                  </m:sub>
                </m:sSub>
                <m:r>
                  <w:del w:id="361" w:author="Liu, Luyu" w:date="2020-06-13T21:40:00Z">
                    <w:rPr>
                      <w:rFonts w:ascii="Cambria Math" w:hAnsi="Cambria Math" w:cs="Times New Roman"/>
                      <w:sz w:val="24"/>
                      <w:szCs w:val="24"/>
                    </w:rPr>
                    <m:t xml:space="preserve">, if </m:t>
                  </w:del>
                </m:r>
                <m:sSub>
                  <m:sSubPr>
                    <m:ctrlPr>
                      <w:del w:id="362" w:author="Liu, Luyu" w:date="2020-06-13T21:40:00Z">
                        <w:rPr>
                          <w:rFonts w:ascii="Cambria Math" w:hAnsi="Cambria Math" w:cs="Times New Roman"/>
                          <w:i/>
                          <w:sz w:val="24"/>
                          <w:szCs w:val="24"/>
                        </w:rPr>
                      </w:del>
                    </m:ctrlPr>
                  </m:sSubPr>
                  <m:e>
                    <m:r>
                      <w:del w:id="363" w:author="Liu, Luyu" w:date="2020-06-13T21:40:00Z">
                        <w:rPr>
                          <w:rFonts w:ascii="Cambria Math" w:hAnsi="Cambria Math" w:cs="Times New Roman"/>
                          <w:sz w:val="24"/>
                          <w:szCs w:val="24"/>
                        </w:rPr>
                        <m:t>t</m:t>
                      </w:del>
                    </m:r>
                  </m:e>
                  <m:sub>
                    <m:r>
                      <w:del w:id="364" w:author="Liu, Luyu" w:date="2020-06-13T21:40:00Z">
                        <w:rPr>
                          <w:rFonts w:ascii="Cambria Math" w:hAnsi="Cambria Math" w:cs="Times New Roman"/>
                          <w:sz w:val="24"/>
                          <w:szCs w:val="24"/>
                        </w:rPr>
                        <m:t>c</m:t>
                      </w:del>
                    </m:r>
                    <m:r>
                      <w:del w:id="365" w:author="Liu, Luyu" w:date="2020-06-12T14:48:00Z">
                        <w:rPr>
                          <w:rFonts w:ascii="Cambria Math" w:hAnsi="Cambria Math" w:cs="Times New Roman"/>
                          <w:sz w:val="24"/>
                          <w:szCs w:val="24"/>
                        </w:rPr>
                        <m:t>u</m:t>
                      </w:del>
                    </m:r>
                  </m:sub>
                </m:sSub>
                <m:r>
                  <w:del w:id="366" w:author="Liu, Luyu" w:date="2020-06-13T21:40:00Z">
                    <w:rPr>
                      <w:rFonts w:ascii="Cambria Math" w:hAnsi="Cambria Math" w:cs="Times New Roman"/>
                      <w:sz w:val="24"/>
                      <w:szCs w:val="24"/>
                    </w:rPr>
                    <m:t>+δ</m:t>
                  </w:del>
                </m:r>
                <m:sSub>
                  <m:sSubPr>
                    <m:ctrlPr>
                      <w:del w:id="367" w:author="Liu, Luyu" w:date="2020-06-13T21:40:00Z">
                        <w:rPr>
                          <w:rFonts w:ascii="Cambria Math" w:hAnsi="Cambria Math" w:cs="Times New Roman"/>
                          <w:i/>
                          <w:sz w:val="24"/>
                          <w:szCs w:val="24"/>
                        </w:rPr>
                      </w:del>
                    </m:ctrlPr>
                  </m:sSubPr>
                  <m:e>
                    <m:r>
                      <w:del w:id="368" w:author="Liu, Luyu" w:date="2020-06-13T21:40:00Z">
                        <w:rPr>
                          <w:rFonts w:ascii="Cambria Math" w:hAnsi="Cambria Math" w:cs="Times New Roman"/>
                          <w:sz w:val="24"/>
                          <w:szCs w:val="24"/>
                        </w:rPr>
                        <m:t>t</m:t>
                      </w:del>
                    </m:r>
                  </m:e>
                  <m:sub>
                    <m:r>
                      <w:del w:id="369" w:author="Liu, Luyu" w:date="2020-06-13T21:40:00Z">
                        <w:rPr>
                          <w:rFonts w:ascii="Cambria Math" w:hAnsi="Cambria Math" w:cs="Times New Roman"/>
                          <w:sz w:val="24"/>
                          <w:szCs w:val="24"/>
                        </w:rPr>
                        <m:t>w</m:t>
                      </w:del>
                    </m:r>
                  </m:sub>
                </m:sSub>
                <m:r>
                  <w:del w:id="370" w:author="Liu, Luyu" w:date="2020-06-13T21:40:00Z">
                    <w:rPr>
                      <w:rFonts w:ascii="Cambria Math" w:hAnsi="Cambria Math" w:cs="Times New Roman"/>
                      <w:sz w:val="24"/>
                      <w:szCs w:val="24"/>
                    </w:rPr>
                    <m:t>≥</m:t>
                  </w:del>
                </m:r>
                <m:sSub>
                  <m:sSubPr>
                    <m:ctrlPr>
                      <w:del w:id="371" w:author="Liu, Luyu" w:date="2020-06-12T15:23:00Z">
                        <w:rPr>
                          <w:rFonts w:ascii="Cambria Math" w:hAnsi="Cambria Math" w:cs="Times New Roman"/>
                          <w:i/>
                          <w:sz w:val="24"/>
                          <w:szCs w:val="24"/>
                        </w:rPr>
                      </w:del>
                    </m:ctrlPr>
                  </m:sSubPr>
                  <m:e>
                    <m:r>
                      <w:del w:id="372" w:author="Liu, Luyu" w:date="2020-06-12T15:23:00Z">
                        <w:rPr>
                          <w:rFonts w:ascii="Cambria Math" w:hAnsi="Cambria Math" w:cs="Times New Roman"/>
                          <w:sz w:val="24"/>
                          <w:szCs w:val="24"/>
                        </w:rPr>
                        <m:t>T</m:t>
                      </w:del>
                    </m:r>
                  </m:e>
                  <m:sub>
                    <m:r>
                      <w:del w:id="373" w:author="Liu, Luyu" w:date="2020-06-12T15:23:00Z">
                        <w:rPr>
                          <w:rFonts w:ascii="Cambria Math" w:hAnsi="Cambria Math" w:cs="Times New Roman"/>
                          <w:sz w:val="24"/>
                          <w:szCs w:val="24"/>
                        </w:rPr>
                        <m:t>ex</m:t>
                      </w:del>
                    </m:r>
                  </m:sub>
                </m:sSub>
              </m:oMath>
            </m:oMathPara>
          </w:p>
        </w:tc>
        <w:tc>
          <w:tcPr>
            <w:tcW w:w="280" w:type="pct"/>
            <w:vAlign w:val="center"/>
            <w:hideMark/>
            <w:tcPrChange w:id="374" w:author="Liu, Luyu" w:date="2020-06-13T21:41:00Z">
              <w:tcPr>
                <w:tcW w:w="280" w:type="pct"/>
                <w:vAlign w:val="center"/>
                <w:hideMark/>
              </w:tcPr>
            </w:tcPrChange>
          </w:tcPr>
          <w:p w14:paraId="2973A1EF" w14:textId="1DCB32E3"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375" w:author="Liu, Luyu" w:date="2020-06-13T23:17:00Z">
              <w:r w:rsidR="009D7465">
                <w:rPr>
                  <w:noProof/>
                </w:rPr>
                <w:t>5</w:t>
              </w:r>
            </w:ins>
            <w:del w:id="376" w:author="Liu, Luyu" w:date="2020-06-13T16:27:00Z">
              <w:r w:rsidDel="004C1D89">
                <w:rPr>
                  <w:noProof/>
                </w:rPr>
                <w:delText>10</w:delText>
              </w:r>
            </w:del>
            <w:r>
              <w:rPr>
                <w:noProof/>
              </w:rPr>
              <w:fldChar w:fldCharType="end"/>
            </w:r>
            <w:r>
              <w:rPr>
                <w:rFonts w:eastAsia="Yu Mincho"/>
                <w:lang w:eastAsia="ja-JP"/>
              </w:rPr>
              <w:t>)</w:t>
            </w:r>
          </w:p>
        </w:tc>
      </w:tr>
    </w:tbl>
    <w:p w14:paraId="38CE4EF2" w14:textId="6EFAD1D4"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D24C8C">
        <w:rPr>
          <w:rFonts w:ascii="Times New Roman" w:hAnsi="Times New Roman" w:cs="Times New Roman"/>
          <w:sz w:val="24"/>
          <w:szCs w:val="24"/>
        </w:rPr>
        <w:t>: T</w:t>
      </w:r>
      <w:r w:rsidR="00D24C8C">
        <w:rPr>
          <w:rFonts w:ascii="Times New Roman" w:hAnsi="Times New Roman" w:cs="Times New Roman"/>
          <w:sz w:val="24"/>
          <w:szCs w:val="24"/>
          <w:vertAlign w:val="subscript"/>
        </w:rPr>
        <w:t>e</w:t>
      </w:r>
      <w:r>
        <w:rPr>
          <w:rFonts w:ascii="Times New Roman" w:hAnsi="Times New Roman" w:cs="Times New Roman"/>
          <w:sz w:val="24"/>
          <w:szCs w:val="24"/>
        </w:rPr>
        <w:t xml:space="preserve"> is the scheduled bus’s </w:t>
      </w:r>
      <w:del w:id="377" w:author="Liu, Luyu" w:date="2020-06-12T16:00:00Z">
        <w:r w:rsidDel="006B052E">
          <w:rPr>
            <w:rFonts w:ascii="Times New Roman" w:hAnsi="Times New Roman" w:cs="Times New Roman"/>
            <w:sz w:val="24"/>
            <w:szCs w:val="24"/>
          </w:rPr>
          <w:delText xml:space="preserve">ETD </w:delText>
        </w:r>
      </w:del>
      <w:ins w:id="378" w:author="Liu, Luyu" w:date="2020-06-12T16:00:00Z">
        <w:r w:rsidR="006B052E">
          <w:rPr>
            <w:rFonts w:ascii="Times New Roman" w:hAnsi="Times New Roman" w:cs="Times New Roman"/>
            <w:sz w:val="24"/>
            <w:szCs w:val="24"/>
          </w:rPr>
          <w:t>estimated time of departure</w:t>
        </w:r>
      </w:ins>
      <w:del w:id="379"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380"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381"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382" w:author="Liu, Luyu" w:date="2020-06-15T21:08:00Z">
        <w:r w:rsidR="002916ED">
          <w:rPr>
            <w:rFonts w:ascii="Times New Roman" w:hAnsi="Times New Roman" w:cs="Times New Roman"/>
            <w:sz w:val="24"/>
            <w:szCs w:val="24"/>
          </w:rPr>
          <w:t>t</w:t>
        </w:r>
        <w:r w:rsidR="002916ED">
          <w:rPr>
            <w:rFonts w:ascii="Times New Roman" w:hAnsi="Times New Roman" w:cs="Times New Roman"/>
            <w:sz w:val="24"/>
            <w:szCs w:val="24"/>
            <w:vertAlign w:val="subscript"/>
          </w:rPr>
          <w:t>c</w:t>
        </w:r>
        <w:r w:rsidR="002916ED">
          <w:rPr>
            <w:rFonts w:ascii="Times New Roman" w:hAnsi="Times New Roman" w:cs="Times New Roman"/>
            <w:sz w:val="24"/>
            <w:szCs w:val="24"/>
          </w:rPr>
          <w:t xml:space="preserve"> </w:t>
        </w:r>
      </w:ins>
      <m:oMath>
        <m:sSub>
          <m:sSubPr>
            <m:ctrlPr>
              <w:del w:id="383" w:author="Liu, Luyu" w:date="2020-06-15T21:08:00Z">
                <w:rPr>
                  <w:rFonts w:ascii="Cambria Math" w:hAnsi="Cambria Math" w:cs="Times New Roman"/>
                  <w:i/>
                  <w:sz w:val="24"/>
                  <w:szCs w:val="24"/>
                </w:rPr>
              </w:del>
            </m:ctrlPr>
          </m:sSubPr>
          <m:e>
            <m:r>
              <w:del w:id="384" w:author="Liu, Luyu" w:date="2020-06-15T21:08:00Z">
                <w:rPr>
                  <w:rFonts w:ascii="Cambria Math" w:hAnsi="Cambria Math" w:cs="Times New Roman"/>
                  <w:sz w:val="24"/>
                  <w:szCs w:val="24"/>
                </w:rPr>
                <m:t>t</m:t>
              </w:del>
            </m:r>
          </m:e>
          <m:sub>
            <m:r>
              <w:del w:id="385" w:author="Liu, Luyu" w:date="2020-06-15T21:08:00Z">
                <w:rPr>
                  <w:rFonts w:ascii="Cambria Math" w:hAnsi="Cambria Math" w:cs="Times New Roman"/>
                  <w:sz w:val="24"/>
                  <w:szCs w:val="24"/>
                </w:rPr>
                <m:t>c</m:t>
              </w:del>
            </m:r>
            <m:r>
              <w:del w:id="386" w:author="Liu, Luyu" w:date="2020-06-12T16:01:00Z">
                <w:rPr>
                  <w:rFonts w:ascii="Cambria Math" w:hAnsi="Cambria Math" w:cs="Times New Roman"/>
                  <w:sz w:val="24"/>
                  <w:szCs w:val="24"/>
                </w:rPr>
                <m:t>u</m:t>
              </w:del>
            </m:r>
          </m:sub>
        </m:sSub>
      </m:oMath>
      <w:del w:id="387"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p>
    <w:p w14:paraId="5DB77121" w14:textId="16D597AD" w:rsidR="005A464A" w:rsidRDefault="00D6693C" w:rsidP="005A464A">
      <w:pPr>
        <w:ind w:firstLine="720"/>
        <w:jc w:val="both"/>
        <w:rPr>
          <w:rFonts w:ascii="Times New Roman" w:hAnsi="Times New Roman" w:cs="Times New Roman"/>
          <w:sz w:val="24"/>
          <w:szCs w:val="24"/>
        </w:rPr>
      </w:pPr>
      <w:ins w:id="388" w:author="Liu, Luyu" w:date="2020-06-12T15:32:00Z">
        <w:r>
          <w:rPr>
            <w:rFonts w:ascii="Times New Roman" w:hAnsi="Times New Roman" w:cs="Times New Roman"/>
            <w:sz w:val="24"/>
            <w:szCs w:val="24"/>
          </w:rPr>
          <w:t xml:space="preserve">Ideally, </w:t>
        </w:r>
      </w:ins>
      <w:del w:id="389" w:author="Liu, Luyu" w:date="2020-06-12T15:32:00Z">
        <w:r w:rsidR="005A464A" w:rsidDel="00D6693C">
          <w:rPr>
            <w:rFonts w:ascii="Times New Roman" w:hAnsi="Times New Roman" w:cs="Times New Roman"/>
            <w:sz w:val="24"/>
            <w:szCs w:val="24"/>
          </w:rPr>
          <w:delText>T</w:delText>
        </w:r>
      </w:del>
      <w:ins w:id="390"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391"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392"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393"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r w:rsidR="005A464A">
        <w:rPr>
          <w:rFonts w:ascii="Times New Roman" w:hAnsi="Times New Roman" w:cs="Times New Roman"/>
          <w:sz w:val="24"/>
          <w:szCs w:val="24"/>
        </w:rPr>
        <w:t xml:space="preserve"> (green line). However, due to the instability of transit system, </w:t>
      </w:r>
      <w:del w:id="394" w:author="Liu, Luyu" w:date="2020-06-12T15:43:00Z">
        <w:r w:rsidR="005A464A" w:rsidDel="00650D62">
          <w:rPr>
            <w:rFonts w:ascii="Times New Roman" w:hAnsi="Times New Roman" w:cs="Times New Roman"/>
            <w:sz w:val="24"/>
            <w:szCs w:val="24"/>
          </w:rPr>
          <w:delText>a GT’s</w:delText>
        </w:r>
      </w:del>
      <w:ins w:id="395"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396" w:author="Liu, Luyu" w:date="2020-06-12T15:43:00Z">
        <w:r w:rsidR="005A464A" w:rsidDel="005A3944">
          <w:rPr>
            <w:rFonts w:ascii="Times New Roman" w:hAnsi="Times New Roman" w:cs="Times New Roman"/>
            <w:sz w:val="24"/>
            <w:szCs w:val="24"/>
          </w:rPr>
          <w:delText>ETD</w:delText>
        </w:r>
      </w:del>
      <w:ins w:id="397"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Consequently, the user may suffer from a long waiting time penalty</w:t>
      </w:r>
      <w:ins w:id="398" w:author="Liu, Luyu" w:date="2020-06-16T19:21:00Z">
        <w:r w:rsidR="00961511">
          <w:rPr>
            <w:rFonts w:ascii="Times New Roman" w:hAnsi="Times New Roman" w:cs="Times New Roman"/>
            <w:sz w:val="24"/>
            <w:szCs w:val="24"/>
          </w:rPr>
          <w:t>.</w:t>
        </w:r>
      </w:ins>
      <w:del w:id="399" w:author="Liu, Luyu" w:date="2020-06-16T19:20:00Z">
        <w:r w:rsidR="005A464A" w:rsidDel="00E227C9">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400" w:author="Liu, Luyu" w:date="2020-06-12T16:02:00Z">
        <w:r w:rsidRPr="00351FFE" w:rsidDel="001E61EC">
          <w:rPr>
            <w:rFonts w:ascii="Times New Roman" w:hAnsi="Times New Roman" w:cs="Times New Roman"/>
            <w:bCs/>
            <w:sz w:val="24"/>
            <w:szCs w:val="24"/>
          </w:rPr>
          <w:delText xml:space="preserve"> (PT)</w:delText>
        </w:r>
      </w:del>
    </w:p>
    <w:p w14:paraId="7DD54F45" w14:textId="3BB8D29D" w:rsidR="005A464A" w:rsidRDefault="005A464A" w:rsidP="005A464A">
      <w:pPr>
        <w:jc w:val="both"/>
        <w:rPr>
          <w:ins w:id="401"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402"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403" w:author="Liu, Luyu" w:date="2020-06-12T16:02:00Z">
        <w:r w:rsidDel="001E61EC">
          <w:rPr>
            <w:rFonts w:ascii="Times New Roman" w:hAnsi="Times New Roman" w:cs="Times New Roman"/>
            <w:sz w:val="24"/>
            <w:szCs w:val="24"/>
          </w:rPr>
          <w:delText>GT</w:delText>
        </w:r>
      </w:del>
      <w:ins w:id="404"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xml:space="preserve">. This is a common strategy to avoid risk of missing a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2015)","manualFormatting":"(Fonzone, Schmöcker, &amp; Liu, 2015; Frumin &amp; Zhao, 2012)","plainTextFormattedCitation":"(Fonzone, Schmöcker, and Liu 2015)","previouslyFormattedCitation":"(Fonzone, Schmöcker, and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noProof/>
          <w:sz w:val="24"/>
          <w:szCs w:val="24"/>
        </w:rPr>
        <w:t>;</w:t>
      </w:r>
      <w:r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del w:id="405" w:author="Liu, Luyu" w:date="2020-06-15T19:57:00Z">
        <w:r w:rsidDel="00A246E6">
          <w:rPr>
            <w:rFonts w:ascii="Times New Roman" w:hAnsi="Times New Roman" w:cs="Times New Roman"/>
            <w:sz w:val="24"/>
            <w:szCs w:val="24"/>
          </w:rPr>
          <w:delText xml:space="preserve">  </w:delText>
        </w:r>
      </w:del>
      <w:ins w:id="40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407"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408" w:author="Liu, Luyu" w:date="2020-06-15T19:57:00Z">
        <w:r w:rsidDel="00A246E6">
          <w:rPr>
            <w:rFonts w:ascii="Times New Roman" w:hAnsi="Times New Roman" w:cs="Times New Roman"/>
            <w:sz w:val="24"/>
            <w:szCs w:val="24"/>
          </w:rPr>
          <w:delText xml:space="preserve">  </w:delText>
        </w:r>
      </w:del>
      <w:ins w:id="40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410" w:author="Liu, Luyu" w:date="2020-06-12T16:02:00Z">
        <w:r w:rsidDel="001E61EC">
          <w:rPr>
            <w:rFonts w:ascii="Times New Roman" w:hAnsi="Times New Roman" w:cs="Times New Roman"/>
            <w:sz w:val="24"/>
            <w:szCs w:val="24"/>
          </w:rPr>
          <w:delText>IB</w:delText>
        </w:r>
      </w:del>
      <w:ins w:id="411" w:author="Liu, Luyu" w:date="2020-06-12T16:02:00Z">
        <w:r w:rsidR="001E61EC">
          <w:rPr>
            <w:rFonts w:ascii="Times New Roman" w:hAnsi="Times New Roman" w:cs="Times New Roman"/>
            <w:sz w:val="24"/>
            <w:szCs w:val="24"/>
          </w:rPr>
          <w:t>insurance buffer</w:t>
        </w:r>
      </w:ins>
      <w:ins w:id="412"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413"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414"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415" w:author="Liu, Luyu" w:date="2020-06-13T21:44:00Z">
        <w:r w:rsidR="004C1B1D">
          <w:rPr>
            <w:rFonts w:ascii="Times New Roman" w:hAnsi="Times New Roman" w:cs="Times New Roman"/>
            <w:sz w:val="24"/>
            <w:szCs w:val="24"/>
          </w:rPr>
          <w:t xml:space="preserve"> pseudo code</w:t>
        </w:r>
      </w:ins>
      <w:del w:id="416" w:author="Liu, Luyu" w:date="2020-06-13T21:44:00Z">
        <w:r w:rsidDel="004C1B1D">
          <w:rPr>
            <w:rFonts w:ascii="Times New Roman" w:hAnsi="Times New Roman" w:cs="Times New Roman"/>
            <w:sz w:val="24"/>
            <w:szCs w:val="24"/>
          </w:rPr>
          <w:delText xml:space="preserve"> </w:delText>
        </w:r>
      </w:del>
      <w:ins w:id="417" w:author="Liu, Luyu" w:date="2020-06-13T21:44:00Z">
        <w:r w:rsidR="004C1B1D">
          <w:rPr>
            <w:rFonts w:ascii="Times New Roman" w:hAnsi="Times New Roman" w:cs="Times New Roman"/>
            <w:sz w:val="24"/>
            <w:szCs w:val="24"/>
          </w:rPr>
          <w:t xml:space="preserve"> for home departure time</w:t>
        </w:r>
      </w:ins>
      <w:ins w:id="418"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419" w:author="Liu, Luyu" w:date="2020-06-13T23:12:00Z">
              <w:rPr>
                <w:rFonts w:ascii="Times New Roman" w:hAnsi="Times New Roman" w:cs="Times New Roman"/>
                <w:sz w:val="24"/>
                <w:szCs w:val="24"/>
              </w:rPr>
            </w:rPrChange>
          </w:rPr>
          <w:t>t</w:t>
        </w:r>
      </w:ins>
      <w:ins w:id="420" w:author="Liu, Luyu" w:date="2020-06-12T16:02:00Z">
        <w:r w:rsidR="001E61EC">
          <w:rPr>
            <w:rFonts w:ascii="Times New Roman" w:hAnsi="Times New Roman" w:cs="Times New Roman"/>
            <w:sz w:val="24"/>
            <w:szCs w:val="24"/>
          </w:rPr>
          <w:t xml:space="preserve"> </w:t>
        </w:r>
      </w:ins>
      <w:del w:id="421"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422" w:author="Liu, Luyu" w:date="2020-06-15T19:57:00Z">
        <w:r w:rsidDel="00A246E6">
          <w:rPr>
            <w:rFonts w:ascii="Times New Roman" w:hAnsi="Times New Roman" w:cs="Times New Roman"/>
            <w:sz w:val="24"/>
            <w:szCs w:val="24"/>
          </w:rPr>
          <w:delText xml:space="preserve">  </w:delText>
        </w:r>
      </w:del>
      <w:ins w:id="423"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4" w:author="Liu, Luyu" w:date="2020-06-13T21:43:00Z">
          <w:tblPr>
            <w:tblStyle w:val="TableGrid"/>
            <w:tblW w:w="4950" w:type="pct"/>
            <w:tblLook w:val="04A0" w:firstRow="1" w:lastRow="0" w:firstColumn="1" w:lastColumn="0" w:noHBand="0" w:noVBand="1"/>
          </w:tblPr>
        </w:tblPrChange>
      </w:tblPr>
      <w:tblGrid>
        <w:gridCol w:w="365"/>
        <w:gridCol w:w="8165"/>
        <w:gridCol w:w="736"/>
        <w:tblGridChange w:id="425">
          <w:tblGrid>
            <w:gridCol w:w="5"/>
            <w:gridCol w:w="360"/>
            <w:gridCol w:w="5"/>
            <w:gridCol w:w="8157"/>
            <w:gridCol w:w="3"/>
            <w:gridCol w:w="732"/>
            <w:gridCol w:w="4"/>
          </w:tblGrid>
        </w:tblGridChange>
      </w:tblGrid>
      <w:tr w:rsidR="00F925FB" w14:paraId="252A2A52" w14:textId="77777777" w:rsidTr="00E80762">
        <w:trPr>
          <w:trHeight w:val="580"/>
          <w:ins w:id="426" w:author="Liu, Luyu" w:date="2020-06-13T21:41:00Z"/>
          <w:trPrChange w:id="427" w:author="Liu, Luyu" w:date="2020-06-13T21:43:00Z">
            <w:trPr>
              <w:gridBefore w:val="1"/>
              <w:gridAfter w:val="0"/>
              <w:trHeight w:val="580"/>
            </w:trPr>
          </w:trPrChange>
        </w:trPr>
        <w:tc>
          <w:tcPr>
            <w:tcW w:w="197" w:type="pct"/>
            <w:tcPrChange w:id="428" w:author="Liu, Luyu" w:date="2020-06-13T21:43:00Z">
              <w:tcPr>
                <w:tcW w:w="197" w:type="pct"/>
                <w:gridSpan w:val="2"/>
              </w:tcPr>
            </w:tcPrChange>
          </w:tcPr>
          <w:p w14:paraId="1FF661B7" w14:textId="77777777" w:rsidR="00F925FB" w:rsidRDefault="00F925FB" w:rsidP="00F925FB">
            <w:pPr>
              <w:spacing w:after="160" w:line="259" w:lineRule="auto"/>
              <w:jc w:val="both"/>
              <w:rPr>
                <w:ins w:id="429" w:author="Liu, Luyu" w:date="2020-06-13T21:41:00Z"/>
                <w:rFonts w:ascii="Times New Roman" w:eastAsia="Yu Mincho" w:hAnsi="Times New Roman" w:cs="Times New Roman"/>
                <w:sz w:val="24"/>
                <w:szCs w:val="24"/>
                <w:lang w:eastAsia="ja-JP"/>
              </w:rPr>
            </w:pPr>
          </w:p>
        </w:tc>
        <w:tc>
          <w:tcPr>
            <w:tcW w:w="4406" w:type="pct"/>
            <w:vAlign w:val="center"/>
            <w:hideMark/>
            <w:tcPrChange w:id="430" w:author="Liu, Luyu" w:date="2020-06-13T21:43:00Z">
              <w:tcPr>
                <w:tcW w:w="4406" w:type="pct"/>
                <w:hideMark/>
              </w:tcPr>
            </w:tcPrChange>
          </w:tcPr>
          <w:p w14:paraId="5BFEE6B7" w14:textId="77777777" w:rsidR="00F925FB" w:rsidRDefault="00F925FB" w:rsidP="00F925FB">
            <w:pPr>
              <w:rPr>
                <w:ins w:id="431" w:author="Liu, Luyu" w:date="2020-06-13T21:42:00Z"/>
                <w:rFonts w:ascii="Times New Roman" w:eastAsia="Yu Mincho" w:hAnsi="Times New Roman" w:cs="Times New Roman"/>
                <w:b/>
                <w:sz w:val="24"/>
                <w:szCs w:val="24"/>
              </w:rPr>
            </w:pPr>
            <w:ins w:id="432"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2FBB93BA" w:rsidR="00F925FB" w:rsidRDefault="00A246E6" w:rsidP="00F925FB">
            <w:pPr>
              <w:rPr>
                <w:ins w:id="433" w:author="Liu, Luyu" w:date="2020-06-13T21:42:00Z"/>
                <w:rFonts w:ascii="Times New Roman" w:eastAsia="Yu Mincho" w:hAnsi="Times New Roman" w:cs="Times New Roman"/>
                <w:sz w:val="24"/>
                <w:szCs w:val="24"/>
              </w:rPr>
            </w:pPr>
            <w:ins w:id="434" w:author="Liu, Luyu" w:date="2020-06-15T19:57:00Z">
              <w:r>
                <w:rPr>
                  <w:rFonts w:ascii="Times New Roman" w:eastAsia="Yu Mincho" w:hAnsi="Times New Roman" w:cs="Times New Roman"/>
                  <w:b/>
                  <w:sz w:val="24"/>
                  <w:szCs w:val="24"/>
                </w:rPr>
                <w:t xml:space="preserve"> </w:t>
              </w:r>
            </w:ins>
            <w:ins w:id="435" w:author="Liu, Luyu" w:date="2020-06-15T21:08:00Z">
              <w:r w:rsidR="00614960">
                <w:rPr>
                  <w:rFonts w:ascii="Times New Roman" w:eastAsia="Yu Mincho" w:hAnsi="Times New Roman" w:cs="Times New Roman"/>
                  <w:b/>
                  <w:sz w:val="24"/>
                  <w:szCs w:val="24"/>
                </w:rPr>
                <w:t xml:space="preserve">  </w:t>
              </w:r>
            </w:ins>
            <w:ins w:id="436" w:author="Liu, Luyu" w:date="2020-06-13T21:42:00Z">
              <w:r w:rsidR="00F925FB">
                <w:rPr>
                  <w:rFonts w:ascii="Times New Roman" w:eastAsia="Yu Mincho" w:hAnsi="Times New Roman" w:cs="Times New Roman"/>
                  <w:b/>
                  <w:sz w:val="24"/>
                  <w:szCs w:val="24"/>
                </w:rPr>
                <w:t xml:space="preserve">if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ins>
            <m:oMath>
              <m:r>
                <w:ins w:id="437" w:author="Liu, Luyu" w:date="2020-06-13T21:43:00Z">
                  <w:rPr>
                    <w:rFonts w:ascii="Cambria Math" w:hAnsi="Cambria Math" w:cs="Times New Roman"/>
                    <w:sz w:val="24"/>
                    <w:szCs w:val="24"/>
                  </w:rPr>
                  <m:t>+IB</m:t>
                </w:ins>
              </m:r>
              <m:r>
                <w:ins w:id="438" w:author="Liu, Luyu" w:date="2020-06-13T21:42:00Z">
                  <w:rPr>
                    <w:rFonts w:ascii="Cambria Math" w:hAnsi="Cambria Math" w:cs="Times New Roman"/>
                    <w:sz w:val="24"/>
                    <w:szCs w:val="24"/>
                  </w:rPr>
                  <m:t>≥</m:t>
                </w:ins>
              </m:r>
              <m:sSub>
                <m:sSubPr>
                  <m:ctrlPr>
                    <w:ins w:id="439" w:author="Liu, Luyu" w:date="2020-06-13T21:42:00Z">
                      <w:rPr>
                        <w:rFonts w:ascii="Cambria Math" w:hAnsi="Cambria Math" w:cs="Times New Roman"/>
                        <w:i/>
                        <w:sz w:val="24"/>
                        <w:szCs w:val="24"/>
                      </w:rPr>
                    </w:ins>
                  </m:ctrlPr>
                </m:sSubPr>
                <m:e>
                  <m:r>
                    <w:ins w:id="440" w:author="Liu, Luyu" w:date="2020-06-13T21:42:00Z">
                      <w:rPr>
                        <w:rFonts w:ascii="Cambria Math" w:hAnsi="Cambria Math" w:cs="Times New Roman"/>
                        <w:sz w:val="24"/>
                        <w:szCs w:val="24"/>
                      </w:rPr>
                      <m:t>T</m:t>
                    </w:ins>
                  </m:r>
                </m:e>
                <m:sub>
                  <m:r>
                    <w:ins w:id="441" w:author="Liu, Luyu" w:date="2020-06-13T21:42:00Z">
                      <w:rPr>
                        <w:rFonts w:ascii="Cambria Math" w:hAnsi="Cambria Math" w:cs="Times New Roman"/>
                        <w:sz w:val="24"/>
                        <w:szCs w:val="24"/>
                      </w:rPr>
                      <m:t>e</m:t>
                    </w:ins>
                  </m:r>
                </m:sub>
              </m:sSub>
            </m:oMath>
          </w:p>
          <w:p w14:paraId="7984CEA5" w14:textId="68177FD2" w:rsidR="00F925FB" w:rsidRDefault="00A246E6" w:rsidP="00F925FB">
            <w:pPr>
              <w:rPr>
                <w:ins w:id="442" w:author="Liu, Luyu" w:date="2020-06-13T21:42:00Z"/>
                <w:rFonts w:ascii="Times New Roman" w:eastAsia="Yu Mincho" w:hAnsi="Times New Roman" w:cs="Times New Roman"/>
                <w:sz w:val="24"/>
                <w:szCs w:val="24"/>
              </w:rPr>
            </w:pPr>
            <w:ins w:id="443" w:author="Liu, Luyu" w:date="2020-06-15T19:57:00Z">
              <w:r>
                <w:rPr>
                  <w:rFonts w:ascii="Times New Roman" w:eastAsia="Yu Mincho" w:hAnsi="Times New Roman" w:cs="Times New Roman"/>
                  <w:sz w:val="24"/>
                  <w:szCs w:val="24"/>
                </w:rPr>
                <w:t xml:space="preserve"> </w:t>
              </w:r>
            </w:ins>
            <w:ins w:id="444" w:author="Liu, Luyu" w:date="2020-06-15T21:08:00Z">
              <w:r w:rsidR="00614960">
                <w:rPr>
                  <w:rFonts w:ascii="Times New Roman" w:eastAsia="Yu Mincho" w:hAnsi="Times New Roman" w:cs="Times New Roman"/>
                  <w:sz w:val="24"/>
                  <w:szCs w:val="24"/>
                </w:rPr>
                <w:t xml:space="preserve">     </w:t>
              </w:r>
            </w:ins>
            <w:ins w:id="445" w:author="Liu, Luyu" w:date="2020-06-13T21:42:00Z">
              <w:r w:rsidR="00F925FB">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oMath>
            </w:ins>
          </w:p>
          <w:p w14:paraId="76F8910A" w14:textId="655344B7" w:rsidR="00F925FB" w:rsidRPr="00C67C7D" w:rsidRDefault="00A246E6" w:rsidP="00F925FB">
            <w:pPr>
              <w:rPr>
                <w:ins w:id="446" w:author="Liu, Luyu" w:date="2020-06-13T21:42:00Z"/>
                <w:rFonts w:ascii="Times New Roman" w:eastAsia="Yu Mincho" w:hAnsi="Times New Roman" w:cs="Times New Roman"/>
                <w:b/>
                <w:sz w:val="24"/>
                <w:szCs w:val="24"/>
              </w:rPr>
            </w:pPr>
            <w:ins w:id="447" w:author="Liu, Luyu" w:date="2020-06-15T19:57:00Z">
              <w:r>
                <w:rPr>
                  <w:rFonts w:ascii="Times New Roman" w:eastAsia="Yu Mincho" w:hAnsi="Times New Roman" w:cs="Times New Roman"/>
                  <w:sz w:val="24"/>
                  <w:szCs w:val="24"/>
                </w:rPr>
                <w:t xml:space="preserve"> </w:t>
              </w:r>
            </w:ins>
            <w:ins w:id="448" w:author="Liu, Luyu" w:date="2020-06-15T21:08:00Z">
              <w:r w:rsidR="00614960">
                <w:rPr>
                  <w:rFonts w:ascii="Times New Roman" w:eastAsia="Yu Mincho" w:hAnsi="Times New Roman" w:cs="Times New Roman"/>
                  <w:sz w:val="24"/>
                  <w:szCs w:val="24"/>
                </w:rPr>
                <w:t xml:space="preserve">  </w:t>
              </w:r>
            </w:ins>
            <w:ins w:id="449" w:author="Liu, Luyu" w:date="2020-06-13T21:42:00Z">
              <w:r w:rsidR="00F925FB" w:rsidRPr="00C67C7D">
                <w:rPr>
                  <w:rFonts w:ascii="Times New Roman" w:eastAsia="Yu Mincho" w:hAnsi="Times New Roman" w:cs="Times New Roman"/>
                  <w:b/>
                  <w:sz w:val="24"/>
                  <w:szCs w:val="24"/>
                </w:rPr>
                <w:t>else</w:t>
              </w:r>
            </w:ins>
          </w:p>
          <w:p w14:paraId="06DBAD4B" w14:textId="582AAE9E" w:rsidR="00F925FB" w:rsidRPr="001C320A" w:rsidRDefault="00A246E6" w:rsidP="00F925FB">
            <w:pPr>
              <w:spacing w:after="160" w:line="259" w:lineRule="auto"/>
              <w:jc w:val="both"/>
              <w:rPr>
                <w:ins w:id="450" w:author="Liu, Luyu" w:date="2020-06-13T21:41:00Z"/>
                <w:rFonts w:ascii="Cambria Math" w:hAnsi="Cambria Math" w:cs="Times New Roman"/>
                <w:sz w:val="24"/>
                <w:szCs w:val="24"/>
                <w:oMath/>
              </w:rPr>
            </w:pPr>
            <w:ins w:id="451" w:author="Liu, Luyu" w:date="2020-06-15T19:57:00Z">
              <w:r>
                <w:rPr>
                  <w:rFonts w:ascii="Times New Roman" w:eastAsia="Yu Mincho" w:hAnsi="Times New Roman" w:cs="Times New Roman"/>
                  <w:sz w:val="24"/>
                  <w:szCs w:val="24"/>
                </w:rPr>
                <w:t xml:space="preserve"> </w:t>
              </w:r>
            </w:ins>
            <w:ins w:id="452" w:author="Liu, Luyu" w:date="2020-06-15T21:08:00Z">
              <w:r w:rsidR="00614960">
                <w:rPr>
                  <w:rFonts w:ascii="Times New Roman" w:eastAsia="Yu Mincho" w:hAnsi="Times New Roman" w:cs="Times New Roman"/>
                  <w:sz w:val="24"/>
                  <w:szCs w:val="24"/>
                </w:rPr>
                <w:t xml:space="preserve">     </w:t>
              </w:r>
            </w:ins>
            <w:ins w:id="453"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454" w:author="Liu, Luyu" w:date="2020-06-13T21:43:00Z">
              <w:tcPr>
                <w:tcW w:w="397" w:type="pct"/>
                <w:gridSpan w:val="2"/>
                <w:hideMark/>
              </w:tcPr>
            </w:tcPrChange>
          </w:tcPr>
          <w:p w14:paraId="3493CCF2" w14:textId="128515AB" w:rsidR="00F925FB" w:rsidRPr="00F925FB" w:rsidRDefault="00F925FB" w:rsidP="004D6471">
            <w:pPr>
              <w:jc w:val="both"/>
              <w:rPr>
                <w:ins w:id="455" w:author="Liu, Luyu" w:date="2020-06-13T21:41:00Z"/>
                <w:rFonts w:eastAsia="Yu Mincho"/>
                <w:lang w:eastAsia="ja-JP"/>
              </w:rPr>
              <w:pPrChange w:id="456" w:author="Liu, Luyu" w:date="2020-06-13T21:43:00Z">
                <w:pPr>
                  <w:spacing w:after="160" w:line="259" w:lineRule="auto"/>
                  <w:jc w:val="both"/>
                </w:pPr>
              </w:pPrChange>
            </w:pPr>
            <w:ins w:id="457" w:author="Liu, Luyu" w:date="2020-06-13T21:41:00Z">
              <w:r w:rsidRPr="004D6471">
                <w:rPr>
                  <w:rFonts w:ascii="Times New Roman" w:hAnsi="Times New Roman" w:cs="Times New Roman"/>
                  <w:sz w:val="24"/>
                  <w:szCs w:val="24"/>
                  <w:rPrChange w:id="458" w:author="Liu, Luyu" w:date="2020-06-13T21:43:00Z">
                    <w:rPr>
                      <w:rFonts w:eastAsia="Yu Mincho"/>
                      <w:lang w:eastAsia="ja-JP"/>
                    </w:rPr>
                  </w:rPrChange>
                </w:rPr>
                <w:t>(</w:t>
              </w:r>
              <w:r w:rsidRPr="004D6471">
                <w:rPr>
                  <w:rFonts w:ascii="Times New Roman" w:hAnsi="Times New Roman" w:cs="Times New Roman"/>
                  <w:sz w:val="24"/>
                  <w:szCs w:val="24"/>
                  <w:rPrChange w:id="459" w:author="Liu, Luyu" w:date="2020-06-13T21:43:00Z">
                    <w:rPr>
                      <w:rFonts w:eastAsia="Yu Mincho"/>
                      <w:lang w:eastAsia="ja-JP"/>
                    </w:rPr>
                  </w:rPrChange>
                </w:rPr>
                <w:fldChar w:fldCharType="begin"/>
              </w:r>
              <w:r w:rsidRPr="004D6471">
                <w:rPr>
                  <w:rFonts w:ascii="Times New Roman" w:hAnsi="Times New Roman" w:cs="Times New Roman"/>
                  <w:sz w:val="24"/>
                  <w:szCs w:val="24"/>
                  <w:rPrChange w:id="460"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461" w:author="Liu, Luyu" w:date="2020-06-13T21:43:00Z">
                    <w:rPr>
                      <w:rFonts w:eastAsia="Yu Mincho"/>
                      <w:lang w:eastAsia="ja-JP"/>
                    </w:rPr>
                  </w:rPrChange>
                </w:rPr>
                <w:fldChar w:fldCharType="separate"/>
              </w:r>
            </w:ins>
            <w:ins w:id="462" w:author="Liu, Luyu" w:date="2020-06-13T21:43:00Z">
              <w:r w:rsidR="004D6471">
                <w:rPr>
                  <w:rFonts w:ascii="Times New Roman" w:hAnsi="Times New Roman" w:cs="Times New Roman"/>
                  <w:noProof/>
                  <w:sz w:val="24"/>
                  <w:szCs w:val="24"/>
                </w:rPr>
                <w:t>6</w:t>
              </w:r>
            </w:ins>
            <w:ins w:id="463" w:author="Liu, Luyu" w:date="2020-06-13T21:41:00Z">
              <w:r w:rsidRPr="004D6471">
                <w:rPr>
                  <w:rFonts w:ascii="Times New Roman" w:hAnsi="Times New Roman" w:cs="Times New Roman"/>
                  <w:sz w:val="24"/>
                  <w:szCs w:val="24"/>
                  <w:rPrChange w:id="464" w:author="Liu, Luyu" w:date="2020-06-13T21:43:00Z">
                    <w:rPr>
                      <w:rFonts w:eastAsia="Yu Mincho"/>
                      <w:lang w:eastAsia="ja-JP"/>
                    </w:rPr>
                  </w:rPrChange>
                </w:rPr>
                <w:fldChar w:fldCharType="end"/>
              </w:r>
              <w:r w:rsidRPr="004D6471">
                <w:rPr>
                  <w:rFonts w:ascii="Times New Roman" w:hAnsi="Times New Roman" w:cs="Times New Roman"/>
                  <w:sz w:val="24"/>
                  <w:szCs w:val="24"/>
                  <w:rPrChange w:id="465" w:author="Liu, Luyu" w:date="2020-06-13T21:43:00Z">
                    <w:rPr>
                      <w:rFonts w:eastAsia="Yu Mincho"/>
                      <w:lang w:eastAsia="ja-JP"/>
                    </w:rPr>
                  </w:rPrChange>
                </w:rPr>
                <w:t>)</w:t>
              </w:r>
            </w:ins>
          </w:p>
        </w:tc>
      </w:tr>
      <w:tr w:rsidR="005A464A" w:rsidDel="00F925FB" w14:paraId="2D1376CD" w14:textId="68139012" w:rsidTr="00E80762">
        <w:tblPrEx>
          <w:tblPrExChange w:id="466"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467" w:author="Liu, Luyu" w:date="2020-06-13T21:41:00Z"/>
          <w:trPrChange w:id="468" w:author="Liu, Luyu" w:date="2020-06-13T21:43:00Z">
            <w:trPr>
              <w:trHeight w:val="580"/>
              <w:jc w:val="center"/>
            </w:trPr>
          </w:trPrChange>
        </w:trPr>
        <w:tc>
          <w:tcPr>
            <w:tcW w:w="197" w:type="pct"/>
            <w:tcPrChange w:id="469" w:author="Liu, Luyu" w:date="2020-06-13T21:43:00Z">
              <w:tcPr>
                <w:tcW w:w="197" w:type="pct"/>
                <w:gridSpan w:val="2"/>
                <w:vAlign w:val="center"/>
              </w:tcPr>
            </w:tcPrChange>
          </w:tcPr>
          <w:p w14:paraId="7B4F0459" w14:textId="52756B69" w:rsidR="005A464A" w:rsidDel="00F925FB" w:rsidRDefault="005A464A" w:rsidP="005A464A">
            <w:pPr>
              <w:jc w:val="center"/>
              <w:rPr>
                <w:del w:id="470" w:author="Liu, Luyu" w:date="2020-06-13T21:41:00Z"/>
                <w:rFonts w:ascii="Times New Roman" w:eastAsia="Yu Mincho" w:hAnsi="Times New Roman" w:cs="Times New Roman"/>
                <w:sz w:val="24"/>
                <w:szCs w:val="24"/>
                <w:lang w:eastAsia="ja-JP"/>
              </w:rPr>
            </w:pPr>
          </w:p>
        </w:tc>
        <w:tc>
          <w:tcPr>
            <w:tcW w:w="4406" w:type="pct"/>
            <w:hideMark/>
            <w:tcPrChange w:id="471" w:author="Liu, Luyu" w:date="2020-06-13T21:43:00Z">
              <w:tcPr>
                <w:tcW w:w="4406" w:type="pct"/>
                <w:gridSpan w:val="3"/>
                <w:vAlign w:val="center"/>
                <w:hideMark/>
              </w:tcPr>
            </w:tcPrChange>
          </w:tcPr>
          <w:p w14:paraId="2166B4F5" w14:textId="3BC3C1B3" w:rsidR="005A464A" w:rsidDel="00F925FB" w:rsidRDefault="00373BEE" w:rsidP="005A464A">
            <w:pPr>
              <w:rPr>
                <w:del w:id="472" w:author="Liu, Luyu" w:date="2020-06-13T21:41:00Z"/>
                <w:rFonts w:ascii="Times New Roman" w:hAnsi="Times New Roman" w:cs="Times New Roman"/>
                <w:sz w:val="24"/>
                <w:szCs w:val="24"/>
              </w:rPr>
            </w:pPr>
            <m:oMathPara>
              <m:oMath>
                <m:sSub>
                  <m:sSubPr>
                    <m:ctrlPr>
                      <w:del w:id="473" w:author="Liu, Luyu" w:date="2020-06-12T16:02:00Z">
                        <w:rPr>
                          <w:rFonts w:ascii="Cambria Math" w:hAnsi="Cambria Math" w:cs="Times New Roman"/>
                          <w:i/>
                          <w:sz w:val="24"/>
                          <w:szCs w:val="24"/>
                        </w:rPr>
                      </w:del>
                    </m:ctrlPr>
                  </m:sSubPr>
                  <m:e>
                    <m:r>
                      <w:del w:id="474" w:author="Liu, Luyu" w:date="2020-06-12T16:02:00Z">
                        <w:rPr>
                          <w:rFonts w:ascii="Cambria Math" w:hAnsi="Cambria Math" w:cs="Times New Roman"/>
                          <w:sz w:val="24"/>
                          <w:szCs w:val="24"/>
                        </w:rPr>
                        <m:t>t</m:t>
                      </w:del>
                    </m:r>
                  </m:e>
                  <m:sub>
                    <m:r>
                      <w:del w:id="475" w:author="Liu, Luyu" w:date="2020-06-12T16:02:00Z">
                        <w:rPr>
                          <w:rFonts w:ascii="Cambria Math" w:hAnsi="Cambria Math" w:cs="Times New Roman"/>
                          <w:sz w:val="24"/>
                          <w:szCs w:val="24"/>
                        </w:rPr>
                        <m:t>hd</m:t>
                      </w:del>
                    </m:r>
                  </m:sub>
                </m:sSub>
                <m:r>
                  <w:del w:id="476" w:author="Liu, Luyu" w:date="2020-06-13T21:41:00Z">
                    <w:rPr>
                      <w:rFonts w:ascii="Cambria Math" w:hAnsi="Cambria Math" w:cs="Times New Roman"/>
                      <w:sz w:val="24"/>
                      <w:szCs w:val="24"/>
                    </w:rPr>
                    <m:t>=</m:t>
                  </w:del>
                </m:r>
                <m:sSub>
                  <m:sSubPr>
                    <m:ctrlPr>
                      <w:del w:id="477" w:author="Liu, Luyu" w:date="2020-06-13T21:41:00Z">
                        <w:rPr>
                          <w:rFonts w:ascii="Cambria Math" w:hAnsi="Cambria Math" w:cs="Times New Roman"/>
                          <w:i/>
                          <w:sz w:val="24"/>
                          <w:szCs w:val="24"/>
                        </w:rPr>
                      </w:del>
                    </m:ctrlPr>
                  </m:sSubPr>
                  <m:e>
                    <m:r>
                      <w:del w:id="478" w:author="Liu, Luyu" w:date="2020-06-13T21:41:00Z">
                        <w:rPr>
                          <w:rFonts w:ascii="Cambria Math" w:hAnsi="Cambria Math" w:cs="Times New Roman"/>
                          <w:sz w:val="24"/>
                          <w:szCs w:val="24"/>
                        </w:rPr>
                        <m:t>t</m:t>
                      </w:del>
                    </m:r>
                  </m:e>
                  <m:sub>
                    <m:r>
                      <w:del w:id="479" w:author="Liu, Luyu" w:date="2020-06-13T21:41:00Z">
                        <w:rPr>
                          <w:rFonts w:ascii="Cambria Math" w:hAnsi="Cambria Math" w:cs="Times New Roman"/>
                          <w:sz w:val="24"/>
                          <w:szCs w:val="24"/>
                        </w:rPr>
                        <m:t>c</m:t>
                      </w:del>
                    </m:r>
                    <m:r>
                      <w:del w:id="480" w:author="Liu, Luyu" w:date="2020-06-12T16:02:00Z">
                        <w:rPr>
                          <w:rFonts w:ascii="Cambria Math" w:hAnsi="Cambria Math" w:cs="Times New Roman"/>
                          <w:sz w:val="24"/>
                          <w:szCs w:val="24"/>
                        </w:rPr>
                        <m:t>u</m:t>
                      </w:del>
                    </m:r>
                  </m:sub>
                </m:sSub>
                <m:r>
                  <w:del w:id="481" w:author="Liu, Luyu" w:date="2020-06-13T21:41:00Z">
                    <w:rPr>
                      <w:rFonts w:ascii="Cambria Math" w:hAnsi="Cambria Math" w:cs="Times New Roman"/>
                      <w:sz w:val="24"/>
                      <w:szCs w:val="24"/>
                    </w:rPr>
                    <m:t xml:space="preserve">, if </m:t>
                  </w:del>
                </m:r>
                <m:sSub>
                  <m:sSubPr>
                    <m:ctrlPr>
                      <w:del w:id="482" w:author="Liu, Luyu" w:date="2020-06-13T21:41:00Z">
                        <w:rPr>
                          <w:rFonts w:ascii="Cambria Math" w:hAnsi="Cambria Math" w:cs="Times New Roman"/>
                          <w:i/>
                          <w:sz w:val="24"/>
                          <w:szCs w:val="24"/>
                        </w:rPr>
                      </w:del>
                    </m:ctrlPr>
                  </m:sSubPr>
                  <m:e>
                    <m:r>
                      <w:del w:id="483" w:author="Liu, Luyu" w:date="2020-06-13T21:41:00Z">
                        <w:rPr>
                          <w:rFonts w:ascii="Cambria Math" w:hAnsi="Cambria Math" w:cs="Times New Roman"/>
                          <w:sz w:val="24"/>
                          <w:szCs w:val="24"/>
                        </w:rPr>
                        <m:t>t</m:t>
                      </w:del>
                    </m:r>
                  </m:e>
                  <m:sub>
                    <m:r>
                      <w:del w:id="484" w:author="Liu, Luyu" w:date="2020-06-13T21:41:00Z">
                        <w:rPr>
                          <w:rFonts w:ascii="Cambria Math" w:hAnsi="Cambria Math" w:cs="Times New Roman"/>
                          <w:sz w:val="24"/>
                          <w:szCs w:val="24"/>
                        </w:rPr>
                        <m:t>c</m:t>
                      </w:del>
                    </m:r>
                    <m:r>
                      <w:del w:id="485" w:author="Liu, Luyu" w:date="2020-06-12T16:02:00Z">
                        <w:rPr>
                          <w:rFonts w:ascii="Cambria Math" w:hAnsi="Cambria Math" w:cs="Times New Roman"/>
                          <w:sz w:val="24"/>
                          <w:szCs w:val="24"/>
                        </w:rPr>
                        <m:t>u</m:t>
                      </w:del>
                    </m:r>
                  </m:sub>
                </m:sSub>
                <m:r>
                  <w:del w:id="486" w:author="Liu, Luyu" w:date="2020-06-13T21:41:00Z">
                    <w:rPr>
                      <w:rFonts w:ascii="Cambria Math" w:hAnsi="Cambria Math" w:cs="Times New Roman"/>
                      <w:sz w:val="24"/>
                      <w:szCs w:val="24"/>
                    </w:rPr>
                    <m:t>+δ</m:t>
                  </w:del>
                </m:r>
                <m:sSub>
                  <m:sSubPr>
                    <m:ctrlPr>
                      <w:del w:id="487" w:author="Liu, Luyu" w:date="2020-06-13T21:41:00Z">
                        <w:rPr>
                          <w:rFonts w:ascii="Cambria Math" w:hAnsi="Cambria Math" w:cs="Times New Roman"/>
                          <w:i/>
                          <w:sz w:val="24"/>
                          <w:szCs w:val="24"/>
                        </w:rPr>
                      </w:del>
                    </m:ctrlPr>
                  </m:sSubPr>
                  <m:e>
                    <m:r>
                      <w:del w:id="488" w:author="Liu, Luyu" w:date="2020-06-13T21:41:00Z">
                        <w:rPr>
                          <w:rFonts w:ascii="Cambria Math" w:hAnsi="Cambria Math" w:cs="Times New Roman"/>
                          <w:sz w:val="24"/>
                          <w:szCs w:val="24"/>
                        </w:rPr>
                        <m:t>t</m:t>
                      </w:del>
                    </m:r>
                  </m:e>
                  <m:sub>
                    <m:r>
                      <w:del w:id="489" w:author="Liu, Luyu" w:date="2020-06-13T21:41:00Z">
                        <w:rPr>
                          <w:rFonts w:ascii="Cambria Math" w:hAnsi="Cambria Math" w:cs="Times New Roman"/>
                          <w:sz w:val="24"/>
                          <w:szCs w:val="24"/>
                        </w:rPr>
                        <m:t>w</m:t>
                      </w:del>
                    </m:r>
                  </m:sub>
                </m:sSub>
                <m:r>
                  <w:del w:id="490" w:author="Liu, Luyu" w:date="2020-06-13T21:41:00Z">
                    <w:rPr>
                      <w:rFonts w:ascii="Cambria Math" w:hAnsi="Cambria Math" w:cs="Times New Roman"/>
                      <w:sz w:val="24"/>
                      <w:szCs w:val="24"/>
                    </w:rPr>
                    <m:t>+IB≥</m:t>
                  </w:del>
                </m:r>
                <m:sSub>
                  <m:sSubPr>
                    <m:ctrlPr>
                      <w:del w:id="491" w:author="Liu, Luyu" w:date="2020-06-13T21:41:00Z">
                        <w:rPr>
                          <w:rFonts w:ascii="Cambria Math" w:hAnsi="Cambria Math" w:cs="Times New Roman"/>
                          <w:i/>
                          <w:sz w:val="24"/>
                          <w:szCs w:val="24"/>
                        </w:rPr>
                      </w:del>
                    </m:ctrlPr>
                  </m:sSubPr>
                  <m:e>
                    <m:r>
                      <w:del w:id="492" w:author="Liu, Luyu" w:date="2020-06-13T21:41:00Z">
                        <w:rPr>
                          <w:rFonts w:ascii="Cambria Math" w:hAnsi="Cambria Math" w:cs="Times New Roman"/>
                          <w:sz w:val="24"/>
                          <w:szCs w:val="24"/>
                        </w:rPr>
                        <m:t>T</m:t>
                      </w:del>
                    </m:r>
                  </m:e>
                  <m:sub>
                    <m:r>
                      <w:del w:id="493" w:author="Liu, Luyu" w:date="2020-06-13T21:41:00Z">
                        <w:rPr>
                          <w:rFonts w:ascii="Cambria Math" w:hAnsi="Cambria Math" w:cs="Times New Roman"/>
                          <w:sz w:val="24"/>
                          <w:szCs w:val="24"/>
                        </w:rPr>
                        <m:t>e</m:t>
                      </w:del>
                    </m:r>
                    <m:r>
                      <w:del w:id="494" w:author="Liu, Luyu" w:date="2020-06-12T16:03:00Z">
                        <w:rPr>
                          <w:rFonts w:ascii="Cambria Math" w:hAnsi="Cambria Math" w:cs="Times New Roman"/>
                          <w:sz w:val="24"/>
                          <w:szCs w:val="24"/>
                        </w:rPr>
                        <m:t>x</m:t>
                      </w:del>
                    </m:r>
                  </m:sub>
                </m:sSub>
              </m:oMath>
            </m:oMathPara>
          </w:p>
        </w:tc>
        <w:tc>
          <w:tcPr>
            <w:tcW w:w="397" w:type="pct"/>
            <w:hideMark/>
            <w:tcPrChange w:id="495"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496" w:author="Liu, Luyu" w:date="2020-06-13T21:41:00Z"/>
                <w:rFonts w:asciiTheme="minorHAnsi" w:hAnsiTheme="minorHAnsi" w:cstheme="minorBidi"/>
                <w:sz w:val="18"/>
                <w:szCs w:val="18"/>
              </w:rPr>
            </w:pPr>
            <w:bookmarkStart w:id="497" w:name="_Ref9177069"/>
            <w:del w:id="498"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499" w:author="Liu, Luyu" w:date="2020-06-13T16:27:00Z">
              <w:r w:rsidDel="004C1D89">
                <w:rPr>
                  <w:noProof/>
                </w:rPr>
                <w:delText>11</w:delText>
              </w:r>
            </w:del>
            <w:del w:id="500" w:author="Liu, Luyu" w:date="2020-06-13T21:41:00Z">
              <w:r w:rsidDel="00F925FB">
                <w:rPr>
                  <w:noProof/>
                </w:rPr>
                <w:fldChar w:fldCharType="end"/>
              </w:r>
              <w:r w:rsidDel="00F925FB">
                <w:rPr>
                  <w:rFonts w:eastAsia="Yu Mincho"/>
                  <w:lang w:eastAsia="ja-JP"/>
                </w:rPr>
                <w:delText>)</w:delText>
              </w:r>
              <w:bookmarkEnd w:id="497"/>
            </w:del>
          </w:p>
        </w:tc>
      </w:tr>
    </w:tbl>
    <w:p w14:paraId="5EC167EB" w14:textId="0B4FCFAF" w:rsidR="005A464A" w:rsidRDefault="005A464A">
      <w:pPr>
        <w:jc w:val="both"/>
        <w:rPr>
          <w:rFonts w:ascii="Times New Roman" w:hAnsi="Times New Roman" w:cs="Times New Roman" w:hint="eastAsia"/>
          <w:sz w:val="24"/>
          <w:szCs w:val="24"/>
        </w:rPr>
        <w:pPrChange w:id="501" w:author="Liu, Luyu" w:date="2020-06-12T16:18:00Z">
          <w:pPr>
            <w:ind w:firstLine="720"/>
            <w:jc w:val="both"/>
          </w:pPr>
        </w:pPrChange>
      </w:pPr>
      <w:del w:id="502" w:author="Liu, Luyu" w:date="2020-06-12T16:18:00Z">
        <w:r w:rsidDel="00931385">
          <w:rPr>
            <w:rFonts w:ascii="Times New Roman" w:hAnsi="Times New Roman" w:cs="Times New Roman"/>
            <w:sz w:val="24"/>
            <w:szCs w:val="24"/>
          </w:rPr>
          <w:delText xml:space="preserve">An </w:delText>
        </w:r>
      </w:del>
      <w:del w:id="503" w:author="Liu, Luyu" w:date="2020-06-12T16:03:00Z">
        <w:r w:rsidDel="00293712">
          <w:rPr>
            <w:rFonts w:ascii="Times New Roman" w:hAnsi="Times New Roman" w:cs="Times New Roman"/>
            <w:sz w:val="24"/>
            <w:szCs w:val="24"/>
          </w:rPr>
          <w:delText xml:space="preserve">IB value </w:delText>
        </w:r>
      </w:del>
      <w:ins w:id="504" w:author="Liu, Luyu" w:date="2020-06-12T16:18:00Z">
        <w:r w:rsidR="00931385">
          <w:rPr>
            <w:rFonts w:ascii="Times New Roman" w:hAnsi="Times New Roman" w:cs="Times New Roman"/>
            <w:sz w:val="24"/>
            <w:szCs w:val="24"/>
          </w:rPr>
          <w:t>I</w:t>
        </w:r>
      </w:ins>
      <w:ins w:id="505"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506"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507" w:author="Liu, Luyu" w:date="2020-06-12T16:14:00Z">
        <w:r w:rsidDel="00E43990">
          <w:rPr>
            <w:rFonts w:ascii="Times New Roman" w:hAnsi="Times New Roman" w:cs="Times New Roman"/>
            <w:sz w:val="24"/>
            <w:szCs w:val="24"/>
          </w:rPr>
          <w:delText>IB’s value</w:delText>
        </w:r>
      </w:del>
      <w:ins w:id="508" w:author="Liu, Luyu" w:date="2020-06-12T16:14:00Z">
        <w:r w:rsidR="00E43990">
          <w:rPr>
            <w:rFonts w:ascii="Times New Roman" w:hAnsi="Times New Roman" w:cs="Times New Roman"/>
            <w:sz w:val="24"/>
            <w:szCs w:val="24"/>
          </w:rPr>
          <w:t>insurance buffer</w:t>
        </w:r>
      </w:ins>
      <w:r>
        <w:rPr>
          <w:rFonts w:ascii="Times New Roman" w:hAnsi="Times New Roman" w:cs="Times New Roman"/>
          <w:sz w:val="24"/>
          <w:szCs w:val="24"/>
        </w:rPr>
        <w:t xml:space="preserv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509"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r w:rsidR="00DC000A">
        <w:rPr>
          <w:rFonts w:ascii="Times New Roman" w:hAnsi="Times New Roman" w:cs="Times New Roman"/>
          <w:sz w:val="24"/>
          <w:szCs w:val="24"/>
        </w:rPr>
        <w:t>s are</w:t>
      </w:r>
      <w:r>
        <w:rPr>
          <w:rFonts w:ascii="Times New Roman" w:hAnsi="Times New Roman" w:cs="Times New Roman"/>
          <w:sz w:val="24"/>
          <w:szCs w:val="24"/>
        </w:rPr>
        <w:t xml:space="preserve">. </w:t>
      </w:r>
    </w:p>
    <w:p w14:paraId="5D4BF5EF" w14:textId="13566ACE" w:rsidR="007B7B34" w:rsidRDefault="005A464A" w:rsidP="007B7B34">
      <w:pPr>
        <w:pStyle w:val="IndentTimesNewRoman"/>
        <w:jc w:val="both"/>
      </w:pPr>
      <w:r>
        <w:t xml:space="preserve">We can consider </w:t>
      </w:r>
      <w:del w:id="510" w:author="Liu, Luyu" w:date="2020-06-12T16:15:00Z">
        <w:r w:rsidDel="007C4101">
          <w:delText xml:space="preserve">PT </w:delText>
        </w:r>
      </w:del>
      <w:ins w:id="511" w:author="Liu, Luyu" w:date="2020-06-12T16:15:00Z">
        <w:r w:rsidR="007C4101">
          <w:t xml:space="preserve">prudent </w:t>
        </w:r>
      </w:ins>
      <w:r>
        <w:t xml:space="preserve">and </w:t>
      </w:r>
      <w:ins w:id="512" w:author="Liu, Luyu" w:date="2020-06-12T16:15:00Z">
        <w:r w:rsidR="007C4101">
          <w:t xml:space="preserve">greedy tactic </w:t>
        </w:r>
      </w:ins>
      <w:del w:id="513" w:author="Liu, Luyu" w:date="2020-06-12T16:15:00Z">
        <w:r w:rsidDel="007C4101">
          <w:delText xml:space="preserve">GT </w:delText>
        </w:r>
      </w:del>
      <w:r>
        <w:t xml:space="preserve">as part of a </w:t>
      </w:r>
      <w:r w:rsidRPr="007813A4">
        <w:rPr>
          <w:i/>
        </w:rPr>
        <w:t>prudent tactic family</w:t>
      </w:r>
      <w:r>
        <w:t xml:space="preserve">, for </w:t>
      </w:r>
      <w:ins w:id="514" w:author="Liu, Luyu" w:date="2020-06-12T16:15:00Z">
        <w:r w:rsidR="007C4101">
          <w:t xml:space="preserve">greedy tactic </w:t>
        </w:r>
      </w:ins>
      <w:del w:id="515" w:author="Liu, Luyu" w:date="2020-06-12T16:15:00Z">
        <w:r w:rsidDel="007C4101">
          <w:delText xml:space="preserve">GT </w:delText>
        </w:r>
      </w:del>
      <w:r>
        <w:t xml:space="preserve">is a special case </w:t>
      </w:r>
      <w:del w:id="516" w:author="Liu, Luyu" w:date="2020-06-12T16:15:00Z">
        <w:r w:rsidDel="007C4101">
          <w:delText xml:space="preserve">of PT </w:delText>
        </w:r>
      </w:del>
      <w:r>
        <w:t xml:space="preserve">with </w:t>
      </w:r>
      <w:ins w:id="517" w:author="Liu, Luyu" w:date="2020-06-12T16:15:00Z">
        <w:r w:rsidR="007C4101">
          <w:t xml:space="preserve">insurance buffer of </w:t>
        </w:r>
      </w:ins>
      <w:del w:id="518" w:author="Liu, Luyu" w:date="2020-06-12T16:15:00Z">
        <w:r w:rsidDel="007C4101">
          <w:delText>IB =</w:delText>
        </w:r>
      </w:del>
      <w:r>
        <w:t xml:space="preserve"> 0. With different</w:t>
      </w:r>
      <w:ins w:id="519" w:author="Liu, Luyu" w:date="2020-06-12T16:15:00Z">
        <w:r w:rsidR="007C4101">
          <w:t xml:space="preserve"> buffers</w:t>
        </w:r>
      </w:ins>
      <w:del w:id="520" w:author="Liu, Luyu" w:date="2020-06-12T16:15:00Z">
        <w:r w:rsidDel="007C4101">
          <w:delText xml:space="preserve"> IBs</w:delText>
        </w:r>
      </w:del>
      <w:r>
        <w:t xml:space="preserve">, each prudent tactic can </w:t>
      </w:r>
      <w:r>
        <w:lastRenderedPageBreak/>
        <w:t xml:space="preserve">vary in actual waiting time. However, we can optimize </w:t>
      </w:r>
      <w:ins w:id="521" w:author="Liu, Luyu" w:date="2020-06-12T16:15:00Z">
        <w:r w:rsidR="007C4101">
          <w:t xml:space="preserve">buffers </w:t>
        </w:r>
      </w:ins>
      <w:del w:id="522" w:author="Liu, Luyu" w:date="2020-06-12T16:15:00Z">
        <w:r w:rsidDel="007C4101">
          <w:delText xml:space="preserve">IBs </w:delText>
        </w:r>
      </w:del>
      <w:r>
        <w:t>and find the best prudent tactic with minimal wait</w:t>
      </w:r>
      <w:ins w:id="523" w:author="Liu, Luyu" w:date="2020-06-12T16:16:00Z">
        <w:r w:rsidR="008729A9">
          <w:t>ing</w:t>
        </w:r>
      </w:ins>
      <w:r>
        <w:t xml:space="preserve"> time based on system performance.</w:t>
      </w:r>
      <w:ins w:id="524" w:author="Liu, Luyu" w:date="2020-06-12T16:19:00Z">
        <w:r w:rsidR="001B4909">
          <w:t xml:space="preserve"> </w:t>
        </w:r>
      </w:ins>
      <w:r w:rsidR="00537B40">
        <w:t>W</w:t>
      </w:r>
      <w:r>
        <w:t xml:space="preserve">e simulate the users’ real-time waiting time based on the transit systems empirical performance using different </w:t>
      </w:r>
      <w:del w:id="525" w:author="Liu, Luyu" w:date="2020-06-12T17:03:00Z">
        <w:r w:rsidDel="00027007">
          <w:delText>IB</w:delText>
        </w:r>
        <w:r w:rsidR="007B7B34" w:rsidDel="00027007">
          <w:delText xml:space="preserve"> </w:delText>
        </w:r>
      </w:del>
      <w:ins w:id="526" w:author="Liu, Luyu" w:date="2020-06-12T17:03:00Z">
        <w:r w:rsidR="00027007">
          <w:t xml:space="preserve">buffer </w:t>
        </w:r>
      </w:ins>
      <w:r w:rsidR="007B7B34">
        <w:t>in four steps:</w:t>
      </w:r>
    </w:p>
    <w:p w14:paraId="3983541F" w14:textId="25C5714E" w:rsidR="005A464A" w:rsidRDefault="005A464A" w:rsidP="007B7B34">
      <w:pPr>
        <w:pStyle w:val="IndentTimesNewRoman"/>
        <w:numPr>
          <w:ilvl w:val="0"/>
          <w:numId w:val="15"/>
        </w:numPr>
        <w:jc w:val="both"/>
      </w:pPr>
      <w:r>
        <w:t xml:space="preserve">Calculation: Designate a set of </w:t>
      </w:r>
      <w:del w:id="527" w:author="Liu, Luyu" w:date="2020-06-12T17:11:00Z">
        <w:r w:rsidDel="00F06E79">
          <w:delText xml:space="preserve">IBs </w:delText>
        </w:r>
      </w:del>
      <w:ins w:id="528" w:author="Liu, Luyu" w:date="2020-06-12T17:11:00Z">
        <w:r w:rsidR="00F06E79">
          <w:t xml:space="preserve">buffers </w:t>
        </w:r>
      </w:ins>
      <w:r w:rsidRPr="0087115B">
        <w:t>(e.g., 0 – 300 seconds)</w:t>
      </w:r>
      <w:r>
        <w:t xml:space="preserve"> and walking time ranges (e.g., 0 – 9 minutes)</w:t>
      </w:r>
      <w:r w:rsidRPr="0087115B">
        <w:t xml:space="preserve">. </w:t>
      </w:r>
      <w:r>
        <w:t xml:space="preserve">Calculate the performance for all designated buffers. The results contain user’s arrival time at the stop and the actual taken bus’s departure time for users with different walking time </w:t>
      </w:r>
    </w:p>
    <w:p w14:paraId="7E3EF277" w14:textId="77777777"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FE8AAD4" w14:textId="77777777" w:rsidR="005A464A" w:rsidRDefault="005A464A" w:rsidP="005A464A">
      <w:pPr>
        <w:pStyle w:val="IndentTimesNewRoman"/>
        <w:numPr>
          <w:ilvl w:val="0"/>
          <w:numId w:val="15"/>
        </w:numPr>
        <w:jc w:val="both"/>
      </w:pPr>
      <w:r>
        <w:t>Finalization: For each day, reduce all past days’ buffers into one by finding the maximum of the optimal buffers. To accommodate changes in the schedule, we will restart the process whenever a change is implemented.</w:t>
      </w:r>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37E3D5C2" w:rsidR="005A464A" w:rsidRDefault="005A464A" w:rsidP="005A464A">
      <w:pPr>
        <w:pStyle w:val="IndentTimesNewRoman"/>
        <w:jc w:val="both"/>
      </w:pPr>
      <w:r>
        <w:t xml:space="preserve">The </w:t>
      </w:r>
      <w:r w:rsidRPr="006B729C">
        <w:rPr>
          <w:i/>
        </w:rPr>
        <w:t>calculation step</w:t>
      </w:r>
      <w:r>
        <w:t xml:space="preserve"> and </w:t>
      </w:r>
      <w:r w:rsidRPr="006B729C">
        <w:rPr>
          <w:i/>
        </w:rPr>
        <w:t>optimization step</w:t>
      </w:r>
      <w:r>
        <w:t xml:space="preserve"> guarantee that obtained buffers in each day have the least waiting time.</w:t>
      </w:r>
      <w:del w:id="529" w:author="Liu, Luyu" w:date="2020-06-15T19:57:00Z">
        <w:r w:rsidDel="00A246E6">
          <w:delText xml:space="preserve">  </w:delText>
        </w:r>
      </w:del>
      <w:ins w:id="530" w:author="Liu, Luyu" w:date="2020-06-15T19:57:00Z">
        <w:r w:rsidR="00A246E6">
          <w:t xml:space="preserve"> </w:t>
        </w:r>
      </w:ins>
      <w:r>
        <w:t xml:space="preserve">The </w:t>
      </w:r>
      <w:r w:rsidRPr="006B729C">
        <w:rPr>
          <w:i/>
        </w:rPr>
        <w:t>optimization step</w:t>
      </w:r>
      <w:r>
        <w:t xml:space="preserve"> guarantees that obtained buffers are the smallest one among the buffers with the least waiting time.</w:t>
      </w:r>
      <w:del w:id="531" w:author="Liu, Luyu" w:date="2020-06-15T19:57:00Z">
        <w:r w:rsidDel="00A246E6">
          <w:delText xml:space="preserve">  </w:delText>
        </w:r>
      </w:del>
      <w:ins w:id="532" w:author="Liu, Luyu" w:date="2020-06-15T19:57:00Z">
        <w:r w:rsidR="00A246E6">
          <w:t xml:space="preserve"> </w:t>
        </w:r>
      </w:ins>
      <w:r>
        <w:t xml:space="preserve">The </w:t>
      </w:r>
      <w:r w:rsidRPr="00AF7DB7">
        <w:rPr>
          <w:i/>
        </w:rPr>
        <w:t>finalization step</w:t>
      </w:r>
      <w:r>
        <w:t xml:space="preserve"> guarantees that trips with finalized buffers are most synchronized for each day when revalidating the performance. In the sense of risk attitude, this is a </w:t>
      </w:r>
      <w:r w:rsidRPr="0012396E">
        <w:rPr>
          <w:i/>
        </w:rPr>
        <w:t>risk-neutral</w:t>
      </w:r>
      <w:r>
        <w:t xml:space="preserve"> strategy: we want to find the smallest buffers while trying to keep synchronized for most trips.</w:t>
      </w:r>
    </w:p>
    <w:p w14:paraId="34BEE980" w14:textId="215BCA90"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533"/>
      <w:commentRangeStart w:id="534"/>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535" w:author="Liu, Luyu" w:date="2020-06-12T17:11:00Z">
        <w:r w:rsidRPr="00FD4B46" w:rsidDel="00F06E79">
          <w:rPr>
            <w:rFonts w:ascii="Times New Roman" w:hAnsi="Times New Roman" w:cs="Times New Roman"/>
            <w:sz w:val="24"/>
            <w:szCs w:val="24"/>
          </w:rPr>
          <w:delText xml:space="preserve">IB </w:delText>
        </w:r>
      </w:del>
      <w:ins w:id="536"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r>
        <w:rPr>
          <w:rFonts w:ascii="Times New Roman" w:hAnsi="Times New Roman" w:cs="Times New Roman"/>
          <w:sz w:val="24"/>
          <w:szCs w:val="24"/>
        </w:rPr>
        <w:t xml:space="preserve">The computational burden is consequently large: the </w:t>
      </w:r>
      <w:commentRangeStart w:id="537"/>
      <w:commentRangeStart w:id="538"/>
      <w:r>
        <w:rPr>
          <w:rFonts w:ascii="Times New Roman" w:hAnsi="Times New Roman" w:cs="Times New Roman"/>
          <w:sz w:val="24"/>
          <w:szCs w:val="24"/>
        </w:rPr>
        <w:t xml:space="preserve">worst case is </w:t>
      </w:r>
      <w:r w:rsidRPr="00FD4B46">
        <w:rPr>
          <w:rFonts w:ascii="Times New Roman" w:hAnsi="Times New Roman" w:cs="Times New Roman"/>
          <w:sz w:val="24"/>
          <w:szCs w:val="24"/>
        </w:rPr>
        <w:t xml:space="preserve">polynomial </w:t>
      </w:r>
      <w:r>
        <w:rPr>
          <w:rFonts w:ascii="Times New Roman" w:hAnsi="Times New Roman" w:cs="Times New Roman"/>
          <w:sz w:val="24"/>
          <w:szCs w:val="24"/>
        </w:rPr>
        <w:t xml:space="preserve">but </w:t>
      </w:r>
      <w:r w:rsidRPr="00FD4B46">
        <w:rPr>
          <w:rFonts w:ascii="Times New Roman" w:hAnsi="Times New Roman" w:cs="Times New Roman"/>
          <w:sz w:val="24"/>
          <w:szCs w:val="24"/>
        </w:rPr>
        <w:t>high power</w:t>
      </w:r>
      <w:commentRangeEnd w:id="537"/>
      <w:r>
        <w:rPr>
          <w:rStyle w:val="CommentReference"/>
        </w:rPr>
        <w:commentReference w:id="537"/>
      </w:r>
      <w:commentRangeEnd w:id="538"/>
      <w:r>
        <w:rPr>
          <w:rStyle w:val="CommentReference"/>
        </w:rPr>
        <w:commentReference w:id="538"/>
      </w:r>
      <w:r w:rsidRPr="00FD4B46">
        <w:rPr>
          <w:rFonts w:ascii="Times New Roman" w:hAnsi="Times New Roman" w:cs="Times New Roman"/>
          <w:sz w:val="24"/>
          <w:szCs w:val="24"/>
        </w:rPr>
        <w:t xml:space="preserve">. </w:t>
      </w:r>
      <w:r w:rsidRPr="00153B3F">
        <w:rPr>
          <w:rFonts w:ascii="Times New Roman" w:hAnsi="Times New Roman" w:cs="Times New Roman"/>
          <w:sz w:val="24"/>
          <w:szCs w:val="24"/>
        </w:rPr>
        <w:t>To improve the com</w:t>
      </w:r>
      <w:r>
        <w:rPr>
          <w:rFonts w:ascii="Times New Roman" w:hAnsi="Times New Roman" w:cs="Times New Roman"/>
          <w:sz w:val="24"/>
          <w:szCs w:val="24"/>
        </w:rPr>
        <w:t xml:space="preserve">putational performance, we </w:t>
      </w:r>
      <w:r w:rsidRPr="00153B3F">
        <w:rPr>
          <w:rFonts w:ascii="Times New Roman" w:hAnsi="Times New Roman" w:cs="Times New Roman"/>
          <w:sz w:val="24"/>
          <w:szCs w:val="24"/>
        </w:rPr>
        <w:t xml:space="preserve">parallelized the outmost loops (buffers × dates) on a workstation with 40 virtual CPU cores. </w:t>
      </w:r>
      <w:r>
        <w:rPr>
          <w:rFonts w:ascii="Times New Roman" w:hAnsi="Times New Roman" w:cs="Times New Roman"/>
          <w:sz w:val="24"/>
          <w:szCs w:val="24"/>
        </w:rPr>
        <w:t xml:space="preserve">Nevertheless, in our study, the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 xml:space="preserve">; correspondingly, the computational burden </w:t>
      </w:r>
      <w:r>
        <w:rPr>
          <w:rFonts w:ascii="Times New Roman" w:hAnsi="Times New Roman" w:cs="Times New Roman"/>
          <w:sz w:val="24"/>
          <w:szCs w:val="24"/>
        </w:rPr>
        <w:t xml:space="preserve">to calculate all of the bus routes </w:t>
      </w:r>
      <w:r w:rsidRPr="006D5AFB">
        <w:rPr>
          <w:rFonts w:ascii="Times New Roman" w:hAnsi="Times New Roman" w:cs="Times New Roman"/>
          <w:sz w:val="24"/>
          <w:szCs w:val="24"/>
        </w:rPr>
        <w:t xml:space="preserve">is considerably large. Therefore, </w:t>
      </w:r>
      <w:r>
        <w:rPr>
          <w:rFonts w:ascii="Times New Roman" w:hAnsi="Times New Roman" w:cs="Times New Roman"/>
          <w:sz w:val="24"/>
          <w:szCs w:val="24"/>
        </w:rPr>
        <w:t xml:space="preserve">we selected </w:t>
      </w:r>
      <w:del w:id="539" w:author="Liu, Luyu" w:date="2020-06-14T15:53:00Z">
        <w:r w:rsidDel="004C189B">
          <w:rPr>
            <w:rFonts w:ascii="Times New Roman" w:hAnsi="Times New Roman" w:cs="Times New Roman"/>
            <w:sz w:val="24"/>
            <w:szCs w:val="24"/>
          </w:rPr>
          <w:delText xml:space="preserve">a </w:delText>
        </w:r>
      </w:del>
      <w:ins w:id="540" w:author="Liu, Luyu" w:date="2020-06-14T15:53:00Z">
        <w:r w:rsidR="004C189B">
          <w:rPr>
            <w:rFonts w:ascii="Times New Roman" w:hAnsi="Times New Roman" w:cs="Times New Roman"/>
            <w:sz w:val="24"/>
            <w:szCs w:val="24"/>
          </w:rPr>
          <w:t xml:space="preserve">the </w:t>
        </w:r>
      </w:ins>
      <w:r>
        <w:rPr>
          <w:rFonts w:ascii="Times New Roman" w:hAnsi="Times New Roman" w:cs="Times New Roman"/>
          <w:sz w:val="24"/>
          <w:szCs w:val="24"/>
        </w:rPr>
        <w:t xml:space="preserve">representative </w:t>
      </w:r>
      <w:r w:rsidRPr="006D5AFB">
        <w:rPr>
          <w:rFonts w:ascii="Times New Roman" w:hAnsi="Times New Roman" w:cs="Times New Roman"/>
          <w:sz w:val="24"/>
          <w:szCs w:val="24"/>
        </w:rPr>
        <w:t>bus route</w:t>
      </w:r>
      <w:ins w:id="541" w:author="Liu, Luyu" w:date="2020-06-14T15:53:00Z">
        <w:r w:rsidR="004C189B">
          <w:rPr>
            <w:rFonts w:ascii="Times New Roman" w:hAnsi="Times New Roman" w:cs="Times New Roman"/>
            <w:sz w:val="24"/>
            <w:szCs w:val="24"/>
          </w:rPr>
          <w:t xml:space="preserve"> No.2</w:t>
        </w:r>
      </w:ins>
      <w:r w:rsidRPr="006D5AFB">
        <w:rPr>
          <w:rFonts w:ascii="Times New Roman" w:hAnsi="Times New Roman" w:cs="Times New Roman"/>
          <w:sz w:val="24"/>
          <w:szCs w:val="24"/>
        </w:rPr>
        <w:t xml:space="preserve"> to study</w:t>
      </w:r>
      <w:commentRangeEnd w:id="533"/>
      <w:r>
        <w:rPr>
          <w:rStyle w:val="CommentReference"/>
        </w:rPr>
        <w:commentReference w:id="533"/>
      </w:r>
      <w:commentRangeEnd w:id="534"/>
      <w:r>
        <w:rPr>
          <w:rStyle w:val="CommentReference"/>
        </w:rPr>
        <w:commentReference w:id="534"/>
      </w:r>
      <w:r>
        <w:rPr>
          <w:rFonts w:ascii="Times New Roman" w:hAnsi="Times New Roman" w:cs="Times New Roman"/>
          <w:sz w:val="24"/>
          <w:szCs w:val="24"/>
        </w:rPr>
        <w:t xml:space="preserve">. </w:t>
      </w:r>
      <w:ins w:id="542" w:author="Liu, Luyu" w:date="2020-06-14T15:50:00Z">
        <w:r w:rsidR="00FD1721">
          <w:rPr>
            <w:rFonts w:ascii="Times New Roman" w:hAnsi="Times New Roman" w:cs="Times New Roman"/>
            <w:sz w:val="24"/>
            <w:szCs w:val="24"/>
          </w:rPr>
          <w:t xml:space="preserve">We also select </w:t>
        </w:r>
      </w:ins>
      <w:ins w:id="543" w:author="Liu, Luyu" w:date="2020-06-14T15:51:00Z">
        <w:r w:rsidR="00FD1721">
          <w:rPr>
            <w:rFonts w:ascii="Times New Roman" w:hAnsi="Times New Roman" w:cs="Times New Roman"/>
            <w:sz w:val="24"/>
            <w:szCs w:val="24"/>
          </w:rPr>
          <w:t xml:space="preserve">another five </w:t>
        </w:r>
      </w:ins>
      <w:ins w:id="544" w:author="Liu, Luyu" w:date="2020-06-14T15:50:00Z">
        <w:r w:rsidR="00FD1721">
          <w:rPr>
            <w:rFonts w:ascii="Times New Roman" w:hAnsi="Times New Roman" w:cs="Times New Roman"/>
            <w:sz w:val="24"/>
            <w:szCs w:val="24"/>
          </w:rPr>
          <w:t xml:space="preserve">major routes in the COTA systems </w:t>
        </w:r>
      </w:ins>
      <w:ins w:id="545" w:author="Liu, Luyu" w:date="2020-06-14T15:52:00Z">
        <w:r w:rsidR="00A7287F">
          <w:rPr>
            <w:rFonts w:ascii="Times New Roman" w:hAnsi="Times New Roman" w:cs="Times New Roman"/>
            <w:sz w:val="24"/>
            <w:szCs w:val="24"/>
          </w:rPr>
          <w:t xml:space="preserve">in a </w:t>
        </w:r>
      </w:ins>
      <w:ins w:id="546" w:author="Liu, Luyu" w:date="2020-06-14T15:54:00Z">
        <w:r w:rsidR="004C189B">
          <w:rPr>
            <w:rFonts w:ascii="Times New Roman" w:hAnsi="Times New Roman" w:cs="Times New Roman"/>
            <w:sz w:val="24"/>
            <w:szCs w:val="24"/>
          </w:rPr>
          <w:t xml:space="preserve">typical </w:t>
        </w:r>
      </w:ins>
      <w:ins w:id="547" w:author="Liu, Luyu" w:date="2020-06-14T15:52:00Z">
        <w:r w:rsidR="00A7287F">
          <w:rPr>
            <w:rFonts w:ascii="Times New Roman" w:hAnsi="Times New Roman" w:cs="Times New Roman"/>
            <w:sz w:val="24"/>
            <w:szCs w:val="24"/>
          </w:rPr>
          <w:t>week</w:t>
        </w:r>
      </w:ins>
      <w:ins w:id="548" w:author="Liu, Luyu" w:date="2020-06-14T15:53:00Z">
        <w:r w:rsidR="004765A2">
          <w:rPr>
            <w:rFonts w:ascii="Times New Roman" w:hAnsi="Times New Roman" w:cs="Times New Roman"/>
            <w:sz w:val="24"/>
            <w:szCs w:val="24"/>
          </w:rPr>
          <w:t xml:space="preserve"> and conduct the same PT optimization process </w:t>
        </w:r>
      </w:ins>
      <w:ins w:id="549"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550"/>
      <w:r w:rsidRPr="00351FFE">
        <w:rPr>
          <w:rFonts w:ascii="Times New Roman" w:hAnsi="Times New Roman" w:cs="Times New Roman"/>
          <w:b/>
          <w:sz w:val="24"/>
          <w:szCs w:val="24"/>
          <w:u w:val="single"/>
        </w:rPr>
        <w:t>Analysis</w:t>
      </w:r>
      <w:commentRangeEnd w:id="550"/>
      <w:r>
        <w:rPr>
          <w:rStyle w:val="CommentReference"/>
        </w:rPr>
        <w:commentReference w:id="550"/>
      </w:r>
    </w:p>
    <w:p w14:paraId="2BBC520C" w14:textId="5163958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551" w:author="Liu, Luyu" w:date="2020-06-13T12:33:00Z">
        <w:r w:rsidDel="00307818">
          <w:rPr>
            <w:rFonts w:ascii="Times New Roman" w:hAnsi="Times New Roman" w:cs="Times New Roman"/>
            <w:sz w:val="24"/>
            <w:szCs w:val="24"/>
          </w:rPr>
          <w:delText>TPS</w:delText>
        </w:r>
      </w:del>
      <w:ins w:id="552"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empirical schedule and actual bus arrivals at stops along one bus route in the Columbus, Ohio, USA Central Ohio Transit Authority (COTA) system:</w:t>
      </w:r>
      <w:del w:id="553" w:author="Liu, Luyu" w:date="2020-06-15T19:57:00Z">
        <w:r w:rsidDel="00A246E6">
          <w:rPr>
            <w:rFonts w:ascii="Times New Roman" w:hAnsi="Times New Roman" w:cs="Times New Roman"/>
            <w:sz w:val="24"/>
            <w:szCs w:val="24"/>
          </w:rPr>
          <w:delText xml:space="preserve">  </w:delText>
        </w:r>
      </w:del>
      <w:ins w:id="554"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555" w:author="Liu, Luyu" w:date="2020-06-15T19:57:00Z">
        <w:r w:rsidDel="00A246E6">
          <w:rPr>
            <w:rFonts w:ascii="Times New Roman" w:hAnsi="Times New Roman" w:cs="Times New Roman"/>
            <w:sz w:val="24"/>
            <w:szCs w:val="24"/>
          </w:rPr>
          <w:delText xml:space="preserve">  </w:delText>
        </w:r>
      </w:del>
      <w:ins w:id="55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del w:id="557" w:author="Liu, Luyu" w:date="2020-06-15T19:57:00Z">
        <w:r w:rsidDel="00A246E6">
          <w:rPr>
            <w:rFonts w:ascii="Times New Roman" w:hAnsi="Times New Roman" w:cs="Times New Roman"/>
            <w:sz w:val="24"/>
            <w:szCs w:val="24"/>
          </w:rPr>
          <w:delText xml:space="preserve">  </w:delText>
        </w:r>
      </w:del>
      <w:ins w:id="558" w:author="Liu, Luyu" w:date="2020-06-15T19:57:00Z">
        <w:r w:rsidR="00A246E6">
          <w:rPr>
            <w:rFonts w:ascii="Times New Roman" w:hAnsi="Times New Roman" w:cs="Times New Roman"/>
            <w:sz w:val="24"/>
            <w:szCs w:val="24"/>
          </w:rPr>
          <w:t xml:space="preserve"> </w:t>
        </w:r>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w:t>
      </w:r>
      <w:r>
        <w:rPr>
          <w:rFonts w:ascii="Times New Roman" w:hAnsi="Times New Roman" w:cs="Times New Roman"/>
          <w:sz w:val="24"/>
          <w:szCs w:val="24"/>
        </w:rPr>
        <w:lastRenderedPageBreak/>
        <w:t xml:space="preserve">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77777777" w:rsidR="005A464A" w:rsidRDefault="005A464A" w:rsidP="005A464A">
      <w:pPr>
        <w:pStyle w:val="TimesNewRoman"/>
        <w:jc w:val="center"/>
      </w:pPr>
      <w:bookmarkStart w:id="559" w:name="_Ref18228043"/>
      <w:r>
        <w:t xml:space="preserve">Figure </w:t>
      </w:r>
      <w:fldSimple w:instr=" SEQ Figure \* ARABIC ">
        <w:r>
          <w:rPr>
            <w:noProof/>
          </w:rPr>
          <w:t>6</w:t>
        </w:r>
      </w:fldSimple>
      <w:bookmarkEnd w:id="559"/>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560" w:author="Liu, Luyu" w:date="2020-06-13T12:33:00Z">
        <w:r w:rsidRPr="00351FFE" w:rsidDel="00307818">
          <w:rPr>
            <w:rFonts w:ascii="Times New Roman" w:hAnsi="Times New Roman" w:cs="Times New Roman"/>
            <w:b/>
            <w:sz w:val="24"/>
            <w:szCs w:val="24"/>
          </w:rPr>
          <w:delText>TPS</w:delText>
        </w:r>
      </w:del>
      <w:del w:id="561" w:author="Liu, Luyu" w:date="2020-06-13T12:34:00Z">
        <w:r w:rsidRPr="00351FFE" w:rsidDel="00307818">
          <w:rPr>
            <w:rFonts w:ascii="Times New Roman" w:hAnsi="Times New Roman" w:cs="Times New Roman"/>
            <w:b/>
            <w:sz w:val="24"/>
            <w:szCs w:val="24"/>
          </w:rPr>
          <w:delText xml:space="preserve"> </w:delText>
        </w:r>
      </w:del>
      <w:ins w:id="562" w:author="Liu, Luyu" w:date="2020-06-13T12:34:00Z">
        <w:r w:rsidR="00307818">
          <w:rPr>
            <w:rFonts w:ascii="Times New Roman" w:hAnsi="Times New Roman" w:cs="Times New Roman"/>
            <w:b/>
            <w:sz w:val="24"/>
            <w:szCs w:val="24"/>
          </w:rPr>
          <w:t>O</w:t>
        </w:r>
      </w:ins>
      <w:del w:id="563"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76B9D1B5" w14:textId="746C0C98"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564" w:author="Liu, Luyu" w:date="2020-06-13T12:33:00Z">
        <w:r w:rsidDel="00307818">
          <w:rPr>
            <w:rFonts w:ascii="Times New Roman" w:hAnsi="Times New Roman" w:cs="Times New Roman"/>
            <w:sz w:val="24"/>
            <w:szCs w:val="24"/>
          </w:rPr>
          <w:delText>TPS</w:delText>
        </w:r>
      </w:del>
      <w:ins w:id="565"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566"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56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Ignoring RTI and learning the minimal waiting time based on experience (ET) is the next best strategy based on overall performance, followed by showing up at the bus stop at an arbitrary time (AT). (</w:t>
      </w:r>
      <w:r w:rsidRPr="00961F8B">
        <w:rPr>
          <w:rFonts w:ascii="Times New Roman" w:hAnsi="Times New Roman" w:cs="Times New Roman"/>
          <w:sz w:val="24"/>
          <w:szCs w:val="24"/>
        </w:rPr>
        <w:t xml:space="preserve">For AT, because we do not simulate and validate the decision-making process like the other </w:t>
      </w:r>
      <w:del w:id="568" w:author="Liu, Luyu" w:date="2020-06-13T12:35:00Z">
        <w:r w:rsidRPr="00961F8B" w:rsidDel="00FA6C5B">
          <w:rPr>
            <w:rFonts w:ascii="Times New Roman" w:hAnsi="Times New Roman" w:cs="Times New Roman"/>
            <w:sz w:val="24"/>
            <w:szCs w:val="24"/>
          </w:rPr>
          <w:delText>TPSs</w:delText>
        </w:r>
      </w:del>
      <w:ins w:id="569" w:author="Liu, Luyu" w:date="2020-06-13T12:35:00Z">
        <w:r w:rsidR="00FA6C5B">
          <w:rPr>
            <w:rFonts w:ascii="Times New Roman" w:hAnsi="Times New Roman" w:cs="Times New Roman"/>
            <w:sz w:val="24"/>
            <w:szCs w:val="24"/>
          </w:rPr>
          <w:t>trip planning strategies</w:t>
        </w:r>
      </w:ins>
      <w:r w:rsidRPr="00961F8B">
        <w:rPr>
          <w:rFonts w:ascii="Times New Roman" w:hAnsi="Times New Roman" w:cs="Times New Roman"/>
          <w:sz w:val="24"/>
          <w:szCs w:val="24"/>
        </w:rPr>
        <w:t xml:space="preserve">; instead, we directly calculate the average waiting time using 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ins w:id="570" w:author="Liu, Luyu" w:date="2020-06-13T21:31:00Z">
        <w:r w:rsidR="00373BEE" w:rsidRPr="00373BEE">
          <w:rPr>
            <w:rFonts w:ascii="Times New Roman" w:hAnsi="Times New Roman" w:cs="Times New Roman"/>
            <w:sz w:val="24"/>
            <w:szCs w:val="24"/>
            <w:rPrChange w:id="571" w:author="Liu, Luyu" w:date="2020-06-13T21:31:00Z">
              <w:rPr>
                <w:rFonts w:eastAsia="Yu Mincho"/>
                <w:lang w:eastAsia="ja-JP"/>
              </w:rPr>
            </w:rPrChange>
          </w:rPr>
          <w:t>(</w:t>
        </w:r>
        <w:r w:rsidR="00373BEE" w:rsidRPr="00373BEE">
          <w:rPr>
            <w:rFonts w:ascii="Times New Roman" w:hAnsi="Times New Roman" w:cs="Times New Roman"/>
            <w:sz w:val="24"/>
            <w:szCs w:val="24"/>
            <w:rPrChange w:id="572" w:author="Liu, Luyu" w:date="2020-06-13T21:31:00Z">
              <w:rPr>
                <w:noProof/>
              </w:rPr>
            </w:rPrChange>
          </w:rPr>
          <w:t>2</w:t>
        </w:r>
      </w:ins>
      <w:del w:id="573" w:author="Liu, Luyu" w:date="2020-06-13T21:31:00Z">
        <w:r w:rsidR="001E0EB5" w:rsidRPr="001E0EB5" w:rsidDel="00373BEE">
          <w:rPr>
            <w:rFonts w:ascii="Times New Roman" w:hAnsi="Times New Roman" w:cs="Times New Roman"/>
            <w:sz w:val="24"/>
            <w:szCs w:val="24"/>
          </w:rPr>
          <w:delText>(3</w:delText>
        </w:r>
      </w:del>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574"/>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575"/>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575"/>
            <w:r>
              <w:rPr>
                <w:rStyle w:val="CommentReference"/>
              </w:rPr>
              <w:commentReference w:id="575"/>
            </w:r>
            <w:r>
              <w:rPr>
                <w:rStyle w:val="CommentReference"/>
              </w:rPr>
              <w:commentReference w:id="574"/>
            </w:r>
          </w:p>
        </w:tc>
      </w:tr>
      <w:commentRangeEnd w:id="574"/>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576" w:name="_Ref15136477"/>
      <w:r>
        <w:t xml:space="preserve">Table </w:t>
      </w:r>
      <w:fldSimple w:instr=" SEQ Table \* ARABIC ">
        <w:r w:rsidR="001E0EB5">
          <w:rPr>
            <w:noProof/>
          </w:rPr>
          <w:t>1</w:t>
        </w:r>
      </w:fldSimple>
      <w:bookmarkEnd w:id="576"/>
      <w:r>
        <w:rPr>
          <w:noProof/>
        </w:rPr>
        <w:t>:</w:t>
      </w:r>
      <w:r>
        <w:t xml:space="preserve"> Overall performance of </w:t>
      </w:r>
      <w:del w:id="577" w:author="Liu, Luyu" w:date="2020-06-13T12:33:00Z">
        <w:r w:rsidDel="00307818">
          <w:delText>TPS</w:delText>
        </w:r>
      </w:del>
      <w:ins w:id="578" w:author="Liu, Luyu" w:date="2020-06-13T12:33:00Z">
        <w:r w:rsidR="00307818">
          <w:t>trip planning strategy</w:t>
        </w:r>
      </w:ins>
      <w:r>
        <w:t>; waiting time and missed risk's mean and deviation.</w:t>
      </w:r>
    </w:p>
    <w:p w14:paraId="417C479C" w14:textId="4B656302" w:rsidR="005A464A" w:rsidRPr="00774C49"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w:t>
      </w:r>
      <w:r w:rsidR="001E0EB5">
        <w:rPr>
          <w:rFonts w:ascii="Times New Roman" w:hAnsi="Times New Roman" w:cs="Times New Roman"/>
          <w:sz w:val="24"/>
          <w:szCs w:val="24"/>
        </w:rPr>
        <w:t>tactic</w:t>
      </w:r>
      <w:r>
        <w:rPr>
          <w:rFonts w:ascii="Times New Roman" w:hAnsi="Times New Roman" w:cs="Times New Roman"/>
          <w:sz w:val="24"/>
          <w:szCs w:val="24"/>
        </w:rPr>
        <w:t xml:space="preserve"> that tries to exploit RTI to </w:t>
      </w:r>
      <w:r w:rsidR="006C2F32">
        <w:rPr>
          <w:rFonts w:ascii="Times New Roman" w:hAnsi="Times New Roman" w:cs="Times New Roman"/>
          <w:sz w:val="24"/>
          <w:szCs w:val="24"/>
        </w:rPr>
        <w:t xml:space="preserve">try to </w:t>
      </w:r>
      <w:r>
        <w:rPr>
          <w:rFonts w:ascii="Times New Roman" w:hAnsi="Times New Roman" w:cs="Times New Roman"/>
          <w:sz w:val="24"/>
          <w:szCs w:val="24"/>
        </w:rPr>
        <w:t>achieve a waiting time of zero: this is a risky strategy that is harshly penalized by reclaimed delay by bus drivers and discon</w:t>
      </w:r>
      <w:r w:rsidR="00553FF5">
        <w:rPr>
          <w:rFonts w:ascii="Times New Roman" w:hAnsi="Times New Roman" w:cs="Times New Roman"/>
          <w:sz w:val="24"/>
          <w:szCs w:val="24"/>
        </w:rPr>
        <w:t>tinuity delay in the RTI system</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end"/>
      </w:r>
      <w:r w:rsidR="00C05664">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702C1808" w:rsidR="005A464A" w:rsidDel="00EF308E" w:rsidRDefault="005A464A">
      <w:pPr>
        <w:spacing w:line="256" w:lineRule="auto"/>
        <w:ind w:firstLine="720"/>
        <w:jc w:val="both"/>
        <w:rPr>
          <w:del w:id="579" w:author="Liu, Luyu" w:date="2020-06-13T17:13:00Z"/>
        </w:rPr>
        <w:pPrChange w:id="580" w:author="Liu, Luyu" w:date="2020-06-13T17:13:00Z">
          <w:pPr>
            <w:pStyle w:val="TimesNewRoman"/>
            <w:keepNext/>
            <w:jc w:val="center"/>
          </w:pPr>
        </w:pPrChange>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065BDE">
        <w:rPr>
          <w:rFonts w:ascii="Times New Roman" w:hAnsi="Times New Roman" w:cs="Times New Roman"/>
          <w:sz w:val="24"/>
          <w:szCs w:val="24"/>
        </w:rPr>
        <w:t xml:space="preserve">Figure </w:t>
      </w:r>
      <w:r>
        <w:rPr>
          <w:rFonts w:ascii="Times New Roman" w:hAnsi="Times New Roman" w:cs="Times New Roman"/>
          <w:sz w:val="24"/>
          <w:szCs w:val="24"/>
        </w:rPr>
        <w:t>7</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581" w:author="Liu, Luyu" w:date="2020-06-15T19:57:00Z">
        <w:r w:rsidRPr="00774C49" w:rsidDel="00A246E6">
          <w:rPr>
            <w:rFonts w:ascii="Times New Roman" w:hAnsi="Times New Roman" w:cs="Times New Roman"/>
            <w:sz w:val="24"/>
            <w:szCs w:val="24"/>
          </w:rPr>
          <w:delText xml:space="preserve">  </w:delText>
        </w:r>
      </w:del>
      <w:ins w:id="582" w:author="Liu, Luyu" w:date="2020-06-15T19:57:00Z">
        <w:r w:rsidR="00A246E6">
          <w:rPr>
            <w:rFonts w:ascii="Times New Roman" w:hAnsi="Times New Roman" w:cs="Times New Roman"/>
            <w:sz w:val="24"/>
            <w:szCs w:val="24"/>
          </w:rPr>
          <w:t xml:space="preserve"> </w:t>
        </w:r>
      </w:ins>
      <w:r w:rsidRPr="00774C49">
        <w:rPr>
          <w:rFonts w:ascii="Times New Roman" w:hAnsi="Times New Roman" w:cs="Times New Roman"/>
          <w:sz w:val="24"/>
          <w:szCs w:val="24"/>
        </w:rPr>
        <w:t xml:space="preserve">Note the dramatic changes in both indicators at 60, 120, 180, and 240 seconds; these are multiples of the RTI update frequency (60 seconds). These </w:t>
      </w:r>
      <w:r>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w:t>
      </w:r>
      <w:del w:id="583" w:author="Liu, Luyu" w:date="2020-06-12T17:11:00Z">
        <w:r w:rsidRPr="00774C49" w:rsidDel="00F06E79">
          <w:rPr>
            <w:rFonts w:ascii="Times New Roman" w:hAnsi="Times New Roman" w:cs="Times New Roman"/>
            <w:sz w:val="24"/>
            <w:szCs w:val="24"/>
          </w:rPr>
          <w:delText xml:space="preserve">IB </w:delText>
        </w:r>
      </w:del>
      <w:ins w:id="584" w:author="Liu, Luyu" w:date="2020-06-12T17:11:00Z">
        <w:r w:rsidR="00F06E79">
          <w:rPr>
            <w:rFonts w:ascii="Times New Roman" w:hAnsi="Times New Roman" w:cs="Times New Roman"/>
            <w:sz w:val="24"/>
            <w:szCs w:val="24"/>
          </w:rPr>
          <w:t>buffer</w:t>
        </w:r>
        <w:r w:rsidR="00F06E79" w:rsidRPr="00774C49">
          <w:rPr>
            <w:rFonts w:ascii="Times New Roman" w:hAnsi="Times New Roman" w:cs="Times New Roman"/>
            <w:sz w:val="24"/>
            <w:szCs w:val="24"/>
          </w:rPr>
          <w:t xml:space="preserve"> </w:t>
        </w:r>
      </w:ins>
      <w:r w:rsidRPr="00774C49">
        <w:rPr>
          <w:rFonts w:ascii="Times New Roman" w:hAnsi="Times New Roman" w:cs="Times New Roman"/>
          <w:sz w:val="24"/>
          <w:szCs w:val="24"/>
        </w:rPr>
        <w:t>will ease both reclaimed delay and discontinuity delay simultaneously; however, due to the discrete nature of discontinuity delay, only also observe sudden changes at multiples of 60 seconds.</w:t>
      </w:r>
      <w:r w:rsidR="00831DD2">
        <w:rPr>
          <w:rFonts w:ascii="Times New Roman" w:hAnsi="Times New Roman" w:cs="Times New Roman"/>
          <w:sz w:val="24"/>
          <w:szCs w:val="24"/>
        </w:rPr>
        <w:t xml:space="preserve"> </w:t>
      </w:r>
    </w:p>
    <w:p w14:paraId="5059104E" w14:textId="03D36186" w:rsidR="00EF308E" w:rsidRDefault="00EF308E" w:rsidP="005A464A">
      <w:pPr>
        <w:spacing w:line="256" w:lineRule="auto"/>
        <w:ind w:firstLine="720"/>
        <w:jc w:val="both"/>
        <w:rPr>
          <w:ins w:id="585" w:author="Liu, Luyu" w:date="2020-06-13T17:14:00Z"/>
          <w:rFonts w:ascii="Times New Roman" w:hAnsi="Times New Roman" w:cs="Times New Roman"/>
          <w:sz w:val="24"/>
          <w:szCs w:val="24"/>
        </w:rPr>
      </w:pPr>
    </w:p>
    <w:p w14:paraId="5F50F558" w14:textId="711DFCD1" w:rsidR="00EF308E" w:rsidRDefault="00EF308E" w:rsidP="005A464A">
      <w:pPr>
        <w:spacing w:line="256" w:lineRule="auto"/>
        <w:ind w:firstLine="720"/>
        <w:jc w:val="both"/>
        <w:rPr>
          <w:ins w:id="586" w:author="Liu, Luyu" w:date="2020-06-13T17:14:00Z"/>
          <w:rFonts w:ascii="Times New Roman" w:hAnsi="Times New Roman" w:cs="Times New Roman"/>
          <w:sz w:val="24"/>
          <w:szCs w:val="24"/>
        </w:rPr>
      </w:pPr>
      <w:ins w:id="587" w:author="Liu, Luyu" w:date="2020-06-13T17:15:00Z">
        <w:r>
          <w:rPr>
            <w:rFonts w:ascii="Times New Roman" w:hAnsi="Times New Roman" w:cs="Times New Roman"/>
            <w:sz w:val="24"/>
            <w:szCs w:val="24"/>
          </w:rPr>
          <w:t>With better real-time data support</w:t>
        </w:r>
      </w:ins>
      <w:ins w:id="588" w:author="Liu, Luyu" w:date="2020-06-13T17:16:00Z">
        <w:r>
          <w:rPr>
            <w:rFonts w:ascii="Times New Roman" w:hAnsi="Times New Roman" w:cs="Times New Roman"/>
            <w:sz w:val="24"/>
            <w:szCs w:val="24"/>
          </w:rPr>
          <w:t>s and policies</w:t>
        </w:r>
      </w:ins>
      <w:ins w:id="589" w:author="Liu, Luyu" w:date="2020-06-13T17:15:00Z">
        <w:r>
          <w:rPr>
            <w:rFonts w:ascii="Times New Roman" w:hAnsi="Times New Roman" w:cs="Times New Roman"/>
            <w:sz w:val="24"/>
            <w:szCs w:val="24"/>
          </w:rPr>
          <w:t>,</w:t>
        </w:r>
      </w:ins>
      <w:ins w:id="590" w:author="Liu, Luyu" w:date="2020-06-13T17:16:00Z">
        <w:r>
          <w:rPr>
            <w:rFonts w:ascii="Times New Roman" w:hAnsi="Times New Roman" w:cs="Times New Roman"/>
            <w:sz w:val="24"/>
            <w:szCs w:val="24"/>
          </w:rPr>
          <w:t xml:space="preserve"> </w:t>
        </w:r>
      </w:ins>
      <w:ins w:id="591" w:author="Liu, Luyu" w:date="2020-06-13T17:17:00Z">
        <w:r>
          <w:rPr>
            <w:rFonts w:ascii="Times New Roman" w:hAnsi="Times New Roman" w:cs="Times New Roman"/>
            <w:sz w:val="24"/>
            <w:szCs w:val="24"/>
          </w:rPr>
          <w:t xml:space="preserve">more </w:t>
        </w:r>
      </w:ins>
      <w:ins w:id="592" w:author="Liu, Luyu" w:date="2020-06-13T17:16:00Z">
        <w:r>
          <w:rPr>
            <w:rFonts w:ascii="Times New Roman" w:hAnsi="Times New Roman" w:cs="Times New Roman"/>
            <w:sz w:val="24"/>
            <w:szCs w:val="24"/>
          </w:rPr>
          <w:t xml:space="preserve">transit </w:t>
        </w:r>
      </w:ins>
      <w:ins w:id="593" w:author="Liu, Luyu" w:date="2020-06-13T17:17:00Z">
        <w:r>
          <w:rPr>
            <w:rFonts w:ascii="Times New Roman" w:hAnsi="Times New Roman" w:cs="Times New Roman"/>
            <w:sz w:val="24"/>
            <w:szCs w:val="24"/>
          </w:rPr>
          <w:t xml:space="preserve">systems are providing RTI with </w:t>
        </w:r>
      </w:ins>
      <w:ins w:id="594" w:author="Liu, Luyu" w:date="2020-06-13T17:16:00Z">
        <w:r>
          <w:rPr>
            <w:rFonts w:ascii="Times New Roman" w:hAnsi="Times New Roman" w:cs="Times New Roman"/>
            <w:sz w:val="24"/>
            <w:szCs w:val="24"/>
          </w:rPr>
          <w:t>higher update frequency</w:t>
        </w:r>
      </w:ins>
      <w:ins w:id="595" w:author="Liu, Luyu" w:date="2020-06-13T17:17:00Z">
        <w:r>
          <w:rPr>
            <w:rFonts w:ascii="Times New Roman" w:hAnsi="Times New Roman" w:cs="Times New Roman"/>
            <w:sz w:val="24"/>
            <w:szCs w:val="24"/>
          </w:rPr>
          <w:t>. Some can be</w:t>
        </w:r>
      </w:ins>
      <w:ins w:id="596" w:author="Liu, Luyu" w:date="2020-06-13T17:16:00Z">
        <w:r>
          <w:rPr>
            <w:rFonts w:ascii="Times New Roman" w:hAnsi="Times New Roman" w:cs="Times New Roman"/>
            <w:sz w:val="24"/>
            <w:szCs w:val="24"/>
          </w:rPr>
          <w:t xml:space="preserve"> as high as 5 second</w:t>
        </w:r>
      </w:ins>
      <w:ins w:id="597" w:author="Liu, Luyu" w:date="2020-06-13T17:17:00Z">
        <w:r>
          <w:rPr>
            <w:rFonts w:ascii="Times New Roman" w:hAnsi="Times New Roman" w:cs="Times New Roman"/>
            <w:sz w:val="24"/>
            <w:szCs w:val="24"/>
          </w:rPr>
          <w:t xml:space="preserve"> such as M</w:t>
        </w:r>
      </w:ins>
      <w:ins w:id="598" w:author="Liu, Luyu" w:date="2020-06-13T17:18:00Z">
        <w:r>
          <w:rPr>
            <w:rFonts w:ascii="Times New Roman" w:hAnsi="Times New Roman" w:cs="Times New Roman"/>
            <w:sz w:val="24"/>
            <w:szCs w:val="24"/>
          </w:rPr>
          <w:t>assachusetts Bay Transportation Authority</w:t>
        </w:r>
      </w:ins>
      <w:ins w:id="599" w:author="Liu, Luyu" w:date="2020-06-14T14:52:00Z">
        <w:r w:rsidR="00426597">
          <w:rPr>
            <w:rFonts w:ascii="Times New Roman" w:hAnsi="Times New Roman" w:cs="Times New Roman"/>
            <w:sz w:val="24"/>
            <w:szCs w:val="24"/>
          </w:rPr>
          <w:t xml:space="preserve"> in Boston</w:t>
        </w:r>
      </w:ins>
      <w:ins w:id="600" w:author="Liu, Luyu" w:date="2020-06-13T17:15:00Z">
        <w:r>
          <w:rPr>
            <w:rFonts w:ascii="Times New Roman" w:hAnsi="Times New Roman" w:cs="Times New Roman"/>
            <w:sz w:val="24"/>
            <w:szCs w:val="24"/>
          </w:rPr>
          <w:t>.</w:t>
        </w:r>
      </w:ins>
      <w:ins w:id="601" w:author="Liu, Luyu" w:date="2020-06-13T17:18:00Z">
        <w:r>
          <w:rPr>
            <w:rFonts w:ascii="Times New Roman" w:hAnsi="Times New Roman" w:cs="Times New Roman"/>
            <w:sz w:val="24"/>
            <w:szCs w:val="24"/>
          </w:rPr>
          <w:t xml:space="preserve"> However, the </w:t>
        </w:r>
      </w:ins>
      <w:ins w:id="602" w:author="Liu, Luyu" w:date="2020-06-13T17:19:00Z">
        <w:r>
          <w:rPr>
            <w:rFonts w:ascii="Times New Roman" w:hAnsi="Times New Roman" w:cs="Times New Roman"/>
            <w:sz w:val="24"/>
            <w:szCs w:val="24"/>
          </w:rPr>
          <w:t>large</w:t>
        </w:r>
      </w:ins>
      <w:ins w:id="603" w:author="Liu, Luyu" w:date="2020-06-13T17:18:00Z">
        <w:r>
          <w:rPr>
            <w:rFonts w:ascii="Times New Roman" w:hAnsi="Times New Roman" w:cs="Times New Roman"/>
            <w:sz w:val="24"/>
            <w:szCs w:val="24"/>
          </w:rPr>
          <w:t xml:space="preserve"> majority of </w:t>
        </w:r>
      </w:ins>
      <w:ins w:id="604" w:author="Liu, Luyu" w:date="2020-06-13T17:19:00Z">
        <w:r>
          <w:rPr>
            <w:rFonts w:ascii="Times New Roman" w:hAnsi="Times New Roman" w:cs="Times New Roman"/>
            <w:sz w:val="24"/>
            <w:szCs w:val="24"/>
          </w:rPr>
          <w:t>most transit systems still face</w:t>
        </w:r>
      </w:ins>
      <w:ins w:id="605" w:author="Liu, Luyu" w:date="2020-06-13T17:14:00Z">
        <w:r>
          <w:rPr>
            <w:rFonts w:ascii="Times New Roman" w:hAnsi="Times New Roman" w:cs="Times New Roman"/>
            <w:sz w:val="24"/>
            <w:szCs w:val="24"/>
          </w:rPr>
          <w:t xml:space="preserve"> </w:t>
        </w:r>
      </w:ins>
      <w:ins w:id="606" w:author="Liu, Luyu" w:date="2020-06-13T17:20:00Z">
        <w:r w:rsidR="00B62185">
          <w:rPr>
            <w:rFonts w:ascii="Times New Roman" w:hAnsi="Times New Roman" w:cs="Times New Roman"/>
            <w:sz w:val="24"/>
            <w:szCs w:val="24"/>
          </w:rPr>
          <w:t xml:space="preserve">considerable </w:t>
        </w:r>
      </w:ins>
      <w:ins w:id="607" w:author="Liu, Luyu" w:date="2020-06-13T17:14:00Z">
        <w:r>
          <w:rPr>
            <w:rFonts w:ascii="Times New Roman" w:hAnsi="Times New Roman" w:cs="Times New Roman"/>
            <w:sz w:val="24"/>
            <w:szCs w:val="24"/>
          </w:rPr>
          <w:t>discontinuity delay</w:t>
        </w:r>
      </w:ins>
      <w:ins w:id="608" w:author="Liu, Luyu" w:date="2020-06-13T17:19:00Z">
        <w:r w:rsidR="00C6427E">
          <w:rPr>
            <w:rFonts w:ascii="Times New Roman" w:hAnsi="Times New Roman" w:cs="Times New Roman"/>
            <w:sz w:val="24"/>
            <w:szCs w:val="24"/>
          </w:rPr>
          <w:t xml:space="preserve"> </w:t>
        </w:r>
      </w:ins>
      <w:ins w:id="609" w:author="Liu, Luyu" w:date="2020-06-13T17:20:00Z">
        <w:r w:rsidR="00B62185">
          <w:rPr>
            <w:rFonts w:ascii="Times New Roman" w:hAnsi="Times New Roman" w:cs="Times New Roman"/>
            <w:sz w:val="24"/>
            <w:szCs w:val="24"/>
          </w:rPr>
          <w:t xml:space="preserve">larger than 30 seconds </w:t>
        </w:r>
      </w:ins>
      <w:ins w:id="610" w:author="Liu, Luyu" w:date="2020-06-13T17:19:00Z">
        <w:r w:rsidR="00C6427E">
          <w:rPr>
            <w:rFonts w:ascii="Times New Roman" w:hAnsi="Times New Roman" w:cs="Times New Roman"/>
            <w:sz w:val="24"/>
            <w:szCs w:val="24"/>
          </w:rPr>
          <w:t xml:space="preserve">as shown in </w:t>
        </w:r>
      </w:ins>
      <w:ins w:id="611"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612" w:author="Liu, Luyu" w:date="2020-06-14T14:52:00Z">
        <w:r w:rsidR="000D3498">
          <w:rPr>
            <w:rFonts w:ascii="Times New Roman" w:hAnsi="Times New Roman" w:cs="Times New Roman"/>
            <w:sz w:val="24"/>
            <w:szCs w:val="24"/>
          </w:rPr>
          <w:t xml:space="preserve"> 4</w:t>
        </w:r>
      </w:ins>
      <w:ins w:id="613"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614"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615"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497BE1A6" w:rsidR="005A464A" w:rsidRPr="00BF4947" w:rsidDel="00F73E77" w:rsidRDefault="005A464A" w:rsidP="005A464A">
      <w:pPr>
        <w:spacing w:line="256" w:lineRule="auto"/>
        <w:jc w:val="center"/>
        <w:rPr>
          <w:del w:id="616" w:author="Liu, Luyu" w:date="2020-06-13T17:13:00Z"/>
          <w:rFonts w:ascii="Times New Roman" w:hAnsi="Times New Roman" w:cs="Times New Roman"/>
          <w:sz w:val="24"/>
          <w:szCs w:val="24"/>
        </w:rPr>
      </w:pPr>
      <w:bookmarkStart w:id="617" w:name="_Ref18339654"/>
      <w:commentRangeStart w:id="618"/>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619" w:author="Liu, Luyu" w:date="2020-06-13T17:12:00Z">
        <w:r w:rsidR="00F73E77">
          <w:rPr>
            <w:rFonts w:ascii="Times New Roman" w:hAnsi="Times New Roman" w:cs="Times New Roman"/>
            <w:noProof/>
            <w:sz w:val="24"/>
            <w:szCs w:val="24"/>
          </w:rPr>
          <w:t>4</w:t>
        </w:r>
      </w:ins>
      <w:del w:id="620" w:author="Liu, Luyu" w:date="2020-06-13T17:12:00Z">
        <w:r w:rsidDel="00F73E77">
          <w:rPr>
            <w:rFonts w:ascii="Times New Roman" w:hAnsi="Times New Roman" w:cs="Times New Roman"/>
            <w:noProof/>
            <w:sz w:val="24"/>
            <w:szCs w:val="24"/>
          </w:rPr>
          <w:delText>7</w:delText>
        </w:r>
      </w:del>
      <w:r w:rsidRPr="00065BDE">
        <w:rPr>
          <w:rFonts w:ascii="Times New Roman" w:hAnsi="Times New Roman" w:cs="Times New Roman"/>
          <w:sz w:val="24"/>
          <w:szCs w:val="24"/>
        </w:rPr>
        <w:fldChar w:fldCharType="end"/>
      </w:r>
      <w:bookmarkEnd w:id="617"/>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618"/>
      <w:r>
        <w:rPr>
          <w:rStyle w:val="CommentReference"/>
        </w:rPr>
        <w:commentReference w:id="618"/>
      </w:r>
    </w:p>
    <w:p w14:paraId="3D7BDD4A" w14:textId="77777777" w:rsidR="00F73E77" w:rsidRDefault="00F73E77">
      <w:pPr>
        <w:spacing w:line="256" w:lineRule="auto"/>
        <w:jc w:val="center"/>
        <w:rPr>
          <w:ins w:id="621" w:author="Liu, Luyu" w:date="2020-06-13T17:13:00Z"/>
          <w:rFonts w:ascii="Times New Roman" w:hAnsi="Times New Roman" w:cs="Times New Roman"/>
          <w:sz w:val="24"/>
          <w:szCs w:val="24"/>
        </w:rPr>
        <w:pPrChange w:id="622" w:author="Liu, Luyu" w:date="2020-06-13T17:13:00Z">
          <w:pPr>
            <w:spacing w:line="256" w:lineRule="auto"/>
            <w:ind w:firstLine="720"/>
            <w:jc w:val="both"/>
          </w:pPr>
        </w:pPrChange>
      </w:pPr>
    </w:p>
    <w:p w14:paraId="70B6C001" w14:textId="0E6B193D"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r w:rsidR="0018128D">
        <w:rPr>
          <w:rFonts w:ascii="Times New Roman" w:hAnsi="Times New Roman" w:cs="Times New Roman"/>
          <w:sz w:val="24"/>
          <w:szCs w:val="24"/>
        </w:rPr>
        <w:t xml:space="preserve"> the best RTI strategy prudent tactic optimal</w:t>
      </w:r>
      <w:r>
        <w:rPr>
          <w:rFonts w:ascii="Times New Roman" w:hAnsi="Times New Roman" w:cs="Times New Roman"/>
          <w:sz w:val="24"/>
          <w:szCs w:val="24"/>
        </w:rPr>
        <w:t xml:space="preserve"> is not substantially better than</w:t>
      </w:r>
      <w:r w:rsidR="0018128D">
        <w:rPr>
          <w:rFonts w:ascii="Times New Roman" w:hAnsi="Times New Roman" w:cs="Times New Roman"/>
          <w:sz w:val="24"/>
          <w:szCs w:val="24"/>
        </w:rPr>
        <w:t xml:space="preserve"> simply following the schedule</w:t>
      </w:r>
      <w:r>
        <w:rPr>
          <w:rFonts w:ascii="Times New Roman" w:hAnsi="Times New Roman" w:cs="Times New Roman"/>
          <w:sz w:val="24"/>
          <w:szCs w:val="24"/>
        </w:rPr>
        <w:t xml:space="preserve">, and the RTI-based </w:t>
      </w:r>
      <w:r w:rsidR="0018128D">
        <w:rPr>
          <w:rFonts w:ascii="Times New Roman" w:hAnsi="Times New Roman" w:cs="Times New Roman"/>
          <w:sz w:val="24"/>
          <w:szCs w:val="24"/>
        </w:rPr>
        <w:t xml:space="preserve">greedy tactic </w:t>
      </w:r>
      <w:r>
        <w:rPr>
          <w:rFonts w:ascii="Times New Roman" w:hAnsi="Times New Roman" w:cs="Times New Roman"/>
          <w:sz w:val="24"/>
          <w:szCs w:val="24"/>
        </w:rPr>
        <w:t xml:space="preserve">has the worst performance among all </w:t>
      </w:r>
      <w:del w:id="623" w:author="Liu, Luyu" w:date="2020-06-13T12:35:00Z">
        <w:r w:rsidDel="00FA6C5B">
          <w:rPr>
            <w:rFonts w:ascii="Times New Roman" w:hAnsi="Times New Roman" w:cs="Times New Roman"/>
            <w:sz w:val="24"/>
            <w:szCs w:val="24"/>
          </w:rPr>
          <w:delText>TPSs</w:delText>
        </w:r>
      </w:del>
      <w:ins w:id="624"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w:t>
      </w:r>
      <w:del w:id="625" w:author="Liu, Luyu" w:date="2020-06-15T19:57:00Z">
        <w:r w:rsidDel="00A246E6">
          <w:rPr>
            <w:rFonts w:ascii="Times New Roman" w:hAnsi="Times New Roman" w:cs="Times New Roman"/>
            <w:sz w:val="24"/>
            <w:szCs w:val="24"/>
          </w:rPr>
          <w:delText xml:space="preserve">  </w:delText>
        </w:r>
      </w:del>
      <w:ins w:id="626" w:author="Liu, Luyu" w:date="2020-06-15T19:57:00Z">
        <w:r w:rsidR="00A246E6">
          <w:rPr>
            <w:rFonts w:ascii="Times New Roman" w:hAnsi="Times New Roman" w:cs="Times New Roman"/>
            <w:sz w:val="24"/>
            <w:szCs w:val="24"/>
          </w:rPr>
          <w:t xml:space="preserve"> </w:t>
        </w:r>
      </w:ins>
      <w:r w:rsidR="00F5302C">
        <w:rPr>
          <w:rFonts w:ascii="Times New Roman" w:hAnsi="Times New Roman" w:cs="Times New Roman"/>
          <w:sz w:val="24"/>
          <w:szCs w:val="24"/>
        </w:rPr>
        <w:t xml:space="preserve">This </w:t>
      </w:r>
      <w:ins w:id="627" w:author="Liu, Luyu" w:date="2020-06-12T16:54:00Z">
        <w:r w:rsidR="00E62000">
          <w:rPr>
            <w:rFonts w:ascii="Times New Roman" w:hAnsi="Times New Roman" w:cs="Times New Roman"/>
            <w:sz w:val="24"/>
            <w:szCs w:val="24"/>
          </w:rPr>
          <w:t>moreover proves our claim earlier about the RTI apps:</w:t>
        </w:r>
      </w:ins>
      <w:ins w:id="628" w:author="Liu, Luyu" w:date="2020-06-12T16:55:00Z">
        <w:r w:rsidR="00E62000">
          <w:rPr>
            <w:rFonts w:ascii="Times New Roman" w:hAnsi="Times New Roman" w:cs="Times New Roman"/>
            <w:sz w:val="24"/>
            <w:szCs w:val="24"/>
          </w:rPr>
          <w:t xml:space="preserve"> if following the RTI apps’ suggestion based on greedy tactic, the user</w:t>
        </w:r>
      </w:ins>
      <w:ins w:id="629" w:author="Liu, Luyu" w:date="2020-06-12T16:56:00Z">
        <w:r w:rsidR="00E62000">
          <w:rPr>
            <w:rFonts w:ascii="Times New Roman" w:hAnsi="Times New Roman" w:cs="Times New Roman"/>
            <w:sz w:val="24"/>
            <w:szCs w:val="24"/>
          </w:rPr>
          <w:t xml:space="preserve"> is very likely to miss</w:t>
        </w:r>
        <w:r w:rsidR="00C3448A">
          <w:rPr>
            <w:rFonts w:ascii="Times New Roman" w:hAnsi="Times New Roman" w:cs="Times New Roman"/>
            <w:sz w:val="24"/>
            <w:szCs w:val="24"/>
          </w:rPr>
          <w:t xml:space="preserve"> the bus</w:t>
        </w:r>
        <w:r w:rsidR="00A46C3D">
          <w:rPr>
            <w:rFonts w:ascii="Times New Roman" w:hAnsi="Times New Roman" w:cs="Times New Roman"/>
            <w:sz w:val="24"/>
            <w:szCs w:val="24"/>
          </w:rPr>
          <w:t xml:space="preserve"> and wait a long time</w:t>
        </w:r>
        <w:r w:rsidR="00E62000">
          <w:rPr>
            <w:rFonts w:ascii="Times New Roman" w:hAnsi="Times New Roman" w:cs="Times New Roman"/>
            <w:sz w:val="24"/>
            <w:szCs w:val="24"/>
          </w:rPr>
          <w:t>.</w:t>
        </w:r>
      </w:ins>
      <w:ins w:id="630" w:author="Liu, Luyu" w:date="2020-06-12T16:54:00Z">
        <w:r w:rsidR="00E62000">
          <w:rPr>
            <w:rFonts w:ascii="Times New Roman" w:hAnsi="Times New Roman" w:cs="Times New Roman"/>
            <w:sz w:val="24"/>
            <w:szCs w:val="24"/>
          </w:rPr>
          <w:t xml:space="preserve"> </w:t>
        </w:r>
      </w:ins>
      <w:r>
        <w:rPr>
          <w:rFonts w:ascii="Times New Roman" w:hAnsi="Times New Roman" w:cs="Times New Roman"/>
          <w:sz w:val="24"/>
          <w:szCs w:val="24"/>
        </w:rPr>
        <w:t>However, note these are based on overall performance.</w:t>
      </w:r>
      <w:del w:id="631" w:author="Liu, Luyu" w:date="2020-06-15T19:57:00Z">
        <w:r w:rsidDel="00A246E6">
          <w:rPr>
            <w:rFonts w:ascii="Times New Roman" w:hAnsi="Times New Roman" w:cs="Times New Roman"/>
            <w:sz w:val="24"/>
            <w:szCs w:val="24"/>
          </w:rPr>
          <w:delText xml:space="preserve">  </w:delText>
        </w:r>
      </w:del>
      <w:ins w:id="63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633" w:author="Liu, Luyu" w:date="2020-06-13T17:13:00Z">
        <w:r w:rsidR="00F73E77">
          <w:rPr>
            <w:rFonts w:ascii="Times New Roman" w:hAnsi="Times New Roman" w:cs="Times New Roman"/>
            <w:sz w:val="24"/>
            <w:szCs w:val="24"/>
          </w:rPr>
          <w:t>.</w:t>
        </w:r>
      </w:ins>
      <w:del w:id="634"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635" w:author="Liu, Luyu" w:date="2020-06-13T12:33:00Z">
        <w:r w:rsidDel="00307818">
          <w:rPr>
            <w:b/>
          </w:rPr>
          <w:delText>TPS</w:delText>
        </w:r>
      </w:del>
      <w:del w:id="636" w:author="Liu, Luyu" w:date="2020-06-13T12:34:00Z">
        <w:r w:rsidDel="00307818">
          <w:rPr>
            <w:b/>
          </w:rPr>
          <w:delText xml:space="preserve"> p</w:delText>
        </w:r>
      </w:del>
      <w:ins w:id="637"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46B4AE55"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r w:rsidRPr="00B338F3">
        <w:t xml:space="preserve">Figure </w:t>
      </w:r>
      <w:r>
        <w:rPr>
          <w:noProof/>
        </w:rPr>
        <w:t>8</w:t>
      </w:r>
      <w:r>
        <w:fldChar w:fldCharType="end"/>
      </w:r>
      <w:r>
        <w:t xml:space="preserve"> and </w:t>
      </w:r>
      <w:r>
        <w:fldChar w:fldCharType="begin"/>
      </w:r>
      <w:r>
        <w:instrText xml:space="preserve"> REF _Ref24372002 \h  \* MERGEFORMAT </w:instrText>
      </w:r>
      <w:r>
        <w:fldChar w:fldCharType="separate"/>
      </w:r>
      <w:r w:rsidRPr="00282A53">
        <w:t xml:space="preserve">Figure </w:t>
      </w:r>
      <w:r>
        <w:rPr>
          <w:noProof/>
        </w:rPr>
        <w:t>9</w:t>
      </w:r>
      <w:r>
        <w:fldChar w:fldCharType="end"/>
      </w:r>
      <w:r>
        <w:t xml:space="preserve"> illustrate the average waiting time and risk of missing a bus with respect to hour of the day.</w:t>
      </w:r>
      <w:del w:id="638" w:author="Liu, Luyu" w:date="2020-06-15T19:57:00Z">
        <w:r w:rsidDel="00A246E6">
          <w:delText xml:space="preserve">  </w:delText>
        </w:r>
      </w:del>
      <w:ins w:id="639" w:author="Liu, Luyu" w:date="2020-06-15T19:57:00Z">
        <w:r w:rsidR="00A246E6">
          <w:t xml:space="preserve"> </w:t>
        </w:r>
      </w:ins>
      <w:r>
        <w:t>These hourly results support the overall results discussed above: ST and PT are consistently the best over the course of a day.</w:t>
      </w:r>
      <w:del w:id="640" w:author="Liu, Luyu" w:date="2020-06-15T19:57:00Z">
        <w:r w:rsidDel="00A246E6">
          <w:delText xml:space="preserve">  </w:delText>
        </w:r>
      </w:del>
      <w:ins w:id="641" w:author="Liu, Luyu" w:date="2020-06-15T19:57:00Z">
        <w:r w:rsidR="00A246E6">
          <w:t xml:space="preserve"> </w:t>
        </w:r>
      </w:ins>
      <w:r>
        <w:t xml:space="preserve">AT, ET and GT perform especially poorly during service hours with long headways (6:00 to 8:00 and 21:00 to 24:00) since the time penalties associated with missing a bus during these periods are dramatically higher. These inferior </w:t>
      </w:r>
      <w:r>
        <w:lastRenderedPageBreak/>
        <w:t>strategies perform better during short headway hours, but not better than ST and PT.</w:t>
      </w:r>
      <w:del w:id="642" w:author="Liu, Luyu" w:date="2020-06-15T19:57:00Z">
        <w:r w:rsidDel="00A246E6">
          <w:delText xml:space="preserve">  </w:delText>
        </w:r>
      </w:del>
      <w:ins w:id="643" w:author="Liu, Luyu" w:date="2020-06-15T19:57:00Z">
        <w:r w:rsidR="00A246E6">
          <w:t xml:space="preserve"> </w:t>
        </w:r>
      </w:ins>
      <w:r>
        <w:t>GT is a very risky strategy at all times, although is not penalized as harshly during short headway hours.</w:t>
      </w:r>
      <w:del w:id="644" w:author="Liu, Luyu" w:date="2020-06-15T19:57:00Z">
        <w:r w:rsidDel="00A246E6">
          <w:delText xml:space="preserve">   </w:delText>
        </w:r>
      </w:del>
      <w:ins w:id="645"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646" w:author="Liu, Luyu" w:date="2020-06-15T19:57:00Z">
        <w:r w:rsidDel="00A246E6">
          <w:delText xml:space="preserve">   </w:delText>
        </w:r>
      </w:del>
      <w:ins w:id="647"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648" w:author="Liu, Luyu" w:date="2020-06-15T19:57:00Z">
        <w:r w:rsidDel="00A246E6">
          <w:delText xml:space="preserve">  </w:delText>
        </w:r>
      </w:del>
      <w:ins w:id="649"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68F3155" w14:textId="77777777" w:rsidR="005A464A" w:rsidRDefault="005A464A" w:rsidP="005A464A">
      <w:pPr>
        <w:pStyle w:val="IndentTimesNewRoman"/>
        <w:keepNext/>
        <w:ind w:firstLine="0"/>
      </w:pPr>
      <w:r>
        <w:rPr>
          <w:noProof/>
        </w:rPr>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p>
    <w:p w14:paraId="1E648A4F" w14:textId="5496ACD0" w:rsidR="005A464A" w:rsidRDefault="005A464A" w:rsidP="005A464A">
      <w:pPr>
        <w:spacing w:line="256" w:lineRule="auto"/>
        <w:jc w:val="center"/>
        <w:rPr>
          <w:rFonts w:ascii="Times New Roman" w:hAnsi="Times New Roman" w:cs="Times New Roman"/>
          <w:sz w:val="24"/>
          <w:szCs w:val="24"/>
        </w:rPr>
      </w:pPr>
      <w:bookmarkStart w:id="650" w:name="_Ref11510776"/>
      <w:commentRangeStart w:id="651"/>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652" w:author="Liu, Luyu" w:date="2020-06-12T16:57:00Z">
        <w:r w:rsidR="00461E45">
          <w:rPr>
            <w:rFonts w:ascii="Times New Roman" w:hAnsi="Times New Roman" w:cs="Times New Roman"/>
            <w:noProof/>
            <w:sz w:val="24"/>
            <w:szCs w:val="24"/>
          </w:rPr>
          <w:t>5</w:t>
        </w:r>
      </w:ins>
      <w:del w:id="653" w:author="Liu, Luyu" w:date="2020-06-12T16:57:00Z">
        <w:r w:rsidDel="00461E45">
          <w:rPr>
            <w:rFonts w:ascii="Times New Roman" w:hAnsi="Times New Roman" w:cs="Times New Roman"/>
            <w:noProof/>
            <w:sz w:val="24"/>
            <w:szCs w:val="24"/>
          </w:rPr>
          <w:delText>8</w:delText>
        </w:r>
      </w:del>
      <w:r w:rsidRPr="00B338F3">
        <w:rPr>
          <w:rFonts w:ascii="Times New Roman" w:hAnsi="Times New Roman" w:cs="Times New Roman"/>
          <w:sz w:val="24"/>
          <w:szCs w:val="24"/>
        </w:rPr>
        <w:fldChar w:fldCharType="end"/>
      </w:r>
      <w:bookmarkEnd w:id="650"/>
      <w:r>
        <w:rPr>
          <w:rFonts w:ascii="Times New Roman" w:hAnsi="Times New Roman" w:cs="Times New Roman"/>
          <w:sz w:val="24"/>
          <w:szCs w:val="24"/>
        </w:rPr>
        <w:t xml:space="preserve">: </w:t>
      </w:r>
      <w:del w:id="654"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651"/>
      <w:r>
        <w:rPr>
          <w:rStyle w:val="CommentReference"/>
        </w:rPr>
        <w:commentReference w:id="651"/>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77777777" w:rsidR="005A464A" w:rsidRDefault="005A464A" w:rsidP="005A464A">
      <w:pPr>
        <w:keepNext/>
        <w:spacing w:line="256" w:lineRule="auto"/>
      </w:pPr>
      <w:r>
        <w:rPr>
          <w:noProof/>
        </w:rPr>
        <w:lastRenderedPageBreak/>
        <w:drawing>
          <wp:inline distT="0" distB="0" distL="0" distR="0" wp14:anchorId="4FD85F20" wp14:editId="3AC636DA">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p>
    <w:p w14:paraId="4F38469E" w14:textId="337084ED" w:rsidR="005A464A" w:rsidRDefault="005A464A" w:rsidP="005A464A">
      <w:pPr>
        <w:spacing w:line="256" w:lineRule="auto"/>
        <w:jc w:val="center"/>
        <w:rPr>
          <w:rFonts w:ascii="Times New Roman" w:hAnsi="Times New Roman" w:cs="Times New Roman"/>
          <w:sz w:val="24"/>
          <w:szCs w:val="24"/>
        </w:rPr>
      </w:pPr>
      <w:bookmarkStart w:id="655" w:name="_Ref24372002"/>
      <w:commentRangeStart w:id="656"/>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ins w:id="657" w:author="Liu, Luyu" w:date="2020-06-12T16:57:00Z">
        <w:r w:rsidR="00461E45">
          <w:rPr>
            <w:rFonts w:ascii="Times New Roman" w:hAnsi="Times New Roman" w:cs="Times New Roman"/>
            <w:noProof/>
            <w:sz w:val="24"/>
            <w:szCs w:val="24"/>
          </w:rPr>
          <w:t>6</w:t>
        </w:r>
      </w:ins>
      <w:del w:id="658" w:author="Liu, Luyu" w:date="2020-06-12T16:57:00Z">
        <w:r w:rsidDel="00461E45">
          <w:rPr>
            <w:rFonts w:ascii="Times New Roman" w:hAnsi="Times New Roman" w:cs="Times New Roman"/>
            <w:noProof/>
            <w:sz w:val="24"/>
            <w:szCs w:val="24"/>
          </w:rPr>
          <w:delText>9</w:delText>
        </w:r>
      </w:del>
      <w:r w:rsidRPr="00282A53">
        <w:rPr>
          <w:rFonts w:ascii="Times New Roman" w:hAnsi="Times New Roman" w:cs="Times New Roman"/>
          <w:sz w:val="24"/>
          <w:szCs w:val="24"/>
        </w:rPr>
        <w:fldChar w:fldCharType="end"/>
      </w:r>
      <w:bookmarkEnd w:id="655"/>
      <w:r>
        <w:rPr>
          <w:rFonts w:ascii="Times New Roman" w:hAnsi="Times New Roman" w:cs="Times New Roman"/>
          <w:sz w:val="24"/>
          <w:szCs w:val="24"/>
        </w:rPr>
        <w:t xml:space="preserve">: </w:t>
      </w:r>
      <w:del w:id="659" w:author="Liu, Luyu" w:date="2020-06-13T12:33:00Z">
        <w:r w:rsidDel="00307818">
          <w:rPr>
            <w:rFonts w:ascii="Times New Roman" w:hAnsi="Times New Roman" w:cs="Times New Roman"/>
            <w:sz w:val="24"/>
            <w:szCs w:val="24"/>
          </w:rPr>
          <w:delText xml:space="preserve">TPS </w:delText>
        </w:r>
      </w:del>
      <w:r w:rsidRPr="00282A53">
        <w:rPr>
          <w:rFonts w:ascii="Times New Roman" w:hAnsi="Times New Roman" w:cs="Times New Roman"/>
          <w:sz w:val="24"/>
          <w:szCs w:val="24"/>
        </w:rPr>
        <w:t>risk</w:t>
      </w:r>
      <w:r>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656"/>
      <w:r>
        <w:rPr>
          <w:rStyle w:val="CommentReference"/>
        </w:rPr>
        <w:commentReference w:id="656"/>
      </w:r>
    </w:p>
    <w:p w14:paraId="3CFA02F3" w14:textId="77777777" w:rsidR="005A464A" w:rsidRPr="00351FFE" w:rsidRDefault="005A464A" w:rsidP="005A464A">
      <w:pPr>
        <w:pStyle w:val="ListParagraph"/>
        <w:numPr>
          <w:ilvl w:val="2"/>
          <w:numId w:val="5"/>
        </w:numPr>
        <w:spacing w:line="256" w:lineRule="auto"/>
        <w:jc w:val="both"/>
        <w:rPr>
          <w:rFonts w:ascii="Times New Roman" w:hAnsi="Times New Roman" w:cs="Times New Roman"/>
          <w:bCs/>
          <w:sz w:val="24"/>
          <w:szCs w:val="24"/>
        </w:rPr>
      </w:pPr>
      <w:r w:rsidRPr="00351FFE">
        <w:rPr>
          <w:rFonts w:ascii="Times New Roman" w:hAnsi="Times New Roman" w:cs="Times New Roman"/>
          <w:bCs/>
          <w:sz w:val="24"/>
          <w:szCs w:val="24"/>
        </w:rPr>
        <w:t>Service headway</w:t>
      </w:r>
    </w:p>
    <w:p w14:paraId="5E4FFF2A" w14:textId="12EC1B0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660" w:author="Liu, Luyu" w:date="2020-06-13T12:35:00Z">
        <w:r w:rsidDel="00FA6C5B">
          <w:rPr>
            <w:rFonts w:ascii="Times New Roman" w:hAnsi="Times New Roman" w:cs="Times New Roman"/>
            <w:sz w:val="24"/>
            <w:szCs w:val="24"/>
          </w:rPr>
          <w:delText>TPSs</w:delText>
        </w:r>
      </w:del>
      <w:ins w:id="661"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77777777"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77777777"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352B0507" w14:textId="77777777" w:rsidR="005A464A" w:rsidRDefault="005A464A" w:rsidP="005A464A">
      <w:pPr>
        <w:keepNext/>
        <w:spacing w:line="256" w:lineRule="auto"/>
        <w:jc w:val="center"/>
      </w:pPr>
      <w:r>
        <w:rPr>
          <w:noProof/>
        </w:rPr>
        <w:lastRenderedPageBreak/>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77777777" w:rsidR="005A464A" w:rsidRDefault="005A464A" w:rsidP="005A464A">
      <w:pPr>
        <w:pStyle w:val="IndentTimesNewRoman"/>
        <w:ind w:firstLine="0"/>
        <w:jc w:val="center"/>
        <w:rPr>
          <w:b/>
        </w:rPr>
      </w:pPr>
      <w:bookmarkStart w:id="662" w:name="_Ref21939313"/>
      <w:commentRangeStart w:id="663"/>
      <w:commentRangeStart w:id="664"/>
      <w:r w:rsidRPr="00214628">
        <w:t xml:space="preserve">Figure </w:t>
      </w:r>
      <w:fldSimple w:instr=" SEQ Figure \* ARABIC ">
        <w:r>
          <w:rPr>
            <w:noProof/>
          </w:rPr>
          <w:t>10</w:t>
        </w:r>
      </w:fldSimple>
      <w:bookmarkEnd w:id="662"/>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663"/>
      <w:r>
        <w:rPr>
          <w:rStyle w:val="CommentReference"/>
          <w:rFonts w:asciiTheme="minorHAnsi" w:hAnsiTheme="minorHAnsi" w:cstheme="minorBidi"/>
        </w:rPr>
        <w:commentReference w:id="663"/>
      </w:r>
      <w:commentRangeEnd w:id="664"/>
      <w:r>
        <w:rPr>
          <w:rStyle w:val="CommentReference"/>
          <w:rFonts w:asciiTheme="minorHAnsi" w:hAnsiTheme="minorHAnsi" w:cstheme="minorBidi"/>
        </w:rPr>
        <w:commentReference w:id="664"/>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665" w:author="Liu, Luyu" w:date="2020-06-13T12:33:00Z">
        <w:r w:rsidDel="00307818">
          <w:rPr>
            <w:b/>
          </w:rPr>
          <w:delText>TPS p</w:delText>
        </w:r>
      </w:del>
      <w:ins w:id="666" w:author="Liu, Luyu" w:date="2020-06-13T12:33:00Z">
        <w:r w:rsidR="00307818">
          <w:rPr>
            <w:b/>
          </w:rPr>
          <w:t>P</w:t>
        </w:r>
      </w:ins>
      <w:r>
        <w:rPr>
          <w:b/>
        </w:rPr>
        <w:t>erformance over space</w:t>
      </w:r>
    </w:p>
    <w:p w14:paraId="3DC6BCCA" w14:textId="77777777" w:rsidR="005A464A" w:rsidRPr="00351FFE" w:rsidRDefault="005A464A" w:rsidP="005A464A">
      <w:pPr>
        <w:pStyle w:val="IndentTimesNewRoman"/>
        <w:numPr>
          <w:ilvl w:val="2"/>
          <w:numId w:val="5"/>
        </w:numPr>
        <w:rPr>
          <w:bCs/>
        </w:rPr>
      </w:pPr>
      <w:r w:rsidRPr="00351FFE">
        <w:rPr>
          <w:bCs/>
        </w:rPr>
        <w:t>Walking time to bus stops</w:t>
      </w:r>
    </w:p>
    <w:p w14:paraId="0C457677" w14:textId="3100EFF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average waiting time and risk of missing a bus based on walking time from home to the closest stop.</w:t>
      </w:r>
      <w:del w:id="667" w:author="Liu, Luyu" w:date="2020-06-15T19:57:00Z">
        <w:r w:rsidDel="00A246E6">
          <w:rPr>
            <w:rFonts w:ascii="Times New Roman" w:hAnsi="Times New Roman" w:cs="Times New Roman"/>
            <w:sz w:val="24"/>
            <w:szCs w:val="24"/>
          </w:rPr>
          <w:delText xml:space="preserve">  </w:delText>
        </w:r>
      </w:del>
      <w:ins w:id="66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Again, we can see that the non-RTI strategy of following the schedule (ST) and the prudent RTI strategy (PT) are generally competitive with each other with respect to average waiting time.</w:t>
      </w:r>
      <w:del w:id="669" w:author="Liu, Luyu" w:date="2020-06-15T19:57:00Z">
        <w:r w:rsidDel="00A246E6">
          <w:rPr>
            <w:rFonts w:ascii="Times New Roman" w:hAnsi="Times New Roman" w:cs="Times New Roman"/>
            <w:sz w:val="24"/>
            <w:szCs w:val="24"/>
          </w:rPr>
          <w:delText xml:space="preserve">   </w:delText>
        </w:r>
      </w:del>
      <w:ins w:id="67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 relative to ST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w:t>
      </w:r>
      <w:del w:id="671" w:author="Liu, Luyu" w:date="2020-06-15T19:57:00Z">
        <w:r w:rsidDel="00A246E6">
          <w:rPr>
            <w:rFonts w:ascii="Times New Roman" w:hAnsi="Times New Roman" w:cs="Times New Roman"/>
            <w:sz w:val="24"/>
            <w:szCs w:val="24"/>
          </w:rPr>
          <w:delText xml:space="preserve">  </w:delText>
        </w:r>
      </w:del>
      <w:ins w:id="67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743C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reclaimed/discontinuity delays. Therefore, PT users have a greater chance to desynchronize with longer walking time. </w:t>
      </w:r>
    </w:p>
    <w:p w14:paraId="5FDE67FA" w14:textId="77777777" w:rsidR="005A464A" w:rsidRDefault="005A464A" w:rsidP="005A464A">
      <w:pPr>
        <w:spacing w:line="256" w:lineRule="auto"/>
        <w:ind w:firstLine="720"/>
        <w:jc w:val="both"/>
        <w:rPr>
          <w:rFonts w:ascii="Times New Roman" w:hAnsi="Times New Roman" w:cs="Times New Roman"/>
          <w:sz w:val="24"/>
          <w:szCs w:val="24"/>
        </w:rPr>
      </w:pPr>
      <w:commentRangeStart w:id="673"/>
      <w:commentRangeStart w:id="674"/>
      <w:r>
        <w:rPr>
          <w:rFonts w:ascii="Times New Roman" w:hAnsi="Times New Roman" w:cs="Times New Roman"/>
          <w:sz w:val="24"/>
          <w:szCs w:val="24"/>
        </w:rPr>
        <w:t xml:space="preserve">Interestingly, for the greedy strategy (GT), longer walking time lowers average waiting time since the missed risk decreases with distance from a stop.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673"/>
      <w:r>
        <w:rPr>
          <w:rStyle w:val="CommentReference"/>
        </w:rPr>
        <w:commentReference w:id="673"/>
      </w:r>
      <w:commentRangeEnd w:id="674"/>
      <w:r>
        <w:rPr>
          <w:rStyle w:val="CommentReference"/>
        </w:rPr>
        <w:commentReference w:id="674"/>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w:t>
      </w:r>
      <w:r>
        <w:rPr>
          <w:rFonts w:ascii="Times New Roman" w:hAnsi="Times New Roman" w:cs="Times New Roman"/>
          <w:sz w:val="24"/>
          <w:szCs w:val="24"/>
        </w:rPr>
        <w:lastRenderedPageBreak/>
        <w:t xml:space="preserve">decrease. PT and GT are the two polar of RTI-based </w:t>
      </w:r>
      <w:del w:id="675" w:author="Liu, Luyu" w:date="2020-06-13T12:35:00Z">
        <w:r w:rsidDel="00FA6C5B">
          <w:rPr>
            <w:rFonts w:ascii="Times New Roman" w:hAnsi="Times New Roman" w:cs="Times New Roman"/>
            <w:sz w:val="24"/>
            <w:szCs w:val="24"/>
          </w:rPr>
          <w:delText>TPSs</w:delText>
        </w:r>
      </w:del>
      <w:ins w:id="676"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7EDDCC06" w:rsidR="005A464A" w:rsidRPr="00663896" w:rsidRDefault="005A464A" w:rsidP="005A464A">
      <w:pPr>
        <w:spacing w:line="256" w:lineRule="auto"/>
        <w:jc w:val="center"/>
        <w:rPr>
          <w:rFonts w:ascii="Times New Roman" w:hAnsi="Times New Roman" w:cs="Times New Roman"/>
          <w:sz w:val="24"/>
          <w:szCs w:val="24"/>
        </w:rPr>
      </w:pPr>
      <w:bookmarkStart w:id="677" w:name="_Ref16256335"/>
      <w:bookmarkStart w:id="678" w:name="_Ref25663231"/>
      <w:commentRangeStart w:id="679"/>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680" w:author="Liu, Luyu" w:date="2020-06-12T16:21:00Z">
        <w:r w:rsidR="001B4909">
          <w:rPr>
            <w:rFonts w:ascii="Times New Roman" w:hAnsi="Times New Roman" w:cs="Times New Roman"/>
            <w:noProof/>
            <w:sz w:val="24"/>
            <w:szCs w:val="24"/>
          </w:rPr>
          <w:t>10</w:t>
        </w:r>
      </w:ins>
      <w:del w:id="681" w:author="Liu, Luyu" w:date="2020-06-12T16:20:00Z">
        <w:r w:rsidDel="001B4909">
          <w:rPr>
            <w:rFonts w:ascii="Times New Roman" w:hAnsi="Times New Roman" w:cs="Times New Roman"/>
            <w:noProof/>
            <w:sz w:val="24"/>
            <w:szCs w:val="24"/>
          </w:rPr>
          <w:delText>12</w:delText>
        </w:r>
      </w:del>
      <w:r w:rsidRPr="00663896">
        <w:rPr>
          <w:rFonts w:ascii="Times New Roman" w:hAnsi="Times New Roman" w:cs="Times New Roman"/>
          <w:sz w:val="24"/>
          <w:szCs w:val="24"/>
        </w:rPr>
        <w:fldChar w:fldCharType="end"/>
      </w:r>
      <w:bookmarkEnd w:id="677"/>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r>
        <w:rPr>
          <w:rFonts w:ascii="Times New Roman" w:hAnsi="Times New Roman" w:cs="Times New Roman"/>
          <w:sz w:val="24"/>
          <w:szCs w:val="24"/>
        </w:rPr>
        <w:t>missed bus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678"/>
      <w:commentRangeEnd w:id="679"/>
      <w:r>
        <w:rPr>
          <w:rStyle w:val="CommentReference"/>
        </w:rPr>
        <w:commentReference w:id="679"/>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49D88D91" w:rsidR="005A464A" w:rsidRDefault="005A464A" w:rsidP="005A464A">
      <w:pPr>
        <w:pStyle w:val="TimesNewRoman"/>
        <w:jc w:val="both"/>
      </w:pPr>
      <w:r>
        <w:lastRenderedPageBreak/>
        <w:t xml:space="preserve">As noted above, due to the heterogeneity of on-time performance over a bus route, the location of the bus stop within the route also influences the performance of a </w:t>
      </w:r>
      <w:del w:id="682" w:author="Liu, Luyu" w:date="2020-06-13T12:34:00Z">
        <w:r w:rsidDel="00A1720D">
          <w:delText>TPS</w:delText>
        </w:r>
      </w:del>
      <w:ins w:id="683" w:author="Liu, Luyu" w:date="2020-06-13T12:34:00Z">
        <w:r w:rsidR="00A1720D">
          <w:t>trip planning strategy</w:t>
        </w:r>
      </w:ins>
      <w:r>
        <w:t>.</w:t>
      </w:r>
      <w:del w:id="684" w:author="Liu, Luyu" w:date="2020-06-15T19:57:00Z">
        <w:r w:rsidDel="00A246E6">
          <w:delText xml:space="preserve">  </w:delText>
        </w:r>
      </w:del>
      <w:ins w:id="685" w:author="Liu, Luyu" w:date="2020-06-15T19:57:00Z">
        <w:r w:rsidR="00A246E6">
          <w:t xml:space="preserve"> </w:t>
        </w:r>
      </w:ins>
      <w:r>
        <w:t>To illustrate this, we map the average wait time and risk of missing a bus for home locations within</w:t>
      </w:r>
      <w:commentRangeStart w:id="686"/>
      <w:r>
        <w:t xml:space="preserve"> </w:t>
      </w:r>
      <w:commentRangeEnd w:id="686"/>
      <w:r>
        <w:rPr>
          <w:rStyle w:val="CommentReference"/>
          <w:rFonts w:asciiTheme="minorHAnsi" w:hAnsiTheme="minorHAnsi" w:cstheme="minorBidi"/>
        </w:rPr>
        <w:commentReference w:id="686"/>
      </w:r>
      <w:r>
        <w:t xml:space="preserve">0 – 9 minutes (0 – 756 meters) distance buffer of COTA bus route #2 heading from southwest to northeast, assuming users travel to their closest bus stop. </w:t>
      </w:r>
      <w:r>
        <w:fldChar w:fldCharType="begin"/>
      </w:r>
      <w:r>
        <w:instrText xml:space="preserve"> REF _Ref16256385 \h  \* MERGEFORMAT </w:instrText>
      </w:r>
      <w:r>
        <w:fldChar w:fldCharType="separate"/>
      </w:r>
      <w:r w:rsidRPr="004743C5">
        <w:t xml:space="preserve">Figure </w:t>
      </w:r>
      <w:r>
        <w:rPr>
          <w:noProof/>
        </w:rPr>
        <w:t>13</w:t>
      </w:r>
      <w:r>
        <w:fldChar w:fldCharType="end"/>
      </w:r>
      <w:r>
        <w:t xml:space="preserve"> and </w:t>
      </w:r>
      <w:r>
        <w:fldChar w:fldCharType="begin"/>
      </w:r>
      <w:r>
        <w:instrText xml:space="preserve"> REF _Ref16256137 \h  \* MERGEFORMAT </w:instrText>
      </w:r>
      <w:r>
        <w:fldChar w:fldCharType="separate"/>
      </w:r>
      <w:r w:rsidRPr="00530F4C">
        <w:t xml:space="preserve">Figure </w:t>
      </w:r>
      <w:r>
        <w:rPr>
          <w:noProof/>
        </w:rPr>
        <w:t>14</w:t>
      </w:r>
      <w:r>
        <w:fldChar w:fldCharType="end"/>
      </w:r>
      <w:r>
        <w:t xml:space="preserve"> shows spatial pattern of waiting time and risk (respectively) for the AT, ST, ET, and GT strategies.</w:t>
      </w:r>
      <w:del w:id="687" w:author="Liu, Luyu" w:date="2020-06-15T19:57:00Z">
        <w:r w:rsidDel="00A246E6">
          <w:delText xml:space="preserve">  </w:delText>
        </w:r>
      </w:del>
      <w:ins w:id="688" w:author="Liu, Luyu" w:date="2020-06-15T19:57:00Z">
        <w:r w:rsidR="00A246E6">
          <w:t xml:space="preserve"> </w:t>
        </w:r>
      </w:ins>
      <w:r>
        <w:t>These results confirm the waiting times are sensitive to the change in the headways (indicated by red ovals in the figures): with longer headways comes longer waiting times (</w:t>
      </w:r>
      <w:r>
        <w:fldChar w:fldCharType="begin"/>
      </w:r>
      <w:r>
        <w:instrText xml:space="preserve"> REF _Ref16256385 \h </w:instrText>
      </w:r>
      <w:r>
        <w:fldChar w:fldCharType="separate"/>
      </w:r>
      <w:r w:rsidRPr="004743C5">
        <w:t xml:space="preserve">Figure </w:t>
      </w:r>
      <w:r>
        <w:rPr>
          <w:noProof/>
        </w:rPr>
        <w:t>13</w:t>
      </w:r>
      <w:r>
        <w:fldChar w:fldCharType="end"/>
      </w:r>
      <w:r>
        <w:t>).</w:t>
      </w:r>
      <w:del w:id="689" w:author="Liu, Luyu" w:date="2020-06-15T19:57:00Z">
        <w:r w:rsidDel="00A246E6">
          <w:delText xml:space="preserve">   </w:delText>
        </w:r>
      </w:del>
      <w:ins w:id="690" w:author="Liu, Luyu" w:date="2020-06-15T19:57:00Z">
        <w:r w:rsidR="00A246E6">
          <w:t xml:space="preserve"> </w:t>
        </w:r>
      </w:ins>
      <w:r>
        <w:t>In contrast, the risk of missing a bus does not increase dramatically with differences in headway frequency (</w:t>
      </w:r>
      <w:r>
        <w:fldChar w:fldCharType="begin"/>
      </w:r>
      <w:r>
        <w:instrText xml:space="preserve"> REF _Ref16256137 \h </w:instrText>
      </w:r>
      <w:r>
        <w:fldChar w:fldCharType="separate"/>
      </w:r>
      <w:r w:rsidRPr="00530F4C">
        <w:t xml:space="preserve">Figure </w:t>
      </w:r>
      <w:r>
        <w:rPr>
          <w:noProof/>
        </w:rPr>
        <w:t>14</w:t>
      </w:r>
      <w:r>
        <w:fldChar w:fldCharType="end"/>
      </w:r>
      <w:r>
        <w:t>).</w:t>
      </w:r>
    </w:p>
    <w:p w14:paraId="21847F69" w14:textId="77777777" w:rsidR="005A464A" w:rsidRDefault="005A464A" w:rsidP="005A464A">
      <w:pPr>
        <w:pStyle w:val="IndentTimesNewRoman"/>
        <w:ind w:firstLine="0"/>
        <w:jc w:val="both"/>
      </w:pPr>
    </w:p>
    <w:p w14:paraId="73189504" w14:textId="77777777" w:rsidR="005A464A" w:rsidRPr="005F6743" w:rsidRDefault="005A464A" w:rsidP="005A464A">
      <w:pPr>
        <w:pStyle w:val="IndentTimesNewRoman"/>
        <w:ind w:firstLine="0"/>
        <w:jc w:val="both"/>
      </w:pPr>
    </w:p>
    <w:p w14:paraId="1119AB4C" w14:textId="77777777" w:rsidR="005A464A" w:rsidRDefault="005A464A" w:rsidP="005A464A">
      <w:pPr>
        <w:pStyle w:val="IndentTimesNewRoman"/>
        <w:keepNext/>
        <w:ind w:firstLine="0"/>
        <w:jc w:val="center"/>
      </w:pPr>
      <w:r>
        <w:rPr>
          <w:noProof/>
        </w:rPr>
        <w:drawing>
          <wp:inline distT="0" distB="0" distL="0" distR="0" wp14:anchorId="68EFE967" wp14:editId="56D9F872">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0CD4B5E" w14:textId="1860F404" w:rsidR="005A464A" w:rsidRPr="006E112A" w:rsidRDefault="005A464A" w:rsidP="005A464A">
      <w:pPr>
        <w:spacing w:line="256" w:lineRule="auto"/>
        <w:jc w:val="center"/>
        <w:rPr>
          <w:rFonts w:ascii="Times New Roman" w:hAnsi="Times New Roman" w:cs="Times New Roman"/>
          <w:sz w:val="24"/>
          <w:szCs w:val="24"/>
        </w:rPr>
      </w:pPr>
      <w:bookmarkStart w:id="691" w:name="_Ref16256385"/>
      <w:bookmarkStart w:id="692" w:name="_Ref16256378"/>
      <w:commentRangeStart w:id="693"/>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ins w:id="694" w:author="Liu, Luyu" w:date="2020-06-12T16:21:00Z">
        <w:r w:rsidR="001B4909">
          <w:rPr>
            <w:rFonts w:ascii="Times New Roman" w:hAnsi="Times New Roman" w:cs="Times New Roman"/>
            <w:noProof/>
            <w:sz w:val="24"/>
            <w:szCs w:val="24"/>
          </w:rPr>
          <w:t>11</w:t>
        </w:r>
      </w:ins>
      <w:del w:id="695" w:author="Liu, Luyu" w:date="2020-06-12T16:21:00Z">
        <w:r w:rsidDel="001B4909">
          <w:rPr>
            <w:rFonts w:ascii="Times New Roman" w:hAnsi="Times New Roman" w:cs="Times New Roman"/>
            <w:noProof/>
            <w:sz w:val="24"/>
            <w:szCs w:val="24"/>
          </w:rPr>
          <w:delText>13</w:delText>
        </w:r>
      </w:del>
      <w:r w:rsidRPr="004743C5">
        <w:rPr>
          <w:rFonts w:ascii="Times New Roman" w:hAnsi="Times New Roman" w:cs="Times New Roman"/>
          <w:sz w:val="24"/>
          <w:szCs w:val="24"/>
        </w:rPr>
        <w:fldChar w:fldCharType="end"/>
      </w:r>
      <w:bookmarkEnd w:id="691"/>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Spatial pattern of average waiting time within a walking distance buffer along the bus route: GT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AT (bottom right)</w:t>
      </w:r>
      <w:bookmarkEnd w:id="692"/>
      <w:r w:rsidRPr="006E112A">
        <w:rPr>
          <w:rFonts w:ascii="Times New Roman" w:hAnsi="Times New Roman" w:cs="Times New Roman"/>
          <w:sz w:val="24"/>
          <w:szCs w:val="24"/>
        </w:rPr>
        <w:t xml:space="preserve"> </w:t>
      </w:r>
      <w:commentRangeEnd w:id="693"/>
      <w:r>
        <w:rPr>
          <w:rStyle w:val="CommentReference"/>
        </w:rPr>
        <w:commentReference w:id="693"/>
      </w:r>
    </w:p>
    <w:p w14:paraId="7ED116EF" w14:textId="77777777" w:rsidR="005A464A" w:rsidRDefault="005A464A" w:rsidP="005A464A">
      <w:pPr>
        <w:pStyle w:val="Italic"/>
        <w:ind w:firstLine="0"/>
        <w:rPr>
          <w:b/>
          <w:i w:val="0"/>
          <w:iCs/>
        </w:rPr>
      </w:pPr>
    </w:p>
    <w:p w14:paraId="3669BB19" w14:textId="77777777" w:rsidR="005A464A" w:rsidRDefault="005A464A" w:rsidP="005A464A">
      <w:pPr>
        <w:keepNext/>
        <w:spacing w:line="256" w:lineRule="auto"/>
        <w:jc w:val="center"/>
      </w:pPr>
      <w:r>
        <w:rPr>
          <w:noProof/>
        </w:rPr>
        <w:lastRenderedPageBreak/>
        <w:drawing>
          <wp:inline distT="0" distB="0" distL="0" distR="0" wp14:anchorId="031D1A10" wp14:editId="0E7D99D4">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113B73B2" w14:textId="2C8DBA7F" w:rsidR="005A464A" w:rsidRPr="006E112A" w:rsidRDefault="005A464A" w:rsidP="005A464A">
      <w:pPr>
        <w:spacing w:line="256" w:lineRule="auto"/>
        <w:jc w:val="center"/>
        <w:rPr>
          <w:rFonts w:ascii="Times New Roman" w:hAnsi="Times New Roman" w:cs="Times New Roman"/>
          <w:sz w:val="24"/>
          <w:szCs w:val="24"/>
        </w:rPr>
      </w:pPr>
      <w:bookmarkStart w:id="696" w:name="_Ref16256137"/>
      <w:commentRangeStart w:id="69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FF1FB0">
        <w:rPr>
          <w:rFonts w:ascii="Times New Roman" w:hAnsi="Times New Roman" w:cs="Times New Roman"/>
          <w:noProof/>
          <w:sz w:val="24"/>
          <w:szCs w:val="24"/>
        </w:rPr>
        <w:t>12</w:t>
      </w:r>
      <w:r w:rsidRPr="00530F4C">
        <w:rPr>
          <w:rFonts w:ascii="Times New Roman" w:hAnsi="Times New Roman" w:cs="Times New Roman"/>
          <w:sz w:val="24"/>
          <w:szCs w:val="24"/>
        </w:rPr>
        <w:fldChar w:fldCharType="end"/>
      </w:r>
      <w:bookmarkEnd w:id="696"/>
      <w:r>
        <w:rPr>
          <w:rFonts w:ascii="Times New Roman" w:hAnsi="Times New Roman" w:cs="Times New Roman"/>
          <w:sz w:val="24"/>
          <w:szCs w:val="24"/>
        </w:rPr>
        <w:t>:</w:t>
      </w:r>
      <w:r w:rsidRPr="00D4298B">
        <w:rPr>
          <w:rFonts w:ascii="Times New Roman" w:hAnsi="Times New Roman" w:cs="Times New Roman"/>
          <w:sz w:val="24"/>
          <w:szCs w:val="24"/>
        </w:rPr>
        <w:t xml:space="preserve"> </w:t>
      </w:r>
      <w:r w:rsidRPr="00F625BD">
        <w:rPr>
          <w:rFonts w:ascii="Times New Roman" w:hAnsi="Times New Roman" w:cs="Times New Roman"/>
          <w:sz w:val="24"/>
          <w:szCs w:val="24"/>
        </w:rPr>
        <w:t xml:space="preserve">Spatial pattern of </w:t>
      </w:r>
      <w:r>
        <w:rPr>
          <w:rFonts w:ascii="Times New Roman" w:hAnsi="Times New Roman" w:cs="Times New Roman"/>
          <w:sz w:val="24"/>
          <w:szCs w:val="24"/>
        </w:rPr>
        <w:t xml:space="preserve">missed bus risk </w:t>
      </w:r>
      <w:r w:rsidRPr="00F625BD">
        <w:rPr>
          <w:rFonts w:ascii="Times New Roman" w:hAnsi="Times New Roman" w:cs="Times New Roman"/>
          <w:sz w:val="24"/>
          <w:szCs w:val="24"/>
        </w:rPr>
        <w:t xml:space="preserve">within a walking distance buffer along the </w:t>
      </w:r>
      <w:r>
        <w:rPr>
          <w:rFonts w:ascii="Times New Roman" w:hAnsi="Times New Roman" w:cs="Times New Roman"/>
          <w:sz w:val="24"/>
          <w:szCs w:val="24"/>
        </w:rPr>
        <w:t xml:space="preserve">bus </w:t>
      </w:r>
      <w:r w:rsidRPr="00F625BD">
        <w:rPr>
          <w:rFonts w:ascii="Times New Roman" w:hAnsi="Times New Roman" w:cs="Times New Roman"/>
          <w:sz w:val="24"/>
          <w:szCs w:val="24"/>
        </w:rPr>
        <w:t>route</w:t>
      </w:r>
      <w:r>
        <w:rPr>
          <w:rFonts w:ascii="Times New Roman" w:hAnsi="Times New Roman" w:cs="Times New Roman"/>
          <w:sz w:val="24"/>
          <w:szCs w:val="24"/>
        </w:rPr>
        <w:t>:</w:t>
      </w:r>
      <w:del w:id="698"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ins w:id="69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GT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 xml:space="preserve">ST </w:t>
      </w:r>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ET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697"/>
      <w:r>
        <w:rPr>
          <w:rStyle w:val="CommentReference"/>
        </w:rPr>
        <w:commentReference w:id="697"/>
      </w:r>
    </w:p>
    <w:p w14:paraId="30D21D53" w14:textId="77777777" w:rsidR="005A464A" w:rsidRDefault="005A464A" w:rsidP="005A464A">
      <w:pPr>
        <w:spacing w:line="256" w:lineRule="auto"/>
        <w:rPr>
          <w:rFonts w:ascii="Times New Roman" w:hAnsi="Times New Roman" w:cs="Times New Roman"/>
          <w:sz w:val="24"/>
          <w:szCs w:val="24"/>
        </w:rPr>
      </w:pPr>
    </w:p>
    <w:p w14:paraId="33348674" w14:textId="543871F4" w:rsidR="00FA14CE" w:rsidRPr="00B942D8" w:rsidRDefault="005A464A" w:rsidP="001C320A">
      <w:pPr>
        <w:pStyle w:val="IndentTimesNewRoman"/>
        <w:jc w:val="both"/>
      </w:pPr>
      <w:r>
        <w:fldChar w:fldCharType="begin"/>
      </w:r>
      <w:r>
        <w:instrText xml:space="preserve"> REF _Ref16256046 \h  \* MERGEFORMAT </w:instrText>
      </w:r>
      <w:r>
        <w:fldChar w:fldCharType="separate"/>
      </w:r>
      <w:r>
        <w:t xml:space="preserve">Figure </w:t>
      </w:r>
      <w:r>
        <w:rPr>
          <w:noProof/>
        </w:rPr>
        <w:t>15</w:t>
      </w:r>
      <w:r>
        <w:fldChar w:fldCharType="end"/>
      </w:r>
      <w:r>
        <w:t xml:space="preserve"> shows the average waiting time and risk across space for the PT strategy</w:t>
      </w:r>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700" w:author="Liu, Luyu" w:date="2020-06-15T19:57:00Z">
        <w:r w:rsidDel="00A246E6">
          <w:rPr>
            <w:rStyle w:val="TimesNewRomanChar"/>
          </w:rPr>
          <w:delText xml:space="preserve">  </w:delText>
        </w:r>
      </w:del>
      <w:ins w:id="701" w:author="Liu, Luyu" w:date="2020-06-15T19:57:00Z">
        <w:r w:rsidR="00A246E6">
          <w:rPr>
            <w:rStyle w:val="TimesNewRomanChar"/>
          </w:rPr>
          <w:t xml:space="preserve"> </w:t>
        </w:r>
      </w:ins>
      <w:r>
        <w:rPr>
          <w:rStyle w:val="TimesNewRomanChar"/>
        </w:rPr>
        <w:t>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r w:rsidRPr="00142817">
        <w:t xml:space="preserve"> </w:t>
      </w:r>
      <w:r>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structurally unable to utilize real-time information.</w:t>
      </w:r>
      <w:ins w:id="702" w:author="Liu, Luyu" w:date="2020-06-14T15:56:00Z">
        <w:r w:rsidR="00754A71">
          <w:t xml:space="preserve"> </w:t>
        </w:r>
        <w:r w:rsidR="00754A71">
          <w:t>We also test the transferability of these conclusions to other five major routes in the COTA systems in Appendix 5.</w:t>
        </w:r>
        <w:r w:rsidR="00754A71">
          <w:t xml:space="preserve"> The results show that these conclusions are transferable </w:t>
        </w:r>
      </w:ins>
      <w:ins w:id="703" w:author="Liu, Luyu" w:date="2020-06-14T15:57:00Z">
        <w:r w:rsidR="00851388">
          <w:t>to other routes</w:t>
        </w:r>
        <w:r w:rsidR="00851388">
          <w:t xml:space="preserve"> </w:t>
        </w:r>
        <w:r w:rsidR="00E60001">
          <w:t>with highly similar geographic patterns.</w:t>
        </w:r>
      </w:ins>
    </w:p>
    <w:p w14:paraId="4B8EAC76" w14:textId="77777777" w:rsidR="005A464A" w:rsidRDefault="005A464A" w:rsidP="005A464A">
      <w:pPr>
        <w:keepNext/>
        <w:spacing w:line="256" w:lineRule="auto"/>
        <w:jc w:val="center"/>
      </w:pPr>
      <w:r>
        <w:rPr>
          <w:noProof/>
        </w:rPr>
        <w:lastRenderedPageBreak/>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0843FB54" w:rsidR="005A464A" w:rsidRDefault="005A464A" w:rsidP="005A464A">
      <w:pPr>
        <w:pStyle w:val="TimesNewRoman"/>
        <w:jc w:val="center"/>
      </w:pPr>
      <w:bookmarkStart w:id="704" w:name="_Ref16256046"/>
      <w:r>
        <w:t xml:space="preserve">Figure </w:t>
      </w:r>
      <w:fldSimple w:instr=" SEQ Figure \* ARABIC ">
        <w:r w:rsidR="00FF1FB0">
          <w:rPr>
            <w:noProof/>
          </w:rPr>
          <w:t>13</w:t>
        </w:r>
      </w:fldSimple>
      <w:bookmarkEnd w:id="704"/>
      <w:r>
        <w:rPr>
          <w:noProof/>
        </w:rPr>
        <w:t>:</w:t>
      </w:r>
      <w:r>
        <w:t xml:space="preserve"> Spatial pattern of average wait time (left side) and missed bus risk (right side) within a walking distance buffer of the bus route for the PT strategy </w:t>
      </w:r>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705" w:author="Liu, Luyu" w:date="2020-06-15T19:57:00Z">
        <w:r w:rsidDel="00A246E6">
          <w:delText xml:space="preserve">  </w:delText>
        </w:r>
      </w:del>
      <w:ins w:id="706" w:author="Liu, Luyu" w:date="2020-06-15T19:57:00Z">
        <w:r w:rsidR="00A246E6">
          <w:t xml:space="preserve"> </w:t>
        </w:r>
      </w:ins>
    </w:p>
    <w:p w14:paraId="223EE24E" w14:textId="6BE0031D" w:rsidR="005A464A" w:rsidRDefault="005A464A" w:rsidP="005A464A">
      <w:pPr>
        <w:pStyle w:val="TimesNewRoman"/>
        <w:jc w:val="both"/>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del w:id="707" w:author="Liu, Luyu" w:date="2020-06-15T19:57:00Z">
        <w:r w:rsidRPr="0016636C" w:rsidDel="00A246E6">
          <w:delText xml:space="preserve"> </w:delText>
        </w:r>
        <w:r w:rsidDel="00A246E6">
          <w:delText xml:space="preserve"> </w:delText>
        </w:r>
      </w:del>
      <w:ins w:id="708" w:author="Liu, Luyu" w:date="2020-06-15T19:57:00Z">
        <w:r w:rsidR="00A246E6">
          <w:t xml:space="preserve"> </w:t>
        </w:r>
      </w:ins>
      <w:r>
        <w:fldChar w:fldCharType="begin"/>
      </w:r>
      <w:r>
        <w:instrText xml:space="preserve"> REF _Ref16255992 \h  \* MERGEFORMAT </w:instrText>
      </w:r>
      <w:r>
        <w:fldChar w:fldCharType="separate"/>
      </w:r>
      <w:r>
        <w:t xml:space="preserve">Figure </w:t>
      </w:r>
      <w:r>
        <w:rPr>
          <w:noProof/>
        </w:rPr>
        <w:t>16</w:t>
      </w:r>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709" w:author="Liu, Luyu" w:date="2020-06-14T14:13:00Z">
        <w:r w:rsidR="00C80238">
          <w:t xml:space="preserve"> This is because </w:t>
        </w:r>
      </w:ins>
      <w:ins w:id="710" w:author="Liu, Luyu" w:date="2020-06-14T14:14:00Z">
        <w:r w:rsidR="00C80238">
          <w:t xml:space="preserve">of </w:t>
        </w:r>
      </w:ins>
      <w:ins w:id="711" w:author="Liu, Luyu" w:date="2020-06-14T14:13:00Z">
        <w:r w:rsidR="00C80238">
          <w:t>the delay propagation and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r>
        <w:t>Figure 16</w:t>
      </w:r>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0A93CF82" w:rsidR="005A464A" w:rsidRDefault="005A464A" w:rsidP="005A464A">
      <w:pPr>
        <w:pStyle w:val="TimesNewRoman"/>
        <w:jc w:val="center"/>
      </w:pPr>
      <w:bookmarkStart w:id="712" w:name="_Ref16255992"/>
      <w:commentRangeStart w:id="713"/>
      <w:r>
        <w:t xml:space="preserve">Figure </w:t>
      </w:r>
      <w:fldSimple w:instr=" SEQ Figure \* ARABIC ">
        <w:r w:rsidR="001B4909">
          <w:rPr>
            <w:noProof/>
          </w:rPr>
          <w:t>14</w:t>
        </w:r>
      </w:fldSimple>
      <w:bookmarkEnd w:id="712"/>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713"/>
      <w:r>
        <w:rPr>
          <w:rStyle w:val="CommentReference"/>
          <w:rFonts w:asciiTheme="minorHAnsi" w:hAnsiTheme="minorHAnsi" w:cstheme="minorBidi"/>
        </w:rPr>
        <w:commentReference w:id="713"/>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2F89A162"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714" w:author="Liu, Luyu" w:date="2020-06-15T19:57:00Z">
        <w:r w:rsidDel="00A246E6">
          <w:rPr>
            <w:rFonts w:ascii="Times New Roman" w:hAnsi="Times New Roman" w:cs="Times New Roman"/>
            <w:sz w:val="24"/>
            <w:szCs w:val="24"/>
          </w:rPr>
          <w:delText xml:space="preserve">  </w:delText>
        </w:r>
      </w:del>
      <w:ins w:id="71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716"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717"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718"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719" w:author="Liu, Luyu" w:date="2020-06-13T12:34:00Z">
        <w:r w:rsidDel="00FA6C5B">
          <w:rPr>
            <w:rFonts w:ascii="Times New Roman" w:hAnsi="Times New Roman" w:cs="Times New Roman"/>
            <w:sz w:val="24"/>
            <w:szCs w:val="24"/>
          </w:rPr>
          <w:delText>TPS</w:delText>
        </w:r>
      </w:del>
      <w:ins w:id="720"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721" w:author="Liu, Luyu" w:date="2020-06-15T19:57:00Z">
        <w:r w:rsidDel="00A246E6">
          <w:rPr>
            <w:rFonts w:ascii="Times New Roman" w:hAnsi="Times New Roman" w:cs="Times New Roman"/>
            <w:sz w:val="24"/>
            <w:szCs w:val="24"/>
          </w:rPr>
          <w:delText xml:space="preserve">  </w:delText>
        </w:r>
      </w:del>
      <w:ins w:id="7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723" w:author="Liu, Luyu" w:date="2020-06-15T19:57:00Z">
        <w:r w:rsidDel="00A246E6">
          <w:rPr>
            <w:rFonts w:ascii="Times New Roman" w:hAnsi="Times New Roman" w:cs="Times New Roman"/>
            <w:sz w:val="24"/>
            <w:szCs w:val="24"/>
          </w:rPr>
          <w:delText xml:space="preserve">  </w:delText>
        </w:r>
      </w:del>
      <w:ins w:id="72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725" w:author="Liu, Luyu" w:date="2020-06-15T19:57:00Z">
        <w:r w:rsidDel="00A246E6">
          <w:rPr>
            <w:rFonts w:ascii="Times New Roman" w:hAnsi="Times New Roman" w:cs="Times New Roman"/>
            <w:sz w:val="24"/>
            <w:szCs w:val="24"/>
          </w:rPr>
          <w:delText xml:space="preserve">  </w:delText>
        </w:r>
      </w:del>
      <w:ins w:id="72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727"/>
      <w:commentRangeStart w:id="728"/>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729" w:author="Liu, Luyu" w:date="2020-06-15T19:57:00Z">
        <w:r w:rsidDel="00A246E6">
          <w:rPr>
            <w:rFonts w:ascii="Times New Roman" w:hAnsi="Times New Roman" w:cs="Times New Roman"/>
            <w:sz w:val="24"/>
            <w:szCs w:val="24"/>
          </w:rPr>
          <w:delText xml:space="preserve">   </w:delText>
        </w:r>
      </w:del>
      <w:ins w:id="73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731"/>
      <w:commentRangeStart w:id="732"/>
      <w:r>
        <w:rPr>
          <w:rFonts w:ascii="Times New Roman" w:hAnsi="Times New Roman" w:cs="Times New Roman"/>
          <w:sz w:val="24"/>
          <w:szCs w:val="24"/>
        </w:rPr>
        <w:t>historical data to gauge the veracity of the RTI in reducing waiting time based on spatial and temporal context.</w:t>
      </w:r>
      <w:commentRangeEnd w:id="731"/>
      <w:r>
        <w:rPr>
          <w:rStyle w:val="CommentReference"/>
        </w:rPr>
        <w:commentReference w:id="731"/>
      </w:r>
      <w:commentRangeEnd w:id="732"/>
      <w:r>
        <w:rPr>
          <w:rStyle w:val="CommentReference"/>
        </w:rPr>
        <w:commentReference w:id="732"/>
      </w:r>
      <w:del w:id="733" w:author="Liu, Luyu" w:date="2020-06-15T19:57:00Z">
        <w:r w:rsidDel="00A246E6">
          <w:rPr>
            <w:rFonts w:ascii="Times New Roman" w:hAnsi="Times New Roman" w:cs="Times New Roman"/>
            <w:sz w:val="24"/>
            <w:szCs w:val="24"/>
          </w:rPr>
          <w:delText xml:space="preserve">  </w:delText>
        </w:r>
      </w:del>
      <w:ins w:id="73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735" w:author="Liu, Luyu" w:date="2020-06-13T12:34:00Z">
        <w:r w:rsidDel="00FA6C5B">
          <w:rPr>
            <w:rFonts w:ascii="Times New Roman" w:hAnsi="Times New Roman" w:cs="Times New Roman"/>
            <w:sz w:val="24"/>
            <w:szCs w:val="24"/>
          </w:rPr>
          <w:delText>TPS</w:delText>
        </w:r>
      </w:del>
      <w:ins w:id="736"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737" w:author="Liu, Luyu" w:date="2020-06-15T19:57:00Z">
        <w:r w:rsidDel="00A246E6">
          <w:rPr>
            <w:rFonts w:ascii="Times New Roman" w:hAnsi="Times New Roman" w:cs="Times New Roman"/>
            <w:sz w:val="24"/>
            <w:szCs w:val="24"/>
          </w:rPr>
          <w:delText xml:space="preserve">  </w:delText>
        </w:r>
      </w:del>
      <w:ins w:id="73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739" w:author="Liu, Luyu" w:date="2020-06-15T19:57:00Z">
        <w:r w:rsidDel="00A246E6">
          <w:rPr>
            <w:rFonts w:ascii="Times New Roman" w:hAnsi="Times New Roman" w:cs="Times New Roman"/>
            <w:sz w:val="24"/>
            <w:szCs w:val="24"/>
          </w:rPr>
          <w:delText xml:space="preserve">  </w:delText>
        </w:r>
      </w:del>
      <w:ins w:id="74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727"/>
      <w:r>
        <w:rPr>
          <w:rStyle w:val="CommentReference"/>
        </w:rPr>
        <w:commentReference w:id="727"/>
      </w:r>
      <w:commentRangeEnd w:id="728"/>
      <w:r>
        <w:rPr>
          <w:rStyle w:val="CommentReference"/>
        </w:rPr>
        <w:commentReference w:id="728"/>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741" w:author="Liu, Luyu" w:date="2020-06-13T15:20:00Z">
        <w:r w:rsidDel="00BB57AA">
          <w:rPr>
            <w:rFonts w:ascii="Times New Roman" w:hAnsi="Times New Roman" w:cs="Times New Roman"/>
            <w:sz w:val="24"/>
            <w:szCs w:val="24"/>
          </w:rPr>
          <w:delText xml:space="preserve">strathies </w:delText>
        </w:r>
      </w:del>
      <w:ins w:id="742"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743" w:author="Liu, Luyu" w:date="2020-06-14T14:28:00Z">
        <w:r w:rsidDel="001F7846">
          <w:rPr>
            <w:rFonts w:ascii="Times New Roman" w:hAnsi="Times New Roman" w:cs="Times New Roman"/>
            <w:sz w:val="24"/>
            <w:szCs w:val="24"/>
          </w:rPr>
          <w:delText xml:space="preserve">   </w:delText>
        </w:r>
      </w:del>
    </w:p>
    <w:p w14:paraId="73F3E03A" w14:textId="485EBC9E"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744" w:author="Liu, Luyu" w:date="2020-06-13T15:16:00Z">
        <w:r w:rsidR="0001558A">
          <w:rPr>
            <w:rFonts w:ascii="Times New Roman" w:hAnsi="Times New Roman" w:cs="Times New Roman"/>
            <w:sz w:val="24"/>
            <w:szCs w:val="24"/>
          </w:rPr>
          <w:t>each trip planning strategy</w:t>
        </w:r>
      </w:ins>
      <w:ins w:id="745" w:author="Liu, Luyu" w:date="2020-06-13T15:17:00Z">
        <w:r w:rsidR="0001558A">
          <w:rPr>
            <w:rFonts w:ascii="Times New Roman" w:hAnsi="Times New Roman" w:cs="Times New Roman"/>
            <w:sz w:val="24"/>
            <w:szCs w:val="24"/>
          </w:rPr>
          <w:t>’s</w:t>
        </w:r>
      </w:ins>
      <w:ins w:id="746" w:author="Liu, Luyu" w:date="2020-06-13T15:16:00Z">
        <w:r w:rsidR="0001558A">
          <w:rPr>
            <w:rFonts w:ascii="Times New Roman" w:hAnsi="Times New Roman" w:cs="Times New Roman"/>
            <w:sz w:val="24"/>
            <w:szCs w:val="24"/>
          </w:rPr>
          <w:t xml:space="preserve"> </w:t>
        </w:r>
      </w:ins>
      <w:del w:id="747"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748"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749" w:author="Liu, Luyu" w:date="2020-06-13T15:15:00Z">
        <w:r w:rsidR="00D32CB3">
          <w:rPr>
            <w:rFonts w:ascii="Times New Roman" w:hAnsi="Times New Roman" w:cs="Times New Roman"/>
            <w:sz w:val="24"/>
            <w:szCs w:val="24"/>
          </w:rPr>
          <w:t xml:space="preserve">survey </w:t>
        </w:r>
      </w:ins>
      <w:del w:id="750"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751" w:author="Liu, Luyu" w:date="2020-06-13T15:15:00Z">
        <w:r w:rsidR="00D32CB3">
          <w:rPr>
            <w:rFonts w:ascii="Times New Roman" w:hAnsi="Times New Roman" w:cs="Times New Roman"/>
            <w:sz w:val="24"/>
            <w:szCs w:val="24"/>
          </w:rPr>
          <w:t>the users using each trip planning strategy</w:t>
        </w:r>
      </w:ins>
      <w:ins w:id="752" w:author="Liu, Luyu" w:date="2020-06-13T15:17:00Z">
        <w:r w:rsidR="00BB57AA">
          <w:rPr>
            <w:rFonts w:ascii="Times New Roman" w:hAnsi="Times New Roman" w:cs="Times New Roman"/>
            <w:sz w:val="24"/>
            <w:szCs w:val="24"/>
          </w:rPr>
          <w:t xml:space="preserve"> among all users</w:t>
        </w:r>
      </w:ins>
      <w:del w:id="753"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754" w:author="Liu, Luyu" w:date="2020-06-13T17:09:00Z">
        <w:r w:rsidR="007C3594">
          <w:rPr>
            <w:rFonts w:ascii="Times New Roman" w:hAnsi="Times New Roman" w:cs="Times New Roman"/>
            <w:noProof/>
            <w:sz w:val="24"/>
            <w:szCs w:val="24"/>
          </w:rPr>
          <w:t xml:space="preserve"> </w:t>
        </w:r>
      </w:ins>
      <w:del w:id="755"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756"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757" w:author="Liu, Luyu" w:date="2020-06-13T15:18:00Z">
        <w:r w:rsidDel="00BB57AA">
          <w:rPr>
            <w:rFonts w:ascii="Times New Roman" w:hAnsi="Times New Roman" w:cs="Times New Roman"/>
            <w:noProof/>
            <w:sz w:val="24"/>
            <w:szCs w:val="24"/>
          </w:rPr>
          <w:delText xml:space="preserve"> </w:delText>
        </w:r>
      </w:del>
      <w:ins w:id="758"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759" w:author="Liu, Luyu" w:date="2020-06-13T15:25:00Z">
        <w:r w:rsidR="00687CCC">
          <w:rPr>
            <w:rFonts w:ascii="Times New Roman" w:hAnsi="Times New Roman" w:cs="Times New Roman"/>
            <w:noProof/>
            <w:sz w:val="24"/>
            <w:szCs w:val="24"/>
          </w:rPr>
          <w:t>. This include</w:t>
        </w:r>
      </w:ins>
      <w:ins w:id="760" w:author="Liu, Luyu" w:date="2020-06-13T15:29:00Z">
        <w:r w:rsidR="00687CCC">
          <w:rPr>
            <w:rFonts w:ascii="Times New Roman" w:hAnsi="Times New Roman" w:cs="Times New Roman"/>
            <w:noProof/>
            <w:sz w:val="24"/>
            <w:szCs w:val="24"/>
          </w:rPr>
          <w:t>s</w:t>
        </w:r>
      </w:ins>
      <w:ins w:id="761" w:author="Liu, Luyu" w:date="2020-06-13T15:25:00Z">
        <w:r w:rsidR="00687CCC">
          <w:rPr>
            <w:rFonts w:ascii="Times New Roman" w:hAnsi="Times New Roman" w:cs="Times New Roman"/>
            <w:noProof/>
            <w:sz w:val="24"/>
            <w:szCs w:val="24"/>
          </w:rPr>
          <w:t xml:space="preserve"> but </w:t>
        </w:r>
      </w:ins>
      <w:ins w:id="762" w:author="Liu, Luyu" w:date="2020-06-13T15:26:00Z">
        <w:r w:rsidR="00687CCC">
          <w:rPr>
            <w:rFonts w:ascii="Times New Roman" w:hAnsi="Times New Roman" w:cs="Times New Roman"/>
            <w:noProof/>
            <w:sz w:val="24"/>
            <w:szCs w:val="24"/>
          </w:rPr>
          <w:t xml:space="preserve">is </w:t>
        </w:r>
      </w:ins>
      <w:ins w:id="763" w:author="Liu, Luyu" w:date="2020-06-13T15:25:00Z">
        <w:r w:rsidR="00687CCC">
          <w:rPr>
            <w:rFonts w:ascii="Times New Roman" w:hAnsi="Times New Roman" w:cs="Times New Roman"/>
            <w:noProof/>
            <w:sz w:val="24"/>
            <w:szCs w:val="24"/>
          </w:rPr>
          <w:t xml:space="preserve">not limit to the distribution of actual inssurance buffer and actual </w:t>
        </w:r>
      </w:ins>
      <w:ins w:id="764" w:author="Liu, Luyu" w:date="2020-06-13T15:27:00Z">
        <w:r w:rsidR="00687CCC">
          <w:rPr>
            <w:rFonts w:ascii="Times New Roman" w:hAnsi="Times New Roman" w:cs="Times New Roman"/>
            <w:noProof/>
            <w:sz w:val="24"/>
            <w:szCs w:val="24"/>
          </w:rPr>
          <w:t>waiting time</w:t>
        </w:r>
      </w:ins>
      <w:ins w:id="765" w:author="Liu, Luyu" w:date="2020-06-13T15:28:00Z">
        <w:r w:rsidR="00687CCC">
          <w:rPr>
            <w:rFonts w:ascii="Times New Roman" w:hAnsi="Times New Roman" w:cs="Times New Roman"/>
            <w:noProof/>
            <w:sz w:val="24"/>
            <w:szCs w:val="24"/>
          </w:rPr>
          <w:t>.</w:t>
        </w:r>
      </w:ins>
      <w:ins w:id="766" w:author="Liu, Luyu" w:date="2020-06-13T15:33:00Z">
        <w:r w:rsidR="00067856">
          <w:rPr>
            <w:rFonts w:ascii="Times New Roman" w:hAnsi="Times New Roman" w:cs="Times New Roman"/>
            <w:noProof/>
            <w:sz w:val="24"/>
            <w:szCs w:val="24"/>
          </w:rPr>
          <w:t xml:space="preserve"> The progress on these issues will</w:t>
        </w:r>
      </w:ins>
      <w:del w:id="767" w:author="Liu, Luyu" w:date="2020-06-13T15:28:00Z">
        <w:r w:rsidDel="00687CCC">
          <w:rPr>
            <w:rFonts w:ascii="Times New Roman" w:hAnsi="Times New Roman" w:cs="Times New Roman"/>
            <w:noProof/>
            <w:sz w:val="24"/>
            <w:szCs w:val="24"/>
          </w:rPr>
          <w:delText xml:space="preserve"> so</w:delText>
        </w:r>
      </w:del>
      <w:del w:id="768" w:author="Liu, Luyu" w:date="2020-06-13T15:33:00Z">
        <w:r w:rsidDel="00067856">
          <w:rPr>
            <w:rFonts w:ascii="Times New Roman" w:hAnsi="Times New Roman" w:cs="Times New Roman"/>
            <w:noProof/>
            <w:sz w:val="24"/>
            <w:szCs w:val="24"/>
          </w:rPr>
          <w:delText xml:space="preserve"> </w:delText>
        </w:r>
      </w:del>
      <w:ins w:id="769" w:author="Liu, Luyu" w:date="2020-06-13T15:29:00Z">
        <w:r w:rsidR="00067856">
          <w:rPr>
            <w:rFonts w:ascii="Times New Roman" w:hAnsi="Times New Roman" w:cs="Times New Roman"/>
            <w:noProof/>
            <w:sz w:val="24"/>
            <w:szCs w:val="24"/>
          </w:rPr>
          <w:t xml:space="preserve"> help </w:t>
        </w:r>
      </w:ins>
      <w:ins w:id="770" w:author="Liu, Luyu" w:date="2020-06-13T15:34:00Z">
        <w:r w:rsidR="004D36B5">
          <w:rPr>
            <w:rFonts w:ascii="Times New Roman" w:hAnsi="Times New Roman" w:cs="Times New Roman"/>
            <w:noProof/>
            <w:sz w:val="24"/>
            <w:szCs w:val="24"/>
          </w:rPr>
          <w:t xml:space="preserve">to </w:t>
        </w:r>
      </w:ins>
      <w:ins w:id="771" w:author="Liu, Luyu" w:date="2020-06-13T15:29:00Z">
        <w:r w:rsidR="00067856">
          <w:rPr>
            <w:rFonts w:ascii="Times New Roman" w:hAnsi="Times New Roman" w:cs="Times New Roman"/>
            <w:noProof/>
            <w:sz w:val="24"/>
            <w:szCs w:val="24"/>
          </w:rPr>
          <w:t>understand</w:t>
        </w:r>
      </w:ins>
      <w:ins w:id="772" w:author="Liu, Luyu" w:date="2020-06-13T15:28:00Z">
        <w:r w:rsidR="00687CCC">
          <w:rPr>
            <w:rFonts w:ascii="Times New Roman" w:hAnsi="Times New Roman" w:cs="Times New Roman"/>
            <w:noProof/>
            <w:sz w:val="24"/>
            <w:szCs w:val="24"/>
          </w:rPr>
          <w:t xml:space="preserve"> </w:t>
        </w:r>
      </w:ins>
      <w:del w:id="773"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774"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775" w:author="Liu, Luyu" w:date="2020-06-13T17:09:00Z">
        <w:r w:rsidR="007C3594">
          <w:rPr>
            <w:rFonts w:ascii="Times New Roman" w:hAnsi="Times New Roman" w:cs="Times New Roman"/>
            <w:noProof/>
            <w:sz w:val="24"/>
            <w:szCs w:val="24"/>
          </w:rPr>
          <w:t xml:space="preserve"> Meanwhile, we also encourage future studies to expand the </w:t>
        </w:r>
      </w:ins>
      <w:ins w:id="776" w:author="Liu, Luyu" w:date="2020-06-13T17:10:00Z">
        <w:r w:rsidR="007C3594">
          <w:rPr>
            <w:rFonts w:ascii="Times New Roman" w:hAnsi="Times New Roman" w:cs="Times New Roman"/>
            <w:noProof/>
            <w:sz w:val="24"/>
            <w:szCs w:val="24"/>
          </w:rPr>
          <w:t>methods and measures to more transit systems</w:t>
        </w:r>
      </w:ins>
      <w:ins w:id="777" w:author="Liu, Luyu" w:date="2020-06-14T14:35:00Z">
        <w:r w:rsidR="001F7846">
          <w:rPr>
            <w:rFonts w:ascii="Times New Roman" w:hAnsi="Times New Roman" w:cs="Times New Roman"/>
            <w:noProof/>
            <w:sz w:val="24"/>
            <w:szCs w:val="24"/>
          </w:rPr>
          <w:t xml:space="preserve"> to test the transferability of the conclusion</w:t>
        </w:r>
      </w:ins>
      <w:ins w:id="778" w:author="Liu, Luyu" w:date="2020-06-14T14:36:00Z">
        <w:r w:rsidR="001F7846">
          <w:rPr>
            <w:rFonts w:ascii="Times New Roman" w:hAnsi="Times New Roman" w:cs="Times New Roman"/>
            <w:noProof/>
            <w:sz w:val="24"/>
            <w:szCs w:val="24"/>
          </w:rPr>
          <w:t>s</w:t>
        </w:r>
      </w:ins>
      <w:ins w:id="779" w:author="Liu, Luyu" w:date="2020-06-14T14:35:00Z">
        <w:r w:rsidR="001F7846">
          <w:rPr>
            <w:rFonts w:ascii="Times New Roman" w:hAnsi="Times New Roman" w:cs="Times New Roman"/>
            <w:noProof/>
            <w:sz w:val="24"/>
            <w:szCs w:val="24"/>
          </w:rPr>
          <w:t xml:space="preserve"> </w:t>
        </w:r>
      </w:ins>
      <w:ins w:id="780" w:author="Liu, Luyu" w:date="2020-06-14T14:37:00Z">
        <w:r w:rsidR="00B1253D">
          <w:rPr>
            <w:rFonts w:ascii="Times New Roman" w:hAnsi="Times New Roman" w:cs="Times New Roman"/>
            <w:noProof/>
            <w:sz w:val="24"/>
            <w:szCs w:val="24"/>
          </w:rPr>
          <w:t>drawn from</w:t>
        </w:r>
      </w:ins>
      <w:ins w:id="781" w:author="Liu, Luyu" w:date="2020-06-14T14:39:00Z">
        <w:r w:rsidR="00B1253D">
          <w:rPr>
            <w:rFonts w:ascii="Times New Roman" w:hAnsi="Times New Roman" w:cs="Times New Roman"/>
            <w:noProof/>
            <w:sz w:val="24"/>
            <w:szCs w:val="24"/>
          </w:rPr>
          <w:t xml:space="preserve"> the</w:t>
        </w:r>
      </w:ins>
      <w:ins w:id="782" w:author="Liu, Luyu" w:date="2020-06-14T14:37:00Z">
        <w:r w:rsidR="00B1253D">
          <w:rPr>
            <w:rFonts w:ascii="Times New Roman" w:hAnsi="Times New Roman" w:cs="Times New Roman"/>
            <w:noProof/>
            <w:sz w:val="24"/>
            <w:szCs w:val="24"/>
          </w:rPr>
          <w:t xml:space="preserve"> COTA system. </w:t>
        </w:r>
      </w:ins>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lastRenderedPageBreak/>
        <w:t>Reference:</w:t>
      </w:r>
    </w:p>
    <w:commentRangeStart w:id="783"/>
    <w:p w14:paraId="7723335D" w14:textId="27C94C82" w:rsidR="001C320A" w:rsidRPr="001C320A" w:rsidRDefault="005A464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 xml:space="preserve">Algers, Staffan, Stein Hansen, and Goran Tegner. 1975. “Role of Waiting Time, Comfort, and Convenience in Modal Choice for Work Trip.” </w:t>
      </w:r>
      <w:r w:rsidR="001C320A" w:rsidRPr="001C320A">
        <w:rPr>
          <w:rFonts w:ascii="Times New Roman" w:hAnsi="Times New Roman" w:cs="Times New Roman"/>
          <w:i/>
          <w:iCs/>
          <w:noProof/>
          <w:sz w:val="24"/>
          <w:szCs w:val="24"/>
        </w:rPr>
        <w:t>Transportation Research Record</w:t>
      </w:r>
      <w:r w:rsidR="001C320A" w:rsidRPr="001C320A">
        <w:rPr>
          <w:rFonts w:ascii="Times New Roman" w:hAnsi="Times New Roman" w:cs="Times New Roman"/>
          <w:noProof/>
          <w:sz w:val="24"/>
          <w:szCs w:val="24"/>
        </w:rPr>
        <w:t xml:space="preserve"> 534(534): 38–51.</w:t>
      </w:r>
    </w:p>
    <w:p w14:paraId="1C766C80"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Brakewood, Candace et al. 2015. “An Analysis of Commuter Rail Real-Time Information in Boston.” </w:t>
      </w:r>
      <w:r w:rsidRPr="001C320A">
        <w:rPr>
          <w:rFonts w:ascii="Times New Roman" w:hAnsi="Times New Roman" w:cs="Times New Roman"/>
          <w:i/>
          <w:iCs/>
          <w:noProof/>
          <w:sz w:val="24"/>
          <w:szCs w:val="24"/>
        </w:rPr>
        <w:t>Journal of Public Transportation</w:t>
      </w:r>
      <w:r w:rsidRPr="001C320A">
        <w:rPr>
          <w:rFonts w:ascii="Times New Roman" w:hAnsi="Times New Roman" w:cs="Times New Roman"/>
          <w:noProof/>
          <w:sz w:val="24"/>
          <w:szCs w:val="24"/>
        </w:rPr>
        <w:t xml:space="preserve"> 18(1): 1–20.</w:t>
      </w:r>
    </w:p>
    <w:p w14:paraId="062D2BC4"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1C320A">
        <w:rPr>
          <w:rFonts w:ascii="Times New Roman" w:hAnsi="Times New Roman" w:cs="Times New Roman"/>
          <w:i/>
          <w:iCs/>
          <w:noProof/>
          <w:sz w:val="24"/>
          <w:szCs w:val="24"/>
        </w:rPr>
        <w:t>Transportation Research Part A: Policy and Practice</w:t>
      </w:r>
      <w:r w:rsidRPr="001C320A">
        <w:rPr>
          <w:rFonts w:ascii="Times New Roman" w:hAnsi="Times New Roman" w:cs="Times New Roman"/>
          <w:noProof/>
          <w:sz w:val="24"/>
          <w:szCs w:val="24"/>
        </w:rPr>
        <w:t xml:space="preserve"> 69: 409–22.</w:t>
      </w:r>
    </w:p>
    <w:p w14:paraId="0DF4B9B3"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Brakewood, Candace, and Kari Watkins. 2019. “A Literature Review of the Passenger Benefits of Real-Time Transit Information.” </w:t>
      </w:r>
      <w:r w:rsidRPr="001C320A">
        <w:rPr>
          <w:rFonts w:ascii="Times New Roman" w:hAnsi="Times New Roman" w:cs="Times New Roman"/>
          <w:i/>
          <w:iCs/>
          <w:noProof/>
          <w:sz w:val="24"/>
          <w:szCs w:val="24"/>
        </w:rPr>
        <w:t>Transport Reviews</w:t>
      </w:r>
      <w:r w:rsidRPr="001C320A">
        <w:rPr>
          <w:rFonts w:ascii="Times New Roman" w:hAnsi="Times New Roman" w:cs="Times New Roman"/>
          <w:noProof/>
          <w:sz w:val="24"/>
          <w:szCs w:val="24"/>
        </w:rPr>
        <w:t xml:space="preserve"> 39(3): 327–56.</w:t>
      </w:r>
    </w:p>
    <w:p w14:paraId="0084C40D"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Cabannes, Theophile et al. 2018. “Measuring Regret in Routing: Assessing the Impact of Increased App Usage.” In </w:t>
      </w:r>
      <w:r w:rsidRPr="001C320A">
        <w:rPr>
          <w:rFonts w:ascii="Times New Roman" w:hAnsi="Times New Roman" w:cs="Times New Roman"/>
          <w:i/>
          <w:iCs/>
          <w:noProof/>
          <w:sz w:val="24"/>
          <w:szCs w:val="24"/>
        </w:rPr>
        <w:t>IEEE Conference on Intelligent Transportation Systems, Proceedings, ITSC</w:t>
      </w:r>
      <w:r w:rsidRPr="001C320A">
        <w:rPr>
          <w:rFonts w:ascii="Times New Roman" w:hAnsi="Times New Roman" w:cs="Times New Roman"/>
          <w:noProof/>
          <w:sz w:val="24"/>
          <w:szCs w:val="24"/>
        </w:rPr>
        <w:t>, IEEE, 2589–94.</w:t>
      </w:r>
    </w:p>
    <w:p w14:paraId="0061C6C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1C320A">
        <w:rPr>
          <w:rFonts w:ascii="Times New Roman" w:hAnsi="Times New Roman" w:cs="Times New Roman"/>
          <w:i/>
          <w:iCs/>
          <w:noProof/>
          <w:sz w:val="24"/>
          <w:szCs w:val="24"/>
        </w:rPr>
        <w:t>EURO Journal on Transportation and Logistics</w:t>
      </w:r>
      <w:r w:rsidRPr="001C320A">
        <w:rPr>
          <w:rFonts w:ascii="Times New Roman" w:hAnsi="Times New Roman" w:cs="Times New Roman"/>
          <w:noProof/>
          <w:sz w:val="24"/>
          <w:szCs w:val="24"/>
        </w:rPr>
        <w:t xml:space="preserve"> 6(3): 247–70.</w:t>
      </w:r>
    </w:p>
    <w:p w14:paraId="421429B2"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1C320A">
        <w:rPr>
          <w:rFonts w:ascii="Times New Roman" w:hAnsi="Times New Roman" w:cs="Times New Roman"/>
          <w:i/>
          <w:iCs/>
          <w:noProof/>
          <w:sz w:val="24"/>
          <w:szCs w:val="24"/>
        </w:rPr>
        <w:t>Transportation Research Record</w:t>
      </w:r>
      <w:r w:rsidRPr="001C320A">
        <w:rPr>
          <w:rFonts w:ascii="Times New Roman" w:hAnsi="Times New Roman" w:cs="Times New Roman"/>
          <w:noProof/>
          <w:sz w:val="24"/>
          <w:szCs w:val="24"/>
        </w:rPr>
        <w:t xml:space="preserve"> 2419(1): 1–10.</w:t>
      </w:r>
    </w:p>
    <w:p w14:paraId="1A906FBD"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COTA. 2013. “C. E. Main.” </w:t>
      </w:r>
      <w:r w:rsidRPr="001C320A">
        <w:rPr>
          <w:rFonts w:ascii="Times New Roman" w:hAnsi="Times New Roman" w:cs="Times New Roman"/>
          <w:i/>
          <w:iCs/>
          <w:noProof/>
          <w:sz w:val="24"/>
          <w:szCs w:val="24"/>
        </w:rPr>
        <w:t>Veterinary Record</w:t>
      </w:r>
      <w:r w:rsidRPr="001C320A">
        <w:rPr>
          <w:rFonts w:ascii="Times New Roman" w:hAnsi="Times New Roman" w:cs="Times New Roman"/>
          <w:noProof/>
          <w:sz w:val="24"/>
          <w:szCs w:val="24"/>
        </w:rPr>
        <w:t xml:space="preserve"> 172(5): 134.1-134.</w:t>
      </w:r>
    </w:p>
    <w:p w14:paraId="321B5A1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2019. “How Does COTA Measure On-Time Performance?” https://www.cota.com/policies/on-time-performance/ (February 5, 2019).</w:t>
      </w:r>
    </w:p>
    <w:p w14:paraId="5E5CC3B4"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27CCC0EF"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Fan, Yingling, Andrew Guthrie, and David Levinson. 2016. “Waiting Time Perceptions at Transit Stops and Stations: Effects of Basic Amenities, Gender, and Security.” </w:t>
      </w:r>
      <w:r w:rsidRPr="001C320A">
        <w:rPr>
          <w:rFonts w:ascii="Times New Roman" w:hAnsi="Times New Roman" w:cs="Times New Roman"/>
          <w:i/>
          <w:iCs/>
          <w:noProof/>
          <w:sz w:val="24"/>
          <w:szCs w:val="24"/>
        </w:rPr>
        <w:t>Transportation Research Part A: Policy and Practice</w:t>
      </w:r>
      <w:r w:rsidRPr="001C320A">
        <w:rPr>
          <w:rFonts w:ascii="Times New Roman" w:hAnsi="Times New Roman" w:cs="Times New Roman"/>
          <w:noProof/>
          <w:sz w:val="24"/>
          <w:szCs w:val="24"/>
        </w:rPr>
        <w:t xml:space="preserve"> 88: 251–64.</w:t>
      </w:r>
    </w:p>
    <w:p w14:paraId="751263EB"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1C320A">
        <w:rPr>
          <w:rFonts w:ascii="Times New Roman" w:hAnsi="Times New Roman" w:cs="Times New Roman"/>
          <w:i/>
          <w:iCs/>
          <w:noProof/>
          <w:sz w:val="24"/>
          <w:szCs w:val="24"/>
        </w:rPr>
        <w:t>Conference on Human Factors in Computing Systems - Proceedings</w:t>
      </w:r>
      <w:r w:rsidRPr="001C320A">
        <w:rPr>
          <w:rFonts w:ascii="Times New Roman" w:hAnsi="Times New Roman" w:cs="Times New Roman"/>
          <w:noProof/>
          <w:sz w:val="24"/>
          <w:szCs w:val="24"/>
        </w:rPr>
        <w:t>, ACM, 1807–16.</w:t>
      </w:r>
    </w:p>
    <w:p w14:paraId="5D901911"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Firmani, Donatella, Massimo Mecella, Monica Scannapieco, and Carlo Batini. 2016. “On the Meaningfulness of ‘Big Data Quality.’” </w:t>
      </w:r>
      <w:r w:rsidRPr="001C320A">
        <w:rPr>
          <w:rFonts w:ascii="Times New Roman" w:hAnsi="Times New Roman" w:cs="Times New Roman"/>
          <w:i/>
          <w:iCs/>
          <w:noProof/>
          <w:sz w:val="24"/>
          <w:szCs w:val="24"/>
        </w:rPr>
        <w:t>Data Science and Engineering</w:t>
      </w:r>
      <w:r w:rsidRPr="001C320A">
        <w:rPr>
          <w:rFonts w:ascii="Times New Roman" w:hAnsi="Times New Roman" w:cs="Times New Roman"/>
          <w:noProof/>
          <w:sz w:val="24"/>
          <w:szCs w:val="24"/>
        </w:rPr>
        <w:t xml:space="preserve"> 1(1): 6–20.</w:t>
      </w:r>
    </w:p>
    <w:p w14:paraId="7C1E9430"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Fonzone, Achille, Jan Dirk Schmöcker, and Ronghui Liu. 2015. “A Model of Bus Bunching under Reliability-Based Passenger Arrival Patterns.” </w:t>
      </w:r>
      <w:r w:rsidRPr="001C320A">
        <w:rPr>
          <w:rFonts w:ascii="Times New Roman" w:hAnsi="Times New Roman" w:cs="Times New Roman"/>
          <w:i/>
          <w:iCs/>
          <w:noProof/>
          <w:sz w:val="24"/>
          <w:szCs w:val="24"/>
        </w:rPr>
        <w:t>Transportation Research Procedia</w:t>
      </w:r>
      <w:r w:rsidRPr="001C320A">
        <w:rPr>
          <w:rFonts w:ascii="Times New Roman" w:hAnsi="Times New Roman" w:cs="Times New Roman"/>
          <w:noProof/>
          <w:sz w:val="24"/>
          <w:szCs w:val="24"/>
        </w:rPr>
        <w:t xml:space="preserve"> 7: 276–99.</w:t>
      </w:r>
    </w:p>
    <w:p w14:paraId="3C27EEA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Fries, Ryan N., Anne E. Dunning, and Mashrur A. Chowdhury. 2011. “University Traveler </w:t>
      </w:r>
      <w:r w:rsidRPr="001C320A">
        <w:rPr>
          <w:rFonts w:ascii="Times New Roman" w:hAnsi="Times New Roman" w:cs="Times New Roman"/>
          <w:noProof/>
          <w:sz w:val="24"/>
          <w:szCs w:val="24"/>
        </w:rPr>
        <w:lastRenderedPageBreak/>
        <w:t xml:space="preserve">Value of Potential Real-Time Transit Information.” </w:t>
      </w:r>
      <w:r w:rsidRPr="001C320A">
        <w:rPr>
          <w:rFonts w:ascii="Times New Roman" w:hAnsi="Times New Roman" w:cs="Times New Roman"/>
          <w:i/>
          <w:iCs/>
          <w:noProof/>
          <w:sz w:val="24"/>
          <w:szCs w:val="24"/>
        </w:rPr>
        <w:t>Journal of Public Transportation</w:t>
      </w:r>
      <w:r w:rsidRPr="001C320A">
        <w:rPr>
          <w:rFonts w:ascii="Times New Roman" w:hAnsi="Times New Roman" w:cs="Times New Roman"/>
          <w:noProof/>
          <w:sz w:val="24"/>
          <w:szCs w:val="24"/>
        </w:rPr>
        <w:t xml:space="preserve"> 14(2): 29–50.</w:t>
      </w:r>
    </w:p>
    <w:p w14:paraId="62FC126D"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Gkioulou, Zafeira. 2013. “Evaluating the Impact of Waiting Time Uncertainty on Passengers´ Decisions.”</w:t>
      </w:r>
    </w:p>
    <w:p w14:paraId="7B5BC68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Google Developers. 2018. “Trip Updates.” https://developers.google.com/transit/gtfs-realtime/guides/trip-updates (April 8, 2019).</w:t>
      </w:r>
    </w:p>
    <w:p w14:paraId="0ADCD8BB"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Larsen, Odd I., and Øyvind Sunde. 2008. “Waiting Time and the Role and Value of Information in Scheduled Transport.” </w:t>
      </w:r>
      <w:r w:rsidRPr="001C320A">
        <w:rPr>
          <w:rFonts w:ascii="Times New Roman" w:hAnsi="Times New Roman" w:cs="Times New Roman"/>
          <w:i/>
          <w:iCs/>
          <w:noProof/>
          <w:sz w:val="24"/>
          <w:szCs w:val="24"/>
        </w:rPr>
        <w:t>Research in Transportation Economics</w:t>
      </w:r>
      <w:r w:rsidRPr="001C320A">
        <w:rPr>
          <w:rFonts w:ascii="Times New Roman" w:hAnsi="Times New Roman" w:cs="Times New Roman"/>
          <w:noProof/>
          <w:sz w:val="24"/>
          <w:szCs w:val="24"/>
        </w:rPr>
        <w:t xml:space="preserve"> 23(1): 41–52.</w:t>
      </w:r>
    </w:p>
    <w:p w14:paraId="557338C0"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1C320A">
        <w:rPr>
          <w:rFonts w:ascii="Times New Roman" w:hAnsi="Times New Roman" w:cs="Times New Roman"/>
          <w:i/>
          <w:iCs/>
          <w:noProof/>
          <w:sz w:val="24"/>
          <w:szCs w:val="24"/>
        </w:rPr>
        <w:t>Manuscript submitted for publication.</w:t>
      </w:r>
    </w:p>
    <w:p w14:paraId="40550E25"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Liu, Yang, Jing Shi, and Meiying Jian. 2017. “Understanding Visitors’ Responses to Intelligent Transportation System in a Tourist City with a Mixed Ranked Logit Model.” </w:t>
      </w:r>
      <w:r w:rsidRPr="001C320A">
        <w:rPr>
          <w:rFonts w:ascii="Times New Roman" w:hAnsi="Times New Roman" w:cs="Times New Roman"/>
          <w:i/>
          <w:iCs/>
          <w:noProof/>
          <w:sz w:val="24"/>
          <w:szCs w:val="24"/>
        </w:rPr>
        <w:t>Journal of Advanced Transportation</w:t>
      </w:r>
      <w:r w:rsidRPr="001C320A">
        <w:rPr>
          <w:rFonts w:ascii="Times New Roman" w:hAnsi="Times New Roman" w:cs="Times New Roman"/>
          <w:noProof/>
          <w:sz w:val="24"/>
          <w:szCs w:val="24"/>
        </w:rPr>
        <w:t xml:space="preserve"> 2017.</w:t>
      </w:r>
    </w:p>
    <w:p w14:paraId="1A0C669A"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Mishalani, Rabi, Mark McCord, and John Wirtz. 2006. “Passenger Wait Time Perceptions at Bus Stops: Empirical Results and Impact on Evaluating Real - Time Bus Arrival Information.” </w:t>
      </w:r>
      <w:r w:rsidRPr="001C320A">
        <w:rPr>
          <w:rFonts w:ascii="Times New Roman" w:hAnsi="Times New Roman" w:cs="Times New Roman"/>
          <w:i/>
          <w:iCs/>
          <w:noProof/>
          <w:sz w:val="24"/>
          <w:szCs w:val="24"/>
        </w:rPr>
        <w:t>Journal of Public Transportation</w:t>
      </w:r>
      <w:r w:rsidRPr="001C320A">
        <w:rPr>
          <w:rFonts w:ascii="Times New Roman" w:hAnsi="Times New Roman" w:cs="Times New Roman"/>
          <w:noProof/>
          <w:sz w:val="24"/>
          <w:szCs w:val="24"/>
        </w:rPr>
        <w:t xml:space="preserve"> 9(2): 89–106.</w:t>
      </w:r>
    </w:p>
    <w:p w14:paraId="68C8EE85"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Neuman, W. L., &amp; Robson, K. 2004. </w:t>
      </w:r>
      <w:r w:rsidRPr="001C320A">
        <w:rPr>
          <w:rFonts w:ascii="Times New Roman" w:hAnsi="Times New Roman" w:cs="Times New Roman"/>
          <w:i/>
          <w:iCs/>
          <w:noProof/>
          <w:sz w:val="24"/>
          <w:szCs w:val="24"/>
        </w:rPr>
        <w:t>“Basics of Social Research. Pearson.”</w:t>
      </w:r>
      <w:r w:rsidRPr="001C320A">
        <w:rPr>
          <w:rFonts w:ascii="Times New Roman" w:hAnsi="Times New Roman" w:cs="Times New Roman"/>
          <w:noProof/>
          <w:sz w:val="24"/>
          <w:szCs w:val="24"/>
        </w:rPr>
        <w:t xml:space="preserve"> Pearson Canada Toronto.</w:t>
      </w:r>
    </w:p>
    <w:p w14:paraId="7F735694"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1C320A">
        <w:rPr>
          <w:rFonts w:ascii="Times New Roman" w:hAnsi="Times New Roman" w:cs="Times New Roman"/>
          <w:i/>
          <w:iCs/>
          <w:noProof/>
          <w:sz w:val="24"/>
          <w:szCs w:val="24"/>
        </w:rPr>
        <w:t>Transportation Planning and Technology</w:t>
      </w:r>
      <w:r w:rsidRPr="001C320A">
        <w:rPr>
          <w:rFonts w:ascii="Times New Roman" w:hAnsi="Times New Roman" w:cs="Times New Roman"/>
          <w:noProof/>
          <w:sz w:val="24"/>
          <w:szCs w:val="24"/>
        </w:rPr>
        <w:t xml:space="preserve"> 39(1): 97–114.</w:t>
      </w:r>
    </w:p>
    <w:p w14:paraId="06CD6C0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1C320A">
        <w:rPr>
          <w:rFonts w:ascii="Times New Roman" w:hAnsi="Times New Roman" w:cs="Times New Roman"/>
          <w:i/>
          <w:iCs/>
          <w:noProof/>
          <w:sz w:val="24"/>
          <w:szCs w:val="24"/>
        </w:rPr>
        <w:t>International Journal of Geographical Information Science</w:t>
      </w:r>
      <w:r w:rsidRPr="001C320A">
        <w:rPr>
          <w:rFonts w:ascii="Times New Roman" w:hAnsi="Times New Roman" w:cs="Times New Roman"/>
          <w:noProof/>
          <w:sz w:val="24"/>
          <w:szCs w:val="24"/>
        </w:rPr>
        <w:t>: 1–26.</w:t>
      </w:r>
    </w:p>
    <w:p w14:paraId="11B6BAA4"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Reed, Thomas B. 1995. “Reduction in the Burden of Waiting for Public Transit Due to Real-Time Schedule Information: A Conjoint Analysis Study.” In </w:t>
      </w:r>
      <w:r w:rsidRPr="001C320A">
        <w:rPr>
          <w:rFonts w:ascii="Times New Roman" w:hAnsi="Times New Roman" w:cs="Times New Roman"/>
          <w:i/>
          <w:iCs/>
          <w:noProof/>
          <w:sz w:val="24"/>
          <w:szCs w:val="24"/>
        </w:rPr>
        <w:t>Vehicle Navigation and Information Systems Conference (VNIS)</w:t>
      </w:r>
      <w:r w:rsidRPr="001C320A">
        <w:rPr>
          <w:rFonts w:ascii="Times New Roman" w:hAnsi="Times New Roman" w:cs="Times New Roman"/>
          <w:noProof/>
          <w:sz w:val="24"/>
          <w:szCs w:val="24"/>
        </w:rPr>
        <w:t>, IEEE, 83–89.</w:t>
      </w:r>
    </w:p>
    <w:p w14:paraId="2A22D47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153E67A6"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Walker, Jarrett. 2012. Human Transit: How Clearer Thinking About Public Transit can Enrich our Communities and our Lives </w:t>
      </w:r>
      <w:r w:rsidRPr="001C320A">
        <w:rPr>
          <w:rFonts w:ascii="Times New Roman" w:hAnsi="Times New Roman" w:cs="Times New Roman"/>
          <w:i/>
          <w:iCs/>
          <w:noProof/>
          <w:sz w:val="24"/>
          <w:szCs w:val="24"/>
        </w:rPr>
        <w:t>Human Transit: How Clearer Thinking about Public Transit Can Enrich Our Communities and Our Lives</w:t>
      </w:r>
      <w:r w:rsidRPr="001C320A">
        <w:rPr>
          <w:rFonts w:ascii="Times New Roman" w:hAnsi="Times New Roman" w:cs="Times New Roman"/>
          <w:noProof/>
          <w:sz w:val="24"/>
          <w:szCs w:val="24"/>
        </w:rPr>
        <w:t>. Island Press.</w:t>
      </w:r>
    </w:p>
    <w:p w14:paraId="161B138A"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rPr>
      </w:pPr>
      <w:r w:rsidRPr="001C320A">
        <w:rPr>
          <w:rFonts w:ascii="Times New Roman" w:hAnsi="Times New Roman" w:cs="Times New Roman"/>
          <w:noProof/>
          <w:sz w:val="24"/>
          <w:szCs w:val="24"/>
        </w:rPr>
        <w:t xml:space="preserve">Watkins, Kari Edison et al. 2011. “Where Is My Bus? Impact of Mobile Real-Time Information on the Perceived and Actual Wait Time of Transit Riders.” </w:t>
      </w:r>
      <w:r w:rsidRPr="001C320A">
        <w:rPr>
          <w:rFonts w:ascii="Times New Roman" w:hAnsi="Times New Roman" w:cs="Times New Roman"/>
          <w:i/>
          <w:iCs/>
          <w:noProof/>
          <w:sz w:val="24"/>
          <w:szCs w:val="24"/>
        </w:rPr>
        <w:t>Transportation Research Part A: Policy and Practice</w:t>
      </w:r>
      <w:r w:rsidRPr="001C320A">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lastRenderedPageBreak/>
        <w:fldChar w:fldCharType="end"/>
      </w:r>
      <w:commentRangeEnd w:id="783"/>
      <w:r>
        <w:rPr>
          <w:rStyle w:val="CommentReference"/>
        </w:rPr>
        <w:commentReference w:id="783"/>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 w:author="Miller, Harvey J." w:date="2019-12-10T10:54:00Z" w:initials="MHJ">
    <w:p w14:paraId="254FA6B8" w14:textId="77777777" w:rsidR="00373BEE" w:rsidRDefault="00373BEE" w:rsidP="005A464A">
      <w:pPr>
        <w:pStyle w:val="CommentText"/>
      </w:pPr>
      <w:r>
        <w:rPr>
          <w:rStyle w:val="CommentReference"/>
        </w:rPr>
        <w:annotationRef/>
      </w:r>
      <w:r>
        <w:t>Note how I snuck that in; helps make a subtle case for doing this research in Columbus)</w:t>
      </w:r>
    </w:p>
  </w:comment>
  <w:comment w:id="30" w:author="Miller, Harvey J." w:date="2019-12-10T10:59:00Z" w:initials="MHJ">
    <w:p w14:paraId="7BBBB7D5" w14:textId="77777777" w:rsidR="00373BEE" w:rsidRDefault="00373BEE" w:rsidP="005A464A">
      <w:pPr>
        <w:pStyle w:val="CommentText"/>
      </w:pPr>
      <w:r>
        <w:rPr>
          <w:rStyle w:val="CommentReference"/>
        </w:rPr>
        <w:annotationRef/>
      </w:r>
      <w:r>
        <w:t>More general, less specific that the 30 vs 2 minute headway example.</w:t>
      </w:r>
    </w:p>
  </w:comment>
  <w:comment w:id="38" w:author="Miller, Harvey J." w:date="2019-12-10T09:17:00Z" w:initials="MHJ">
    <w:p w14:paraId="6B886228" w14:textId="4BAA69D5" w:rsidR="00373BEE" w:rsidRDefault="00373BEE" w:rsidP="005A464A">
      <w:pPr>
        <w:pStyle w:val="CommentText"/>
      </w:pPr>
      <w:r>
        <w:rPr>
          <w:rStyle w:val="CommentReference"/>
        </w:rPr>
        <w:annotationRef/>
      </w:r>
      <w:r>
        <w:t>Note that I foreshadow our theory and results in the paper about reclaimed and discontinuity delays.</w:t>
      </w:r>
      <w:r w:rsidR="00A246E6">
        <w:t xml:space="preserve"> </w:t>
      </w:r>
    </w:p>
    <w:p w14:paraId="6A2A9B6E" w14:textId="77777777" w:rsidR="00373BEE" w:rsidRDefault="00373BEE" w:rsidP="005A464A">
      <w:pPr>
        <w:pStyle w:val="CommentText"/>
      </w:pPr>
    </w:p>
    <w:p w14:paraId="7F99B162" w14:textId="2FE52CA3" w:rsidR="00373BEE" w:rsidRDefault="00373BEE" w:rsidP="005A464A">
      <w:pPr>
        <w:pStyle w:val="CommentText"/>
      </w:pPr>
      <w:r>
        <w:t>I also don't think the next paragraph (now deleted) was necessary.</w:t>
      </w:r>
      <w:r w:rsidR="00A246E6">
        <w:t xml:space="preserve"> </w:t>
      </w:r>
      <w:r>
        <w:t>Note how our message is now much "punchier" (concise, focused)</w:t>
      </w:r>
    </w:p>
  </w:comment>
  <w:comment w:id="107" w:author="Miller, Harvey J." w:date="2019-12-10T11:07:00Z" w:initials="MHJ">
    <w:p w14:paraId="4637086B" w14:textId="77777777" w:rsidR="00373BEE" w:rsidRDefault="00373BEE" w:rsidP="005A464A">
      <w:pPr>
        <w:pStyle w:val="CommentText"/>
      </w:pPr>
      <w:r>
        <w:rPr>
          <w:rStyle w:val="CommentReference"/>
        </w:rPr>
        <w:annotationRef/>
      </w:r>
      <w:r>
        <w:t>Yes, this is a word.</w:t>
      </w:r>
    </w:p>
  </w:comment>
  <w:comment w:id="193" w:author="Miller, Harvey J." w:date="2019-11-08T13:12:00Z" w:initials="MHJ">
    <w:p w14:paraId="484AC89D" w14:textId="77777777" w:rsidR="00373BEE" w:rsidRDefault="00373BEE" w:rsidP="005A464A">
      <w:pPr>
        <w:pStyle w:val="CommentText"/>
      </w:pPr>
      <w:r>
        <w:rPr>
          <w:rStyle w:val="CommentReference"/>
        </w:rPr>
        <w:annotationRef/>
      </w:r>
      <w:r>
        <w:t xml:space="preserve">Shouldn’t ETA and ATA be ETD and ATD </w:t>
      </w:r>
    </w:p>
  </w:comment>
  <w:comment w:id="200" w:author="Miller, Harvey J." w:date="2019-12-10T13:15:00Z" w:initials="MHJ">
    <w:p w14:paraId="77FEFD68" w14:textId="1DE3208A" w:rsidR="00373BEE" w:rsidRDefault="00373BEE" w:rsidP="005A464A">
      <w:pPr>
        <w:pStyle w:val="CommentText"/>
      </w:pPr>
      <w:r>
        <w:rPr>
          <w:rStyle w:val="CommentReference"/>
        </w:rPr>
        <w:annotationRef/>
      </w:r>
      <w:r>
        <w:t>I moved the measures section below this.</w:t>
      </w:r>
      <w:r w:rsidR="00A246E6">
        <w:t xml:space="preserve"> </w:t>
      </w:r>
      <w:r>
        <w:t>Check to see if this harms any of our formal development (e.g., did we introduce any variables in the measures section that we use in this section)?</w:t>
      </w:r>
    </w:p>
  </w:comment>
  <w:comment w:id="201" w:author="Luyu Liu" w:date="2019-12-17T15:50:00Z" w:initials="LL">
    <w:p w14:paraId="0C4C7ED6" w14:textId="77777777" w:rsidR="00373BEE" w:rsidRDefault="00373BEE" w:rsidP="005A464A">
      <w:pPr>
        <w:pStyle w:val="CommentText"/>
      </w:pPr>
      <w:r>
        <w:rPr>
          <w:rStyle w:val="CommentReference"/>
        </w:rPr>
        <w:annotationRef/>
      </w:r>
      <w:r>
        <w:t>Yes it did causes some issue. I revert the change.</w:t>
      </w:r>
    </w:p>
  </w:comment>
  <w:comment w:id="537" w:author="Miller, Harvey J." w:date="2019-11-11T11:03:00Z" w:initials="MHJ">
    <w:p w14:paraId="451E58D3" w14:textId="77777777" w:rsidR="00373BEE" w:rsidRDefault="00373BEE" w:rsidP="005A464A">
      <w:pPr>
        <w:pStyle w:val="CommentText"/>
      </w:pPr>
      <w:r>
        <w:rPr>
          <w:rStyle w:val="CommentReference"/>
        </w:rPr>
        <w:annotationRef/>
      </w:r>
      <w:r>
        <w:t>Can we be more specific wrt the input parameters?</w:t>
      </w:r>
    </w:p>
  </w:comment>
  <w:comment w:id="538" w:author="Liu, Luyu" w:date="2019-11-18T12:24:00Z" w:initials="LL">
    <w:p w14:paraId="38426002" w14:textId="77777777" w:rsidR="00373BEE" w:rsidRDefault="00373BEE" w:rsidP="005A464A">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373BEE" w:rsidRDefault="00373BEE" w:rsidP="005A464A">
      <w:pPr>
        <w:pStyle w:val="CommentText"/>
      </w:pPr>
    </w:p>
    <w:p w14:paraId="2E8AE5DC" w14:textId="77777777" w:rsidR="00373BEE" w:rsidRDefault="00373BEE" w:rsidP="005A464A">
      <w:pPr>
        <w:pStyle w:val="CommentText"/>
      </w:pPr>
      <w:r>
        <w:t>Let’s think about this. If there is a solid reason why we should keep it, I can definitely add it.</w:t>
      </w:r>
    </w:p>
  </w:comment>
  <w:comment w:id="533" w:author="Miller, Harvey J." w:date="2019-11-11T11:19:00Z" w:initials="MHJ">
    <w:p w14:paraId="21A0F174" w14:textId="73CEEA9D" w:rsidR="00373BEE" w:rsidRDefault="00373BEE" w:rsidP="005A464A">
      <w:pPr>
        <w:pStyle w:val="CommentText"/>
      </w:pPr>
      <w:r>
        <w:rPr>
          <w:rStyle w:val="CommentReference"/>
        </w:rPr>
        <w:annotationRef/>
      </w:r>
      <w:r>
        <w:t>I wonder how to smooth the tension between these two paragraphs – it can be done in practice but we could only do one route.</w:t>
      </w:r>
      <w:r w:rsidR="00A246E6">
        <w:t xml:space="preserve"> </w:t>
      </w:r>
      <w:r>
        <w:t>OTOH, Moore's Law.</w:t>
      </w:r>
    </w:p>
  </w:comment>
  <w:comment w:id="534" w:author="Liu, Luyu" w:date="2019-11-18T12:23:00Z" w:initials="LL">
    <w:p w14:paraId="365BC263" w14:textId="77777777" w:rsidR="00373BEE" w:rsidRDefault="00373BEE" w:rsidP="005A464A">
      <w:pPr>
        <w:pStyle w:val="CommentText"/>
      </w:pPr>
      <w:r>
        <w:rPr>
          <w:rStyle w:val="CommentReference"/>
        </w:rPr>
        <w:annotationRef/>
      </w:r>
      <w:r>
        <w:t>Made several adjustments.</w:t>
      </w:r>
    </w:p>
  </w:comment>
  <w:comment w:id="550" w:author="Miller, Harvey J." w:date="2019-12-10T13:37:00Z" w:initials="MHJ">
    <w:p w14:paraId="793D223C" w14:textId="77777777" w:rsidR="00373BEE" w:rsidRDefault="00373BEE" w:rsidP="005A464A">
      <w:pPr>
        <w:pStyle w:val="CommentText"/>
      </w:pPr>
      <w:r>
        <w:rPr>
          <w:rStyle w:val="CommentReference"/>
        </w:rPr>
        <w:annotationRef/>
      </w:r>
      <w:r>
        <w:t>I specified the section number manually; you may want to insert automatic fields.</w:t>
      </w:r>
    </w:p>
  </w:comment>
  <w:comment w:id="575" w:author="Miller, Harvey J." w:date="2019-11-11T12:16:00Z" w:initials="MHJ">
    <w:p w14:paraId="39574292" w14:textId="26A01D4F" w:rsidR="00373BEE" w:rsidRDefault="00373BEE" w:rsidP="005A464A">
      <w:pPr>
        <w:pStyle w:val="CommentText"/>
      </w:pPr>
      <w:r>
        <w:rPr>
          <w:rStyle w:val="CommentReference"/>
        </w:rPr>
        <w:annotationRef/>
      </w:r>
      <w:r>
        <w:t>Why doesn't AT have a waiting time SD and a risk mean and SD?</w:t>
      </w:r>
      <w:r w:rsidR="00A246E6">
        <w:t xml:space="preserve"> </w:t>
      </w:r>
      <w:r>
        <w:t xml:space="preserve">It should. </w:t>
      </w:r>
    </w:p>
  </w:comment>
  <w:comment w:id="574" w:author="Liu, Luyu" w:date="2019-11-11T15:12:00Z" w:initials="LL">
    <w:p w14:paraId="63A1AEBB" w14:textId="77777777" w:rsidR="00373BEE" w:rsidRDefault="00373BEE" w:rsidP="005A464A">
      <w:pPr>
        <w:pStyle w:val="CommentText"/>
      </w:pPr>
      <w:r>
        <w:rPr>
          <w:rStyle w:val="CommentReference"/>
        </w:rPr>
        <w:annotationRef/>
      </w:r>
      <w:r>
        <w:t xml:space="preserve">I added an explanation above. </w:t>
      </w:r>
    </w:p>
    <w:p w14:paraId="4CB93804" w14:textId="77777777" w:rsidR="00373BEE" w:rsidRDefault="00373BEE"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373BEE" w:rsidRDefault="00373BEE" w:rsidP="005A464A">
      <w:pPr>
        <w:pStyle w:val="CommentText"/>
      </w:pPr>
    </w:p>
    <w:p w14:paraId="30A6DB5E" w14:textId="77777777" w:rsidR="00373BEE" w:rsidRDefault="00373BEE" w:rsidP="005A464A">
      <w:pPr>
        <w:pStyle w:val="CommentText"/>
      </w:pPr>
      <w:r>
        <w:t>So for missed risk: In the sense of my computation, AT’s missed risk is always 0, but in reality it’s definitely not.</w:t>
      </w:r>
    </w:p>
    <w:p w14:paraId="0C3A8549" w14:textId="77777777" w:rsidR="00373BEE" w:rsidRDefault="00373BEE" w:rsidP="005A464A">
      <w:pPr>
        <w:pStyle w:val="CommentText"/>
      </w:pPr>
    </w:p>
    <w:p w14:paraId="3C17F6B8" w14:textId="77777777" w:rsidR="00373BEE" w:rsidRDefault="00373BEE"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373BEE" w:rsidRDefault="00373BEE" w:rsidP="005A464A">
      <w:pPr>
        <w:pStyle w:val="CommentText"/>
      </w:pPr>
    </w:p>
  </w:comment>
  <w:comment w:id="618" w:author="Miller, Harvey J." w:date="2019-11-11T14:56:00Z" w:initials="MHJ">
    <w:p w14:paraId="6218AF92" w14:textId="77777777" w:rsidR="00373BEE" w:rsidRDefault="00373BEE" w:rsidP="005A464A">
      <w:pPr>
        <w:pStyle w:val="CommentText"/>
      </w:pPr>
      <w:r>
        <w:rPr>
          <w:rStyle w:val="CommentReference"/>
        </w:rPr>
        <w:annotationRef/>
      </w:r>
      <w:r>
        <w:t>Change "Average X change rate" to "Rate of change"</w:t>
      </w:r>
    </w:p>
  </w:comment>
  <w:comment w:id="651" w:author="Miller, Harvey J." w:date="2019-11-26T12:07:00Z" w:initials="MHJ">
    <w:p w14:paraId="6814713E" w14:textId="77777777" w:rsidR="00373BEE" w:rsidRDefault="00373BEE" w:rsidP="005A464A">
      <w:pPr>
        <w:pStyle w:val="CommentText"/>
      </w:pPr>
      <w:r>
        <w:rPr>
          <w:rStyle w:val="CommentReference"/>
        </w:rPr>
        <w:annotationRef/>
      </w:r>
      <w:r>
        <w:t>In the figure, use “PT” rather than “PT optimal “ for consistency</w:t>
      </w:r>
    </w:p>
  </w:comment>
  <w:comment w:id="656" w:author="Miller, Harvey J." w:date="2019-11-26T12:06:00Z" w:initials="MHJ">
    <w:p w14:paraId="7349455E" w14:textId="77777777" w:rsidR="00373BEE" w:rsidRDefault="00373BEE" w:rsidP="005A464A">
      <w:pPr>
        <w:pStyle w:val="CommentText"/>
      </w:pPr>
      <w:r>
        <w:rPr>
          <w:rStyle w:val="CommentReference"/>
        </w:rPr>
        <w:annotationRef/>
      </w:r>
      <w:r>
        <w:t xml:space="preserve">In the figure, use “PT” rather than “PT optimal” for consistency </w:t>
      </w:r>
    </w:p>
  </w:comment>
  <w:comment w:id="663" w:author="Miller, Harvey J." w:date="2019-11-26T13:16:00Z" w:initials="MHJ">
    <w:p w14:paraId="5CF70BED" w14:textId="77777777" w:rsidR="00373BEE" w:rsidRDefault="00373BEE" w:rsidP="005A464A">
      <w:pPr>
        <w:pStyle w:val="CommentText"/>
      </w:pPr>
      <w:r>
        <w:rPr>
          <w:rStyle w:val="CommentReference"/>
        </w:rPr>
        <w:annotationRef/>
      </w:r>
      <w:r>
        <w:t>What does “headway of each hour” mean?</w:t>
      </w:r>
    </w:p>
  </w:comment>
  <w:comment w:id="664" w:author="Liu, Luyu" w:date="2019-11-26T17:25:00Z" w:initials="LL">
    <w:p w14:paraId="0C9168C7" w14:textId="77777777" w:rsidR="00373BEE" w:rsidRDefault="00373BEE" w:rsidP="005A464A">
      <w:pPr>
        <w:pStyle w:val="CommentText"/>
      </w:pPr>
      <w:r>
        <w:rPr>
          <w:rStyle w:val="CommentReference"/>
        </w:rPr>
        <w:annotationRef/>
      </w:r>
      <w:r>
        <w:t>It means the buses’ headway within each hour.</w:t>
      </w:r>
    </w:p>
    <w:p w14:paraId="416D606D" w14:textId="77777777" w:rsidR="00373BEE" w:rsidRDefault="00373BEE" w:rsidP="005A464A">
      <w:pPr>
        <w:pStyle w:val="CommentText"/>
      </w:pPr>
    </w:p>
    <w:p w14:paraId="1C19100A" w14:textId="77777777" w:rsidR="00373BEE" w:rsidRDefault="00373BEE" w:rsidP="005A464A">
      <w:pPr>
        <w:pStyle w:val="CommentText"/>
      </w:pPr>
      <w:r>
        <w:t xml:space="preserve">I </w:t>
      </w:r>
      <w:r>
        <w:rPr>
          <w:rFonts w:hint="eastAsia"/>
        </w:rPr>
        <w:t>added</w:t>
      </w:r>
      <w:r>
        <w:t xml:space="preserve"> another sentence in the beginning of this paragraph</w:t>
      </w:r>
    </w:p>
  </w:comment>
  <w:comment w:id="673" w:author="Miller, Harvey J." w:date="2019-12-10T13:57:00Z" w:initials="MHJ">
    <w:p w14:paraId="08890C54" w14:textId="5E730B1A" w:rsidR="00373BEE" w:rsidRDefault="00373BEE" w:rsidP="005A464A">
      <w:pPr>
        <w:pStyle w:val="CommentText"/>
      </w:pPr>
      <w:r>
        <w:rPr>
          <w:rStyle w:val="CommentReference"/>
        </w:rPr>
        <w:annotationRef/>
      </w:r>
      <w:r>
        <w:t>I don't get this.</w:t>
      </w:r>
      <w:r w:rsidR="00A246E6">
        <w:t xml:space="preserve"> </w:t>
      </w:r>
      <w:r>
        <w:t>I guess I can see why a good strategy would deteriorate with walking time (PT), but I can't quite see why a bad strategy would improve.</w:t>
      </w:r>
      <w:r w:rsidR="00A246E6">
        <w:t xml:space="preserve"> </w:t>
      </w:r>
    </w:p>
  </w:comment>
  <w:comment w:id="674" w:author="Luyu Liu" w:date="2019-12-17T20:02:00Z" w:initials="LL">
    <w:p w14:paraId="0CAAAAF1" w14:textId="77777777" w:rsidR="00373BEE" w:rsidRDefault="00373BEE" w:rsidP="005A464A">
      <w:pPr>
        <w:pStyle w:val="CommentText"/>
      </w:pPr>
      <w:r>
        <w:rPr>
          <w:rStyle w:val="CommentReference"/>
        </w:rPr>
        <w:annotationRef/>
      </w:r>
      <w:r>
        <w:t xml:space="preserve">How about this time? </w:t>
      </w:r>
    </w:p>
  </w:comment>
  <w:comment w:id="679" w:author="Miller, Harvey J." w:date="2019-11-26T12:33:00Z" w:initials="MHJ">
    <w:p w14:paraId="0106B417" w14:textId="77777777" w:rsidR="00373BEE" w:rsidRDefault="00373BEE" w:rsidP="005A464A">
      <w:pPr>
        <w:pStyle w:val="CommentText"/>
      </w:pPr>
      <w:r>
        <w:rPr>
          <w:rStyle w:val="CommentReference"/>
        </w:rPr>
        <w:annotationRef/>
      </w:r>
      <w:r>
        <w:t>Same as above</w:t>
      </w:r>
    </w:p>
  </w:comment>
  <w:comment w:id="686" w:author="Miller, Harvey J." w:date="2019-11-26T14:18:00Z" w:initials="MHJ">
    <w:p w14:paraId="793796F1" w14:textId="77777777" w:rsidR="00373BEE" w:rsidRDefault="00373BEE" w:rsidP="005A464A">
      <w:pPr>
        <w:pStyle w:val="CommentText"/>
      </w:pPr>
      <w:r>
        <w:rPr>
          <w:rStyle w:val="CommentReference"/>
        </w:rPr>
        <w:annotationRef/>
      </w:r>
      <w:r>
        <w:t>Provide the distance (in meters)</w:t>
      </w:r>
    </w:p>
  </w:comment>
  <w:comment w:id="693" w:author="Miller, Harvey J." w:date="2019-11-26T13:18:00Z" w:initials="MHJ">
    <w:p w14:paraId="64A68B6B" w14:textId="77777777" w:rsidR="00373BEE" w:rsidRDefault="00373BEE" w:rsidP="005A464A">
      <w:pPr>
        <w:pStyle w:val="CommentText"/>
      </w:pPr>
      <w:r>
        <w:rPr>
          <w:rStyle w:val="CommentReference"/>
        </w:rPr>
        <w:annotationRef/>
      </w:r>
      <w:r>
        <w:t>Add red ovals indicating change in headway</w:t>
      </w:r>
    </w:p>
  </w:comment>
  <w:comment w:id="697" w:author="Miller, Harvey J." w:date="2019-11-26T13:19:00Z" w:initials="MHJ">
    <w:p w14:paraId="643F7497" w14:textId="77777777" w:rsidR="00373BEE" w:rsidRDefault="00373BEE" w:rsidP="005A464A">
      <w:pPr>
        <w:pStyle w:val="CommentText"/>
      </w:pPr>
      <w:r>
        <w:rPr>
          <w:rStyle w:val="CommentReference"/>
        </w:rPr>
        <w:annotationRef/>
      </w:r>
      <w:r>
        <w:t>Rearrange this figure so it matches the figure above (leave a blank panel in the upper left corner corresponding to AT)</w:t>
      </w:r>
    </w:p>
  </w:comment>
  <w:comment w:id="713" w:author="Miller, Harvey J." w:date="2019-11-26T13:52:00Z" w:initials="MHJ">
    <w:p w14:paraId="7168B432" w14:textId="77777777" w:rsidR="00373BEE" w:rsidRDefault="00373BEE" w:rsidP="005A464A">
      <w:pPr>
        <w:pStyle w:val="CommentText"/>
      </w:pPr>
      <w:r>
        <w:rPr>
          <w:rStyle w:val="CommentReference"/>
        </w:rPr>
        <w:annotationRef/>
      </w:r>
      <w:r>
        <w:t>Again, only use “PT” in the figure</w:t>
      </w:r>
    </w:p>
  </w:comment>
  <w:comment w:id="731" w:author="Miller, Harvey J." w:date="2019-11-26T14:24:00Z" w:initials="MHJ">
    <w:p w14:paraId="58D5DF38" w14:textId="77777777" w:rsidR="00373BEE" w:rsidRDefault="00373BEE" w:rsidP="005A464A">
      <w:pPr>
        <w:pStyle w:val="CommentText"/>
      </w:pPr>
      <w:r>
        <w:rPr>
          <w:rStyle w:val="CommentReference"/>
        </w:rPr>
        <w:annotationRef/>
      </w:r>
      <w:r>
        <w:t>What is the difference between these two?</w:t>
      </w:r>
    </w:p>
  </w:comment>
  <w:comment w:id="732" w:author="Liu, Luyu" w:date="2019-11-27T16:50:00Z" w:initials="LL">
    <w:p w14:paraId="1FE14754" w14:textId="77777777" w:rsidR="00373BEE" w:rsidRDefault="00373BEE" w:rsidP="005A464A">
      <w:pPr>
        <w:pStyle w:val="CommentText"/>
      </w:pPr>
      <w:r>
        <w:rPr>
          <w:rStyle w:val="CommentReference"/>
        </w:rPr>
        <w:annotationRef/>
      </w:r>
      <w:r>
        <w:t>One is real-time, which is the performance in the present;</w:t>
      </w:r>
    </w:p>
    <w:p w14:paraId="207A2F25" w14:textId="77777777" w:rsidR="00373BEE" w:rsidRDefault="00373BEE" w:rsidP="005A464A">
      <w:pPr>
        <w:pStyle w:val="CommentText"/>
      </w:pPr>
      <w:r>
        <w:t>One is historical, which is the performance is the past.</w:t>
      </w:r>
    </w:p>
  </w:comment>
  <w:comment w:id="727" w:author="Miller, Harvey J." w:date="2019-12-10T14:22:00Z" w:initials="MHJ">
    <w:p w14:paraId="0A6F58D0" w14:textId="77777777" w:rsidR="00373BEE" w:rsidRDefault="00373BEE" w:rsidP="005A464A">
      <w:pPr>
        <w:pStyle w:val="CommentText"/>
      </w:pPr>
      <w:r>
        <w:rPr>
          <w:rStyle w:val="CommentReference"/>
        </w:rPr>
        <w:annotationRef/>
      </w:r>
      <w:r>
        <w:t>What do you think?</w:t>
      </w:r>
    </w:p>
  </w:comment>
  <w:comment w:id="728" w:author="Luyu Liu" w:date="2019-12-17T15:58:00Z" w:initials="LL">
    <w:p w14:paraId="6CAEEA24" w14:textId="77777777" w:rsidR="00373BEE" w:rsidRDefault="00373BEE" w:rsidP="005A464A">
      <w:pPr>
        <w:pStyle w:val="CommentText"/>
      </w:pPr>
      <w:r>
        <w:rPr>
          <w:rStyle w:val="CommentReference"/>
        </w:rPr>
        <w:annotationRef/>
      </w:r>
      <w:r>
        <w:t>Good for me.</w:t>
      </w:r>
    </w:p>
  </w:comment>
  <w:comment w:id="783" w:author="Miller, Harvey J." w:date="2019-11-26T14:20:00Z" w:initials="MHJ">
    <w:p w14:paraId="0D596B54" w14:textId="77777777" w:rsidR="00373BEE" w:rsidRDefault="00373BEE" w:rsidP="005A464A">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451E58D3" w15:done="1"/>
  <w15:commentEx w15:paraId="2E8AE5DC" w15:paraIdParent="451E58D3"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3664A6" w14:textId="77777777" w:rsidR="00E24D50" w:rsidRDefault="00E24D50" w:rsidP="005A464A">
      <w:pPr>
        <w:spacing w:after="0" w:line="240" w:lineRule="auto"/>
      </w:pPr>
      <w:r>
        <w:separator/>
      </w:r>
    </w:p>
  </w:endnote>
  <w:endnote w:type="continuationSeparator" w:id="0">
    <w:p w14:paraId="06A44464" w14:textId="77777777" w:rsidR="00E24D50" w:rsidRDefault="00E24D50"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FB08C" w14:textId="77777777" w:rsidR="00E24D50" w:rsidRDefault="00E24D50" w:rsidP="005A464A">
      <w:pPr>
        <w:spacing w:after="0" w:line="240" w:lineRule="auto"/>
      </w:pPr>
      <w:r>
        <w:separator/>
      </w:r>
    </w:p>
  </w:footnote>
  <w:footnote w:type="continuationSeparator" w:id="0">
    <w:p w14:paraId="7F38B144" w14:textId="77777777" w:rsidR="00E24D50" w:rsidRDefault="00E24D50" w:rsidP="005A464A">
      <w:pPr>
        <w:spacing w:after="0" w:line="240" w:lineRule="auto"/>
      </w:pPr>
      <w:r>
        <w:continuationSeparator/>
      </w:r>
    </w:p>
  </w:footnote>
  <w:footnote w:id="1">
    <w:p w14:paraId="379C98E5" w14:textId="77777777" w:rsidR="00373BEE" w:rsidRPr="00351FFE" w:rsidRDefault="00373BEE"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75C2"/>
    <w:rsid w:val="00007AEA"/>
    <w:rsid w:val="0001558A"/>
    <w:rsid w:val="00025ED8"/>
    <w:rsid w:val="00027007"/>
    <w:rsid w:val="0004693D"/>
    <w:rsid w:val="00066124"/>
    <w:rsid w:val="00067856"/>
    <w:rsid w:val="00067EB1"/>
    <w:rsid w:val="00075952"/>
    <w:rsid w:val="000A621D"/>
    <w:rsid w:val="000D1C79"/>
    <w:rsid w:val="000D3498"/>
    <w:rsid w:val="000D4D12"/>
    <w:rsid w:val="000E1FF9"/>
    <w:rsid w:val="000E291A"/>
    <w:rsid w:val="000E2D42"/>
    <w:rsid w:val="000E6AA4"/>
    <w:rsid w:val="000E7329"/>
    <w:rsid w:val="000F1852"/>
    <w:rsid w:val="00104F24"/>
    <w:rsid w:val="001262AA"/>
    <w:rsid w:val="00126F71"/>
    <w:rsid w:val="00143C44"/>
    <w:rsid w:val="001530ED"/>
    <w:rsid w:val="0015437E"/>
    <w:rsid w:val="0018128D"/>
    <w:rsid w:val="00181EB2"/>
    <w:rsid w:val="0019332F"/>
    <w:rsid w:val="001A5CD7"/>
    <w:rsid w:val="001B4909"/>
    <w:rsid w:val="001C320A"/>
    <w:rsid w:val="001C632B"/>
    <w:rsid w:val="001E0EB5"/>
    <w:rsid w:val="001E61EC"/>
    <w:rsid w:val="001F6E54"/>
    <w:rsid w:val="001F7846"/>
    <w:rsid w:val="00202DD3"/>
    <w:rsid w:val="0021289C"/>
    <w:rsid w:val="002225A0"/>
    <w:rsid w:val="00242D0F"/>
    <w:rsid w:val="00244721"/>
    <w:rsid w:val="00246801"/>
    <w:rsid w:val="00252FFD"/>
    <w:rsid w:val="00253BE9"/>
    <w:rsid w:val="00257422"/>
    <w:rsid w:val="0026052E"/>
    <w:rsid w:val="00270353"/>
    <w:rsid w:val="00274FDA"/>
    <w:rsid w:val="0028075F"/>
    <w:rsid w:val="002916ED"/>
    <w:rsid w:val="00293712"/>
    <w:rsid w:val="002B61BA"/>
    <w:rsid w:val="002D7987"/>
    <w:rsid w:val="002E5328"/>
    <w:rsid w:val="002E7CD2"/>
    <w:rsid w:val="00301CA8"/>
    <w:rsid w:val="0030283A"/>
    <w:rsid w:val="00307818"/>
    <w:rsid w:val="00340673"/>
    <w:rsid w:val="0035038F"/>
    <w:rsid w:val="00373BEE"/>
    <w:rsid w:val="00373C67"/>
    <w:rsid w:val="00374DFB"/>
    <w:rsid w:val="0037671B"/>
    <w:rsid w:val="00381A9D"/>
    <w:rsid w:val="0039009C"/>
    <w:rsid w:val="0039143D"/>
    <w:rsid w:val="00393362"/>
    <w:rsid w:val="0039590D"/>
    <w:rsid w:val="003D036C"/>
    <w:rsid w:val="003D13C4"/>
    <w:rsid w:val="003D6CE2"/>
    <w:rsid w:val="003E6D9E"/>
    <w:rsid w:val="00414DB0"/>
    <w:rsid w:val="004150C3"/>
    <w:rsid w:val="004220D9"/>
    <w:rsid w:val="00423DB9"/>
    <w:rsid w:val="00426597"/>
    <w:rsid w:val="00455A6C"/>
    <w:rsid w:val="00461E45"/>
    <w:rsid w:val="00473418"/>
    <w:rsid w:val="004742D3"/>
    <w:rsid w:val="004765A2"/>
    <w:rsid w:val="00495CA2"/>
    <w:rsid w:val="004A7963"/>
    <w:rsid w:val="004B6CB6"/>
    <w:rsid w:val="004C189B"/>
    <w:rsid w:val="004C1B1D"/>
    <w:rsid w:val="004C1D89"/>
    <w:rsid w:val="004D2FE2"/>
    <w:rsid w:val="004D36B5"/>
    <w:rsid w:val="004D6471"/>
    <w:rsid w:val="004E63A0"/>
    <w:rsid w:val="00500780"/>
    <w:rsid w:val="0052176D"/>
    <w:rsid w:val="005254FE"/>
    <w:rsid w:val="00536234"/>
    <w:rsid w:val="00537B40"/>
    <w:rsid w:val="00543494"/>
    <w:rsid w:val="00543EE4"/>
    <w:rsid w:val="00553FF5"/>
    <w:rsid w:val="00564BD6"/>
    <w:rsid w:val="00565924"/>
    <w:rsid w:val="005A2CF0"/>
    <w:rsid w:val="005A3944"/>
    <w:rsid w:val="005A464A"/>
    <w:rsid w:val="005A4745"/>
    <w:rsid w:val="005B1FF1"/>
    <w:rsid w:val="005B2415"/>
    <w:rsid w:val="005C4682"/>
    <w:rsid w:val="005C62D9"/>
    <w:rsid w:val="005C7387"/>
    <w:rsid w:val="005C7EF1"/>
    <w:rsid w:val="005E74BE"/>
    <w:rsid w:val="005E777C"/>
    <w:rsid w:val="005F4A8A"/>
    <w:rsid w:val="00614960"/>
    <w:rsid w:val="00614D95"/>
    <w:rsid w:val="006473C0"/>
    <w:rsid w:val="00650D62"/>
    <w:rsid w:val="00677F36"/>
    <w:rsid w:val="00687CCC"/>
    <w:rsid w:val="006A62A1"/>
    <w:rsid w:val="006B052E"/>
    <w:rsid w:val="006B7BD9"/>
    <w:rsid w:val="006C2F32"/>
    <w:rsid w:val="006E690F"/>
    <w:rsid w:val="00715901"/>
    <w:rsid w:val="007440C9"/>
    <w:rsid w:val="00754A71"/>
    <w:rsid w:val="00756AE4"/>
    <w:rsid w:val="00761023"/>
    <w:rsid w:val="0078530C"/>
    <w:rsid w:val="0078534E"/>
    <w:rsid w:val="00786FA1"/>
    <w:rsid w:val="00792C31"/>
    <w:rsid w:val="007A4E80"/>
    <w:rsid w:val="007B3239"/>
    <w:rsid w:val="007B323E"/>
    <w:rsid w:val="007B7B34"/>
    <w:rsid w:val="007C0955"/>
    <w:rsid w:val="007C3594"/>
    <w:rsid w:val="007C4101"/>
    <w:rsid w:val="007C4469"/>
    <w:rsid w:val="007F393A"/>
    <w:rsid w:val="00831DD2"/>
    <w:rsid w:val="00837314"/>
    <w:rsid w:val="00851388"/>
    <w:rsid w:val="008729A9"/>
    <w:rsid w:val="008A7B6A"/>
    <w:rsid w:val="008B25DB"/>
    <w:rsid w:val="008E2EBB"/>
    <w:rsid w:val="00931385"/>
    <w:rsid w:val="0094289A"/>
    <w:rsid w:val="00956F17"/>
    <w:rsid w:val="00960871"/>
    <w:rsid w:val="00961511"/>
    <w:rsid w:val="0096682B"/>
    <w:rsid w:val="00970BC4"/>
    <w:rsid w:val="0097552A"/>
    <w:rsid w:val="00984CCF"/>
    <w:rsid w:val="009D1D85"/>
    <w:rsid w:val="009D652C"/>
    <w:rsid w:val="009D7465"/>
    <w:rsid w:val="009E11FE"/>
    <w:rsid w:val="00A14DF9"/>
    <w:rsid w:val="00A1587A"/>
    <w:rsid w:val="00A163AB"/>
    <w:rsid w:val="00A1720D"/>
    <w:rsid w:val="00A246E6"/>
    <w:rsid w:val="00A3660D"/>
    <w:rsid w:val="00A41814"/>
    <w:rsid w:val="00A46C3D"/>
    <w:rsid w:val="00A56386"/>
    <w:rsid w:val="00A56DD0"/>
    <w:rsid w:val="00A67CDA"/>
    <w:rsid w:val="00A7287F"/>
    <w:rsid w:val="00A81052"/>
    <w:rsid w:val="00AB37CD"/>
    <w:rsid w:val="00AC14CC"/>
    <w:rsid w:val="00AC6A61"/>
    <w:rsid w:val="00AD6931"/>
    <w:rsid w:val="00AE4B5C"/>
    <w:rsid w:val="00AE57D8"/>
    <w:rsid w:val="00B04736"/>
    <w:rsid w:val="00B100FD"/>
    <w:rsid w:val="00B1253D"/>
    <w:rsid w:val="00B36D12"/>
    <w:rsid w:val="00B56A1C"/>
    <w:rsid w:val="00B62185"/>
    <w:rsid w:val="00B862B9"/>
    <w:rsid w:val="00B87824"/>
    <w:rsid w:val="00BB34D0"/>
    <w:rsid w:val="00BB49BC"/>
    <w:rsid w:val="00BB4F04"/>
    <w:rsid w:val="00BB57AA"/>
    <w:rsid w:val="00BB650A"/>
    <w:rsid w:val="00BC361F"/>
    <w:rsid w:val="00BC552C"/>
    <w:rsid w:val="00BC5F47"/>
    <w:rsid w:val="00BD0DEC"/>
    <w:rsid w:val="00BF36D0"/>
    <w:rsid w:val="00C00330"/>
    <w:rsid w:val="00C05664"/>
    <w:rsid w:val="00C3448A"/>
    <w:rsid w:val="00C62F3F"/>
    <w:rsid w:val="00C6427E"/>
    <w:rsid w:val="00C6468D"/>
    <w:rsid w:val="00C71EAB"/>
    <w:rsid w:val="00C80238"/>
    <w:rsid w:val="00C917E3"/>
    <w:rsid w:val="00CC0067"/>
    <w:rsid w:val="00CC29B1"/>
    <w:rsid w:val="00CE3C87"/>
    <w:rsid w:val="00D00DD2"/>
    <w:rsid w:val="00D04CF8"/>
    <w:rsid w:val="00D21F98"/>
    <w:rsid w:val="00D24C8C"/>
    <w:rsid w:val="00D259A3"/>
    <w:rsid w:val="00D26685"/>
    <w:rsid w:val="00D273AF"/>
    <w:rsid w:val="00D32CB3"/>
    <w:rsid w:val="00D34301"/>
    <w:rsid w:val="00D3738F"/>
    <w:rsid w:val="00D528F5"/>
    <w:rsid w:val="00D6693C"/>
    <w:rsid w:val="00D71E56"/>
    <w:rsid w:val="00D740AB"/>
    <w:rsid w:val="00D838A7"/>
    <w:rsid w:val="00D8560B"/>
    <w:rsid w:val="00D94E97"/>
    <w:rsid w:val="00DC000A"/>
    <w:rsid w:val="00DC0516"/>
    <w:rsid w:val="00DD7E0C"/>
    <w:rsid w:val="00DE2593"/>
    <w:rsid w:val="00E07DC8"/>
    <w:rsid w:val="00E227C9"/>
    <w:rsid w:val="00E24D50"/>
    <w:rsid w:val="00E33862"/>
    <w:rsid w:val="00E360ED"/>
    <w:rsid w:val="00E43990"/>
    <w:rsid w:val="00E44002"/>
    <w:rsid w:val="00E507BF"/>
    <w:rsid w:val="00E517A2"/>
    <w:rsid w:val="00E5767D"/>
    <w:rsid w:val="00E60001"/>
    <w:rsid w:val="00E62000"/>
    <w:rsid w:val="00E65DED"/>
    <w:rsid w:val="00E80762"/>
    <w:rsid w:val="00E92211"/>
    <w:rsid w:val="00EB7569"/>
    <w:rsid w:val="00EC5123"/>
    <w:rsid w:val="00EE548B"/>
    <w:rsid w:val="00EF308E"/>
    <w:rsid w:val="00EF712A"/>
    <w:rsid w:val="00EF7412"/>
    <w:rsid w:val="00F06E79"/>
    <w:rsid w:val="00F15B51"/>
    <w:rsid w:val="00F21561"/>
    <w:rsid w:val="00F26D71"/>
    <w:rsid w:val="00F322BB"/>
    <w:rsid w:val="00F43B23"/>
    <w:rsid w:val="00F5302C"/>
    <w:rsid w:val="00F57A98"/>
    <w:rsid w:val="00F64BC6"/>
    <w:rsid w:val="00F73E77"/>
    <w:rsid w:val="00F82344"/>
    <w:rsid w:val="00F925FB"/>
    <w:rsid w:val="00F9289F"/>
    <w:rsid w:val="00F953D7"/>
    <w:rsid w:val="00F961A0"/>
    <w:rsid w:val="00FA14CE"/>
    <w:rsid w:val="00FA6C5B"/>
    <w:rsid w:val="00FB3E31"/>
    <w:rsid w:val="00FB66D6"/>
    <w:rsid w:val="00FC7D43"/>
    <w:rsid w:val="00FD1721"/>
    <w:rsid w:val="00FD54DD"/>
    <w:rsid w:val="00FE7804"/>
    <w:rsid w:val="00FF08DF"/>
    <w:rsid w:val="00FF1026"/>
    <w:rsid w:val="00FF16CC"/>
    <w:rsid w:val="00FF1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B985D-901A-45BA-B091-2EBABD0E7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6401</TotalTime>
  <Pages>26</Pages>
  <Words>24847</Words>
  <Characters>132689</Characters>
  <Application>Microsoft Office Word</Application>
  <DocSecurity>0</DocSecurity>
  <Lines>2327</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100</cp:revision>
  <dcterms:created xsi:type="dcterms:W3CDTF">2020-05-27T02:57:00Z</dcterms:created>
  <dcterms:modified xsi:type="dcterms:W3CDTF">2020-06-17T01:12:00Z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