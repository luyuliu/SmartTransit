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365CDF1A"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r w:rsidR="00351DC4">
        <w:rPr>
          <w:rFonts w:ascii="Times New Roman" w:hAnsi="Times New Roman" w:cs="Times New Roman"/>
          <w:sz w:val="24"/>
          <w:szCs w:val="24"/>
        </w:rPr>
        <w:t xml:space="preserve">first </w:t>
      </w:r>
      <w:r w:rsidR="006550FB">
        <w:rPr>
          <w:rFonts w:ascii="Times New Roman" w:hAnsi="Times New Roman" w:cs="Times New Roman"/>
          <w:sz w:val="24"/>
          <w:szCs w:val="24"/>
        </w:rPr>
        <w:t>theorize and later 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due to bus drivers compensating for being behind schedule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due to the updating frequency of RTI</w:t>
      </w:r>
      <w:r w:rsidR="00000F55">
        <w:rPr>
          <w:rFonts w:ascii="Times New Roman" w:hAnsi="Times New Roman" w:cs="Times New Roman"/>
          <w:sz w:val="24"/>
          <w:szCs w:val="24"/>
        </w:rPr>
        <w:t xml:space="preserve"> apps</w:t>
      </w:r>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r w:rsidR="00747B08">
        <w:rPr>
          <w:rFonts w:ascii="Times New Roman" w:hAnsi="Times New Roman" w:cs="Times New Roman"/>
          <w:sz w:val="24"/>
          <w:szCs w:val="24"/>
        </w:rPr>
        <w:t>W</w:t>
      </w:r>
      <w:r w:rsidR="00351DC4">
        <w:rPr>
          <w:rFonts w:ascii="Times New Roman" w:hAnsi="Times New Roman" w:cs="Times New Roman"/>
          <w:sz w:val="24"/>
          <w:szCs w:val="24"/>
        </w:rPr>
        <w:t xml:space="preserve">e </w:t>
      </w:r>
      <w:r w:rsidR="00497F38">
        <w:rPr>
          <w:rFonts w:ascii="Times New Roman" w:hAnsi="Times New Roman" w:cs="Times New Roman"/>
          <w:sz w:val="24"/>
          <w:szCs w:val="24"/>
        </w:rPr>
        <w:t>then</w:t>
      </w:r>
      <w:r w:rsidR="00351DC4">
        <w:rPr>
          <w:rFonts w:ascii="Times New Roman" w:hAnsi="Times New Roman" w:cs="Times New Roman"/>
          <w:sz w:val="24"/>
          <w:szCs w:val="24"/>
        </w:rPr>
        <w:t xml:space="preserve"> introduce five types of trip planning strategies (TPSs) for RTI</w:t>
      </w:r>
      <w:r w:rsidR="00EF21A3">
        <w:rPr>
          <w:rFonts w:ascii="Times New Roman" w:hAnsi="Times New Roman" w:cs="Times New Roman"/>
          <w:sz w:val="24"/>
          <w:szCs w:val="24"/>
        </w:rPr>
        <w:t>-based</w:t>
      </w:r>
      <w:r w:rsidR="00351DC4">
        <w:rPr>
          <w:rFonts w:ascii="Times New Roman" w:hAnsi="Times New Roman" w:cs="Times New Roman"/>
          <w:sz w:val="24"/>
          <w:szCs w:val="24"/>
        </w:rPr>
        <w:t xml:space="preserve"> and non-RTI users</w:t>
      </w:r>
      <w:r w:rsidR="00482EDD">
        <w:rPr>
          <w:rFonts w:ascii="Times New Roman" w:hAnsi="Times New Roman" w:cs="Times New Roman"/>
          <w:sz w:val="24"/>
          <w:szCs w:val="24"/>
        </w:rPr>
        <w:t xml:space="preserve">. </w:t>
      </w:r>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a transit authority in a medium-sized US city</w:t>
      </w:r>
      <w:r w:rsidR="006550FB">
        <w:rPr>
          <w:rFonts w:ascii="Times New Roman" w:hAnsi="Times New Roman" w:cs="Times New Roman"/>
          <w:sz w:val="24"/>
          <w:szCs w:val="24"/>
        </w:rPr>
        <w:t xml:space="preserve">, we calculate the </w:t>
      </w:r>
      <w:r w:rsidR="00AF5D99">
        <w:rPr>
          <w:rFonts w:ascii="Times New Roman" w:hAnsi="Times New Roman" w:cs="Times New Roman"/>
          <w:sz w:val="24"/>
          <w:szCs w:val="24"/>
        </w:rPr>
        <w:t xml:space="preserve">empirical </w:t>
      </w:r>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with an optimized insurance buffer, performs roughly the same as a simple,</w:t>
      </w:r>
      <w:r w:rsidR="003803CA">
        <w:rPr>
          <w:rFonts w:ascii="Times New Roman" w:hAnsi="Times New Roman" w:cs="Times New Roman"/>
          <w:sz w:val="24"/>
          <w:szCs w:val="24"/>
        </w:rPr>
        <w:t xml:space="preserve"> follow the 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r w:rsidR="003803CA" w:rsidRPr="003803CA">
        <w:rPr>
          <w:rFonts w:ascii="Times New Roman" w:hAnsi="Times New Roman" w:cs="Times New Roman"/>
          <w:sz w:val="24"/>
          <w:szCs w:val="24"/>
        </w:rPr>
        <w:t xml:space="preserve">These results show that although the best RTI strategy can indeed save time for certain users in certain stops and during certain hours, </w:t>
      </w:r>
      <w:r w:rsidR="003803CA">
        <w:rPr>
          <w:rFonts w:ascii="Times New Roman" w:hAnsi="Times New Roman" w:cs="Times New Roman"/>
          <w:sz w:val="24"/>
          <w:szCs w:val="24"/>
        </w:rPr>
        <w:t xml:space="preserve">it </w:t>
      </w:r>
      <w:r w:rsidR="003803CA" w:rsidRPr="003803CA">
        <w:rPr>
          <w:rFonts w:ascii="Times New Roman" w:hAnsi="Times New Roman" w:cs="Times New Roman"/>
          <w:sz w:val="24"/>
          <w:szCs w:val="24"/>
        </w:rPr>
        <w:t xml:space="preserve">cannot </w:t>
      </w:r>
      <w:r w:rsidR="003803CA">
        <w:rPr>
          <w:rFonts w:ascii="Times New Roman" w:hAnsi="Times New Roman" w:cs="Times New Roman"/>
          <w:sz w:val="24"/>
          <w:szCs w:val="24"/>
        </w:rPr>
        <w:t xml:space="preserve">globally outperform simply following the </w:t>
      </w:r>
      <w:r w:rsidR="003803CA" w:rsidRPr="003803CA">
        <w:rPr>
          <w:rFonts w:ascii="Times New Roman" w:hAnsi="Times New Roman" w:cs="Times New Roman"/>
          <w:sz w:val="24"/>
          <w:szCs w:val="24"/>
        </w:rPr>
        <w:t xml:space="preserve">schedule. Moreover, the greedy tactic of using RTI to achieve a waiting time of zero is the worst strategy, even worse than showing up at a bus stop arbitrarily.  This suggests that RTI could make users’ waiting time significantly longer if </w:t>
      </w:r>
      <w:r w:rsidR="003803CA">
        <w:rPr>
          <w:rFonts w:ascii="Times New Roman" w:hAnsi="Times New Roman" w:cs="Times New Roman"/>
          <w:sz w:val="24"/>
          <w:szCs w:val="24"/>
        </w:rPr>
        <w:t xml:space="preserve">RTI </w:t>
      </w:r>
      <w:r w:rsidR="003803CA" w:rsidRPr="003803CA">
        <w:rPr>
          <w:rFonts w:ascii="Times New Roman" w:hAnsi="Times New Roman" w:cs="Times New Roman"/>
          <w:sz w:val="24"/>
          <w:szCs w:val="24"/>
        </w:rPr>
        <w:t>apps are not using the appropriate trip planning strategy.</w:t>
      </w:r>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43FF6035"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4E2582A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0"/>
      <w:commentRangeStart w:id="1"/>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0"/>
      <w:r>
        <w:rPr>
          <w:rStyle w:val="CommentReference"/>
        </w:rPr>
        <w:commentReference w:id="0"/>
      </w:r>
      <w:commentRangeEnd w:id="1"/>
      <w:r>
        <w:rPr>
          <w:rStyle w:val="CommentReference"/>
        </w:rPr>
        <w:commentReference w:id="1"/>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w:t>
      </w:r>
      <w:r>
        <w:rPr>
          <w:rFonts w:ascii="Times New Roman" w:hAnsi="Times New Roman" w:cs="Times New Roman"/>
          <w:sz w:val="24"/>
          <w:szCs w:val="24"/>
        </w:rPr>
        <w:lastRenderedPageBreak/>
        <w:t xml:space="preserve">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22ACC3D3"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r>
        <w:rPr>
          <w:rFonts w:ascii="Times New Roman" w:hAnsi="Times New Roman" w:cs="Times New Roman"/>
          <w:sz w:val="24"/>
          <w:szCs w:val="24"/>
        </w:rPr>
        <w:t xml:space="preserve">first review the studies 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r w:rsidR="00FC4DA7">
        <w:rPr>
          <w:rFonts w:ascii="Times New Roman" w:hAnsi="Times New Roman" w:cs="Times New Roman"/>
          <w:sz w:val="24"/>
          <w:szCs w:val="24"/>
        </w:rPr>
        <w:t xml:space="preserve"> by information media and </w:t>
      </w:r>
      <w:r w:rsidR="00D01535">
        <w:rPr>
          <w:rFonts w:ascii="Times New Roman" w:hAnsi="Times New Roman" w:cs="Times New Roman"/>
          <w:sz w:val="24"/>
          <w:szCs w:val="24"/>
        </w:rPr>
        <w:t>research methods</w:t>
      </w:r>
      <w:r>
        <w:rPr>
          <w:rFonts w:ascii="Times New Roman" w:hAnsi="Times New Roman" w:cs="Times New Roman"/>
          <w:sz w:val="24"/>
          <w:szCs w:val="24"/>
        </w:rPr>
        <w:t xml:space="preserve">. </w:t>
      </w:r>
      <w:r w:rsidR="00E41883">
        <w:rPr>
          <w:rFonts w:ascii="Times New Roman" w:hAnsi="Times New Roman" w:cs="Times New Roman"/>
          <w:sz w:val="24"/>
          <w:szCs w:val="24"/>
        </w:rPr>
        <w:t>Then we will introduce our data sources, the sources of RTI-based users’ waiting time penalties, and five types of trip planning strategies and thei</w:t>
      </w:r>
      <w:r w:rsidR="000619C8">
        <w:rPr>
          <w:rFonts w:ascii="Times New Roman" w:hAnsi="Times New Roman" w:cs="Times New Roman"/>
          <w:sz w:val="24"/>
          <w:szCs w:val="24"/>
        </w:rPr>
        <w:t xml:space="preserve">r definitions. Finally, we will demonstrate each TPS’s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pattern</w:t>
      </w:r>
      <w:r w:rsidR="007964AD">
        <w:rPr>
          <w:rFonts w:ascii="Times New Roman" w:hAnsi="Times New Roman" w:cs="Times New Roman"/>
          <w:sz w:val="24"/>
          <w:szCs w:val="24"/>
        </w:rPr>
        <w:t>s</w:t>
      </w:r>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and patterns </w:t>
      </w:r>
      <w:r w:rsidR="000619C8">
        <w:rPr>
          <w:rFonts w:ascii="Times New Roman" w:hAnsi="Times New Roman" w:cs="Times New Roman"/>
          <w:sz w:val="24"/>
          <w:szCs w:val="24"/>
        </w:rPr>
        <w:t>across space and time.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2388C0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discussed below).  After the widespread application of smart personal devices, real-time information is becoming more prevalent due to less expensive automated vehicle location system </w:t>
      </w:r>
      <w:r>
        <w:rPr>
          <w:rFonts w:ascii="Times New Roman" w:hAnsi="Times New Roman" w:cs="Times New Roman"/>
          <w:sz w:val="24"/>
          <w:szCs w:val="24"/>
        </w:rPr>
        <w:lastRenderedPageBreak/>
        <w:t>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examine this literature based on two dimensions: the information media </w:t>
      </w:r>
      <w:r w:rsidR="003B2EF7">
        <w:rPr>
          <w:rFonts w:ascii="Times New Roman" w:hAnsi="Times New Roman" w:cs="Times New Roman"/>
          <w:sz w:val="24"/>
          <w:szCs w:val="24"/>
        </w:rPr>
        <w:t>examined,</w:t>
      </w:r>
      <w:r>
        <w:rPr>
          <w:rFonts w:ascii="Times New Roman" w:hAnsi="Times New Roman" w:cs="Times New Roman"/>
          <w:sz w:val="24"/>
          <w:szCs w:val="24"/>
        </w:rPr>
        <w:t xml:space="preserve"> and methodology used in the study.</w:t>
      </w:r>
    </w:p>
    <w:p w14:paraId="7F12806E" w14:textId="2373AE16"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lastRenderedPageBreak/>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724EC4C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Another limitation of surveys is small and biased 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2006)","previouslyFormattedCitation":"(Wilcox, Rossi, Wright, &amp; Anderson, 1985; Wright, 2006)"},"properties":{"noteIndex":0},"schema":"https://github.com/citation-style-language/schema/raw/master/csl-citation.json"}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bookmarkStart w:id="2" w:name="_GoBack"/>
      <w:bookmarkEnd w:id="2"/>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01E3CD9"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w:t>
      </w:r>
      <w:r w:rsidRPr="005062FD">
        <w:rPr>
          <w:rFonts w:ascii="Times New Roman" w:hAnsi="Times New Roman" w:cs="Times New Roman"/>
          <w:sz w:val="24"/>
          <w:szCs w:val="24"/>
        </w:rPr>
        <w:lastRenderedPageBreak/>
        <w:t xml:space="preserve">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ED7F3C"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3" w:name="_Ref8213065"/>
            <w:r>
              <w:rPr>
                <w:rFonts w:ascii="Times New Roman" w:hAnsi="Times New Roman" w:cs="Times New Roman"/>
                <w:noProof/>
                <w:sz w:val="24"/>
                <w:szCs w:val="24"/>
              </w:rPr>
              <w:t>1</w:t>
            </w:r>
            <w:bookmarkEnd w:id="3"/>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w:t>
      </w:r>
      <w:r>
        <w:lastRenderedPageBreak/>
        <w:t xml:space="preserve">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4" w:name="_Ref8118481"/>
      <w:commentRangeStart w:id="5"/>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4"/>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5"/>
      <w:r w:rsidR="008C25D1">
        <w:rPr>
          <w:rStyle w:val="CommentReference"/>
        </w:rPr>
        <w:commentReference w:id="5"/>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6"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6"/>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7"/>
      <w:r w:rsidRPr="005719F8">
        <w:rPr>
          <w:rFonts w:ascii="Times New Roman" w:hAnsi="Times New Roman" w:cs="Times New Roman"/>
          <w:b/>
          <w:sz w:val="24"/>
          <w:szCs w:val="24"/>
        </w:rPr>
        <w:t xml:space="preserve">Measures </w:t>
      </w:r>
      <w:commentRangeEnd w:id="7"/>
      <w:r w:rsidR="007C5F37">
        <w:rPr>
          <w:rStyle w:val="CommentReference"/>
        </w:rPr>
        <w:commentReference w:id="7"/>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3DCB3A30"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0D0C3A">
        <w:rPr>
          <w:rFonts w:ascii="Times New Roman" w:hAnsi="Times New Roman" w:cs="Times New Roman"/>
          <w:sz w:val="24"/>
          <w:szCs w:val="24"/>
        </w:rPr>
        <w:t xml:space="preserve"> </w:t>
      </w:r>
      <w:r w:rsidR="004D59F3">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4D59F3">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(L. Liu &amp; Miller, 2019)</w:t>
      </w:r>
      <w:r w:rsidR="004D59F3">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234B7477" w:rsidR="006550FB" w:rsidRDefault="00613F2A"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Average </w:t>
      </w:r>
      <w:r w:rsidR="006550FB">
        <w:rPr>
          <w:rFonts w:ascii="Times New Roman" w:hAnsi="Times New Roman" w:cs="Times New Roman"/>
          <w:b/>
          <w:sz w:val="24"/>
          <w:szCs w:val="24"/>
        </w:rPr>
        <w:t>waiting time</w:t>
      </w:r>
      <w:r w:rsidR="006550FB">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8" w:name="_Ref18658049"/>
            <w:bookmarkStart w:id="9"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8"/>
            <w:r>
              <w:rPr>
                <w:rFonts w:eastAsia="Yu Mincho"/>
                <w:lang w:eastAsia="ja-JP"/>
              </w:rPr>
              <w:t>)</w:t>
            </w:r>
            <w:bookmarkEnd w:id="9"/>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ED7F3C"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1C115B2" w:rsidR="006550FB" w:rsidRDefault="006550FB" w:rsidP="006550FB">
      <w:pPr>
        <w:jc w:val="center"/>
        <w:rPr>
          <w:rFonts w:ascii="Times New Roman" w:hAnsi="Times New Roman" w:cs="Times New Roman"/>
          <w:sz w:val="24"/>
          <w:szCs w:val="24"/>
        </w:rPr>
      </w:pPr>
      <w:bookmarkStart w:id="10"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10"/>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ED7F3C"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1" w:name="_Ref21883957"/>
            <w:bookmarkStart w:id="12"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1"/>
            <w:r>
              <w:rPr>
                <w:rFonts w:eastAsia="Yu Mincho"/>
                <w:lang w:eastAsia="ja-JP"/>
              </w:rPr>
              <w:t>)</w:t>
            </w:r>
            <w:bookmarkEnd w:id="12"/>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ED7F3C"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ED7F3C"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rPr>
        <w:lastRenderedPageBreak/>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0ADE3A9F" w:rsidR="007B318F" w:rsidRDefault="007B318F" w:rsidP="007B318F">
      <w:pPr>
        <w:pStyle w:val="IndentTimesNewRoman"/>
        <w:ind w:firstLine="0"/>
        <w:jc w:val="center"/>
      </w:pPr>
      <w:bookmarkStart w:id="13" w:name="_Ref16256479"/>
      <w:r>
        <w:t xml:space="preserve">Figure </w:t>
      </w:r>
      <w:fldSimple w:instr=" SEQ Figure \* ARABIC ">
        <w:r>
          <w:rPr>
            <w:noProof/>
          </w:rPr>
          <w:t>4</w:t>
        </w:r>
      </w:fldSimple>
      <w:bookmarkEnd w:id="13"/>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ED7F3C"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DBC2AD7"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ED7F3C"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1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4"/>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15"/>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5"/>
      <w:r w:rsidR="00543ABC">
        <w:rPr>
          <w:rStyle w:val="CommentReference"/>
        </w:rPr>
        <w:commentReference w:id="15"/>
      </w:r>
    </w:p>
    <w:p w14:paraId="58A38D2B" w14:textId="77777777" w:rsidR="006550FB" w:rsidRDefault="006550FB" w:rsidP="006550FB">
      <w:pPr>
        <w:keepNext/>
        <w:jc w:val="both"/>
      </w:pPr>
      <w:r>
        <w:rPr>
          <w:noProof/>
        </w:rPr>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59EF6892" w:rsidR="006550FB" w:rsidRDefault="006550FB" w:rsidP="006550FB">
      <w:pPr>
        <w:pStyle w:val="IndentTimesNewRoman"/>
        <w:ind w:firstLine="0"/>
        <w:jc w:val="center"/>
      </w:pPr>
      <w:bookmarkStart w:id="16" w:name="_Ref16063523"/>
      <w:r>
        <w:t xml:space="preserve">Figure </w:t>
      </w:r>
      <w:fldSimple w:instr=" SEQ Figure \* ARABIC ">
        <w:r>
          <w:rPr>
            <w:noProof/>
          </w:rPr>
          <w:t>4</w:t>
        </w:r>
      </w:fldSimple>
      <w:bookmarkEnd w:id="16"/>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17"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7"/>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lastRenderedPageBreak/>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18"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8"/>
      <w:r w:rsidR="00291929">
        <w:rPr>
          <w:noProof/>
        </w:rPr>
        <w:t>:</w:t>
      </w:r>
      <w:r>
        <w:t xml:space="preserve"> Flow chart of PT optimization algorithm</w:t>
      </w:r>
      <w:r w:rsidR="00291929">
        <w:t>.</w:t>
      </w:r>
    </w:p>
    <w:p w14:paraId="0001D089" w14:textId="5FB1CCB8" w:rsidR="004A4D57" w:rsidRPr="004A4D57" w:rsidRDefault="004C032B" w:rsidP="004A4D57">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19"/>
      <w:commentRangeStart w:id="20"/>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21"/>
      <w:commentRangeStart w:id="22"/>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21"/>
      <w:r w:rsidR="005915AE">
        <w:rPr>
          <w:rStyle w:val="CommentReference"/>
        </w:rPr>
        <w:commentReference w:id="21"/>
      </w:r>
      <w:commentRangeEnd w:id="22"/>
      <w:r w:rsidR="00642308">
        <w:rPr>
          <w:rStyle w:val="CommentReference"/>
        </w:rPr>
        <w:commentReference w:id="22"/>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19"/>
      <w:r w:rsidR="004A4D57">
        <w:rPr>
          <w:rStyle w:val="CommentReference"/>
        </w:rPr>
        <w:commentReference w:id="19"/>
      </w:r>
      <w:commentRangeEnd w:id="20"/>
      <w:r w:rsidR="00642308">
        <w:rPr>
          <w:rStyle w:val="CommentReference"/>
        </w:rPr>
        <w:commentReference w:id="20"/>
      </w:r>
      <w:r w:rsidR="00981152">
        <w:rPr>
          <w:rFonts w:ascii="Times New Roman" w:hAnsi="Times New Roman" w:cs="Times New Roman"/>
          <w:sz w:val="24"/>
          <w:szCs w:val="24"/>
        </w:rPr>
        <w:t xml:space="preserve">. </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38DECAE4"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 xml:space="preserve">coverage - it traverses a long spatial transect of the city and has a 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iii) it 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lastRenderedPageBreak/>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23" w:name="_Ref18228043"/>
      <w:r>
        <w:t xml:space="preserve">Figure </w:t>
      </w:r>
      <w:fldSimple w:instr=" SEQ Figure \* ARABIC ">
        <w:r>
          <w:rPr>
            <w:noProof/>
          </w:rPr>
          <w:t>6</w:t>
        </w:r>
      </w:fldSimple>
      <w:bookmarkEnd w:id="23"/>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629911BE"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r w:rsidR="004C032B" w:rsidRPr="00EA5C6A">
        <w:rPr>
          <w:rFonts w:ascii="Times New Roman" w:hAnsi="Times New Roman" w:cs="Times New Roman"/>
          <w:sz w:val="24"/>
          <w:szCs w:val="24"/>
        </w:rPr>
        <w:t xml:space="preserve">among </w:t>
      </w:r>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r w:rsidR="004552C1" w:rsidRPr="00961F8B">
        <w:rPr>
          <w:rFonts w:ascii="Times New Roman" w:hAnsi="Times New Roman" w:cs="Times New Roman"/>
          <w:sz w:val="24"/>
          <w:szCs w:val="24"/>
        </w:rPr>
        <w:t>7</w:t>
      </w:r>
      <w:r w:rsidR="004552C1" w:rsidRPr="00961F8B">
        <w:rPr>
          <w:rFonts w:ascii="Times New Roman" w:hAnsi="Times New Roman" w:cs="Times New Roman"/>
          <w:sz w:val="24"/>
          <w:szCs w:val="24"/>
        </w:rPr>
        <w:fldChar w:fldCharType="end"/>
      </w:r>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24"/>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25"/>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5"/>
            <w:r w:rsidR="0031733F">
              <w:rPr>
                <w:rStyle w:val="CommentReference"/>
              </w:rPr>
              <w:commentReference w:id="25"/>
            </w:r>
            <w:r w:rsidR="000831FD">
              <w:rPr>
                <w:rStyle w:val="CommentReference"/>
              </w:rPr>
              <w:commentReference w:id="24"/>
            </w:r>
          </w:p>
        </w:tc>
      </w:tr>
      <w:commentRangeEnd w:id="24"/>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26" w:name="_Ref15136477"/>
      <w:r>
        <w:t xml:space="preserve">Table </w:t>
      </w:r>
      <w:fldSimple w:instr=" SEQ Table \* ARABIC ">
        <w:r>
          <w:rPr>
            <w:noProof/>
          </w:rPr>
          <w:t>2</w:t>
        </w:r>
      </w:fldSimple>
      <w:bookmarkEnd w:id="26"/>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21B2589A"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2</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3</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6E92424B"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00CA19A2" w:rsidRPr="00065BDE">
        <w:rPr>
          <w:rFonts w:ascii="Times New Roman" w:hAnsi="Times New Roman" w:cs="Times New Roman"/>
          <w:sz w:val="24"/>
          <w:szCs w:val="24"/>
        </w:rPr>
        <w:t xml:space="preserve">Figure </w:t>
      </w:r>
      <w:r w:rsidR="00CA19A2">
        <w:rPr>
          <w:rFonts w:ascii="Times New Roman" w:hAnsi="Times New Roman" w:cs="Times New Roman"/>
          <w:sz w:val="24"/>
          <w:szCs w:val="24"/>
        </w:rPr>
        <w:t>8</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62C5F">
        <w:rPr>
          <w:noProof/>
        </w:rPr>
        <w:t xml:space="preserve"> </w:t>
      </w:r>
      <w:r>
        <w:rPr>
          <w:noProof/>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27" w:name="_Ref18339654"/>
      <w:commentRangeStart w:id="28"/>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27"/>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28"/>
      <w:r>
        <w:rPr>
          <w:rStyle w:val="CommentReference"/>
        </w:rPr>
        <w:commentReference w:id="28"/>
      </w:r>
    </w:p>
    <w:p w14:paraId="7F7AB163" w14:textId="38558DBE"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the effectiveness of RTI-based 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3FEE475C" w14:textId="145A6960" w:rsidR="00F82824" w:rsidRPr="007F135D" w:rsidRDefault="007F135D" w:rsidP="00B2390C">
      <w:pPr>
        <w:pStyle w:val="IndentTimesNewRoman"/>
        <w:ind w:firstLine="0"/>
        <w:jc w:val="both"/>
        <w:rPr>
          <w:b/>
        </w:rPr>
      </w:pPr>
      <w:r>
        <w:rPr>
          <w:b/>
        </w:rPr>
        <w:t xml:space="preserve">Hourly pattern.  </w:t>
      </w:r>
      <w:r w:rsidR="00F82824">
        <w:fldChar w:fldCharType="begin"/>
      </w:r>
      <w:r w:rsidR="00F82824">
        <w:instrText xml:space="preserve"> REF _Ref11510776 \h </w:instrText>
      </w:r>
      <w:r w:rsidR="00B2390C">
        <w:instrText xml:space="preserve"> \* MERGEFORMAT </w:instrText>
      </w:r>
      <w:r w:rsidR="00F82824">
        <w:fldChar w:fldCharType="separate"/>
      </w:r>
      <w:r w:rsidR="00AF1C7C" w:rsidRPr="00B338F3">
        <w:t xml:space="preserve">Figure </w:t>
      </w:r>
      <w:r w:rsidR="00AF1C7C">
        <w:rPr>
          <w:noProof/>
        </w:rPr>
        <w:t>8</w:t>
      </w:r>
      <w:r w:rsidR="00F82824">
        <w:fldChar w:fldCharType="end"/>
      </w:r>
      <w:r w:rsidR="00F82824">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rsidR="00F82824">
        <w:t>6:00 to 8:00 and 21:00 to 24:00</w:t>
      </w:r>
      <w:r w:rsidR="00B2390C">
        <w:t>) since the time penalties associated with missing a bus during these periods</w:t>
      </w:r>
      <w:r w:rsidR="00F82824">
        <w:t xml:space="preserve"> </w:t>
      </w:r>
      <w:r w:rsidR="00B2390C">
        <w:t>are dramatically higher</w:t>
      </w:r>
      <w:r w:rsidR="00F82824">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E8B1500" w:rsidR="00F82824" w:rsidRDefault="00526D86" w:rsidP="00B2390C">
      <w:pPr>
        <w:pStyle w:val="IndentTimesNewRoman"/>
        <w:jc w:val="both"/>
      </w:pPr>
      <w:r>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 xml:space="preserve">rning and midnight, PT performs </w:t>
      </w:r>
      <w:r>
        <w:lastRenderedPageBreak/>
        <w:t>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29"/>
      <w:r w:rsidR="00F82824">
        <w:t>This suggests that PT is more sensitive to the headway</w:t>
      </w:r>
      <w:r w:rsidR="005F6743">
        <w:t xml:space="preserve"> and delays than ST, illustrating </w:t>
      </w:r>
      <w:r>
        <w:t>some of the marginal benefits of RTI</w:t>
      </w:r>
      <w:r w:rsidR="00F82824">
        <w:t>.</w:t>
      </w:r>
      <w:commentRangeEnd w:id="29"/>
      <w:r>
        <w:rPr>
          <w:rStyle w:val="CommentReference"/>
          <w:rFonts w:asciiTheme="minorHAnsi" w:hAnsiTheme="minorHAnsi" w:cstheme="minorBidi"/>
        </w:rPr>
        <w:commentReference w:id="29"/>
      </w:r>
    </w:p>
    <w:p w14:paraId="7A96F31E" w14:textId="77777777" w:rsidR="00F82824" w:rsidRDefault="00F82824" w:rsidP="00F82824">
      <w:pPr>
        <w:pStyle w:val="IndentTimesNewRoman"/>
        <w:keepNext/>
        <w:ind w:firstLine="0"/>
      </w:pPr>
      <w:r>
        <w:rPr>
          <w:noProof/>
        </w:rPr>
        <w:drawing>
          <wp:inline distT="0" distB="0" distL="0" distR="0" wp14:anchorId="426CBEE0" wp14:editId="23E3080B">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30" w:name="_Ref11510776"/>
      <w:commentRangeStart w:id="31"/>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30"/>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1"/>
      <w:r w:rsidR="002501BF">
        <w:rPr>
          <w:rStyle w:val="CommentReference"/>
        </w:rPr>
        <w:commentReference w:id="31"/>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lastRenderedPageBreak/>
        <w:drawing>
          <wp:inline distT="0" distB="0" distL="0" distR="0" wp14:anchorId="0EB7D0F6" wp14:editId="4762E7AE">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32" w:name="_Ref24372002"/>
      <w:commentRangeStart w:id="33"/>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32"/>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3"/>
      <w:r w:rsidR="002501BF">
        <w:rPr>
          <w:rStyle w:val="CommentReference"/>
        </w:rPr>
        <w:commentReference w:id="33"/>
      </w:r>
    </w:p>
    <w:p w14:paraId="58DA341B" w14:textId="48BCA31B" w:rsidR="00952DE0" w:rsidRDefault="008C50B5" w:rsidP="008C50B5">
      <w:pPr>
        <w:spacing w:line="256" w:lineRule="auto"/>
        <w:jc w:val="both"/>
        <w:rPr>
          <w:rFonts w:ascii="Times New Roman" w:hAnsi="Times New Roman" w:cs="Times New Roman"/>
          <w:sz w:val="24"/>
          <w:szCs w:val="24"/>
        </w:rPr>
      </w:pPr>
      <w:r>
        <w:rPr>
          <w:rFonts w:ascii="Times New Roman" w:hAnsi="Times New Roman" w:cs="Times New Roman"/>
          <w:b/>
          <w:sz w:val="24"/>
          <w:szCs w:val="24"/>
        </w:rPr>
        <w:t>S</w:t>
      </w:r>
      <w:r w:rsidR="00952DE0">
        <w:rPr>
          <w:rFonts w:ascii="Times New Roman" w:hAnsi="Times New Roman" w:cs="Times New Roman"/>
          <w:b/>
          <w:sz w:val="24"/>
          <w:szCs w:val="24"/>
        </w:rPr>
        <w:t>ervice h</w:t>
      </w:r>
      <w:r w:rsidR="00952DE0" w:rsidRPr="00063633">
        <w:rPr>
          <w:rFonts w:ascii="Times New Roman" w:hAnsi="Times New Roman" w:cs="Times New Roman"/>
          <w:b/>
          <w:sz w:val="24"/>
          <w:szCs w:val="24"/>
        </w:rPr>
        <w:t>eadway.</w:t>
      </w:r>
      <w:r w:rsidR="00952DE0" w:rsidRPr="00063633">
        <w:rPr>
          <w:rFonts w:ascii="Times New Roman" w:hAnsi="Times New Roman" w:cs="Times New Roman"/>
          <w:sz w:val="24"/>
          <w:szCs w:val="24"/>
        </w:rPr>
        <w:t xml:space="preserve">  </w:t>
      </w:r>
      <w:r w:rsidR="00952DE0">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00952DE0" w:rsidRPr="00063633">
        <w:rPr>
          <w:rFonts w:ascii="Times New Roman" w:hAnsi="Times New Roman" w:cs="Times New Roman"/>
          <w:sz w:val="24"/>
          <w:szCs w:val="24"/>
        </w:rPr>
        <w:t xml:space="preserve"> suggest </w:t>
      </w:r>
      <w:r w:rsidR="00952DE0">
        <w:rPr>
          <w:rFonts w:ascii="Times New Roman" w:hAnsi="Times New Roman" w:cs="Times New Roman"/>
          <w:sz w:val="24"/>
          <w:szCs w:val="24"/>
        </w:rPr>
        <w:t>two</w:t>
      </w:r>
      <w:r w:rsidR="00952DE0" w:rsidRPr="00063633">
        <w:rPr>
          <w:rFonts w:ascii="Times New Roman" w:hAnsi="Times New Roman" w:cs="Times New Roman"/>
          <w:sz w:val="24"/>
          <w:szCs w:val="24"/>
        </w:rPr>
        <w:t xml:space="preserve"> empirical rule</w:t>
      </w:r>
      <w:r w:rsidR="00952DE0">
        <w:rPr>
          <w:rFonts w:ascii="Times New Roman" w:hAnsi="Times New Roman" w:cs="Times New Roman"/>
          <w:sz w:val="24"/>
          <w:szCs w:val="24"/>
        </w:rPr>
        <w:t>s</w:t>
      </w:r>
      <w:r w:rsidR="00952DE0" w:rsidRPr="00063633">
        <w:rPr>
          <w:rFonts w:ascii="Times New Roman" w:hAnsi="Times New Roman" w:cs="Times New Roman"/>
          <w:sz w:val="24"/>
          <w:szCs w:val="24"/>
        </w:rPr>
        <w:t xml:space="preserve">: </w:t>
      </w:r>
    </w:p>
    <w:p w14:paraId="460DE6CB" w14:textId="16AAD147"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25C14772"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77777777" w:rsidR="00952DE0" w:rsidRDefault="00952DE0" w:rsidP="00952DE0">
      <w:pPr>
        <w:keepNext/>
        <w:spacing w:line="256" w:lineRule="auto"/>
        <w:jc w:val="center"/>
      </w:pPr>
      <w:r>
        <w:rPr>
          <w:noProof/>
        </w:rPr>
        <w:lastRenderedPageBreak/>
        <w:drawing>
          <wp:inline distT="0" distB="0" distL="0" distR="0" wp14:anchorId="07DEFBC4" wp14:editId="26A1D0D8">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48C8958A" wp14:editId="3CCC6275">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8C3BAB7" w14:textId="22DB7321" w:rsidR="00952DE0" w:rsidRPr="00214628" w:rsidRDefault="00952DE0" w:rsidP="00952DE0">
      <w:pPr>
        <w:pStyle w:val="IndentTimesNewRoman"/>
        <w:ind w:firstLine="0"/>
        <w:jc w:val="center"/>
      </w:pPr>
      <w:bookmarkStart w:id="34" w:name="_Ref21939313"/>
      <w:commentRangeStart w:id="35"/>
      <w:commentRangeStart w:id="36"/>
      <w:r w:rsidRPr="00214628">
        <w:t xml:space="preserve">Figure </w:t>
      </w:r>
      <w:fldSimple w:instr=" SEQ Figure \* ARABIC ">
        <w:r>
          <w:rPr>
            <w:noProof/>
          </w:rPr>
          <w:t>11</w:t>
        </w:r>
      </w:fldSimple>
      <w:bookmarkEnd w:id="34"/>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35"/>
      <w:r w:rsidR="0040511B">
        <w:rPr>
          <w:rStyle w:val="CommentReference"/>
          <w:rFonts w:asciiTheme="minorHAnsi" w:hAnsiTheme="minorHAnsi" w:cstheme="minorBidi"/>
        </w:rPr>
        <w:commentReference w:id="35"/>
      </w:r>
      <w:commentRangeEnd w:id="36"/>
      <w:r w:rsidR="003E045A">
        <w:rPr>
          <w:rStyle w:val="CommentReference"/>
          <w:rFonts w:asciiTheme="minorHAnsi" w:hAnsiTheme="minorHAnsi" w:cstheme="minorBidi"/>
        </w:rPr>
        <w:commentReference w:id="36"/>
      </w:r>
    </w:p>
    <w:p w14:paraId="17C35DEF" w14:textId="77777777" w:rsidR="006550FB" w:rsidRPr="000A0DD4" w:rsidRDefault="006550FB" w:rsidP="006550FB">
      <w:pPr>
        <w:pStyle w:val="IndentTimesNewRoman"/>
        <w:ind w:firstLine="0"/>
      </w:pPr>
    </w:p>
    <w:p w14:paraId="23C90B58" w14:textId="7E62A739" w:rsidR="005F6743"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1F8F02BB" w14:textId="3A43DEF9"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b/>
          <w:sz w:val="24"/>
          <w:szCs w:val="24"/>
        </w:rPr>
        <w:t xml:space="preserve">Walking time to bus stops.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The degradation of PT waiting time performance relative to ST 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 becomes. </w:t>
      </w:r>
      <w:r w:rsidR="00863093">
        <w:rPr>
          <w:rFonts w:ascii="Times New Roman" w:hAnsi="Times New Roman" w:cs="Times New Roman"/>
          <w:sz w:val="24"/>
          <w:szCs w:val="24"/>
        </w:rPr>
        <w:t xml:space="preserve">Because most PT </w:t>
      </w:r>
      <w:commentRangeStart w:id="37"/>
      <w:r w:rsidR="00863093">
        <w:rPr>
          <w:rFonts w:ascii="Times New Roman" w:hAnsi="Times New Roman" w:cs="Times New Roman"/>
          <w:sz w:val="24"/>
          <w:szCs w:val="24"/>
        </w:rPr>
        <w:t>trips are synchronized, they are more sensitive of the reclaimed/discontinuity delay; thus d</w:t>
      </w:r>
      <w:r>
        <w:rPr>
          <w:rFonts w:ascii="Times New Roman" w:hAnsi="Times New Roman" w:cs="Times New Roman"/>
          <w:sz w:val="24"/>
          <w:szCs w:val="24"/>
        </w:rPr>
        <w:t xml:space="preserve">uring the longer walking time to the stop, the bus could be more likely to accelerate to catch up the delay, making </w:t>
      </w:r>
      <w:r w:rsidR="00863093">
        <w:rPr>
          <w:rFonts w:ascii="Times New Roman" w:hAnsi="Times New Roman" w:cs="Times New Roman"/>
          <w:sz w:val="24"/>
          <w:szCs w:val="24"/>
        </w:rPr>
        <w:t>PT</w:t>
      </w:r>
      <w:r>
        <w:rPr>
          <w:rFonts w:ascii="Times New Roman" w:hAnsi="Times New Roman" w:cs="Times New Roman"/>
          <w:sz w:val="24"/>
          <w:szCs w:val="24"/>
        </w:rPr>
        <w:t xml:space="preserve"> users miss the target bus. </w:t>
      </w:r>
    </w:p>
    <w:p w14:paraId="5B7CD286" w14:textId="77777777" w:rsidR="00A56F2C" w:rsidRDefault="007B087E" w:rsidP="00863093">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longer walking time lowers average waiting time since the risk of missing a bus decrea</w:t>
      </w:r>
      <w:r w:rsidR="00283D20">
        <w:rPr>
          <w:rFonts w:ascii="Times New Roman" w:hAnsi="Times New Roman" w:cs="Times New Roman"/>
          <w:sz w:val="24"/>
          <w:szCs w:val="24"/>
        </w:rPr>
        <w:t xml:space="preserve">ses with distance from a stop. This is </w:t>
      </w:r>
      <w:r w:rsidR="009B7776">
        <w:rPr>
          <w:rFonts w:ascii="Times New Roman" w:hAnsi="Times New Roman" w:cs="Times New Roman"/>
          <w:sz w:val="24"/>
          <w:szCs w:val="24"/>
        </w:rPr>
        <w:t xml:space="preserve">because most GT trips are </w:t>
      </w:r>
      <w:r w:rsidR="00863093">
        <w:rPr>
          <w:rFonts w:ascii="Times New Roman" w:hAnsi="Times New Roman" w:cs="Times New Roman"/>
          <w:sz w:val="24"/>
          <w:szCs w:val="24"/>
        </w:rPr>
        <w:t xml:space="preserve">desynchronized </w:t>
      </w:r>
      <w:r w:rsidR="009B7776">
        <w:rPr>
          <w:rFonts w:ascii="Times New Roman" w:hAnsi="Times New Roman" w:cs="Times New Roman"/>
          <w:sz w:val="24"/>
          <w:szCs w:val="24"/>
        </w:rPr>
        <w:t>bec</w:t>
      </w:r>
      <w:r w:rsidR="00EF48D1">
        <w:rPr>
          <w:rFonts w:ascii="Times New Roman" w:hAnsi="Times New Roman" w:cs="Times New Roman"/>
          <w:sz w:val="24"/>
          <w:szCs w:val="24"/>
        </w:rPr>
        <w:t>ause of a small reclaimed/</w:t>
      </w:r>
      <w:r w:rsidR="009B7776">
        <w:rPr>
          <w:rFonts w:ascii="Times New Roman" w:hAnsi="Times New Roman" w:cs="Times New Roman"/>
          <w:sz w:val="24"/>
          <w:szCs w:val="24"/>
        </w:rPr>
        <w:t>discontinuity delay; if the bus is moreover delayed during the walking time, some desynchronized</w:t>
      </w:r>
      <w:r w:rsidR="004B0C44">
        <w:rPr>
          <w:rFonts w:ascii="Times New Roman" w:hAnsi="Times New Roman" w:cs="Times New Roman"/>
          <w:sz w:val="24"/>
          <w:szCs w:val="24"/>
        </w:rPr>
        <w:t xml:space="preserve"> </w:t>
      </w:r>
      <w:r w:rsidR="00106F95">
        <w:rPr>
          <w:rFonts w:ascii="Times New Roman" w:hAnsi="Times New Roman" w:cs="Times New Roman"/>
          <w:sz w:val="24"/>
          <w:szCs w:val="24"/>
        </w:rPr>
        <w:t xml:space="preserve">trips </w:t>
      </w:r>
      <w:r w:rsidR="009B7776">
        <w:rPr>
          <w:rFonts w:ascii="Times New Roman" w:hAnsi="Times New Roman" w:cs="Times New Roman"/>
          <w:sz w:val="24"/>
          <w:szCs w:val="24"/>
        </w:rPr>
        <w:t>will synchronize again because the delay will offset the reclaimed/discontinuity dela</w:t>
      </w:r>
      <w:r w:rsidR="007B4D4D">
        <w:rPr>
          <w:rFonts w:ascii="Times New Roman" w:hAnsi="Times New Roman" w:cs="Times New Roman"/>
          <w:sz w:val="24"/>
          <w:szCs w:val="24"/>
        </w:rPr>
        <w:t xml:space="preserve">y. </w:t>
      </w:r>
      <w:r w:rsidR="00863093">
        <w:rPr>
          <w:rFonts w:ascii="Times New Roman" w:hAnsi="Times New Roman" w:cs="Times New Roman"/>
          <w:sz w:val="24"/>
          <w:szCs w:val="24"/>
        </w:rPr>
        <w:t xml:space="preserve">Therefore, during the longer walking time to the stop, the bus could be also more likely to delay more, making GT users </w:t>
      </w:r>
      <w:r w:rsidR="0040687A">
        <w:rPr>
          <w:rFonts w:ascii="Times New Roman" w:hAnsi="Times New Roman" w:cs="Times New Roman"/>
          <w:sz w:val="24"/>
          <w:szCs w:val="24"/>
        </w:rPr>
        <w:t xml:space="preserve">resynchronize with the target bus. </w:t>
      </w:r>
    </w:p>
    <w:p w14:paraId="46FE4387" w14:textId="4119ACA8"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r w:rsidR="001D489C">
        <w:rPr>
          <w:rFonts w:ascii="Times New Roman" w:hAnsi="Times New Roman" w:cs="Times New Roman"/>
          <w:sz w:val="24"/>
          <w:szCs w:val="24"/>
        </w:rPr>
        <w:t>l</w:t>
      </w:r>
      <w:r>
        <w:rPr>
          <w:rFonts w:ascii="Times New Roman" w:hAnsi="Times New Roman" w:cs="Times New Roman"/>
          <w:sz w:val="24"/>
          <w:szCs w:val="24"/>
        </w:rPr>
        <w:t xml:space="preserve">onger walking distance/time will destabilize the synchronization process in </w:t>
      </w:r>
      <w:r w:rsidR="00272D44">
        <w:rPr>
          <w:rFonts w:ascii="Times New Roman" w:hAnsi="Times New Roman" w:cs="Times New Roman"/>
          <w:sz w:val="24"/>
          <w:szCs w:val="24"/>
        </w:rPr>
        <w:t>two</w:t>
      </w:r>
      <w:r>
        <w:rPr>
          <w:rFonts w:ascii="Times New Roman" w:hAnsi="Times New Roman" w:cs="Times New Roman"/>
          <w:sz w:val="24"/>
          <w:szCs w:val="24"/>
        </w:rPr>
        <w:t xml:space="preserve"> </w:t>
      </w:r>
      <w:r w:rsidRPr="00F208B5">
        <w:rPr>
          <w:rFonts w:ascii="Times New Roman" w:hAnsi="Times New Roman" w:cs="Times New Roman"/>
          <w:i/>
          <w:sz w:val="24"/>
          <w:szCs w:val="24"/>
        </w:rPr>
        <w:t>directions</w:t>
      </w:r>
      <w:r>
        <w:rPr>
          <w:rFonts w:ascii="Times New Roman" w:hAnsi="Times New Roman" w:cs="Times New Roman"/>
          <w:sz w:val="24"/>
          <w:szCs w:val="24"/>
        </w:rPr>
        <w:t>, namely more delay or less delay during the walking process</w:t>
      </w:r>
      <w:r w:rsidR="00764E49">
        <w:rPr>
          <w:rFonts w:ascii="Times New Roman" w:hAnsi="Times New Roman" w:cs="Times New Roman"/>
          <w:sz w:val="24"/>
          <w:szCs w:val="24"/>
        </w:rPr>
        <w:t>.</w:t>
      </w:r>
      <w:r>
        <w:rPr>
          <w:rFonts w:ascii="Times New Roman" w:hAnsi="Times New Roman" w:cs="Times New Roman"/>
          <w:sz w:val="24"/>
          <w:szCs w:val="24"/>
        </w:rPr>
        <w:t xml:space="preserve"> </w:t>
      </w:r>
      <w:r w:rsidR="001D489C">
        <w:rPr>
          <w:rFonts w:ascii="Times New Roman" w:hAnsi="Times New Roman" w:cs="Times New Roman"/>
          <w:sz w:val="24"/>
          <w:szCs w:val="24"/>
        </w:rPr>
        <w:t>PT and GT are the two polar of RTI-based TPSs</w:t>
      </w:r>
      <w:r w:rsidR="00E845D3">
        <w:rPr>
          <w:rFonts w:ascii="Times New Roman" w:hAnsi="Times New Roman" w:cs="Times New Roman"/>
          <w:sz w:val="24"/>
          <w:szCs w:val="24"/>
        </w:rPr>
        <w:t xml:space="preserve"> with the </w:t>
      </w:r>
      <w:r w:rsidR="00272D44">
        <w:rPr>
          <w:rFonts w:ascii="Times New Roman" w:hAnsi="Times New Roman" w:cs="Times New Roman"/>
          <w:sz w:val="24"/>
          <w:szCs w:val="24"/>
        </w:rPr>
        <w:t>highest/</w:t>
      </w:r>
      <w:r w:rsidR="00E845D3">
        <w:rPr>
          <w:rFonts w:ascii="Times New Roman" w:hAnsi="Times New Roman" w:cs="Times New Roman"/>
          <w:sz w:val="24"/>
          <w:szCs w:val="24"/>
        </w:rPr>
        <w:t>lowest missed risk</w:t>
      </w:r>
      <w:r w:rsidR="001D489C">
        <w:rPr>
          <w:rFonts w:ascii="Times New Roman" w:hAnsi="Times New Roman" w:cs="Times New Roman"/>
          <w:sz w:val="24"/>
          <w:szCs w:val="24"/>
        </w:rPr>
        <w:t xml:space="preserve">: they are both unstable and </w:t>
      </w:r>
      <w:r w:rsidR="001D489C">
        <w:rPr>
          <w:rFonts w:ascii="Times New Roman" w:hAnsi="Times New Roman" w:cs="Times New Roman"/>
          <w:sz w:val="24"/>
          <w:szCs w:val="24"/>
        </w:rPr>
        <w:lastRenderedPageBreak/>
        <w:t xml:space="preserve">sensitive to only one </w:t>
      </w:r>
      <w:r w:rsidR="007631AA" w:rsidRPr="00F208B5">
        <w:rPr>
          <w:rFonts w:ascii="Times New Roman" w:hAnsi="Times New Roman" w:cs="Times New Roman"/>
          <w:i/>
          <w:sz w:val="24"/>
          <w:szCs w:val="24"/>
        </w:rPr>
        <w:t>direction</w:t>
      </w:r>
      <w:r w:rsidR="001D489C">
        <w:rPr>
          <w:rFonts w:ascii="Times New Roman" w:hAnsi="Times New Roman" w:cs="Times New Roman"/>
          <w:sz w:val="24"/>
          <w:szCs w:val="24"/>
        </w:rPr>
        <w:t xml:space="preserve">. </w:t>
      </w:r>
      <w:r w:rsidR="00764E49">
        <w:rPr>
          <w:rFonts w:ascii="Times New Roman" w:hAnsi="Times New Roman" w:cs="Times New Roman"/>
          <w:sz w:val="24"/>
          <w:szCs w:val="24"/>
        </w:rPr>
        <w:t>D</w:t>
      </w:r>
      <w:r>
        <w:rPr>
          <w:rFonts w:ascii="Times New Roman" w:hAnsi="Times New Roman" w:cs="Times New Roman"/>
          <w:sz w:val="24"/>
          <w:szCs w:val="24"/>
        </w:rPr>
        <w:t xml:space="preserve">epending on </w:t>
      </w:r>
      <w:r w:rsidR="00C905DE">
        <w:rPr>
          <w:rFonts w:ascii="Times New Roman" w:hAnsi="Times New Roman" w:cs="Times New Roman"/>
          <w:sz w:val="24"/>
          <w:szCs w:val="24"/>
        </w:rPr>
        <w:t>their corresponding</w:t>
      </w:r>
      <w:r w:rsidR="00206F34">
        <w:rPr>
          <w:rFonts w:ascii="Times New Roman" w:hAnsi="Times New Roman" w:cs="Times New Roman"/>
          <w:sz w:val="24"/>
          <w:szCs w:val="24"/>
        </w:rPr>
        <w:t xml:space="preserve"> sensitivity</w:t>
      </w:r>
      <w:r>
        <w:rPr>
          <w:rFonts w:ascii="Times New Roman" w:hAnsi="Times New Roman" w:cs="Times New Roman"/>
          <w:sz w:val="24"/>
          <w:szCs w:val="24"/>
        </w:rPr>
        <w:t xml:space="preserve">, </w:t>
      </w:r>
      <w:r w:rsidR="00764E49">
        <w:rPr>
          <w:rFonts w:ascii="Times New Roman" w:hAnsi="Times New Roman" w:cs="Times New Roman"/>
          <w:sz w:val="24"/>
          <w:szCs w:val="24"/>
        </w:rPr>
        <w:t>their performance will converge</w:t>
      </w:r>
      <w:r w:rsidR="009C1C2E">
        <w:rPr>
          <w:rFonts w:ascii="Times New Roman" w:hAnsi="Times New Roman" w:cs="Times New Roman"/>
          <w:sz w:val="24"/>
          <w:szCs w:val="24"/>
        </w:rPr>
        <w:t xml:space="preserve"> towards the stable status</w:t>
      </w:r>
      <w:r w:rsidR="00764E49">
        <w:rPr>
          <w:rFonts w:ascii="Times New Roman" w:hAnsi="Times New Roman" w:cs="Times New Roman"/>
          <w:sz w:val="24"/>
          <w:szCs w:val="24"/>
        </w:rPr>
        <w:t>: the good one (PT</w:t>
      </w:r>
      <w:r w:rsidR="00A56F2C">
        <w:rPr>
          <w:rFonts w:ascii="Times New Roman" w:hAnsi="Times New Roman" w:cs="Times New Roman"/>
          <w:sz w:val="24"/>
          <w:szCs w:val="24"/>
        </w:rPr>
        <w:t xml:space="preserve">) </w:t>
      </w:r>
      <w:r w:rsidR="00764E49">
        <w:rPr>
          <w:rFonts w:ascii="Times New Roman" w:hAnsi="Times New Roman" w:cs="Times New Roman"/>
          <w:sz w:val="24"/>
          <w:szCs w:val="24"/>
        </w:rPr>
        <w:t>will become worse, while the bad one (GT) will become better.</w:t>
      </w:r>
      <w:commentRangeEnd w:id="37"/>
      <w:r w:rsidR="00A56F2C">
        <w:rPr>
          <w:rStyle w:val="CommentReference"/>
        </w:rPr>
        <w:commentReference w:id="37"/>
      </w:r>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77777777" w:rsidR="00613F2A" w:rsidRPr="00663896" w:rsidRDefault="00613F2A" w:rsidP="00613F2A">
      <w:pPr>
        <w:spacing w:line="256" w:lineRule="auto"/>
        <w:rPr>
          <w:rFonts w:ascii="Times New Roman" w:hAnsi="Times New Roman" w:cs="Times New Roman"/>
          <w:sz w:val="24"/>
          <w:szCs w:val="24"/>
        </w:rPr>
      </w:pPr>
      <w:r>
        <w:rPr>
          <w:noProof/>
        </w:rPr>
        <w:drawing>
          <wp:inline distT="0" distB="0" distL="0" distR="0" wp14:anchorId="73C4EA2D" wp14:editId="7A89A2AD">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00716B" w14:textId="05BB4A54" w:rsidR="00613F2A" w:rsidRDefault="00613F2A" w:rsidP="00613F2A">
      <w:pPr>
        <w:spacing w:line="256" w:lineRule="auto"/>
        <w:jc w:val="center"/>
        <w:rPr>
          <w:rFonts w:ascii="Times New Roman" w:hAnsi="Times New Roman" w:cs="Times New Roman"/>
          <w:sz w:val="24"/>
          <w:szCs w:val="24"/>
        </w:rPr>
      </w:pPr>
      <w:bookmarkStart w:id="38" w:name="_Ref11073838"/>
      <w:commentRangeStart w:id="39"/>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38"/>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39"/>
      <w:r w:rsidR="005C0F82">
        <w:rPr>
          <w:rStyle w:val="CommentReference"/>
        </w:rPr>
        <w:commentReference w:id="39"/>
      </w:r>
    </w:p>
    <w:p w14:paraId="590BD1F6" w14:textId="77777777" w:rsidR="00613F2A" w:rsidRDefault="00613F2A" w:rsidP="00613F2A">
      <w:pPr>
        <w:pStyle w:val="TimesNewRoman"/>
        <w:keepNext/>
      </w:pPr>
      <w:r>
        <w:rPr>
          <w:noProof/>
        </w:rPr>
        <w:drawing>
          <wp:inline distT="0" distB="0" distL="0" distR="0" wp14:anchorId="3AD73EDE" wp14:editId="46297433">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582BE22" w14:textId="3F1D9A6D" w:rsidR="00613F2A" w:rsidRPr="00663896" w:rsidRDefault="00613F2A" w:rsidP="00613F2A">
      <w:pPr>
        <w:spacing w:line="256" w:lineRule="auto"/>
        <w:jc w:val="center"/>
        <w:rPr>
          <w:rFonts w:ascii="Times New Roman" w:hAnsi="Times New Roman" w:cs="Times New Roman"/>
          <w:sz w:val="24"/>
          <w:szCs w:val="24"/>
        </w:rPr>
      </w:pPr>
      <w:bookmarkStart w:id="40" w:name="_Ref16256335"/>
      <w:bookmarkStart w:id="41" w:name="_Ref25663231"/>
      <w:commentRangeStart w:id="42"/>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63896">
        <w:rPr>
          <w:rFonts w:ascii="Times New Roman" w:hAnsi="Times New Roman" w:cs="Times New Roman"/>
          <w:sz w:val="24"/>
          <w:szCs w:val="24"/>
        </w:rPr>
        <w:fldChar w:fldCharType="end"/>
      </w:r>
      <w:bookmarkEnd w:id="40"/>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1"/>
      <w:commentRangeEnd w:id="42"/>
      <w:r w:rsidR="007B087E">
        <w:rPr>
          <w:rStyle w:val="CommentReference"/>
        </w:rPr>
        <w:commentReference w:id="42"/>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2A4B396F" w14:textId="53843BBF" w:rsidR="00591497" w:rsidRDefault="00770332" w:rsidP="00591497">
      <w:pPr>
        <w:pStyle w:val="TimesNewRoman"/>
        <w:jc w:val="both"/>
        <w:rPr>
          <w:moveTo w:id="43" w:author="Liu, Luyu" w:date="2019-11-27T17:20:00Z"/>
        </w:rPr>
      </w:pPr>
      <w:r>
        <w:rPr>
          <w:b/>
        </w:rPr>
        <w:lastRenderedPageBreak/>
        <w:t>Spatial patterns</w:t>
      </w:r>
      <w:r w:rsidR="007F135D">
        <w:t xml:space="preserve">.  </w:t>
      </w:r>
      <w:r w:rsidR="00654DF6">
        <w:t xml:space="preserve">The location of the bus stop within the route also influences the performance of a </w:t>
      </w:r>
      <w:r w:rsidR="00727092">
        <w:t xml:space="preserve">TPS.  </w:t>
      </w:r>
      <w:r w:rsidR="0040511B">
        <w:t>To illustrate this, we map the average wait time and risk of missing a bus</w:t>
      </w:r>
      <w:ins w:id="44" w:author="Liu, Luyu" w:date="2019-11-27T15:23:00Z">
        <w:r w:rsidR="00C4677A">
          <w:t xml:space="preserve"> for home locations </w:t>
        </w:r>
      </w:ins>
      <w:ins w:id="45" w:author="Liu, Luyu" w:date="2019-11-27T15:25:00Z">
        <w:r w:rsidR="003F1A27">
          <w:t>within</w:t>
        </w:r>
        <w:commentRangeStart w:id="46"/>
        <w:r w:rsidR="003F1A27">
          <w:t xml:space="preserve"> </w:t>
        </w:r>
        <w:commentRangeEnd w:id="46"/>
        <w:r w:rsidR="003F1A27">
          <w:rPr>
            <w:rStyle w:val="CommentReference"/>
            <w:rFonts w:asciiTheme="minorHAnsi" w:hAnsiTheme="minorHAnsi" w:cstheme="minorBidi"/>
          </w:rPr>
          <w:commentReference w:id="46"/>
        </w:r>
      </w:ins>
      <w:ins w:id="47" w:author="Liu, Luyu" w:date="2019-11-27T15:23:00Z">
        <w:r w:rsidR="00C4677A">
          <w:t xml:space="preserve">0 </w:t>
        </w:r>
      </w:ins>
      <w:ins w:id="48" w:author="Liu, Luyu" w:date="2019-11-27T15:24:00Z">
        <w:r w:rsidR="00C4677A">
          <w:t>–</w:t>
        </w:r>
      </w:ins>
      <w:ins w:id="49" w:author="Liu, Luyu" w:date="2019-11-27T15:23:00Z">
        <w:r w:rsidR="00C4677A">
          <w:t xml:space="preserve"> 9 </w:t>
        </w:r>
      </w:ins>
      <w:ins w:id="50" w:author="Liu, Luyu" w:date="2019-11-27T15:24:00Z">
        <w:r w:rsidR="00C4677A">
          <w:t>minutes (0 – 756 meters)</w:t>
        </w:r>
      </w:ins>
      <w:r w:rsidR="0040511B">
        <w:t xml:space="preserve"> </w:t>
      </w:r>
      <w:ins w:id="51" w:author="Liu, Luyu" w:date="2019-11-27T15:24:00Z">
        <w:r w:rsidR="00C4677A">
          <w:t>distance buffer of</w:t>
        </w:r>
      </w:ins>
      <w:del w:id="52" w:author="Liu, Luyu" w:date="2019-11-27T15:24:00Z">
        <w:r w:rsidR="00F216AE" w:rsidDel="00C4677A">
          <w:delText>for</w:delText>
        </w:r>
      </w:del>
      <w:r w:rsidR="0040511B">
        <w:t xml:space="preserve"> COTA bus route #2 heading from southwest to northeast, assuming users travel to their closest bus stop. </w:t>
      </w:r>
      <w:del w:id="53"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54" w:author="Liu, Luyu" w:date="2019-11-27T17:22:00Z">
        <w:r w:rsidR="004C0488" w:rsidRPr="004743C5">
          <w:t xml:space="preserve">Figure </w:t>
        </w:r>
        <w:r w:rsidR="004C0488">
          <w:rPr>
            <w:noProof/>
          </w:rPr>
          <w:t>14</w:t>
        </w:r>
      </w:ins>
      <w:del w:id="55" w:author="Liu, Luyu" w:date="2019-11-27T17:22:00Z">
        <w:r w:rsidR="00727092" w:rsidRPr="004743C5" w:rsidDel="004C0488">
          <w:delText xml:space="preserve">Figure </w:delText>
        </w:r>
        <w:r w:rsidR="00727092" w:rsidDel="004C0488">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56" w:author="Liu, Luyu" w:date="2019-11-27T17:22:00Z">
        <w:r w:rsidR="004C0488" w:rsidRPr="00530F4C">
          <w:t xml:space="preserve">Figure </w:t>
        </w:r>
        <w:r w:rsidR="004C0488">
          <w:rPr>
            <w:noProof/>
          </w:rPr>
          <w:t>15</w:t>
        </w:r>
      </w:ins>
      <w:del w:id="57" w:author="Liu, Luyu" w:date="2019-11-27T17:22:00Z">
        <w:r w:rsidR="00727092" w:rsidRPr="00530F4C" w:rsidDel="004C0488">
          <w:delText xml:space="preserve">Figure </w:delText>
        </w:r>
        <w:r w:rsidR="00727092" w:rsidDel="004C0488">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58" w:author="Liu, Luyu" w:date="2019-11-27T17:22:00Z">
        <w:r w:rsidR="004C0488" w:rsidRPr="004743C5">
          <w:t xml:space="preserve">Figure </w:t>
        </w:r>
        <w:r w:rsidR="004C0488">
          <w:rPr>
            <w:noProof/>
          </w:rPr>
          <w:t>14</w:t>
        </w:r>
      </w:ins>
      <w:del w:id="59" w:author="Liu, Luyu" w:date="2019-11-27T17:22:00Z">
        <w:r w:rsidR="0040511B" w:rsidRPr="004743C5" w:rsidDel="004C0488">
          <w:delText xml:space="preserve">Figure </w:delText>
        </w:r>
        <w:r w:rsidR="0040511B" w:rsidDel="004C0488">
          <w:rPr>
            <w:noProof/>
          </w:rPr>
          <w:delText>14</w:delText>
        </w:r>
      </w:del>
      <w:r w:rsidR="00727092">
        <w:fldChar w:fldCharType="end"/>
      </w:r>
      <w:r w:rsidR="00727092">
        <w:t xml:space="preserve">). </w:t>
      </w:r>
      <w:r w:rsidR="009F1880">
        <w:t xml:space="preserve"> </w:t>
      </w:r>
      <w:ins w:id="60" w:author="Liu, Luyu" w:date="2019-11-27T17:21:00Z">
        <w:r w:rsidR="00122355">
          <w:t xml:space="preserve"> </w:t>
        </w:r>
      </w:ins>
      <w:del w:id="61"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62" w:author="Liu, Luyu" w:date="2019-11-27T17:22:00Z">
        <w:r w:rsidR="004C0488" w:rsidRPr="00530F4C">
          <w:t xml:space="preserve">Figure </w:t>
        </w:r>
        <w:r w:rsidR="004C0488">
          <w:rPr>
            <w:noProof/>
          </w:rPr>
          <w:t>15</w:t>
        </w:r>
      </w:ins>
      <w:del w:id="63" w:author="Liu, Luyu" w:date="2019-11-27T17:22:00Z">
        <w:r w:rsidR="009F1880" w:rsidRPr="00530F4C" w:rsidDel="004C0488">
          <w:delText xml:space="preserve">Figure </w:delText>
        </w:r>
        <w:r w:rsidR="009F1880" w:rsidDel="004C0488">
          <w:rPr>
            <w:noProof/>
          </w:rPr>
          <w:delText>15</w:delText>
        </w:r>
      </w:del>
      <w:r w:rsidR="009F1880">
        <w:fldChar w:fldCharType="end"/>
      </w:r>
      <w:r w:rsidR="009F1880">
        <w:t>).</w:t>
      </w:r>
      <w:del w:id="64" w:author="Liu, Luyu" w:date="2019-11-27T17:21:00Z">
        <w:r w:rsidR="0016636C" w:rsidDel="00591497">
          <w:delText xml:space="preserve"> </w:delText>
        </w:r>
      </w:del>
      <w:moveToRangeStart w:id="65" w:author="Liu, Luyu" w:date="2019-11-27T17:20:00Z" w:name="move25767660"/>
      <w:moveTo w:id="66" w:author="Liu, Luyu" w:date="2019-11-27T17:20:00Z">
        <w:del w:id="67"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r w:rsidR="00591497" w:rsidDel="00591497">
            <w:rPr>
              <w:rStyle w:val="CommentReference"/>
              <w:rFonts w:asciiTheme="minorHAnsi" w:hAnsiTheme="minorHAnsi" w:cstheme="minorBidi"/>
            </w:rPr>
            <w:commentReference w:id="68"/>
          </w:r>
          <w:r w:rsidR="00591497" w:rsidDel="00591497">
            <w:delText>.</w:delText>
          </w:r>
          <w:r w:rsidR="00591497" w:rsidRPr="00F95BDB" w:rsidDel="00591497">
            <w:delText xml:space="preserve"> </w:delText>
          </w:r>
        </w:del>
      </w:moveTo>
    </w:p>
    <w:moveToRangeEnd w:id="65"/>
    <w:p w14:paraId="4C22EFAE" w14:textId="20490CD2" w:rsidR="00727092" w:rsidRDefault="0016636C" w:rsidP="00727092">
      <w:pPr>
        <w:pStyle w:val="IndentTimesNewRoman"/>
        <w:ind w:firstLine="0"/>
        <w:jc w:val="both"/>
      </w:pPr>
      <w:del w:id="69"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7B200292" w:rsidR="00727092" w:rsidRPr="006E112A" w:rsidRDefault="00727092" w:rsidP="00727092">
      <w:pPr>
        <w:spacing w:line="256" w:lineRule="auto"/>
        <w:jc w:val="center"/>
        <w:rPr>
          <w:rFonts w:ascii="Times New Roman" w:hAnsi="Times New Roman" w:cs="Times New Roman"/>
          <w:sz w:val="24"/>
          <w:szCs w:val="24"/>
        </w:rPr>
      </w:pPr>
      <w:bookmarkStart w:id="70" w:name="_Ref16256385"/>
      <w:bookmarkStart w:id="71" w:name="_Ref16256378"/>
      <w:commentRangeStart w:id="72"/>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4C0488">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70"/>
      <w:r>
        <w:rPr>
          <w:rFonts w:ascii="Times New Roman" w:hAnsi="Times New Roman" w:cs="Times New Roman"/>
          <w:sz w:val="24"/>
          <w:szCs w:val="24"/>
        </w:rPr>
        <w:t>:</w:t>
      </w:r>
      <w:r w:rsidRPr="004743C5">
        <w:rPr>
          <w:rFonts w:ascii="Times New Roman" w:hAnsi="Times New Roman" w:cs="Times New Roman"/>
          <w:sz w:val="24"/>
          <w:szCs w:val="24"/>
        </w:rPr>
        <w:t xml:space="preserve"> </w:t>
      </w:r>
      <w:del w:id="73" w:author="Liu, Luyu" w:date="2019-11-27T16:02:00Z">
        <w:r w:rsidDel="00FB2BC3">
          <w:rPr>
            <w:rFonts w:ascii="Times New Roman" w:hAnsi="Times New Roman" w:cs="Times New Roman"/>
            <w:sz w:val="24"/>
            <w:szCs w:val="24"/>
          </w:rPr>
          <w:delText>A</w:delText>
        </w:r>
      </w:del>
      <w:ins w:id="74"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75" w:author="Liu, Luyu" w:date="2019-11-27T16:02:00Z">
        <w:r w:rsidDel="00FB2BC3">
          <w:rPr>
            <w:rFonts w:ascii="Times New Roman" w:hAnsi="Times New Roman" w:cs="Times New Roman"/>
            <w:sz w:val="24"/>
            <w:szCs w:val="24"/>
          </w:rPr>
          <w:delText xml:space="preserve">GT </w:delText>
        </w:r>
      </w:del>
      <w:ins w:id="76"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 xml:space="preserve">(bottom right) </w:t>
      </w:r>
      <w:r w:rsidRPr="006E112A">
        <w:rPr>
          <w:rFonts w:ascii="Times New Roman" w:hAnsi="Times New Roman" w:cs="Times New Roman"/>
          <w:sz w:val="24"/>
          <w:szCs w:val="24"/>
        </w:rPr>
        <w:t>waiting time pattern</w:t>
      </w:r>
      <w:bookmarkEnd w:id="71"/>
      <w:r w:rsidRPr="006E112A">
        <w:rPr>
          <w:rFonts w:ascii="Times New Roman" w:hAnsi="Times New Roman" w:cs="Times New Roman"/>
          <w:sz w:val="24"/>
          <w:szCs w:val="24"/>
        </w:rPr>
        <w:t xml:space="preserve"> </w:t>
      </w:r>
      <w:commentRangeEnd w:id="72"/>
      <w:r w:rsidR="009F1880">
        <w:rPr>
          <w:rStyle w:val="CommentReference"/>
        </w:rPr>
        <w:commentReference w:id="72"/>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2CA98CF3" w:rsidR="00727092" w:rsidRPr="006E112A" w:rsidRDefault="00727092" w:rsidP="00727092">
      <w:pPr>
        <w:spacing w:line="256" w:lineRule="auto"/>
        <w:jc w:val="center"/>
        <w:rPr>
          <w:rFonts w:ascii="Times New Roman" w:hAnsi="Times New Roman" w:cs="Times New Roman"/>
          <w:sz w:val="24"/>
          <w:szCs w:val="24"/>
        </w:rPr>
      </w:pPr>
      <w:bookmarkStart w:id="77" w:name="_Ref16256137"/>
      <w:commentRangeStart w:id="78"/>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4C0488">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77"/>
      <w:r>
        <w:rPr>
          <w:rFonts w:ascii="Times New Roman" w:hAnsi="Times New Roman" w:cs="Times New Roman"/>
          <w:sz w:val="24"/>
          <w:szCs w:val="24"/>
        </w:rPr>
        <w:t>:</w:t>
      </w:r>
      <w:r w:rsidRPr="00D4298B">
        <w:rPr>
          <w:rFonts w:ascii="Times New Roman" w:hAnsi="Times New Roman" w:cs="Times New Roman"/>
          <w:sz w:val="24"/>
          <w:szCs w:val="24"/>
        </w:rPr>
        <w:t xml:space="preserve"> </w:t>
      </w:r>
      <w:del w:id="79"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80"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81" w:author="Liu, Luyu" w:date="2019-11-27T16:06:00Z">
        <w:r w:rsidDel="00C24854">
          <w:rPr>
            <w:rFonts w:ascii="Times New Roman" w:hAnsi="Times New Roman" w:cs="Times New Roman"/>
            <w:sz w:val="24"/>
            <w:szCs w:val="24"/>
          </w:rPr>
          <w:delText xml:space="preserve">ET </w:delText>
        </w:r>
      </w:del>
      <w:ins w:id="82" w:author="Liu, Luyu" w:date="2019-11-27T16:06:00Z">
        <w:r w:rsidR="00C24854">
          <w:rPr>
            <w:rFonts w:ascii="Times New Roman" w:hAnsi="Times New Roman" w:cs="Times New Roman"/>
            <w:sz w:val="24"/>
            <w:szCs w:val="24"/>
          </w:rPr>
          <w:t xml:space="preserve">ST </w:t>
        </w:r>
      </w:ins>
      <w:del w:id="83"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84"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85"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78"/>
      <w:r w:rsidR="009F1880">
        <w:rPr>
          <w:rStyle w:val="CommentReference"/>
        </w:rPr>
        <w:commentReference w:id="78"/>
      </w:r>
    </w:p>
    <w:p w14:paraId="1DB33CB1" w14:textId="77777777" w:rsidR="00727092" w:rsidRDefault="00727092" w:rsidP="00727092">
      <w:pPr>
        <w:spacing w:line="256" w:lineRule="auto"/>
        <w:rPr>
          <w:rFonts w:ascii="Times New Roman" w:hAnsi="Times New Roman" w:cs="Times New Roman"/>
          <w:sz w:val="24"/>
          <w:szCs w:val="24"/>
        </w:rPr>
      </w:pPr>
    </w:p>
    <w:p w14:paraId="18F7AB33" w14:textId="4F7E8D34" w:rsidR="00BB3EC7" w:rsidRPr="00B942D8" w:rsidRDefault="00BB3EC7">
      <w:pPr>
        <w:pStyle w:val="IndentTimesNewRoman"/>
        <w:jc w:val="both"/>
        <w:pPrChange w:id="86"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87" w:author="Liu, Luyu" w:date="2019-11-27T17:22:00Z">
        <w:r w:rsidR="004C0488">
          <w:t xml:space="preserve">Figure </w:t>
        </w:r>
        <w:r w:rsidR="004C0488">
          <w:rPr>
            <w:noProof/>
          </w:rPr>
          <w:t>16</w:t>
        </w:r>
      </w:ins>
      <w:del w:id="88" w:author="Liu, Luyu" w:date="2019-11-27T17:22:00Z">
        <w:r w:rsidR="00654DF6" w:rsidDel="004C0488">
          <w:delText xml:space="preserve">Figure </w:delText>
        </w:r>
        <w:r w:rsidR="00654DF6" w:rsidDel="004C0488">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89" w:author="Liu, Luyu" w:date="2019-11-27T16:14:00Z">
          <w:pPr>
            <w:keepNext/>
            <w:spacing w:line="256" w:lineRule="auto"/>
          </w:pPr>
        </w:pPrChange>
      </w:pPr>
      <w:r>
        <w:rPr>
          <w:noProof/>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51581077" w:rsidR="00BB3EC7" w:rsidRDefault="00BB3EC7" w:rsidP="00BB3EC7">
      <w:pPr>
        <w:pStyle w:val="TimesNewRoman"/>
        <w:jc w:val="center"/>
      </w:pPr>
      <w:bookmarkStart w:id="90" w:name="_Ref16256046"/>
      <w:commentRangeStart w:id="91"/>
      <w:r>
        <w:t xml:space="preserve">Figure </w:t>
      </w:r>
      <w:fldSimple w:instr=" SEQ Figure \* ARABIC ">
        <w:ins w:id="92" w:author="Liu, Luyu" w:date="2019-11-27T17:22:00Z">
          <w:r w:rsidR="004C0488">
            <w:rPr>
              <w:noProof/>
            </w:rPr>
            <w:t>16</w:t>
          </w:r>
        </w:ins>
        <w:del w:id="93" w:author="Liu, Luyu" w:date="2019-11-27T17:22:00Z">
          <w:r w:rsidR="00654DF6" w:rsidDel="004C0488">
            <w:rPr>
              <w:noProof/>
            </w:rPr>
            <w:delText>14</w:delText>
          </w:r>
        </w:del>
      </w:fldSimple>
      <w:bookmarkEnd w:id="90"/>
      <w:r w:rsidR="00AA2619">
        <w:rPr>
          <w:noProof/>
        </w:rPr>
        <w:t>:</w:t>
      </w:r>
      <w:r>
        <w:t xml:space="preserve"> PT </w:t>
      </w:r>
      <w:r w:rsidR="0040511B">
        <w:t>average wait</w:t>
      </w:r>
      <w:r>
        <w:t xml:space="preserve"> time </w:t>
      </w:r>
      <w:r w:rsidR="00654DF6">
        <w:t xml:space="preserve">(left side) and risk of missing a bus (right side) </w:t>
      </w:r>
      <w:r>
        <w:t>COTA bus route No. 2 from Southeast</w:t>
      </w:r>
      <w:r w:rsidRPr="005203AB">
        <w:t xml:space="preserve"> </w:t>
      </w:r>
      <w:r>
        <w:t>to Northwest.</w:t>
      </w:r>
      <w:commentRangeEnd w:id="91"/>
      <w:r w:rsidR="00654DF6">
        <w:rPr>
          <w:rStyle w:val="CommentReference"/>
          <w:rFonts w:asciiTheme="minorHAnsi" w:hAnsiTheme="minorHAnsi" w:cstheme="minorBidi"/>
        </w:rPr>
        <w:commentReference w:id="91"/>
      </w:r>
    </w:p>
    <w:p w14:paraId="583E8D96" w14:textId="083C9F06" w:rsidR="004C0488" w:rsidRDefault="004C0488" w:rsidP="0016636C">
      <w:pPr>
        <w:pStyle w:val="TimesNewRoman"/>
        <w:jc w:val="both"/>
        <w:rPr>
          <w:ins w:id="94" w:author="Liu, Luyu" w:date="2019-11-27T20:56:00Z"/>
          <w:b/>
        </w:rPr>
      </w:pPr>
    </w:p>
    <w:p w14:paraId="18AD5E02" w14:textId="77777777" w:rsidR="00E5090F" w:rsidRDefault="00E5090F" w:rsidP="0016636C">
      <w:pPr>
        <w:pStyle w:val="TimesNewRoman"/>
        <w:jc w:val="both"/>
        <w:rPr>
          <w:ins w:id="95" w:author="Liu, Luyu" w:date="2019-11-27T17:23:00Z"/>
          <w:b/>
        </w:rPr>
      </w:pPr>
    </w:p>
    <w:p w14:paraId="7CFFB3CE" w14:textId="1C47B8E5" w:rsidR="00E5090F" w:rsidRDefault="0038416A" w:rsidP="00F96710">
      <w:pPr>
        <w:pStyle w:val="TimesNewRoman"/>
        <w:jc w:val="both"/>
        <w:rPr>
          <w:ins w:id="96" w:author="Liu, Luyu" w:date="2019-11-27T21:00:00Z"/>
        </w:rPr>
      </w:pPr>
      <w:r>
        <w:rPr>
          <w:b/>
        </w:rPr>
        <w:t>Spatial differences between ST and PT</w:t>
      </w:r>
      <w:r>
        <w:t xml:space="preserve">.   </w:t>
      </w:r>
      <w:r w:rsidR="0016636C">
        <w:t>We now compare</w:t>
      </w:r>
      <w:r w:rsidR="0016636C" w:rsidRPr="0016636C">
        <w:t xml:space="preserve"> </w:t>
      </w:r>
      <w:r w:rsidR="0016636C">
        <w:t xml:space="preserve">the </w:t>
      </w:r>
      <w:r w:rsidR="0016636C" w:rsidRPr="0016636C">
        <w:t xml:space="preserve">performance of best non-RTI </w:t>
      </w:r>
      <w:r w:rsidR="0016636C">
        <w:t xml:space="preserve">strategy </w:t>
      </w:r>
      <w:r w:rsidR="0016636C" w:rsidRPr="0016636C">
        <w:t>(ST) and b</w:t>
      </w:r>
      <w:r w:rsidR="0016636C">
        <w:t>est RTI strategy (PT) with respect to space.</w:t>
      </w:r>
      <w:r w:rsidR="0016636C" w:rsidRPr="0016636C">
        <w:t xml:space="preserve"> </w:t>
      </w:r>
      <w:r w:rsidR="0016636C">
        <w:t xml:space="preserve"> </w:t>
      </w:r>
      <w:r>
        <w:fldChar w:fldCharType="begin"/>
      </w:r>
      <w:r>
        <w:instrText xml:space="preserve"> REF _Ref16255992 \h </w:instrText>
      </w:r>
      <w:r w:rsidR="00E96AD4">
        <w:instrText xml:space="preserve"> \* MERGEFORMAT </w:instrText>
      </w:r>
      <w:r>
        <w:fldChar w:fldCharType="separate"/>
      </w:r>
      <w:r w:rsidR="004C0488">
        <w:t xml:space="preserve">Figure </w:t>
      </w:r>
      <w:r w:rsidR="004C0488">
        <w:rPr>
          <w:noProof/>
        </w:rPr>
        <w:t>17</w:t>
      </w:r>
      <w:r>
        <w:fldChar w:fldCharType="end"/>
      </w:r>
      <w:r w:rsidR="00E96AD4">
        <w:t xml:space="preserve"> shows the average wait</w:t>
      </w:r>
      <w:r w:rsidRPr="00745341">
        <w:t xml:space="preserve"> time difference </w:t>
      </w:r>
      <w:r>
        <w:t>between ST and PT</w:t>
      </w:r>
      <w:r w:rsidRPr="00745341">
        <w:t xml:space="preserve">. </w:t>
      </w:r>
      <w:ins w:id="97" w:author="Liu, Luyu" w:date="2019-11-27T21:01:00Z">
        <w:r w:rsidR="00E0434C">
          <w:t>We observe the originating stops have exceptional high waiting time due to larger headway.</w:t>
        </w:r>
      </w:ins>
      <w:ins w:id="98" w:author="Liu, Luyu" w:date="2019-11-27T21:02:00Z">
        <w:r w:rsidR="00E0434C">
          <w:t xml:space="preserve"> </w:t>
        </w:r>
      </w:ins>
      <w:r>
        <w:t xml:space="preserve">We can </w:t>
      </w:r>
      <w:ins w:id="99" w:author="Liu, Luyu" w:date="2019-11-27T21:02:00Z">
        <w:r w:rsidR="00E0434C">
          <w:t xml:space="preserve">also </w:t>
        </w:r>
      </w:ins>
      <w:r>
        <w:t xml:space="preserve">observe that PT does not outperform ST for </w:t>
      </w:r>
      <w:del w:id="100" w:author="Liu, Luyu" w:date="2019-11-27T21:02:00Z">
        <w:r w:rsidDel="00E0434C">
          <w:delText>all</w:delText>
        </w:r>
      </w:del>
      <w:ins w:id="101" w:author="Liu, Luyu" w:date="2019-11-27T21:03:00Z">
        <w:r w:rsidR="00FF295D">
          <w:t>more than half of all</w:t>
        </w:r>
      </w:ins>
      <w:r>
        <w:t xml:space="preserve"> stops. In fact, for most stops, especially for those stops in the upstream near the originating s</w:t>
      </w:r>
      <w:r w:rsidR="0016636C">
        <w:t>tops, ST</w:t>
      </w:r>
      <w:r>
        <w:t xml:space="preserve"> performanc</w:t>
      </w:r>
      <w:r w:rsidR="0016636C">
        <w:t>e is much better than PT</w:t>
      </w:r>
      <w:r>
        <w:t>.</w:t>
      </w:r>
      <w:ins w:id="102"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03" w:author="Liu, Luyu" w:date="2019-11-27T20:57:00Z">
        <w:r w:rsidR="00E5090F" w:rsidRPr="00092DA1">
          <w:fldChar w:fldCharType="separate"/>
        </w:r>
        <w:r w:rsidR="00E5090F">
          <w:t>Figure 17</w:t>
        </w:r>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04" w:author="Liu, Luyu" w:date="2019-11-27T21:00:00Z">
        <w:r w:rsidR="00E5090F">
          <w:t>more</w:t>
        </w:r>
      </w:ins>
      <w:ins w:id="105" w:author="Liu, Luyu" w:date="2019-11-27T20:57:00Z">
        <w:r w:rsidR="00E5090F">
          <w:t xml:space="preserve"> than PT users. </w:t>
        </w:r>
      </w:ins>
      <w:ins w:id="106" w:author="Liu, Luyu" w:date="2019-11-27T21:04:00Z">
        <w:r w:rsidR="00F96710" w:rsidRPr="00092DA1">
          <w:t>The comparison moreover shows the difference’s</w:t>
        </w:r>
        <w:r w:rsidR="00F96710">
          <w:t xml:space="preserve"> highly polarized geographic</w:t>
        </w:r>
        <w:r w:rsidR="00F96710" w:rsidRPr="00092DA1">
          <w:t xml:space="preserve"> </w:t>
        </w:r>
        <w:r w:rsidR="00F96710">
          <w:t>pattern.</w:t>
        </w:r>
      </w:ins>
    </w:p>
    <w:p w14:paraId="77954D45" w14:textId="35C2555D" w:rsidR="00E5090F" w:rsidRDefault="00E5090F" w:rsidP="00E5090F">
      <w:pPr>
        <w:pStyle w:val="TimesNewRoman"/>
        <w:jc w:val="both"/>
        <w:rPr>
          <w:ins w:id="107" w:author="Liu, Luyu" w:date="2019-11-27T21:00:00Z"/>
        </w:rPr>
      </w:pPr>
    </w:p>
    <w:p w14:paraId="7B51B004" w14:textId="07DA847D" w:rsidR="00E5090F" w:rsidRDefault="00E5090F" w:rsidP="00E5090F">
      <w:pPr>
        <w:pStyle w:val="TimesNewRoman"/>
        <w:jc w:val="both"/>
        <w:rPr>
          <w:ins w:id="108" w:author="Liu, Luyu" w:date="2019-11-27T21:00:00Z"/>
        </w:rPr>
      </w:pPr>
    </w:p>
    <w:p w14:paraId="65196CC6" w14:textId="77777777" w:rsidR="00E5090F" w:rsidRDefault="00E5090F" w:rsidP="00E5090F">
      <w:pPr>
        <w:pStyle w:val="TimesNewRoman"/>
        <w:jc w:val="both"/>
        <w:rPr>
          <w:ins w:id="109" w:author="Liu, Luyu" w:date="2019-11-27T20:57:00Z"/>
        </w:rPr>
      </w:pPr>
    </w:p>
    <w:p w14:paraId="5353E0D0" w14:textId="74A75FCD" w:rsidR="0038416A" w:rsidDel="00E5090F" w:rsidRDefault="0038416A">
      <w:pPr>
        <w:pStyle w:val="TimesNewRoman"/>
        <w:jc w:val="both"/>
        <w:rPr>
          <w:del w:id="110" w:author="Liu, Luyu" w:date="2019-11-27T20:56:00Z"/>
        </w:rPr>
      </w:pPr>
      <w:del w:id="111" w:author="Liu, Luyu" w:date="2019-11-27T20:56:00Z">
        <w:r w:rsidDel="00E5090F">
          <w:delText xml:space="preserve"> </w:delText>
        </w:r>
        <w:r w:rsidR="0016636C" w:rsidDel="00E5090F">
          <w:delText xml:space="preserve"> We </w:delText>
        </w:r>
        <w:r w:rsidDel="00E5090F">
          <w:delText>observe the originating stops have exceptional high waiting time due to larger headway</w:delText>
        </w:r>
      </w:del>
      <w:del w:id="112" w:author="Liu, Luyu" w:date="2019-11-27T17:11:00Z">
        <w:r w:rsidDel="002E61E4">
          <w:delText xml:space="preserve">. </w:delText>
        </w:r>
        <w:commentRangeStart w:id="113"/>
        <w:commentRangeStart w:id="114"/>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15" w:author="Liu, Luyu" w:date="2019-11-27T20:56:00Z">
        <w:r w:rsidDel="00E5090F">
          <w:delText xml:space="preserve">. </w:delText>
        </w:r>
      </w:del>
      <w:moveFromRangeStart w:id="116" w:author="Liu, Luyu" w:date="2019-11-27T17:20:00Z" w:name="move25767660"/>
      <w:moveFrom w:id="117" w:author="Liu, Luyu" w:date="2019-11-27T17:20:00Z">
        <w:del w:id="118"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13"/>
          <w:r w:rsidR="0016636C" w:rsidDel="00E5090F">
            <w:rPr>
              <w:rStyle w:val="CommentReference"/>
              <w:rFonts w:asciiTheme="minorHAnsi" w:hAnsiTheme="minorHAnsi" w:cstheme="minorBidi"/>
            </w:rPr>
            <w:commentReference w:id="113"/>
          </w:r>
        </w:del>
      </w:moveFrom>
      <w:commentRangeEnd w:id="114"/>
      <w:del w:id="119" w:author="Liu, Luyu" w:date="2019-11-27T20:57:00Z">
        <w:r w:rsidR="00647148" w:rsidDel="00E5090F">
          <w:rPr>
            <w:rStyle w:val="CommentReference"/>
            <w:rFonts w:asciiTheme="minorHAnsi" w:hAnsiTheme="minorHAnsi" w:cstheme="minorBidi"/>
          </w:rPr>
          <w:commentReference w:id="114"/>
        </w:r>
      </w:del>
      <w:moveFrom w:id="120" w:author="Liu, Luyu" w:date="2019-11-27T17:20:00Z">
        <w:del w:id="121" w:author="Liu, Luyu" w:date="2019-11-27T20:57:00Z">
          <w:r w:rsidDel="00E5090F">
            <w:delText>.</w:delText>
          </w:r>
          <w:r w:rsidRPr="00F95BDB" w:rsidDel="00E5090F">
            <w:delText xml:space="preserve"> </w:delText>
          </w:r>
        </w:del>
      </w:moveFrom>
      <w:moveFromRangeEnd w:id="116"/>
    </w:p>
    <w:p w14:paraId="53E473C9" w14:textId="2B3DC575" w:rsidR="0038416A" w:rsidDel="00E5090F" w:rsidRDefault="0038416A" w:rsidP="00E96AD4">
      <w:pPr>
        <w:pStyle w:val="TimesNewRoman"/>
        <w:ind w:firstLine="720"/>
        <w:jc w:val="both"/>
        <w:rPr>
          <w:del w:id="122" w:author="Liu, Luyu" w:date="2019-11-27T20:56:00Z"/>
          <w:moveFrom w:id="123" w:author="Liu, Luyu" w:date="2019-11-27T17:21:00Z"/>
        </w:rPr>
      </w:pPr>
      <w:moveFromRangeStart w:id="124" w:author="Liu, Luyu" w:date="2019-11-27T17:21:00Z" w:name="move25767730"/>
      <w:commentRangeStart w:id="125"/>
      <w:moveFrom w:id="126" w:author="Liu, Luyu" w:date="2019-11-27T17:21:00Z">
        <w:del w:id="127"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28" w:author="Liu, Luyu" w:date="2019-11-27T17:21:00Z"/>
      <w:moveFrom w:id="129" w:author="Liu, Luyu" w:date="2019-11-27T17:21:00Z">
        <w:del w:id="130"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w:delText>
          </w:r>
          <w:r w:rsidRPr="00092DA1" w:rsidDel="00E5090F">
            <w:lastRenderedPageBreak/>
            <w:delText xml:space="preserve">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31" w:author="Liu, Luyu" w:date="2019-11-27T17:21:00Z"/>
      <w:moveFrom w:id="132" w:author="Liu, Luyu" w:date="2019-11-27T17:21:00Z">
        <w:del w:id="133"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34" w:author="Liu, Luyu" w:date="2019-11-27T20:56:00Z"/>
          <w:moveFrom w:id="135"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36" w:author="Liu, Luyu" w:date="2019-11-27T20:56:00Z"/>
        </w:trPr>
        <w:tc>
          <w:tcPr>
            <w:tcW w:w="2695" w:type="dxa"/>
          </w:tcPr>
          <w:p w14:paraId="32ADA0C1" w14:textId="7D7E4CB8" w:rsidR="0038416A" w:rsidDel="00E5090F" w:rsidRDefault="0038416A" w:rsidP="000831FD">
            <w:pPr>
              <w:pStyle w:val="TimesNewRoman"/>
              <w:rPr>
                <w:del w:id="137" w:author="Liu, Luyu" w:date="2019-11-27T20:56:00Z"/>
                <w:moveFrom w:id="138" w:author="Liu, Luyu" w:date="2019-11-27T17:21:00Z"/>
              </w:rPr>
            </w:pPr>
            <w:moveFrom w:id="139" w:author="Liu, Luyu" w:date="2019-11-27T17:21:00Z">
              <w:del w:id="140"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41" w:author="Liu, Luyu" w:date="2019-11-27T20:56:00Z"/>
                <w:moveFrom w:id="142" w:author="Liu, Luyu" w:date="2019-11-27T17:21:00Z"/>
              </w:rPr>
            </w:pPr>
            <w:moveFrom w:id="143" w:author="Liu, Luyu" w:date="2019-11-27T17:21:00Z">
              <w:del w:id="144"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45" w:author="Liu, Luyu" w:date="2019-11-27T20:56:00Z"/>
                <w:moveFrom w:id="146" w:author="Liu, Luyu" w:date="2019-11-27T17:21:00Z"/>
              </w:rPr>
            </w:pPr>
            <w:moveFrom w:id="147" w:author="Liu, Luyu" w:date="2019-11-27T17:21:00Z">
              <w:del w:id="148"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49" w:author="Liu, Luyu" w:date="2019-11-27T20:56:00Z"/>
                <w:moveFrom w:id="150" w:author="Liu, Luyu" w:date="2019-11-27T17:21:00Z"/>
              </w:rPr>
            </w:pPr>
            <w:moveFrom w:id="151" w:author="Liu, Luyu" w:date="2019-11-27T17:21:00Z">
              <w:del w:id="152" w:author="Liu, Luyu" w:date="2019-11-27T20:56:00Z">
                <w:r w:rsidDel="00E5090F">
                  <w:delText>All year</w:delText>
                </w:r>
              </w:del>
            </w:moveFrom>
          </w:p>
        </w:tc>
      </w:tr>
      <w:tr w:rsidR="0038416A" w:rsidDel="00E5090F" w14:paraId="16D5931A" w14:textId="5916E24C" w:rsidTr="000831FD">
        <w:trPr>
          <w:del w:id="153" w:author="Liu, Luyu" w:date="2019-11-27T20:56:00Z"/>
        </w:trPr>
        <w:tc>
          <w:tcPr>
            <w:tcW w:w="2695" w:type="dxa"/>
          </w:tcPr>
          <w:p w14:paraId="3BD9D076" w14:textId="00E13701" w:rsidR="0038416A" w:rsidDel="00E5090F" w:rsidRDefault="0038416A" w:rsidP="000831FD">
            <w:pPr>
              <w:pStyle w:val="TimesNewRoman"/>
              <w:rPr>
                <w:del w:id="154" w:author="Liu, Luyu" w:date="2019-11-27T20:56:00Z"/>
                <w:moveFrom w:id="155" w:author="Liu, Luyu" w:date="2019-11-27T17:21:00Z"/>
              </w:rPr>
            </w:pPr>
            <w:moveFrom w:id="156" w:author="Liu, Luyu" w:date="2019-11-27T17:21:00Z">
              <w:del w:id="157"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58" w:author="Liu, Luyu" w:date="2019-11-27T20:56:00Z"/>
                <w:moveFrom w:id="159" w:author="Liu, Luyu" w:date="2019-11-27T17:21:00Z"/>
              </w:rPr>
            </w:pPr>
            <w:moveFrom w:id="160" w:author="Liu, Luyu" w:date="2019-11-27T17:21:00Z">
              <w:del w:id="161"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62" w:author="Liu, Luyu" w:date="2019-11-27T20:56:00Z"/>
                <w:moveFrom w:id="163" w:author="Liu, Luyu" w:date="2019-11-27T17:21:00Z"/>
                <w:rFonts w:ascii="Times New Roman" w:hAnsi="Times New Roman" w:cs="Times New Roman"/>
                <w:sz w:val="24"/>
                <w:szCs w:val="24"/>
              </w:rPr>
            </w:pPr>
            <w:moveFrom w:id="164" w:author="Liu, Luyu" w:date="2019-11-27T17:21:00Z">
              <w:del w:id="165"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66" w:author="Liu, Luyu" w:date="2019-11-27T20:56:00Z"/>
                <w:moveFrom w:id="167" w:author="Liu, Luyu" w:date="2019-11-27T17:21:00Z"/>
              </w:rPr>
            </w:pPr>
            <w:moveFrom w:id="168" w:author="Liu, Luyu" w:date="2019-11-27T17:21:00Z">
              <w:del w:id="169" w:author="Liu, Luyu" w:date="2019-11-27T20:56:00Z">
                <w:r w:rsidDel="00E5090F">
                  <w:delText>68</w:delText>
                </w:r>
              </w:del>
            </w:moveFrom>
          </w:p>
        </w:tc>
      </w:tr>
      <w:tr w:rsidR="0038416A" w:rsidDel="00E5090F" w14:paraId="04BAC62D" w14:textId="33D4C03F" w:rsidTr="000831FD">
        <w:trPr>
          <w:del w:id="170" w:author="Liu, Luyu" w:date="2019-11-27T20:56:00Z"/>
        </w:trPr>
        <w:tc>
          <w:tcPr>
            <w:tcW w:w="2695" w:type="dxa"/>
          </w:tcPr>
          <w:p w14:paraId="1A791CEC" w14:textId="5DF461F0" w:rsidR="0038416A" w:rsidDel="00E5090F" w:rsidRDefault="0038416A" w:rsidP="000831FD">
            <w:pPr>
              <w:pStyle w:val="TimesNewRoman"/>
              <w:rPr>
                <w:del w:id="171" w:author="Liu, Luyu" w:date="2019-11-27T20:56:00Z"/>
                <w:moveFrom w:id="172" w:author="Liu, Luyu" w:date="2019-11-27T17:21:00Z"/>
              </w:rPr>
            </w:pPr>
            <w:moveFrom w:id="173" w:author="Liu, Luyu" w:date="2019-11-27T17:21:00Z">
              <w:del w:id="174"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75" w:author="Liu, Luyu" w:date="2019-11-27T20:56:00Z"/>
                <w:moveFrom w:id="176" w:author="Liu, Luyu" w:date="2019-11-27T17:21:00Z"/>
              </w:rPr>
            </w:pPr>
            <w:moveFrom w:id="177" w:author="Liu, Luyu" w:date="2019-11-27T17:21:00Z">
              <w:del w:id="178"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79" w:author="Liu, Luyu" w:date="2019-11-27T20:56:00Z"/>
                <w:moveFrom w:id="180" w:author="Liu, Luyu" w:date="2019-11-27T17:21:00Z"/>
                <w:rFonts w:ascii="Times New Roman" w:hAnsi="Times New Roman" w:cs="Times New Roman"/>
                <w:sz w:val="24"/>
                <w:szCs w:val="24"/>
              </w:rPr>
            </w:pPr>
            <w:moveFrom w:id="181" w:author="Liu, Luyu" w:date="2019-11-27T17:21:00Z">
              <w:del w:id="182"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83" w:author="Liu, Luyu" w:date="2019-11-27T20:56:00Z"/>
                <w:moveFrom w:id="184" w:author="Liu, Luyu" w:date="2019-11-27T17:21:00Z"/>
              </w:rPr>
            </w:pPr>
            <w:moveFrom w:id="185" w:author="Liu, Luyu" w:date="2019-11-27T17:21:00Z">
              <w:del w:id="186" w:author="Liu, Luyu" w:date="2019-11-27T20:56:00Z">
                <w:r w:rsidDel="00E5090F">
                  <w:delText>-21</w:delText>
                </w:r>
              </w:del>
            </w:moveFrom>
          </w:p>
        </w:tc>
      </w:tr>
      <w:tr w:rsidR="0038416A" w:rsidDel="00E5090F" w14:paraId="249186E5" w14:textId="31BE2263" w:rsidTr="000831FD">
        <w:trPr>
          <w:del w:id="187" w:author="Liu, Luyu" w:date="2019-11-27T20:56:00Z"/>
        </w:trPr>
        <w:tc>
          <w:tcPr>
            <w:tcW w:w="2695" w:type="dxa"/>
          </w:tcPr>
          <w:p w14:paraId="0C515749" w14:textId="03DFF560" w:rsidR="0038416A" w:rsidDel="00E5090F" w:rsidRDefault="0038416A" w:rsidP="000831FD">
            <w:pPr>
              <w:pStyle w:val="TimesNewRoman"/>
              <w:rPr>
                <w:del w:id="188" w:author="Liu, Luyu" w:date="2019-11-27T20:56:00Z"/>
                <w:moveFrom w:id="189" w:author="Liu, Luyu" w:date="2019-11-27T17:21:00Z"/>
              </w:rPr>
            </w:pPr>
            <w:moveFrom w:id="190" w:author="Liu, Luyu" w:date="2019-11-27T17:21:00Z">
              <w:del w:id="191"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192" w:author="Liu, Luyu" w:date="2019-11-27T20:56:00Z"/>
                <w:moveFrom w:id="193" w:author="Liu, Luyu" w:date="2019-11-27T17:21:00Z"/>
              </w:rPr>
            </w:pPr>
            <w:moveFrom w:id="194" w:author="Liu, Luyu" w:date="2019-11-27T17:21:00Z">
              <w:del w:id="195"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196" w:author="Liu, Luyu" w:date="2019-11-27T20:56:00Z"/>
                <w:moveFrom w:id="197" w:author="Liu, Luyu" w:date="2019-11-27T17:21:00Z"/>
              </w:rPr>
            </w:pPr>
            <w:moveFrom w:id="198" w:author="Liu, Luyu" w:date="2019-11-27T17:21:00Z">
              <w:del w:id="199"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200" w:author="Liu, Luyu" w:date="2019-11-27T20:56:00Z"/>
                <w:moveFrom w:id="201" w:author="Liu, Luyu" w:date="2019-11-27T17:21:00Z"/>
              </w:rPr>
            </w:pPr>
            <w:moveFrom w:id="202" w:author="Liu, Luyu" w:date="2019-11-27T17:21:00Z">
              <w:del w:id="203" w:author="Liu, Luyu" w:date="2019-11-27T20:56:00Z">
                <w:r w:rsidDel="00E5090F">
                  <w:delText>27</w:delText>
                </w:r>
              </w:del>
            </w:moveFrom>
          </w:p>
        </w:tc>
      </w:tr>
    </w:tbl>
    <w:p w14:paraId="7DF0D402" w14:textId="72E0DE3D" w:rsidR="0038416A" w:rsidDel="00E5090F" w:rsidRDefault="0038416A" w:rsidP="0038416A">
      <w:pPr>
        <w:pStyle w:val="TimesNewRoman"/>
        <w:jc w:val="center"/>
        <w:rPr>
          <w:del w:id="204" w:author="Liu, Luyu" w:date="2019-11-27T20:57:00Z"/>
          <w:moveFrom w:id="205" w:author="Liu, Luyu" w:date="2019-11-27T17:21:00Z"/>
        </w:rPr>
      </w:pPr>
      <w:bookmarkStart w:id="206" w:name="_Ref21877594"/>
      <w:moveFrom w:id="207" w:author="Liu, Luyu" w:date="2019-11-27T17:21:00Z">
        <w:del w:id="208"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206"/>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25"/>
          <w:r w:rsidR="00E96AD4" w:rsidDel="00E5090F">
            <w:rPr>
              <w:rStyle w:val="CommentReference"/>
              <w:rFonts w:asciiTheme="minorHAnsi" w:hAnsiTheme="minorHAnsi" w:cstheme="minorBidi"/>
            </w:rPr>
            <w:commentReference w:id="125"/>
          </w:r>
        </w:del>
      </w:moveFrom>
    </w:p>
    <w:moveFromRangeEnd w:id="124"/>
    <w:p w14:paraId="1B02423F" w14:textId="37BAB097" w:rsidR="0038416A" w:rsidDel="00E5090F" w:rsidRDefault="0038416A" w:rsidP="0038416A">
      <w:pPr>
        <w:pStyle w:val="TimesNewRoman"/>
        <w:ind w:firstLine="720"/>
        <w:rPr>
          <w:del w:id="209" w:author="Liu, Luyu" w:date="2019-11-27T20:57:00Z"/>
        </w:rPr>
      </w:pPr>
    </w:p>
    <w:p w14:paraId="40B4258E" w14:textId="77777777" w:rsidR="0038416A" w:rsidRDefault="0038416A" w:rsidP="0038416A">
      <w:pPr>
        <w:pStyle w:val="IndentTimesNewRoman"/>
        <w:keepNext/>
        <w:ind w:firstLine="0"/>
      </w:pPr>
      <w:r>
        <w:rPr>
          <w:noProof/>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74ADAE8C" w:rsidR="0038416A" w:rsidRDefault="0038416A" w:rsidP="0038416A">
      <w:pPr>
        <w:pStyle w:val="TimesNewRoman"/>
        <w:jc w:val="center"/>
        <w:rPr>
          <w:ins w:id="210" w:author="Liu, Luyu" w:date="2019-11-27T21:05:00Z"/>
        </w:rPr>
      </w:pPr>
      <w:bookmarkStart w:id="211" w:name="_Ref16255992"/>
      <w:commentRangeStart w:id="212"/>
      <w:r>
        <w:t xml:space="preserve">Figure </w:t>
      </w:r>
      <w:fldSimple w:instr=" SEQ Figure \* ARABIC ">
        <w:r w:rsidR="004C0488">
          <w:rPr>
            <w:noProof/>
          </w:rPr>
          <w:t>17</w:t>
        </w:r>
      </w:fldSimple>
      <w:bookmarkEnd w:id="211"/>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212"/>
      <w:r w:rsidR="0016636C">
        <w:rPr>
          <w:rStyle w:val="CommentReference"/>
          <w:rFonts w:asciiTheme="minorHAnsi" w:hAnsiTheme="minorHAnsi" w:cstheme="minorBidi"/>
        </w:rPr>
        <w:commentReference w:id="212"/>
      </w:r>
    </w:p>
    <w:p w14:paraId="460E30FD" w14:textId="297A24C4" w:rsidR="00206A33" w:rsidRDefault="00206A33" w:rsidP="0038416A">
      <w:pPr>
        <w:pStyle w:val="TimesNewRoman"/>
        <w:jc w:val="center"/>
        <w:rPr>
          <w:ins w:id="213"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214" w:author="Liu, Luyu" w:date="2019-11-27T20:53:00Z"/>
          <w:moveTo w:id="215" w:author="Liu, Luyu" w:date="2019-11-27T17:21:00Z"/>
        </w:rPr>
      </w:pPr>
      <w:moveToRangeStart w:id="216" w:author="Liu, Luyu" w:date="2019-11-27T17:21:00Z" w:name="move25767730"/>
      <w:commentRangeStart w:id="217"/>
      <w:commentRangeStart w:id="218"/>
      <w:commentRangeStart w:id="219"/>
      <w:moveTo w:id="220" w:author="Liu, Luyu" w:date="2019-11-27T17:21:00Z">
        <w:del w:id="221" w:author="Liu, Luyu" w:date="2019-11-27T20:53:00Z">
          <w:r w:rsidRPr="00092DA1" w:rsidDel="004A10A6">
            <w:delText xml:space="preserve">The </w:delText>
          </w:r>
        </w:del>
        <w:del w:id="222" w:author="Liu, Luyu" w:date="2019-11-27T17:23:00Z">
          <w:r w:rsidRPr="00092DA1" w:rsidDel="004C0488">
            <w:delText>comparison moreover</w:delText>
          </w:r>
        </w:del>
        <w:del w:id="223" w:author="Liu, Luyu" w:date="2019-11-27T20:53:00Z">
          <w:r w:rsidRPr="00092DA1" w:rsidDel="004A10A6">
            <w:delText xml:space="preserve"> show</w:delText>
          </w:r>
        </w:del>
        <w:del w:id="224" w:author="Liu, Luyu" w:date="2019-11-27T17:23:00Z">
          <w:r w:rsidRPr="00092DA1" w:rsidDel="004C0488">
            <w:delText>s</w:delText>
          </w:r>
        </w:del>
        <w:del w:id="225" w:author="Liu, Luyu" w:date="2019-11-27T20:53:00Z">
          <w:r w:rsidRPr="00092DA1" w:rsidDel="004A10A6">
            <w:delText xml:space="preserve"> </w:delText>
          </w:r>
        </w:del>
        <w:del w:id="226" w:author="Liu, Luyu" w:date="2019-11-27T17:22:00Z">
          <w:r w:rsidRPr="00092DA1" w:rsidDel="00B44330">
            <w:delText>the difference’s</w:delText>
          </w:r>
        </w:del>
        <w:del w:id="227" w:author="Liu, Luyu" w:date="2019-11-27T20:53:00Z">
          <w:r w:rsidRPr="00092DA1" w:rsidDel="004A10A6">
            <w:delText xml:space="preserve"> highly polarized geographic </w:delText>
          </w:r>
        </w:del>
        <w:del w:id="228" w:author="Liu, Luyu" w:date="2019-11-27T20:42:00Z">
          <w:r w:rsidRPr="00092DA1" w:rsidDel="00647148">
            <w:delText xml:space="preserve">and temporal </w:delText>
          </w:r>
        </w:del>
        <w:del w:id="229" w:author="Liu, Luyu" w:date="2019-11-27T20:53:00Z">
          <w:r w:rsidDel="004A10A6">
            <w:delText xml:space="preserve">patterns. </w:delText>
          </w:r>
        </w:del>
        <w:del w:id="230" w:author="Liu, Luyu" w:date="2019-11-27T17:22:00Z">
          <w:r w:rsidDel="004C0488">
            <w:delText xml:space="preserve">Although the PT </w:delText>
          </w:r>
          <w:r w:rsidRPr="00092DA1" w:rsidDel="004C0488">
            <w:delText xml:space="preserve">average waiting time is larger than ST’s, the variation of PT </w:delText>
          </w:r>
          <w:r w:rsidRPr="00092DA1" w:rsidDel="004C0488">
            <w:lastRenderedPageBreak/>
            <w:delText xml:space="preserve">optimal is also larger. </w:delText>
          </w:r>
        </w:del>
        <w:del w:id="231" w:author="Liu, Luyu" w:date="2019-11-27T20:53:00Z">
          <w:r w:rsidRPr="00092DA1" w:rsidDel="004A10A6">
            <w:delText xml:space="preserve">To moreover </w:delText>
          </w:r>
        </w:del>
        <w:del w:id="232" w:author="Liu, Luyu" w:date="2019-11-27T20:30:00Z">
          <w:r w:rsidRPr="00092DA1" w:rsidDel="0016243D">
            <w:rPr>
              <w:rFonts w:hint="eastAsia"/>
            </w:rPr>
            <w:delText xml:space="preserve">prove </w:delText>
          </w:r>
        </w:del>
        <w:del w:id="233" w:author="Liu, Luyu" w:date="2019-11-27T20:53:00Z">
          <w:r w:rsidRPr="00092DA1" w:rsidDel="004A10A6">
            <w:delText>the variation</w:delText>
          </w:r>
        </w:del>
        <w:del w:id="234" w:author="Liu, Luyu" w:date="2019-11-27T20:38:00Z">
          <w:r w:rsidRPr="00092DA1" w:rsidDel="002A7DAA">
            <w:delText>, g</w:delText>
          </w:r>
        </w:del>
        <w:del w:id="235"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4A10A6" w:rsidDel="004A10A6">
            <w:delInstrText xml:space="preserve"> REF _Ref16255992 \h  \* MERGEFORMAT </w:delInstrText>
          </w:r>
        </w:del>
      </w:moveTo>
      <w:del w:id="236" w:author="Liu, Luyu" w:date="2019-11-27T20:53:00Z"/>
      <w:moveTo w:id="237" w:author="Liu, Luyu" w:date="2019-11-27T17:21:00Z">
        <w:del w:id="238" w:author="Liu, Luyu" w:date="2019-11-27T20:53:00Z">
          <w:r w:rsidRPr="00092DA1" w:rsidDel="004A10A6">
            <w:fldChar w:fldCharType="end"/>
          </w:r>
        </w:del>
        <w:del w:id="239" w:author="Liu, Luyu" w:date="2019-11-27T20:43:00Z">
          <w:r w:rsidRPr="00092DA1" w:rsidDel="00647148">
            <w:delText>; temporally, we divide the whole year by September 1st 2018</w:delText>
          </w:r>
        </w:del>
        <w:del w:id="240" w:author="Liu, Luyu" w:date="2019-11-27T20:53:00Z">
          <w:r w:rsidRPr="00092DA1" w:rsidDel="004A10A6">
            <w:delText>.</w:delText>
          </w:r>
        </w:del>
        <w:del w:id="241"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242" w:author="Liu, Luyu" w:date="2019-11-27T20:43:00Z"/>
      <w:moveTo w:id="243" w:author="Liu, Luyu" w:date="2019-11-27T17:21:00Z">
        <w:del w:id="244" w:author="Liu, Luyu" w:date="2019-11-27T20:43:00Z">
          <w:r w:rsidRPr="00092DA1" w:rsidDel="00647148">
            <w:fldChar w:fldCharType="separate"/>
          </w:r>
          <w:r w:rsidRPr="00647148" w:rsidDel="00647148">
            <w:delText>Table 3</w:delText>
          </w:r>
          <w:r w:rsidRPr="00092DA1" w:rsidDel="00647148">
            <w:fldChar w:fldCharType="end"/>
          </w:r>
        </w:del>
        <w:del w:id="245" w:author="Liu, Luyu" w:date="2019-11-27T20:33:00Z">
          <w:r w:rsidRPr="00092DA1" w:rsidDel="002A7DAA">
            <w:delText>. U</w:delText>
          </w:r>
        </w:del>
        <w:del w:id="246" w:author="Liu, Luyu" w:date="2019-11-27T20:53:00Z">
          <w:r w:rsidRPr="00092DA1" w:rsidDel="004A10A6">
            <w:delText>pstream stops</w:delText>
          </w:r>
        </w:del>
        <w:del w:id="247" w:author="Liu, Luyu" w:date="2019-11-27T20:43:00Z">
          <w:r w:rsidRPr="00092DA1" w:rsidDel="00647148">
            <w:delText xml:space="preserve"> and </w:delText>
          </w:r>
        </w:del>
        <w:del w:id="248" w:author="Liu, Luyu" w:date="2019-11-27T20:41:00Z">
          <w:r w:rsidRPr="00092DA1" w:rsidDel="00647148">
            <w:delText>time</w:delText>
          </w:r>
        </w:del>
        <w:del w:id="249" w:author="Liu, Luyu" w:date="2019-11-27T20:43:00Z">
          <w:r w:rsidRPr="00092DA1" w:rsidDel="00647148">
            <w:delText xml:space="preserve"> after September</w:delText>
          </w:r>
        </w:del>
        <w:del w:id="250"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251" w:author="Liu, Luyu" w:date="2019-11-27T20:53:00Z">
          <w:r w:rsidRPr="00092DA1" w:rsidDel="004A10A6">
            <w:delText xml:space="preserve"> while downstream stops</w:delText>
          </w:r>
        </w:del>
        <w:del w:id="252" w:author="Liu, Luyu" w:date="2019-11-27T20:52:00Z">
          <w:r w:rsidRPr="00092DA1" w:rsidDel="004A10A6">
            <w:delText xml:space="preserve"> and</w:delText>
          </w:r>
          <w:r w:rsidDel="004A10A6">
            <w:delText xml:space="preserve"> before September</w:delText>
          </w:r>
        </w:del>
        <w:del w:id="253" w:author="Liu, Luyu" w:date="2019-11-27T20:40:00Z">
          <w:r w:rsidDel="002A7DAA">
            <w:delText xml:space="preserve"> had </w:delText>
          </w:r>
          <w:r w:rsidDel="00744EFF">
            <w:delText>lower</w:delText>
          </w:r>
        </w:del>
        <w:del w:id="254" w:author="Liu, Luyu" w:date="2019-11-27T20:52:00Z">
          <w:r w:rsidDel="004A10A6">
            <w:delText>.</w:delText>
          </w:r>
        </w:del>
      </w:moveTo>
    </w:p>
    <w:p w14:paraId="3FB09A4B" w14:textId="1B0C2814" w:rsidR="00B44330" w:rsidDel="004A10A6" w:rsidRDefault="00B44330" w:rsidP="00B44330">
      <w:pPr>
        <w:pStyle w:val="TimesNewRoman"/>
        <w:ind w:firstLine="720"/>
        <w:rPr>
          <w:del w:id="255" w:author="Liu, Luyu" w:date="2019-11-27T20:53:00Z"/>
          <w:moveTo w:id="256"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257" w:author="Liu, Luyu" w:date="2019-11-27T20:53:00Z"/>
        </w:trPr>
        <w:tc>
          <w:tcPr>
            <w:tcW w:w="2695" w:type="dxa"/>
          </w:tcPr>
          <w:p w14:paraId="751C0DBA" w14:textId="3C6A48D4" w:rsidR="00B44330" w:rsidDel="004A10A6" w:rsidRDefault="00B44330" w:rsidP="00ED7F3C">
            <w:pPr>
              <w:pStyle w:val="TimesNewRoman"/>
              <w:rPr>
                <w:del w:id="258" w:author="Liu, Luyu" w:date="2019-11-27T20:53:00Z"/>
                <w:moveTo w:id="259" w:author="Liu, Luyu" w:date="2019-11-27T17:21:00Z"/>
              </w:rPr>
            </w:pPr>
            <w:moveTo w:id="260" w:author="Liu, Luyu" w:date="2019-11-27T17:21:00Z">
              <w:del w:id="261"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262" w:author="Liu, Luyu" w:date="2019-11-27T20:53:00Z"/>
                <w:moveTo w:id="263" w:author="Liu, Luyu" w:date="2019-11-27T17:21:00Z"/>
              </w:rPr>
            </w:pPr>
            <w:moveTo w:id="264" w:author="Liu, Luyu" w:date="2019-11-27T17:21:00Z">
              <w:del w:id="265"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266" w:author="Liu, Luyu" w:date="2019-11-27T20:53:00Z"/>
                <w:moveTo w:id="267" w:author="Liu, Luyu" w:date="2019-11-27T17:21:00Z"/>
              </w:rPr>
            </w:pPr>
            <w:moveTo w:id="268" w:author="Liu, Luyu" w:date="2019-11-27T17:21:00Z">
              <w:del w:id="269"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270" w:author="Liu, Luyu" w:date="2019-11-27T20:53:00Z"/>
                <w:moveTo w:id="271" w:author="Liu, Luyu" w:date="2019-11-27T17:21:00Z"/>
              </w:rPr>
            </w:pPr>
            <w:moveTo w:id="272" w:author="Liu, Luyu" w:date="2019-11-27T17:21:00Z">
              <w:del w:id="273" w:author="Liu, Luyu" w:date="2019-11-27T20:53:00Z">
                <w:r w:rsidDel="004A10A6">
                  <w:delText>All year</w:delText>
                </w:r>
              </w:del>
            </w:moveTo>
          </w:p>
        </w:tc>
      </w:tr>
      <w:tr w:rsidR="00B44330" w:rsidDel="004A10A6" w14:paraId="4BE719A2" w14:textId="11C36A2D" w:rsidTr="00ED7F3C">
        <w:trPr>
          <w:del w:id="274" w:author="Liu, Luyu" w:date="2019-11-27T20:53:00Z"/>
        </w:trPr>
        <w:tc>
          <w:tcPr>
            <w:tcW w:w="2695" w:type="dxa"/>
          </w:tcPr>
          <w:p w14:paraId="2AB4BA93" w14:textId="78F1FCD3" w:rsidR="00B44330" w:rsidDel="004A10A6" w:rsidRDefault="00B44330" w:rsidP="00ED7F3C">
            <w:pPr>
              <w:pStyle w:val="TimesNewRoman"/>
              <w:rPr>
                <w:del w:id="275" w:author="Liu, Luyu" w:date="2019-11-27T20:53:00Z"/>
                <w:moveTo w:id="276" w:author="Liu, Luyu" w:date="2019-11-27T17:21:00Z"/>
              </w:rPr>
            </w:pPr>
            <w:moveTo w:id="277" w:author="Liu, Luyu" w:date="2019-11-27T17:21:00Z">
              <w:del w:id="278"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279" w:author="Liu, Luyu" w:date="2019-11-27T20:53:00Z"/>
                <w:moveTo w:id="280" w:author="Liu, Luyu" w:date="2019-11-27T17:21:00Z"/>
              </w:rPr>
            </w:pPr>
            <w:moveTo w:id="281" w:author="Liu, Luyu" w:date="2019-11-27T17:21:00Z">
              <w:del w:id="282"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283" w:author="Liu, Luyu" w:date="2019-11-27T20:53:00Z"/>
                <w:moveTo w:id="284" w:author="Liu, Luyu" w:date="2019-11-27T17:21:00Z"/>
                <w:rFonts w:ascii="Times New Roman" w:hAnsi="Times New Roman" w:cs="Times New Roman"/>
                <w:sz w:val="24"/>
                <w:szCs w:val="24"/>
              </w:rPr>
            </w:pPr>
            <w:moveTo w:id="285" w:author="Liu, Luyu" w:date="2019-11-27T17:21:00Z">
              <w:del w:id="286"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287" w:author="Liu, Luyu" w:date="2019-11-27T20:53:00Z"/>
                <w:moveTo w:id="288" w:author="Liu, Luyu" w:date="2019-11-27T17:21:00Z"/>
              </w:rPr>
            </w:pPr>
            <w:moveTo w:id="289" w:author="Liu, Luyu" w:date="2019-11-27T17:21:00Z">
              <w:del w:id="290" w:author="Liu, Luyu" w:date="2019-11-27T20:53:00Z">
                <w:r w:rsidDel="004A10A6">
                  <w:delText>68</w:delText>
                </w:r>
              </w:del>
            </w:moveTo>
          </w:p>
        </w:tc>
      </w:tr>
      <w:tr w:rsidR="00B44330" w:rsidDel="004A10A6" w14:paraId="51A0EAEC" w14:textId="37C9A4AC" w:rsidTr="00ED7F3C">
        <w:trPr>
          <w:del w:id="291" w:author="Liu, Luyu" w:date="2019-11-27T20:53:00Z"/>
        </w:trPr>
        <w:tc>
          <w:tcPr>
            <w:tcW w:w="2695" w:type="dxa"/>
          </w:tcPr>
          <w:p w14:paraId="7BCF492B" w14:textId="10CCF76C" w:rsidR="00B44330" w:rsidDel="004A10A6" w:rsidRDefault="00B44330" w:rsidP="00ED7F3C">
            <w:pPr>
              <w:pStyle w:val="TimesNewRoman"/>
              <w:rPr>
                <w:del w:id="292" w:author="Liu, Luyu" w:date="2019-11-27T20:53:00Z"/>
                <w:moveTo w:id="293" w:author="Liu, Luyu" w:date="2019-11-27T17:21:00Z"/>
              </w:rPr>
            </w:pPr>
            <w:moveTo w:id="294" w:author="Liu, Luyu" w:date="2019-11-27T17:21:00Z">
              <w:del w:id="295"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296" w:author="Liu, Luyu" w:date="2019-11-27T20:53:00Z"/>
                <w:moveTo w:id="297" w:author="Liu, Luyu" w:date="2019-11-27T17:21:00Z"/>
              </w:rPr>
            </w:pPr>
            <w:moveTo w:id="298" w:author="Liu, Luyu" w:date="2019-11-27T17:21:00Z">
              <w:del w:id="299"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300" w:author="Liu, Luyu" w:date="2019-11-27T20:53:00Z"/>
                <w:moveTo w:id="301" w:author="Liu, Luyu" w:date="2019-11-27T17:21:00Z"/>
                <w:rFonts w:ascii="Times New Roman" w:hAnsi="Times New Roman" w:cs="Times New Roman"/>
                <w:sz w:val="24"/>
                <w:szCs w:val="24"/>
              </w:rPr>
            </w:pPr>
            <w:moveTo w:id="302" w:author="Liu, Luyu" w:date="2019-11-27T17:21:00Z">
              <w:del w:id="303"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304" w:author="Liu, Luyu" w:date="2019-11-27T20:53:00Z"/>
                <w:moveTo w:id="305" w:author="Liu, Luyu" w:date="2019-11-27T17:21:00Z"/>
              </w:rPr>
            </w:pPr>
            <w:moveTo w:id="306" w:author="Liu, Luyu" w:date="2019-11-27T17:21:00Z">
              <w:del w:id="307" w:author="Liu, Luyu" w:date="2019-11-27T20:53:00Z">
                <w:r w:rsidDel="004A10A6">
                  <w:delText>-21</w:delText>
                </w:r>
              </w:del>
            </w:moveTo>
          </w:p>
        </w:tc>
      </w:tr>
      <w:tr w:rsidR="00B44330" w:rsidDel="004A10A6" w14:paraId="27E2A9A2" w14:textId="1F7E0186" w:rsidTr="00ED7F3C">
        <w:trPr>
          <w:del w:id="308" w:author="Liu, Luyu" w:date="2019-11-27T20:53:00Z"/>
        </w:trPr>
        <w:tc>
          <w:tcPr>
            <w:tcW w:w="2695" w:type="dxa"/>
          </w:tcPr>
          <w:p w14:paraId="256139F3" w14:textId="4DBF2EDA" w:rsidR="00B44330" w:rsidDel="004A10A6" w:rsidRDefault="00B44330" w:rsidP="00ED7F3C">
            <w:pPr>
              <w:pStyle w:val="TimesNewRoman"/>
              <w:rPr>
                <w:del w:id="309" w:author="Liu, Luyu" w:date="2019-11-27T20:53:00Z"/>
                <w:moveTo w:id="310" w:author="Liu, Luyu" w:date="2019-11-27T17:21:00Z"/>
              </w:rPr>
            </w:pPr>
            <w:moveTo w:id="311" w:author="Liu, Luyu" w:date="2019-11-27T17:21:00Z">
              <w:del w:id="312"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313" w:author="Liu, Luyu" w:date="2019-11-27T20:53:00Z"/>
                <w:moveTo w:id="314" w:author="Liu, Luyu" w:date="2019-11-27T17:21:00Z"/>
              </w:rPr>
            </w:pPr>
            <w:moveTo w:id="315" w:author="Liu, Luyu" w:date="2019-11-27T17:21:00Z">
              <w:del w:id="316"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317" w:author="Liu, Luyu" w:date="2019-11-27T20:53:00Z"/>
                <w:moveTo w:id="318" w:author="Liu, Luyu" w:date="2019-11-27T17:21:00Z"/>
              </w:rPr>
            </w:pPr>
            <w:moveTo w:id="319" w:author="Liu, Luyu" w:date="2019-11-27T17:21:00Z">
              <w:del w:id="320"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321" w:author="Liu, Luyu" w:date="2019-11-27T20:53:00Z"/>
                <w:moveTo w:id="322" w:author="Liu, Luyu" w:date="2019-11-27T17:21:00Z"/>
              </w:rPr>
            </w:pPr>
            <w:moveTo w:id="323" w:author="Liu, Luyu" w:date="2019-11-27T17:21:00Z">
              <w:del w:id="324" w:author="Liu, Luyu" w:date="2019-11-27T20:53:00Z">
                <w:r w:rsidDel="004A10A6">
                  <w:delText>27</w:delText>
                </w:r>
              </w:del>
            </w:moveTo>
          </w:p>
        </w:tc>
      </w:tr>
    </w:tbl>
    <w:p w14:paraId="3D926493" w14:textId="70E49EA9" w:rsidR="00B44330" w:rsidDel="004A10A6" w:rsidRDefault="00B44330" w:rsidP="00B44330">
      <w:pPr>
        <w:pStyle w:val="TimesNewRoman"/>
        <w:jc w:val="center"/>
        <w:rPr>
          <w:del w:id="325" w:author="Liu, Luyu" w:date="2019-11-27T20:53:00Z"/>
          <w:moveTo w:id="326" w:author="Liu, Luyu" w:date="2019-11-27T17:21:00Z"/>
        </w:rPr>
      </w:pPr>
      <w:moveTo w:id="327" w:author="Liu, Luyu" w:date="2019-11-27T17:21:00Z">
        <w:del w:id="328" w:author="Liu, Luyu" w:date="2019-11-27T20:53:00Z">
          <w:r w:rsidDel="004A10A6">
            <w:delText xml:space="preserve">Table </w:delText>
          </w:r>
          <w:r w:rsidDel="004A10A6">
            <w:fldChar w:fldCharType="begin"/>
          </w:r>
          <w:r w:rsidRPr="004A10A6" w:rsidDel="004A10A6">
            <w:delInstrText xml:space="preserve"> SEQ Table \* ARABIC </w:delInstrText>
          </w:r>
          <w:r w:rsidDel="004A10A6">
            <w:fldChar w:fldCharType="separate"/>
          </w:r>
          <w:r w:rsidRPr="004A10A6" w:rsidDel="004A10A6">
            <w:rPr>
              <w:noProof/>
            </w:rPr>
            <w:delText>3</w:delText>
          </w:r>
          <w:r w:rsidDel="004A10A6">
            <w:rPr>
              <w:noProof/>
            </w:rPr>
            <w:fldChar w:fldCharType="end"/>
          </w:r>
          <w:r w:rsidDel="004A10A6">
            <w:rPr>
              <w:noProof/>
            </w:rPr>
            <w:delText>:</w:delText>
          </w:r>
          <w:r w:rsidDel="004A10A6">
            <w:delText xml:space="preserve"> PT optimal – ST waiting time difference according to different spatiotemporal division.</w:delText>
          </w:r>
          <w:commentRangeEnd w:id="217"/>
          <w:r w:rsidDel="004A10A6">
            <w:rPr>
              <w:rStyle w:val="CommentReference"/>
              <w:rFonts w:asciiTheme="minorHAnsi" w:hAnsiTheme="minorHAnsi" w:cstheme="minorBidi"/>
            </w:rPr>
            <w:commentReference w:id="217"/>
          </w:r>
        </w:del>
      </w:moveTo>
      <w:commentRangeEnd w:id="218"/>
      <w:del w:id="329" w:author="Liu, Luyu" w:date="2019-11-27T20:53:00Z">
        <w:r w:rsidR="00A616BD" w:rsidDel="004A10A6">
          <w:rPr>
            <w:rStyle w:val="CommentReference"/>
            <w:rFonts w:asciiTheme="minorHAnsi" w:hAnsiTheme="minorHAnsi" w:cstheme="minorBidi"/>
          </w:rPr>
          <w:commentReference w:id="218"/>
        </w:r>
        <w:commentRangeEnd w:id="219"/>
        <w:r w:rsidR="002A7DAA" w:rsidDel="004A10A6">
          <w:rPr>
            <w:rStyle w:val="CommentReference"/>
            <w:rFonts w:asciiTheme="minorHAnsi" w:hAnsiTheme="minorHAnsi" w:cstheme="minorBidi"/>
          </w:rPr>
          <w:commentReference w:id="219"/>
        </w:r>
      </w:del>
    </w:p>
    <w:moveToRangeEnd w:id="216"/>
    <w:p w14:paraId="2BA4BF05" w14:textId="41C47DA7" w:rsidR="006550FB" w:rsidDel="004A10A6" w:rsidRDefault="006550FB" w:rsidP="006550FB">
      <w:pPr>
        <w:pStyle w:val="IndentTimesNewRoman"/>
        <w:ind w:firstLine="0"/>
        <w:rPr>
          <w:del w:id="330" w:author="Liu, Luyu" w:date="2019-11-27T20:53:00Z"/>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64F9DE41"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r w:rsidR="009D6A04">
        <w:rPr>
          <w:rFonts w:ascii="Times New Roman" w:hAnsi="Times New Roman" w:cs="Times New Roman"/>
          <w:sz w:val="24"/>
          <w:szCs w:val="24"/>
        </w:rPr>
        <w:t xml:space="preserve">argues </w:t>
      </w:r>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 xml:space="preserve">performs roughly the same as a simple, follow the 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6A8C48EF"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This study provides vital insights</w:t>
      </w:r>
      <w:r w:rsidR="006550FB">
        <w:rPr>
          <w:rFonts w:ascii="Times New Roman" w:hAnsi="Times New Roman" w:cs="Times New Roman"/>
          <w:sz w:val="24"/>
          <w:szCs w:val="24"/>
        </w:rPr>
        <w:t xml:space="preserve"> for transit users, planners, and real-time transit app providers. With more access to real-time data, transit system planning should not only engage with the schedule</w:t>
      </w:r>
      <w:r>
        <w:rPr>
          <w:rFonts w:ascii="Times New Roman" w:hAnsi="Times New Roman" w:cs="Times New Roman"/>
          <w:sz w:val="24"/>
          <w:szCs w:val="24"/>
        </w:rPr>
        <w:t xml:space="preserve"> but also real-time performance.  </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At the same time, </w:t>
      </w:r>
      <w:r w:rsidR="006550FB">
        <w:rPr>
          <w:rFonts w:ascii="Times New Roman" w:hAnsi="Times New Roman" w:cs="Times New Roman"/>
          <w:sz w:val="24"/>
          <w:szCs w:val="24"/>
        </w:rPr>
        <w:t xml:space="preserve">RTI apps development should not only engage with </w:t>
      </w:r>
      <w:commentRangeStart w:id="331"/>
      <w:commentRangeStart w:id="332"/>
      <w:r w:rsidR="006550FB">
        <w:rPr>
          <w:rFonts w:ascii="Times New Roman" w:hAnsi="Times New Roman" w:cs="Times New Roman"/>
          <w:sz w:val="24"/>
          <w:szCs w:val="24"/>
        </w:rPr>
        <w:t xml:space="preserve">real-time performance </w:t>
      </w:r>
      <w:r>
        <w:rPr>
          <w:rFonts w:ascii="Times New Roman" w:hAnsi="Times New Roman" w:cs="Times New Roman"/>
          <w:sz w:val="24"/>
          <w:szCs w:val="24"/>
        </w:rPr>
        <w:t xml:space="preserve">but also </w:t>
      </w:r>
      <w:ins w:id="333" w:author="Liu, Luyu" w:date="2019-11-27T16:51:00Z">
        <w:r w:rsidR="00874EA4">
          <w:rPr>
            <w:rFonts w:ascii="Times New Roman" w:hAnsi="Times New Roman" w:cs="Times New Roman"/>
            <w:sz w:val="24"/>
            <w:szCs w:val="24"/>
          </w:rPr>
          <w:t xml:space="preserve">historical </w:t>
        </w:r>
      </w:ins>
      <w:r>
        <w:rPr>
          <w:rFonts w:ascii="Times New Roman" w:hAnsi="Times New Roman" w:cs="Times New Roman"/>
          <w:sz w:val="24"/>
          <w:szCs w:val="24"/>
        </w:rPr>
        <w:t>empirical performance.</w:t>
      </w:r>
      <w:commentRangeEnd w:id="331"/>
      <w:r>
        <w:rPr>
          <w:rStyle w:val="CommentReference"/>
        </w:rPr>
        <w:commentReference w:id="331"/>
      </w:r>
      <w:commentRangeEnd w:id="332"/>
      <w:r w:rsidR="00874EA4">
        <w:rPr>
          <w:rStyle w:val="CommentReference"/>
        </w:rPr>
        <w:commentReference w:id="332"/>
      </w:r>
      <w:r>
        <w:rPr>
          <w:rFonts w:ascii="Times New Roman" w:hAnsi="Times New Roman" w:cs="Times New Roman"/>
          <w:sz w:val="24"/>
          <w:szCs w:val="24"/>
        </w:rPr>
        <w:t xml:space="preserve">  Finally, users’ </w:t>
      </w:r>
      <w:r w:rsidR="006550FB">
        <w:rPr>
          <w:rFonts w:ascii="Times New Roman" w:hAnsi="Times New Roman" w:cs="Times New Roman"/>
          <w:sz w:val="24"/>
          <w:szCs w:val="24"/>
        </w:rPr>
        <w:t>trip planning should not only engage with empirical performance but also all the information above. To achieve these three</w:t>
      </w:r>
      <w:r>
        <w:rPr>
          <w:rFonts w:ascii="Times New Roman" w:hAnsi="Times New Roman" w:cs="Times New Roman"/>
          <w:sz w:val="24"/>
          <w:szCs w:val="24"/>
        </w:rPr>
        <w:t xml:space="preserve"> goals, future RTI apps should </w:t>
      </w:r>
      <w:r w:rsidR="006550FB">
        <w:rPr>
          <w:rFonts w:ascii="Times New Roman" w:hAnsi="Times New Roman" w:cs="Times New Roman"/>
          <w:sz w:val="24"/>
          <w:szCs w:val="24"/>
        </w:rPr>
        <w:t xml:space="preserve">combine schedule, real-time, and empirical </w:t>
      </w:r>
      <w:r>
        <w:rPr>
          <w:rFonts w:ascii="Times New Roman" w:hAnsi="Times New Roman" w:cs="Times New Roman"/>
          <w:sz w:val="24"/>
          <w:szCs w:val="24"/>
        </w:rPr>
        <w:t>data into a</w:t>
      </w:r>
      <w:r w:rsidR="006550FB">
        <w:rPr>
          <w:rFonts w:ascii="Times New Roman" w:hAnsi="Times New Roman" w:cs="Times New Roman"/>
          <w:sz w:val="24"/>
          <w:szCs w:val="24"/>
        </w:rPr>
        <w:t xml:space="preserve"> holistic information</w:t>
      </w:r>
      <w:r>
        <w:rPr>
          <w:rFonts w:ascii="Times New Roman" w:hAnsi="Times New Roman" w:cs="Times New Roman"/>
          <w:sz w:val="24"/>
          <w:szCs w:val="24"/>
        </w:rPr>
        <w:t xml:space="preserve"> package</w:t>
      </w:r>
      <w:r w:rsidR="006550FB">
        <w:rPr>
          <w:rFonts w:ascii="Times New Roman" w:hAnsi="Times New Roman" w:cs="Times New Roman"/>
          <w:sz w:val="24"/>
          <w:szCs w:val="24"/>
        </w:rPr>
        <w:t xml:space="preserve">, with corresponding computation and networking support. </w:t>
      </w:r>
    </w:p>
    <w:p w14:paraId="23F54F12" w14:textId="095D8229"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other potential </w:t>
      </w:r>
      <w:r w:rsidR="00F45B48">
        <w:rPr>
          <w:rFonts w:ascii="Times New Roman" w:hAnsi="Times New Roman" w:cs="Times New Roman"/>
          <w:sz w:val="24"/>
          <w:szCs w:val="24"/>
        </w:rPr>
        <w:t xml:space="preserve">avenues </w:t>
      </w:r>
      <w:r>
        <w:rPr>
          <w:rFonts w:ascii="Times New Roman" w:hAnsi="Times New Roman" w:cs="Times New Roman"/>
          <w:sz w:val="24"/>
          <w:szCs w:val="24"/>
        </w:rPr>
        <w:t>for research and development.</w:t>
      </w:r>
      <w:r w:rsidR="006550FB">
        <w:rPr>
          <w:rFonts w:ascii="Times New Roman" w:hAnsi="Times New Roman" w:cs="Times New Roman"/>
          <w:sz w:val="24"/>
          <w:szCs w:val="24"/>
        </w:rPr>
        <w:t xml:space="preserve"> For example, to improve accuracy and reliability of RTI apps, transit authority or RTI apps providers can add pre-</w:t>
      </w:r>
      <w:r w:rsidR="00F45B48">
        <w:rPr>
          <w:rFonts w:ascii="Times New Roman" w:hAnsi="Times New Roman" w:cs="Times New Roman"/>
          <w:sz w:val="24"/>
          <w:szCs w:val="24"/>
        </w:rPr>
        <w:t>calculated insurance buffers</w:t>
      </w:r>
      <w:r w:rsidR="006550FB">
        <w:rPr>
          <w:rFonts w:ascii="Times New Roman" w:hAnsi="Times New Roman" w:cs="Times New Roman"/>
          <w:sz w:val="24"/>
          <w:szCs w:val="24"/>
        </w:rPr>
        <w:t xml:space="preserve"> so that RTI apps’ trip</w:t>
      </w:r>
      <w:r w:rsidR="00F45B48">
        <w:rPr>
          <w:rFonts w:ascii="Times New Roman" w:hAnsi="Times New Roman" w:cs="Times New Roman"/>
          <w:sz w:val="24"/>
          <w:szCs w:val="24"/>
        </w:rPr>
        <w:t xml:space="preserve"> suggestions do not result in high time penalties that can occur with a greedy strategy.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should and 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the backend of the RTI apps, in which more complicated and effective algorithms can be applied. For example, with all the abundant auto-generated data, machine learning and neural network should be able to o</w:t>
      </w:r>
      <w:r w:rsidR="00F45B48">
        <w:rPr>
          <w:rFonts w:ascii="Times New Roman" w:hAnsi="Times New Roman" w:cs="Times New Roman"/>
          <w:sz w:val="24"/>
          <w:szCs w:val="24"/>
        </w:rPr>
        <w:t>utperform traditional prediction</w:t>
      </w:r>
      <w:r w:rsidR="006550FB">
        <w:rPr>
          <w:rFonts w:ascii="Times New Roman" w:hAnsi="Times New Roman" w:cs="Times New Roman"/>
          <w:sz w:val="24"/>
          <w:szCs w:val="24"/>
        </w:rPr>
        <w:t xml:space="preserve"> algorithms.</w:t>
      </w:r>
    </w:p>
    <w:p w14:paraId="14E722FC" w14:textId="0689B26B"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investigate or simulate the proportions of each user group 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r w:rsidR="006550FB">
        <w:rPr>
          <w:rFonts w:ascii="Times New Roman" w:hAnsi="Times New Roman" w:cs="Times New Roman"/>
          <w:noProof/>
          <w:sz w:val="24"/>
          <w:szCs w:val="24"/>
        </w:rPr>
        <w:t xml:space="preserve"> </w:t>
      </w:r>
      <w:r w:rsidR="006550FB">
        <w:rPr>
          <w:rFonts w:ascii="Times New Roman" w:hAnsi="Times New Roman" w:cs="Times New Roman"/>
          <w:sz w:val="24"/>
          <w:szCs w:val="24"/>
        </w:rPr>
        <w:t>contributed to the classification and simulation of three classes of passengers with different incidence behaviors</w:t>
      </w:r>
      <w:r w:rsidR="006550FB">
        <w:rPr>
          <w:rFonts w:ascii="Times New Roman" w:hAnsi="Times New Roman" w:cs="Times New Roman"/>
          <w:noProof/>
          <w:sz w:val="24"/>
          <w:szCs w:val="24"/>
        </w:rPr>
        <w:t>. Future research may survey the different user group</w:t>
      </w:r>
      <w:r>
        <w:rPr>
          <w:rFonts w:ascii="Times New Roman" w:hAnsi="Times New Roman" w:cs="Times New Roman"/>
          <w:noProof/>
          <w:sz w:val="24"/>
          <w:szCs w:val="24"/>
        </w:rPr>
        <w:t xml:space="preserve">s or 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334"/>
    <w:p w14:paraId="07508B5E" w14:textId="4033CC4E" w:rsidR="00BE5A68" w:rsidRPr="00BE5A68" w:rsidRDefault="006550FB"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 xml:space="preserve">Algers, S., Hansen, S., &amp; Tegner, G. (1975). Role of waiting time, comfort, and convenience in modal choice for work trip. </w:t>
      </w:r>
      <w:r w:rsidR="00BE5A68" w:rsidRPr="00BE5A68">
        <w:rPr>
          <w:rFonts w:ascii="Times New Roman" w:hAnsi="Times New Roman" w:cs="Times New Roman"/>
          <w:i/>
          <w:iCs/>
          <w:noProof/>
          <w:sz w:val="24"/>
          <w:szCs w:val="24"/>
        </w:rPr>
        <w:t>Transportation Research Record</w:t>
      </w:r>
      <w:r w:rsidR="00BE5A68" w:rsidRPr="00BE5A68">
        <w:rPr>
          <w:rFonts w:ascii="Times New Roman" w:hAnsi="Times New Roman" w:cs="Times New Roman"/>
          <w:noProof/>
          <w:sz w:val="24"/>
          <w:szCs w:val="24"/>
        </w:rPr>
        <w:t xml:space="preserve">, </w:t>
      </w:r>
      <w:r w:rsidR="00BE5A68" w:rsidRPr="00BE5A68">
        <w:rPr>
          <w:rFonts w:ascii="Times New Roman" w:hAnsi="Times New Roman" w:cs="Times New Roman"/>
          <w:i/>
          <w:iCs/>
          <w:noProof/>
          <w:sz w:val="24"/>
          <w:szCs w:val="24"/>
        </w:rPr>
        <w:t>534</w:t>
      </w:r>
      <w:r w:rsidR="00BE5A68" w:rsidRPr="00BE5A68">
        <w:rPr>
          <w:rFonts w:ascii="Times New Roman" w:hAnsi="Times New Roman" w:cs="Times New Roman"/>
          <w:noProof/>
          <w:sz w:val="24"/>
          <w:szCs w:val="24"/>
        </w:rPr>
        <w:t>(534), 38–51.</w:t>
      </w:r>
    </w:p>
    <w:p w14:paraId="37FF376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Armstrong, J. S., &amp; Overton, T. S. (1977). Estimating nonresponse bias in mail surveys. </w:t>
      </w:r>
      <w:r w:rsidRPr="00BE5A68">
        <w:rPr>
          <w:rFonts w:ascii="Times New Roman" w:hAnsi="Times New Roman" w:cs="Times New Roman"/>
          <w:i/>
          <w:iCs/>
          <w:noProof/>
          <w:sz w:val="24"/>
          <w:szCs w:val="24"/>
        </w:rPr>
        <w:t>Journal of Marketing Research</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14</w:t>
      </w:r>
      <w:r w:rsidRPr="00BE5A68">
        <w:rPr>
          <w:rFonts w:ascii="Times New Roman" w:hAnsi="Times New Roman" w:cs="Times New Roman"/>
          <w:noProof/>
          <w:sz w:val="24"/>
          <w:szCs w:val="24"/>
        </w:rPr>
        <w:t>(3), 396–402.</w:t>
      </w:r>
    </w:p>
    <w:p w14:paraId="54FCD18A"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Bowman, L. A., &amp; Turnquist, M. A. (1981). Service frequency, schedule reliability and passenger wait times at transit stops. </w:t>
      </w:r>
      <w:r w:rsidRPr="00BE5A68">
        <w:rPr>
          <w:rFonts w:ascii="Times New Roman" w:hAnsi="Times New Roman" w:cs="Times New Roman"/>
          <w:i/>
          <w:iCs/>
          <w:noProof/>
          <w:sz w:val="24"/>
          <w:szCs w:val="24"/>
        </w:rPr>
        <w:t>Transportation Research Part A: General</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15</w:t>
      </w:r>
      <w:r w:rsidRPr="00BE5A68">
        <w:rPr>
          <w:rFonts w:ascii="Times New Roman" w:hAnsi="Times New Roman" w:cs="Times New Roman"/>
          <w:noProof/>
          <w:sz w:val="24"/>
          <w:szCs w:val="24"/>
        </w:rPr>
        <w:t>(6), 465–471. https://doi.org/10.1016/0191-2607(81)90114-X</w:t>
      </w:r>
    </w:p>
    <w:p w14:paraId="01FF8FA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69</w:t>
      </w:r>
      <w:r w:rsidRPr="00BE5A68">
        <w:rPr>
          <w:rFonts w:ascii="Times New Roman" w:hAnsi="Times New Roman" w:cs="Times New Roman"/>
          <w:noProof/>
          <w:sz w:val="24"/>
          <w:szCs w:val="24"/>
        </w:rPr>
        <w:t>, 409–422. https://doi.org/10.1016/j.tra.2014.09.003</w:t>
      </w:r>
    </w:p>
    <w:p w14:paraId="4436981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Macfarlane, G. S., &amp; Watkins, K. (2015). The impact of real-time information on bus ridership in New York City. </w:t>
      </w:r>
      <w:r w:rsidRPr="00BE5A68">
        <w:rPr>
          <w:rFonts w:ascii="Times New Roman" w:hAnsi="Times New Roman" w:cs="Times New Roman"/>
          <w:i/>
          <w:iCs/>
          <w:noProof/>
          <w:sz w:val="24"/>
          <w:szCs w:val="24"/>
        </w:rPr>
        <w:t>Transportation Research Part C: Emerging Technologies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53</w:t>
      </w:r>
      <w:r w:rsidRPr="00BE5A68">
        <w:rPr>
          <w:rFonts w:ascii="Times New Roman" w:hAnsi="Times New Roman" w:cs="Times New Roman"/>
          <w:noProof/>
          <w:sz w:val="24"/>
          <w:szCs w:val="24"/>
        </w:rPr>
        <w:t>, 59–75. https://doi.org/10.1016/j.trc.2015.01.021</w:t>
      </w:r>
    </w:p>
    <w:p w14:paraId="7D757A7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Rojas, F., Zegras, P. C., Watkins, K., &amp; Robin, J. (2015). An analysis of commuter Rail real-time information in Boston.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18</w:t>
      </w:r>
      <w:r w:rsidRPr="00BE5A68">
        <w:rPr>
          <w:rFonts w:ascii="Times New Roman" w:hAnsi="Times New Roman" w:cs="Times New Roman"/>
          <w:noProof/>
          <w:sz w:val="24"/>
          <w:szCs w:val="24"/>
        </w:rPr>
        <w:t>(1), 1–20. https://doi.org/10.5038/2375-0901.18.1.1</w:t>
      </w:r>
    </w:p>
    <w:p w14:paraId="1EE7ABA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&amp; Watkins, K. (2019). A literature review of the passenger benefits of real-time transit information. </w:t>
      </w:r>
      <w:r w:rsidRPr="00BE5A68">
        <w:rPr>
          <w:rFonts w:ascii="Times New Roman" w:hAnsi="Times New Roman" w:cs="Times New Roman"/>
          <w:i/>
          <w:iCs/>
          <w:noProof/>
          <w:sz w:val="24"/>
          <w:szCs w:val="24"/>
        </w:rPr>
        <w:t>Transport Reviews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39</w:t>
      </w:r>
      <w:r w:rsidRPr="00BE5A68">
        <w:rPr>
          <w:rFonts w:ascii="Times New Roman" w:hAnsi="Times New Roman" w:cs="Times New Roman"/>
          <w:noProof/>
          <w:sz w:val="24"/>
          <w:szCs w:val="24"/>
        </w:rPr>
        <w:t>(3), 327–356. https://doi.org/10.1080/01441647.2018.1472147</w:t>
      </w:r>
    </w:p>
    <w:p w14:paraId="38B0F4B8"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lastRenderedPageBreak/>
        <w:t xml:space="preserve">Cabannes, T., Shyu, F., Porter, E., Yao, S., Wang, Y., Sangiovanni Vincentelli, M. A., … Bayen, A. M. (2018). Measuring regret in routing: assessing the impact of increased app usage. </w:t>
      </w:r>
      <w:r w:rsidRPr="00BE5A68">
        <w:rPr>
          <w:rFonts w:ascii="Times New Roman" w:hAnsi="Times New Roman" w:cs="Times New Roman"/>
          <w:i/>
          <w:iCs/>
          <w:noProof/>
          <w:sz w:val="24"/>
          <w:szCs w:val="24"/>
        </w:rPr>
        <w:t>IEEE Conference on Intelligent Transportation Systems, Proceedings, ITSC</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2018</w:t>
      </w:r>
      <w:r w:rsidRPr="00BE5A68">
        <w:rPr>
          <w:rFonts w:ascii="Times New Roman" w:hAnsi="Times New Roman" w:cs="Times New Roman"/>
          <w:noProof/>
          <w:sz w:val="24"/>
          <w:szCs w:val="24"/>
        </w:rPr>
        <w:t>-</w:t>
      </w:r>
      <w:r w:rsidRPr="00BE5A68">
        <w:rPr>
          <w:rFonts w:ascii="Times New Roman" w:hAnsi="Times New Roman" w:cs="Times New Roman"/>
          <w:i/>
          <w:iCs/>
          <w:noProof/>
          <w:sz w:val="24"/>
          <w:szCs w:val="24"/>
        </w:rPr>
        <w:t>Novem</w:t>
      </w:r>
      <w:r w:rsidRPr="00BE5A68">
        <w:rPr>
          <w:rFonts w:ascii="Times New Roman" w:hAnsi="Times New Roman" w:cs="Times New Roman"/>
          <w:noProof/>
          <w:sz w:val="24"/>
          <w:szCs w:val="24"/>
        </w:rPr>
        <w:t>, 2589–2594. https://doi.org/10.1109/ITSC.2018.8569758</w:t>
      </w:r>
    </w:p>
    <w:p w14:paraId="77A90285"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BE5A68">
        <w:rPr>
          <w:rFonts w:ascii="Times New Roman" w:hAnsi="Times New Roman" w:cs="Times New Roman"/>
          <w:i/>
          <w:iCs/>
          <w:noProof/>
          <w:sz w:val="24"/>
          <w:szCs w:val="24"/>
        </w:rPr>
        <w:t>EURO Journal on Transportation and Logistics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6</w:t>
      </w:r>
      <w:r w:rsidRPr="00BE5A68">
        <w:rPr>
          <w:rFonts w:ascii="Times New Roman" w:hAnsi="Times New Roman" w:cs="Times New Roman"/>
          <w:noProof/>
          <w:sz w:val="24"/>
          <w:szCs w:val="24"/>
        </w:rPr>
        <w:t>(3), 247–270. https://doi.org/10.1007/s13676-014-0070-4</w:t>
      </w:r>
    </w:p>
    <w:p w14:paraId="29D293B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BE5A68">
        <w:rPr>
          <w:rFonts w:ascii="Times New Roman" w:hAnsi="Times New Roman" w:cs="Times New Roman"/>
          <w:i/>
          <w:iCs/>
          <w:noProof/>
          <w:sz w:val="24"/>
          <w:szCs w:val="24"/>
        </w:rPr>
        <w:t>Transportation Research Record</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2419</w:t>
      </w:r>
      <w:r w:rsidRPr="00BE5A68">
        <w:rPr>
          <w:rFonts w:ascii="Times New Roman" w:hAnsi="Times New Roman" w:cs="Times New Roman"/>
          <w:noProof/>
          <w:sz w:val="24"/>
          <w:szCs w:val="24"/>
        </w:rPr>
        <w:t>(1), 1–10. https://doi.org/10.3114/2419-01</w:t>
      </w:r>
    </w:p>
    <w:p w14:paraId="0E78AC05"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COTA. (2013). C. E. Main. https://doi.org/10.1136/vr.f612</w:t>
      </w:r>
    </w:p>
    <w:p w14:paraId="466BF09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Dutzik, T., Madsen, T., &amp; Baxandall, P. (2013). </w:t>
      </w:r>
      <w:r w:rsidRPr="00BE5A68">
        <w:rPr>
          <w:rFonts w:ascii="Times New Roman" w:hAnsi="Times New Roman" w:cs="Times New Roman"/>
          <w:i/>
          <w:iCs/>
          <w:noProof/>
          <w:sz w:val="24"/>
          <w:szCs w:val="24"/>
        </w:rPr>
        <w:t>A new way to go: the transportation apps and vehicle-sharing tools that are giving more Americans the freedom to drive less</w:t>
      </w:r>
      <w:r w:rsidRPr="00BE5A68">
        <w:rPr>
          <w:rFonts w:ascii="Times New Roman" w:hAnsi="Times New Roman" w:cs="Times New Roman"/>
          <w:noProof/>
          <w:sz w:val="24"/>
          <w:szCs w:val="24"/>
        </w:rPr>
        <w:t>. (Fall), 54.</w:t>
      </w:r>
    </w:p>
    <w:p w14:paraId="35F8BFB8"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Dziekan, K., &amp; Vermeulen, A. (2006). Psychological effects of and design preferences for real-time information displays.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9</w:t>
      </w:r>
      <w:r w:rsidRPr="00BE5A68">
        <w:rPr>
          <w:rFonts w:ascii="Times New Roman" w:hAnsi="Times New Roman" w:cs="Times New Roman"/>
          <w:noProof/>
          <w:sz w:val="24"/>
          <w:szCs w:val="24"/>
        </w:rPr>
        <w:t>(1), 1–19. https://doi.org/10.5038/2375-0901.9.1.1</w:t>
      </w:r>
    </w:p>
    <w:p w14:paraId="22DFD5E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88</w:t>
      </w:r>
      <w:r w:rsidRPr="00BE5A68">
        <w:rPr>
          <w:rFonts w:ascii="Times New Roman" w:hAnsi="Times New Roman" w:cs="Times New Roman"/>
          <w:noProof/>
          <w:sz w:val="24"/>
          <w:szCs w:val="24"/>
        </w:rPr>
        <w:t>, 251–264. https://doi.org/10.1016/j.tra.2016.04.012</w:t>
      </w:r>
    </w:p>
    <w:p w14:paraId="001DD38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Ferris, B., Watkins, K., &amp; Borning, A. (2010). OneBusAway: Results from providing real-time arrival information for public transit. </w:t>
      </w:r>
      <w:r w:rsidRPr="00BE5A68">
        <w:rPr>
          <w:rFonts w:ascii="Times New Roman" w:hAnsi="Times New Roman" w:cs="Times New Roman"/>
          <w:i/>
          <w:iCs/>
          <w:noProof/>
          <w:sz w:val="24"/>
          <w:szCs w:val="24"/>
        </w:rPr>
        <w:t>Conference on Human Factors in Computing Systems - Proceedings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w:t>
      </w:r>
      <w:r w:rsidRPr="00BE5A68">
        <w:rPr>
          <w:rFonts w:ascii="Times New Roman" w:hAnsi="Times New Roman" w:cs="Times New Roman"/>
          <w:noProof/>
          <w:sz w:val="24"/>
          <w:szCs w:val="24"/>
        </w:rPr>
        <w:t>, 1807–1816. https://doi.org/10.1145/1753326.1753597</w:t>
      </w:r>
    </w:p>
    <w:p w14:paraId="1348253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Fonzone, A., Schmöcker, J. D., &amp; Liu, R. (2015). A Model of Bus Bunching under Reliability-based Passenger Arrival Patterns. </w:t>
      </w:r>
      <w:r w:rsidRPr="00BE5A68">
        <w:rPr>
          <w:rFonts w:ascii="Times New Roman" w:hAnsi="Times New Roman" w:cs="Times New Roman"/>
          <w:i/>
          <w:iCs/>
          <w:noProof/>
          <w:sz w:val="24"/>
          <w:szCs w:val="24"/>
        </w:rPr>
        <w:t>Transportation Research Procedia</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7</w:t>
      </w:r>
      <w:r w:rsidRPr="00BE5A68">
        <w:rPr>
          <w:rFonts w:ascii="Times New Roman" w:hAnsi="Times New Roman" w:cs="Times New Roman"/>
          <w:noProof/>
          <w:sz w:val="24"/>
          <w:szCs w:val="24"/>
        </w:rPr>
        <w:t>, 276–299. https://doi.org/10.1016/j.trpro.2015.06.015</w:t>
      </w:r>
    </w:p>
    <w:p w14:paraId="51C802D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Fries, R. N., Dunning, A. E., &amp; Chowdhury, M. A. (2011). University traveler value of potential real-time transit information.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14</w:t>
      </w:r>
      <w:r w:rsidRPr="00BE5A68">
        <w:rPr>
          <w:rFonts w:ascii="Times New Roman" w:hAnsi="Times New Roman" w:cs="Times New Roman"/>
          <w:noProof/>
          <w:sz w:val="24"/>
          <w:szCs w:val="24"/>
        </w:rPr>
        <w:t>(2), 29–50. https://doi.org/10.5038/2375-0901.14.2.2</w:t>
      </w:r>
    </w:p>
    <w:p w14:paraId="0122279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BE5A68">
        <w:rPr>
          <w:rFonts w:ascii="Times New Roman" w:hAnsi="Times New Roman" w:cs="Times New Roman"/>
          <w:i/>
          <w:iCs/>
          <w:noProof/>
          <w:sz w:val="24"/>
          <w:szCs w:val="24"/>
        </w:rPr>
        <w:t>Transportation Research Record</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2274</w:t>
      </w:r>
      <w:r w:rsidRPr="00BE5A68">
        <w:rPr>
          <w:rFonts w:ascii="Times New Roman" w:hAnsi="Times New Roman" w:cs="Times New Roman"/>
          <w:noProof/>
          <w:sz w:val="24"/>
          <w:szCs w:val="24"/>
        </w:rPr>
        <w:t>(2274), 52–60. https://doi.org/10.3141/2274-05</w:t>
      </w:r>
    </w:p>
    <w:p w14:paraId="16549E7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Gkioulou, Z. (2013). </w:t>
      </w:r>
      <w:r w:rsidRPr="00BE5A68">
        <w:rPr>
          <w:rFonts w:ascii="Times New Roman" w:hAnsi="Times New Roman" w:cs="Times New Roman"/>
          <w:i/>
          <w:iCs/>
          <w:noProof/>
          <w:sz w:val="24"/>
          <w:szCs w:val="24"/>
        </w:rPr>
        <w:t>Evaluating the impact of waiting time uncertainty on passengers´ decisions</w:t>
      </w:r>
      <w:r w:rsidRPr="00BE5A68">
        <w:rPr>
          <w:rFonts w:ascii="Times New Roman" w:hAnsi="Times New Roman" w:cs="Times New Roman"/>
          <w:noProof/>
          <w:sz w:val="24"/>
          <w:szCs w:val="24"/>
        </w:rPr>
        <w:t>.</w:t>
      </w:r>
    </w:p>
    <w:p w14:paraId="475055A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FF3013B"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Google Developers. (2018). Trip Updates. Retrieved April 8, 2019, from https://developers.google.com/transit/gtfs-realtime/guides/trip-updates</w:t>
      </w:r>
    </w:p>
    <w:p w14:paraId="58832BDE"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Goyder, J. (1986). Surveys on surveys: limitations and potentialities. </w:t>
      </w:r>
      <w:r w:rsidRPr="00BE5A68">
        <w:rPr>
          <w:rFonts w:ascii="Times New Roman" w:hAnsi="Times New Roman" w:cs="Times New Roman"/>
          <w:i/>
          <w:iCs/>
          <w:noProof/>
          <w:sz w:val="24"/>
          <w:szCs w:val="24"/>
        </w:rPr>
        <w:t>Public Opinion Quarterly</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50</w:t>
      </w:r>
      <w:r w:rsidRPr="00BE5A68">
        <w:rPr>
          <w:rFonts w:ascii="Times New Roman" w:hAnsi="Times New Roman" w:cs="Times New Roman"/>
          <w:noProof/>
          <w:sz w:val="24"/>
          <w:szCs w:val="24"/>
        </w:rPr>
        <w:t>(1), 27. https://doi.org/10.1086/268957</w:t>
      </w:r>
    </w:p>
    <w:p w14:paraId="3B36D22B"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lastRenderedPageBreak/>
        <w:t xml:space="preserve">Jolliffe, J. K., &amp; Hutchinson, T. P. (1975). Behavioural explanation of the association between bus and passenger arrivals at a bus stop. </w:t>
      </w:r>
      <w:r w:rsidRPr="00BE5A68">
        <w:rPr>
          <w:rFonts w:ascii="Times New Roman" w:hAnsi="Times New Roman" w:cs="Times New Roman"/>
          <w:i/>
          <w:iCs/>
          <w:noProof/>
          <w:sz w:val="24"/>
          <w:szCs w:val="24"/>
        </w:rPr>
        <w:t>Transportation Science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9</w:t>
      </w:r>
      <w:r w:rsidRPr="00BE5A68">
        <w:rPr>
          <w:rFonts w:ascii="Times New Roman" w:hAnsi="Times New Roman" w:cs="Times New Roman"/>
          <w:noProof/>
          <w:sz w:val="24"/>
          <w:szCs w:val="24"/>
        </w:rPr>
        <w:t>(3), 248–282. https://doi.org/10.1287/trsc.9.3.248</w:t>
      </w:r>
    </w:p>
    <w:p w14:paraId="41299263"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Larsen, O. I., &amp; Sunde, Ø. (2008). Waiting time and the role and value of information in scheduled transport. </w:t>
      </w:r>
      <w:r w:rsidRPr="00BE5A68">
        <w:rPr>
          <w:rFonts w:ascii="Times New Roman" w:hAnsi="Times New Roman" w:cs="Times New Roman"/>
          <w:i/>
          <w:iCs/>
          <w:noProof/>
          <w:sz w:val="24"/>
          <w:szCs w:val="24"/>
        </w:rPr>
        <w:t>Research in Transportation Economics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23</w:t>
      </w:r>
      <w:r w:rsidRPr="00BE5A68">
        <w:rPr>
          <w:rFonts w:ascii="Times New Roman" w:hAnsi="Times New Roman" w:cs="Times New Roman"/>
          <w:noProof/>
          <w:sz w:val="24"/>
          <w:szCs w:val="24"/>
        </w:rPr>
        <w:t>(1), 41–52. https://doi.org/10.1016/j.retrec.2008.10.005</w:t>
      </w:r>
    </w:p>
    <w:p w14:paraId="72E1C6D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BE5A68">
        <w:rPr>
          <w:rFonts w:ascii="Times New Roman" w:hAnsi="Times New Roman" w:cs="Times New Roman"/>
          <w:i/>
          <w:iCs/>
          <w:noProof/>
          <w:sz w:val="24"/>
          <w:szCs w:val="24"/>
        </w:rPr>
        <w:t>Manuscript Submitted for Publication.</w:t>
      </w:r>
    </w:p>
    <w:p w14:paraId="5A960F0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BE5A68">
        <w:rPr>
          <w:rFonts w:ascii="Times New Roman" w:hAnsi="Times New Roman" w:cs="Times New Roman"/>
          <w:i/>
          <w:iCs/>
          <w:noProof/>
          <w:sz w:val="24"/>
          <w:szCs w:val="24"/>
        </w:rPr>
        <w:t>Journal of Advanced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2017</w:t>
      </w:r>
      <w:r w:rsidRPr="00BE5A68">
        <w:rPr>
          <w:rFonts w:ascii="Times New Roman" w:hAnsi="Times New Roman" w:cs="Times New Roman"/>
          <w:noProof/>
          <w:sz w:val="24"/>
          <w:szCs w:val="24"/>
        </w:rPr>
        <w:t>. https://doi.org/10.1155/2017/8652053</w:t>
      </w:r>
    </w:p>
    <w:p w14:paraId="49CA7E9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Neuman, W. L., &amp; Robson, K. (2004). </w:t>
      </w:r>
      <w:r w:rsidRPr="00BE5A68">
        <w:rPr>
          <w:rFonts w:ascii="Times New Roman" w:hAnsi="Times New Roman" w:cs="Times New Roman"/>
          <w:i/>
          <w:iCs/>
          <w:noProof/>
          <w:sz w:val="24"/>
          <w:szCs w:val="24"/>
        </w:rPr>
        <w:t>“Basics of social research. Pearson.”</w:t>
      </w:r>
      <w:r w:rsidRPr="00BE5A68">
        <w:rPr>
          <w:rFonts w:ascii="Times New Roman" w:hAnsi="Times New Roman" w:cs="Times New Roman"/>
          <w:noProof/>
          <w:sz w:val="24"/>
          <w:szCs w:val="24"/>
        </w:rPr>
        <w:t xml:space="preserve"> Pearson Canada Toronto.</w:t>
      </w:r>
    </w:p>
    <w:p w14:paraId="78674FE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Papangelis, K., Nelson, J. D., Sripada, S., &amp; Beecroft, M. (2016). The effects of mobile real-time information on rural passengers. </w:t>
      </w:r>
      <w:r w:rsidRPr="00BE5A68">
        <w:rPr>
          <w:rFonts w:ascii="Times New Roman" w:hAnsi="Times New Roman" w:cs="Times New Roman"/>
          <w:i/>
          <w:iCs/>
          <w:noProof/>
          <w:sz w:val="24"/>
          <w:szCs w:val="24"/>
        </w:rPr>
        <w:t>Transportation Planning and Technology</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39</w:t>
      </w:r>
      <w:r w:rsidRPr="00BE5A68">
        <w:rPr>
          <w:rFonts w:ascii="Times New Roman" w:hAnsi="Times New Roman" w:cs="Times New Roman"/>
          <w:noProof/>
          <w:sz w:val="24"/>
          <w:szCs w:val="24"/>
        </w:rPr>
        <w:t>(1), 97–114. https://doi.org/10.1080/03081060.2015.1108085</w:t>
      </w:r>
    </w:p>
    <w:p w14:paraId="2E714416"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BE5A68">
        <w:rPr>
          <w:rFonts w:ascii="Times New Roman" w:hAnsi="Times New Roman" w:cs="Times New Roman"/>
          <w:i/>
          <w:iCs/>
          <w:noProof/>
          <w:sz w:val="24"/>
          <w:szCs w:val="24"/>
        </w:rPr>
        <w:t>International Journal of Geographical Information Science</w:t>
      </w:r>
      <w:r w:rsidRPr="00BE5A68">
        <w:rPr>
          <w:rFonts w:ascii="Times New Roman" w:hAnsi="Times New Roman" w:cs="Times New Roman"/>
          <w:noProof/>
          <w:sz w:val="24"/>
          <w:szCs w:val="24"/>
        </w:rPr>
        <w:t>, 1–26. https://doi.org/10.1080/13658816.2019.1608997</w:t>
      </w:r>
    </w:p>
    <w:p w14:paraId="4A4DBA83"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Reed, T. B. (1995). Reduction in the burden of waiting for public transit due to real-time schedule information: a conjoint analysis study. </w:t>
      </w:r>
      <w:r w:rsidRPr="00BE5A68">
        <w:rPr>
          <w:rFonts w:ascii="Times New Roman" w:hAnsi="Times New Roman" w:cs="Times New Roman"/>
          <w:i/>
          <w:iCs/>
          <w:noProof/>
          <w:sz w:val="24"/>
          <w:szCs w:val="24"/>
        </w:rPr>
        <w:t>Vehicle Navigation and Information Systems Conference (VNIS)</w:t>
      </w:r>
      <w:r w:rsidRPr="00BE5A68">
        <w:rPr>
          <w:rFonts w:ascii="Times New Roman" w:hAnsi="Times New Roman" w:cs="Times New Roman"/>
          <w:noProof/>
          <w:sz w:val="24"/>
          <w:szCs w:val="24"/>
        </w:rPr>
        <w:t>, 83–89. IEEE.</w:t>
      </w:r>
    </w:p>
    <w:p w14:paraId="22F9081C"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46B8EFD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Walker, J. (2012). Human transit: How clearer thinking about public transit can enrich our communities and our lives. In </w:t>
      </w:r>
      <w:r w:rsidRPr="00BE5A68">
        <w:rPr>
          <w:rFonts w:ascii="Times New Roman" w:hAnsi="Times New Roman" w:cs="Times New Roman"/>
          <w:i/>
          <w:iCs/>
          <w:noProof/>
          <w:sz w:val="24"/>
          <w:szCs w:val="24"/>
        </w:rPr>
        <w:t>Human Transit: How Clearer Thinking About Public Transit can Enrich our Communities and our Lives</w:t>
      </w:r>
      <w:r w:rsidRPr="00BE5A68">
        <w:rPr>
          <w:rFonts w:ascii="Times New Roman" w:hAnsi="Times New Roman" w:cs="Times New Roman"/>
          <w:noProof/>
          <w:sz w:val="24"/>
          <w:szCs w:val="24"/>
        </w:rPr>
        <w:t>. Island Press.</w:t>
      </w:r>
    </w:p>
    <w:p w14:paraId="3FD4F00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45</w:t>
      </w:r>
      <w:r w:rsidRPr="00BE5A68">
        <w:rPr>
          <w:rFonts w:ascii="Times New Roman" w:hAnsi="Times New Roman" w:cs="Times New Roman"/>
          <w:noProof/>
          <w:sz w:val="24"/>
          <w:szCs w:val="24"/>
        </w:rPr>
        <w:t>(8), 839–848. https://doi.org/10.1016/j.tra.2011.06.010</w:t>
      </w:r>
    </w:p>
    <w:p w14:paraId="6708305A"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rPr>
      </w:pPr>
      <w:r w:rsidRPr="00BE5A68">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BE5A68">
        <w:rPr>
          <w:rFonts w:ascii="Times New Roman" w:hAnsi="Times New Roman" w:cs="Times New Roman"/>
          <w:i/>
          <w:iCs/>
          <w:noProof/>
          <w:sz w:val="24"/>
          <w:szCs w:val="24"/>
        </w:rPr>
        <w:t>Journal of Computer-Mediated Communication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10</w:t>
      </w:r>
      <w:r w:rsidRPr="00BE5A68">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334"/>
      <w:r w:rsidR="009D6A04">
        <w:rPr>
          <w:rStyle w:val="CommentReference"/>
        </w:rPr>
        <w:commentReference w:id="334"/>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11-06T11:09:00Z" w:initials="MHJ">
    <w:p w14:paraId="54718D13" w14:textId="77777777" w:rsidR="00ED7F3C" w:rsidRDefault="00ED7F3C" w:rsidP="006550FB">
      <w:pPr>
        <w:pStyle w:val="CommentText"/>
      </w:pPr>
      <w:r>
        <w:rPr>
          <w:rStyle w:val="CommentReference"/>
        </w:rPr>
        <w:annotationRef/>
      </w:r>
      <w:r>
        <w:t>We’ll need to check if we can use this screenshot, or do we need permission</w:t>
      </w:r>
    </w:p>
  </w:comment>
  <w:comment w:id="1" w:author="Liu, Luyu" w:date="2019-11-07T17:02:00Z" w:initials="LL">
    <w:p w14:paraId="233DFFF9" w14:textId="77777777" w:rsidR="00ED7F3C" w:rsidRDefault="00ED7F3C"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ED7F3C" w:rsidRDefault="00ED7F3C" w:rsidP="006550FB">
      <w:pPr>
        <w:pStyle w:val="CommentText"/>
      </w:pPr>
    </w:p>
    <w:p w14:paraId="1F839989" w14:textId="77777777" w:rsidR="00ED7F3C" w:rsidRDefault="00ED7F3C" w:rsidP="006550FB">
      <w:pPr>
        <w:pStyle w:val="CommentText"/>
      </w:pPr>
      <w:r>
        <w:t>I quote from Wikipedia.</w:t>
      </w:r>
    </w:p>
    <w:p w14:paraId="16A5DD10" w14:textId="77777777" w:rsidR="00ED7F3C" w:rsidRDefault="00ED7F3C"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ED7F3C" w:rsidRDefault="00ED7F3C" w:rsidP="006550FB">
      <w:pPr>
        <w:pStyle w:val="CommentText"/>
      </w:pPr>
      <w:r>
        <w:t xml:space="preserve"> </w:t>
      </w:r>
    </w:p>
  </w:comment>
  <w:comment w:id="5" w:author="Miller, Harvey J." w:date="2019-11-08T13:12:00Z" w:initials="MHJ">
    <w:p w14:paraId="7B37EF0D" w14:textId="57668237" w:rsidR="00ED7F3C" w:rsidRDefault="00ED7F3C">
      <w:pPr>
        <w:pStyle w:val="CommentText"/>
      </w:pPr>
      <w:r>
        <w:rPr>
          <w:rStyle w:val="CommentReference"/>
        </w:rPr>
        <w:annotationRef/>
      </w:r>
      <w:r>
        <w:t xml:space="preserve">Shouldn’t ETA and ATA be ETD and ATD </w:t>
      </w:r>
    </w:p>
  </w:comment>
  <w:comment w:id="7" w:author="Miller, Harvey J." w:date="2019-11-08T10:37:00Z" w:initials="MHJ">
    <w:p w14:paraId="74C8879A" w14:textId="7CD332DC" w:rsidR="00ED7F3C" w:rsidRDefault="00ED7F3C">
      <w:pPr>
        <w:pStyle w:val="CommentText"/>
      </w:pPr>
      <w:r>
        <w:rPr>
          <w:rStyle w:val="CommentReference"/>
        </w:rPr>
        <w:annotationRef/>
      </w:r>
      <w:r>
        <w:t>Good call to move this section</w:t>
      </w:r>
    </w:p>
  </w:comment>
  <w:comment w:id="15" w:author="Miller, Harvey J." w:date="2019-11-11T10:43:00Z" w:initials="MHJ">
    <w:p w14:paraId="6DCC467D" w14:textId="09DC82AB" w:rsidR="00ED7F3C" w:rsidRDefault="00ED7F3C">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1" w:author="Miller, Harvey J." w:date="2019-11-11T11:03:00Z" w:initials="MHJ">
    <w:p w14:paraId="0EBB101B" w14:textId="58CECDE8" w:rsidR="00ED7F3C" w:rsidRDefault="00ED7F3C">
      <w:pPr>
        <w:pStyle w:val="CommentText"/>
      </w:pPr>
      <w:r>
        <w:rPr>
          <w:rStyle w:val="CommentReference"/>
        </w:rPr>
        <w:annotationRef/>
      </w:r>
      <w:r>
        <w:t>Can we be more specific wrt the input parameters?</w:t>
      </w:r>
    </w:p>
  </w:comment>
  <w:comment w:id="22" w:author="Liu, Luyu" w:date="2019-11-18T12:24:00Z" w:initials="LL">
    <w:p w14:paraId="1C098AC0" w14:textId="26A9D92D" w:rsidR="00ED7F3C" w:rsidRDefault="00ED7F3C">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ED7F3C" w:rsidRDefault="00ED7F3C">
      <w:pPr>
        <w:pStyle w:val="CommentText"/>
      </w:pPr>
    </w:p>
    <w:p w14:paraId="29517E3C" w14:textId="62F4D3E0" w:rsidR="00ED7F3C" w:rsidRDefault="00ED7F3C">
      <w:pPr>
        <w:pStyle w:val="CommentText"/>
      </w:pPr>
      <w:r>
        <w:t>Let’s think about this. If there is a solid reason why we should keep it, I can definitely add it.</w:t>
      </w:r>
    </w:p>
  </w:comment>
  <w:comment w:id="19" w:author="Miller, Harvey J." w:date="2019-11-11T11:19:00Z" w:initials="MHJ">
    <w:p w14:paraId="5166FA38" w14:textId="408C8D37" w:rsidR="00ED7F3C" w:rsidRDefault="00ED7F3C">
      <w:pPr>
        <w:pStyle w:val="CommentText"/>
      </w:pPr>
      <w:r>
        <w:rPr>
          <w:rStyle w:val="CommentReference"/>
        </w:rPr>
        <w:annotationRef/>
      </w:r>
      <w:r>
        <w:t>I wonder how to smooth the tension between these two paragraphs – it can be done in practice but we could only do one route.  OTOH, Moore's Law.</w:t>
      </w:r>
    </w:p>
  </w:comment>
  <w:comment w:id="20" w:author="Liu, Luyu" w:date="2019-11-18T12:23:00Z" w:initials="LL">
    <w:p w14:paraId="24FCADDF" w14:textId="67A76639" w:rsidR="00ED7F3C" w:rsidRDefault="00ED7F3C">
      <w:pPr>
        <w:pStyle w:val="CommentText"/>
      </w:pPr>
      <w:r>
        <w:rPr>
          <w:rStyle w:val="CommentReference"/>
        </w:rPr>
        <w:annotationRef/>
      </w:r>
      <w:r>
        <w:t>Made several adjustments.</w:t>
      </w:r>
    </w:p>
  </w:comment>
  <w:comment w:id="25" w:author="Miller, Harvey J." w:date="2019-11-11T12:16:00Z" w:initials="MHJ">
    <w:p w14:paraId="12EEC3A1" w14:textId="14148F58" w:rsidR="00ED7F3C" w:rsidRDefault="00ED7F3C">
      <w:pPr>
        <w:pStyle w:val="CommentText"/>
      </w:pPr>
      <w:r>
        <w:rPr>
          <w:rStyle w:val="CommentReference"/>
        </w:rPr>
        <w:annotationRef/>
      </w:r>
      <w:r>
        <w:t xml:space="preserve">Why doesn't AT have a waiting time SD and a risk mean and SD?  It should. </w:t>
      </w:r>
    </w:p>
  </w:comment>
  <w:comment w:id="24" w:author="Liu, Luyu" w:date="2019-11-11T15:12:00Z" w:initials="LL">
    <w:p w14:paraId="3DE2D40D" w14:textId="39DA1C0E" w:rsidR="00ED7F3C" w:rsidRDefault="00ED7F3C">
      <w:pPr>
        <w:pStyle w:val="CommentText"/>
      </w:pPr>
      <w:r>
        <w:rPr>
          <w:rStyle w:val="CommentReference"/>
        </w:rPr>
        <w:annotationRef/>
      </w:r>
      <w:r>
        <w:t xml:space="preserve">I added an explanation above. </w:t>
      </w:r>
    </w:p>
    <w:p w14:paraId="162C4E71" w14:textId="74321A8A" w:rsidR="00ED7F3C" w:rsidRDefault="00ED7F3C">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ED7F3C" w:rsidRDefault="00ED7F3C">
      <w:pPr>
        <w:pStyle w:val="CommentText"/>
      </w:pPr>
    </w:p>
    <w:p w14:paraId="13E42F7A" w14:textId="7F7981AA" w:rsidR="00ED7F3C" w:rsidRDefault="00ED7F3C" w:rsidP="00D704CB">
      <w:pPr>
        <w:pStyle w:val="CommentText"/>
      </w:pPr>
      <w:r>
        <w:t>So for missed risk: In the sense of my computation, AT’s missed risk is always 0, but in reality it’s definitely not.</w:t>
      </w:r>
    </w:p>
    <w:p w14:paraId="737062CC" w14:textId="77777777" w:rsidR="00ED7F3C" w:rsidRDefault="00ED7F3C" w:rsidP="00D704CB">
      <w:pPr>
        <w:pStyle w:val="CommentText"/>
      </w:pPr>
    </w:p>
    <w:p w14:paraId="57369CA8" w14:textId="749737AD" w:rsidR="00ED7F3C" w:rsidRDefault="00ED7F3C">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ED7F3C" w:rsidRDefault="00ED7F3C">
      <w:pPr>
        <w:pStyle w:val="CommentText"/>
      </w:pPr>
    </w:p>
  </w:comment>
  <w:comment w:id="28" w:author="Miller, Harvey J." w:date="2019-11-11T14:56:00Z" w:initials="MHJ">
    <w:p w14:paraId="0662E0D1" w14:textId="77777777" w:rsidR="00ED7F3C" w:rsidRDefault="00ED7F3C" w:rsidP="00774C49">
      <w:pPr>
        <w:pStyle w:val="CommentText"/>
      </w:pPr>
      <w:r>
        <w:rPr>
          <w:rStyle w:val="CommentReference"/>
        </w:rPr>
        <w:annotationRef/>
      </w:r>
      <w:r>
        <w:t>Change "Average X change rate" to "Rate of change"</w:t>
      </w:r>
    </w:p>
  </w:comment>
  <w:comment w:id="29" w:author="Miller, Harvey J." w:date="2019-11-11T13:56:00Z" w:initials="MHJ">
    <w:p w14:paraId="2A9A3DB5" w14:textId="0F1C27A7" w:rsidR="00ED7F3C" w:rsidRDefault="00ED7F3C">
      <w:pPr>
        <w:pStyle w:val="CommentText"/>
      </w:pPr>
      <w:r>
        <w:rPr>
          <w:rStyle w:val="CommentReference"/>
        </w:rPr>
        <w:annotationRef/>
      </w:r>
      <w:r>
        <w:t>Agree?</w:t>
      </w:r>
    </w:p>
  </w:comment>
  <w:comment w:id="31" w:author="Miller, Harvey J." w:date="2019-11-26T12:07:00Z" w:initials="MHJ">
    <w:p w14:paraId="519BE334" w14:textId="1A64C813" w:rsidR="00ED7F3C" w:rsidRDefault="00ED7F3C">
      <w:pPr>
        <w:pStyle w:val="CommentText"/>
      </w:pPr>
      <w:r>
        <w:rPr>
          <w:rStyle w:val="CommentReference"/>
        </w:rPr>
        <w:annotationRef/>
      </w:r>
      <w:r>
        <w:t>In the figure, use “PT” rather than “PT optimal “ for consistency</w:t>
      </w:r>
    </w:p>
  </w:comment>
  <w:comment w:id="33" w:author="Miller, Harvey J." w:date="2019-11-26T12:06:00Z" w:initials="MHJ">
    <w:p w14:paraId="58EC8DC1" w14:textId="1D4CE43F" w:rsidR="00ED7F3C" w:rsidRDefault="00ED7F3C">
      <w:pPr>
        <w:pStyle w:val="CommentText"/>
      </w:pPr>
      <w:r>
        <w:rPr>
          <w:rStyle w:val="CommentReference"/>
        </w:rPr>
        <w:annotationRef/>
      </w:r>
      <w:r>
        <w:t xml:space="preserve">In the figure, use “PT” rather than “PT optimal” for consistency </w:t>
      </w:r>
    </w:p>
  </w:comment>
  <w:comment w:id="35" w:author="Miller, Harvey J." w:date="2019-11-26T13:16:00Z" w:initials="MHJ">
    <w:p w14:paraId="558EDDB4" w14:textId="5EC9C955" w:rsidR="00ED7F3C" w:rsidRDefault="00ED7F3C">
      <w:pPr>
        <w:pStyle w:val="CommentText"/>
      </w:pPr>
      <w:r>
        <w:rPr>
          <w:rStyle w:val="CommentReference"/>
        </w:rPr>
        <w:annotationRef/>
      </w:r>
      <w:r>
        <w:t>What does “headway of each hour” mean?</w:t>
      </w:r>
    </w:p>
  </w:comment>
  <w:comment w:id="36" w:author="Liu, Luyu" w:date="2019-11-26T17:25:00Z" w:initials="LL">
    <w:p w14:paraId="1A1CED83" w14:textId="5FCA1AA1" w:rsidR="00ED7F3C" w:rsidRDefault="00ED7F3C">
      <w:pPr>
        <w:pStyle w:val="CommentText"/>
      </w:pPr>
      <w:r>
        <w:rPr>
          <w:rStyle w:val="CommentReference"/>
        </w:rPr>
        <w:annotationRef/>
      </w:r>
      <w:r>
        <w:t>It means the buses’ headway within each hour.</w:t>
      </w:r>
    </w:p>
    <w:p w14:paraId="676C6F5C" w14:textId="45F90EEA" w:rsidR="00ED7F3C" w:rsidRDefault="00ED7F3C">
      <w:pPr>
        <w:pStyle w:val="CommentText"/>
      </w:pPr>
    </w:p>
    <w:p w14:paraId="7EBDEF76" w14:textId="34359D7C" w:rsidR="00ED7F3C" w:rsidRDefault="00ED7F3C">
      <w:pPr>
        <w:pStyle w:val="CommentText"/>
      </w:pPr>
      <w:r>
        <w:t xml:space="preserve">I </w:t>
      </w:r>
      <w:r>
        <w:rPr>
          <w:rFonts w:hint="eastAsia"/>
        </w:rPr>
        <w:t>added</w:t>
      </w:r>
      <w:r>
        <w:t xml:space="preserve"> another sentence in the beginning of this paragraph</w:t>
      </w:r>
    </w:p>
  </w:comment>
  <w:comment w:id="37" w:author="Liu, Luyu" w:date="2019-11-27T14:55:00Z" w:initials="LL">
    <w:p w14:paraId="4609FDC6" w14:textId="5BB440E8" w:rsidR="00ED7F3C" w:rsidRDefault="00ED7F3C">
      <w:pPr>
        <w:pStyle w:val="CommentText"/>
      </w:pPr>
      <w:r>
        <w:rPr>
          <w:rStyle w:val="CommentReference"/>
        </w:rPr>
        <w:annotationRef/>
      </w:r>
      <w:r>
        <w:t>Can you understand? If not, let’s consider other way to express this.</w:t>
      </w:r>
    </w:p>
  </w:comment>
  <w:comment w:id="39" w:author="Miller, Harvey J." w:date="2019-11-26T12:18:00Z" w:initials="MHJ">
    <w:p w14:paraId="7D1F3042" w14:textId="5807584F" w:rsidR="00ED7F3C" w:rsidRDefault="00ED7F3C">
      <w:pPr>
        <w:pStyle w:val="CommentText"/>
      </w:pPr>
      <w:r>
        <w:rPr>
          <w:rStyle w:val="CommentReference"/>
        </w:rPr>
        <w:annotationRef/>
      </w:r>
      <w:r>
        <w:t>Again just use PT in the figure</w:t>
      </w:r>
    </w:p>
  </w:comment>
  <w:comment w:id="42" w:author="Miller, Harvey J." w:date="2019-11-26T12:33:00Z" w:initials="MHJ">
    <w:p w14:paraId="6DBA16F2" w14:textId="1B47065D" w:rsidR="00ED7F3C" w:rsidRDefault="00ED7F3C">
      <w:pPr>
        <w:pStyle w:val="CommentText"/>
      </w:pPr>
      <w:r>
        <w:rPr>
          <w:rStyle w:val="CommentReference"/>
        </w:rPr>
        <w:annotationRef/>
      </w:r>
      <w:r>
        <w:t>Same as above</w:t>
      </w:r>
    </w:p>
  </w:comment>
  <w:comment w:id="46" w:author="Miller, Harvey J." w:date="2019-11-26T14:18:00Z" w:initials="MHJ">
    <w:p w14:paraId="5D5D7A59" w14:textId="77777777" w:rsidR="00ED7F3C" w:rsidRDefault="00ED7F3C" w:rsidP="003F1A27">
      <w:pPr>
        <w:pStyle w:val="CommentText"/>
      </w:pPr>
      <w:r>
        <w:rPr>
          <w:rStyle w:val="CommentReference"/>
        </w:rPr>
        <w:annotationRef/>
      </w:r>
      <w:r>
        <w:t>Provide the distance (in meters)</w:t>
      </w:r>
    </w:p>
  </w:comment>
  <w:comment w:id="68" w:author="Miller, Harvey J." w:date="2019-11-26T13:54:00Z" w:initials="MHJ">
    <w:p w14:paraId="22E72A1F" w14:textId="77777777" w:rsidR="00ED7F3C" w:rsidRDefault="00ED7F3C" w:rsidP="00591497">
      <w:pPr>
        <w:pStyle w:val="CommentText"/>
      </w:pPr>
      <w:r>
        <w:rPr>
          <w:rStyle w:val="CommentReference"/>
        </w:rPr>
        <w:annotationRef/>
      </w:r>
      <w:r>
        <w:t xml:space="preserve">I don’t understand this.  </w:t>
      </w:r>
    </w:p>
  </w:comment>
  <w:comment w:id="72" w:author="Miller, Harvey J." w:date="2019-11-26T13:18:00Z" w:initials="MHJ">
    <w:p w14:paraId="26257915" w14:textId="383B8952" w:rsidR="00ED7F3C" w:rsidRDefault="00ED7F3C">
      <w:pPr>
        <w:pStyle w:val="CommentText"/>
      </w:pPr>
      <w:r>
        <w:rPr>
          <w:rStyle w:val="CommentReference"/>
        </w:rPr>
        <w:annotationRef/>
      </w:r>
      <w:r>
        <w:t>Add red ovals indicating change in headway</w:t>
      </w:r>
    </w:p>
  </w:comment>
  <w:comment w:id="78" w:author="Miller, Harvey J." w:date="2019-11-26T13:19:00Z" w:initials="MHJ">
    <w:p w14:paraId="5F0FD838" w14:textId="290C49D9" w:rsidR="00ED7F3C" w:rsidRDefault="00ED7F3C">
      <w:pPr>
        <w:pStyle w:val="CommentText"/>
      </w:pPr>
      <w:r>
        <w:rPr>
          <w:rStyle w:val="CommentReference"/>
        </w:rPr>
        <w:annotationRef/>
      </w:r>
      <w:r>
        <w:t>Rearrange this figure so it matches the figure above (leave a blank panel in the upper left corner corresponding to AT)</w:t>
      </w:r>
    </w:p>
  </w:comment>
  <w:comment w:id="91" w:author="Miller, Harvey J." w:date="2019-11-26T12:40:00Z" w:initials="MHJ">
    <w:p w14:paraId="6A291D25" w14:textId="332E8978" w:rsidR="00ED7F3C" w:rsidRDefault="00ED7F3C">
      <w:pPr>
        <w:pStyle w:val="CommentText"/>
      </w:pPr>
      <w:r>
        <w:rPr>
          <w:rStyle w:val="CommentReference"/>
        </w:rPr>
        <w:annotationRef/>
      </w:r>
      <w:r>
        <w:t>Again, just “PT” in the figure</w:t>
      </w:r>
    </w:p>
  </w:comment>
  <w:comment w:id="113" w:author="Miller, Harvey J." w:date="2019-11-26T13:54:00Z" w:initials="MHJ">
    <w:p w14:paraId="3F585A84" w14:textId="20FDFA0B" w:rsidR="00ED7F3C" w:rsidRDefault="00ED7F3C">
      <w:pPr>
        <w:pStyle w:val="CommentText"/>
      </w:pPr>
      <w:r>
        <w:rPr>
          <w:rStyle w:val="CommentReference"/>
        </w:rPr>
        <w:annotationRef/>
      </w:r>
      <w:r>
        <w:t xml:space="preserve">I don’t understand this.  </w:t>
      </w:r>
    </w:p>
  </w:comment>
  <w:comment w:id="114" w:author="Liu, Luyu" w:date="2019-11-27T20:41:00Z" w:initials="LL">
    <w:p w14:paraId="3078DC37" w14:textId="5EC1668D" w:rsidR="00ED7F3C" w:rsidRDefault="00ED7F3C">
      <w:pPr>
        <w:pStyle w:val="CommentText"/>
      </w:pPr>
      <w:r>
        <w:rPr>
          <w:rStyle w:val="CommentReference"/>
        </w:rPr>
        <w:annotationRef/>
      </w:r>
      <w:r>
        <w:t>I deleted that part.</w:t>
      </w:r>
    </w:p>
  </w:comment>
  <w:comment w:id="125" w:author="Miller, Harvey J." w:date="2019-11-26T13:23:00Z" w:initials="MHJ">
    <w:p w14:paraId="78061349" w14:textId="2D5EDECB" w:rsidR="00ED7F3C" w:rsidRDefault="00ED7F3C">
      <w:pPr>
        <w:pStyle w:val="CommentText"/>
      </w:pPr>
      <w:r>
        <w:rPr>
          <w:rStyle w:val="CommentReference"/>
        </w:rPr>
        <w:annotationRef/>
      </w:r>
      <w:r>
        <w:t>Not sure what you are trying to say here.</w:t>
      </w:r>
    </w:p>
  </w:comment>
  <w:comment w:id="212" w:author="Miller, Harvey J." w:date="2019-11-26T13:52:00Z" w:initials="MHJ">
    <w:p w14:paraId="6628AAC7" w14:textId="32E90047" w:rsidR="00ED7F3C" w:rsidRDefault="00ED7F3C">
      <w:pPr>
        <w:pStyle w:val="CommentText"/>
      </w:pPr>
      <w:r>
        <w:rPr>
          <w:rStyle w:val="CommentReference"/>
        </w:rPr>
        <w:annotationRef/>
      </w:r>
      <w:r>
        <w:t>Again, only use “PT” in the figure</w:t>
      </w:r>
    </w:p>
  </w:comment>
  <w:comment w:id="217" w:author="Miller, Harvey J." w:date="2019-11-26T13:23:00Z" w:initials="MHJ">
    <w:p w14:paraId="34292223" w14:textId="77777777" w:rsidR="00ED7F3C" w:rsidRDefault="00ED7F3C" w:rsidP="00B44330">
      <w:pPr>
        <w:pStyle w:val="CommentText"/>
      </w:pPr>
      <w:r>
        <w:rPr>
          <w:rStyle w:val="CommentReference"/>
        </w:rPr>
        <w:annotationRef/>
      </w:r>
      <w:r>
        <w:t>Not sure what you are trying to say here.</w:t>
      </w:r>
    </w:p>
  </w:comment>
  <w:comment w:id="218" w:author="Liu, Luyu" w:date="2019-11-27T17:24:00Z" w:initials="LL">
    <w:p w14:paraId="7F756F4D" w14:textId="28E99F28" w:rsidR="00ED7F3C" w:rsidRDefault="00ED7F3C">
      <w:pPr>
        <w:pStyle w:val="CommentText"/>
      </w:pPr>
      <w:r>
        <w:rPr>
          <w:rStyle w:val="CommentReference"/>
        </w:rPr>
        <w:annotationRef/>
      </w:r>
      <w:r>
        <w:t>I moved it to here and adjusted some wordings.</w:t>
      </w:r>
    </w:p>
  </w:comment>
  <w:comment w:id="219" w:author="Liu, Luyu" w:date="2019-11-27T20:31:00Z" w:initials="LL">
    <w:p w14:paraId="7FA8819E" w14:textId="178E70B9" w:rsidR="00ED7F3C" w:rsidRDefault="00ED7F3C">
      <w:pPr>
        <w:pStyle w:val="CommentText"/>
      </w:pPr>
      <w:r>
        <w:rPr>
          <w:rStyle w:val="CommentReference"/>
        </w:rPr>
        <w:annotationRef/>
      </w:r>
      <w:r>
        <w:t>I remove the  temporal part.</w:t>
      </w:r>
    </w:p>
  </w:comment>
  <w:comment w:id="331" w:author="Miller, Harvey J." w:date="2019-11-26T14:24:00Z" w:initials="MHJ">
    <w:p w14:paraId="67578CC9" w14:textId="719AC982" w:rsidR="00ED7F3C" w:rsidRDefault="00ED7F3C">
      <w:pPr>
        <w:pStyle w:val="CommentText"/>
      </w:pPr>
      <w:r>
        <w:rPr>
          <w:rStyle w:val="CommentReference"/>
        </w:rPr>
        <w:annotationRef/>
      </w:r>
      <w:r>
        <w:t>What is the difference between these two?</w:t>
      </w:r>
    </w:p>
  </w:comment>
  <w:comment w:id="332" w:author="Liu, Luyu" w:date="2019-11-27T16:50:00Z" w:initials="LL">
    <w:p w14:paraId="2E6AABCC" w14:textId="6C7CA8AF" w:rsidR="00ED7F3C" w:rsidRDefault="00ED7F3C">
      <w:pPr>
        <w:pStyle w:val="CommentText"/>
      </w:pPr>
      <w:r>
        <w:rPr>
          <w:rStyle w:val="CommentReference"/>
        </w:rPr>
        <w:annotationRef/>
      </w:r>
      <w:r>
        <w:t>One is real-time, which is the performance in the present;</w:t>
      </w:r>
    </w:p>
    <w:p w14:paraId="5FBB1A2B" w14:textId="0D978C61" w:rsidR="00ED7F3C" w:rsidRDefault="00ED7F3C">
      <w:pPr>
        <w:pStyle w:val="CommentText"/>
      </w:pPr>
      <w:r>
        <w:t>One is historical, which is the performance is the past.</w:t>
      </w:r>
    </w:p>
  </w:comment>
  <w:comment w:id="334" w:author="Miller, Harvey J." w:date="2019-11-26T14:20:00Z" w:initials="MHJ">
    <w:p w14:paraId="4E599B36" w14:textId="46E5CC4C" w:rsidR="00ED7F3C" w:rsidRDefault="00ED7F3C">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718D13" w15:done="1"/>
  <w15:commentEx w15:paraId="741E5C71" w15:paraIdParent="54718D13" w15:done="1"/>
  <w15:commentEx w15:paraId="7B37EF0D" w15:done="1"/>
  <w15:commentEx w15:paraId="74C8879A" w15:done="1"/>
  <w15:commentEx w15:paraId="6DCC467D" w15:done="1"/>
  <w15:commentEx w15:paraId="0EBB101B" w15:done="1"/>
  <w15:commentEx w15:paraId="29517E3C" w15:paraIdParent="0EBB101B" w15:done="1"/>
  <w15:commentEx w15:paraId="5166FA38" w15:done="1"/>
  <w15:commentEx w15:paraId="24FCADDF" w15:paraIdParent="5166FA38"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0"/>
  <w15:commentEx w15:paraId="7EBDEF76" w15:paraIdParent="558EDDB4" w15:done="0"/>
  <w15:commentEx w15:paraId="4609FDC6" w15:done="0"/>
  <w15:commentEx w15:paraId="7D1F3042" w15:done="1"/>
  <w15:commentEx w15:paraId="6DBA16F2" w15:done="1"/>
  <w15:commentEx w15:paraId="5D5D7A59" w15:done="0"/>
  <w15:commentEx w15:paraId="22E72A1F" w15:done="0"/>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0"/>
  <w15:commentEx w15:paraId="5FBB1A2B" w15:paraIdParent="67578CC9" w15:done="0"/>
  <w15:commentEx w15:paraId="4E599B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05866B04" w16cid:durableId="217BAFD2"/>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4D5324D2" w16cid:durableId="217BAFDA"/>
  <w16cid:commentId w16cid:paraId="7B37EF0D" w16cid:durableId="217BAFDB"/>
  <w16cid:commentId w16cid:paraId="74C8879A" w16cid:durableId="217BAFDC"/>
  <w16cid:commentId w16cid:paraId="3DFF3AA0" w16cid:durableId="217BAFDD"/>
  <w16cid:commentId w16cid:paraId="6DCC467D" w16cid:durableId="217BAFDE"/>
  <w16cid:commentId w16cid:paraId="0EBB101B" w16cid:durableId="217BAFDF"/>
  <w16cid:commentId w16cid:paraId="5166FA38" w16cid:durableId="217BAFE0"/>
  <w16cid:commentId w16cid:paraId="12EEC3A1" w16cid:durableId="217BAFE1"/>
  <w16cid:commentId w16cid:paraId="3DE2D40D" w16cid:durableId="217BAFE2"/>
  <w16cid:commentId w16cid:paraId="72EEBB8C" w16cid:durableId="217BAFE3"/>
  <w16cid:commentId w16cid:paraId="0662E0D1" w16cid:durableId="217BAFE5"/>
  <w16cid:commentId w16cid:paraId="2A9A3DB5" w16cid:durableId="217BAFE4"/>
  <w16cid:commentId w16cid:paraId="18C81544" w16cid:durableId="217BAF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408281" w14:textId="77777777" w:rsidR="00F946E1" w:rsidRDefault="00F946E1" w:rsidP="006550FB">
      <w:pPr>
        <w:spacing w:after="0" w:line="240" w:lineRule="auto"/>
      </w:pPr>
      <w:r>
        <w:separator/>
      </w:r>
    </w:p>
  </w:endnote>
  <w:endnote w:type="continuationSeparator" w:id="0">
    <w:p w14:paraId="72CB0D5F" w14:textId="77777777" w:rsidR="00F946E1" w:rsidRDefault="00F946E1"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F710ED" w14:textId="77777777" w:rsidR="00F946E1" w:rsidRDefault="00F946E1" w:rsidP="006550FB">
      <w:pPr>
        <w:spacing w:after="0" w:line="240" w:lineRule="auto"/>
      </w:pPr>
      <w:r>
        <w:separator/>
      </w:r>
    </w:p>
  </w:footnote>
  <w:footnote w:type="continuationSeparator" w:id="0">
    <w:p w14:paraId="466D6115" w14:textId="77777777" w:rsidR="00F946E1" w:rsidRDefault="00F946E1"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00F55"/>
    <w:rsid w:val="00021D1A"/>
    <w:rsid w:val="00030AFD"/>
    <w:rsid w:val="000321D6"/>
    <w:rsid w:val="00041ED0"/>
    <w:rsid w:val="0004690A"/>
    <w:rsid w:val="00053D07"/>
    <w:rsid w:val="000545CA"/>
    <w:rsid w:val="000619C8"/>
    <w:rsid w:val="00067FD4"/>
    <w:rsid w:val="000819D8"/>
    <w:rsid w:val="000831FD"/>
    <w:rsid w:val="000925B2"/>
    <w:rsid w:val="000A0DD4"/>
    <w:rsid w:val="000A3851"/>
    <w:rsid w:val="000A6427"/>
    <w:rsid w:val="000B39FB"/>
    <w:rsid w:val="000D0C3A"/>
    <w:rsid w:val="000D4113"/>
    <w:rsid w:val="00106F95"/>
    <w:rsid w:val="00110C7D"/>
    <w:rsid w:val="00122355"/>
    <w:rsid w:val="00123927"/>
    <w:rsid w:val="00125961"/>
    <w:rsid w:val="0013372A"/>
    <w:rsid w:val="00134131"/>
    <w:rsid w:val="001343EF"/>
    <w:rsid w:val="00153B3F"/>
    <w:rsid w:val="00157EFB"/>
    <w:rsid w:val="0016243D"/>
    <w:rsid w:val="0016636C"/>
    <w:rsid w:val="00176AB6"/>
    <w:rsid w:val="00186EE1"/>
    <w:rsid w:val="00193849"/>
    <w:rsid w:val="001A0DDD"/>
    <w:rsid w:val="001A4566"/>
    <w:rsid w:val="001B381E"/>
    <w:rsid w:val="001C3968"/>
    <w:rsid w:val="001D19D8"/>
    <w:rsid w:val="001D489C"/>
    <w:rsid w:val="00203DA0"/>
    <w:rsid w:val="0020554D"/>
    <w:rsid w:val="00206A33"/>
    <w:rsid w:val="00206F34"/>
    <w:rsid w:val="00211006"/>
    <w:rsid w:val="0021518F"/>
    <w:rsid w:val="002211E9"/>
    <w:rsid w:val="00222293"/>
    <w:rsid w:val="00226C75"/>
    <w:rsid w:val="002371AE"/>
    <w:rsid w:val="00244C3E"/>
    <w:rsid w:val="002501BF"/>
    <w:rsid w:val="00250E7E"/>
    <w:rsid w:val="00253290"/>
    <w:rsid w:val="00263F5A"/>
    <w:rsid w:val="00272D44"/>
    <w:rsid w:val="00274819"/>
    <w:rsid w:val="00283110"/>
    <w:rsid w:val="00283D20"/>
    <w:rsid w:val="002852EF"/>
    <w:rsid w:val="00291929"/>
    <w:rsid w:val="0029322E"/>
    <w:rsid w:val="00295C2B"/>
    <w:rsid w:val="002A7DAA"/>
    <w:rsid w:val="002D3C9F"/>
    <w:rsid w:val="002E009D"/>
    <w:rsid w:val="002E237C"/>
    <w:rsid w:val="002E61E4"/>
    <w:rsid w:val="002F0CDD"/>
    <w:rsid w:val="002F75D0"/>
    <w:rsid w:val="00306438"/>
    <w:rsid w:val="00306485"/>
    <w:rsid w:val="003131C1"/>
    <w:rsid w:val="0031733F"/>
    <w:rsid w:val="0032347C"/>
    <w:rsid w:val="00327821"/>
    <w:rsid w:val="00345785"/>
    <w:rsid w:val="00347F4B"/>
    <w:rsid w:val="00351DC4"/>
    <w:rsid w:val="00361FA1"/>
    <w:rsid w:val="0036214E"/>
    <w:rsid w:val="00364356"/>
    <w:rsid w:val="00370B52"/>
    <w:rsid w:val="003717AC"/>
    <w:rsid w:val="00375DA4"/>
    <w:rsid w:val="003803CA"/>
    <w:rsid w:val="0038416A"/>
    <w:rsid w:val="00385969"/>
    <w:rsid w:val="00396C89"/>
    <w:rsid w:val="003A0C66"/>
    <w:rsid w:val="003A492D"/>
    <w:rsid w:val="003A76C4"/>
    <w:rsid w:val="003B2EF7"/>
    <w:rsid w:val="003C4313"/>
    <w:rsid w:val="003D3E3B"/>
    <w:rsid w:val="003D74ED"/>
    <w:rsid w:val="003E045A"/>
    <w:rsid w:val="003F1A27"/>
    <w:rsid w:val="003F7785"/>
    <w:rsid w:val="0040511B"/>
    <w:rsid w:val="0040687A"/>
    <w:rsid w:val="00407077"/>
    <w:rsid w:val="00415B5C"/>
    <w:rsid w:val="00430864"/>
    <w:rsid w:val="004458BB"/>
    <w:rsid w:val="00451033"/>
    <w:rsid w:val="00453E0B"/>
    <w:rsid w:val="004552C1"/>
    <w:rsid w:val="004657C2"/>
    <w:rsid w:val="00473BDA"/>
    <w:rsid w:val="00480E7E"/>
    <w:rsid w:val="00482EDD"/>
    <w:rsid w:val="004906B5"/>
    <w:rsid w:val="00494C8F"/>
    <w:rsid w:val="00497F38"/>
    <w:rsid w:val="004A10A6"/>
    <w:rsid w:val="004A4D57"/>
    <w:rsid w:val="004A7F9A"/>
    <w:rsid w:val="004B0C44"/>
    <w:rsid w:val="004B4A44"/>
    <w:rsid w:val="004C032B"/>
    <w:rsid w:val="004C0488"/>
    <w:rsid w:val="004C3E38"/>
    <w:rsid w:val="004D3C3D"/>
    <w:rsid w:val="004D59F3"/>
    <w:rsid w:val="004D6113"/>
    <w:rsid w:val="004E2E1E"/>
    <w:rsid w:val="004F114F"/>
    <w:rsid w:val="004F36C7"/>
    <w:rsid w:val="004F539A"/>
    <w:rsid w:val="00502546"/>
    <w:rsid w:val="00507B6D"/>
    <w:rsid w:val="00521DE7"/>
    <w:rsid w:val="00522385"/>
    <w:rsid w:val="00522C6E"/>
    <w:rsid w:val="00526D86"/>
    <w:rsid w:val="00531192"/>
    <w:rsid w:val="00533128"/>
    <w:rsid w:val="00543ABC"/>
    <w:rsid w:val="00551FD4"/>
    <w:rsid w:val="005772AE"/>
    <w:rsid w:val="00591497"/>
    <w:rsid w:val="005915AE"/>
    <w:rsid w:val="005A01A7"/>
    <w:rsid w:val="005A1DA2"/>
    <w:rsid w:val="005B36EE"/>
    <w:rsid w:val="005C0F82"/>
    <w:rsid w:val="005D6518"/>
    <w:rsid w:val="005E0FA8"/>
    <w:rsid w:val="005F2F2B"/>
    <w:rsid w:val="005F6743"/>
    <w:rsid w:val="006052B9"/>
    <w:rsid w:val="00610D75"/>
    <w:rsid w:val="00613F2A"/>
    <w:rsid w:val="0061593E"/>
    <w:rsid w:val="006411BB"/>
    <w:rsid w:val="00642308"/>
    <w:rsid w:val="00647148"/>
    <w:rsid w:val="00654DF6"/>
    <w:rsid w:val="006550FB"/>
    <w:rsid w:val="00655D3E"/>
    <w:rsid w:val="0066051E"/>
    <w:rsid w:val="00664F31"/>
    <w:rsid w:val="00691BB4"/>
    <w:rsid w:val="006A404B"/>
    <w:rsid w:val="006D03C5"/>
    <w:rsid w:val="006D5AFB"/>
    <w:rsid w:val="006E518B"/>
    <w:rsid w:val="006E6507"/>
    <w:rsid w:val="00716E7E"/>
    <w:rsid w:val="0071750A"/>
    <w:rsid w:val="00727092"/>
    <w:rsid w:val="0074139D"/>
    <w:rsid w:val="00744EFF"/>
    <w:rsid w:val="00747B08"/>
    <w:rsid w:val="007631AA"/>
    <w:rsid w:val="00764220"/>
    <w:rsid w:val="00764E49"/>
    <w:rsid w:val="0076776E"/>
    <w:rsid w:val="00770332"/>
    <w:rsid w:val="00770D45"/>
    <w:rsid w:val="00774C49"/>
    <w:rsid w:val="00783AC3"/>
    <w:rsid w:val="0078784C"/>
    <w:rsid w:val="007964AD"/>
    <w:rsid w:val="007A298B"/>
    <w:rsid w:val="007A4F44"/>
    <w:rsid w:val="007B087E"/>
    <w:rsid w:val="007B318F"/>
    <w:rsid w:val="007B3E89"/>
    <w:rsid w:val="007B4D4D"/>
    <w:rsid w:val="007B5281"/>
    <w:rsid w:val="007C5F37"/>
    <w:rsid w:val="007D073E"/>
    <w:rsid w:val="007D09E9"/>
    <w:rsid w:val="007F0791"/>
    <w:rsid w:val="007F135D"/>
    <w:rsid w:val="00810EED"/>
    <w:rsid w:val="00820DE8"/>
    <w:rsid w:val="00825E77"/>
    <w:rsid w:val="00830CD1"/>
    <w:rsid w:val="00840128"/>
    <w:rsid w:val="00846DD6"/>
    <w:rsid w:val="00846FF6"/>
    <w:rsid w:val="00863093"/>
    <w:rsid w:val="0087115B"/>
    <w:rsid w:val="00874EA4"/>
    <w:rsid w:val="008A4135"/>
    <w:rsid w:val="008B167C"/>
    <w:rsid w:val="008B2770"/>
    <w:rsid w:val="008B6555"/>
    <w:rsid w:val="008C1A7C"/>
    <w:rsid w:val="008C25D1"/>
    <w:rsid w:val="008C50B5"/>
    <w:rsid w:val="008D02D7"/>
    <w:rsid w:val="008D1279"/>
    <w:rsid w:val="008E0177"/>
    <w:rsid w:val="008E173D"/>
    <w:rsid w:val="008E3ACA"/>
    <w:rsid w:val="008E79D1"/>
    <w:rsid w:val="008F5D79"/>
    <w:rsid w:val="008F71EA"/>
    <w:rsid w:val="00902B48"/>
    <w:rsid w:val="00903EE6"/>
    <w:rsid w:val="0090471C"/>
    <w:rsid w:val="00907DD7"/>
    <w:rsid w:val="00910859"/>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B7776"/>
    <w:rsid w:val="009C1C2E"/>
    <w:rsid w:val="009C2E07"/>
    <w:rsid w:val="009D090D"/>
    <w:rsid w:val="009D6A04"/>
    <w:rsid w:val="009F1880"/>
    <w:rsid w:val="00A00AFF"/>
    <w:rsid w:val="00A12188"/>
    <w:rsid w:val="00A1601A"/>
    <w:rsid w:val="00A165B3"/>
    <w:rsid w:val="00A21222"/>
    <w:rsid w:val="00A360DB"/>
    <w:rsid w:val="00A40E20"/>
    <w:rsid w:val="00A4727E"/>
    <w:rsid w:val="00A50D2B"/>
    <w:rsid w:val="00A56F2C"/>
    <w:rsid w:val="00A616BD"/>
    <w:rsid w:val="00A671C8"/>
    <w:rsid w:val="00A67400"/>
    <w:rsid w:val="00A76080"/>
    <w:rsid w:val="00A87B3B"/>
    <w:rsid w:val="00AA0092"/>
    <w:rsid w:val="00AA2619"/>
    <w:rsid w:val="00AB159A"/>
    <w:rsid w:val="00AB4295"/>
    <w:rsid w:val="00AD0CEF"/>
    <w:rsid w:val="00AD7066"/>
    <w:rsid w:val="00AF1C7C"/>
    <w:rsid w:val="00AF5D99"/>
    <w:rsid w:val="00B15470"/>
    <w:rsid w:val="00B20302"/>
    <w:rsid w:val="00B2390C"/>
    <w:rsid w:val="00B44330"/>
    <w:rsid w:val="00B51F32"/>
    <w:rsid w:val="00B76536"/>
    <w:rsid w:val="00B770EE"/>
    <w:rsid w:val="00B774C3"/>
    <w:rsid w:val="00B942D8"/>
    <w:rsid w:val="00BB3EC7"/>
    <w:rsid w:val="00BC2FF2"/>
    <w:rsid w:val="00BE5A68"/>
    <w:rsid w:val="00BE78D3"/>
    <w:rsid w:val="00BF4947"/>
    <w:rsid w:val="00BF5588"/>
    <w:rsid w:val="00C033FC"/>
    <w:rsid w:val="00C0727E"/>
    <w:rsid w:val="00C21E64"/>
    <w:rsid w:val="00C24854"/>
    <w:rsid w:val="00C27406"/>
    <w:rsid w:val="00C4677A"/>
    <w:rsid w:val="00C562C2"/>
    <w:rsid w:val="00C57395"/>
    <w:rsid w:val="00C6312C"/>
    <w:rsid w:val="00C812A5"/>
    <w:rsid w:val="00C900E9"/>
    <w:rsid w:val="00C905DE"/>
    <w:rsid w:val="00CA19A2"/>
    <w:rsid w:val="00CB456C"/>
    <w:rsid w:val="00CC4C41"/>
    <w:rsid w:val="00CF319F"/>
    <w:rsid w:val="00D01535"/>
    <w:rsid w:val="00D05978"/>
    <w:rsid w:val="00D077D3"/>
    <w:rsid w:val="00D322A9"/>
    <w:rsid w:val="00D3608E"/>
    <w:rsid w:val="00D456E3"/>
    <w:rsid w:val="00D474DB"/>
    <w:rsid w:val="00D50DD6"/>
    <w:rsid w:val="00D53600"/>
    <w:rsid w:val="00D619A7"/>
    <w:rsid w:val="00D622FE"/>
    <w:rsid w:val="00D704CB"/>
    <w:rsid w:val="00D8622C"/>
    <w:rsid w:val="00D91579"/>
    <w:rsid w:val="00D972FD"/>
    <w:rsid w:val="00DB4509"/>
    <w:rsid w:val="00DE4E96"/>
    <w:rsid w:val="00DE6E9A"/>
    <w:rsid w:val="00E0434C"/>
    <w:rsid w:val="00E119ED"/>
    <w:rsid w:val="00E15888"/>
    <w:rsid w:val="00E41883"/>
    <w:rsid w:val="00E46E69"/>
    <w:rsid w:val="00E505F7"/>
    <w:rsid w:val="00E5090F"/>
    <w:rsid w:val="00E845D3"/>
    <w:rsid w:val="00E85D73"/>
    <w:rsid w:val="00E96AD4"/>
    <w:rsid w:val="00EA5C6A"/>
    <w:rsid w:val="00ED03DD"/>
    <w:rsid w:val="00ED1FBB"/>
    <w:rsid w:val="00ED7D1E"/>
    <w:rsid w:val="00ED7F3C"/>
    <w:rsid w:val="00EF21A3"/>
    <w:rsid w:val="00EF3F1A"/>
    <w:rsid w:val="00EF3FF6"/>
    <w:rsid w:val="00EF48D1"/>
    <w:rsid w:val="00EF740C"/>
    <w:rsid w:val="00F1535F"/>
    <w:rsid w:val="00F208B5"/>
    <w:rsid w:val="00F216AE"/>
    <w:rsid w:val="00F351BE"/>
    <w:rsid w:val="00F4276A"/>
    <w:rsid w:val="00F45B48"/>
    <w:rsid w:val="00F82824"/>
    <w:rsid w:val="00F832FE"/>
    <w:rsid w:val="00F852F0"/>
    <w:rsid w:val="00F86AF0"/>
    <w:rsid w:val="00F946E1"/>
    <w:rsid w:val="00F96710"/>
    <w:rsid w:val="00F97C93"/>
    <w:rsid w:val="00FB2BC3"/>
    <w:rsid w:val="00FB33A9"/>
    <w:rsid w:val="00FB746A"/>
    <w:rsid w:val="00FC4DA7"/>
    <w:rsid w:val="00FC4F8C"/>
    <w:rsid w:val="00FE2291"/>
    <w:rsid w:val="00FE6324"/>
    <w:rsid w:val="00FF0162"/>
    <w:rsid w:val="00FF295D"/>
    <w:rsid w:val="00FF4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9.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png"/><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4C3C5-5A03-4427-BDAA-E222A3632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TotalTime>
  <Pages>30</Pages>
  <Words>30047</Words>
  <Characters>171271</Characters>
  <Application>Microsoft Office Word</Application>
  <DocSecurity>0</DocSecurity>
  <Lines>1427</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94</cp:revision>
  <dcterms:created xsi:type="dcterms:W3CDTF">2019-11-22T19:51:00Z</dcterms:created>
  <dcterms:modified xsi:type="dcterms:W3CDTF">2019-11-28T02:57:00Z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