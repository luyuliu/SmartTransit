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533F1DD8" w:rsidR="006550FB" w:rsidRDefault="00177AEA" w:rsidP="006550FB">
      <w:pPr>
        <w:jc w:val="center"/>
        <w:rPr>
          <w:rFonts w:ascii="Times New Roman" w:hAnsi="Times New Roman" w:cs="Times New Roman"/>
          <w:sz w:val="32"/>
          <w:szCs w:val="24"/>
        </w:rPr>
      </w:pPr>
      <w:ins w:id="0" w:author="Miller, Harvey J." w:date="2019-12-10T13:20:00Z">
        <w:r>
          <w:rPr>
            <w:rFonts w:ascii="Times New Roman" w:hAnsi="Times New Roman" w:cs="Times New Roman"/>
            <w:sz w:val="32"/>
            <w:szCs w:val="24"/>
          </w:rPr>
          <w:t xml:space="preserve">Does </w:t>
        </w:r>
      </w:ins>
      <w:del w:id="1" w:author="Miller, Harvey J." w:date="2019-12-10T13:20:00Z">
        <w:r w:rsidR="006550FB" w:rsidDel="00177AEA">
          <w:rPr>
            <w:rFonts w:ascii="Times New Roman" w:hAnsi="Times New Roman" w:cs="Times New Roman"/>
            <w:sz w:val="32"/>
            <w:szCs w:val="24"/>
          </w:rPr>
          <w:delText xml:space="preserve">Is </w:delText>
        </w:r>
      </w:del>
      <w:r w:rsidR="006550FB" w:rsidRPr="005719F8">
        <w:rPr>
          <w:rFonts w:ascii="Times New Roman" w:hAnsi="Times New Roman" w:cs="Times New Roman"/>
          <w:sz w:val="32"/>
          <w:szCs w:val="24"/>
        </w:rPr>
        <w:t xml:space="preserve">real-time transit </w:t>
      </w:r>
      <w:r w:rsidR="006550FB">
        <w:rPr>
          <w:rFonts w:ascii="Times New Roman" w:hAnsi="Times New Roman" w:cs="Times New Roman"/>
          <w:sz w:val="32"/>
          <w:szCs w:val="24"/>
        </w:rPr>
        <w:t xml:space="preserve">information </w:t>
      </w:r>
      <w:ins w:id="2" w:author="Miller, Harvey J." w:date="2019-12-10T13:20:00Z">
        <w:r>
          <w:rPr>
            <w:rFonts w:ascii="Times New Roman" w:hAnsi="Times New Roman" w:cs="Times New Roman"/>
            <w:sz w:val="32"/>
            <w:szCs w:val="24"/>
          </w:rPr>
          <w:t>reduce waiting time</w:t>
        </w:r>
      </w:ins>
      <w:del w:id="3" w:author="Miller, Harvey J." w:date="2019-12-10T13:20:00Z">
        <w:r w:rsidR="006550FB" w:rsidDel="00177AEA">
          <w:rPr>
            <w:rFonts w:ascii="Times New Roman" w:hAnsi="Times New Roman" w:cs="Times New Roman"/>
            <w:sz w:val="32"/>
            <w:szCs w:val="24"/>
          </w:rPr>
          <w:delText>helpful</w:delText>
        </w:r>
      </w:del>
      <w:r w:rsidR="006550FB" w:rsidRPr="005719F8">
        <w:rPr>
          <w:rFonts w:ascii="Times New Roman" w:hAnsi="Times New Roman" w:cs="Times New Roman"/>
          <w:sz w:val="32"/>
          <w:szCs w:val="24"/>
        </w:rPr>
        <w:t xml:space="preserve">?  Analyzing the impacts of </w:t>
      </w:r>
      <w:r w:rsidR="006550FB">
        <w:rPr>
          <w:rFonts w:ascii="Times New Roman" w:hAnsi="Times New Roman" w:cs="Times New Roman"/>
          <w:sz w:val="32"/>
          <w:szCs w:val="24"/>
        </w:rPr>
        <w:t xml:space="preserve">public </w:t>
      </w:r>
      <w:r w:rsidR="006550FB" w:rsidRPr="005719F8">
        <w:rPr>
          <w:rFonts w:ascii="Times New Roman" w:hAnsi="Times New Roman" w:cs="Times New Roman"/>
          <w:sz w:val="32"/>
          <w:szCs w:val="24"/>
        </w:rPr>
        <w:t xml:space="preserve">transit real-time </w:t>
      </w:r>
      <w:r w:rsidR="006550FB">
        <w:rPr>
          <w:rFonts w:ascii="Times New Roman" w:hAnsi="Times New Roman" w:cs="Times New Roman"/>
          <w:sz w:val="32"/>
          <w:szCs w:val="24"/>
        </w:rPr>
        <w:t>information</w:t>
      </w:r>
      <w:r w:rsidR="006550FB" w:rsidRPr="005719F8">
        <w:rPr>
          <w:rFonts w:ascii="Times New Roman" w:hAnsi="Times New Roman" w:cs="Times New Roman"/>
          <w:sz w:val="32"/>
          <w:szCs w:val="24"/>
        </w:rPr>
        <w:t xml:space="preserve"> </w:t>
      </w:r>
      <w:ins w:id="4" w:author="Miller, Harvey J." w:date="2019-12-10T13:21:00Z">
        <w:r>
          <w:rPr>
            <w:rFonts w:ascii="Times New Roman" w:hAnsi="Times New Roman" w:cs="Times New Roman"/>
            <w:sz w:val="32"/>
            <w:szCs w:val="24"/>
          </w:rPr>
          <w:t>based on empirical transit system performance</w:t>
        </w:r>
      </w:ins>
      <w:del w:id="5" w:author="Miller, Harvey J." w:date="2019-12-10T13:20:00Z">
        <w:r w:rsidR="006550FB" w:rsidRPr="005719F8" w:rsidDel="00177AEA">
          <w:rPr>
            <w:rFonts w:ascii="Times New Roman" w:hAnsi="Times New Roman" w:cs="Times New Roman"/>
            <w:sz w:val="32"/>
            <w:szCs w:val="24"/>
          </w:rPr>
          <w:delText>on users waiting time</w:delText>
        </w:r>
      </w:del>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40FAC77E"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del w:id="6" w:author="Miller, Harvey J." w:date="2019-12-09T16:34:00Z">
        <w:r w:rsidR="00351DC4" w:rsidDel="00E108BF">
          <w:rPr>
            <w:rFonts w:ascii="Times New Roman" w:hAnsi="Times New Roman" w:cs="Times New Roman"/>
            <w:sz w:val="24"/>
            <w:szCs w:val="24"/>
          </w:rPr>
          <w:delText xml:space="preserve">first </w:delText>
        </w:r>
      </w:del>
      <w:r w:rsidR="006550FB">
        <w:rPr>
          <w:rFonts w:ascii="Times New Roman" w:hAnsi="Times New Roman" w:cs="Times New Roman"/>
          <w:sz w:val="24"/>
          <w:szCs w:val="24"/>
        </w:rPr>
        <w:t xml:space="preserve">theorize and </w:t>
      </w:r>
      <w:del w:id="7" w:author="Miller, Harvey J." w:date="2019-12-09T16:34:00Z">
        <w:r w:rsidR="006550FB" w:rsidDel="00E108BF">
          <w:rPr>
            <w:rFonts w:ascii="Times New Roman" w:hAnsi="Times New Roman" w:cs="Times New Roman"/>
            <w:sz w:val="24"/>
            <w:szCs w:val="24"/>
          </w:rPr>
          <w:delText xml:space="preserve">later </w:delText>
        </w:r>
      </w:del>
      <w:r w:rsidR="006550FB">
        <w:rPr>
          <w:rFonts w:ascii="Times New Roman" w:hAnsi="Times New Roman" w:cs="Times New Roman"/>
          <w:sz w:val="24"/>
          <w:szCs w:val="24"/>
        </w:rPr>
        <w:t>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ins w:id="8" w:author="Miller, Harvey J." w:date="2019-12-10T08:58:00Z">
        <w:r w:rsidR="00D5173A">
          <w:rPr>
            <w:rFonts w:ascii="Times New Roman" w:hAnsi="Times New Roman" w:cs="Times New Roman"/>
            <w:sz w:val="24"/>
            <w:szCs w:val="24"/>
          </w:rPr>
          <w:t>(</w:t>
        </w:r>
      </w:ins>
      <w:del w:id="9" w:author="Miller, Harvey J." w:date="2019-12-10T08:58:00Z">
        <w:r w:rsidDel="00D5173A">
          <w:rPr>
            <w:rFonts w:ascii="Times New Roman" w:hAnsi="Times New Roman" w:cs="Times New Roman"/>
            <w:sz w:val="24"/>
            <w:szCs w:val="24"/>
          </w:rPr>
          <w:delText xml:space="preserve">due to </w:delText>
        </w:r>
      </w:del>
      <w:r>
        <w:rPr>
          <w:rFonts w:ascii="Times New Roman" w:hAnsi="Times New Roman" w:cs="Times New Roman"/>
          <w:sz w:val="24"/>
          <w:szCs w:val="24"/>
        </w:rPr>
        <w:t>bus drivers compensating for being behind schedule</w:t>
      </w:r>
      <w:ins w:id="10"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ins w:id="11" w:author="Miller, Harvey J." w:date="2019-12-09T16:32:00Z">
        <w:r w:rsidR="00D5173A">
          <w:rPr>
            <w:rFonts w:ascii="Times New Roman" w:hAnsi="Times New Roman" w:cs="Times New Roman"/>
            <w:sz w:val="24"/>
            <w:szCs w:val="24"/>
          </w:rPr>
          <w:t xml:space="preserve"> (</w:t>
        </w:r>
      </w:ins>
      <w:del w:id="12" w:author="Miller, Harvey J." w:date="2019-12-09T16:32:00Z">
        <w:r w:rsidDel="00E108BF">
          <w:rPr>
            <w:rFonts w:ascii="Times New Roman" w:hAnsi="Times New Roman" w:cs="Times New Roman"/>
            <w:sz w:val="24"/>
            <w:szCs w:val="24"/>
          </w:rPr>
          <w:delText xml:space="preserve"> </w:delText>
        </w:r>
      </w:del>
      <w:ins w:id="13" w:author="Miller, Harvey J." w:date="2019-12-09T16:32:00Z">
        <w:r w:rsidR="00E108BF">
          <w:rPr>
            <w:rFonts w:ascii="Times New Roman" w:hAnsi="Times New Roman" w:cs="Times New Roman"/>
            <w:sz w:val="24"/>
            <w:szCs w:val="24"/>
          </w:rPr>
          <w:t xml:space="preserve">an artifact of </w:t>
        </w:r>
      </w:ins>
      <w:del w:id="14" w:author="Miller, Harvey J." w:date="2019-12-09T16:32:00Z">
        <w:r w:rsidDel="00E108BF">
          <w:rPr>
            <w:rFonts w:ascii="Times New Roman" w:hAnsi="Times New Roman" w:cs="Times New Roman"/>
            <w:sz w:val="24"/>
            <w:szCs w:val="24"/>
          </w:rPr>
          <w:delText xml:space="preserve">due to </w:delText>
        </w:r>
      </w:del>
      <w:r>
        <w:rPr>
          <w:rFonts w:ascii="Times New Roman" w:hAnsi="Times New Roman" w:cs="Times New Roman"/>
          <w:sz w:val="24"/>
          <w:szCs w:val="24"/>
        </w:rPr>
        <w:t>the updat</w:t>
      </w:r>
      <w:ins w:id="15" w:author="Miller, Harvey J." w:date="2019-12-10T10:50:00Z">
        <w:r w:rsidR="008C77AC">
          <w:rPr>
            <w:rFonts w:ascii="Times New Roman" w:hAnsi="Times New Roman" w:cs="Times New Roman"/>
            <w:sz w:val="24"/>
            <w:szCs w:val="24"/>
          </w:rPr>
          <w:t>e</w:t>
        </w:r>
      </w:ins>
      <w:del w:id="16" w:author="Miller, Harvey J." w:date="2019-12-10T10:50:00Z">
        <w:r w:rsidDel="008C77AC">
          <w:rPr>
            <w:rFonts w:ascii="Times New Roman" w:hAnsi="Times New Roman" w:cs="Times New Roman"/>
            <w:sz w:val="24"/>
            <w:szCs w:val="24"/>
          </w:rPr>
          <w:delText>ing</w:delText>
        </w:r>
      </w:del>
      <w:r>
        <w:rPr>
          <w:rFonts w:ascii="Times New Roman" w:hAnsi="Times New Roman" w:cs="Times New Roman"/>
          <w:sz w:val="24"/>
          <w:szCs w:val="24"/>
        </w:rPr>
        <w:t xml:space="preserve"> frequency of RTI</w:t>
      </w:r>
      <w:del w:id="17" w:author="Miller, Harvey J." w:date="2019-12-10T08:58:00Z">
        <w:r w:rsidR="00000F55" w:rsidDel="00D5173A">
          <w:rPr>
            <w:rFonts w:ascii="Times New Roman" w:hAnsi="Times New Roman" w:cs="Times New Roman"/>
            <w:sz w:val="24"/>
            <w:szCs w:val="24"/>
          </w:rPr>
          <w:delText xml:space="preserve"> apps</w:delText>
        </w:r>
      </w:del>
      <w:ins w:id="18"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ins w:id="19" w:author="Miller, Harvey J." w:date="2019-12-09T16:38:00Z">
        <w:r w:rsidR="00E108BF">
          <w:rPr>
            <w:rFonts w:ascii="Times New Roman" w:hAnsi="Times New Roman" w:cs="Times New Roman"/>
            <w:sz w:val="24"/>
            <w:szCs w:val="24"/>
          </w:rPr>
          <w:t>W</w:t>
        </w:r>
      </w:ins>
      <w:del w:id="20" w:author="Miller, Harvey J." w:date="2019-12-09T16:33:00Z">
        <w:r w:rsidR="00747B08" w:rsidDel="00E108BF">
          <w:rPr>
            <w:rFonts w:ascii="Times New Roman" w:hAnsi="Times New Roman" w:cs="Times New Roman"/>
            <w:sz w:val="24"/>
            <w:szCs w:val="24"/>
          </w:rPr>
          <w:delText>W</w:delText>
        </w:r>
      </w:del>
      <w:r w:rsidR="00351DC4">
        <w:rPr>
          <w:rFonts w:ascii="Times New Roman" w:hAnsi="Times New Roman" w:cs="Times New Roman"/>
          <w:sz w:val="24"/>
          <w:szCs w:val="24"/>
        </w:rPr>
        <w:t xml:space="preserve">e </w:t>
      </w:r>
      <w:del w:id="21" w:author="Miller, Harvey J." w:date="2019-12-09T16:35:00Z">
        <w:r w:rsidR="00497F38" w:rsidDel="00E108BF">
          <w:rPr>
            <w:rFonts w:ascii="Times New Roman" w:hAnsi="Times New Roman" w:cs="Times New Roman"/>
            <w:sz w:val="24"/>
            <w:szCs w:val="24"/>
          </w:rPr>
          <w:delText>then</w:delText>
        </w:r>
        <w:r w:rsidR="00351DC4" w:rsidDel="00E108BF">
          <w:rPr>
            <w:rFonts w:ascii="Times New Roman" w:hAnsi="Times New Roman" w:cs="Times New Roman"/>
            <w:sz w:val="24"/>
            <w:szCs w:val="24"/>
          </w:rPr>
          <w:delText xml:space="preserve"> </w:delText>
        </w:r>
      </w:del>
      <w:r w:rsidR="00351DC4">
        <w:rPr>
          <w:rFonts w:ascii="Times New Roman" w:hAnsi="Times New Roman" w:cs="Times New Roman"/>
          <w:sz w:val="24"/>
          <w:szCs w:val="24"/>
        </w:rPr>
        <w:t xml:space="preserve">introduce five </w:t>
      </w:r>
      <w:del w:id="22" w:author="Miller, Harvey J." w:date="2019-12-09T16:35:00Z">
        <w:r w:rsidR="00351DC4" w:rsidDel="00E108BF">
          <w:rPr>
            <w:rFonts w:ascii="Times New Roman" w:hAnsi="Times New Roman" w:cs="Times New Roman"/>
            <w:sz w:val="24"/>
            <w:szCs w:val="24"/>
          </w:rPr>
          <w:delText xml:space="preserve">types of </w:delText>
        </w:r>
      </w:del>
      <w:r w:rsidR="00351DC4">
        <w:rPr>
          <w:rFonts w:ascii="Times New Roman" w:hAnsi="Times New Roman" w:cs="Times New Roman"/>
          <w:sz w:val="24"/>
          <w:szCs w:val="24"/>
        </w:rPr>
        <w:t xml:space="preserve">trip planning strategies (TPSs) </w:t>
      </w:r>
      <w:ins w:id="23" w:author="Miller, Harvey J." w:date="2019-12-09T16:35:00Z">
        <w:r w:rsidR="00E108BF">
          <w:rPr>
            <w:rFonts w:ascii="Times New Roman" w:hAnsi="Times New Roman" w:cs="Times New Roman"/>
            <w:sz w:val="24"/>
            <w:szCs w:val="24"/>
          </w:rPr>
          <w:t xml:space="preserve">that cover possible </w:t>
        </w:r>
      </w:ins>
      <w:ins w:id="24" w:author="Miller, Harvey J." w:date="2019-12-09T16:36:00Z">
        <w:r w:rsidR="00E108BF">
          <w:rPr>
            <w:rFonts w:ascii="Times New Roman" w:hAnsi="Times New Roman" w:cs="Times New Roman"/>
            <w:sz w:val="24"/>
            <w:szCs w:val="24"/>
          </w:rPr>
          <w:t>behaviors t</w:t>
        </w:r>
      </w:ins>
      <w:ins w:id="25" w:author="Miller, Harvey J." w:date="2019-12-09T16:37:00Z">
        <w:r w:rsidR="00E108BF">
          <w:rPr>
            <w:rFonts w:ascii="Times New Roman" w:hAnsi="Times New Roman" w:cs="Times New Roman"/>
            <w:sz w:val="24"/>
            <w:szCs w:val="24"/>
          </w:rPr>
          <w:t xml:space="preserve">hat ignore or use RTI in deciding when to depart home to arrive at a nearby </w:t>
        </w:r>
      </w:ins>
      <w:ins w:id="26" w:author="Miller, Harvey J." w:date="2019-12-09T16:38:00Z">
        <w:r w:rsidR="00E108BF">
          <w:rPr>
            <w:rFonts w:ascii="Times New Roman" w:hAnsi="Times New Roman" w:cs="Times New Roman"/>
            <w:sz w:val="24"/>
            <w:szCs w:val="24"/>
          </w:rPr>
          <w:t xml:space="preserve">transit </w:t>
        </w:r>
      </w:ins>
      <w:ins w:id="27" w:author="Miller, Harvey J." w:date="2019-12-09T16:37:00Z">
        <w:r w:rsidR="00E108BF">
          <w:rPr>
            <w:rFonts w:ascii="Times New Roman" w:hAnsi="Times New Roman" w:cs="Times New Roman"/>
            <w:sz w:val="24"/>
            <w:szCs w:val="24"/>
          </w:rPr>
          <w:t>stop</w:t>
        </w:r>
      </w:ins>
      <w:del w:id="28" w:author="Miller, Harvey J." w:date="2019-12-09T16:36:00Z">
        <w:r w:rsidR="00351DC4" w:rsidDel="00E108BF">
          <w:rPr>
            <w:rFonts w:ascii="Times New Roman" w:hAnsi="Times New Roman" w:cs="Times New Roman"/>
            <w:sz w:val="24"/>
            <w:szCs w:val="24"/>
          </w:rPr>
          <w:delText>for RTI</w:delText>
        </w:r>
        <w:r w:rsidR="00EF21A3" w:rsidDel="00E108BF">
          <w:rPr>
            <w:rFonts w:ascii="Times New Roman" w:hAnsi="Times New Roman" w:cs="Times New Roman"/>
            <w:sz w:val="24"/>
            <w:szCs w:val="24"/>
          </w:rPr>
          <w:delText>-based</w:delText>
        </w:r>
        <w:r w:rsidR="00351DC4" w:rsidDel="00E108BF">
          <w:rPr>
            <w:rFonts w:ascii="Times New Roman" w:hAnsi="Times New Roman" w:cs="Times New Roman"/>
            <w:sz w:val="24"/>
            <w:szCs w:val="24"/>
          </w:rPr>
          <w:delText xml:space="preserve"> and non-RTI users</w:delText>
        </w:r>
      </w:del>
      <w:r w:rsidR="00482EDD">
        <w:rPr>
          <w:rFonts w:ascii="Times New Roman" w:hAnsi="Times New Roman" w:cs="Times New Roman"/>
          <w:sz w:val="24"/>
          <w:szCs w:val="24"/>
        </w:rPr>
        <w:t xml:space="preserve">. </w:t>
      </w:r>
      <w:ins w:id="29" w:author="Miller, Harvey J." w:date="2019-12-09T16:37:00Z">
        <w:r w:rsidR="00E108BF">
          <w:rPr>
            <w:rFonts w:ascii="Times New Roman" w:hAnsi="Times New Roman" w:cs="Times New Roman"/>
            <w:sz w:val="24"/>
            <w:szCs w:val="24"/>
          </w:rPr>
          <w:t xml:space="preserve"> </w:t>
        </w:r>
      </w:ins>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w:t>
      </w:r>
      <w:del w:id="30" w:author="Miller, Harvey J." w:date="2019-12-09T16:38:00Z">
        <w:r w:rsidDel="00E108BF">
          <w:rPr>
            <w:rFonts w:ascii="Times New Roman" w:hAnsi="Times New Roman" w:cs="Times New Roman"/>
            <w:sz w:val="24"/>
            <w:szCs w:val="24"/>
          </w:rPr>
          <w:delText xml:space="preserve">a transit authority in </w:delText>
        </w:r>
      </w:del>
      <w:r>
        <w:rPr>
          <w:rFonts w:ascii="Times New Roman" w:hAnsi="Times New Roman" w:cs="Times New Roman"/>
          <w:sz w:val="24"/>
          <w:szCs w:val="24"/>
        </w:rPr>
        <w:t>a medium-sized US city</w:t>
      </w:r>
      <w:r w:rsidR="006550FB">
        <w:rPr>
          <w:rFonts w:ascii="Times New Roman" w:hAnsi="Times New Roman" w:cs="Times New Roman"/>
          <w:sz w:val="24"/>
          <w:szCs w:val="24"/>
        </w:rPr>
        <w:t xml:space="preserve">, we calculate the </w:t>
      </w:r>
      <w:ins w:id="31" w:author="Miller, Harvey J." w:date="2019-12-10T08:58:00Z">
        <w:r w:rsidR="00D5173A">
          <w:rPr>
            <w:rFonts w:ascii="Times New Roman" w:hAnsi="Times New Roman" w:cs="Times New Roman"/>
            <w:sz w:val="24"/>
            <w:szCs w:val="24"/>
          </w:rPr>
          <w:t xml:space="preserve">realized </w:t>
        </w:r>
      </w:ins>
      <w:del w:id="32" w:author="Miller, Harvey J." w:date="2019-12-10T08:58:00Z">
        <w:r w:rsidR="00AF5D99" w:rsidDel="00D5173A">
          <w:rPr>
            <w:rFonts w:ascii="Times New Roman" w:hAnsi="Times New Roman" w:cs="Times New Roman"/>
            <w:sz w:val="24"/>
            <w:szCs w:val="24"/>
          </w:rPr>
          <w:delText xml:space="preserve">empirical </w:delText>
        </w:r>
      </w:del>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 xml:space="preserve">with an optimized insurance </w:t>
      </w:r>
      <w:ins w:id="33" w:author="Miller, Harvey J." w:date="2019-12-10T08:59:00Z">
        <w:r w:rsidR="00D5173A">
          <w:rPr>
            <w:rFonts w:ascii="Times New Roman" w:hAnsi="Times New Roman" w:cs="Times New Roman"/>
            <w:sz w:val="24"/>
            <w:szCs w:val="24"/>
          </w:rPr>
          <w:t xml:space="preserve">time </w:t>
        </w:r>
      </w:ins>
      <w:r w:rsidR="003803CA" w:rsidRPr="003803CA">
        <w:rPr>
          <w:rFonts w:ascii="Times New Roman" w:hAnsi="Times New Roman" w:cs="Times New Roman"/>
          <w:sz w:val="24"/>
          <w:szCs w:val="24"/>
        </w:rPr>
        <w:t>buffer, performs roughly the same as a simple,</w:t>
      </w:r>
      <w:r w:rsidR="003803CA">
        <w:rPr>
          <w:rFonts w:ascii="Times New Roman" w:hAnsi="Times New Roman" w:cs="Times New Roman"/>
          <w:sz w:val="24"/>
          <w:szCs w:val="24"/>
        </w:rPr>
        <w:t xml:space="preserve"> follow</w:t>
      </w:r>
      <w:ins w:id="34" w:author="Miller, Harvey J." w:date="2019-12-10T08:59:00Z">
        <w:r w:rsidR="00D5173A">
          <w:rPr>
            <w:rFonts w:ascii="Times New Roman" w:hAnsi="Times New Roman" w:cs="Times New Roman"/>
            <w:sz w:val="24"/>
            <w:szCs w:val="24"/>
          </w:rPr>
          <w:t>-</w:t>
        </w:r>
      </w:ins>
      <w:del w:id="35"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the</w:t>
      </w:r>
      <w:ins w:id="36" w:author="Miller, Harvey J." w:date="2019-12-10T08:59:00Z">
        <w:r w:rsidR="00D5173A">
          <w:rPr>
            <w:rFonts w:ascii="Times New Roman" w:hAnsi="Times New Roman" w:cs="Times New Roman"/>
            <w:sz w:val="24"/>
            <w:szCs w:val="24"/>
          </w:rPr>
          <w:t>-</w:t>
        </w:r>
      </w:ins>
      <w:del w:id="37"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 xml:space="preserve">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del w:id="38" w:author="Miller, Harvey J." w:date="2019-12-09T16:39:00Z">
        <w:r w:rsidR="003803CA" w:rsidRPr="003803CA" w:rsidDel="00E108BF">
          <w:rPr>
            <w:rFonts w:ascii="Times New Roman" w:hAnsi="Times New Roman" w:cs="Times New Roman"/>
            <w:sz w:val="24"/>
            <w:szCs w:val="24"/>
          </w:rPr>
          <w:delText xml:space="preserve">These results show that although the best RTI strategy can indeed save time for certain users in certain stops and during certain hours, </w:delText>
        </w:r>
        <w:r w:rsidR="003803CA" w:rsidDel="00E108BF">
          <w:rPr>
            <w:rFonts w:ascii="Times New Roman" w:hAnsi="Times New Roman" w:cs="Times New Roman"/>
            <w:sz w:val="24"/>
            <w:szCs w:val="24"/>
          </w:rPr>
          <w:delText xml:space="preserve">it </w:delText>
        </w:r>
        <w:r w:rsidR="003803CA" w:rsidRPr="003803CA" w:rsidDel="00E108BF">
          <w:rPr>
            <w:rFonts w:ascii="Times New Roman" w:hAnsi="Times New Roman" w:cs="Times New Roman"/>
            <w:sz w:val="24"/>
            <w:szCs w:val="24"/>
          </w:rPr>
          <w:delText xml:space="preserve">cannot </w:delText>
        </w:r>
        <w:r w:rsidR="003803CA" w:rsidDel="00E108BF">
          <w:rPr>
            <w:rFonts w:ascii="Times New Roman" w:hAnsi="Times New Roman" w:cs="Times New Roman"/>
            <w:sz w:val="24"/>
            <w:szCs w:val="24"/>
          </w:rPr>
          <w:delText xml:space="preserve">globally outperform simply following the </w:delText>
        </w:r>
        <w:r w:rsidR="003803CA" w:rsidRPr="003803CA" w:rsidDel="00E108BF">
          <w:rPr>
            <w:rFonts w:ascii="Times New Roman" w:hAnsi="Times New Roman" w:cs="Times New Roman"/>
            <w:sz w:val="24"/>
            <w:szCs w:val="24"/>
          </w:rPr>
          <w:delText xml:space="preserve">schedule. </w:delText>
        </w:r>
      </w:del>
      <w:r w:rsidR="003803CA"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ins w:id="39" w:author="Miller, Harvey J." w:date="2019-12-09T16:40:00Z">
        <w:r w:rsidR="00E108BF">
          <w:rPr>
            <w:rFonts w:ascii="Times New Roman" w:hAnsi="Times New Roman" w:cs="Times New Roman"/>
            <w:sz w:val="24"/>
            <w:szCs w:val="24"/>
          </w:rPr>
          <w:t>ese results suggest limitations on claims that RTI reduces public tra</w:t>
        </w:r>
      </w:ins>
      <w:ins w:id="40" w:author="Miller, Harvey J." w:date="2019-12-09T16:41:00Z">
        <w:r w:rsidR="00E108BF">
          <w:rPr>
            <w:rFonts w:ascii="Times New Roman" w:hAnsi="Times New Roman" w:cs="Times New Roman"/>
            <w:sz w:val="24"/>
            <w:szCs w:val="24"/>
          </w:rPr>
          <w:t>nsit waiting times.</w:t>
        </w:r>
      </w:ins>
      <w:ins w:id="41" w:author="Miller, Harvey J." w:date="2019-12-09T16:40:00Z">
        <w:r w:rsidR="00E108BF">
          <w:rPr>
            <w:rFonts w:ascii="Times New Roman" w:hAnsi="Times New Roman" w:cs="Times New Roman"/>
            <w:sz w:val="24"/>
            <w:szCs w:val="24"/>
          </w:rPr>
          <w:t xml:space="preserve">  </w:t>
        </w:r>
      </w:ins>
      <w:del w:id="42" w:author="Miller, Harvey J." w:date="2019-12-09T16:40:00Z">
        <w:r w:rsidR="003803CA" w:rsidRPr="003803CA" w:rsidDel="00E108BF">
          <w:rPr>
            <w:rFonts w:ascii="Times New Roman" w:hAnsi="Times New Roman" w:cs="Times New Roman"/>
            <w:sz w:val="24"/>
            <w:szCs w:val="24"/>
          </w:rPr>
          <w:delText xml:space="preserve">is suggests that RTI could make users’ waiting time significantly longer if </w:delText>
        </w:r>
        <w:r w:rsidR="003803CA" w:rsidDel="00E108BF">
          <w:rPr>
            <w:rFonts w:ascii="Times New Roman" w:hAnsi="Times New Roman" w:cs="Times New Roman"/>
            <w:sz w:val="24"/>
            <w:szCs w:val="24"/>
          </w:rPr>
          <w:delText xml:space="preserve">RTI </w:delText>
        </w:r>
        <w:r w:rsidR="003803CA" w:rsidRPr="003803CA" w:rsidDel="00E108BF">
          <w:rPr>
            <w:rFonts w:ascii="Times New Roman" w:hAnsi="Times New Roman" w:cs="Times New Roman"/>
            <w:sz w:val="24"/>
            <w:szCs w:val="24"/>
          </w:rPr>
          <w:delText>apps are not using the appropriate trip planning strategy.</w:delText>
        </w:r>
      </w:del>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57988016"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w:t>
      </w:r>
      <w:del w:id="43" w:author="Miller, Harvey J." w:date="2019-12-09T16:43:00Z">
        <w:r w:rsidDel="00827812">
          <w:rPr>
            <w:rFonts w:ascii="Times New Roman" w:hAnsi="Times New Roman" w:cs="Times New Roman"/>
            <w:sz w:val="24"/>
            <w:szCs w:val="24"/>
          </w:rPr>
          <w:delText xml:space="preserve">data </w:delText>
        </w:r>
      </w:del>
      <w:r>
        <w:rPr>
          <w:rFonts w:ascii="Times New Roman" w:hAnsi="Times New Roman" w:cs="Times New Roman"/>
          <w:sz w:val="24"/>
          <w:szCs w:val="24"/>
        </w:rPr>
        <w:t xml:space="preserve">and sharing real-time information about transportation systems is changing how people navigate and travel through cities. </w:t>
      </w:r>
      <w:del w:id="44" w:author="Miller, Harvey J." w:date="2019-12-10T09:01:00Z">
        <w:r w:rsidDel="00BE31B1">
          <w:rPr>
            <w:rFonts w:ascii="Times New Roman" w:hAnsi="Times New Roman" w:cs="Times New Roman"/>
            <w:sz w:val="24"/>
            <w:szCs w:val="24"/>
          </w:rPr>
          <w:delText xml:space="preserve">For example, </w:delText>
        </w:r>
      </w:del>
      <w:ins w:id="45" w:author="Miller, Harvey J." w:date="2019-12-10T09:01:00Z">
        <w:r w:rsidR="00BE31B1">
          <w:rPr>
            <w:rFonts w:ascii="Times New Roman" w:hAnsi="Times New Roman" w:cs="Times New Roman"/>
            <w:sz w:val="24"/>
            <w:szCs w:val="24"/>
          </w:rPr>
          <w:t>A</w:t>
        </w:r>
      </w:ins>
      <w:del w:id="46" w:author="Miller, Harvey J." w:date="2019-12-10T09:01:00Z">
        <w:r w:rsidDel="00BE31B1">
          <w:rPr>
            <w:rFonts w:ascii="Times New Roman" w:hAnsi="Times New Roman" w:cs="Times New Roman"/>
            <w:sz w:val="24"/>
            <w:szCs w:val="24"/>
          </w:rPr>
          <w:delText>a</w:delText>
        </w:r>
      </w:del>
      <w:r>
        <w:rPr>
          <w:rFonts w:ascii="Times New Roman" w:hAnsi="Times New Roman" w:cs="Times New Roman"/>
          <w:sz w:val="24"/>
          <w:szCs w:val="24"/>
        </w:rPr>
        <w:t xml:space="preserve">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05F25960"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ins w:id="47" w:author="Miller, Harvey J." w:date="2019-12-09T16:48:00Z">
        <w:r w:rsidR="00827812">
          <w:rPr>
            <w:rFonts w:ascii="Times New Roman" w:hAnsi="Times New Roman" w:cs="Times New Roman"/>
            <w:sz w:val="24"/>
            <w:szCs w:val="24"/>
          </w:rPr>
          <w:t xml:space="preserve">arrival times to </w:t>
        </w:r>
      </w:ins>
      <w:del w:id="48" w:author="Miller, Harvey J." w:date="2019-12-09T16:48:00Z">
        <w:r w:rsidRPr="006E0EAE" w:rsidDel="00827812">
          <w:rPr>
            <w:rFonts w:ascii="Times New Roman" w:hAnsi="Times New Roman" w:cs="Times New Roman"/>
            <w:sz w:val="24"/>
            <w:szCs w:val="24"/>
          </w:rPr>
          <w:delText xml:space="preserve">delays to </w:delText>
        </w:r>
      </w:del>
      <w:del w:id="49" w:author="Miller, Harvey J." w:date="2019-12-09T16:47:00Z">
        <w:r w:rsidRPr="006E0EAE" w:rsidDel="00827812">
          <w:rPr>
            <w:rFonts w:ascii="Times New Roman" w:hAnsi="Times New Roman" w:cs="Times New Roman"/>
            <w:sz w:val="24"/>
            <w:szCs w:val="24"/>
          </w:rPr>
          <w:delText>help users to deal with this inevitable feature of public transit</w:delText>
        </w:r>
        <w:r w:rsidRPr="003E62F4" w:rsidDel="00827812">
          <w:rPr>
            <w:rFonts w:ascii="Times New Roman" w:hAnsi="Times New Roman" w:cs="Times New Roman"/>
            <w:sz w:val="24"/>
            <w:szCs w:val="24"/>
          </w:rPr>
          <w:delText xml:space="preserve"> </w:delText>
        </w:r>
      </w:del>
      <w:ins w:id="50" w:author="Miller, Harvey J." w:date="2019-12-09T16:48:00Z">
        <w:r w:rsidR="00827812">
          <w:rPr>
            <w:rFonts w:ascii="Times New Roman" w:hAnsi="Times New Roman" w:cs="Times New Roman"/>
            <w:sz w:val="24"/>
            <w:szCs w:val="24"/>
          </w:rPr>
          <w:t xml:space="preserve">make the system </w:t>
        </w:r>
      </w:ins>
      <w:ins w:id="51" w:author="Miller, Harvey J." w:date="2019-12-09T16:51:00Z">
        <w:r w:rsidR="00827812">
          <w:rPr>
            <w:rFonts w:ascii="Times New Roman" w:hAnsi="Times New Roman" w:cs="Times New Roman"/>
            <w:sz w:val="24"/>
            <w:szCs w:val="24"/>
          </w:rPr>
          <w:t xml:space="preserve">feel more </w:t>
        </w:r>
      </w:ins>
      <w:ins w:id="52" w:author="Miller, Harvey J." w:date="2019-12-09T16:48:00Z">
        <w:r w:rsidR="00827812">
          <w:rPr>
            <w:rFonts w:ascii="Times New Roman" w:hAnsi="Times New Roman" w:cs="Times New Roman"/>
            <w:sz w:val="24"/>
            <w:szCs w:val="24"/>
          </w:rPr>
          <w:t xml:space="preserve">convivial </w:t>
        </w:r>
      </w:ins>
      <w:ins w:id="53" w:author="Miller, Harvey J." w:date="2019-12-09T16:51:00Z">
        <w:r w:rsidR="00827812">
          <w:rPr>
            <w:rFonts w:ascii="Times New Roman" w:hAnsi="Times New Roman" w:cs="Times New Roman"/>
            <w:sz w:val="24"/>
            <w:szCs w:val="24"/>
          </w:rPr>
          <w:t xml:space="preserve">to users </w:t>
        </w:r>
      </w:ins>
      <w:r w:rsidRPr="003E62F4">
        <w:rPr>
          <w:rFonts w:ascii="Times New Roman" w:hAnsi="Times New Roman" w:cs="Times New Roman"/>
          <w:sz w:val="24"/>
          <w:szCs w:val="24"/>
        </w:rPr>
        <w:t xml:space="preserve">(Brakewood et al., 2014).  </w:t>
      </w:r>
      <w:ins w:id="54" w:author="Miller, Harvey J." w:date="2019-12-09T16:45:00Z">
        <w:r w:rsidR="00827812">
          <w:rPr>
            <w:rFonts w:ascii="Times New Roman" w:hAnsi="Times New Roman" w:cs="Times New Roman"/>
            <w:sz w:val="24"/>
            <w:szCs w:val="24"/>
          </w:rPr>
          <w:t xml:space="preserve">RTI </w:t>
        </w:r>
      </w:ins>
      <w:ins w:id="55" w:author="Miller, Harvey J." w:date="2019-12-09T16:46:00Z">
        <w:r w:rsidR="00827812">
          <w:rPr>
            <w:rFonts w:ascii="Times New Roman" w:hAnsi="Times New Roman" w:cs="Times New Roman"/>
            <w:sz w:val="24"/>
            <w:szCs w:val="24"/>
          </w:rPr>
          <w:t xml:space="preserve">can help </w:t>
        </w:r>
      </w:ins>
      <w:ins w:id="56" w:author="Miller, Harvey J." w:date="2019-12-09T16:45:00Z">
        <w:r w:rsidR="00827812">
          <w:rPr>
            <w:rFonts w:ascii="Times New Roman" w:hAnsi="Times New Roman" w:cs="Times New Roman"/>
            <w:sz w:val="24"/>
            <w:szCs w:val="24"/>
          </w:rPr>
          <w:t xml:space="preserve">users </w:t>
        </w:r>
      </w:ins>
      <w:del w:id="57" w:author="Miller, Harvey J." w:date="2019-12-09T16:45:00Z">
        <w:r w:rsidDel="00827812">
          <w:rPr>
            <w:rFonts w:ascii="Times New Roman" w:hAnsi="Times New Roman" w:cs="Times New Roman"/>
            <w:sz w:val="24"/>
            <w:szCs w:val="24"/>
          </w:rPr>
          <w:delText xml:space="preserve">In particular, RTI </w:delText>
        </w:r>
        <w:r w:rsidRPr="0086659E" w:rsidDel="00827812">
          <w:rPr>
            <w:rFonts w:ascii="Times New Roman" w:hAnsi="Times New Roman" w:cs="Times New Roman"/>
            <w:sz w:val="24"/>
            <w:szCs w:val="24"/>
          </w:rPr>
          <w:delText xml:space="preserve">can allow users to </w:delText>
        </w:r>
      </w:del>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ins w:id="58" w:author="Liu, Luyu" w:date="2019-12-03T19:52:00Z">
        <w:r w:rsidR="004A316C">
          <w:rPr>
            <w:rFonts w:ascii="Times New Roman" w:hAnsi="Times New Roman" w:cs="Times New Roman"/>
            <w:sz w:val="24"/>
            <w:szCs w:val="24"/>
          </w:rPr>
          <w:t>ing</w:t>
        </w:r>
      </w:ins>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59" w:author="Miller, Harvey J." w:date="2019-12-10T10:52:00Z">
        <w:r w:rsidRPr="003E62F4" w:rsidDel="008C77AC">
          <w:rPr>
            <w:rFonts w:ascii="Times New Roman" w:hAnsi="Times New Roman" w:cs="Times New Roman"/>
            <w:sz w:val="24"/>
            <w:szCs w:val="24"/>
          </w:rPr>
          <w:delText xml:space="preserve"> so as to minimize wait time</w:delText>
        </w:r>
      </w:del>
      <w:r w:rsidRPr="003E62F4">
        <w:rPr>
          <w:rFonts w:ascii="Times New Roman" w:hAnsi="Times New Roman" w:cs="Times New Roman"/>
          <w:sz w:val="24"/>
          <w:szCs w:val="24"/>
        </w:rPr>
        <w:t xml:space="preserve">.   </w:t>
      </w:r>
      <w:del w:id="60" w:author="Miller, Harvey J." w:date="2019-12-10T10:52:00Z">
        <w:r w:rsidRPr="003E62F4" w:rsidDel="008C77AC">
          <w:rPr>
            <w:rFonts w:ascii="Times New Roman" w:hAnsi="Times New Roman" w:cs="Times New Roman"/>
            <w:sz w:val="24"/>
            <w:szCs w:val="24"/>
          </w:rPr>
          <w:delText xml:space="preserve">When delay happens, </w:delText>
        </w:r>
      </w:del>
      <w:r w:rsidRPr="003E62F4">
        <w:rPr>
          <w:rFonts w:ascii="Times New Roman" w:hAnsi="Times New Roman" w:cs="Times New Roman"/>
          <w:sz w:val="24"/>
          <w:szCs w:val="24"/>
        </w:rPr>
        <w:t xml:space="preserve">RTI </w:t>
      </w:r>
      <w:del w:id="61" w:author="Miller, Harvey J." w:date="2019-12-10T10:52:00Z">
        <w:r w:rsidDel="008C77AC">
          <w:rPr>
            <w:rFonts w:ascii="Times New Roman" w:hAnsi="Times New Roman" w:cs="Times New Roman"/>
            <w:sz w:val="24"/>
            <w:szCs w:val="24"/>
          </w:rPr>
          <w:delText>app</w:delText>
        </w:r>
        <w:r w:rsidRPr="003E62F4" w:rsidDel="008C77AC">
          <w:rPr>
            <w:rFonts w:ascii="Times New Roman" w:hAnsi="Times New Roman" w:cs="Times New Roman"/>
            <w:sz w:val="24"/>
            <w:szCs w:val="24"/>
          </w:rPr>
          <w:delText xml:space="preserve"> </w:delText>
        </w:r>
      </w:del>
      <w:r w:rsidRPr="003E62F4">
        <w:rPr>
          <w:rFonts w:ascii="Times New Roman" w:hAnsi="Times New Roman" w:cs="Times New Roman"/>
          <w:sz w:val="24"/>
          <w:szCs w:val="24"/>
        </w:rPr>
        <w:t xml:space="preserve">users can access </w:t>
      </w:r>
      <w:del w:id="62" w:author="Miller, Harvey J." w:date="2019-12-10T10:53:00Z">
        <w:r w:rsidRPr="003E62F4" w:rsidDel="008C77AC">
          <w:rPr>
            <w:rFonts w:ascii="Times New Roman" w:hAnsi="Times New Roman" w:cs="Times New Roman"/>
            <w:sz w:val="24"/>
            <w:szCs w:val="24"/>
          </w:rPr>
          <w:delText xml:space="preserve">to </w:delText>
        </w:r>
      </w:del>
      <w:ins w:id="63" w:author="Miller, Harvey J." w:date="2019-12-10T10:52:00Z">
        <w:r w:rsidR="008C77AC">
          <w:rPr>
            <w:rFonts w:ascii="Times New Roman" w:hAnsi="Times New Roman" w:cs="Times New Roman"/>
            <w:sz w:val="24"/>
            <w:szCs w:val="24"/>
          </w:rPr>
          <w:t xml:space="preserve">frequently updated </w:t>
        </w:r>
      </w:ins>
      <w:ins w:id="64" w:author="Miller, Harvey J." w:date="2019-12-10T10:53:00Z">
        <w:r w:rsidR="008C77AC">
          <w:rPr>
            <w:rFonts w:ascii="Times New Roman" w:hAnsi="Times New Roman" w:cs="Times New Roman"/>
            <w:sz w:val="24"/>
            <w:szCs w:val="24"/>
          </w:rPr>
          <w:t xml:space="preserve">data on </w:t>
        </w:r>
      </w:ins>
      <w:del w:id="65" w:author="Miller, Harvey J." w:date="2019-12-10T10:52:00Z">
        <w:r w:rsidRPr="003E62F4" w:rsidDel="008C77AC">
          <w:rPr>
            <w:rFonts w:ascii="Times New Roman" w:hAnsi="Times New Roman" w:cs="Times New Roman"/>
            <w:sz w:val="24"/>
            <w:szCs w:val="24"/>
          </w:rPr>
          <w:delText>the re</w:delText>
        </w:r>
        <w:r w:rsidDel="008C77AC">
          <w:rPr>
            <w:rFonts w:ascii="Times New Roman" w:hAnsi="Times New Roman" w:cs="Times New Roman"/>
            <w:sz w:val="24"/>
            <w:szCs w:val="24"/>
          </w:rPr>
          <w:delText xml:space="preserve">al-time status of </w:delText>
        </w:r>
      </w:del>
      <w:r>
        <w:rPr>
          <w:rFonts w:ascii="Times New Roman" w:hAnsi="Times New Roman" w:cs="Times New Roman"/>
          <w:sz w:val="24"/>
          <w:szCs w:val="24"/>
        </w:rPr>
        <w:t>bus</w:t>
      </w:r>
      <w:ins w:id="66" w:author="Miller, Harvey J." w:date="2019-12-10T10:52:00Z">
        <w:r w:rsidR="008C77AC">
          <w:rPr>
            <w:rFonts w:ascii="Times New Roman" w:hAnsi="Times New Roman" w:cs="Times New Roman"/>
            <w:sz w:val="24"/>
            <w:szCs w:val="24"/>
          </w:rPr>
          <w:t xml:space="preserve"> location</w:t>
        </w:r>
      </w:ins>
      <w:del w:id="67" w:author="Miller, Harvey J." w:date="2019-12-10T10:52:00Z">
        <w:r w:rsidDel="008C77AC">
          <w:rPr>
            <w:rFonts w:ascii="Times New Roman" w:hAnsi="Times New Roman" w:cs="Times New Roman"/>
            <w:sz w:val="24"/>
            <w:szCs w:val="24"/>
          </w:rPr>
          <w:delText>es</w:delText>
        </w:r>
      </w:del>
      <w:r>
        <w:rPr>
          <w:rFonts w:ascii="Times New Roman" w:hAnsi="Times New Roman" w:cs="Times New Roman"/>
          <w:sz w:val="24"/>
          <w:szCs w:val="24"/>
        </w:rPr>
        <w:t xml:space="preserve"> and </w:t>
      </w:r>
      <w:ins w:id="68" w:author="Miller, Harvey J." w:date="2019-12-10T10:53:00Z">
        <w:r w:rsidR="008C77AC">
          <w:rPr>
            <w:rFonts w:ascii="Times New Roman" w:hAnsi="Times New Roman" w:cs="Times New Roman"/>
            <w:sz w:val="24"/>
            <w:szCs w:val="24"/>
          </w:rPr>
          <w:t xml:space="preserve">arrival times at stops, </w:t>
        </w:r>
      </w:ins>
      <w:r>
        <w:rPr>
          <w:rFonts w:ascii="Times New Roman" w:hAnsi="Times New Roman" w:cs="Times New Roman"/>
          <w:sz w:val="24"/>
          <w:szCs w:val="24"/>
        </w:rPr>
        <w:t>adjust</w:t>
      </w:r>
      <w:ins w:id="69" w:author="Miller, Harvey J." w:date="2019-12-10T10:53:00Z">
        <w:r w:rsidR="008C77AC">
          <w:rPr>
            <w:rFonts w:ascii="Times New Roman" w:hAnsi="Times New Roman" w:cs="Times New Roman"/>
            <w:sz w:val="24"/>
            <w:szCs w:val="24"/>
          </w:rPr>
          <w:t>ing</w:t>
        </w:r>
      </w:ins>
      <w:r>
        <w:rPr>
          <w:rFonts w:ascii="Times New Roman" w:hAnsi="Times New Roman" w:cs="Times New Roman"/>
          <w:sz w:val="24"/>
          <w:szCs w:val="24"/>
        </w:rPr>
        <w:t xml:space="preserve">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lang w:eastAsia="en-US"/>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70"/>
      <w:commentRangeStart w:id="71"/>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70"/>
      <w:r>
        <w:rPr>
          <w:rStyle w:val="CommentReference"/>
        </w:rPr>
        <w:commentReference w:id="70"/>
      </w:r>
      <w:commentRangeEnd w:id="71"/>
      <w:r>
        <w:rPr>
          <w:rStyle w:val="CommentReference"/>
        </w:rPr>
        <w:commentReference w:id="71"/>
      </w:r>
    </w:p>
    <w:p w14:paraId="71184CFA" w14:textId="4B4D9A91" w:rsidR="008C77AC" w:rsidRPr="008C77AC" w:rsidRDefault="006550FB" w:rsidP="008C77AC">
      <w:pPr>
        <w:ind w:firstLine="720"/>
        <w:jc w:val="both"/>
        <w:rPr>
          <w:ins w:id="72" w:author="Miller, Harvey J." w:date="2019-12-10T10:55:00Z"/>
          <w:rFonts w:ascii="Times New Roman" w:hAnsi="Times New Roman" w:cs="Times New Roman"/>
          <w:sz w:val="24"/>
          <w:szCs w:val="24"/>
        </w:rPr>
      </w:pPr>
      <w:commentRangeStart w:id="73"/>
      <w:r>
        <w:rPr>
          <w:rFonts w:ascii="Times New Roman" w:hAnsi="Times New Roman" w:cs="Times New Roman"/>
          <w:sz w:val="24"/>
          <w:szCs w:val="24"/>
        </w:rPr>
        <w:t>RTI can be especially important for systems with sparser timetable and longer headways</w:t>
      </w:r>
      <w:ins w:id="74" w:author="Miller, Harvey J." w:date="2019-12-10T10:53:00Z">
        <w:r w:rsidR="008C77AC">
          <w:rPr>
            <w:rFonts w:ascii="Times New Roman" w:hAnsi="Times New Roman" w:cs="Times New Roman"/>
            <w:sz w:val="24"/>
            <w:szCs w:val="24"/>
          </w:rPr>
          <w:t xml:space="preserve"> such as those in medium and smaller urban areas</w:t>
        </w:r>
      </w:ins>
      <w:r>
        <w:rPr>
          <w:rFonts w:ascii="Times New Roman" w:hAnsi="Times New Roman" w:cs="Times New Roman"/>
          <w:sz w:val="24"/>
          <w:szCs w:val="24"/>
        </w:rPr>
        <w:t xml:space="preserve">. </w:t>
      </w:r>
      <w:commentRangeEnd w:id="73"/>
      <w:r w:rsidR="008C77AC">
        <w:rPr>
          <w:rStyle w:val="CommentReference"/>
        </w:rPr>
        <w:commentReference w:id="73"/>
      </w:r>
      <w:moveToRangeStart w:id="75" w:author="Miller, Harvey J." w:date="2019-12-10T10:55:00Z" w:name="move26867758"/>
      <w:ins w:id="76" w:author="Miller, Harvey J." w:date="2019-12-10T10:55:00Z">
        <w:r w:rsidR="008C77AC" w:rsidRPr="008C77AC">
          <w:rPr>
            <w:rFonts w:ascii="Times New Roman" w:hAnsi="Times New Roman" w:cs="Times New Roman"/>
            <w:sz w:val="24"/>
            <w:szCs w:val="24"/>
          </w:rPr>
          <w:fldChar w:fldCharType="begin" w:fldLock="1"/>
        </w:r>
        <w:r w:rsidR="008C77AC" w:rsidRPr="008C77AC">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instrText>
        </w:r>
        <w:r w:rsidR="008C77AC" w:rsidRPr="008C77AC">
          <w:rPr>
            <w:rFonts w:ascii="Times New Roman" w:hAnsi="Times New Roman" w:cs="Times New Roman"/>
            <w:sz w:val="24"/>
            <w:szCs w:val="24"/>
          </w:rPr>
          <w:fldChar w:fldCharType="separate"/>
        </w:r>
        <w:r w:rsidR="008C77AC" w:rsidRPr="008C77AC">
          <w:rPr>
            <w:rFonts w:ascii="Times New Roman" w:hAnsi="Times New Roman" w:cs="Times New Roman"/>
            <w:sz w:val="24"/>
            <w:szCs w:val="24"/>
          </w:rPr>
          <w:t>As Walker (2012)</w:t>
        </w:r>
      </w:ins>
      <w:r w:rsidR="008C77AC" w:rsidRPr="008C77AC">
        <w:rPr>
          <w:rFonts w:ascii="Times New Roman" w:hAnsi="Times New Roman" w:cs="Times New Roman"/>
          <w:sz w:val="24"/>
          <w:szCs w:val="24"/>
        </w:rPr>
        <w:fldChar w:fldCharType="end"/>
      </w:r>
      <w:ins w:id="77" w:author="Miller, Harvey J." w:date="2019-12-10T10:55:00Z">
        <w:r w:rsidR="008C77AC" w:rsidRPr="008C77AC">
          <w:rPr>
            <w:rFonts w:ascii="Times New Roman" w:hAnsi="Times New Roman" w:cs="Times New Roman"/>
            <w:sz w:val="24"/>
            <w:szCs w:val="24"/>
          </w:rPr>
          <w:t xml:space="preserve"> argues, with publi</w:t>
        </w:r>
        <w:r w:rsidR="008C77AC">
          <w:rPr>
            <w:rFonts w:ascii="Times New Roman" w:hAnsi="Times New Roman" w:cs="Times New Roman"/>
            <w:sz w:val="24"/>
            <w:szCs w:val="24"/>
          </w:rPr>
          <w:t xml:space="preserve">c transit, frequency is freedom, but frequency is expensive.  </w:t>
        </w:r>
        <w:r w:rsidR="008C77AC" w:rsidRPr="008C77AC">
          <w:rPr>
            <w:rFonts w:ascii="Times New Roman" w:hAnsi="Times New Roman" w:cs="Times New Roman"/>
            <w:sz w:val="24"/>
            <w:szCs w:val="24"/>
          </w:rPr>
          <w:t xml:space="preserve">  </w:t>
        </w:r>
      </w:ins>
      <w:commentRangeStart w:id="78"/>
      <w:ins w:id="79" w:author="Miller, Harvey J." w:date="2019-12-10T10:56:00Z">
        <w:r w:rsidR="008C77AC">
          <w:rPr>
            <w:rFonts w:ascii="Times New Roman" w:hAnsi="Times New Roman" w:cs="Times New Roman"/>
            <w:sz w:val="24"/>
            <w:szCs w:val="24"/>
          </w:rPr>
          <w:t xml:space="preserve">In </w:t>
        </w:r>
      </w:ins>
      <w:ins w:id="80" w:author="Miller, Harvey J." w:date="2019-12-10T10:55:00Z">
        <w:r w:rsidR="008C77AC" w:rsidRPr="008C77AC">
          <w:rPr>
            <w:rFonts w:ascii="Times New Roman" w:hAnsi="Times New Roman" w:cs="Times New Roman"/>
            <w:sz w:val="24"/>
            <w:szCs w:val="24"/>
          </w:rPr>
          <w:t>public transit system</w:t>
        </w:r>
      </w:ins>
      <w:ins w:id="81" w:author="Miller, Harvey J." w:date="2019-12-10T10:56:00Z">
        <w:r w:rsidR="008C77AC">
          <w:rPr>
            <w:rFonts w:ascii="Times New Roman" w:hAnsi="Times New Roman" w:cs="Times New Roman"/>
            <w:sz w:val="24"/>
            <w:szCs w:val="24"/>
          </w:rPr>
          <w:t>s</w:t>
        </w:r>
      </w:ins>
      <w:ins w:id="82" w:author="Miller, Harvey J." w:date="2019-12-10T10:55:00Z">
        <w:r w:rsidR="008C77AC">
          <w:rPr>
            <w:rFonts w:ascii="Times New Roman" w:hAnsi="Times New Roman" w:cs="Times New Roman"/>
            <w:sz w:val="24"/>
            <w:szCs w:val="24"/>
          </w:rPr>
          <w:t xml:space="preserve"> that </w:t>
        </w:r>
        <w:r w:rsidR="008C77AC" w:rsidRPr="008C77AC">
          <w:rPr>
            <w:rFonts w:ascii="Times New Roman" w:hAnsi="Times New Roman" w:cs="Times New Roman"/>
            <w:sz w:val="24"/>
            <w:szCs w:val="24"/>
          </w:rPr>
          <w:t xml:space="preserve">cannot sustain </w:t>
        </w:r>
        <w:r w:rsidR="008C77AC" w:rsidRPr="008C77AC">
          <w:rPr>
            <w:rFonts w:ascii="Times New Roman" w:hAnsi="Times New Roman" w:cs="Times New Roman"/>
            <w:sz w:val="24"/>
            <w:szCs w:val="24"/>
          </w:rPr>
          <w:lastRenderedPageBreak/>
          <w:t>high frequency service du</w:t>
        </w:r>
        <w:r w:rsidR="008C77AC">
          <w:rPr>
            <w:rFonts w:ascii="Times New Roman" w:hAnsi="Times New Roman" w:cs="Times New Roman"/>
            <w:sz w:val="24"/>
            <w:szCs w:val="24"/>
          </w:rPr>
          <w:t>e to limited resour</w:t>
        </w:r>
      </w:ins>
      <w:ins w:id="83" w:author="Miller, Harvey J." w:date="2019-12-10T10:56:00Z">
        <w:r w:rsidR="008C77AC">
          <w:rPr>
            <w:rFonts w:ascii="Times New Roman" w:hAnsi="Times New Roman" w:cs="Times New Roman"/>
            <w:sz w:val="24"/>
            <w:szCs w:val="24"/>
          </w:rPr>
          <w:t>ces</w:t>
        </w:r>
      </w:ins>
      <w:ins w:id="84" w:author="Miller, Harvey J." w:date="2019-12-10T10:55:00Z">
        <w:r w:rsidR="008C77AC" w:rsidRPr="008C77AC">
          <w:rPr>
            <w:rFonts w:ascii="Times New Roman" w:hAnsi="Times New Roman" w:cs="Times New Roman"/>
            <w:sz w:val="24"/>
            <w:szCs w:val="24"/>
          </w:rPr>
          <w:t xml:space="preserve">, RTI can play an important role as </w:t>
        </w:r>
        <w:r w:rsidR="008C77AC">
          <w:rPr>
            <w:rFonts w:ascii="Times New Roman" w:hAnsi="Times New Roman" w:cs="Times New Roman"/>
            <w:sz w:val="24"/>
            <w:szCs w:val="24"/>
          </w:rPr>
          <w:t xml:space="preserve">a </w:t>
        </w:r>
      </w:ins>
      <w:ins w:id="85" w:author="Miller, Harvey J." w:date="2019-12-10T10:57:00Z">
        <w:r w:rsidR="008C77AC">
          <w:rPr>
            <w:rFonts w:ascii="Times New Roman" w:hAnsi="Times New Roman" w:cs="Times New Roman"/>
            <w:sz w:val="24"/>
            <w:szCs w:val="24"/>
          </w:rPr>
          <w:t>substitute to allow users to experience short waiting times despite infrequent service</w:t>
        </w:r>
      </w:ins>
      <w:ins w:id="86" w:author="Miller, Harvey J." w:date="2019-12-10T10:55:00Z">
        <w:r w:rsidR="008C77AC" w:rsidRPr="008C77AC">
          <w:rPr>
            <w:rFonts w:ascii="Times New Roman" w:hAnsi="Times New Roman" w:cs="Times New Roman"/>
            <w:sz w:val="24"/>
            <w:szCs w:val="24"/>
          </w:rPr>
          <w:t>.</w:t>
        </w:r>
      </w:ins>
      <w:ins w:id="87" w:author="Miller, Harvey J." w:date="2019-12-10T10:57:00Z">
        <w:r w:rsidR="008C77AC">
          <w:rPr>
            <w:rFonts w:ascii="Times New Roman" w:hAnsi="Times New Roman" w:cs="Times New Roman"/>
            <w:sz w:val="24"/>
            <w:szCs w:val="24"/>
          </w:rPr>
          <w:t xml:space="preserve">  In these cases, RTI </w:t>
        </w:r>
      </w:ins>
      <w:ins w:id="88" w:author="Miller, Harvey J." w:date="2019-12-10T10:58:00Z">
        <w:r w:rsidR="008C77AC">
          <w:rPr>
            <w:rFonts w:ascii="Times New Roman" w:hAnsi="Times New Roman" w:cs="Times New Roman"/>
            <w:sz w:val="24"/>
            <w:szCs w:val="24"/>
          </w:rPr>
          <w:t xml:space="preserve">may be </w:t>
        </w:r>
      </w:ins>
      <w:ins w:id="89" w:author="Miller, Harvey J." w:date="2019-12-10T10:59:00Z">
        <w:r w:rsidR="008C77AC">
          <w:rPr>
            <w:rFonts w:ascii="Times New Roman" w:hAnsi="Times New Roman" w:cs="Times New Roman"/>
            <w:sz w:val="24"/>
            <w:szCs w:val="24"/>
          </w:rPr>
          <w:t xml:space="preserve">especially </w:t>
        </w:r>
      </w:ins>
      <w:ins w:id="90" w:author="Miller, Harvey J." w:date="2019-12-10T10:58:00Z">
        <w:r w:rsidR="008C77AC">
          <w:rPr>
            <w:rFonts w:ascii="Times New Roman" w:hAnsi="Times New Roman" w:cs="Times New Roman"/>
            <w:sz w:val="24"/>
            <w:szCs w:val="24"/>
          </w:rPr>
          <w:t>cr</w:t>
        </w:r>
      </w:ins>
      <w:ins w:id="91" w:author="Miller, Harvey J." w:date="2019-12-10T10:59:00Z">
        <w:r w:rsidR="008C77AC">
          <w:rPr>
            <w:rFonts w:ascii="Times New Roman" w:hAnsi="Times New Roman" w:cs="Times New Roman"/>
            <w:sz w:val="24"/>
            <w:szCs w:val="24"/>
          </w:rPr>
          <w:t xml:space="preserve">itical </w:t>
        </w:r>
      </w:ins>
      <w:ins w:id="92" w:author="Miller, Harvey J." w:date="2019-12-10T10:58:00Z">
        <w:r w:rsidR="008C77AC">
          <w:rPr>
            <w:rFonts w:ascii="Times New Roman" w:hAnsi="Times New Roman" w:cs="Times New Roman"/>
            <w:sz w:val="24"/>
            <w:szCs w:val="24"/>
          </w:rPr>
          <w:t xml:space="preserve">to users due to time penalties associated with missing a bus on route </w:t>
        </w:r>
      </w:ins>
      <w:ins w:id="93" w:author="Miller, Harvey J." w:date="2019-12-10T10:59:00Z">
        <w:r w:rsidR="008C77AC">
          <w:rPr>
            <w:rFonts w:ascii="Times New Roman" w:hAnsi="Times New Roman" w:cs="Times New Roman"/>
            <w:sz w:val="24"/>
            <w:szCs w:val="24"/>
          </w:rPr>
          <w:t xml:space="preserve">with </w:t>
        </w:r>
      </w:ins>
      <w:ins w:id="94" w:author="Miller, Harvey J." w:date="2019-12-10T10:58:00Z">
        <w:r w:rsidR="008C77AC">
          <w:rPr>
            <w:rFonts w:ascii="Times New Roman" w:hAnsi="Times New Roman" w:cs="Times New Roman"/>
            <w:sz w:val="24"/>
            <w:szCs w:val="24"/>
          </w:rPr>
          <w:t>long headway</w:t>
        </w:r>
      </w:ins>
      <w:ins w:id="95" w:author="Miller, Harvey J." w:date="2019-12-10T10:59:00Z">
        <w:r w:rsidR="008C77AC">
          <w:rPr>
            <w:rFonts w:ascii="Times New Roman" w:hAnsi="Times New Roman" w:cs="Times New Roman"/>
            <w:sz w:val="24"/>
            <w:szCs w:val="24"/>
          </w:rPr>
          <w:t>s</w:t>
        </w:r>
      </w:ins>
      <w:ins w:id="96" w:author="Miller, Harvey J." w:date="2019-12-10T10:58:00Z">
        <w:r w:rsidR="008C77AC">
          <w:rPr>
            <w:rFonts w:ascii="Times New Roman" w:hAnsi="Times New Roman" w:cs="Times New Roman"/>
            <w:sz w:val="24"/>
            <w:szCs w:val="24"/>
          </w:rPr>
          <w:t xml:space="preserve">. </w:t>
        </w:r>
      </w:ins>
      <w:ins w:id="97" w:author="Miller, Harvey J." w:date="2019-12-10T10:55:00Z">
        <w:r w:rsidR="008C77AC" w:rsidRPr="008C77AC">
          <w:rPr>
            <w:rFonts w:ascii="Times New Roman" w:hAnsi="Times New Roman" w:cs="Times New Roman"/>
            <w:sz w:val="24"/>
            <w:szCs w:val="24"/>
          </w:rPr>
          <w:t xml:space="preserve"> </w:t>
        </w:r>
      </w:ins>
      <w:commentRangeEnd w:id="78"/>
      <w:ins w:id="98" w:author="Miller, Harvey J." w:date="2019-12-10T10:59:00Z">
        <w:r w:rsidR="008C77AC">
          <w:rPr>
            <w:rStyle w:val="CommentReference"/>
          </w:rPr>
          <w:commentReference w:id="78"/>
        </w:r>
      </w:ins>
    </w:p>
    <w:moveToRangeEnd w:id="75"/>
    <w:p w14:paraId="52036CDE" w14:textId="68895758" w:rsidR="006550FB" w:rsidDel="008C77AC" w:rsidRDefault="006550FB" w:rsidP="006550FB">
      <w:pPr>
        <w:ind w:firstLine="720"/>
        <w:jc w:val="both"/>
        <w:rPr>
          <w:del w:id="99" w:author="Miller, Harvey J." w:date="2019-12-10T10:59:00Z"/>
          <w:rFonts w:ascii="Times New Roman" w:hAnsi="Times New Roman" w:cs="Times New Roman"/>
          <w:sz w:val="24"/>
          <w:szCs w:val="24"/>
        </w:rPr>
      </w:pPr>
      <w:del w:id="100" w:author="Miller, Harvey J." w:date="2019-12-10T10:59:00Z">
        <w:r w:rsidDel="008C77AC">
          <w:rPr>
            <w:rFonts w:ascii="Times New Roman" w:hAnsi="Times New Roman" w:cs="Times New Roman"/>
            <w:sz w:val="24"/>
            <w:szCs w:val="24"/>
          </w:rPr>
          <w:delText xml:space="preserve">For example, in a system with average headway of 30 minutes, people is highly likely to care more about </w:delText>
        </w:r>
      </w:del>
      <w:del w:id="101" w:author="Miller, Harvey J." w:date="2019-12-10T10:55:00Z">
        <w:r w:rsidDel="008C77AC">
          <w:rPr>
            <w:rFonts w:ascii="Times New Roman" w:hAnsi="Times New Roman" w:cs="Times New Roman"/>
            <w:sz w:val="24"/>
            <w:szCs w:val="24"/>
          </w:rPr>
          <w:delText>getting t</w:delText>
        </w:r>
      </w:del>
      <w:del w:id="102" w:author="Miller, Harvey J." w:date="2019-12-10T10:59:00Z">
        <w:r w:rsidDel="008C77AC">
          <w:rPr>
            <w:rFonts w:ascii="Times New Roman" w:hAnsi="Times New Roman" w:cs="Times New Roman"/>
            <w:sz w:val="24"/>
            <w:szCs w:val="24"/>
          </w:rPr>
          <w:delText xml:space="preserve">he performance of a specific vehicle via </w:delText>
        </w:r>
      </w:del>
      <w:del w:id="103" w:author="Miller, Harvey J." w:date="2019-12-10T10:55:00Z">
        <w:r w:rsidDel="008C77AC">
          <w:rPr>
            <w:rFonts w:ascii="Times New Roman" w:hAnsi="Times New Roman" w:cs="Times New Roman"/>
            <w:sz w:val="24"/>
            <w:szCs w:val="24"/>
          </w:rPr>
          <w:delText>real-time information</w:delText>
        </w:r>
      </w:del>
      <w:del w:id="104" w:author="Miller, Harvey J." w:date="2019-12-10T10:59:00Z">
        <w:r w:rsidDel="008C77AC">
          <w:rPr>
            <w:rFonts w:ascii="Times New Roman" w:hAnsi="Times New Roman" w:cs="Times New Roman"/>
            <w:sz w:val="24"/>
            <w:szCs w:val="24"/>
          </w:rPr>
          <w:delText xml:space="preserve">, since the possible waiting time is significantly longer; while in a system with average headway of 2 minutes, people may not care about how a specific vehicle works, since there will be another one shortly after the bus. </w:delText>
        </w:r>
      </w:del>
      <w:moveFromRangeStart w:id="105" w:author="Miller, Harvey J." w:date="2019-12-10T10:55:00Z" w:name="move26867758"/>
      <w:moveFrom w:id="106" w:author="Miller, Harvey J." w:date="2019-12-10T10:55:00Z">
        <w:del w:id="107" w:author="Miller, Harvey J." w:date="2019-12-10T10:59:00Z">
          <w:r w:rsidDel="008C77AC">
            <w:rPr>
              <w:rFonts w:ascii="Times New Roman" w:hAnsi="Times New Roman" w:cs="Times New Roman"/>
              <w:sz w:val="24"/>
              <w:szCs w:val="24"/>
            </w:rPr>
            <w:fldChar w:fldCharType="begin" w:fldLock="1"/>
          </w:r>
          <w:r w:rsidR="000545CA" w:rsidDel="008C77AC">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r w:rsidDel="008C77AC">
            <w:rPr>
              <w:rFonts w:ascii="Times New Roman" w:hAnsi="Times New Roman" w:cs="Times New Roman"/>
              <w:sz w:val="24"/>
              <w:szCs w:val="24"/>
            </w:rPr>
            <w:fldChar w:fldCharType="separate"/>
          </w:r>
          <w:r w:rsidDel="008C77AC">
            <w:rPr>
              <w:rFonts w:ascii="Times New Roman" w:hAnsi="Times New Roman" w:cs="Times New Roman"/>
              <w:noProof/>
              <w:sz w:val="24"/>
              <w:szCs w:val="24"/>
            </w:rPr>
            <w:delText>As Walker (</w:delText>
          </w:r>
          <w:r w:rsidRPr="0004466D" w:rsidDel="008C77AC">
            <w:rPr>
              <w:rFonts w:ascii="Times New Roman" w:hAnsi="Times New Roman" w:cs="Times New Roman"/>
              <w:noProof/>
              <w:sz w:val="24"/>
              <w:szCs w:val="24"/>
            </w:rPr>
            <w:delText>2012)</w:delText>
          </w:r>
          <w:r w:rsidDel="008C77AC">
            <w:rPr>
              <w:rFonts w:ascii="Times New Roman" w:hAnsi="Times New Roman" w:cs="Times New Roman"/>
              <w:sz w:val="24"/>
              <w:szCs w:val="24"/>
            </w:rPr>
            <w:fldChar w:fldCharType="end"/>
          </w:r>
          <w:r w:rsidDel="008C77AC">
            <w:rPr>
              <w:rFonts w:ascii="Times New Roman" w:hAnsi="Times New Roman" w:cs="Times New Roman"/>
              <w:sz w:val="24"/>
              <w:szCs w:val="24"/>
            </w:rPr>
            <w:delText xml:space="preserve"> argues, with public transit, frequency is freedom.  However, in a public transit system which cannot sustain high frequency service due to limited funds and personnel, RTI can play an important role as a cheap and effective complement. </w:delText>
          </w:r>
        </w:del>
      </w:moveFrom>
      <w:moveFromRangeEnd w:id="105"/>
    </w:p>
    <w:p w14:paraId="68746E44" w14:textId="0248CD7F" w:rsidR="006550FB" w:rsidRDefault="006550FB" w:rsidP="006550FB">
      <w:pPr>
        <w:ind w:firstLine="720"/>
        <w:jc w:val="both"/>
        <w:rPr>
          <w:rFonts w:ascii="Times New Roman" w:hAnsi="Times New Roman" w:cs="Times New Roman"/>
          <w:sz w:val="24"/>
          <w:szCs w:val="24"/>
        </w:rPr>
      </w:pPr>
      <w:commentRangeStart w:id="108"/>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ins w:id="109" w:author="Miller, Harvey J." w:date="2019-12-10T11:00:00Z">
        <w:r w:rsidR="008C77AC">
          <w:rPr>
            <w:rFonts w:ascii="Times New Roman" w:hAnsi="Times New Roman" w:cs="Times New Roman"/>
            <w:sz w:val="24"/>
            <w:szCs w:val="24"/>
          </w:rPr>
          <w:t xml:space="preserve">a </w:t>
        </w:r>
      </w:ins>
      <w:r w:rsidRPr="006E0EAE">
        <w:rPr>
          <w:rFonts w:ascii="Times New Roman" w:hAnsi="Times New Roman" w:cs="Times New Roman"/>
          <w:sz w:val="24"/>
          <w:szCs w:val="24"/>
        </w:rPr>
        <w:t>user</w:t>
      </w:r>
      <w:del w:id="110" w:author="Miller, Harvey J." w:date="2019-12-10T11:00:00Z">
        <w:r w:rsidRPr="006E0EAE" w:rsidDel="008C77AC">
          <w:rPr>
            <w:rFonts w:ascii="Times New Roman" w:hAnsi="Times New Roman" w:cs="Times New Roman"/>
            <w:sz w:val="24"/>
            <w:szCs w:val="24"/>
          </w:rPr>
          <w:delText>s</w:delText>
        </w:r>
      </w:del>
      <w:r w:rsidRPr="006E0EAE">
        <w:rPr>
          <w:rFonts w:ascii="Times New Roman" w:hAnsi="Times New Roman" w:cs="Times New Roman"/>
          <w:sz w:val="24"/>
          <w:szCs w:val="24"/>
        </w:rPr>
        <w:t xml:space="preserve"> arrive</w:t>
      </w:r>
      <w:ins w:id="111" w:author="Miller, Harvey J." w:date="2019-12-10T11:00:00Z">
        <w:r w:rsidR="008C77AC">
          <w:rPr>
            <w:rFonts w:ascii="Times New Roman" w:hAnsi="Times New Roman" w:cs="Times New Roman"/>
            <w:sz w:val="24"/>
            <w:szCs w:val="24"/>
          </w:rPr>
          <w:t>s</w:t>
        </w:r>
      </w:ins>
      <w:r w:rsidRPr="006E0EAE">
        <w:rPr>
          <w:rFonts w:ascii="Times New Roman" w:hAnsi="Times New Roman" w:cs="Times New Roman"/>
          <w:sz w:val="24"/>
          <w:szCs w:val="24"/>
        </w:rPr>
        <w:t xml:space="preserve"> at </w:t>
      </w:r>
      <w:ins w:id="112" w:author="Miller, Harvey J." w:date="2019-12-10T11:00:00Z">
        <w:r w:rsidR="008C77AC">
          <w:rPr>
            <w:rFonts w:ascii="Times New Roman" w:hAnsi="Times New Roman" w:cs="Times New Roman"/>
            <w:sz w:val="24"/>
            <w:szCs w:val="24"/>
          </w:rPr>
          <w:t xml:space="preserve">a </w:t>
        </w:r>
      </w:ins>
      <w:del w:id="113" w:author="Miller, Harvey J." w:date="2019-12-10T11:00:00Z">
        <w:r w:rsidRPr="006E0EAE" w:rsidDel="008C77AC">
          <w:rPr>
            <w:rFonts w:ascii="Times New Roman" w:hAnsi="Times New Roman" w:cs="Times New Roman"/>
            <w:sz w:val="24"/>
            <w:szCs w:val="24"/>
          </w:rPr>
          <w:delText xml:space="preserve">the </w:delText>
        </w:r>
      </w:del>
      <w:r w:rsidRPr="006E0EAE">
        <w:rPr>
          <w:rFonts w:ascii="Times New Roman" w:hAnsi="Times New Roman" w:cs="Times New Roman"/>
          <w:sz w:val="24"/>
          <w:szCs w:val="24"/>
        </w:rPr>
        <w:t>stop, the bus arrives</w:t>
      </w:r>
      <w:del w:id="114" w:author="Miller, Harvey J." w:date="2019-12-09T16:52:00Z">
        <w:r w:rsidRPr="006E0EAE" w:rsidDel="00492706">
          <w:rPr>
            <w:rFonts w:ascii="Times New Roman" w:hAnsi="Times New Roman" w:cs="Times New Roman"/>
            <w:sz w:val="24"/>
            <w:szCs w:val="24"/>
          </w:rPr>
          <w:delText xml:space="preserve"> and leaves</w:delText>
        </w:r>
      </w:del>
      <w:r w:rsidRPr="006E0EAE">
        <w:rPr>
          <w:rFonts w:ascii="Times New Roman" w:hAnsi="Times New Roman" w:cs="Times New Roman"/>
          <w:sz w:val="24"/>
          <w:szCs w:val="24"/>
        </w:rPr>
        <w:t xml:space="preserve">.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ins w:id="115" w:author="Miller, Harvey J." w:date="2019-12-10T09:15:00Z">
        <w:r w:rsidR="00B93E3D">
          <w:rPr>
            <w:rFonts w:ascii="Times New Roman" w:hAnsi="Times New Roman" w:cs="Times New Roman"/>
            <w:sz w:val="24"/>
            <w:szCs w:val="24"/>
          </w:rPr>
          <w:t xml:space="preserve">After a </w:t>
        </w:r>
      </w:ins>
      <w:del w:id="116" w:author="Miller, Harvey J." w:date="2019-12-10T09:15:00Z">
        <w:r w:rsidDel="00B93E3D">
          <w:rPr>
            <w:rFonts w:ascii="Times New Roman" w:hAnsi="Times New Roman" w:cs="Times New Roman"/>
            <w:sz w:val="24"/>
            <w:szCs w:val="24"/>
          </w:rPr>
          <w:delText>D</w:delText>
        </w:r>
        <w:r w:rsidRPr="00803DCB" w:rsidDel="00B93E3D">
          <w:rPr>
            <w:rFonts w:ascii="Times New Roman" w:hAnsi="Times New Roman" w:cs="Times New Roman"/>
            <w:sz w:val="24"/>
            <w:szCs w:val="24"/>
          </w:rPr>
          <w:delText xml:space="preserve">uring the time </w:delText>
        </w:r>
      </w:del>
      <w:del w:id="117" w:author="Miller, Harvey J." w:date="2019-12-10T09:10:00Z">
        <w:r w:rsidRPr="00803DCB" w:rsidDel="00B93E3D">
          <w:rPr>
            <w:rFonts w:ascii="Times New Roman" w:hAnsi="Times New Roman" w:cs="Times New Roman"/>
            <w:sz w:val="24"/>
            <w:szCs w:val="24"/>
          </w:rPr>
          <w:delText xml:space="preserve">interval </w:delText>
        </w:r>
      </w:del>
      <w:del w:id="118" w:author="Miller, Harvey J." w:date="2019-12-10T09:15:00Z">
        <w:r w:rsidRPr="00803DCB" w:rsidDel="00B93E3D">
          <w:rPr>
            <w:rFonts w:ascii="Times New Roman" w:hAnsi="Times New Roman" w:cs="Times New Roman"/>
            <w:sz w:val="24"/>
            <w:szCs w:val="24"/>
          </w:rPr>
          <w:delText xml:space="preserve">between when a </w:delText>
        </w:r>
      </w:del>
      <w:r w:rsidRPr="00803DCB">
        <w:rPr>
          <w:rFonts w:ascii="Times New Roman" w:hAnsi="Times New Roman" w:cs="Times New Roman"/>
          <w:sz w:val="24"/>
          <w:szCs w:val="24"/>
        </w:rPr>
        <w:t xml:space="preserve">person </w:t>
      </w:r>
      <w:ins w:id="119" w:author="Miller, Harvey J." w:date="2019-12-10T09:15:00Z">
        <w:r w:rsidR="00B93E3D">
          <w:rPr>
            <w:rFonts w:ascii="Times New Roman" w:hAnsi="Times New Roman" w:cs="Times New Roman"/>
            <w:sz w:val="24"/>
            <w:szCs w:val="24"/>
          </w:rPr>
          <w:t xml:space="preserve">decides to leave their </w:t>
        </w:r>
      </w:ins>
      <w:del w:id="120" w:author="Miller, Harvey J." w:date="2019-12-10T09:15:00Z">
        <w:r w:rsidRPr="00803DCB" w:rsidDel="00B93E3D">
          <w:rPr>
            <w:rFonts w:ascii="Times New Roman" w:hAnsi="Times New Roman" w:cs="Times New Roman"/>
            <w:sz w:val="24"/>
            <w:szCs w:val="24"/>
          </w:rPr>
          <w:delText xml:space="preserve">leaves </w:delText>
        </w:r>
      </w:del>
      <w:del w:id="121" w:author="Miller, Harvey J." w:date="2019-12-10T09:16:00Z">
        <w:r w:rsidRPr="00803DCB" w:rsidDel="00B93E3D">
          <w:rPr>
            <w:rFonts w:ascii="Times New Roman" w:hAnsi="Times New Roman" w:cs="Times New Roman"/>
            <w:sz w:val="24"/>
            <w:szCs w:val="24"/>
          </w:rPr>
          <w:delText>thei</w:delText>
        </w:r>
      </w:del>
      <w:del w:id="122" w:author="Miller, Harvey J." w:date="2019-12-10T09:15:00Z">
        <w:r w:rsidRPr="00803DCB" w:rsidDel="00B93E3D">
          <w:rPr>
            <w:rFonts w:ascii="Times New Roman" w:hAnsi="Times New Roman" w:cs="Times New Roman"/>
            <w:sz w:val="24"/>
            <w:szCs w:val="24"/>
          </w:rPr>
          <w:delText xml:space="preserve">r </w:delText>
        </w:r>
      </w:del>
      <w:r w:rsidRPr="00803DCB">
        <w:rPr>
          <w:rFonts w:ascii="Times New Roman" w:hAnsi="Times New Roman" w:cs="Times New Roman"/>
          <w:sz w:val="24"/>
          <w:szCs w:val="24"/>
        </w:rPr>
        <w:t>home</w:t>
      </w:r>
      <w:del w:id="123" w:author="Miller, Harvey J." w:date="2019-12-10T09:16:00Z">
        <w:r w:rsidRPr="00803DCB" w:rsidDel="00B93E3D">
          <w:rPr>
            <w:rFonts w:ascii="Times New Roman" w:hAnsi="Times New Roman" w:cs="Times New Roman"/>
            <w:sz w:val="24"/>
            <w:szCs w:val="24"/>
          </w:rPr>
          <w:delText xml:space="preserve"> and arrives at the stop</w:delText>
        </w:r>
      </w:del>
      <w:r w:rsidRPr="00803DCB">
        <w:rPr>
          <w:rFonts w:ascii="Times New Roman" w:hAnsi="Times New Roman" w:cs="Times New Roman"/>
          <w:sz w:val="24"/>
          <w:szCs w:val="24"/>
        </w:rPr>
        <w:t xml:space="preserve">, the actual arrival time of the bus may change. </w:t>
      </w:r>
      <w:del w:id="124" w:author="Miller, Harvey J." w:date="2019-12-10T09:12:00Z">
        <w:r w:rsidRPr="00803DCB" w:rsidDel="00B93E3D">
          <w:rPr>
            <w:rFonts w:ascii="Times New Roman" w:hAnsi="Times New Roman" w:cs="Times New Roman"/>
            <w:sz w:val="24"/>
            <w:szCs w:val="24"/>
          </w:rPr>
          <w:delText xml:space="preserve">For example, </w:delText>
        </w:r>
      </w:del>
      <w:ins w:id="125" w:author="Miller, Harvey J." w:date="2019-12-10T09:12:00Z">
        <w:r w:rsidR="00B93E3D">
          <w:rPr>
            <w:rFonts w:ascii="Times New Roman" w:hAnsi="Times New Roman" w:cs="Times New Roman"/>
            <w:sz w:val="24"/>
            <w:szCs w:val="24"/>
          </w:rPr>
          <w:t>I</w:t>
        </w:r>
      </w:ins>
      <w:del w:id="126" w:author="Miller, Harvey J." w:date="2019-12-10T09:12:00Z">
        <w:r w:rsidRPr="00803DCB" w:rsidDel="00B93E3D">
          <w:rPr>
            <w:rFonts w:ascii="Times New Roman" w:hAnsi="Times New Roman" w:cs="Times New Roman"/>
            <w:sz w:val="24"/>
            <w:szCs w:val="24"/>
          </w:rPr>
          <w:delText>i</w:delText>
        </w:r>
      </w:del>
      <w:r w:rsidRPr="00803DCB">
        <w:rPr>
          <w:rFonts w:ascii="Times New Roman" w:hAnsi="Times New Roman" w:cs="Times New Roman"/>
          <w:sz w:val="24"/>
          <w:szCs w:val="24"/>
        </w:rPr>
        <w:t xml:space="preserve">f </w:t>
      </w:r>
      <w:ins w:id="127" w:author="Miller, Harvey J." w:date="2019-12-10T09:16:00Z">
        <w:r w:rsidR="00B93E3D">
          <w:rPr>
            <w:rFonts w:ascii="Times New Roman" w:hAnsi="Times New Roman" w:cs="Times New Roman"/>
            <w:sz w:val="24"/>
            <w:szCs w:val="24"/>
          </w:rPr>
          <w:t>a</w:t>
        </w:r>
      </w:ins>
      <w:del w:id="128" w:author="Miller, Harvey J." w:date="2019-12-10T09:16:00Z">
        <w:r w:rsidRPr="00803DCB" w:rsidDel="00B93E3D">
          <w:rPr>
            <w:rFonts w:ascii="Times New Roman" w:hAnsi="Times New Roman" w:cs="Times New Roman"/>
            <w:sz w:val="24"/>
            <w:szCs w:val="24"/>
          </w:rPr>
          <w:delText>the</w:delText>
        </w:r>
      </w:del>
      <w:r w:rsidRPr="00803DCB">
        <w:rPr>
          <w:rFonts w:ascii="Times New Roman" w:hAnsi="Times New Roman" w:cs="Times New Roman"/>
          <w:sz w:val="24"/>
          <w:szCs w:val="24"/>
        </w:rPr>
        <w:t xml:space="preserve"> bus is behind schedule, the </w:t>
      </w:r>
      <w:ins w:id="129" w:author="Miller, Harvey J." w:date="2019-12-10T09:16:00Z">
        <w:r w:rsidR="00B93E3D">
          <w:rPr>
            <w:rFonts w:ascii="Times New Roman" w:hAnsi="Times New Roman" w:cs="Times New Roman"/>
            <w:sz w:val="24"/>
            <w:szCs w:val="24"/>
          </w:rPr>
          <w:t>operator</w:t>
        </w:r>
      </w:ins>
      <w:del w:id="130" w:author="Miller, Harvey J." w:date="2019-12-10T09:16:00Z">
        <w:r w:rsidRPr="00803DCB" w:rsidDel="00B93E3D">
          <w:rPr>
            <w:rFonts w:ascii="Times New Roman" w:hAnsi="Times New Roman" w:cs="Times New Roman"/>
            <w:sz w:val="24"/>
            <w:szCs w:val="24"/>
          </w:rPr>
          <w:delText>driver</w:delText>
        </w:r>
      </w:del>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w:t>
      </w:r>
      <w:ins w:id="131" w:author="Miller, Harvey J." w:date="2019-12-10T09:14:00Z">
        <w:r w:rsidR="00B93E3D">
          <w:rPr>
            <w:rFonts w:ascii="Times New Roman" w:hAnsi="Times New Roman" w:cs="Times New Roman"/>
            <w:sz w:val="24"/>
            <w:szCs w:val="24"/>
          </w:rPr>
          <w:t xml:space="preserve">In addition, </w:t>
        </w:r>
      </w:ins>
      <w:ins w:id="132" w:author="Miller, Harvey J." w:date="2019-12-10T09:11:00Z">
        <w:r w:rsidR="00B93E3D">
          <w:rPr>
            <w:rFonts w:ascii="Times New Roman" w:hAnsi="Times New Roman" w:cs="Times New Roman"/>
            <w:sz w:val="24"/>
            <w:szCs w:val="24"/>
          </w:rPr>
          <w:t xml:space="preserve">RTI apps update vehicle location and arrival times only at fixed time intervals (e.g. every </w:t>
        </w:r>
      </w:ins>
      <w:ins w:id="133" w:author="Miller, Harvey J." w:date="2019-12-10T09:12:00Z">
        <w:r w:rsidR="00B93E3D">
          <w:rPr>
            <w:rFonts w:ascii="Times New Roman" w:hAnsi="Times New Roman" w:cs="Times New Roman"/>
            <w:sz w:val="24"/>
            <w:szCs w:val="24"/>
          </w:rPr>
          <w:t xml:space="preserve">minute).  </w:t>
        </w:r>
      </w:ins>
      <w:ins w:id="134" w:author="Miller, Harvey J." w:date="2019-12-10T09:14:00Z">
        <w:r w:rsidR="00B93E3D">
          <w:rPr>
            <w:rFonts w:ascii="Times New Roman" w:hAnsi="Times New Roman" w:cs="Times New Roman"/>
            <w:sz w:val="24"/>
            <w:szCs w:val="24"/>
          </w:rPr>
          <w:t xml:space="preserve">The </w:t>
        </w:r>
      </w:ins>
      <w:ins w:id="135" w:author="Miller, Harvey J." w:date="2019-12-10T09:16:00Z">
        <w:r w:rsidR="00B93E3D">
          <w:rPr>
            <w:rFonts w:ascii="Times New Roman" w:hAnsi="Times New Roman" w:cs="Times New Roman"/>
            <w:sz w:val="24"/>
            <w:szCs w:val="24"/>
          </w:rPr>
          <w:t>discrepancies</w:t>
        </w:r>
      </w:ins>
      <w:ins w:id="136" w:author="Miller, Harvey J." w:date="2019-12-10T09:14:00Z">
        <w:r w:rsidR="00B93E3D">
          <w:rPr>
            <w:rFonts w:ascii="Times New Roman" w:hAnsi="Times New Roman" w:cs="Times New Roman"/>
            <w:sz w:val="24"/>
            <w:szCs w:val="24"/>
          </w:rPr>
          <w:t xml:space="preserve"> between</w:t>
        </w:r>
      </w:ins>
      <w:ins w:id="137" w:author="Miller, Harvey J." w:date="2019-12-10T09:16:00Z">
        <w:r w:rsidR="00B93E3D">
          <w:rPr>
            <w:rFonts w:ascii="Times New Roman" w:hAnsi="Times New Roman" w:cs="Times New Roman"/>
            <w:sz w:val="24"/>
            <w:szCs w:val="24"/>
          </w:rPr>
          <w:t xml:space="preserve"> the RTI </w:t>
        </w:r>
      </w:ins>
      <w:ins w:id="138" w:author="Miller, Harvey J." w:date="2019-12-10T09:17:00Z">
        <w:r w:rsidR="00B93E3D">
          <w:rPr>
            <w:rFonts w:ascii="Times New Roman" w:hAnsi="Times New Roman" w:cs="Times New Roman"/>
            <w:sz w:val="24"/>
            <w:szCs w:val="24"/>
          </w:rPr>
          <w:t xml:space="preserve">and reality </w:t>
        </w:r>
      </w:ins>
      <w:del w:id="139" w:author="Miller, Harvey J." w:date="2019-12-10T09:14:00Z">
        <w:r w:rsidRPr="00803DCB" w:rsidDel="00B93E3D">
          <w:rPr>
            <w:rFonts w:ascii="Times New Roman" w:hAnsi="Times New Roman" w:cs="Times New Roman"/>
            <w:sz w:val="24"/>
            <w:szCs w:val="24"/>
          </w:rPr>
          <w:delText>Th</w:delText>
        </w:r>
      </w:del>
      <w:del w:id="140" w:author="Miller, Harvey J." w:date="2019-12-10T09:12:00Z">
        <w:r w:rsidRPr="00803DCB" w:rsidDel="00B93E3D">
          <w:rPr>
            <w:rFonts w:ascii="Times New Roman" w:hAnsi="Times New Roman" w:cs="Times New Roman"/>
            <w:sz w:val="24"/>
            <w:szCs w:val="24"/>
          </w:rPr>
          <w:delText xml:space="preserve">is </w:delText>
        </w:r>
      </w:del>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w:t>
      </w:r>
      <w:del w:id="141" w:author="Miller, Harvey J." w:date="2019-12-10T09:17:00Z">
        <w:r w:rsidRPr="00803DCB" w:rsidDel="00B93E3D">
          <w:rPr>
            <w:rFonts w:ascii="Times New Roman" w:hAnsi="Times New Roman" w:cs="Times New Roman"/>
            <w:sz w:val="24"/>
            <w:szCs w:val="24"/>
          </w:rPr>
          <w:delText xml:space="preserve"> since the RTI can become inaccurate during their travel from home to the bus stop</w:delText>
        </w:r>
      </w:del>
      <w:r w:rsidRPr="00803DCB">
        <w:rPr>
          <w:rFonts w:ascii="Times New Roman" w:hAnsi="Times New Roman" w:cs="Times New Roman"/>
          <w:sz w:val="24"/>
          <w:szCs w:val="24"/>
        </w:rPr>
        <w:t xml:space="preserve">, resulting in </w:t>
      </w:r>
      <w:del w:id="142" w:author="Miller, Harvey J." w:date="2019-12-10T09:14:00Z">
        <w:r w:rsidRPr="00803DCB" w:rsidDel="00B93E3D">
          <w:rPr>
            <w:rFonts w:ascii="Times New Roman" w:hAnsi="Times New Roman" w:cs="Times New Roman"/>
            <w:sz w:val="24"/>
            <w:szCs w:val="24"/>
          </w:rPr>
          <w:delText xml:space="preserve">a much </w:delText>
        </w:r>
      </w:del>
      <w:r w:rsidRPr="00803DCB">
        <w:rPr>
          <w:rFonts w:ascii="Times New Roman" w:hAnsi="Times New Roman" w:cs="Times New Roman"/>
          <w:sz w:val="24"/>
          <w:szCs w:val="24"/>
        </w:rPr>
        <w:t>long</w:t>
      </w:r>
      <w:ins w:id="143" w:author="Miller, Harvey J." w:date="2019-12-10T09:15:00Z">
        <w:r w:rsidR="00B93E3D">
          <w:rPr>
            <w:rFonts w:ascii="Times New Roman" w:hAnsi="Times New Roman" w:cs="Times New Roman"/>
            <w:sz w:val="24"/>
            <w:szCs w:val="24"/>
          </w:rPr>
          <w:t xml:space="preserve"> </w:t>
        </w:r>
      </w:ins>
      <w:del w:id="144" w:author="Miller, Harvey J." w:date="2019-12-10T09:15:00Z">
        <w:r w:rsidRPr="00803DCB" w:rsidDel="00B93E3D">
          <w:rPr>
            <w:rFonts w:ascii="Times New Roman" w:hAnsi="Times New Roman" w:cs="Times New Roman"/>
            <w:sz w:val="24"/>
            <w:szCs w:val="24"/>
          </w:rPr>
          <w:delText xml:space="preserve">er </w:delText>
        </w:r>
      </w:del>
      <w:r w:rsidRPr="00803DCB">
        <w:rPr>
          <w:rFonts w:ascii="Times New Roman" w:hAnsi="Times New Roman" w:cs="Times New Roman"/>
          <w:sz w:val="24"/>
          <w:szCs w:val="24"/>
        </w:rPr>
        <w:t>wait time</w:t>
      </w:r>
      <w:ins w:id="145" w:author="Miller, Harvey J." w:date="2019-12-10T09:15:00Z">
        <w:r w:rsidR="00F00CF3">
          <w:rPr>
            <w:rFonts w:ascii="Times New Roman" w:hAnsi="Times New Roman" w:cs="Times New Roman"/>
            <w:sz w:val="24"/>
            <w:szCs w:val="24"/>
          </w:rPr>
          <w:t xml:space="preserve"> – a</w:t>
        </w:r>
      </w:ins>
      <w:ins w:id="146" w:author="Miller, Harvey J." w:date="2019-12-10T11:01:00Z">
        <w:r w:rsidR="00F00CF3">
          <w:rPr>
            <w:rFonts w:ascii="Times New Roman" w:hAnsi="Times New Roman" w:cs="Times New Roman"/>
            <w:sz w:val="24"/>
            <w:szCs w:val="24"/>
          </w:rPr>
          <w:t xml:space="preserve">t least as </w:t>
        </w:r>
      </w:ins>
      <w:ins w:id="147" w:author="Miller, Harvey J." w:date="2019-12-10T09:15:00Z">
        <w:r w:rsidR="00F00CF3">
          <w:rPr>
            <w:rFonts w:ascii="Times New Roman" w:hAnsi="Times New Roman" w:cs="Times New Roman"/>
            <w:sz w:val="24"/>
            <w:szCs w:val="24"/>
          </w:rPr>
          <w:t>long as the service headway; longer if there are u</w:t>
        </w:r>
      </w:ins>
      <w:ins w:id="148" w:author="Miller, Harvey J." w:date="2019-12-10T11:01:00Z">
        <w:r w:rsidR="00F00CF3">
          <w:rPr>
            <w:rFonts w:ascii="Times New Roman" w:hAnsi="Times New Roman" w:cs="Times New Roman"/>
            <w:sz w:val="24"/>
            <w:szCs w:val="24"/>
          </w:rPr>
          <w:t>pstream delays</w:t>
        </w:r>
      </w:ins>
      <w:r w:rsidRPr="00803DCB">
        <w:rPr>
          <w:rFonts w:ascii="Times New Roman" w:hAnsi="Times New Roman" w:cs="Times New Roman"/>
          <w:sz w:val="24"/>
          <w:szCs w:val="24"/>
        </w:rPr>
        <w:t xml:space="preserve">. Paradoxically, the use of RTI may increase waiting times based on the </w:t>
      </w:r>
      <w:ins w:id="149" w:author="Miller, Harvey J." w:date="2019-12-10T11:02:00Z">
        <w:r w:rsidR="00F00CF3">
          <w:rPr>
            <w:rFonts w:ascii="Times New Roman" w:hAnsi="Times New Roman" w:cs="Times New Roman"/>
            <w:sz w:val="24"/>
            <w:szCs w:val="24"/>
          </w:rPr>
          <w:t>realized</w:t>
        </w:r>
      </w:ins>
      <w:del w:id="150" w:author="Miller, Harvey J." w:date="2019-12-10T11:01:00Z">
        <w:r w:rsidRPr="00803DCB" w:rsidDel="00F00CF3">
          <w:rPr>
            <w:rFonts w:ascii="Times New Roman" w:hAnsi="Times New Roman" w:cs="Times New Roman"/>
            <w:sz w:val="24"/>
            <w:szCs w:val="24"/>
          </w:rPr>
          <w:delText>actual</w:delText>
        </w:r>
      </w:del>
      <w:ins w:id="151" w:author="Miller, Harvey J." w:date="2019-12-10T11:02:00Z">
        <w:r w:rsidR="00F00CF3">
          <w:rPr>
            <w:rFonts w:ascii="Times New Roman" w:hAnsi="Times New Roman" w:cs="Times New Roman"/>
            <w:sz w:val="24"/>
            <w:szCs w:val="24"/>
          </w:rPr>
          <w:t xml:space="preserve"> </w:t>
        </w:r>
      </w:ins>
      <w:del w:id="152" w:author="Miller, Harvey J." w:date="2019-12-10T11:02:00Z">
        <w:r w:rsidRPr="00803DCB" w:rsidDel="00F00CF3">
          <w:rPr>
            <w:rFonts w:ascii="Times New Roman" w:hAnsi="Times New Roman" w:cs="Times New Roman"/>
            <w:sz w:val="24"/>
            <w:szCs w:val="24"/>
          </w:rPr>
          <w:delText xml:space="preserve"> </w:delText>
        </w:r>
      </w:del>
      <w:r w:rsidRPr="00803DCB">
        <w:rPr>
          <w:rFonts w:ascii="Times New Roman" w:hAnsi="Times New Roman" w:cs="Times New Roman"/>
          <w:sz w:val="24"/>
          <w:szCs w:val="24"/>
        </w:rPr>
        <w:t>performance of the public transit system</w:t>
      </w:r>
      <w:del w:id="153" w:author="Miller, Harvey J." w:date="2019-12-10T11:01:00Z">
        <w:r w:rsidRPr="00803DCB" w:rsidDel="00F00CF3">
          <w:rPr>
            <w:rFonts w:ascii="Times New Roman" w:hAnsi="Times New Roman" w:cs="Times New Roman"/>
            <w:sz w:val="24"/>
            <w:szCs w:val="24"/>
          </w:rPr>
          <w:delText xml:space="preserve"> and the time required to travel to the designated stop</w:delText>
        </w:r>
      </w:del>
      <w:r w:rsidRPr="00803DCB">
        <w:rPr>
          <w:rFonts w:ascii="Times New Roman" w:hAnsi="Times New Roman" w:cs="Times New Roman"/>
          <w:sz w:val="24"/>
          <w:szCs w:val="24"/>
        </w:rPr>
        <w:t>.</w:t>
      </w:r>
      <w:r w:rsidRPr="00DC1984">
        <w:rPr>
          <w:rFonts w:ascii="Times New Roman" w:hAnsi="Times New Roman" w:cs="Times New Roman"/>
          <w:sz w:val="24"/>
          <w:szCs w:val="24"/>
        </w:rPr>
        <w:t xml:space="preserve"> </w:t>
      </w:r>
      <w:commentRangeEnd w:id="108"/>
      <w:r w:rsidR="00B93E3D">
        <w:rPr>
          <w:rStyle w:val="CommentReference"/>
        </w:rPr>
        <w:commentReference w:id="108"/>
      </w:r>
    </w:p>
    <w:p w14:paraId="55B71CF0" w14:textId="509CB088" w:rsidR="006550FB" w:rsidRPr="00F242B3" w:rsidDel="00B93E3D" w:rsidRDefault="006550FB" w:rsidP="006550FB">
      <w:pPr>
        <w:ind w:firstLine="720"/>
        <w:jc w:val="both"/>
        <w:rPr>
          <w:del w:id="154" w:author="Miller, Harvey J." w:date="2019-12-10T09:11:00Z"/>
          <w:rFonts w:ascii="Times New Roman" w:hAnsi="Times New Roman" w:cs="Times New Roman"/>
          <w:sz w:val="24"/>
          <w:szCs w:val="24"/>
        </w:rPr>
      </w:pPr>
      <w:del w:id="155" w:author="Miller, Harvey J." w:date="2019-12-10T09:11:00Z">
        <w:r w:rsidDel="00B93E3D">
          <w:rPr>
            <w:rFonts w:ascii="Times New Roman" w:hAnsi="Times New Roman" w:cs="Times New Roman"/>
            <w:sz w:val="24"/>
            <w:szCs w:val="24"/>
          </w:rPr>
          <w:delText>Despite the technological breakthroughs in providing RTI to public transit users</w:delText>
        </w:r>
        <w:r w:rsidRPr="00F242B3" w:rsidDel="00B93E3D">
          <w:rPr>
            <w:rFonts w:ascii="Times New Roman" w:hAnsi="Times New Roman" w:cs="Times New Roman"/>
            <w:sz w:val="24"/>
            <w:szCs w:val="24"/>
          </w:rPr>
          <w:delText xml:space="preserve">, </w:delText>
        </w:r>
        <w:r w:rsidDel="00B93E3D">
          <w:rPr>
            <w:rFonts w:ascii="Times New Roman" w:hAnsi="Times New Roman" w:cs="Times New Roman"/>
            <w:sz w:val="24"/>
            <w:szCs w:val="24"/>
          </w:rPr>
          <w:delTex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delText>
        </w:r>
      </w:del>
    </w:p>
    <w:p w14:paraId="6CDE1527" w14:textId="39CF7DD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w:t>
      </w:r>
      <w:ins w:id="156" w:author="Miller, Harvey J." w:date="2019-12-10T09:19:00Z">
        <w:r w:rsidR="00B93E3D">
          <w:rPr>
            <w:rFonts w:ascii="Times New Roman" w:hAnsi="Times New Roman" w:cs="Times New Roman"/>
            <w:sz w:val="24"/>
            <w:szCs w:val="24"/>
          </w:rPr>
          <w:t xml:space="preserve">the </w:t>
        </w:r>
      </w:ins>
      <w:r>
        <w:rPr>
          <w:rFonts w:ascii="Times New Roman" w:hAnsi="Times New Roman" w:cs="Times New Roman"/>
          <w:sz w:val="24"/>
          <w:szCs w:val="24"/>
        </w:rPr>
        <w:t xml:space="preserve">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del w:id="157" w:author="Miller, Harvey J." w:date="2019-12-10T11:02:00Z">
        <w:r w:rsidDel="00F00CF3">
          <w:rPr>
            <w:rFonts w:ascii="Times New Roman" w:hAnsi="Times New Roman" w:cs="Times New Roman"/>
            <w:sz w:val="24"/>
            <w:szCs w:val="24"/>
          </w:rPr>
          <w:delText xml:space="preserve">behavioral </w:delText>
        </w:r>
      </w:del>
      <w:r w:rsidRPr="006E12CF">
        <w:rPr>
          <w:rFonts w:ascii="Times New Roman" w:hAnsi="Times New Roman" w:cs="Times New Roman"/>
          <w:sz w:val="24"/>
          <w:szCs w:val="24"/>
        </w:rPr>
        <w:t xml:space="preserve">strategies that </w:t>
      </w:r>
      <w:del w:id="158" w:author="Miller, Harvey J." w:date="2019-12-10T11:02:00Z">
        <w:r w:rsidDel="00F00CF3">
          <w:rPr>
            <w:rFonts w:ascii="Times New Roman" w:hAnsi="Times New Roman" w:cs="Times New Roman"/>
            <w:sz w:val="24"/>
            <w:szCs w:val="24"/>
          </w:rPr>
          <w:delText xml:space="preserve">exploit or </w:delText>
        </w:r>
      </w:del>
      <w:r>
        <w:rPr>
          <w:rFonts w:ascii="Times New Roman" w:hAnsi="Times New Roman" w:cs="Times New Roman"/>
          <w:sz w:val="24"/>
          <w:szCs w:val="24"/>
        </w:rPr>
        <w:t>ignore</w:t>
      </w:r>
      <w:r w:rsidRPr="006E12CF">
        <w:rPr>
          <w:rFonts w:ascii="Times New Roman" w:hAnsi="Times New Roman" w:cs="Times New Roman"/>
          <w:sz w:val="24"/>
          <w:szCs w:val="24"/>
        </w:rPr>
        <w:t xml:space="preserve"> </w:t>
      </w:r>
      <w:del w:id="159" w:author="Miller, Harvey J." w:date="2019-12-10T11:03:00Z">
        <w:r w:rsidRPr="006E12CF" w:rsidDel="00F00CF3">
          <w:rPr>
            <w:rFonts w:ascii="Times New Roman" w:hAnsi="Times New Roman" w:cs="Times New Roman"/>
            <w:sz w:val="24"/>
            <w:szCs w:val="24"/>
          </w:rPr>
          <w:delText>RTI</w:delText>
        </w:r>
      </w:del>
      <w:ins w:id="160" w:author="Miller, Harvey J." w:date="2019-12-10T11:02:00Z">
        <w:r w:rsidR="00F00CF3">
          <w:rPr>
            <w:rFonts w:ascii="Times New Roman" w:hAnsi="Times New Roman" w:cs="Times New Roman"/>
            <w:sz w:val="24"/>
            <w:szCs w:val="24"/>
          </w:rPr>
          <w:t xml:space="preserve">and </w:t>
        </w:r>
      </w:ins>
      <w:ins w:id="161" w:author="Miller, Harvey J." w:date="2019-12-10T11:03:00Z">
        <w:r w:rsidR="00F00CF3">
          <w:rPr>
            <w:rFonts w:ascii="Times New Roman" w:hAnsi="Times New Roman" w:cs="Times New Roman"/>
            <w:sz w:val="24"/>
            <w:szCs w:val="24"/>
          </w:rPr>
          <w:t>exploit RTI</w:t>
        </w:r>
      </w:ins>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ins w:id="162" w:author="Miller, Harvey J." w:date="2019-12-09T16:53:00Z">
        <w:r w:rsidR="00492706" w:rsidRPr="003803CA">
          <w:rPr>
            <w:rFonts w:ascii="Times New Roman" w:hAnsi="Times New Roman" w:cs="Times New Roman"/>
            <w:sz w:val="24"/>
            <w:szCs w:val="24"/>
          </w:rPr>
          <w:t xml:space="preserve">We find that the best RTI </w:t>
        </w:r>
        <w:r w:rsidR="00492706">
          <w:rPr>
            <w:rFonts w:ascii="Times New Roman" w:hAnsi="Times New Roman" w:cs="Times New Roman"/>
            <w:sz w:val="24"/>
            <w:szCs w:val="24"/>
          </w:rPr>
          <w:t xml:space="preserve">strategy, a prudent tactic </w:t>
        </w:r>
        <w:r w:rsidR="00492706" w:rsidRPr="003803CA">
          <w:rPr>
            <w:rFonts w:ascii="Times New Roman" w:hAnsi="Times New Roman" w:cs="Times New Roman"/>
            <w:sz w:val="24"/>
            <w:szCs w:val="24"/>
          </w:rPr>
          <w:t xml:space="preserve">with an optimized insurance </w:t>
        </w:r>
        <w:r w:rsidR="00492706">
          <w:rPr>
            <w:rFonts w:ascii="Times New Roman" w:hAnsi="Times New Roman" w:cs="Times New Roman"/>
            <w:sz w:val="24"/>
            <w:szCs w:val="24"/>
          </w:rPr>
          <w:t xml:space="preserve">time </w:t>
        </w:r>
        <w:r w:rsidR="00492706" w:rsidRPr="003803CA">
          <w:rPr>
            <w:rFonts w:ascii="Times New Roman" w:hAnsi="Times New Roman" w:cs="Times New Roman"/>
            <w:sz w:val="24"/>
            <w:szCs w:val="24"/>
          </w:rPr>
          <w:t>buffer, performs roughly the same as a simple,</w:t>
        </w:r>
        <w:r w:rsidR="00B93E3D">
          <w:rPr>
            <w:rFonts w:ascii="Times New Roman" w:hAnsi="Times New Roman" w:cs="Times New Roman"/>
            <w:sz w:val="24"/>
            <w:szCs w:val="24"/>
          </w:rPr>
          <w:t xml:space="preserve"> follow-the-</w:t>
        </w:r>
        <w:r w:rsidR="00492706">
          <w:rPr>
            <w:rFonts w:ascii="Times New Roman" w:hAnsi="Times New Roman" w:cs="Times New Roman"/>
            <w:sz w:val="24"/>
            <w:szCs w:val="24"/>
          </w:rPr>
          <w:t xml:space="preserve">schedule tactic </w:t>
        </w:r>
        <w:r w:rsidR="00492706" w:rsidRPr="003803CA">
          <w:rPr>
            <w:rFonts w:ascii="Times New Roman" w:hAnsi="Times New Roman" w:cs="Times New Roman"/>
            <w:sz w:val="24"/>
            <w:szCs w:val="24"/>
          </w:rPr>
          <w:t xml:space="preserve">that does not use RTI. </w:t>
        </w:r>
      </w:ins>
      <w:r>
        <w:rPr>
          <w:rFonts w:ascii="Times New Roman" w:hAnsi="Times New Roman" w:cs="Times New Roman"/>
          <w:sz w:val="24"/>
          <w:szCs w:val="24"/>
        </w:rPr>
        <w:t xml:space="preserve"> </w:t>
      </w:r>
      <w:ins w:id="163" w:author="Miller, Harvey J." w:date="2019-12-09T16:54:00Z">
        <w:r w:rsidR="00492706">
          <w:rPr>
            <w:rFonts w:ascii="Times New Roman" w:hAnsi="Times New Roman" w:cs="Times New Roman"/>
            <w:sz w:val="24"/>
            <w:szCs w:val="24"/>
          </w:rPr>
          <w:t xml:space="preserve">However, relative performance </w:t>
        </w:r>
      </w:ins>
      <w:del w:id="164" w:author="Miller, Harvey J." w:date="2019-12-09T16:54:00Z">
        <w:r w:rsidDel="00492706">
          <w:rPr>
            <w:rFonts w:ascii="Times New Roman" w:hAnsi="Times New Roman" w:cs="Times New Roman"/>
            <w:sz w:val="24"/>
            <w:szCs w:val="24"/>
          </w:rPr>
          <w:delText xml:space="preserve">We show that the performance of RTI in reducing users’ wait time at stops </w:delText>
        </w:r>
      </w:del>
      <w:ins w:id="165" w:author="Miller, Harvey J." w:date="2019-12-10T09:19:00Z">
        <w:r w:rsidR="00B93E3D">
          <w:rPr>
            <w:rFonts w:ascii="Times New Roman" w:hAnsi="Times New Roman" w:cs="Times New Roman"/>
            <w:sz w:val="24"/>
            <w:szCs w:val="24"/>
          </w:rPr>
          <w:t xml:space="preserve">varies </w:t>
        </w:r>
      </w:ins>
      <w:del w:id="166" w:author="Miller, Harvey J." w:date="2019-12-10T09:19:00Z">
        <w:r w:rsidDel="00B93E3D">
          <w:rPr>
            <w:rFonts w:ascii="Times New Roman" w:hAnsi="Times New Roman" w:cs="Times New Roman"/>
            <w:sz w:val="24"/>
            <w:szCs w:val="24"/>
          </w:rPr>
          <w:delText xml:space="preserve">can vary </w:delText>
        </w:r>
      </w:del>
      <w:r>
        <w:rPr>
          <w:rFonts w:ascii="Times New Roman" w:hAnsi="Times New Roman" w:cs="Times New Roman"/>
          <w:sz w:val="24"/>
          <w:szCs w:val="24"/>
        </w:rPr>
        <w:t xml:space="preserve">depending on </w:t>
      </w:r>
      <w:ins w:id="167" w:author="Miller, Harvey J." w:date="2019-12-10T09:20:00Z">
        <w:r w:rsidR="00B93E3D">
          <w:rPr>
            <w:rFonts w:ascii="Times New Roman" w:hAnsi="Times New Roman" w:cs="Times New Roman"/>
            <w:sz w:val="24"/>
            <w:szCs w:val="24"/>
          </w:rPr>
          <w:t xml:space="preserve">time of day, </w:t>
        </w:r>
      </w:ins>
      <w:del w:id="168" w:author="Miller, Harvey J." w:date="2019-12-10T09:20:00Z">
        <w:r w:rsidDel="00B93E3D">
          <w:rPr>
            <w:rFonts w:ascii="Times New Roman" w:hAnsi="Times New Roman" w:cs="Times New Roman"/>
            <w:sz w:val="24"/>
            <w:szCs w:val="24"/>
          </w:rPr>
          <w:delText xml:space="preserve">the behavioral strategy, </w:delText>
        </w:r>
      </w:del>
      <w:r>
        <w:rPr>
          <w:rFonts w:ascii="Times New Roman" w:hAnsi="Times New Roman" w:cs="Times New Roman"/>
          <w:sz w:val="24"/>
          <w:szCs w:val="24"/>
        </w:rPr>
        <w:t>distance to the bus stop</w:t>
      </w:r>
      <w:del w:id="169" w:author="Miller, Harvey J." w:date="2019-12-10T09:20:00Z">
        <w:r w:rsidDel="00B93E3D">
          <w:rPr>
            <w:rFonts w:ascii="Times New Roman" w:hAnsi="Times New Roman" w:cs="Times New Roman"/>
            <w:sz w:val="24"/>
            <w:szCs w:val="24"/>
          </w:rPr>
          <w:delText xml:space="preserve"> from home</w:delText>
        </w:r>
      </w:del>
      <w:r>
        <w:rPr>
          <w:rFonts w:ascii="Times New Roman" w:hAnsi="Times New Roman" w:cs="Times New Roman"/>
          <w:sz w:val="24"/>
          <w:szCs w:val="24"/>
        </w:rPr>
        <w:t>, and the location of the stop along the bus route.</w:t>
      </w:r>
      <w:ins w:id="170" w:author="Miller, Harvey J." w:date="2019-12-09T16:54:00Z">
        <w:r w:rsidR="00492706">
          <w:rPr>
            <w:rFonts w:ascii="Times New Roman" w:hAnsi="Times New Roman" w:cs="Times New Roman"/>
            <w:sz w:val="24"/>
            <w:szCs w:val="24"/>
          </w:rPr>
          <w:t xml:space="preserve">  </w:t>
        </w:r>
      </w:ins>
      <w:ins w:id="171" w:author="Miller, Harvey J." w:date="2019-12-10T09:20:00Z">
        <w:r w:rsidR="00EE572F">
          <w:rPr>
            <w:rFonts w:ascii="Times New Roman" w:hAnsi="Times New Roman" w:cs="Times New Roman"/>
            <w:sz w:val="24"/>
            <w:szCs w:val="24"/>
          </w:rPr>
          <w:t>A</w:t>
        </w:r>
        <w:r w:rsidR="00EE572F" w:rsidRPr="00EE572F">
          <w:rPr>
            <w:rFonts w:ascii="Times New Roman" w:hAnsi="Times New Roman" w:cs="Times New Roman"/>
            <w:sz w:val="24"/>
            <w:szCs w:val="24"/>
          </w:rPr>
          <w:t xml:space="preserve">lthough RTI can have other benefits (such as </w:t>
        </w:r>
        <w:r w:rsidR="00EE572F">
          <w:rPr>
            <w:rFonts w:ascii="Times New Roman" w:hAnsi="Times New Roman" w:cs="Times New Roman"/>
            <w:sz w:val="24"/>
            <w:szCs w:val="24"/>
          </w:rPr>
          <w:t>re</w:t>
        </w:r>
        <w:r w:rsidR="00EE572F" w:rsidRPr="00EE572F">
          <w:rPr>
            <w:rFonts w:ascii="Times New Roman" w:hAnsi="Times New Roman" w:cs="Times New Roman"/>
            <w:sz w:val="24"/>
            <w:szCs w:val="24"/>
          </w:rPr>
          <w:t>assuring us</w:t>
        </w:r>
        <w:r w:rsidR="00EE572F">
          <w:rPr>
            <w:rFonts w:ascii="Times New Roman" w:hAnsi="Times New Roman" w:cs="Times New Roman"/>
            <w:sz w:val="24"/>
            <w:szCs w:val="24"/>
          </w:rPr>
          <w:t>ers), t</w:t>
        </w:r>
      </w:ins>
      <w:ins w:id="172" w:author="Miller, Harvey J." w:date="2019-12-09T16:54:00Z">
        <w:r w:rsidR="00492706">
          <w:rPr>
            <w:rFonts w:ascii="Times New Roman" w:hAnsi="Times New Roman" w:cs="Times New Roman"/>
            <w:sz w:val="24"/>
            <w:szCs w:val="24"/>
          </w:rPr>
          <w:t>hese results suggest limitations on the value of R</w:t>
        </w:r>
      </w:ins>
      <w:ins w:id="173" w:author="Miller, Harvey J." w:date="2019-12-09T16:55:00Z">
        <w:r w:rsidR="00492706">
          <w:rPr>
            <w:rFonts w:ascii="Times New Roman" w:hAnsi="Times New Roman" w:cs="Times New Roman"/>
            <w:sz w:val="24"/>
            <w:szCs w:val="24"/>
          </w:rPr>
          <w:t xml:space="preserve">TI in reducing user wait time </w:t>
        </w:r>
      </w:ins>
    </w:p>
    <w:p w14:paraId="1EDE5D93" w14:textId="57FD176D" w:rsidR="006550FB" w:rsidRDefault="00453E0B" w:rsidP="006550FB">
      <w:pPr>
        <w:ind w:firstLine="720"/>
        <w:jc w:val="both"/>
        <w:rPr>
          <w:rFonts w:ascii="Times New Roman" w:hAnsi="Times New Roman" w:cs="Times New Roman"/>
          <w:sz w:val="24"/>
          <w:szCs w:val="24"/>
        </w:rPr>
      </w:pPr>
      <w:r w:rsidRPr="00453E0B">
        <w:rPr>
          <w:rFonts w:ascii="Times New Roman" w:hAnsi="Times New Roman" w:cs="Times New Roman"/>
          <w:sz w:val="24"/>
          <w:szCs w:val="24"/>
        </w:rPr>
        <w:t>In t</w:t>
      </w:r>
      <w:r w:rsidR="006550FB" w:rsidRPr="00453E0B">
        <w:rPr>
          <w:rFonts w:ascii="Times New Roman" w:hAnsi="Times New Roman" w:cs="Times New Roman"/>
          <w:sz w:val="24"/>
          <w:szCs w:val="24"/>
        </w:rPr>
        <w:t>he next section of this paper</w:t>
      </w:r>
      <w:r w:rsidRPr="00453E0B">
        <w:rPr>
          <w:rFonts w:ascii="Times New Roman" w:hAnsi="Times New Roman" w:cs="Times New Roman"/>
          <w:sz w:val="24"/>
          <w:szCs w:val="24"/>
        </w:rPr>
        <w:t>, we</w:t>
      </w:r>
      <w:r w:rsidR="00D50DD6" w:rsidRPr="00453E0B">
        <w:rPr>
          <w:rFonts w:ascii="Times New Roman" w:hAnsi="Times New Roman" w:cs="Times New Roman"/>
          <w:sz w:val="24"/>
          <w:szCs w:val="24"/>
        </w:rPr>
        <w:t xml:space="preserve"> will </w:t>
      </w:r>
      <w:del w:id="174" w:author="Miller, Harvey J." w:date="2019-12-10T09:20:00Z">
        <w:r w:rsidDel="00EE572F">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review </w:t>
      </w:r>
      <w:ins w:id="175" w:author="Miller, Harvey J." w:date="2019-12-10T11:04:00Z">
        <w:r w:rsidR="00F00CF3">
          <w:rPr>
            <w:rFonts w:ascii="Times New Roman" w:hAnsi="Times New Roman" w:cs="Times New Roman"/>
            <w:sz w:val="24"/>
            <w:szCs w:val="24"/>
          </w:rPr>
          <w:t xml:space="preserve">previous research </w:t>
        </w:r>
      </w:ins>
      <w:del w:id="176" w:author="Miller, Harvey J." w:date="2019-12-10T11:04:00Z">
        <w:r w:rsidDel="00F00CF3">
          <w:rPr>
            <w:rFonts w:ascii="Times New Roman" w:hAnsi="Times New Roman" w:cs="Times New Roman"/>
            <w:sz w:val="24"/>
            <w:szCs w:val="24"/>
          </w:rPr>
          <w:delText xml:space="preserve">the studies </w:delText>
        </w:r>
      </w:del>
      <w:r>
        <w:rPr>
          <w:rFonts w:ascii="Times New Roman" w:hAnsi="Times New Roman" w:cs="Times New Roman"/>
          <w:sz w:val="24"/>
          <w:szCs w:val="24"/>
        </w:rPr>
        <w:t xml:space="preserve">about the impact of RTI on </w:t>
      </w:r>
      <w:r w:rsidR="00A40E20">
        <w:rPr>
          <w:rFonts w:ascii="Times New Roman" w:hAnsi="Times New Roman" w:cs="Times New Roman"/>
          <w:sz w:val="24"/>
          <w:szCs w:val="24"/>
        </w:rPr>
        <w:t xml:space="preserve">transit users’ </w:t>
      </w:r>
      <w:r>
        <w:rPr>
          <w:rFonts w:ascii="Times New Roman" w:hAnsi="Times New Roman" w:cs="Times New Roman"/>
          <w:sz w:val="24"/>
          <w:szCs w:val="24"/>
        </w:rPr>
        <w:t>waiting time</w:t>
      </w:r>
      <w:del w:id="177" w:author="Miller, Harvey J." w:date="2019-12-10T11:04:00Z">
        <w:r w:rsidR="00FC4DA7" w:rsidDel="00F00CF3">
          <w:rPr>
            <w:rFonts w:ascii="Times New Roman" w:hAnsi="Times New Roman" w:cs="Times New Roman"/>
            <w:sz w:val="24"/>
            <w:szCs w:val="24"/>
          </w:rPr>
          <w:delText xml:space="preserve"> </w:delText>
        </w:r>
      </w:del>
      <w:ins w:id="178" w:author="Miller, Harvey J." w:date="2019-12-10T11:04:00Z">
        <w:r w:rsidR="00F00CF3">
          <w:rPr>
            <w:rFonts w:ascii="Times New Roman" w:hAnsi="Times New Roman" w:cs="Times New Roman"/>
            <w:sz w:val="24"/>
            <w:szCs w:val="24"/>
          </w:rPr>
          <w:t>s</w:t>
        </w:r>
      </w:ins>
      <w:del w:id="179" w:author="Miller, Harvey J." w:date="2019-12-10T11:04:00Z">
        <w:r w:rsidR="00FC4DA7" w:rsidDel="00F00CF3">
          <w:rPr>
            <w:rFonts w:ascii="Times New Roman" w:hAnsi="Times New Roman" w:cs="Times New Roman"/>
            <w:sz w:val="24"/>
            <w:szCs w:val="24"/>
          </w:rPr>
          <w:delText xml:space="preserve">by information media and </w:delText>
        </w:r>
        <w:r w:rsidR="00D01535" w:rsidDel="00F00CF3">
          <w:rPr>
            <w:rFonts w:ascii="Times New Roman" w:hAnsi="Times New Roman" w:cs="Times New Roman"/>
            <w:sz w:val="24"/>
            <w:szCs w:val="24"/>
          </w:rPr>
          <w:delText>research methods</w:delText>
        </w:r>
      </w:del>
      <w:r>
        <w:rPr>
          <w:rFonts w:ascii="Times New Roman" w:hAnsi="Times New Roman" w:cs="Times New Roman"/>
          <w:sz w:val="24"/>
          <w:szCs w:val="24"/>
        </w:rPr>
        <w:t xml:space="preserve">. </w:t>
      </w:r>
      <w:r w:rsidR="00E41883">
        <w:rPr>
          <w:rFonts w:ascii="Times New Roman" w:hAnsi="Times New Roman" w:cs="Times New Roman"/>
          <w:sz w:val="24"/>
          <w:szCs w:val="24"/>
        </w:rPr>
        <w:t>Th</w:t>
      </w:r>
      <w:ins w:id="180" w:author="Miller, Harvey J." w:date="2019-12-10T11:04:00Z">
        <w:r w:rsidR="00F00CF3">
          <w:rPr>
            <w:rFonts w:ascii="Times New Roman" w:hAnsi="Times New Roman" w:cs="Times New Roman"/>
            <w:sz w:val="24"/>
            <w:szCs w:val="24"/>
          </w:rPr>
          <w:t xml:space="preserve">e subsequent section </w:t>
        </w:r>
      </w:ins>
      <w:del w:id="181" w:author="Miller, Harvey J." w:date="2019-12-10T11:04:00Z">
        <w:r w:rsidR="00E41883" w:rsidDel="00F00CF3">
          <w:rPr>
            <w:rFonts w:ascii="Times New Roman" w:hAnsi="Times New Roman" w:cs="Times New Roman"/>
            <w:sz w:val="24"/>
            <w:szCs w:val="24"/>
          </w:rPr>
          <w:delText xml:space="preserve">en we will </w:delText>
        </w:r>
      </w:del>
      <w:r w:rsidR="00E41883">
        <w:rPr>
          <w:rFonts w:ascii="Times New Roman" w:hAnsi="Times New Roman" w:cs="Times New Roman"/>
          <w:sz w:val="24"/>
          <w:szCs w:val="24"/>
        </w:rPr>
        <w:t>introduce</w:t>
      </w:r>
      <w:ins w:id="182" w:author="Miller, Harvey J." w:date="2019-12-10T11:04:00Z">
        <w:r w:rsidR="00F00CF3">
          <w:rPr>
            <w:rFonts w:ascii="Times New Roman" w:hAnsi="Times New Roman" w:cs="Times New Roman"/>
            <w:sz w:val="24"/>
            <w:szCs w:val="24"/>
          </w:rPr>
          <w:t>s</w:t>
        </w:r>
      </w:ins>
      <w:r w:rsidR="00E41883">
        <w:rPr>
          <w:rFonts w:ascii="Times New Roman" w:hAnsi="Times New Roman" w:cs="Times New Roman"/>
          <w:sz w:val="24"/>
          <w:szCs w:val="24"/>
        </w:rPr>
        <w:t xml:space="preserve"> our data sources, </w:t>
      </w:r>
      <w:ins w:id="183" w:author="Miller, Harvey J." w:date="2019-12-10T09:21:00Z">
        <w:r w:rsidR="00EE572F">
          <w:rPr>
            <w:rFonts w:ascii="Times New Roman" w:hAnsi="Times New Roman" w:cs="Times New Roman"/>
            <w:sz w:val="24"/>
            <w:szCs w:val="24"/>
          </w:rPr>
          <w:t xml:space="preserve">a theory of the mechanisms that underlie </w:t>
        </w:r>
      </w:ins>
      <w:del w:id="184" w:author="Miller, Harvey J." w:date="2019-12-10T09:21:00Z">
        <w:r w:rsidR="00E41883" w:rsidDel="00EE572F">
          <w:rPr>
            <w:rFonts w:ascii="Times New Roman" w:hAnsi="Times New Roman" w:cs="Times New Roman"/>
            <w:sz w:val="24"/>
            <w:szCs w:val="24"/>
          </w:rPr>
          <w:delText xml:space="preserve">the sources of </w:delText>
        </w:r>
      </w:del>
      <w:r w:rsidR="00E41883">
        <w:rPr>
          <w:rFonts w:ascii="Times New Roman" w:hAnsi="Times New Roman" w:cs="Times New Roman"/>
          <w:sz w:val="24"/>
          <w:szCs w:val="24"/>
        </w:rPr>
        <w:t>RTI</w:t>
      </w:r>
      <w:ins w:id="185" w:author="Miller, Harvey J." w:date="2019-12-10T09:21:00Z">
        <w:r w:rsidR="00EE572F">
          <w:rPr>
            <w:rFonts w:ascii="Times New Roman" w:hAnsi="Times New Roman" w:cs="Times New Roman"/>
            <w:sz w:val="24"/>
            <w:szCs w:val="24"/>
          </w:rPr>
          <w:t xml:space="preserve"> </w:t>
        </w:r>
      </w:ins>
      <w:del w:id="186" w:author="Miller, Harvey J." w:date="2019-12-10T09:21:00Z">
        <w:r w:rsidR="00E41883" w:rsidDel="00EE572F">
          <w:rPr>
            <w:rFonts w:ascii="Times New Roman" w:hAnsi="Times New Roman" w:cs="Times New Roman"/>
            <w:sz w:val="24"/>
            <w:szCs w:val="24"/>
          </w:rPr>
          <w:delText xml:space="preserve">-based </w:delText>
        </w:r>
      </w:del>
      <w:r w:rsidR="00E41883">
        <w:rPr>
          <w:rFonts w:ascii="Times New Roman" w:hAnsi="Times New Roman" w:cs="Times New Roman"/>
          <w:sz w:val="24"/>
          <w:szCs w:val="24"/>
        </w:rPr>
        <w:t>users’ waiting time penalties, and five types of trip planning strategies</w:t>
      </w:r>
      <w:del w:id="187" w:author="Miller, Harvey J." w:date="2019-12-10T09:22:00Z">
        <w:r w:rsidR="00E41883" w:rsidDel="00EE572F">
          <w:rPr>
            <w:rFonts w:ascii="Times New Roman" w:hAnsi="Times New Roman" w:cs="Times New Roman"/>
            <w:sz w:val="24"/>
            <w:szCs w:val="24"/>
          </w:rPr>
          <w:delText xml:space="preserve"> </w:delText>
        </w:r>
      </w:del>
      <w:ins w:id="188" w:author="Miller, Harvey J." w:date="2019-12-10T09:22:00Z">
        <w:r w:rsidR="00EE572F">
          <w:rPr>
            <w:rFonts w:ascii="Times New Roman" w:hAnsi="Times New Roman" w:cs="Times New Roman"/>
            <w:sz w:val="24"/>
            <w:szCs w:val="24"/>
          </w:rPr>
          <w:t xml:space="preserve"> that either ignore or exploit RTI</w:t>
        </w:r>
      </w:ins>
      <w:del w:id="189" w:author="Miller, Harvey J." w:date="2019-12-10T09:22:00Z">
        <w:r w:rsidR="00E41883" w:rsidDel="00EE572F">
          <w:rPr>
            <w:rFonts w:ascii="Times New Roman" w:hAnsi="Times New Roman" w:cs="Times New Roman"/>
            <w:sz w:val="24"/>
            <w:szCs w:val="24"/>
          </w:rPr>
          <w:delText>and thei</w:delText>
        </w:r>
        <w:r w:rsidR="000619C8" w:rsidDel="00EE572F">
          <w:rPr>
            <w:rFonts w:ascii="Times New Roman" w:hAnsi="Times New Roman" w:cs="Times New Roman"/>
            <w:sz w:val="24"/>
            <w:szCs w:val="24"/>
          </w:rPr>
          <w:delText>r definitions</w:delText>
        </w:r>
      </w:del>
      <w:r w:rsidR="000619C8">
        <w:rPr>
          <w:rFonts w:ascii="Times New Roman" w:hAnsi="Times New Roman" w:cs="Times New Roman"/>
          <w:sz w:val="24"/>
          <w:szCs w:val="24"/>
        </w:rPr>
        <w:t xml:space="preserve">. </w:t>
      </w:r>
      <w:ins w:id="190" w:author="Miller, Harvey J." w:date="2019-12-10T09:22:00Z">
        <w:r w:rsidR="00EE572F">
          <w:rPr>
            <w:rFonts w:ascii="Times New Roman" w:hAnsi="Times New Roman" w:cs="Times New Roman"/>
            <w:sz w:val="24"/>
            <w:szCs w:val="24"/>
          </w:rPr>
          <w:t xml:space="preserve"> W</w:t>
        </w:r>
      </w:ins>
      <w:del w:id="191" w:author="Miller, Harvey J." w:date="2019-12-10T09:22:00Z">
        <w:r w:rsidR="000619C8" w:rsidDel="00EE572F">
          <w:rPr>
            <w:rFonts w:ascii="Times New Roman" w:hAnsi="Times New Roman" w:cs="Times New Roman"/>
            <w:sz w:val="24"/>
            <w:szCs w:val="24"/>
          </w:rPr>
          <w:delText>Finally, w</w:delText>
        </w:r>
      </w:del>
      <w:r w:rsidR="000619C8">
        <w:rPr>
          <w:rFonts w:ascii="Times New Roman" w:hAnsi="Times New Roman" w:cs="Times New Roman"/>
          <w:sz w:val="24"/>
          <w:szCs w:val="24"/>
        </w:rPr>
        <w:t xml:space="preserve">e </w:t>
      </w:r>
      <w:del w:id="192" w:author="Miller, Harvey J." w:date="2019-12-10T09:21:00Z">
        <w:r w:rsidR="000619C8" w:rsidDel="00EE572F">
          <w:rPr>
            <w:rFonts w:ascii="Times New Roman" w:hAnsi="Times New Roman" w:cs="Times New Roman"/>
            <w:sz w:val="24"/>
            <w:szCs w:val="24"/>
          </w:rPr>
          <w:delText xml:space="preserve">will </w:delText>
        </w:r>
      </w:del>
      <w:r w:rsidR="000619C8">
        <w:rPr>
          <w:rFonts w:ascii="Times New Roman" w:hAnsi="Times New Roman" w:cs="Times New Roman"/>
          <w:sz w:val="24"/>
          <w:szCs w:val="24"/>
        </w:rPr>
        <w:t>demonstrate each TPS’</w:t>
      </w:r>
      <w:del w:id="193" w:author="Miller, Harvey J." w:date="2019-12-10T09:24:00Z">
        <w:r w:rsidR="000619C8" w:rsidDel="00EE572F">
          <w:rPr>
            <w:rFonts w:ascii="Times New Roman" w:hAnsi="Times New Roman" w:cs="Times New Roman"/>
            <w:sz w:val="24"/>
            <w:szCs w:val="24"/>
          </w:rPr>
          <w:delText>s</w:delText>
        </w:r>
      </w:del>
      <w:r w:rsidR="000619C8">
        <w:rPr>
          <w:rFonts w:ascii="Times New Roman" w:hAnsi="Times New Roman" w:cs="Times New Roman"/>
          <w:sz w:val="24"/>
          <w:szCs w:val="24"/>
        </w:rPr>
        <w:t xml:space="preserve"> </w:t>
      </w:r>
      <w:r w:rsidR="007964AD">
        <w:rPr>
          <w:rFonts w:ascii="Times New Roman" w:hAnsi="Times New Roman" w:cs="Times New Roman"/>
          <w:sz w:val="24"/>
          <w:szCs w:val="24"/>
        </w:rPr>
        <w:t xml:space="preserve">overall </w:t>
      </w:r>
      <w:r w:rsidR="000619C8">
        <w:rPr>
          <w:rFonts w:ascii="Times New Roman" w:hAnsi="Times New Roman" w:cs="Times New Roman"/>
          <w:sz w:val="24"/>
          <w:szCs w:val="24"/>
        </w:rPr>
        <w:t>p</w:t>
      </w:r>
      <w:ins w:id="194" w:author="Miller, Harvey J." w:date="2019-12-10T09:22:00Z">
        <w:r w:rsidR="00EE572F">
          <w:rPr>
            <w:rFonts w:ascii="Times New Roman" w:hAnsi="Times New Roman" w:cs="Times New Roman"/>
            <w:sz w:val="24"/>
            <w:szCs w:val="24"/>
          </w:rPr>
          <w:t xml:space="preserve">erformance </w:t>
        </w:r>
      </w:ins>
      <w:del w:id="195" w:author="Miller, Harvey J." w:date="2019-12-10T09:22:00Z">
        <w:r w:rsidR="000619C8" w:rsidDel="00EE572F">
          <w:rPr>
            <w:rFonts w:ascii="Times New Roman" w:hAnsi="Times New Roman" w:cs="Times New Roman"/>
            <w:sz w:val="24"/>
            <w:szCs w:val="24"/>
          </w:rPr>
          <w:delText>attern</w:delText>
        </w:r>
        <w:r w:rsidR="007964AD" w:rsidDel="00EE572F">
          <w:rPr>
            <w:rFonts w:ascii="Times New Roman" w:hAnsi="Times New Roman" w:cs="Times New Roman"/>
            <w:sz w:val="24"/>
            <w:szCs w:val="24"/>
          </w:rPr>
          <w:delText>s</w:delText>
        </w:r>
        <w:r w:rsidR="000619C8" w:rsidDel="00EE572F">
          <w:rPr>
            <w:rFonts w:ascii="Times New Roman" w:hAnsi="Times New Roman" w:cs="Times New Roman"/>
            <w:sz w:val="24"/>
            <w:szCs w:val="24"/>
          </w:rPr>
          <w:delText xml:space="preserve"> </w:delText>
        </w:r>
      </w:del>
      <w:ins w:id="196" w:author="Miller, Harvey J." w:date="2019-12-10T09:23:00Z">
        <w:r w:rsidR="00EE572F">
          <w:rPr>
            <w:rFonts w:ascii="Times New Roman" w:hAnsi="Times New Roman" w:cs="Times New Roman"/>
            <w:sz w:val="24"/>
            <w:szCs w:val="24"/>
          </w:rPr>
          <w:t>and performance with respect to time, distance to bus stop, and location of the bus stop within the route</w:t>
        </w:r>
      </w:ins>
      <w:del w:id="197" w:author="Miller, Harvey J." w:date="2019-12-10T09:23:00Z">
        <w:r w:rsidR="007964AD" w:rsidDel="00EE572F">
          <w:rPr>
            <w:rFonts w:ascii="Times New Roman" w:hAnsi="Times New Roman" w:cs="Times New Roman"/>
            <w:sz w:val="24"/>
            <w:szCs w:val="24"/>
          </w:rPr>
          <w:delText xml:space="preserve">and patterns </w:delText>
        </w:r>
        <w:r w:rsidR="000619C8" w:rsidDel="00EE572F">
          <w:rPr>
            <w:rFonts w:ascii="Times New Roman" w:hAnsi="Times New Roman" w:cs="Times New Roman"/>
            <w:sz w:val="24"/>
            <w:szCs w:val="24"/>
          </w:rPr>
          <w:delText>a</w:delText>
        </w:r>
      </w:del>
      <w:del w:id="198" w:author="Miller, Harvey J." w:date="2019-12-10T09:22:00Z">
        <w:r w:rsidR="000619C8" w:rsidDel="00EE572F">
          <w:rPr>
            <w:rFonts w:ascii="Times New Roman" w:hAnsi="Times New Roman" w:cs="Times New Roman"/>
            <w:sz w:val="24"/>
            <w:szCs w:val="24"/>
          </w:rPr>
          <w:delText xml:space="preserve">cross </w:delText>
        </w:r>
      </w:del>
      <w:del w:id="199" w:author="Miller, Harvey J." w:date="2019-12-10T09:23:00Z">
        <w:r w:rsidR="000619C8" w:rsidDel="00EE572F">
          <w:rPr>
            <w:rFonts w:ascii="Times New Roman" w:hAnsi="Times New Roman" w:cs="Times New Roman"/>
            <w:sz w:val="24"/>
            <w:szCs w:val="24"/>
          </w:rPr>
          <w:delText>space and time</w:delText>
        </w:r>
      </w:del>
      <w:r w:rsidR="000619C8">
        <w:rPr>
          <w:rFonts w:ascii="Times New Roman" w:hAnsi="Times New Roman" w:cs="Times New Roman"/>
          <w:sz w:val="24"/>
          <w:szCs w:val="24"/>
        </w:rPr>
        <w:t>.</w:t>
      </w:r>
      <w:ins w:id="200" w:author="Miller, Harvey J." w:date="2019-12-09T16:56:00Z">
        <w:r w:rsidR="00492706">
          <w:rPr>
            <w:rFonts w:ascii="Times New Roman" w:hAnsi="Times New Roman" w:cs="Times New Roman"/>
            <w:sz w:val="24"/>
            <w:szCs w:val="24"/>
          </w:rPr>
          <w:t xml:space="preserve">  </w:t>
        </w:r>
      </w:ins>
      <w:ins w:id="201" w:author="Miller, Harvey J." w:date="2019-12-10T09:23:00Z">
        <w:r w:rsidR="00EE572F">
          <w:rPr>
            <w:rFonts w:ascii="Times New Roman" w:hAnsi="Times New Roman" w:cs="Times New Roman"/>
            <w:sz w:val="24"/>
            <w:szCs w:val="24"/>
          </w:rPr>
          <w:t>We also veri</w:t>
        </w:r>
        <w:r w:rsidR="00F00CF3">
          <w:rPr>
            <w:rFonts w:ascii="Times New Roman" w:hAnsi="Times New Roman" w:cs="Times New Roman"/>
            <w:sz w:val="24"/>
            <w:szCs w:val="24"/>
          </w:rPr>
          <w:t xml:space="preserve">fy our theory </w:t>
        </w:r>
      </w:ins>
      <w:ins w:id="202" w:author="Miller, Harvey J." w:date="2019-12-10T11:05:00Z">
        <w:r w:rsidR="00F00CF3">
          <w:rPr>
            <w:rFonts w:ascii="Times New Roman" w:hAnsi="Times New Roman" w:cs="Times New Roman"/>
            <w:sz w:val="24"/>
            <w:szCs w:val="24"/>
          </w:rPr>
          <w:t xml:space="preserve">of the mechanisms </w:t>
        </w:r>
      </w:ins>
      <w:ins w:id="203" w:author="Miller, Harvey J." w:date="2019-12-10T09:23:00Z">
        <w:r w:rsidR="00F00CF3">
          <w:rPr>
            <w:rFonts w:ascii="Times New Roman" w:hAnsi="Times New Roman" w:cs="Times New Roman"/>
            <w:sz w:val="24"/>
            <w:szCs w:val="24"/>
          </w:rPr>
          <w:t xml:space="preserve">underlying the </w:t>
        </w:r>
      </w:ins>
      <w:ins w:id="204" w:author="Miller, Harvey J." w:date="2019-12-10T11:05:00Z">
        <w:r w:rsidR="00F00CF3">
          <w:rPr>
            <w:rFonts w:ascii="Times New Roman" w:hAnsi="Times New Roman" w:cs="Times New Roman"/>
            <w:sz w:val="24"/>
            <w:szCs w:val="24"/>
          </w:rPr>
          <w:t xml:space="preserve">time penalties experienced by </w:t>
        </w:r>
      </w:ins>
      <w:ins w:id="205" w:author="Miller, Harvey J." w:date="2019-12-10T09:23:00Z">
        <w:r w:rsidR="00F00CF3">
          <w:rPr>
            <w:rFonts w:ascii="Times New Roman" w:hAnsi="Times New Roman" w:cs="Times New Roman"/>
            <w:sz w:val="24"/>
            <w:szCs w:val="24"/>
          </w:rPr>
          <w:t>RTI users</w:t>
        </w:r>
      </w:ins>
      <w:ins w:id="206" w:author="Miller, Harvey J." w:date="2019-12-10T09:24:00Z">
        <w:r w:rsidR="00EE572F">
          <w:rPr>
            <w:rFonts w:ascii="Times New Roman" w:hAnsi="Times New Roman" w:cs="Times New Roman"/>
            <w:sz w:val="24"/>
            <w:szCs w:val="24"/>
          </w:rPr>
          <w:t xml:space="preserve">.  </w:t>
        </w:r>
      </w:ins>
      <w:ins w:id="207" w:author="Miller, Harvey J." w:date="2019-12-09T16:56:00Z">
        <w:r w:rsidR="00492706">
          <w:rPr>
            <w:rFonts w:ascii="Times New Roman" w:hAnsi="Times New Roman" w:cs="Times New Roman"/>
            <w:sz w:val="24"/>
            <w:szCs w:val="24"/>
          </w:rPr>
          <w:t>We conclude this paper with a discussion of major f</w:t>
        </w:r>
      </w:ins>
      <w:ins w:id="208" w:author="Miller, Harvey J." w:date="2019-12-09T16:57:00Z">
        <w:r w:rsidR="00492706">
          <w:rPr>
            <w:rFonts w:ascii="Times New Roman" w:hAnsi="Times New Roman" w:cs="Times New Roman"/>
            <w:sz w:val="24"/>
            <w:szCs w:val="24"/>
          </w:rPr>
          <w:t xml:space="preserve">indings, their significance for science and planning, and potential next research steps.  </w:t>
        </w:r>
      </w:ins>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6744D152" w14:textId="77777777" w:rsidR="00816A10" w:rsidRDefault="006550FB" w:rsidP="006550FB">
      <w:pPr>
        <w:jc w:val="both"/>
        <w:rPr>
          <w:ins w:id="209" w:author="Miller, Harvey J." w:date="2019-12-10T13:34:00Z"/>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real</w:t>
      </w:r>
      <w:ins w:id="210" w:author="Miller, Harvey J." w:date="2019-12-10T11:06:00Z">
        <w:r w:rsidR="00F00CF3">
          <w:rPr>
            <w:rFonts w:ascii="Times New Roman" w:hAnsi="Times New Roman" w:cs="Times New Roman"/>
            <w:sz w:val="24"/>
            <w:szCs w:val="24"/>
          </w:rPr>
          <w:t xml:space="preserve"> time information (RTI) </w:t>
        </w:r>
      </w:ins>
      <w:del w:id="211" w:author="Miller, Harvey J." w:date="2019-12-10T11:06:00Z">
        <w:r w:rsidDel="00F00CF3">
          <w:rPr>
            <w:rFonts w:ascii="Times New Roman" w:hAnsi="Times New Roman" w:cs="Times New Roman"/>
            <w:sz w:val="24"/>
            <w:szCs w:val="24"/>
          </w:rPr>
          <w:delText xml:space="preserve">-time data </w:delText>
        </w:r>
      </w:del>
      <w:r>
        <w:rPr>
          <w:rFonts w:ascii="Times New Roman" w:hAnsi="Times New Roman" w:cs="Times New Roman"/>
          <w:sz w:val="24"/>
          <w:szCs w:val="24"/>
        </w:rPr>
        <w:t xml:space="preserve">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discussed below).  </w:t>
      </w:r>
      <w:ins w:id="212" w:author="Miller, Harvey J." w:date="2019-12-10T11:07:00Z">
        <w:r w:rsidR="00F00CF3">
          <w:rPr>
            <w:rFonts w:ascii="Times New Roman" w:hAnsi="Times New Roman" w:cs="Times New Roman"/>
            <w:sz w:val="24"/>
            <w:szCs w:val="24"/>
          </w:rPr>
          <w:t>The development and deployment o</w:t>
        </w:r>
      </w:ins>
      <w:ins w:id="213" w:author="Miller, Harvey J." w:date="2019-12-10T11:08:00Z">
        <w:r w:rsidR="00F00CF3">
          <w:rPr>
            <w:rFonts w:ascii="Times New Roman" w:hAnsi="Times New Roman" w:cs="Times New Roman"/>
            <w:sz w:val="24"/>
            <w:szCs w:val="24"/>
          </w:rPr>
          <w:t xml:space="preserve">f global positioning system receivers and other </w:t>
        </w:r>
        <w:r w:rsidR="00F00CF3" w:rsidRPr="00F00CF3">
          <w:rPr>
            <w:rFonts w:ascii="Times New Roman" w:hAnsi="Times New Roman" w:cs="Times New Roman"/>
            <w:sz w:val="24"/>
            <w:szCs w:val="24"/>
          </w:rPr>
          <w:t xml:space="preserve">automated </w:t>
        </w:r>
        <w:r w:rsidR="00F00CF3">
          <w:rPr>
            <w:rFonts w:ascii="Times New Roman" w:hAnsi="Times New Roman" w:cs="Times New Roman"/>
            <w:sz w:val="24"/>
            <w:szCs w:val="24"/>
          </w:rPr>
          <w:t xml:space="preserve">vehicle location system, open data policies by transit authorities and </w:t>
        </w:r>
      </w:ins>
      <w:ins w:id="214" w:author="Miller, Harvey J." w:date="2019-12-10T11:06:00Z">
        <w:r w:rsidR="00F00CF3">
          <w:rPr>
            <w:rFonts w:ascii="Times New Roman" w:hAnsi="Times New Roman" w:cs="Times New Roman"/>
            <w:sz w:val="24"/>
            <w:szCs w:val="24"/>
          </w:rPr>
          <w:t xml:space="preserve">the </w:t>
        </w:r>
      </w:ins>
      <w:del w:id="215" w:author="Miller, Harvey J." w:date="2019-12-10T11:06:00Z">
        <w:r w:rsidDel="00F00CF3">
          <w:rPr>
            <w:rFonts w:ascii="Times New Roman" w:hAnsi="Times New Roman" w:cs="Times New Roman"/>
            <w:sz w:val="24"/>
            <w:szCs w:val="24"/>
          </w:rPr>
          <w:delText xml:space="preserve">After the </w:delText>
        </w:r>
      </w:del>
      <w:r>
        <w:rPr>
          <w:rFonts w:ascii="Times New Roman" w:hAnsi="Times New Roman" w:cs="Times New Roman"/>
          <w:sz w:val="24"/>
          <w:szCs w:val="24"/>
        </w:rPr>
        <w:t xml:space="preserve">widespread </w:t>
      </w:r>
      <w:ins w:id="216" w:author="Miller, Harvey J." w:date="2019-12-10T11:06:00Z">
        <w:r w:rsidR="00F00CF3">
          <w:rPr>
            <w:rFonts w:ascii="Times New Roman" w:hAnsi="Times New Roman" w:cs="Times New Roman"/>
            <w:sz w:val="24"/>
            <w:szCs w:val="24"/>
          </w:rPr>
          <w:t xml:space="preserve">adoption of </w:t>
        </w:r>
      </w:ins>
      <w:ins w:id="217" w:author="Miller, Harvey J." w:date="2019-12-10T11:09:00Z">
        <w:r w:rsidR="00F00CF3">
          <w:rPr>
            <w:rFonts w:ascii="Times New Roman" w:hAnsi="Times New Roman" w:cs="Times New Roman"/>
            <w:sz w:val="24"/>
            <w:szCs w:val="24"/>
          </w:rPr>
          <w:t xml:space="preserve">the World Wide Web </w:t>
        </w:r>
      </w:ins>
      <w:del w:id="218" w:author="Miller, Harvey J." w:date="2019-12-10T11:06:00Z">
        <w:r w:rsidDel="00F00CF3">
          <w:rPr>
            <w:rFonts w:ascii="Times New Roman" w:hAnsi="Times New Roman" w:cs="Times New Roman"/>
            <w:sz w:val="24"/>
            <w:szCs w:val="24"/>
          </w:rPr>
          <w:delText xml:space="preserve">application of smart </w:delText>
        </w:r>
      </w:del>
      <w:ins w:id="219" w:author="Miller, Harvey J." w:date="2019-12-10T11:07:00Z">
        <w:r w:rsidR="00F00CF3">
          <w:rPr>
            <w:rFonts w:ascii="Times New Roman" w:hAnsi="Times New Roman" w:cs="Times New Roman"/>
            <w:sz w:val="24"/>
            <w:szCs w:val="24"/>
          </w:rPr>
          <w:t>mobile</w:t>
        </w:r>
      </w:ins>
      <w:del w:id="220" w:author="Miller, Harvey J." w:date="2019-12-10T11:07:00Z">
        <w:r w:rsidDel="00F00CF3">
          <w:rPr>
            <w:rFonts w:ascii="Times New Roman" w:hAnsi="Times New Roman" w:cs="Times New Roman"/>
            <w:sz w:val="24"/>
            <w:szCs w:val="24"/>
          </w:rPr>
          <w:delText>personal</w:delText>
        </w:r>
      </w:del>
      <w:r>
        <w:rPr>
          <w:rFonts w:ascii="Times New Roman" w:hAnsi="Times New Roman" w:cs="Times New Roman"/>
          <w:sz w:val="24"/>
          <w:szCs w:val="24"/>
        </w:rPr>
        <w:t xml:space="preserve"> </w:t>
      </w:r>
      <w:commentRangeStart w:id="221"/>
      <w:ins w:id="222" w:author="Miller, Harvey J." w:date="2019-12-10T11:07:00Z">
        <w:r w:rsidR="00F00CF3">
          <w:rPr>
            <w:rFonts w:ascii="Times New Roman" w:hAnsi="Times New Roman" w:cs="Times New Roman"/>
            <w:sz w:val="24"/>
            <w:szCs w:val="24"/>
          </w:rPr>
          <w:t>telephony</w:t>
        </w:r>
        <w:commentRangeEnd w:id="221"/>
        <w:r w:rsidR="00F00CF3">
          <w:rPr>
            <w:rStyle w:val="CommentReference"/>
          </w:rPr>
          <w:commentReference w:id="221"/>
        </w:r>
      </w:ins>
      <w:del w:id="223" w:author="Miller, Harvey J." w:date="2019-12-10T11:07:00Z">
        <w:r w:rsidDel="00F00CF3">
          <w:rPr>
            <w:rFonts w:ascii="Times New Roman" w:hAnsi="Times New Roman" w:cs="Times New Roman"/>
            <w:sz w:val="24"/>
            <w:szCs w:val="24"/>
          </w:rPr>
          <w:delText>devices</w:delText>
        </w:r>
      </w:del>
      <w:r>
        <w:rPr>
          <w:rFonts w:ascii="Times New Roman" w:hAnsi="Times New Roman" w:cs="Times New Roman"/>
          <w:sz w:val="24"/>
          <w:szCs w:val="24"/>
        </w:rPr>
        <w:t>,</w:t>
      </w:r>
      <w:ins w:id="224" w:author="Miller, Harvey J." w:date="2019-12-10T11:09:00Z">
        <w:r w:rsidR="00F00CF3">
          <w:rPr>
            <w:rFonts w:ascii="Times New Roman" w:hAnsi="Times New Roman" w:cs="Times New Roman"/>
            <w:sz w:val="24"/>
            <w:szCs w:val="24"/>
          </w:rPr>
          <w:t xml:space="preserve"> has generated a widespread use of </w:t>
        </w:r>
      </w:ins>
      <w:del w:id="225" w:author="Miller, Harvey J." w:date="2019-12-10T11:09:00Z">
        <w:r w:rsidDel="00F00CF3">
          <w:rPr>
            <w:rFonts w:ascii="Times New Roman" w:hAnsi="Times New Roman" w:cs="Times New Roman"/>
            <w:sz w:val="24"/>
            <w:szCs w:val="24"/>
          </w:rPr>
          <w:delText xml:space="preserve"> </w:delText>
        </w:r>
      </w:del>
      <w:ins w:id="226" w:author="Miller, Harvey J." w:date="2019-12-10T11:07:00Z">
        <w:r w:rsidR="00F00CF3">
          <w:rPr>
            <w:rFonts w:ascii="Times New Roman" w:hAnsi="Times New Roman" w:cs="Times New Roman"/>
            <w:sz w:val="24"/>
            <w:szCs w:val="24"/>
          </w:rPr>
          <w:t xml:space="preserve">RTI </w:t>
        </w:r>
      </w:ins>
      <w:del w:id="227" w:author="Miller, Harvey J." w:date="2019-12-10T11:07:00Z">
        <w:r w:rsidDel="00F00CF3">
          <w:rPr>
            <w:rFonts w:ascii="Times New Roman" w:hAnsi="Times New Roman" w:cs="Times New Roman"/>
            <w:sz w:val="24"/>
            <w:szCs w:val="24"/>
          </w:rPr>
          <w:delText xml:space="preserve">real-time information </w:delText>
        </w:r>
      </w:del>
      <w:ins w:id="228" w:author="Miller, Harvey J." w:date="2019-12-10T11:09:00Z">
        <w:r w:rsidR="00F00CF3">
          <w:rPr>
            <w:rFonts w:ascii="Times New Roman" w:hAnsi="Times New Roman" w:cs="Times New Roman"/>
            <w:sz w:val="24"/>
            <w:szCs w:val="24"/>
          </w:rPr>
          <w:t>by public transit agencies and users</w:t>
        </w:r>
      </w:ins>
      <w:del w:id="229" w:author="Miller, Harvey J." w:date="2019-12-10T11:09:00Z">
        <w:r w:rsidDel="00F00CF3">
          <w:rPr>
            <w:rFonts w:ascii="Times New Roman" w:hAnsi="Times New Roman" w:cs="Times New Roman"/>
            <w:sz w:val="24"/>
            <w:szCs w:val="24"/>
          </w:rPr>
          <w:delText>is becoming more prevalent due to</w:delText>
        </w:r>
      </w:del>
      <w:del w:id="230" w:author="Miller, Harvey J." w:date="2019-12-10T11:07:00Z">
        <w:r w:rsidDel="00F00CF3">
          <w:rPr>
            <w:rFonts w:ascii="Times New Roman" w:hAnsi="Times New Roman" w:cs="Times New Roman"/>
            <w:sz w:val="24"/>
            <w:szCs w:val="24"/>
          </w:rPr>
          <w:delText xml:space="preserve"> less expensive automated vehicle location system and the open data policy</w:delText>
        </w:r>
      </w:del>
      <w:r>
        <w:rPr>
          <w:rFonts w:ascii="Times New Roman" w:hAnsi="Times New Roman" w:cs="Times New Roman"/>
          <w:sz w:val="24"/>
          <w:szCs w:val="24"/>
        </w:rPr>
        <w:t xml:space="preserve">. Correspondingly, the body of literature </w:t>
      </w:r>
      <w:ins w:id="231" w:author="Miller, Harvey J." w:date="2019-12-10T11:09:00Z">
        <w:r w:rsidR="00F00CF3">
          <w:rPr>
            <w:rFonts w:ascii="Times New Roman" w:hAnsi="Times New Roman" w:cs="Times New Roman"/>
            <w:sz w:val="24"/>
            <w:szCs w:val="24"/>
          </w:rPr>
          <w:t xml:space="preserve">on RTI in </w:t>
        </w:r>
        <w:r w:rsidR="00F00CF3">
          <w:rPr>
            <w:rFonts w:ascii="Times New Roman" w:hAnsi="Times New Roman" w:cs="Times New Roman"/>
            <w:sz w:val="24"/>
            <w:szCs w:val="24"/>
          </w:rPr>
          <w:lastRenderedPageBreak/>
          <w:t xml:space="preserve">public transit </w:t>
        </w:r>
      </w:ins>
      <w:r>
        <w:rPr>
          <w:rFonts w:ascii="Times New Roman" w:hAnsi="Times New Roman" w:cs="Times New Roman"/>
          <w:sz w:val="24"/>
          <w:szCs w:val="24"/>
        </w:rPr>
        <w:t xml:space="preserve">is </w:t>
      </w:r>
      <w:del w:id="232" w:author="Miller, Harvey J." w:date="2019-12-10T11:10:00Z">
        <w:r w:rsidDel="00F00CF3">
          <w:rPr>
            <w:rFonts w:ascii="Times New Roman" w:hAnsi="Times New Roman" w:cs="Times New Roman"/>
            <w:sz w:val="24"/>
            <w:szCs w:val="24"/>
          </w:rPr>
          <w:delText xml:space="preserve">steadily </w:delText>
        </w:r>
      </w:del>
      <w:r>
        <w:rPr>
          <w:rFonts w:ascii="Times New Roman" w:hAnsi="Times New Roman" w:cs="Times New Roman"/>
          <w:sz w:val="24"/>
          <w:szCs w:val="24"/>
        </w:rPr>
        <w:t>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w:t>
      </w:r>
      <w:ins w:id="233" w:author="Miller, Harvey J." w:date="2019-12-10T11:10:00Z">
        <w:r w:rsidR="00F00CF3">
          <w:rPr>
            <w:rFonts w:ascii="Times New Roman" w:hAnsi="Times New Roman" w:cs="Times New Roman"/>
            <w:sz w:val="24"/>
            <w:szCs w:val="24"/>
          </w:rPr>
          <w:t xml:space="preserve">discuss </w:t>
        </w:r>
      </w:ins>
      <w:del w:id="234" w:author="Miller, Harvey J." w:date="2019-12-10T11:10:00Z">
        <w:r w:rsidDel="00F00CF3">
          <w:rPr>
            <w:rFonts w:ascii="Times New Roman" w:hAnsi="Times New Roman" w:cs="Times New Roman"/>
            <w:sz w:val="24"/>
            <w:szCs w:val="24"/>
          </w:rPr>
          <w:delText xml:space="preserve">examine </w:delText>
        </w:r>
      </w:del>
      <w:r>
        <w:rPr>
          <w:rFonts w:ascii="Times New Roman" w:hAnsi="Times New Roman" w:cs="Times New Roman"/>
          <w:sz w:val="24"/>
          <w:szCs w:val="24"/>
        </w:rPr>
        <w:t xml:space="preserve">this literature based on two dimensions: </w:t>
      </w:r>
      <w:ins w:id="235" w:author="Miller, Harvey J." w:date="2019-12-10T11:10:00Z">
        <w:r w:rsidR="00F00CF3">
          <w:rPr>
            <w:rFonts w:ascii="Times New Roman" w:hAnsi="Times New Roman" w:cs="Times New Roman"/>
            <w:sz w:val="24"/>
            <w:szCs w:val="24"/>
          </w:rPr>
          <w:t>RTI media</w:t>
        </w:r>
      </w:ins>
      <w:del w:id="236" w:author="Miller, Harvey J." w:date="2019-12-10T11:10:00Z">
        <w:r w:rsidDel="00F00CF3">
          <w:rPr>
            <w:rFonts w:ascii="Times New Roman" w:hAnsi="Times New Roman" w:cs="Times New Roman"/>
            <w:sz w:val="24"/>
            <w:szCs w:val="24"/>
          </w:rPr>
          <w:delText xml:space="preserve">the information media </w:delText>
        </w:r>
        <w:r w:rsidR="003B2EF7" w:rsidDel="00F00CF3">
          <w:rPr>
            <w:rFonts w:ascii="Times New Roman" w:hAnsi="Times New Roman" w:cs="Times New Roman"/>
            <w:sz w:val="24"/>
            <w:szCs w:val="24"/>
          </w:rPr>
          <w:delText>examined</w:delText>
        </w:r>
      </w:del>
      <w:r w:rsidR="003B2EF7">
        <w:rPr>
          <w:rFonts w:ascii="Times New Roman" w:hAnsi="Times New Roman" w:cs="Times New Roman"/>
          <w:sz w:val="24"/>
          <w:szCs w:val="24"/>
        </w:rPr>
        <w:t>,</w:t>
      </w:r>
      <w:r>
        <w:rPr>
          <w:rFonts w:ascii="Times New Roman" w:hAnsi="Times New Roman" w:cs="Times New Roman"/>
          <w:sz w:val="24"/>
          <w:szCs w:val="24"/>
        </w:rPr>
        <w:t xml:space="preserve"> and methodology used in the study</w:t>
      </w:r>
      <w:ins w:id="237" w:author="Miller, Harvey J." w:date="2019-12-10T13:33:00Z">
        <w:r w:rsidR="00816A10">
          <w:rPr>
            <w:rFonts w:ascii="Times New Roman" w:hAnsi="Times New Roman" w:cs="Times New Roman"/>
            <w:sz w:val="24"/>
            <w:szCs w:val="24"/>
          </w:rPr>
          <w:t>.</w:t>
        </w:r>
      </w:ins>
    </w:p>
    <w:p w14:paraId="750C973A" w14:textId="0F591344" w:rsidR="006550FB" w:rsidRDefault="006550FB" w:rsidP="006550FB">
      <w:pPr>
        <w:jc w:val="both"/>
        <w:rPr>
          <w:rFonts w:ascii="Times New Roman" w:hAnsi="Times New Roman" w:cs="Times New Roman"/>
          <w:sz w:val="24"/>
          <w:szCs w:val="24"/>
        </w:rPr>
      </w:pPr>
      <w:del w:id="238" w:author="Miller, Harvey J." w:date="2019-12-10T13:33:00Z">
        <w:r w:rsidDel="00816A10">
          <w:rPr>
            <w:rFonts w:ascii="Times New Roman" w:hAnsi="Times New Roman" w:cs="Times New Roman"/>
            <w:sz w:val="24"/>
            <w:szCs w:val="24"/>
          </w:rPr>
          <w:delText>.</w:delText>
        </w:r>
      </w:del>
    </w:p>
    <w:p w14:paraId="5958B1BE" w14:textId="77777777" w:rsidR="00816A10" w:rsidRDefault="00816A10" w:rsidP="006550FB">
      <w:pPr>
        <w:jc w:val="both"/>
        <w:rPr>
          <w:ins w:id="239" w:author="Miller, Harvey J." w:date="2019-12-10T13:33:00Z"/>
          <w:rFonts w:ascii="Times New Roman" w:hAnsi="Times New Roman" w:cs="Times New Roman"/>
          <w:b/>
          <w:bCs/>
          <w:sz w:val="24"/>
          <w:szCs w:val="24"/>
        </w:rPr>
      </w:pPr>
      <w:commentRangeStart w:id="240"/>
      <w:ins w:id="241" w:author="Miller, Harvey J." w:date="2019-12-10T13:33:00Z">
        <w:r>
          <w:rPr>
            <w:rFonts w:ascii="Times New Roman" w:hAnsi="Times New Roman" w:cs="Times New Roman"/>
            <w:b/>
            <w:bCs/>
            <w:sz w:val="24"/>
            <w:szCs w:val="24"/>
          </w:rPr>
          <w:t xml:space="preserve">2.1. </w:t>
        </w:r>
      </w:ins>
      <w:ins w:id="242" w:author="Miller, Harvey J." w:date="2019-12-10T11:10:00Z">
        <w:r w:rsidR="00F00CF3">
          <w:rPr>
            <w:rFonts w:ascii="Times New Roman" w:hAnsi="Times New Roman" w:cs="Times New Roman"/>
            <w:b/>
            <w:bCs/>
            <w:sz w:val="24"/>
            <w:szCs w:val="24"/>
          </w:rPr>
          <w:t>Real-time information</w:t>
        </w:r>
      </w:ins>
      <w:del w:id="243" w:author="Miller, Harvey J." w:date="2019-12-10T11:10:00Z">
        <w:r w:rsidR="006550FB" w:rsidDel="00F00CF3">
          <w:rPr>
            <w:rFonts w:ascii="Times New Roman" w:hAnsi="Times New Roman" w:cs="Times New Roman"/>
            <w:b/>
            <w:bCs/>
            <w:sz w:val="24"/>
            <w:szCs w:val="24"/>
          </w:rPr>
          <w:delText>I</w:delText>
        </w:r>
        <w:r w:rsidR="006550FB" w:rsidRPr="007536EE" w:rsidDel="00F00CF3">
          <w:rPr>
            <w:rFonts w:ascii="Times New Roman" w:hAnsi="Times New Roman" w:cs="Times New Roman"/>
            <w:b/>
            <w:bCs/>
            <w:sz w:val="24"/>
            <w:szCs w:val="24"/>
          </w:rPr>
          <w:delText>nformation</w:delText>
        </w:r>
      </w:del>
      <w:r w:rsidR="006550FB" w:rsidRPr="007536EE">
        <w:rPr>
          <w:rFonts w:ascii="Times New Roman" w:hAnsi="Times New Roman" w:cs="Times New Roman"/>
          <w:b/>
          <w:bCs/>
          <w:sz w:val="24"/>
          <w:szCs w:val="24"/>
        </w:rPr>
        <w:t xml:space="preserve"> media</w:t>
      </w:r>
      <w:del w:id="244" w:author="Miller, Harvey J." w:date="2019-12-10T13:34:00Z">
        <w:r w:rsidR="006550FB" w:rsidDel="00816A10">
          <w:rPr>
            <w:rFonts w:ascii="Times New Roman" w:hAnsi="Times New Roman" w:cs="Times New Roman"/>
            <w:b/>
            <w:bCs/>
            <w:sz w:val="24"/>
            <w:szCs w:val="24"/>
          </w:rPr>
          <w:delText>.</w:delText>
        </w:r>
      </w:del>
      <w:r w:rsidR="006550FB">
        <w:rPr>
          <w:rFonts w:ascii="Times New Roman" w:hAnsi="Times New Roman" w:cs="Times New Roman"/>
          <w:b/>
          <w:bCs/>
          <w:sz w:val="24"/>
          <w:szCs w:val="24"/>
        </w:rPr>
        <w:t xml:space="preserve">  </w:t>
      </w:r>
      <w:commentRangeEnd w:id="240"/>
      <w:r>
        <w:rPr>
          <w:rStyle w:val="CommentReference"/>
        </w:rPr>
        <w:commentReference w:id="240"/>
      </w:r>
    </w:p>
    <w:p w14:paraId="7F12806E" w14:textId="3FE5436E" w:rsidR="006550FB" w:rsidRPr="006C5050" w:rsidRDefault="00D61E1E" w:rsidP="006550FB">
      <w:pPr>
        <w:jc w:val="both"/>
        <w:rPr>
          <w:rFonts w:ascii="Times New Roman" w:hAnsi="Times New Roman" w:cs="Times New Roman"/>
          <w:sz w:val="24"/>
          <w:szCs w:val="24"/>
        </w:rPr>
      </w:pPr>
      <w:ins w:id="245" w:author="Miller, Harvey J." w:date="2019-12-10T11:11:00Z">
        <w:r w:rsidRPr="00D61E1E">
          <w:rPr>
            <w:rFonts w:ascii="Times New Roman" w:hAnsi="Times New Roman" w:cs="Times New Roman"/>
            <w:bCs/>
            <w:sz w:val="24"/>
            <w:szCs w:val="24"/>
            <w:rPrChange w:id="246" w:author="Miller, Harvey J." w:date="2019-12-10T11:11:00Z">
              <w:rPr>
                <w:rFonts w:ascii="Times New Roman" w:hAnsi="Times New Roman" w:cs="Times New Roman"/>
                <w:b/>
                <w:bCs/>
                <w:sz w:val="24"/>
                <w:szCs w:val="24"/>
              </w:rPr>
            </w:rPrChange>
          </w:rPr>
          <w:t>Common media</w:t>
        </w:r>
        <w:r>
          <w:rPr>
            <w:rFonts w:ascii="Times New Roman" w:hAnsi="Times New Roman" w:cs="Times New Roman"/>
            <w:b/>
            <w:bCs/>
            <w:sz w:val="24"/>
            <w:szCs w:val="24"/>
          </w:rPr>
          <w:t xml:space="preserve"> </w:t>
        </w:r>
        <w:r>
          <w:rPr>
            <w:rFonts w:ascii="Times New Roman" w:hAnsi="Times New Roman" w:cs="Times New Roman"/>
            <w:bCs/>
            <w:sz w:val="24"/>
            <w:szCs w:val="24"/>
          </w:rPr>
          <w:t xml:space="preserve">for delivering public transit RTI to users include </w:t>
        </w:r>
      </w:ins>
      <w:del w:id="247" w:author="Miller, Harvey J." w:date="2019-12-10T11:11:00Z">
        <w:r w:rsidR="006550FB" w:rsidRPr="006C5050" w:rsidDel="00D61E1E">
          <w:rPr>
            <w:rFonts w:ascii="Times New Roman" w:hAnsi="Times New Roman" w:cs="Times New Roman"/>
            <w:sz w:val="24"/>
            <w:szCs w:val="24"/>
          </w:rPr>
          <w:delText xml:space="preserve">We first categorize research according to their information media, including static </w:delText>
        </w:r>
      </w:del>
      <w:r w:rsidR="006550FB" w:rsidRPr="006C5050">
        <w:rPr>
          <w:rFonts w:ascii="Times New Roman" w:hAnsi="Times New Roman" w:cs="Times New Roman"/>
          <w:sz w:val="24"/>
          <w:szCs w:val="24"/>
        </w:rPr>
        <w:t xml:space="preserve">signage, telephone and text services, and </w:t>
      </w:r>
      <w:ins w:id="248" w:author="Miller, Harvey J." w:date="2019-12-10T11:11:00Z">
        <w:r>
          <w:rPr>
            <w:rFonts w:ascii="Times New Roman" w:hAnsi="Times New Roman" w:cs="Times New Roman"/>
            <w:sz w:val="24"/>
            <w:szCs w:val="24"/>
          </w:rPr>
          <w:t xml:space="preserve">web or </w:t>
        </w:r>
      </w:ins>
      <w:del w:id="249" w:author="Miller, Harvey J." w:date="2019-12-10T11:11:00Z">
        <w:r w:rsidR="006550FB" w:rsidRPr="006C5050" w:rsidDel="00D61E1E">
          <w:rPr>
            <w:rFonts w:ascii="Times New Roman" w:hAnsi="Times New Roman" w:cs="Times New Roman"/>
            <w:sz w:val="24"/>
            <w:szCs w:val="24"/>
          </w:rPr>
          <w:delText xml:space="preserve">smart </w:delText>
        </w:r>
      </w:del>
      <w:r w:rsidR="006550FB" w:rsidRPr="006C5050">
        <w:rPr>
          <w:rFonts w:ascii="Times New Roman" w:hAnsi="Times New Roman" w:cs="Times New Roman"/>
          <w:sz w:val="24"/>
          <w:szCs w:val="24"/>
        </w:rPr>
        <w:t>phone application</w:t>
      </w:r>
      <w:ins w:id="250" w:author="Miller, Harvey J." w:date="2019-12-10T11:12:00Z">
        <w:r>
          <w:rPr>
            <w:rFonts w:ascii="Times New Roman" w:hAnsi="Times New Roman" w:cs="Times New Roman"/>
            <w:sz w:val="24"/>
            <w:szCs w:val="24"/>
          </w:rPr>
          <w:t>s</w:t>
        </w:r>
      </w:ins>
      <w:r w:rsidR="006550FB" w:rsidRPr="006C5050">
        <w:rPr>
          <w:rFonts w:ascii="Times New Roman" w:hAnsi="Times New Roman" w:cs="Times New Roman"/>
          <w:sz w:val="24"/>
          <w:szCs w:val="24"/>
        </w:rPr>
        <w:t>. Signage and at-stop displays can provide transit users useful information and reduce actual and perceived wait time</w:t>
      </w:r>
      <w:r w:rsidR="006550FB" w:rsidRPr="006C5050">
        <w:rPr>
          <w:rFonts w:ascii="Times New Roman" w:hAnsi="Times New Roman" w:cs="Times New Roman" w:hint="eastAsia"/>
          <w:sz w:val="24"/>
          <w:szCs w:val="24"/>
        </w:rPr>
        <w:t xml:space="preserve">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sidR="006550FB">
        <w:rPr>
          <w:rFonts w:ascii="Times New Roman" w:hAnsi="Times New Roman" w:cs="Times New Roman"/>
          <w:sz w:val="24"/>
          <w:szCs w:val="24"/>
        </w:rPr>
        <w:t xml:space="preserve">reduce </w:t>
      </w:r>
      <w:r w:rsidR="006550FB" w:rsidRPr="006C5050">
        <w:rPr>
          <w:rFonts w:ascii="Times New Roman" w:hAnsi="Times New Roman" w:cs="Times New Roman"/>
          <w:sz w:val="24"/>
          <w:szCs w:val="24"/>
        </w:rPr>
        <w:t xml:space="preserve">anxiety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However, users can only get arrival information </w:t>
      </w:r>
      <w:ins w:id="251" w:author="Miller, Harvey J." w:date="2019-12-10T11:12:00Z">
        <w:r>
          <w:rPr>
            <w:rFonts w:ascii="Times New Roman" w:hAnsi="Times New Roman" w:cs="Times New Roman"/>
            <w:sz w:val="24"/>
            <w:szCs w:val="24"/>
          </w:rPr>
          <w:t xml:space="preserve">once </w:t>
        </w:r>
      </w:ins>
      <w:r w:rsidR="006550FB" w:rsidRPr="006C5050">
        <w:rPr>
          <w:rFonts w:ascii="Times New Roman" w:hAnsi="Times New Roman" w:cs="Times New Roman"/>
          <w:sz w:val="24"/>
          <w:szCs w:val="24"/>
        </w:rPr>
        <w:t>at the stop; this limits its effectiveness beyond reassuring the user</w:t>
      </w:r>
      <w:del w:id="252" w:author="Miller, Harvey J." w:date="2019-12-10T11:20:00Z">
        <w:r w:rsidR="006550FB" w:rsidRPr="006C5050" w:rsidDel="00115F7F">
          <w:rPr>
            <w:rFonts w:ascii="Times New Roman" w:hAnsi="Times New Roman" w:cs="Times New Roman"/>
            <w:sz w:val="24"/>
            <w:szCs w:val="24"/>
          </w:rPr>
          <w:delText xml:space="preserve"> since the decision to leave the origin has already occurred</w:delText>
        </w:r>
      </w:del>
      <w:r w:rsidR="006550FB" w:rsidRPr="006C5050">
        <w:rPr>
          <w:rFonts w:ascii="Times New Roman" w:hAnsi="Times New Roman" w:cs="Times New Roman"/>
          <w:sz w:val="24"/>
          <w:szCs w:val="24"/>
        </w:rPr>
        <w:t xml:space="preserve">. </w:t>
      </w:r>
    </w:p>
    <w:p w14:paraId="03D5FF9D" w14:textId="2603DFF1" w:rsidR="006550FB" w:rsidDel="00740BD1" w:rsidRDefault="006550FB" w:rsidP="006550FB">
      <w:pPr>
        <w:ind w:firstLine="720"/>
        <w:jc w:val="both"/>
        <w:rPr>
          <w:del w:id="253" w:author="Miller, Harvey J." w:date="2019-12-10T11:21:00Z"/>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w:t>
      </w:r>
      <w:del w:id="254" w:author="Miller, Harvey J." w:date="2019-12-10T11:20:00Z">
        <w:r w:rsidDel="00115F7F">
          <w:rPr>
            <w:rFonts w:ascii="Times New Roman" w:hAnsi="Times New Roman" w:cs="Times New Roman"/>
            <w:sz w:val="24"/>
            <w:szCs w:val="24"/>
          </w:rPr>
          <w:delText xml:space="preserve">or station </w:delText>
        </w:r>
      </w:del>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w:t>
      </w:r>
      <w:del w:id="255" w:author="Miller, Harvey J." w:date="2019-12-10T11:20:00Z">
        <w:r w:rsidDel="00115F7F">
          <w:rPr>
            <w:rFonts w:ascii="Times New Roman" w:hAnsi="Times New Roman" w:cs="Times New Roman"/>
            <w:sz w:val="24"/>
            <w:szCs w:val="24"/>
          </w:rPr>
          <w:delText xml:space="preserve">However, </w:delText>
        </w:r>
      </w:del>
      <w:ins w:id="256" w:author="Miller, Harvey J." w:date="2019-12-10T11:20:00Z">
        <w:r w:rsidR="00115F7F">
          <w:rPr>
            <w:rFonts w:ascii="Times New Roman" w:hAnsi="Times New Roman" w:cs="Times New Roman"/>
            <w:sz w:val="24"/>
            <w:szCs w:val="24"/>
          </w:rPr>
          <w:t>T</w:t>
        </w:r>
      </w:ins>
      <w:del w:id="257" w:author="Miller, Harvey J." w:date="2019-12-10T11:20:00Z">
        <w:r w:rsidDel="00115F7F">
          <w:rPr>
            <w:rFonts w:ascii="Times New Roman" w:hAnsi="Times New Roman" w:cs="Times New Roman"/>
            <w:sz w:val="24"/>
            <w:szCs w:val="24"/>
          </w:rPr>
          <w:delText>t</w:delText>
        </w:r>
      </w:del>
      <w:r>
        <w:rPr>
          <w:rFonts w:ascii="Times New Roman" w:hAnsi="Times New Roman" w:cs="Times New Roman"/>
          <w:sz w:val="24"/>
          <w:szCs w:val="24"/>
        </w:rPr>
        <w:t xml:space="preserve">he provision of </w:t>
      </w:r>
      <w:ins w:id="258" w:author="Miller, Harvey J." w:date="2019-12-10T11:21:00Z">
        <w:r w:rsidR="00740BD1">
          <w:rPr>
            <w:rFonts w:ascii="Times New Roman" w:hAnsi="Times New Roman" w:cs="Times New Roman"/>
            <w:sz w:val="24"/>
            <w:szCs w:val="24"/>
          </w:rPr>
          <w:t xml:space="preserve">transit RTI </w:t>
        </w:r>
      </w:ins>
      <w:del w:id="259" w:author="Miller, Harvey J." w:date="2019-12-10T11:21:00Z">
        <w:r w:rsidDel="00740BD1">
          <w:rPr>
            <w:rFonts w:ascii="Times New Roman" w:hAnsi="Times New Roman" w:cs="Times New Roman"/>
            <w:sz w:val="24"/>
            <w:szCs w:val="24"/>
          </w:rPr>
          <w:delText xml:space="preserve">real-time transit information </w:delText>
        </w:r>
      </w:del>
      <w:r>
        <w:rPr>
          <w:rFonts w:ascii="Times New Roman" w:hAnsi="Times New Roman" w:cs="Times New Roman"/>
          <w:sz w:val="24"/>
          <w:szCs w:val="24"/>
        </w:rPr>
        <w:t xml:space="preserve">via the World Wide Web and </w:t>
      </w:r>
      <w:ins w:id="260" w:author="Miller, Harvey J." w:date="2019-12-10T11:21:00Z">
        <w:r w:rsidR="00740BD1">
          <w:rPr>
            <w:rFonts w:ascii="Times New Roman" w:hAnsi="Times New Roman" w:cs="Times New Roman"/>
            <w:sz w:val="24"/>
            <w:szCs w:val="24"/>
          </w:rPr>
          <w:t>mobile phone</w:t>
        </w:r>
      </w:ins>
      <w:del w:id="261" w:author="Miller, Harvey J." w:date="2019-12-10T11:21:00Z">
        <w:r w:rsidDel="00740BD1">
          <w:rPr>
            <w:rFonts w:ascii="Times New Roman" w:hAnsi="Times New Roman" w:cs="Times New Roman"/>
            <w:sz w:val="24"/>
            <w:szCs w:val="24"/>
          </w:rPr>
          <w:delText>smartphone</w:delText>
        </w:r>
      </w:del>
      <w:r>
        <w:rPr>
          <w:rFonts w:ascii="Times New Roman" w:hAnsi="Times New Roman" w:cs="Times New Roman"/>
          <w:sz w:val="24"/>
          <w:szCs w:val="24"/>
        </w:rPr>
        <w:t xml:space="preserve"> apps has made this information </w:t>
      </w:r>
      <w:ins w:id="262" w:author="Miller, Harvey J." w:date="2019-12-10T11:21:00Z">
        <w:r w:rsidR="00740BD1">
          <w:rPr>
            <w:rFonts w:ascii="Times New Roman" w:hAnsi="Times New Roman" w:cs="Times New Roman"/>
            <w:sz w:val="24"/>
            <w:szCs w:val="24"/>
          </w:rPr>
          <w:t xml:space="preserve">even </w:t>
        </w:r>
      </w:ins>
      <w:r>
        <w:rPr>
          <w:rFonts w:ascii="Times New Roman" w:hAnsi="Times New Roman" w:cs="Times New Roman"/>
          <w:sz w:val="24"/>
          <w:szCs w:val="24"/>
        </w:rPr>
        <w:t>more accessible</w:t>
      </w:r>
      <w:del w:id="263" w:author="Miller, Harvey J." w:date="2019-12-10T11:21:00Z">
        <w:r w:rsidDel="00740BD1">
          <w:rPr>
            <w:rFonts w:ascii="Times New Roman" w:hAnsi="Times New Roman" w:cs="Times New Roman"/>
            <w:sz w:val="24"/>
            <w:szCs w:val="24"/>
          </w:rPr>
          <w:delText xml:space="preserve"> and useful</w:delText>
        </w:r>
      </w:del>
      <w:r>
        <w:rPr>
          <w:rFonts w:ascii="Times New Roman" w:hAnsi="Times New Roman" w:cs="Times New Roman"/>
          <w:sz w:val="24"/>
          <w:szCs w:val="24"/>
        </w:rPr>
        <w:t xml:space="preserve">. </w:t>
      </w:r>
      <w:del w:id="264" w:author="Miller, Harvey J." w:date="2019-12-10T11:21:00Z">
        <w:r w:rsidDel="00740BD1">
          <w:rPr>
            <w:rFonts w:ascii="Times New Roman" w:hAnsi="Times New Roman" w:cs="Times New Roman"/>
            <w:sz w:val="24"/>
            <w:szCs w:val="24"/>
          </w:rPr>
          <w:delText>RTI apps provide users ability to comprehend the sophisticated timetable in a transit system,</w:delText>
        </w:r>
        <w:r w:rsidRPr="00E92458" w:rsidDel="00740BD1">
          <w:rPr>
            <w:rFonts w:ascii="Times New Roman" w:hAnsi="Times New Roman" w:cs="Times New Roman"/>
            <w:sz w:val="24"/>
            <w:szCs w:val="24"/>
          </w:rPr>
          <w:delText xml:space="preserve"> </w:delText>
        </w:r>
        <w:r w:rsidDel="00740BD1">
          <w:rPr>
            <w:rFonts w:ascii="Times New Roman" w:hAnsi="Times New Roman" w:cs="Times New Roman"/>
            <w:sz w:val="24"/>
            <w:szCs w:val="24"/>
          </w:rPr>
          <w:delText>for both schedule</w:delText>
        </w:r>
        <w:r w:rsidDel="00740BD1">
          <w:rPr>
            <w:rFonts w:ascii="Times New Roman" w:hAnsi="Times New Roman" w:cs="Times New Roman" w:hint="eastAsia"/>
            <w:sz w:val="24"/>
            <w:szCs w:val="24"/>
          </w:rPr>
          <w:delText>d</w:delText>
        </w:r>
        <w:r w:rsidDel="00740BD1">
          <w:rPr>
            <w:rFonts w:ascii="Times New Roman" w:hAnsi="Times New Roman" w:cs="Times New Roman"/>
            <w:sz w:val="24"/>
            <w:szCs w:val="24"/>
          </w:rPr>
          <w:delText xml:space="preserve"> and real-time timetable. They provide both scheduled and real-time support for transit users with portable smart phone through user-friendly interface. </w:delText>
        </w:r>
      </w:del>
    </w:p>
    <w:p w14:paraId="43BBE30E" w14:textId="7C350D5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Many studies investigate</w:t>
      </w:r>
      <w:del w:id="265" w:author="Miller, Harvey J." w:date="2019-12-10T11:21: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the waiting time reduction by mobile real-time information, and the results are diverse: some conclude</w:t>
      </w:r>
      <w:ins w:id="266" w:author="Miller, Harvey J." w:date="2019-12-10T11:22:00Z">
        <w:r w:rsidR="00740BD1">
          <w:rPr>
            <w:rFonts w:ascii="Times New Roman" w:hAnsi="Times New Roman" w:cs="Times New Roman"/>
            <w:sz w:val="24"/>
            <w:szCs w:val="24"/>
          </w:rPr>
          <w:t xml:space="preserve"> </w:t>
        </w:r>
      </w:ins>
      <w:del w:id="267" w:author="Miller, Harvey J." w:date="2019-12-10T11:22:00Z">
        <w:r w:rsidDel="00740BD1">
          <w:rPr>
            <w:rFonts w:ascii="Times New Roman" w:hAnsi="Times New Roman" w:cs="Times New Roman"/>
            <w:sz w:val="24"/>
            <w:szCs w:val="24"/>
          </w:rPr>
          <w:delText xml:space="preserve">d </w:delText>
        </w:r>
      </w:del>
      <w:r>
        <w:rPr>
          <w:rFonts w:ascii="Times New Roman" w:hAnsi="Times New Roman" w:cs="Times New Roman"/>
          <w:sz w:val="24"/>
          <w:szCs w:val="24"/>
        </w:rPr>
        <w:t xml:space="preserve">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268" w:author="Miller, Harvey J." w:date="2019-12-10T11:29:00Z">
        <w:r w:rsidR="00740BD1">
          <w:rPr>
            <w:rFonts w:ascii="Times New Roman" w:hAnsi="Times New Roman" w:cs="Times New Roman"/>
            <w:sz w:val="24"/>
            <w:szCs w:val="24"/>
          </w:rPr>
          <w:t xml:space="preserve">Other studies suggest </w:t>
        </w:r>
      </w:ins>
      <w:ins w:id="269" w:author="Miller, Harvey J." w:date="2019-12-10T11:24:00Z">
        <w:r w:rsidR="00740BD1">
          <w:rPr>
            <w:rFonts w:ascii="Times New Roman" w:hAnsi="Times New Roman" w:cs="Times New Roman"/>
            <w:sz w:val="24"/>
            <w:szCs w:val="24"/>
          </w:rPr>
          <w:t xml:space="preserve">that </w:t>
        </w:r>
      </w:ins>
      <w:del w:id="270" w:author="Miller, Harvey J." w:date="2019-12-10T11:22:00Z">
        <w:r w:rsidDel="00740BD1">
          <w:rPr>
            <w:rFonts w:ascii="Times New Roman" w:hAnsi="Times New Roman" w:cs="Times New Roman"/>
            <w:sz w:val="24"/>
            <w:szCs w:val="24"/>
          </w:rPr>
          <w:delText xml:space="preserve">Moreover, </w:delText>
        </w:r>
      </w:del>
      <w:r>
        <w:rPr>
          <w:rFonts w:ascii="Times New Roman" w:hAnsi="Times New Roman" w:cs="Times New Roman"/>
          <w:sz w:val="24"/>
          <w:szCs w:val="24"/>
        </w:rPr>
        <w:t xml:space="preserve">RTI users </w:t>
      </w:r>
      <w:del w:id="271" w:author="Miller, Harvey J." w:date="2019-12-10T11:24:00Z">
        <w:r w:rsidDel="00740BD1">
          <w:rPr>
            <w:rFonts w:ascii="Times New Roman" w:hAnsi="Times New Roman" w:cs="Times New Roman"/>
            <w:sz w:val="24"/>
            <w:szCs w:val="24"/>
          </w:rPr>
          <w:delText xml:space="preserve">can </w:delText>
        </w:r>
      </w:del>
      <w:r>
        <w:rPr>
          <w:rFonts w:ascii="Times New Roman" w:hAnsi="Times New Roman" w:cs="Times New Roman"/>
          <w:sz w:val="24"/>
          <w:szCs w:val="24"/>
        </w:rPr>
        <w:t xml:space="preserve">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del w:id="272" w:author="Miller, Harvey J." w:date="2019-12-10T11:23:00Z">
        <w:r w:rsidDel="00740BD1">
          <w:rPr>
            <w:rFonts w:ascii="Times New Roman" w:hAnsi="Times New Roman" w:cs="Times New Roman"/>
            <w:sz w:val="24"/>
            <w:szCs w:val="24"/>
          </w:rPr>
          <w:delText xml:space="preserve"> according to a </w:delText>
        </w:r>
      </w:del>
      <w:del w:id="273" w:author="Miller, Harvey J." w:date="2019-12-10T11:24:00Z">
        <w:r w:rsidDel="00740BD1">
          <w:rPr>
            <w:rFonts w:ascii="Times New Roman" w:hAnsi="Times New Roman" w:cs="Times New Roman"/>
            <w:sz w:val="24"/>
            <w:szCs w:val="24"/>
          </w:rPr>
          <w:delText>self-report</w:delText>
        </w:r>
      </w:del>
      <w:del w:id="274" w:author="Miller, Harvey J." w:date="2019-12-10T11:23:00Z">
        <w:r w:rsidDel="00740BD1">
          <w:rPr>
            <w:rFonts w:ascii="Times New Roman" w:hAnsi="Times New Roman" w:cs="Times New Roman"/>
            <w:sz w:val="24"/>
            <w:szCs w:val="24"/>
          </w:rPr>
          <w:delText>ed</w:delText>
        </w:r>
      </w:del>
      <w:del w:id="275" w:author="Miller, Harvey J." w:date="2019-12-10T11:24:00Z">
        <w:r w:rsidDel="00740BD1">
          <w:rPr>
            <w:rFonts w:ascii="Times New Roman" w:hAnsi="Times New Roman" w:cs="Times New Roman"/>
            <w:sz w:val="24"/>
            <w:szCs w:val="24"/>
          </w:rPr>
          <w:delText xml:space="preserve"> survey</w:delText>
        </w:r>
      </w:del>
      <w:r>
        <w:rPr>
          <w:rFonts w:ascii="Times New Roman" w:hAnsi="Times New Roman" w:cs="Times New Roman"/>
          <w:sz w:val="24"/>
          <w:szCs w:val="24"/>
        </w:rPr>
        <w:t xml:space="preserve">. </w:t>
      </w:r>
      <w:del w:id="276" w:author="Miller, Harvey J." w:date="2019-12-10T11:25:00Z">
        <w:r w:rsidDel="00740BD1">
          <w:rPr>
            <w:rFonts w:ascii="Times New Roman" w:hAnsi="Times New Roman" w:cs="Times New Roman"/>
            <w:sz w:val="24"/>
            <w:szCs w:val="24"/>
          </w:rPr>
          <w:delText>Especially,</w:delText>
        </w:r>
      </w:del>
      <w:r>
        <w:rPr>
          <w:rFonts w:ascii="Times New Roman" w:hAnsi="Times New Roman" w:cs="Times New Roman"/>
          <w:sz w:val="24"/>
          <w:szCs w:val="24"/>
        </w:rPr>
        <w:t xml:space="preserve"> </w:t>
      </w:r>
      <w:ins w:id="277" w:author="Miller, Harvey J." w:date="2019-12-10T11:25:00Z">
        <w:r w:rsidR="00740BD1">
          <w:rPr>
            <w:rFonts w:ascii="Times New Roman" w:hAnsi="Times New Roman" w:cs="Times New Roman"/>
            <w:sz w:val="24"/>
            <w:szCs w:val="24"/>
          </w:rPr>
          <w:t>I</w:t>
        </w:r>
      </w:ins>
      <w:del w:id="278"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n rural</w:t>
      </w:r>
      <w:ins w:id="279" w:author="Miller, Harvey J." w:date="2019-12-10T11:25:00Z">
        <w:r w:rsidR="00740BD1">
          <w:rPr>
            <w:rFonts w:ascii="Times New Roman" w:hAnsi="Times New Roman" w:cs="Times New Roman"/>
            <w:sz w:val="24"/>
            <w:szCs w:val="24"/>
          </w:rPr>
          <w:t xml:space="preserve"> areas, e.g., </w:t>
        </w:r>
      </w:ins>
      <w:del w:id="280" w:author="Miller, Harvey J." w:date="2019-12-10T11:25:00Z">
        <w:r w:rsidDel="00740BD1">
          <w:rPr>
            <w:rFonts w:ascii="Times New Roman" w:hAnsi="Times New Roman" w:cs="Times New Roman"/>
            <w:sz w:val="24"/>
            <w:szCs w:val="24"/>
          </w:rPr>
          <w:delText xml:space="preserve"> </w:delText>
        </w:r>
      </w:del>
      <w:r>
        <w:rPr>
          <w:rFonts w:ascii="Times New Roman" w:hAnsi="Times New Roman" w:cs="Times New Roman"/>
          <w:sz w:val="24"/>
          <w:szCs w:val="24"/>
        </w:rPr>
        <w:t>Scotland</w:t>
      </w:r>
      <w:ins w:id="281" w:author="Miller, Harvey J." w:date="2019-12-10T11:25:00Z">
        <w:r w:rsidR="00740BD1">
          <w:rPr>
            <w:rFonts w:ascii="Times New Roman" w:hAnsi="Times New Roman" w:cs="Times New Roman"/>
            <w:sz w:val="24"/>
            <w:szCs w:val="24"/>
          </w:rPr>
          <w:t xml:space="preserve">, </w:t>
        </w:r>
      </w:ins>
      <w:del w:id="282" w:author="Miller, Harvey J." w:date="2019-12-10T11:25:00Z">
        <w:r w:rsidDel="00740BD1">
          <w:rPr>
            <w:rFonts w:ascii="Times New Roman" w:hAnsi="Times New Roman" w:cs="Times New Roman"/>
            <w:sz w:val="24"/>
            <w:szCs w:val="24"/>
          </w:rPr>
          <w:delText xml:space="preserve">. RTI </w:delText>
        </w:r>
      </w:del>
      <w:r>
        <w:rPr>
          <w:rFonts w:ascii="Times New Roman" w:hAnsi="Times New Roman" w:cs="Times New Roman"/>
          <w:sz w:val="24"/>
          <w:szCs w:val="24"/>
        </w:rPr>
        <w:t>user</w:t>
      </w:r>
      <w:ins w:id="283" w:author="Miller, Harvey J." w:date="2019-12-10T11:25:00Z">
        <w:r w:rsidR="00740BD1">
          <w:rPr>
            <w:rFonts w:ascii="Times New Roman" w:hAnsi="Times New Roman" w:cs="Times New Roman"/>
            <w:sz w:val="24"/>
            <w:szCs w:val="24"/>
          </w:rPr>
          <w:t>s</w:t>
        </w:r>
      </w:ins>
      <w:r>
        <w:rPr>
          <w:rFonts w:ascii="Times New Roman" w:hAnsi="Times New Roman" w:cs="Times New Roman"/>
          <w:sz w:val="24"/>
          <w:szCs w:val="24"/>
        </w:rPr>
        <w:t xml:space="preserve"> </w:t>
      </w:r>
      <w:del w:id="284" w:author="Miller, Harvey J." w:date="2019-12-10T11:25:00Z">
        <w:r w:rsidDel="00740BD1">
          <w:rPr>
            <w:rFonts w:ascii="Times New Roman" w:hAnsi="Times New Roman" w:cs="Times New Roman"/>
            <w:sz w:val="24"/>
            <w:szCs w:val="24"/>
          </w:rPr>
          <w:delText xml:space="preserve">can even </w:delText>
        </w:r>
      </w:del>
      <w:r>
        <w:rPr>
          <w:rFonts w:ascii="Times New Roman" w:hAnsi="Times New Roman" w:cs="Times New Roman"/>
          <w:sz w:val="24"/>
          <w:szCs w:val="24"/>
        </w:rPr>
        <w:t xml:space="preserve">save 7 minutes </w:t>
      </w:r>
      <w:ins w:id="285" w:author="Miller, Harvey J." w:date="2019-12-10T11:26:00Z">
        <w:r w:rsidR="00740BD1">
          <w:rPr>
            <w:rFonts w:ascii="Times New Roman" w:hAnsi="Times New Roman" w:cs="Times New Roman"/>
            <w:sz w:val="24"/>
            <w:szCs w:val="24"/>
          </w:rPr>
          <w:t>o</w:t>
        </w:r>
      </w:ins>
      <w:del w:id="286"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 xml:space="preserve">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287" w:author="Miller, Harvey J." w:date="2019-12-10T11:26:00Z">
        <w:r w:rsidR="00740BD1">
          <w:rPr>
            <w:rFonts w:ascii="Times New Roman" w:hAnsi="Times New Roman" w:cs="Times New Roman"/>
            <w:sz w:val="24"/>
            <w:szCs w:val="24"/>
          </w:rPr>
          <w:t xml:space="preserve">However, </w:t>
        </w:r>
      </w:ins>
      <w:ins w:id="288" w:author="Miller, Harvey J." w:date="2019-12-10T11:30:00Z">
        <w:r w:rsidR="00740BD1">
          <w:rPr>
            <w:rFonts w:ascii="Times New Roman" w:hAnsi="Times New Roman" w:cs="Times New Roman"/>
            <w:sz w:val="24"/>
            <w:szCs w:val="24"/>
          </w:rPr>
          <w:t>some research</w:t>
        </w:r>
      </w:ins>
      <w:ins w:id="289" w:author="Miller, Harvey J." w:date="2019-12-10T11:26:00Z">
        <w:r w:rsidR="00740BD1">
          <w:rPr>
            <w:rFonts w:ascii="Times New Roman" w:hAnsi="Times New Roman" w:cs="Times New Roman"/>
            <w:sz w:val="24"/>
            <w:szCs w:val="24"/>
          </w:rPr>
          <w:t xml:space="preserve"> </w:t>
        </w:r>
      </w:ins>
      <w:del w:id="290" w:author="Miller, Harvey J." w:date="2019-12-10T11:26:00Z">
        <w:r w:rsidDel="00740BD1">
          <w:rPr>
            <w:rFonts w:ascii="Times New Roman" w:hAnsi="Times New Roman" w:cs="Times New Roman"/>
            <w:sz w:val="24"/>
            <w:szCs w:val="24"/>
          </w:rPr>
          <w:delText xml:space="preserve">Meanwhile, the others </w:delText>
        </w:r>
      </w:del>
      <w:r>
        <w:rPr>
          <w:rFonts w:ascii="Times New Roman" w:hAnsi="Times New Roman" w:cs="Times New Roman"/>
          <w:sz w:val="24"/>
          <w:szCs w:val="24"/>
        </w:rPr>
        <w:t>conclude</w:t>
      </w:r>
      <w:ins w:id="291" w:author="Miller, Harvey J." w:date="2019-12-10T11:30:00Z">
        <w:r w:rsidR="00740BD1">
          <w:rPr>
            <w:rFonts w:ascii="Times New Roman" w:hAnsi="Times New Roman" w:cs="Times New Roman"/>
            <w:sz w:val="24"/>
            <w:szCs w:val="24"/>
          </w:rPr>
          <w:t>s</w:t>
        </w:r>
      </w:ins>
      <w:del w:id="292" w:author="Miller, Harvey J." w:date="2019-12-10T11:26: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that RTI</w:t>
      </w:r>
      <w:ins w:id="293" w:author="Miller, Harvey J." w:date="2019-12-10T11:26:00Z">
        <w:r w:rsidR="00740BD1">
          <w:rPr>
            <w:rFonts w:ascii="Times New Roman" w:hAnsi="Times New Roman" w:cs="Times New Roman"/>
            <w:sz w:val="24"/>
            <w:szCs w:val="24"/>
          </w:rPr>
          <w:t xml:space="preserve"> </w:t>
        </w:r>
      </w:ins>
      <w:del w:id="294" w:author="Miller, Harvey J." w:date="2019-12-10T11:26:00Z">
        <w:r w:rsidDel="00740BD1">
          <w:rPr>
            <w:rFonts w:ascii="Times New Roman" w:hAnsi="Times New Roman" w:cs="Times New Roman"/>
            <w:sz w:val="24"/>
            <w:szCs w:val="24"/>
          </w:rPr>
          <w:delText xml:space="preserve">’s </w:delText>
        </w:r>
      </w:del>
      <w:r>
        <w:rPr>
          <w:rFonts w:ascii="Times New Roman" w:hAnsi="Times New Roman" w:cs="Times New Roman"/>
          <w:sz w:val="24"/>
          <w:szCs w:val="24"/>
        </w:rPr>
        <w:t xml:space="preserve">impact on </w:t>
      </w:r>
      <w:del w:id="295" w:author="Miller, Harvey J." w:date="2019-12-10T11:26:00Z">
        <w:r w:rsidDel="00740BD1">
          <w:rPr>
            <w:rFonts w:ascii="Times New Roman" w:hAnsi="Times New Roman" w:cs="Times New Roman"/>
            <w:sz w:val="24"/>
            <w:szCs w:val="24"/>
          </w:rPr>
          <w:delText xml:space="preserve">different </w:delText>
        </w:r>
      </w:del>
      <w:r>
        <w:rPr>
          <w:rFonts w:ascii="Times New Roman" w:hAnsi="Times New Roman" w:cs="Times New Roman"/>
          <w:sz w:val="24"/>
          <w:szCs w:val="24"/>
        </w:rPr>
        <w:t xml:space="preserve">users </w:t>
      </w:r>
      <w:ins w:id="296" w:author="Miller, Harvey J." w:date="2019-12-10T11:26:00Z">
        <w:r w:rsidR="00740BD1">
          <w:rPr>
            <w:rFonts w:ascii="Times New Roman" w:hAnsi="Times New Roman" w:cs="Times New Roman"/>
            <w:sz w:val="24"/>
            <w:szCs w:val="24"/>
          </w:rPr>
          <w:t>waiting times is inconsequential.</w:t>
        </w:r>
      </w:ins>
      <w:ins w:id="297" w:author="Miller, Harvey J." w:date="2019-12-10T11:28:00Z">
        <w:r w:rsidR="00740BD1">
          <w:rPr>
            <w:rFonts w:ascii="Times New Roman" w:hAnsi="Times New Roman" w:cs="Times New Roman"/>
            <w:sz w:val="24"/>
            <w:szCs w:val="24"/>
          </w:rPr>
          <w:t xml:space="preserve"> </w:t>
        </w:r>
      </w:ins>
      <w:del w:id="298" w:author="Miller, Harvey J." w:date="2019-12-10T11:26:00Z">
        <w:r w:rsidDel="00740BD1">
          <w:rPr>
            <w:rFonts w:ascii="Times New Roman" w:hAnsi="Times New Roman" w:cs="Times New Roman"/>
            <w:sz w:val="24"/>
            <w:szCs w:val="24"/>
          </w:rPr>
          <w:delText xml:space="preserve">is not significant. </w:delText>
        </w:r>
      </w:del>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w:t>
      </w:r>
      <w:ins w:id="299" w:author="Miller, Harvey J." w:date="2019-12-10T11:29:00Z">
        <w:r w:rsidR="00740BD1">
          <w:rPr>
            <w:rFonts w:ascii="Times New Roman" w:hAnsi="Times New Roman" w:cs="Times New Roman"/>
            <w:sz w:val="24"/>
            <w:szCs w:val="24"/>
          </w:rPr>
          <w:t xml:space="preserve">; </w:t>
        </w:r>
      </w:ins>
      <w:del w:id="300" w:author="Miller, Harvey J." w:date="2019-12-10T11:29:00Z">
        <w:r w:rsidDel="00740BD1">
          <w:rPr>
            <w:rFonts w:ascii="Times New Roman" w:hAnsi="Times New Roman" w:cs="Times New Roman"/>
            <w:sz w:val="24"/>
            <w:szCs w:val="24"/>
          </w:rPr>
          <w:delText xml:space="preserve"> is small w</w:delText>
        </w:r>
      </w:del>
      <w:del w:id="301" w:author="Miller, Harvey J." w:date="2019-12-10T11:28:00Z">
        <w:r w:rsidDel="00740BD1">
          <w:rPr>
            <w:rFonts w:ascii="Times New Roman" w:hAnsi="Times New Roman" w:cs="Times New Roman"/>
            <w:sz w:val="24"/>
            <w:szCs w:val="24"/>
          </w:rPr>
          <w:delText xml:space="preserve">hile </w:delText>
        </w:r>
      </w:del>
      <w:r>
        <w:rPr>
          <w:rFonts w:ascii="Times New Roman" w:hAnsi="Times New Roman" w:cs="Times New Roman"/>
          <w:sz w:val="24"/>
          <w:szCs w:val="24"/>
        </w:rPr>
        <w:t xml:space="preserve">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0D4D6DF4" w14:textId="77777777" w:rsidR="00816A10" w:rsidRDefault="00816A10" w:rsidP="006550FB">
      <w:pPr>
        <w:jc w:val="both"/>
        <w:rPr>
          <w:ins w:id="302" w:author="Miller, Harvey J." w:date="2019-12-10T13:34:00Z"/>
          <w:rFonts w:ascii="Times New Roman" w:hAnsi="Times New Roman" w:cs="Times New Roman"/>
          <w:b/>
          <w:bCs/>
          <w:sz w:val="24"/>
          <w:szCs w:val="24"/>
        </w:rPr>
      </w:pPr>
      <w:ins w:id="303" w:author="Miller, Harvey J." w:date="2019-12-10T13:34:00Z">
        <w:r>
          <w:rPr>
            <w:rFonts w:ascii="Times New Roman" w:hAnsi="Times New Roman" w:cs="Times New Roman"/>
            <w:b/>
            <w:bCs/>
            <w:sz w:val="24"/>
            <w:szCs w:val="24"/>
          </w:rPr>
          <w:t xml:space="preserve">2.2. </w:t>
        </w:r>
      </w:ins>
      <w:r w:rsidR="006550FB">
        <w:rPr>
          <w:rFonts w:ascii="Times New Roman" w:hAnsi="Times New Roman" w:cs="Times New Roman"/>
          <w:b/>
          <w:bCs/>
          <w:sz w:val="24"/>
          <w:szCs w:val="24"/>
        </w:rPr>
        <w:t>R</w:t>
      </w:r>
      <w:r w:rsidR="006550FB" w:rsidRPr="007536EE">
        <w:rPr>
          <w:rFonts w:ascii="Times New Roman" w:hAnsi="Times New Roman" w:cs="Times New Roman"/>
          <w:b/>
          <w:bCs/>
          <w:sz w:val="24"/>
          <w:szCs w:val="24"/>
        </w:rPr>
        <w:t>esearch methods</w:t>
      </w:r>
    </w:p>
    <w:p w14:paraId="6AF6CBA3" w14:textId="4A2BCC67" w:rsidR="006550FB" w:rsidRDefault="006550FB" w:rsidP="006550FB">
      <w:pPr>
        <w:jc w:val="both"/>
        <w:rPr>
          <w:rFonts w:ascii="Times New Roman" w:hAnsi="Times New Roman" w:cs="Times New Roman"/>
          <w:sz w:val="24"/>
          <w:szCs w:val="24"/>
        </w:rPr>
      </w:pPr>
      <w:del w:id="304" w:author="Miller, Harvey J." w:date="2019-12-10T13:34:00Z">
        <w:r w:rsidDel="00816A10">
          <w:rPr>
            <w:rFonts w:ascii="Times New Roman" w:hAnsi="Times New Roman" w:cs="Times New Roman"/>
            <w:b/>
            <w:bCs/>
            <w:sz w:val="24"/>
            <w:szCs w:val="24"/>
          </w:rPr>
          <w:delText xml:space="preserve">.  </w:delText>
        </w:r>
      </w:del>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ins w:id="305" w:author="Miller, Harvey J." w:date="2019-12-10T11:30:00Z">
        <w:r w:rsidR="00A53748">
          <w:rPr>
            <w:rFonts w:ascii="Times New Roman" w:hAnsi="Times New Roman" w:cs="Times New Roman"/>
            <w:sz w:val="24"/>
            <w:szCs w:val="24"/>
          </w:rPr>
          <w:t xml:space="preserve">These </w:t>
        </w:r>
      </w:ins>
      <w:del w:id="306" w:author="Miller, Harvey J." w:date="2019-12-10T11:30:00Z">
        <w:r w:rsidRPr="00C965F1" w:rsidDel="00A53748">
          <w:rPr>
            <w:rFonts w:ascii="Times New Roman" w:hAnsi="Times New Roman" w:cs="Times New Roman"/>
            <w:sz w:val="24"/>
            <w:szCs w:val="24"/>
          </w:rPr>
          <w:delText xml:space="preserve">Survey-based </w:delText>
        </w:r>
      </w:del>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30BCC684"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Another limitation of surveys is small </w:t>
      </w:r>
      <w:ins w:id="307" w:author="Miller, Harvey J." w:date="2019-12-10T11:32:00Z">
        <w:r w:rsidR="004A45CC">
          <w:rPr>
            <w:rFonts w:ascii="Times New Roman" w:hAnsi="Times New Roman" w:cs="Times New Roman"/>
            <w:sz w:val="24"/>
            <w:szCs w:val="24"/>
          </w:rPr>
          <w:t xml:space="preserve">and possibly biased </w:t>
        </w:r>
      </w:ins>
      <w:del w:id="308" w:author="Miller, Harvey J." w:date="2019-12-10T11:31:00Z">
        <w:r w:rsidDel="004A45CC">
          <w:rPr>
            <w:rFonts w:ascii="Times New Roman" w:hAnsi="Times New Roman" w:cs="Times New Roman"/>
            <w:sz w:val="24"/>
            <w:szCs w:val="24"/>
          </w:rPr>
          <w:delText xml:space="preserve">and biased </w:delText>
        </w:r>
      </w:del>
      <w:r>
        <w:rPr>
          <w:rFonts w:ascii="Times New Roman" w:hAnsi="Times New Roman" w:cs="Times New Roman"/>
          <w:sz w:val="24"/>
          <w:szCs w:val="24"/>
        </w:rPr>
        <w:t>samples.   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{"citationItems":[{"id":"ITEM-1","itemData":{"ISSN":"0022-2437","author":[{"dropping-particle":"","family":"Armstrong","given":"J Scott","non-dropping-particle":"","parse-names":false,"suffix":""},{"dropping-particle":"","family":"Overton","given":"Terry S","non-dropping-particle":"","parse-names":false,"suffix":""}],"container-title":"Journal of marketing research","id":"ITEM-1","issue":"3","issued":{"date-parts":[["1977"]]},"page":"396-402","publisher":"SAGE Publications Sage CA: Los Angeles, CA","title":"Estimating nonresponse bias in mail surveys","type":"article-journal","volume":"14"},"uris":["http://www.mendeley.com/documents/?uuid=b14c6969-f911-4368-8b0c-e476fb785339"]}],"mendeley":{"formattedCitation":"(Armstrong &amp; Overton, 1977)","plainTextFormattedCitation":"(Armstrong &amp; Overton, 1977)","previouslyFormattedCitation":"(Armstrong &amp; Overton, 1977)"},"properties":{"noteIndex":0},"schema":"https://github.com/citation-style-language/schema/raw/master/csl-citation.json"}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Services","type":"article-journal","volume":"10"},"uris":["http://www.mendeley.com/documents/?uuid=c28a7ed9-931f-4057-9f92-e97af44573a8"]},{"id":"ITEM-2","itemData":{"ISSN":"0022-2437","author":[{"dropping-particle":"","family":"Armstrong","given":"J Scott","non-dropping-particle":"","parse-names":false,"suffix":""},{"dropping-particle":"","family":"Overton","given":"Terry S","non-dropping-particle":"","parse-names":false,"suffix":""}],"container-title":"Journal of marketing research","id":"ITEM-2","issue":"3","issued":{"date-parts":[["1977"]]},"page":"396-402","publisher":"SAGE Publications Sage CA: Los Angeles, CA","title":"Estimating nonresponse bias in mail surveys","type":"article-journal","volume":"14"},"uris":["http://www.mendeley.com/documents/?uuid=b14c6969-f911-4368-8b0c-e476fb785339"]}],"mendeley":{"formattedCitation":"(Armstrong &amp; Overton, 1977; Wright, 2006)","plainTextFormattedCitation":"(Armstrong &amp; Overton, 1977; Wright, 2006)","previouslyFormattedCitation":"(Wilcox, Rossi, Wright, &amp; Anderson, 1985; Wright, 2006)"},"properties":{"noteIndex":0},"schema":"https://github.com/citation-style-language/schema/raw/master/csl-citation.json"}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68EEB89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ins w:id="309" w:author="Miller, Harvey J." w:date="2019-12-10T11:32:00Z">
        <w:r w:rsidR="004A45CC">
          <w:rPr>
            <w:rFonts w:ascii="Times New Roman" w:hAnsi="Times New Roman" w:cs="Times New Roman"/>
            <w:sz w:val="24"/>
            <w:szCs w:val="24"/>
          </w:rPr>
          <w:t>Another approach to analyzing the impacts of RTI on waiting times is m</w:t>
        </w:r>
      </w:ins>
      <w:del w:id="310" w:author="Miller, Harvey J." w:date="2019-12-10T11:32:00Z">
        <w:r w:rsidRPr="00342EA9" w:rsidDel="004A45CC">
          <w:rPr>
            <w:rFonts w:ascii="Times New Roman" w:hAnsi="Times New Roman" w:cs="Times New Roman"/>
            <w:sz w:val="24"/>
            <w:szCs w:val="24"/>
          </w:rPr>
          <w:delText>M</w:delText>
        </w:r>
      </w:del>
      <w:r w:rsidRPr="00342EA9">
        <w:rPr>
          <w:rFonts w:ascii="Times New Roman" w:hAnsi="Times New Roman" w:cs="Times New Roman"/>
          <w:sz w:val="24"/>
          <w:szCs w:val="24"/>
        </w:rPr>
        <w:t>athematical simulation</w:t>
      </w:r>
      <w:del w:id="311" w:author="Miller, Harvey J." w:date="2019-12-10T11:32:00Z">
        <w:r w:rsidRPr="00342EA9" w:rsidDel="004A45CC">
          <w:rPr>
            <w:rFonts w:ascii="Times New Roman" w:hAnsi="Times New Roman" w:cs="Times New Roman"/>
            <w:sz w:val="24"/>
            <w:szCs w:val="24"/>
          </w:rPr>
          <w:delText xml:space="preserve"> is </w:delText>
        </w:r>
        <w:r w:rsidDel="004A45CC">
          <w:rPr>
            <w:rFonts w:ascii="Times New Roman" w:hAnsi="Times New Roman" w:cs="Times New Roman"/>
            <w:sz w:val="24"/>
            <w:szCs w:val="24"/>
          </w:rPr>
          <w:delText xml:space="preserve">also </w:delText>
        </w:r>
        <w:r w:rsidRPr="00342EA9" w:rsidDel="004A45CC">
          <w:rPr>
            <w:rFonts w:ascii="Times New Roman" w:hAnsi="Times New Roman" w:cs="Times New Roman"/>
            <w:sz w:val="24"/>
            <w:szCs w:val="24"/>
          </w:rPr>
          <w:delText>often used to investigate and solve problems that are too difficult or costly to measure directly</w:delText>
        </w:r>
      </w:del>
      <w:r w:rsidRPr="00342EA9">
        <w:rPr>
          <w:rFonts w:ascii="Times New Roman" w:hAnsi="Times New Roman" w:cs="Times New Roman"/>
          <w:sz w:val="24"/>
          <w:szCs w:val="24"/>
        </w:rPr>
        <w:t xml:space="preserve">. </w:t>
      </w:r>
      <w:moveToRangeStart w:id="312" w:author="Miller, Harvey J." w:date="2019-12-10T11:33:00Z" w:name="move26870008"/>
      <w:ins w:id="313" w:author="Miller, Harvey J." w:date="2019-12-10T11:33:00Z">
        <w:r w:rsidR="004A45CC">
          <w:rPr>
            <w:rFonts w:ascii="Times New Roman" w:hAnsi="Times New Roman" w:cs="Times New Roman"/>
            <w:sz w:val="24"/>
            <w:szCs w:val="24"/>
          </w:rPr>
          <w:t xml:space="preserve">Agent-based modeling </w:t>
        </w:r>
        <w:r w:rsidR="004A45CC" w:rsidRPr="004A45CC">
          <w:rPr>
            <w:rFonts w:ascii="Times New Roman" w:hAnsi="Times New Roman" w:cs="Times New Roman"/>
            <w:sz w:val="24"/>
            <w:szCs w:val="24"/>
          </w:rPr>
          <w:t>represents the simultaneous actions and interactions of various agents</w:t>
        </w:r>
        <w:r w:rsidR="004A45CC">
          <w:rPr>
            <w:rFonts w:ascii="Times New Roman" w:hAnsi="Times New Roman" w:cs="Times New Roman"/>
            <w:sz w:val="24"/>
            <w:szCs w:val="24"/>
          </w:rPr>
          <w:t xml:space="preserve"> in intricate and complicated systems such as public transit</w:t>
        </w:r>
        <w:r w:rsidR="004A45CC" w:rsidRPr="004A45CC">
          <w:rPr>
            <w:rFonts w:ascii="Times New Roman" w:hAnsi="Times New Roman" w:cs="Times New Roman"/>
            <w:sz w:val="24"/>
            <w:szCs w:val="24"/>
          </w:rPr>
          <w:t xml:space="preserve"> </w:t>
        </w:r>
        <w:r w:rsidR="004A45CC" w:rsidRPr="004A45CC">
          <w:rPr>
            <w:rFonts w:ascii="Times New Roman" w:hAnsi="Times New Roman" w:cs="Times New Roman"/>
            <w:sz w:val="24"/>
            <w:szCs w:val="24"/>
          </w:rPr>
          <w:fldChar w:fldCharType="begin" w:fldLock="1"/>
        </w:r>
        <w:r w:rsidR="004A45CC" w:rsidRPr="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4A45CC" w:rsidRPr="004A45CC">
          <w:rPr>
            <w:rFonts w:ascii="Times New Roman" w:hAnsi="Times New Roman" w:cs="Times New Roman"/>
            <w:sz w:val="24"/>
            <w:szCs w:val="24"/>
          </w:rPr>
          <w:fldChar w:fldCharType="separate"/>
        </w:r>
        <w:r w:rsidR="004A45CC" w:rsidRPr="004A45CC">
          <w:rPr>
            <w:rFonts w:ascii="Times New Roman" w:hAnsi="Times New Roman" w:cs="Times New Roman"/>
            <w:sz w:val="24"/>
            <w:szCs w:val="24"/>
          </w:rPr>
          <w:t>(Gkioulou, 2013)</w:t>
        </w:r>
      </w:ins>
      <w:r w:rsidR="004A45CC" w:rsidRPr="004A45CC">
        <w:rPr>
          <w:rFonts w:ascii="Times New Roman" w:hAnsi="Times New Roman" w:cs="Times New Roman"/>
          <w:sz w:val="24"/>
          <w:szCs w:val="24"/>
        </w:rPr>
        <w:fldChar w:fldCharType="end"/>
      </w:r>
      <w:ins w:id="314" w:author="Miller, Harvey J." w:date="2019-12-10T11:33:00Z">
        <w:r w:rsidR="004A45CC" w:rsidRPr="004A45CC">
          <w:rPr>
            <w:rFonts w:ascii="Times New Roman" w:hAnsi="Times New Roman" w:cs="Times New Roman"/>
            <w:sz w:val="24"/>
            <w:szCs w:val="24"/>
          </w:rPr>
          <w:t>.</w:t>
        </w:r>
      </w:ins>
      <w:moveToRangeEnd w:id="312"/>
      <w:ins w:id="315" w:author="Miller, Harvey J." w:date="2019-12-10T11:34:00Z">
        <w:r w:rsidR="004A45CC">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moveFromRangeStart w:id="316" w:author="Miller, Harvey J." w:date="2019-12-10T11:33:00Z" w:name="move26870008"/>
      <w:moveFrom w:id="317" w:author="Miller, Harvey J." w:date="2019-12-10T11:33:00Z">
        <w:r w:rsidRPr="00342EA9" w:rsidDel="004A45CC">
          <w:rPr>
            <w:rFonts w:ascii="Times New Roman" w:hAnsi="Times New Roman" w:cs="Times New Roman"/>
            <w:sz w:val="24"/>
            <w:szCs w:val="24"/>
          </w:rPr>
          <w:t>Agent-based model simulation usually adopts several assumptions and represents the simultaneous actions and interactions of various agents. The simulation tries to imitate and predict the performance of a complex system such as</w:t>
        </w:r>
        <w:r w:rsidDel="004A45CC">
          <w:rPr>
            <w:rFonts w:ascii="Times New Roman" w:hAnsi="Times New Roman" w:cs="Times New Roman"/>
            <w:sz w:val="24"/>
            <w:szCs w:val="24"/>
          </w:rPr>
          <w:t xml:space="preserve"> a</w:t>
        </w:r>
        <w:r w:rsidRPr="00342EA9" w:rsidDel="004A45CC">
          <w:rPr>
            <w:rFonts w:ascii="Times New Roman" w:hAnsi="Times New Roman" w:cs="Times New Roman"/>
            <w:sz w:val="24"/>
            <w:szCs w:val="24"/>
          </w:rPr>
          <w:t xml:space="preserve"> </w:t>
        </w:r>
        <w:r w:rsidDel="004A45CC">
          <w:rPr>
            <w:rFonts w:ascii="Times New Roman" w:hAnsi="Times New Roman" w:cs="Times New Roman"/>
            <w:sz w:val="24"/>
            <w:szCs w:val="24"/>
          </w:rPr>
          <w:t>transit</w:t>
        </w:r>
        <w:r w:rsidRPr="00342EA9" w:rsidDel="004A45CC">
          <w:rPr>
            <w:rFonts w:ascii="Times New Roman" w:hAnsi="Times New Roman" w:cs="Times New Roman"/>
            <w:sz w:val="24"/>
            <w:szCs w:val="24"/>
          </w:rPr>
          <w:t xml:space="preserve"> system </w:t>
        </w:r>
        <w:r w:rsidRPr="00D15CD3" w:rsidDel="004A45CC">
          <w:rPr>
            <w:rFonts w:ascii="Times New Roman" w:hAnsi="Times New Roman" w:cs="Times New Roman"/>
            <w:sz w:val="24"/>
            <w:szCs w:val="24"/>
          </w:rPr>
          <w:fldChar w:fldCharType="begin" w:fldLock="1"/>
        </w:r>
        <w:r w:rsidR="000545CA" w:rsidDel="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sidDel="004A45CC">
          <w:rPr>
            <w:rFonts w:ascii="Times New Roman" w:hAnsi="Times New Roman" w:cs="Times New Roman"/>
            <w:sz w:val="24"/>
            <w:szCs w:val="24"/>
          </w:rPr>
          <w:fldChar w:fldCharType="separate"/>
        </w:r>
        <w:r w:rsidR="000545CA" w:rsidRPr="000545CA" w:rsidDel="004A45CC">
          <w:rPr>
            <w:rFonts w:ascii="Times New Roman" w:hAnsi="Times New Roman" w:cs="Times New Roman"/>
            <w:noProof/>
            <w:sz w:val="24"/>
            <w:szCs w:val="24"/>
          </w:rPr>
          <w:t>(Gkioulou, 2013)</w:t>
        </w:r>
        <w:r w:rsidRPr="00D15CD3" w:rsidDel="004A45CC">
          <w:rPr>
            <w:rFonts w:ascii="Times New Roman" w:hAnsi="Times New Roman" w:cs="Times New Roman"/>
            <w:sz w:val="24"/>
            <w:szCs w:val="24"/>
          </w:rPr>
          <w:fldChar w:fldCharType="end"/>
        </w:r>
        <w:r w:rsidRPr="00342EA9" w:rsidDel="004A45CC">
          <w:rPr>
            <w:rFonts w:ascii="Times New Roman" w:hAnsi="Times New Roman" w:cs="Times New Roman"/>
            <w:sz w:val="24"/>
            <w:szCs w:val="24"/>
          </w:rPr>
          <w:t>.</w:t>
        </w:r>
      </w:moveFrom>
      <w:moveFromRangeEnd w:id="316"/>
    </w:p>
    <w:p w14:paraId="4893521A" w14:textId="1D00D7E6"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w:t>
      </w:r>
      <w:ins w:id="318" w:author="Miller, Harvey J." w:date="2019-12-10T11:34:00Z">
        <w:r w:rsidR="00801DE0">
          <w:rPr>
            <w:rFonts w:ascii="Times New Roman" w:hAnsi="Times New Roman" w:cs="Times New Roman"/>
            <w:sz w:val="24"/>
            <w:szCs w:val="24"/>
          </w:rPr>
          <w:t>-</w:t>
        </w:r>
      </w:ins>
      <w:del w:id="319" w:author="Miller, Harvey J." w:date="2019-12-10T11:34:00Z">
        <w:r w:rsidDel="00801DE0">
          <w:rPr>
            <w:rFonts w:ascii="Times New Roman" w:hAnsi="Times New Roman" w:cs="Times New Roman"/>
            <w:sz w:val="24"/>
            <w:szCs w:val="24"/>
          </w:rPr>
          <w:delText xml:space="preserve"> </w:delText>
        </w:r>
      </w:del>
      <w:r>
        <w:rPr>
          <w:rFonts w:ascii="Times New Roman" w:hAnsi="Times New Roman" w:cs="Times New Roman"/>
          <w:sz w:val="24"/>
          <w:szCs w:val="24"/>
        </w:rPr>
        <w:t>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w:t>
      </w:r>
      <w:ins w:id="320" w:author="Liu, Luyu" w:date="2019-12-08T22:43:00Z">
        <w:r w:rsidR="00250901">
          <w:rPr>
            <w:rFonts w:ascii="Times New Roman" w:hAnsi="Times New Roman" w:cs="Times New Roman"/>
            <w:sz w:val="24"/>
            <w:szCs w:val="24"/>
          </w:rPr>
          <w:t>on</w:t>
        </w:r>
      </w:ins>
      <w:r>
        <w:rPr>
          <w:rFonts w:ascii="Times New Roman" w:hAnsi="Times New Roman" w:cs="Times New Roman"/>
          <w:sz w:val="24"/>
          <w:szCs w:val="24"/>
        </w:rPr>
        <w:t xml:space="preserve"> the overall average waiting time or perceived waiting time</w:t>
      </w:r>
      <w:del w:id="321" w:author="Miller, Harvey J." w:date="2019-12-10T11:34:00Z">
        <w:r w:rsidDel="00801DE0">
          <w:rPr>
            <w:rFonts w:ascii="Times New Roman" w:hAnsi="Times New Roman" w:cs="Times New Roman"/>
            <w:sz w:val="24"/>
            <w:szCs w:val="24"/>
          </w:rPr>
          <w:delText xml:space="preserve"> in certain areas</w:delText>
        </w:r>
      </w:del>
      <w:r>
        <w:rPr>
          <w:rFonts w:ascii="Times New Roman" w:hAnsi="Times New Roman" w:cs="Times New Roman"/>
          <w:sz w:val="24"/>
          <w:szCs w:val="24"/>
        </w:rPr>
        <w:t>; however, no one has investigated the variance of this impact relative to transit system’s actual on-time performance.</w:t>
      </w:r>
      <w:ins w:id="322" w:author="Miller, Harvey J." w:date="2019-12-10T11:35:00Z">
        <w:r w:rsidR="00801DE0">
          <w:rPr>
            <w:rFonts w:ascii="Times New Roman" w:hAnsi="Times New Roman" w:cs="Times New Roman"/>
            <w:sz w:val="24"/>
            <w:szCs w:val="24"/>
          </w:rPr>
          <w:t xml:space="preserve">  Em</w:t>
        </w:r>
      </w:ins>
      <w:ins w:id="323" w:author="Miller, Harvey J." w:date="2019-12-10T11:36:00Z">
        <w:r w:rsidR="00801DE0">
          <w:rPr>
            <w:rFonts w:ascii="Times New Roman" w:hAnsi="Times New Roman" w:cs="Times New Roman"/>
            <w:sz w:val="24"/>
            <w:szCs w:val="24"/>
          </w:rPr>
          <w:t xml:space="preserve">pirical performance matters because </w:t>
        </w:r>
      </w:ins>
      <w:ins w:id="324" w:author="Miller, Harvey J." w:date="2019-12-10T11:40:00Z">
        <w:r w:rsidR="00801DE0">
          <w:rPr>
            <w:rFonts w:ascii="Times New Roman" w:hAnsi="Times New Roman" w:cs="Times New Roman"/>
            <w:sz w:val="24"/>
            <w:szCs w:val="24"/>
          </w:rPr>
          <w:t xml:space="preserve">on-time performance and </w:t>
        </w:r>
      </w:ins>
      <w:ins w:id="325" w:author="Miller, Harvey J." w:date="2019-12-10T11:36:00Z">
        <w:r w:rsidR="00801DE0">
          <w:rPr>
            <w:rFonts w:ascii="Times New Roman" w:hAnsi="Times New Roman" w:cs="Times New Roman"/>
            <w:sz w:val="24"/>
            <w:szCs w:val="24"/>
          </w:rPr>
          <w:t xml:space="preserve">delays </w:t>
        </w:r>
      </w:ins>
      <w:ins w:id="326" w:author="Miller, Harvey J." w:date="2019-12-10T11:40:00Z">
        <w:r w:rsidR="00801DE0">
          <w:rPr>
            <w:rFonts w:ascii="Times New Roman" w:hAnsi="Times New Roman" w:cs="Times New Roman"/>
            <w:sz w:val="24"/>
            <w:szCs w:val="24"/>
          </w:rPr>
          <w:t xml:space="preserve">can be heterogeneous within a system and even within a single route (Park et al. </w:t>
        </w:r>
      </w:ins>
      <w:ins w:id="327" w:author="Miller, Harvey J." w:date="2019-12-10T11:41:00Z">
        <w:r w:rsidR="00801DE0">
          <w:rPr>
            <w:rFonts w:ascii="Times New Roman" w:hAnsi="Times New Roman" w:cs="Times New Roman"/>
            <w:sz w:val="24"/>
            <w:szCs w:val="24"/>
          </w:rPr>
          <w:t>2019).  I</w:t>
        </w:r>
      </w:ins>
      <w:ins w:id="328" w:author="Miller, Harvey J." w:date="2019-12-10T11:37:00Z">
        <w:r w:rsidR="00801DE0">
          <w:rPr>
            <w:rFonts w:ascii="Times New Roman" w:hAnsi="Times New Roman" w:cs="Times New Roman"/>
            <w:sz w:val="24"/>
            <w:szCs w:val="24"/>
          </w:rPr>
          <w:t xml:space="preserve">n addition, </w:t>
        </w:r>
      </w:ins>
      <w:ins w:id="329" w:author="Miller, Harvey J." w:date="2019-12-10T11:39:00Z">
        <w:r w:rsidR="00801DE0">
          <w:rPr>
            <w:rFonts w:ascii="Times New Roman" w:hAnsi="Times New Roman" w:cs="Times New Roman"/>
            <w:sz w:val="24"/>
            <w:szCs w:val="24"/>
          </w:rPr>
          <w:t xml:space="preserve">a </w:t>
        </w:r>
      </w:ins>
      <w:ins w:id="330" w:author="Miller, Harvey J." w:date="2019-12-10T13:05:00Z">
        <w:r w:rsidR="0014352B">
          <w:rPr>
            <w:rFonts w:ascii="Times New Roman" w:hAnsi="Times New Roman" w:cs="Times New Roman"/>
            <w:sz w:val="24"/>
            <w:szCs w:val="24"/>
          </w:rPr>
          <w:t xml:space="preserve">key decision of public transit users </w:t>
        </w:r>
      </w:ins>
      <w:ins w:id="331" w:author="Miller, Harvey J." w:date="2019-12-10T11:37:00Z">
        <w:r w:rsidR="0014352B">
          <w:rPr>
            <w:rFonts w:ascii="Times New Roman" w:hAnsi="Times New Roman" w:cs="Times New Roman"/>
            <w:sz w:val="24"/>
            <w:szCs w:val="24"/>
          </w:rPr>
          <w:t xml:space="preserve">is </w:t>
        </w:r>
        <w:r w:rsidR="00801DE0">
          <w:rPr>
            <w:rFonts w:ascii="Times New Roman" w:hAnsi="Times New Roman" w:cs="Times New Roman"/>
            <w:sz w:val="24"/>
            <w:szCs w:val="24"/>
          </w:rPr>
          <w:t xml:space="preserve">when to leave their home </w:t>
        </w:r>
      </w:ins>
      <w:ins w:id="332" w:author="Miller, Harvey J." w:date="2019-12-10T13:05:00Z">
        <w:r w:rsidR="0014352B">
          <w:rPr>
            <w:rFonts w:ascii="Times New Roman" w:hAnsi="Times New Roman" w:cs="Times New Roman"/>
            <w:sz w:val="24"/>
            <w:szCs w:val="24"/>
          </w:rPr>
          <w:t>(</w:t>
        </w:r>
      </w:ins>
      <w:ins w:id="333" w:author="Miller, Harvey J." w:date="2019-12-10T11:37:00Z">
        <w:r w:rsidR="00801DE0">
          <w:rPr>
            <w:rFonts w:ascii="Times New Roman" w:hAnsi="Times New Roman" w:cs="Times New Roman"/>
            <w:sz w:val="24"/>
            <w:szCs w:val="24"/>
          </w:rPr>
          <w:t>or other origin</w:t>
        </w:r>
      </w:ins>
      <w:ins w:id="334" w:author="Miller, Harvey J." w:date="2019-12-10T13:05:00Z">
        <w:r w:rsidR="0014352B">
          <w:rPr>
            <w:rFonts w:ascii="Times New Roman" w:hAnsi="Times New Roman" w:cs="Times New Roman"/>
            <w:sz w:val="24"/>
            <w:szCs w:val="24"/>
          </w:rPr>
          <w:t>)</w:t>
        </w:r>
      </w:ins>
      <w:ins w:id="335" w:author="Miller, Harvey J." w:date="2019-12-10T11:37:00Z">
        <w:r w:rsidR="00801DE0">
          <w:rPr>
            <w:rFonts w:ascii="Times New Roman" w:hAnsi="Times New Roman" w:cs="Times New Roman"/>
            <w:sz w:val="24"/>
            <w:szCs w:val="24"/>
          </w:rPr>
          <w:t xml:space="preserve"> to travel to a stop; the</w:t>
        </w:r>
      </w:ins>
      <w:ins w:id="336" w:author="Miller, Harvey J." w:date="2019-12-10T11:42:00Z">
        <w:r w:rsidR="00801DE0">
          <w:rPr>
            <w:rFonts w:ascii="Times New Roman" w:hAnsi="Times New Roman" w:cs="Times New Roman"/>
            <w:sz w:val="24"/>
            <w:szCs w:val="24"/>
          </w:rPr>
          <w:t xml:space="preserve">refore, the </w:t>
        </w:r>
      </w:ins>
      <w:ins w:id="337" w:author="Miller, Harvey J." w:date="2019-12-10T11:37:00Z">
        <w:r w:rsidR="00801DE0">
          <w:rPr>
            <w:rFonts w:ascii="Times New Roman" w:hAnsi="Times New Roman" w:cs="Times New Roman"/>
            <w:sz w:val="24"/>
            <w:szCs w:val="24"/>
          </w:rPr>
          <w:t xml:space="preserve">impact of RTI </w:t>
        </w:r>
      </w:ins>
      <w:ins w:id="338" w:author="Miller, Harvey J." w:date="2019-12-10T11:42:00Z">
        <w:r w:rsidR="00801DE0">
          <w:rPr>
            <w:rFonts w:ascii="Times New Roman" w:hAnsi="Times New Roman" w:cs="Times New Roman"/>
            <w:sz w:val="24"/>
            <w:szCs w:val="24"/>
          </w:rPr>
          <w:t xml:space="preserve">on waiting times </w:t>
        </w:r>
      </w:ins>
      <w:ins w:id="339" w:author="Miller, Harvey J." w:date="2019-12-10T11:37:00Z">
        <w:r w:rsidR="00801DE0">
          <w:rPr>
            <w:rFonts w:ascii="Times New Roman" w:hAnsi="Times New Roman" w:cs="Times New Roman"/>
            <w:sz w:val="24"/>
            <w:szCs w:val="24"/>
          </w:rPr>
          <w:t xml:space="preserve">may vary with </w:t>
        </w:r>
      </w:ins>
      <w:ins w:id="340" w:author="Miller, Harvey J." w:date="2019-12-10T11:38:00Z">
        <w:r w:rsidR="0014352B">
          <w:rPr>
            <w:rFonts w:ascii="Times New Roman" w:hAnsi="Times New Roman" w:cs="Times New Roman"/>
            <w:sz w:val="24"/>
            <w:szCs w:val="24"/>
          </w:rPr>
          <w:t xml:space="preserve">walking time </w:t>
        </w:r>
        <w:r w:rsidR="00801DE0">
          <w:rPr>
            <w:rFonts w:ascii="Times New Roman" w:hAnsi="Times New Roman" w:cs="Times New Roman"/>
            <w:sz w:val="24"/>
            <w:szCs w:val="24"/>
          </w:rPr>
          <w:t xml:space="preserve">to </w:t>
        </w:r>
      </w:ins>
      <w:ins w:id="341" w:author="Miller, Harvey J." w:date="2019-12-10T11:39:00Z">
        <w:r w:rsidR="00801DE0">
          <w:rPr>
            <w:rFonts w:ascii="Times New Roman" w:hAnsi="Times New Roman" w:cs="Times New Roman"/>
            <w:sz w:val="24"/>
            <w:szCs w:val="24"/>
          </w:rPr>
          <w:t xml:space="preserve">the </w:t>
        </w:r>
      </w:ins>
      <w:ins w:id="342" w:author="Miller, Harvey J." w:date="2019-12-10T11:38:00Z">
        <w:r w:rsidR="00801DE0">
          <w:rPr>
            <w:rFonts w:ascii="Times New Roman" w:hAnsi="Times New Roman" w:cs="Times New Roman"/>
            <w:sz w:val="24"/>
            <w:szCs w:val="24"/>
          </w:rPr>
          <w:t>stop</w:t>
        </w:r>
      </w:ins>
      <w:ins w:id="343" w:author="Miller, Harvey J." w:date="2019-12-10T11:42:00Z">
        <w:r w:rsidR="0014352B">
          <w:rPr>
            <w:rFonts w:ascii="Times New Roman" w:hAnsi="Times New Roman" w:cs="Times New Roman"/>
            <w:sz w:val="24"/>
            <w:szCs w:val="24"/>
          </w:rPr>
          <w:t xml:space="preserve">.  Due to the </w:t>
        </w:r>
      </w:ins>
      <w:ins w:id="344" w:author="Miller, Harvey J." w:date="2019-12-10T13:06:00Z">
        <w:r w:rsidR="0014352B">
          <w:rPr>
            <w:rFonts w:ascii="Times New Roman" w:hAnsi="Times New Roman" w:cs="Times New Roman"/>
            <w:sz w:val="24"/>
            <w:szCs w:val="24"/>
          </w:rPr>
          <w:t>heterogeneity</w:t>
        </w:r>
      </w:ins>
      <w:ins w:id="345" w:author="Miller, Harvey J." w:date="2019-12-10T11:42:00Z">
        <w:r w:rsidR="0014352B">
          <w:rPr>
            <w:rFonts w:ascii="Times New Roman" w:hAnsi="Times New Roman" w:cs="Times New Roman"/>
            <w:sz w:val="24"/>
            <w:szCs w:val="24"/>
          </w:rPr>
          <w:t xml:space="preserve"> </w:t>
        </w:r>
      </w:ins>
      <w:ins w:id="346" w:author="Miller, Harvey J." w:date="2019-12-10T13:06:00Z">
        <w:r w:rsidR="0014352B">
          <w:rPr>
            <w:rFonts w:ascii="Times New Roman" w:hAnsi="Times New Roman" w:cs="Times New Roman"/>
            <w:sz w:val="24"/>
            <w:szCs w:val="24"/>
          </w:rPr>
          <w:t xml:space="preserve">of on-time performance, the impact of RTI may also vary </w:t>
        </w:r>
      </w:ins>
      <w:ins w:id="347" w:author="Miller, Harvey J." w:date="2019-12-10T11:38:00Z">
        <w:r w:rsidR="0014352B">
          <w:rPr>
            <w:rFonts w:ascii="Times New Roman" w:hAnsi="Times New Roman" w:cs="Times New Roman"/>
            <w:sz w:val="24"/>
            <w:szCs w:val="24"/>
          </w:rPr>
          <w:t xml:space="preserve">by </w:t>
        </w:r>
      </w:ins>
      <w:ins w:id="348" w:author="Miller, Harvey J." w:date="2019-12-10T13:07:00Z">
        <w:r w:rsidR="0014352B">
          <w:rPr>
            <w:rFonts w:ascii="Times New Roman" w:hAnsi="Times New Roman" w:cs="Times New Roman"/>
            <w:sz w:val="24"/>
            <w:szCs w:val="24"/>
          </w:rPr>
          <w:t xml:space="preserve">the location of the </w:t>
        </w:r>
      </w:ins>
      <w:ins w:id="349" w:author="Miller, Harvey J." w:date="2019-12-10T11:38:00Z">
        <w:r w:rsidR="0014352B">
          <w:rPr>
            <w:rFonts w:ascii="Times New Roman" w:hAnsi="Times New Roman" w:cs="Times New Roman"/>
            <w:sz w:val="24"/>
            <w:szCs w:val="24"/>
          </w:rPr>
          <w:t>stop within a</w:t>
        </w:r>
        <w:r w:rsidR="00801DE0">
          <w:rPr>
            <w:rFonts w:ascii="Times New Roman" w:hAnsi="Times New Roman" w:cs="Times New Roman"/>
            <w:sz w:val="24"/>
            <w:szCs w:val="24"/>
          </w:rPr>
          <w:t xml:space="preserve"> route</w:t>
        </w:r>
      </w:ins>
      <w:ins w:id="350" w:author="Miller, Harvey J." w:date="2019-12-10T11:39:00Z">
        <w:r w:rsidR="00801DE0">
          <w:rPr>
            <w:rFonts w:ascii="Times New Roman" w:hAnsi="Times New Roman" w:cs="Times New Roman"/>
            <w:sz w:val="24"/>
            <w:szCs w:val="24"/>
          </w:rPr>
          <w:t>.</w:t>
        </w:r>
      </w:ins>
      <w:ins w:id="351" w:author="Miller, Harvey J." w:date="2019-12-10T11:38:00Z">
        <w:r w:rsidR="00801DE0">
          <w:rPr>
            <w:rFonts w:ascii="Times New Roman" w:hAnsi="Times New Roman" w:cs="Times New Roman"/>
            <w:sz w:val="24"/>
            <w:szCs w:val="24"/>
          </w:rPr>
          <w:t xml:space="preserve"> </w:t>
        </w:r>
      </w:ins>
      <w:r>
        <w:rPr>
          <w:rFonts w:ascii="Times New Roman" w:hAnsi="Times New Roman" w:cs="Times New Roman"/>
          <w:sz w:val="24"/>
          <w:szCs w:val="24"/>
        </w:rPr>
        <w:t xml:space="preserve"> </w:t>
      </w:r>
      <w:del w:id="352" w:author="Miller, Harvey J." w:date="2019-12-10T11:35:00Z">
        <w:r w:rsidDel="00801DE0">
          <w:rPr>
            <w:rFonts w:ascii="Times New Roman" w:hAnsi="Times New Roman" w:cs="Times New Roman"/>
            <w:sz w:val="24"/>
            <w:szCs w:val="24"/>
          </w:rPr>
          <w:delText xml:space="preserve">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w:delText>
        </w:r>
      </w:del>
      <w:r>
        <w:rPr>
          <w:rFonts w:ascii="Times New Roman" w:hAnsi="Times New Roman" w:cs="Times New Roman"/>
          <w:sz w:val="24"/>
          <w:szCs w:val="24"/>
        </w:rPr>
        <w:t xml:space="preserve">This paper fills this </w:t>
      </w:r>
      <w:ins w:id="353" w:author="Miller, Harvey J." w:date="2019-12-10T11:42:00Z">
        <w:r w:rsidR="00092F3A">
          <w:rPr>
            <w:rFonts w:ascii="Times New Roman" w:hAnsi="Times New Roman" w:cs="Times New Roman"/>
            <w:sz w:val="24"/>
            <w:szCs w:val="24"/>
          </w:rPr>
          <w:t xml:space="preserve">research </w:t>
        </w:r>
      </w:ins>
      <w:r>
        <w:rPr>
          <w:rFonts w:ascii="Times New Roman" w:hAnsi="Times New Roman" w:cs="Times New Roman"/>
          <w:sz w:val="24"/>
          <w:szCs w:val="24"/>
        </w:rPr>
        <w:t>gap by</w:t>
      </w:r>
      <w:del w:id="354" w:author="Miller, Harvey J." w:date="2019-12-10T11:42:00Z">
        <w:r w:rsidDel="00092F3A">
          <w:rPr>
            <w:rFonts w:ascii="Times New Roman" w:hAnsi="Times New Roman" w:cs="Times New Roman"/>
            <w:sz w:val="24"/>
            <w:szCs w:val="24"/>
          </w:rPr>
          <w:delText xml:space="preserve"> </w:delText>
        </w:r>
      </w:del>
      <w:ins w:id="355" w:author="Miller, Harvey J." w:date="2019-12-10T11:42:00Z">
        <w:r w:rsidR="00092F3A">
          <w:rPr>
            <w:rFonts w:ascii="Times New Roman" w:hAnsi="Times New Roman" w:cs="Times New Roman"/>
            <w:sz w:val="24"/>
            <w:szCs w:val="24"/>
          </w:rPr>
          <w:t xml:space="preserve"> analyzing the </w:t>
        </w:r>
      </w:ins>
      <w:ins w:id="356" w:author="Miller, Harvey J." w:date="2019-12-10T11:44:00Z">
        <w:r w:rsidR="00092F3A">
          <w:rPr>
            <w:rFonts w:ascii="Times New Roman" w:hAnsi="Times New Roman" w:cs="Times New Roman"/>
            <w:sz w:val="24"/>
            <w:szCs w:val="24"/>
          </w:rPr>
          <w:t>overall and disaggregate performance of different trip planning strategies that both ignore and exploit transit RTI based on the actual perf</w:t>
        </w:r>
      </w:ins>
      <w:ins w:id="357" w:author="Miller, Harvey J." w:date="2019-12-10T11:45:00Z">
        <w:r w:rsidR="00092F3A">
          <w:rPr>
            <w:rFonts w:ascii="Times New Roman" w:hAnsi="Times New Roman" w:cs="Times New Roman"/>
            <w:sz w:val="24"/>
            <w:szCs w:val="24"/>
          </w:rPr>
          <w:t>ormance of a public transit system.</w:t>
        </w:r>
      </w:ins>
      <w:del w:id="358" w:author="Miller, Harvey J." w:date="2019-12-10T11:42:00Z">
        <w:r w:rsidDel="00092F3A">
          <w:rPr>
            <w:rFonts w:ascii="Times New Roman" w:hAnsi="Times New Roman" w:cs="Times New Roman"/>
            <w:sz w:val="24"/>
            <w:szCs w:val="24"/>
          </w:rPr>
          <w:delText>leveraging open transit data published to enable RTI apps along with administrative data collected to conduct passenger counts and other performance measures</w:delText>
        </w:r>
      </w:del>
      <w:del w:id="359" w:author="Miller, Harvey J." w:date="2019-12-10T11:43:00Z">
        <w:r w:rsidDel="00092F3A">
          <w:rPr>
            <w:rFonts w:ascii="Times New Roman" w:hAnsi="Times New Roman" w:cs="Times New Roman"/>
            <w:sz w:val="24"/>
            <w:szCs w:val="24"/>
          </w:rPr>
          <w:delText>.</w:delText>
        </w:r>
      </w:del>
      <w:del w:id="360" w:author="Miller, Harvey J." w:date="2019-12-10T11:44:00Z">
        <w:r w:rsidDel="00092F3A">
          <w:rPr>
            <w:rFonts w:ascii="Times New Roman" w:hAnsi="Times New Roman" w:cs="Times New Roman"/>
            <w:sz w:val="24"/>
            <w:szCs w:val="24"/>
          </w:rPr>
          <w:delText xml:space="preserve">    </w:delText>
        </w:r>
      </w:del>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3329F5D0"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w:t>
      </w:r>
      <w:del w:id="361" w:author="Miller, Harvey J." w:date="2019-12-10T13:07:00Z">
        <w:r w:rsidDel="0014352B">
          <w:rPr>
            <w:rFonts w:ascii="Times New Roman" w:hAnsi="Times New Roman" w:cs="Times New Roman"/>
            <w:sz w:val="24"/>
            <w:szCs w:val="24"/>
          </w:rPr>
          <w:delText xml:space="preserve">first </w:delText>
        </w:r>
      </w:del>
      <w:r>
        <w:rPr>
          <w:rFonts w:ascii="Times New Roman" w:hAnsi="Times New Roman" w:cs="Times New Roman"/>
          <w:sz w:val="24"/>
          <w:szCs w:val="24"/>
        </w:rPr>
        <w:t>introduce our data sources. Next, we conceptualize catching a bus as a synchronization process between the user and the vehicle, and introduce the concept</w:t>
      </w:r>
      <w:ins w:id="362" w:author="Miller, Harvey J." w:date="2019-12-10T13:08:00Z">
        <w:r w:rsidR="0014352B">
          <w:rPr>
            <w:rFonts w:ascii="Times New Roman" w:hAnsi="Times New Roman" w:cs="Times New Roman"/>
            <w:sz w:val="24"/>
            <w:szCs w:val="24"/>
          </w:rPr>
          <w:t>s</w:t>
        </w:r>
      </w:ins>
      <w:r>
        <w:rPr>
          <w:rFonts w:ascii="Times New Roman" w:hAnsi="Times New Roman" w:cs="Times New Roman"/>
          <w:sz w:val="24"/>
          <w:szCs w:val="24"/>
        </w:rPr>
        <w:t xml:space="preserve"> of </w:t>
      </w:r>
      <w:r w:rsidRPr="0054135E">
        <w:rPr>
          <w:rFonts w:ascii="Times New Roman" w:hAnsi="Times New Roman" w:cs="Times New Roman"/>
          <w:i/>
          <w:sz w:val="24"/>
          <w:szCs w:val="24"/>
        </w:rPr>
        <w:t>delay reclamation</w:t>
      </w:r>
      <w:ins w:id="363" w:author="Miller, Harvey J." w:date="2019-12-10T13:07:00Z">
        <w:r w:rsidR="0014352B">
          <w:rPr>
            <w:rFonts w:ascii="Times New Roman" w:hAnsi="Times New Roman" w:cs="Times New Roman"/>
            <w:sz w:val="24"/>
            <w:szCs w:val="24"/>
          </w:rPr>
          <w:t xml:space="preserve"> and </w:t>
        </w:r>
      </w:ins>
      <w:ins w:id="364" w:author="Miller, Harvey J." w:date="2019-12-10T13:09:00Z">
        <w:r w:rsidR="0014352B" w:rsidRPr="0014352B">
          <w:rPr>
            <w:rFonts w:ascii="Times New Roman" w:hAnsi="Times New Roman" w:cs="Times New Roman"/>
            <w:i/>
            <w:sz w:val="24"/>
            <w:szCs w:val="24"/>
            <w:rPrChange w:id="365" w:author="Miller, Harvey J." w:date="2019-12-10T13:09:00Z">
              <w:rPr>
                <w:rFonts w:ascii="Times New Roman" w:hAnsi="Times New Roman" w:cs="Times New Roman"/>
                <w:sz w:val="24"/>
                <w:szCs w:val="24"/>
              </w:rPr>
            </w:rPrChange>
          </w:rPr>
          <w:t>discontinuity delay</w:t>
        </w:r>
        <w:r w:rsidR="0014352B">
          <w:rPr>
            <w:rFonts w:ascii="Times New Roman" w:hAnsi="Times New Roman" w:cs="Times New Roman"/>
            <w:sz w:val="24"/>
            <w:szCs w:val="24"/>
          </w:rPr>
          <w:t>: the former re</w:t>
        </w:r>
      </w:ins>
      <w:ins w:id="366" w:author="Miller, Harvey J." w:date="2019-12-10T13:10:00Z">
        <w:r w:rsidR="0014352B">
          <w:rPr>
            <w:rFonts w:ascii="Times New Roman" w:hAnsi="Times New Roman" w:cs="Times New Roman"/>
            <w:sz w:val="24"/>
            <w:szCs w:val="24"/>
          </w:rPr>
          <w:t>l</w:t>
        </w:r>
      </w:ins>
      <w:ins w:id="367" w:author="Miller, Harvey J." w:date="2019-12-10T13:09:00Z">
        <w:r w:rsidR="0014352B">
          <w:rPr>
            <w:rFonts w:ascii="Times New Roman" w:hAnsi="Times New Roman" w:cs="Times New Roman"/>
            <w:sz w:val="24"/>
            <w:szCs w:val="24"/>
          </w:rPr>
          <w:t xml:space="preserve">ated to bus operators making up </w:t>
        </w:r>
      </w:ins>
      <w:ins w:id="368" w:author="Miller, Harvey J." w:date="2019-12-10T13:10:00Z">
        <w:r w:rsidR="0014352B">
          <w:rPr>
            <w:rFonts w:ascii="Times New Roman" w:hAnsi="Times New Roman" w:cs="Times New Roman"/>
            <w:sz w:val="24"/>
            <w:szCs w:val="24"/>
          </w:rPr>
          <w:t>for loss time on the schedule, the later related to the RTI updating frequency</w:t>
        </w:r>
      </w:ins>
      <w:r>
        <w:rPr>
          <w:rFonts w:ascii="Times New Roman" w:hAnsi="Times New Roman" w:cs="Times New Roman"/>
          <w:sz w:val="24"/>
          <w:szCs w:val="24"/>
        </w:rPr>
        <w:t xml:space="preserve">. </w:t>
      </w:r>
      <w:ins w:id="369" w:author="Miller, Harvey J." w:date="2019-12-10T13:10:00Z">
        <w:r w:rsidR="0014352B">
          <w:rPr>
            <w:rFonts w:ascii="Times New Roman" w:hAnsi="Times New Roman" w:cs="Times New Roman"/>
            <w:sz w:val="24"/>
            <w:szCs w:val="24"/>
          </w:rPr>
          <w:t>Both can have impac</w:t>
        </w:r>
      </w:ins>
      <w:ins w:id="370" w:author="Miller, Harvey J." w:date="2019-12-10T13:11:00Z">
        <w:r w:rsidR="0014352B">
          <w:rPr>
            <w:rFonts w:ascii="Times New Roman" w:hAnsi="Times New Roman" w:cs="Times New Roman"/>
            <w:sz w:val="24"/>
            <w:szCs w:val="24"/>
          </w:rPr>
          <w:t xml:space="preserve">ts on RTI users.  </w:t>
        </w:r>
      </w:ins>
      <w:r>
        <w:rPr>
          <w:rFonts w:ascii="Times New Roman" w:hAnsi="Times New Roman" w:cs="Times New Roman"/>
          <w:sz w:val="24"/>
          <w:szCs w:val="24"/>
        </w:rPr>
        <w:t>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480FA7E" w14:textId="77777777" w:rsidR="00816A10" w:rsidRDefault="006550FB" w:rsidP="006550FB">
      <w:pPr>
        <w:jc w:val="both"/>
        <w:rPr>
          <w:ins w:id="371" w:author="Miller, Harvey J." w:date="2019-12-10T13:34:00Z"/>
          <w:rFonts w:ascii="Times New Roman" w:hAnsi="Times New Roman" w:cs="Times New Roman"/>
          <w:sz w:val="24"/>
          <w:szCs w:val="24"/>
        </w:rPr>
      </w:pPr>
      <w:r>
        <w:rPr>
          <w:rFonts w:ascii="Times New Roman" w:hAnsi="Times New Roman" w:cs="Times New Roman"/>
          <w:sz w:val="24"/>
          <w:szCs w:val="24"/>
        </w:rPr>
        <w:lastRenderedPageBreak/>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227BD29B" w14:textId="24037A8B"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 </w:t>
      </w:r>
    </w:p>
    <w:p w14:paraId="590B5D34" w14:textId="77777777" w:rsidR="00816A10" w:rsidRDefault="00816A10" w:rsidP="006550FB">
      <w:pPr>
        <w:jc w:val="both"/>
        <w:rPr>
          <w:ins w:id="372" w:author="Miller, Harvey J." w:date="2019-12-10T13:34:00Z"/>
          <w:rFonts w:ascii="Times New Roman" w:hAnsi="Times New Roman" w:cs="Times New Roman"/>
          <w:sz w:val="24"/>
          <w:szCs w:val="24"/>
        </w:rPr>
      </w:pPr>
      <w:ins w:id="373" w:author="Miller, Harvey J." w:date="2019-12-10T13:34:00Z">
        <w:r>
          <w:rPr>
            <w:rFonts w:ascii="Times New Roman" w:hAnsi="Times New Roman" w:cs="Times New Roman"/>
            <w:b/>
            <w:bCs/>
            <w:sz w:val="24"/>
            <w:szCs w:val="24"/>
          </w:rPr>
          <w:t xml:space="preserve">3.1.1. </w:t>
        </w:r>
      </w:ins>
      <w:r w:rsidR="006550FB" w:rsidRPr="009D07E7">
        <w:rPr>
          <w:rFonts w:ascii="Times New Roman" w:hAnsi="Times New Roman" w:cs="Times New Roman"/>
          <w:b/>
          <w:bCs/>
          <w:sz w:val="24"/>
          <w:szCs w:val="24"/>
        </w:rPr>
        <w:t>User</w:t>
      </w:r>
      <w:r w:rsidR="006550FB">
        <w:rPr>
          <w:rFonts w:ascii="Times New Roman" w:hAnsi="Times New Roman" w:cs="Times New Roman"/>
          <w:b/>
          <w:bCs/>
          <w:sz w:val="24"/>
          <w:szCs w:val="24"/>
        </w:rPr>
        <w:t xml:space="preserve">s’ information - </w:t>
      </w:r>
      <w:r w:rsidR="006550FB" w:rsidRPr="0085140B">
        <w:rPr>
          <w:rFonts w:ascii="Times New Roman" w:hAnsi="Times New Roman" w:cs="Times New Roman"/>
          <w:b/>
          <w:bCs/>
          <w:sz w:val="24"/>
          <w:szCs w:val="24"/>
        </w:rPr>
        <w:t>General Transit Feed Specification (GTFS)</w:t>
      </w:r>
    </w:p>
    <w:p w14:paraId="034B3BAF" w14:textId="1D978664" w:rsidR="006550FB" w:rsidRDefault="006550FB" w:rsidP="006550FB">
      <w:pPr>
        <w:jc w:val="both"/>
        <w:rPr>
          <w:rFonts w:ascii="Times New Roman" w:hAnsi="Times New Roman" w:cs="Times New Roman"/>
          <w:sz w:val="24"/>
          <w:szCs w:val="24"/>
        </w:rPr>
      </w:pPr>
      <w:del w:id="374" w:author="Miller, Harvey J." w:date="2019-12-10T13:34: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6D29191A" w14:textId="77777777" w:rsidR="00816A10" w:rsidRDefault="00816A10" w:rsidP="006550FB">
      <w:pPr>
        <w:jc w:val="both"/>
        <w:rPr>
          <w:ins w:id="375" w:author="Miller, Harvey J." w:date="2019-12-10T13:35:00Z"/>
          <w:rFonts w:ascii="Times New Roman" w:hAnsi="Times New Roman" w:cs="Times New Roman"/>
          <w:b/>
          <w:bCs/>
          <w:sz w:val="24"/>
          <w:szCs w:val="24"/>
        </w:rPr>
      </w:pPr>
      <w:ins w:id="376" w:author="Miller, Harvey J." w:date="2019-12-10T13:35:00Z">
        <w:r>
          <w:rPr>
            <w:rFonts w:ascii="Times New Roman" w:hAnsi="Times New Roman" w:cs="Times New Roman"/>
            <w:b/>
            <w:bCs/>
            <w:sz w:val="24"/>
            <w:szCs w:val="24"/>
          </w:rPr>
          <w:t xml:space="preserve">3.1.2. </w:t>
        </w:r>
      </w:ins>
      <w:r w:rsidR="006550FB" w:rsidRPr="00AF7E83">
        <w:rPr>
          <w:rFonts w:ascii="Times New Roman" w:hAnsi="Times New Roman" w:cs="Times New Roman"/>
          <w:b/>
          <w:bCs/>
          <w:sz w:val="24"/>
          <w:szCs w:val="24"/>
        </w:rPr>
        <w:t xml:space="preserve">System performance – </w:t>
      </w:r>
      <w:r w:rsidR="006550FB">
        <w:rPr>
          <w:rFonts w:ascii="Times New Roman" w:hAnsi="Times New Roman" w:cs="Times New Roman"/>
          <w:b/>
          <w:bCs/>
          <w:sz w:val="24"/>
          <w:szCs w:val="24"/>
        </w:rPr>
        <w:t>Automatic Passenger Counting (</w:t>
      </w:r>
      <w:r w:rsidR="006550FB" w:rsidRPr="00AF7E83">
        <w:rPr>
          <w:rFonts w:ascii="Times New Roman" w:hAnsi="Times New Roman" w:cs="Times New Roman"/>
          <w:b/>
          <w:bCs/>
          <w:sz w:val="24"/>
          <w:szCs w:val="24"/>
        </w:rPr>
        <w:t>APC</w:t>
      </w:r>
      <w:r w:rsidR="006550FB">
        <w:rPr>
          <w:rFonts w:ascii="Times New Roman" w:hAnsi="Times New Roman" w:cs="Times New Roman"/>
          <w:b/>
          <w:bCs/>
          <w:sz w:val="24"/>
          <w:szCs w:val="24"/>
        </w:rPr>
        <w:t>)</w:t>
      </w:r>
    </w:p>
    <w:p w14:paraId="3C65BC13" w14:textId="6A58D67B" w:rsidR="006550FB" w:rsidRDefault="006550FB" w:rsidP="006550FB">
      <w:pPr>
        <w:jc w:val="both"/>
        <w:rPr>
          <w:rFonts w:ascii="Times New Roman" w:hAnsi="Times New Roman" w:cs="Times New Roman"/>
          <w:sz w:val="24"/>
          <w:szCs w:val="24"/>
        </w:rPr>
      </w:pPr>
      <w:del w:id="377" w:author="Miller, Harvey J." w:date="2019-12-10T13:35:00Z">
        <w:r w:rsidRPr="00AF7E83" w:rsidDel="00816A10">
          <w:rPr>
            <w:rFonts w:ascii="Times New Roman" w:hAnsi="Times New Roman" w:cs="Times New Roman"/>
            <w:b/>
            <w:bCs/>
            <w:sz w:val="24"/>
            <w:szCs w:val="24"/>
          </w:rPr>
          <w:delText xml:space="preserve">. </w:delText>
        </w:r>
        <w:r w:rsidDel="00816A10">
          <w:rPr>
            <w:rFonts w:ascii="Times New Roman" w:hAnsi="Times New Roman" w:cs="Times New Roman"/>
            <w:b/>
            <w:bCs/>
            <w:sz w:val="24"/>
            <w:szCs w:val="24"/>
          </w:rPr>
          <w:delText xml:space="preserve"> </w:delText>
        </w:r>
      </w:del>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lastRenderedPageBreak/>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11CD64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ED7F3C" w:rsidRPr="00ED7F3C">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177AEA"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378" w:name="_Ref8213065"/>
            <w:r>
              <w:rPr>
                <w:rFonts w:ascii="Times New Roman" w:hAnsi="Times New Roman" w:cs="Times New Roman"/>
                <w:noProof/>
                <w:sz w:val="24"/>
                <w:szCs w:val="24"/>
              </w:rPr>
              <w:t>1</w:t>
            </w:r>
            <w:bookmarkEnd w:id="378"/>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06AB810E"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lang w:eastAsia="en-US"/>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379" w:name="_Ref8118481"/>
      <w:commentRangeStart w:id="380"/>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379"/>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380"/>
      <w:r w:rsidR="008C25D1">
        <w:rPr>
          <w:rStyle w:val="CommentReference"/>
        </w:rPr>
        <w:commentReference w:id="380"/>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w:t>
      </w:r>
      <w:r>
        <w:rPr>
          <w:rFonts w:ascii="Times New Roman" w:hAnsi="Times New Roman" w:cs="Times New Roman"/>
          <w:sz w:val="24"/>
          <w:szCs w:val="24"/>
        </w:rPr>
        <w:lastRenderedPageBreak/>
        <w:t xml:space="preserve">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lang w:eastAsia="en-US"/>
        </w:rPr>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381"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381"/>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2111D7F1" w14:textId="34EFDA1E" w:rsidR="006550FB" w:rsidDel="007C66AE" w:rsidRDefault="006550FB" w:rsidP="006550FB">
      <w:pPr>
        <w:spacing w:line="256" w:lineRule="auto"/>
        <w:rPr>
          <w:del w:id="382" w:author="Miller, Harvey J." w:date="2019-12-10T13:15:00Z"/>
          <w:rFonts w:ascii="Times New Roman" w:hAnsi="Times New Roman" w:cs="Times New Roman"/>
          <w:sz w:val="24"/>
          <w:szCs w:val="24"/>
        </w:rPr>
      </w:pPr>
    </w:p>
    <w:p w14:paraId="449605F4" w14:textId="21117AFE" w:rsidR="006550FB" w:rsidRPr="005719F8" w:rsidDel="0014352B" w:rsidRDefault="006550FB">
      <w:pPr>
        <w:pStyle w:val="ListParagraph"/>
        <w:numPr>
          <w:ilvl w:val="1"/>
          <w:numId w:val="9"/>
        </w:numPr>
        <w:spacing w:line="256" w:lineRule="auto"/>
        <w:rPr>
          <w:moveFrom w:id="383" w:author="Miller, Harvey J." w:date="2019-12-10T13:13:00Z"/>
          <w:rFonts w:ascii="Times New Roman" w:hAnsi="Times New Roman" w:cs="Times New Roman"/>
          <w:b/>
          <w:sz w:val="24"/>
          <w:szCs w:val="24"/>
        </w:rPr>
      </w:pPr>
      <w:del w:id="384" w:author="Miller, Harvey J." w:date="2019-12-10T13:13:00Z">
        <w:r w:rsidDel="0014352B">
          <w:rPr>
            <w:rFonts w:ascii="Times New Roman" w:hAnsi="Times New Roman" w:cs="Times New Roman"/>
            <w:sz w:val="24"/>
            <w:szCs w:val="24"/>
          </w:rPr>
          <w:delText xml:space="preserve"> </w:delText>
        </w:r>
      </w:del>
      <w:moveFromRangeStart w:id="385" w:author="Miller, Harvey J." w:date="2019-12-10T13:13:00Z" w:name="move26876027"/>
      <w:commentRangeStart w:id="386"/>
      <w:moveFrom w:id="387" w:author="Miller, Harvey J." w:date="2019-12-10T13:13:00Z">
        <w:r w:rsidRPr="005719F8" w:rsidDel="0014352B">
          <w:rPr>
            <w:rFonts w:ascii="Times New Roman" w:hAnsi="Times New Roman" w:cs="Times New Roman"/>
            <w:b/>
            <w:sz w:val="24"/>
            <w:szCs w:val="24"/>
          </w:rPr>
          <w:t xml:space="preserve">Measures </w:t>
        </w:r>
        <w:commentRangeEnd w:id="386"/>
        <w:r w:rsidR="007C5F37" w:rsidDel="0014352B">
          <w:rPr>
            <w:rStyle w:val="CommentReference"/>
          </w:rPr>
          <w:commentReference w:id="386"/>
        </w:r>
      </w:moveFrom>
    </w:p>
    <w:p w14:paraId="4A6F38F8" w14:textId="29E79984" w:rsidR="006550FB" w:rsidDel="0014352B" w:rsidRDefault="006550FB">
      <w:pPr>
        <w:pStyle w:val="ListParagraph"/>
        <w:numPr>
          <w:ilvl w:val="1"/>
          <w:numId w:val="9"/>
        </w:numPr>
        <w:spacing w:line="256" w:lineRule="auto"/>
        <w:rPr>
          <w:moveFrom w:id="388" w:author="Miller, Harvey J." w:date="2019-12-10T13:13:00Z"/>
          <w:rFonts w:ascii="Times New Roman" w:hAnsi="Times New Roman" w:cs="Times New Roman"/>
          <w:sz w:val="24"/>
          <w:szCs w:val="24"/>
        </w:rPr>
        <w:pPrChange w:id="389" w:author="Miller, Harvey J." w:date="2019-12-10T13:12:00Z">
          <w:pPr>
            <w:jc w:val="both"/>
          </w:pPr>
        </w:pPrChange>
      </w:pPr>
      <w:moveFrom w:id="390" w:author="Miller, Harvey J." w:date="2019-12-10T13:13:00Z">
        <w:r w:rsidDel="0014352B">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moveFrom>
    </w:p>
    <w:p w14:paraId="27E963A7" w14:textId="34F9349F" w:rsidR="006550FB" w:rsidDel="0014352B" w:rsidRDefault="006550FB">
      <w:pPr>
        <w:pStyle w:val="ListParagraph"/>
        <w:numPr>
          <w:ilvl w:val="1"/>
          <w:numId w:val="9"/>
        </w:numPr>
        <w:spacing w:line="256" w:lineRule="auto"/>
        <w:rPr>
          <w:moveFrom w:id="391" w:author="Miller, Harvey J." w:date="2019-12-10T13:13:00Z"/>
          <w:rFonts w:ascii="Times New Roman" w:hAnsi="Times New Roman" w:cs="Times New Roman"/>
          <w:sz w:val="24"/>
          <w:szCs w:val="24"/>
        </w:rPr>
        <w:pPrChange w:id="392" w:author="Miller, Harvey J." w:date="2019-12-10T13:12:00Z">
          <w:pPr>
            <w:jc w:val="both"/>
          </w:pPr>
        </w:pPrChange>
      </w:pPr>
    </w:p>
    <w:p w14:paraId="3FA0C42D" w14:textId="5DDA0B67" w:rsidR="006550FB" w:rsidDel="0014352B" w:rsidRDefault="006550FB">
      <w:pPr>
        <w:pStyle w:val="ListParagraph"/>
        <w:numPr>
          <w:ilvl w:val="1"/>
          <w:numId w:val="9"/>
        </w:numPr>
        <w:spacing w:line="256" w:lineRule="auto"/>
        <w:rPr>
          <w:moveFrom w:id="393" w:author="Miller, Harvey J." w:date="2019-12-10T13:13:00Z"/>
          <w:rFonts w:ascii="Times New Roman" w:hAnsi="Times New Roman" w:cs="Times New Roman"/>
          <w:sz w:val="24"/>
          <w:szCs w:val="24"/>
        </w:rPr>
        <w:pPrChange w:id="394" w:author="Miller, Harvey J." w:date="2019-12-10T13:12:00Z">
          <w:pPr>
            <w:jc w:val="both"/>
          </w:pPr>
        </w:pPrChange>
      </w:pPr>
      <w:moveFrom w:id="395" w:author="Miller, Harvey J." w:date="2019-12-10T13:13:00Z">
        <w:r w:rsidDel="0014352B">
          <w:rPr>
            <w:rFonts w:ascii="Times New Roman" w:hAnsi="Times New Roman" w:cs="Times New Roman"/>
            <w:b/>
            <w:sz w:val="24"/>
            <w:szCs w:val="24"/>
          </w:rPr>
          <w:t xml:space="preserve">Missed bus risk.  </w:t>
        </w:r>
        <w:r w:rsidDel="0014352B">
          <w:rPr>
            <w:rFonts w:ascii="Times New Roman" w:hAnsi="Times New Roman" w:cs="Times New Roman"/>
            <w:sz w:val="24"/>
            <w:szCs w:val="24"/>
          </w:rPr>
          <w:t>The missed bus risk measures the probability of missing a bus based on the TPS relative to the actual performance of the transit system</w:t>
        </w:r>
        <w:r w:rsidR="000D0C3A" w:rsidDel="0014352B">
          <w:rPr>
            <w:rFonts w:ascii="Times New Roman" w:hAnsi="Times New Roman" w:cs="Times New Roman"/>
            <w:sz w:val="24"/>
            <w:szCs w:val="24"/>
          </w:rPr>
          <w:t xml:space="preserve"> </w:t>
        </w:r>
        <w:r w:rsidR="004D59F3" w:rsidDel="0014352B">
          <w:rPr>
            <w:rFonts w:ascii="Times New Roman" w:hAnsi="Times New Roman" w:cs="Times New Roman"/>
            <w:sz w:val="24"/>
            <w:szCs w:val="24"/>
          </w:rPr>
          <w:fldChar w:fldCharType="begin" w:fldLock="1"/>
        </w:r>
        <w:r w:rsidR="00ED7F3C" w:rsidDel="0014352B">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4D59F3" w:rsidDel="0014352B">
          <w:rPr>
            <w:rFonts w:ascii="Times New Roman" w:hAnsi="Times New Roman" w:cs="Times New Roman"/>
            <w:sz w:val="24"/>
            <w:szCs w:val="24"/>
          </w:rPr>
          <w:fldChar w:fldCharType="separate"/>
        </w:r>
        <w:r w:rsidR="004D59F3" w:rsidRPr="004D59F3" w:rsidDel="0014352B">
          <w:rPr>
            <w:rFonts w:ascii="Times New Roman" w:hAnsi="Times New Roman" w:cs="Times New Roman"/>
            <w:noProof/>
            <w:sz w:val="24"/>
            <w:szCs w:val="24"/>
          </w:rPr>
          <w:t>(L. Liu &amp; Miller, 2019)</w:t>
        </w:r>
        <w:r w:rsidR="004D59F3" w:rsidDel="0014352B">
          <w:rPr>
            <w:rFonts w:ascii="Times New Roman" w:hAnsi="Times New Roman" w:cs="Times New Roman"/>
            <w:sz w:val="24"/>
            <w:szCs w:val="24"/>
          </w:rPr>
          <w:fldChar w:fldCharType="end"/>
        </w:r>
        <w:r w:rsidDel="0014352B">
          <w:rPr>
            <w:rFonts w:ascii="Times New Roman" w:hAnsi="Times New Roman" w:cs="Times New Roman"/>
            <w:sz w:val="24"/>
            <w:szCs w:val="24"/>
          </w:rPr>
          <w:t xml:space="preserve">: </w:t>
        </w:r>
      </w:moveFrom>
    </w:p>
    <w:tbl>
      <w:tblPr>
        <w:tblW w:w="4950" w:type="pct"/>
        <w:jc w:val="center"/>
        <w:tblLook w:val="04A0" w:firstRow="1" w:lastRow="0" w:firstColumn="1" w:lastColumn="0" w:noHBand="0" w:noVBand="1"/>
      </w:tblPr>
      <w:tblGrid>
        <w:gridCol w:w="323"/>
        <w:gridCol w:w="8122"/>
        <w:gridCol w:w="821"/>
      </w:tblGrid>
      <w:tr w:rsidR="006550FB" w:rsidDel="0014352B" w14:paraId="7C8080A0" w14:textId="579EA5ED" w:rsidTr="007C5F37">
        <w:trPr>
          <w:trHeight w:val="580"/>
          <w:jc w:val="center"/>
        </w:trPr>
        <w:tc>
          <w:tcPr>
            <w:tcW w:w="256" w:type="pct"/>
            <w:vAlign w:val="center"/>
          </w:tcPr>
          <w:p w14:paraId="1592C944" w14:textId="10F45D77" w:rsidR="006550FB" w:rsidDel="0014352B" w:rsidRDefault="006550FB">
            <w:pPr>
              <w:pStyle w:val="ListParagraph"/>
              <w:numPr>
                <w:ilvl w:val="1"/>
                <w:numId w:val="9"/>
              </w:numPr>
              <w:spacing w:line="256" w:lineRule="auto"/>
              <w:rPr>
                <w:moveFrom w:id="396" w:author="Miller, Harvey J." w:date="2019-12-10T13:13:00Z"/>
                <w:rFonts w:ascii="Times New Roman" w:eastAsia="Yu Mincho" w:hAnsi="Times New Roman" w:cs="Times New Roman"/>
                <w:sz w:val="24"/>
                <w:szCs w:val="24"/>
                <w:lang w:eastAsia="ja-JP"/>
              </w:rPr>
              <w:pPrChange w:id="397" w:author="Miller, Harvey J." w:date="2019-12-10T13:12:00Z">
                <w:pPr>
                  <w:jc w:val="center"/>
                </w:pPr>
              </w:pPrChange>
            </w:pPr>
          </w:p>
        </w:tc>
        <w:tc>
          <w:tcPr>
            <w:tcW w:w="4464" w:type="pct"/>
            <w:vAlign w:val="center"/>
            <w:hideMark/>
          </w:tcPr>
          <w:p w14:paraId="3B400427" w14:textId="1418A26D" w:rsidR="006550FB" w:rsidDel="0014352B" w:rsidRDefault="006550FB">
            <w:pPr>
              <w:pStyle w:val="ListParagraph"/>
              <w:numPr>
                <w:ilvl w:val="1"/>
                <w:numId w:val="9"/>
              </w:numPr>
              <w:spacing w:line="256" w:lineRule="auto"/>
              <w:rPr>
                <w:moveFrom w:id="398" w:author="Miller, Harvey J." w:date="2019-12-10T13:13:00Z"/>
                <w:rFonts w:ascii="Times New Roman" w:hAnsi="Times New Roman" w:cs="Times New Roman"/>
                <w:sz w:val="24"/>
                <w:szCs w:val="24"/>
              </w:rPr>
              <w:pPrChange w:id="399" w:author="Miller, Harvey J." w:date="2019-12-10T13:12:00Z">
                <w:pPr/>
              </w:pPrChange>
            </w:pPr>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w:p>
        </w:tc>
        <w:tc>
          <w:tcPr>
            <w:tcW w:w="280" w:type="pct"/>
            <w:vAlign w:val="center"/>
            <w:hideMark/>
          </w:tcPr>
          <w:p w14:paraId="21EC2CD4" w14:textId="5E5E02CF" w:rsidR="006550FB" w:rsidRPr="006D08E3" w:rsidDel="0014352B" w:rsidRDefault="006550FB">
            <w:pPr>
              <w:pStyle w:val="ListParagraph"/>
              <w:numPr>
                <w:ilvl w:val="1"/>
                <w:numId w:val="9"/>
              </w:numPr>
              <w:spacing w:line="256" w:lineRule="auto"/>
              <w:rPr>
                <w:moveFrom w:id="400" w:author="Miller, Harvey J." w:date="2019-12-10T13:13:00Z"/>
                <w:sz w:val="18"/>
                <w:szCs w:val="18"/>
              </w:rPr>
              <w:pPrChange w:id="401" w:author="Miller, Harvey J." w:date="2019-12-10T13:12:00Z">
                <w:pPr>
                  <w:pStyle w:val="TimesNewRoman"/>
                </w:pPr>
              </w:pPrChange>
            </w:pPr>
            <w:moveFrom w:id="402" w:author="Miller, Harvey J." w:date="2019-12-10T13:13:00Z">
              <w:r w:rsidDel="0014352B">
                <w:rPr>
                  <w:rFonts w:eastAsia="Yu Mincho"/>
                  <w:lang w:eastAsia="ja-JP"/>
                </w:rPr>
                <w:t>(</w:t>
              </w:r>
              <w:r w:rsidDel="0014352B">
                <w:rPr>
                  <w:noProof/>
                </w:rPr>
                <w:fldChar w:fldCharType="begin"/>
              </w:r>
              <w:r w:rsidDel="0014352B">
                <w:rPr>
                  <w:noProof/>
                </w:rPr>
                <w:instrText xml:space="preserve"> SEQ Equation \* ARABIC </w:instrText>
              </w:r>
              <w:r w:rsidDel="0014352B">
                <w:rPr>
                  <w:noProof/>
                </w:rPr>
                <w:fldChar w:fldCharType="separate"/>
              </w:r>
              <w:r w:rsidDel="0014352B">
                <w:rPr>
                  <w:noProof/>
                </w:rPr>
                <w:t>3</w:t>
              </w:r>
              <w:r w:rsidDel="0014352B">
                <w:rPr>
                  <w:noProof/>
                </w:rPr>
                <w:fldChar w:fldCharType="end"/>
              </w:r>
              <w:r w:rsidDel="0014352B">
                <w:rPr>
                  <w:rFonts w:eastAsia="Yu Mincho"/>
                  <w:lang w:eastAsia="ja-JP"/>
                </w:rPr>
                <w:t>)</w:t>
              </w:r>
            </w:moveFrom>
          </w:p>
        </w:tc>
      </w:tr>
    </w:tbl>
    <w:p w14:paraId="15420C18" w14:textId="61AF029B" w:rsidR="006550FB" w:rsidDel="0014352B" w:rsidRDefault="006550FB">
      <w:pPr>
        <w:pStyle w:val="ListParagraph"/>
        <w:numPr>
          <w:ilvl w:val="1"/>
          <w:numId w:val="9"/>
        </w:numPr>
        <w:spacing w:line="256" w:lineRule="auto"/>
        <w:rPr>
          <w:moveFrom w:id="403" w:author="Miller, Harvey J." w:date="2019-12-10T13:13:00Z"/>
          <w:rFonts w:ascii="Times New Roman" w:eastAsia="Yu Mincho" w:hAnsi="Times New Roman" w:cs="Times New Roman"/>
          <w:sz w:val="24"/>
          <w:szCs w:val="24"/>
          <w:lang w:eastAsia="ja-JP"/>
        </w:rPr>
        <w:pPrChange w:id="404" w:author="Miller, Harvey J." w:date="2019-12-10T13:12:00Z">
          <w:pPr>
            <w:spacing w:line="240" w:lineRule="auto"/>
          </w:pPr>
        </w:pPrChange>
      </w:pPr>
      <w:moveFrom w:id="405" w:author="Miller, Harvey J." w:date="2019-12-10T13:13:00Z">
        <w:r w:rsidDel="0014352B">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moveFrom>
    </w:p>
    <w:p w14:paraId="21D6B2E9" w14:textId="3E0657AC" w:rsidR="006550FB" w:rsidDel="0014352B" w:rsidRDefault="006550FB">
      <w:pPr>
        <w:pStyle w:val="ListParagraph"/>
        <w:numPr>
          <w:ilvl w:val="1"/>
          <w:numId w:val="9"/>
        </w:numPr>
        <w:spacing w:line="256" w:lineRule="auto"/>
        <w:rPr>
          <w:moveFrom w:id="406" w:author="Miller, Harvey J." w:date="2019-12-10T13:13:00Z"/>
          <w:rFonts w:ascii="Times New Roman" w:hAnsi="Times New Roman" w:cs="Times New Roman"/>
          <w:sz w:val="24"/>
          <w:szCs w:val="24"/>
        </w:rPr>
        <w:pPrChange w:id="407" w:author="Miller, Harvey J." w:date="2019-12-10T13:12:00Z">
          <w:pPr>
            <w:spacing w:line="240" w:lineRule="auto"/>
            <w:ind w:firstLine="720"/>
            <w:jc w:val="both"/>
          </w:pPr>
        </w:pPrChange>
      </w:pPr>
      <w:moveFrom w:id="408" w:author="Miller, Harvey J." w:date="2019-12-10T13:13:00Z">
        <w:r w:rsidDel="0014352B">
          <w:rPr>
            <w:rFonts w:ascii="Times New Roman" w:hAnsi="Times New Roman" w:cs="Times New Roman"/>
            <w:sz w:val="24"/>
            <w:szCs w:val="24"/>
          </w:rPr>
          <w:t>Here we</w:t>
        </w:r>
        <w:r w:rsidR="00F4276A" w:rsidDel="0014352B">
          <w:rPr>
            <w:rFonts w:ascii="Times New Roman" w:hAnsi="Times New Roman" w:cs="Times New Roman"/>
            <w:sz w:val="24"/>
            <w:szCs w:val="24"/>
          </w:rPr>
          <w:t xml:space="preserve"> define missing a bus/train as </w:t>
        </w:r>
        <w:r w:rsidDel="0014352B">
          <w:rPr>
            <w:rFonts w:ascii="Times New Roman" w:hAnsi="Times New Roman" w:cs="Times New Roman"/>
            <w:sz w:val="24"/>
            <w:szCs w:val="24"/>
          </w:rPr>
          <w:t>the actual bus’s desynchronization degree (DD) is larger than 0. This also means the user takes a different bus after the scheduled bus.</w:t>
        </w:r>
      </w:moveFrom>
    </w:p>
    <w:p w14:paraId="449A6558" w14:textId="145E27C5" w:rsidR="006550FB" w:rsidDel="0014352B" w:rsidRDefault="006550FB">
      <w:pPr>
        <w:pStyle w:val="ListParagraph"/>
        <w:numPr>
          <w:ilvl w:val="1"/>
          <w:numId w:val="9"/>
        </w:numPr>
        <w:spacing w:line="256" w:lineRule="auto"/>
        <w:rPr>
          <w:moveFrom w:id="409" w:author="Miller, Harvey J." w:date="2019-12-10T13:13:00Z"/>
          <w:rFonts w:ascii="Times New Roman" w:hAnsi="Times New Roman" w:cs="Times New Roman"/>
          <w:sz w:val="24"/>
          <w:szCs w:val="24"/>
        </w:rPr>
        <w:pPrChange w:id="410" w:author="Miller, Harvey J." w:date="2019-12-10T13:12:00Z">
          <w:pPr>
            <w:spacing w:line="240" w:lineRule="auto"/>
            <w:jc w:val="both"/>
          </w:pPr>
        </w:pPrChange>
      </w:pPr>
    </w:p>
    <w:p w14:paraId="722EAC7E" w14:textId="45058F27" w:rsidR="006550FB" w:rsidDel="0014352B" w:rsidRDefault="00613F2A">
      <w:pPr>
        <w:pStyle w:val="ListParagraph"/>
        <w:numPr>
          <w:ilvl w:val="1"/>
          <w:numId w:val="9"/>
        </w:numPr>
        <w:spacing w:line="256" w:lineRule="auto"/>
        <w:rPr>
          <w:moveFrom w:id="411" w:author="Miller, Harvey J." w:date="2019-12-10T13:13:00Z"/>
          <w:rFonts w:ascii="Times New Roman" w:hAnsi="Times New Roman" w:cs="Times New Roman"/>
          <w:sz w:val="24"/>
          <w:szCs w:val="24"/>
        </w:rPr>
        <w:pPrChange w:id="412" w:author="Miller, Harvey J." w:date="2019-12-10T13:12:00Z">
          <w:pPr>
            <w:spacing w:line="240" w:lineRule="auto"/>
            <w:jc w:val="both"/>
          </w:pPr>
        </w:pPrChange>
      </w:pPr>
      <w:moveFrom w:id="413" w:author="Miller, Harvey J." w:date="2019-12-10T13:13:00Z">
        <w:r w:rsidDel="0014352B">
          <w:rPr>
            <w:rFonts w:ascii="Times New Roman" w:hAnsi="Times New Roman" w:cs="Times New Roman"/>
            <w:b/>
            <w:sz w:val="24"/>
            <w:szCs w:val="24"/>
          </w:rPr>
          <w:t xml:space="preserve">Average </w:t>
        </w:r>
        <w:r w:rsidR="006550FB" w:rsidDel="0014352B">
          <w:rPr>
            <w:rFonts w:ascii="Times New Roman" w:hAnsi="Times New Roman" w:cs="Times New Roman"/>
            <w:b/>
            <w:sz w:val="24"/>
            <w:szCs w:val="24"/>
          </w:rPr>
          <w:t>waiting time</w:t>
        </w:r>
        <w:r w:rsidR="006550FB" w:rsidDel="0014352B">
          <w:rPr>
            <w:rFonts w:ascii="Times New Roman" w:hAnsi="Times New Roman" w:cs="Times New Roman"/>
            <w:sz w:val="24"/>
            <w:szCs w:val="24"/>
          </w:rPr>
          <w:t xml:space="preserve">.  Average waiting time measures the expected wait time across all trips based on the TPS.  We start by defining the actual waiting time: </w:t>
        </w:r>
      </w:moveFrom>
    </w:p>
    <w:tbl>
      <w:tblPr>
        <w:tblW w:w="4950" w:type="pct"/>
        <w:jc w:val="center"/>
        <w:tblLook w:val="04A0" w:firstRow="1" w:lastRow="0" w:firstColumn="1" w:lastColumn="0" w:noHBand="0" w:noVBand="1"/>
      </w:tblPr>
      <w:tblGrid>
        <w:gridCol w:w="323"/>
        <w:gridCol w:w="8122"/>
        <w:gridCol w:w="821"/>
      </w:tblGrid>
      <w:tr w:rsidR="006550FB" w:rsidDel="0014352B" w14:paraId="4B49D51B" w14:textId="5B6DC00F" w:rsidTr="007C5F37">
        <w:trPr>
          <w:trHeight w:val="580"/>
          <w:jc w:val="center"/>
        </w:trPr>
        <w:tc>
          <w:tcPr>
            <w:tcW w:w="256" w:type="pct"/>
            <w:vAlign w:val="center"/>
          </w:tcPr>
          <w:p w14:paraId="039C6194" w14:textId="01519E45" w:rsidR="006550FB" w:rsidDel="0014352B" w:rsidRDefault="006550FB">
            <w:pPr>
              <w:pStyle w:val="ListParagraph"/>
              <w:numPr>
                <w:ilvl w:val="1"/>
                <w:numId w:val="9"/>
              </w:numPr>
              <w:spacing w:line="256" w:lineRule="auto"/>
              <w:rPr>
                <w:moveFrom w:id="414" w:author="Miller, Harvey J." w:date="2019-12-10T13:13:00Z"/>
                <w:rFonts w:ascii="Times New Roman" w:eastAsia="Yu Mincho" w:hAnsi="Times New Roman" w:cs="Times New Roman"/>
                <w:sz w:val="24"/>
                <w:szCs w:val="24"/>
                <w:lang w:eastAsia="ja-JP"/>
              </w:rPr>
              <w:pPrChange w:id="415" w:author="Miller, Harvey J." w:date="2019-12-10T13:12:00Z">
                <w:pPr>
                  <w:jc w:val="center"/>
                </w:pPr>
              </w:pPrChange>
            </w:pPr>
          </w:p>
        </w:tc>
        <w:tc>
          <w:tcPr>
            <w:tcW w:w="4463" w:type="pct"/>
            <w:vAlign w:val="center"/>
            <w:hideMark/>
          </w:tcPr>
          <w:p w14:paraId="21580B5D" w14:textId="321098C9" w:rsidR="006550FB" w:rsidDel="0014352B" w:rsidRDefault="006550FB">
            <w:pPr>
              <w:pStyle w:val="ListParagraph"/>
              <w:numPr>
                <w:ilvl w:val="1"/>
                <w:numId w:val="9"/>
              </w:numPr>
              <w:spacing w:line="256" w:lineRule="auto"/>
              <w:rPr>
                <w:moveFrom w:id="416" w:author="Miller, Harvey J." w:date="2019-12-10T13:13:00Z"/>
                <w:rFonts w:ascii="Times New Roman" w:hAnsi="Times New Roman" w:cs="Times New Roman"/>
                <w:sz w:val="24"/>
                <w:szCs w:val="24"/>
              </w:rPr>
              <w:pPrChange w:id="417" w:author="Miller, Harvey J." w:date="2019-12-10T13:12:00Z">
                <w:pPr/>
              </w:pPrChange>
            </w:pPr>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w:p>
        </w:tc>
        <w:tc>
          <w:tcPr>
            <w:tcW w:w="280" w:type="pct"/>
            <w:vAlign w:val="center"/>
            <w:hideMark/>
          </w:tcPr>
          <w:p w14:paraId="49B8A2C9" w14:textId="7283DAD4" w:rsidR="006550FB" w:rsidRPr="006D08E3" w:rsidDel="0014352B" w:rsidRDefault="006550FB">
            <w:pPr>
              <w:pStyle w:val="ListParagraph"/>
              <w:numPr>
                <w:ilvl w:val="1"/>
                <w:numId w:val="9"/>
              </w:numPr>
              <w:spacing w:line="256" w:lineRule="auto"/>
              <w:rPr>
                <w:moveFrom w:id="418" w:author="Miller, Harvey J." w:date="2019-12-10T13:13:00Z"/>
                <w:sz w:val="18"/>
                <w:szCs w:val="18"/>
              </w:rPr>
              <w:pPrChange w:id="419" w:author="Miller, Harvey J." w:date="2019-12-10T13:12:00Z">
                <w:pPr>
                  <w:pStyle w:val="TimesNewRoman"/>
                </w:pPr>
              </w:pPrChange>
            </w:pPr>
            <w:bookmarkStart w:id="420" w:name="_Ref18658049"/>
            <w:bookmarkStart w:id="421" w:name="_Ref19627149"/>
            <w:moveFrom w:id="422" w:author="Miller, Harvey J." w:date="2019-12-10T13:13:00Z">
              <w:r w:rsidDel="0014352B">
                <w:rPr>
                  <w:rFonts w:eastAsia="Yu Mincho"/>
                  <w:lang w:eastAsia="ja-JP"/>
                </w:rPr>
                <w:t>(</w:t>
              </w:r>
              <w:r w:rsidDel="0014352B">
                <w:rPr>
                  <w:noProof/>
                </w:rPr>
                <w:fldChar w:fldCharType="begin"/>
              </w:r>
              <w:r w:rsidDel="0014352B">
                <w:rPr>
                  <w:noProof/>
                </w:rPr>
                <w:instrText xml:space="preserve"> SEQ Equation \* ARABIC </w:instrText>
              </w:r>
              <w:r w:rsidDel="0014352B">
                <w:rPr>
                  <w:noProof/>
                </w:rPr>
                <w:fldChar w:fldCharType="separate"/>
              </w:r>
              <w:r w:rsidDel="0014352B">
                <w:rPr>
                  <w:noProof/>
                </w:rPr>
                <w:t>4</w:t>
              </w:r>
              <w:r w:rsidDel="0014352B">
                <w:rPr>
                  <w:noProof/>
                </w:rPr>
                <w:fldChar w:fldCharType="end"/>
              </w:r>
              <w:bookmarkEnd w:id="420"/>
              <w:r w:rsidDel="0014352B">
                <w:rPr>
                  <w:rFonts w:eastAsia="Yu Mincho"/>
                  <w:lang w:eastAsia="ja-JP"/>
                </w:rPr>
                <w:t>)</w:t>
              </w:r>
              <w:bookmarkEnd w:id="421"/>
            </w:moveFrom>
          </w:p>
        </w:tc>
      </w:tr>
    </w:tbl>
    <w:p w14:paraId="6A814FB6" w14:textId="355505A3" w:rsidR="006550FB" w:rsidDel="0014352B" w:rsidRDefault="006550FB">
      <w:pPr>
        <w:pStyle w:val="ListParagraph"/>
        <w:numPr>
          <w:ilvl w:val="1"/>
          <w:numId w:val="9"/>
        </w:numPr>
        <w:spacing w:line="256" w:lineRule="auto"/>
        <w:rPr>
          <w:moveFrom w:id="423" w:author="Miller, Harvey J." w:date="2019-12-10T13:13:00Z"/>
          <w:rFonts w:ascii="Times New Roman" w:hAnsi="Times New Roman" w:cs="Times New Roman"/>
          <w:sz w:val="24"/>
          <w:szCs w:val="24"/>
        </w:rPr>
        <w:pPrChange w:id="424" w:author="Miller, Harvey J." w:date="2019-12-10T13:12:00Z">
          <w:pPr/>
        </w:pPrChange>
      </w:pPr>
      <w:moveFrom w:id="425" w:author="Miller, Harvey J." w:date="2019-12-10T13:13:00Z">
        <w:r w:rsidDel="0014352B">
          <w:rPr>
            <w:rFonts w:ascii="Times New Roman" w:hAnsi="Times New Roman" w:cs="Times New Roman"/>
            <w:sz w:val="24"/>
            <w:szCs w:val="24"/>
          </w:rPr>
          <w:t xml:space="preserve">Where: </w:t>
        </w:r>
        <m:oMath>
          <m:r>
            <w:rPr>
              <w:rFonts w:ascii="Cambria Math" w:hAnsi="Cambria Math" w:cs="Times New Roman"/>
              <w:sz w:val="24"/>
              <w:szCs w:val="24"/>
            </w:rPr>
            <m:t>δt</m:t>
          </m:r>
        </m:oMath>
        <w:r w:rsidDel="0014352B">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sidDel="0014352B">
          <w:rPr>
            <w:rFonts w:ascii="Times New Roman" w:hAnsi="Times New Roman" w:cs="Times New Roman"/>
            <w:sz w:val="24"/>
            <w:szCs w:val="24"/>
          </w:rPr>
          <w:t xml:space="preserve"> is the bus’s</w:t>
        </w:r>
        <w:r w:rsidRPr="00AD16E1" w:rsidDel="0014352B">
          <w:rPr>
            <w:rFonts w:ascii="Times New Roman" w:hAnsi="Times New Roman" w:cs="Times New Roman"/>
            <w:sz w:val="24"/>
            <w:szCs w:val="24"/>
          </w:rPr>
          <w:t xml:space="preserve"> </w:t>
        </w:r>
        <w:r w:rsidDel="0014352B">
          <w:rPr>
            <w:rFonts w:ascii="Times New Roman" w:hAnsi="Times New Roman" w:cs="Times New Roman"/>
            <w:sz w:val="24"/>
            <w:szCs w:val="24"/>
          </w:rPr>
          <w:t>actual real-time</w:t>
        </w:r>
        <w:r w:rsidRPr="00440824" w:rsidDel="0014352B">
          <w:rPr>
            <w:rFonts w:ascii="Times New Roman" w:hAnsi="Times New Roman" w:cs="Times New Roman"/>
            <w:sz w:val="24"/>
            <w:szCs w:val="24"/>
          </w:rPr>
          <w:t xml:space="preserve"> </w:t>
        </w:r>
        <w:r w:rsidDel="0014352B">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sidDel="0014352B">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Del="0014352B">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Del="0014352B">
          <w:rPr>
            <w:rFonts w:ascii="Times New Roman" w:hAnsi="Times New Roman" w:cs="Times New Roman"/>
            <w:sz w:val="24"/>
            <w:szCs w:val="24"/>
          </w:rPr>
          <w:t xml:space="preserve"> is user’s walking time from home to the stop. </w:t>
        </w:r>
      </w:moveFrom>
    </w:p>
    <w:p w14:paraId="7DDBF053" w14:textId="4C01AC53" w:rsidR="006550FB" w:rsidDel="0014352B" w:rsidRDefault="006550FB">
      <w:pPr>
        <w:pStyle w:val="ListParagraph"/>
        <w:numPr>
          <w:ilvl w:val="1"/>
          <w:numId w:val="9"/>
        </w:numPr>
        <w:spacing w:line="256" w:lineRule="auto"/>
        <w:rPr>
          <w:moveFrom w:id="426" w:author="Miller, Harvey J." w:date="2019-12-10T13:13:00Z"/>
          <w:rFonts w:ascii="Times New Roman" w:hAnsi="Times New Roman" w:cs="Times New Roman"/>
          <w:sz w:val="24"/>
          <w:szCs w:val="24"/>
        </w:rPr>
        <w:pPrChange w:id="427" w:author="Miller, Harvey J." w:date="2019-12-10T13:12:00Z">
          <w:pPr>
            <w:ind w:firstLine="720"/>
          </w:pPr>
        </w:pPrChange>
      </w:pPr>
      <w:moveFrom w:id="428" w:author="Miller, Harvey J." w:date="2019-12-10T13:13:00Z">
        <w:r w:rsidDel="0014352B">
          <w:rPr>
            <w:rFonts w:ascii="Times New Roman" w:hAnsi="Times New Roman" w:cs="Times New Roman"/>
            <w:sz w:val="24"/>
            <w:szCs w:val="24"/>
          </w:rPr>
          <w:t>Based on the actual waiting time, we define average waiting time as the mathematical expectation of waiting time’s distribution across all trips.</w:t>
        </w:r>
      </w:moveFrom>
    </w:p>
    <w:tbl>
      <w:tblPr>
        <w:tblW w:w="4950" w:type="pct"/>
        <w:jc w:val="center"/>
        <w:tblLook w:val="04A0" w:firstRow="1" w:lastRow="0" w:firstColumn="1" w:lastColumn="0" w:noHBand="0" w:noVBand="1"/>
      </w:tblPr>
      <w:tblGrid>
        <w:gridCol w:w="323"/>
        <w:gridCol w:w="8122"/>
        <w:gridCol w:w="821"/>
      </w:tblGrid>
      <w:tr w:rsidR="006550FB" w:rsidDel="0014352B" w14:paraId="26A59818" w14:textId="0FDC3EC7" w:rsidTr="007C5F37">
        <w:trPr>
          <w:trHeight w:val="580"/>
          <w:jc w:val="center"/>
        </w:trPr>
        <w:tc>
          <w:tcPr>
            <w:tcW w:w="256" w:type="pct"/>
            <w:vAlign w:val="center"/>
          </w:tcPr>
          <w:p w14:paraId="799F9FFA" w14:textId="773CD2CD" w:rsidR="006550FB" w:rsidDel="0014352B" w:rsidRDefault="006550FB">
            <w:pPr>
              <w:pStyle w:val="ListParagraph"/>
              <w:numPr>
                <w:ilvl w:val="1"/>
                <w:numId w:val="9"/>
              </w:numPr>
              <w:spacing w:line="256" w:lineRule="auto"/>
              <w:rPr>
                <w:moveFrom w:id="429" w:author="Miller, Harvey J." w:date="2019-12-10T13:13:00Z"/>
                <w:rFonts w:ascii="Times New Roman" w:eastAsia="Yu Mincho" w:hAnsi="Times New Roman" w:cs="Times New Roman"/>
                <w:sz w:val="24"/>
                <w:szCs w:val="24"/>
                <w:lang w:eastAsia="ja-JP"/>
              </w:rPr>
              <w:pPrChange w:id="430" w:author="Miller, Harvey J." w:date="2019-12-10T13:12:00Z">
                <w:pPr>
                  <w:jc w:val="center"/>
                </w:pPr>
              </w:pPrChange>
            </w:pPr>
          </w:p>
        </w:tc>
        <w:tc>
          <w:tcPr>
            <w:tcW w:w="4463" w:type="pct"/>
            <w:vAlign w:val="center"/>
            <w:hideMark/>
          </w:tcPr>
          <w:p w14:paraId="7BC93586" w14:textId="4E3955E9" w:rsidR="006550FB" w:rsidDel="0014352B" w:rsidRDefault="00177AEA">
            <w:pPr>
              <w:pStyle w:val="ListParagraph"/>
              <w:numPr>
                <w:ilvl w:val="1"/>
                <w:numId w:val="9"/>
              </w:numPr>
              <w:spacing w:line="256" w:lineRule="auto"/>
              <w:rPr>
                <w:moveFrom w:id="431" w:author="Miller, Harvey J." w:date="2019-12-10T13:13:00Z"/>
                <w:rFonts w:ascii="Times New Roman" w:hAnsi="Times New Roman" w:cs="Times New Roman"/>
                <w:sz w:val="24"/>
                <w:szCs w:val="24"/>
              </w:rPr>
              <w:pPrChange w:id="432" w:author="Miller, Harvey J." w:date="2019-12-10T13:12:00Z">
                <w:pPr/>
              </w:pPrChange>
            </w:pP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w:p>
        </w:tc>
        <w:tc>
          <w:tcPr>
            <w:tcW w:w="280" w:type="pct"/>
            <w:vAlign w:val="center"/>
            <w:hideMark/>
          </w:tcPr>
          <w:p w14:paraId="711751AF" w14:textId="429CAE6C" w:rsidR="006550FB" w:rsidRPr="006D08E3" w:rsidDel="0014352B" w:rsidRDefault="006550FB">
            <w:pPr>
              <w:pStyle w:val="ListParagraph"/>
              <w:numPr>
                <w:ilvl w:val="1"/>
                <w:numId w:val="9"/>
              </w:numPr>
              <w:spacing w:line="256" w:lineRule="auto"/>
              <w:rPr>
                <w:moveFrom w:id="433" w:author="Miller, Harvey J." w:date="2019-12-10T13:13:00Z"/>
                <w:sz w:val="18"/>
                <w:szCs w:val="18"/>
              </w:rPr>
              <w:pPrChange w:id="434" w:author="Miller, Harvey J." w:date="2019-12-10T13:12:00Z">
                <w:pPr>
                  <w:pStyle w:val="TimesNewRoman"/>
                </w:pPr>
              </w:pPrChange>
            </w:pPr>
            <w:moveFrom w:id="435" w:author="Miller, Harvey J." w:date="2019-12-10T13:13:00Z">
              <w:r w:rsidDel="0014352B">
                <w:rPr>
                  <w:rFonts w:eastAsia="Yu Mincho"/>
                  <w:lang w:eastAsia="ja-JP"/>
                </w:rPr>
                <w:t>(</w:t>
              </w:r>
              <w:r w:rsidDel="0014352B">
                <w:rPr>
                  <w:noProof/>
                </w:rPr>
                <w:fldChar w:fldCharType="begin"/>
              </w:r>
              <w:r w:rsidDel="0014352B">
                <w:rPr>
                  <w:noProof/>
                </w:rPr>
                <w:instrText xml:space="preserve"> SEQ Equation \* ARABIC </w:instrText>
              </w:r>
              <w:r w:rsidDel="0014352B">
                <w:rPr>
                  <w:noProof/>
                </w:rPr>
                <w:fldChar w:fldCharType="separate"/>
              </w:r>
              <w:r w:rsidDel="0014352B">
                <w:rPr>
                  <w:noProof/>
                </w:rPr>
                <w:t>5</w:t>
              </w:r>
              <w:r w:rsidDel="0014352B">
                <w:rPr>
                  <w:noProof/>
                </w:rPr>
                <w:fldChar w:fldCharType="end"/>
              </w:r>
              <w:r w:rsidDel="0014352B">
                <w:rPr>
                  <w:rFonts w:eastAsia="Yu Mincho"/>
                  <w:lang w:eastAsia="ja-JP"/>
                </w:rPr>
                <w:t>)</w:t>
              </w:r>
            </w:moveFrom>
          </w:p>
        </w:tc>
      </w:tr>
    </w:tbl>
    <w:p w14:paraId="39C88B63" w14:textId="58CCE4D4" w:rsidR="006550FB" w:rsidDel="0014352B" w:rsidRDefault="006550FB">
      <w:pPr>
        <w:pStyle w:val="ListParagraph"/>
        <w:numPr>
          <w:ilvl w:val="1"/>
          <w:numId w:val="9"/>
        </w:numPr>
        <w:spacing w:line="256" w:lineRule="auto"/>
        <w:rPr>
          <w:moveFrom w:id="436" w:author="Miller, Harvey J." w:date="2019-12-10T13:13:00Z"/>
          <w:rFonts w:ascii="Times New Roman" w:hAnsi="Times New Roman" w:cs="Times New Roman"/>
          <w:sz w:val="24"/>
          <w:szCs w:val="24"/>
        </w:rPr>
        <w:pPrChange w:id="437" w:author="Miller, Harvey J." w:date="2019-12-10T13:12:00Z">
          <w:pPr/>
        </w:pPrChange>
      </w:pPr>
      <w:moveFrom w:id="438" w:author="Miller, Harvey J." w:date="2019-12-10T13:13:00Z">
        <w:r w:rsidDel="0014352B">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14352B">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sidDel="0014352B">
          <w:rPr>
            <w:rFonts w:ascii="Times New Roman" w:hAnsi="Times New Roman" w:cs="Times New Roman"/>
            <w:sz w:val="24"/>
            <w:szCs w:val="24"/>
          </w:rPr>
          <w:t>.</w:t>
        </w:r>
      </w:moveFrom>
    </w:p>
    <w:moveFromRangeEnd w:id="385"/>
    <w:p w14:paraId="5D98376B" w14:textId="77777777" w:rsidR="006550FB" w:rsidRPr="0014352B" w:rsidRDefault="006550FB">
      <w:pPr>
        <w:spacing w:line="256" w:lineRule="auto"/>
        <w:rPr>
          <w:rFonts w:ascii="Times New Roman" w:hAnsi="Times New Roman" w:cs="Times New Roman"/>
          <w:sz w:val="24"/>
          <w:szCs w:val="24"/>
          <w:rPrChange w:id="439" w:author="Miller, Harvey J." w:date="2019-12-10T13:12:00Z">
            <w:rPr/>
          </w:rPrChange>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commentRangeStart w:id="440"/>
      <w:r w:rsidRPr="0041102B">
        <w:rPr>
          <w:rFonts w:ascii="Times New Roman" w:hAnsi="Times New Roman" w:cs="Times New Roman"/>
          <w:b/>
          <w:sz w:val="24"/>
          <w:szCs w:val="24"/>
        </w:rPr>
        <w:t>Trip planning strategies</w:t>
      </w:r>
      <w:commentRangeEnd w:id="440"/>
      <w:r w:rsidR="007C66AE">
        <w:rPr>
          <w:rStyle w:val="CommentReference"/>
        </w:rPr>
        <w:commentReference w:id="440"/>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1C115B2" w:rsidR="006550FB" w:rsidRDefault="006550FB" w:rsidP="006550FB">
      <w:pPr>
        <w:jc w:val="center"/>
        <w:rPr>
          <w:rFonts w:ascii="Times New Roman" w:hAnsi="Times New Roman" w:cs="Times New Roman"/>
          <w:sz w:val="24"/>
          <w:szCs w:val="24"/>
        </w:rPr>
      </w:pPr>
      <w:bookmarkStart w:id="441" w:name="_Ref24055515"/>
      <w:r w:rsidRPr="00924D51">
        <w:rPr>
          <w:rFonts w:ascii="Times New Roman" w:hAnsi="Times New Roman" w:cs="Times New Roman"/>
          <w:sz w:val="24"/>
          <w:szCs w:val="24"/>
        </w:rPr>
        <w:lastRenderedPageBreak/>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441"/>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B19E6CC" w14:textId="67B30EC9" w:rsidR="006550FB" w:rsidRDefault="006550FB" w:rsidP="00531192">
      <w:pPr>
        <w:pStyle w:val="Caption"/>
        <w:keepNext/>
        <w:jc w:val="both"/>
        <w:rPr>
          <w:ins w:id="442" w:author="Miller, Harvey J." w:date="2019-12-10T13:35:00Z"/>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5B4B203E" w14:textId="77777777" w:rsidR="00816A10" w:rsidRPr="00816A10" w:rsidRDefault="00816A10" w:rsidP="00816A10">
      <w:pPr>
        <w:rPr>
          <w:rPrChange w:id="443" w:author="Miller, Harvey J." w:date="2019-12-10T13:35:00Z">
            <w:rPr>
              <w:rFonts w:ascii="Times New Roman" w:hAnsi="Times New Roman" w:cs="Times New Roman"/>
              <w:i w:val="0"/>
              <w:iCs w:val="0"/>
              <w:color w:val="auto"/>
              <w:sz w:val="24"/>
              <w:szCs w:val="24"/>
            </w:rPr>
          </w:rPrChange>
        </w:rPr>
        <w:pPrChange w:id="444" w:author="Miller, Harvey J." w:date="2019-12-10T13:35:00Z">
          <w:pPr>
            <w:pStyle w:val="Caption"/>
            <w:keepNext/>
            <w:jc w:val="both"/>
          </w:pPr>
        </w:pPrChange>
      </w:pPr>
    </w:p>
    <w:p w14:paraId="2C5583EE" w14:textId="77777777" w:rsidR="00816A10" w:rsidRDefault="00816A10" w:rsidP="00F4276A">
      <w:pPr>
        <w:jc w:val="both"/>
        <w:rPr>
          <w:ins w:id="445" w:author="Miller, Harvey J." w:date="2019-12-10T13:35:00Z"/>
          <w:rFonts w:ascii="Times New Roman" w:hAnsi="Times New Roman" w:cs="Times New Roman"/>
          <w:sz w:val="24"/>
          <w:szCs w:val="24"/>
        </w:rPr>
      </w:pPr>
      <w:ins w:id="446" w:author="Miller, Harvey J." w:date="2019-12-10T13:35:00Z">
        <w:r>
          <w:rPr>
            <w:rFonts w:ascii="Times New Roman" w:hAnsi="Times New Roman" w:cs="Times New Roman"/>
            <w:b/>
            <w:sz w:val="24"/>
            <w:szCs w:val="24"/>
          </w:rPr>
          <w:t xml:space="preserve">3.3.1. </w:t>
        </w:r>
      </w:ins>
      <w:r w:rsidR="006550FB">
        <w:rPr>
          <w:rFonts w:ascii="Times New Roman" w:hAnsi="Times New Roman" w:cs="Times New Roman"/>
          <w:b/>
          <w:sz w:val="24"/>
          <w:szCs w:val="24"/>
        </w:rPr>
        <w:t xml:space="preserve">Arbitrary </w:t>
      </w:r>
      <w:r w:rsidR="006550FB">
        <w:rPr>
          <w:rFonts w:ascii="Times New Roman" w:hAnsi="Times New Roman" w:cs="Times New Roman" w:hint="eastAsia"/>
          <w:b/>
          <w:sz w:val="24"/>
          <w:szCs w:val="24"/>
        </w:rPr>
        <w:t>tactic</w:t>
      </w:r>
      <w:r w:rsidR="006550FB">
        <w:rPr>
          <w:rFonts w:ascii="Times New Roman" w:hAnsi="Times New Roman" w:cs="Times New Roman"/>
          <w:b/>
          <w:sz w:val="24"/>
          <w:szCs w:val="24"/>
        </w:rPr>
        <w:t xml:space="preserve"> (AT)</w:t>
      </w:r>
    </w:p>
    <w:p w14:paraId="70ED2AD6" w14:textId="41170CDE" w:rsidR="006550FB" w:rsidRDefault="006550FB" w:rsidP="00F4276A">
      <w:pPr>
        <w:jc w:val="both"/>
        <w:rPr>
          <w:rFonts w:ascii="Times New Roman" w:hAnsi="Times New Roman" w:cs="Times New Roman"/>
          <w:sz w:val="24"/>
          <w:szCs w:val="24"/>
        </w:rPr>
      </w:pPr>
      <w:del w:id="447" w:author="Miller, Harvey J." w:date="2019-12-10T13:35:00Z">
        <w:r w:rsidDel="00816A10">
          <w:rPr>
            <w:rFonts w:ascii="Times New Roman" w:hAnsi="Times New Roman" w:cs="Times New Roman"/>
            <w:sz w:val="24"/>
            <w:szCs w:val="24"/>
          </w:rPr>
          <w:delText xml:space="preserve">.  </w:delText>
        </w:r>
      </w:del>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177AEA"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448" w:name="_Ref21883957"/>
            <w:bookmarkStart w:id="449"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448"/>
            <w:r>
              <w:rPr>
                <w:rFonts w:eastAsia="Yu Mincho"/>
                <w:lang w:eastAsia="ja-JP"/>
              </w:rPr>
              <w:t>)</w:t>
            </w:r>
            <w:bookmarkEnd w:id="449"/>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130A80A9" w14:textId="77777777" w:rsidR="00816A10" w:rsidRDefault="00816A10" w:rsidP="006550FB">
      <w:pPr>
        <w:jc w:val="both"/>
        <w:rPr>
          <w:ins w:id="450" w:author="Miller, Harvey J." w:date="2019-12-10T13:35:00Z"/>
          <w:rFonts w:ascii="Times New Roman" w:hAnsi="Times New Roman" w:cs="Times New Roman"/>
          <w:sz w:val="24"/>
          <w:szCs w:val="24"/>
        </w:rPr>
      </w:pPr>
      <w:ins w:id="451" w:author="Miller, Harvey J." w:date="2019-12-10T13:35:00Z">
        <w:r>
          <w:rPr>
            <w:rFonts w:ascii="Times New Roman" w:hAnsi="Times New Roman" w:cs="Times New Roman"/>
            <w:b/>
            <w:sz w:val="24"/>
            <w:szCs w:val="24"/>
          </w:rPr>
          <w:t xml:space="preserve">3.3.2. </w:t>
        </w:r>
      </w:ins>
      <w:r w:rsidR="006550FB">
        <w:rPr>
          <w:rFonts w:ascii="Times New Roman" w:hAnsi="Times New Roman" w:cs="Times New Roman"/>
          <w:b/>
          <w:sz w:val="24"/>
          <w:szCs w:val="24"/>
        </w:rPr>
        <w:t>Scheduled tactic (ST)</w:t>
      </w:r>
    </w:p>
    <w:p w14:paraId="7B72326E" w14:textId="57DB4C49" w:rsidR="006550FB" w:rsidRDefault="006550FB" w:rsidP="006550FB">
      <w:pPr>
        <w:jc w:val="both"/>
        <w:rPr>
          <w:rFonts w:ascii="Times New Roman" w:hAnsi="Times New Roman" w:cs="Times New Roman"/>
          <w:sz w:val="24"/>
          <w:szCs w:val="24"/>
        </w:rPr>
      </w:pPr>
      <w:del w:id="452" w:author="Miller, Harvey J." w:date="2019-12-10T13:35: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177AEA"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784A4A9D" w14:textId="6AF91CED" w:rsidR="00816A10" w:rsidRDefault="00816A10" w:rsidP="00ED7D1E">
      <w:pPr>
        <w:jc w:val="both"/>
        <w:rPr>
          <w:ins w:id="453" w:author="Miller, Harvey J." w:date="2019-12-10T13:36:00Z"/>
          <w:rFonts w:ascii="Times New Roman" w:hAnsi="Times New Roman" w:cs="Times New Roman"/>
          <w:sz w:val="24"/>
          <w:szCs w:val="24"/>
        </w:rPr>
      </w:pPr>
      <w:ins w:id="454" w:author="Miller, Harvey J." w:date="2019-12-10T13:36:00Z">
        <w:r>
          <w:rPr>
            <w:rFonts w:ascii="Times New Roman" w:hAnsi="Times New Roman" w:cs="Times New Roman"/>
            <w:b/>
            <w:sz w:val="24"/>
            <w:szCs w:val="24"/>
          </w:rPr>
          <w:t xml:space="preserve">3.3.3. </w:t>
        </w:r>
      </w:ins>
      <w:r w:rsidR="006550FB">
        <w:rPr>
          <w:rFonts w:ascii="Times New Roman" w:hAnsi="Times New Roman" w:cs="Times New Roman"/>
          <w:b/>
          <w:sz w:val="24"/>
          <w:szCs w:val="24"/>
        </w:rPr>
        <w:t>Empirical tactic (ET</w:t>
      </w:r>
      <w:r w:rsidR="006550FB">
        <w:rPr>
          <w:rFonts w:ascii="Times New Roman" w:hAnsi="Times New Roman" w:cs="Times New Roman"/>
          <w:sz w:val="24"/>
          <w:szCs w:val="24"/>
        </w:rPr>
        <w:t>)</w:t>
      </w:r>
    </w:p>
    <w:p w14:paraId="64F85BDB" w14:textId="4F4DD752" w:rsidR="006550FB" w:rsidRDefault="006550FB" w:rsidP="00ED7D1E">
      <w:pPr>
        <w:jc w:val="both"/>
        <w:rPr>
          <w:rFonts w:ascii="Times New Roman" w:hAnsi="Times New Roman" w:cs="Times New Roman"/>
          <w:sz w:val="24"/>
          <w:szCs w:val="24"/>
        </w:rPr>
      </w:pPr>
      <w:del w:id="455" w:author="Miller, Harvey J." w:date="2019-12-10T13:36:00Z">
        <w:r w:rsidDel="00816A10">
          <w:rPr>
            <w:rFonts w:ascii="Times New Roman" w:hAnsi="Times New Roman" w:cs="Times New Roman"/>
            <w:sz w:val="24"/>
            <w:szCs w:val="24"/>
          </w:rPr>
          <w:delText xml:space="preserve">.  </w:delText>
        </w:r>
      </w:del>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177AEA"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6F9A8D27" w:rsidR="007B318F" w:rsidRDefault="00FE6324" w:rsidP="007B318F">
      <w:pPr>
        <w:pStyle w:val="TimesNewRoman"/>
        <w:keepNext/>
        <w:jc w:val="center"/>
      </w:pPr>
      <w:r>
        <w:rPr>
          <w:noProof/>
          <w:lang w:eastAsia="en-US"/>
        </w:rPr>
        <w:lastRenderedPageBreak/>
        <w:drawing>
          <wp:inline distT="0" distB="0" distL="0" distR="0" wp14:anchorId="17261724" wp14:editId="199A2D0C">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6B81739" w14:textId="0ADE3A9F" w:rsidR="007B318F" w:rsidRDefault="007B318F" w:rsidP="007B318F">
      <w:pPr>
        <w:pStyle w:val="IndentTimesNewRoman"/>
        <w:ind w:firstLine="0"/>
        <w:jc w:val="center"/>
      </w:pPr>
      <w:bookmarkStart w:id="456" w:name="_Ref16256479"/>
      <w:r>
        <w:t xml:space="preserve">Figure </w:t>
      </w:r>
      <w:fldSimple w:instr=" SEQ Figure \* ARABIC ">
        <w:r>
          <w:rPr>
            <w:noProof/>
          </w:rPr>
          <w:t>4</w:t>
        </w:r>
      </w:fldSimple>
      <w:bookmarkEnd w:id="456"/>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0DB32C8E" w14:textId="77777777" w:rsidR="00816A10" w:rsidRDefault="00816A10" w:rsidP="006550FB">
      <w:pPr>
        <w:jc w:val="both"/>
        <w:rPr>
          <w:ins w:id="457" w:author="Miller, Harvey J." w:date="2019-12-10T13:36:00Z"/>
          <w:rFonts w:ascii="Times New Roman" w:hAnsi="Times New Roman" w:cs="Times New Roman"/>
          <w:sz w:val="24"/>
          <w:szCs w:val="24"/>
        </w:rPr>
      </w:pPr>
      <w:ins w:id="458" w:author="Miller, Harvey J." w:date="2019-12-10T13:36:00Z">
        <w:r>
          <w:rPr>
            <w:rFonts w:ascii="Times New Roman" w:hAnsi="Times New Roman" w:cs="Times New Roman"/>
            <w:b/>
            <w:sz w:val="24"/>
            <w:szCs w:val="24"/>
          </w:rPr>
          <w:t xml:space="preserve">3.3.4. </w:t>
        </w:r>
      </w:ins>
      <w:r w:rsidR="006550FB">
        <w:rPr>
          <w:rFonts w:ascii="Times New Roman" w:hAnsi="Times New Roman" w:cs="Times New Roman"/>
          <w:b/>
          <w:sz w:val="24"/>
          <w:szCs w:val="24"/>
        </w:rPr>
        <w:t>Greedy tactic (GT)</w:t>
      </w:r>
    </w:p>
    <w:p w14:paraId="18F46ADF" w14:textId="0F3209EB" w:rsidR="006550FB" w:rsidRDefault="008D02D7" w:rsidP="006550FB">
      <w:pPr>
        <w:jc w:val="both"/>
        <w:rPr>
          <w:rFonts w:ascii="Times New Roman" w:hAnsi="Times New Roman" w:cs="Times New Roman"/>
          <w:sz w:val="24"/>
          <w:szCs w:val="24"/>
        </w:rPr>
      </w:pPr>
      <w:del w:id="459" w:author="Miller, Harvey J." w:date="2019-12-10T13:36: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The greedy tactic (GT) and prudent tactic (PT) (discussed below) both exploit RTI.  </w:t>
      </w:r>
      <w:r w:rsidR="00937311">
        <w:rPr>
          <w:rFonts w:ascii="Times New Roman" w:hAnsi="Times New Roman" w:cs="Times New Roman"/>
          <w:sz w:val="24"/>
          <w:szCs w:val="24"/>
        </w:rPr>
        <w:t xml:space="preserve">A </w:t>
      </w:r>
      <w:r>
        <w:rPr>
          <w:rFonts w:ascii="Times New Roman" w:hAnsi="Times New Roman" w:cs="Times New Roman"/>
          <w:sz w:val="24"/>
          <w:szCs w:val="24"/>
        </w:rPr>
        <w:t xml:space="preserve">GT </w:t>
      </w:r>
      <w:r w:rsidR="006550FB">
        <w:rPr>
          <w:rFonts w:ascii="Times New Roman" w:hAnsi="Times New Roman" w:cs="Times New Roman"/>
          <w:sz w:val="24"/>
          <w:szCs w:val="24"/>
        </w:rPr>
        <w:t xml:space="preserve">user will </w:t>
      </w:r>
      <w:r>
        <w:rPr>
          <w:rFonts w:ascii="Times New Roman" w:hAnsi="Times New Roman" w:cs="Times New Roman"/>
          <w:sz w:val="24"/>
          <w:szCs w:val="24"/>
        </w:rPr>
        <w:t xml:space="preserve">use an RTI app to </w:t>
      </w:r>
      <w:r w:rsidR="006550FB">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sidR="006550FB">
        <w:rPr>
          <w:rFonts w:ascii="Times New Roman" w:hAnsi="Times New Roman" w:cs="Times New Roman"/>
          <w:sz w:val="24"/>
          <w:szCs w:val="24"/>
        </w:rPr>
        <w:t xml:space="preserve"> and </w:t>
      </w:r>
      <w:r>
        <w:rPr>
          <w:rFonts w:ascii="Times New Roman" w:hAnsi="Times New Roman" w:cs="Times New Roman"/>
          <w:sz w:val="24"/>
          <w:szCs w:val="24"/>
        </w:rPr>
        <w:t>current time, only leaving</w:t>
      </w:r>
      <w:r w:rsidR="006550FB">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177AEA"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5B5164B7" w14:textId="77777777" w:rsidR="00816A10" w:rsidRDefault="00816A10" w:rsidP="008D02D7">
      <w:pPr>
        <w:jc w:val="both"/>
        <w:rPr>
          <w:ins w:id="460" w:author="Miller, Harvey J." w:date="2019-12-10T13:36:00Z"/>
          <w:rFonts w:ascii="Times New Roman" w:hAnsi="Times New Roman" w:cs="Times New Roman"/>
          <w:sz w:val="24"/>
          <w:szCs w:val="24"/>
        </w:rPr>
      </w:pPr>
      <w:ins w:id="461" w:author="Miller, Harvey J." w:date="2019-12-10T13:36:00Z">
        <w:r>
          <w:rPr>
            <w:rFonts w:ascii="Times New Roman" w:hAnsi="Times New Roman" w:cs="Times New Roman"/>
            <w:b/>
            <w:sz w:val="24"/>
            <w:szCs w:val="24"/>
          </w:rPr>
          <w:t xml:space="preserve">3.3.5. </w:t>
        </w:r>
      </w:ins>
      <w:r w:rsidR="006550FB">
        <w:rPr>
          <w:rFonts w:ascii="Times New Roman" w:hAnsi="Times New Roman" w:cs="Times New Roman"/>
          <w:b/>
          <w:sz w:val="24"/>
          <w:szCs w:val="24"/>
        </w:rPr>
        <w:t>Prudent tactic (PT)</w:t>
      </w:r>
    </w:p>
    <w:p w14:paraId="21011CF5" w14:textId="759474CA" w:rsidR="006550FB" w:rsidRDefault="006550FB" w:rsidP="008D02D7">
      <w:pPr>
        <w:jc w:val="both"/>
        <w:rPr>
          <w:rFonts w:ascii="Times New Roman" w:hAnsi="Times New Roman" w:cs="Times New Roman"/>
          <w:sz w:val="24"/>
          <w:szCs w:val="24"/>
        </w:rPr>
      </w:pPr>
      <w:del w:id="462" w:author="Miller, Harvey J." w:date="2019-12-10T13:36:00Z">
        <w:r w:rsidDel="00816A10">
          <w:rPr>
            <w:rFonts w:ascii="Times New Roman" w:hAnsi="Times New Roman" w:cs="Times New Roman"/>
            <w:sz w:val="24"/>
            <w:szCs w:val="24"/>
          </w:rPr>
          <w:delText xml:space="preserve">.  </w:delText>
        </w:r>
      </w:del>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ins w:id="463" w:author="Liu, Luyu" w:date="2019-12-08T22:55:00Z">
        <w:r w:rsidR="00233B4A">
          <w:rPr>
            <w:rFonts w:ascii="Times New Roman" w:hAnsi="Times New Roman" w:cs="Times New Roman"/>
            <w:sz w:val="24"/>
            <w:szCs w:val="24"/>
          </w:rPr>
          <w:t>. This is a common strategy to avoid risk of missing a bus</w:t>
        </w:r>
      </w:ins>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w:t>
      </w:r>
      <w:r w:rsidR="00FE2291" w:rsidRPr="00FE2291">
        <w:rPr>
          <w:rFonts w:ascii="Times New Roman" w:hAnsi="Times New Roman" w:cs="Times New Roman"/>
          <w:noProof/>
          <w:sz w:val="24"/>
          <w:szCs w:val="24"/>
        </w:rPr>
        <w:lastRenderedPageBreak/>
        <w:t>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177AEA"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464"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464"/>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465"/>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465"/>
      <w:r w:rsidR="00543ABC">
        <w:rPr>
          <w:rStyle w:val="CommentReference"/>
        </w:rPr>
        <w:commentReference w:id="465"/>
      </w:r>
    </w:p>
    <w:p w14:paraId="58A38D2B" w14:textId="77777777" w:rsidR="006550FB" w:rsidRDefault="006550FB" w:rsidP="006550FB">
      <w:pPr>
        <w:keepNext/>
        <w:jc w:val="both"/>
      </w:pPr>
      <w:r>
        <w:rPr>
          <w:noProof/>
          <w:lang w:eastAsia="en-US"/>
        </w:rPr>
        <w:lastRenderedPageBreak/>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156B9360" w14:textId="59EF6892" w:rsidR="006550FB" w:rsidRDefault="006550FB" w:rsidP="006550FB">
      <w:pPr>
        <w:pStyle w:val="IndentTimesNewRoman"/>
        <w:ind w:firstLine="0"/>
        <w:jc w:val="center"/>
      </w:pPr>
      <w:bookmarkStart w:id="466" w:name="_Ref16063523"/>
      <w:r>
        <w:t xml:space="preserve">Figure </w:t>
      </w:r>
      <w:fldSimple w:instr=" SEQ Figure \* ARABIC ">
        <w:r>
          <w:rPr>
            <w:noProof/>
          </w:rPr>
          <w:t>4</w:t>
        </w:r>
      </w:fldSimple>
      <w:bookmarkEnd w:id="466"/>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467"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467"/>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lastRenderedPageBreak/>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lang w:eastAsia="en-US"/>
        </w:rPr>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468"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468"/>
      <w:r w:rsidR="00291929">
        <w:rPr>
          <w:noProof/>
        </w:rPr>
        <w:t>:</w:t>
      </w:r>
      <w:r>
        <w:t xml:space="preserve"> Flow chart of PT optimization algorithm</w:t>
      </w:r>
      <w:r w:rsidR="00291929">
        <w:t>.</w:t>
      </w:r>
    </w:p>
    <w:p w14:paraId="0001D089" w14:textId="08069484" w:rsidR="004A4D57" w:rsidRDefault="004C032B" w:rsidP="004A4D57">
      <w:pPr>
        <w:ind w:firstLine="720"/>
        <w:jc w:val="both"/>
        <w:rPr>
          <w:ins w:id="469" w:author="Miller, Harvey J." w:date="2019-12-10T13:13:00Z"/>
          <w:rFonts w:ascii="Times New Roman" w:hAnsi="Times New Roman" w:cs="Times New Roman"/>
          <w:sz w:val="24"/>
          <w:szCs w:val="24"/>
        </w:rPr>
      </w:pPr>
      <w:r>
        <w:rPr>
          <w:rFonts w:ascii="Times New Roman" w:hAnsi="Times New Roman" w:cs="Times New Roman"/>
          <w:sz w:val="24"/>
          <w:szCs w:val="24"/>
        </w:rPr>
        <w:t>However, t</w:t>
      </w:r>
      <w:commentRangeStart w:id="470"/>
      <w:commentRangeStart w:id="471"/>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472"/>
      <w:commentRangeStart w:id="473"/>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472"/>
      <w:r w:rsidR="005915AE">
        <w:rPr>
          <w:rStyle w:val="CommentReference"/>
        </w:rPr>
        <w:commentReference w:id="472"/>
      </w:r>
      <w:commentRangeEnd w:id="473"/>
      <w:r w:rsidR="00642308">
        <w:rPr>
          <w:rStyle w:val="CommentReference"/>
        </w:rPr>
        <w:commentReference w:id="473"/>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470"/>
      <w:r w:rsidR="004A4D57">
        <w:rPr>
          <w:rStyle w:val="CommentReference"/>
        </w:rPr>
        <w:commentReference w:id="470"/>
      </w:r>
      <w:commentRangeEnd w:id="471"/>
      <w:r w:rsidR="00642308">
        <w:rPr>
          <w:rStyle w:val="CommentReference"/>
        </w:rPr>
        <w:commentReference w:id="471"/>
      </w:r>
      <w:r w:rsidR="00981152">
        <w:rPr>
          <w:rFonts w:ascii="Times New Roman" w:hAnsi="Times New Roman" w:cs="Times New Roman"/>
          <w:sz w:val="24"/>
          <w:szCs w:val="24"/>
        </w:rPr>
        <w:t xml:space="preserve">. </w:t>
      </w:r>
    </w:p>
    <w:p w14:paraId="7F7C3E60" w14:textId="65D7B85C" w:rsidR="0014352B" w:rsidRDefault="0014352B" w:rsidP="004A4D57">
      <w:pPr>
        <w:ind w:firstLine="720"/>
        <w:jc w:val="both"/>
        <w:rPr>
          <w:ins w:id="474" w:author="Miller, Harvey J." w:date="2019-12-10T13:29:00Z"/>
          <w:rFonts w:ascii="Times New Roman" w:hAnsi="Times New Roman" w:cs="Times New Roman"/>
          <w:sz w:val="24"/>
          <w:szCs w:val="24"/>
        </w:rPr>
      </w:pPr>
    </w:p>
    <w:p w14:paraId="1FC87D49" w14:textId="61B2F178" w:rsidR="00177AEA" w:rsidRPr="00816A10" w:rsidRDefault="00816A10" w:rsidP="00177AEA">
      <w:pPr>
        <w:jc w:val="both"/>
        <w:rPr>
          <w:rFonts w:ascii="Times New Roman" w:hAnsi="Times New Roman" w:cs="Times New Roman"/>
          <w:b/>
          <w:sz w:val="24"/>
          <w:szCs w:val="24"/>
          <w:rPrChange w:id="475" w:author="Miller, Harvey J." w:date="2019-12-10T13:31:00Z">
            <w:rPr>
              <w:rFonts w:ascii="Times New Roman" w:hAnsi="Times New Roman" w:cs="Times New Roman"/>
              <w:sz w:val="24"/>
              <w:szCs w:val="24"/>
            </w:rPr>
          </w:rPrChange>
        </w:rPr>
      </w:pPr>
      <w:commentRangeStart w:id="476"/>
      <w:ins w:id="477" w:author="Miller, Harvey J." w:date="2019-12-10T13:31:00Z">
        <w:r>
          <w:rPr>
            <w:rFonts w:ascii="Times New Roman" w:hAnsi="Times New Roman" w:cs="Times New Roman"/>
            <w:b/>
            <w:sz w:val="24"/>
            <w:szCs w:val="24"/>
          </w:rPr>
          <w:t>3.4. Measures</w:t>
        </w:r>
      </w:ins>
      <w:commentRangeEnd w:id="476"/>
      <w:ins w:id="478" w:author="Miller, Harvey J." w:date="2019-12-10T13:32:00Z">
        <w:r>
          <w:rPr>
            <w:rStyle w:val="CommentReference"/>
          </w:rPr>
          <w:commentReference w:id="476"/>
        </w:r>
      </w:ins>
    </w:p>
    <w:p w14:paraId="36A826FC" w14:textId="416F9C5C" w:rsidR="0014352B" w:rsidRPr="00177AEA" w:rsidDel="00177AEA" w:rsidRDefault="0014352B" w:rsidP="00177AEA">
      <w:pPr>
        <w:spacing w:line="256" w:lineRule="auto"/>
        <w:jc w:val="both"/>
        <w:rPr>
          <w:del w:id="479" w:author="Miller, Harvey J." w:date="2019-12-10T13:29:00Z"/>
          <w:moveTo w:id="480" w:author="Miller, Harvey J." w:date="2019-12-10T13:13:00Z"/>
          <w:rFonts w:ascii="Times New Roman" w:hAnsi="Times New Roman" w:cs="Times New Roman"/>
          <w:b/>
          <w:sz w:val="24"/>
          <w:szCs w:val="24"/>
          <w:rPrChange w:id="481" w:author="Miller, Harvey J." w:date="2019-12-10T13:22:00Z">
            <w:rPr>
              <w:del w:id="482" w:author="Miller, Harvey J." w:date="2019-12-10T13:29:00Z"/>
              <w:moveTo w:id="483" w:author="Miller, Harvey J." w:date="2019-12-10T13:13:00Z"/>
            </w:rPr>
          </w:rPrChange>
        </w:rPr>
        <w:pPrChange w:id="484" w:author="Miller, Harvey J." w:date="2019-12-10T13:30:00Z">
          <w:pPr>
            <w:pStyle w:val="ListParagraph"/>
            <w:numPr>
              <w:ilvl w:val="1"/>
              <w:numId w:val="9"/>
            </w:numPr>
            <w:spacing w:line="256" w:lineRule="auto"/>
            <w:ind w:left="360" w:hanging="360"/>
          </w:pPr>
        </w:pPrChange>
      </w:pPr>
      <w:moveToRangeStart w:id="485" w:author="Miller, Harvey J." w:date="2019-12-10T13:13:00Z" w:name="move26876027"/>
      <w:commentRangeStart w:id="486"/>
      <w:moveTo w:id="487" w:author="Miller, Harvey J." w:date="2019-12-10T13:13:00Z">
        <w:del w:id="488" w:author="Miller, Harvey J." w:date="2019-12-10T13:25:00Z">
          <w:r w:rsidRPr="00177AEA" w:rsidDel="00177AEA">
            <w:rPr>
              <w:rFonts w:ascii="Times New Roman" w:hAnsi="Times New Roman" w:cs="Times New Roman"/>
              <w:b/>
              <w:sz w:val="24"/>
              <w:szCs w:val="24"/>
              <w:rPrChange w:id="489" w:author="Miller, Harvey J." w:date="2019-12-10T13:22:00Z">
                <w:rPr/>
              </w:rPrChange>
            </w:rPr>
            <w:delText xml:space="preserve">Measures </w:delText>
          </w:r>
        </w:del>
        <w:commentRangeEnd w:id="486"/>
        <w:r>
          <w:rPr>
            <w:rStyle w:val="CommentReference"/>
          </w:rPr>
          <w:commentReference w:id="486"/>
        </w:r>
      </w:moveTo>
    </w:p>
    <w:p w14:paraId="6BEC5AAD" w14:textId="1305E061" w:rsidR="0014352B" w:rsidRDefault="0014352B" w:rsidP="00177AEA">
      <w:pPr>
        <w:spacing w:line="256" w:lineRule="auto"/>
        <w:jc w:val="both"/>
        <w:rPr>
          <w:moveTo w:id="490" w:author="Miller, Harvey J." w:date="2019-12-10T13:13:00Z"/>
          <w:rFonts w:ascii="Times New Roman" w:hAnsi="Times New Roman" w:cs="Times New Roman"/>
          <w:sz w:val="24"/>
          <w:szCs w:val="24"/>
        </w:rPr>
        <w:pPrChange w:id="491" w:author="Miller, Harvey J." w:date="2019-12-10T13:30:00Z">
          <w:pPr>
            <w:jc w:val="both"/>
          </w:pPr>
        </w:pPrChange>
      </w:pPr>
      <w:moveTo w:id="492" w:author="Miller, Harvey J." w:date="2019-12-10T13:13:00Z">
        <w:r>
          <w:rPr>
            <w:rFonts w:ascii="Times New Roman" w:hAnsi="Times New Roman" w:cs="Times New Roman"/>
            <w:sz w:val="24"/>
            <w:szCs w:val="24"/>
          </w:rPr>
          <w:t>We would like to measure the difference of waiting time and risk of missing a bus/train between the RTI users and non-RTI users</w:t>
        </w:r>
      </w:moveTo>
      <w:ins w:id="493" w:author="Miller, Harvey J." w:date="2019-12-10T13:13:00Z">
        <w:r>
          <w:rPr>
            <w:rFonts w:ascii="Times New Roman" w:hAnsi="Times New Roman" w:cs="Times New Roman"/>
            <w:sz w:val="24"/>
            <w:szCs w:val="24"/>
          </w:rPr>
          <w:t xml:space="preserve"> based on empirical performance of the transit system</w:t>
        </w:r>
      </w:ins>
      <w:moveTo w:id="494" w:author="Miller, Harvey J." w:date="2019-12-10T13:13:00Z">
        <w:r>
          <w:rPr>
            <w:rFonts w:ascii="Times New Roman" w:hAnsi="Times New Roman" w:cs="Times New Roman"/>
            <w:sz w:val="24"/>
            <w:szCs w:val="24"/>
          </w:rPr>
          <w:t xml:space="preserve">. </w:t>
        </w:r>
      </w:moveTo>
      <w:ins w:id="495" w:author="Miller, Harvey J." w:date="2019-12-10T13:14:00Z">
        <w:r>
          <w:rPr>
            <w:rFonts w:ascii="Times New Roman" w:hAnsi="Times New Roman" w:cs="Times New Roman"/>
            <w:sz w:val="24"/>
            <w:szCs w:val="24"/>
          </w:rPr>
          <w:t xml:space="preserve"> </w:t>
        </w:r>
      </w:ins>
      <w:moveTo w:id="496" w:author="Miller, Harvey J." w:date="2019-12-10T13:13:00Z">
        <w:r>
          <w:rPr>
            <w:rFonts w:ascii="Times New Roman" w:hAnsi="Times New Roman" w:cs="Times New Roman"/>
            <w:sz w:val="24"/>
            <w:szCs w:val="24"/>
          </w:rPr>
          <w:t>Therefore, we define two measures: the missing risk and average waiting time.</w:t>
        </w:r>
      </w:moveTo>
    </w:p>
    <w:p w14:paraId="655F8379" w14:textId="77777777" w:rsidR="0014352B" w:rsidRDefault="0014352B" w:rsidP="00177AEA">
      <w:pPr>
        <w:jc w:val="both"/>
        <w:rPr>
          <w:moveTo w:id="497" w:author="Miller, Harvey J." w:date="2019-12-10T13:13:00Z"/>
          <w:rFonts w:ascii="Times New Roman" w:hAnsi="Times New Roman" w:cs="Times New Roman"/>
          <w:sz w:val="24"/>
          <w:szCs w:val="24"/>
        </w:rPr>
        <w:pPrChange w:id="498" w:author="Miller, Harvey J." w:date="2019-12-10T13:30:00Z">
          <w:pPr>
            <w:jc w:val="both"/>
          </w:pPr>
        </w:pPrChange>
      </w:pPr>
    </w:p>
    <w:p w14:paraId="1C43B710" w14:textId="77777777" w:rsidR="0014352B" w:rsidRDefault="0014352B" w:rsidP="00177AEA">
      <w:pPr>
        <w:jc w:val="both"/>
        <w:rPr>
          <w:moveTo w:id="499" w:author="Miller, Harvey J." w:date="2019-12-10T13:13:00Z"/>
          <w:rFonts w:ascii="Times New Roman" w:hAnsi="Times New Roman" w:cs="Times New Roman"/>
          <w:sz w:val="24"/>
          <w:szCs w:val="24"/>
        </w:rPr>
        <w:pPrChange w:id="500" w:author="Miller, Harvey J." w:date="2019-12-10T13:30:00Z">
          <w:pPr>
            <w:jc w:val="both"/>
          </w:pPr>
        </w:pPrChange>
      </w:pPr>
      <w:moveTo w:id="501" w:author="Miller, Harvey J." w:date="2019-12-10T13:13:00Z">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Pr>
            <w:rFonts w:ascii="Times New Roman" w:hAnsi="Times New Roman" w:cs="Times New Roman"/>
            <w:sz w:val="24"/>
            <w:szCs w:val="24"/>
          </w:rPr>
          <w:fldChar w:fldCharType="separate"/>
        </w:r>
        <w:r w:rsidRPr="004D59F3">
          <w:rPr>
            <w:rFonts w:ascii="Times New Roman" w:hAnsi="Times New Roman" w:cs="Times New Roman"/>
            <w:noProof/>
            <w:sz w:val="24"/>
            <w:szCs w:val="24"/>
          </w:rPr>
          <w:t>(L. Liu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moveTo>
    </w:p>
    <w:tbl>
      <w:tblPr>
        <w:tblW w:w="4950" w:type="pct"/>
        <w:jc w:val="center"/>
        <w:tblLook w:val="04A0" w:firstRow="1" w:lastRow="0" w:firstColumn="1" w:lastColumn="0" w:noHBand="0" w:noVBand="1"/>
      </w:tblPr>
      <w:tblGrid>
        <w:gridCol w:w="474"/>
        <w:gridCol w:w="8273"/>
        <w:gridCol w:w="519"/>
      </w:tblGrid>
      <w:tr w:rsidR="0014352B" w14:paraId="4B2949B5" w14:textId="77777777" w:rsidTr="0014352B">
        <w:trPr>
          <w:trHeight w:val="580"/>
          <w:jc w:val="center"/>
        </w:trPr>
        <w:tc>
          <w:tcPr>
            <w:tcW w:w="256" w:type="pct"/>
            <w:vAlign w:val="center"/>
          </w:tcPr>
          <w:p w14:paraId="6CD2AF2F" w14:textId="77777777" w:rsidR="0014352B" w:rsidRDefault="0014352B" w:rsidP="0014352B">
            <w:pPr>
              <w:jc w:val="center"/>
              <w:rPr>
                <w:moveTo w:id="502" w:author="Miller, Harvey J." w:date="2019-12-10T13:13:00Z"/>
                <w:rFonts w:ascii="Times New Roman" w:eastAsia="Yu Mincho" w:hAnsi="Times New Roman" w:cs="Times New Roman"/>
                <w:sz w:val="24"/>
                <w:szCs w:val="24"/>
                <w:lang w:eastAsia="ja-JP"/>
              </w:rPr>
            </w:pPr>
          </w:p>
        </w:tc>
        <w:tc>
          <w:tcPr>
            <w:tcW w:w="4464" w:type="pct"/>
            <w:vAlign w:val="center"/>
            <w:hideMark/>
          </w:tcPr>
          <w:p w14:paraId="69979E20" w14:textId="77777777" w:rsidR="0014352B" w:rsidRDefault="0014352B" w:rsidP="0014352B">
            <w:pPr>
              <w:rPr>
                <w:moveTo w:id="503" w:author="Miller, Harvey J." w:date="2019-12-10T13:13:00Z"/>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789A1BCC" w14:textId="77777777" w:rsidR="0014352B" w:rsidRPr="006D08E3" w:rsidRDefault="0014352B" w:rsidP="0014352B">
            <w:pPr>
              <w:pStyle w:val="TimesNewRoman"/>
              <w:rPr>
                <w:moveTo w:id="504" w:author="Miller, Harvey J." w:date="2019-12-10T13:13:00Z"/>
                <w:rFonts w:asciiTheme="minorHAnsi" w:hAnsiTheme="minorHAnsi" w:cstheme="minorBidi"/>
                <w:sz w:val="18"/>
                <w:szCs w:val="18"/>
              </w:rPr>
            </w:pPr>
            <w:moveTo w:id="505" w:author="Miller, Harvey J." w:date="2019-12-10T13:13: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moveTo>
          </w:p>
        </w:tc>
      </w:tr>
    </w:tbl>
    <w:p w14:paraId="09FD947A" w14:textId="77777777" w:rsidR="0014352B" w:rsidRDefault="0014352B" w:rsidP="0014352B">
      <w:pPr>
        <w:spacing w:line="240" w:lineRule="auto"/>
        <w:rPr>
          <w:moveTo w:id="506" w:author="Miller, Harvey J." w:date="2019-12-10T13:13:00Z"/>
          <w:rFonts w:ascii="Times New Roman" w:eastAsia="Yu Mincho" w:hAnsi="Times New Roman" w:cs="Times New Roman"/>
          <w:sz w:val="24"/>
          <w:szCs w:val="24"/>
          <w:lang w:eastAsia="ja-JP"/>
        </w:rPr>
      </w:pPr>
      <w:moveTo w:id="507" w:author="Miller, Harvey J." w:date="2019-12-10T13:13:00Z">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moveTo>
    </w:p>
    <w:p w14:paraId="6035B920" w14:textId="77777777" w:rsidR="0014352B" w:rsidRDefault="0014352B" w:rsidP="0014352B">
      <w:pPr>
        <w:spacing w:line="240" w:lineRule="auto"/>
        <w:ind w:firstLine="720"/>
        <w:jc w:val="both"/>
        <w:rPr>
          <w:moveTo w:id="508" w:author="Miller, Harvey J." w:date="2019-12-10T13:13:00Z"/>
          <w:rFonts w:ascii="Times New Roman" w:hAnsi="Times New Roman" w:cs="Times New Roman"/>
          <w:sz w:val="24"/>
          <w:szCs w:val="24"/>
        </w:rPr>
      </w:pPr>
      <w:moveTo w:id="509" w:author="Miller, Harvey J." w:date="2019-12-10T13:13:00Z">
        <w:r>
          <w:rPr>
            <w:rFonts w:ascii="Times New Roman" w:hAnsi="Times New Roman" w:cs="Times New Roman"/>
            <w:sz w:val="24"/>
            <w:szCs w:val="24"/>
          </w:rPr>
          <w:t>Here we define missing a bus/train as the actual bus’s desynchronization degree (DD) is larger than 0. This also means the user takes a different bus after the scheduled bus.</w:t>
        </w:r>
      </w:moveTo>
    </w:p>
    <w:p w14:paraId="080BF24C" w14:textId="77777777" w:rsidR="0014352B" w:rsidRDefault="0014352B" w:rsidP="0014352B">
      <w:pPr>
        <w:spacing w:line="240" w:lineRule="auto"/>
        <w:jc w:val="both"/>
        <w:rPr>
          <w:moveTo w:id="510" w:author="Miller, Harvey J." w:date="2019-12-10T13:13:00Z"/>
          <w:rFonts w:ascii="Times New Roman" w:hAnsi="Times New Roman" w:cs="Times New Roman"/>
          <w:sz w:val="24"/>
          <w:szCs w:val="24"/>
        </w:rPr>
      </w:pPr>
    </w:p>
    <w:p w14:paraId="4D5AEFC7" w14:textId="77777777" w:rsidR="0014352B" w:rsidRDefault="0014352B" w:rsidP="0014352B">
      <w:pPr>
        <w:spacing w:line="240" w:lineRule="auto"/>
        <w:jc w:val="both"/>
        <w:rPr>
          <w:moveTo w:id="511" w:author="Miller, Harvey J." w:date="2019-12-10T13:13:00Z"/>
          <w:rFonts w:ascii="Times New Roman" w:hAnsi="Times New Roman" w:cs="Times New Roman"/>
          <w:sz w:val="24"/>
          <w:szCs w:val="24"/>
        </w:rPr>
      </w:pPr>
      <w:moveTo w:id="512" w:author="Miller, Harvey J." w:date="2019-12-10T13:13:00Z">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moveTo>
    </w:p>
    <w:tbl>
      <w:tblPr>
        <w:tblW w:w="4950" w:type="pct"/>
        <w:jc w:val="center"/>
        <w:tblLook w:val="04A0" w:firstRow="1" w:lastRow="0" w:firstColumn="1" w:lastColumn="0" w:noHBand="0" w:noVBand="1"/>
      </w:tblPr>
      <w:tblGrid>
        <w:gridCol w:w="474"/>
        <w:gridCol w:w="8273"/>
        <w:gridCol w:w="519"/>
      </w:tblGrid>
      <w:tr w:rsidR="0014352B" w14:paraId="27ADB57F" w14:textId="77777777" w:rsidTr="0014352B">
        <w:trPr>
          <w:trHeight w:val="580"/>
          <w:jc w:val="center"/>
        </w:trPr>
        <w:tc>
          <w:tcPr>
            <w:tcW w:w="256" w:type="pct"/>
            <w:vAlign w:val="center"/>
          </w:tcPr>
          <w:p w14:paraId="34AD788A" w14:textId="77777777" w:rsidR="0014352B" w:rsidRDefault="0014352B" w:rsidP="0014352B">
            <w:pPr>
              <w:jc w:val="center"/>
              <w:rPr>
                <w:moveTo w:id="513" w:author="Miller, Harvey J." w:date="2019-12-10T13:13:00Z"/>
                <w:rFonts w:ascii="Times New Roman" w:eastAsia="Yu Mincho" w:hAnsi="Times New Roman" w:cs="Times New Roman"/>
                <w:sz w:val="24"/>
                <w:szCs w:val="24"/>
                <w:lang w:eastAsia="ja-JP"/>
              </w:rPr>
            </w:pPr>
          </w:p>
        </w:tc>
        <w:tc>
          <w:tcPr>
            <w:tcW w:w="4463" w:type="pct"/>
            <w:vAlign w:val="center"/>
            <w:hideMark/>
          </w:tcPr>
          <w:p w14:paraId="7DF61867" w14:textId="77777777" w:rsidR="0014352B" w:rsidRDefault="0014352B" w:rsidP="0014352B">
            <w:pPr>
              <w:rPr>
                <w:moveTo w:id="514" w:author="Miller, Harvey J." w:date="2019-12-10T13:13:00Z"/>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65131230" w14:textId="77777777" w:rsidR="0014352B" w:rsidRPr="006D08E3" w:rsidRDefault="0014352B" w:rsidP="0014352B">
            <w:pPr>
              <w:pStyle w:val="TimesNewRoman"/>
              <w:rPr>
                <w:moveTo w:id="515" w:author="Miller, Harvey J." w:date="2019-12-10T13:13:00Z"/>
                <w:rFonts w:asciiTheme="minorHAnsi" w:hAnsiTheme="minorHAnsi" w:cstheme="minorBidi"/>
                <w:sz w:val="18"/>
                <w:szCs w:val="18"/>
              </w:rPr>
            </w:pPr>
            <w:moveTo w:id="516" w:author="Miller, Harvey J." w:date="2019-12-10T13:13: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moveTo>
          </w:p>
        </w:tc>
      </w:tr>
    </w:tbl>
    <w:p w14:paraId="4E189EDB" w14:textId="77777777" w:rsidR="0014352B" w:rsidRDefault="0014352B" w:rsidP="0014352B">
      <w:pPr>
        <w:rPr>
          <w:moveTo w:id="517" w:author="Miller, Harvey J." w:date="2019-12-10T13:13:00Z"/>
          <w:rFonts w:ascii="Times New Roman" w:hAnsi="Times New Roman" w:cs="Times New Roman"/>
          <w:sz w:val="24"/>
          <w:szCs w:val="24"/>
        </w:rPr>
      </w:pPr>
      <w:moveTo w:id="518" w:author="Miller, Harvey J." w:date="2019-12-10T13:13:00Z">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moveTo>
    </w:p>
    <w:p w14:paraId="2193099B" w14:textId="77777777" w:rsidR="0014352B" w:rsidRDefault="0014352B" w:rsidP="0014352B">
      <w:pPr>
        <w:ind w:firstLine="720"/>
        <w:rPr>
          <w:moveTo w:id="519" w:author="Miller, Harvey J." w:date="2019-12-10T13:13:00Z"/>
          <w:rFonts w:ascii="Times New Roman" w:hAnsi="Times New Roman" w:cs="Times New Roman"/>
          <w:sz w:val="24"/>
          <w:szCs w:val="24"/>
        </w:rPr>
      </w:pPr>
      <w:moveTo w:id="520" w:author="Miller, Harvey J." w:date="2019-12-10T13:13:00Z">
        <w:r>
          <w:rPr>
            <w:rFonts w:ascii="Times New Roman" w:hAnsi="Times New Roman" w:cs="Times New Roman"/>
            <w:sz w:val="24"/>
            <w:szCs w:val="24"/>
          </w:rPr>
          <w:t>Based on the actual waiting time, we define average waiting time as the mathematical expectation of waiting time’s distribution across all trips.</w:t>
        </w:r>
      </w:moveTo>
    </w:p>
    <w:tbl>
      <w:tblPr>
        <w:tblW w:w="4950" w:type="pct"/>
        <w:jc w:val="center"/>
        <w:tblLook w:val="04A0" w:firstRow="1" w:lastRow="0" w:firstColumn="1" w:lastColumn="0" w:noHBand="0" w:noVBand="1"/>
      </w:tblPr>
      <w:tblGrid>
        <w:gridCol w:w="474"/>
        <w:gridCol w:w="8273"/>
        <w:gridCol w:w="519"/>
      </w:tblGrid>
      <w:tr w:rsidR="0014352B" w14:paraId="73CE0E98" w14:textId="77777777" w:rsidTr="0014352B">
        <w:trPr>
          <w:trHeight w:val="580"/>
          <w:jc w:val="center"/>
        </w:trPr>
        <w:tc>
          <w:tcPr>
            <w:tcW w:w="256" w:type="pct"/>
            <w:vAlign w:val="center"/>
          </w:tcPr>
          <w:p w14:paraId="20E4552E" w14:textId="77777777" w:rsidR="0014352B" w:rsidRDefault="0014352B" w:rsidP="0014352B">
            <w:pPr>
              <w:jc w:val="center"/>
              <w:rPr>
                <w:moveTo w:id="521" w:author="Miller, Harvey J." w:date="2019-12-10T13:13:00Z"/>
                <w:rFonts w:ascii="Times New Roman" w:eastAsia="Yu Mincho" w:hAnsi="Times New Roman" w:cs="Times New Roman"/>
                <w:sz w:val="24"/>
                <w:szCs w:val="24"/>
                <w:lang w:eastAsia="ja-JP"/>
              </w:rPr>
            </w:pPr>
          </w:p>
        </w:tc>
        <w:tc>
          <w:tcPr>
            <w:tcW w:w="4463" w:type="pct"/>
            <w:vAlign w:val="center"/>
            <w:hideMark/>
          </w:tcPr>
          <w:p w14:paraId="72A47F54" w14:textId="77777777" w:rsidR="0014352B" w:rsidRDefault="00177AEA" w:rsidP="0014352B">
            <w:pPr>
              <w:rPr>
                <w:moveTo w:id="522" w:author="Miller, Harvey J." w:date="2019-12-10T13:13:00Z"/>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2BB5AD82" w14:textId="77777777" w:rsidR="0014352B" w:rsidRPr="006D08E3" w:rsidRDefault="0014352B" w:rsidP="0014352B">
            <w:pPr>
              <w:pStyle w:val="TimesNewRoman"/>
              <w:rPr>
                <w:moveTo w:id="523" w:author="Miller, Harvey J." w:date="2019-12-10T13:13:00Z"/>
                <w:rFonts w:asciiTheme="minorHAnsi" w:hAnsiTheme="minorHAnsi" w:cstheme="minorBidi"/>
                <w:sz w:val="18"/>
                <w:szCs w:val="18"/>
              </w:rPr>
            </w:pPr>
            <w:moveTo w:id="524" w:author="Miller, Harvey J." w:date="2019-12-10T13:13: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moveTo>
          </w:p>
        </w:tc>
      </w:tr>
    </w:tbl>
    <w:p w14:paraId="4312CA2A" w14:textId="77777777" w:rsidR="0014352B" w:rsidRDefault="0014352B" w:rsidP="0014352B">
      <w:pPr>
        <w:rPr>
          <w:moveTo w:id="525" w:author="Miller, Harvey J." w:date="2019-12-10T13:13:00Z"/>
          <w:rFonts w:ascii="Times New Roman" w:hAnsi="Times New Roman" w:cs="Times New Roman"/>
          <w:sz w:val="24"/>
          <w:szCs w:val="24"/>
        </w:rPr>
      </w:pPr>
      <w:moveTo w:id="526" w:author="Miller, Harvey J." w:date="2019-12-10T13:13:00Z">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moveTo>
    </w:p>
    <w:moveToRangeEnd w:id="485"/>
    <w:p w14:paraId="5D7E8764" w14:textId="5546901F" w:rsidR="006D5AFB" w:rsidDel="00816A10" w:rsidRDefault="006D5AFB" w:rsidP="00816A10">
      <w:pPr>
        <w:spacing w:line="256" w:lineRule="auto"/>
        <w:rPr>
          <w:del w:id="527" w:author="Miller, Harvey J." w:date="2019-12-10T13:37:00Z"/>
          <w:rFonts w:ascii="Times New Roman" w:hAnsi="Times New Roman" w:cs="Times New Roman"/>
          <w:sz w:val="24"/>
          <w:szCs w:val="24"/>
          <w:u w:val="single"/>
        </w:rPr>
        <w:pPrChange w:id="528" w:author="Miller, Harvey J." w:date="2019-12-10T13:36:00Z">
          <w:pPr>
            <w:pStyle w:val="ListParagraph"/>
            <w:numPr>
              <w:numId w:val="9"/>
            </w:numPr>
            <w:spacing w:line="256" w:lineRule="auto"/>
            <w:ind w:left="360" w:hanging="360"/>
          </w:pPr>
        </w:pPrChange>
      </w:pPr>
    </w:p>
    <w:p w14:paraId="0F13D88C" w14:textId="77777777" w:rsidR="00816A10" w:rsidRDefault="00816A10" w:rsidP="006D5AFB">
      <w:pPr>
        <w:ind w:firstLine="720"/>
        <w:jc w:val="both"/>
        <w:rPr>
          <w:ins w:id="529" w:author="Miller, Harvey J." w:date="2019-12-10T13:37:00Z"/>
          <w:rFonts w:ascii="Times New Roman" w:hAnsi="Times New Roman" w:cs="Times New Roman"/>
          <w:sz w:val="24"/>
          <w:szCs w:val="24"/>
        </w:rPr>
      </w:pPr>
    </w:p>
    <w:p w14:paraId="00581A41" w14:textId="255A10A9" w:rsidR="006550FB" w:rsidRPr="00816A10" w:rsidRDefault="00816A10" w:rsidP="00816A10">
      <w:pPr>
        <w:spacing w:line="256" w:lineRule="auto"/>
        <w:rPr>
          <w:rFonts w:ascii="Times New Roman" w:hAnsi="Times New Roman" w:cs="Times New Roman"/>
          <w:b/>
          <w:sz w:val="24"/>
          <w:szCs w:val="24"/>
          <w:u w:val="single"/>
          <w:rPrChange w:id="530" w:author="Miller, Harvey J." w:date="2019-12-10T13:36:00Z">
            <w:rPr/>
          </w:rPrChange>
        </w:rPr>
        <w:pPrChange w:id="531" w:author="Miller, Harvey J." w:date="2019-12-10T13:36:00Z">
          <w:pPr>
            <w:pStyle w:val="ListParagraph"/>
            <w:numPr>
              <w:numId w:val="9"/>
            </w:numPr>
            <w:spacing w:line="256" w:lineRule="auto"/>
            <w:ind w:left="360" w:hanging="360"/>
          </w:pPr>
        </w:pPrChange>
      </w:pPr>
      <w:commentRangeStart w:id="532"/>
      <w:ins w:id="533" w:author="Miller, Harvey J." w:date="2019-12-10T13:37:00Z">
        <w:r>
          <w:rPr>
            <w:rFonts w:ascii="Times New Roman" w:hAnsi="Times New Roman" w:cs="Times New Roman"/>
            <w:b/>
            <w:sz w:val="24"/>
            <w:szCs w:val="24"/>
          </w:rPr>
          <w:t xml:space="preserve">4. </w:t>
        </w:r>
      </w:ins>
      <w:r w:rsidR="006550FB" w:rsidRPr="00816A10">
        <w:rPr>
          <w:rFonts w:ascii="Times New Roman" w:hAnsi="Times New Roman" w:cs="Times New Roman"/>
          <w:b/>
          <w:sz w:val="24"/>
          <w:szCs w:val="24"/>
          <w:u w:val="single"/>
          <w:rPrChange w:id="534" w:author="Miller, Harvey J." w:date="2019-12-10T13:36:00Z">
            <w:rPr/>
          </w:rPrChange>
        </w:rPr>
        <w:t>Analysis</w:t>
      </w:r>
      <w:commentRangeEnd w:id="532"/>
      <w:r>
        <w:rPr>
          <w:rStyle w:val="CommentReference"/>
        </w:rPr>
        <w:commentReference w:id="532"/>
      </w:r>
    </w:p>
    <w:p w14:paraId="4EF3EE07" w14:textId="49321FCE"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w:t>
      </w:r>
      <w:ins w:id="535" w:author="Miller, Harvey J." w:date="2019-12-10T13:38:00Z">
        <w:r w:rsidR="00816A10">
          <w:rPr>
            <w:rFonts w:ascii="Times New Roman" w:hAnsi="Times New Roman" w:cs="Times New Roman"/>
            <w:sz w:val="24"/>
            <w:szCs w:val="24"/>
          </w:rPr>
          <w:t xml:space="preserve">its </w:t>
        </w:r>
      </w:ins>
      <w:del w:id="536" w:author="Miller, Harvey J." w:date="2019-12-10T13:38:00Z">
        <w:r w:rsidR="006D5AFB" w:rsidDel="00816A10">
          <w:rPr>
            <w:rFonts w:ascii="Times New Roman" w:hAnsi="Times New Roman" w:cs="Times New Roman"/>
            <w:sz w:val="24"/>
            <w:szCs w:val="24"/>
          </w:rPr>
          <w:delText>several reasons:</w:delText>
        </w:r>
        <w:r w:rsidR="006D5AFB" w:rsidRPr="006D5AFB" w:rsidDel="00816A10">
          <w:rPr>
            <w:rFonts w:ascii="Times New Roman" w:hAnsi="Times New Roman" w:cs="Times New Roman"/>
            <w:sz w:val="24"/>
            <w:szCs w:val="24"/>
          </w:rPr>
          <w:delText xml:space="preserve"> i) </w:delText>
        </w:r>
      </w:del>
      <w:r w:rsidR="006D5AFB">
        <w:rPr>
          <w:rFonts w:ascii="Times New Roman" w:hAnsi="Times New Roman" w:cs="Times New Roman"/>
          <w:sz w:val="24"/>
          <w:szCs w:val="24"/>
        </w:rPr>
        <w:t xml:space="preserve">popularity </w:t>
      </w:r>
      <w:ins w:id="537" w:author="Miller, Harvey J." w:date="2019-12-10T13:38:00Z">
        <w:r w:rsidR="00816A10">
          <w:rPr>
            <w:rFonts w:ascii="Times New Roman" w:hAnsi="Times New Roman" w:cs="Times New Roman"/>
            <w:sz w:val="24"/>
            <w:szCs w:val="24"/>
          </w:rPr>
          <w:t>(</w:t>
        </w:r>
      </w:ins>
      <w:del w:id="538" w:author="Miller, Harvey J." w:date="2019-12-10T13:38:00Z">
        <w:r w:rsid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it is the one of the busiest routes in the system</w:t>
      </w:r>
      <w:ins w:id="539" w:author="Miller, Harvey J." w:date="2019-12-10T13:38:00Z">
        <w:r w:rsidR="00816A10">
          <w:rPr>
            <w:rFonts w:ascii="Times New Roman" w:hAnsi="Times New Roman" w:cs="Times New Roman"/>
            <w:sz w:val="24"/>
            <w:szCs w:val="24"/>
          </w:rPr>
          <w:t xml:space="preserve">) and </w:t>
        </w:r>
      </w:ins>
      <w:del w:id="540" w:author="Miller, Harvey J." w:date="2019-12-10T13:38:00Z">
        <w:r w:rsidR="006D5AFB" w:rsidRPr="006D5AFB" w:rsidDel="00816A10">
          <w:rPr>
            <w:rFonts w:ascii="Times New Roman" w:hAnsi="Times New Roman" w:cs="Times New Roman"/>
            <w:sz w:val="24"/>
            <w:szCs w:val="24"/>
          </w:rPr>
          <w:delText xml:space="preserve">; </w:delText>
        </w:r>
        <w:r w:rsidR="006D5AFB" w:rsidDel="00816A10">
          <w:rPr>
            <w:rFonts w:ascii="Times New Roman" w:hAnsi="Times New Roman" w:cs="Times New Roman"/>
            <w:sz w:val="24"/>
            <w:szCs w:val="24"/>
          </w:rPr>
          <w:delText xml:space="preserve">ii) </w:delText>
        </w:r>
      </w:del>
      <w:r w:rsidR="006D5AFB" w:rsidRPr="006D5AFB">
        <w:rPr>
          <w:rFonts w:ascii="Times New Roman" w:hAnsi="Times New Roman" w:cs="Times New Roman"/>
          <w:sz w:val="24"/>
          <w:szCs w:val="24"/>
        </w:rPr>
        <w:t xml:space="preserve">coverage </w:t>
      </w:r>
      <w:ins w:id="541" w:author="Miller, Harvey J." w:date="2019-12-10T13:39:00Z">
        <w:r w:rsidR="00816A10">
          <w:rPr>
            <w:rFonts w:ascii="Times New Roman" w:hAnsi="Times New Roman" w:cs="Times New Roman"/>
            <w:sz w:val="24"/>
            <w:szCs w:val="24"/>
          </w:rPr>
          <w:t>(</w:t>
        </w:r>
      </w:ins>
      <w:del w:id="542" w:author="Miller, Harvey J." w:date="2019-12-10T13:39:00Z">
        <w:r w:rsidR="006D5AFB" w:rsidRP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 xml:space="preserve">it traverses a long spatial transect of the city and has a 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ins w:id="543" w:author="Miller, Harvey J." w:date="2019-12-10T13:39:00Z">
        <w:r w:rsidR="00816A10">
          <w:rPr>
            <w:rFonts w:ascii="Times New Roman" w:hAnsi="Times New Roman" w:cs="Times New Roman"/>
            <w:sz w:val="24"/>
            <w:szCs w:val="24"/>
          </w:rPr>
          <w:t>).  I</w:t>
        </w:r>
      </w:ins>
      <w:del w:id="544" w:author="Miller, Harvey J." w:date="2019-12-10T13:39:00Z">
        <w:r w:rsidR="006D5AFB" w:rsidDel="00816A10">
          <w:rPr>
            <w:rFonts w:ascii="Times New Roman" w:hAnsi="Times New Roman" w:cs="Times New Roman"/>
            <w:sz w:val="24"/>
            <w:szCs w:val="24"/>
          </w:rPr>
          <w:delText>, and</w:delText>
        </w:r>
        <w:r w:rsidR="006D5AFB" w:rsidRPr="006D5AFB" w:rsidDel="00816A10">
          <w:rPr>
            <w:rFonts w:ascii="Times New Roman" w:hAnsi="Times New Roman" w:cs="Times New Roman"/>
            <w:sz w:val="24"/>
            <w:szCs w:val="24"/>
          </w:rPr>
          <w:delText xml:space="preserve">; </w:delText>
        </w:r>
      </w:del>
      <w:del w:id="545" w:author="Miller, Harvey J." w:date="2019-12-10T13:38:00Z">
        <w:r w:rsidR="006D5AFB" w:rsidRPr="006D5AFB" w:rsidDel="00816A10">
          <w:rPr>
            <w:rFonts w:ascii="Times New Roman" w:hAnsi="Times New Roman" w:cs="Times New Roman"/>
            <w:sz w:val="24"/>
            <w:szCs w:val="24"/>
          </w:rPr>
          <w:delText xml:space="preserve"> </w:delText>
        </w:r>
      </w:del>
      <w:del w:id="546" w:author="Miller, Harvey J." w:date="2019-12-10T13:39:00Z">
        <w:r w:rsidR="006D5AFB" w:rsidRPr="006D5AFB" w:rsidDel="00816A10">
          <w:rPr>
            <w:rFonts w:ascii="Times New Roman" w:hAnsi="Times New Roman" w:cs="Times New Roman"/>
            <w:sz w:val="24"/>
            <w:szCs w:val="24"/>
          </w:rPr>
          <w:delText>iii) i</w:delText>
        </w:r>
      </w:del>
      <w:r w:rsidR="006D5AFB" w:rsidRPr="006D5AFB">
        <w:rPr>
          <w:rFonts w:ascii="Times New Roman" w:hAnsi="Times New Roman" w:cs="Times New Roman"/>
          <w:sz w:val="24"/>
          <w:szCs w:val="24"/>
        </w:rPr>
        <w:t xml:space="preserve">t </w:t>
      </w:r>
      <w:ins w:id="547" w:author="Miller, Harvey J." w:date="2019-12-10T13:39:00Z">
        <w:r w:rsidR="00816A10">
          <w:rPr>
            <w:rFonts w:ascii="Times New Roman" w:hAnsi="Times New Roman" w:cs="Times New Roman"/>
            <w:sz w:val="24"/>
            <w:szCs w:val="24"/>
          </w:rPr>
          <w:t xml:space="preserve">also </w:t>
        </w:r>
      </w:ins>
      <w:r w:rsidR="006D5AFB" w:rsidRPr="006D5AFB">
        <w:rPr>
          <w:rFonts w:ascii="Times New Roman" w:hAnsi="Times New Roman" w:cs="Times New Roman"/>
          <w:sz w:val="24"/>
          <w:szCs w:val="24"/>
        </w:rPr>
        <w:t>has 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lang w:eastAsia="en-US"/>
        </w:rPr>
        <w:lastRenderedPageBreak/>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548" w:name="_Ref18228043"/>
      <w:r>
        <w:t xml:space="preserve">Figure </w:t>
      </w:r>
      <w:fldSimple w:instr=" SEQ Figure \* ARABIC ">
        <w:r>
          <w:rPr>
            <w:noProof/>
          </w:rPr>
          <w:t>6</w:t>
        </w:r>
      </w:fldSimple>
      <w:bookmarkEnd w:id="548"/>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648680B0"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del w:id="549" w:author="Miller, Harvey J." w:date="2019-12-10T13:39:00Z">
        <w:r w:rsidR="004C032B" w:rsidRPr="00EA5C6A" w:rsidDel="00816A10">
          <w:rPr>
            <w:rFonts w:ascii="Times New Roman" w:hAnsi="Times New Roman" w:cs="Times New Roman"/>
            <w:sz w:val="24"/>
            <w:szCs w:val="24"/>
          </w:rPr>
          <w:delText xml:space="preserve">among </w:delText>
        </w:r>
      </w:del>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w:t>
      </w:r>
      <w:ins w:id="550" w:author="Miller, Harvey J." w:date="2019-12-10T13:40:00Z">
        <w:r w:rsidR="00816A10">
          <w:rPr>
            <w:rFonts w:ascii="Times New Roman" w:hAnsi="Times New Roman" w:cs="Times New Roman"/>
            <w:sz w:val="24"/>
            <w:szCs w:val="24"/>
          </w:rPr>
          <w:t xml:space="preserve">time </w:t>
        </w:r>
      </w:ins>
      <w:del w:id="551" w:author="Miller, Harvey J." w:date="2019-12-10T13:40:00Z">
        <w:r w:rsidR="00FC4F8C" w:rsidRPr="00EA5C6A" w:rsidDel="00816A10">
          <w:rPr>
            <w:rFonts w:ascii="Times New Roman" w:hAnsi="Times New Roman" w:cs="Times New Roman"/>
            <w:sz w:val="24"/>
            <w:szCs w:val="24"/>
          </w:rPr>
          <w:delText xml:space="preserve">and </w:delText>
        </w:r>
      </w:del>
      <w:r w:rsidR="00FC4F8C" w:rsidRPr="00EA5C6A">
        <w:rPr>
          <w:rFonts w:ascii="Times New Roman" w:hAnsi="Times New Roman" w:cs="Times New Roman"/>
          <w:sz w:val="24"/>
          <w:szCs w:val="24"/>
        </w:rPr>
        <w:t xml:space="preserve">average and standard deviation; they also have similar performance based on </w:t>
      </w:r>
      <w:ins w:id="552" w:author="Miller, Harvey J." w:date="2019-12-10T13:40:00Z">
        <w:r w:rsidR="00816A10">
          <w:rPr>
            <w:rFonts w:ascii="Times New Roman" w:hAnsi="Times New Roman" w:cs="Times New Roman"/>
            <w:sz w:val="24"/>
            <w:szCs w:val="24"/>
          </w:rPr>
          <w:t xml:space="preserve">bus missed </w:t>
        </w:r>
      </w:ins>
      <w:r w:rsidR="00FC4F8C" w:rsidRPr="00EA5C6A">
        <w:rPr>
          <w:rFonts w:ascii="Times New Roman" w:hAnsi="Times New Roman" w:cs="Times New Roman"/>
          <w:sz w:val="24"/>
          <w:szCs w:val="24"/>
        </w:rPr>
        <w:t xml:space="preserve">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r w:rsidR="004552C1" w:rsidRPr="00961F8B">
        <w:rPr>
          <w:rFonts w:ascii="Times New Roman" w:hAnsi="Times New Roman" w:cs="Times New Roman"/>
          <w:sz w:val="24"/>
          <w:szCs w:val="24"/>
        </w:rPr>
        <w:t>7</w:t>
      </w:r>
      <w:r w:rsidR="004552C1" w:rsidRPr="00961F8B">
        <w:rPr>
          <w:rFonts w:ascii="Times New Roman" w:hAnsi="Times New Roman" w:cs="Times New Roman"/>
          <w:sz w:val="24"/>
          <w:szCs w:val="24"/>
        </w:rPr>
        <w:fldChar w:fldCharType="end"/>
      </w:r>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553"/>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554"/>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554"/>
            <w:r w:rsidR="0031733F">
              <w:rPr>
                <w:rStyle w:val="CommentReference"/>
              </w:rPr>
              <w:commentReference w:id="554"/>
            </w:r>
            <w:r w:rsidR="000831FD">
              <w:rPr>
                <w:rStyle w:val="CommentReference"/>
              </w:rPr>
              <w:commentReference w:id="553"/>
            </w:r>
          </w:p>
        </w:tc>
      </w:tr>
      <w:commentRangeEnd w:id="553"/>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555" w:name="_Ref15136477"/>
      <w:r>
        <w:t xml:space="preserve">Table </w:t>
      </w:r>
      <w:fldSimple w:instr=" SEQ Table \* ARABIC ">
        <w:r>
          <w:rPr>
            <w:noProof/>
          </w:rPr>
          <w:t>2</w:t>
        </w:r>
      </w:fldSimple>
      <w:bookmarkEnd w:id="555"/>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21B2589A"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2</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3</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6E92424B" w:rsidR="00774C49" w:rsidRPr="00774C49" w:rsidRDefault="00774C49" w:rsidP="00774C49">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00CA19A2" w:rsidRPr="00065BDE">
        <w:rPr>
          <w:rFonts w:ascii="Times New Roman" w:hAnsi="Times New Roman" w:cs="Times New Roman"/>
          <w:sz w:val="24"/>
          <w:szCs w:val="24"/>
        </w:rPr>
        <w:t xml:space="preserve">Figure </w:t>
      </w:r>
      <w:r w:rsidR="00CA19A2">
        <w:rPr>
          <w:rFonts w:ascii="Times New Roman" w:hAnsi="Times New Roman" w:cs="Times New Roman"/>
          <w:sz w:val="24"/>
          <w:szCs w:val="24"/>
        </w:rPr>
        <w:t>8</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5208AEDB" w14:textId="77777777" w:rsidR="00774C49" w:rsidRDefault="00774C49" w:rsidP="00774C49">
      <w:pPr>
        <w:pStyle w:val="TimesNewRoman"/>
        <w:ind w:firstLine="720"/>
        <w:jc w:val="both"/>
      </w:pPr>
    </w:p>
    <w:p w14:paraId="3228F57B" w14:textId="77777777" w:rsidR="00774C49" w:rsidRPr="005128A9" w:rsidRDefault="00774C49" w:rsidP="00774C49">
      <w:pPr>
        <w:pStyle w:val="TimesNewRoman"/>
        <w:keepNext/>
        <w:jc w:val="center"/>
      </w:pPr>
      <w:r>
        <w:rPr>
          <w:noProof/>
          <w:lang w:eastAsia="en-US"/>
        </w:rPr>
        <w:lastRenderedPageBreak/>
        <w:drawing>
          <wp:inline distT="0" distB="0" distL="0" distR="0" wp14:anchorId="0126AEA9" wp14:editId="440748EF">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62C5F">
        <w:rPr>
          <w:noProof/>
        </w:rPr>
        <w:t xml:space="preserve"> </w:t>
      </w:r>
      <w:r>
        <w:rPr>
          <w:noProof/>
          <w:lang w:eastAsia="en-US"/>
        </w:rPr>
        <w:drawing>
          <wp:inline distT="0" distB="0" distL="0" distR="0" wp14:anchorId="6685D3DC" wp14:editId="371D9ED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556" w:name="_Ref18339654"/>
      <w:commentRangeStart w:id="557"/>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556"/>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557"/>
      <w:r>
        <w:rPr>
          <w:rStyle w:val="CommentReference"/>
        </w:rPr>
        <w:commentReference w:id="557"/>
      </w:r>
    </w:p>
    <w:p w14:paraId="7F7AB163" w14:textId="493B7237"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w:t>
      </w:r>
      <w:ins w:id="558" w:author="Miller, Harvey J." w:date="2019-12-10T13:41:00Z">
        <w:r w:rsidR="00745E73">
          <w:rPr>
            <w:rFonts w:ascii="Times New Roman" w:hAnsi="Times New Roman" w:cs="Times New Roman"/>
            <w:sz w:val="24"/>
            <w:szCs w:val="24"/>
          </w:rPr>
          <w:t>note these are based on overall performance.  T</w:t>
        </w:r>
      </w:ins>
      <w:del w:id="559" w:author="Miller, Harvey J." w:date="2019-12-10T13:42:00Z">
        <w:r w:rsidR="00933D9F" w:rsidDel="00745E73">
          <w:rPr>
            <w:rFonts w:ascii="Times New Roman" w:hAnsi="Times New Roman" w:cs="Times New Roman"/>
            <w:sz w:val="24"/>
            <w:szCs w:val="24"/>
          </w:rPr>
          <w:delText>t</w:delText>
        </w:r>
      </w:del>
      <w:r w:rsidR="00933D9F">
        <w:rPr>
          <w:rFonts w:ascii="Times New Roman" w:hAnsi="Times New Roman" w:cs="Times New Roman"/>
          <w:sz w:val="24"/>
          <w:szCs w:val="24"/>
        </w:rPr>
        <w:t xml:space="preserve">he effectiveness of </w:t>
      </w:r>
      <w:ins w:id="560" w:author="Miller, Harvey J." w:date="2019-12-10T13:41:00Z">
        <w:r w:rsidR="00745E73">
          <w:rPr>
            <w:rFonts w:ascii="Times New Roman" w:hAnsi="Times New Roman" w:cs="Times New Roman"/>
            <w:sz w:val="24"/>
            <w:szCs w:val="24"/>
          </w:rPr>
          <w:t xml:space="preserve">these </w:t>
        </w:r>
      </w:ins>
      <w:del w:id="561" w:author="Miller, Harvey J." w:date="2019-12-10T13:41:00Z">
        <w:r w:rsidR="00933D9F" w:rsidDel="00745E73">
          <w:rPr>
            <w:rFonts w:ascii="Times New Roman" w:hAnsi="Times New Roman" w:cs="Times New Roman"/>
            <w:sz w:val="24"/>
            <w:szCs w:val="24"/>
          </w:rPr>
          <w:delText xml:space="preserve">RTI-based </w:delText>
        </w:r>
      </w:del>
      <w:r w:rsidR="00933D9F">
        <w:rPr>
          <w:rFonts w:ascii="Times New Roman" w:hAnsi="Times New Roman" w:cs="Times New Roman"/>
          <w:sz w:val="24"/>
          <w:szCs w:val="24"/>
        </w:rPr>
        <w:t xml:space="preserve">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21A9ADEC" w:rsidR="00B2390C" w:rsidRPr="00B2390C" w:rsidRDefault="00B2390C" w:rsidP="00B2390C">
      <w:pPr>
        <w:pStyle w:val="IndentTimesNewRoman"/>
        <w:numPr>
          <w:ilvl w:val="1"/>
          <w:numId w:val="9"/>
        </w:numPr>
        <w:rPr>
          <w:b/>
        </w:rPr>
      </w:pPr>
      <w:r>
        <w:rPr>
          <w:b/>
        </w:rPr>
        <w:t>T</w:t>
      </w:r>
      <w:r w:rsidR="00A87B3B">
        <w:rPr>
          <w:b/>
        </w:rPr>
        <w:t>PS</w:t>
      </w:r>
      <w:r>
        <w:rPr>
          <w:b/>
        </w:rPr>
        <w:t xml:space="preserve"> performance over time</w:t>
      </w:r>
    </w:p>
    <w:p w14:paraId="3FEE475C" w14:textId="145A6960" w:rsidR="00F82824" w:rsidRPr="007F135D" w:rsidRDefault="007F135D" w:rsidP="00B2390C">
      <w:pPr>
        <w:pStyle w:val="IndentTimesNewRoman"/>
        <w:ind w:firstLine="0"/>
        <w:jc w:val="both"/>
        <w:rPr>
          <w:b/>
        </w:rPr>
      </w:pPr>
      <w:r>
        <w:rPr>
          <w:b/>
        </w:rPr>
        <w:t xml:space="preserve">Hourly pattern.  </w:t>
      </w:r>
      <w:r w:rsidR="00F82824">
        <w:fldChar w:fldCharType="begin"/>
      </w:r>
      <w:r w:rsidR="00F82824">
        <w:instrText xml:space="preserve"> REF _Ref11510776 \h </w:instrText>
      </w:r>
      <w:r w:rsidR="00B2390C">
        <w:instrText xml:space="preserve"> \* MERGEFORMAT </w:instrText>
      </w:r>
      <w:r w:rsidR="00F82824">
        <w:fldChar w:fldCharType="separate"/>
      </w:r>
      <w:r w:rsidR="00AF1C7C" w:rsidRPr="00B338F3">
        <w:t xml:space="preserve">Figure </w:t>
      </w:r>
      <w:r w:rsidR="00AF1C7C">
        <w:rPr>
          <w:noProof/>
        </w:rPr>
        <w:t>8</w:t>
      </w:r>
      <w:r w:rsidR="00F82824">
        <w:fldChar w:fldCharType="end"/>
      </w:r>
      <w:r w:rsidR="00F82824">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rsidR="00F82824">
        <w:t>6:00 to 8:00 and 21:00 to 24:00</w:t>
      </w:r>
      <w:r w:rsidR="00B2390C">
        <w:t>) since the time penalties associated with missing a bus during these periods</w:t>
      </w:r>
      <w:r w:rsidR="00F82824">
        <w:t xml:space="preserve"> </w:t>
      </w:r>
      <w:r w:rsidR="00B2390C">
        <w:t>are dramatically higher</w:t>
      </w:r>
      <w:r w:rsidR="00F82824">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9AF2BF1" w:rsidR="00F82824" w:rsidRDefault="00526D86" w:rsidP="00B2390C">
      <w:pPr>
        <w:pStyle w:val="IndentTimesNewRoman"/>
        <w:jc w:val="both"/>
      </w:pPr>
      <w:r>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 xml:space="preserve">rning and midnight, PT performs </w:t>
      </w:r>
      <w:r>
        <w:lastRenderedPageBreak/>
        <w:t>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562"/>
      <w:r w:rsidR="00F82824">
        <w:t>This suggests that PT is more sensitive to the headway</w:t>
      </w:r>
      <w:r w:rsidR="005F6743">
        <w:t xml:space="preserve"> and delays than ST</w:t>
      </w:r>
      <w:ins w:id="563" w:author="Miller, Harvey J." w:date="2019-12-10T13:43:00Z">
        <w:r w:rsidR="00745E73">
          <w:t>.</w:t>
        </w:r>
      </w:ins>
      <w:del w:id="564" w:author="Miller, Harvey J." w:date="2019-12-10T13:43:00Z">
        <w:r w:rsidR="005F6743" w:rsidDel="00745E73">
          <w:delText xml:space="preserve">, illustrating </w:delText>
        </w:r>
        <w:r w:rsidDel="00745E73">
          <w:delText>some of the marginal benefits of RTI</w:delText>
        </w:r>
        <w:r w:rsidR="00F82824" w:rsidDel="00745E73">
          <w:delText>.</w:delText>
        </w:r>
        <w:commentRangeEnd w:id="562"/>
        <w:r w:rsidDel="00745E73">
          <w:rPr>
            <w:rStyle w:val="CommentReference"/>
            <w:rFonts w:asciiTheme="minorHAnsi" w:hAnsiTheme="minorHAnsi" w:cstheme="minorBidi"/>
          </w:rPr>
          <w:commentReference w:id="562"/>
        </w:r>
      </w:del>
    </w:p>
    <w:p w14:paraId="7A96F31E" w14:textId="77777777" w:rsidR="00F82824" w:rsidRDefault="00F82824" w:rsidP="00F82824">
      <w:pPr>
        <w:pStyle w:val="IndentTimesNewRoman"/>
        <w:keepNext/>
        <w:ind w:firstLine="0"/>
      </w:pPr>
      <w:r>
        <w:rPr>
          <w:noProof/>
          <w:lang w:eastAsia="en-US"/>
        </w:rPr>
        <w:drawing>
          <wp:inline distT="0" distB="0" distL="0" distR="0" wp14:anchorId="426CBEE0" wp14:editId="23E3080B">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BF9B279" w14:textId="64F42C9F" w:rsidR="00F82824" w:rsidRDefault="00F82824" w:rsidP="00F82824">
      <w:pPr>
        <w:spacing w:line="256" w:lineRule="auto"/>
        <w:jc w:val="center"/>
        <w:rPr>
          <w:rFonts w:ascii="Times New Roman" w:hAnsi="Times New Roman" w:cs="Times New Roman"/>
          <w:sz w:val="24"/>
          <w:szCs w:val="24"/>
        </w:rPr>
      </w:pPr>
      <w:bookmarkStart w:id="565" w:name="_Ref11510776"/>
      <w:commentRangeStart w:id="56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565"/>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566"/>
      <w:r w:rsidR="002501BF">
        <w:rPr>
          <w:rStyle w:val="CommentReference"/>
        </w:rPr>
        <w:commentReference w:id="566"/>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lang w:eastAsia="en-US"/>
        </w:rPr>
        <w:lastRenderedPageBreak/>
        <w:drawing>
          <wp:inline distT="0" distB="0" distL="0" distR="0" wp14:anchorId="0EB7D0F6" wp14:editId="4762E7AE">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8AC9CF" w14:textId="40CAC6A2" w:rsidR="00F82824" w:rsidRDefault="00F82824" w:rsidP="00F82824">
      <w:pPr>
        <w:spacing w:line="256" w:lineRule="auto"/>
        <w:jc w:val="center"/>
        <w:rPr>
          <w:rFonts w:ascii="Times New Roman" w:hAnsi="Times New Roman" w:cs="Times New Roman"/>
          <w:sz w:val="24"/>
          <w:szCs w:val="24"/>
        </w:rPr>
      </w:pPr>
      <w:bookmarkStart w:id="567" w:name="_Ref24372002"/>
      <w:commentRangeStart w:id="568"/>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567"/>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568"/>
      <w:r w:rsidR="002501BF">
        <w:rPr>
          <w:rStyle w:val="CommentReference"/>
        </w:rPr>
        <w:commentReference w:id="568"/>
      </w:r>
    </w:p>
    <w:p w14:paraId="58DA341B" w14:textId="48BCA31B" w:rsidR="00952DE0" w:rsidRDefault="008C50B5" w:rsidP="008C50B5">
      <w:pPr>
        <w:spacing w:line="256" w:lineRule="auto"/>
        <w:jc w:val="both"/>
        <w:rPr>
          <w:rFonts w:ascii="Times New Roman" w:hAnsi="Times New Roman" w:cs="Times New Roman"/>
          <w:sz w:val="24"/>
          <w:szCs w:val="24"/>
        </w:rPr>
      </w:pPr>
      <w:r>
        <w:rPr>
          <w:rFonts w:ascii="Times New Roman" w:hAnsi="Times New Roman" w:cs="Times New Roman"/>
          <w:b/>
          <w:sz w:val="24"/>
          <w:szCs w:val="24"/>
        </w:rPr>
        <w:t>S</w:t>
      </w:r>
      <w:r w:rsidR="00952DE0">
        <w:rPr>
          <w:rFonts w:ascii="Times New Roman" w:hAnsi="Times New Roman" w:cs="Times New Roman"/>
          <w:b/>
          <w:sz w:val="24"/>
          <w:szCs w:val="24"/>
        </w:rPr>
        <w:t>ervice h</w:t>
      </w:r>
      <w:r w:rsidR="00952DE0" w:rsidRPr="00063633">
        <w:rPr>
          <w:rFonts w:ascii="Times New Roman" w:hAnsi="Times New Roman" w:cs="Times New Roman"/>
          <w:b/>
          <w:sz w:val="24"/>
          <w:szCs w:val="24"/>
        </w:rPr>
        <w:t>eadway.</w:t>
      </w:r>
      <w:r w:rsidR="00952DE0" w:rsidRPr="00063633">
        <w:rPr>
          <w:rFonts w:ascii="Times New Roman" w:hAnsi="Times New Roman" w:cs="Times New Roman"/>
          <w:sz w:val="24"/>
          <w:szCs w:val="24"/>
        </w:rPr>
        <w:t xml:space="preserve">  </w:t>
      </w:r>
      <w:r w:rsidR="00952DE0">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00952DE0" w:rsidRPr="00063633">
        <w:rPr>
          <w:rFonts w:ascii="Times New Roman" w:hAnsi="Times New Roman" w:cs="Times New Roman"/>
          <w:sz w:val="24"/>
          <w:szCs w:val="24"/>
        </w:rPr>
        <w:t xml:space="preserve"> suggest </w:t>
      </w:r>
      <w:r w:rsidR="00952DE0">
        <w:rPr>
          <w:rFonts w:ascii="Times New Roman" w:hAnsi="Times New Roman" w:cs="Times New Roman"/>
          <w:sz w:val="24"/>
          <w:szCs w:val="24"/>
        </w:rPr>
        <w:t>two</w:t>
      </w:r>
      <w:r w:rsidR="00952DE0" w:rsidRPr="00063633">
        <w:rPr>
          <w:rFonts w:ascii="Times New Roman" w:hAnsi="Times New Roman" w:cs="Times New Roman"/>
          <w:sz w:val="24"/>
          <w:szCs w:val="24"/>
        </w:rPr>
        <w:t xml:space="preserve"> empirical rule</w:t>
      </w:r>
      <w:r w:rsidR="00952DE0">
        <w:rPr>
          <w:rFonts w:ascii="Times New Roman" w:hAnsi="Times New Roman" w:cs="Times New Roman"/>
          <w:sz w:val="24"/>
          <w:szCs w:val="24"/>
        </w:rPr>
        <w:t>s</w:t>
      </w:r>
      <w:r w:rsidR="00952DE0" w:rsidRPr="00063633">
        <w:rPr>
          <w:rFonts w:ascii="Times New Roman" w:hAnsi="Times New Roman" w:cs="Times New Roman"/>
          <w:sz w:val="24"/>
          <w:szCs w:val="24"/>
        </w:rPr>
        <w:t xml:space="preserve">: </w:t>
      </w:r>
    </w:p>
    <w:p w14:paraId="460DE6CB" w14:textId="16AAD147"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25C14772"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77777777" w:rsidR="00952DE0" w:rsidRDefault="00952DE0" w:rsidP="00952DE0">
      <w:pPr>
        <w:keepNext/>
        <w:spacing w:line="256" w:lineRule="auto"/>
        <w:jc w:val="center"/>
      </w:pPr>
      <w:r>
        <w:rPr>
          <w:noProof/>
          <w:lang w:eastAsia="en-US"/>
        </w:rPr>
        <w:lastRenderedPageBreak/>
        <w:drawing>
          <wp:inline distT="0" distB="0" distL="0" distR="0" wp14:anchorId="07DEFBC4" wp14:editId="26A1D0D8">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lang w:eastAsia="en-US"/>
        </w:rPr>
        <w:drawing>
          <wp:inline distT="0" distB="0" distL="0" distR="0" wp14:anchorId="48C8958A" wp14:editId="3CCC6275">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8C3BAB7" w14:textId="687A7817" w:rsidR="00952DE0" w:rsidRPr="00214628" w:rsidRDefault="00952DE0" w:rsidP="00952DE0">
      <w:pPr>
        <w:pStyle w:val="IndentTimesNewRoman"/>
        <w:ind w:firstLine="0"/>
        <w:jc w:val="center"/>
      </w:pPr>
      <w:bookmarkStart w:id="569" w:name="_Ref21939313"/>
      <w:commentRangeStart w:id="570"/>
      <w:commentRangeStart w:id="571"/>
      <w:r w:rsidRPr="00214628">
        <w:t xml:space="preserve">Figure </w:t>
      </w:r>
      <w:fldSimple w:instr=" SEQ Figure \* ARABIC ">
        <w:r>
          <w:rPr>
            <w:noProof/>
          </w:rPr>
          <w:t>11</w:t>
        </w:r>
      </w:fldSimple>
      <w:bookmarkEnd w:id="569"/>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570"/>
      <w:r w:rsidR="0040511B">
        <w:rPr>
          <w:rStyle w:val="CommentReference"/>
          <w:rFonts w:asciiTheme="minorHAnsi" w:hAnsiTheme="minorHAnsi" w:cstheme="minorBidi"/>
        </w:rPr>
        <w:commentReference w:id="570"/>
      </w:r>
      <w:commentRangeEnd w:id="571"/>
      <w:r w:rsidR="003E045A">
        <w:rPr>
          <w:rStyle w:val="CommentReference"/>
          <w:rFonts w:asciiTheme="minorHAnsi" w:hAnsiTheme="minorHAnsi" w:cstheme="minorBidi"/>
        </w:rPr>
        <w:commentReference w:id="571"/>
      </w:r>
    </w:p>
    <w:p w14:paraId="17C35DEF" w14:textId="77777777" w:rsidR="006550FB" w:rsidRPr="000A0DD4" w:rsidRDefault="006550FB" w:rsidP="006550FB">
      <w:pPr>
        <w:pStyle w:val="IndentTimesNewRoman"/>
        <w:ind w:firstLine="0"/>
      </w:pPr>
    </w:p>
    <w:p w14:paraId="23C90B58" w14:textId="7E62A739" w:rsidR="005F6743" w:rsidRDefault="00BE78D3" w:rsidP="006550FB">
      <w:pPr>
        <w:pStyle w:val="IndentTimesNewRoman"/>
        <w:ind w:firstLine="0"/>
        <w:rPr>
          <w:b/>
        </w:rPr>
      </w:pPr>
      <w:r>
        <w:rPr>
          <w:b/>
        </w:rPr>
        <w:t>4.4.</w:t>
      </w:r>
      <w:r w:rsidR="005F6743">
        <w:rPr>
          <w:b/>
        </w:rPr>
        <w:t xml:space="preserve"> TPS performance </w:t>
      </w:r>
      <w:r>
        <w:rPr>
          <w:b/>
        </w:rPr>
        <w:t xml:space="preserve">over </w:t>
      </w:r>
      <w:r w:rsidR="005F6743">
        <w:rPr>
          <w:b/>
        </w:rPr>
        <w:t>space</w:t>
      </w:r>
    </w:p>
    <w:p w14:paraId="1F8F02BB" w14:textId="417AE32B" w:rsidR="00863093" w:rsidRDefault="00613F2A" w:rsidP="00613F2A">
      <w:pPr>
        <w:spacing w:line="256" w:lineRule="auto"/>
        <w:jc w:val="both"/>
        <w:rPr>
          <w:rFonts w:ascii="Times New Roman" w:hAnsi="Times New Roman" w:cs="Times New Roman"/>
          <w:sz w:val="24"/>
          <w:szCs w:val="24"/>
        </w:rPr>
      </w:pPr>
      <w:r>
        <w:rPr>
          <w:rFonts w:ascii="Times New Roman" w:hAnsi="Times New Roman" w:cs="Times New Roman"/>
          <w:b/>
          <w:sz w:val="24"/>
          <w:szCs w:val="24"/>
        </w:rPr>
        <w:t xml:space="preserve">Walking time to bus stops.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xml:space="preserve">).  The degradation of PT waiting time performance </w:t>
      </w:r>
      <w:del w:id="572" w:author="Miller, Harvey J." w:date="2019-12-10T13:46:00Z">
        <w:r w:rsidR="007B087E" w:rsidDel="00BA0088">
          <w:rPr>
            <w:rFonts w:ascii="Times New Roman" w:hAnsi="Times New Roman" w:cs="Times New Roman"/>
            <w:sz w:val="24"/>
            <w:szCs w:val="24"/>
          </w:rPr>
          <w:delText xml:space="preserve">relative to ST </w:delText>
        </w:r>
      </w:del>
      <w:r w:rsidR="007B087E">
        <w:rPr>
          <w:rFonts w:ascii="Times New Roman" w:hAnsi="Times New Roman" w:cs="Times New Roman"/>
          <w:sz w:val="24"/>
          <w:szCs w:val="24"/>
        </w:rPr>
        <w:t>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w:t>
      </w:r>
      <w:del w:id="573" w:author="Miller, Harvey J." w:date="2019-12-10T13:47:00Z">
        <w:r w:rsidDel="00BA0088">
          <w:rPr>
            <w:rFonts w:ascii="Times New Roman" w:hAnsi="Times New Roman" w:cs="Times New Roman"/>
            <w:sz w:val="24"/>
            <w:szCs w:val="24"/>
          </w:rPr>
          <w:delText xml:space="preserve"> becomes</w:delText>
        </w:r>
      </w:del>
      <w:r>
        <w:rPr>
          <w:rFonts w:ascii="Times New Roman" w:hAnsi="Times New Roman" w:cs="Times New Roman"/>
          <w:sz w:val="24"/>
          <w:szCs w:val="24"/>
        </w:rPr>
        <w:t xml:space="preserve">. </w:t>
      </w:r>
      <w:r w:rsidR="00863093">
        <w:rPr>
          <w:rFonts w:ascii="Times New Roman" w:hAnsi="Times New Roman" w:cs="Times New Roman"/>
          <w:sz w:val="24"/>
          <w:szCs w:val="24"/>
        </w:rPr>
        <w:t>Because</w:t>
      </w:r>
      <w:del w:id="574" w:author="Miller, Harvey J." w:date="2019-12-10T13:47:00Z">
        <w:r w:rsidR="00863093" w:rsidDel="00BA0088">
          <w:rPr>
            <w:rFonts w:ascii="Times New Roman" w:hAnsi="Times New Roman" w:cs="Times New Roman"/>
            <w:sz w:val="24"/>
            <w:szCs w:val="24"/>
          </w:rPr>
          <w:delText xml:space="preserve"> most</w:delText>
        </w:r>
      </w:del>
      <w:r w:rsidR="00863093">
        <w:rPr>
          <w:rFonts w:ascii="Times New Roman" w:hAnsi="Times New Roman" w:cs="Times New Roman"/>
          <w:sz w:val="24"/>
          <w:szCs w:val="24"/>
        </w:rPr>
        <w:t xml:space="preserve"> PT </w:t>
      </w:r>
      <w:commentRangeStart w:id="575"/>
      <w:commentRangeStart w:id="576"/>
      <w:r w:rsidR="00863093">
        <w:rPr>
          <w:rFonts w:ascii="Times New Roman" w:hAnsi="Times New Roman" w:cs="Times New Roman"/>
          <w:sz w:val="24"/>
          <w:szCs w:val="24"/>
        </w:rPr>
        <w:t>trips are synchronized</w:t>
      </w:r>
      <w:ins w:id="577" w:author="Miller, Harvey J." w:date="2019-12-10T13:47:00Z">
        <w:r w:rsidR="00BA0088">
          <w:rPr>
            <w:rFonts w:ascii="Times New Roman" w:hAnsi="Times New Roman" w:cs="Times New Roman"/>
            <w:sz w:val="24"/>
            <w:szCs w:val="24"/>
          </w:rPr>
          <w:t xml:space="preserve"> to RTI</w:t>
        </w:r>
      </w:ins>
      <w:r w:rsidR="00863093">
        <w:rPr>
          <w:rFonts w:ascii="Times New Roman" w:hAnsi="Times New Roman" w:cs="Times New Roman"/>
          <w:sz w:val="24"/>
          <w:szCs w:val="24"/>
        </w:rPr>
        <w:t xml:space="preserve">, they are more sensitive </w:t>
      </w:r>
      <w:ins w:id="578" w:author="Miller, Harvey J." w:date="2019-12-10T13:50:00Z">
        <w:r w:rsidR="00BA0088">
          <w:rPr>
            <w:rFonts w:ascii="Times New Roman" w:hAnsi="Times New Roman" w:cs="Times New Roman"/>
            <w:sz w:val="24"/>
            <w:szCs w:val="24"/>
          </w:rPr>
          <w:t xml:space="preserve">to </w:t>
        </w:r>
      </w:ins>
      <w:del w:id="579" w:author="Miller, Harvey J." w:date="2019-12-10T13:50:00Z">
        <w:r w:rsidR="00863093" w:rsidDel="00BA0088">
          <w:rPr>
            <w:rFonts w:ascii="Times New Roman" w:hAnsi="Times New Roman" w:cs="Times New Roman"/>
            <w:sz w:val="24"/>
            <w:szCs w:val="24"/>
          </w:rPr>
          <w:delText xml:space="preserve">of the </w:delText>
        </w:r>
      </w:del>
      <w:r w:rsidR="00863093">
        <w:rPr>
          <w:rFonts w:ascii="Times New Roman" w:hAnsi="Times New Roman" w:cs="Times New Roman"/>
          <w:sz w:val="24"/>
          <w:szCs w:val="24"/>
        </w:rPr>
        <w:t>reclaimed/discontinuity delay</w:t>
      </w:r>
      <w:ins w:id="580" w:author="Miller, Harvey J." w:date="2019-12-10T13:50:00Z">
        <w:r w:rsidR="00BA0088">
          <w:rPr>
            <w:rFonts w:ascii="Times New Roman" w:hAnsi="Times New Roman" w:cs="Times New Roman"/>
            <w:sz w:val="24"/>
            <w:szCs w:val="24"/>
          </w:rPr>
          <w:t>s</w:t>
        </w:r>
      </w:ins>
      <w:r w:rsidR="00863093">
        <w:rPr>
          <w:rFonts w:ascii="Times New Roman" w:hAnsi="Times New Roman" w:cs="Times New Roman"/>
          <w:sz w:val="24"/>
          <w:szCs w:val="24"/>
        </w:rPr>
        <w:t xml:space="preserve">; </w:t>
      </w:r>
      <w:del w:id="581" w:author="Miller, Harvey J." w:date="2019-12-10T13:50:00Z">
        <w:r w:rsidR="00863093" w:rsidDel="00BA0088">
          <w:rPr>
            <w:rFonts w:ascii="Times New Roman" w:hAnsi="Times New Roman" w:cs="Times New Roman"/>
            <w:sz w:val="24"/>
            <w:szCs w:val="24"/>
          </w:rPr>
          <w:delText>thus d</w:delText>
        </w:r>
        <w:r w:rsidDel="00BA0088">
          <w:rPr>
            <w:rFonts w:ascii="Times New Roman" w:hAnsi="Times New Roman" w:cs="Times New Roman"/>
            <w:sz w:val="24"/>
            <w:szCs w:val="24"/>
          </w:rPr>
          <w:delText xml:space="preserve">uring </w:delText>
        </w:r>
      </w:del>
      <w:r>
        <w:rPr>
          <w:rFonts w:ascii="Times New Roman" w:hAnsi="Times New Roman" w:cs="Times New Roman"/>
          <w:sz w:val="24"/>
          <w:szCs w:val="24"/>
        </w:rPr>
        <w:t xml:space="preserve">the longer walking time to the stop, the </w:t>
      </w:r>
      <w:ins w:id="582" w:author="Miller, Harvey J." w:date="2019-12-10T13:50:00Z">
        <w:r w:rsidR="00BA0088">
          <w:rPr>
            <w:rFonts w:ascii="Times New Roman" w:hAnsi="Times New Roman" w:cs="Times New Roman"/>
            <w:sz w:val="24"/>
            <w:szCs w:val="24"/>
          </w:rPr>
          <w:t xml:space="preserve">RTI has greater chance </w:t>
        </w:r>
      </w:ins>
      <w:ins w:id="583" w:author="Miller, Harvey J." w:date="2019-12-10T13:58:00Z">
        <w:r w:rsidR="00AC37E5">
          <w:rPr>
            <w:rFonts w:ascii="Times New Roman" w:hAnsi="Times New Roman" w:cs="Times New Roman"/>
            <w:sz w:val="24"/>
            <w:szCs w:val="24"/>
          </w:rPr>
          <w:t xml:space="preserve">the </w:t>
        </w:r>
      </w:ins>
      <w:del w:id="584" w:author="Miller, Harvey J." w:date="2019-12-10T13:50:00Z">
        <w:r w:rsidDel="00BA0088">
          <w:rPr>
            <w:rFonts w:ascii="Times New Roman" w:hAnsi="Times New Roman" w:cs="Times New Roman"/>
            <w:sz w:val="24"/>
            <w:szCs w:val="24"/>
          </w:rPr>
          <w:delText>bus could be more likely to accelerate to catch up the delay</w:delText>
        </w:r>
      </w:del>
      <w:del w:id="585" w:author="Miller, Harvey J." w:date="2019-12-10T13:58:00Z">
        <w:r w:rsidDel="00AC37E5">
          <w:rPr>
            <w:rFonts w:ascii="Times New Roman" w:hAnsi="Times New Roman" w:cs="Times New Roman"/>
            <w:sz w:val="24"/>
            <w:szCs w:val="24"/>
          </w:rPr>
          <w:delText xml:space="preserve">, </w:delText>
        </w:r>
      </w:del>
      <w:del w:id="586" w:author="Miller, Harvey J." w:date="2019-12-10T13:45:00Z">
        <w:r w:rsidDel="00BA0088">
          <w:rPr>
            <w:rFonts w:ascii="Times New Roman" w:hAnsi="Times New Roman" w:cs="Times New Roman"/>
            <w:sz w:val="24"/>
            <w:szCs w:val="24"/>
          </w:rPr>
          <w:delText xml:space="preserve">making </w:delText>
        </w:r>
      </w:del>
      <w:r w:rsidR="00863093">
        <w:rPr>
          <w:rFonts w:ascii="Times New Roman" w:hAnsi="Times New Roman" w:cs="Times New Roman"/>
          <w:sz w:val="24"/>
          <w:szCs w:val="24"/>
        </w:rPr>
        <w:t>PT</w:t>
      </w:r>
      <w:r>
        <w:rPr>
          <w:rFonts w:ascii="Times New Roman" w:hAnsi="Times New Roman" w:cs="Times New Roman"/>
          <w:sz w:val="24"/>
          <w:szCs w:val="24"/>
        </w:rPr>
        <w:t xml:space="preserve"> user</w:t>
      </w:r>
      <w:del w:id="587" w:author="Miller, Harvey J." w:date="2019-12-10T13:58:00Z">
        <w:r w:rsidDel="00AC37E5">
          <w:rPr>
            <w:rFonts w:ascii="Times New Roman" w:hAnsi="Times New Roman" w:cs="Times New Roman"/>
            <w:sz w:val="24"/>
            <w:szCs w:val="24"/>
          </w:rPr>
          <w:delText>s</w:delText>
        </w:r>
      </w:del>
      <w:r>
        <w:rPr>
          <w:rFonts w:ascii="Times New Roman" w:hAnsi="Times New Roman" w:cs="Times New Roman"/>
          <w:sz w:val="24"/>
          <w:szCs w:val="24"/>
        </w:rPr>
        <w:t xml:space="preserve"> </w:t>
      </w:r>
      <w:ins w:id="588" w:author="Miller, Harvey J." w:date="2019-12-10T13:45:00Z">
        <w:r w:rsidR="00BA0088">
          <w:rPr>
            <w:rFonts w:ascii="Times New Roman" w:hAnsi="Times New Roman" w:cs="Times New Roman"/>
            <w:sz w:val="24"/>
            <w:szCs w:val="24"/>
          </w:rPr>
          <w:t xml:space="preserve">to </w:t>
        </w:r>
      </w:ins>
      <w:r>
        <w:rPr>
          <w:rFonts w:ascii="Times New Roman" w:hAnsi="Times New Roman" w:cs="Times New Roman"/>
          <w:sz w:val="24"/>
          <w:szCs w:val="24"/>
        </w:rPr>
        <w:t xml:space="preserve">miss the target bus. </w:t>
      </w:r>
    </w:p>
    <w:p w14:paraId="5B7CD286" w14:textId="4AC69FE2" w:rsidR="00A56F2C" w:rsidRDefault="007B087E" w:rsidP="00863093">
      <w:pPr>
        <w:spacing w:line="256" w:lineRule="auto"/>
        <w:ind w:firstLine="720"/>
        <w:jc w:val="both"/>
        <w:rPr>
          <w:rFonts w:ascii="Times New Roman" w:hAnsi="Times New Roman" w:cs="Times New Roman"/>
          <w:sz w:val="24"/>
          <w:szCs w:val="24"/>
        </w:rPr>
      </w:pPr>
      <w:commentRangeStart w:id="589"/>
      <w:r>
        <w:rPr>
          <w:rFonts w:ascii="Times New Roman" w:hAnsi="Times New Roman" w:cs="Times New Roman"/>
          <w:sz w:val="24"/>
          <w:szCs w:val="24"/>
        </w:rPr>
        <w:t>Interestingly, for the greedy strategy (</w:t>
      </w:r>
      <w:r w:rsidR="00613F2A">
        <w:rPr>
          <w:rFonts w:ascii="Times New Roman" w:hAnsi="Times New Roman" w:cs="Times New Roman"/>
          <w:sz w:val="24"/>
          <w:szCs w:val="24"/>
        </w:rPr>
        <w:t>GT</w:t>
      </w:r>
      <w:r>
        <w:rPr>
          <w:rFonts w:ascii="Times New Roman" w:hAnsi="Times New Roman" w:cs="Times New Roman"/>
          <w:sz w:val="24"/>
          <w:szCs w:val="24"/>
        </w:rPr>
        <w:t>), longer walking time lowers average waiting time since the risk of missing a bus decrea</w:t>
      </w:r>
      <w:r w:rsidR="00283D20">
        <w:rPr>
          <w:rFonts w:ascii="Times New Roman" w:hAnsi="Times New Roman" w:cs="Times New Roman"/>
          <w:sz w:val="24"/>
          <w:szCs w:val="24"/>
        </w:rPr>
        <w:t xml:space="preserve">ses with distance from a stop. This is </w:t>
      </w:r>
      <w:r w:rsidR="009B7776">
        <w:rPr>
          <w:rFonts w:ascii="Times New Roman" w:hAnsi="Times New Roman" w:cs="Times New Roman"/>
          <w:sz w:val="24"/>
          <w:szCs w:val="24"/>
        </w:rPr>
        <w:t xml:space="preserve">because most GT trips are </w:t>
      </w:r>
      <w:r w:rsidR="00863093">
        <w:rPr>
          <w:rFonts w:ascii="Times New Roman" w:hAnsi="Times New Roman" w:cs="Times New Roman"/>
          <w:sz w:val="24"/>
          <w:szCs w:val="24"/>
        </w:rPr>
        <w:t xml:space="preserve">desynchronized </w:t>
      </w:r>
      <w:del w:id="590" w:author="Liu, Luyu" w:date="2019-12-08T23:05:00Z">
        <w:r w:rsidR="009B7776" w:rsidDel="001D5524">
          <w:rPr>
            <w:rFonts w:ascii="Times New Roman" w:hAnsi="Times New Roman" w:cs="Times New Roman"/>
            <w:sz w:val="24"/>
            <w:szCs w:val="24"/>
          </w:rPr>
          <w:delText>bec</w:delText>
        </w:r>
        <w:r w:rsidR="00EF48D1" w:rsidDel="001D5524">
          <w:rPr>
            <w:rFonts w:ascii="Times New Roman" w:hAnsi="Times New Roman" w:cs="Times New Roman"/>
            <w:sz w:val="24"/>
            <w:szCs w:val="24"/>
          </w:rPr>
          <w:delText>ause of</w:delText>
        </w:r>
      </w:del>
      <w:ins w:id="591" w:author="Liu, Luyu" w:date="2019-12-08T23:05:00Z">
        <w:r w:rsidR="001D5524">
          <w:rPr>
            <w:rFonts w:ascii="Times New Roman" w:hAnsi="Times New Roman" w:cs="Times New Roman"/>
            <w:sz w:val="24"/>
            <w:szCs w:val="24"/>
          </w:rPr>
          <w:t>due to</w:t>
        </w:r>
      </w:ins>
      <w:r w:rsidR="00EF48D1">
        <w:rPr>
          <w:rFonts w:ascii="Times New Roman" w:hAnsi="Times New Roman" w:cs="Times New Roman"/>
          <w:sz w:val="24"/>
          <w:szCs w:val="24"/>
        </w:rPr>
        <w:t xml:space="preserve"> a small reclaimed/</w:t>
      </w:r>
      <w:r w:rsidR="009B7776">
        <w:rPr>
          <w:rFonts w:ascii="Times New Roman" w:hAnsi="Times New Roman" w:cs="Times New Roman"/>
          <w:sz w:val="24"/>
          <w:szCs w:val="24"/>
        </w:rPr>
        <w:t>discontinuity delay; if the bus is moreover delayed during the walking time, some desynchronized</w:t>
      </w:r>
      <w:r w:rsidR="004B0C44">
        <w:rPr>
          <w:rFonts w:ascii="Times New Roman" w:hAnsi="Times New Roman" w:cs="Times New Roman"/>
          <w:sz w:val="24"/>
          <w:szCs w:val="24"/>
        </w:rPr>
        <w:t xml:space="preserve"> </w:t>
      </w:r>
      <w:r w:rsidR="00106F95">
        <w:rPr>
          <w:rFonts w:ascii="Times New Roman" w:hAnsi="Times New Roman" w:cs="Times New Roman"/>
          <w:sz w:val="24"/>
          <w:szCs w:val="24"/>
        </w:rPr>
        <w:t xml:space="preserve">trips </w:t>
      </w:r>
      <w:r w:rsidR="009B7776">
        <w:rPr>
          <w:rFonts w:ascii="Times New Roman" w:hAnsi="Times New Roman" w:cs="Times New Roman"/>
          <w:sz w:val="24"/>
          <w:szCs w:val="24"/>
        </w:rPr>
        <w:t>will synchronize again because the delay will offset the reclaimed/discontinuity dela</w:t>
      </w:r>
      <w:r w:rsidR="007B4D4D">
        <w:rPr>
          <w:rFonts w:ascii="Times New Roman" w:hAnsi="Times New Roman" w:cs="Times New Roman"/>
          <w:sz w:val="24"/>
          <w:szCs w:val="24"/>
        </w:rPr>
        <w:t xml:space="preserve">y. </w:t>
      </w:r>
      <w:r w:rsidR="00863093">
        <w:rPr>
          <w:rFonts w:ascii="Times New Roman" w:hAnsi="Times New Roman" w:cs="Times New Roman"/>
          <w:sz w:val="24"/>
          <w:szCs w:val="24"/>
        </w:rPr>
        <w:t xml:space="preserve">Therefore, during the longer walking time to the stop, the bus could be also more likely to delay more, making GT users </w:t>
      </w:r>
      <w:r w:rsidR="0040687A">
        <w:rPr>
          <w:rFonts w:ascii="Times New Roman" w:hAnsi="Times New Roman" w:cs="Times New Roman"/>
          <w:sz w:val="24"/>
          <w:szCs w:val="24"/>
        </w:rPr>
        <w:t xml:space="preserve">resynchronize with the target bus. </w:t>
      </w:r>
      <w:commentRangeEnd w:id="589"/>
      <w:r w:rsidR="00AC37E5">
        <w:rPr>
          <w:rStyle w:val="CommentReference"/>
        </w:rPr>
        <w:commentReference w:id="589"/>
      </w:r>
    </w:p>
    <w:p w14:paraId="46FE4387" w14:textId="5BE7835E" w:rsidR="00613F2A" w:rsidRPr="00A56F2C" w:rsidRDefault="0040687A" w:rsidP="00A56F2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w:t>
      </w:r>
      <w:r w:rsidR="00A56F2C">
        <w:rPr>
          <w:rFonts w:ascii="Times New Roman" w:hAnsi="Times New Roman" w:cs="Times New Roman"/>
          <w:sz w:val="24"/>
          <w:szCs w:val="24"/>
        </w:rPr>
        <w:t xml:space="preserve"> </w:t>
      </w:r>
      <w:r w:rsidR="001D489C">
        <w:rPr>
          <w:rFonts w:ascii="Times New Roman" w:hAnsi="Times New Roman" w:cs="Times New Roman"/>
          <w:sz w:val="24"/>
          <w:szCs w:val="24"/>
        </w:rPr>
        <w:t>l</w:t>
      </w:r>
      <w:r>
        <w:rPr>
          <w:rFonts w:ascii="Times New Roman" w:hAnsi="Times New Roman" w:cs="Times New Roman"/>
          <w:sz w:val="24"/>
          <w:szCs w:val="24"/>
        </w:rPr>
        <w:t xml:space="preserve">onger walking distance/time will destabilize the synchronization process in </w:t>
      </w:r>
      <w:r w:rsidR="00272D44">
        <w:rPr>
          <w:rFonts w:ascii="Times New Roman" w:hAnsi="Times New Roman" w:cs="Times New Roman"/>
          <w:sz w:val="24"/>
          <w:szCs w:val="24"/>
        </w:rPr>
        <w:t>two</w:t>
      </w:r>
      <w:r>
        <w:rPr>
          <w:rFonts w:ascii="Times New Roman" w:hAnsi="Times New Roman" w:cs="Times New Roman"/>
          <w:sz w:val="24"/>
          <w:szCs w:val="24"/>
        </w:rPr>
        <w:t xml:space="preserve"> </w:t>
      </w:r>
      <w:r w:rsidRPr="00F208B5">
        <w:rPr>
          <w:rFonts w:ascii="Times New Roman" w:hAnsi="Times New Roman" w:cs="Times New Roman"/>
          <w:i/>
          <w:sz w:val="24"/>
          <w:szCs w:val="24"/>
        </w:rPr>
        <w:t>directions</w:t>
      </w:r>
      <w:r>
        <w:rPr>
          <w:rFonts w:ascii="Times New Roman" w:hAnsi="Times New Roman" w:cs="Times New Roman"/>
          <w:sz w:val="24"/>
          <w:szCs w:val="24"/>
        </w:rPr>
        <w:t>, namely more delay or less delay during the walking process</w:t>
      </w:r>
      <w:r w:rsidR="00764E49">
        <w:rPr>
          <w:rFonts w:ascii="Times New Roman" w:hAnsi="Times New Roman" w:cs="Times New Roman"/>
          <w:sz w:val="24"/>
          <w:szCs w:val="24"/>
        </w:rPr>
        <w:t>.</w:t>
      </w:r>
      <w:r>
        <w:rPr>
          <w:rFonts w:ascii="Times New Roman" w:hAnsi="Times New Roman" w:cs="Times New Roman"/>
          <w:sz w:val="24"/>
          <w:szCs w:val="24"/>
        </w:rPr>
        <w:t xml:space="preserve"> </w:t>
      </w:r>
      <w:r w:rsidR="001D489C">
        <w:rPr>
          <w:rFonts w:ascii="Times New Roman" w:hAnsi="Times New Roman" w:cs="Times New Roman"/>
          <w:sz w:val="24"/>
          <w:szCs w:val="24"/>
        </w:rPr>
        <w:t>PT and GT are the two polar of RTI-based TPSs</w:t>
      </w:r>
      <w:ins w:id="592" w:author="Liu, Luyu" w:date="2019-12-08T23:06:00Z">
        <w:r w:rsidR="00665C1E">
          <w:rPr>
            <w:rFonts w:ascii="Times New Roman" w:hAnsi="Times New Roman" w:cs="Times New Roman"/>
            <w:sz w:val="24"/>
            <w:szCs w:val="24"/>
          </w:rPr>
          <w:t>: PT</w:t>
        </w:r>
      </w:ins>
      <w:r w:rsidR="00E845D3">
        <w:rPr>
          <w:rFonts w:ascii="Times New Roman" w:hAnsi="Times New Roman" w:cs="Times New Roman"/>
          <w:sz w:val="24"/>
          <w:szCs w:val="24"/>
        </w:rPr>
        <w:t xml:space="preserve"> with the </w:t>
      </w:r>
      <w:r w:rsidR="00272D44">
        <w:rPr>
          <w:rFonts w:ascii="Times New Roman" w:hAnsi="Times New Roman" w:cs="Times New Roman"/>
          <w:sz w:val="24"/>
          <w:szCs w:val="24"/>
        </w:rPr>
        <w:t>highest</w:t>
      </w:r>
      <w:ins w:id="593" w:author="Liu, Luyu" w:date="2019-12-08T23:06:00Z">
        <w:r w:rsidR="00665C1E">
          <w:rPr>
            <w:rFonts w:ascii="Times New Roman" w:hAnsi="Times New Roman" w:cs="Times New Roman"/>
            <w:sz w:val="24"/>
            <w:szCs w:val="24"/>
          </w:rPr>
          <w:t xml:space="preserve"> and </w:t>
        </w:r>
      </w:ins>
      <w:del w:id="594" w:author="Liu, Luyu" w:date="2019-12-08T23:06:00Z">
        <w:r w:rsidR="00272D44" w:rsidDel="00665C1E">
          <w:rPr>
            <w:rFonts w:ascii="Times New Roman" w:hAnsi="Times New Roman" w:cs="Times New Roman"/>
            <w:sz w:val="24"/>
            <w:szCs w:val="24"/>
          </w:rPr>
          <w:delText>/</w:delText>
        </w:r>
      </w:del>
      <w:ins w:id="595" w:author="Liu, Luyu" w:date="2019-12-08T23:06:00Z">
        <w:r w:rsidR="00665C1E">
          <w:rPr>
            <w:rFonts w:ascii="Times New Roman" w:hAnsi="Times New Roman" w:cs="Times New Roman"/>
            <w:sz w:val="24"/>
            <w:szCs w:val="24"/>
          </w:rPr>
          <w:t xml:space="preserve">GT with the </w:t>
        </w:r>
      </w:ins>
      <w:r w:rsidR="00E845D3">
        <w:rPr>
          <w:rFonts w:ascii="Times New Roman" w:hAnsi="Times New Roman" w:cs="Times New Roman"/>
          <w:sz w:val="24"/>
          <w:szCs w:val="24"/>
        </w:rPr>
        <w:t>lowest missed risk</w:t>
      </w:r>
      <w:del w:id="596" w:author="Liu, Luyu" w:date="2019-12-08T23:06:00Z">
        <w:r w:rsidR="001D489C" w:rsidDel="00665C1E">
          <w:rPr>
            <w:rFonts w:ascii="Times New Roman" w:hAnsi="Times New Roman" w:cs="Times New Roman"/>
            <w:sz w:val="24"/>
            <w:szCs w:val="24"/>
          </w:rPr>
          <w:delText>:</w:delText>
        </w:r>
      </w:del>
      <w:ins w:id="597" w:author="Liu, Luyu" w:date="2019-12-08T23:06:00Z">
        <w:r w:rsidR="00665C1E">
          <w:rPr>
            <w:rFonts w:ascii="Times New Roman" w:hAnsi="Times New Roman" w:cs="Times New Roman"/>
            <w:sz w:val="24"/>
            <w:szCs w:val="24"/>
          </w:rPr>
          <w:t>.</w:t>
        </w:r>
      </w:ins>
      <w:r w:rsidR="001D489C">
        <w:rPr>
          <w:rFonts w:ascii="Times New Roman" w:hAnsi="Times New Roman" w:cs="Times New Roman"/>
          <w:sz w:val="24"/>
          <w:szCs w:val="24"/>
        </w:rPr>
        <w:t xml:space="preserve"> </w:t>
      </w:r>
      <w:del w:id="598" w:author="Liu, Luyu" w:date="2019-12-08T23:06:00Z">
        <w:r w:rsidR="001D489C" w:rsidDel="00665C1E">
          <w:rPr>
            <w:rFonts w:ascii="Times New Roman" w:hAnsi="Times New Roman" w:cs="Times New Roman"/>
            <w:sz w:val="24"/>
            <w:szCs w:val="24"/>
          </w:rPr>
          <w:delText>t</w:delText>
        </w:r>
      </w:del>
      <w:ins w:id="599" w:author="Liu, Luyu" w:date="2019-12-08T23:06:00Z">
        <w:r w:rsidR="00665C1E">
          <w:rPr>
            <w:rFonts w:ascii="Times New Roman" w:hAnsi="Times New Roman" w:cs="Times New Roman"/>
            <w:sz w:val="24"/>
            <w:szCs w:val="24"/>
          </w:rPr>
          <w:t>T</w:t>
        </w:r>
      </w:ins>
      <w:r w:rsidR="001D489C">
        <w:rPr>
          <w:rFonts w:ascii="Times New Roman" w:hAnsi="Times New Roman" w:cs="Times New Roman"/>
          <w:sz w:val="24"/>
          <w:szCs w:val="24"/>
        </w:rPr>
        <w:t xml:space="preserve">hey are both unstable and sensitive to only one </w:t>
      </w:r>
      <w:r w:rsidR="007631AA" w:rsidRPr="00F208B5">
        <w:rPr>
          <w:rFonts w:ascii="Times New Roman" w:hAnsi="Times New Roman" w:cs="Times New Roman"/>
          <w:i/>
          <w:sz w:val="24"/>
          <w:szCs w:val="24"/>
        </w:rPr>
        <w:t>direction</w:t>
      </w:r>
      <w:r w:rsidR="001D489C">
        <w:rPr>
          <w:rFonts w:ascii="Times New Roman" w:hAnsi="Times New Roman" w:cs="Times New Roman"/>
          <w:sz w:val="24"/>
          <w:szCs w:val="24"/>
        </w:rPr>
        <w:t xml:space="preserve">. </w:t>
      </w:r>
      <w:r w:rsidR="00764E49">
        <w:rPr>
          <w:rFonts w:ascii="Times New Roman" w:hAnsi="Times New Roman" w:cs="Times New Roman"/>
          <w:sz w:val="24"/>
          <w:szCs w:val="24"/>
        </w:rPr>
        <w:t>D</w:t>
      </w:r>
      <w:r>
        <w:rPr>
          <w:rFonts w:ascii="Times New Roman" w:hAnsi="Times New Roman" w:cs="Times New Roman"/>
          <w:sz w:val="24"/>
          <w:szCs w:val="24"/>
        </w:rPr>
        <w:t xml:space="preserve">epending on </w:t>
      </w:r>
      <w:r w:rsidR="00C905DE">
        <w:rPr>
          <w:rFonts w:ascii="Times New Roman" w:hAnsi="Times New Roman" w:cs="Times New Roman"/>
          <w:sz w:val="24"/>
          <w:szCs w:val="24"/>
        </w:rPr>
        <w:t>their corresponding</w:t>
      </w:r>
      <w:r w:rsidR="00206F34">
        <w:rPr>
          <w:rFonts w:ascii="Times New Roman" w:hAnsi="Times New Roman" w:cs="Times New Roman"/>
          <w:sz w:val="24"/>
          <w:szCs w:val="24"/>
        </w:rPr>
        <w:t xml:space="preserve"> sensitivity</w:t>
      </w:r>
      <w:r>
        <w:rPr>
          <w:rFonts w:ascii="Times New Roman" w:hAnsi="Times New Roman" w:cs="Times New Roman"/>
          <w:sz w:val="24"/>
          <w:szCs w:val="24"/>
        </w:rPr>
        <w:t xml:space="preserve">, </w:t>
      </w:r>
      <w:r w:rsidR="00764E49">
        <w:rPr>
          <w:rFonts w:ascii="Times New Roman" w:hAnsi="Times New Roman" w:cs="Times New Roman"/>
          <w:sz w:val="24"/>
          <w:szCs w:val="24"/>
        </w:rPr>
        <w:lastRenderedPageBreak/>
        <w:t>their performance will converge</w:t>
      </w:r>
      <w:del w:id="600" w:author="Miller, Harvey J." w:date="2019-12-10T13:46:00Z">
        <w:r w:rsidR="009C1C2E" w:rsidDel="00BA0088">
          <w:rPr>
            <w:rFonts w:ascii="Times New Roman" w:hAnsi="Times New Roman" w:cs="Times New Roman"/>
            <w:sz w:val="24"/>
            <w:szCs w:val="24"/>
          </w:rPr>
          <w:delText xml:space="preserve"> towards the stable status</w:delText>
        </w:r>
      </w:del>
      <w:ins w:id="601" w:author="Liu, Luyu" w:date="2019-12-08T23:07:00Z">
        <w:del w:id="602" w:author="Miller, Harvey J." w:date="2019-12-10T13:46:00Z">
          <w:r w:rsidR="00FD0487" w:rsidDel="00BA0088">
            <w:rPr>
              <w:rFonts w:ascii="Times New Roman" w:hAnsi="Times New Roman" w:cs="Times New Roman"/>
              <w:sz w:val="24"/>
              <w:szCs w:val="24"/>
            </w:rPr>
            <w:delText>the center</w:delText>
          </w:r>
        </w:del>
      </w:ins>
      <w:r w:rsidR="00764E49">
        <w:rPr>
          <w:rFonts w:ascii="Times New Roman" w:hAnsi="Times New Roman" w:cs="Times New Roman"/>
          <w:sz w:val="24"/>
          <w:szCs w:val="24"/>
        </w:rPr>
        <w:t>: the good one (PT</w:t>
      </w:r>
      <w:r w:rsidR="00A56F2C">
        <w:rPr>
          <w:rFonts w:ascii="Times New Roman" w:hAnsi="Times New Roman" w:cs="Times New Roman"/>
          <w:sz w:val="24"/>
          <w:szCs w:val="24"/>
        </w:rPr>
        <w:t xml:space="preserve">) </w:t>
      </w:r>
      <w:r w:rsidR="00764E49">
        <w:rPr>
          <w:rFonts w:ascii="Times New Roman" w:hAnsi="Times New Roman" w:cs="Times New Roman"/>
          <w:sz w:val="24"/>
          <w:szCs w:val="24"/>
        </w:rPr>
        <w:t>will become worse, while the bad one (GT) will become better.</w:t>
      </w:r>
      <w:commentRangeEnd w:id="575"/>
      <w:r w:rsidR="00A56F2C">
        <w:rPr>
          <w:rStyle w:val="CommentReference"/>
        </w:rPr>
        <w:commentReference w:id="575"/>
      </w:r>
      <w:commentRangeEnd w:id="576"/>
      <w:r w:rsidR="00AC37E5">
        <w:rPr>
          <w:rStyle w:val="CommentReference"/>
        </w:rPr>
        <w:commentReference w:id="576"/>
      </w:r>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77777777" w:rsidR="00613F2A" w:rsidRPr="00663896" w:rsidRDefault="00613F2A" w:rsidP="00613F2A">
      <w:pPr>
        <w:spacing w:line="256" w:lineRule="auto"/>
        <w:rPr>
          <w:rFonts w:ascii="Times New Roman" w:hAnsi="Times New Roman" w:cs="Times New Roman"/>
          <w:sz w:val="24"/>
          <w:szCs w:val="24"/>
        </w:rPr>
      </w:pPr>
      <w:r>
        <w:rPr>
          <w:noProof/>
          <w:lang w:eastAsia="en-US"/>
        </w:rPr>
        <w:drawing>
          <wp:inline distT="0" distB="0" distL="0" distR="0" wp14:anchorId="73C4EA2D" wp14:editId="7A89A2AD">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100716B" w14:textId="05BB4A54" w:rsidR="00613F2A" w:rsidRDefault="00613F2A" w:rsidP="00613F2A">
      <w:pPr>
        <w:spacing w:line="256" w:lineRule="auto"/>
        <w:jc w:val="center"/>
        <w:rPr>
          <w:rFonts w:ascii="Times New Roman" w:hAnsi="Times New Roman" w:cs="Times New Roman"/>
          <w:sz w:val="24"/>
          <w:szCs w:val="24"/>
        </w:rPr>
      </w:pPr>
      <w:bookmarkStart w:id="603" w:name="_Ref11073838"/>
      <w:commentRangeStart w:id="604"/>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603"/>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604"/>
      <w:r w:rsidR="005C0F82">
        <w:rPr>
          <w:rStyle w:val="CommentReference"/>
        </w:rPr>
        <w:commentReference w:id="604"/>
      </w:r>
    </w:p>
    <w:p w14:paraId="590BD1F6" w14:textId="77777777" w:rsidR="00613F2A" w:rsidRDefault="00613F2A" w:rsidP="00613F2A">
      <w:pPr>
        <w:pStyle w:val="TimesNewRoman"/>
        <w:keepNext/>
      </w:pPr>
      <w:r>
        <w:rPr>
          <w:noProof/>
          <w:lang w:eastAsia="en-US"/>
        </w:rPr>
        <w:drawing>
          <wp:inline distT="0" distB="0" distL="0" distR="0" wp14:anchorId="3AD73EDE" wp14:editId="46297433">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582BE22" w14:textId="588A3513" w:rsidR="00613F2A" w:rsidRPr="00663896" w:rsidRDefault="00613F2A" w:rsidP="00613F2A">
      <w:pPr>
        <w:spacing w:line="256" w:lineRule="auto"/>
        <w:jc w:val="center"/>
        <w:rPr>
          <w:rFonts w:ascii="Times New Roman" w:hAnsi="Times New Roman" w:cs="Times New Roman"/>
          <w:sz w:val="24"/>
          <w:szCs w:val="24"/>
        </w:rPr>
      </w:pPr>
      <w:bookmarkStart w:id="605" w:name="_Ref16256335"/>
      <w:bookmarkStart w:id="606" w:name="_Ref25663231"/>
      <w:commentRangeStart w:id="607"/>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13</w:t>
      </w:r>
      <w:r w:rsidRPr="00663896">
        <w:rPr>
          <w:rFonts w:ascii="Times New Roman" w:hAnsi="Times New Roman" w:cs="Times New Roman"/>
          <w:sz w:val="24"/>
          <w:szCs w:val="24"/>
        </w:rPr>
        <w:fldChar w:fldCharType="end"/>
      </w:r>
      <w:bookmarkEnd w:id="605"/>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 xml:space="preserve">missed </w:t>
      </w:r>
      <w:ins w:id="608" w:author="Miller, Harvey J." w:date="2019-12-10T14:01:00Z">
        <w:r w:rsidR="00AC37E5">
          <w:rPr>
            <w:rFonts w:ascii="Times New Roman" w:hAnsi="Times New Roman" w:cs="Times New Roman"/>
            <w:sz w:val="24"/>
            <w:szCs w:val="24"/>
          </w:rPr>
          <w:t xml:space="preserve">bus </w:t>
        </w:r>
      </w:ins>
      <w:r>
        <w:rPr>
          <w:rFonts w:ascii="Times New Roman" w:hAnsi="Times New Roman" w:cs="Times New Roman"/>
          <w:sz w:val="24"/>
          <w:szCs w:val="24"/>
        </w:rPr>
        <w:t>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606"/>
      <w:commentRangeEnd w:id="607"/>
      <w:r w:rsidR="007B087E">
        <w:rPr>
          <w:rStyle w:val="CommentReference"/>
        </w:rPr>
        <w:commentReference w:id="607"/>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2A4B396F" w14:textId="336AAEB6" w:rsidR="00591497" w:rsidRDefault="00770332" w:rsidP="00591497">
      <w:pPr>
        <w:pStyle w:val="TimesNewRoman"/>
        <w:jc w:val="both"/>
        <w:rPr>
          <w:moveTo w:id="609" w:author="Liu, Luyu" w:date="2019-11-27T17:20:00Z"/>
        </w:rPr>
      </w:pPr>
      <w:r>
        <w:rPr>
          <w:b/>
        </w:rPr>
        <w:t>Spatial patterns</w:t>
      </w:r>
      <w:r w:rsidR="007F135D">
        <w:t xml:space="preserve">.  </w:t>
      </w:r>
      <w:ins w:id="610" w:author="Miller, Harvey J." w:date="2019-12-10T14:01:00Z">
        <w:r w:rsidR="00F625BD">
          <w:t xml:space="preserve">As noted above, due to the </w:t>
        </w:r>
      </w:ins>
      <w:ins w:id="611" w:author="Miller, Harvey J." w:date="2019-12-10T14:02:00Z">
        <w:r w:rsidR="00F625BD">
          <w:t>heterogeneity</w:t>
        </w:r>
      </w:ins>
      <w:ins w:id="612" w:author="Miller, Harvey J." w:date="2019-12-10T14:01:00Z">
        <w:r w:rsidR="00F625BD">
          <w:t xml:space="preserve"> </w:t>
        </w:r>
      </w:ins>
      <w:ins w:id="613" w:author="Miller, Harvey J." w:date="2019-12-10T14:02:00Z">
        <w:r w:rsidR="00F625BD">
          <w:t>of on-time performance over a bus route, t</w:t>
        </w:r>
      </w:ins>
      <w:del w:id="614" w:author="Miller, Harvey J." w:date="2019-12-10T14:01:00Z">
        <w:r w:rsidR="00654DF6" w:rsidDel="00F625BD">
          <w:delText>T</w:delText>
        </w:r>
      </w:del>
      <w:r w:rsidR="00654DF6">
        <w:t xml:space="preserve">he location of the bus stop within the route also influences the performance of a </w:t>
      </w:r>
      <w:r w:rsidR="00727092">
        <w:t xml:space="preserve">TPS.  </w:t>
      </w:r>
      <w:r w:rsidR="0040511B">
        <w:t xml:space="preserve">To </w:t>
      </w:r>
      <w:r w:rsidR="0040511B">
        <w:lastRenderedPageBreak/>
        <w:t>illustrate this, we map the average wait time and risk of missing a bus</w:t>
      </w:r>
      <w:ins w:id="615" w:author="Liu, Luyu" w:date="2019-11-27T15:23:00Z">
        <w:r w:rsidR="00C4677A">
          <w:t xml:space="preserve"> for home locations </w:t>
        </w:r>
      </w:ins>
      <w:ins w:id="616" w:author="Liu, Luyu" w:date="2019-11-27T15:25:00Z">
        <w:r w:rsidR="003F1A27">
          <w:t>within</w:t>
        </w:r>
        <w:commentRangeStart w:id="617"/>
        <w:r w:rsidR="003F1A27">
          <w:t xml:space="preserve"> </w:t>
        </w:r>
        <w:commentRangeEnd w:id="617"/>
        <w:r w:rsidR="003F1A27">
          <w:rPr>
            <w:rStyle w:val="CommentReference"/>
            <w:rFonts w:asciiTheme="minorHAnsi" w:hAnsiTheme="minorHAnsi" w:cstheme="minorBidi"/>
          </w:rPr>
          <w:commentReference w:id="617"/>
        </w:r>
      </w:ins>
      <w:ins w:id="618" w:author="Liu, Luyu" w:date="2019-11-27T15:23:00Z">
        <w:r w:rsidR="00C4677A">
          <w:t xml:space="preserve">0 </w:t>
        </w:r>
      </w:ins>
      <w:ins w:id="619" w:author="Liu, Luyu" w:date="2019-11-27T15:24:00Z">
        <w:r w:rsidR="00C4677A">
          <w:t>–</w:t>
        </w:r>
      </w:ins>
      <w:ins w:id="620" w:author="Liu, Luyu" w:date="2019-11-27T15:23:00Z">
        <w:r w:rsidR="00C4677A">
          <w:t xml:space="preserve"> 9 </w:t>
        </w:r>
      </w:ins>
      <w:ins w:id="621" w:author="Liu, Luyu" w:date="2019-11-27T15:24:00Z">
        <w:r w:rsidR="00C4677A">
          <w:t>minutes (0 – 756 meters)</w:t>
        </w:r>
      </w:ins>
      <w:r w:rsidR="0040511B">
        <w:t xml:space="preserve"> </w:t>
      </w:r>
      <w:ins w:id="622" w:author="Liu, Luyu" w:date="2019-11-27T15:24:00Z">
        <w:r w:rsidR="00C4677A">
          <w:t>distance buffer of</w:t>
        </w:r>
      </w:ins>
      <w:del w:id="623" w:author="Liu, Luyu" w:date="2019-11-27T15:24:00Z">
        <w:r w:rsidR="00F216AE" w:rsidDel="00C4677A">
          <w:delText>for</w:delText>
        </w:r>
      </w:del>
      <w:r w:rsidR="0040511B">
        <w:t xml:space="preserve"> COTA bus route #2 heading from southwest to northeast, assuming users travel to their closest bus stop. </w:t>
      </w:r>
      <w:del w:id="624" w:author="Liu, Luyu" w:date="2019-11-27T15:24:00Z">
        <w:r w:rsidR="00C4677A" w:rsidDel="003F1A27">
          <w:delText>On</w:delText>
        </w:r>
        <w:r w:rsidR="00FF0162" w:rsidDel="003F1A27">
          <w:delText xml:space="preserve"> the map, the circle represents</w:delText>
        </w:r>
        <w:r w:rsidR="00C4677A" w:rsidDel="003F1A27">
          <w:delText xml:space="preserve"> 0 -</w:delText>
        </w:r>
        <w:r w:rsidR="00FF0162" w:rsidDel="003F1A27">
          <w:delText xml:space="preserve"> 9 minutes (</w:delText>
        </w:r>
        <w:r w:rsidR="00C4677A" w:rsidDel="003F1A27">
          <w:delText xml:space="preserve">0 - </w:delText>
        </w:r>
        <w:r w:rsidR="00FF0162" w:rsidDel="003F1A27">
          <w:delText xml:space="preserve">756 meters) </w:delText>
        </w:r>
        <w:r w:rsidR="00C4677A" w:rsidDel="003F1A27">
          <w:delText xml:space="preserve">walking </w:delText>
        </w:r>
        <w:r w:rsidR="00FF0162" w:rsidDel="003F1A27">
          <w:delText xml:space="preserve">from the stop in the center. </w:delText>
        </w:r>
        <w:r w:rsidR="0040511B" w:rsidDel="003F1A27">
          <w:delText xml:space="preserve">  </w:delText>
        </w:r>
      </w:del>
      <w:r w:rsidR="00727092">
        <w:fldChar w:fldCharType="begin"/>
      </w:r>
      <w:r w:rsidR="00727092">
        <w:instrText xml:space="preserve"> REF _Ref16256385 \h  \* MERGEFORMAT </w:instrText>
      </w:r>
      <w:r w:rsidR="00727092">
        <w:fldChar w:fldCharType="separate"/>
      </w:r>
      <w:ins w:id="625" w:author="Liu, Luyu" w:date="2019-11-27T17:22:00Z">
        <w:r w:rsidR="004C0488" w:rsidRPr="004743C5">
          <w:t xml:space="preserve">Figure </w:t>
        </w:r>
        <w:r w:rsidR="004C0488">
          <w:rPr>
            <w:noProof/>
          </w:rPr>
          <w:t>14</w:t>
        </w:r>
      </w:ins>
      <w:del w:id="626" w:author="Liu, Luyu" w:date="2019-11-27T17:22:00Z">
        <w:r w:rsidR="00727092" w:rsidRPr="004743C5" w:rsidDel="004C0488">
          <w:delText xml:space="preserve">Figure </w:delText>
        </w:r>
        <w:r w:rsidR="00727092" w:rsidDel="004C0488">
          <w:rPr>
            <w:noProof/>
          </w:rPr>
          <w:delText>14</w:delText>
        </w:r>
      </w:del>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ins w:id="627" w:author="Liu, Luyu" w:date="2019-11-27T17:22:00Z">
        <w:r w:rsidR="004C0488" w:rsidRPr="00530F4C">
          <w:t xml:space="preserve">Figure </w:t>
        </w:r>
        <w:r w:rsidR="004C0488">
          <w:rPr>
            <w:noProof/>
          </w:rPr>
          <w:t>15</w:t>
        </w:r>
      </w:ins>
      <w:del w:id="628" w:author="Liu, Luyu" w:date="2019-11-27T17:22:00Z">
        <w:r w:rsidR="00727092" w:rsidRPr="00530F4C" w:rsidDel="004C0488">
          <w:delText xml:space="preserve">Figure </w:delText>
        </w:r>
        <w:r w:rsidR="00727092" w:rsidDel="004C0488">
          <w:rPr>
            <w:noProof/>
          </w:rPr>
          <w:delText>15</w:delText>
        </w:r>
      </w:del>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with longer headways comes longer waiting times (</w:t>
      </w:r>
      <w:r w:rsidR="00727092">
        <w:fldChar w:fldCharType="begin"/>
      </w:r>
      <w:r w:rsidR="00727092">
        <w:instrText xml:space="preserve"> REF _Ref16256385 \h </w:instrText>
      </w:r>
      <w:r w:rsidR="00727092">
        <w:fldChar w:fldCharType="separate"/>
      </w:r>
      <w:ins w:id="629" w:author="Liu, Luyu" w:date="2019-11-27T17:22:00Z">
        <w:r w:rsidR="004C0488" w:rsidRPr="004743C5">
          <w:t xml:space="preserve">Figure </w:t>
        </w:r>
        <w:r w:rsidR="004C0488">
          <w:rPr>
            <w:noProof/>
          </w:rPr>
          <w:t>14</w:t>
        </w:r>
      </w:ins>
      <w:del w:id="630" w:author="Liu, Luyu" w:date="2019-11-27T17:22:00Z">
        <w:r w:rsidR="0040511B" w:rsidRPr="004743C5" w:rsidDel="004C0488">
          <w:delText xml:space="preserve">Figure </w:delText>
        </w:r>
        <w:r w:rsidR="0040511B" w:rsidDel="004C0488">
          <w:rPr>
            <w:noProof/>
          </w:rPr>
          <w:delText>14</w:delText>
        </w:r>
      </w:del>
      <w:r w:rsidR="00727092">
        <w:fldChar w:fldCharType="end"/>
      </w:r>
      <w:r w:rsidR="00727092">
        <w:t xml:space="preserve">). </w:t>
      </w:r>
      <w:r w:rsidR="009F1880">
        <w:t xml:space="preserve"> </w:t>
      </w:r>
      <w:ins w:id="631" w:author="Liu, Luyu" w:date="2019-11-27T17:21:00Z">
        <w:r w:rsidR="00122355">
          <w:t xml:space="preserve"> </w:t>
        </w:r>
      </w:ins>
      <w:del w:id="632" w:author="Liu, Luyu" w:date="2019-11-27T17:21:00Z">
        <w:r w:rsidR="009F1880" w:rsidDel="00122355">
          <w:delText xml:space="preserve"> </w:delText>
        </w:r>
      </w:del>
      <w:r w:rsidR="009F1880">
        <w:t>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ins w:id="633" w:author="Liu, Luyu" w:date="2019-11-27T17:22:00Z">
        <w:r w:rsidR="004C0488" w:rsidRPr="00530F4C">
          <w:t xml:space="preserve">Figure </w:t>
        </w:r>
        <w:r w:rsidR="004C0488">
          <w:rPr>
            <w:noProof/>
          </w:rPr>
          <w:t>15</w:t>
        </w:r>
      </w:ins>
      <w:del w:id="634" w:author="Liu, Luyu" w:date="2019-11-27T17:22:00Z">
        <w:r w:rsidR="009F1880" w:rsidRPr="00530F4C" w:rsidDel="004C0488">
          <w:delText xml:space="preserve">Figure </w:delText>
        </w:r>
        <w:r w:rsidR="009F1880" w:rsidDel="004C0488">
          <w:rPr>
            <w:noProof/>
          </w:rPr>
          <w:delText>15</w:delText>
        </w:r>
      </w:del>
      <w:r w:rsidR="009F1880">
        <w:fldChar w:fldCharType="end"/>
      </w:r>
      <w:r w:rsidR="009F1880">
        <w:t>).</w:t>
      </w:r>
      <w:del w:id="635" w:author="Liu, Luyu" w:date="2019-11-27T17:21:00Z">
        <w:r w:rsidR="0016636C" w:rsidDel="00591497">
          <w:delText xml:space="preserve"> </w:delText>
        </w:r>
      </w:del>
      <w:moveToRangeStart w:id="636" w:author="Liu, Luyu" w:date="2019-11-27T17:20:00Z" w:name="move25767660"/>
      <w:moveTo w:id="637" w:author="Liu, Luyu" w:date="2019-11-27T17:20:00Z">
        <w:del w:id="638" w:author="Liu, Luyu" w:date="2019-11-27T17:21:00Z">
          <w:r w:rsidR="00591497" w:rsidDel="00591497">
            <w:delText>In conclusion, too large (risk-averse) or too small (risk-seeking) buffers all impair the effectiveness of PT optimal, but too small buffers will especially result in desynchronization and suffer more waiting time</w:delText>
          </w:r>
          <w:r w:rsidR="00591497" w:rsidDel="00591497">
            <w:rPr>
              <w:rStyle w:val="CommentReference"/>
              <w:rFonts w:asciiTheme="minorHAnsi" w:hAnsiTheme="minorHAnsi" w:cstheme="minorBidi"/>
            </w:rPr>
            <w:commentReference w:id="639"/>
          </w:r>
          <w:r w:rsidR="00591497" w:rsidDel="00591497">
            <w:delText>.</w:delText>
          </w:r>
          <w:r w:rsidR="00591497" w:rsidRPr="00F95BDB" w:rsidDel="00591497">
            <w:delText xml:space="preserve"> </w:delText>
          </w:r>
        </w:del>
      </w:moveTo>
    </w:p>
    <w:moveToRangeEnd w:id="636"/>
    <w:p w14:paraId="4C22EFAE" w14:textId="20490CD2" w:rsidR="00727092" w:rsidRDefault="0016636C" w:rsidP="00727092">
      <w:pPr>
        <w:pStyle w:val="IndentTimesNewRoman"/>
        <w:ind w:firstLine="0"/>
        <w:jc w:val="both"/>
      </w:pPr>
      <w:del w:id="640" w:author="Liu, Luyu" w:date="2019-11-27T15:56:00Z">
        <w:r w:rsidDel="00FB2BC3">
          <w:delText xml:space="preserve">      </w:delText>
        </w:r>
        <w:r w:rsidR="009F1880" w:rsidDel="00FB2BC3">
          <w:delText xml:space="preserve"> </w:delText>
        </w:r>
      </w:del>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lang w:eastAsia="en-US"/>
        </w:rPr>
        <w:drawing>
          <wp:inline distT="0" distB="0" distL="0" distR="0" wp14:anchorId="359B614F" wp14:editId="3B678687">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49A495E" w14:textId="03459F97" w:rsidR="00727092" w:rsidRPr="006E112A" w:rsidRDefault="00727092" w:rsidP="00727092">
      <w:pPr>
        <w:spacing w:line="256" w:lineRule="auto"/>
        <w:jc w:val="center"/>
        <w:rPr>
          <w:rFonts w:ascii="Times New Roman" w:hAnsi="Times New Roman" w:cs="Times New Roman"/>
          <w:sz w:val="24"/>
          <w:szCs w:val="24"/>
        </w:rPr>
      </w:pPr>
      <w:bookmarkStart w:id="641" w:name="_Ref16256385"/>
      <w:bookmarkStart w:id="642" w:name="_Ref16256378"/>
      <w:commentRangeStart w:id="643"/>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4C0488">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641"/>
      <w:r>
        <w:rPr>
          <w:rFonts w:ascii="Times New Roman" w:hAnsi="Times New Roman" w:cs="Times New Roman"/>
          <w:sz w:val="24"/>
          <w:szCs w:val="24"/>
        </w:rPr>
        <w:t>:</w:t>
      </w:r>
      <w:r w:rsidRPr="004743C5">
        <w:rPr>
          <w:rFonts w:ascii="Times New Roman" w:hAnsi="Times New Roman" w:cs="Times New Roman"/>
          <w:sz w:val="24"/>
          <w:szCs w:val="24"/>
        </w:rPr>
        <w:t xml:space="preserve"> </w:t>
      </w:r>
      <w:ins w:id="644" w:author="Miller, Harvey J." w:date="2019-12-10T14:02:00Z">
        <w:r w:rsidR="00F625BD">
          <w:rPr>
            <w:rFonts w:ascii="Times New Roman" w:hAnsi="Times New Roman" w:cs="Times New Roman"/>
            <w:sz w:val="24"/>
            <w:szCs w:val="24"/>
          </w:rPr>
          <w:t xml:space="preserve">Spatial pattern of average waiting time within a walking distance buffer along the </w:t>
        </w:r>
      </w:ins>
      <w:ins w:id="645" w:author="Miller, Harvey J." w:date="2019-12-10T14:05:00Z">
        <w:r w:rsidR="00F625BD">
          <w:rPr>
            <w:rFonts w:ascii="Times New Roman" w:hAnsi="Times New Roman" w:cs="Times New Roman"/>
            <w:sz w:val="24"/>
            <w:szCs w:val="24"/>
          </w:rPr>
          <w:t xml:space="preserve">bus </w:t>
        </w:r>
      </w:ins>
      <w:ins w:id="646" w:author="Miller, Harvey J." w:date="2019-12-10T14:02:00Z">
        <w:r w:rsidR="00F625BD">
          <w:rPr>
            <w:rFonts w:ascii="Times New Roman" w:hAnsi="Times New Roman" w:cs="Times New Roman"/>
            <w:sz w:val="24"/>
            <w:szCs w:val="24"/>
          </w:rPr>
          <w:t xml:space="preserve">route: </w:t>
        </w:r>
      </w:ins>
      <w:del w:id="647" w:author="Liu, Luyu" w:date="2019-11-27T16:02:00Z">
        <w:r w:rsidDel="00FB2BC3">
          <w:rPr>
            <w:rFonts w:ascii="Times New Roman" w:hAnsi="Times New Roman" w:cs="Times New Roman"/>
            <w:sz w:val="24"/>
            <w:szCs w:val="24"/>
          </w:rPr>
          <w:delText>A</w:delText>
        </w:r>
      </w:del>
      <w:ins w:id="648" w:author="Liu, Luyu" w:date="2019-11-27T16:02:00Z">
        <w:r w:rsidR="00FB2BC3">
          <w:rPr>
            <w:rFonts w:ascii="Times New Roman" w:hAnsi="Times New Roman" w:cs="Times New Roman"/>
            <w:sz w:val="24"/>
            <w:szCs w:val="24"/>
          </w:rPr>
          <w:t>G</w:t>
        </w:r>
      </w:ins>
      <w:r>
        <w:rPr>
          <w:rFonts w:ascii="Times New Roman" w:hAnsi="Times New Roman" w:cs="Times New Roman"/>
          <w:sz w:val="24"/>
          <w:szCs w:val="24"/>
        </w:rPr>
        <w:t>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del w:id="649" w:author="Liu, Luyu" w:date="2019-11-27T16:02:00Z">
        <w:r w:rsidDel="00FB2BC3">
          <w:rPr>
            <w:rFonts w:ascii="Times New Roman" w:hAnsi="Times New Roman" w:cs="Times New Roman"/>
            <w:sz w:val="24"/>
            <w:szCs w:val="24"/>
          </w:rPr>
          <w:delText xml:space="preserve">GT </w:delText>
        </w:r>
      </w:del>
      <w:ins w:id="650" w:author="Liu, Luyu" w:date="2019-11-27T16:02:00Z">
        <w:r w:rsidR="00FB2BC3">
          <w:rPr>
            <w:rFonts w:ascii="Times New Roman" w:hAnsi="Times New Roman" w:cs="Times New Roman"/>
            <w:sz w:val="24"/>
            <w:szCs w:val="24"/>
          </w:rPr>
          <w:t xml:space="preserve">AT </w:t>
        </w:r>
      </w:ins>
      <w:r>
        <w:rPr>
          <w:rFonts w:ascii="Times New Roman" w:hAnsi="Times New Roman" w:cs="Times New Roman"/>
          <w:sz w:val="24"/>
          <w:szCs w:val="24"/>
        </w:rPr>
        <w:t>(bottom right)</w:t>
      </w:r>
      <w:del w:id="651" w:author="Miller, Harvey J." w:date="2019-12-10T14:02:00Z">
        <w:r w:rsidDel="00F625BD">
          <w:rPr>
            <w:rFonts w:ascii="Times New Roman" w:hAnsi="Times New Roman" w:cs="Times New Roman"/>
            <w:sz w:val="24"/>
            <w:szCs w:val="24"/>
          </w:rPr>
          <w:delText xml:space="preserve"> </w:delText>
        </w:r>
        <w:r w:rsidRPr="006E112A" w:rsidDel="00F625BD">
          <w:rPr>
            <w:rFonts w:ascii="Times New Roman" w:hAnsi="Times New Roman" w:cs="Times New Roman"/>
            <w:sz w:val="24"/>
            <w:szCs w:val="24"/>
          </w:rPr>
          <w:delText>waiting time pattern</w:delText>
        </w:r>
      </w:del>
      <w:bookmarkEnd w:id="642"/>
      <w:r w:rsidRPr="006E112A">
        <w:rPr>
          <w:rFonts w:ascii="Times New Roman" w:hAnsi="Times New Roman" w:cs="Times New Roman"/>
          <w:sz w:val="24"/>
          <w:szCs w:val="24"/>
        </w:rPr>
        <w:t xml:space="preserve"> </w:t>
      </w:r>
      <w:commentRangeEnd w:id="643"/>
      <w:r w:rsidR="009F1880">
        <w:rPr>
          <w:rStyle w:val="CommentReference"/>
        </w:rPr>
        <w:commentReference w:id="643"/>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lang w:eastAsia="en-US"/>
        </w:rPr>
        <w:lastRenderedPageBreak/>
        <w:drawing>
          <wp:inline distT="0" distB="0" distL="0" distR="0" wp14:anchorId="47E17DB2" wp14:editId="4A95E39D">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420D9252" w14:textId="64216C03" w:rsidR="00727092" w:rsidRPr="006E112A" w:rsidRDefault="00727092" w:rsidP="00727092">
      <w:pPr>
        <w:spacing w:line="256" w:lineRule="auto"/>
        <w:jc w:val="center"/>
        <w:rPr>
          <w:rFonts w:ascii="Times New Roman" w:hAnsi="Times New Roman" w:cs="Times New Roman"/>
          <w:sz w:val="24"/>
          <w:szCs w:val="24"/>
        </w:rPr>
      </w:pPr>
      <w:bookmarkStart w:id="652" w:name="_Ref16256137"/>
      <w:commentRangeStart w:id="653"/>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4C0488">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652"/>
      <w:r>
        <w:rPr>
          <w:rFonts w:ascii="Times New Roman" w:hAnsi="Times New Roman" w:cs="Times New Roman"/>
          <w:sz w:val="24"/>
          <w:szCs w:val="24"/>
        </w:rPr>
        <w:t>:</w:t>
      </w:r>
      <w:r w:rsidRPr="00D4298B">
        <w:rPr>
          <w:rFonts w:ascii="Times New Roman" w:hAnsi="Times New Roman" w:cs="Times New Roman"/>
          <w:sz w:val="24"/>
          <w:szCs w:val="24"/>
        </w:rPr>
        <w:t xml:space="preserve"> </w:t>
      </w:r>
      <w:ins w:id="654" w:author="Miller, Harvey J." w:date="2019-12-10T14:03:00Z">
        <w:r w:rsidR="00F625BD" w:rsidRPr="00F625BD">
          <w:rPr>
            <w:rFonts w:ascii="Times New Roman" w:hAnsi="Times New Roman" w:cs="Times New Roman"/>
            <w:sz w:val="24"/>
            <w:szCs w:val="24"/>
          </w:rPr>
          <w:t xml:space="preserve">Spatial pattern of </w:t>
        </w:r>
        <w:r w:rsidR="00F625BD">
          <w:rPr>
            <w:rFonts w:ascii="Times New Roman" w:hAnsi="Times New Roman" w:cs="Times New Roman"/>
            <w:sz w:val="24"/>
            <w:szCs w:val="24"/>
          </w:rPr>
          <w:t xml:space="preserve">missed bus risk </w:t>
        </w:r>
        <w:r w:rsidR="00F625BD" w:rsidRPr="00F625BD">
          <w:rPr>
            <w:rFonts w:ascii="Times New Roman" w:hAnsi="Times New Roman" w:cs="Times New Roman"/>
            <w:sz w:val="24"/>
            <w:szCs w:val="24"/>
          </w:rPr>
          <w:t xml:space="preserve">within a walking distance buffer along the </w:t>
        </w:r>
      </w:ins>
      <w:ins w:id="655" w:author="Miller, Harvey J." w:date="2019-12-10T14:05:00Z">
        <w:r w:rsidR="00F625BD">
          <w:rPr>
            <w:rFonts w:ascii="Times New Roman" w:hAnsi="Times New Roman" w:cs="Times New Roman"/>
            <w:sz w:val="24"/>
            <w:szCs w:val="24"/>
          </w:rPr>
          <w:t xml:space="preserve">bus </w:t>
        </w:r>
      </w:ins>
      <w:ins w:id="656" w:author="Miller, Harvey J." w:date="2019-12-10T14:03:00Z">
        <w:r w:rsidR="00F625BD" w:rsidRPr="00F625BD">
          <w:rPr>
            <w:rFonts w:ascii="Times New Roman" w:hAnsi="Times New Roman" w:cs="Times New Roman"/>
            <w:sz w:val="24"/>
            <w:szCs w:val="24"/>
          </w:rPr>
          <w:t>route</w:t>
        </w:r>
      </w:ins>
      <w:ins w:id="657" w:author="Miller, Harvey J." w:date="2019-12-10T14:05:00Z">
        <w:r w:rsidR="00F625BD">
          <w:rPr>
            <w:rFonts w:ascii="Times New Roman" w:hAnsi="Times New Roman" w:cs="Times New Roman"/>
            <w:sz w:val="24"/>
            <w:szCs w:val="24"/>
          </w:rPr>
          <w:t xml:space="preserve">: </w:t>
        </w:r>
      </w:ins>
      <w:ins w:id="658" w:author="Miller, Harvey J." w:date="2019-12-10T14:03:00Z">
        <w:r w:rsidR="00F625BD" w:rsidRPr="00F625BD" w:rsidDel="00C24854">
          <w:rPr>
            <w:rFonts w:ascii="Times New Roman" w:hAnsi="Times New Roman" w:cs="Times New Roman"/>
            <w:sz w:val="24"/>
            <w:szCs w:val="24"/>
          </w:rPr>
          <w:t xml:space="preserve"> </w:t>
        </w:r>
      </w:ins>
      <w:del w:id="659" w:author="Liu, Luyu" w:date="2019-11-27T16:06:00Z">
        <w:r w:rsidDel="00C24854">
          <w:rPr>
            <w:rFonts w:ascii="Times New Roman" w:hAnsi="Times New Roman" w:cs="Times New Roman"/>
            <w:sz w:val="24"/>
            <w:szCs w:val="24"/>
          </w:rPr>
          <w:delText>ST</w:delText>
        </w:r>
        <w:r w:rsidRPr="00530F4C" w:rsidDel="00C24854">
          <w:rPr>
            <w:rFonts w:ascii="Times New Roman" w:hAnsi="Times New Roman" w:cs="Times New Roman"/>
            <w:sz w:val="24"/>
            <w:szCs w:val="24"/>
          </w:rPr>
          <w:delText xml:space="preserve"> </w:delText>
        </w:r>
      </w:del>
      <w:ins w:id="660" w:author="Liu, Luyu" w:date="2019-11-27T16:06:00Z">
        <w:r w:rsidR="00C24854">
          <w:rPr>
            <w:rFonts w:ascii="Times New Roman" w:hAnsi="Times New Roman" w:cs="Times New Roman"/>
            <w:sz w:val="24"/>
            <w:szCs w:val="24"/>
          </w:rPr>
          <w:t>GT</w:t>
        </w:r>
        <w:r w:rsidR="00C24854" w:rsidRPr="00530F4C">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del w:id="661" w:author="Liu, Luyu" w:date="2019-11-27T16:06:00Z">
        <w:r w:rsidDel="00C24854">
          <w:rPr>
            <w:rFonts w:ascii="Times New Roman" w:hAnsi="Times New Roman" w:cs="Times New Roman"/>
            <w:sz w:val="24"/>
            <w:szCs w:val="24"/>
          </w:rPr>
          <w:delText xml:space="preserve">ET </w:delText>
        </w:r>
      </w:del>
      <w:ins w:id="662" w:author="Liu, Luyu" w:date="2019-11-27T16:06:00Z">
        <w:r w:rsidR="00C24854">
          <w:rPr>
            <w:rFonts w:ascii="Times New Roman" w:hAnsi="Times New Roman" w:cs="Times New Roman"/>
            <w:sz w:val="24"/>
            <w:szCs w:val="24"/>
          </w:rPr>
          <w:t xml:space="preserve">ST </w:t>
        </w:r>
      </w:ins>
      <w:del w:id="663" w:author="Liu, Luyu" w:date="2019-11-27T16:06:00Z">
        <w:r w:rsidDel="00C24854">
          <w:rPr>
            <w:rFonts w:ascii="Times New Roman" w:hAnsi="Times New Roman" w:cs="Times New Roman"/>
            <w:sz w:val="24"/>
            <w:szCs w:val="24"/>
          </w:rPr>
          <w:delText>with memory</w:delText>
        </w:r>
        <w:r w:rsidRPr="006E112A" w:rsidDel="00C24854">
          <w:rPr>
            <w:rFonts w:ascii="Times New Roman" w:hAnsi="Times New Roman" w:cs="Times New Roman"/>
            <w:sz w:val="24"/>
            <w:szCs w:val="24"/>
          </w:rPr>
          <w:delText xml:space="preserve"> </w:delText>
        </w:r>
      </w:del>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del w:id="664" w:author="Liu, Luyu" w:date="2019-11-27T16:06:00Z">
        <w:r w:rsidDel="00C24854">
          <w:rPr>
            <w:rFonts w:ascii="Times New Roman" w:hAnsi="Times New Roman" w:cs="Times New Roman"/>
            <w:sz w:val="24"/>
            <w:szCs w:val="24"/>
          </w:rPr>
          <w:delText>GT</w:delText>
        </w:r>
        <w:r w:rsidRPr="006E112A" w:rsidDel="00C24854">
          <w:rPr>
            <w:rFonts w:ascii="Times New Roman" w:hAnsi="Times New Roman" w:cs="Times New Roman"/>
            <w:sz w:val="24"/>
            <w:szCs w:val="24"/>
          </w:rPr>
          <w:delText xml:space="preserve"> </w:delText>
        </w:r>
      </w:del>
      <w:ins w:id="665" w:author="Liu, Luyu" w:date="2019-11-27T16:06:00Z">
        <w:r w:rsidR="00C24854">
          <w:rPr>
            <w:rFonts w:ascii="Times New Roman" w:hAnsi="Times New Roman" w:cs="Times New Roman"/>
            <w:sz w:val="24"/>
            <w:szCs w:val="24"/>
          </w:rPr>
          <w:t>ET</w:t>
        </w:r>
        <w:r w:rsidR="00C24854" w:rsidRPr="006E112A">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653"/>
      <w:r w:rsidR="009F1880">
        <w:rPr>
          <w:rStyle w:val="CommentReference"/>
        </w:rPr>
        <w:commentReference w:id="653"/>
      </w:r>
    </w:p>
    <w:p w14:paraId="1DB33CB1" w14:textId="77777777" w:rsidR="00727092" w:rsidRDefault="00727092" w:rsidP="00727092">
      <w:pPr>
        <w:spacing w:line="256" w:lineRule="auto"/>
        <w:rPr>
          <w:rFonts w:ascii="Times New Roman" w:hAnsi="Times New Roman" w:cs="Times New Roman"/>
          <w:sz w:val="24"/>
          <w:szCs w:val="24"/>
        </w:rPr>
      </w:pPr>
    </w:p>
    <w:p w14:paraId="18F7AB33" w14:textId="4F7E8D34" w:rsidR="00BB3EC7" w:rsidRPr="00B942D8" w:rsidRDefault="00BB3EC7">
      <w:pPr>
        <w:pStyle w:val="IndentTimesNewRoman"/>
        <w:jc w:val="both"/>
        <w:pPrChange w:id="666" w:author="Liu, Luyu" w:date="2019-11-27T17:20:00Z">
          <w:pPr>
            <w:pStyle w:val="IndentTimesNewRoman"/>
            <w:ind w:firstLine="0"/>
            <w:jc w:val="both"/>
          </w:pPr>
        </w:pPrChange>
      </w:pPr>
      <w:r>
        <w:fldChar w:fldCharType="begin"/>
      </w:r>
      <w:r>
        <w:instrText xml:space="preserve"> REF _Ref16256046 \h </w:instrText>
      </w:r>
      <w:r w:rsidR="00654DF6">
        <w:instrText xml:space="preserve"> \* MERGEFORMAT </w:instrText>
      </w:r>
      <w:r>
        <w:fldChar w:fldCharType="separate"/>
      </w:r>
      <w:ins w:id="667" w:author="Liu, Luyu" w:date="2019-11-27T17:22:00Z">
        <w:r w:rsidR="004C0488">
          <w:t xml:space="preserve">Figure </w:t>
        </w:r>
        <w:r w:rsidR="004C0488">
          <w:rPr>
            <w:noProof/>
          </w:rPr>
          <w:t>16</w:t>
        </w:r>
      </w:ins>
      <w:del w:id="668" w:author="Liu, Luyu" w:date="2019-11-27T17:22:00Z">
        <w:r w:rsidR="00654DF6" w:rsidDel="004C0488">
          <w:delText xml:space="preserve">Figure </w:delText>
        </w:r>
        <w:r w:rsidR="00654DF6" w:rsidDel="004C0488">
          <w:rPr>
            <w:noProof/>
          </w:rPr>
          <w:delText>14</w:delText>
        </w:r>
      </w:del>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pPr>
        <w:keepNext/>
        <w:spacing w:line="256" w:lineRule="auto"/>
        <w:jc w:val="center"/>
        <w:pPrChange w:id="669" w:author="Liu, Luyu" w:date="2019-11-27T16:14:00Z">
          <w:pPr>
            <w:keepNext/>
            <w:spacing w:line="256" w:lineRule="auto"/>
          </w:pPr>
        </w:pPrChange>
      </w:pPr>
      <w:r>
        <w:rPr>
          <w:noProof/>
          <w:lang w:eastAsia="en-US"/>
        </w:rPr>
        <w:lastRenderedPageBreak/>
        <w:drawing>
          <wp:inline distT="0" distB="0" distL="0" distR="0" wp14:anchorId="04F92E14" wp14:editId="74E56725">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03B2FF4F" w14:textId="2DBC327B" w:rsidR="00BB3EC7" w:rsidRDefault="00BB3EC7" w:rsidP="00BB3EC7">
      <w:pPr>
        <w:pStyle w:val="TimesNewRoman"/>
        <w:jc w:val="center"/>
      </w:pPr>
      <w:bookmarkStart w:id="670" w:name="_Ref16256046"/>
      <w:commentRangeStart w:id="671"/>
      <w:r>
        <w:t xml:space="preserve">Figure </w:t>
      </w:r>
      <w:fldSimple w:instr=" SEQ Figure \* ARABIC ">
        <w:ins w:id="672" w:author="Liu, Luyu" w:date="2019-11-27T17:22:00Z">
          <w:r w:rsidR="004C0488">
            <w:rPr>
              <w:noProof/>
            </w:rPr>
            <w:t>16</w:t>
          </w:r>
        </w:ins>
        <w:del w:id="673" w:author="Liu, Luyu" w:date="2019-11-27T17:22:00Z">
          <w:r w:rsidR="00654DF6" w:rsidDel="004C0488">
            <w:rPr>
              <w:noProof/>
            </w:rPr>
            <w:delText>14</w:delText>
          </w:r>
        </w:del>
      </w:fldSimple>
      <w:bookmarkEnd w:id="670"/>
      <w:r w:rsidR="00AA2619">
        <w:rPr>
          <w:noProof/>
        </w:rPr>
        <w:t>:</w:t>
      </w:r>
      <w:r>
        <w:t xml:space="preserve"> </w:t>
      </w:r>
      <w:ins w:id="674" w:author="Miller, Harvey J." w:date="2019-12-10T14:04:00Z">
        <w:r w:rsidR="00F625BD">
          <w:t xml:space="preserve">Spatial pattern of </w:t>
        </w:r>
      </w:ins>
      <w:del w:id="675" w:author="Miller, Harvey J." w:date="2019-12-10T14:04:00Z">
        <w:r w:rsidDel="00F625BD">
          <w:delText xml:space="preserve">PT </w:delText>
        </w:r>
      </w:del>
      <w:r w:rsidR="0040511B">
        <w:t>average wait</w:t>
      </w:r>
      <w:r>
        <w:t xml:space="preserve"> time </w:t>
      </w:r>
      <w:r w:rsidR="00654DF6">
        <w:t xml:space="preserve">(left side) and </w:t>
      </w:r>
      <w:ins w:id="676" w:author="Miller, Harvey J." w:date="2019-12-10T14:04:00Z">
        <w:r w:rsidR="00F625BD">
          <w:t xml:space="preserve">missed bus risk </w:t>
        </w:r>
      </w:ins>
      <w:del w:id="677" w:author="Miller, Harvey J." w:date="2019-12-10T14:06:00Z">
        <w:r w:rsidR="00654DF6" w:rsidDel="00F625BD">
          <w:delText xml:space="preserve">risk of missing a bus </w:delText>
        </w:r>
      </w:del>
      <w:r w:rsidR="00654DF6">
        <w:t>(right side)</w:t>
      </w:r>
      <w:ins w:id="678" w:author="Miller, Harvey J." w:date="2019-12-10T14:06:00Z">
        <w:r w:rsidR="00F625BD">
          <w:t xml:space="preserve"> within a walking distance buffer of the bus route for the PT strategy </w:t>
        </w:r>
      </w:ins>
      <w:del w:id="679" w:author="Miller, Harvey J." w:date="2019-12-10T14:06:00Z">
        <w:r w:rsidR="00654DF6" w:rsidDel="00F625BD">
          <w:delText xml:space="preserve"> </w:delText>
        </w:r>
        <w:r w:rsidDel="00F625BD">
          <w:delText>COTA bus route No. 2 from Southeast</w:delText>
        </w:r>
        <w:r w:rsidRPr="005203AB" w:rsidDel="00F625BD">
          <w:delText xml:space="preserve"> </w:delText>
        </w:r>
        <w:r w:rsidDel="00F625BD">
          <w:delText>to Northwest.</w:delText>
        </w:r>
        <w:commentRangeEnd w:id="671"/>
        <w:r w:rsidR="00654DF6" w:rsidDel="00F625BD">
          <w:rPr>
            <w:rStyle w:val="CommentReference"/>
            <w:rFonts w:asciiTheme="minorHAnsi" w:hAnsiTheme="minorHAnsi" w:cstheme="minorBidi"/>
          </w:rPr>
          <w:commentReference w:id="671"/>
        </w:r>
      </w:del>
    </w:p>
    <w:p w14:paraId="583E8D96" w14:textId="083C9F06" w:rsidR="004C0488" w:rsidRDefault="004C0488" w:rsidP="0016636C">
      <w:pPr>
        <w:pStyle w:val="TimesNewRoman"/>
        <w:jc w:val="both"/>
        <w:rPr>
          <w:ins w:id="680" w:author="Liu, Luyu" w:date="2019-11-27T20:56:00Z"/>
          <w:b/>
        </w:rPr>
      </w:pPr>
    </w:p>
    <w:p w14:paraId="18AD5E02" w14:textId="77777777" w:rsidR="00E5090F" w:rsidRDefault="00E5090F" w:rsidP="0016636C">
      <w:pPr>
        <w:pStyle w:val="TimesNewRoman"/>
        <w:jc w:val="both"/>
        <w:rPr>
          <w:ins w:id="681" w:author="Liu, Luyu" w:date="2019-11-27T17:23:00Z"/>
          <w:b/>
        </w:rPr>
      </w:pPr>
    </w:p>
    <w:p w14:paraId="7CFFB3CE" w14:textId="02FB9F43" w:rsidR="00E5090F" w:rsidRDefault="0038416A" w:rsidP="00F96710">
      <w:pPr>
        <w:pStyle w:val="TimesNewRoman"/>
        <w:jc w:val="both"/>
        <w:rPr>
          <w:ins w:id="682" w:author="Liu, Luyu" w:date="2019-11-27T21:00:00Z"/>
        </w:rPr>
      </w:pPr>
      <w:r>
        <w:rPr>
          <w:b/>
        </w:rPr>
        <w:t>Spatial differences between ST and PT</w:t>
      </w:r>
      <w:r>
        <w:t xml:space="preserve">.   </w:t>
      </w:r>
      <w:r w:rsidR="0016636C">
        <w:t>We now compare</w:t>
      </w:r>
      <w:r w:rsidR="0016636C" w:rsidRPr="0016636C">
        <w:t xml:space="preserve"> </w:t>
      </w:r>
      <w:r w:rsidR="0016636C">
        <w:t xml:space="preserve">the </w:t>
      </w:r>
      <w:r w:rsidR="0016636C" w:rsidRPr="0016636C">
        <w:t xml:space="preserve">performance of best non-RTI </w:t>
      </w:r>
      <w:r w:rsidR="0016636C">
        <w:t xml:space="preserve">strategy </w:t>
      </w:r>
      <w:r w:rsidR="0016636C" w:rsidRPr="0016636C">
        <w:t>(ST) and b</w:t>
      </w:r>
      <w:r w:rsidR="0016636C">
        <w:t>est RTI strategy (PT) with respect to space.</w:t>
      </w:r>
      <w:r w:rsidR="0016636C" w:rsidRPr="0016636C">
        <w:t xml:space="preserve"> </w:t>
      </w:r>
      <w:r w:rsidR="0016636C">
        <w:t xml:space="preserve"> </w:t>
      </w:r>
      <w:r>
        <w:fldChar w:fldCharType="begin"/>
      </w:r>
      <w:r>
        <w:instrText xml:space="preserve"> REF _Ref16255992 \h </w:instrText>
      </w:r>
      <w:r w:rsidR="00E96AD4">
        <w:instrText xml:space="preserve"> \* MERGEFORMAT </w:instrText>
      </w:r>
      <w:r>
        <w:fldChar w:fldCharType="separate"/>
      </w:r>
      <w:r w:rsidR="004C0488">
        <w:t xml:space="preserve">Figure </w:t>
      </w:r>
      <w:r w:rsidR="004C0488">
        <w:rPr>
          <w:noProof/>
        </w:rPr>
        <w:t>17</w:t>
      </w:r>
      <w:r>
        <w:fldChar w:fldCharType="end"/>
      </w:r>
      <w:r w:rsidR="00E96AD4">
        <w:t xml:space="preserve"> shows the average wait</w:t>
      </w:r>
      <w:r w:rsidRPr="00745341">
        <w:t xml:space="preserve"> time difference </w:t>
      </w:r>
      <w:r>
        <w:t>between ST and PT</w:t>
      </w:r>
      <w:ins w:id="683" w:author="Miller, Harvey J." w:date="2019-12-10T14:06:00Z">
        <w:r w:rsidR="00F625BD">
          <w:t xml:space="preserve"> within a</w:t>
        </w:r>
      </w:ins>
      <w:ins w:id="684" w:author="Miller, Harvey J." w:date="2019-12-10T14:07:00Z">
        <w:r w:rsidR="00F625BD">
          <w:t xml:space="preserve"> </w:t>
        </w:r>
      </w:ins>
      <w:ins w:id="685" w:author="Miller, Harvey J." w:date="2019-12-10T14:06:00Z">
        <w:r w:rsidR="00F625BD">
          <w:t xml:space="preserve">walking distance buffer </w:t>
        </w:r>
      </w:ins>
      <w:ins w:id="686" w:author="Miller, Harvey J." w:date="2019-12-10T14:07:00Z">
        <w:r w:rsidR="00F625BD">
          <w:t>of the bus route</w:t>
        </w:r>
      </w:ins>
      <w:r w:rsidRPr="00745341">
        <w:t xml:space="preserve">. </w:t>
      </w:r>
      <w:ins w:id="687" w:author="Liu, Luyu" w:date="2019-11-27T21:01:00Z">
        <w:r w:rsidR="00E0434C">
          <w:t>We observe the originating stops have exceptional high waiting time due to larger headway.</w:t>
        </w:r>
      </w:ins>
      <w:ins w:id="688" w:author="Liu, Luyu" w:date="2019-11-27T21:02:00Z">
        <w:r w:rsidR="00E0434C">
          <w:t xml:space="preserve"> </w:t>
        </w:r>
      </w:ins>
      <w:r>
        <w:t xml:space="preserve">We can </w:t>
      </w:r>
      <w:ins w:id="689" w:author="Liu, Luyu" w:date="2019-11-27T21:02:00Z">
        <w:r w:rsidR="00E0434C">
          <w:t xml:space="preserve">also </w:t>
        </w:r>
      </w:ins>
      <w:r>
        <w:t xml:space="preserve">observe that PT does not outperform ST for </w:t>
      </w:r>
      <w:del w:id="690" w:author="Liu, Luyu" w:date="2019-11-27T21:02:00Z">
        <w:r w:rsidDel="00E0434C">
          <w:delText>all</w:delText>
        </w:r>
      </w:del>
      <w:ins w:id="691" w:author="Liu, Luyu" w:date="2019-11-27T21:03:00Z">
        <w:r w:rsidR="00FF295D">
          <w:t>more than half of all</w:t>
        </w:r>
      </w:ins>
      <w:r>
        <w:t xml:space="preserve"> stops. In fact, for most stops, especially for those stops in the upstream near the originating s</w:t>
      </w:r>
      <w:r w:rsidR="0016636C">
        <w:t>tops, ST</w:t>
      </w:r>
      <w:r>
        <w:t xml:space="preserve"> performanc</w:t>
      </w:r>
      <w:r w:rsidR="0016636C">
        <w:t>e is much better than PT</w:t>
      </w:r>
      <w:r>
        <w:t>.</w:t>
      </w:r>
      <w:ins w:id="692" w:author="Liu, Luyu" w:date="2019-11-27T20:57:00Z">
        <w:r w:rsidR="00E5090F" w:rsidRPr="00E5090F">
          <w:t xml:space="preserve"> </w:t>
        </w:r>
        <w:r w:rsidR="00E5090F">
          <w:t>To</w:t>
        </w:r>
        <w:r w:rsidR="00E5090F" w:rsidRPr="00092DA1">
          <w:t xml:space="preserve"> moreover </w:t>
        </w:r>
        <w:r w:rsidR="00E5090F">
          <w:rPr>
            <w:rFonts w:hint="eastAsia"/>
          </w:rPr>
          <w:t>demonst</w:t>
        </w:r>
        <w:r w:rsidR="00E5090F">
          <w:t>rate the</w:t>
        </w:r>
        <w:r w:rsidR="00E5090F" w:rsidRPr="00092DA1">
          <w:t xml:space="preserve"> variation</w:t>
        </w:r>
        <w:r w:rsidR="00E5090F">
          <w:t>s, g</w:t>
        </w:r>
        <w:r w:rsidR="00E5090F" w:rsidRPr="00092DA1">
          <w:t xml:space="preserve">eographically, we divide the stops into two groups at stop “North High Street &amp; Euclid Avenue” shown as a </w:t>
        </w:r>
        <w:r w:rsidR="00E5090F">
          <w:t>green</w:t>
        </w:r>
        <w:r w:rsidR="00E5090F" w:rsidRPr="00092DA1">
          <w:t xml:space="preserve"> line in</w:t>
        </w:r>
        <w:r w:rsidR="00E5090F">
          <w:t xml:space="preserve"> </w:t>
        </w:r>
        <w:r w:rsidR="00E5090F" w:rsidRPr="00092DA1">
          <w:fldChar w:fldCharType="begin"/>
        </w:r>
        <w:r w:rsidR="00E5090F" w:rsidRPr="00316593">
          <w:instrText xml:space="preserve"> REF _Ref16255992 \h  \* MERGEFORMAT </w:instrText>
        </w:r>
      </w:ins>
      <w:ins w:id="693" w:author="Liu, Luyu" w:date="2019-11-27T20:57:00Z">
        <w:r w:rsidR="00E5090F" w:rsidRPr="00092DA1">
          <w:fldChar w:fldCharType="separate"/>
        </w:r>
        <w:r w:rsidR="00E5090F">
          <w:t>Figure 17</w:t>
        </w:r>
        <w:r w:rsidR="00E5090F" w:rsidRPr="00092DA1">
          <w:fldChar w:fldCharType="end"/>
        </w:r>
        <w:r w:rsidR="00E5090F" w:rsidRPr="00092DA1">
          <w:t>.</w:t>
        </w:r>
        <w:r w:rsidR="00E5090F">
          <w:t xml:space="preserve"> For u</w:t>
        </w:r>
        <w:r w:rsidR="00E5090F" w:rsidRPr="00092DA1">
          <w:t>pstream stops</w:t>
        </w:r>
        <w:r w:rsidR="00E5090F">
          <w:t>, PT users waited 68 seconds more than ST users;</w:t>
        </w:r>
        <w:r w:rsidR="00E5090F" w:rsidRPr="00092DA1">
          <w:t xml:space="preserve"> while </w:t>
        </w:r>
        <w:r w:rsidR="00E5090F">
          <w:t xml:space="preserve">for </w:t>
        </w:r>
        <w:r w:rsidR="00E5090F" w:rsidRPr="00092DA1">
          <w:t>downstream stops</w:t>
        </w:r>
        <w:r w:rsidR="00E5090F">
          <w:t xml:space="preserve">, ST users waited 21 seconds </w:t>
        </w:r>
      </w:ins>
      <w:ins w:id="694" w:author="Liu, Luyu" w:date="2019-11-27T21:00:00Z">
        <w:r w:rsidR="00E5090F">
          <w:t>more</w:t>
        </w:r>
      </w:ins>
      <w:ins w:id="695" w:author="Liu, Luyu" w:date="2019-11-27T20:57:00Z">
        <w:r w:rsidR="00E5090F">
          <w:t xml:space="preserve"> than PT users. </w:t>
        </w:r>
      </w:ins>
      <w:ins w:id="696" w:author="Liu, Luyu" w:date="2019-11-27T21:04:00Z">
        <w:r w:rsidR="00F96710" w:rsidRPr="00092DA1">
          <w:t xml:space="preserve">The comparison </w:t>
        </w:r>
        <w:del w:id="697" w:author="Miller, Harvey J." w:date="2019-12-10T14:07:00Z">
          <w:r w:rsidR="00F96710" w:rsidRPr="00092DA1" w:rsidDel="00F625BD">
            <w:delText xml:space="preserve">moreover </w:delText>
          </w:r>
        </w:del>
        <w:r w:rsidR="00F96710" w:rsidRPr="00092DA1">
          <w:t xml:space="preserve">shows the </w:t>
        </w:r>
        <w:del w:id="698" w:author="Miller, Harvey J." w:date="2019-12-10T14:08:00Z">
          <w:r w:rsidR="00F96710" w:rsidRPr="00092DA1" w:rsidDel="00F625BD">
            <w:delText>difference’s</w:delText>
          </w:r>
          <w:r w:rsidR="00F96710" w:rsidDel="00F625BD">
            <w:delText xml:space="preserve"> </w:delText>
          </w:r>
        </w:del>
        <w:r w:rsidR="00F96710">
          <w:t>highly polarized geographic</w:t>
        </w:r>
        <w:r w:rsidR="00F96710" w:rsidRPr="00092DA1">
          <w:t xml:space="preserve"> </w:t>
        </w:r>
        <w:r w:rsidR="00F96710">
          <w:t>pattern</w:t>
        </w:r>
      </w:ins>
      <w:ins w:id="699" w:author="Miller, Harvey J." w:date="2019-12-10T14:08:00Z">
        <w:r w:rsidR="00F625BD">
          <w:t xml:space="preserve"> of relative performance between these two strategies</w:t>
        </w:r>
      </w:ins>
      <w:ins w:id="700" w:author="Liu, Luyu" w:date="2019-11-27T21:04:00Z">
        <w:r w:rsidR="00F96710">
          <w:t>.</w:t>
        </w:r>
      </w:ins>
    </w:p>
    <w:p w14:paraId="77954D45" w14:textId="35C2555D" w:rsidR="00E5090F" w:rsidRDefault="00E5090F" w:rsidP="00E5090F">
      <w:pPr>
        <w:pStyle w:val="TimesNewRoman"/>
        <w:jc w:val="both"/>
        <w:rPr>
          <w:ins w:id="701" w:author="Liu, Luyu" w:date="2019-11-27T21:00:00Z"/>
        </w:rPr>
      </w:pPr>
    </w:p>
    <w:p w14:paraId="7B51B004" w14:textId="07DA847D" w:rsidR="00E5090F" w:rsidRDefault="00E5090F" w:rsidP="00E5090F">
      <w:pPr>
        <w:pStyle w:val="TimesNewRoman"/>
        <w:jc w:val="both"/>
        <w:rPr>
          <w:ins w:id="702" w:author="Liu, Luyu" w:date="2019-11-27T21:00:00Z"/>
        </w:rPr>
      </w:pPr>
    </w:p>
    <w:p w14:paraId="65196CC6" w14:textId="77777777" w:rsidR="00E5090F" w:rsidRDefault="00E5090F" w:rsidP="00E5090F">
      <w:pPr>
        <w:pStyle w:val="TimesNewRoman"/>
        <w:jc w:val="both"/>
        <w:rPr>
          <w:ins w:id="703" w:author="Liu, Luyu" w:date="2019-11-27T20:57:00Z"/>
        </w:rPr>
      </w:pPr>
    </w:p>
    <w:p w14:paraId="5353E0D0" w14:textId="74A75FCD" w:rsidR="0038416A" w:rsidDel="00E5090F" w:rsidRDefault="0038416A">
      <w:pPr>
        <w:pStyle w:val="TimesNewRoman"/>
        <w:jc w:val="both"/>
        <w:rPr>
          <w:del w:id="704" w:author="Liu, Luyu" w:date="2019-11-27T20:56:00Z"/>
        </w:rPr>
      </w:pPr>
      <w:del w:id="705" w:author="Liu, Luyu" w:date="2019-11-27T20:56:00Z">
        <w:r w:rsidDel="00E5090F">
          <w:lastRenderedPageBreak/>
          <w:delText xml:space="preserve"> </w:delText>
        </w:r>
        <w:r w:rsidR="0016636C" w:rsidDel="00E5090F">
          <w:delText xml:space="preserve"> We </w:delText>
        </w:r>
        <w:r w:rsidDel="00E5090F">
          <w:delText>observe the originating stops have exceptional high waiting time due to larger headway</w:delText>
        </w:r>
      </w:del>
      <w:del w:id="706" w:author="Liu, Luyu" w:date="2019-11-27T17:11:00Z">
        <w:r w:rsidDel="002E61E4">
          <w:delText xml:space="preserve">. </w:delText>
        </w:r>
        <w:commentRangeStart w:id="707"/>
        <w:commentRangeStart w:id="708"/>
        <w:r w:rsidDel="002E61E4">
          <w:delText xml:space="preserve">For most stops, waiting time </w:delText>
        </w:r>
        <w:r w:rsidR="0016636C" w:rsidDel="002E61E4">
          <w:delText>is a relatively low</w:delText>
        </w:r>
        <w:r w:rsidDel="002E61E4">
          <w:delText>, but we can hardly observe a stop with an even lower waiting time. This is because IB reduces desynchronization risk when the user catches the bus, but it also makes people wait more time for these synchronized trips</w:delText>
        </w:r>
      </w:del>
      <w:del w:id="709" w:author="Liu, Luyu" w:date="2019-11-27T20:56:00Z">
        <w:r w:rsidDel="00E5090F">
          <w:delText xml:space="preserve">. </w:delText>
        </w:r>
      </w:del>
      <w:moveFromRangeStart w:id="710" w:author="Liu, Luyu" w:date="2019-11-27T17:20:00Z" w:name="move25767660"/>
      <w:moveFrom w:id="711" w:author="Liu, Luyu" w:date="2019-11-27T17:20:00Z">
        <w:del w:id="712" w:author="Liu, Luyu" w:date="2019-11-27T20:57:00Z">
          <w:r w:rsidDel="00E5090F">
            <w:delText>In conclusion, too large (risk-averse) or too small (risk-seeking) buffers all impair the effectiveness of PT optimal, but too small buffers will especially result in desynchronization and suffer more waiting time</w:delText>
          </w:r>
          <w:commentRangeEnd w:id="707"/>
          <w:r w:rsidR="0016636C" w:rsidDel="00E5090F">
            <w:rPr>
              <w:rStyle w:val="CommentReference"/>
              <w:rFonts w:asciiTheme="minorHAnsi" w:hAnsiTheme="minorHAnsi" w:cstheme="minorBidi"/>
            </w:rPr>
            <w:commentReference w:id="707"/>
          </w:r>
        </w:del>
      </w:moveFrom>
      <w:commentRangeEnd w:id="708"/>
      <w:del w:id="713" w:author="Liu, Luyu" w:date="2019-11-27T20:57:00Z">
        <w:r w:rsidR="00647148" w:rsidDel="00E5090F">
          <w:rPr>
            <w:rStyle w:val="CommentReference"/>
            <w:rFonts w:asciiTheme="minorHAnsi" w:hAnsiTheme="minorHAnsi" w:cstheme="minorBidi"/>
          </w:rPr>
          <w:commentReference w:id="708"/>
        </w:r>
      </w:del>
      <w:moveFrom w:id="714" w:author="Liu, Luyu" w:date="2019-11-27T17:20:00Z">
        <w:del w:id="715" w:author="Liu, Luyu" w:date="2019-11-27T20:57:00Z">
          <w:r w:rsidDel="00E5090F">
            <w:delText>.</w:delText>
          </w:r>
          <w:r w:rsidRPr="00F95BDB" w:rsidDel="00E5090F">
            <w:delText xml:space="preserve"> </w:delText>
          </w:r>
        </w:del>
      </w:moveFrom>
      <w:moveFromRangeEnd w:id="710"/>
    </w:p>
    <w:p w14:paraId="53E473C9" w14:textId="2B3DC575" w:rsidR="0038416A" w:rsidDel="00E5090F" w:rsidRDefault="0038416A" w:rsidP="00E96AD4">
      <w:pPr>
        <w:pStyle w:val="TimesNewRoman"/>
        <w:ind w:firstLine="720"/>
        <w:jc w:val="both"/>
        <w:rPr>
          <w:del w:id="716" w:author="Liu, Luyu" w:date="2019-11-27T20:56:00Z"/>
          <w:moveFrom w:id="717" w:author="Liu, Luyu" w:date="2019-11-27T17:21:00Z"/>
        </w:rPr>
      </w:pPr>
      <w:moveFromRangeStart w:id="718" w:author="Liu, Luyu" w:date="2019-11-27T17:21:00Z" w:name="move25767730"/>
      <w:commentRangeStart w:id="719"/>
      <w:moveFrom w:id="720" w:author="Liu, Luyu" w:date="2019-11-27T17:21:00Z">
        <w:del w:id="721" w:author="Liu, Luyu" w:date="2019-11-27T20:56:00Z">
          <w:r w:rsidRPr="00092DA1" w:rsidDel="00E5090F">
            <w:delText xml:space="preserve">The comparison moreover shows the difference’s highly polarized geographic and temporal </w:delText>
          </w:r>
          <w:r w:rsidR="0016636C" w:rsidDel="00E5090F">
            <w:delText xml:space="preserve">patterns. Although the PT </w:delText>
          </w:r>
          <w:r w:rsidRPr="00092DA1" w:rsidDel="00E5090F">
            <w:delText xml:space="preserve">average waiting time is larger than ST’s, the variation of PT optimal is also larger. To moreover prove the variation, geographically, we divide the stops into two groups at stop “North High Street &amp; Euclid Avenue” shown as a </w:delText>
          </w:r>
          <w:r w:rsidR="00FF443A" w:rsidDel="00E5090F">
            <w:delText>green</w:delText>
          </w:r>
          <w:r w:rsidRPr="00092DA1" w:rsidDel="00E5090F">
            <w:delText xml:space="preserve"> line in </w:delText>
          </w:r>
          <w:r w:rsidRPr="00092DA1" w:rsidDel="00E5090F">
            <w:fldChar w:fldCharType="begin"/>
          </w:r>
          <w:r w:rsidRPr="00E5090F" w:rsidDel="00E5090F">
            <w:delInstrText xml:space="preserve"> REF _Ref16255992 \h  \* MERGEFORMAT </w:delInstrText>
          </w:r>
        </w:del>
      </w:moveFrom>
      <w:del w:id="722" w:author="Liu, Luyu" w:date="2019-11-27T17:21:00Z"/>
      <w:moveFrom w:id="723" w:author="Liu, Luyu" w:date="2019-11-27T17:21:00Z">
        <w:del w:id="724" w:author="Liu, Luyu" w:date="2019-11-27T20:56:00Z">
          <w:r w:rsidRPr="00092DA1" w:rsidDel="00E5090F">
            <w:fldChar w:fldCharType="separate"/>
          </w:r>
          <w:r w:rsidR="009C2E07" w:rsidRPr="00B44330" w:rsidDel="00E5090F">
            <w:delText>Figure 17</w:delText>
          </w:r>
          <w:r w:rsidRPr="00092DA1" w:rsidDel="00E5090F">
            <w:fldChar w:fldCharType="end"/>
          </w:r>
          <w:r w:rsidRPr="00092DA1" w:rsidDel="00E5090F">
            <w:delText xml:space="preserve">; temporally, we divide the whole year by September 1st 2018. The results are shown in </w:delText>
          </w:r>
          <w:r w:rsidRPr="00092DA1" w:rsidDel="00E5090F">
            <w:fldChar w:fldCharType="begin"/>
          </w:r>
          <w:r w:rsidRPr="00092DA1" w:rsidDel="00E5090F">
            <w:delInstrText xml:space="preserve"> REF _Ref21877594 \h  \* MERGEFORMAT </w:delInstrText>
          </w:r>
        </w:del>
      </w:moveFrom>
      <w:del w:id="725" w:author="Liu, Luyu" w:date="2019-11-27T17:21:00Z"/>
      <w:moveFrom w:id="726" w:author="Liu, Luyu" w:date="2019-11-27T17:21:00Z">
        <w:del w:id="727" w:author="Liu, Luyu" w:date="2019-11-27T20:56:00Z">
          <w:r w:rsidRPr="00092DA1" w:rsidDel="00E5090F">
            <w:fldChar w:fldCharType="separate"/>
          </w:r>
          <w:r w:rsidR="009C2E07" w:rsidDel="00E5090F">
            <w:delText>Table 3</w:delText>
          </w:r>
          <w:r w:rsidRPr="00092DA1" w:rsidDel="00E5090F">
            <w:fldChar w:fldCharType="end"/>
          </w:r>
          <w:r w:rsidRPr="00092DA1" w:rsidDel="00E5090F">
            <w:delText>. Upstream stops and time after September ha</w:delText>
          </w:r>
          <w:r w:rsidDel="00E5090F">
            <w:delText>d</w:delText>
          </w:r>
          <w:r w:rsidRPr="00092DA1" w:rsidDel="00E5090F">
            <w:delText xml:space="preserve"> higher </w:delText>
          </w:r>
          <w:r w:rsidDel="00E5090F">
            <w:delText>waiting time penalty</w:delText>
          </w:r>
          <w:r w:rsidRPr="00092DA1" w:rsidDel="00E5090F">
            <w:delText>, while downstream stops and</w:delText>
          </w:r>
          <w:r w:rsidDel="00E5090F">
            <w:delText xml:space="preserve"> before September had lower.</w:delText>
          </w:r>
        </w:del>
      </w:moveFrom>
    </w:p>
    <w:p w14:paraId="7E3AD941" w14:textId="7BCCDE6F" w:rsidR="0038416A" w:rsidDel="00E5090F" w:rsidRDefault="0038416A" w:rsidP="0038416A">
      <w:pPr>
        <w:pStyle w:val="TimesNewRoman"/>
        <w:ind w:firstLine="720"/>
        <w:rPr>
          <w:del w:id="728" w:author="Liu, Luyu" w:date="2019-11-27T20:56:00Z"/>
          <w:moveFrom w:id="729"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38416A" w:rsidDel="00E5090F" w14:paraId="04E40D2B" w14:textId="6115155B" w:rsidTr="000831FD">
        <w:trPr>
          <w:del w:id="730" w:author="Liu, Luyu" w:date="2019-11-27T20:56:00Z"/>
        </w:trPr>
        <w:tc>
          <w:tcPr>
            <w:tcW w:w="2695" w:type="dxa"/>
          </w:tcPr>
          <w:p w14:paraId="32ADA0C1" w14:textId="7D7E4CB8" w:rsidR="0038416A" w:rsidDel="00E5090F" w:rsidRDefault="0038416A" w:rsidP="000831FD">
            <w:pPr>
              <w:pStyle w:val="TimesNewRoman"/>
              <w:rPr>
                <w:del w:id="731" w:author="Liu, Luyu" w:date="2019-11-27T20:56:00Z"/>
                <w:moveFrom w:id="732" w:author="Liu, Luyu" w:date="2019-11-27T17:21:00Z"/>
              </w:rPr>
            </w:pPr>
            <w:moveFrom w:id="733" w:author="Liu, Luyu" w:date="2019-11-27T17:21:00Z">
              <w:del w:id="734" w:author="Liu, Luyu" w:date="2019-11-27T20:56:00Z">
                <w:r w:rsidDel="00E5090F">
                  <w:delText>PT optimal - ST waiting time difference (seconds)</w:delText>
                </w:r>
              </w:del>
            </w:moveFrom>
          </w:p>
        </w:tc>
        <w:tc>
          <w:tcPr>
            <w:tcW w:w="2160" w:type="dxa"/>
          </w:tcPr>
          <w:p w14:paraId="49FCD59E" w14:textId="348DF36E" w:rsidR="0038416A" w:rsidDel="00E5090F" w:rsidRDefault="0038416A" w:rsidP="000831FD">
            <w:pPr>
              <w:pStyle w:val="TimesNewRoman"/>
              <w:rPr>
                <w:del w:id="735" w:author="Liu, Luyu" w:date="2019-11-27T20:56:00Z"/>
                <w:moveFrom w:id="736" w:author="Liu, Luyu" w:date="2019-11-27T17:21:00Z"/>
              </w:rPr>
            </w:pPr>
            <w:moveFrom w:id="737" w:author="Liu, Luyu" w:date="2019-11-27T17:21:00Z">
              <w:del w:id="738" w:author="Liu, Luyu" w:date="2019-11-27T20:56:00Z">
                <w:r w:rsidDel="00E5090F">
                  <w:delText>Before Sep 1</w:delText>
                </w:r>
                <w:r w:rsidRPr="00D15D25" w:rsidDel="00E5090F">
                  <w:rPr>
                    <w:vertAlign w:val="superscript"/>
                  </w:rPr>
                  <w:delText>st</w:delText>
                </w:r>
                <w:r w:rsidDel="00E5090F">
                  <w:delText xml:space="preserve"> 2018</w:delText>
                </w:r>
              </w:del>
            </w:moveFrom>
          </w:p>
        </w:tc>
        <w:tc>
          <w:tcPr>
            <w:tcW w:w="2157" w:type="dxa"/>
          </w:tcPr>
          <w:p w14:paraId="039BEF82" w14:textId="775CAA72" w:rsidR="0038416A" w:rsidDel="00E5090F" w:rsidRDefault="0038416A" w:rsidP="000831FD">
            <w:pPr>
              <w:pStyle w:val="TimesNewRoman"/>
              <w:rPr>
                <w:del w:id="739" w:author="Liu, Luyu" w:date="2019-11-27T20:56:00Z"/>
                <w:moveFrom w:id="740" w:author="Liu, Luyu" w:date="2019-11-27T17:21:00Z"/>
              </w:rPr>
            </w:pPr>
            <w:moveFrom w:id="741" w:author="Liu, Luyu" w:date="2019-11-27T17:21:00Z">
              <w:del w:id="742" w:author="Liu, Luyu" w:date="2019-11-27T20:56:00Z">
                <w:r w:rsidDel="00E5090F">
                  <w:delText>After Sep 1</w:delText>
                </w:r>
                <w:r w:rsidRPr="00D15D25" w:rsidDel="00E5090F">
                  <w:rPr>
                    <w:vertAlign w:val="superscript"/>
                  </w:rPr>
                  <w:delText>st</w:delText>
                </w:r>
                <w:r w:rsidDel="00E5090F">
                  <w:delText xml:space="preserve"> 2018</w:delText>
                </w:r>
              </w:del>
            </w:moveFrom>
          </w:p>
        </w:tc>
        <w:tc>
          <w:tcPr>
            <w:tcW w:w="2338" w:type="dxa"/>
          </w:tcPr>
          <w:p w14:paraId="1040114A" w14:textId="3903C7CF" w:rsidR="0038416A" w:rsidDel="00E5090F" w:rsidRDefault="0038416A" w:rsidP="000831FD">
            <w:pPr>
              <w:pStyle w:val="TimesNewRoman"/>
              <w:rPr>
                <w:del w:id="743" w:author="Liu, Luyu" w:date="2019-11-27T20:56:00Z"/>
                <w:moveFrom w:id="744" w:author="Liu, Luyu" w:date="2019-11-27T17:21:00Z"/>
              </w:rPr>
            </w:pPr>
            <w:moveFrom w:id="745" w:author="Liu, Luyu" w:date="2019-11-27T17:21:00Z">
              <w:del w:id="746" w:author="Liu, Luyu" w:date="2019-11-27T20:56:00Z">
                <w:r w:rsidDel="00E5090F">
                  <w:delText>All year</w:delText>
                </w:r>
              </w:del>
            </w:moveFrom>
          </w:p>
        </w:tc>
      </w:tr>
      <w:tr w:rsidR="0038416A" w:rsidDel="00E5090F" w14:paraId="16D5931A" w14:textId="5916E24C" w:rsidTr="000831FD">
        <w:trPr>
          <w:del w:id="747" w:author="Liu, Luyu" w:date="2019-11-27T20:56:00Z"/>
        </w:trPr>
        <w:tc>
          <w:tcPr>
            <w:tcW w:w="2695" w:type="dxa"/>
          </w:tcPr>
          <w:p w14:paraId="3BD9D076" w14:textId="00E13701" w:rsidR="0038416A" w:rsidDel="00E5090F" w:rsidRDefault="0038416A" w:rsidP="000831FD">
            <w:pPr>
              <w:pStyle w:val="TimesNewRoman"/>
              <w:rPr>
                <w:del w:id="748" w:author="Liu, Luyu" w:date="2019-11-27T20:56:00Z"/>
                <w:moveFrom w:id="749" w:author="Liu, Luyu" w:date="2019-11-27T17:21:00Z"/>
              </w:rPr>
            </w:pPr>
            <w:moveFrom w:id="750" w:author="Liu, Luyu" w:date="2019-11-27T17:21:00Z">
              <w:del w:id="751" w:author="Liu, Luyu" w:date="2019-11-27T20:56:00Z">
                <w:r w:rsidDel="00E5090F">
                  <w:delText>Upstream stops</w:delText>
                </w:r>
              </w:del>
            </w:moveFrom>
          </w:p>
        </w:tc>
        <w:tc>
          <w:tcPr>
            <w:tcW w:w="2160" w:type="dxa"/>
          </w:tcPr>
          <w:p w14:paraId="2E1F0E4B" w14:textId="5B07C6E7" w:rsidR="0038416A" w:rsidDel="00E5090F" w:rsidRDefault="0038416A" w:rsidP="000831FD">
            <w:pPr>
              <w:pStyle w:val="TimesNewRoman"/>
              <w:rPr>
                <w:del w:id="752" w:author="Liu, Luyu" w:date="2019-11-27T20:56:00Z"/>
                <w:moveFrom w:id="753" w:author="Liu, Luyu" w:date="2019-11-27T17:21:00Z"/>
              </w:rPr>
            </w:pPr>
            <w:moveFrom w:id="754" w:author="Liu, Luyu" w:date="2019-11-27T17:21:00Z">
              <w:del w:id="755" w:author="Liu, Luyu" w:date="2019-11-27T20:56:00Z">
                <w:r w:rsidDel="00E5090F">
                  <w:delText>1</w:delText>
                </w:r>
              </w:del>
            </w:moveFrom>
          </w:p>
        </w:tc>
        <w:tc>
          <w:tcPr>
            <w:tcW w:w="2157" w:type="dxa"/>
          </w:tcPr>
          <w:p w14:paraId="78741B66" w14:textId="546665D5" w:rsidR="0038416A" w:rsidRPr="00C50141" w:rsidDel="00E5090F" w:rsidRDefault="0038416A" w:rsidP="000831FD">
            <w:pPr>
              <w:rPr>
                <w:del w:id="756" w:author="Liu, Luyu" w:date="2019-11-27T20:56:00Z"/>
                <w:moveFrom w:id="757" w:author="Liu, Luyu" w:date="2019-11-27T17:21:00Z"/>
                <w:rFonts w:ascii="Times New Roman" w:hAnsi="Times New Roman" w:cs="Times New Roman"/>
                <w:sz w:val="24"/>
                <w:szCs w:val="24"/>
              </w:rPr>
            </w:pPr>
            <w:moveFrom w:id="758" w:author="Liu, Luyu" w:date="2019-11-27T17:21:00Z">
              <w:del w:id="759" w:author="Liu, Luyu" w:date="2019-11-27T20:56:00Z">
                <w:r w:rsidRPr="00C50141" w:rsidDel="00E5090F">
                  <w:rPr>
                    <w:rFonts w:ascii="Times New Roman" w:hAnsi="Times New Roman" w:cs="Times New Roman"/>
                    <w:sz w:val="24"/>
                    <w:szCs w:val="24"/>
                  </w:rPr>
                  <w:delText>117</w:delText>
                </w:r>
              </w:del>
            </w:moveFrom>
          </w:p>
        </w:tc>
        <w:tc>
          <w:tcPr>
            <w:tcW w:w="2338" w:type="dxa"/>
          </w:tcPr>
          <w:p w14:paraId="194C1530" w14:textId="775D807B" w:rsidR="0038416A" w:rsidDel="00E5090F" w:rsidRDefault="0038416A" w:rsidP="000831FD">
            <w:pPr>
              <w:pStyle w:val="TimesNewRoman"/>
              <w:rPr>
                <w:del w:id="760" w:author="Liu, Luyu" w:date="2019-11-27T20:56:00Z"/>
                <w:moveFrom w:id="761" w:author="Liu, Luyu" w:date="2019-11-27T17:21:00Z"/>
              </w:rPr>
            </w:pPr>
            <w:moveFrom w:id="762" w:author="Liu, Luyu" w:date="2019-11-27T17:21:00Z">
              <w:del w:id="763" w:author="Liu, Luyu" w:date="2019-11-27T20:56:00Z">
                <w:r w:rsidDel="00E5090F">
                  <w:delText>68</w:delText>
                </w:r>
              </w:del>
            </w:moveFrom>
          </w:p>
        </w:tc>
      </w:tr>
      <w:tr w:rsidR="0038416A" w:rsidDel="00E5090F" w14:paraId="04BAC62D" w14:textId="33D4C03F" w:rsidTr="000831FD">
        <w:trPr>
          <w:del w:id="764" w:author="Liu, Luyu" w:date="2019-11-27T20:56:00Z"/>
        </w:trPr>
        <w:tc>
          <w:tcPr>
            <w:tcW w:w="2695" w:type="dxa"/>
          </w:tcPr>
          <w:p w14:paraId="1A791CEC" w14:textId="5DF461F0" w:rsidR="0038416A" w:rsidDel="00E5090F" w:rsidRDefault="0038416A" w:rsidP="000831FD">
            <w:pPr>
              <w:pStyle w:val="TimesNewRoman"/>
              <w:rPr>
                <w:del w:id="765" w:author="Liu, Luyu" w:date="2019-11-27T20:56:00Z"/>
                <w:moveFrom w:id="766" w:author="Liu, Luyu" w:date="2019-11-27T17:21:00Z"/>
              </w:rPr>
            </w:pPr>
            <w:moveFrom w:id="767" w:author="Liu, Luyu" w:date="2019-11-27T17:21:00Z">
              <w:del w:id="768" w:author="Liu, Luyu" w:date="2019-11-27T20:56:00Z">
                <w:r w:rsidDel="00E5090F">
                  <w:delText>Downstream stops</w:delText>
                </w:r>
              </w:del>
            </w:moveFrom>
          </w:p>
        </w:tc>
        <w:tc>
          <w:tcPr>
            <w:tcW w:w="2160" w:type="dxa"/>
          </w:tcPr>
          <w:p w14:paraId="3357405C" w14:textId="035E1659" w:rsidR="0038416A" w:rsidDel="00E5090F" w:rsidRDefault="0038416A" w:rsidP="000831FD">
            <w:pPr>
              <w:pStyle w:val="TimesNewRoman"/>
              <w:rPr>
                <w:del w:id="769" w:author="Liu, Luyu" w:date="2019-11-27T20:56:00Z"/>
                <w:moveFrom w:id="770" w:author="Liu, Luyu" w:date="2019-11-27T17:21:00Z"/>
              </w:rPr>
            </w:pPr>
            <w:moveFrom w:id="771" w:author="Liu, Luyu" w:date="2019-11-27T17:21:00Z">
              <w:del w:id="772" w:author="Liu, Luyu" w:date="2019-11-27T20:56:00Z">
                <w:r w:rsidDel="00E5090F">
                  <w:delText>-91</w:delText>
                </w:r>
              </w:del>
            </w:moveFrom>
          </w:p>
        </w:tc>
        <w:tc>
          <w:tcPr>
            <w:tcW w:w="2157" w:type="dxa"/>
          </w:tcPr>
          <w:p w14:paraId="354CCCDC" w14:textId="4B8C05DC" w:rsidR="0038416A" w:rsidRPr="00C50141" w:rsidDel="00E5090F" w:rsidRDefault="0038416A" w:rsidP="000831FD">
            <w:pPr>
              <w:rPr>
                <w:del w:id="773" w:author="Liu, Luyu" w:date="2019-11-27T20:56:00Z"/>
                <w:moveFrom w:id="774" w:author="Liu, Luyu" w:date="2019-11-27T17:21:00Z"/>
                <w:rFonts w:ascii="Times New Roman" w:hAnsi="Times New Roman" w:cs="Times New Roman"/>
                <w:sz w:val="24"/>
                <w:szCs w:val="24"/>
              </w:rPr>
            </w:pPr>
            <w:moveFrom w:id="775" w:author="Liu, Luyu" w:date="2019-11-27T17:21:00Z">
              <w:del w:id="776" w:author="Liu, Luyu" w:date="2019-11-27T20:56:00Z">
                <w:r w:rsidRPr="00C50141" w:rsidDel="00E5090F">
                  <w:rPr>
                    <w:rFonts w:ascii="Times New Roman" w:hAnsi="Times New Roman" w:cs="Times New Roman"/>
                    <w:sz w:val="24"/>
                    <w:szCs w:val="24"/>
                  </w:rPr>
                  <w:delText>24</w:delText>
                </w:r>
              </w:del>
            </w:moveFrom>
          </w:p>
        </w:tc>
        <w:tc>
          <w:tcPr>
            <w:tcW w:w="2338" w:type="dxa"/>
          </w:tcPr>
          <w:p w14:paraId="5E5BD9AE" w14:textId="55C9A53C" w:rsidR="0038416A" w:rsidDel="00E5090F" w:rsidRDefault="0038416A" w:rsidP="000831FD">
            <w:pPr>
              <w:pStyle w:val="TimesNewRoman"/>
              <w:rPr>
                <w:del w:id="777" w:author="Liu, Luyu" w:date="2019-11-27T20:56:00Z"/>
                <w:moveFrom w:id="778" w:author="Liu, Luyu" w:date="2019-11-27T17:21:00Z"/>
              </w:rPr>
            </w:pPr>
            <w:moveFrom w:id="779" w:author="Liu, Luyu" w:date="2019-11-27T17:21:00Z">
              <w:del w:id="780" w:author="Liu, Luyu" w:date="2019-11-27T20:56:00Z">
                <w:r w:rsidDel="00E5090F">
                  <w:delText>-21</w:delText>
                </w:r>
              </w:del>
            </w:moveFrom>
          </w:p>
        </w:tc>
      </w:tr>
      <w:tr w:rsidR="0038416A" w:rsidDel="00E5090F" w14:paraId="249186E5" w14:textId="31BE2263" w:rsidTr="000831FD">
        <w:trPr>
          <w:del w:id="781" w:author="Liu, Luyu" w:date="2019-11-27T20:56:00Z"/>
        </w:trPr>
        <w:tc>
          <w:tcPr>
            <w:tcW w:w="2695" w:type="dxa"/>
          </w:tcPr>
          <w:p w14:paraId="0C515749" w14:textId="03DFF560" w:rsidR="0038416A" w:rsidDel="00E5090F" w:rsidRDefault="0038416A" w:rsidP="000831FD">
            <w:pPr>
              <w:pStyle w:val="TimesNewRoman"/>
              <w:rPr>
                <w:del w:id="782" w:author="Liu, Luyu" w:date="2019-11-27T20:56:00Z"/>
                <w:moveFrom w:id="783" w:author="Liu, Luyu" w:date="2019-11-27T17:21:00Z"/>
              </w:rPr>
            </w:pPr>
            <w:moveFrom w:id="784" w:author="Liu, Luyu" w:date="2019-11-27T17:21:00Z">
              <w:del w:id="785" w:author="Liu, Luyu" w:date="2019-11-27T20:56:00Z">
                <w:r w:rsidDel="00E5090F">
                  <w:delText>All stops</w:delText>
                </w:r>
              </w:del>
            </w:moveFrom>
          </w:p>
        </w:tc>
        <w:tc>
          <w:tcPr>
            <w:tcW w:w="2160" w:type="dxa"/>
          </w:tcPr>
          <w:p w14:paraId="278E4212" w14:textId="41D5181A" w:rsidR="0038416A" w:rsidDel="00E5090F" w:rsidRDefault="0038416A" w:rsidP="000831FD">
            <w:pPr>
              <w:pStyle w:val="TimesNewRoman"/>
              <w:rPr>
                <w:del w:id="786" w:author="Liu, Luyu" w:date="2019-11-27T20:56:00Z"/>
                <w:moveFrom w:id="787" w:author="Liu, Luyu" w:date="2019-11-27T17:21:00Z"/>
              </w:rPr>
            </w:pPr>
            <w:moveFrom w:id="788" w:author="Liu, Luyu" w:date="2019-11-27T17:21:00Z">
              <w:del w:id="789" w:author="Liu, Luyu" w:date="2019-11-27T20:56:00Z">
                <w:r w:rsidDel="00E5090F">
                  <w:delText>-32</w:delText>
                </w:r>
              </w:del>
            </w:moveFrom>
          </w:p>
        </w:tc>
        <w:tc>
          <w:tcPr>
            <w:tcW w:w="2157" w:type="dxa"/>
          </w:tcPr>
          <w:p w14:paraId="17896902" w14:textId="270A6813" w:rsidR="0038416A" w:rsidDel="00E5090F" w:rsidRDefault="0038416A" w:rsidP="000831FD">
            <w:pPr>
              <w:pStyle w:val="TimesNewRoman"/>
              <w:rPr>
                <w:del w:id="790" w:author="Liu, Luyu" w:date="2019-11-27T20:56:00Z"/>
                <w:moveFrom w:id="791" w:author="Liu, Luyu" w:date="2019-11-27T17:21:00Z"/>
              </w:rPr>
            </w:pPr>
            <w:moveFrom w:id="792" w:author="Liu, Luyu" w:date="2019-11-27T17:21:00Z">
              <w:del w:id="793" w:author="Liu, Luyu" w:date="2019-11-27T20:56:00Z">
                <w:r w:rsidDel="00E5090F">
                  <w:delText>84</w:delText>
                </w:r>
              </w:del>
            </w:moveFrom>
          </w:p>
        </w:tc>
        <w:tc>
          <w:tcPr>
            <w:tcW w:w="2338" w:type="dxa"/>
          </w:tcPr>
          <w:p w14:paraId="0D8E3B9C" w14:textId="55477772" w:rsidR="0038416A" w:rsidDel="00E5090F" w:rsidRDefault="0038416A" w:rsidP="000831FD">
            <w:pPr>
              <w:pStyle w:val="TimesNewRoman"/>
              <w:rPr>
                <w:del w:id="794" w:author="Liu, Luyu" w:date="2019-11-27T20:56:00Z"/>
                <w:moveFrom w:id="795" w:author="Liu, Luyu" w:date="2019-11-27T17:21:00Z"/>
              </w:rPr>
            </w:pPr>
            <w:moveFrom w:id="796" w:author="Liu, Luyu" w:date="2019-11-27T17:21:00Z">
              <w:del w:id="797" w:author="Liu, Luyu" w:date="2019-11-27T20:56:00Z">
                <w:r w:rsidDel="00E5090F">
                  <w:delText>27</w:delText>
                </w:r>
              </w:del>
            </w:moveFrom>
          </w:p>
        </w:tc>
      </w:tr>
    </w:tbl>
    <w:p w14:paraId="7DF0D402" w14:textId="72E0DE3D" w:rsidR="0038416A" w:rsidDel="00E5090F" w:rsidRDefault="0038416A" w:rsidP="0038416A">
      <w:pPr>
        <w:pStyle w:val="TimesNewRoman"/>
        <w:jc w:val="center"/>
        <w:rPr>
          <w:del w:id="798" w:author="Liu, Luyu" w:date="2019-11-27T20:57:00Z"/>
          <w:moveFrom w:id="799" w:author="Liu, Luyu" w:date="2019-11-27T17:21:00Z"/>
        </w:rPr>
      </w:pPr>
      <w:bookmarkStart w:id="800" w:name="_Ref21877594"/>
      <w:moveFrom w:id="801" w:author="Liu, Luyu" w:date="2019-11-27T17:21:00Z">
        <w:del w:id="802" w:author="Liu, Luyu" w:date="2019-11-27T20:57:00Z">
          <w:r w:rsidDel="00E5090F">
            <w:delText xml:space="preserve">Table </w:delText>
          </w:r>
          <w:r w:rsidR="00BF5588" w:rsidDel="00E5090F">
            <w:fldChar w:fldCharType="begin"/>
          </w:r>
          <w:r w:rsidR="00BF5588" w:rsidDel="00E5090F">
            <w:delInstrText xml:space="preserve"> SEQ Table \* ARABIC </w:delInstrText>
          </w:r>
          <w:r w:rsidR="00BF5588" w:rsidDel="00E5090F">
            <w:fldChar w:fldCharType="separate"/>
          </w:r>
          <w:r w:rsidR="00952DE0" w:rsidDel="00E5090F">
            <w:rPr>
              <w:noProof/>
            </w:rPr>
            <w:delText>3</w:delText>
          </w:r>
          <w:r w:rsidR="00BF5588" w:rsidDel="00E5090F">
            <w:rPr>
              <w:noProof/>
            </w:rPr>
            <w:fldChar w:fldCharType="end"/>
          </w:r>
          <w:bookmarkEnd w:id="800"/>
          <w:r w:rsidR="00AA2619" w:rsidDel="00E5090F">
            <w:rPr>
              <w:noProof/>
            </w:rPr>
            <w:delText>:</w:delText>
          </w:r>
          <w:r w:rsidDel="00E5090F">
            <w:delText xml:space="preserve"> PT optimal – ST waiting time difference according to different spatiotemporal division</w:delText>
          </w:r>
          <w:r w:rsidR="00AA2619" w:rsidDel="00E5090F">
            <w:delText>.</w:delText>
          </w:r>
          <w:commentRangeEnd w:id="719"/>
          <w:r w:rsidR="00E96AD4" w:rsidDel="00E5090F">
            <w:rPr>
              <w:rStyle w:val="CommentReference"/>
              <w:rFonts w:asciiTheme="minorHAnsi" w:hAnsiTheme="minorHAnsi" w:cstheme="minorBidi"/>
            </w:rPr>
            <w:commentReference w:id="719"/>
          </w:r>
        </w:del>
      </w:moveFrom>
    </w:p>
    <w:moveFromRangeEnd w:id="718"/>
    <w:p w14:paraId="1B02423F" w14:textId="37BAB097" w:rsidR="0038416A" w:rsidDel="00E5090F" w:rsidRDefault="0038416A" w:rsidP="0038416A">
      <w:pPr>
        <w:pStyle w:val="TimesNewRoman"/>
        <w:ind w:firstLine="720"/>
        <w:rPr>
          <w:del w:id="803" w:author="Liu, Luyu" w:date="2019-11-27T20:57:00Z"/>
        </w:rPr>
      </w:pPr>
    </w:p>
    <w:p w14:paraId="40B4258E" w14:textId="77777777" w:rsidR="0038416A" w:rsidRDefault="0038416A" w:rsidP="0038416A">
      <w:pPr>
        <w:pStyle w:val="IndentTimesNewRoman"/>
        <w:keepNext/>
        <w:ind w:firstLine="0"/>
      </w:pPr>
      <w:r>
        <w:rPr>
          <w:noProof/>
          <w:lang w:eastAsia="en-US"/>
        </w:rPr>
        <w:drawing>
          <wp:inline distT="0" distB="0" distL="0" distR="0" wp14:anchorId="7075C265" wp14:editId="35A3B94A">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5A119B0A" w14:textId="74ADAE8C" w:rsidR="0038416A" w:rsidRDefault="0038416A" w:rsidP="0038416A">
      <w:pPr>
        <w:pStyle w:val="TimesNewRoman"/>
        <w:jc w:val="center"/>
        <w:rPr>
          <w:ins w:id="804" w:author="Liu, Luyu" w:date="2019-11-27T21:05:00Z"/>
        </w:rPr>
      </w:pPr>
      <w:bookmarkStart w:id="805" w:name="_Ref16255992"/>
      <w:commentRangeStart w:id="806"/>
      <w:r>
        <w:t xml:space="preserve">Figure </w:t>
      </w:r>
      <w:fldSimple w:instr=" SEQ Figure \* ARABIC ">
        <w:r w:rsidR="004C0488">
          <w:rPr>
            <w:noProof/>
          </w:rPr>
          <w:t>17</w:t>
        </w:r>
      </w:fldSimple>
      <w:bookmarkEnd w:id="805"/>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806"/>
      <w:r w:rsidR="0016636C">
        <w:rPr>
          <w:rStyle w:val="CommentReference"/>
          <w:rFonts w:asciiTheme="minorHAnsi" w:hAnsiTheme="minorHAnsi" w:cstheme="minorBidi"/>
        </w:rPr>
        <w:commentReference w:id="806"/>
      </w:r>
    </w:p>
    <w:p w14:paraId="460E30FD" w14:textId="297A24C4" w:rsidR="00206A33" w:rsidRDefault="00206A33" w:rsidP="0038416A">
      <w:pPr>
        <w:pStyle w:val="TimesNewRoman"/>
        <w:jc w:val="center"/>
        <w:rPr>
          <w:ins w:id="807" w:author="Liu, Luyu" w:date="2019-11-27T21:05:00Z"/>
        </w:rPr>
      </w:pPr>
    </w:p>
    <w:p w14:paraId="4DE13849" w14:textId="77777777" w:rsidR="00206A33" w:rsidRDefault="00206A33" w:rsidP="0038416A">
      <w:pPr>
        <w:pStyle w:val="TimesNewRoman"/>
        <w:jc w:val="center"/>
      </w:pPr>
    </w:p>
    <w:p w14:paraId="2CD342A6" w14:textId="4C3E5E59" w:rsidR="00B44330" w:rsidDel="004A10A6" w:rsidRDefault="00B44330" w:rsidP="00B44330">
      <w:pPr>
        <w:pStyle w:val="TimesNewRoman"/>
        <w:ind w:firstLine="720"/>
        <w:jc w:val="both"/>
        <w:rPr>
          <w:del w:id="808" w:author="Liu, Luyu" w:date="2019-11-27T20:53:00Z"/>
          <w:moveTo w:id="809" w:author="Liu, Luyu" w:date="2019-11-27T17:21:00Z"/>
        </w:rPr>
      </w:pPr>
      <w:moveToRangeStart w:id="810" w:author="Liu, Luyu" w:date="2019-11-27T17:21:00Z" w:name="move25767730"/>
      <w:commentRangeStart w:id="811"/>
      <w:commentRangeStart w:id="812"/>
      <w:commentRangeStart w:id="813"/>
      <w:moveTo w:id="814" w:author="Liu, Luyu" w:date="2019-11-27T17:21:00Z">
        <w:del w:id="815" w:author="Liu, Luyu" w:date="2019-11-27T20:53:00Z">
          <w:r w:rsidRPr="00092DA1" w:rsidDel="004A10A6">
            <w:delText xml:space="preserve">The </w:delText>
          </w:r>
        </w:del>
        <w:del w:id="816" w:author="Liu, Luyu" w:date="2019-11-27T17:23:00Z">
          <w:r w:rsidRPr="00092DA1" w:rsidDel="004C0488">
            <w:delText>comparison moreover</w:delText>
          </w:r>
        </w:del>
        <w:del w:id="817" w:author="Liu, Luyu" w:date="2019-11-27T20:53:00Z">
          <w:r w:rsidRPr="00092DA1" w:rsidDel="004A10A6">
            <w:delText xml:space="preserve"> show</w:delText>
          </w:r>
        </w:del>
        <w:del w:id="818" w:author="Liu, Luyu" w:date="2019-11-27T17:23:00Z">
          <w:r w:rsidRPr="00092DA1" w:rsidDel="004C0488">
            <w:delText>s</w:delText>
          </w:r>
        </w:del>
        <w:del w:id="819" w:author="Liu, Luyu" w:date="2019-11-27T20:53:00Z">
          <w:r w:rsidRPr="00092DA1" w:rsidDel="004A10A6">
            <w:delText xml:space="preserve"> </w:delText>
          </w:r>
        </w:del>
        <w:del w:id="820" w:author="Liu, Luyu" w:date="2019-11-27T17:22:00Z">
          <w:r w:rsidRPr="00092DA1" w:rsidDel="00B44330">
            <w:delText>the difference’s</w:delText>
          </w:r>
        </w:del>
        <w:del w:id="821" w:author="Liu, Luyu" w:date="2019-11-27T20:53:00Z">
          <w:r w:rsidRPr="00092DA1" w:rsidDel="004A10A6">
            <w:delText xml:space="preserve"> highly polarized geographic </w:delText>
          </w:r>
        </w:del>
        <w:del w:id="822" w:author="Liu, Luyu" w:date="2019-11-27T20:42:00Z">
          <w:r w:rsidRPr="00092DA1" w:rsidDel="00647148">
            <w:delText xml:space="preserve">and temporal </w:delText>
          </w:r>
        </w:del>
        <w:del w:id="823" w:author="Liu, Luyu" w:date="2019-11-27T20:53:00Z">
          <w:r w:rsidDel="004A10A6">
            <w:delText xml:space="preserve">patterns. </w:delText>
          </w:r>
        </w:del>
        <w:del w:id="824" w:author="Liu, Luyu" w:date="2019-11-27T17:22:00Z">
          <w:r w:rsidDel="004C0488">
            <w:delText xml:space="preserve">Although the PT </w:delText>
          </w:r>
          <w:r w:rsidRPr="00092DA1" w:rsidDel="004C0488">
            <w:delText xml:space="preserve">average waiting time is larger than ST’s, the variation of PT optimal is also larger. </w:delText>
          </w:r>
        </w:del>
        <w:del w:id="825" w:author="Liu, Luyu" w:date="2019-11-27T20:53:00Z">
          <w:r w:rsidRPr="00092DA1" w:rsidDel="004A10A6">
            <w:delText xml:space="preserve">To moreover </w:delText>
          </w:r>
        </w:del>
        <w:del w:id="826" w:author="Liu, Luyu" w:date="2019-11-27T20:30:00Z">
          <w:r w:rsidRPr="00092DA1" w:rsidDel="0016243D">
            <w:rPr>
              <w:rFonts w:hint="eastAsia"/>
            </w:rPr>
            <w:delText xml:space="preserve">prove </w:delText>
          </w:r>
        </w:del>
        <w:del w:id="827" w:author="Liu, Luyu" w:date="2019-11-27T20:53:00Z">
          <w:r w:rsidRPr="00092DA1" w:rsidDel="004A10A6">
            <w:delText>the variation</w:delText>
          </w:r>
        </w:del>
        <w:del w:id="828" w:author="Liu, Luyu" w:date="2019-11-27T20:38:00Z">
          <w:r w:rsidRPr="00092DA1" w:rsidDel="002A7DAA">
            <w:delText>, g</w:delText>
          </w:r>
        </w:del>
        <w:del w:id="829" w:author="Liu, Luyu" w:date="2019-11-27T20:53:00Z">
          <w:r w:rsidRPr="00092DA1" w:rsidDel="004A10A6">
            <w:delText xml:space="preserve">eographically, we divide the stops into two groups at stop “North High Street &amp; Euclid Avenue” shown as a </w:delText>
          </w:r>
          <w:r w:rsidDel="004A10A6">
            <w:delText>green</w:delText>
          </w:r>
          <w:r w:rsidRPr="00092DA1" w:rsidDel="004A10A6">
            <w:delText xml:space="preserve"> line in </w:delText>
          </w:r>
          <w:r w:rsidRPr="00092DA1" w:rsidDel="004A10A6">
            <w:fldChar w:fldCharType="begin"/>
          </w:r>
          <w:r w:rsidRPr="004A10A6" w:rsidDel="004A10A6">
            <w:delInstrText xml:space="preserve"> REF _Ref16255992 \h  \* MERGEFORMAT </w:delInstrText>
          </w:r>
        </w:del>
      </w:moveTo>
      <w:del w:id="830" w:author="Liu, Luyu" w:date="2019-11-27T20:53:00Z"/>
      <w:moveTo w:id="831" w:author="Liu, Luyu" w:date="2019-11-27T17:21:00Z">
        <w:del w:id="832" w:author="Liu, Luyu" w:date="2019-11-27T20:53:00Z">
          <w:r w:rsidRPr="00092DA1" w:rsidDel="004A10A6">
            <w:fldChar w:fldCharType="end"/>
          </w:r>
        </w:del>
        <w:del w:id="833" w:author="Liu, Luyu" w:date="2019-11-27T20:43:00Z">
          <w:r w:rsidRPr="00092DA1" w:rsidDel="00647148">
            <w:delText>; temporally, we divide the whole year by September 1st 2018</w:delText>
          </w:r>
        </w:del>
        <w:del w:id="834" w:author="Liu, Luyu" w:date="2019-11-27T20:53:00Z">
          <w:r w:rsidRPr="00092DA1" w:rsidDel="004A10A6">
            <w:delText>.</w:delText>
          </w:r>
        </w:del>
        <w:del w:id="835" w:author="Liu, Luyu" w:date="2019-11-27T20:43:00Z">
          <w:r w:rsidRPr="00092DA1" w:rsidDel="00647148">
            <w:delText xml:space="preserve"> The results are shown in </w:delText>
          </w:r>
          <w:r w:rsidRPr="00092DA1" w:rsidDel="00647148">
            <w:fldChar w:fldCharType="begin"/>
          </w:r>
          <w:r w:rsidRPr="00647148" w:rsidDel="00647148">
            <w:delInstrText xml:space="preserve"> REF _Ref21877594 \h  \* MERGEFORMAT </w:delInstrText>
          </w:r>
        </w:del>
      </w:moveTo>
      <w:del w:id="836" w:author="Liu, Luyu" w:date="2019-11-27T20:43:00Z"/>
      <w:moveTo w:id="837" w:author="Liu, Luyu" w:date="2019-11-27T17:21:00Z">
        <w:del w:id="838" w:author="Liu, Luyu" w:date="2019-11-27T20:43:00Z">
          <w:r w:rsidRPr="00092DA1" w:rsidDel="00647148">
            <w:fldChar w:fldCharType="separate"/>
          </w:r>
          <w:r w:rsidRPr="00647148" w:rsidDel="00647148">
            <w:delText>Table 3</w:delText>
          </w:r>
          <w:r w:rsidRPr="00092DA1" w:rsidDel="00647148">
            <w:fldChar w:fldCharType="end"/>
          </w:r>
        </w:del>
        <w:del w:id="839" w:author="Liu, Luyu" w:date="2019-11-27T20:33:00Z">
          <w:r w:rsidRPr="00092DA1" w:rsidDel="002A7DAA">
            <w:delText>. U</w:delText>
          </w:r>
        </w:del>
        <w:del w:id="840" w:author="Liu, Luyu" w:date="2019-11-27T20:53:00Z">
          <w:r w:rsidRPr="00092DA1" w:rsidDel="004A10A6">
            <w:delText>pstream stops</w:delText>
          </w:r>
        </w:del>
        <w:del w:id="841" w:author="Liu, Luyu" w:date="2019-11-27T20:43:00Z">
          <w:r w:rsidRPr="00092DA1" w:rsidDel="00647148">
            <w:delText xml:space="preserve"> and </w:delText>
          </w:r>
        </w:del>
        <w:del w:id="842" w:author="Liu, Luyu" w:date="2019-11-27T20:41:00Z">
          <w:r w:rsidRPr="00092DA1" w:rsidDel="00647148">
            <w:delText>time</w:delText>
          </w:r>
        </w:del>
        <w:del w:id="843" w:author="Liu, Luyu" w:date="2019-11-27T20:43:00Z">
          <w:r w:rsidRPr="00092DA1" w:rsidDel="00647148">
            <w:delText xml:space="preserve"> after September</w:delText>
          </w:r>
        </w:del>
        <w:del w:id="844" w:author="Liu, Luyu" w:date="2019-11-27T20:39:00Z">
          <w:r w:rsidRPr="00092DA1" w:rsidDel="002A7DAA">
            <w:delText xml:space="preserve"> ha</w:delText>
          </w:r>
          <w:r w:rsidDel="002A7DAA">
            <w:delText>d</w:delText>
          </w:r>
          <w:r w:rsidRPr="00092DA1" w:rsidDel="002A7DAA">
            <w:delText xml:space="preserve"> higher </w:delText>
          </w:r>
          <w:r w:rsidDel="002A7DAA">
            <w:delText>waiting time penalty</w:delText>
          </w:r>
          <w:r w:rsidRPr="00092DA1" w:rsidDel="002A7DAA">
            <w:delText>,</w:delText>
          </w:r>
        </w:del>
        <w:del w:id="845" w:author="Liu, Luyu" w:date="2019-11-27T20:53:00Z">
          <w:r w:rsidRPr="00092DA1" w:rsidDel="004A10A6">
            <w:delText xml:space="preserve"> while downstream stops</w:delText>
          </w:r>
        </w:del>
        <w:del w:id="846" w:author="Liu, Luyu" w:date="2019-11-27T20:52:00Z">
          <w:r w:rsidRPr="00092DA1" w:rsidDel="004A10A6">
            <w:delText xml:space="preserve"> and</w:delText>
          </w:r>
          <w:r w:rsidDel="004A10A6">
            <w:delText xml:space="preserve"> before September</w:delText>
          </w:r>
        </w:del>
        <w:del w:id="847" w:author="Liu, Luyu" w:date="2019-11-27T20:40:00Z">
          <w:r w:rsidDel="002A7DAA">
            <w:delText xml:space="preserve"> had </w:delText>
          </w:r>
          <w:r w:rsidDel="00744EFF">
            <w:delText>lower</w:delText>
          </w:r>
        </w:del>
        <w:del w:id="848" w:author="Liu, Luyu" w:date="2019-11-27T20:52:00Z">
          <w:r w:rsidDel="004A10A6">
            <w:delText>.</w:delText>
          </w:r>
        </w:del>
      </w:moveTo>
    </w:p>
    <w:p w14:paraId="3FB09A4B" w14:textId="1B0C2814" w:rsidR="00B44330" w:rsidDel="004A10A6" w:rsidRDefault="00B44330" w:rsidP="00B44330">
      <w:pPr>
        <w:pStyle w:val="TimesNewRoman"/>
        <w:ind w:firstLine="720"/>
        <w:rPr>
          <w:del w:id="849" w:author="Liu, Luyu" w:date="2019-11-27T20:53:00Z"/>
          <w:moveTo w:id="850"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B44330" w:rsidDel="004A10A6" w14:paraId="5C93BC89" w14:textId="60B0C7E8" w:rsidTr="00ED7F3C">
        <w:trPr>
          <w:del w:id="851" w:author="Liu, Luyu" w:date="2019-11-27T20:53:00Z"/>
        </w:trPr>
        <w:tc>
          <w:tcPr>
            <w:tcW w:w="2695" w:type="dxa"/>
          </w:tcPr>
          <w:p w14:paraId="751C0DBA" w14:textId="3C6A48D4" w:rsidR="00B44330" w:rsidDel="004A10A6" w:rsidRDefault="00B44330" w:rsidP="00ED7F3C">
            <w:pPr>
              <w:pStyle w:val="TimesNewRoman"/>
              <w:rPr>
                <w:del w:id="852" w:author="Liu, Luyu" w:date="2019-11-27T20:53:00Z"/>
                <w:moveTo w:id="853" w:author="Liu, Luyu" w:date="2019-11-27T17:21:00Z"/>
              </w:rPr>
            </w:pPr>
            <w:moveTo w:id="854" w:author="Liu, Luyu" w:date="2019-11-27T17:21:00Z">
              <w:del w:id="855" w:author="Liu, Luyu" w:date="2019-11-27T20:53:00Z">
                <w:r w:rsidDel="004A10A6">
                  <w:delText>PT optimal - ST waiting time difference (seconds)</w:delText>
                </w:r>
              </w:del>
            </w:moveTo>
          </w:p>
        </w:tc>
        <w:tc>
          <w:tcPr>
            <w:tcW w:w="2160" w:type="dxa"/>
          </w:tcPr>
          <w:p w14:paraId="50479AA5" w14:textId="40C9B76E" w:rsidR="00B44330" w:rsidDel="004A10A6" w:rsidRDefault="00B44330" w:rsidP="00ED7F3C">
            <w:pPr>
              <w:pStyle w:val="TimesNewRoman"/>
              <w:rPr>
                <w:del w:id="856" w:author="Liu, Luyu" w:date="2019-11-27T20:53:00Z"/>
                <w:moveTo w:id="857" w:author="Liu, Luyu" w:date="2019-11-27T17:21:00Z"/>
              </w:rPr>
            </w:pPr>
            <w:moveTo w:id="858" w:author="Liu, Luyu" w:date="2019-11-27T17:21:00Z">
              <w:del w:id="859" w:author="Liu, Luyu" w:date="2019-11-27T20:53:00Z">
                <w:r w:rsidDel="004A10A6">
                  <w:delText>Before Sep 1</w:delText>
                </w:r>
                <w:r w:rsidRPr="00D15D25" w:rsidDel="004A10A6">
                  <w:rPr>
                    <w:vertAlign w:val="superscript"/>
                  </w:rPr>
                  <w:delText>st</w:delText>
                </w:r>
                <w:r w:rsidDel="004A10A6">
                  <w:delText xml:space="preserve"> 2018</w:delText>
                </w:r>
              </w:del>
            </w:moveTo>
          </w:p>
        </w:tc>
        <w:tc>
          <w:tcPr>
            <w:tcW w:w="2157" w:type="dxa"/>
          </w:tcPr>
          <w:p w14:paraId="6604925E" w14:textId="31E041D7" w:rsidR="00B44330" w:rsidDel="004A10A6" w:rsidRDefault="00B44330" w:rsidP="00ED7F3C">
            <w:pPr>
              <w:pStyle w:val="TimesNewRoman"/>
              <w:rPr>
                <w:del w:id="860" w:author="Liu, Luyu" w:date="2019-11-27T20:53:00Z"/>
                <w:moveTo w:id="861" w:author="Liu, Luyu" w:date="2019-11-27T17:21:00Z"/>
              </w:rPr>
            </w:pPr>
            <w:moveTo w:id="862" w:author="Liu, Luyu" w:date="2019-11-27T17:21:00Z">
              <w:del w:id="863" w:author="Liu, Luyu" w:date="2019-11-27T20:53:00Z">
                <w:r w:rsidDel="004A10A6">
                  <w:delText>After Sep 1</w:delText>
                </w:r>
                <w:r w:rsidRPr="00D15D25" w:rsidDel="004A10A6">
                  <w:rPr>
                    <w:vertAlign w:val="superscript"/>
                  </w:rPr>
                  <w:delText>st</w:delText>
                </w:r>
                <w:r w:rsidDel="004A10A6">
                  <w:delText xml:space="preserve"> 2018</w:delText>
                </w:r>
              </w:del>
            </w:moveTo>
          </w:p>
        </w:tc>
        <w:tc>
          <w:tcPr>
            <w:tcW w:w="2338" w:type="dxa"/>
          </w:tcPr>
          <w:p w14:paraId="5870059A" w14:textId="034A9E8A" w:rsidR="00B44330" w:rsidDel="004A10A6" w:rsidRDefault="00B44330" w:rsidP="00ED7F3C">
            <w:pPr>
              <w:pStyle w:val="TimesNewRoman"/>
              <w:rPr>
                <w:del w:id="864" w:author="Liu, Luyu" w:date="2019-11-27T20:53:00Z"/>
                <w:moveTo w:id="865" w:author="Liu, Luyu" w:date="2019-11-27T17:21:00Z"/>
              </w:rPr>
            </w:pPr>
            <w:moveTo w:id="866" w:author="Liu, Luyu" w:date="2019-11-27T17:21:00Z">
              <w:del w:id="867" w:author="Liu, Luyu" w:date="2019-11-27T20:53:00Z">
                <w:r w:rsidDel="004A10A6">
                  <w:delText>All year</w:delText>
                </w:r>
              </w:del>
            </w:moveTo>
          </w:p>
        </w:tc>
      </w:tr>
      <w:tr w:rsidR="00B44330" w:rsidDel="004A10A6" w14:paraId="4BE719A2" w14:textId="11C36A2D" w:rsidTr="00ED7F3C">
        <w:trPr>
          <w:del w:id="868" w:author="Liu, Luyu" w:date="2019-11-27T20:53:00Z"/>
        </w:trPr>
        <w:tc>
          <w:tcPr>
            <w:tcW w:w="2695" w:type="dxa"/>
          </w:tcPr>
          <w:p w14:paraId="2AB4BA93" w14:textId="78F1FCD3" w:rsidR="00B44330" w:rsidDel="004A10A6" w:rsidRDefault="00B44330" w:rsidP="00ED7F3C">
            <w:pPr>
              <w:pStyle w:val="TimesNewRoman"/>
              <w:rPr>
                <w:del w:id="869" w:author="Liu, Luyu" w:date="2019-11-27T20:53:00Z"/>
                <w:moveTo w:id="870" w:author="Liu, Luyu" w:date="2019-11-27T17:21:00Z"/>
              </w:rPr>
            </w:pPr>
            <w:moveTo w:id="871" w:author="Liu, Luyu" w:date="2019-11-27T17:21:00Z">
              <w:del w:id="872" w:author="Liu, Luyu" w:date="2019-11-27T20:53:00Z">
                <w:r w:rsidDel="004A10A6">
                  <w:delText>Upstream stops</w:delText>
                </w:r>
              </w:del>
            </w:moveTo>
          </w:p>
        </w:tc>
        <w:tc>
          <w:tcPr>
            <w:tcW w:w="2160" w:type="dxa"/>
          </w:tcPr>
          <w:p w14:paraId="726654F8" w14:textId="767D30EC" w:rsidR="00B44330" w:rsidDel="004A10A6" w:rsidRDefault="00B44330" w:rsidP="00ED7F3C">
            <w:pPr>
              <w:pStyle w:val="TimesNewRoman"/>
              <w:rPr>
                <w:del w:id="873" w:author="Liu, Luyu" w:date="2019-11-27T20:53:00Z"/>
                <w:moveTo w:id="874" w:author="Liu, Luyu" w:date="2019-11-27T17:21:00Z"/>
              </w:rPr>
            </w:pPr>
            <w:moveTo w:id="875" w:author="Liu, Luyu" w:date="2019-11-27T17:21:00Z">
              <w:del w:id="876" w:author="Liu, Luyu" w:date="2019-11-27T20:53:00Z">
                <w:r w:rsidDel="004A10A6">
                  <w:delText>1</w:delText>
                </w:r>
              </w:del>
            </w:moveTo>
          </w:p>
        </w:tc>
        <w:tc>
          <w:tcPr>
            <w:tcW w:w="2157" w:type="dxa"/>
          </w:tcPr>
          <w:p w14:paraId="5AD69771" w14:textId="3BCABAC1" w:rsidR="00B44330" w:rsidRPr="00C50141" w:rsidDel="004A10A6" w:rsidRDefault="00B44330" w:rsidP="00ED7F3C">
            <w:pPr>
              <w:rPr>
                <w:del w:id="877" w:author="Liu, Luyu" w:date="2019-11-27T20:53:00Z"/>
                <w:moveTo w:id="878" w:author="Liu, Luyu" w:date="2019-11-27T17:21:00Z"/>
                <w:rFonts w:ascii="Times New Roman" w:hAnsi="Times New Roman" w:cs="Times New Roman"/>
                <w:sz w:val="24"/>
                <w:szCs w:val="24"/>
              </w:rPr>
            </w:pPr>
            <w:moveTo w:id="879" w:author="Liu, Luyu" w:date="2019-11-27T17:21:00Z">
              <w:del w:id="880" w:author="Liu, Luyu" w:date="2019-11-27T20:53:00Z">
                <w:r w:rsidRPr="00C50141" w:rsidDel="004A10A6">
                  <w:rPr>
                    <w:rFonts w:ascii="Times New Roman" w:hAnsi="Times New Roman" w:cs="Times New Roman"/>
                    <w:sz w:val="24"/>
                    <w:szCs w:val="24"/>
                  </w:rPr>
                  <w:delText>117</w:delText>
                </w:r>
              </w:del>
            </w:moveTo>
          </w:p>
        </w:tc>
        <w:tc>
          <w:tcPr>
            <w:tcW w:w="2338" w:type="dxa"/>
          </w:tcPr>
          <w:p w14:paraId="757CB2DF" w14:textId="6B6B630A" w:rsidR="00B44330" w:rsidDel="004A10A6" w:rsidRDefault="00B44330" w:rsidP="00ED7F3C">
            <w:pPr>
              <w:pStyle w:val="TimesNewRoman"/>
              <w:rPr>
                <w:del w:id="881" w:author="Liu, Luyu" w:date="2019-11-27T20:53:00Z"/>
                <w:moveTo w:id="882" w:author="Liu, Luyu" w:date="2019-11-27T17:21:00Z"/>
              </w:rPr>
            </w:pPr>
            <w:moveTo w:id="883" w:author="Liu, Luyu" w:date="2019-11-27T17:21:00Z">
              <w:del w:id="884" w:author="Liu, Luyu" w:date="2019-11-27T20:53:00Z">
                <w:r w:rsidDel="004A10A6">
                  <w:delText>68</w:delText>
                </w:r>
              </w:del>
            </w:moveTo>
          </w:p>
        </w:tc>
      </w:tr>
      <w:tr w:rsidR="00B44330" w:rsidDel="004A10A6" w14:paraId="51A0EAEC" w14:textId="37C9A4AC" w:rsidTr="00ED7F3C">
        <w:trPr>
          <w:del w:id="885" w:author="Liu, Luyu" w:date="2019-11-27T20:53:00Z"/>
        </w:trPr>
        <w:tc>
          <w:tcPr>
            <w:tcW w:w="2695" w:type="dxa"/>
          </w:tcPr>
          <w:p w14:paraId="7BCF492B" w14:textId="10CCF76C" w:rsidR="00B44330" w:rsidDel="004A10A6" w:rsidRDefault="00B44330" w:rsidP="00ED7F3C">
            <w:pPr>
              <w:pStyle w:val="TimesNewRoman"/>
              <w:rPr>
                <w:del w:id="886" w:author="Liu, Luyu" w:date="2019-11-27T20:53:00Z"/>
                <w:moveTo w:id="887" w:author="Liu, Luyu" w:date="2019-11-27T17:21:00Z"/>
              </w:rPr>
            </w:pPr>
            <w:moveTo w:id="888" w:author="Liu, Luyu" w:date="2019-11-27T17:21:00Z">
              <w:del w:id="889" w:author="Liu, Luyu" w:date="2019-11-27T20:53:00Z">
                <w:r w:rsidDel="004A10A6">
                  <w:delText>Downstream stops</w:delText>
                </w:r>
              </w:del>
            </w:moveTo>
          </w:p>
        </w:tc>
        <w:tc>
          <w:tcPr>
            <w:tcW w:w="2160" w:type="dxa"/>
          </w:tcPr>
          <w:p w14:paraId="5A36F759" w14:textId="223CB11E" w:rsidR="00B44330" w:rsidDel="004A10A6" w:rsidRDefault="00B44330" w:rsidP="00ED7F3C">
            <w:pPr>
              <w:pStyle w:val="TimesNewRoman"/>
              <w:rPr>
                <w:del w:id="890" w:author="Liu, Luyu" w:date="2019-11-27T20:53:00Z"/>
                <w:moveTo w:id="891" w:author="Liu, Luyu" w:date="2019-11-27T17:21:00Z"/>
              </w:rPr>
            </w:pPr>
            <w:moveTo w:id="892" w:author="Liu, Luyu" w:date="2019-11-27T17:21:00Z">
              <w:del w:id="893" w:author="Liu, Luyu" w:date="2019-11-27T20:53:00Z">
                <w:r w:rsidDel="004A10A6">
                  <w:delText>-91</w:delText>
                </w:r>
              </w:del>
            </w:moveTo>
          </w:p>
        </w:tc>
        <w:tc>
          <w:tcPr>
            <w:tcW w:w="2157" w:type="dxa"/>
          </w:tcPr>
          <w:p w14:paraId="09BBED93" w14:textId="0D639F4C" w:rsidR="00B44330" w:rsidRPr="00C50141" w:rsidDel="004A10A6" w:rsidRDefault="00B44330" w:rsidP="00ED7F3C">
            <w:pPr>
              <w:rPr>
                <w:del w:id="894" w:author="Liu, Luyu" w:date="2019-11-27T20:53:00Z"/>
                <w:moveTo w:id="895" w:author="Liu, Luyu" w:date="2019-11-27T17:21:00Z"/>
                <w:rFonts w:ascii="Times New Roman" w:hAnsi="Times New Roman" w:cs="Times New Roman"/>
                <w:sz w:val="24"/>
                <w:szCs w:val="24"/>
              </w:rPr>
            </w:pPr>
            <w:moveTo w:id="896" w:author="Liu, Luyu" w:date="2019-11-27T17:21:00Z">
              <w:del w:id="897" w:author="Liu, Luyu" w:date="2019-11-27T20:53:00Z">
                <w:r w:rsidRPr="00C50141" w:rsidDel="004A10A6">
                  <w:rPr>
                    <w:rFonts w:ascii="Times New Roman" w:hAnsi="Times New Roman" w:cs="Times New Roman"/>
                    <w:sz w:val="24"/>
                    <w:szCs w:val="24"/>
                  </w:rPr>
                  <w:delText>24</w:delText>
                </w:r>
              </w:del>
            </w:moveTo>
          </w:p>
        </w:tc>
        <w:tc>
          <w:tcPr>
            <w:tcW w:w="2338" w:type="dxa"/>
          </w:tcPr>
          <w:p w14:paraId="0995C485" w14:textId="41E2E074" w:rsidR="00B44330" w:rsidDel="004A10A6" w:rsidRDefault="00B44330" w:rsidP="00ED7F3C">
            <w:pPr>
              <w:pStyle w:val="TimesNewRoman"/>
              <w:rPr>
                <w:del w:id="898" w:author="Liu, Luyu" w:date="2019-11-27T20:53:00Z"/>
                <w:moveTo w:id="899" w:author="Liu, Luyu" w:date="2019-11-27T17:21:00Z"/>
              </w:rPr>
            </w:pPr>
            <w:moveTo w:id="900" w:author="Liu, Luyu" w:date="2019-11-27T17:21:00Z">
              <w:del w:id="901" w:author="Liu, Luyu" w:date="2019-11-27T20:53:00Z">
                <w:r w:rsidDel="004A10A6">
                  <w:delText>-21</w:delText>
                </w:r>
              </w:del>
            </w:moveTo>
          </w:p>
        </w:tc>
      </w:tr>
      <w:tr w:rsidR="00B44330" w:rsidDel="004A10A6" w14:paraId="27E2A9A2" w14:textId="1F7E0186" w:rsidTr="00ED7F3C">
        <w:trPr>
          <w:del w:id="902" w:author="Liu, Luyu" w:date="2019-11-27T20:53:00Z"/>
        </w:trPr>
        <w:tc>
          <w:tcPr>
            <w:tcW w:w="2695" w:type="dxa"/>
          </w:tcPr>
          <w:p w14:paraId="256139F3" w14:textId="4DBF2EDA" w:rsidR="00B44330" w:rsidDel="004A10A6" w:rsidRDefault="00B44330" w:rsidP="00ED7F3C">
            <w:pPr>
              <w:pStyle w:val="TimesNewRoman"/>
              <w:rPr>
                <w:del w:id="903" w:author="Liu, Luyu" w:date="2019-11-27T20:53:00Z"/>
                <w:moveTo w:id="904" w:author="Liu, Luyu" w:date="2019-11-27T17:21:00Z"/>
              </w:rPr>
            </w:pPr>
            <w:moveTo w:id="905" w:author="Liu, Luyu" w:date="2019-11-27T17:21:00Z">
              <w:del w:id="906" w:author="Liu, Luyu" w:date="2019-11-27T20:53:00Z">
                <w:r w:rsidDel="004A10A6">
                  <w:delText>All stops</w:delText>
                </w:r>
              </w:del>
            </w:moveTo>
          </w:p>
        </w:tc>
        <w:tc>
          <w:tcPr>
            <w:tcW w:w="2160" w:type="dxa"/>
          </w:tcPr>
          <w:p w14:paraId="1DF8ED6E" w14:textId="3A754F44" w:rsidR="00B44330" w:rsidDel="004A10A6" w:rsidRDefault="00B44330" w:rsidP="00ED7F3C">
            <w:pPr>
              <w:pStyle w:val="TimesNewRoman"/>
              <w:rPr>
                <w:del w:id="907" w:author="Liu, Luyu" w:date="2019-11-27T20:53:00Z"/>
                <w:moveTo w:id="908" w:author="Liu, Luyu" w:date="2019-11-27T17:21:00Z"/>
              </w:rPr>
            </w:pPr>
            <w:moveTo w:id="909" w:author="Liu, Luyu" w:date="2019-11-27T17:21:00Z">
              <w:del w:id="910" w:author="Liu, Luyu" w:date="2019-11-27T20:53:00Z">
                <w:r w:rsidDel="004A10A6">
                  <w:delText>-32</w:delText>
                </w:r>
              </w:del>
            </w:moveTo>
          </w:p>
        </w:tc>
        <w:tc>
          <w:tcPr>
            <w:tcW w:w="2157" w:type="dxa"/>
          </w:tcPr>
          <w:p w14:paraId="71B959BE" w14:textId="416EB706" w:rsidR="00B44330" w:rsidDel="004A10A6" w:rsidRDefault="00B44330" w:rsidP="00ED7F3C">
            <w:pPr>
              <w:pStyle w:val="TimesNewRoman"/>
              <w:rPr>
                <w:del w:id="911" w:author="Liu, Luyu" w:date="2019-11-27T20:53:00Z"/>
                <w:moveTo w:id="912" w:author="Liu, Luyu" w:date="2019-11-27T17:21:00Z"/>
              </w:rPr>
            </w:pPr>
            <w:moveTo w:id="913" w:author="Liu, Luyu" w:date="2019-11-27T17:21:00Z">
              <w:del w:id="914" w:author="Liu, Luyu" w:date="2019-11-27T20:53:00Z">
                <w:r w:rsidDel="004A10A6">
                  <w:delText>84</w:delText>
                </w:r>
              </w:del>
            </w:moveTo>
          </w:p>
        </w:tc>
        <w:tc>
          <w:tcPr>
            <w:tcW w:w="2338" w:type="dxa"/>
          </w:tcPr>
          <w:p w14:paraId="6EB4C47C" w14:textId="4F703A6B" w:rsidR="00B44330" w:rsidDel="004A10A6" w:rsidRDefault="00B44330" w:rsidP="00ED7F3C">
            <w:pPr>
              <w:pStyle w:val="TimesNewRoman"/>
              <w:rPr>
                <w:del w:id="915" w:author="Liu, Luyu" w:date="2019-11-27T20:53:00Z"/>
                <w:moveTo w:id="916" w:author="Liu, Luyu" w:date="2019-11-27T17:21:00Z"/>
              </w:rPr>
            </w:pPr>
            <w:moveTo w:id="917" w:author="Liu, Luyu" w:date="2019-11-27T17:21:00Z">
              <w:del w:id="918" w:author="Liu, Luyu" w:date="2019-11-27T20:53:00Z">
                <w:r w:rsidDel="004A10A6">
                  <w:delText>27</w:delText>
                </w:r>
              </w:del>
            </w:moveTo>
          </w:p>
        </w:tc>
      </w:tr>
    </w:tbl>
    <w:p w14:paraId="3D926493" w14:textId="70E49EA9" w:rsidR="00B44330" w:rsidDel="004A10A6" w:rsidRDefault="00B44330" w:rsidP="00B44330">
      <w:pPr>
        <w:pStyle w:val="TimesNewRoman"/>
        <w:jc w:val="center"/>
        <w:rPr>
          <w:del w:id="919" w:author="Liu, Luyu" w:date="2019-11-27T20:53:00Z"/>
          <w:moveTo w:id="920" w:author="Liu, Luyu" w:date="2019-11-27T17:21:00Z"/>
        </w:rPr>
      </w:pPr>
      <w:moveTo w:id="921" w:author="Liu, Luyu" w:date="2019-11-27T17:21:00Z">
        <w:del w:id="922" w:author="Liu, Luyu" w:date="2019-11-27T20:53:00Z">
          <w:r w:rsidDel="004A10A6">
            <w:delText xml:space="preserve">Table </w:delText>
          </w:r>
          <w:r w:rsidDel="004A10A6">
            <w:fldChar w:fldCharType="begin"/>
          </w:r>
          <w:r w:rsidRPr="004A10A6" w:rsidDel="004A10A6">
            <w:delInstrText xml:space="preserve"> SEQ Table \* ARABIC </w:delInstrText>
          </w:r>
          <w:r w:rsidDel="004A10A6">
            <w:fldChar w:fldCharType="separate"/>
          </w:r>
          <w:r w:rsidRPr="004A10A6" w:rsidDel="004A10A6">
            <w:rPr>
              <w:noProof/>
            </w:rPr>
            <w:delText>3</w:delText>
          </w:r>
          <w:r w:rsidDel="004A10A6">
            <w:rPr>
              <w:noProof/>
            </w:rPr>
            <w:fldChar w:fldCharType="end"/>
          </w:r>
          <w:r w:rsidDel="004A10A6">
            <w:rPr>
              <w:noProof/>
            </w:rPr>
            <w:delText>:</w:delText>
          </w:r>
          <w:r w:rsidDel="004A10A6">
            <w:delText xml:space="preserve"> PT optimal – ST waiting time difference according to different spatiotemporal division.</w:delText>
          </w:r>
          <w:commentRangeEnd w:id="811"/>
          <w:r w:rsidDel="004A10A6">
            <w:rPr>
              <w:rStyle w:val="CommentReference"/>
              <w:rFonts w:asciiTheme="minorHAnsi" w:hAnsiTheme="minorHAnsi" w:cstheme="minorBidi"/>
            </w:rPr>
            <w:commentReference w:id="811"/>
          </w:r>
        </w:del>
      </w:moveTo>
      <w:commentRangeEnd w:id="812"/>
      <w:del w:id="923" w:author="Liu, Luyu" w:date="2019-11-27T20:53:00Z">
        <w:r w:rsidR="00A616BD" w:rsidDel="004A10A6">
          <w:rPr>
            <w:rStyle w:val="CommentReference"/>
            <w:rFonts w:asciiTheme="minorHAnsi" w:hAnsiTheme="minorHAnsi" w:cstheme="minorBidi"/>
          </w:rPr>
          <w:commentReference w:id="812"/>
        </w:r>
        <w:commentRangeEnd w:id="813"/>
        <w:r w:rsidR="002A7DAA" w:rsidDel="004A10A6">
          <w:rPr>
            <w:rStyle w:val="CommentReference"/>
            <w:rFonts w:asciiTheme="minorHAnsi" w:hAnsiTheme="minorHAnsi" w:cstheme="minorBidi"/>
          </w:rPr>
          <w:commentReference w:id="813"/>
        </w:r>
      </w:del>
    </w:p>
    <w:moveToRangeEnd w:id="810"/>
    <w:p w14:paraId="2BA4BF05" w14:textId="41C47DA7" w:rsidR="006550FB" w:rsidDel="004A10A6" w:rsidRDefault="006550FB" w:rsidP="006550FB">
      <w:pPr>
        <w:pStyle w:val="IndentTimesNewRoman"/>
        <w:ind w:firstLine="0"/>
        <w:rPr>
          <w:del w:id="924" w:author="Liu, Luyu" w:date="2019-11-27T20:53:00Z"/>
        </w:rPr>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013BDF8E"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ins w:id="925" w:author="Miller, Harvey J." w:date="2019-12-10T14:09:00Z">
        <w:r w:rsidR="00F625BD">
          <w:rPr>
            <w:rFonts w:ascii="Times New Roman" w:hAnsi="Times New Roman" w:cs="Times New Roman"/>
            <w:sz w:val="24"/>
            <w:szCs w:val="24"/>
          </w:rPr>
          <w:t xml:space="preserve">suggests </w:t>
        </w:r>
      </w:ins>
      <w:del w:id="926" w:author="Miller, Harvey J." w:date="2019-12-10T14:09:00Z">
        <w:r w:rsidR="009D6A04" w:rsidDel="00F625BD">
          <w:rPr>
            <w:rFonts w:ascii="Times New Roman" w:hAnsi="Times New Roman" w:cs="Times New Roman"/>
            <w:sz w:val="24"/>
            <w:szCs w:val="24"/>
          </w:rPr>
          <w:delText xml:space="preserve">argues </w:delText>
        </w:r>
      </w:del>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w:t>
      </w:r>
      <w:ins w:id="927" w:author="Miller, Harvey J." w:date="2019-12-10T14:09:00Z">
        <w:r w:rsidR="00F625BD">
          <w:rPr>
            <w:rFonts w:ascii="Times New Roman" w:hAnsi="Times New Roman" w:cs="Times New Roman"/>
            <w:sz w:val="24"/>
            <w:szCs w:val="24"/>
          </w:rPr>
          <w:t xml:space="preserve">the </w:t>
        </w:r>
      </w:ins>
      <w:r w:rsidR="003131C1">
        <w:rPr>
          <w:rFonts w:ascii="Times New Roman" w:hAnsi="Times New Roman" w:cs="Times New Roman"/>
          <w:sz w:val="24"/>
          <w:szCs w:val="24"/>
        </w:rPr>
        <w:t xml:space="preserve">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performs roughly the same as a simple, follow</w:t>
      </w:r>
      <w:ins w:id="928" w:author="Miller, Harvey J." w:date="2019-12-10T14:09:00Z">
        <w:r w:rsidR="00F625BD">
          <w:rPr>
            <w:rFonts w:ascii="Times New Roman" w:hAnsi="Times New Roman" w:cs="Times New Roman"/>
            <w:sz w:val="24"/>
            <w:szCs w:val="24"/>
          </w:rPr>
          <w:t>-</w:t>
        </w:r>
      </w:ins>
      <w:del w:id="929"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the</w:t>
      </w:r>
      <w:ins w:id="930" w:author="Miller, Harvey J." w:date="2019-12-10T14:09:00Z">
        <w:r w:rsidR="00F625BD">
          <w:rPr>
            <w:rFonts w:ascii="Times New Roman" w:hAnsi="Times New Roman" w:cs="Times New Roman"/>
            <w:sz w:val="24"/>
            <w:szCs w:val="24"/>
          </w:rPr>
          <w:t>-</w:t>
        </w:r>
      </w:ins>
      <w:del w:id="931"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 xml:space="preserve">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lastRenderedPageBreak/>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greedy tactic </w:t>
      </w:r>
      <w:ins w:id="932" w:author="Miller, Harvey J." w:date="2019-12-10T14:10:00Z">
        <w:r w:rsidR="00F625BD">
          <w:rPr>
            <w:rFonts w:ascii="Times New Roman" w:hAnsi="Times New Roman" w:cs="Times New Roman"/>
            <w:sz w:val="24"/>
            <w:szCs w:val="24"/>
          </w:rPr>
          <w:t xml:space="preserve">(GT) </w:t>
        </w:r>
      </w:ins>
      <w:r w:rsidR="004D3C3D">
        <w:rPr>
          <w:rFonts w:ascii="Times New Roman" w:hAnsi="Times New Roman" w:cs="Times New Roman"/>
          <w:sz w:val="24"/>
          <w:szCs w:val="24"/>
        </w:rPr>
        <w:t xml:space="preserve">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38F42E2C" w:rsidR="006550FB" w:rsidRDefault="009D6A04" w:rsidP="0016636C">
      <w:pPr>
        <w:spacing w:line="256" w:lineRule="auto"/>
        <w:ind w:firstLine="720"/>
        <w:jc w:val="both"/>
        <w:rPr>
          <w:rFonts w:ascii="Times New Roman" w:hAnsi="Times New Roman" w:cs="Times New Roman"/>
          <w:sz w:val="24"/>
          <w:szCs w:val="24"/>
        </w:rPr>
      </w:pPr>
      <w:commentRangeStart w:id="933"/>
      <w:r>
        <w:rPr>
          <w:rFonts w:ascii="Times New Roman" w:hAnsi="Times New Roman" w:cs="Times New Roman"/>
          <w:sz w:val="24"/>
          <w:szCs w:val="24"/>
        </w:rPr>
        <w:t>This study provides v</w:t>
      </w:r>
      <w:ins w:id="934" w:author="Miller, Harvey J." w:date="2019-12-10T14:10:00Z">
        <w:r w:rsidR="00F625BD">
          <w:rPr>
            <w:rFonts w:ascii="Times New Roman" w:hAnsi="Times New Roman" w:cs="Times New Roman"/>
            <w:sz w:val="24"/>
            <w:szCs w:val="24"/>
          </w:rPr>
          <w:t>aluable</w:t>
        </w:r>
      </w:ins>
      <w:del w:id="935" w:author="Miller, Harvey J." w:date="2019-12-10T14:10:00Z">
        <w:r w:rsidDel="00F625BD">
          <w:rPr>
            <w:rFonts w:ascii="Times New Roman" w:hAnsi="Times New Roman" w:cs="Times New Roman"/>
            <w:sz w:val="24"/>
            <w:szCs w:val="24"/>
          </w:rPr>
          <w:delText>ital</w:delText>
        </w:r>
      </w:del>
      <w:r>
        <w:rPr>
          <w:rFonts w:ascii="Times New Roman" w:hAnsi="Times New Roman" w:cs="Times New Roman"/>
          <w:sz w:val="24"/>
          <w:szCs w:val="24"/>
        </w:rPr>
        <w:t xml:space="preserve"> insights</w:t>
      </w:r>
      <w:r w:rsidR="006550FB">
        <w:rPr>
          <w:rFonts w:ascii="Times New Roman" w:hAnsi="Times New Roman" w:cs="Times New Roman"/>
          <w:sz w:val="24"/>
          <w:szCs w:val="24"/>
        </w:rPr>
        <w:t xml:space="preserve"> for transit users, planners, and real-time transit app providers. With more access to real-time data, </w:t>
      </w:r>
      <w:ins w:id="936" w:author="Miller, Harvey J." w:date="2019-12-10T14:10:00Z">
        <w:r w:rsidR="00F625BD">
          <w:rPr>
            <w:rFonts w:ascii="Times New Roman" w:hAnsi="Times New Roman" w:cs="Times New Roman"/>
            <w:sz w:val="24"/>
            <w:szCs w:val="24"/>
          </w:rPr>
          <w:t xml:space="preserve">it is understandable that </w:t>
        </w:r>
      </w:ins>
      <w:r w:rsidR="006550FB">
        <w:rPr>
          <w:rFonts w:ascii="Times New Roman" w:hAnsi="Times New Roman" w:cs="Times New Roman"/>
          <w:sz w:val="24"/>
          <w:szCs w:val="24"/>
        </w:rPr>
        <w:t xml:space="preserve">transit system </w:t>
      </w:r>
      <w:ins w:id="937" w:author="Miller, Harvey J." w:date="2019-12-10T14:12:00Z">
        <w:r w:rsidR="00A92C7C">
          <w:rPr>
            <w:rFonts w:ascii="Times New Roman" w:hAnsi="Times New Roman" w:cs="Times New Roman"/>
            <w:sz w:val="24"/>
            <w:szCs w:val="24"/>
          </w:rPr>
          <w:t xml:space="preserve">navigation apps </w:t>
        </w:r>
      </w:ins>
      <w:del w:id="938" w:author="Miller, Harvey J." w:date="2019-12-10T14:12:00Z">
        <w:r w:rsidR="006550FB" w:rsidDel="00A92C7C">
          <w:rPr>
            <w:rFonts w:ascii="Times New Roman" w:hAnsi="Times New Roman" w:cs="Times New Roman"/>
            <w:sz w:val="24"/>
            <w:szCs w:val="24"/>
          </w:rPr>
          <w:delText xml:space="preserve">planning </w:delText>
        </w:r>
      </w:del>
      <w:ins w:id="939" w:author="Miller, Harvey J." w:date="2019-12-10T14:12:00Z">
        <w:r w:rsidR="00A92C7C">
          <w:rPr>
            <w:rFonts w:ascii="Times New Roman" w:hAnsi="Times New Roman" w:cs="Times New Roman"/>
            <w:sz w:val="24"/>
            <w:szCs w:val="24"/>
          </w:rPr>
          <w:t>w</w:t>
        </w:r>
      </w:ins>
      <w:del w:id="940" w:author="Miller, Harvey J." w:date="2019-12-10T14:12:00Z">
        <w:r w:rsidR="006550FB" w:rsidDel="00A92C7C">
          <w:rPr>
            <w:rFonts w:ascii="Times New Roman" w:hAnsi="Times New Roman" w:cs="Times New Roman"/>
            <w:sz w:val="24"/>
            <w:szCs w:val="24"/>
          </w:rPr>
          <w:delText>sh</w:delText>
        </w:r>
      </w:del>
      <w:r w:rsidR="006550FB">
        <w:rPr>
          <w:rFonts w:ascii="Times New Roman" w:hAnsi="Times New Roman" w:cs="Times New Roman"/>
          <w:sz w:val="24"/>
          <w:szCs w:val="24"/>
        </w:rPr>
        <w:t xml:space="preserve">ould </w:t>
      </w:r>
      <w:del w:id="941" w:author="Miller, Harvey J." w:date="2019-12-10T14:16:00Z">
        <w:r w:rsidR="006550FB" w:rsidDel="00A92C7C">
          <w:rPr>
            <w:rFonts w:ascii="Times New Roman" w:hAnsi="Times New Roman" w:cs="Times New Roman"/>
            <w:sz w:val="24"/>
            <w:szCs w:val="24"/>
          </w:rPr>
          <w:delText xml:space="preserve">not only </w:delText>
        </w:r>
      </w:del>
      <w:r w:rsidR="006550FB">
        <w:rPr>
          <w:rFonts w:ascii="Times New Roman" w:hAnsi="Times New Roman" w:cs="Times New Roman"/>
          <w:sz w:val="24"/>
          <w:szCs w:val="24"/>
        </w:rPr>
        <w:t xml:space="preserve">engage </w:t>
      </w:r>
      <w:ins w:id="942" w:author="Miller, Harvey J." w:date="2019-12-10T14:15:00Z">
        <w:r w:rsidR="00A92C7C">
          <w:rPr>
            <w:rFonts w:ascii="Times New Roman" w:hAnsi="Times New Roman" w:cs="Times New Roman"/>
            <w:sz w:val="24"/>
            <w:szCs w:val="24"/>
          </w:rPr>
          <w:t xml:space="preserve">with </w:t>
        </w:r>
      </w:ins>
      <w:del w:id="943" w:author="Miller, Harvey J." w:date="2019-12-10T14:15:00Z">
        <w:r w:rsidR="006550FB" w:rsidDel="00A92C7C">
          <w:rPr>
            <w:rFonts w:ascii="Times New Roman" w:hAnsi="Times New Roman" w:cs="Times New Roman"/>
            <w:sz w:val="24"/>
            <w:szCs w:val="24"/>
          </w:rPr>
          <w:delText xml:space="preserve">with </w:delText>
        </w:r>
      </w:del>
      <w:del w:id="944" w:author="Miller, Harvey J." w:date="2019-12-10T14:12:00Z">
        <w:r w:rsidR="006550FB" w:rsidDel="00A92C7C">
          <w:rPr>
            <w:rFonts w:ascii="Times New Roman" w:hAnsi="Times New Roman" w:cs="Times New Roman"/>
            <w:sz w:val="24"/>
            <w:szCs w:val="24"/>
          </w:rPr>
          <w:delText xml:space="preserve">the </w:delText>
        </w:r>
      </w:del>
      <w:del w:id="945" w:author="Miller, Harvey J." w:date="2019-12-10T14:15:00Z">
        <w:r w:rsidR="006550FB" w:rsidDel="00A92C7C">
          <w:rPr>
            <w:rFonts w:ascii="Times New Roman" w:hAnsi="Times New Roman" w:cs="Times New Roman"/>
            <w:sz w:val="24"/>
            <w:szCs w:val="24"/>
          </w:rPr>
          <w:delText>schedule</w:delText>
        </w:r>
        <w:r w:rsidDel="00A92C7C">
          <w:rPr>
            <w:rFonts w:ascii="Times New Roman" w:hAnsi="Times New Roman" w:cs="Times New Roman"/>
            <w:sz w:val="24"/>
            <w:szCs w:val="24"/>
          </w:rPr>
          <w:delText xml:space="preserve"> but also </w:delText>
        </w:r>
      </w:del>
      <w:r>
        <w:rPr>
          <w:rFonts w:ascii="Times New Roman" w:hAnsi="Times New Roman" w:cs="Times New Roman"/>
          <w:sz w:val="24"/>
          <w:szCs w:val="24"/>
        </w:rPr>
        <w:t>real-time performance</w:t>
      </w:r>
      <w:ins w:id="946" w:author="Miller, Harvey J." w:date="2019-12-10T14:15:00Z">
        <w:r w:rsidR="00A92C7C">
          <w:rPr>
            <w:rFonts w:ascii="Times New Roman" w:hAnsi="Times New Roman" w:cs="Times New Roman"/>
            <w:sz w:val="24"/>
            <w:szCs w:val="24"/>
          </w:rPr>
          <w:t xml:space="preserve"> data in addition to the published schedules</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 </w:t>
      </w:r>
      <w:ins w:id="947" w:author="Miller, Harvey J." w:date="2019-12-10T14:12:00Z">
        <w:r w:rsidR="00A92C7C">
          <w:rPr>
            <w:rFonts w:ascii="Times New Roman" w:hAnsi="Times New Roman" w:cs="Times New Roman"/>
            <w:sz w:val="24"/>
            <w:szCs w:val="24"/>
          </w:rPr>
          <w:t xml:space="preserve">However, </w:t>
        </w:r>
      </w:ins>
      <w:del w:id="948" w:author="Miller, Harvey J." w:date="2019-12-10T14:12:00Z">
        <w:r w:rsidDel="00A92C7C">
          <w:rPr>
            <w:rFonts w:ascii="Times New Roman" w:hAnsi="Times New Roman" w:cs="Times New Roman"/>
            <w:sz w:val="24"/>
            <w:szCs w:val="24"/>
          </w:rPr>
          <w:delText>A</w:delText>
        </w:r>
      </w:del>
      <w:del w:id="949" w:author="Miller, Harvey J." w:date="2019-12-10T14:15:00Z">
        <w:r w:rsidDel="00A92C7C">
          <w:rPr>
            <w:rFonts w:ascii="Times New Roman" w:hAnsi="Times New Roman" w:cs="Times New Roman"/>
            <w:sz w:val="24"/>
            <w:szCs w:val="24"/>
          </w:rPr>
          <w:delText xml:space="preserve">t the same time, </w:delText>
        </w:r>
      </w:del>
      <w:ins w:id="950" w:author="Miller, Harvey J." w:date="2019-12-10T14:12:00Z">
        <w:r w:rsidR="00A92C7C">
          <w:rPr>
            <w:rFonts w:ascii="Times New Roman" w:hAnsi="Times New Roman" w:cs="Times New Roman"/>
            <w:sz w:val="24"/>
            <w:szCs w:val="24"/>
          </w:rPr>
          <w:t xml:space="preserve">our results suggest that </w:t>
        </w:r>
      </w:ins>
      <w:ins w:id="951" w:author="Miller, Harvey J." w:date="2019-12-10T14:15:00Z">
        <w:r w:rsidR="00A92C7C">
          <w:rPr>
            <w:rFonts w:ascii="Times New Roman" w:hAnsi="Times New Roman" w:cs="Times New Roman"/>
            <w:sz w:val="24"/>
            <w:szCs w:val="24"/>
          </w:rPr>
          <w:t xml:space="preserve">real-time performance data is not sufficient: </w:t>
        </w:r>
      </w:ins>
      <w:r w:rsidR="006550FB">
        <w:rPr>
          <w:rFonts w:ascii="Times New Roman" w:hAnsi="Times New Roman" w:cs="Times New Roman"/>
          <w:sz w:val="24"/>
          <w:szCs w:val="24"/>
        </w:rPr>
        <w:t xml:space="preserve">RTI apps </w:t>
      </w:r>
      <w:del w:id="952" w:author="Miller, Harvey J." w:date="2019-12-10T14:10:00Z">
        <w:r w:rsidR="006550FB" w:rsidDel="00F625BD">
          <w:rPr>
            <w:rFonts w:ascii="Times New Roman" w:hAnsi="Times New Roman" w:cs="Times New Roman"/>
            <w:sz w:val="24"/>
            <w:szCs w:val="24"/>
          </w:rPr>
          <w:delText xml:space="preserve">development </w:delText>
        </w:r>
      </w:del>
      <w:r w:rsidR="006550FB">
        <w:rPr>
          <w:rFonts w:ascii="Times New Roman" w:hAnsi="Times New Roman" w:cs="Times New Roman"/>
          <w:sz w:val="24"/>
          <w:szCs w:val="24"/>
        </w:rPr>
        <w:t xml:space="preserve">should </w:t>
      </w:r>
      <w:ins w:id="953" w:author="Miller, Harvey J." w:date="2019-12-10T14:16:00Z">
        <w:r w:rsidR="00A92C7C">
          <w:rPr>
            <w:rFonts w:ascii="Times New Roman" w:hAnsi="Times New Roman" w:cs="Times New Roman"/>
            <w:sz w:val="24"/>
            <w:szCs w:val="24"/>
          </w:rPr>
          <w:t xml:space="preserve">also consider </w:t>
        </w:r>
      </w:ins>
      <w:del w:id="954" w:author="Miller, Harvey J." w:date="2019-12-10T14:16:00Z">
        <w:r w:rsidR="006550FB" w:rsidDel="00A92C7C">
          <w:rPr>
            <w:rFonts w:ascii="Times New Roman" w:hAnsi="Times New Roman" w:cs="Times New Roman"/>
            <w:sz w:val="24"/>
            <w:szCs w:val="24"/>
          </w:rPr>
          <w:delText xml:space="preserve">not only engage with </w:delText>
        </w:r>
        <w:commentRangeStart w:id="955"/>
        <w:commentRangeStart w:id="956"/>
        <w:r w:rsidR="006550FB" w:rsidDel="00A92C7C">
          <w:rPr>
            <w:rFonts w:ascii="Times New Roman" w:hAnsi="Times New Roman" w:cs="Times New Roman"/>
            <w:sz w:val="24"/>
            <w:szCs w:val="24"/>
          </w:rPr>
          <w:delText xml:space="preserve">real-time performance </w:delText>
        </w:r>
        <w:r w:rsidDel="00A92C7C">
          <w:rPr>
            <w:rFonts w:ascii="Times New Roman" w:hAnsi="Times New Roman" w:cs="Times New Roman"/>
            <w:sz w:val="24"/>
            <w:szCs w:val="24"/>
          </w:rPr>
          <w:delText xml:space="preserve">but also </w:delText>
        </w:r>
      </w:del>
      <w:ins w:id="957" w:author="Liu, Luyu" w:date="2019-11-27T16:51:00Z">
        <w:r w:rsidR="00874EA4">
          <w:rPr>
            <w:rFonts w:ascii="Times New Roman" w:hAnsi="Times New Roman" w:cs="Times New Roman"/>
            <w:sz w:val="24"/>
            <w:szCs w:val="24"/>
          </w:rPr>
          <w:t xml:space="preserve">historical </w:t>
        </w:r>
      </w:ins>
      <w:del w:id="958" w:author="Miller, Harvey J." w:date="2019-12-10T14:13:00Z">
        <w:r w:rsidDel="00A92C7C">
          <w:rPr>
            <w:rFonts w:ascii="Times New Roman" w:hAnsi="Times New Roman" w:cs="Times New Roman"/>
            <w:sz w:val="24"/>
            <w:szCs w:val="24"/>
          </w:rPr>
          <w:delText xml:space="preserve">empirical </w:delText>
        </w:r>
      </w:del>
      <w:del w:id="959" w:author="Miller, Harvey J." w:date="2019-12-10T14:18:00Z">
        <w:r w:rsidDel="00A92C7C">
          <w:rPr>
            <w:rFonts w:ascii="Times New Roman" w:hAnsi="Times New Roman" w:cs="Times New Roman"/>
            <w:sz w:val="24"/>
            <w:szCs w:val="24"/>
          </w:rPr>
          <w:delText>performance</w:delText>
        </w:r>
      </w:del>
      <w:ins w:id="960" w:author="Miller, Harvey J." w:date="2019-12-10T14:14:00Z">
        <w:r w:rsidR="00A92C7C">
          <w:rPr>
            <w:rFonts w:ascii="Times New Roman" w:hAnsi="Times New Roman" w:cs="Times New Roman"/>
            <w:sz w:val="24"/>
            <w:szCs w:val="24"/>
          </w:rPr>
          <w:t xml:space="preserve">data </w:t>
        </w:r>
      </w:ins>
      <w:ins w:id="961" w:author="Miller, Harvey J." w:date="2019-12-10T14:13:00Z">
        <w:r w:rsidR="00A92C7C">
          <w:rPr>
            <w:rFonts w:ascii="Times New Roman" w:hAnsi="Times New Roman" w:cs="Times New Roman"/>
            <w:sz w:val="24"/>
            <w:szCs w:val="24"/>
          </w:rPr>
          <w:t xml:space="preserve">to </w:t>
        </w:r>
      </w:ins>
      <w:ins w:id="962" w:author="Miller, Harvey J." w:date="2019-12-10T14:18:00Z">
        <w:r w:rsidR="00A92C7C">
          <w:rPr>
            <w:rFonts w:ascii="Times New Roman" w:hAnsi="Times New Roman" w:cs="Times New Roman"/>
            <w:sz w:val="24"/>
            <w:szCs w:val="24"/>
          </w:rPr>
          <w:t xml:space="preserve">gauge </w:t>
        </w:r>
      </w:ins>
      <w:ins w:id="963" w:author="Miller, Harvey J." w:date="2019-12-10T14:13:00Z">
        <w:r w:rsidR="00A92C7C">
          <w:rPr>
            <w:rFonts w:ascii="Times New Roman" w:hAnsi="Times New Roman" w:cs="Times New Roman"/>
            <w:sz w:val="24"/>
            <w:szCs w:val="24"/>
          </w:rPr>
          <w:t>the veracity of the RTI</w:t>
        </w:r>
      </w:ins>
      <w:ins w:id="964" w:author="Miller, Harvey J." w:date="2019-12-10T14:19:00Z">
        <w:r w:rsidR="00A92C7C">
          <w:rPr>
            <w:rFonts w:ascii="Times New Roman" w:hAnsi="Times New Roman" w:cs="Times New Roman"/>
            <w:sz w:val="24"/>
            <w:szCs w:val="24"/>
          </w:rPr>
          <w:t xml:space="preserve"> in reducing waiting time</w:t>
        </w:r>
      </w:ins>
      <w:ins w:id="965" w:author="Miller, Harvey J." w:date="2019-12-10T14:23:00Z">
        <w:r w:rsidR="009257B2">
          <w:rPr>
            <w:rFonts w:ascii="Times New Roman" w:hAnsi="Times New Roman" w:cs="Times New Roman"/>
            <w:sz w:val="24"/>
            <w:szCs w:val="24"/>
          </w:rPr>
          <w:t xml:space="preserve"> based on spatial and temporal context</w:t>
        </w:r>
      </w:ins>
      <w:r>
        <w:rPr>
          <w:rFonts w:ascii="Times New Roman" w:hAnsi="Times New Roman" w:cs="Times New Roman"/>
          <w:sz w:val="24"/>
          <w:szCs w:val="24"/>
        </w:rPr>
        <w:t>.</w:t>
      </w:r>
      <w:commentRangeEnd w:id="955"/>
      <w:r>
        <w:rPr>
          <w:rStyle w:val="CommentReference"/>
        </w:rPr>
        <w:commentReference w:id="955"/>
      </w:r>
      <w:commentRangeEnd w:id="956"/>
      <w:r w:rsidR="00874EA4">
        <w:rPr>
          <w:rStyle w:val="CommentReference"/>
        </w:rPr>
        <w:commentReference w:id="956"/>
      </w:r>
      <w:r>
        <w:rPr>
          <w:rFonts w:ascii="Times New Roman" w:hAnsi="Times New Roman" w:cs="Times New Roman"/>
          <w:sz w:val="24"/>
          <w:szCs w:val="24"/>
        </w:rPr>
        <w:t xml:space="preserve">  </w:t>
      </w:r>
      <w:del w:id="966" w:author="Miller, Harvey J." w:date="2019-12-10T14:15:00Z">
        <w:r w:rsidDel="00A92C7C">
          <w:rPr>
            <w:rFonts w:ascii="Times New Roman" w:hAnsi="Times New Roman" w:cs="Times New Roman"/>
            <w:sz w:val="24"/>
            <w:szCs w:val="24"/>
          </w:rPr>
          <w:delText xml:space="preserve">Finally, </w:delText>
        </w:r>
      </w:del>
      <w:ins w:id="967" w:author="Miller, Harvey J." w:date="2019-12-10T14:20:00Z">
        <w:r w:rsidR="00A92C7C">
          <w:rPr>
            <w:rFonts w:ascii="Times New Roman" w:hAnsi="Times New Roman" w:cs="Times New Roman"/>
            <w:sz w:val="24"/>
            <w:szCs w:val="24"/>
          </w:rPr>
          <w:t>U</w:t>
        </w:r>
      </w:ins>
      <w:del w:id="968" w:author="Miller, Harvey J." w:date="2019-12-10T14:20:00Z">
        <w:r w:rsidDel="00A92C7C">
          <w:rPr>
            <w:rFonts w:ascii="Times New Roman" w:hAnsi="Times New Roman" w:cs="Times New Roman"/>
            <w:sz w:val="24"/>
            <w:szCs w:val="24"/>
          </w:rPr>
          <w:delText>u</w:delText>
        </w:r>
      </w:del>
      <w:r>
        <w:rPr>
          <w:rFonts w:ascii="Times New Roman" w:hAnsi="Times New Roman" w:cs="Times New Roman"/>
          <w:sz w:val="24"/>
          <w:szCs w:val="24"/>
        </w:rPr>
        <w:t>sers</w:t>
      </w:r>
      <w:del w:id="969" w:author="Miller, Harvey J." w:date="2019-12-10T14:20:00Z">
        <w:r w:rsidDel="00A92C7C">
          <w:rPr>
            <w:rFonts w:ascii="Times New Roman" w:hAnsi="Times New Roman" w:cs="Times New Roman"/>
            <w:sz w:val="24"/>
            <w:szCs w:val="24"/>
          </w:rPr>
          <w:delText>’</w:delText>
        </w:r>
      </w:del>
      <w:r>
        <w:rPr>
          <w:rFonts w:ascii="Times New Roman" w:hAnsi="Times New Roman" w:cs="Times New Roman"/>
          <w:sz w:val="24"/>
          <w:szCs w:val="24"/>
        </w:rPr>
        <w:t xml:space="preserve"> </w:t>
      </w:r>
      <w:ins w:id="970" w:author="Miller, Harvey J." w:date="2019-12-10T14:20:00Z">
        <w:r w:rsidR="00A92C7C">
          <w:rPr>
            <w:rFonts w:ascii="Times New Roman" w:hAnsi="Times New Roman" w:cs="Times New Roman"/>
            <w:sz w:val="24"/>
            <w:szCs w:val="24"/>
          </w:rPr>
          <w:t xml:space="preserve">should also have the option of specifying different TPS, including prudent </w:t>
        </w:r>
      </w:ins>
      <w:ins w:id="971" w:author="Miller, Harvey J." w:date="2019-12-10T14:21:00Z">
        <w:r w:rsidR="00A92C7C">
          <w:rPr>
            <w:rFonts w:ascii="Times New Roman" w:hAnsi="Times New Roman" w:cs="Times New Roman"/>
            <w:sz w:val="24"/>
            <w:szCs w:val="24"/>
          </w:rPr>
          <w:t>strategies</w:t>
        </w:r>
      </w:ins>
      <w:ins w:id="972" w:author="Miller, Harvey J." w:date="2019-12-10T14:20:00Z">
        <w:r w:rsidR="00A92C7C">
          <w:rPr>
            <w:rFonts w:ascii="Times New Roman" w:hAnsi="Times New Roman" w:cs="Times New Roman"/>
            <w:sz w:val="24"/>
            <w:szCs w:val="24"/>
          </w:rPr>
          <w:t xml:space="preserve"> with insurance time buffers</w:t>
        </w:r>
      </w:ins>
      <w:ins w:id="973" w:author="Miller, Harvey J." w:date="2019-12-10T14:21:00Z">
        <w:r w:rsidR="00A92C7C">
          <w:rPr>
            <w:rFonts w:ascii="Times New Roman" w:hAnsi="Times New Roman" w:cs="Times New Roman"/>
            <w:sz w:val="24"/>
            <w:szCs w:val="24"/>
          </w:rPr>
          <w:t>.  At present, most RTI apps implicitly promote a greedy strategy: as we have shown, this is a risky and poor performing strategy.</w:t>
        </w:r>
      </w:ins>
      <w:ins w:id="974" w:author="Miller, Harvey J." w:date="2019-12-10T14:20:00Z">
        <w:r w:rsidR="00A92C7C">
          <w:rPr>
            <w:rFonts w:ascii="Times New Roman" w:hAnsi="Times New Roman" w:cs="Times New Roman"/>
            <w:sz w:val="24"/>
            <w:szCs w:val="24"/>
          </w:rPr>
          <w:t xml:space="preserve">  </w:t>
        </w:r>
      </w:ins>
      <w:ins w:id="975" w:author="Miller, Harvey J." w:date="2019-12-10T14:22:00Z">
        <w:r w:rsidR="009257B2">
          <w:rPr>
            <w:rFonts w:ascii="Times New Roman" w:hAnsi="Times New Roman" w:cs="Times New Roman"/>
            <w:sz w:val="24"/>
            <w:szCs w:val="24"/>
          </w:rPr>
          <w:t>The techniques and measure we develop in this paper can help support a more holistic and sensitive approach to public transit RTI apps.</w:t>
        </w:r>
      </w:ins>
      <w:del w:id="976" w:author="Miller, Harvey J." w:date="2019-12-10T14:20:00Z">
        <w:r w:rsidR="006550FB" w:rsidDel="00A92C7C">
          <w:rPr>
            <w:rFonts w:ascii="Times New Roman" w:hAnsi="Times New Roman" w:cs="Times New Roman"/>
            <w:sz w:val="24"/>
            <w:szCs w:val="24"/>
          </w:rPr>
          <w:delText>trip planning should not only engage with empirical performance but also all the information above. To achieve these three</w:delText>
        </w:r>
        <w:r w:rsidDel="00A92C7C">
          <w:rPr>
            <w:rFonts w:ascii="Times New Roman" w:hAnsi="Times New Roman" w:cs="Times New Roman"/>
            <w:sz w:val="24"/>
            <w:szCs w:val="24"/>
          </w:rPr>
          <w:delText xml:space="preserve"> goals, future RTI apps should </w:delText>
        </w:r>
        <w:r w:rsidR="006550FB" w:rsidDel="00A92C7C">
          <w:rPr>
            <w:rFonts w:ascii="Times New Roman" w:hAnsi="Times New Roman" w:cs="Times New Roman"/>
            <w:sz w:val="24"/>
            <w:szCs w:val="24"/>
          </w:rPr>
          <w:delText xml:space="preserve">combine schedule, real-time, and empirical </w:delText>
        </w:r>
        <w:r w:rsidDel="00A92C7C">
          <w:rPr>
            <w:rFonts w:ascii="Times New Roman" w:hAnsi="Times New Roman" w:cs="Times New Roman"/>
            <w:sz w:val="24"/>
            <w:szCs w:val="24"/>
          </w:rPr>
          <w:delText>data into a</w:delText>
        </w:r>
        <w:r w:rsidR="006550FB" w:rsidDel="00A92C7C">
          <w:rPr>
            <w:rFonts w:ascii="Times New Roman" w:hAnsi="Times New Roman" w:cs="Times New Roman"/>
            <w:sz w:val="24"/>
            <w:szCs w:val="24"/>
          </w:rPr>
          <w:delText xml:space="preserve"> holistic information</w:delText>
        </w:r>
        <w:r w:rsidDel="00A92C7C">
          <w:rPr>
            <w:rFonts w:ascii="Times New Roman" w:hAnsi="Times New Roman" w:cs="Times New Roman"/>
            <w:sz w:val="24"/>
            <w:szCs w:val="24"/>
          </w:rPr>
          <w:delText xml:space="preserve"> package</w:delText>
        </w:r>
        <w:r w:rsidR="006550FB" w:rsidDel="00A92C7C">
          <w:rPr>
            <w:rFonts w:ascii="Times New Roman" w:hAnsi="Times New Roman" w:cs="Times New Roman"/>
            <w:sz w:val="24"/>
            <w:szCs w:val="24"/>
          </w:rPr>
          <w:delText xml:space="preserve">, with corresponding computation and networking support. </w:delText>
        </w:r>
      </w:del>
      <w:commentRangeEnd w:id="933"/>
      <w:r w:rsidR="009257B2">
        <w:rPr>
          <w:rStyle w:val="CommentReference"/>
        </w:rPr>
        <w:commentReference w:id="933"/>
      </w:r>
    </w:p>
    <w:p w14:paraId="23F54F12" w14:textId="3E8690E1" w:rsidR="006550FB" w:rsidRDefault="009257B2" w:rsidP="0016636C">
      <w:pPr>
        <w:spacing w:line="256" w:lineRule="auto"/>
        <w:ind w:firstLine="720"/>
        <w:jc w:val="both"/>
        <w:rPr>
          <w:rFonts w:ascii="Times New Roman" w:hAnsi="Times New Roman" w:cs="Times New Roman"/>
          <w:sz w:val="24"/>
          <w:szCs w:val="24"/>
        </w:rPr>
      </w:pPr>
      <w:ins w:id="977" w:author="Miller, Harvey J." w:date="2019-12-10T14:23:00Z">
        <w:r>
          <w:rPr>
            <w:rFonts w:ascii="Times New Roman" w:hAnsi="Times New Roman" w:cs="Times New Roman"/>
            <w:sz w:val="24"/>
            <w:szCs w:val="24"/>
          </w:rPr>
          <w:t xml:space="preserve">To </w:t>
        </w:r>
      </w:ins>
      <w:del w:id="978" w:author="Miller, Harvey J." w:date="2019-12-10T14:23:00Z">
        <w:r w:rsidR="009D6A04" w:rsidDel="009257B2">
          <w:rPr>
            <w:rFonts w:ascii="Times New Roman" w:hAnsi="Times New Roman" w:cs="Times New Roman"/>
            <w:sz w:val="24"/>
            <w:szCs w:val="24"/>
          </w:rPr>
          <w:delText xml:space="preserve">There are other potential </w:delText>
        </w:r>
        <w:r w:rsidR="00F45B48" w:rsidDel="009257B2">
          <w:rPr>
            <w:rFonts w:ascii="Times New Roman" w:hAnsi="Times New Roman" w:cs="Times New Roman"/>
            <w:sz w:val="24"/>
            <w:szCs w:val="24"/>
          </w:rPr>
          <w:delText xml:space="preserve">avenues </w:delText>
        </w:r>
        <w:r w:rsidR="009D6A04" w:rsidDel="009257B2">
          <w:rPr>
            <w:rFonts w:ascii="Times New Roman" w:hAnsi="Times New Roman" w:cs="Times New Roman"/>
            <w:sz w:val="24"/>
            <w:szCs w:val="24"/>
          </w:rPr>
          <w:delText>for research and development.</w:delText>
        </w:r>
        <w:r w:rsidR="006550FB" w:rsidDel="009257B2">
          <w:rPr>
            <w:rFonts w:ascii="Times New Roman" w:hAnsi="Times New Roman" w:cs="Times New Roman"/>
            <w:sz w:val="24"/>
            <w:szCs w:val="24"/>
          </w:rPr>
          <w:delText xml:space="preserve"> For example, to </w:delText>
        </w:r>
      </w:del>
      <w:r w:rsidR="006550FB">
        <w:rPr>
          <w:rFonts w:ascii="Times New Roman" w:hAnsi="Times New Roman" w:cs="Times New Roman"/>
          <w:sz w:val="24"/>
          <w:szCs w:val="24"/>
        </w:rPr>
        <w:t>improve accuracy and reliability of RTI apps, transit authority or RTI apps providers can add pre-</w:t>
      </w:r>
      <w:r w:rsidR="00F45B48">
        <w:rPr>
          <w:rFonts w:ascii="Times New Roman" w:hAnsi="Times New Roman" w:cs="Times New Roman"/>
          <w:sz w:val="24"/>
          <w:szCs w:val="24"/>
        </w:rPr>
        <w:t>calculated insurance buffers</w:t>
      </w:r>
      <w:del w:id="979" w:author="Miller, Harvey J." w:date="2019-12-10T14:24:00Z">
        <w:r w:rsidR="006550FB" w:rsidDel="009257B2">
          <w:rPr>
            <w:rFonts w:ascii="Times New Roman" w:hAnsi="Times New Roman" w:cs="Times New Roman"/>
            <w:sz w:val="24"/>
            <w:szCs w:val="24"/>
          </w:rPr>
          <w:delText xml:space="preserve"> </w:delText>
        </w:r>
      </w:del>
      <w:ins w:id="980" w:author="Miller, Harvey J." w:date="2019-12-10T14:24:00Z">
        <w:r>
          <w:rPr>
            <w:rFonts w:ascii="Times New Roman" w:hAnsi="Times New Roman" w:cs="Times New Roman"/>
            <w:sz w:val="24"/>
            <w:szCs w:val="24"/>
          </w:rPr>
          <w:t xml:space="preserve"> based on stated or revealed risk attitudes of users</w:t>
        </w:r>
      </w:ins>
      <w:del w:id="981" w:author="Miller, Harvey J." w:date="2019-12-10T14:24:00Z">
        <w:r w:rsidR="006550FB" w:rsidDel="009257B2">
          <w:rPr>
            <w:rFonts w:ascii="Times New Roman" w:hAnsi="Times New Roman" w:cs="Times New Roman"/>
            <w:sz w:val="24"/>
            <w:szCs w:val="24"/>
          </w:rPr>
          <w:delText>so that RTI apps’ trip</w:delText>
        </w:r>
        <w:r w:rsidR="00F45B48" w:rsidDel="009257B2">
          <w:rPr>
            <w:rFonts w:ascii="Times New Roman" w:hAnsi="Times New Roman" w:cs="Times New Roman"/>
            <w:sz w:val="24"/>
            <w:szCs w:val="24"/>
          </w:rPr>
          <w:delText xml:space="preserve"> suggestions do not result in high time penalties that can occur with a greedy strategy</w:delText>
        </w:r>
      </w:del>
      <w:r w:rsidR="00F45B48">
        <w:rPr>
          <w:rFonts w:ascii="Times New Roman" w:hAnsi="Times New Roman" w:cs="Times New Roman"/>
          <w:sz w:val="24"/>
          <w:szCs w:val="24"/>
        </w:rPr>
        <w:t xml:space="preserve">.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w:t>
      </w:r>
      <w:del w:id="982" w:author="Miller, Harvey J." w:date="2019-12-10T14:24:00Z">
        <w:r w:rsidR="006550FB" w:rsidDel="009257B2">
          <w:rPr>
            <w:rFonts w:ascii="Times New Roman" w:hAnsi="Times New Roman" w:cs="Times New Roman"/>
            <w:sz w:val="24"/>
            <w:szCs w:val="24"/>
          </w:rPr>
          <w:delText xml:space="preserve">should and </w:delText>
        </w:r>
      </w:del>
      <w:r w:rsidR="006550FB">
        <w:rPr>
          <w:rFonts w:ascii="Times New Roman" w:hAnsi="Times New Roman" w:cs="Times New Roman"/>
          <w:sz w:val="24"/>
          <w:szCs w:val="24"/>
        </w:rPr>
        <w:t xml:space="preserve">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 xml:space="preserve">the backend of the RTI apps, </w:t>
      </w:r>
      <w:ins w:id="983" w:author="Miller, Harvey J." w:date="2019-12-10T14:24:00Z">
        <w:r>
          <w:rPr>
            <w:rFonts w:ascii="Times New Roman" w:hAnsi="Times New Roman" w:cs="Times New Roman"/>
            <w:sz w:val="24"/>
            <w:szCs w:val="24"/>
          </w:rPr>
          <w:t xml:space="preserve">where </w:t>
        </w:r>
      </w:ins>
      <w:del w:id="984" w:author="Miller, Harvey J." w:date="2019-12-10T14:24:00Z">
        <w:r w:rsidR="006550FB" w:rsidDel="009257B2">
          <w:rPr>
            <w:rFonts w:ascii="Times New Roman" w:hAnsi="Times New Roman" w:cs="Times New Roman"/>
            <w:sz w:val="24"/>
            <w:szCs w:val="24"/>
          </w:rPr>
          <w:delText xml:space="preserve">in which </w:delText>
        </w:r>
      </w:del>
      <w:r w:rsidR="006550FB">
        <w:rPr>
          <w:rFonts w:ascii="Times New Roman" w:hAnsi="Times New Roman" w:cs="Times New Roman"/>
          <w:sz w:val="24"/>
          <w:szCs w:val="24"/>
        </w:rPr>
        <w:t xml:space="preserve">more complicated and effective algorithms can be applied. </w:t>
      </w:r>
      <w:del w:id="985" w:author="Miller, Harvey J." w:date="2019-12-10T14:25:00Z">
        <w:r w:rsidR="006550FB" w:rsidDel="009257B2">
          <w:rPr>
            <w:rFonts w:ascii="Times New Roman" w:hAnsi="Times New Roman" w:cs="Times New Roman"/>
            <w:sz w:val="24"/>
            <w:szCs w:val="24"/>
          </w:rPr>
          <w:delText xml:space="preserve">For example, with all the abundant auto-generated data, </w:delText>
        </w:r>
      </w:del>
      <w:ins w:id="986" w:author="Miller, Harvey J." w:date="2019-12-10T14:25:00Z">
        <w:r>
          <w:rPr>
            <w:rFonts w:ascii="Times New Roman" w:hAnsi="Times New Roman" w:cs="Times New Roman"/>
            <w:sz w:val="24"/>
            <w:szCs w:val="24"/>
          </w:rPr>
          <w:t>Computational techniques such as m</w:t>
        </w:r>
      </w:ins>
      <w:del w:id="987" w:author="Miller, Harvey J." w:date="2019-12-10T14:25:00Z">
        <w:r w:rsidR="006550FB" w:rsidDel="009257B2">
          <w:rPr>
            <w:rFonts w:ascii="Times New Roman" w:hAnsi="Times New Roman" w:cs="Times New Roman"/>
            <w:sz w:val="24"/>
            <w:szCs w:val="24"/>
          </w:rPr>
          <w:delText>m</w:delText>
        </w:r>
      </w:del>
      <w:r w:rsidR="006550FB">
        <w:rPr>
          <w:rFonts w:ascii="Times New Roman" w:hAnsi="Times New Roman" w:cs="Times New Roman"/>
          <w:sz w:val="24"/>
          <w:szCs w:val="24"/>
        </w:rPr>
        <w:t xml:space="preserve">achine learning and neural network </w:t>
      </w:r>
      <w:ins w:id="988" w:author="Miller, Harvey J." w:date="2019-12-10T14:25:00Z">
        <w:r>
          <w:rPr>
            <w:rFonts w:ascii="Times New Roman" w:hAnsi="Times New Roman" w:cs="Times New Roman"/>
            <w:sz w:val="24"/>
            <w:szCs w:val="24"/>
          </w:rPr>
          <w:t xml:space="preserve">could be applied to empirical performance and user data to determine effective trip planning strathies based on context and user risk preferences.   </w:t>
        </w:r>
      </w:ins>
      <w:del w:id="989" w:author="Miller, Harvey J." w:date="2019-12-10T14:25:00Z">
        <w:r w:rsidR="006550FB" w:rsidDel="009257B2">
          <w:rPr>
            <w:rFonts w:ascii="Times New Roman" w:hAnsi="Times New Roman" w:cs="Times New Roman"/>
            <w:sz w:val="24"/>
            <w:szCs w:val="24"/>
          </w:rPr>
          <w:delText>should be able to o</w:delText>
        </w:r>
        <w:r w:rsidR="00F45B48" w:rsidDel="009257B2">
          <w:rPr>
            <w:rFonts w:ascii="Times New Roman" w:hAnsi="Times New Roman" w:cs="Times New Roman"/>
            <w:sz w:val="24"/>
            <w:szCs w:val="24"/>
          </w:rPr>
          <w:delText>utperform traditional prediction</w:delText>
        </w:r>
        <w:r w:rsidR="006550FB" w:rsidDel="009257B2">
          <w:rPr>
            <w:rFonts w:ascii="Times New Roman" w:hAnsi="Times New Roman" w:cs="Times New Roman"/>
            <w:sz w:val="24"/>
            <w:szCs w:val="24"/>
          </w:rPr>
          <w:delText xml:space="preserve"> algorithms.</w:delText>
        </w:r>
      </w:del>
    </w:p>
    <w:p w14:paraId="14E722FC" w14:textId="7B22814A"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w:t>
      </w:r>
      <w:ins w:id="990" w:author="Miller, Harvey J." w:date="2019-12-10T14:26:00Z">
        <w:r w:rsidR="009257B2">
          <w:rPr>
            <w:rFonts w:ascii="Times New Roman" w:hAnsi="Times New Roman" w:cs="Times New Roman"/>
            <w:sz w:val="24"/>
            <w:szCs w:val="24"/>
          </w:rPr>
          <w:t xml:space="preserve">empirically </w:t>
        </w:r>
      </w:ins>
      <w:r w:rsidR="006550FB">
        <w:rPr>
          <w:rFonts w:ascii="Times New Roman" w:hAnsi="Times New Roman" w:cs="Times New Roman"/>
          <w:sz w:val="24"/>
          <w:szCs w:val="24"/>
        </w:rPr>
        <w:t xml:space="preserve">investigate or simulate the proportions of each user </w:t>
      </w:r>
      <w:ins w:id="991" w:author="Miller, Harvey J." w:date="2019-12-10T14:26:00Z">
        <w:r w:rsidR="009257B2">
          <w:rPr>
            <w:rFonts w:ascii="Times New Roman" w:hAnsi="Times New Roman" w:cs="Times New Roman"/>
            <w:sz w:val="24"/>
            <w:szCs w:val="24"/>
          </w:rPr>
          <w:t xml:space="preserve">type as in </w:t>
        </w:r>
      </w:ins>
      <w:del w:id="992" w:author="Miller, Harvey J." w:date="2019-12-10T14:26:00Z">
        <w:r w:rsidR="006550FB" w:rsidDel="009257B2">
          <w:rPr>
            <w:rFonts w:ascii="Times New Roman" w:hAnsi="Times New Roman" w:cs="Times New Roman"/>
            <w:sz w:val="24"/>
            <w:szCs w:val="24"/>
          </w:rPr>
          <w:delText xml:space="preserve">group </w:delText>
        </w:r>
      </w:del>
      <w:r w:rsidR="006550FB">
        <w:rPr>
          <w:rFonts w:ascii="Times New Roman" w:hAnsi="Times New Roman" w:cs="Times New Roman"/>
          <w:sz w:val="24"/>
          <w:szCs w:val="24"/>
        </w:rPr>
        <w:t xml:space="preserve">as </w:t>
      </w:r>
      <w:r w:rsidR="006550F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ins w:id="993" w:author="Miller, Harvey J." w:date="2019-12-10T14:27:00Z">
        <w:r w:rsidR="009257B2">
          <w:rPr>
            <w:rFonts w:ascii="Times New Roman" w:hAnsi="Times New Roman" w:cs="Times New Roman"/>
            <w:noProof/>
            <w:sz w:val="24"/>
            <w:szCs w:val="24"/>
          </w:rPr>
          <w:t xml:space="preserve">.  </w:t>
        </w:r>
      </w:ins>
      <w:r w:rsidR="006550FB">
        <w:rPr>
          <w:rFonts w:ascii="Times New Roman" w:hAnsi="Times New Roman" w:cs="Times New Roman"/>
          <w:noProof/>
          <w:sz w:val="24"/>
          <w:szCs w:val="24"/>
        </w:rPr>
        <w:t xml:space="preserve"> </w:t>
      </w:r>
      <w:del w:id="994" w:author="Miller, Harvey J." w:date="2019-12-10T14:27:00Z">
        <w:r w:rsidR="006550FB" w:rsidDel="009257B2">
          <w:rPr>
            <w:rFonts w:ascii="Times New Roman" w:hAnsi="Times New Roman" w:cs="Times New Roman"/>
            <w:sz w:val="24"/>
            <w:szCs w:val="24"/>
          </w:rPr>
          <w:delText>contributed to the classification and simulation of three classes of passengers with different incidence behaviors</w:delText>
        </w:r>
        <w:r w:rsidR="006550FB" w:rsidDel="009257B2">
          <w:rPr>
            <w:rFonts w:ascii="Times New Roman" w:hAnsi="Times New Roman" w:cs="Times New Roman"/>
            <w:noProof/>
            <w:sz w:val="24"/>
            <w:szCs w:val="24"/>
          </w:rPr>
          <w:delText xml:space="preserve">. </w:delText>
        </w:r>
      </w:del>
      <w:r w:rsidR="006550FB">
        <w:rPr>
          <w:rFonts w:ascii="Times New Roman" w:hAnsi="Times New Roman" w:cs="Times New Roman"/>
          <w:noProof/>
          <w:sz w:val="24"/>
          <w:szCs w:val="24"/>
        </w:rPr>
        <w:t xml:space="preserve">Future research </w:t>
      </w:r>
      <w:ins w:id="995" w:author="Miller, Harvey J." w:date="2019-12-10T14:27:00Z">
        <w:r w:rsidR="009257B2">
          <w:rPr>
            <w:rFonts w:ascii="Times New Roman" w:hAnsi="Times New Roman" w:cs="Times New Roman"/>
            <w:noProof/>
            <w:sz w:val="24"/>
            <w:szCs w:val="24"/>
          </w:rPr>
          <w:t xml:space="preserve">should </w:t>
        </w:r>
      </w:ins>
      <w:del w:id="996" w:author="Miller, Harvey J." w:date="2019-12-10T14:27:00Z">
        <w:r w:rsidR="006550FB" w:rsidDel="009257B2">
          <w:rPr>
            <w:rFonts w:ascii="Times New Roman" w:hAnsi="Times New Roman" w:cs="Times New Roman"/>
            <w:noProof/>
            <w:sz w:val="24"/>
            <w:szCs w:val="24"/>
          </w:rPr>
          <w:delText xml:space="preserve">may </w:delText>
        </w:r>
      </w:del>
      <w:r w:rsidR="006550FB">
        <w:rPr>
          <w:rFonts w:ascii="Times New Roman" w:hAnsi="Times New Roman" w:cs="Times New Roman"/>
          <w:noProof/>
          <w:sz w:val="24"/>
          <w:szCs w:val="24"/>
        </w:rPr>
        <w:t>survey the different user group</w:t>
      </w:r>
      <w:r>
        <w:rPr>
          <w:rFonts w:ascii="Times New Roman" w:hAnsi="Times New Roman" w:cs="Times New Roman"/>
          <w:noProof/>
          <w:sz w:val="24"/>
          <w:szCs w:val="24"/>
        </w:rPr>
        <w:t xml:space="preserve">s </w:t>
      </w:r>
      <w:ins w:id="997" w:author="Miller, Harvey J." w:date="2019-12-10T14:27:00Z">
        <w:r w:rsidR="009257B2">
          <w:rPr>
            <w:rFonts w:ascii="Times New Roman" w:hAnsi="Times New Roman" w:cs="Times New Roman"/>
            <w:noProof/>
            <w:sz w:val="24"/>
            <w:szCs w:val="24"/>
          </w:rPr>
          <w:t xml:space="preserve">and </w:t>
        </w:r>
      </w:ins>
      <w:del w:id="998" w:author="Miller, Harvey J." w:date="2019-12-10T14:27:00Z">
        <w:r w:rsidDel="009257B2">
          <w:rPr>
            <w:rFonts w:ascii="Times New Roman" w:hAnsi="Times New Roman" w:cs="Times New Roman"/>
            <w:noProof/>
            <w:sz w:val="24"/>
            <w:szCs w:val="24"/>
          </w:rPr>
          <w:delText xml:space="preserve">or </w:delText>
        </w:r>
      </w:del>
      <w:r>
        <w:rPr>
          <w:rFonts w:ascii="Times New Roman" w:hAnsi="Times New Roman" w:cs="Times New Roman"/>
          <w:noProof/>
          <w:sz w:val="24"/>
          <w:szCs w:val="24"/>
        </w:rPr>
        <w:t xml:space="preserve">the way in which they use transit apps in their decision making </w:t>
      </w:r>
      <w:r w:rsidR="006550FB">
        <w:rPr>
          <w:rFonts w:ascii="Times New Roman" w:hAnsi="Times New Roman" w:cs="Times New Roman"/>
          <w:noProof/>
          <w:sz w:val="24"/>
          <w:szCs w:val="24"/>
        </w:rPr>
        <w:t>so that RTI apps’ collective impa</w:t>
      </w:r>
      <w:bookmarkStart w:id="999" w:name="_GoBack"/>
      <w:bookmarkEnd w:id="999"/>
      <w:r w:rsidR="006550FB">
        <w:rPr>
          <w:rFonts w:ascii="Times New Roman" w:hAnsi="Times New Roman" w:cs="Times New Roman"/>
          <w:noProof/>
          <w:sz w:val="24"/>
          <w:szCs w:val="24"/>
        </w:rPr>
        <w:t>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1000"/>
    <w:p w14:paraId="07508B5E" w14:textId="4033CC4E" w:rsidR="00BE5A68" w:rsidRPr="00BE5A68" w:rsidRDefault="006550FB"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 xml:space="preserve">Algers, S., Hansen, S., &amp; Tegner, G. (1975). Role of waiting time, comfort, and convenience in modal choice for work trip. </w:t>
      </w:r>
      <w:r w:rsidR="00BE5A68" w:rsidRPr="00BE5A68">
        <w:rPr>
          <w:rFonts w:ascii="Times New Roman" w:hAnsi="Times New Roman" w:cs="Times New Roman"/>
          <w:i/>
          <w:iCs/>
          <w:noProof/>
          <w:sz w:val="24"/>
          <w:szCs w:val="24"/>
        </w:rPr>
        <w:t>Transportation Research Record</w:t>
      </w:r>
      <w:r w:rsidR="00BE5A68" w:rsidRPr="00BE5A68">
        <w:rPr>
          <w:rFonts w:ascii="Times New Roman" w:hAnsi="Times New Roman" w:cs="Times New Roman"/>
          <w:noProof/>
          <w:sz w:val="24"/>
          <w:szCs w:val="24"/>
        </w:rPr>
        <w:t xml:space="preserve">, </w:t>
      </w:r>
      <w:r w:rsidR="00BE5A68" w:rsidRPr="00BE5A68">
        <w:rPr>
          <w:rFonts w:ascii="Times New Roman" w:hAnsi="Times New Roman" w:cs="Times New Roman"/>
          <w:i/>
          <w:iCs/>
          <w:noProof/>
          <w:sz w:val="24"/>
          <w:szCs w:val="24"/>
        </w:rPr>
        <w:t>534</w:t>
      </w:r>
      <w:r w:rsidR="00BE5A68" w:rsidRPr="00BE5A68">
        <w:rPr>
          <w:rFonts w:ascii="Times New Roman" w:hAnsi="Times New Roman" w:cs="Times New Roman"/>
          <w:noProof/>
          <w:sz w:val="24"/>
          <w:szCs w:val="24"/>
        </w:rPr>
        <w:t>(534), 38–51.</w:t>
      </w:r>
    </w:p>
    <w:p w14:paraId="37FF376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Armstrong, J. S., &amp; Overton, T. S. (1977). Estimating nonresponse bias in mail surveys. </w:t>
      </w:r>
      <w:r w:rsidRPr="00BE5A68">
        <w:rPr>
          <w:rFonts w:ascii="Times New Roman" w:hAnsi="Times New Roman" w:cs="Times New Roman"/>
          <w:i/>
          <w:iCs/>
          <w:noProof/>
          <w:sz w:val="24"/>
          <w:szCs w:val="24"/>
        </w:rPr>
        <w:t>Journal of Marketing Research</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14</w:t>
      </w:r>
      <w:r w:rsidRPr="00BE5A68">
        <w:rPr>
          <w:rFonts w:ascii="Times New Roman" w:hAnsi="Times New Roman" w:cs="Times New Roman"/>
          <w:noProof/>
          <w:sz w:val="24"/>
          <w:szCs w:val="24"/>
        </w:rPr>
        <w:t>(3), 396–402.</w:t>
      </w:r>
    </w:p>
    <w:p w14:paraId="54FCD18A"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Bowman, L. A., &amp; Turnquist, M. A. (1981). Service frequency, schedule reliability and passenger wait times at transit stops. </w:t>
      </w:r>
      <w:r w:rsidRPr="00BE5A68">
        <w:rPr>
          <w:rFonts w:ascii="Times New Roman" w:hAnsi="Times New Roman" w:cs="Times New Roman"/>
          <w:i/>
          <w:iCs/>
          <w:noProof/>
          <w:sz w:val="24"/>
          <w:szCs w:val="24"/>
        </w:rPr>
        <w:t>Transportation Research Part A: General</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15</w:t>
      </w:r>
      <w:r w:rsidRPr="00BE5A68">
        <w:rPr>
          <w:rFonts w:ascii="Times New Roman" w:hAnsi="Times New Roman" w:cs="Times New Roman"/>
          <w:noProof/>
          <w:sz w:val="24"/>
          <w:szCs w:val="24"/>
        </w:rPr>
        <w:t>(6), 465–471. https://doi.org/10.1016/0191-2607(81)90114-X</w:t>
      </w:r>
    </w:p>
    <w:p w14:paraId="01FF8FA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lastRenderedPageBreak/>
        <w:t xml:space="preserve">Brakewood, C., Barbeau, S., &amp; Watkins, K. (2014). An experiment evaluating the impacts of real-time transit information on bus riders in Tampa, Florida.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69</w:t>
      </w:r>
      <w:r w:rsidRPr="00BE5A68">
        <w:rPr>
          <w:rFonts w:ascii="Times New Roman" w:hAnsi="Times New Roman" w:cs="Times New Roman"/>
          <w:noProof/>
          <w:sz w:val="24"/>
          <w:szCs w:val="24"/>
        </w:rPr>
        <w:t>, 409–422. https://doi.org/10.1016/j.tra.2014.09.003</w:t>
      </w:r>
    </w:p>
    <w:p w14:paraId="4436981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Macfarlane, G. S., &amp; Watkins, K. (2015). The impact of real-time information on bus ridership in New York City. </w:t>
      </w:r>
      <w:r w:rsidRPr="00BE5A68">
        <w:rPr>
          <w:rFonts w:ascii="Times New Roman" w:hAnsi="Times New Roman" w:cs="Times New Roman"/>
          <w:i/>
          <w:iCs/>
          <w:noProof/>
          <w:sz w:val="24"/>
          <w:szCs w:val="24"/>
        </w:rPr>
        <w:t>Transportation Research Part C: Emerging Technologies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53</w:t>
      </w:r>
      <w:r w:rsidRPr="00BE5A68">
        <w:rPr>
          <w:rFonts w:ascii="Times New Roman" w:hAnsi="Times New Roman" w:cs="Times New Roman"/>
          <w:noProof/>
          <w:sz w:val="24"/>
          <w:szCs w:val="24"/>
        </w:rPr>
        <w:t>, 59–75. https://doi.org/10.1016/j.trc.2015.01.021</w:t>
      </w:r>
    </w:p>
    <w:p w14:paraId="7D757A7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Rojas, F., Zegras, P. C., Watkins, K., &amp; Robin, J. (2015). An analysis of commuter Rail real-time information in Boston.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18</w:t>
      </w:r>
      <w:r w:rsidRPr="00BE5A68">
        <w:rPr>
          <w:rFonts w:ascii="Times New Roman" w:hAnsi="Times New Roman" w:cs="Times New Roman"/>
          <w:noProof/>
          <w:sz w:val="24"/>
          <w:szCs w:val="24"/>
        </w:rPr>
        <w:t>(1), 1–20. https://doi.org/10.5038/2375-0901.18.1.1</w:t>
      </w:r>
    </w:p>
    <w:p w14:paraId="1EE7ABA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&amp; Watkins, K. (2019). A literature review of the passenger benefits of real-time transit information. </w:t>
      </w:r>
      <w:r w:rsidRPr="00BE5A68">
        <w:rPr>
          <w:rFonts w:ascii="Times New Roman" w:hAnsi="Times New Roman" w:cs="Times New Roman"/>
          <w:i/>
          <w:iCs/>
          <w:noProof/>
          <w:sz w:val="24"/>
          <w:szCs w:val="24"/>
        </w:rPr>
        <w:t>Transport Reviews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39</w:t>
      </w:r>
      <w:r w:rsidRPr="00BE5A68">
        <w:rPr>
          <w:rFonts w:ascii="Times New Roman" w:hAnsi="Times New Roman" w:cs="Times New Roman"/>
          <w:noProof/>
          <w:sz w:val="24"/>
          <w:szCs w:val="24"/>
        </w:rPr>
        <w:t>(3), 327–356. https://doi.org/10.1080/01441647.2018.1472147</w:t>
      </w:r>
    </w:p>
    <w:p w14:paraId="38B0F4B8"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w:t>
      </w:r>
      <w:r w:rsidRPr="00BE5A68">
        <w:rPr>
          <w:rFonts w:ascii="Times New Roman" w:hAnsi="Times New Roman" w:cs="Times New Roman"/>
          <w:i/>
          <w:iCs/>
          <w:noProof/>
          <w:sz w:val="24"/>
          <w:szCs w:val="24"/>
        </w:rPr>
        <w:t>IEEE Conference on Intelligent Transportation Systems, Proceedings, ITSC</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2018</w:t>
      </w:r>
      <w:r w:rsidRPr="00BE5A68">
        <w:rPr>
          <w:rFonts w:ascii="Times New Roman" w:hAnsi="Times New Roman" w:cs="Times New Roman"/>
          <w:noProof/>
          <w:sz w:val="24"/>
          <w:szCs w:val="24"/>
        </w:rPr>
        <w:t>-</w:t>
      </w:r>
      <w:r w:rsidRPr="00BE5A68">
        <w:rPr>
          <w:rFonts w:ascii="Times New Roman" w:hAnsi="Times New Roman" w:cs="Times New Roman"/>
          <w:i/>
          <w:iCs/>
          <w:noProof/>
          <w:sz w:val="24"/>
          <w:szCs w:val="24"/>
        </w:rPr>
        <w:t>Novem</w:t>
      </w:r>
      <w:r w:rsidRPr="00BE5A68">
        <w:rPr>
          <w:rFonts w:ascii="Times New Roman" w:hAnsi="Times New Roman" w:cs="Times New Roman"/>
          <w:noProof/>
          <w:sz w:val="24"/>
          <w:szCs w:val="24"/>
        </w:rPr>
        <w:t>, 2589–2594. https://doi.org/10.1109/ITSC.2018.8569758</w:t>
      </w:r>
    </w:p>
    <w:p w14:paraId="77A90285"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BE5A68">
        <w:rPr>
          <w:rFonts w:ascii="Times New Roman" w:hAnsi="Times New Roman" w:cs="Times New Roman"/>
          <w:i/>
          <w:iCs/>
          <w:noProof/>
          <w:sz w:val="24"/>
          <w:szCs w:val="24"/>
        </w:rPr>
        <w:t>EURO Journal on Transportation and Logistics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6</w:t>
      </w:r>
      <w:r w:rsidRPr="00BE5A68">
        <w:rPr>
          <w:rFonts w:ascii="Times New Roman" w:hAnsi="Times New Roman" w:cs="Times New Roman"/>
          <w:noProof/>
          <w:sz w:val="24"/>
          <w:szCs w:val="24"/>
        </w:rPr>
        <w:t>(3), 247–270. https://doi.org/10.1007/s13676-014-0070-4</w:t>
      </w:r>
    </w:p>
    <w:p w14:paraId="29D293B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BE5A68">
        <w:rPr>
          <w:rFonts w:ascii="Times New Roman" w:hAnsi="Times New Roman" w:cs="Times New Roman"/>
          <w:i/>
          <w:iCs/>
          <w:noProof/>
          <w:sz w:val="24"/>
          <w:szCs w:val="24"/>
        </w:rPr>
        <w:t>Transportation Research Record</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2419</w:t>
      </w:r>
      <w:r w:rsidRPr="00BE5A68">
        <w:rPr>
          <w:rFonts w:ascii="Times New Roman" w:hAnsi="Times New Roman" w:cs="Times New Roman"/>
          <w:noProof/>
          <w:sz w:val="24"/>
          <w:szCs w:val="24"/>
        </w:rPr>
        <w:t>(1), 1–10. https://doi.org/10.3114/2419-01</w:t>
      </w:r>
    </w:p>
    <w:p w14:paraId="0E78AC05"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COTA. (2013). C. E. Main. https://doi.org/10.1136/vr.f612</w:t>
      </w:r>
    </w:p>
    <w:p w14:paraId="466BF09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Dutzik, T., Madsen, T., &amp; Baxandall, P. (2013). </w:t>
      </w:r>
      <w:r w:rsidRPr="00BE5A68">
        <w:rPr>
          <w:rFonts w:ascii="Times New Roman" w:hAnsi="Times New Roman" w:cs="Times New Roman"/>
          <w:i/>
          <w:iCs/>
          <w:noProof/>
          <w:sz w:val="24"/>
          <w:szCs w:val="24"/>
        </w:rPr>
        <w:t>A new way to go: the transportation apps and vehicle-sharing tools that are giving more Americans the freedom to drive less</w:t>
      </w:r>
      <w:r w:rsidRPr="00BE5A68">
        <w:rPr>
          <w:rFonts w:ascii="Times New Roman" w:hAnsi="Times New Roman" w:cs="Times New Roman"/>
          <w:noProof/>
          <w:sz w:val="24"/>
          <w:szCs w:val="24"/>
        </w:rPr>
        <w:t>. (Fall), 54.</w:t>
      </w:r>
    </w:p>
    <w:p w14:paraId="35F8BFB8"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Dziekan, K., &amp; Vermeulen, A. (2006). Psychological effects of and design preferences for real-time information displays.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9</w:t>
      </w:r>
      <w:r w:rsidRPr="00BE5A68">
        <w:rPr>
          <w:rFonts w:ascii="Times New Roman" w:hAnsi="Times New Roman" w:cs="Times New Roman"/>
          <w:noProof/>
          <w:sz w:val="24"/>
          <w:szCs w:val="24"/>
        </w:rPr>
        <w:t>(1), 1–19. https://doi.org/10.5038/2375-0901.9.1.1</w:t>
      </w:r>
    </w:p>
    <w:p w14:paraId="22DFD5E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88</w:t>
      </w:r>
      <w:r w:rsidRPr="00BE5A68">
        <w:rPr>
          <w:rFonts w:ascii="Times New Roman" w:hAnsi="Times New Roman" w:cs="Times New Roman"/>
          <w:noProof/>
          <w:sz w:val="24"/>
          <w:szCs w:val="24"/>
        </w:rPr>
        <w:t>, 251–264. https://doi.org/10.1016/j.tra.2016.04.012</w:t>
      </w:r>
    </w:p>
    <w:p w14:paraId="001DD38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Ferris, B., Watkins, K., &amp; Borning, A. (2010). OneBusAway: Results from providing real-time arrival information for public transit. </w:t>
      </w:r>
      <w:r w:rsidRPr="00BE5A68">
        <w:rPr>
          <w:rFonts w:ascii="Times New Roman" w:hAnsi="Times New Roman" w:cs="Times New Roman"/>
          <w:i/>
          <w:iCs/>
          <w:noProof/>
          <w:sz w:val="24"/>
          <w:szCs w:val="24"/>
        </w:rPr>
        <w:t>Conference on Human Factors in Computing Systems - Proceedings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w:t>
      </w:r>
      <w:r w:rsidRPr="00BE5A68">
        <w:rPr>
          <w:rFonts w:ascii="Times New Roman" w:hAnsi="Times New Roman" w:cs="Times New Roman"/>
          <w:noProof/>
          <w:sz w:val="24"/>
          <w:szCs w:val="24"/>
        </w:rPr>
        <w:t>, 1807–1816. https://doi.org/10.1145/1753326.1753597</w:t>
      </w:r>
    </w:p>
    <w:p w14:paraId="1348253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Fonzone, A., Schmöcker, J. D., &amp; Liu, R. (2015). A Model of Bus Bunching under Reliability-based Passenger Arrival Patterns. </w:t>
      </w:r>
      <w:r w:rsidRPr="00BE5A68">
        <w:rPr>
          <w:rFonts w:ascii="Times New Roman" w:hAnsi="Times New Roman" w:cs="Times New Roman"/>
          <w:i/>
          <w:iCs/>
          <w:noProof/>
          <w:sz w:val="24"/>
          <w:szCs w:val="24"/>
        </w:rPr>
        <w:t>Transportation Research Procedia</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7</w:t>
      </w:r>
      <w:r w:rsidRPr="00BE5A68">
        <w:rPr>
          <w:rFonts w:ascii="Times New Roman" w:hAnsi="Times New Roman" w:cs="Times New Roman"/>
          <w:noProof/>
          <w:sz w:val="24"/>
          <w:szCs w:val="24"/>
        </w:rPr>
        <w:t>, 276–299. https://doi.org/10.1016/j.trpro.2015.06.015</w:t>
      </w:r>
    </w:p>
    <w:p w14:paraId="51C802D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Fries, R. N., Dunning, A. E., &amp; Chowdhury, M. A. (2011). University traveler value of potential real-time transit information.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14</w:t>
      </w:r>
      <w:r w:rsidRPr="00BE5A68">
        <w:rPr>
          <w:rFonts w:ascii="Times New Roman" w:hAnsi="Times New Roman" w:cs="Times New Roman"/>
          <w:noProof/>
          <w:sz w:val="24"/>
          <w:szCs w:val="24"/>
        </w:rPr>
        <w:t xml:space="preserve">(2), 29–50. </w:t>
      </w:r>
      <w:r w:rsidRPr="00BE5A68">
        <w:rPr>
          <w:rFonts w:ascii="Times New Roman" w:hAnsi="Times New Roman" w:cs="Times New Roman"/>
          <w:noProof/>
          <w:sz w:val="24"/>
          <w:szCs w:val="24"/>
        </w:rPr>
        <w:lastRenderedPageBreak/>
        <w:t>https://doi.org/10.5038/2375-0901.14.2.2</w:t>
      </w:r>
    </w:p>
    <w:p w14:paraId="0122279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BE5A68">
        <w:rPr>
          <w:rFonts w:ascii="Times New Roman" w:hAnsi="Times New Roman" w:cs="Times New Roman"/>
          <w:i/>
          <w:iCs/>
          <w:noProof/>
          <w:sz w:val="24"/>
          <w:szCs w:val="24"/>
        </w:rPr>
        <w:t>Transportation Research Record</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2274</w:t>
      </w:r>
      <w:r w:rsidRPr="00BE5A68">
        <w:rPr>
          <w:rFonts w:ascii="Times New Roman" w:hAnsi="Times New Roman" w:cs="Times New Roman"/>
          <w:noProof/>
          <w:sz w:val="24"/>
          <w:szCs w:val="24"/>
        </w:rPr>
        <w:t>(2274), 52–60. https://doi.org/10.3141/2274-05</w:t>
      </w:r>
    </w:p>
    <w:p w14:paraId="16549E7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Gkioulou, Z. (2013). </w:t>
      </w:r>
      <w:r w:rsidRPr="00BE5A68">
        <w:rPr>
          <w:rFonts w:ascii="Times New Roman" w:hAnsi="Times New Roman" w:cs="Times New Roman"/>
          <w:i/>
          <w:iCs/>
          <w:noProof/>
          <w:sz w:val="24"/>
          <w:szCs w:val="24"/>
        </w:rPr>
        <w:t>Evaluating the impact of waiting time uncertainty on passengers´ decisions</w:t>
      </w:r>
      <w:r w:rsidRPr="00BE5A68">
        <w:rPr>
          <w:rFonts w:ascii="Times New Roman" w:hAnsi="Times New Roman" w:cs="Times New Roman"/>
          <w:noProof/>
          <w:sz w:val="24"/>
          <w:szCs w:val="24"/>
        </w:rPr>
        <w:t>.</w:t>
      </w:r>
    </w:p>
    <w:p w14:paraId="475055A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FF3013B"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Google Developers. (2018). Trip Updates. Retrieved April 8, 2019, from https://developers.google.com/transit/gtfs-realtime/guides/trip-updates</w:t>
      </w:r>
    </w:p>
    <w:p w14:paraId="58832BDE"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Goyder, J. (1986). Surveys on surveys: limitations and potentialities. </w:t>
      </w:r>
      <w:r w:rsidRPr="00BE5A68">
        <w:rPr>
          <w:rFonts w:ascii="Times New Roman" w:hAnsi="Times New Roman" w:cs="Times New Roman"/>
          <w:i/>
          <w:iCs/>
          <w:noProof/>
          <w:sz w:val="24"/>
          <w:szCs w:val="24"/>
        </w:rPr>
        <w:t>Public Opinion Quarterly</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50</w:t>
      </w:r>
      <w:r w:rsidRPr="00BE5A68">
        <w:rPr>
          <w:rFonts w:ascii="Times New Roman" w:hAnsi="Times New Roman" w:cs="Times New Roman"/>
          <w:noProof/>
          <w:sz w:val="24"/>
          <w:szCs w:val="24"/>
        </w:rPr>
        <w:t>(1), 27. https://doi.org/10.1086/268957</w:t>
      </w:r>
    </w:p>
    <w:p w14:paraId="3B36D22B"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BE5A68">
        <w:rPr>
          <w:rFonts w:ascii="Times New Roman" w:hAnsi="Times New Roman" w:cs="Times New Roman"/>
          <w:i/>
          <w:iCs/>
          <w:noProof/>
          <w:sz w:val="24"/>
          <w:szCs w:val="24"/>
        </w:rPr>
        <w:t>Transportation Science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9</w:t>
      </w:r>
      <w:r w:rsidRPr="00BE5A68">
        <w:rPr>
          <w:rFonts w:ascii="Times New Roman" w:hAnsi="Times New Roman" w:cs="Times New Roman"/>
          <w:noProof/>
          <w:sz w:val="24"/>
          <w:szCs w:val="24"/>
        </w:rPr>
        <w:t>(3), 248–282. https://doi.org/10.1287/trsc.9.3.248</w:t>
      </w:r>
    </w:p>
    <w:p w14:paraId="41299263"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Larsen, O. I., &amp; Sunde, Ø. (2008). Waiting time and the role and value of information in scheduled transport. </w:t>
      </w:r>
      <w:r w:rsidRPr="00BE5A68">
        <w:rPr>
          <w:rFonts w:ascii="Times New Roman" w:hAnsi="Times New Roman" w:cs="Times New Roman"/>
          <w:i/>
          <w:iCs/>
          <w:noProof/>
          <w:sz w:val="24"/>
          <w:szCs w:val="24"/>
        </w:rPr>
        <w:t>Research in Transportation Economics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23</w:t>
      </w:r>
      <w:r w:rsidRPr="00BE5A68">
        <w:rPr>
          <w:rFonts w:ascii="Times New Roman" w:hAnsi="Times New Roman" w:cs="Times New Roman"/>
          <w:noProof/>
          <w:sz w:val="24"/>
          <w:szCs w:val="24"/>
        </w:rPr>
        <w:t>(1), 41–52. https://doi.org/10.1016/j.retrec.2008.10.005</w:t>
      </w:r>
    </w:p>
    <w:p w14:paraId="72E1C6D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Liu, L., &amp; Miller, H. J. (2019). Measuring public transit transfer risk using high-resolution schedule and real-time bus location data. </w:t>
      </w:r>
      <w:r w:rsidRPr="00BE5A68">
        <w:rPr>
          <w:rFonts w:ascii="Times New Roman" w:hAnsi="Times New Roman" w:cs="Times New Roman"/>
          <w:i/>
          <w:iCs/>
          <w:noProof/>
          <w:sz w:val="24"/>
          <w:szCs w:val="24"/>
        </w:rPr>
        <w:t>Manuscript Submitted for Publication.</w:t>
      </w:r>
    </w:p>
    <w:p w14:paraId="5A960F0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BE5A68">
        <w:rPr>
          <w:rFonts w:ascii="Times New Roman" w:hAnsi="Times New Roman" w:cs="Times New Roman"/>
          <w:i/>
          <w:iCs/>
          <w:noProof/>
          <w:sz w:val="24"/>
          <w:szCs w:val="24"/>
        </w:rPr>
        <w:t>Journal of Advanced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2017</w:t>
      </w:r>
      <w:r w:rsidRPr="00BE5A68">
        <w:rPr>
          <w:rFonts w:ascii="Times New Roman" w:hAnsi="Times New Roman" w:cs="Times New Roman"/>
          <w:noProof/>
          <w:sz w:val="24"/>
          <w:szCs w:val="24"/>
        </w:rPr>
        <w:t>. https://doi.org/10.1155/2017/8652053</w:t>
      </w:r>
    </w:p>
    <w:p w14:paraId="49CA7E9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Neuman, W. L., &amp; Robson, K. (2004). </w:t>
      </w:r>
      <w:r w:rsidRPr="00BE5A68">
        <w:rPr>
          <w:rFonts w:ascii="Times New Roman" w:hAnsi="Times New Roman" w:cs="Times New Roman"/>
          <w:i/>
          <w:iCs/>
          <w:noProof/>
          <w:sz w:val="24"/>
          <w:szCs w:val="24"/>
        </w:rPr>
        <w:t>“Basics of social research. Pearson.”</w:t>
      </w:r>
      <w:r w:rsidRPr="00BE5A68">
        <w:rPr>
          <w:rFonts w:ascii="Times New Roman" w:hAnsi="Times New Roman" w:cs="Times New Roman"/>
          <w:noProof/>
          <w:sz w:val="24"/>
          <w:szCs w:val="24"/>
        </w:rPr>
        <w:t xml:space="preserve"> Pearson Canada Toronto.</w:t>
      </w:r>
    </w:p>
    <w:p w14:paraId="78674FE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Papangelis, K., Nelson, J. D., Sripada, S., &amp; Beecroft, M. (2016). The effects of mobile real-time information on rural passengers. </w:t>
      </w:r>
      <w:r w:rsidRPr="00BE5A68">
        <w:rPr>
          <w:rFonts w:ascii="Times New Roman" w:hAnsi="Times New Roman" w:cs="Times New Roman"/>
          <w:i/>
          <w:iCs/>
          <w:noProof/>
          <w:sz w:val="24"/>
          <w:szCs w:val="24"/>
        </w:rPr>
        <w:t>Transportation Planning and Technology</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39</w:t>
      </w:r>
      <w:r w:rsidRPr="00BE5A68">
        <w:rPr>
          <w:rFonts w:ascii="Times New Roman" w:hAnsi="Times New Roman" w:cs="Times New Roman"/>
          <w:noProof/>
          <w:sz w:val="24"/>
          <w:szCs w:val="24"/>
        </w:rPr>
        <w:t>(1), 97–114. https://doi.org/10.1080/03081060.2015.1108085</w:t>
      </w:r>
    </w:p>
    <w:p w14:paraId="2E714416"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BE5A68">
        <w:rPr>
          <w:rFonts w:ascii="Times New Roman" w:hAnsi="Times New Roman" w:cs="Times New Roman"/>
          <w:i/>
          <w:iCs/>
          <w:noProof/>
          <w:sz w:val="24"/>
          <w:szCs w:val="24"/>
        </w:rPr>
        <w:t>International Journal of Geographical Information Science</w:t>
      </w:r>
      <w:r w:rsidRPr="00BE5A68">
        <w:rPr>
          <w:rFonts w:ascii="Times New Roman" w:hAnsi="Times New Roman" w:cs="Times New Roman"/>
          <w:noProof/>
          <w:sz w:val="24"/>
          <w:szCs w:val="24"/>
        </w:rPr>
        <w:t>, 1–26. https://doi.org/10.1080/13658816.2019.1608997</w:t>
      </w:r>
    </w:p>
    <w:p w14:paraId="4A4DBA83"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Reed, T. B. (1995). Reduction in the burden of waiting for public transit due to real-time schedule information: a conjoint analysis study. </w:t>
      </w:r>
      <w:r w:rsidRPr="00BE5A68">
        <w:rPr>
          <w:rFonts w:ascii="Times New Roman" w:hAnsi="Times New Roman" w:cs="Times New Roman"/>
          <w:i/>
          <w:iCs/>
          <w:noProof/>
          <w:sz w:val="24"/>
          <w:szCs w:val="24"/>
        </w:rPr>
        <w:t>Vehicle Navigation and Information Systems Conference (VNIS)</w:t>
      </w:r>
      <w:r w:rsidRPr="00BE5A68">
        <w:rPr>
          <w:rFonts w:ascii="Times New Roman" w:hAnsi="Times New Roman" w:cs="Times New Roman"/>
          <w:noProof/>
          <w:sz w:val="24"/>
          <w:szCs w:val="24"/>
        </w:rPr>
        <w:t>, 83–89. IEEE.</w:t>
      </w:r>
    </w:p>
    <w:p w14:paraId="22F9081C"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46B8EFD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lastRenderedPageBreak/>
        <w:t xml:space="preserve">Walker, J. (2012). Human transit: How clearer thinking about public transit can enrich our communities and our lives. In </w:t>
      </w:r>
      <w:r w:rsidRPr="00BE5A68">
        <w:rPr>
          <w:rFonts w:ascii="Times New Roman" w:hAnsi="Times New Roman" w:cs="Times New Roman"/>
          <w:i/>
          <w:iCs/>
          <w:noProof/>
          <w:sz w:val="24"/>
          <w:szCs w:val="24"/>
        </w:rPr>
        <w:t>Human Transit: How Clearer Thinking About Public Transit can Enrich our Communities and our Lives</w:t>
      </w:r>
      <w:r w:rsidRPr="00BE5A68">
        <w:rPr>
          <w:rFonts w:ascii="Times New Roman" w:hAnsi="Times New Roman" w:cs="Times New Roman"/>
          <w:noProof/>
          <w:sz w:val="24"/>
          <w:szCs w:val="24"/>
        </w:rPr>
        <w:t>. Island Press.</w:t>
      </w:r>
    </w:p>
    <w:p w14:paraId="3FD4F00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45</w:t>
      </w:r>
      <w:r w:rsidRPr="00BE5A68">
        <w:rPr>
          <w:rFonts w:ascii="Times New Roman" w:hAnsi="Times New Roman" w:cs="Times New Roman"/>
          <w:noProof/>
          <w:sz w:val="24"/>
          <w:szCs w:val="24"/>
        </w:rPr>
        <w:t>(8), 839–848. https://doi.org/10.1016/j.tra.2011.06.010</w:t>
      </w:r>
    </w:p>
    <w:p w14:paraId="6708305A"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rPr>
      </w:pPr>
      <w:r w:rsidRPr="00BE5A68">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BE5A68">
        <w:rPr>
          <w:rFonts w:ascii="Times New Roman" w:hAnsi="Times New Roman" w:cs="Times New Roman"/>
          <w:i/>
          <w:iCs/>
          <w:noProof/>
          <w:sz w:val="24"/>
          <w:szCs w:val="24"/>
        </w:rPr>
        <w:t>Journal of Computer-Mediated Communication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10</w:t>
      </w:r>
      <w:r w:rsidRPr="00BE5A68">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commentRangeEnd w:id="1000"/>
      <w:r w:rsidR="009D6A04">
        <w:rPr>
          <w:rStyle w:val="CommentReference"/>
        </w:rPr>
        <w:commentReference w:id="1000"/>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0" w:author="Miller, Harvey J." w:date="2019-11-06T11:09:00Z" w:initials="MHJ">
    <w:p w14:paraId="54718D13" w14:textId="77777777" w:rsidR="00177AEA" w:rsidRDefault="00177AEA" w:rsidP="006550FB">
      <w:pPr>
        <w:pStyle w:val="CommentText"/>
      </w:pPr>
      <w:r>
        <w:rPr>
          <w:rStyle w:val="CommentReference"/>
        </w:rPr>
        <w:annotationRef/>
      </w:r>
      <w:r>
        <w:t>We’ll need to check if we can use this screenshot, or do we need permission</w:t>
      </w:r>
    </w:p>
  </w:comment>
  <w:comment w:id="71" w:author="Liu, Luyu" w:date="2019-11-07T17:02:00Z" w:initials="LL">
    <w:p w14:paraId="233DFFF9" w14:textId="77777777" w:rsidR="00177AEA" w:rsidRDefault="00177AEA"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177AEA" w:rsidRDefault="00177AEA" w:rsidP="006550FB">
      <w:pPr>
        <w:pStyle w:val="CommentText"/>
      </w:pPr>
    </w:p>
    <w:p w14:paraId="1F839989" w14:textId="77777777" w:rsidR="00177AEA" w:rsidRDefault="00177AEA" w:rsidP="006550FB">
      <w:pPr>
        <w:pStyle w:val="CommentText"/>
      </w:pPr>
      <w:r>
        <w:t>I quote from Wikipedia.</w:t>
      </w:r>
    </w:p>
    <w:p w14:paraId="16A5DD10" w14:textId="77777777" w:rsidR="00177AEA" w:rsidRDefault="00177AEA"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177AEA" w:rsidRDefault="00177AEA" w:rsidP="006550FB">
      <w:pPr>
        <w:pStyle w:val="CommentText"/>
      </w:pPr>
      <w:r>
        <w:t xml:space="preserve"> </w:t>
      </w:r>
    </w:p>
  </w:comment>
  <w:comment w:id="73" w:author="Miller, Harvey J." w:date="2019-12-10T10:54:00Z" w:initials="MHJ">
    <w:p w14:paraId="63140723" w14:textId="5BBF0628" w:rsidR="00177AEA" w:rsidRDefault="00177AEA">
      <w:pPr>
        <w:pStyle w:val="CommentText"/>
      </w:pPr>
      <w:r>
        <w:rPr>
          <w:rStyle w:val="CommentReference"/>
        </w:rPr>
        <w:annotationRef/>
      </w:r>
      <w:r>
        <w:t>Note how I snuck that in; helps make a subtle case for doing this research in Columbus)</w:t>
      </w:r>
    </w:p>
  </w:comment>
  <w:comment w:id="78" w:author="Miller, Harvey J." w:date="2019-12-10T10:59:00Z" w:initials="MHJ">
    <w:p w14:paraId="6D59460A" w14:textId="5A0DFE46" w:rsidR="00177AEA" w:rsidRDefault="00177AEA">
      <w:pPr>
        <w:pStyle w:val="CommentText"/>
      </w:pPr>
      <w:r>
        <w:rPr>
          <w:rStyle w:val="CommentReference"/>
        </w:rPr>
        <w:annotationRef/>
      </w:r>
      <w:r>
        <w:t>More general, less specific that the 30 vs 2 minute headway example.</w:t>
      </w:r>
    </w:p>
  </w:comment>
  <w:comment w:id="108" w:author="Miller, Harvey J." w:date="2019-12-10T09:17:00Z" w:initials="MHJ">
    <w:p w14:paraId="6AE8D0FC" w14:textId="77777777" w:rsidR="00177AEA" w:rsidRDefault="00177AEA">
      <w:pPr>
        <w:pStyle w:val="CommentText"/>
      </w:pPr>
      <w:r>
        <w:rPr>
          <w:rStyle w:val="CommentReference"/>
        </w:rPr>
        <w:annotationRef/>
      </w:r>
      <w:r>
        <w:t xml:space="preserve">Note that I foreshadow our theory and results in the paper about reclaimed and discontinuity delays.  </w:t>
      </w:r>
    </w:p>
    <w:p w14:paraId="046CA697" w14:textId="77777777" w:rsidR="00177AEA" w:rsidRDefault="00177AEA">
      <w:pPr>
        <w:pStyle w:val="CommentText"/>
      </w:pPr>
    </w:p>
    <w:p w14:paraId="625F76FB" w14:textId="0C8A5D5D" w:rsidR="00177AEA" w:rsidRDefault="00177AEA">
      <w:pPr>
        <w:pStyle w:val="CommentText"/>
      </w:pPr>
      <w:r>
        <w:t>I also don't think the next paragraph (now deleted) was necessary.  Note how our message is now much "punchier" (concise, focused)</w:t>
      </w:r>
    </w:p>
  </w:comment>
  <w:comment w:id="221" w:author="Miller, Harvey J." w:date="2019-12-10T11:07:00Z" w:initials="MHJ">
    <w:p w14:paraId="7E5B790C" w14:textId="09B4CF4E" w:rsidR="00177AEA" w:rsidRDefault="00177AEA">
      <w:pPr>
        <w:pStyle w:val="CommentText"/>
      </w:pPr>
      <w:r>
        <w:rPr>
          <w:rStyle w:val="CommentReference"/>
        </w:rPr>
        <w:annotationRef/>
      </w:r>
      <w:r>
        <w:t>Yes, this is a word.</w:t>
      </w:r>
    </w:p>
  </w:comment>
  <w:comment w:id="240" w:author="Miller, Harvey J." w:date="2019-12-10T13:33:00Z" w:initials="MHJ">
    <w:p w14:paraId="21143226" w14:textId="52BBF2A9" w:rsidR="00816A10" w:rsidRDefault="00816A10">
      <w:pPr>
        <w:pStyle w:val="CommentText"/>
      </w:pPr>
      <w:r>
        <w:rPr>
          <w:rStyle w:val="CommentReference"/>
        </w:rPr>
        <w:annotationRef/>
      </w:r>
      <w:r>
        <w:t>I note from the TR-A webpage that they want all sections numbered.</w:t>
      </w:r>
    </w:p>
  </w:comment>
  <w:comment w:id="380" w:author="Miller, Harvey J." w:date="2019-11-08T13:12:00Z" w:initials="MHJ">
    <w:p w14:paraId="7B37EF0D" w14:textId="57668237" w:rsidR="00177AEA" w:rsidRDefault="00177AEA">
      <w:pPr>
        <w:pStyle w:val="CommentText"/>
      </w:pPr>
      <w:r>
        <w:rPr>
          <w:rStyle w:val="CommentReference"/>
        </w:rPr>
        <w:annotationRef/>
      </w:r>
      <w:r>
        <w:t xml:space="preserve">Shouldn’t ETA and ATA be ETD and ATD </w:t>
      </w:r>
    </w:p>
  </w:comment>
  <w:comment w:id="386" w:author="Miller, Harvey J." w:date="2019-11-08T10:37:00Z" w:initials="MHJ">
    <w:p w14:paraId="74C8879A" w14:textId="7CD332DC" w:rsidR="00177AEA" w:rsidRDefault="00177AEA">
      <w:pPr>
        <w:pStyle w:val="CommentText"/>
      </w:pPr>
      <w:r>
        <w:rPr>
          <w:rStyle w:val="CommentReference"/>
        </w:rPr>
        <w:annotationRef/>
      </w:r>
      <w:r>
        <w:t>Good call to move this section</w:t>
      </w:r>
    </w:p>
  </w:comment>
  <w:comment w:id="440" w:author="Miller, Harvey J." w:date="2019-12-10T13:15:00Z" w:initials="MHJ">
    <w:p w14:paraId="708F8C29" w14:textId="0B1E6ECA" w:rsidR="00177AEA" w:rsidRDefault="00177AE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465" w:author="Miller, Harvey J." w:date="2019-11-11T10:43:00Z" w:initials="MHJ">
    <w:p w14:paraId="6DCC467D" w14:textId="09DC82AB" w:rsidR="00177AEA" w:rsidRDefault="00177AEA">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472" w:author="Miller, Harvey J." w:date="2019-11-11T11:03:00Z" w:initials="MHJ">
    <w:p w14:paraId="0EBB101B" w14:textId="58CECDE8" w:rsidR="00177AEA" w:rsidRDefault="00177AEA">
      <w:pPr>
        <w:pStyle w:val="CommentText"/>
      </w:pPr>
      <w:r>
        <w:rPr>
          <w:rStyle w:val="CommentReference"/>
        </w:rPr>
        <w:annotationRef/>
      </w:r>
      <w:r>
        <w:t>Can we be more specific wrt the input parameters?</w:t>
      </w:r>
    </w:p>
  </w:comment>
  <w:comment w:id="473" w:author="Liu, Luyu" w:date="2019-11-18T12:24:00Z" w:initials="LL">
    <w:p w14:paraId="1C098AC0" w14:textId="26A9D92D" w:rsidR="00177AEA" w:rsidRDefault="00177AEA">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2BBC49C9" w14:textId="7167771D" w:rsidR="00177AEA" w:rsidRDefault="00177AEA">
      <w:pPr>
        <w:pStyle w:val="CommentText"/>
      </w:pPr>
    </w:p>
    <w:p w14:paraId="29517E3C" w14:textId="62F4D3E0" w:rsidR="00177AEA" w:rsidRDefault="00177AEA">
      <w:pPr>
        <w:pStyle w:val="CommentText"/>
      </w:pPr>
      <w:r>
        <w:t>Let’s think about this. If there is a solid reason why we should keep it, I can definitely add it.</w:t>
      </w:r>
    </w:p>
  </w:comment>
  <w:comment w:id="470" w:author="Miller, Harvey J." w:date="2019-11-11T11:19:00Z" w:initials="MHJ">
    <w:p w14:paraId="5166FA38" w14:textId="408C8D37" w:rsidR="00177AEA" w:rsidRDefault="00177AEA">
      <w:pPr>
        <w:pStyle w:val="CommentText"/>
      </w:pPr>
      <w:r>
        <w:rPr>
          <w:rStyle w:val="CommentReference"/>
        </w:rPr>
        <w:annotationRef/>
      </w:r>
      <w:r>
        <w:t>I wonder how to smooth the tension between these two paragraphs – it can be done in practice but we could only do one route.  OTOH, Moore's Law.</w:t>
      </w:r>
    </w:p>
  </w:comment>
  <w:comment w:id="471" w:author="Liu, Luyu" w:date="2019-11-18T12:23:00Z" w:initials="LL">
    <w:p w14:paraId="24FCADDF" w14:textId="67A76639" w:rsidR="00177AEA" w:rsidRDefault="00177AEA">
      <w:pPr>
        <w:pStyle w:val="CommentText"/>
      </w:pPr>
      <w:r>
        <w:rPr>
          <w:rStyle w:val="CommentReference"/>
        </w:rPr>
        <w:annotationRef/>
      </w:r>
      <w:r>
        <w:t>Made several adjustments.</w:t>
      </w:r>
    </w:p>
  </w:comment>
  <w:comment w:id="476" w:author="Miller, Harvey J." w:date="2019-12-10T13:32:00Z" w:initials="MHJ">
    <w:p w14:paraId="28E68653" w14:textId="07247172" w:rsidR="00816A10" w:rsidRDefault="00816A10">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486" w:author="Miller, Harvey J." w:date="2019-11-08T10:37:00Z" w:initials="MHJ">
    <w:p w14:paraId="42E28B4B" w14:textId="77777777" w:rsidR="00177AEA" w:rsidRDefault="00177AEA" w:rsidP="0014352B">
      <w:pPr>
        <w:pStyle w:val="CommentText"/>
      </w:pPr>
      <w:r>
        <w:rPr>
          <w:rStyle w:val="CommentReference"/>
        </w:rPr>
        <w:annotationRef/>
      </w:r>
      <w:r>
        <w:t>Good call to move this section</w:t>
      </w:r>
    </w:p>
  </w:comment>
  <w:comment w:id="532" w:author="Miller, Harvey J." w:date="2019-12-10T13:37:00Z" w:initials="MHJ">
    <w:p w14:paraId="0B3DD96C" w14:textId="6BDCFE9C" w:rsidR="00816A10" w:rsidRDefault="00816A10">
      <w:pPr>
        <w:pStyle w:val="CommentText"/>
      </w:pPr>
      <w:r>
        <w:rPr>
          <w:rStyle w:val="CommentReference"/>
        </w:rPr>
        <w:annotationRef/>
      </w:r>
      <w:r>
        <w:t>I specified the section number manually; you may want to insert automatic fields.</w:t>
      </w:r>
    </w:p>
  </w:comment>
  <w:comment w:id="554" w:author="Miller, Harvey J." w:date="2019-11-11T12:16:00Z" w:initials="MHJ">
    <w:p w14:paraId="12EEC3A1" w14:textId="14148F58" w:rsidR="00177AEA" w:rsidRDefault="00177AEA">
      <w:pPr>
        <w:pStyle w:val="CommentText"/>
      </w:pPr>
      <w:r>
        <w:rPr>
          <w:rStyle w:val="CommentReference"/>
        </w:rPr>
        <w:annotationRef/>
      </w:r>
      <w:r>
        <w:t xml:space="preserve">Why doesn't AT have a waiting time SD and a risk mean and SD?  It should. </w:t>
      </w:r>
    </w:p>
  </w:comment>
  <w:comment w:id="553" w:author="Liu, Luyu" w:date="2019-11-11T15:12:00Z" w:initials="LL">
    <w:p w14:paraId="3DE2D40D" w14:textId="39DA1C0E" w:rsidR="00177AEA" w:rsidRDefault="00177AEA">
      <w:pPr>
        <w:pStyle w:val="CommentText"/>
      </w:pPr>
      <w:r>
        <w:rPr>
          <w:rStyle w:val="CommentReference"/>
        </w:rPr>
        <w:annotationRef/>
      </w:r>
      <w:r>
        <w:t xml:space="preserve">I added an explanation above. </w:t>
      </w:r>
    </w:p>
    <w:p w14:paraId="162C4E71" w14:textId="74321A8A" w:rsidR="00177AEA" w:rsidRDefault="00177AEA">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177AEA" w:rsidRDefault="00177AEA">
      <w:pPr>
        <w:pStyle w:val="CommentText"/>
      </w:pPr>
    </w:p>
    <w:p w14:paraId="13E42F7A" w14:textId="7F7981AA" w:rsidR="00177AEA" w:rsidRDefault="00177AEA" w:rsidP="00D704CB">
      <w:pPr>
        <w:pStyle w:val="CommentText"/>
      </w:pPr>
      <w:r>
        <w:t>So for missed risk: In the sense of my computation, AT’s missed risk is always 0, but in reality it’s definitely not.</w:t>
      </w:r>
    </w:p>
    <w:p w14:paraId="737062CC" w14:textId="77777777" w:rsidR="00177AEA" w:rsidRDefault="00177AEA" w:rsidP="00D704CB">
      <w:pPr>
        <w:pStyle w:val="CommentText"/>
      </w:pPr>
    </w:p>
    <w:p w14:paraId="57369CA8" w14:textId="749737AD" w:rsidR="00177AEA" w:rsidRDefault="00177AEA">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177AEA" w:rsidRDefault="00177AEA">
      <w:pPr>
        <w:pStyle w:val="CommentText"/>
      </w:pPr>
    </w:p>
  </w:comment>
  <w:comment w:id="557" w:author="Miller, Harvey J." w:date="2019-11-11T14:56:00Z" w:initials="MHJ">
    <w:p w14:paraId="0662E0D1" w14:textId="77777777" w:rsidR="00177AEA" w:rsidRDefault="00177AEA" w:rsidP="00774C49">
      <w:pPr>
        <w:pStyle w:val="CommentText"/>
      </w:pPr>
      <w:r>
        <w:rPr>
          <w:rStyle w:val="CommentReference"/>
        </w:rPr>
        <w:annotationRef/>
      </w:r>
      <w:r>
        <w:t>Change "Average X change rate" to "Rate of change"</w:t>
      </w:r>
    </w:p>
  </w:comment>
  <w:comment w:id="562" w:author="Miller, Harvey J." w:date="2019-11-11T13:56:00Z" w:initials="MHJ">
    <w:p w14:paraId="2A9A3DB5" w14:textId="0F1C27A7" w:rsidR="00177AEA" w:rsidRDefault="00177AEA">
      <w:pPr>
        <w:pStyle w:val="CommentText"/>
      </w:pPr>
      <w:r>
        <w:rPr>
          <w:rStyle w:val="CommentReference"/>
        </w:rPr>
        <w:annotationRef/>
      </w:r>
      <w:r>
        <w:t>Agree?</w:t>
      </w:r>
    </w:p>
  </w:comment>
  <w:comment w:id="566" w:author="Miller, Harvey J." w:date="2019-11-26T12:07:00Z" w:initials="MHJ">
    <w:p w14:paraId="519BE334" w14:textId="1A64C813" w:rsidR="00177AEA" w:rsidRDefault="00177AEA">
      <w:pPr>
        <w:pStyle w:val="CommentText"/>
      </w:pPr>
      <w:r>
        <w:rPr>
          <w:rStyle w:val="CommentReference"/>
        </w:rPr>
        <w:annotationRef/>
      </w:r>
      <w:r>
        <w:t>In the figure, use “PT” rather than “PT optimal “ for consistency</w:t>
      </w:r>
    </w:p>
  </w:comment>
  <w:comment w:id="568" w:author="Miller, Harvey J." w:date="2019-11-26T12:06:00Z" w:initials="MHJ">
    <w:p w14:paraId="58EC8DC1" w14:textId="1D4CE43F" w:rsidR="00177AEA" w:rsidRDefault="00177AEA">
      <w:pPr>
        <w:pStyle w:val="CommentText"/>
      </w:pPr>
      <w:r>
        <w:rPr>
          <w:rStyle w:val="CommentReference"/>
        </w:rPr>
        <w:annotationRef/>
      </w:r>
      <w:r>
        <w:t xml:space="preserve">In the figure, use “PT” rather than “PT optimal” for consistency </w:t>
      </w:r>
    </w:p>
  </w:comment>
  <w:comment w:id="570" w:author="Miller, Harvey J." w:date="2019-11-26T13:16:00Z" w:initials="MHJ">
    <w:p w14:paraId="558EDDB4" w14:textId="5EC9C955" w:rsidR="00177AEA" w:rsidRDefault="00177AEA">
      <w:pPr>
        <w:pStyle w:val="CommentText"/>
      </w:pPr>
      <w:r>
        <w:rPr>
          <w:rStyle w:val="CommentReference"/>
        </w:rPr>
        <w:annotationRef/>
      </w:r>
      <w:r>
        <w:t>What does “headway of each hour” mean?</w:t>
      </w:r>
    </w:p>
  </w:comment>
  <w:comment w:id="571" w:author="Liu, Luyu" w:date="2019-11-26T17:25:00Z" w:initials="LL">
    <w:p w14:paraId="1A1CED83" w14:textId="5FCA1AA1" w:rsidR="00177AEA" w:rsidRDefault="00177AEA">
      <w:pPr>
        <w:pStyle w:val="CommentText"/>
      </w:pPr>
      <w:r>
        <w:rPr>
          <w:rStyle w:val="CommentReference"/>
        </w:rPr>
        <w:annotationRef/>
      </w:r>
      <w:r>
        <w:t>It means the buses’ headway within each hour.</w:t>
      </w:r>
    </w:p>
    <w:p w14:paraId="676C6F5C" w14:textId="45F90EEA" w:rsidR="00177AEA" w:rsidRDefault="00177AEA">
      <w:pPr>
        <w:pStyle w:val="CommentText"/>
      </w:pPr>
    </w:p>
    <w:p w14:paraId="7EBDEF76" w14:textId="34359D7C" w:rsidR="00177AEA" w:rsidRDefault="00177AEA">
      <w:pPr>
        <w:pStyle w:val="CommentText"/>
      </w:pPr>
      <w:r>
        <w:t xml:space="preserve">I </w:t>
      </w:r>
      <w:r>
        <w:rPr>
          <w:rFonts w:hint="eastAsia"/>
        </w:rPr>
        <w:t>added</w:t>
      </w:r>
      <w:r>
        <w:t xml:space="preserve"> another sentence in the beginning of this paragraph</w:t>
      </w:r>
    </w:p>
  </w:comment>
  <w:comment w:id="589" w:author="Miller, Harvey J." w:date="2019-12-10T13:57:00Z" w:initials="MHJ">
    <w:p w14:paraId="3FF86723" w14:textId="7684426B" w:rsidR="00AC37E5" w:rsidRDefault="00AC37E5">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575" w:author="Liu, Luyu" w:date="2019-11-27T14:55:00Z" w:initials="LL">
    <w:p w14:paraId="4609FDC6" w14:textId="5BB440E8" w:rsidR="00177AEA" w:rsidRDefault="00177AEA">
      <w:pPr>
        <w:pStyle w:val="CommentText"/>
      </w:pPr>
      <w:r>
        <w:rPr>
          <w:rStyle w:val="CommentReference"/>
        </w:rPr>
        <w:annotationRef/>
      </w:r>
      <w:r>
        <w:t>Can you understand? If not, let’s consider other way to express this.</w:t>
      </w:r>
    </w:p>
  </w:comment>
  <w:comment w:id="576" w:author="Miller, Harvey J." w:date="2019-12-10T13:54:00Z" w:initials="MHJ">
    <w:p w14:paraId="098B73C6" w14:textId="72A85CAE" w:rsidR="00AC37E5" w:rsidRDefault="00AC37E5">
      <w:pPr>
        <w:pStyle w:val="CommentText"/>
      </w:pPr>
      <w:r>
        <w:rPr>
          <w:rStyle w:val="CommentReference"/>
        </w:rPr>
        <w:annotationRef/>
      </w:r>
      <w:r>
        <w:t>I get the PT argument, but not the GT.</w:t>
      </w:r>
    </w:p>
  </w:comment>
  <w:comment w:id="604" w:author="Miller, Harvey J." w:date="2019-11-26T12:18:00Z" w:initials="MHJ">
    <w:p w14:paraId="7D1F3042" w14:textId="5807584F" w:rsidR="00177AEA" w:rsidRDefault="00177AEA">
      <w:pPr>
        <w:pStyle w:val="CommentText"/>
      </w:pPr>
      <w:r>
        <w:rPr>
          <w:rStyle w:val="CommentReference"/>
        </w:rPr>
        <w:annotationRef/>
      </w:r>
      <w:r>
        <w:t>Again just use PT in the figure</w:t>
      </w:r>
    </w:p>
  </w:comment>
  <w:comment w:id="607" w:author="Miller, Harvey J." w:date="2019-11-26T12:33:00Z" w:initials="MHJ">
    <w:p w14:paraId="6DBA16F2" w14:textId="1B47065D" w:rsidR="00177AEA" w:rsidRDefault="00177AEA">
      <w:pPr>
        <w:pStyle w:val="CommentText"/>
      </w:pPr>
      <w:r>
        <w:rPr>
          <w:rStyle w:val="CommentReference"/>
        </w:rPr>
        <w:annotationRef/>
      </w:r>
      <w:r>
        <w:t>Same as above</w:t>
      </w:r>
    </w:p>
  </w:comment>
  <w:comment w:id="617" w:author="Miller, Harvey J." w:date="2019-11-26T14:18:00Z" w:initials="MHJ">
    <w:p w14:paraId="5D5D7A59" w14:textId="77777777" w:rsidR="00177AEA" w:rsidRDefault="00177AEA" w:rsidP="003F1A27">
      <w:pPr>
        <w:pStyle w:val="CommentText"/>
      </w:pPr>
      <w:r>
        <w:rPr>
          <w:rStyle w:val="CommentReference"/>
        </w:rPr>
        <w:annotationRef/>
      </w:r>
      <w:r>
        <w:t>Provide the distance (in meters)</w:t>
      </w:r>
    </w:p>
  </w:comment>
  <w:comment w:id="639" w:author="Miller, Harvey J." w:date="2019-11-26T13:54:00Z" w:initials="MHJ">
    <w:p w14:paraId="22E72A1F" w14:textId="77777777" w:rsidR="00177AEA" w:rsidRDefault="00177AEA" w:rsidP="00591497">
      <w:pPr>
        <w:pStyle w:val="CommentText"/>
      </w:pPr>
      <w:r>
        <w:rPr>
          <w:rStyle w:val="CommentReference"/>
        </w:rPr>
        <w:annotationRef/>
      </w:r>
      <w:r>
        <w:t xml:space="preserve">I don’t understand this.  </w:t>
      </w:r>
    </w:p>
  </w:comment>
  <w:comment w:id="643" w:author="Miller, Harvey J." w:date="2019-11-26T13:18:00Z" w:initials="MHJ">
    <w:p w14:paraId="26257915" w14:textId="383B8952" w:rsidR="00177AEA" w:rsidRDefault="00177AEA">
      <w:pPr>
        <w:pStyle w:val="CommentText"/>
      </w:pPr>
      <w:r>
        <w:rPr>
          <w:rStyle w:val="CommentReference"/>
        </w:rPr>
        <w:annotationRef/>
      </w:r>
      <w:r>
        <w:t>Add red ovals indicating change in headway</w:t>
      </w:r>
    </w:p>
  </w:comment>
  <w:comment w:id="653" w:author="Miller, Harvey J." w:date="2019-11-26T13:19:00Z" w:initials="MHJ">
    <w:p w14:paraId="5F0FD838" w14:textId="290C49D9" w:rsidR="00177AEA" w:rsidRDefault="00177AEA">
      <w:pPr>
        <w:pStyle w:val="CommentText"/>
      </w:pPr>
      <w:r>
        <w:rPr>
          <w:rStyle w:val="CommentReference"/>
        </w:rPr>
        <w:annotationRef/>
      </w:r>
      <w:r>
        <w:t>Rearrange this figure so it matches the figure above (leave a blank panel in the upper left corner corresponding to AT)</w:t>
      </w:r>
    </w:p>
  </w:comment>
  <w:comment w:id="671" w:author="Miller, Harvey J." w:date="2019-11-26T12:40:00Z" w:initials="MHJ">
    <w:p w14:paraId="6A291D25" w14:textId="332E8978" w:rsidR="00177AEA" w:rsidRDefault="00177AEA">
      <w:pPr>
        <w:pStyle w:val="CommentText"/>
      </w:pPr>
      <w:r>
        <w:rPr>
          <w:rStyle w:val="CommentReference"/>
        </w:rPr>
        <w:annotationRef/>
      </w:r>
      <w:r>
        <w:t>Again, just “PT” in the figure</w:t>
      </w:r>
    </w:p>
  </w:comment>
  <w:comment w:id="707" w:author="Miller, Harvey J." w:date="2019-11-26T13:54:00Z" w:initials="MHJ">
    <w:p w14:paraId="3F585A84" w14:textId="20FDFA0B" w:rsidR="00177AEA" w:rsidRDefault="00177AEA">
      <w:pPr>
        <w:pStyle w:val="CommentText"/>
      </w:pPr>
      <w:r>
        <w:rPr>
          <w:rStyle w:val="CommentReference"/>
        </w:rPr>
        <w:annotationRef/>
      </w:r>
      <w:r>
        <w:t xml:space="preserve">I don’t understand this.  </w:t>
      </w:r>
    </w:p>
  </w:comment>
  <w:comment w:id="708" w:author="Liu, Luyu" w:date="2019-11-27T20:41:00Z" w:initials="LL">
    <w:p w14:paraId="3078DC37" w14:textId="5EC1668D" w:rsidR="00177AEA" w:rsidRDefault="00177AEA">
      <w:pPr>
        <w:pStyle w:val="CommentText"/>
      </w:pPr>
      <w:r>
        <w:rPr>
          <w:rStyle w:val="CommentReference"/>
        </w:rPr>
        <w:annotationRef/>
      </w:r>
      <w:r>
        <w:t>I deleted that part.</w:t>
      </w:r>
    </w:p>
  </w:comment>
  <w:comment w:id="719" w:author="Miller, Harvey J." w:date="2019-11-26T13:23:00Z" w:initials="MHJ">
    <w:p w14:paraId="78061349" w14:textId="2D5EDECB" w:rsidR="00177AEA" w:rsidRDefault="00177AEA">
      <w:pPr>
        <w:pStyle w:val="CommentText"/>
      </w:pPr>
      <w:r>
        <w:rPr>
          <w:rStyle w:val="CommentReference"/>
        </w:rPr>
        <w:annotationRef/>
      </w:r>
      <w:r>
        <w:t>Not sure what you are trying to say here.</w:t>
      </w:r>
    </w:p>
  </w:comment>
  <w:comment w:id="806" w:author="Miller, Harvey J." w:date="2019-11-26T13:52:00Z" w:initials="MHJ">
    <w:p w14:paraId="6628AAC7" w14:textId="32E90047" w:rsidR="00177AEA" w:rsidRDefault="00177AEA">
      <w:pPr>
        <w:pStyle w:val="CommentText"/>
      </w:pPr>
      <w:r>
        <w:rPr>
          <w:rStyle w:val="CommentReference"/>
        </w:rPr>
        <w:annotationRef/>
      </w:r>
      <w:r>
        <w:t>Again, only use “PT” in the figure</w:t>
      </w:r>
    </w:p>
  </w:comment>
  <w:comment w:id="811" w:author="Miller, Harvey J." w:date="2019-11-26T13:23:00Z" w:initials="MHJ">
    <w:p w14:paraId="34292223" w14:textId="77777777" w:rsidR="00177AEA" w:rsidRDefault="00177AEA" w:rsidP="00B44330">
      <w:pPr>
        <w:pStyle w:val="CommentText"/>
      </w:pPr>
      <w:r>
        <w:rPr>
          <w:rStyle w:val="CommentReference"/>
        </w:rPr>
        <w:annotationRef/>
      </w:r>
      <w:r>
        <w:t>Not sure what you are trying to say here.</w:t>
      </w:r>
    </w:p>
  </w:comment>
  <w:comment w:id="812" w:author="Liu, Luyu" w:date="2019-11-27T17:24:00Z" w:initials="LL">
    <w:p w14:paraId="7F756F4D" w14:textId="28E99F28" w:rsidR="00177AEA" w:rsidRDefault="00177AEA">
      <w:pPr>
        <w:pStyle w:val="CommentText"/>
      </w:pPr>
      <w:r>
        <w:rPr>
          <w:rStyle w:val="CommentReference"/>
        </w:rPr>
        <w:annotationRef/>
      </w:r>
      <w:r>
        <w:t>I moved it to here and adjusted some wordings.</w:t>
      </w:r>
    </w:p>
  </w:comment>
  <w:comment w:id="813" w:author="Liu, Luyu" w:date="2019-11-27T20:31:00Z" w:initials="LL">
    <w:p w14:paraId="7FA8819E" w14:textId="178E70B9" w:rsidR="00177AEA" w:rsidRDefault="00177AEA">
      <w:pPr>
        <w:pStyle w:val="CommentText"/>
      </w:pPr>
      <w:r>
        <w:rPr>
          <w:rStyle w:val="CommentReference"/>
        </w:rPr>
        <w:annotationRef/>
      </w:r>
      <w:r>
        <w:t>I remove the  temporal part.</w:t>
      </w:r>
    </w:p>
  </w:comment>
  <w:comment w:id="955" w:author="Miller, Harvey J." w:date="2019-11-26T14:24:00Z" w:initials="MHJ">
    <w:p w14:paraId="67578CC9" w14:textId="719AC982" w:rsidR="00177AEA" w:rsidRDefault="00177AEA">
      <w:pPr>
        <w:pStyle w:val="CommentText"/>
      </w:pPr>
      <w:r>
        <w:rPr>
          <w:rStyle w:val="CommentReference"/>
        </w:rPr>
        <w:annotationRef/>
      </w:r>
      <w:r>
        <w:t>What is the difference between these two?</w:t>
      </w:r>
    </w:p>
  </w:comment>
  <w:comment w:id="956" w:author="Liu, Luyu" w:date="2019-11-27T16:50:00Z" w:initials="LL">
    <w:p w14:paraId="2E6AABCC" w14:textId="6C7CA8AF" w:rsidR="00177AEA" w:rsidRDefault="00177AEA">
      <w:pPr>
        <w:pStyle w:val="CommentText"/>
      </w:pPr>
      <w:r>
        <w:rPr>
          <w:rStyle w:val="CommentReference"/>
        </w:rPr>
        <w:annotationRef/>
      </w:r>
      <w:r>
        <w:t>One is real-time, which is the performance in the present;</w:t>
      </w:r>
    </w:p>
    <w:p w14:paraId="5FBB1A2B" w14:textId="0D978C61" w:rsidR="00177AEA" w:rsidRDefault="00177AEA">
      <w:pPr>
        <w:pStyle w:val="CommentText"/>
      </w:pPr>
      <w:r>
        <w:t>One is historical, which is the performance is the past.</w:t>
      </w:r>
    </w:p>
  </w:comment>
  <w:comment w:id="933" w:author="Miller, Harvey J." w:date="2019-12-10T14:22:00Z" w:initials="MHJ">
    <w:p w14:paraId="37C644EE" w14:textId="74D079BA" w:rsidR="009257B2" w:rsidRDefault="009257B2">
      <w:pPr>
        <w:pStyle w:val="CommentText"/>
      </w:pPr>
      <w:r>
        <w:rPr>
          <w:rStyle w:val="CommentReference"/>
        </w:rPr>
        <w:annotationRef/>
      </w:r>
      <w:r>
        <w:t>What do you think?</w:t>
      </w:r>
    </w:p>
  </w:comment>
  <w:comment w:id="1000" w:author="Miller, Harvey J." w:date="2019-11-26T14:20:00Z" w:initials="MHJ">
    <w:p w14:paraId="4E599B36" w14:textId="46E5CC4C" w:rsidR="00177AEA" w:rsidRDefault="00177AEA">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718D13" w15:done="1"/>
  <w15:commentEx w15:paraId="741E5C71" w15:paraIdParent="54718D13" w15:done="1"/>
  <w15:commentEx w15:paraId="63140723" w15:done="0"/>
  <w15:commentEx w15:paraId="6D59460A" w15:done="0"/>
  <w15:commentEx w15:paraId="625F76FB" w15:done="0"/>
  <w15:commentEx w15:paraId="7E5B790C" w15:done="0"/>
  <w15:commentEx w15:paraId="21143226" w15:done="0"/>
  <w15:commentEx w15:paraId="7B37EF0D" w15:done="1"/>
  <w15:commentEx w15:paraId="74C8879A" w15:done="1"/>
  <w15:commentEx w15:paraId="708F8C29" w15:done="0"/>
  <w15:commentEx w15:paraId="6DCC467D" w15:done="1"/>
  <w15:commentEx w15:paraId="0EBB101B" w15:done="1"/>
  <w15:commentEx w15:paraId="29517E3C" w15:paraIdParent="0EBB101B" w15:done="1"/>
  <w15:commentEx w15:paraId="5166FA38" w15:done="1"/>
  <w15:commentEx w15:paraId="24FCADDF" w15:paraIdParent="5166FA38" w15:done="1"/>
  <w15:commentEx w15:paraId="28E68653" w15:done="0"/>
  <w15:commentEx w15:paraId="42E28B4B" w15:done="1"/>
  <w15:commentEx w15:paraId="0B3DD96C" w15:done="0"/>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0"/>
  <w15:commentEx w15:paraId="7EBDEF76" w15:paraIdParent="558EDDB4" w15:done="0"/>
  <w15:commentEx w15:paraId="3FF86723" w15:done="0"/>
  <w15:commentEx w15:paraId="4609FDC6" w15:done="0"/>
  <w15:commentEx w15:paraId="098B73C6" w15:paraIdParent="4609FDC6" w15:done="0"/>
  <w15:commentEx w15:paraId="7D1F3042" w15:done="1"/>
  <w15:commentEx w15:paraId="6DBA16F2" w15:done="1"/>
  <w15:commentEx w15:paraId="5D5D7A59" w15:done="0"/>
  <w15:commentEx w15:paraId="22E72A1F" w15:done="0"/>
  <w15:commentEx w15:paraId="26257915" w15:done="1"/>
  <w15:commentEx w15:paraId="5F0FD838" w15:done="1"/>
  <w15:commentEx w15:paraId="6A291D25" w15:done="1"/>
  <w15:commentEx w15:paraId="3F585A84" w15:done="0"/>
  <w15:commentEx w15:paraId="3078DC37" w15:paraIdParent="3F585A84" w15:done="0"/>
  <w15:commentEx w15:paraId="78061349" w15:done="0"/>
  <w15:commentEx w15:paraId="6628AAC7" w15:done="1"/>
  <w15:commentEx w15:paraId="34292223" w15:done="0"/>
  <w15:commentEx w15:paraId="7F756F4D" w15:paraIdParent="34292223" w15:done="0"/>
  <w15:commentEx w15:paraId="7FA8819E" w15:paraIdParent="34292223" w15:done="0"/>
  <w15:commentEx w15:paraId="67578CC9" w15:done="0"/>
  <w15:commentEx w15:paraId="5FBB1A2B" w15:paraIdParent="67578CC9" w15:done="0"/>
  <w15:commentEx w15:paraId="37C644EE" w15:done="0"/>
  <w15:commentEx w15:paraId="4E599B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05866B04" w16cid:durableId="217BAFD2"/>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4D5324D2" w16cid:durableId="217BAFDA"/>
  <w16cid:commentId w16cid:paraId="7B37EF0D" w16cid:durableId="217BAFDB"/>
  <w16cid:commentId w16cid:paraId="74C8879A" w16cid:durableId="217BAFDC"/>
  <w16cid:commentId w16cid:paraId="3DFF3AA0" w16cid:durableId="217BAFDD"/>
  <w16cid:commentId w16cid:paraId="6DCC467D" w16cid:durableId="217BAFDE"/>
  <w16cid:commentId w16cid:paraId="0EBB101B" w16cid:durableId="217BAFDF"/>
  <w16cid:commentId w16cid:paraId="5166FA38" w16cid:durableId="217BAFE0"/>
  <w16cid:commentId w16cid:paraId="12EEC3A1" w16cid:durableId="217BAFE1"/>
  <w16cid:commentId w16cid:paraId="3DE2D40D" w16cid:durableId="217BAFE2"/>
  <w16cid:commentId w16cid:paraId="72EEBB8C" w16cid:durableId="217BAFE3"/>
  <w16cid:commentId w16cid:paraId="0662E0D1" w16cid:durableId="217BAFE5"/>
  <w16cid:commentId w16cid:paraId="2A9A3DB5" w16cid:durableId="217BAFE4"/>
  <w16cid:commentId w16cid:paraId="18C81544" w16cid:durableId="217BAF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6C8304" w14:textId="77777777" w:rsidR="00F234DA" w:rsidRDefault="00F234DA" w:rsidP="006550FB">
      <w:pPr>
        <w:spacing w:after="0" w:line="240" w:lineRule="auto"/>
      </w:pPr>
      <w:r>
        <w:separator/>
      </w:r>
    </w:p>
  </w:endnote>
  <w:endnote w:type="continuationSeparator" w:id="0">
    <w:p w14:paraId="00F75EF6" w14:textId="77777777" w:rsidR="00F234DA" w:rsidRDefault="00F234DA"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4B0592" w14:textId="77777777" w:rsidR="00F234DA" w:rsidRDefault="00F234DA" w:rsidP="006550FB">
      <w:pPr>
        <w:spacing w:after="0" w:line="240" w:lineRule="auto"/>
      </w:pPr>
      <w:r>
        <w:separator/>
      </w:r>
    </w:p>
  </w:footnote>
  <w:footnote w:type="continuationSeparator" w:id="0">
    <w:p w14:paraId="45735A42" w14:textId="77777777" w:rsidR="00F234DA" w:rsidRDefault="00F234DA"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00F55"/>
    <w:rsid w:val="00021D1A"/>
    <w:rsid w:val="00030AFD"/>
    <w:rsid w:val="000321D6"/>
    <w:rsid w:val="00041ED0"/>
    <w:rsid w:val="0004690A"/>
    <w:rsid w:val="00053D07"/>
    <w:rsid w:val="000545CA"/>
    <w:rsid w:val="000619C8"/>
    <w:rsid w:val="00067FD4"/>
    <w:rsid w:val="000819D8"/>
    <w:rsid w:val="000831FD"/>
    <w:rsid w:val="000925B2"/>
    <w:rsid w:val="00092F3A"/>
    <w:rsid w:val="000A0DD4"/>
    <w:rsid w:val="000A3851"/>
    <w:rsid w:val="000A6427"/>
    <w:rsid w:val="000B39FB"/>
    <w:rsid w:val="000D0C3A"/>
    <w:rsid w:val="000D4113"/>
    <w:rsid w:val="00106F95"/>
    <w:rsid w:val="00110C7D"/>
    <w:rsid w:val="00115F7F"/>
    <w:rsid w:val="00122355"/>
    <w:rsid w:val="00123927"/>
    <w:rsid w:val="00125961"/>
    <w:rsid w:val="0013372A"/>
    <w:rsid w:val="00134131"/>
    <w:rsid w:val="001343EF"/>
    <w:rsid w:val="0014352B"/>
    <w:rsid w:val="00153B3F"/>
    <w:rsid w:val="00157EFB"/>
    <w:rsid w:val="0016243D"/>
    <w:rsid w:val="0016636C"/>
    <w:rsid w:val="00176AB6"/>
    <w:rsid w:val="00177AEA"/>
    <w:rsid w:val="00186EE1"/>
    <w:rsid w:val="00193849"/>
    <w:rsid w:val="001A0DDD"/>
    <w:rsid w:val="001A4566"/>
    <w:rsid w:val="001B381E"/>
    <w:rsid w:val="001C3968"/>
    <w:rsid w:val="001D19D8"/>
    <w:rsid w:val="001D489C"/>
    <w:rsid w:val="001D5524"/>
    <w:rsid w:val="00203DA0"/>
    <w:rsid w:val="0020554D"/>
    <w:rsid w:val="00206A33"/>
    <w:rsid w:val="00206F34"/>
    <w:rsid w:val="00211006"/>
    <w:rsid w:val="0021518F"/>
    <w:rsid w:val="002211E9"/>
    <w:rsid w:val="00222293"/>
    <w:rsid w:val="00226C75"/>
    <w:rsid w:val="00233B4A"/>
    <w:rsid w:val="002371AE"/>
    <w:rsid w:val="00244C3E"/>
    <w:rsid w:val="002501BF"/>
    <w:rsid w:val="00250901"/>
    <w:rsid w:val="00250E7E"/>
    <w:rsid w:val="00253290"/>
    <w:rsid w:val="00263F5A"/>
    <w:rsid w:val="00272D44"/>
    <w:rsid w:val="00274819"/>
    <w:rsid w:val="00283110"/>
    <w:rsid w:val="00283D20"/>
    <w:rsid w:val="002852EF"/>
    <w:rsid w:val="00291929"/>
    <w:rsid w:val="0029322E"/>
    <w:rsid w:val="00295C2B"/>
    <w:rsid w:val="002A7DAA"/>
    <w:rsid w:val="002D3C9F"/>
    <w:rsid w:val="002E009D"/>
    <w:rsid w:val="002E237C"/>
    <w:rsid w:val="002E61E4"/>
    <w:rsid w:val="002F0CDD"/>
    <w:rsid w:val="002F75D0"/>
    <w:rsid w:val="00306438"/>
    <w:rsid w:val="00306485"/>
    <w:rsid w:val="003131C1"/>
    <w:rsid w:val="0031733F"/>
    <w:rsid w:val="0032347C"/>
    <w:rsid w:val="00327821"/>
    <w:rsid w:val="00345785"/>
    <w:rsid w:val="00347F4B"/>
    <w:rsid w:val="00351DC4"/>
    <w:rsid w:val="00361FA1"/>
    <w:rsid w:val="0036214E"/>
    <w:rsid w:val="00362715"/>
    <w:rsid w:val="00364356"/>
    <w:rsid w:val="00370B52"/>
    <w:rsid w:val="003717AC"/>
    <w:rsid w:val="00375DA4"/>
    <w:rsid w:val="003803CA"/>
    <w:rsid w:val="0038416A"/>
    <w:rsid w:val="00385969"/>
    <w:rsid w:val="00396C89"/>
    <w:rsid w:val="003A0C66"/>
    <w:rsid w:val="003A492D"/>
    <w:rsid w:val="003A76C4"/>
    <w:rsid w:val="003B2EF7"/>
    <w:rsid w:val="003C4313"/>
    <w:rsid w:val="003D3E3B"/>
    <w:rsid w:val="003D74ED"/>
    <w:rsid w:val="003E045A"/>
    <w:rsid w:val="003F1A27"/>
    <w:rsid w:val="003F7785"/>
    <w:rsid w:val="0040511B"/>
    <w:rsid w:val="0040687A"/>
    <w:rsid w:val="00407077"/>
    <w:rsid w:val="004153C2"/>
    <w:rsid w:val="00415B5C"/>
    <w:rsid w:val="00430864"/>
    <w:rsid w:val="004458BB"/>
    <w:rsid w:val="00451033"/>
    <w:rsid w:val="00453E0B"/>
    <w:rsid w:val="004552C1"/>
    <w:rsid w:val="004657C2"/>
    <w:rsid w:val="00473BDA"/>
    <w:rsid w:val="00480E7E"/>
    <w:rsid w:val="00482EDD"/>
    <w:rsid w:val="004906B5"/>
    <w:rsid w:val="00492706"/>
    <w:rsid w:val="00494C8F"/>
    <w:rsid w:val="00497F38"/>
    <w:rsid w:val="004A10A6"/>
    <w:rsid w:val="004A316C"/>
    <w:rsid w:val="004A45CC"/>
    <w:rsid w:val="004A4D57"/>
    <w:rsid w:val="004A7F9A"/>
    <w:rsid w:val="004B0C44"/>
    <w:rsid w:val="004B267D"/>
    <w:rsid w:val="004B4A44"/>
    <w:rsid w:val="004C032B"/>
    <w:rsid w:val="004C0488"/>
    <w:rsid w:val="004C3E38"/>
    <w:rsid w:val="004D2FE8"/>
    <w:rsid w:val="004D3C3D"/>
    <w:rsid w:val="004D59F3"/>
    <w:rsid w:val="004D6113"/>
    <w:rsid w:val="004E2E1E"/>
    <w:rsid w:val="004F114F"/>
    <w:rsid w:val="004F36C7"/>
    <w:rsid w:val="004F539A"/>
    <w:rsid w:val="00502546"/>
    <w:rsid w:val="00507B6D"/>
    <w:rsid w:val="00521DE7"/>
    <w:rsid w:val="00522385"/>
    <w:rsid w:val="00522C6E"/>
    <w:rsid w:val="00526D86"/>
    <w:rsid w:val="00531192"/>
    <w:rsid w:val="00533128"/>
    <w:rsid w:val="00543ABC"/>
    <w:rsid w:val="00551FD4"/>
    <w:rsid w:val="005772AE"/>
    <w:rsid w:val="00591497"/>
    <w:rsid w:val="005915AE"/>
    <w:rsid w:val="005A01A7"/>
    <w:rsid w:val="005A1DA2"/>
    <w:rsid w:val="005B36EE"/>
    <w:rsid w:val="005C0F82"/>
    <w:rsid w:val="005D6518"/>
    <w:rsid w:val="005E0FA8"/>
    <w:rsid w:val="005F2F2B"/>
    <w:rsid w:val="005F6743"/>
    <w:rsid w:val="006052B9"/>
    <w:rsid w:val="00610D75"/>
    <w:rsid w:val="00613F2A"/>
    <w:rsid w:val="0061593E"/>
    <w:rsid w:val="006411BB"/>
    <w:rsid w:val="00642308"/>
    <w:rsid w:val="00647148"/>
    <w:rsid w:val="00654DF6"/>
    <w:rsid w:val="006550FB"/>
    <w:rsid w:val="00655D3E"/>
    <w:rsid w:val="0066051E"/>
    <w:rsid w:val="00664F31"/>
    <w:rsid w:val="00665C1E"/>
    <w:rsid w:val="00691BB4"/>
    <w:rsid w:val="006A404B"/>
    <w:rsid w:val="006D03C5"/>
    <w:rsid w:val="006D5AFB"/>
    <w:rsid w:val="006E518B"/>
    <w:rsid w:val="006E6507"/>
    <w:rsid w:val="00716E7E"/>
    <w:rsid w:val="0071750A"/>
    <w:rsid w:val="00727092"/>
    <w:rsid w:val="00740BD1"/>
    <w:rsid w:val="0074139D"/>
    <w:rsid w:val="00744EFF"/>
    <w:rsid w:val="00745E73"/>
    <w:rsid w:val="00747B08"/>
    <w:rsid w:val="007631AA"/>
    <w:rsid w:val="00764220"/>
    <w:rsid w:val="00764E49"/>
    <w:rsid w:val="0076776E"/>
    <w:rsid w:val="00770332"/>
    <w:rsid w:val="00770D45"/>
    <w:rsid w:val="00774C49"/>
    <w:rsid w:val="00783AC3"/>
    <w:rsid w:val="0078784C"/>
    <w:rsid w:val="007964AD"/>
    <w:rsid w:val="007A298B"/>
    <w:rsid w:val="007A4F44"/>
    <w:rsid w:val="007B087E"/>
    <w:rsid w:val="007B318F"/>
    <w:rsid w:val="007B3E89"/>
    <w:rsid w:val="007B4D4D"/>
    <w:rsid w:val="007B5281"/>
    <w:rsid w:val="007B75F3"/>
    <w:rsid w:val="007C5F37"/>
    <w:rsid w:val="007C66AE"/>
    <w:rsid w:val="007D073E"/>
    <w:rsid w:val="007D09E9"/>
    <w:rsid w:val="007F0791"/>
    <w:rsid w:val="007F135D"/>
    <w:rsid w:val="00801DE0"/>
    <w:rsid w:val="00810EED"/>
    <w:rsid w:val="00816A10"/>
    <w:rsid w:val="00820DE8"/>
    <w:rsid w:val="00825E77"/>
    <w:rsid w:val="00827812"/>
    <w:rsid w:val="00830CD1"/>
    <w:rsid w:val="00840128"/>
    <w:rsid w:val="00846DD6"/>
    <w:rsid w:val="00846FF6"/>
    <w:rsid w:val="00863093"/>
    <w:rsid w:val="0087115B"/>
    <w:rsid w:val="00874EA4"/>
    <w:rsid w:val="008A4135"/>
    <w:rsid w:val="008B167C"/>
    <w:rsid w:val="008B2770"/>
    <w:rsid w:val="008B6555"/>
    <w:rsid w:val="008C1A7C"/>
    <w:rsid w:val="008C25D1"/>
    <w:rsid w:val="008C50B5"/>
    <w:rsid w:val="008C77AC"/>
    <w:rsid w:val="008D02D7"/>
    <w:rsid w:val="008D1279"/>
    <w:rsid w:val="008E0177"/>
    <w:rsid w:val="008E173D"/>
    <w:rsid w:val="008E3ACA"/>
    <w:rsid w:val="008E79D1"/>
    <w:rsid w:val="008F5D79"/>
    <w:rsid w:val="008F71EA"/>
    <w:rsid w:val="00902B48"/>
    <w:rsid w:val="00903EE6"/>
    <w:rsid w:val="0090471C"/>
    <w:rsid w:val="00907DD7"/>
    <w:rsid w:val="00910859"/>
    <w:rsid w:val="009257B2"/>
    <w:rsid w:val="009263B1"/>
    <w:rsid w:val="00933D9F"/>
    <w:rsid w:val="00936FD2"/>
    <w:rsid w:val="00937311"/>
    <w:rsid w:val="009405C1"/>
    <w:rsid w:val="0095021C"/>
    <w:rsid w:val="00950521"/>
    <w:rsid w:val="00952DE0"/>
    <w:rsid w:val="00953B18"/>
    <w:rsid w:val="00961F8B"/>
    <w:rsid w:val="0098001D"/>
    <w:rsid w:val="00981152"/>
    <w:rsid w:val="00981649"/>
    <w:rsid w:val="00986DBD"/>
    <w:rsid w:val="009B7776"/>
    <w:rsid w:val="009C1C2E"/>
    <w:rsid w:val="009C2E07"/>
    <w:rsid w:val="009D090D"/>
    <w:rsid w:val="009D6A04"/>
    <w:rsid w:val="009F1880"/>
    <w:rsid w:val="00A00AFF"/>
    <w:rsid w:val="00A12188"/>
    <w:rsid w:val="00A1601A"/>
    <w:rsid w:val="00A165B3"/>
    <w:rsid w:val="00A21222"/>
    <w:rsid w:val="00A360DB"/>
    <w:rsid w:val="00A40E20"/>
    <w:rsid w:val="00A4727E"/>
    <w:rsid w:val="00A50D2B"/>
    <w:rsid w:val="00A53748"/>
    <w:rsid w:val="00A56F2C"/>
    <w:rsid w:val="00A616BD"/>
    <w:rsid w:val="00A671C8"/>
    <w:rsid w:val="00A67400"/>
    <w:rsid w:val="00A76080"/>
    <w:rsid w:val="00A87B3B"/>
    <w:rsid w:val="00A92C7C"/>
    <w:rsid w:val="00AA0092"/>
    <w:rsid w:val="00AA2619"/>
    <w:rsid w:val="00AB159A"/>
    <w:rsid w:val="00AB4295"/>
    <w:rsid w:val="00AC37E5"/>
    <w:rsid w:val="00AD0CEF"/>
    <w:rsid w:val="00AD7066"/>
    <w:rsid w:val="00AF1C7C"/>
    <w:rsid w:val="00AF5D99"/>
    <w:rsid w:val="00B15470"/>
    <w:rsid w:val="00B20302"/>
    <w:rsid w:val="00B2390C"/>
    <w:rsid w:val="00B23E29"/>
    <w:rsid w:val="00B44330"/>
    <w:rsid w:val="00B51F32"/>
    <w:rsid w:val="00B76536"/>
    <w:rsid w:val="00B770EE"/>
    <w:rsid w:val="00B774C3"/>
    <w:rsid w:val="00B93E3D"/>
    <w:rsid w:val="00B942D8"/>
    <w:rsid w:val="00BA0088"/>
    <w:rsid w:val="00BB3EC7"/>
    <w:rsid w:val="00BC2FF2"/>
    <w:rsid w:val="00BE31B1"/>
    <w:rsid w:val="00BE5A68"/>
    <w:rsid w:val="00BE78D3"/>
    <w:rsid w:val="00BF4947"/>
    <w:rsid w:val="00BF5588"/>
    <w:rsid w:val="00C033FC"/>
    <w:rsid w:val="00C0727E"/>
    <w:rsid w:val="00C21E64"/>
    <w:rsid w:val="00C24854"/>
    <w:rsid w:val="00C27406"/>
    <w:rsid w:val="00C421AD"/>
    <w:rsid w:val="00C4677A"/>
    <w:rsid w:val="00C562C2"/>
    <w:rsid w:val="00C57395"/>
    <w:rsid w:val="00C6312C"/>
    <w:rsid w:val="00C812A5"/>
    <w:rsid w:val="00C900E9"/>
    <w:rsid w:val="00C905DE"/>
    <w:rsid w:val="00CA19A2"/>
    <w:rsid w:val="00CB456C"/>
    <w:rsid w:val="00CC4C41"/>
    <w:rsid w:val="00CF319F"/>
    <w:rsid w:val="00D01535"/>
    <w:rsid w:val="00D05978"/>
    <w:rsid w:val="00D077D3"/>
    <w:rsid w:val="00D322A9"/>
    <w:rsid w:val="00D3608E"/>
    <w:rsid w:val="00D456E3"/>
    <w:rsid w:val="00D474DB"/>
    <w:rsid w:val="00D50DD6"/>
    <w:rsid w:val="00D5173A"/>
    <w:rsid w:val="00D53600"/>
    <w:rsid w:val="00D619A7"/>
    <w:rsid w:val="00D61E1E"/>
    <w:rsid w:val="00D622FE"/>
    <w:rsid w:val="00D704CB"/>
    <w:rsid w:val="00D8622C"/>
    <w:rsid w:val="00D91579"/>
    <w:rsid w:val="00D972FD"/>
    <w:rsid w:val="00DB4509"/>
    <w:rsid w:val="00DE4E96"/>
    <w:rsid w:val="00DE6E9A"/>
    <w:rsid w:val="00E0434C"/>
    <w:rsid w:val="00E108BF"/>
    <w:rsid w:val="00E119ED"/>
    <w:rsid w:val="00E15888"/>
    <w:rsid w:val="00E41883"/>
    <w:rsid w:val="00E46E69"/>
    <w:rsid w:val="00E505F7"/>
    <w:rsid w:val="00E5090F"/>
    <w:rsid w:val="00E845D3"/>
    <w:rsid w:val="00E85D73"/>
    <w:rsid w:val="00E96AD4"/>
    <w:rsid w:val="00EA5C6A"/>
    <w:rsid w:val="00ED03DD"/>
    <w:rsid w:val="00ED1FBB"/>
    <w:rsid w:val="00ED7D1E"/>
    <w:rsid w:val="00ED7F3C"/>
    <w:rsid w:val="00EE572F"/>
    <w:rsid w:val="00EF21A3"/>
    <w:rsid w:val="00EF3F1A"/>
    <w:rsid w:val="00EF3FF6"/>
    <w:rsid w:val="00EF48D1"/>
    <w:rsid w:val="00EF740C"/>
    <w:rsid w:val="00F00CF3"/>
    <w:rsid w:val="00F1535F"/>
    <w:rsid w:val="00F208B5"/>
    <w:rsid w:val="00F216AE"/>
    <w:rsid w:val="00F234DA"/>
    <w:rsid w:val="00F351BE"/>
    <w:rsid w:val="00F4276A"/>
    <w:rsid w:val="00F45B48"/>
    <w:rsid w:val="00F625BD"/>
    <w:rsid w:val="00F82824"/>
    <w:rsid w:val="00F832FE"/>
    <w:rsid w:val="00F852F0"/>
    <w:rsid w:val="00F86AF0"/>
    <w:rsid w:val="00F946E1"/>
    <w:rsid w:val="00F96710"/>
    <w:rsid w:val="00F97C93"/>
    <w:rsid w:val="00FB2BC3"/>
    <w:rsid w:val="00FB33A9"/>
    <w:rsid w:val="00FB746A"/>
    <w:rsid w:val="00FC4DA7"/>
    <w:rsid w:val="00FC4F8C"/>
    <w:rsid w:val="00FD0487"/>
    <w:rsid w:val="00FE2291"/>
    <w:rsid w:val="00FE6324"/>
    <w:rsid w:val="00FF0162"/>
    <w:rsid w:val="00FF295D"/>
    <w:rsid w:val="00FF4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9.xml"/><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png"/><Relationship Id="rId10" Type="http://schemas.microsoft.com/office/2011/relationships/commentsExtended" Target="commentsExtended.xml"/><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png"/><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9468F-1387-4728-A2A3-96C592061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31</Pages>
  <Words>31691</Words>
  <Characters>180639</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Miller, Harvey J.</cp:lastModifiedBy>
  <cp:revision>19</cp:revision>
  <dcterms:created xsi:type="dcterms:W3CDTF">2019-12-09T21:41:00Z</dcterms:created>
  <dcterms:modified xsi:type="dcterms:W3CDTF">2019-12-10T19:27:00Z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