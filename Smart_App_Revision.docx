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CDB72" w14:textId="14CBBD05" w:rsidR="005A464A" w:rsidRDefault="005A464A" w:rsidP="005A464A">
      <w:pPr>
        <w:jc w:val="center"/>
        <w:rPr>
          <w:rFonts w:ascii="Times New Roman" w:hAnsi="Times New Roman" w:cs="Times New Roman"/>
          <w:sz w:val="32"/>
          <w:szCs w:val="24"/>
        </w:rPr>
      </w:pPr>
      <w:r>
        <w:rPr>
          <w:rFonts w:ascii="Times New Roman" w:hAnsi="Times New Roman" w:cs="Times New Roman"/>
          <w:sz w:val="32"/>
          <w:szCs w:val="24"/>
        </w:rPr>
        <w:t xml:space="preserve">Does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reduce waiting time</w:t>
      </w:r>
      <w:r w:rsidRPr="005719F8">
        <w:rPr>
          <w:rFonts w:ascii="Times New Roman" w:hAnsi="Times New Roman" w:cs="Times New Roman"/>
          <w:sz w:val="32"/>
          <w:szCs w:val="24"/>
        </w:rPr>
        <w:t>?</w:t>
      </w:r>
      <w:del w:id="0" w:author="Liu, Luyu" w:date="2020-06-15T19:57:00Z">
        <w:r w:rsidRPr="005719F8" w:rsidDel="00A246E6">
          <w:rPr>
            <w:rFonts w:ascii="Times New Roman" w:hAnsi="Times New Roman" w:cs="Times New Roman"/>
            <w:sz w:val="32"/>
            <w:szCs w:val="24"/>
          </w:rPr>
          <w:delText xml:space="preserve">  </w:delText>
        </w:r>
      </w:del>
      <w:ins w:id="1" w:author="Liu, Luyu" w:date="2020-06-15T19:57:00Z">
        <w:r w:rsidR="00A246E6">
          <w:rPr>
            <w:rFonts w:ascii="Times New Roman" w:hAnsi="Times New Roman" w:cs="Times New Roman"/>
            <w:sz w:val="32"/>
            <w:szCs w:val="24"/>
          </w:rPr>
          <w:t xml:space="preserve"> </w:t>
        </w:r>
      </w:ins>
      <w:r>
        <w:rPr>
          <w:rFonts w:ascii="Times New Roman" w:hAnsi="Times New Roman" w:cs="Times New Roman"/>
          <w:sz w:val="32"/>
          <w:szCs w:val="24"/>
        </w:rPr>
        <w:t>An empirical analysis</w:t>
      </w:r>
    </w:p>
    <w:p w14:paraId="170B9D6D" w14:textId="77777777" w:rsidR="005A464A" w:rsidRDefault="005A464A" w:rsidP="005A464A">
      <w:pPr>
        <w:jc w:val="center"/>
        <w:rPr>
          <w:rFonts w:ascii="Times New Roman" w:hAnsi="Times New Roman" w:cs="Times New Roman"/>
          <w:sz w:val="28"/>
          <w:szCs w:val="24"/>
          <w:vertAlign w:val="superscript"/>
        </w:rPr>
      </w:pPr>
      <w:r w:rsidRPr="00150008">
        <w:rPr>
          <w:rFonts w:ascii="Times New Roman" w:hAnsi="Times New Roman" w:cs="Times New Roman"/>
          <w:sz w:val="28"/>
          <w:szCs w:val="24"/>
        </w:rPr>
        <w:t>Luyu Liu</w:t>
      </w:r>
      <w:r>
        <w:rPr>
          <w:rFonts w:ascii="Times New Roman" w:hAnsi="Times New Roman" w:cs="Times New Roman"/>
          <w:sz w:val="28"/>
          <w:szCs w:val="24"/>
          <w:vertAlign w:val="superscript"/>
        </w:rPr>
        <w:t>a,b</w:t>
      </w:r>
      <w:r>
        <w:rPr>
          <w:rFonts w:ascii="Times New Roman" w:hAnsi="Times New Roman" w:cs="Times New Roman"/>
          <w:sz w:val="28"/>
          <w:szCs w:val="24"/>
        </w:rPr>
        <w:t xml:space="preserve"> and Harvey J. Miller</w:t>
      </w:r>
      <w:r>
        <w:rPr>
          <w:rFonts w:ascii="Times New Roman" w:hAnsi="Times New Roman" w:cs="Times New Roman"/>
          <w:sz w:val="28"/>
          <w:szCs w:val="24"/>
          <w:vertAlign w:val="superscript"/>
        </w:rPr>
        <w:t>a,b,*</w:t>
      </w:r>
      <w:r w:rsidRPr="00351FFE">
        <w:rPr>
          <w:rStyle w:val="FootnoteReference"/>
          <w:rFonts w:ascii="Times New Roman" w:hAnsi="Times New Roman" w:cs="Times New Roman"/>
          <w:color w:val="FFFFFF" w:themeColor="background1"/>
          <w:sz w:val="28"/>
          <w:szCs w:val="24"/>
        </w:rPr>
        <w:footnoteReference w:id="1"/>
      </w:r>
    </w:p>
    <w:p w14:paraId="33A31F7D" w14:textId="77777777" w:rsidR="005A464A" w:rsidRPr="00351FFE" w:rsidRDefault="005A464A" w:rsidP="005A464A">
      <w:pPr>
        <w:jc w:val="center"/>
        <w:rPr>
          <w:rFonts w:ascii="Times New Roman" w:hAnsi="Times New Roman" w:cs="Times New Roman"/>
          <w:sz w:val="24"/>
          <w:vertAlign w:val="superscript"/>
        </w:rPr>
      </w:pPr>
    </w:p>
    <w:p w14:paraId="13FBBD6E" w14:textId="77777777" w:rsidR="005A464A" w:rsidRPr="00351FFE" w:rsidRDefault="005A464A" w:rsidP="005A464A">
      <w:pPr>
        <w:rPr>
          <w:rFonts w:ascii="Times New Roman" w:hAnsi="Times New Roman" w:cs="Times New Roman"/>
          <w:szCs w:val="20"/>
        </w:rPr>
      </w:pPr>
      <w:r w:rsidRPr="00351FFE">
        <w:rPr>
          <w:rFonts w:ascii="Times New Roman" w:hAnsi="Times New Roman" w:cs="Times New Roman"/>
          <w:szCs w:val="20"/>
          <w:vertAlign w:val="superscript"/>
        </w:rPr>
        <w:t xml:space="preserve">a </w:t>
      </w:r>
      <w:r w:rsidRPr="00351FFE">
        <w:rPr>
          <w:rFonts w:ascii="Times New Roman" w:hAnsi="Times New Roman" w:cs="Times New Roman"/>
          <w:szCs w:val="20"/>
        </w:rPr>
        <w:t>Department of Geography, Ohio State University</w:t>
      </w:r>
      <w:r>
        <w:rPr>
          <w:rFonts w:ascii="Times New Roman" w:hAnsi="Times New Roman" w:cs="Times New Roman"/>
          <w:szCs w:val="20"/>
        </w:rPr>
        <w:t xml:space="preserve">, </w:t>
      </w:r>
      <w:r w:rsidRPr="00351FFE">
        <w:rPr>
          <w:rFonts w:ascii="Times New Roman" w:hAnsi="Times New Roman" w:cs="Times New Roman"/>
          <w:szCs w:val="20"/>
        </w:rPr>
        <w:t>Columbus, O</w:t>
      </w:r>
      <w:r>
        <w:rPr>
          <w:rFonts w:ascii="Times New Roman" w:hAnsi="Times New Roman" w:cs="Times New Roman"/>
          <w:szCs w:val="20"/>
        </w:rPr>
        <w:t>hio, USA</w:t>
      </w:r>
      <w:r w:rsidRPr="00351FFE">
        <w:rPr>
          <w:rFonts w:ascii="Times New Roman" w:hAnsi="Times New Roman" w:cs="Times New Roman"/>
          <w:szCs w:val="20"/>
        </w:rPr>
        <w:t xml:space="preserve">; </w:t>
      </w:r>
    </w:p>
    <w:p w14:paraId="3B9ECF39" w14:textId="77777777" w:rsidR="005A464A" w:rsidRPr="00351FFE" w:rsidRDefault="005A464A" w:rsidP="005A464A">
      <w:pPr>
        <w:rPr>
          <w:rFonts w:ascii="Times New Roman" w:hAnsi="Times New Roman" w:cs="Times New Roman"/>
          <w:szCs w:val="20"/>
        </w:rPr>
      </w:pPr>
      <w:r w:rsidRPr="00351FFE">
        <w:rPr>
          <w:rFonts w:ascii="Times New Roman" w:hAnsi="Times New Roman" w:cs="Times New Roman"/>
          <w:szCs w:val="20"/>
          <w:vertAlign w:val="superscript"/>
        </w:rPr>
        <w:t xml:space="preserve">b </w:t>
      </w:r>
      <w:r w:rsidRPr="00351FFE">
        <w:rPr>
          <w:rFonts w:ascii="Times New Roman" w:hAnsi="Times New Roman" w:cs="Times New Roman"/>
          <w:szCs w:val="20"/>
        </w:rPr>
        <w:t>Center for Urban and Regional Analysis, Ohio State University</w:t>
      </w:r>
      <w:r>
        <w:rPr>
          <w:rFonts w:ascii="Times New Roman" w:hAnsi="Times New Roman" w:cs="Times New Roman"/>
          <w:szCs w:val="20"/>
        </w:rPr>
        <w:t xml:space="preserve">, </w:t>
      </w:r>
      <w:r w:rsidRPr="009B0F84">
        <w:rPr>
          <w:rFonts w:ascii="Times New Roman" w:hAnsi="Times New Roman" w:cs="Times New Roman"/>
          <w:szCs w:val="20"/>
        </w:rPr>
        <w:t>Columbus, O</w:t>
      </w:r>
      <w:r>
        <w:rPr>
          <w:rFonts w:ascii="Times New Roman" w:hAnsi="Times New Roman" w:cs="Times New Roman"/>
          <w:szCs w:val="20"/>
        </w:rPr>
        <w:t>hio, USA.</w:t>
      </w:r>
    </w:p>
    <w:p w14:paraId="56808244" w14:textId="77777777" w:rsidR="005A464A" w:rsidRDefault="005A464A" w:rsidP="005A464A">
      <w:pPr>
        <w:rPr>
          <w:rFonts w:ascii="Times New Roman" w:hAnsi="Times New Roman" w:cs="Times New Roman"/>
          <w:b/>
          <w:sz w:val="24"/>
          <w:szCs w:val="24"/>
        </w:rPr>
      </w:pPr>
    </w:p>
    <w:p w14:paraId="1B124C43" w14:textId="77777777" w:rsidR="005A464A" w:rsidRPr="00B46565" w:rsidRDefault="005A464A" w:rsidP="005A464A">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046CD9" w14:textId="1D99230A" w:rsidR="005A464A" w:rsidRPr="00EA0C72" w:rsidRDefault="005A464A" w:rsidP="005A464A">
      <w:pPr>
        <w:jc w:val="both"/>
        <w:rPr>
          <w:rFonts w:ascii="Times New Roman" w:hAnsi="Times New Roman" w:cs="Times New Roman"/>
          <w:sz w:val="24"/>
          <w:szCs w:val="24"/>
        </w:rPr>
      </w:pPr>
      <w:r>
        <w:rPr>
          <w:rFonts w:ascii="Times New Roman" w:hAnsi="Times New Roman" w:cs="Times New Roman"/>
          <w:sz w:val="24"/>
          <w:szCs w:val="24"/>
        </w:rPr>
        <w:t>A claimed benefit of 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apps in public transit systems is the reduction of waiting times by allowing passengers to appropriately time their arrivals </w:t>
      </w:r>
      <w:r w:rsidRPr="009D4C36">
        <w:rPr>
          <w:rFonts w:ascii="Times New Roman" w:hAnsi="Times New Roman" w:cs="Times New Roman"/>
          <w:sz w:val="24"/>
          <w:szCs w:val="24"/>
        </w:rPr>
        <w:t xml:space="preserve">at </w:t>
      </w:r>
      <w:r>
        <w:rPr>
          <w:rFonts w:ascii="Times New Roman" w:hAnsi="Times New Roman" w:cs="Times New Roman"/>
          <w:sz w:val="24"/>
          <w:szCs w:val="24"/>
        </w:rPr>
        <w:t xml:space="preserve">transit </w:t>
      </w:r>
      <w:r w:rsidRPr="009D4C36">
        <w:rPr>
          <w:rFonts w:ascii="Times New Roman" w:hAnsi="Times New Roman" w:cs="Times New Roman"/>
          <w:sz w:val="24"/>
          <w:szCs w:val="24"/>
        </w:rPr>
        <w:t>stops</w:t>
      </w:r>
      <w:r>
        <w:rPr>
          <w:rFonts w:ascii="Times New Roman" w:hAnsi="Times New Roman" w:cs="Times New Roman"/>
          <w:sz w:val="24"/>
          <w:szCs w:val="24"/>
        </w:rPr>
        <w:t>. Although previous research investigated the overall impact of RTI on waiting time, few studies examine the mechanisms underlying these claims, and variations in its effectiveness over time and space.</w:t>
      </w:r>
      <w:del w:id="2" w:author="Liu, Luyu" w:date="2020-06-15T19:57:00Z">
        <w:r w:rsidDel="00A246E6">
          <w:rPr>
            <w:rFonts w:ascii="Times New Roman" w:hAnsi="Times New Roman" w:cs="Times New Roman"/>
            <w:sz w:val="24"/>
            <w:szCs w:val="24"/>
          </w:rPr>
          <w:delText xml:space="preserve">  </w:delText>
        </w:r>
      </w:del>
      <w:ins w:id="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In this paper, we theorize and validate the sources of RTI-based users’ waiting time penalties: </w:t>
      </w:r>
      <w:r w:rsidRPr="00351DC4">
        <w:rPr>
          <w:rFonts w:ascii="Times New Roman" w:hAnsi="Times New Roman" w:cs="Times New Roman"/>
          <w:i/>
          <w:sz w:val="24"/>
          <w:szCs w:val="24"/>
        </w:rPr>
        <w:t>reclaimed delay</w:t>
      </w:r>
      <w:r>
        <w:rPr>
          <w:rFonts w:ascii="Times New Roman" w:hAnsi="Times New Roman" w:cs="Times New Roman"/>
          <w:sz w:val="24"/>
          <w:szCs w:val="24"/>
        </w:rPr>
        <w:t xml:space="preserve"> (bus drivers compensating for being behind schedule) and </w:t>
      </w:r>
      <w:r w:rsidRPr="00351DC4">
        <w:rPr>
          <w:rFonts w:ascii="Times New Roman" w:hAnsi="Times New Roman" w:cs="Times New Roman"/>
          <w:i/>
          <w:sz w:val="24"/>
          <w:szCs w:val="24"/>
        </w:rPr>
        <w:t>discontinuity delay</w:t>
      </w:r>
      <w:r>
        <w:rPr>
          <w:rFonts w:ascii="Times New Roman" w:hAnsi="Times New Roman" w:cs="Times New Roman"/>
          <w:sz w:val="24"/>
          <w:szCs w:val="24"/>
        </w:rPr>
        <w:t xml:space="preserve"> (an artifact of the update frequency of RTI).</w:t>
      </w:r>
      <w:del w:id="4" w:author="Liu, Luyu" w:date="2020-06-15T19:57:00Z">
        <w:r w:rsidDel="00A246E6">
          <w:rPr>
            <w:rFonts w:ascii="Times New Roman" w:hAnsi="Times New Roman" w:cs="Times New Roman"/>
            <w:sz w:val="24"/>
            <w:szCs w:val="24"/>
          </w:rPr>
          <w:delText xml:space="preserve">  </w:delText>
        </w:r>
      </w:del>
      <w:ins w:id="5" w:author="Liu, Luyu" w:date="2020-06-15T19:57:00Z">
        <w:r w:rsidR="00A246E6">
          <w:rPr>
            <w:rFonts w:ascii="Times New Roman" w:hAnsi="Times New Roman" w:cs="Times New Roman"/>
            <w:sz w:val="24"/>
            <w:szCs w:val="24"/>
          </w:rPr>
          <w:t xml:space="preserve"> </w:t>
        </w:r>
      </w:ins>
      <w:bookmarkStart w:id="6" w:name="_Hlk44427117"/>
      <w:commentRangeStart w:id="7"/>
      <w:r>
        <w:rPr>
          <w:rFonts w:ascii="Times New Roman" w:hAnsi="Times New Roman" w:cs="Times New Roman"/>
          <w:sz w:val="24"/>
          <w:szCs w:val="24"/>
        </w:rPr>
        <w:t xml:space="preserve">We </w:t>
      </w:r>
      <w:ins w:id="8" w:author="Miller, Harvey J." w:date="2020-06-30T16:13:00Z">
        <w:r w:rsidR="00A11A2D">
          <w:rPr>
            <w:rFonts w:ascii="Times New Roman" w:hAnsi="Times New Roman" w:cs="Times New Roman"/>
            <w:sz w:val="24"/>
            <w:szCs w:val="24"/>
          </w:rPr>
          <w:t xml:space="preserve">compare </w:t>
        </w:r>
      </w:ins>
      <w:ins w:id="9" w:author="Miller, Harvey J." w:date="2020-06-30T16:05:00Z">
        <w:r w:rsidR="00A629AD">
          <w:rPr>
            <w:rFonts w:ascii="Times New Roman" w:hAnsi="Times New Roman" w:cs="Times New Roman"/>
            <w:sz w:val="24"/>
            <w:szCs w:val="24"/>
          </w:rPr>
          <w:t xml:space="preserve">two RTI-based strategies – </w:t>
        </w:r>
      </w:ins>
      <w:ins w:id="10" w:author="Miller, Harvey J." w:date="2020-06-30T16:12:00Z">
        <w:r w:rsidR="00A11A2D">
          <w:rPr>
            <w:rFonts w:ascii="Times New Roman" w:hAnsi="Times New Roman" w:cs="Times New Roman"/>
            <w:sz w:val="24"/>
            <w:szCs w:val="24"/>
          </w:rPr>
          <w:t>the</w:t>
        </w:r>
      </w:ins>
      <w:ins w:id="11" w:author="Miller, Harvey J." w:date="2020-06-30T16:06:00Z">
        <w:r w:rsidR="00A629AD">
          <w:rPr>
            <w:rFonts w:ascii="Times New Roman" w:hAnsi="Times New Roman" w:cs="Times New Roman"/>
            <w:sz w:val="24"/>
            <w:szCs w:val="24"/>
          </w:rPr>
          <w:t xml:space="preserve"> </w:t>
        </w:r>
      </w:ins>
      <w:ins w:id="12" w:author="Miller, Harvey J." w:date="2020-06-30T16:05:00Z">
        <w:r w:rsidR="00A629AD">
          <w:rPr>
            <w:rFonts w:ascii="Times New Roman" w:hAnsi="Times New Roman" w:cs="Times New Roman"/>
            <w:sz w:val="24"/>
            <w:szCs w:val="24"/>
          </w:rPr>
          <w:t>greedy strategy</w:t>
        </w:r>
      </w:ins>
      <w:ins w:id="13" w:author="Miller, Harvey J." w:date="2020-06-30T16:06:00Z">
        <w:r w:rsidR="00A629AD">
          <w:rPr>
            <w:rFonts w:ascii="Times New Roman" w:hAnsi="Times New Roman" w:cs="Times New Roman"/>
            <w:sz w:val="24"/>
            <w:szCs w:val="24"/>
          </w:rPr>
          <w:t xml:space="preserve"> used by </w:t>
        </w:r>
      </w:ins>
      <w:ins w:id="14" w:author="Miller, Harvey J." w:date="2020-06-30T16:28:00Z">
        <w:r w:rsidR="0070335F">
          <w:rPr>
            <w:rFonts w:ascii="Times New Roman" w:hAnsi="Times New Roman" w:cs="Times New Roman"/>
            <w:sz w:val="24"/>
            <w:szCs w:val="24"/>
          </w:rPr>
          <w:t xml:space="preserve">popular </w:t>
        </w:r>
      </w:ins>
      <w:ins w:id="15" w:author="Miller, Harvey J." w:date="2020-06-30T16:06:00Z">
        <w:r w:rsidR="00A629AD">
          <w:rPr>
            <w:rFonts w:ascii="Times New Roman" w:hAnsi="Times New Roman" w:cs="Times New Roman"/>
            <w:sz w:val="24"/>
            <w:szCs w:val="24"/>
          </w:rPr>
          <w:t xml:space="preserve">trip planning apps </w:t>
        </w:r>
      </w:ins>
      <w:ins w:id="16" w:author="Miller, Harvey J." w:date="2020-06-30T16:07:00Z">
        <w:r w:rsidR="00A629AD">
          <w:rPr>
            <w:rFonts w:ascii="Times New Roman" w:hAnsi="Times New Roman" w:cs="Times New Roman"/>
            <w:sz w:val="24"/>
            <w:szCs w:val="24"/>
          </w:rPr>
          <w:t xml:space="preserve">and a </w:t>
        </w:r>
      </w:ins>
      <w:ins w:id="17" w:author="Miller, Harvey J." w:date="2020-06-30T16:06:00Z">
        <w:r w:rsidR="00A629AD">
          <w:rPr>
            <w:rFonts w:ascii="Times New Roman" w:hAnsi="Times New Roman" w:cs="Times New Roman"/>
            <w:sz w:val="24"/>
            <w:szCs w:val="24"/>
          </w:rPr>
          <w:t xml:space="preserve">prudent </w:t>
        </w:r>
      </w:ins>
      <w:ins w:id="18" w:author="Miller, Harvey J." w:date="2020-06-30T16:07:00Z">
        <w:r w:rsidR="00A629AD">
          <w:rPr>
            <w:rFonts w:ascii="Times New Roman" w:hAnsi="Times New Roman" w:cs="Times New Roman"/>
            <w:sz w:val="24"/>
            <w:szCs w:val="24"/>
          </w:rPr>
          <w:t xml:space="preserve">strategy </w:t>
        </w:r>
      </w:ins>
      <w:ins w:id="19" w:author="Miller, Harvey J." w:date="2020-06-30T16:09:00Z">
        <w:r w:rsidR="00A11A2D">
          <w:rPr>
            <w:rFonts w:ascii="Times New Roman" w:hAnsi="Times New Roman" w:cs="Times New Roman"/>
            <w:sz w:val="24"/>
            <w:szCs w:val="24"/>
          </w:rPr>
          <w:t xml:space="preserve">with an insurance buffer – </w:t>
        </w:r>
      </w:ins>
      <w:ins w:id="20" w:author="Miller, Harvey J." w:date="2020-06-30T16:13:00Z">
        <w:r w:rsidR="00A11A2D">
          <w:rPr>
            <w:rFonts w:ascii="Times New Roman" w:hAnsi="Times New Roman" w:cs="Times New Roman"/>
            <w:sz w:val="24"/>
            <w:szCs w:val="24"/>
          </w:rPr>
          <w:t xml:space="preserve">with </w:t>
        </w:r>
      </w:ins>
      <w:ins w:id="21" w:author="Miller, Harvey J." w:date="2020-06-30T16:11:00Z">
        <w:r w:rsidR="00A11A2D">
          <w:rPr>
            <w:rFonts w:ascii="Times New Roman" w:hAnsi="Times New Roman" w:cs="Times New Roman"/>
            <w:sz w:val="24"/>
            <w:szCs w:val="24"/>
          </w:rPr>
          <w:t>non-RTI benchmark</w:t>
        </w:r>
      </w:ins>
      <w:ins w:id="22" w:author="Miller, Harvey J." w:date="2020-06-30T16:13:00Z">
        <w:r w:rsidR="00A11A2D">
          <w:rPr>
            <w:rFonts w:ascii="Times New Roman" w:hAnsi="Times New Roman" w:cs="Times New Roman"/>
            <w:sz w:val="24"/>
            <w:szCs w:val="24"/>
          </w:rPr>
          <w:t xml:space="preserve">s </w:t>
        </w:r>
      </w:ins>
      <w:ins w:id="23" w:author="Miller, Harvey J." w:date="2020-06-30T16:11:00Z">
        <w:r w:rsidR="00A11A2D">
          <w:rPr>
            <w:rFonts w:ascii="Times New Roman" w:hAnsi="Times New Roman" w:cs="Times New Roman"/>
            <w:sz w:val="24"/>
            <w:szCs w:val="24"/>
          </w:rPr>
          <w:t xml:space="preserve">of </w:t>
        </w:r>
      </w:ins>
      <w:ins w:id="24" w:author="Miller, Harvey J." w:date="2020-06-30T16:12:00Z">
        <w:r w:rsidR="00A11A2D">
          <w:rPr>
            <w:rFonts w:ascii="Times New Roman" w:hAnsi="Times New Roman" w:cs="Times New Roman"/>
            <w:sz w:val="24"/>
            <w:szCs w:val="24"/>
          </w:rPr>
          <w:t>arbitrary arrival and following the schedule.</w:t>
        </w:r>
        <w:del w:id="25" w:author="Liu, Luyu" w:date="2020-07-02T23:31:00Z">
          <w:r w:rsidR="00A11A2D" w:rsidDel="00F240A5">
            <w:rPr>
              <w:rFonts w:ascii="Times New Roman" w:hAnsi="Times New Roman" w:cs="Times New Roman"/>
              <w:sz w:val="24"/>
              <w:szCs w:val="24"/>
            </w:rPr>
            <w:delText xml:space="preserve">  </w:delText>
          </w:r>
        </w:del>
      </w:ins>
      <w:commentRangeEnd w:id="7"/>
      <w:ins w:id="26" w:author="Liu, Luyu" w:date="2020-07-02T23:31:00Z">
        <w:r w:rsidR="00F240A5">
          <w:rPr>
            <w:rFonts w:ascii="Times New Roman" w:hAnsi="Times New Roman" w:cs="Times New Roman"/>
            <w:sz w:val="24"/>
            <w:szCs w:val="24"/>
          </w:rPr>
          <w:t xml:space="preserve"> </w:t>
        </w:r>
      </w:ins>
      <w:ins w:id="27" w:author="Miller, Harvey J." w:date="2020-06-30T16:14:00Z">
        <w:r w:rsidR="00A11A2D">
          <w:rPr>
            <w:rStyle w:val="CommentReference"/>
          </w:rPr>
          <w:commentReference w:id="7"/>
        </w:r>
      </w:ins>
      <w:bookmarkEnd w:id="6"/>
      <w:del w:id="28" w:author="Miller, Harvey J." w:date="2020-06-30T16:10:00Z">
        <w:r w:rsidDel="00A11A2D">
          <w:rPr>
            <w:rFonts w:ascii="Times New Roman" w:hAnsi="Times New Roman" w:cs="Times New Roman"/>
            <w:sz w:val="24"/>
            <w:szCs w:val="24"/>
          </w:rPr>
          <w:delText>introduce f</w:delText>
        </w:r>
      </w:del>
      <w:del w:id="29" w:author="Miller, Harvey J." w:date="2020-06-30T15:48:00Z">
        <w:r w:rsidDel="00994124">
          <w:rPr>
            <w:rFonts w:ascii="Times New Roman" w:hAnsi="Times New Roman" w:cs="Times New Roman"/>
            <w:sz w:val="24"/>
            <w:szCs w:val="24"/>
          </w:rPr>
          <w:delText>ive</w:delText>
        </w:r>
      </w:del>
      <w:del w:id="30" w:author="Miller, Harvey J." w:date="2020-06-30T16:10:00Z">
        <w:r w:rsidDel="00A11A2D">
          <w:rPr>
            <w:rFonts w:ascii="Times New Roman" w:hAnsi="Times New Roman" w:cs="Times New Roman"/>
            <w:sz w:val="24"/>
            <w:szCs w:val="24"/>
          </w:rPr>
          <w:delText xml:space="preserve"> trip planning strategies (TPSs) that </w:delText>
        </w:r>
      </w:del>
      <w:del w:id="31" w:author="Miller, Harvey J." w:date="2020-06-30T15:59:00Z">
        <w:r w:rsidDel="00A629AD">
          <w:rPr>
            <w:rFonts w:ascii="Times New Roman" w:hAnsi="Times New Roman" w:cs="Times New Roman"/>
            <w:sz w:val="24"/>
            <w:szCs w:val="24"/>
          </w:rPr>
          <w:delText xml:space="preserve">cover </w:delText>
        </w:r>
      </w:del>
      <w:del w:id="32" w:author="Miller, Harvey J." w:date="2020-06-30T16:10:00Z">
        <w:r w:rsidDel="00A11A2D">
          <w:rPr>
            <w:rFonts w:ascii="Times New Roman" w:hAnsi="Times New Roman" w:cs="Times New Roman"/>
            <w:sz w:val="24"/>
            <w:szCs w:val="24"/>
          </w:rPr>
          <w:delText>possible behaviors that ignore or use RTI in deciding when to depart home to arrive at a nearby transit stop</w:delText>
        </w:r>
      </w:del>
      <w:del w:id="33" w:author="Miller, Harvey J." w:date="2020-06-30T16:12:00Z">
        <w:r w:rsidDel="00A11A2D">
          <w:rPr>
            <w:rFonts w:ascii="Times New Roman" w:hAnsi="Times New Roman" w:cs="Times New Roman"/>
            <w:sz w:val="24"/>
            <w:szCs w:val="24"/>
          </w:rPr>
          <w:delText xml:space="preserve">.  </w:delText>
        </w:r>
      </w:del>
      <w:ins w:id="34" w:author="Liu, Luyu" w:date="2020-06-15T19:57:00Z">
        <w:del w:id="35" w:author="Miller, Harvey J." w:date="2020-06-30T16:12:00Z">
          <w:r w:rsidR="00A246E6" w:rsidDel="00A11A2D">
            <w:rPr>
              <w:rFonts w:ascii="Times New Roman" w:hAnsi="Times New Roman" w:cs="Times New Roman"/>
              <w:sz w:val="24"/>
              <w:szCs w:val="24"/>
            </w:rPr>
            <w:delText xml:space="preserve"> </w:delText>
          </w:r>
        </w:del>
      </w:ins>
      <w:r>
        <w:rPr>
          <w:rFonts w:ascii="Times New Roman" w:hAnsi="Times New Roman" w:cs="Times New Roman"/>
          <w:sz w:val="24"/>
          <w:szCs w:val="24"/>
        </w:rPr>
        <w:t xml:space="preserve">Using real-time bus location data from a medium-sized US city, we calculate the </w:t>
      </w:r>
      <w:ins w:id="36" w:author="Miller, Harvey J." w:date="2020-06-30T16:15:00Z">
        <w:r w:rsidR="00A11A2D">
          <w:rPr>
            <w:rFonts w:ascii="Times New Roman" w:hAnsi="Times New Roman" w:cs="Times New Roman"/>
            <w:sz w:val="24"/>
            <w:szCs w:val="24"/>
          </w:rPr>
          <w:t>empirical</w:t>
        </w:r>
      </w:ins>
      <w:del w:id="37" w:author="Miller, Harvey J." w:date="2020-06-30T16:15:00Z">
        <w:r w:rsidDel="00A11A2D">
          <w:rPr>
            <w:rFonts w:ascii="Times New Roman" w:hAnsi="Times New Roman" w:cs="Times New Roman"/>
            <w:sz w:val="24"/>
            <w:szCs w:val="24"/>
          </w:rPr>
          <w:delText>realized</w:delText>
        </w:r>
      </w:del>
      <w:r>
        <w:rPr>
          <w:rFonts w:ascii="Times New Roman" w:hAnsi="Times New Roman" w:cs="Times New Roman"/>
          <w:sz w:val="24"/>
          <w:szCs w:val="24"/>
        </w:rPr>
        <w:t xml:space="preserve"> waiting times and risk of missing a bus for each </w:t>
      </w:r>
      <w:del w:id="38" w:author="Liu, Luyu" w:date="2020-06-13T12:32:00Z">
        <w:r w:rsidDel="00D04CF8">
          <w:rPr>
            <w:rFonts w:ascii="Times New Roman" w:hAnsi="Times New Roman" w:cs="Times New Roman"/>
            <w:sz w:val="24"/>
            <w:szCs w:val="24"/>
          </w:rPr>
          <w:delText>TPS</w:delText>
        </w:r>
      </w:del>
      <w:ins w:id="39" w:author="Liu, Luyu" w:date="2020-06-13T12:32:00Z">
        <w:r w:rsidR="00D04CF8">
          <w:rPr>
            <w:rFonts w:ascii="Times New Roman" w:hAnsi="Times New Roman" w:cs="Times New Roman"/>
            <w:sz w:val="24"/>
            <w:szCs w:val="24"/>
          </w:rPr>
          <w:t>trip planning strategy</w:t>
        </w:r>
      </w:ins>
      <w:r>
        <w:rPr>
          <w:rFonts w:ascii="Times New Roman" w:hAnsi="Times New Roman" w:cs="Times New Roman"/>
          <w:sz w:val="24"/>
          <w:szCs w:val="24"/>
        </w:rPr>
        <w:t>.</w:t>
      </w:r>
      <w:del w:id="40" w:author="Liu, Luyu" w:date="2020-06-15T19:57:00Z">
        <w:r w:rsidDel="00A246E6">
          <w:rPr>
            <w:rFonts w:ascii="Times New Roman" w:hAnsi="Times New Roman" w:cs="Times New Roman"/>
            <w:sz w:val="24"/>
            <w:szCs w:val="24"/>
          </w:rPr>
          <w:delText xml:space="preserve">  </w:delText>
        </w:r>
      </w:del>
      <w:ins w:id="41"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 xml:space="preserve">We find that the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 xml:space="preserve">buffer, performs roughly the same as </w:t>
      </w:r>
      <w:ins w:id="42" w:author="Miller, Harvey J." w:date="2020-06-30T16:15:00Z">
        <w:r w:rsidR="00A11A2D">
          <w:rPr>
            <w:rFonts w:ascii="Times New Roman" w:hAnsi="Times New Roman" w:cs="Times New Roman"/>
            <w:sz w:val="24"/>
            <w:szCs w:val="24"/>
          </w:rPr>
          <w:t xml:space="preserve">the </w:t>
        </w:r>
      </w:ins>
      <w:del w:id="43" w:author="Miller, Harvey J." w:date="2020-06-30T16:15:00Z">
        <w:r w:rsidRPr="003803CA" w:rsidDel="00A11A2D">
          <w:rPr>
            <w:rFonts w:ascii="Times New Roman" w:hAnsi="Times New Roman" w:cs="Times New Roman"/>
            <w:sz w:val="24"/>
            <w:szCs w:val="24"/>
          </w:rPr>
          <w:delText xml:space="preserve">a </w:delText>
        </w:r>
      </w:del>
      <w:r w:rsidRPr="003803CA">
        <w:rPr>
          <w:rFonts w:ascii="Times New Roman" w:hAnsi="Times New Roman" w:cs="Times New Roman"/>
          <w:sz w:val="24"/>
          <w:szCs w:val="24"/>
        </w:rPr>
        <w:t>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 xml:space="preserve">that does not use RTI. </w:t>
      </w:r>
      <w:r>
        <w:rPr>
          <w:rFonts w:ascii="Times New Roman" w:hAnsi="Times New Roman" w:cs="Times New Roman"/>
          <w:sz w:val="24"/>
          <w:szCs w:val="24"/>
        </w:rPr>
        <w:t>However, relative performance varies over time and space.</w:t>
      </w:r>
      <w:del w:id="44" w:author="Liu, Luyu" w:date="2020-06-15T19:57:00Z">
        <w:r w:rsidDel="00A246E6">
          <w:rPr>
            <w:rFonts w:ascii="Times New Roman" w:hAnsi="Times New Roman" w:cs="Times New Roman"/>
            <w:sz w:val="24"/>
            <w:szCs w:val="24"/>
          </w:rPr>
          <w:delText xml:space="preserve">  </w:delText>
        </w:r>
      </w:del>
      <w:ins w:id="45"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 xml:space="preserve">Moreover, the greedy tactic </w:t>
      </w:r>
      <w:del w:id="46" w:author="Miller, Harvey J." w:date="2020-06-30T16:15:00Z">
        <w:r w:rsidRPr="003803CA" w:rsidDel="00A11A2D">
          <w:rPr>
            <w:rFonts w:ascii="Times New Roman" w:hAnsi="Times New Roman" w:cs="Times New Roman"/>
            <w:sz w:val="24"/>
            <w:szCs w:val="24"/>
          </w:rPr>
          <w:delText xml:space="preserve">of using RTI to achieve a waiting time of zero </w:delText>
        </w:r>
      </w:del>
      <w:ins w:id="47" w:author="Miller, Harvey J." w:date="2020-06-30T16:16:00Z">
        <w:r w:rsidR="00A11A2D">
          <w:rPr>
            <w:rFonts w:ascii="Times New Roman" w:hAnsi="Times New Roman" w:cs="Times New Roman"/>
            <w:sz w:val="24"/>
            <w:szCs w:val="24"/>
          </w:rPr>
          <w:t xml:space="preserve">in common transit apps </w:t>
        </w:r>
      </w:ins>
      <w:r w:rsidRPr="003803CA">
        <w:rPr>
          <w:rFonts w:ascii="Times New Roman" w:hAnsi="Times New Roman" w:cs="Times New Roman"/>
          <w:sz w:val="24"/>
          <w:szCs w:val="24"/>
        </w:rPr>
        <w:t>is the worst strategy, even worse than showing up at a bus stop arbitrarily.</w:t>
      </w:r>
      <w:del w:id="48" w:author="Liu, Luyu" w:date="2020-06-15T19:57:00Z">
        <w:r w:rsidRPr="003803CA" w:rsidDel="00A246E6">
          <w:rPr>
            <w:rFonts w:ascii="Times New Roman" w:hAnsi="Times New Roman" w:cs="Times New Roman"/>
            <w:sz w:val="24"/>
            <w:szCs w:val="24"/>
          </w:rPr>
          <w:delText xml:space="preserve">  </w:delText>
        </w:r>
      </w:del>
      <w:ins w:id="49"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Th</w:t>
      </w:r>
      <w:r>
        <w:rPr>
          <w:rFonts w:ascii="Times New Roman" w:hAnsi="Times New Roman" w:cs="Times New Roman"/>
          <w:sz w:val="24"/>
          <w:szCs w:val="24"/>
        </w:rPr>
        <w:t>ese results suggest limitations on claims that RTI reduces public transit waiting times.</w:t>
      </w:r>
      <w:del w:id="50" w:author="Liu, Luyu" w:date="2020-06-15T19:57:00Z">
        <w:r w:rsidDel="00A246E6">
          <w:rPr>
            <w:rFonts w:ascii="Times New Roman" w:hAnsi="Times New Roman" w:cs="Times New Roman"/>
            <w:sz w:val="24"/>
            <w:szCs w:val="24"/>
          </w:rPr>
          <w:delText xml:space="preserve">  </w:delText>
        </w:r>
      </w:del>
      <w:ins w:id="51" w:author="Liu, Luyu" w:date="2020-06-15T19:57:00Z">
        <w:r w:rsidR="00A246E6">
          <w:rPr>
            <w:rFonts w:ascii="Times New Roman" w:hAnsi="Times New Roman" w:cs="Times New Roman"/>
            <w:sz w:val="24"/>
            <w:szCs w:val="24"/>
          </w:rPr>
          <w:t xml:space="preserve"> </w:t>
        </w:r>
      </w:ins>
    </w:p>
    <w:p w14:paraId="4CD097C0" w14:textId="77777777" w:rsidR="005A464A" w:rsidRPr="00EA0C72" w:rsidRDefault="005A464A" w:rsidP="005A464A">
      <w:pPr>
        <w:rPr>
          <w:rFonts w:ascii="Times New Roman" w:hAnsi="Times New Roman" w:cs="Times New Roman"/>
          <w:sz w:val="24"/>
          <w:szCs w:val="24"/>
        </w:rPr>
      </w:pPr>
    </w:p>
    <w:p w14:paraId="795A6F32" w14:textId="77777777" w:rsidR="005A464A" w:rsidRDefault="005A464A" w:rsidP="005A464A">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Public transit; Real-time information; Mobile apps.</w:t>
      </w:r>
    </w:p>
    <w:p w14:paraId="1D68D830" w14:textId="77777777" w:rsidR="005A464A" w:rsidRPr="00EA0C72" w:rsidRDefault="005A464A" w:rsidP="005A464A">
      <w:pPr>
        <w:rPr>
          <w:rFonts w:ascii="Times New Roman" w:hAnsi="Times New Roman" w:cs="Times New Roman"/>
          <w:sz w:val="24"/>
          <w:szCs w:val="24"/>
        </w:rPr>
      </w:pPr>
    </w:p>
    <w:p w14:paraId="5A3A6933" w14:textId="77777777" w:rsidR="005A464A" w:rsidRPr="005719F8" w:rsidRDefault="005A464A" w:rsidP="005A464A">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DE2B979" w14:textId="3AA14FCD"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and sharing real-time information about transportation systems is changing how people navigate and travel through cities.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w:t>
      </w:r>
      <w:del w:id="52" w:author="Liu, Luyu" w:date="2020-06-15T19:57:00Z">
        <w:r w:rsidDel="00A246E6">
          <w:rPr>
            <w:rFonts w:ascii="Times New Roman" w:hAnsi="Times New Roman" w:cs="Times New Roman"/>
            <w:sz w:val="24"/>
            <w:szCs w:val="24"/>
          </w:rPr>
          <w:delText xml:space="preserve">  </w:delText>
        </w:r>
      </w:del>
      <w:ins w:id="5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Correspondingly, </w:t>
      </w:r>
      <w:r>
        <w:rPr>
          <w:rFonts w:ascii="Times New Roman" w:hAnsi="Times New Roman" w:cs="Times New Roman"/>
          <w:sz w:val="24"/>
          <w:szCs w:val="24"/>
        </w:rPr>
        <w:lastRenderedPageBreak/>
        <w:t xml:space="preserve">many public transit agencies are sharing schedule and real-time vehicle location data to enable navigation apps that make public transit more convivial and useful to users. </w:t>
      </w:r>
    </w:p>
    <w:p w14:paraId="4DF218AB" w14:textId="4A77DDCE" w:rsidR="005A464A" w:rsidDel="0080699F" w:rsidRDefault="005A464A" w:rsidP="005A464A">
      <w:pPr>
        <w:ind w:firstLine="720"/>
        <w:jc w:val="both"/>
        <w:rPr>
          <w:del w:id="54" w:author="Liu, Luyu" w:date="2020-06-23T10:55:00Z"/>
          <w:rFonts w:ascii="Times New Roman" w:hAnsi="Times New Roman" w:cs="Times New Roman"/>
          <w:sz w:val="24"/>
          <w:szCs w:val="24"/>
        </w:rPr>
      </w:pPr>
      <w:r>
        <w:rPr>
          <w:rFonts w:ascii="Times New Roman" w:hAnsi="Times New Roman" w:cs="Times New Roman"/>
          <w:sz w:val="24"/>
          <w:szCs w:val="24"/>
        </w:rPr>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and Baxandall 2013)","plainTextFormattedCitation":"(Dutzik, Madsen, and Baxandall 2013)","previouslyFormattedCitation":"(Dutzik, Madsen, and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Pr="005A464A">
        <w:rPr>
          <w:rFonts w:ascii="Times New Roman" w:hAnsi="Times New Roman" w:cs="Times New Roman"/>
          <w:noProof/>
          <w:sz w:val="24"/>
          <w:szCs w:val="24"/>
        </w:rPr>
        <w:t>(Dutzik, Madsen, and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 xml:space="preserve">pps often provide real-time information (RTI) on vehicle locations and </w:t>
      </w:r>
      <w:r>
        <w:rPr>
          <w:rFonts w:ascii="Times New Roman" w:hAnsi="Times New Roman" w:cs="Times New Roman"/>
          <w:sz w:val="24"/>
          <w:szCs w:val="24"/>
        </w:rPr>
        <w:t>arrival times to make the system feel more convivial to users</w:t>
      </w:r>
      <w:r w:rsidRPr="003E62F4">
        <w:rPr>
          <w:rFonts w:ascii="Times New Roman" w:hAnsi="Times New Roman" w:cs="Times New Roman"/>
          <w:sz w:val="24"/>
          <w:szCs w:val="24"/>
        </w:rPr>
        <w:t>.</w:t>
      </w:r>
      <w:del w:id="55" w:author="Liu, Luyu" w:date="2020-06-15T19:57:00Z">
        <w:r w:rsidRPr="003E62F4" w:rsidDel="00A246E6">
          <w:rPr>
            <w:rFonts w:ascii="Times New Roman" w:hAnsi="Times New Roman" w:cs="Times New Roman"/>
            <w:sz w:val="24"/>
            <w:szCs w:val="24"/>
          </w:rPr>
          <w:delText xml:space="preserve">  </w:delText>
        </w:r>
      </w:del>
      <w:ins w:id="5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RTI can help users </w:t>
      </w:r>
      <w:r w:rsidRPr="0086659E">
        <w:rPr>
          <w:rFonts w:ascii="Times New Roman" w:hAnsi="Times New Roman" w:cs="Times New Roman"/>
          <w:sz w:val="24"/>
          <w:szCs w:val="24"/>
        </w:rPr>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wait</w:t>
      </w:r>
      <w:r>
        <w:rPr>
          <w:rFonts w:ascii="Times New Roman" w:hAnsi="Times New Roman" w:cs="Times New Roman"/>
          <w:sz w:val="24"/>
          <w:szCs w:val="24"/>
        </w:rPr>
        <w:t>ing</w:t>
      </w:r>
      <w:r w:rsidRPr="0086659E">
        <w:rPr>
          <w:rFonts w:ascii="Times New Roman" w:hAnsi="Times New Roman" w:cs="Times New Roman"/>
          <w:sz w:val="24"/>
          <w:szCs w:val="24"/>
        </w:rPr>
        <w:t xml:space="preserve">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00E91427">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Record","id":"ITEM-2","issue":"534","issued":{"date-parts":[["1975"]]},"page":"38-51","title":"Role of waiting time, comfort, and convenience in modal choice for work trip.","type":"article-journal","volume":"534"},"uris":["http://www.mendeley.com/documents/?uuid=e0a6c792-6afe-4e60-8355-8398f578ad68"]}],"mendeley":{"formattedCitation":"(Algers, Hansen, and Tegner 1975; Gkioulou 2013)","plainTextFormattedCitation":"(Algers, Hansen, and Tegner 1975; Gkioulou 2013)","previouslyFormattedCitation":"(Algers, Hansen, and Tegner 1975; Gkioulou 2013)"},"properties":{"noteIndex":0},"schema":"https://github.com/citation-style-language/schema/raw/master/csl-citation.json"}</w:instrText>
      </w:r>
      <w:r w:rsidRPr="0086659E">
        <w:rPr>
          <w:rFonts w:ascii="Times New Roman" w:hAnsi="Times New Roman" w:cs="Times New Roman"/>
          <w:sz w:val="24"/>
          <w:szCs w:val="24"/>
        </w:rPr>
        <w:fldChar w:fldCharType="separate"/>
      </w:r>
      <w:r w:rsidR="00FB0E4C" w:rsidRPr="00FB0E4C">
        <w:rPr>
          <w:rFonts w:ascii="Times New Roman" w:hAnsi="Times New Roman" w:cs="Times New Roman"/>
          <w:noProof/>
          <w:sz w:val="24"/>
          <w:szCs w:val="24"/>
        </w:rPr>
        <w:t>(Algers, Hansen, and Tegner 1975; Gkioulou 2013)</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to a public stop.</w:t>
      </w:r>
      <w:del w:id="57" w:author="Liu, Luyu" w:date="2020-06-15T19:57:00Z">
        <w:r w:rsidRPr="003E62F4" w:rsidDel="00A246E6">
          <w:rPr>
            <w:rFonts w:ascii="Times New Roman" w:hAnsi="Times New Roman" w:cs="Times New Roman"/>
            <w:sz w:val="24"/>
            <w:szCs w:val="24"/>
          </w:rPr>
          <w:delText xml:space="preserve">   </w:delText>
        </w:r>
      </w:del>
      <w:ins w:id="58" w:author="Liu, Luyu" w:date="2020-06-15T19:57:00Z">
        <w:r w:rsidR="00A246E6">
          <w:rPr>
            <w:rFonts w:ascii="Times New Roman" w:hAnsi="Times New Roman" w:cs="Times New Roman"/>
            <w:sz w:val="24"/>
            <w:szCs w:val="24"/>
          </w:rPr>
          <w:t xml:space="preserve"> </w:t>
        </w:r>
      </w:ins>
      <w:r w:rsidRPr="003E62F4">
        <w:rPr>
          <w:rFonts w:ascii="Times New Roman" w:hAnsi="Times New Roman" w:cs="Times New Roman"/>
          <w:sz w:val="24"/>
          <w:szCs w:val="24"/>
        </w:rPr>
        <w:t xml:space="preserve">RTI users can access </w:t>
      </w:r>
      <w:r>
        <w:rPr>
          <w:rFonts w:ascii="Times New Roman" w:hAnsi="Times New Roman" w:cs="Times New Roman"/>
          <w:sz w:val="24"/>
          <w:szCs w:val="24"/>
        </w:rPr>
        <w:t xml:space="preserve">frequently updated data on bus location and arrival times at stops, adjusting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A4367B">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riders","type":"article-journal","volume":"45"},"uris":["http://www.mendeley.com/documents/?uuid=5af0fbe9-8d4d-4b5b-875e-8b5a0e18570b"]},{"id":"ITEM-2","itemData":{"DOI":"10.1007/s13676-014-0070-4","ISSN":"21924384","abstract":"Public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Logistics","id":"ITEM-2","issue":"3","issued":{"date-parts":[["2017"]]},"page":"247-270","publisher":"Springer","title":"Modeling the impacts of public transport reliability and travel information on passengers’ waiting-time uncertainty","type":"article-journal","volume":"6"},"uris":["http://www.mendeley.com/documents/?uuid=a29189e8-9a8f-4ee5-8307-ee4d8026c959"]},{"id":"ITEM-3","itemData":{"DOI":"10.5038/2375-0901.18.1.1","ISSN":"1077291X","abstract":"©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Transportation","id":"ITEM-3","issue":"1","issued":{"date-parts":[["2015"]]},"page":"1-20","publisher":"University of South Florida","title":"An analysis of commuter Rail real-time information in Boston","type":"article-journal","volume":"18"},"uris":["http://www.mendeley.com/documents/?uuid=d29101d5-98a8-49d7-a5b4-be11e90891d7"]}],"mendeley":{"formattedCitation":"(Brakewood et al. 2015; Cats and Gkioulou 2017; Watkins et al. 2011)","plainTextFormattedCitation":"(Brakewood et al. 2015; Cats and Gkioulou 2017; Watkins et al. 2011)","previouslyFormattedCitation":"(Brakewood et al. 2015; Cats and Gkioulou 2017; Watkins et al. 2011)"},"properties":{"noteIndex":0},"schema":"https://github.com/citation-style-language/schema/raw/master/csl-citation.json"}</w:instrText>
      </w:r>
      <w:r>
        <w:rPr>
          <w:rFonts w:ascii="Times New Roman" w:hAnsi="Times New Roman" w:cs="Times New Roman"/>
          <w:sz w:val="24"/>
          <w:szCs w:val="24"/>
        </w:rPr>
        <w:fldChar w:fldCharType="separate"/>
      </w:r>
      <w:r w:rsidR="001C320A" w:rsidRPr="001C320A">
        <w:rPr>
          <w:rFonts w:ascii="Times New Roman" w:hAnsi="Times New Roman" w:cs="Times New Roman"/>
          <w:noProof/>
          <w:sz w:val="24"/>
          <w:szCs w:val="24"/>
        </w:rPr>
        <w:t>(Brakewood et al. 2015; Cats and Gkioulou 2017; Watkins et al. 2011)</w:t>
      </w:r>
      <w:r>
        <w:rPr>
          <w:rFonts w:ascii="Times New Roman" w:hAnsi="Times New Roman" w:cs="Times New Roman"/>
          <w:sz w:val="24"/>
          <w:szCs w:val="24"/>
        </w:rPr>
        <w:fldChar w:fldCharType="end"/>
      </w:r>
      <w:r>
        <w:rPr>
          <w:rFonts w:ascii="Times New Roman" w:hAnsi="Times New Roman" w:cs="Times New Roman"/>
          <w:sz w:val="24"/>
          <w:szCs w:val="24"/>
        </w:rPr>
        <w:t>.</w:t>
      </w:r>
      <w:del w:id="59" w:author="Liu, Luyu" w:date="2020-06-15T19:57:00Z">
        <w:r w:rsidDel="00A246E6">
          <w:rPr>
            <w:rFonts w:ascii="Times New Roman" w:hAnsi="Times New Roman" w:cs="Times New Roman"/>
            <w:sz w:val="24"/>
            <w:szCs w:val="24"/>
          </w:rPr>
          <w:delText xml:space="preserve">  </w:delText>
        </w:r>
      </w:del>
      <w:ins w:id="60" w:author="Liu, Luyu" w:date="2020-06-15T19:57:00Z">
        <w:r w:rsidR="00A246E6">
          <w:rPr>
            <w:rFonts w:ascii="Times New Roman" w:hAnsi="Times New Roman" w:cs="Times New Roman"/>
            <w:sz w:val="24"/>
            <w:szCs w:val="24"/>
          </w:rPr>
          <w:t xml:space="preserve"> </w:t>
        </w:r>
      </w:ins>
    </w:p>
    <w:p w14:paraId="5BA93D6C" w14:textId="05B95B2F" w:rsidR="005A464A" w:rsidRPr="008C77AC" w:rsidRDefault="005A464A" w:rsidP="005A464A">
      <w:pPr>
        <w:ind w:firstLine="720"/>
        <w:jc w:val="both"/>
        <w:rPr>
          <w:rFonts w:ascii="Times New Roman" w:hAnsi="Times New Roman" w:cs="Times New Roman"/>
          <w:sz w:val="24"/>
          <w:szCs w:val="24"/>
        </w:rPr>
      </w:pPr>
      <w:commentRangeStart w:id="61"/>
      <w:r>
        <w:rPr>
          <w:rFonts w:ascii="Times New Roman" w:hAnsi="Times New Roman" w:cs="Times New Roman"/>
          <w:sz w:val="24"/>
          <w:szCs w:val="24"/>
        </w:rPr>
        <w:t xml:space="preserve">RTI can be especially important for systems with sparser timetable and longer headways such as those in medium and smaller urban areas. </w:t>
      </w:r>
      <w:commentRangeEnd w:id="61"/>
      <w:del w:id="62" w:author="Liu, Luyu" w:date="2020-06-23T10:55:00Z">
        <w:r w:rsidDel="0080699F">
          <w:rPr>
            <w:rFonts w:ascii="Times New Roman" w:hAnsi="Times New Roman" w:cs="Times New Roman"/>
            <w:sz w:val="24"/>
            <w:szCs w:val="24"/>
          </w:rPr>
          <w:delText xml:space="preserve">As </w:delText>
        </w:r>
        <w:r w:rsidDel="0080699F">
          <w:rPr>
            <w:rStyle w:val="CommentReference"/>
          </w:rPr>
          <w:commentReference w:id="61"/>
        </w:r>
        <w:r w:rsidRPr="008C77AC" w:rsidDel="0080699F">
          <w:rPr>
            <w:rFonts w:ascii="Times New Roman" w:hAnsi="Times New Roman" w:cs="Times New Roman"/>
            <w:sz w:val="24"/>
            <w:szCs w:val="24"/>
          </w:rPr>
          <w:fldChar w:fldCharType="begin" w:fldLock="1"/>
        </w:r>
        <w:r w:rsidRPr="005C33E4" w:rsidDel="0080699F">
          <w:rPr>
            <w:rFonts w:ascii="Times New Roman" w:hAnsi="Times New Roman" w:cs="Times New Roman"/>
            <w:sz w:val="24"/>
            <w:szCs w:val="24"/>
            <w:rPrChange w:id="63" w:author="Liu, Luyu" w:date="2020-07-02T17:28:00Z">
              <w:rPr>
                <w:rFonts w:ascii="Times New Roman" w:hAnsi="Times New Roman" w:cs="Times New Roman"/>
                <w:sz w:val="24"/>
                <w:szCs w:val="24"/>
              </w:rPr>
            </w:rPrChange>
          </w:rPr>
          <w:del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2012)","manualFormatting":"Walker (2012)","plainTextFormattedCitation":"(Walker 2012)","previouslyFormattedCitation":"(Walker 2012)"},"properties":{"noteIndex":0},"schema":"https://github.com/citation-style-language/schema/raw/master/csl-citation.json"}</w:delInstrText>
        </w:r>
        <w:r w:rsidRPr="008C77AC" w:rsidDel="0080699F">
          <w:rPr>
            <w:rFonts w:ascii="Times New Roman" w:hAnsi="Times New Roman" w:cs="Times New Roman"/>
            <w:sz w:val="24"/>
            <w:szCs w:val="24"/>
          </w:rPr>
          <w:fldChar w:fldCharType="separate"/>
        </w:r>
        <w:r w:rsidRPr="00BA5D6F" w:rsidDel="0080699F">
          <w:rPr>
            <w:rFonts w:ascii="Times New Roman" w:hAnsi="Times New Roman" w:cs="Times New Roman"/>
            <w:noProof/>
            <w:sz w:val="24"/>
            <w:szCs w:val="24"/>
          </w:rPr>
          <w:delText>Walker (2012)</w:delText>
        </w:r>
        <w:r w:rsidRPr="008C77AC" w:rsidDel="0080699F">
          <w:rPr>
            <w:rFonts w:ascii="Times New Roman" w:hAnsi="Times New Roman" w:cs="Times New Roman"/>
            <w:sz w:val="24"/>
            <w:szCs w:val="24"/>
          </w:rPr>
          <w:fldChar w:fldCharType="end"/>
        </w:r>
        <w:r w:rsidRPr="008C77AC" w:rsidDel="0080699F">
          <w:rPr>
            <w:rFonts w:ascii="Times New Roman" w:hAnsi="Times New Roman" w:cs="Times New Roman"/>
            <w:sz w:val="24"/>
            <w:szCs w:val="24"/>
          </w:rPr>
          <w:delText xml:space="preserve"> argues, with publi</w:delText>
        </w:r>
        <w:r w:rsidDel="0080699F">
          <w:rPr>
            <w:rFonts w:ascii="Times New Roman" w:hAnsi="Times New Roman" w:cs="Times New Roman"/>
            <w:sz w:val="24"/>
            <w:szCs w:val="24"/>
          </w:rPr>
          <w:delText>c transit, frequency is freedom, but frequency is expensive.</w:delText>
        </w:r>
      </w:del>
      <w:del w:id="64" w:author="Liu, Luyu" w:date="2020-06-15T19:57:00Z">
        <w:r w:rsidRPr="008C77AC"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commentRangeStart w:id="65"/>
      <w:r>
        <w:rPr>
          <w:rFonts w:ascii="Times New Roman" w:hAnsi="Times New Roman" w:cs="Times New Roman"/>
          <w:sz w:val="24"/>
          <w:szCs w:val="24"/>
        </w:rPr>
        <w:t xml:space="preserve">In </w:t>
      </w:r>
      <w:r w:rsidRPr="008C77AC">
        <w:rPr>
          <w:rFonts w:ascii="Times New Roman" w:hAnsi="Times New Roman" w:cs="Times New Roman"/>
          <w:sz w:val="24"/>
          <w:szCs w:val="24"/>
        </w:rPr>
        <w:t>public transit system</w:t>
      </w:r>
      <w:r>
        <w:rPr>
          <w:rFonts w:ascii="Times New Roman" w:hAnsi="Times New Roman" w:cs="Times New Roman"/>
          <w:sz w:val="24"/>
          <w:szCs w:val="24"/>
        </w:rPr>
        <w:t xml:space="preserve">s that </w:t>
      </w:r>
      <w:r w:rsidRPr="008C77AC">
        <w:rPr>
          <w:rFonts w:ascii="Times New Roman" w:hAnsi="Times New Roman" w:cs="Times New Roman"/>
          <w:sz w:val="24"/>
          <w:szCs w:val="24"/>
        </w:rPr>
        <w:t>cannot sustain high frequency service du</w:t>
      </w:r>
      <w:r>
        <w:rPr>
          <w:rFonts w:ascii="Times New Roman" w:hAnsi="Times New Roman" w:cs="Times New Roman"/>
          <w:sz w:val="24"/>
          <w:szCs w:val="24"/>
        </w:rPr>
        <w:t>e to limited resources</w:t>
      </w:r>
      <w:r w:rsidRPr="008C77AC">
        <w:rPr>
          <w:rFonts w:ascii="Times New Roman" w:hAnsi="Times New Roman" w:cs="Times New Roman"/>
          <w:sz w:val="24"/>
          <w:szCs w:val="24"/>
        </w:rPr>
        <w:t xml:space="preserve">, RTI can play an important role as </w:t>
      </w:r>
      <w:r>
        <w:rPr>
          <w:rFonts w:ascii="Times New Roman" w:hAnsi="Times New Roman" w:cs="Times New Roman"/>
          <w:sz w:val="24"/>
          <w:szCs w:val="24"/>
        </w:rPr>
        <w:t xml:space="preserve">a substitute to </w:t>
      </w:r>
      <w:del w:id="66" w:author="Liu, Luyu" w:date="2020-06-16T19:27:00Z">
        <w:r w:rsidDel="00AB37CD">
          <w:rPr>
            <w:rFonts w:ascii="Times New Roman" w:hAnsi="Times New Roman" w:cs="Times New Roman"/>
            <w:sz w:val="24"/>
            <w:szCs w:val="24"/>
          </w:rPr>
          <w:delText xml:space="preserve">allow users to experience short </w:delText>
        </w:r>
      </w:del>
      <w:ins w:id="67" w:author="Liu, Luyu" w:date="2020-06-16T19:27:00Z">
        <w:r w:rsidR="00AB37CD">
          <w:rPr>
            <w:rFonts w:ascii="Times New Roman" w:hAnsi="Times New Roman" w:cs="Times New Roman"/>
            <w:sz w:val="24"/>
            <w:szCs w:val="24"/>
          </w:rPr>
          <w:t xml:space="preserve">shorten </w:t>
        </w:r>
      </w:ins>
      <w:r>
        <w:rPr>
          <w:rFonts w:ascii="Times New Roman" w:hAnsi="Times New Roman" w:cs="Times New Roman"/>
          <w:sz w:val="24"/>
          <w:szCs w:val="24"/>
        </w:rPr>
        <w:t>waiting times despite infrequent service</w:t>
      </w:r>
      <w:r w:rsidR="00BD0837">
        <w:rPr>
          <w:rFonts w:ascii="Times New Roman" w:hAnsi="Times New Roman" w:cs="Times New Roman"/>
          <w:sz w:val="24"/>
          <w:szCs w:val="24"/>
        </w:rPr>
        <w:t xml:space="preserve"> </w:t>
      </w:r>
      <w:r w:rsidR="00BD0837">
        <w:rPr>
          <w:rFonts w:ascii="Times New Roman" w:hAnsi="Times New Roman" w:cs="Times New Roman"/>
          <w:sz w:val="24"/>
          <w:szCs w:val="24"/>
        </w:rPr>
        <w:fldChar w:fldCharType="begin" w:fldLock="1"/>
      </w:r>
      <w:r w:rsidR="0031367D">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2016a)","previouslyFormattedCitation":"(Cats and Loutos 2016a)"},"properties":{"noteIndex":0},"schema":"https://github.com/citation-style-language/schema/raw/master/csl-citation.json"}</w:instrText>
      </w:r>
      <w:r w:rsidR="00BD0837">
        <w:rPr>
          <w:rFonts w:ascii="Times New Roman" w:hAnsi="Times New Roman" w:cs="Times New Roman"/>
          <w:sz w:val="24"/>
          <w:szCs w:val="24"/>
        </w:rPr>
        <w:fldChar w:fldCharType="separate"/>
      </w:r>
      <w:r w:rsidR="00BD0837" w:rsidRPr="00BD0837">
        <w:rPr>
          <w:rFonts w:ascii="Times New Roman" w:hAnsi="Times New Roman" w:cs="Times New Roman"/>
          <w:noProof/>
          <w:sz w:val="24"/>
          <w:szCs w:val="24"/>
        </w:rPr>
        <w:t>(Cats and Loutos 2016a)</w:t>
      </w:r>
      <w:r w:rsidR="00BD0837">
        <w:rPr>
          <w:rFonts w:ascii="Times New Roman" w:hAnsi="Times New Roman" w:cs="Times New Roman"/>
          <w:sz w:val="24"/>
          <w:szCs w:val="24"/>
        </w:rPr>
        <w:fldChar w:fldCharType="end"/>
      </w:r>
      <w:del w:id="68" w:author="Liu, Luyu" w:date="2020-06-16T19:26:00Z">
        <w:r w:rsidRPr="008C77AC" w:rsidDel="001C320A">
          <w:rPr>
            <w:rFonts w:ascii="Times New Roman" w:hAnsi="Times New Roman" w:cs="Times New Roman"/>
            <w:sz w:val="24"/>
            <w:szCs w:val="24"/>
          </w:rPr>
          <w:delText>.</w:delText>
        </w:r>
        <w:r w:rsidDel="001C320A">
          <w:rPr>
            <w:rFonts w:ascii="Times New Roman" w:hAnsi="Times New Roman" w:cs="Times New Roman"/>
            <w:sz w:val="24"/>
            <w:szCs w:val="24"/>
          </w:rPr>
          <w:delText xml:space="preserve"> RTI may be especially critical to users due to time penalties associated with </w:delText>
        </w:r>
      </w:del>
      <w:del w:id="69" w:author="Liu, Luyu" w:date="2020-06-16T19:28:00Z">
        <w:r w:rsidDel="00786FA1">
          <w:rPr>
            <w:rFonts w:ascii="Times New Roman" w:hAnsi="Times New Roman" w:cs="Times New Roman"/>
            <w:sz w:val="24"/>
            <w:szCs w:val="24"/>
          </w:rPr>
          <w:delText>missing a bus on route with long headways</w:delText>
        </w:r>
      </w:del>
      <w:r>
        <w:rPr>
          <w:rFonts w:ascii="Times New Roman" w:hAnsi="Times New Roman" w:cs="Times New Roman"/>
          <w:sz w:val="24"/>
          <w:szCs w:val="24"/>
        </w:rPr>
        <w:t>.</w:t>
      </w:r>
      <w:del w:id="70" w:author="Liu, Luyu" w:date="2020-06-15T19:57:00Z">
        <w:r w:rsidDel="00A246E6">
          <w:rPr>
            <w:rFonts w:ascii="Times New Roman" w:hAnsi="Times New Roman" w:cs="Times New Roman"/>
            <w:sz w:val="24"/>
            <w:szCs w:val="24"/>
          </w:rPr>
          <w:delText xml:space="preserve"> </w:delText>
        </w:r>
        <w:r w:rsidRPr="008C77AC" w:rsidDel="00A246E6">
          <w:rPr>
            <w:rFonts w:ascii="Times New Roman" w:hAnsi="Times New Roman" w:cs="Times New Roman"/>
            <w:sz w:val="24"/>
            <w:szCs w:val="24"/>
          </w:rPr>
          <w:delText xml:space="preserve"> </w:delText>
        </w:r>
      </w:del>
      <w:commentRangeEnd w:id="65"/>
      <w:del w:id="71" w:author="Liu, Luyu" w:date="2020-06-22T15:06:00Z">
        <w:r w:rsidDel="00D172A4">
          <w:rPr>
            <w:rStyle w:val="CommentReference"/>
          </w:rPr>
          <w:commentReference w:id="65"/>
        </w:r>
      </w:del>
    </w:p>
    <w:p w14:paraId="06A64842" w14:textId="18E0F039" w:rsidR="005A464A" w:rsidRDefault="0070335F" w:rsidP="005A464A">
      <w:pPr>
        <w:ind w:firstLine="720"/>
        <w:jc w:val="both"/>
        <w:rPr>
          <w:rFonts w:ascii="Times New Roman" w:hAnsi="Times New Roman" w:cs="Times New Roman"/>
          <w:sz w:val="24"/>
          <w:szCs w:val="24"/>
        </w:rPr>
      </w:pPr>
      <w:ins w:id="72" w:author="Miller, Harvey J." w:date="2020-06-30T16:30:00Z">
        <w:r>
          <w:rPr>
            <w:rFonts w:ascii="Times New Roman" w:hAnsi="Times New Roman" w:cs="Times New Roman"/>
            <w:sz w:val="24"/>
            <w:szCs w:val="24"/>
          </w:rPr>
          <w:t xml:space="preserve">Popular </w:t>
        </w:r>
      </w:ins>
      <w:ins w:id="73" w:author="Liu, Luyu" w:date="2020-06-15T16:11:00Z">
        <w:del w:id="74" w:author="Miller, Harvey J." w:date="2020-06-30T16:30:00Z">
          <w:r w:rsidR="00270353" w:rsidDel="0070335F">
            <w:rPr>
              <w:rFonts w:ascii="Times New Roman" w:hAnsi="Times New Roman" w:cs="Times New Roman"/>
              <w:sz w:val="24"/>
              <w:szCs w:val="24"/>
            </w:rPr>
            <w:delText xml:space="preserve">Most </w:delText>
          </w:r>
        </w:del>
      </w:ins>
      <w:commentRangeStart w:id="75"/>
      <w:del w:id="76" w:author="Liu, Luyu" w:date="2020-06-15T16:11:00Z">
        <w:r w:rsidR="005A464A" w:rsidRPr="006E0EAE" w:rsidDel="00270353">
          <w:rPr>
            <w:rFonts w:ascii="Times New Roman" w:hAnsi="Times New Roman" w:cs="Times New Roman"/>
            <w:sz w:val="24"/>
            <w:szCs w:val="24"/>
          </w:rPr>
          <w:delText xml:space="preserve">Ideally, </w:delText>
        </w:r>
      </w:del>
      <w:r w:rsidR="005A464A" w:rsidRPr="006E0EAE">
        <w:rPr>
          <w:rFonts w:ascii="Times New Roman" w:hAnsi="Times New Roman" w:cs="Times New Roman"/>
          <w:sz w:val="24"/>
          <w:szCs w:val="24"/>
        </w:rPr>
        <w:t>RTI apps</w:t>
      </w:r>
      <w:ins w:id="77" w:author="Miller, Harvey J." w:date="2020-06-30T16:30:00Z">
        <w:r>
          <w:rPr>
            <w:rFonts w:ascii="Times New Roman" w:hAnsi="Times New Roman" w:cs="Times New Roman"/>
            <w:sz w:val="24"/>
            <w:szCs w:val="24"/>
          </w:rPr>
          <w:t xml:space="preserve"> </w:t>
        </w:r>
      </w:ins>
      <w:ins w:id="78" w:author="Liu, Luyu" w:date="2020-06-15T16:11:00Z">
        <w:del w:id="79" w:author="Miller, Harvey J." w:date="2020-06-30T16:30:00Z">
          <w:r w:rsidR="00270353" w:rsidDel="0070335F">
            <w:rPr>
              <w:rFonts w:ascii="Times New Roman" w:hAnsi="Times New Roman" w:cs="Times New Roman"/>
              <w:sz w:val="24"/>
              <w:szCs w:val="24"/>
            </w:rPr>
            <w:delText xml:space="preserve">’ algorithms always </w:delText>
          </w:r>
        </w:del>
        <w:r w:rsidR="00270353">
          <w:rPr>
            <w:rFonts w:ascii="Times New Roman" w:hAnsi="Times New Roman" w:cs="Times New Roman"/>
            <w:sz w:val="24"/>
            <w:szCs w:val="24"/>
          </w:rPr>
          <w:t xml:space="preserve">aim to </w:t>
        </w:r>
      </w:ins>
      <w:del w:id="80" w:author="Liu, Luyu" w:date="2020-06-15T16:11:00Z">
        <w:r w:rsidR="005A464A" w:rsidDel="00270353">
          <w:rPr>
            <w:rFonts w:ascii="Times New Roman" w:hAnsi="Times New Roman" w:cs="Times New Roman"/>
            <w:sz w:val="24"/>
            <w:szCs w:val="24"/>
          </w:rPr>
          <w:delText xml:space="preserve"> can </w:delText>
        </w:r>
      </w:del>
      <w:r w:rsidR="005A464A">
        <w:rPr>
          <w:rFonts w:ascii="Times New Roman" w:hAnsi="Times New Roman" w:cs="Times New Roman"/>
          <w:sz w:val="24"/>
          <w:szCs w:val="24"/>
        </w:rPr>
        <w:t xml:space="preserve">diminish </w:t>
      </w:r>
      <w:r w:rsidR="005A464A" w:rsidRPr="006E0EAE">
        <w:rPr>
          <w:rFonts w:ascii="Times New Roman" w:hAnsi="Times New Roman" w:cs="Times New Roman"/>
          <w:sz w:val="24"/>
          <w:szCs w:val="24"/>
        </w:rPr>
        <w:t xml:space="preserve">waiting time to </w:t>
      </w:r>
      <w:r w:rsidR="005A464A">
        <w:rPr>
          <w:rFonts w:ascii="Times New Roman" w:hAnsi="Times New Roman" w:cs="Times New Roman"/>
          <w:sz w:val="24"/>
          <w:szCs w:val="24"/>
        </w:rPr>
        <w:t>zero</w:t>
      </w:r>
      <w:del w:id="81" w:author="Liu, Luyu" w:date="2020-06-15T16:24:00Z">
        <w:r w:rsidR="005A464A" w:rsidRPr="006E0EAE" w:rsidDel="00A163AB">
          <w:rPr>
            <w:rFonts w:ascii="Times New Roman" w:hAnsi="Times New Roman" w:cs="Times New Roman"/>
            <w:sz w:val="24"/>
            <w:szCs w:val="24"/>
          </w:rPr>
          <w:delText>, which means</w:delText>
        </w:r>
      </w:del>
      <w:ins w:id="82" w:author="Liu, Luyu" w:date="2020-06-15T16:24:00Z">
        <w:r w:rsidR="00A163AB">
          <w:rPr>
            <w:rFonts w:ascii="Times New Roman" w:hAnsi="Times New Roman" w:cs="Times New Roman"/>
            <w:sz w:val="24"/>
            <w:szCs w:val="24"/>
          </w:rPr>
          <w:t>:</w:t>
        </w:r>
      </w:ins>
      <w:r w:rsidR="005A464A" w:rsidRPr="006E0EAE">
        <w:rPr>
          <w:rFonts w:ascii="Times New Roman" w:hAnsi="Times New Roman" w:cs="Times New Roman"/>
          <w:sz w:val="24"/>
          <w:szCs w:val="24"/>
        </w:rPr>
        <w:t xml:space="preserve"> </w:t>
      </w:r>
      <w:del w:id="83" w:author="Liu, Luyu" w:date="2020-06-15T16:22:00Z">
        <w:r w:rsidR="005A464A" w:rsidRPr="006E0EAE" w:rsidDel="006A62A1">
          <w:rPr>
            <w:rFonts w:ascii="Times New Roman" w:hAnsi="Times New Roman" w:cs="Times New Roman"/>
            <w:sz w:val="24"/>
            <w:szCs w:val="24"/>
          </w:rPr>
          <w:delText xml:space="preserve">as soon as </w:delText>
        </w:r>
      </w:del>
      <w:del w:id="84" w:author="Liu, Luyu" w:date="2020-06-15T16:24:00Z">
        <w:r w:rsidR="005A464A" w:rsidDel="00A163AB">
          <w:rPr>
            <w:rFonts w:ascii="Times New Roman" w:hAnsi="Times New Roman" w:cs="Times New Roman"/>
            <w:sz w:val="24"/>
            <w:szCs w:val="24"/>
          </w:rPr>
          <w:delText xml:space="preserve">a </w:delText>
        </w:r>
      </w:del>
      <w:r w:rsidR="005A464A" w:rsidRPr="006E0EAE">
        <w:rPr>
          <w:rFonts w:ascii="Times New Roman" w:hAnsi="Times New Roman" w:cs="Times New Roman"/>
          <w:sz w:val="24"/>
          <w:szCs w:val="24"/>
        </w:rPr>
        <w:t xml:space="preserve">user </w:t>
      </w:r>
      <w:ins w:id="85" w:author="Liu, Luyu" w:date="2020-06-15T16:24:00Z">
        <w:r w:rsidR="00A163AB">
          <w:rPr>
            <w:rFonts w:ascii="Times New Roman" w:hAnsi="Times New Roman" w:cs="Times New Roman"/>
            <w:sz w:val="24"/>
            <w:szCs w:val="24"/>
          </w:rPr>
          <w:t xml:space="preserve">arrival time </w:t>
        </w:r>
      </w:ins>
      <w:del w:id="86" w:author="Liu, Luyu" w:date="2020-06-15T16:24:00Z">
        <w:r w:rsidR="005A464A" w:rsidRPr="006E0EAE" w:rsidDel="00A163AB">
          <w:rPr>
            <w:rFonts w:ascii="Times New Roman" w:hAnsi="Times New Roman" w:cs="Times New Roman"/>
            <w:sz w:val="24"/>
            <w:szCs w:val="24"/>
          </w:rPr>
          <w:delText>arriv</w:delText>
        </w:r>
      </w:del>
      <w:del w:id="87" w:author="Liu, Luyu" w:date="2020-06-15T16:22:00Z">
        <w:r w:rsidR="005A464A" w:rsidRPr="006E0EAE" w:rsidDel="006A62A1">
          <w:rPr>
            <w:rFonts w:ascii="Times New Roman" w:hAnsi="Times New Roman" w:cs="Times New Roman"/>
            <w:sz w:val="24"/>
            <w:szCs w:val="24"/>
          </w:rPr>
          <w:delText>e</w:delText>
        </w:r>
        <w:r w:rsidR="005A464A" w:rsidDel="006A62A1">
          <w:rPr>
            <w:rFonts w:ascii="Times New Roman" w:hAnsi="Times New Roman" w:cs="Times New Roman"/>
            <w:sz w:val="24"/>
            <w:szCs w:val="24"/>
          </w:rPr>
          <w:delText>s</w:delText>
        </w:r>
      </w:del>
      <w:del w:id="88" w:author="Liu, Luyu" w:date="2020-06-15T16:24:00Z">
        <w:r w:rsidR="005A464A" w:rsidRPr="006E0EAE" w:rsidDel="00A163AB">
          <w:rPr>
            <w:rFonts w:ascii="Times New Roman" w:hAnsi="Times New Roman" w:cs="Times New Roman"/>
            <w:sz w:val="24"/>
            <w:szCs w:val="24"/>
          </w:rPr>
          <w:delText xml:space="preserve"> </w:delText>
        </w:r>
      </w:del>
      <w:r w:rsidR="005A464A" w:rsidRPr="006E0EAE">
        <w:rPr>
          <w:rFonts w:ascii="Times New Roman" w:hAnsi="Times New Roman" w:cs="Times New Roman"/>
          <w:sz w:val="24"/>
          <w:szCs w:val="24"/>
        </w:rPr>
        <w:t xml:space="preserve">at </w:t>
      </w:r>
      <w:r w:rsidR="005A464A">
        <w:rPr>
          <w:rFonts w:ascii="Times New Roman" w:hAnsi="Times New Roman" w:cs="Times New Roman"/>
          <w:sz w:val="24"/>
          <w:szCs w:val="24"/>
        </w:rPr>
        <w:t xml:space="preserve">a </w:t>
      </w:r>
      <w:r w:rsidR="005A464A" w:rsidRPr="006E0EAE">
        <w:rPr>
          <w:rFonts w:ascii="Times New Roman" w:hAnsi="Times New Roman" w:cs="Times New Roman"/>
          <w:sz w:val="24"/>
          <w:szCs w:val="24"/>
        </w:rPr>
        <w:t>stop</w:t>
      </w:r>
      <w:ins w:id="89" w:author="Liu, Luyu" w:date="2020-06-15T16:22:00Z">
        <w:r w:rsidR="006A62A1">
          <w:rPr>
            <w:rFonts w:ascii="Times New Roman" w:hAnsi="Times New Roman" w:cs="Times New Roman"/>
            <w:sz w:val="24"/>
            <w:szCs w:val="24"/>
          </w:rPr>
          <w:t xml:space="preserve"> is </w:t>
        </w:r>
      </w:ins>
      <w:ins w:id="90" w:author="Liu, Luyu" w:date="2020-06-15T16:24:00Z">
        <w:r w:rsidR="00A163AB">
          <w:rPr>
            <w:rFonts w:ascii="Times New Roman" w:hAnsi="Times New Roman" w:cs="Times New Roman"/>
            <w:sz w:val="24"/>
            <w:szCs w:val="24"/>
          </w:rPr>
          <w:t xml:space="preserve">always </w:t>
        </w:r>
      </w:ins>
      <w:ins w:id="91" w:author="Liu, Luyu" w:date="2020-06-15T16:25:00Z">
        <w:r w:rsidR="00E65DED">
          <w:rPr>
            <w:rFonts w:ascii="Times New Roman" w:hAnsi="Times New Roman" w:cs="Times New Roman"/>
            <w:sz w:val="24"/>
            <w:szCs w:val="24"/>
          </w:rPr>
          <w:t>exactly the</w:t>
        </w:r>
      </w:ins>
      <w:ins w:id="92" w:author="Liu, Luyu" w:date="2020-06-15T16:22:00Z">
        <w:r w:rsidR="006A62A1">
          <w:rPr>
            <w:rFonts w:ascii="Times New Roman" w:hAnsi="Times New Roman" w:cs="Times New Roman"/>
            <w:sz w:val="24"/>
            <w:szCs w:val="24"/>
          </w:rPr>
          <w:t xml:space="preserve"> same as</w:t>
        </w:r>
      </w:ins>
      <w:del w:id="93" w:author="Liu, Luyu" w:date="2020-06-15T16:22:00Z">
        <w:r w:rsidR="005A464A" w:rsidRPr="006E0EAE" w:rsidDel="006A62A1">
          <w:rPr>
            <w:rFonts w:ascii="Times New Roman" w:hAnsi="Times New Roman" w:cs="Times New Roman"/>
            <w:sz w:val="24"/>
            <w:szCs w:val="24"/>
          </w:rPr>
          <w:delText xml:space="preserve">, </w:delText>
        </w:r>
      </w:del>
      <w:ins w:id="94" w:author="Liu, Luyu" w:date="2020-06-15T16:22:00Z">
        <w:r w:rsidR="006A62A1">
          <w:rPr>
            <w:rFonts w:ascii="Times New Roman" w:hAnsi="Times New Roman" w:cs="Times New Roman"/>
            <w:sz w:val="24"/>
            <w:szCs w:val="24"/>
          </w:rPr>
          <w:t xml:space="preserve"> </w:t>
        </w:r>
      </w:ins>
      <w:r w:rsidR="005A464A" w:rsidRPr="006E0EAE">
        <w:rPr>
          <w:rFonts w:ascii="Times New Roman" w:hAnsi="Times New Roman" w:cs="Times New Roman"/>
          <w:sz w:val="24"/>
          <w:szCs w:val="24"/>
        </w:rPr>
        <w:t>the bus arriv</w:t>
      </w:r>
      <w:ins w:id="95" w:author="Liu, Luyu" w:date="2020-06-15T16:22:00Z">
        <w:r w:rsidR="006A62A1">
          <w:rPr>
            <w:rFonts w:ascii="Times New Roman" w:hAnsi="Times New Roman" w:cs="Times New Roman"/>
            <w:sz w:val="24"/>
            <w:szCs w:val="24"/>
          </w:rPr>
          <w:t>al time</w:t>
        </w:r>
      </w:ins>
      <w:ins w:id="96" w:author="Liu, Luyu" w:date="2020-06-15T16:24:00Z">
        <w:r w:rsidR="00A163AB">
          <w:rPr>
            <w:rFonts w:ascii="Times New Roman" w:hAnsi="Times New Roman" w:cs="Times New Roman"/>
            <w:sz w:val="24"/>
            <w:szCs w:val="24"/>
          </w:rPr>
          <w:t>,</w:t>
        </w:r>
      </w:ins>
      <w:ins w:id="97" w:author="Liu, Luyu" w:date="2020-06-15T16:22:00Z">
        <w:r w:rsidR="006A62A1">
          <w:rPr>
            <w:rFonts w:ascii="Times New Roman" w:hAnsi="Times New Roman" w:cs="Times New Roman"/>
            <w:sz w:val="24"/>
            <w:szCs w:val="24"/>
          </w:rPr>
          <w:t xml:space="preserve"> as shown in most </w:t>
        </w:r>
      </w:ins>
      <w:ins w:id="98" w:author="Liu, Luyu" w:date="2020-06-15T16:23:00Z">
        <w:r w:rsidR="006A62A1">
          <w:rPr>
            <w:rFonts w:ascii="Times New Roman" w:hAnsi="Times New Roman" w:cs="Times New Roman"/>
            <w:sz w:val="24"/>
            <w:szCs w:val="24"/>
          </w:rPr>
          <w:t>transit</w:t>
        </w:r>
      </w:ins>
      <w:ins w:id="99" w:author="Liu, Luyu" w:date="2020-06-15T16:22:00Z">
        <w:r w:rsidR="006A62A1">
          <w:rPr>
            <w:rFonts w:ascii="Times New Roman" w:hAnsi="Times New Roman" w:cs="Times New Roman"/>
            <w:sz w:val="24"/>
            <w:szCs w:val="24"/>
          </w:rPr>
          <w:t xml:space="preserve"> </w:t>
        </w:r>
      </w:ins>
      <w:ins w:id="100" w:author="Liu, Luyu" w:date="2020-06-15T16:23:00Z">
        <w:r w:rsidR="006A62A1">
          <w:rPr>
            <w:rFonts w:ascii="Times New Roman" w:hAnsi="Times New Roman" w:cs="Times New Roman"/>
            <w:sz w:val="24"/>
            <w:szCs w:val="24"/>
          </w:rPr>
          <w:t>planning apps’ suggested routes</w:t>
        </w:r>
      </w:ins>
      <w:del w:id="101" w:author="Liu, Luyu" w:date="2020-06-15T16:22:00Z">
        <w:r w:rsidR="005A464A" w:rsidRPr="006E0EAE" w:rsidDel="006A62A1">
          <w:rPr>
            <w:rFonts w:ascii="Times New Roman" w:hAnsi="Times New Roman" w:cs="Times New Roman"/>
            <w:sz w:val="24"/>
            <w:szCs w:val="24"/>
          </w:rPr>
          <w:delText>es</w:delText>
        </w:r>
      </w:del>
      <w:r w:rsidR="005A464A" w:rsidRPr="006E0EAE">
        <w:rPr>
          <w:rFonts w:ascii="Times New Roman" w:hAnsi="Times New Roman" w:cs="Times New Roman"/>
          <w:sz w:val="24"/>
          <w:szCs w:val="24"/>
        </w:rPr>
        <w:t>.</w:t>
      </w:r>
      <w:ins w:id="102" w:author="Liu, Luyu" w:date="2020-06-15T16:22:00Z">
        <w:r w:rsidR="006A62A1">
          <w:rPr>
            <w:rFonts w:ascii="Times New Roman" w:hAnsi="Times New Roman" w:cs="Times New Roman"/>
            <w:sz w:val="24"/>
            <w:szCs w:val="24"/>
          </w:rPr>
          <w:t xml:space="preserve"> </w:t>
        </w:r>
      </w:ins>
      <w:del w:id="103" w:author="Liu, Luyu" w:date="2020-06-15T16:14:00Z">
        <w:r w:rsidR="005A464A" w:rsidRPr="006E0EAE" w:rsidDel="003D13C4">
          <w:rPr>
            <w:rFonts w:ascii="Times New Roman" w:hAnsi="Times New Roman" w:cs="Times New Roman"/>
            <w:sz w:val="24"/>
            <w:szCs w:val="24"/>
          </w:rPr>
          <w:delText xml:space="preserve"> </w:delText>
        </w:r>
        <w:r w:rsidR="005A464A" w:rsidDel="003D13C4">
          <w:rPr>
            <w:rFonts w:ascii="Times New Roman" w:hAnsi="Times New Roman" w:cs="Times New Roman"/>
            <w:sz w:val="24"/>
            <w:szCs w:val="24"/>
          </w:rPr>
          <w:delText xml:space="preserve"> </w:delText>
        </w:r>
      </w:del>
      <w:r w:rsidR="005A464A">
        <w:rPr>
          <w:rFonts w:ascii="Times New Roman" w:hAnsi="Times New Roman" w:cs="Times New Roman"/>
          <w:sz w:val="24"/>
          <w:szCs w:val="24"/>
        </w:rPr>
        <w:t>However, this attempted minimization of wait time by users can be risky.</w:t>
      </w:r>
      <w:ins w:id="104" w:author="Liu, Luyu" w:date="2020-06-15T16:12:00Z">
        <w:r w:rsidR="00E517A2">
          <w:rPr>
            <w:rFonts w:ascii="Times New Roman" w:hAnsi="Times New Roman" w:cs="Times New Roman"/>
            <w:sz w:val="24"/>
            <w:szCs w:val="24"/>
          </w:rPr>
          <w:t xml:space="preserve"> </w:t>
        </w:r>
      </w:ins>
      <w:del w:id="105" w:author="Liu, Luyu" w:date="2020-06-15T16:12:00Z">
        <w:r w:rsidR="005A464A" w:rsidDel="00E517A2">
          <w:rPr>
            <w:rFonts w:ascii="Times New Roman" w:hAnsi="Times New Roman" w:cs="Times New Roman"/>
            <w:sz w:val="24"/>
            <w:szCs w:val="24"/>
          </w:rPr>
          <w:delText xml:space="preserve">  </w:delText>
        </w:r>
        <w:r w:rsidR="005A464A" w:rsidDel="00E517A2">
          <w:rPr>
            <w:rFonts w:ascii="Times New Roman" w:hAnsi="Times New Roman" w:cs="Times New Roman" w:hint="eastAsia"/>
            <w:sz w:val="24"/>
            <w:szCs w:val="24"/>
          </w:rPr>
          <w:delText xml:space="preserve"> </w:delText>
        </w:r>
      </w:del>
      <w:r w:rsidR="005A464A">
        <w:rPr>
          <w:rFonts w:ascii="Times New Roman" w:hAnsi="Times New Roman" w:cs="Times New Roman"/>
          <w:sz w:val="24"/>
          <w:szCs w:val="24"/>
        </w:rPr>
        <w:t xml:space="preserve">After a </w:t>
      </w:r>
      <w:r w:rsidR="005A464A" w:rsidRPr="00803DCB">
        <w:rPr>
          <w:rFonts w:ascii="Times New Roman" w:hAnsi="Times New Roman" w:cs="Times New Roman"/>
          <w:sz w:val="24"/>
          <w:szCs w:val="24"/>
        </w:rPr>
        <w:t xml:space="preserve">person </w:t>
      </w:r>
      <w:r w:rsidR="005A464A">
        <w:rPr>
          <w:rFonts w:ascii="Times New Roman" w:hAnsi="Times New Roman" w:cs="Times New Roman"/>
          <w:sz w:val="24"/>
          <w:szCs w:val="24"/>
        </w:rPr>
        <w:t xml:space="preserve">decides to leave their </w:t>
      </w:r>
      <w:r w:rsidR="005A464A" w:rsidRPr="00803DCB">
        <w:rPr>
          <w:rFonts w:ascii="Times New Roman" w:hAnsi="Times New Roman" w:cs="Times New Roman"/>
          <w:sz w:val="24"/>
          <w:szCs w:val="24"/>
        </w:rPr>
        <w:t xml:space="preserve">home, the actual arrival time of the bus may change. </w:t>
      </w:r>
      <w:ins w:id="106" w:author="Liu, Luyu" w:date="2020-06-15T17:15:00Z">
        <w:r w:rsidR="00543EE4">
          <w:rPr>
            <w:rFonts w:ascii="Times New Roman" w:hAnsi="Times New Roman" w:cs="Times New Roman"/>
            <w:sz w:val="24"/>
            <w:szCs w:val="24"/>
          </w:rPr>
          <w:t xml:space="preserve">For example, </w:t>
        </w:r>
      </w:ins>
      <w:del w:id="107" w:author="Liu, Luyu" w:date="2020-06-15T17:15:00Z">
        <w:r w:rsidR="005A464A" w:rsidDel="00543EE4">
          <w:rPr>
            <w:rFonts w:ascii="Times New Roman" w:hAnsi="Times New Roman" w:cs="Times New Roman"/>
            <w:sz w:val="24"/>
            <w:szCs w:val="24"/>
          </w:rPr>
          <w:delText>I</w:delText>
        </w:r>
      </w:del>
      <w:ins w:id="108" w:author="Liu, Luyu" w:date="2020-06-15T17:15:00Z">
        <w:r w:rsidR="00543EE4">
          <w:rPr>
            <w:rFonts w:ascii="Times New Roman" w:hAnsi="Times New Roman" w:cs="Times New Roman"/>
            <w:sz w:val="24"/>
            <w:szCs w:val="24"/>
          </w:rPr>
          <w:t>i</w:t>
        </w:r>
      </w:ins>
      <w:r w:rsidR="005A464A" w:rsidRPr="00803DCB">
        <w:rPr>
          <w:rFonts w:ascii="Times New Roman" w:hAnsi="Times New Roman" w:cs="Times New Roman"/>
          <w:sz w:val="24"/>
          <w:szCs w:val="24"/>
        </w:rPr>
        <w:t xml:space="preserve">f </w:t>
      </w:r>
      <w:r w:rsidR="005A464A">
        <w:rPr>
          <w:rFonts w:ascii="Times New Roman" w:hAnsi="Times New Roman" w:cs="Times New Roman"/>
          <w:sz w:val="24"/>
          <w:szCs w:val="24"/>
        </w:rPr>
        <w:t>a</w:t>
      </w:r>
      <w:r w:rsidR="005A464A" w:rsidRPr="00803DCB">
        <w:rPr>
          <w:rFonts w:ascii="Times New Roman" w:hAnsi="Times New Roman" w:cs="Times New Roman"/>
          <w:sz w:val="24"/>
          <w:szCs w:val="24"/>
        </w:rPr>
        <w:t xml:space="preserve"> bus is behind schedule, the </w:t>
      </w:r>
      <w:r w:rsidR="005A464A">
        <w:rPr>
          <w:rFonts w:ascii="Times New Roman" w:hAnsi="Times New Roman" w:cs="Times New Roman"/>
          <w:sz w:val="24"/>
          <w:szCs w:val="24"/>
        </w:rPr>
        <w:t>operator</w:t>
      </w:r>
      <w:r w:rsidR="005A464A" w:rsidRPr="00803DCB">
        <w:rPr>
          <w:rFonts w:ascii="Times New Roman" w:hAnsi="Times New Roman" w:cs="Times New Roman"/>
          <w:sz w:val="24"/>
          <w:szCs w:val="24"/>
        </w:rPr>
        <w:t xml:space="preserve"> may </w:t>
      </w:r>
      <w:del w:id="109" w:author="Liu, Luyu" w:date="2020-06-16T19:29:00Z">
        <w:r w:rsidR="005A464A" w:rsidRPr="00803DCB" w:rsidDel="00D259A3">
          <w:rPr>
            <w:rFonts w:ascii="Times New Roman" w:hAnsi="Times New Roman" w:cs="Times New Roman"/>
            <w:sz w:val="24"/>
            <w:szCs w:val="24"/>
          </w:rPr>
          <w:delText xml:space="preserve">take opportunities to </w:delText>
        </w:r>
      </w:del>
      <w:r w:rsidR="005A464A">
        <w:rPr>
          <w:rFonts w:ascii="Times New Roman" w:hAnsi="Times New Roman" w:cs="Times New Roman"/>
          <w:sz w:val="24"/>
          <w:szCs w:val="24"/>
        </w:rPr>
        <w:t>reduce the delay by speeding up. In addition, RTI apps update vehicle location and arrival times only at fixed time intervals</w:t>
      </w:r>
      <w:del w:id="110" w:author="Liu, Luyu" w:date="2020-06-16T19:29:00Z">
        <w:r w:rsidR="005A464A" w:rsidDel="001530ED">
          <w:rPr>
            <w:rFonts w:ascii="Times New Roman" w:hAnsi="Times New Roman" w:cs="Times New Roman"/>
            <w:sz w:val="24"/>
            <w:szCs w:val="24"/>
          </w:rPr>
          <w:delText xml:space="preserve"> (e.g. every minute)</w:delText>
        </w:r>
      </w:del>
      <w:r w:rsidR="005A464A">
        <w:rPr>
          <w:rFonts w:ascii="Times New Roman" w:hAnsi="Times New Roman" w:cs="Times New Roman"/>
          <w:sz w:val="24"/>
          <w:szCs w:val="24"/>
        </w:rPr>
        <w:t>.</w:t>
      </w:r>
      <w:del w:id="111" w:author="Liu, Luyu" w:date="2020-06-15T19:57:00Z">
        <w:r w:rsidR="005A464A" w:rsidDel="00A246E6">
          <w:rPr>
            <w:rFonts w:ascii="Times New Roman" w:hAnsi="Times New Roman" w:cs="Times New Roman"/>
            <w:sz w:val="24"/>
            <w:szCs w:val="24"/>
          </w:rPr>
          <w:delText xml:space="preserve">  </w:delText>
        </w:r>
      </w:del>
      <w:ins w:id="112"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 xml:space="preserve">The discrepancies between the RTI and reality </w:t>
      </w:r>
      <w:del w:id="113" w:author="Liu, Luyu" w:date="2020-06-16T19:29:00Z">
        <w:r w:rsidR="005A464A" w:rsidRPr="00803DCB" w:rsidDel="007F393A">
          <w:rPr>
            <w:rFonts w:ascii="Times New Roman" w:hAnsi="Times New Roman" w:cs="Times New Roman"/>
            <w:sz w:val="24"/>
            <w:szCs w:val="24"/>
          </w:rPr>
          <w:delText xml:space="preserve">means that a user </w:delText>
        </w:r>
      </w:del>
      <w:r w:rsidR="005A464A" w:rsidRPr="00803DCB">
        <w:rPr>
          <w:rFonts w:ascii="Times New Roman" w:hAnsi="Times New Roman" w:cs="Times New Roman"/>
          <w:sz w:val="24"/>
          <w:szCs w:val="24"/>
        </w:rPr>
        <w:t xml:space="preserve">may </w:t>
      </w:r>
      <w:ins w:id="114" w:author="Liu, Luyu" w:date="2020-06-16T19:30:00Z">
        <w:r w:rsidR="007F393A">
          <w:rPr>
            <w:rFonts w:ascii="Times New Roman" w:hAnsi="Times New Roman" w:cs="Times New Roman"/>
            <w:sz w:val="24"/>
            <w:szCs w:val="24"/>
          </w:rPr>
          <w:t xml:space="preserve">moreover make the user miss the bus thus incur </w:t>
        </w:r>
      </w:ins>
      <w:del w:id="115" w:author="Liu, Luyu" w:date="2020-06-16T19:29:00Z">
        <w:r w:rsidR="005A464A" w:rsidDel="007F393A">
          <w:rPr>
            <w:rFonts w:ascii="Times New Roman" w:hAnsi="Times New Roman" w:cs="Times New Roman"/>
            <w:sz w:val="24"/>
            <w:szCs w:val="24"/>
          </w:rPr>
          <w:delText xml:space="preserve">miss </w:delText>
        </w:r>
        <w:r w:rsidR="005A464A" w:rsidRPr="00803DCB" w:rsidDel="007F393A">
          <w:rPr>
            <w:rFonts w:ascii="Times New Roman" w:hAnsi="Times New Roman" w:cs="Times New Roman"/>
            <w:sz w:val="24"/>
            <w:szCs w:val="24"/>
          </w:rPr>
          <w:delText xml:space="preserve">the bus, resulting in </w:delText>
        </w:r>
      </w:del>
      <w:r w:rsidR="005A464A" w:rsidRPr="00803DCB">
        <w:rPr>
          <w:rFonts w:ascii="Times New Roman" w:hAnsi="Times New Roman" w:cs="Times New Roman"/>
          <w:sz w:val="24"/>
          <w:szCs w:val="24"/>
        </w:rPr>
        <w:t>long</w:t>
      </w:r>
      <w:ins w:id="116" w:author="Liu, Luyu" w:date="2020-06-16T19:29:00Z">
        <w:r w:rsidR="007F393A">
          <w:rPr>
            <w:rFonts w:ascii="Times New Roman" w:hAnsi="Times New Roman" w:cs="Times New Roman"/>
            <w:sz w:val="24"/>
            <w:szCs w:val="24"/>
          </w:rPr>
          <w:t>er</w:t>
        </w:r>
      </w:ins>
      <w:r w:rsidR="005A464A">
        <w:rPr>
          <w:rFonts w:ascii="Times New Roman" w:hAnsi="Times New Roman" w:cs="Times New Roman"/>
          <w:sz w:val="24"/>
          <w:szCs w:val="24"/>
        </w:rPr>
        <w:t xml:space="preserve"> </w:t>
      </w:r>
      <w:r w:rsidR="005A464A" w:rsidRPr="00803DCB">
        <w:rPr>
          <w:rFonts w:ascii="Times New Roman" w:hAnsi="Times New Roman" w:cs="Times New Roman"/>
          <w:sz w:val="24"/>
          <w:szCs w:val="24"/>
        </w:rPr>
        <w:t>wait time</w:t>
      </w:r>
      <w:r w:rsidR="005A464A">
        <w:rPr>
          <w:rFonts w:ascii="Times New Roman" w:hAnsi="Times New Roman" w:cs="Times New Roman"/>
          <w:sz w:val="24"/>
          <w:szCs w:val="24"/>
        </w:rPr>
        <w:t xml:space="preserve"> – at least as long as the service headway</w:t>
      </w:r>
      <w:del w:id="117" w:author="Liu, Luyu" w:date="2020-06-16T19:31:00Z">
        <w:r w:rsidR="005A464A" w:rsidDel="00D21F98">
          <w:rPr>
            <w:rFonts w:ascii="Times New Roman" w:hAnsi="Times New Roman" w:cs="Times New Roman"/>
            <w:sz w:val="24"/>
            <w:szCs w:val="24"/>
          </w:rPr>
          <w:delText>; longer if the bus schedule has larger headway</w:delText>
        </w:r>
      </w:del>
      <w:r w:rsidR="005A464A" w:rsidRPr="00803DCB">
        <w:rPr>
          <w:rFonts w:ascii="Times New Roman" w:hAnsi="Times New Roman" w:cs="Times New Roman"/>
          <w:sz w:val="24"/>
          <w:szCs w:val="24"/>
        </w:rPr>
        <w:t xml:space="preserve">. Paradoxically, the </w:t>
      </w:r>
      <w:ins w:id="118" w:author="Liu, Luyu" w:date="2020-06-15T16:20:00Z">
        <w:r w:rsidR="000E7329">
          <w:rPr>
            <w:rFonts w:ascii="Times New Roman" w:hAnsi="Times New Roman" w:cs="Times New Roman"/>
            <w:sz w:val="24"/>
            <w:szCs w:val="24"/>
          </w:rPr>
          <w:t>mis</w:t>
        </w:r>
      </w:ins>
      <w:r w:rsidR="005A464A" w:rsidRPr="00803DCB">
        <w:rPr>
          <w:rFonts w:ascii="Times New Roman" w:hAnsi="Times New Roman" w:cs="Times New Roman"/>
          <w:sz w:val="24"/>
          <w:szCs w:val="24"/>
        </w:rPr>
        <w:t xml:space="preserve">use of RTI may increase waiting times based on the </w:t>
      </w:r>
      <w:r w:rsidR="005A464A">
        <w:rPr>
          <w:rFonts w:ascii="Times New Roman" w:hAnsi="Times New Roman" w:cs="Times New Roman"/>
          <w:sz w:val="24"/>
          <w:szCs w:val="24"/>
        </w:rPr>
        <w:t xml:space="preserve">realized </w:t>
      </w:r>
      <w:r w:rsidR="005A464A" w:rsidRPr="00803DCB">
        <w:rPr>
          <w:rFonts w:ascii="Times New Roman" w:hAnsi="Times New Roman" w:cs="Times New Roman"/>
          <w:sz w:val="24"/>
          <w:szCs w:val="24"/>
        </w:rPr>
        <w:t>performance of the public transit system.</w:t>
      </w:r>
      <w:ins w:id="119" w:author="Liu, Luyu" w:date="2020-06-15T16:14:00Z">
        <w:r w:rsidR="00E360ED" w:rsidRPr="00DC1984" w:rsidDel="00E360ED">
          <w:rPr>
            <w:rFonts w:ascii="Times New Roman" w:hAnsi="Times New Roman" w:cs="Times New Roman"/>
            <w:sz w:val="24"/>
            <w:szCs w:val="24"/>
          </w:rPr>
          <w:t xml:space="preserve"> </w:t>
        </w:r>
      </w:ins>
      <w:del w:id="120" w:author="Liu, Luyu" w:date="2020-06-15T16:14:00Z">
        <w:r w:rsidR="005A464A" w:rsidRPr="00DC1984" w:rsidDel="00E360ED">
          <w:rPr>
            <w:rFonts w:ascii="Times New Roman" w:hAnsi="Times New Roman" w:cs="Times New Roman"/>
            <w:sz w:val="24"/>
            <w:szCs w:val="24"/>
          </w:rPr>
          <w:delText xml:space="preserve"> </w:delText>
        </w:r>
        <w:commentRangeEnd w:id="75"/>
        <w:r w:rsidR="005A464A" w:rsidDel="00E360ED">
          <w:rPr>
            <w:rStyle w:val="CommentReference"/>
          </w:rPr>
          <w:commentReference w:id="75"/>
        </w:r>
      </w:del>
    </w:p>
    <w:p w14:paraId="342EAE4B" w14:textId="16E1F679"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the empirical performance of a public transit system. </w:t>
      </w:r>
      <w:ins w:id="121" w:author="Miller, Harvey J." w:date="2020-06-30T16:31:00Z">
        <w:r w:rsidR="0070335F" w:rsidRPr="0070335F">
          <w:rPr>
            <w:rFonts w:ascii="Times New Roman" w:hAnsi="Times New Roman" w:cs="Times New Roman"/>
            <w:sz w:val="24"/>
            <w:szCs w:val="24"/>
          </w:rPr>
          <w:t>We compare two RTI-based strategies – the greedy strategy used by popular trip planning apps and a prudent strategy with an insurance buffer – with non-RTI benchmarks of arbitrary arrival and following the schedule.</w:t>
        </w:r>
        <w:del w:id="122" w:author="Liu, Luyu" w:date="2020-07-02T23:31:00Z">
          <w:r w:rsidR="0070335F" w:rsidRPr="0070335F" w:rsidDel="00F240A5">
            <w:rPr>
              <w:rFonts w:ascii="Times New Roman" w:hAnsi="Times New Roman" w:cs="Times New Roman"/>
              <w:sz w:val="24"/>
              <w:szCs w:val="24"/>
            </w:rPr>
            <w:delText xml:space="preserve">  </w:delText>
          </w:r>
        </w:del>
      </w:ins>
      <w:ins w:id="123" w:author="Liu, Luyu" w:date="2020-07-02T23:31:00Z">
        <w:r w:rsidR="00F240A5">
          <w:rPr>
            <w:rFonts w:ascii="Times New Roman" w:hAnsi="Times New Roman" w:cs="Times New Roman"/>
            <w:sz w:val="24"/>
            <w:szCs w:val="24"/>
          </w:rPr>
          <w:t xml:space="preserve"> </w:t>
        </w:r>
      </w:ins>
      <w:del w:id="124" w:author="Miller, Harvey J." w:date="2020-06-30T16:32:00Z">
        <w:r w:rsidRPr="006E12CF" w:rsidDel="0070335F">
          <w:rPr>
            <w:rFonts w:ascii="Times New Roman" w:hAnsi="Times New Roman" w:cs="Times New Roman"/>
            <w:sz w:val="24"/>
            <w:szCs w:val="24"/>
          </w:rPr>
          <w:delText>We</w:delText>
        </w:r>
        <w:r w:rsidDel="0070335F">
          <w:rPr>
            <w:rFonts w:ascii="Times New Roman" w:hAnsi="Times New Roman" w:cs="Times New Roman"/>
            <w:sz w:val="24"/>
            <w:szCs w:val="24"/>
          </w:rPr>
          <w:delText xml:space="preserve"> </w:delText>
        </w:r>
        <w:r w:rsidRPr="006E12CF" w:rsidDel="0070335F">
          <w:rPr>
            <w:rFonts w:ascii="Times New Roman" w:hAnsi="Times New Roman" w:cs="Times New Roman"/>
            <w:sz w:val="24"/>
            <w:szCs w:val="24"/>
          </w:rPr>
          <w:delText xml:space="preserve">compare several </w:delText>
        </w:r>
        <w:r w:rsidDel="0070335F">
          <w:rPr>
            <w:rFonts w:ascii="Times New Roman" w:hAnsi="Times New Roman" w:cs="Times New Roman"/>
            <w:sz w:val="24"/>
            <w:szCs w:val="24"/>
          </w:rPr>
          <w:delText xml:space="preserve">trip planning </w:delText>
        </w:r>
        <w:r w:rsidRPr="006E12CF" w:rsidDel="0070335F">
          <w:rPr>
            <w:rFonts w:ascii="Times New Roman" w:hAnsi="Times New Roman" w:cs="Times New Roman"/>
            <w:sz w:val="24"/>
            <w:szCs w:val="24"/>
          </w:rPr>
          <w:delText xml:space="preserve">strategies for deciding when to leave home to travel to the designated stop, including strategies that </w:delText>
        </w:r>
        <w:r w:rsidDel="0070335F">
          <w:rPr>
            <w:rFonts w:ascii="Times New Roman" w:hAnsi="Times New Roman" w:cs="Times New Roman"/>
            <w:sz w:val="24"/>
            <w:szCs w:val="24"/>
          </w:rPr>
          <w:delText>ignore</w:delText>
        </w:r>
        <w:r w:rsidRPr="006E12CF" w:rsidDel="0070335F">
          <w:rPr>
            <w:rFonts w:ascii="Times New Roman" w:hAnsi="Times New Roman" w:cs="Times New Roman"/>
            <w:sz w:val="24"/>
            <w:szCs w:val="24"/>
          </w:rPr>
          <w:delText xml:space="preserve"> </w:delText>
        </w:r>
        <w:r w:rsidDel="0070335F">
          <w:rPr>
            <w:rFonts w:ascii="Times New Roman" w:hAnsi="Times New Roman" w:cs="Times New Roman"/>
            <w:sz w:val="24"/>
            <w:szCs w:val="24"/>
          </w:rPr>
          <w:delText>and exploit RTI</w:delText>
        </w:r>
        <w:r w:rsidRPr="006E12CF" w:rsidDel="0070335F">
          <w:rPr>
            <w:rFonts w:ascii="Times New Roman" w:hAnsi="Times New Roman" w:cs="Times New Roman"/>
            <w:sz w:val="24"/>
            <w:szCs w:val="24"/>
          </w:rPr>
          <w:delText>.</w:delText>
        </w:r>
        <w:r w:rsidDel="0070335F">
          <w:rPr>
            <w:rFonts w:ascii="Times New Roman" w:hAnsi="Times New Roman" w:cs="Times New Roman"/>
            <w:sz w:val="24"/>
            <w:szCs w:val="24"/>
          </w:rPr>
          <w:delText xml:space="preserve"> </w:delText>
        </w:r>
      </w:del>
      <w:r>
        <w:rPr>
          <w:rFonts w:ascii="Times New Roman" w:hAnsi="Times New Roman" w:cs="Times New Roman"/>
          <w:sz w:val="24"/>
          <w:szCs w:val="24"/>
        </w:rPr>
        <w:t xml:space="preserve">We compare the performance of these strategies using high-resolution schedule and real-time vehicle location data for a popular bus route operated by the Central Ohio Transit Authority (COTA) in Columbus, Ohio, USA. </w:t>
      </w:r>
      <w:r w:rsidRPr="003803CA">
        <w:rPr>
          <w:rFonts w:ascii="Times New Roman" w:hAnsi="Times New Roman" w:cs="Times New Roman"/>
          <w:sz w:val="24"/>
          <w:szCs w:val="24"/>
        </w:rPr>
        <w:t xml:space="preserve">We find that </w:t>
      </w:r>
      <w:ins w:id="125" w:author="Liu, Luyu" w:date="2020-06-22T15:08:00Z">
        <w:r w:rsidR="000B6A91">
          <w:rPr>
            <w:rFonts w:ascii="Times New Roman" w:hAnsi="Times New Roman" w:cs="Times New Roman"/>
            <w:sz w:val="24"/>
            <w:szCs w:val="24"/>
          </w:rPr>
          <w:t>the</w:t>
        </w:r>
      </w:ins>
      <w:ins w:id="126" w:author="Liu, Luyu" w:date="2020-06-22T15:09:00Z">
        <w:r w:rsidR="000B6A91">
          <w:rPr>
            <w:rFonts w:ascii="Times New Roman" w:hAnsi="Times New Roman" w:cs="Times New Roman"/>
            <w:sz w:val="24"/>
            <w:szCs w:val="24"/>
          </w:rPr>
          <w:t xml:space="preserve"> </w:t>
        </w:r>
        <w:del w:id="127" w:author="Miller, Harvey J." w:date="2020-06-30T16:32:00Z">
          <w:r w:rsidR="000B6A91" w:rsidDel="0070335F">
            <w:rPr>
              <w:rFonts w:ascii="Times New Roman" w:hAnsi="Times New Roman" w:cs="Times New Roman"/>
              <w:sz w:val="24"/>
              <w:szCs w:val="24"/>
            </w:rPr>
            <w:delText>most</w:delText>
          </w:r>
        </w:del>
      </w:ins>
      <w:ins w:id="128" w:author="Liu, Luyu" w:date="2020-06-22T15:08:00Z">
        <w:del w:id="129" w:author="Miller, Harvey J." w:date="2020-06-30T16:32:00Z">
          <w:r w:rsidR="000B6A91" w:rsidDel="0070335F">
            <w:rPr>
              <w:rFonts w:ascii="Times New Roman" w:hAnsi="Times New Roman" w:cs="Times New Roman"/>
              <w:sz w:val="24"/>
              <w:szCs w:val="24"/>
            </w:rPr>
            <w:delText xml:space="preserve"> </w:delText>
          </w:r>
        </w:del>
      </w:ins>
      <w:ins w:id="130" w:author="Miller, Harvey J." w:date="2020-06-30T16:32:00Z">
        <w:r w:rsidR="0070335F">
          <w:rPr>
            <w:rFonts w:ascii="Times New Roman" w:hAnsi="Times New Roman" w:cs="Times New Roman"/>
            <w:sz w:val="24"/>
            <w:szCs w:val="24"/>
          </w:rPr>
          <w:t xml:space="preserve">greedy </w:t>
        </w:r>
      </w:ins>
      <w:ins w:id="131" w:author="Liu, Luyu" w:date="2020-06-22T15:07:00Z">
        <w:del w:id="132" w:author="Miller, Harvey J." w:date="2020-06-30T16:32:00Z">
          <w:r w:rsidR="000B6A91" w:rsidDel="0070335F">
            <w:rPr>
              <w:rFonts w:ascii="Times New Roman" w:hAnsi="Times New Roman" w:cs="Times New Roman"/>
              <w:sz w:val="24"/>
              <w:szCs w:val="24"/>
            </w:rPr>
            <w:delText xml:space="preserve">common RTI </w:delText>
          </w:r>
        </w:del>
        <w:r w:rsidR="000B6A91">
          <w:rPr>
            <w:rFonts w:ascii="Times New Roman" w:hAnsi="Times New Roman" w:cs="Times New Roman"/>
            <w:sz w:val="24"/>
            <w:szCs w:val="24"/>
          </w:rPr>
          <w:t xml:space="preserve">strategy </w:t>
        </w:r>
        <w:del w:id="133" w:author="Miller, Harvey J." w:date="2020-06-30T16:32:00Z">
          <w:r w:rsidR="000B6A91" w:rsidDel="0070335F">
            <w:rPr>
              <w:rFonts w:ascii="Times New Roman" w:hAnsi="Times New Roman" w:cs="Times New Roman"/>
              <w:sz w:val="24"/>
              <w:szCs w:val="24"/>
            </w:rPr>
            <w:delText xml:space="preserve">that always expect the user to arrive </w:delText>
          </w:r>
        </w:del>
      </w:ins>
      <w:ins w:id="134" w:author="Liu, Luyu" w:date="2020-06-22T15:08:00Z">
        <w:del w:id="135" w:author="Miller, Harvey J." w:date="2020-06-30T16:32:00Z">
          <w:r w:rsidR="000B6A91" w:rsidDel="0070335F">
            <w:rPr>
              <w:rFonts w:ascii="Times New Roman" w:hAnsi="Times New Roman" w:cs="Times New Roman"/>
              <w:sz w:val="24"/>
              <w:szCs w:val="24"/>
            </w:rPr>
            <w:delText xml:space="preserve">at the same time when the bus arrives </w:delText>
          </w:r>
        </w:del>
        <w:r w:rsidR="000B6A91">
          <w:rPr>
            <w:rFonts w:ascii="Times New Roman" w:hAnsi="Times New Roman" w:cs="Times New Roman"/>
            <w:sz w:val="24"/>
            <w:szCs w:val="24"/>
          </w:rPr>
          <w:t xml:space="preserve">has the worst waiting time. </w:t>
        </w:r>
      </w:ins>
      <w:del w:id="136" w:author="Liu, Luyu" w:date="2020-06-22T15:08:00Z">
        <w:r w:rsidRPr="003803CA" w:rsidDel="000B6A91">
          <w:rPr>
            <w:rFonts w:ascii="Times New Roman" w:hAnsi="Times New Roman" w:cs="Times New Roman"/>
            <w:sz w:val="24"/>
            <w:szCs w:val="24"/>
          </w:rPr>
          <w:delText>t</w:delText>
        </w:r>
      </w:del>
      <w:ins w:id="137" w:author="Liu, Luyu" w:date="2020-06-22T15:08:00Z">
        <w:r w:rsidR="000B6A91">
          <w:rPr>
            <w:rFonts w:ascii="Times New Roman" w:hAnsi="Times New Roman" w:cs="Times New Roman"/>
            <w:sz w:val="24"/>
            <w:szCs w:val="24"/>
          </w:rPr>
          <w:t>T</w:t>
        </w:r>
      </w:ins>
      <w:r w:rsidRPr="003803CA">
        <w:rPr>
          <w:rFonts w:ascii="Times New Roman" w:hAnsi="Times New Roman" w:cs="Times New Roman"/>
          <w:sz w:val="24"/>
          <w:szCs w:val="24"/>
        </w:rPr>
        <w:t xml:space="preserve">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 xml:space="preserve">buffer, </w:t>
      </w:r>
      <w:ins w:id="138" w:author="Miller, Harvey J." w:date="2020-06-30T16:33:00Z">
        <w:r w:rsidR="0070335F">
          <w:rPr>
            <w:rFonts w:ascii="Times New Roman" w:hAnsi="Times New Roman" w:cs="Times New Roman"/>
            <w:sz w:val="24"/>
            <w:szCs w:val="24"/>
          </w:rPr>
          <w:t xml:space="preserve">only </w:t>
        </w:r>
      </w:ins>
      <w:r w:rsidRPr="003803CA">
        <w:rPr>
          <w:rFonts w:ascii="Times New Roman" w:hAnsi="Times New Roman" w:cs="Times New Roman"/>
          <w:sz w:val="24"/>
          <w:szCs w:val="24"/>
        </w:rPr>
        <w:t>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that does not use RTI.</w:t>
      </w:r>
      <w:del w:id="139" w:author="Liu, Luyu" w:date="2020-06-15T19:57:00Z">
        <w:r w:rsidRPr="003803CA"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ins w:id="14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However, relative performance varies depending on time of day, distance to the bus stop, and the location of the stop along the bus route.</w:t>
      </w:r>
      <w:del w:id="141" w:author="Liu, Luyu" w:date="2020-06-15T19:57:00Z">
        <w:r w:rsidDel="00A246E6">
          <w:rPr>
            <w:rFonts w:ascii="Times New Roman" w:hAnsi="Times New Roman" w:cs="Times New Roman"/>
            <w:sz w:val="24"/>
            <w:szCs w:val="24"/>
          </w:rPr>
          <w:delText xml:space="preserve">  </w:delText>
        </w:r>
      </w:del>
      <w:ins w:id="14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w:t>
      </w:r>
      <w:r w:rsidRPr="00EE572F">
        <w:rPr>
          <w:rFonts w:ascii="Times New Roman" w:hAnsi="Times New Roman" w:cs="Times New Roman"/>
          <w:sz w:val="24"/>
          <w:szCs w:val="24"/>
        </w:rPr>
        <w:t xml:space="preserve">lthough RTI can have other benefits (such as </w:t>
      </w:r>
      <w:r>
        <w:rPr>
          <w:rFonts w:ascii="Times New Roman" w:hAnsi="Times New Roman" w:cs="Times New Roman"/>
          <w:sz w:val="24"/>
          <w:szCs w:val="24"/>
        </w:rPr>
        <w:t>re</w:t>
      </w:r>
      <w:r w:rsidRPr="00EE572F">
        <w:rPr>
          <w:rFonts w:ascii="Times New Roman" w:hAnsi="Times New Roman" w:cs="Times New Roman"/>
          <w:sz w:val="24"/>
          <w:szCs w:val="24"/>
        </w:rPr>
        <w:t>assuring us</w:t>
      </w:r>
      <w:r>
        <w:rPr>
          <w:rFonts w:ascii="Times New Roman" w:hAnsi="Times New Roman" w:cs="Times New Roman"/>
          <w:sz w:val="24"/>
          <w:szCs w:val="24"/>
        </w:rPr>
        <w:t xml:space="preserve">ers), these results suggest limitations on the value of </w:t>
      </w:r>
      <w:ins w:id="143" w:author="Liu, Luyu" w:date="2020-06-21T14:19:00Z">
        <w:r w:rsidR="00E476E4">
          <w:rPr>
            <w:rFonts w:ascii="Times New Roman" w:hAnsi="Times New Roman" w:cs="Times New Roman"/>
            <w:sz w:val="24"/>
            <w:szCs w:val="24"/>
          </w:rPr>
          <w:t xml:space="preserve">current </w:t>
        </w:r>
      </w:ins>
      <w:r>
        <w:rPr>
          <w:rFonts w:ascii="Times New Roman" w:hAnsi="Times New Roman" w:cs="Times New Roman"/>
          <w:sz w:val="24"/>
          <w:szCs w:val="24"/>
        </w:rPr>
        <w:t xml:space="preserve">RTI </w:t>
      </w:r>
      <w:ins w:id="144" w:author="Liu, Luyu" w:date="2020-06-21T14:19:00Z">
        <w:r w:rsidR="00507BCC">
          <w:rPr>
            <w:rFonts w:ascii="Times New Roman" w:hAnsi="Times New Roman" w:cs="Times New Roman"/>
            <w:sz w:val="24"/>
            <w:szCs w:val="24"/>
          </w:rPr>
          <w:t>prediction scheme</w:t>
        </w:r>
        <w:r w:rsidR="00E476E4">
          <w:rPr>
            <w:rFonts w:ascii="Times New Roman" w:hAnsi="Times New Roman" w:cs="Times New Roman"/>
            <w:sz w:val="24"/>
            <w:szCs w:val="24"/>
          </w:rPr>
          <w:t xml:space="preserve"> </w:t>
        </w:r>
      </w:ins>
      <w:r>
        <w:rPr>
          <w:rFonts w:ascii="Times New Roman" w:hAnsi="Times New Roman" w:cs="Times New Roman"/>
          <w:sz w:val="24"/>
          <w:szCs w:val="24"/>
        </w:rPr>
        <w:t>in reducing user wait time</w:t>
      </w:r>
      <w:ins w:id="145" w:author="Liu, Luyu" w:date="2020-06-15T19:57:00Z">
        <w:r w:rsidR="00565924">
          <w:rPr>
            <w:rFonts w:ascii="Times New Roman" w:hAnsi="Times New Roman" w:cs="Times New Roman"/>
            <w:sz w:val="24"/>
            <w:szCs w:val="24"/>
          </w:rPr>
          <w:t>.</w:t>
        </w:r>
      </w:ins>
      <w:del w:id="146" w:author="Liu, Luyu" w:date="2020-06-15T19:57:00Z">
        <w:r w:rsidDel="00565924">
          <w:rPr>
            <w:rFonts w:ascii="Times New Roman" w:hAnsi="Times New Roman" w:cs="Times New Roman"/>
            <w:sz w:val="24"/>
            <w:szCs w:val="24"/>
          </w:rPr>
          <w:delText xml:space="preserve"> </w:delText>
        </w:r>
      </w:del>
    </w:p>
    <w:p w14:paraId="7DE1546D" w14:textId="41F67AB3" w:rsidR="005A464A" w:rsidRDefault="005A464A" w:rsidP="005A464A">
      <w:pPr>
        <w:ind w:firstLine="720"/>
        <w:jc w:val="both"/>
        <w:rPr>
          <w:rFonts w:ascii="Times New Roman" w:hAnsi="Times New Roman" w:cs="Times New Roman"/>
          <w:sz w:val="24"/>
          <w:szCs w:val="24"/>
        </w:rPr>
      </w:pPr>
      <w:r w:rsidRPr="00453E0B">
        <w:rPr>
          <w:rFonts w:ascii="Times New Roman" w:hAnsi="Times New Roman" w:cs="Times New Roman"/>
          <w:sz w:val="24"/>
          <w:szCs w:val="24"/>
        </w:rPr>
        <w:t xml:space="preserve">In the next section of this paper, we will </w:t>
      </w:r>
      <w:r>
        <w:rPr>
          <w:rFonts w:ascii="Times New Roman" w:hAnsi="Times New Roman" w:cs="Times New Roman"/>
          <w:sz w:val="24"/>
          <w:szCs w:val="24"/>
        </w:rPr>
        <w:t xml:space="preserve">review previous research about the impact of </w:t>
      </w:r>
      <w:ins w:id="147" w:author="Liu, Luyu" w:date="2020-06-16T19:32:00Z">
        <w:r w:rsidR="00242D0F">
          <w:rPr>
            <w:rFonts w:ascii="Times New Roman" w:hAnsi="Times New Roman" w:cs="Times New Roman"/>
            <w:sz w:val="24"/>
            <w:szCs w:val="24"/>
          </w:rPr>
          <w:t xml:space="preserve">mobile </w:t>
        </w:r>
      </w:ins>
      <w:r>
        <w:rPr>
          <w:rFonts w:ascii="Times New Roman" w:hAnsi="Times New Roman" w:cs="Times New Roman"/>
          <w:sz w:val="24"/>
          <w:szCs w:val="24"/>
        </w:rPr>
        <w:t xml:space="preserve">RTI on </w:t>
      </w:r>
      <w:del w:id="148" w:author="Liu, Luyu" w:date="2020-06-16T19:32:00Z">
        <w:r w:rsidDel="002E5328">
          <w:rPr>
            <w:rFonts w:ascii="Times New Roman" w:hAnsi="Times New Roman" w:cs="Times New Roman"/>
            <w:sz w:val="24"/>
            <w:szCs w:val="24"/>
          </w:rPr>
          <w:delText xml:space="preserve">transit users’ </w:delText>
        </w:r>
      </w:del>
      <w:r>
        <w:rPr>
          <w:rFonts w:ascii="Times New Roman" w:hAnsi="Times New Roman" w:cs="Times New Roman"/>
          <w:sz w:val="24"/>
          <w:szCs w:val="24"/>
        </w:rPr>
        <w:t>waiting time</w:t>
      </w:r>
      <w:del w:id="149" w:author="Liu, Luyu" w:date="2020-06-16T19:32:00Z">
        <w:r w:rsidDel="002E5328">
          <w:rPr>
            <w:rFonts w:ascii="Times New Roman" w:hAnsi="Times New Roman" w:cs="Times New Roman"/>
            <w:sz w:val="24"/>
            <w:szCs w:val="24"/>
          </w:rPr>
          <w:delText>s</w:delText>
        </w:r>
      </w:del>
      <w:r>
        <w:rPr>
          <w:rFonts w:ascii="Times New Roman" w:hAnsi="Times New Roman" w:cs="Times New Roman"/>
          <w:sz w:val="24"/>
          <w:szCs w:val="24"/>
        </w:rPr>
        <w:t xml:space="preserve">. The subsequent section introduces our data sources, a theory of the mechanisms that underlie RTI users’ waiting time penalties, and </w:t>
      </w:r>
      <w:del w:id="150" w:author="Liu, Luyu" w:date="2020-07-02T17:32:00Z">
        <w:r w:rsidDel="005C33E4">
          <w:rPr>
            <w:rFonts w:ascii="Times New Roman" w:hAnsi="Times New Roman" w:cs="Times New Roman"/>
            <w:sz w:val="24"/>
            <w:szCs w:val="24"/>
          </w:rPr>
          <w:delText xml:space="preserve">five types of </w:delText>
        </w:r>
      </w:del>
      <w:ins w:id="151" w:author="Liu, Luyu" w:date="2020-07-02T17:32:00Z">
        <w:r w:rsidR="005C33E4">
          <w:rPr>
            <w:rFonts w:ascii="Times New Roman" w:hAnsi="Times New Roman" w:cs="Times New Roman"/>
            <w:sz w:val="24"/>
            <w:szCs w:val="24"/>
          </w:rPr>
          <w:t>two RTI-based strategies</w:t>
        </w:r>
      </w:ins>
      <w:ins w:id="152" w:author="Liu, Luyu" w:date="2020-06-13T12:57:00Z">
        <w:r w:rsidR="0026052E">
          <w:rPr>
            <w:rFonts w:ascii="Times New Roman" w:hAnsi="Times New Roman" w:cs="Times New Roman"/>
            <w:sz w:val="24"/>
            <w:szCs w:val="24"/>
          </w:rPr>
          <w:t xml:space="preserve"> used </w:t>
        </w:r>
        <w:r w:rsidR="00D34301">
          <w:rPr>
            <w:rFonts w:ascii="Times New Roman" w:hAnsi="Times New Roman" w:cs="Times New Roman"/>
            <w:sz w:val="24"/>
            <w:szCs w:val="24"/>
          </w:rPr>
          <w:t xml:space="preserve">in </w:t>
        </w:r>
        <w:r w:rsidR="00D34301">
          <w:rPr>
            <w:rFonts w:ascii="Times New Roman" w:hAnsi="Times New Roman" w:cs="Times New Roman"/>
            <w:sz w:val="24"/>
            <w:szCs w:val="24"/>
          </w:rPr>
          <w:lastRenderedPageBreak/>
          <w:t>trip planning</w:t>
        </w:r>
        <w:r w:rsidR="0026052E">
          <w:rPr>
            <w:rFonts w:ascii="Times New Roman" w:hAnsi="Times New Roman" w:cs="Times New Roman"/>
            <w:sz w:val="24"/>
            <w:szCs w:val="24"/>
          </w:rPr>
          <w:t xml:space="preserve"> </w:t>
        </w:r>
      </w:ins>
      <w:ins w:id="153" w:author="Liu, Luyu" w:date="2020-07-02T17:32:00Z">
        <w:r w:rsidR="005C33E4">
          <w:rPr>
            <w:rFonts w:ascii="Times New Roman" w:hAnsi="Times New Roman" w:cs="Times New Roman"/>
            <w:sz w:val="24"/>
            <w:szCs w:val="24"/>
          </w:rPr>
          <w:t xml:space="preserve">and two </w:t>
        </w:r>
      </w:ins>
      <w:ins w:id="154" w:author="Liu, Luyu" w:date="2020-07-02T17:33:00Z">
        <w:r w:rsidR="00DE723A">
          <w:rPr>
            <w:rFonts w:ascii="Times New Roman" w:hAnsi="Times New Roman" w:cs="Times New Roman"/>
            <w:sz w:val="24"/>
            <w:szCs w:val="24"/>
          </w:rPr>
          <w:t xml:space="preserve">typical </w:t>
        </w:r>
      </w:ins>
      <w:ins w:id="155" w:author="Liu, Luyu" w:date="2020-07-02T17:32:00Z">
        <w:r w:rsidR="005C33E4">
          <w:rPr>
            <w:rFonts w:ascii="Times New Roman" w:hAnsi="Times New Roman" w:cs="Times New Roman"/>
            <w:sz w:val="24"/>
            <w:szCs w:val="24"/>
          </w:rPr>
          <w:t>benchmarks strategies without RTI</w:t>
        </w:r>
      </w:ins>
      <w:del w:id="156" w:author="Liu, Luyu" w:date="2020-06-13T12:57:00Z">
        <w:r w:rsidDel="0026052E">
          <w:rPr>
            <w:rFonts w:ascii="Times New Roman" w:hAnsi="Times New Roman" w:cs="Times New Roman"/>
            <w:sz w:val="24"/>
            <w:szCs w:val="24"/>
          </w:rPr>
          <w:delText xml:space="preserve">trip planning strategies </w:delText>
        </w:r>
      </w:del>
      <w:del w:id="157" w:author="Liu, Luyu" w:date="2020-07-02T17:32:00Z">
        <w:r w:rsidDel="005C33E4">
          <w:rPr>
            <w:rFonts w:ascii="Times New Roman" w:hAnsi="Times New Roman" w:cs="Times New Roman"/>
            <w:sz w:val="24"/>
            <w:szCs w:val="24"/>
          </w:rPr>
          <w:delText>that either ignore or exploit RTI</w:delText>
        </w:r>
      </w:del>
      <w:r>
        <w:rPr>
          <w:rFonts w:ascii="Times New Roman" w:hAnsi="Times New Roman" w:cs="Times New Roman"/>
          <w:sz w:val="24"/>
          <w:szCs w:val="24"/>
        </w:rPr>
        <w:t>.</w:t>
      </w:r>
      <w:del w:id="158" w:author="Liu, Luyu" w:date="2020-06-15T19:57:00Z">
        <w:r w:rsidDel="00A246E6">
          <w:rPr>
            <w:rFonts w:ascii="Times New Roman" w:hAnsi="Times New Roman" w:cs="Times New Roman"/>
            <w:sz w:val="24"/>
            <w:szCs w:val="24"/>
          </w:rPr>
          <w:delText xml:space="preserve">  </w:delText>
        </w:r>
      </w:del>
      <w:ins w:id="15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We demonstrate each </w:t>
      </w:r>
      <w:del w:id="160" w:author="Liu, Luyu" w:date="2020-06-13T12:32:00Z">
        <w:r w:rsidDel="007B3239">
          <w:rPr>
            <w:rFonts w:ascii="Times New Roman" w:hAnsi="Times New Roman" w:cs="Times New Roman"/>
            <w:sz w:val="24"/>
            <w:szCs w:val="24"/>
          </w:rPr>
          <w:delText xml:space="preserve">TPS’ </w:delText>
        </w:r>
      </w:del>
      <w:ins w:id="161" w:author="Liu, Luyu" w:date="2020-06-13T12:32:00Z">
        <w:r w:rsidR="007B3239">
          <w:rPr>
            <w:rFonts w:ascii="Times New Roman" w:hAnsi="Times New Roman" w:cs="Times New Roman"/>
            <w:sz w:val="24"/>
            <w:szCs w:val="24"/>
          </w:rPr>
          <w:t xml:space="preserve">strategy’s </w:t>
        </w:r>
      </w:ins>
      <w:r>
        <w:rPr>
          <w:rFonts w:ascii="Times New Roman" w:hAnsi="Times New Roman" w:cs="Times New Roman"/>
          <w:sz w:val="24"/>
          <w:szCs w:val="24"/>
        </w:rPr>
        <w:t>overall performance and performance with respect to time, distance to bus stop, and location of the bus stop within the route.</w:t>
      </w:r>
      <w:del w:id="162" w:author="Liu, Luyu" w:date="2020-06-15T19:57:00Z">
        <w:r w:rsidDel="00A246E6">
          <w:rPr>
            <w:rFonts w:ascii="Times New Roman" w:hAnsi="Times New Roman" w:cs="Times New Roman"/>
            <w:sz w:val="24"/>
            <w:szCs w:val="24"/>
          </w:rPr>
          <w:delText xml:space="preserve">  </w:delText>
        </w:r>
      </w:del>
      <w:ins w:id="163" w:author="Liu, Luyu" w:date="2020-06-15T19:57:00Z">
        <w:r w:rsidR="00A246E6">
          <w:rPr>
            <w:rFonts w:ascii="Times New Roman" w:hAnsi="Times New Roman" w:cs="Times New Roman"/>
            <w:sz w:val="24"/>
            <w:szCs w:val="24"/>
          </w:rPr>
          <w:t xml:space="preserve"> </w:t>
        </w:r>
      </w:ins>
      <w:del w:id="164" w:author="Liu, Luyu" w:date="2020-06-16T19:33:00Z">
        <w:r w:rsidDel="00AD6931">
          <w:rPr>
            <w:rFonts w:ascii="Times New Roman" w:hAnsi="Times New Roman" w:cs="Times New Roman"/>
            <w:sz w:val="24"/>
            <w:szCs w:val="24"/>
          </w:rPr>
          <w:delText>We also verify our theory of the mechanisms underlying the time penalties experienced by RTI users.</w:delText>
        </w:r>
      </w:del>
      <w:del w:id="165" w:author="Liu, Luyu" w:date="2020-06-15T19:57:00Z">
        <w:r w:rsidDel="00A246E6">
          <w:rPr>
            <w:rFonts w:ascii="Times New Roman" w:hAnsi="Times New Roman" w:cs="Times New Roman"/>
            <w:sz w:val="24"/>
            <w:szCs w:val="24"/>
          </w:rPr>
          <w:delText xml:space="preserve">  </w:delText>
        </w:r>
      </w:del>
      <w:r>
        <w:rPr>
          <w:rFonts w:ascii="Times New Roman" w:hAnsi="Times New Roman" w:cs="Times New Roman"/>
          <w:sz w:val="24"/>
          <w:szCs w:val="24"/>
        </w:rPr>
        <w:t>We conclude this paper with a discussion of major findings, their significance for science and planning, and potential next research steps.</w:t>
      </w:r>
      <w:del w:id="166" w:author="Liu, Luyu" w:date="2020-06-15T19:57:00Z">
        <w:r w:rsidDel="00A246E6">
          <w:rPr>
            <w:rFonts w:ascii="Times New Roman" w:hAnsi="Times New Roman" w:cs="Times New Roman"/>
            <w:sz w:val="24"/>
            <w:szCs w:val="24"/>
          </w:rPr>
          <w:delText xml:space="preserve">  </w:delText>
        </w:r>
      </w:del>
      <w:ins w:id="167" w:author="Liu, Luyu" w:date="2020-06-15T19:57:00Z">
        <w:r w:rsidR="00A246E6">
          <w:rPr>
            <w:rFonts w:ascii="Times New Roman" w:hAnsi="Times New Roman" w:cs="Times New Roman"/>
            <w:sz w:val="24"/>
            <w:szCs w:val="24"/>
          </w:rPr>
          <w:t xml:space="preserve"> </w:t>
        </w:r>
      </w:ins>
    </w:p>
    <w:p w14:paraId="4870C9FD" w14:textId="77777777" w:rsidR="005A464A" w:rsidRPr="00742068" w:rsidRDefault="005A464A" w:rsidP="005A464A">
      <w:pPr>
        <w:ind w:firstLine="720"/>
        <w:rPr>
          <w:rFonts w:ascii="Times New Roman" w:hAnsi="Times New Roman" w:cs="Times New Roman"/>
          <w:sz w:val="24"/>
          <w:szCs w:val="24"/>
        </w:rPr>
      </w:pPr>
    </w:p>
    <w:p w14:paraId="2A01DA6F" w14:textId="77777777" w:rsidR="005A464A" w:rsidRPr="006139C8" w:rsidRDefault="005A464A" w:rsidP="005A464A">
      <w:pPr>
        <w:pStyle w:val="ListParagraph"/>
        <w:numPr>
          <w:ilvl w:val="0"/>
          <w:numId w:val="5"/>
        </w:numPr>
        <w:rPr>
          <w:rFonts w:ascii="Times New Roman" w:hAnsi="Times New Roman" w:cs="Times New Roman"/>
          <w:b/>
          <w:bCs/>
          <w:sz w:val="24"/>
          <w:szCs w:val="24"/>
        </w:rPr>
      </w:pPr>
      <w:r w:rsidRPr="006139C8">
        <w:rPr>
          <w:rFonts w:ascii="Times New Roman" w:hAnsi="Times New Roman" w:cs="Times New Roman"/>
          <w:b/>
          <w:sz w:val="24"/>
          <w:szCs w:val="24"/>
          <w:u w:val="single"/>
        </w:rPr>
        <w:t>Literature review</w:t>
      </w:r>
    </w:p>
    <w:p w14:paraId="2425A0E7" w14:textId="14B8C016"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provide a comprehensive review on </w:t>
      </w:r>
      <w:del w:id="168" w:author="Liu, Luyu" w:date="2020-06-16T19:34:00Z">
        <w:r w:rsidDel="004A7963">
          <w:rPr>
            <w:rFonts w:ascii="Times New Roman" w:hAnsi="Times New Roman" w:cs="Times New Roman"/>
            <w:sz w:val="24"/>
            <w:szCs w:val="24"/>
          </w:rPr>
          <w:delText xml:space="preserve">studies about </w:delText>
        </w:r>
      </w:del>
      <w:r>
        <w:rPr>
          <w:rFonts w:ascii="Times New Roman" w:hAnsi="Times New Roman" w:cs="Times New Roman"/>
          <w:sz w:val="24"/>
          <w:szCs w:val="24"/>
        </w:rPr>
        <w:t xml:space="preserve">the impact of mobile real-time information. The </w:t>
      </w:r>
      <w:del w:id="169" w:author="Liu, Luyu" w:date="2020-06-16T19:34:00Z">
        <w:r w:rsidDel="00D528F5">
          <w:rPr>
            <w:rFonts w:ascii="Times New Roman" w:hAnsi="Times New Roman" w:cs="Times New Roman"/>
            <w:sz w:val="24"/>
            <w:szCs w:val="24"/>
          </w:rPr>
          <w:delText xml:space="preserve">development and </w:delText>
        </w:r>
      </w:del>
      <w:r>
        <w:rPr>
          <w:rFonts w:ascii="Times New Roman" w:hAnsi="Times New Roman" w:cs="Times New Roman"/>
          <w:sz w:val="24"/>
          <w:szCs w:val="24"/>
        </w:rPr>
        <w:t xml:space="preserve">deployment of </w:t>
      </w:r>
      <w:del w:id="170" w:author="Liu, Luyu" w:date="2020-06-16T19:34:00Z">
        <w:r w:rsidDel="00257422">
          <w:rPr>
            <w:rFonts w:ascii="Times New Roman" w:hAnsi="Times New Roman" w:cs="Times New Roman"/>
            <w:sz w:val="24"/>
            <w:szCs w:val="24"/>
          </w:rPr>
          <w:delText xml:space="preserve">global positioning system receivers and other </w:delText>
        </w:r>
      </w:del>
      <w:r w:rsidRPr="00F00CF3">
        <w:rPr>
          <w:rFonts w:ascii="Times New Roman" w:hAnsi="Times New Roman" w:cs="Times New Roman"/>
          <w:sz w:val="24"/>
          <w:szCs w:val="24"/>
        </w:rPr>
        <w:t xml:space="preserve">automated </w:t>
      </w:r>
      <w:r>
        <w:rPr>
          <w:rFonts w:ascii="Times New Roman" w:hAnsi="Times New Roman" w:cs="Times New Roman"/>
          <w:sz w:val="24"/>
          <w:szCs w:val="24"/>
        </w:rPr>
        <w:t>vehicle location system, open data policies</w:t>
      </w:r>
      <w:del w:id="171" w:author="Liu, Luyu" w:date="2020-06-21T14:47:00Z">
        <w:r w:rsidDel="00A966F8">
          <w:rPr>
            <w:rFonts w:ascii="Times New Roman" w:hAnsi="Times New Roman" w:cs="Times New Roman"/>
            <w:sz w:val="24"/>
            <w:szCs w:val="24"/>
          </w:rPr>
          <w:delText xml:space="preserve"> by transit authorities</w:delText>
        </w:r>
      </w:del>
      <w:r>
        <w:rPr>
          <w:rFonts w:ascii="Times New Roman" w:hAnsi="Times New Roman" w:cs="Times New Roman"/>
          <w:sz w:val="24"/>
          <w:szCs w:val="24"/>
        </w:rPr>
        <w:t xml:space="preserve">, and the widespread adoption of the </w:t>
      </w:r>
      <w:del w:id="172" w:author="Liu, Luyu" w:date="2020-06-16T19:34:00Z">
        <w:r w:rsidDel="00D528F5">
          <w:rPr>
            <w:rFonts w:ascii="Times New Roman" w:hAnsi="Times New Roman" w:cs="Times New Roman"/>
            <w:sz w:val="24"/>
            <w:szCs w:val="24"/>
          </w:rPr>
          <w:delText xml:space="preserve">World Wide Web </w:delText>
        </w:r>
      </w:del>
      <w:r>
        <w:rPr>
          <w:rFonts w:ascii="Times New Roman" w:hAnsi="Times New Roman" w:cs="Times New Roman"/>
          <w:sz w:val="24"/>
          <w:szCs w:val="24"/>
        </w:rPr>
        <w:t xml:space="preserve">mobile </w:t>
      </w:r>
      <w:commentRangeStart w:id="173"/>
      <w:r>
        <w:rPr>
          <w:rFonts w:ascii="Times New Roman" w:hAnsi="Times New Roman" w:cs="Times New Roman"/>
          <w:sz w:val="24"/>
          <w:szCs w:val="24"/>
        </w:rPr>
        <w:t>telephony</w:t>
      </w:r>
      <w:commentRangeEnd w:id="173"/>
      <w:r>
        <w:rPr>
          <w:rStyle w:val="CommentReference"/>
        </w:rPr>
        <w:commentReference w:id="173"/>
      </w:r>
      <w:r>
        <w:rPr>
          <w:rFonts w:ascii="Times New Roman" w:hAnsi="Times New Roman" w:cs="Times New Roman"/>
          <w:sz w:val="24"/>
          <w:szCs w:val="24"/>
        </w:rPr>
        <w:t xml:space="preserve"> has generated a widespread use of RTI by public transit agencies and users. Correspondingly, the body of literature on RTI in public transit is growing</w:t>
      </w:r>
      <w:del w:id="174" w:author="Liu, Luyu" w:date="2020-06-16T19:35:00Z">
        <w:r w:rsidDel="000E1FF9">
          <w:rPr>
            <w:rFonts w:ascii="Times New Roman" w:hAnsi="Times New Roman" w:cs="Times New Roman"/>
            <w:sz w:val="24"/>
            <w:szCs w:val="24"/>
          </w:rPr>
          <w:delText xml:space="preserve"> and there are numerous</w:delText>
        </w:r>
        <w:r w:rsidRPr="00930E94" w:rsidDel="000E1FF9">
          <w:rPr>
            <w:rFonts w:ascii="Times New Roman" w:hAnsi="Times New Roman" w:cs="Times New Roman"/>
            <w:sz w:val="24"/>
            <w:szCs w:val="24"/>
          </w:rPr>
          <w:delText xml:space="preserve"> </w:delText>
        </w:r>
        <w:r w:rsidDel="000E1FF9">
          <w:rPr>
            <w:rFonts w:ascii="Times New Roman" w:hAnsi="Times New Roman" w:cs="Times New Roman"/>
            <w:sz w:val="24"/>
            <w:szCs w:val="24"/>
          </w:rPr>
          <w:delText>studies investigating real-time</w:delText>
        </w:r>
        <w:r w:rsidDel="006E690F">
          <w:rPr>
            <w:rFonts w:ascii="Times New Roman" w:hAnsi="Times New Roman" w:cs="Times New Roman"/>
            <w:sz w:val="24"/>
            <w:szCs w:val="24"/>
          </w:rPr>
          <w:delText xml:space="preserve"> </w:delText>
        </w:r>
        <w:r w:rsidDel="000E1FF9">
          <w:rPr>
            <w:rFonts w:ascii="Times New Roman" w:hAnsi="Times New Roman" w:cs="Times New Roman"/>
            <w:sz w:val="24"/>
            <w:szCs w:val="24"/>
          </w:rPr>
          <w:delText>information’s impact on public transit users</w:delText>
        </w:r>
      </w:del>
      <w:ins w:id="175" w:author="Liu, Luyu" w:date="2020-06-16T19:35:00Z">
        <w:r w:rsidR="00792C31">
          <w:rPr>
            <w:rFonts w:ascii="Times New Roman" w:hAnsi="Times New Roman" w:cs="Times New Roman"/>
            <w:sz w:val="24"/>
            <w:szCs w:val="24"/>
          </w:rPr>
          <w:t>.</w:t>
        </w:r>
        <w:r w:rsidR="00252FFD">
          <w:rPr>
            <w:rFonts w:ascii="Times New Roman" w:hAnsi="Times New Roman" w:cs="Times New Roman"/>
            <w:sz w:val="24"/>
            <w:szCs w:val="24"/>
          </w:rPr>
          <w:t xml:space="preserve"> </w:t>
        </w:r>
      </w:ins>
      <w:del w:id="176" w:author="Liu, Luyu" w:date="2020-06-16T19:35:00Z">
        <w:r w:rsidDel="00252FFD">
          <w:rPr>
            <w:rFonts w:ascii="Times New Roman" w:hAnsi="Times New Roman" w:cs="Times New Roman"/>
            <w:sz w:val="24"/>
            <w:szCs w:val="24"/>
          </w:rPr>
          <w:delText xml:space="preserve">. In this review, </w:delText>
        </w:r>
        <w:r w:rsidDel="00792C31">
          <w:rPr>
            <w:rFonts w:ascii="Times New Roman" w:hAnsi="Times New Roman" w:cs="Times New Roman"/>
            <w:sz w:val="24"/>
            <w:szCs w:val="24"/>
          </w:rPr>
          <w:delText>w</w:delText>
        </w:r>
      </w:del>
      <w:ins w:id="177" w:author="Liu, Luyu" w:date="2020-06-16T19:35:00Z">
        <w:r w:rsidR="00792C31">
          <w:rPr>
            <w:rFonts w:ascii="Times New Roman" w:hAnsi="Times New Roman" w:cs="Times New Roman"/>
            <w:sz w:val="24"/>
            <w:szCs w:val="24"/>
          </w:rPr>
          <w:t>W</w:t>
        </w:r>
      </w:ins>
      <w:r>
        <w:rPr>
          <w:rFonts w:ascii="Times New Roman" w:hAnsi="Times New Roman" w:cs="Times New Roman"/>
          <w:sz w:val="24"/>
          <w:szCs w:val="24"/>
        </w:rPr>
        <w:t>e will first</w:t>
      </w:r>
      <w:r w:rsidRPr="00F54702">
        <w:rPr>
          <w:rFonts w:ascii="Times New Roman" w:hAnsi="Times New Roman" w:cs="Times New Roman"/>
          <w:sz w:val="24"/>
          <w:szCs w:val="24"/>
        </w:rPr>
        <w:t xml:space="preserve"> </w:t>
      </w:r>
      <w:r>
        <w:rPr>
          <w:rFonts w:ascii="Times New Roman" w:hAnsi="Times New Roman" w:cs="Times New Roman"/>
          <w:sz w:val="24"/>
          <w:szCs w:val="24"/>
        </w:rPr>
        <w:t xml:space="preserve">review the methods of quantifying the impacts of RTI on waiting time and report these studies’ findings. </w:t>
      </w:r>
    </w:p>
    <w:p w14:paraId="529A89D2" w14:textId="77777777" w:rsidR="005A464A" w:rsidRPr="00351FFE"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Methods</w:t>
      </w:r>
    </w:p>
    <w:p w14:paraId="0DA61735" w14:textId="402F230A" w:rsidR="00126F71" w:rsidDel="003876C4" w:rsidRDefault="005A464A" w:rsidP="00126F71">
      <w:pPr>
        <w:jc w:val="both"/>
        <w:rPr>
          <w:del w:id="178" w:author="Liu, Luyu" w:date="2020-06-21T14:56:00Z"/>
          <w:rFonts w:ascii="Times New Roman" w:hAnsi="Times New Roman" w:cs="Times New Roman"/>
          <w:sz w:val="24"/>
          <w:szCs w:val="24"/>
        </w:rPr>
      </w:pPr>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r>
        <w:rPr>
          <w:rFonts w:ascii="Times New Roman" w:hAnsi="Times New Roman" w:cs="Times New Roman"/>
          <w:sz w:val="24"/>
          <w:szCs w:val="24"/>
        </w:rPr>
        <w:t xml:space="preserve">These </w:t>
      </w:r>
      <w:r w:rsidRPr="00C965F1">
        <w:rPr>
          <w:rFonts w:ascii="Times New Roman" w:hAnsi="Times New Roman" w:cs="Times New Roman"/>
          <w:sz w:val="24"/>
          <w:szCs w:val="24"/>
        </w:rPr>
        <w:t xml:space="preserve">methods </w:t>
      </w:r>
      <w:del w:id="179" w:author="Liu, Luyu" w:date="2020-06-21T14:55:00Z">
        <w:r w:rsidRPr="00C965F1" w:rsidDel="00B118C8">
          <w:rPr>
            <w:rFonts w:ascii="Times New Roman" w:hAnsi="Times New Roman" w:cs="Times New Roman"/>
            <w:sz w:val="24"/>
            <w:szCs w:val="24"/>
          </w:rPr>
          <w:delText xml:space="preserve">include </w:delText>
        </w:r>
      </w:del>
      <w:del w:id="180" w:author="Liu, Luyu" w:date="2020-06-21T14:53:00Z">
        <w:r w:rsidRPr="00C965F1" w:rsidDel="00B118C8">
          <w:rPr>
            <w:rFonts w:ascii="Times New Roman" w:hAnsi="Times New Roman" w:cs="Times New Roman"/>
            <w:sz w:val="24"/>
            <w:szCs w:val="24"/>
          </w:rPr>
          <w:delText>on-board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RPr="00B118C8" w:rsidDel="00B118C8">
          <w:rPr>
            <w:rFonts w:ascii="Times New Roman" w:hAnsi="Times New Roman" w:cs="Times New Roman"/>
            <w:sz w:val="24"/>
            <w:szCs w:val="24"/>
          </w:rPr>
          <w:del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and Levinson 2016)","plainTextFormattedCitation":"(Fan, Guthrie, and Levinson 2016)","previouslyFormattedCitation":"(Fan, Guthrie, and Levinson 2016)"},"properties":{"noteIndex":0},"schema":"https://github.com/citation-style-language/schema/raw/master/csl-citation.json"}</w:delInstrText>
        </w:r>
        <w:r w:rsidDel="00B118C8">
          <w:rPr>
            <w:rFonts w:ascii="Times New Roman" w:hAnsi="Times New Roman" w:cs="Times New Roman"/>
            <w:sz w:val="24"/>
            <w:szCs w:val="24"/>
          </w:rPr>
          <w:fldChar w:fldCharType="separate"/>
        </w:r>
        <w:r w:rsidRPr="00B118C8" w:rsidDel="00B118C8">
          <w:rPr>
            <w:rFonts w:ascii="Times New Roman" w:hAnsi="Times New Roman" w:cs="Times New Roman"/>
            <w:noProof/>
            <w:sz w:val="24"/>
            <w:szCs w:val="24"/>
          </w:rPr>
          <w:delText>(Fan, Guthrie, and Levinson 2016)</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xml:space="preserve">, </w:delText>
        </w:r>
      </w:del>
      <w:del w:id="181" w:author="Liu, Luyu" w:date="2020-06-21T14:55:00Z">
        <w:r w:rsidRPr="00C965F1" w:rsidDel="00B118C8">
          <w:rPr>
            <w:rFonts w:ascii="Times New Roman" w:hAnsi="Times New Roman" w:cs="Times New Roman"/>
            <w:sz w:val="24"/>
            <w:szCs w:val="24"/>
          </w:rPr>
          <w:delText>before-after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and Hickey 2014)","plainTextFormattedCitation":"(Chow, Block-Schachter, and Hickey 2014)","previouslyFormattedCitation":"(Chow, Block-Schachter, and Hickey 2014)"},"properties":{"noteIndex":0},"schema":"https://github.com/citation-style-language/schema/raw/master/csl-citation.json"}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(Chow, Block-Schachter, and Hickey 2014)</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web-based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2010)","plainTextFormattedCitation":"(Ferris, Watkins, and Borning 2010)","previouslyFormattedCitation":"(Ferris, Watkins, and Borning 2010)"},"properties":{"noteIndex":0},"schema":"https://github.com/citation-style-language/schema/raw/master/csl-citation.json"}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(Ferris, Watkins, and Borning 2010)</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in-person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(Watkins et al. 2011)</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xml:space="preserve">, </w:delText>
        </w:r>
      </w:del>
      <w:del w:id="182" w:author="Liu, Luyu" w:date="2020-06-16T19:36:00Z">
        <w:r w:rsidRPr="00C965F1" w:rsidDel="00374DFB">
          <w:rPr>
            <w:rFonts w:ascii="Times New Roman" w:hAnsi="Times New Roman" w:cs="Times New Roman"/>
            <w:sz w:val="24"/>
            <w:szCs w:val="24"/>
          </w:rPr>
          <w:delText xml:space="preserve">interviews and </w:delText>
        </w:r>
      </w:del>
      <w:del w:id="183" w:author="Liu, Luyu" w:date="2020-06-21T14:55:00Z">
        <w:r w:rsidRPr="00C965F1" w:rsidDel="00B118C8">
          <w:rPr>
            <w:rFonts w:ascii="Times New Roman" w:hAnsi="Times New Roman" w:cs="Times New Roman"/>
            <w:sz w:val="24"/>
            <w:szCs w:val="24"/>
          </w:rPr>
          <w:delText>observations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(Papangelis et al. 2016)</w:delText>
        </w:r>
        <w:r w:rsidDel="00B118C8">
          <w:rPr>
            <w:rFonts w:ascii="Times New Roman" w:hAnsi="Times New Roman" w:cs="Times New Roman"/>
            <w:sz w:val="24"/>
            <w:szCs w:val="24"/>
          </w:rPr>
          <w:fldChar w:fldCharType="end"/>
        </w:r>
      </w:del>
      <w:del w:id="184" w:author="Liu, Luyu" w:date="2020-06-16T19:36:00Z">
        <w:r w:rsidRPr="00C965F1" w:rsidDel="002D7987">
          <w:rPr>
            <w:rFonts w:ascii="Times New Roman" w:hAnsi="Times New Roman" w:cs="Times New Roman"/>
            <w:sz w:val="24"/>
            <w:szCs w:val="24"/>
          </w:rPr>
          <w:delText>, and stated preference surveys</w:delText>
        </w:r>
        <w:r w:rsidDel="002D7987">
          <w:rPr>
            <w:rFonts w:ascii="Times New Roman" w:hAnsi="Times New Roman" w:cs="Times New Roman"/>
            <w:sz w:val="24"/>
            <w:szCs w:val="24"/>
          </w:rPr>
          <w:delText xml:space="preserve"> </w:delText>
        </w:r>
        <w:r w:rsidDel="002D7987">
          <w:rPr>
            <w:rFonts w:ascii="Times New Roman" w:hAnsi="Times New Roman" w:cs="Times New Roman"/>
            <w:sz w:val="24"/>
            <w:szCs w:val="24"/>
          </w:rPr>
          <w:fldChar w:fldCharType="begin" w:fldLock="1"/>
        </w:r>
        <w:r w:rsidDel="002D7987">
          <w:rPr>
            <w:rFonts w:ascii="Times New Roman" w:hAnsi="Times New Roman" w:cs="Times New Roman"/>
            <w:sz w:val="24"/>
            <w:szCs w:val="24"/>
          </w:rPr>
          <w:del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2017)","plainTextFormattedCitation":"(Y. Liu, Shi, and Jian 2017)","previouslyFormattedCitation":"(Y. Liu, Shi, and Jian 2017)"},"properties":{"noteIndex":0},"schema":"https://github.com/citation-style-language/schema/raw/master/csl-citation.json"}</w:delInstrText>
        </w:r>
        <w:r w:rsidDel="002D7987">
          <w:rPr>
            <w:rFonts w:ascii="Times New Roman" w:hAnsi="Times New Roman" w:cs="Times New Roman"/>
            <w:sz w:val="24"/>
            <w:szCs w:val="24"/>
          </w:rPr>
          <w:fldChar w:fldCharType="separate"/>
        </w:r>
        <w:r w:rsidRPr="005A464A" w:rsidDel="002D7987">
          <w:rPr>
            <w:rFonts w:ascii="Times New Roman" w:hAnsi="Times New Roman" w:cs="Times New Roman"/>
            <w:noProof/>
            <w:sz w:val="24"/>
            <w:szCs w:val="24"/>
          </w:rPr>
          <w:delText>(Y. Liu, Shi, and Jian 2017)</w:delText>
        </w:r>
        <w:r w:rsidDel="002D7987">
          <w:rPr>
            <w:rFonts w:ascii="Times New Roman" w:hAnsi="Times New Roman" w:cs="Times New Roman"/>
            <w:sz w:val="24"/>
            <w:szCs w:val="24"/>
          </w:rPr>
          <w:fldChar w:fldCharType="end"/>
        </w:r>
      </w:del>
      <w:del w:id="185" w:author="Liu, Luyu" w:date="2020-06-21T14:55:00Z">
        <w:r w:rsidRPr="00C965F1" w:rsidDel="00B118C8">
          <w:rPr>
            <w:rFonts w:ascii="Times New Roman" w:hAnsi="Times New Roman" w:cs="Times New Roman"/>
            <w:sz w:val="24"/>
            <w:szCs w:val="24"/>
          </w:rPr>
          <w:delText>.</w:delText>
        </w:r>
        <w:r w:rsidDel="00B118C8">
          <w:rPr>
            <w:rFonts w:ascii="Times New Roman" w:hAnsi="Times New Roman" w:cs="Times New Roman"/>
            <w:sz w:val="24"/>
            <w:szCs w:val="24"/>
          </w:rPr>
          <w:delText xml:space="preserve"> </w:delText>
        </w:r>
        <w:r w:rsidR="00BC5F47" w:rsidDel="00B118C8">
          <w:rPr>
            <w:rFonts w:ascii="Times New Roman" w:hAnsi="Times New Roman" w:cs="Times New Roman"/>
            <w:sz w:val="24"/>
            <w:szCs w:val="24"/>
          </w:rPr>
          <w:delText xml:space="preserve">These methods </w:delText>
        </w:r>
      </w:del>
      <w:r w:rsidR="00BC5F47">
        <w:rPr>
          <w:rFonts w:ascii="Times New Roman" w:hAnsi="Times New Roman" w:cs="Times New Roman"/>
          <w:sz w:val="24"/>
          <w:szCs w:val="24"/>
        </w:rPr>
        <w:t xml:space="preserve">can moreover be classified into two categories: self-reported survey </w:t>
      </w:r>
      <w:ins w:id="186" w:author="Liu, Luyu" w:date="2020-06-21T14:54:00Z">
        <w:r w:rsidR="00B118C8">
          <w:rPr>
            <w:rFonts w:ascii="Times New Roman" w:hAnsi="Times New Roman" w:cs="Times New Roman"/>
            <w:sz w:val="24"/>
            <w:szCs w:val="24"/>
          </w:rPr>
          <w:fldChar w:fldCharType="begin" w:fldLock="1"/>
        </w:r>
      </w:ins>
      <w:r w:rsidR="00B118C8">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authority","type":"article-journal","volume":"2419"},"uris":["http://www.mendeley.com/documents/?uuid=b8c02461-cab2-4f18-baf7-f6de3a903305"]},{"id":"ITEM-2","itemData":{"DOI":"10.1145/1753326.1753597","ISBN":"9781605589299","abstract":"Public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Proceedings","id":"ITEM-2","issued":{"date-parts":[["2010"]]},"page":"1807-1816","publisher":"ACM","title":"OneBusAway: Results from providing real-time arrival information for public transit","type":"paper-conference","volume":"3"},"uris":["http://www.mendeley.com/documents/?uuid=9ba6e2aa-66b6-4458-83b7-8393dcd6b9cf"]},{"id":"ITEM-3","itemData":{"DOI":"10.1016/j.tra.2011.06.010","ISSN":"09658564","abstract":"In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riders","type":"article-journal","volume":"45"},"uris":["http://www.mendeley.com/documents/?uuid=5af0fbe9-8d4d-4b5b-875e-8b5a0e18570b"]}],"mendeley":{"formattedCitation":"(Chow, Block-Schachter, and Hickey 2014; Ferris, Watkins, and Borning 2010; Watkins et al. 2011)","plainTextFormattedCitation":"(Chow, Block-Schachter, and Hickey 2014; Ferris, Watkins, and Borning 2010; Watkins et al. 2011)","previouslyFormattedCitation":"(Chow, Block-Schachter, and Hickey 2014; Ferris, Watkins, and Borning 2010; Watkins et al. 2011)"},"properties":{"noteIndex":0},"schema":"https://github.com/citation-style-language/schema/raw/master/csl-citation.json"}</w:instrText>
      </w:r>
      <w:r w:rsidR="00B118C8">
        <w:rPr>
          <w:rFonts w:ascii="Times New Roman" w:hAnsi="Times New Roman" w:cs="Times New Roman"/>
          <w:sz w:val="24"/>
          <w:szCs w:val="24"/>
        </w:rPr>
        <w:fldChar w:fldCharType="separate"/>
      </w:r>
      <w:r w:rsidR="00B118C8" w:rsidRPr="00B118C8">
        <w:rPr>
          <w:rFonts w:ascii="Times New Roman" w:hAnsi="Times New Roman" w:cs="Times New Roman"/>
          <w:noProof/>
          <w:sz w:val="24"/>
          <w:szCs w:val="24"/>
        </w:rPr>
        <w:t>(Chow, Block-Schachter, and Hickey 2014; Ferris, Watkins, and Borning 2010; Watkins et al. 2011)</w:t>
      </w:r>
      <w:ins w:id="187" w:author="Liu, Luyu" w:date="2020-06-21T14:54:00Z">
        <w:r w:rsidR="00B118C8">
          <w:rPr>
            <w:rFonts w:ascii="Times New Roman" w:hAnsi="Times New Roman" w:cs="Times New Roman"/>
            <w:sz w:val="24"/>
            <w:szCs w:val="24"/>
          </w:rPr>
          <w:fldChar w:fldCharType="end"/>
        </w:r>
      </w:ins>
      <w:ins w:id="188" w:author="Liu, Luyu" w:date="2020-06-21T14:55:00Z">
        <w:r w:rsidR="00B118C8">
          <w:rPr>
            <w:rFonts w:ascii="Times New Roman" w:hAnsi="Times New Roman" w:cs="Times New Roman"/>
            <w:sz w:val="24"/>
            <w:szCs w:val="24"/>
          </w:rPr>
          <w:t xml:space="preserve"> </w:t>
        </w:r>
      </w:ins>
      <w:r w:rsidR="00BC5F47">
        <w:rPr>
          <w:rFonts w:ascii="Times New Roman" w:hAnsi="Times New Roman" w:cs="Times New Roman"/>
          <w:sz w:val="24"/>
          <w:szCs w:val="24"/>
        </w:rPr>
        <w:t>and observation</w:t>
      </w:r>
      <w:ins w:id="189" w:author="Liu, Luyu" w:date="2020-06-21T14:55:00Z">
        <w:r w:rsidR="00B118C8">
          <w:rPr>
            <w:rFonts w:ascii="Times New Roman" w:hAnsi="Times New Roman" w:cs="Times New Roman"/>
            <w:sz w:val="24"/>
            <w:szCs w:val="24"/>
          </w:rPr>
          <w:t xml:space="preserve"> </w:t>
        </w:r>
        <w:r w:rsidR="00B118C8">
          <w:rPr>
            <w:rFonts w:ascii="Times New Roman" w:hAnsi="Times New Roman" w:cs="Times New Roman"/>
            <w:sz w:val="24"/>
            <w:szCs w:val="24"/>
          </w:rPr>
          <w:fldChar w:fldCharType="begin" w:fldLock="1"/>
        </w:r>
      </w:ins>
      <w:r w:rsidR="00FB0E4C">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B118C8">
        <w:rPr>
          <w:rFonts w:ascii="Times New Roman" w:hAnsi="Times New Roman" w:cs="Times New Roman"/>
          <w:sz w:val="24"/>
          <w:szCs w:val="24"/>
        </w:rPr>
        <w:fldChar w:fldCharType="separate"/>
      </w:r>
      <w:r w:rsidR="00B118C8" w:rsidRPr="00B118C8">
        <w:rPr>
          <w:rFonts w:ascii="Times New Roman" w:hAnsi="Times New Roman" w:cs="Times New Roman"/>
          <w:noProof/>
          <w:sz w:val="24"/>
          <w:szCs w:val="24"/>
        </w:rPr>
        <w:t>(Papangelis et al. 2016)</w:t>
      </w:r>
      <w:ins w:id="190" w:author="Liu, Luyu" w:date="2020-06-21T14:55:00Z">
        <w:r w:rsidR="00B118C8">
          <w:rPr>
            <w:rFonts w:ascii="Times New Roman" w:hAnsi="Times New Roman" w:cs="Times New Roman"/>
            <w:sz w:val="24"/>
            <w:szCs w:val="24"/>
          </w:rPr>
          <w:fldChar w:fldCharType="end"/>
        </w:r>
      </w:ins>
      <w:r w:rsidR="00BC5F47">
        <w:rPr>
          <w:rFonts w:ascii="Times New Roman" w:hAnsi="Times New Roman" w:cs="Times New Roman"/>
          <w:sz w:val="24"/>
          <w:szCs w:val="24"/>
        </w:rPr>
        <w:t>.</w:t>
      </w:r>
      <w:del w:id="191" w:author="Liu, Luyu" w:date="2020-06-15T19:57:00Z">
        <w:r w:rsidR="00BC5F47" w:rsidDel="00A246E6">
          <w:rPr>
            <w:rFonts w:ascii="Times New Roman" w:hAnsi="Times New Roman" w:cs="Times New Roman"/>
            <w:sz w:val="24"/>
            <w:szCs w:val="24"/>
          </w:rPr>
          <w:delText xml:space="preserve">  </w:delText>
        </w:r>
      </w:del>
      <w:ins w:id="192" w:author="Liu, Luyu" w:date="2020-06-15T19:57:00Z">
        <w:r w:rsidR="00A246E6">
          <w:rPr>
            <w:rFonts w:ascii="Times New Roman" w:hAnsi="Times New Roman" w:cs="Times New Roman"/>
            <w:sz w:val="24"/>
            <w:szCs w:val="24"/>
          </w:rPr>
          <w:t xml:space="preserve"> </w:t>
        </w:r>
      </w:ins>
      <w:r w:rsidR="00126F71">
        <w:rPr>
          <w:rFonts w:ascii="Times New Roman" w:hAnsi="Times New Roman" w:cs="Times New Roman"/>
          <w:sz w:val="24"/>
          <w:szCs w:val="24"/>
        </w:rPr>
        <w:t xml:space="preserve">Self-reported </w:t>
      </w:r>
      <w:r w:rsidRPr="00342EA9">
        <w:rPr>
          <w:rFonts w:ascii="Times New Roman" w:hAnsi="Times New Roman" w:cs="Times New Roman"/>
          <w:sz w:val="24"/>
          <w:szCs w:val="24"/>
        </w:rPr>
        <w:t xml:space="preserve">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w:t>
      </w:r>
      <w:r>
        <w:rPr>
          <w:rFonts w:ascii="Times New Roman" w:hAnsi="Times New Roman" w:cs="Times New Roman"/>
          <w:sz w:val="24"/>
          <w:szCs w:val="24"/>
        </w:rPr>
        <w:t xml:space="preserve"> and</w:t>
      </w:r>
      <w:r w:rsidRPr="00342EA9">
        <w:rPr>
          <w:rFonts w:ascii="Times New Roman" w:hAnsi="Times New Roman" w:cs="Times New Roman"/>
          <w:sz w:val="24"/>
          <w:szCs w:val="24"/>
        </w:rPr>
        <w:t xml:space="preserve"> especially </w:t>
      </w:r>
      <w:r>
        <w:rPr>
          <w:rFonts w:ascii="Times New Roman" w:hAnsi="Times New Roman" w:cs="Times New Roman"/>
          <w:sz w:val="24"/>
          <w:szCs w:val="24"/>
        </w:rPr>
        <w:t xml:space="preserve">useful to measure </w:t>
      </w:r>
      <w:r w:rsidRPr="00342EA9">
        <w:rPr>
          <w:rFonts w:ascii="Times New Roman" w:hAnsi="Times New Roman" w:cs="Times New Roman"/>
          <w:sz w:val="24"/>
          <w:szCs w:val="24"/>
        </w:rPr>
        <w:t xml:space="preserve">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Pr="005A464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Pr>
          <w:rFonts w:ascii="Times New Roman" w:hAnsi="Times New Roman" w:cs="Times New Roman"/>
          <w:sz w:val="24"/>
          <w:szCs w:val="24"/>
        </w:rPr>
        <w:t>.</w:t>
      </w:r>
      <w:r w:rsidRPr="00342EA9" w:rsidDel="007B0A4F">
        <w:rPr>
          <w:rFonts w:ascii="Times New Roman" w:hAnsi="Times New Roman" w:cs="Times New Roman"/>
          <w:sz w:val="24"/>
          <w:szCs w:val="24"/>
        </w:rPr>
        <w:t xml:space="preserve"> </w:t>
      </w:r>
    </w:p>
    <w:p w14:paraId="37D4FE88" w14:textId="26E9B354" w:rsidR="005A464A" w:rsidRDefault="005A464A">
      <w:pPr>
        <w:jc w:val="both"/>
        <w:rPr>
          <w:rFonts w:ascii="Times New Roman" w:hAnsi="Times New Roman" w:cs="Times New Roman"/>
          <w:sz w:val="24"/>
          <w:szCs w:val="24"/>
        </w:rPr>
        <w:pPrChange w:id="193" w:author="Liu, Luyu" w:date="2020-06-21T14:56:00Z">
          <w:pPr>
            <w:ind w:firstLine="720"/>
            <w:jc w:val="both"/>
          </w:pPr>
        </w:pPrChange>
      </w:pPr>
      <w:r>
        <w:rPr>
          <w:rFonts w:ascii="Times New Roman" w:hAnsi="Times New Roman" w:cs="Times New Roman"/>
          <w:sz w:val="24"/>
          <w:szCs w:val="24"/>
        </w:rPr>
        <w:t xml:space="preserve">However, despite extremely useful under the mentioned circumstances, </w:t>
      </w:r>
      <w:ins w:id="194" w:author="Liu, Luyu" w:date="2020-06-23T10:58:00Z">
        <w:r w:rsidR="007572F1">
          <w:rPr>
            <w:rFonts w:ascii="Times New Roman" w:hAnsi="Times New Roman" w:cs="Times New Roman"/>
            <w:sz w:val="24"/>
            <w:szCs w:val="24"/>
          </w:rPr>
          <w:t xml:space="preserve">the results of </w:t>
        </w:r>
      </w:ins>
      <w:r w:rsidR="00126F71">
        <w:rPr>
          <w:rFonts w:ascii="Times New Roman" w:hAnsi="Times New Roman" w:cs="Times New Roman"/>
          <w:sz w:val="24"/>
          <w:szCs w:val="24"/>
        </w:rPr>
        <w:t xml:space="preserve">self-reported </w:t>
      </w:r>
      <w:r>
        <w:rPr>
          <w:rFonts w:ascii="Times New Roman" w:hAnsi="Times New Roman" w:cs="Times New Roman"/>
          <w:sz w:val="24"/>
          <w:szCs w:val="24"/>
        </w:rPr>
        <w:t>survey</w:t>
      </w:r>
      <w:ins w:id="195" w:author="Liu, Luyu" w:date="2020-06-23T11:01:00Z">
        <w:r w:rsidR="007C20F4">
          <w:rPr>
            <w:rFonts w:ascii="Times New Roman" w:hAnsi="Times New Roman" w:cs="Times New Roman"/>
            <w:sz w:val="24"/>
            <w:szCs w:val="24"/>
          </w:rPr>
          <w:t>s</w:t>
        </w:r>
      </w:ins>
      <w:r>
        <w:rPr>
          <w:rFonts w:ascii="Times New Roman" w:hAnsi="Times New Roman" w:cs="Times New Roman"/>
          <w:sz w:val="24"/>
          <w:szCs w:val="24"/>
        </w:rPr>
        <w:t xml:space="preserve"> </w:t>
      </w:r>
      <w:del w:id="196" w:author="Liu, Luyu" w:date="2020-06-23T11:01:00Z">
        <w:r w:rsidDel="00B735E6">
          <w:rPr>
            <w:rFonts w:ascii="Times New Roman" w:hAnsi="Times New Roman" w:cs="Times New Roman"/>
            <w:sz w:val="24"/>
            <w:szCs w:val="24"/>
          </w:rPr>
          <w:delText xml:space="preserve">can </w:delText>
        </w:r>
      </w:del>
      <w:ins w:id="197" w:author="Liu, Luyu" w:date="2020-06-23T11:01:00Z">
        <w:r w:rsidR="00B735E6">
          <w:rPr>
            <w:rFonts w:ascii="Times New Roman" w:hAnsi="Times New Roman" w:cs="Times New Roman"/>
            <w:sz w:val="24"/>
            <w:szCs w:val="24"/>
          </w:rPr>
          <w:t xml:space="preserve">could </w:t>
        </w:r>
      </w:ins>
      <w:r>
        <w:rPr>
          <w:rFonts w:ascii="Times New Roman" w:hAnsi="Times New Roman" w:cs="Times New Roman"/>
          <w:sz w:val="24"/>
          <w:szCs w:val="24"/>
        </w:rPr>
        <w:t xml:space="preserve">be </w:t>
      </w:r>
      <w:del w:id="198" w:author="Liu, Luyu" w:date="2020-06-23T10:58:00Z">
        <w:r w:rsidDel="007572F1">
          <w:rPr>
            <w:rFonts w:ascii="Times New Roman" w:hAnsi="Times New Roman" w:cs="Times New Roman"/>
            <w:sz w:val="24"/>
            <w:szCs w:val="24"/>
          </w:rPr>
          <w:delText xml:space="preserve">inaccurate </w:delText>
        </w:r>
      </w:del>
      <w:ins w:id="199" w:author="Liu, Luyu" w:date="2020-06-23T10:58:00Z">
        <w:r w:rsidR="007572F1">
          <w:rPr>
            <w:rFonts w:ascii="Times New Roman" w:hAnsi="Times New Roman" w:cs="Times New Roman"/>
            <w:sz w:val="24"/>
            <w:szCs w:val="24"/>
          </w:rPr>
          <w:t xml:space="preserve">inconsistent with </w:t>
        </w:r>
        <w:r w:rsidR="007572F1" w:rsidRPr="00F10406">
          <w:rPr>
            <w:rFonts w:ascii="Times New Roman" w:hAnsi="Times New Roman" w:cs="Times New Roman"/>
            <w:i/>
            <w:sz w:val="24"/>
            <w:szCs w:val="24"/>
          </w:rPr>
          <w:t>actual waiting time</w:t>
        </w:r>
      </w:ins>
      <w:ins w:id="200" w:author="Liu, Luyu" w:date="2020-06-23T11:01:00Z">
        <w:r w:rsidR="008F0E2A">
          <w:rPr>
            <w:rFonts w:ascii="Times New Roman" w:hAnsi="Times New Roman" w:cs="Times New Roman"/>
            <w:i/>
            <w:sz w:val="24"/>
            <w:szCs w:val="24"/>
          </w:rPr>
          <w:t>,</w:t>
        </w:r>
      </w:ins>
      <w:ins w:id="201" w:author="Liu, Luyu" w:date="2020-06-23T10:58:00Z">
        <w:r w:rsidR="007572F1">
          <w:rPr>
            <w:rFonts w:ascii="Times New Roman" w:hAnsi="Times New Roman" w:cs="Times New Roman"/>
            <w:sz w:val="24"/>
            <w:szCs w:val="24"/>
          </w:rPr>
          <w:t xml:space="preserve"> </w:t>
        </w:r>
      </w:ins>
      <w:r>
        <w:rPr>
          <w:rFonts w:ascii="Times New Roman" w:hAnsi="Times New Roman" w:cs="Times New Roman"/>
          <w:sz w:val="24"/>
          <w:szCs w:val="24"/>
        </w:rPr>
        <w:t xml:space="preserve">since </w:t>
      </w:r>
      <w:ins w:id="202" w:author="Liu, Luyu" w:date="2020-06-23T11:01:00Z">
        <w:r w:rsidR="00B735E6">
          <w:rPr>
            <w:rFonts w:ascii="Times New Roman" w:hAnsi="Times New Roman" w:cs="Times New Roman"/>
            <w:sz w:val="24"/>
            <w:szCs w:val="24"/>
          </w:rPr>
          <w:t xml:space="preserve">they </w:t>
        </w:r>
      </w:ins>
      <w:del w:id="203" w:author="Liu, Luyu" w:date="2020-06-23T10:58:00Z">
        <w:r w:rsidDel="008A1E07">
          <w:rPr>
            <w:rFonts w:ascii="Times New Roman" w:hAnsi="Times New Roman" w:cs="Times New Roman"/>
            <w:sz w:val="24"/>
            <w:szCs w:val="24"/>
          </w:rPr>
          <w:delText xml:space="preserve">they </w:delText>
        </w:r>
      </w:del>
      <w:del w:id="204" w:author="Liu, Luyu" w:date="2020-06-23T10:57:00Z">
        <w:r w:rsidDel="003A2A32">
          <w:rPr>
            <w:rFonts w:ascii="Times New Roman" w:hAnsi="Times New Roman" w:cs="Times New Roman"/>
            <w:sz w:val="24"/>
            <w:szCs w:val="24"/>
          </w:rPr>
          <w:delText>are based on</w:delText>
        </w:r>
      </w:del>
      <w:ins w:id="205" w:author="Liu, Luyu" w:date="2020-06-23T10:57:00Z">
        <w:r w:rsidR="003A2A32">
          <w:rPr>
            <w:rFonts w:ascii="Times New Roman" w:hAnsi="Times New Roman" w:cs="Times New Roman"/>
            <w:sz w:val="24"/>
            <w:szCs w:val="24"/>
          </w:rPr>
          <w:t>measure</w:t>
        </w:r>
      </w:ins>
      <w:r>
        <w:rPr>
          <w:rFonts w:ascii="Times New Roman" w:hAnsi="Times New Roman" w:cs="Times New Roman"/>
          <w:sz w:val="24"/>
          <w:szCs w:val="24"/>
        </w:rPr>
        <w:t xml:space="preserve"> </w:t>
      </w:r>
      <w:r w:rsidRPr="00A56DD0">
        <w:rPr>
          <w:rFonts w:ascii="Times New Roman" w:hAnsi="Times New Roman" w:cs="Times New Roman"/>
          <w:i/>
          <w:sz w:val="24"/>
          <w:szCs w:val="24"/>
          <w:rPrChange w:id="206" w:author="Liu, Luyu" w:date="2020-06-16T19:38:00Z">
            <w:rPr>
              <w:rFonts w:ascii="Times New Roman" w:hAnsi="Times New Roman" w:cs="Times New Roman"/>
              <w:sz w:val="24"/>
              <w:szCs w:val="24"/>
            </w:rPr>
          </w:rPrChange>
        </w:rPr>
        <w:t xml:space="preserve">perceived </w:t>
      </w:r>
      <w:del w:id="207" w:author="Liu, Luyu" w:date="2020-06-16T19:38:00Z">
        <w:r w:rsidRPr="00A56DD0" w:rsidDel="00A56DD0">
          <w:rPr>
            <w:rFonts w:ascii="Times New Roman" w:hAnsi="Times New Roman" w:cs="Times New Roman"/>
            <w:i/>
            <w:sz w:val="24"/>
            <w:szCs w:val="24"/>
            <w:rPrChange w:id="208" w:author="Liu, Luyu" w:date="2020-06-16T19:38:00Z">
              <w:rPr>
                <w:rFonts w:ascii="Times New Roman" w:hAnsi="Times New Roman" w:cs="Times New Roman"/>
                <w:sz w:val="24"/>
                <w:szCs w:val="24"/>
              </w:rPr>
            </w:rPrChange>
          </w:rPr>
          <w:delText xml:space="preserve">or self-reported </w:delText>
        </w:r>
      </w:del>
      <w:r w:rsidRPr="00A56DD0">
        <w:rPr>
          <w:rFonts w:ascii="Times New Roman" w:hAnsi="Times New Roman" w:cs="Times New Roman"/>
          <w:i/>
          <w:sz w:val="24"/>
          <w:szCs w:val="24"/>
          <w:rPrChange w:id="209" w:author="Liu, Luyu" w:date="2020-06-16T19:38:00Z">
            <w:rPr>
              <w:rFonts w:ascii="Times New Roman" w:hAnsi="Times New Roman" w:cs="Times New Roman"/>
              <w:sz w:val="24"/>
              <w:szCs w:val="24"/>
            </w:rPr>
          </w:rPrChange>
        </w:rPr>
        <w:t>waiting time</w:t>
      </w:r>
      <w:ins w:id="210" w:author="Liu, Luyu" w:date="2020-06-23T10:59:00Z">
        <w:r w:rsidR="007572F1">
          <w:rPr>
            <w:rFonts w:ascii="Times New Roman" w:hAnsi="Times New Roman" w:cs="Times New Roman"/>
            <w:sz w:val="24"/>
            <w:szCs w:val="24"/>
          </w:rPr>
          <w:t xml:space="preserve"> </w:t>
        </w:r>
      </w:ins>
      <w:del w:id="211" w:author="Liu, Luyu" w:date="2020-06-23T10:59:00Z">
        <w:r w:rsidDel="007572F1">
          <w:rPr>
            <w:rFonts w:ascii="Times New Roman" w:hAnsi="Times New Roman" w:cs="Times New Roman"/>
            <w:sz w:val="24"/>
            <w:szCs w:val="24"/>
          </w:rPr>
          <w:delText xml:space="preserve"> </w:delText>
        </w:r>
      </w:del>
      <w:del w:id="212" w:author="Liu, Luyu" w:date="2020-06-23T10:58:00Z">
        <w:r w:rsidDel="007572F1">
          <w:rPr>
            <w:rFonts w:ascii="Times New Roman" w:hAnsi="Times New Roman" w:cs="Times New Roman"/>
            <w:sz w:val="24"/>
            <w:szCs w:val="24"/>
          </w:rPr>
          <w:delText xml:space="preserve">instead of </w:delText>
        </w:r>
        <w:r w:rsidRPr="00A56DD0" w:rsidDel="007572F1">
          <w:rPr>
            <w:rFonts w:ascii="Times New Roman" w:hAnsi="Times New Roman" w:cs="Times New Roman"/>
            <w:i/>
            <w:sz w:val="24"/>
            <w:szCs w:val="24"/>
            <w:rPrChange w:id="213" w:author="Liu, Luyu" w:date="2020-06-16T19:38:00Z">
              <w:rPr>
                <w:rFonts w:ascii="Times New Roman" w:hAnsi="Times New Roman" w:cs="Times New Roman"/>
                <w:sz w:val="24"/>
                <w:szCs w:val="24"/>
              </w:rPr>
            </w:rPrChange>
          </w:rPr>
          <w:delText>actual waiting time</w:delText>
        </w:r>
        <w:r w:rsidR="00126F71" w:rsidDel="007572F1">
          <w:rPr>
            <w:rFonts w:ascii="Times New Roman" w:hAnsi="Times New Roman" w:cs="Times New Roman"/>
            <w:sz w:val="24"/>
            <w:szCs w:val="24"/>
          </w:rPr>
          <w:delText xml:space="preserve"> </w:delText>
        </w:r>
      </w:del>
      <w:r w:rsidR="00126F71">
        <w:rPr>
          <w:rFonts w:ascii="Times New Roman" w:hAnsi="Times New Roman" w:cs="Times New Roman"/>
          <w:sz w:val="24"/>
          <w:szCs w:val="24"/>
        </w:rPr>
        <w:fldChar w:fldCharType="begin" w:fldLock="1"/>
      </w:r>
      <w:r w:rsidR="00FB0E4C">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and Watkins 2014)","plainTextFormattedCitation":"(Brakewood, Barbeau, and Watkins 2014)","previouslyFormattedCitation":"(Brakewood, Barbeau, and Watkins 2014)"},"properties":{"noteIndex":0},"schema":"https://github.com/citation-style-language/schema/raw/master/csl-citation.json"}</w:instrText>
      </w:r>
      <w:r w:rsidR="00126F71">
        <w:rPr>
          <w:rFonts w:ascii="Times New Roman" w:hAnsi="Times New Roman" w:cs="Times New Roman"/>
          <w:sz w:val="24"/>
          <w:szCs w:val="24"/>
        </w:rPr>
        <w:fldChar w:fldCharType="separate"/>
      </w:r>
      <w:r w:rsidR="00FB0E4C" w:rsidRPr="00FB0E4C">
        <w:rPr>
          <w:rFonts w:ascii="Times New Roman" w:hAnsi="Times New Roman" w:cs="Times New Roman"/>
          <w:noProof/>
          <w:sz w:val="24"/>
          <w:szCs w:val="24"/>
        </w:rPr>
        <w:t>(Brakewood, Barbeau, and Watkins 2014)</w:t>
      </w:r>
      <w:r w:rsidR="00126F71">
        <w:rPr>
          <w:rFonts w:ascii="Times New Roman" w:hAnsi="Times New Roman" w:cs="Times New Roman"/>
          <w:sz w:val="24"/>
          <w:szCs w:val="24"/>
        </w:rPr>
        <w:fldChar w:fldCharType="end"/>
      </w:r>
      <w:r>
        <w:rPr>
          <w:rFonts w:ascii="Times New Roman" w:hAnsi="Times New Roman" w:cs="Times New Roman"/>
          <w:sz w:val="24"/>
          <w:szCs w:val="24"/>
        </w:rPr>
        <w:t>.</w:t>
      </w:r>
      <w:r w:rsidR="00126F71">
        <w:rPr>
          <w:rFonts w:ascii="Times New Roman" w:hAnsi="Times New Roman" w:cs="Times New Roman"/>
          <w:sz w:val="24"/>
          <w:szCs w:val="24"/>
        </w:rPr>
        <w:t xml:space="preserve"> Observation survey by a third-party researcher or a censor can better measure the actual waiting time. </w:t>
      </w:r>
      <w:r>
        <w:rPr>
          <w:rFonts w:ascii="Times New Roman" w:hAnsi="Times New Roman" w:cs="Times New Roman"/>
          <w:sz w:val="24"/>
          <w:szCs w:val="24"/>
        </w:rPr>
        <w:t>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01357CAE" w14:textId="0ECDBDAC"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Another approach to analyzing the impacts of RTI on waiting times is m</w:t>
      </w:r>
      <w:r w:rsidRPr="00342EA9">
        <w:rPr>
          <w:rFonts w:ascii="Times New Roman" w:hAnsi="Times New Roman" w:cs="Times New Roman"/>
          <w:sz w:val="24"/>
          <w:szCs w:val="24"/>
        </w:rPr>
        <w:t xml:space="preserve">athematical simulation. </w:t>
      </w:r>
      <w:r>
        <w:rPr>
          <w:rFonts w:ascii="Times New Roman" w:hAnsi="Times New Roman" w:cs="Times New Roman"/>
          <w:sz w:val="24"/>
          <w:szCs w:val="24"/>
        </w:rPr>
        <w:t xml:space="preserve">Agent-based modeling </w:t>
      </w:r>
      <w:r w:rsidRPr="004A45CC">
        <w:rPr>
          <w:rFonts w:ascii="Times New Roman" w:hAnsi="Times New Roman" w:cs="Times New Roman"/>
          <w:sz w:val="24"/>
          <w:szCs w:val="24"/>
        </w:rPr>
        <w:t>represents the simultaneous actions and interactions of various agents</w:t>
      </w:r>
      <w:r>
        <w:rPr>
          <w:rFonts w:ascii="Times New Roman" w:hAnsi="Times New Roman" w:cs="Times New Roman"/>
          <w:sz w:val="24"/>
          <w:szCs w:val="24"/>
        </w:rPr>
        <w:t xml:space="preserve"> in intricate and complicated systems such as public transit</w:t>
      </w:r>
      <w:r w:rsidRPr="004A45CC">
        <w:rPr>
          <w:rFonts w:ascii="Times New Roman" w:hAnsi="Times New Roman" w:cs="Times New Roman"/>
          <w:sz w:val="24"/>
          <w:szCs w:val="24"/>
        </w:rPr>
        <w:t xml:space="preserve"> </w:t>
      </w:r>
      <w:r w:rsidRPr="004A45C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4A45CC">
        <w:rPr>
          <w:rFonts w:ascii="Times New Roman" w:hAnsi="Times New Roman" w:cs="Times New Roman"/>
          <w:sz w:val="24"/>
          <w:szCs w:val="24"/>
        </w:rPr>
        <w:fldChar w:fldCharType="separate"/>
      </w:r>
      <w:r w:rsidRPr="005A464A">
        <w:rPr>
          <w:rFonts w:ascii="Times New Roman" w:hAnsi="Times New Roman" w:cs="Times New Roman"/>
          <w:noProof/>
          <w:sz w:val="24"/>
          <w:szCs w:val="24"/>
        </w:rPr>
        <w:t>(Gkioulou 2013)</w:t>
      </w:r>
      <w:r w:rsidRPr="004A45CC">
        <w:rPr>
          <w:rFonts w:ascii="Times New Roman" w:hAnsi="Times New Roman" w:cs="Times New Roman"/>
          <w:sz w:val="24"/>
          <w:szCs w:val="24"/>
        </w:rPr>
        <w:fldChar w:fldCharType="end"/>
      </w:r>
      <w:r w:rsidRPr="004A45CC">
        <w:rPr>
          <w:rFonts w:ascii="Times New Roman" w:hAnsi="Times New Roman" w:cs="Times New Roman"/>
          <w:sz w:val="24"/>
          <w:szCs w:val="24"/>
        </w:rPr>
        <w:t>.</w:t>
      </w:r>
      <w:del w:id="214" w:author="Liu, Luyu" w:date="2020-06-15T19:57:00Z">
        <w:r w:rsidDel="00A246E6">
          <w:rPr>
            <w:rFonts w:ascii="Times New Roman" w:hAnsi="Times New Roman" w:cs="Times New Roman"/>
            <w:sz w:val="24"/>
            <w:szCs w:val="24"/>
          </w:rPr>
          <w:delText xml:space="preserve">  </w:delText>
        </w:r>
      </w:del>
      <w:ins w:id="215" w:author="Liu, Luyu" w:date="2020-06-15T19:57:00Z">
        <w:r w:rsidR="00A246E6">
          <w:rPr>
            <w:rFonts w:ascii="Times New Roman" w:hAnsi="Times New Roman" w:cs="Times New Roman"/>
            <w:sz w:val="24"/>
            <w:szCs w:val="24"/>
          </w:rPr>
          <w:t xml:space="preserve"> </w:t>
        </w:r>
      </w:ins>
      <w:r w:rsidRPr="00342EA9">
        <w:rPr>
          <w:rFonts w:ascii="Times New Roman" w:hAnsi="Times New Roman" w:cs="Times New Roman"/>
          <w:sz w:val="24"/>
          <w:szCs w:val="24"/>
        </w:rPr>
        <w:t xml:space="preserve">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and Gkioulou 2017)","manualFormatting":"Cats &amp; Gkioulou (2017)","plainTextFormattedCitation":"(Cats and Gkioulou 2017)","previouslyFormattedCitation":"(Cats and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w:t>
      </w:r>
      <w:ins w:id="216" w:author="Liu, Luyu" w:date="2020-06-21T09:55:00Z">
        <w:r w:rsidR="00623A6B">
          <w:rPr>
            <w:rFonts w:ascii="Times New Roman" w:hAnsi="Times New Roman" w:cs="Times New Roman"/>
            <w:sz w:val="24"/>
            <w:szCs w:val="24"/>
          </w:rPr>
          <w:t xml:space="preserve">With </w:t>
        </w:r>
      </w:ins>
      <w:ins w:id="217" w:author="Liu, Luyu" w:date="2020-06-21T09:58:00Z">
        <w:r w:rsidR="00623A6B">
          <w:rPr>
            <w:rFonts w:ascii="Times New Roman" w:hAnsi="Times New Roman" w:cs="Times New Roman"/>
            <w:sz w:val="24"/>
            <w:szCs w:val="24"/>
          </w:rPr>
          <w:t xml:space="preserve">more abundant and accurate </w:t>
        </w:r>
      </w:ins>
      <w:ins w:id="218" w:author="Liu, Luyu" w:date="2020-06-21T09:57:00Z">
        <w:r w:rsidR="00623A6B">
          <w:rPr>
            <w:rFonts w:ascii="Times New Roman" w:hAnsi="Times New Roman" w:cs="Times New Roman"/>
            <w:sz w:val="24"/>
            <w:szCs w:val="24"/>
          </w:rPr>
          <w:t>real-time data,</w:t>
        </w:r>
      </w:ins>
      <w:ins w:id="219" w:author="Liu, Luyu" w:date="2020-06-21T09:58:00Z">
        <w:r w:rsidR="00623A6B">
          <w:rPr>
            <w:rFonts w:ascii="Times New Roman" w:hAnsi="Times New Roman" w:cs="Times New Roman"/>
            <w:sz w:val="24"/>
            <w:szCs w:val="24"/>
          </w:rPr>
          <w:t xml:space="preserve"> many studies</w:t>
        </w:r>
      </w:ins>
      <w:ins w:id="220" w:author="Liu, Luyu" w:date="2020-06-21T14:01:00Z">
        <w:r w:rsidR="00AA310D">
          <w:rPr>
            <w:rFonts w:ascii="Times New Roman" w:hAnsi="Times New Roman" w:cs="Times New Roman"/>
            <w:sz w:val="24"/>
            <w:szCs w:val="24"/>
          </w:rPr>
          <w:t xml:space="preserve"> also</w:t>
        </w:r>
      </w:ins>
      <w:ins w:id="221" w:author="Liu, Luyu" w:date="2020-06-21T09:59:00Z">
        <w:r w:rsidR="001B0999">
          <w:rPr>
            <w:rFonts w:ascii="Times New Roman" w:hAnsi="Times New Roman" w:cs="Times New Roman"/>
            <w:sz w:val="24"/>
            <w:szCs w:val="24"/>
          </w:rPr>
          <w:t xml:space="preserve"> </w:t>
        </w:r>
        <w:r w:rsidR="00623A6B">
          <w:rPr>
            <w:rFonts w:ascii="Times New Roman" w:hAnsi="Times New Roman" w:cs="Times New Roman"/>
            <w:sz w:val="24"/>
            <w:szCs w:val="24"/>
          </w:rPr>
          <w:t>simulate</w:t>
        </w:r>
        <w:r w:rsidR="001B0999">
          <w:rPr>
            <w:rFonts w:ascii="Times New Roman" w:hAnsi="Times New Roman" w:cs="Times New Roman"/>
            <w:sz w:val="24"/>
            <w:szCs w:val="24"/>
          </w:rPr>
          <w:t xml:space="preserve">d the real-time </w:t>
        </w:r>
      </w:ins>
      <w:ins w:id="222" w:author="Liu, Luyu" w:date="2020-06-21T10:00:00Z">
        <w:r w:rsidR="001B0999">
          <w:rPr>
            <w:rFonts w:ascii="Times New Roman" w:hAnsi="Times New Roman" w:cs="Times New Roman"/>
            <w:sz w:val="24"/>
            <w:szCs w:val="24"/>
          </w:rPr>
          <w:t>arrival time</w:t>
        </w:r>
      </w:ins>
      <w:ins w:id="223" w:author="Liu, Luyu" w:date="2020-06-21T09:59:00Z">
        <w:r w:rsidR="001B0999">
          <w:rPr>
            <w:rFonts w:ascii="Times New Roman" w:hAnsi="Times New Roman" w:cs="Times New Roman"/>
            <w:sz w:val="24"/>
            <w:szCs w:val="24"/>
          </w:rPr>
          <w:t xml:space="preserve"> prediction scheme</w:t>
        </w:r>
      </w:ins>
      <w:ins w:id="224" w:author="Liu, Luyu" w:date="2020-06-21T12:19:00Z">
        <w:r w:rsidR="00BB08EC">
          <w:rPr>
            <w:rFonts w:ascii="Times New Roman" w:hAnsi="Times New Roman" w:cs="Times New Roman"/>
            <w:sz w:val="24"/>
            <w:szCs w:val="24"/>
          </w:rPr>
          <w:t>s</w:t>
        </w:r>
      </w:ins>
      <w:ins w:id="225" w:author="Liu, Luyu" w:date="2020-06-21T10:00:00Z">
        <w:r w:rsidR="001B0999">
          <w:rPr>
            <w:rFonts w:ascii="Times New Roman" w:hAnsi="Times New Roman" w:cs="Times New Roman"/>
            <w:sz w:val="24"/>
            <w:szCs w:val="24"/>
          </w:rPr>
          <w:t xml:space="preserve"> and investigated the added-value of RTI on real-time users. </w:t>
        </w:r>
      </w:ins>
      <w:ins w:id="226" w:author="Liu, Luyu" w:date="2020-06-21T10:01:00Z">
        <w:r w:rsidR="001B0999">
          <w:rPr>
            <w:rFonts w:ascii="Times New Roman" w:hAnsi="Times New Roman" w:cs="Times New Roman"/>
            <w:sz w:val="24"/>
            <w:szCs w:val="24"/>
          </w:rPr>
          <w:t xml:space="preserve">For example, </w:t>
        </w:r>
      </w:ins>
      <w:ins w:id="227" w:author="Liu, Luyu" w:date="2020-06-21T10:06:00Z">
        <w:r w:rsidR="001B0999">
          <w:rPr>
            <w:rFonts w:ascii="Times New Roman" w:hAnsi="Times New Roman" w:cs="Times New Roman"/>
            <w:sz w:val="24"/>
            <w:szCs w:val="24"/>
          </w:rPr>
          <w:fldChar w:fldCharType="begin" w:fldLock="1"/>
        </w:r>
      </w:ins>
      <w:r w:rsidR="00497A00">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instrText>
      </w:r>
      <w:ins w:id="228" w:author="Liu, Luyu" w:date="2020-06-21T10:06:00Z">
        <w:r w:rsidR="001B0999">
          <w:rPr>
            <w:rFonts w:ascii="Times New Roman" w:hAnsi="Times New Roman" w:cs="Times New Roman"/>
            <w:sz w:val="24"/>
            <w:szCs w:val="24"/>
          </w:rPr>
          <w:fldChar w:fldCharType="separate"/>
        </w:r>
      </w:ins>
      <w:del w:id="229" w:author="Liu, Luyu" w:date="2020-06-21T10:07:00Z">
        <w:r w:rsidR="001B0999" w:rsidRPr="001B0999" w:rsidDel="001B0999">
          <w:rPr>
            <w:rFonts w:ascii="Times New Roman" w:hAnsi="Times New Roman" w:cs="Times New Roman"/>
            <w:noProof/>
            <w:sz w:val="24"/>
            <w:szCs w:val="24"/>
          </w:rPr>
          <w:delText>(</w:delText>
        </w:r>
      </w:del>
      <w:r w:rsidR="001B0999" w:rsidRPr="001B0999">
        <w:rPr>
          <w:rFonts w:ascii="Times New Roman" w:hAnsi="Times New Roman" w:cs="Times New Roman"/>
          <w:noProof/>
          <w:sz w:val="24"/>
          <w:szCs w:val="24"/>
        </w:rPr>
        <w:t xml:space="preserve">Cats and Loutos </w:t>
      </w:r>
      <w:ins w:id="230" w:author="Liu, Luyu" w:date="2020-06-21T10:07:00Z">
        <w:r w:rsidR="001B0999">
          <w:rPr>
            <w:rFonts w:ascii="Times New Roman" w:hAnsi="Times New Roman" w:cs="Times New Roman"/>
            <w:noProof/>
            <w:sz w:val="24"/>
            <w:szCs w:val="24"/>
          </w:rPr>
          <w:t>(</w:t>
        </w:r>
      </w:ins>
      <w:r w:rsidR="001B0999" w:rsidRPr="001B0999">
        <w:rPr>
          <w:rFonts w:ascii="Times New Roman" w:hAnsi="Times New Roman" w:cs="Times New Roman"/>
          <w:noProof/>
          <w:sz w:val="24"/>
          <w:szCs w:val="24"/>
        </w:rPr>
        <w:t>2016)</w:t>
      </w:r>
      <w:ins w:id="231" w:author="Liu, Luyu" w:date="2020-06-21T10:06:00Z">
        <w:r w:rsidR="001B0999">
          <w:rPr>
            <w:rFonts w:ascii="Times New Roman" w:hAnsi="Times New Roman" w:cs="Times New Roman"/>
            <w:sz w:val="24"/>
            <w:szCs w:val="24"/>
          </w:rPr>
          <w:fldChar w:fldCharType="end"/>
        </w:r>
      </w:ins>
      <w:ins w:id="232" w:author="Liu, Luyu" w:date="2020-06-21T10:07:00Z">
        <w:r w:rsidR="001B0999">
          <w:rPr>
            <w:rFonts w:ascii="Times New Roman" w:hAnsi="Times New Roman" w:cs="Times New Roman"/>
            <w:sz w:val="24"/>
            <w:szCs w:val="24"/>
          </w:rPr>
          <w:t xml:space="preserve"> </w:t>
        </w:r>
      </w:ins>
      <w:ins w:id="233" w:author="Liu, Luyu" w:date="2020-06-21T12:39:00Z">
        <w:r w:rsidR="00B326A9">
          <w:rPr>
            <w:rFonts w:ascii="Times New Roman" w:hAnsi="Times New Roman" w:cs="Times New Roman"/>
            <w:sz w:val="24"/>
            <w:szCs w:val="24"/>
          </w:rPr>
          <w:t>introduced</w:t>
        </w:r>
      </w:ins>
      <w:ins w:id="234" w:author="Liu, Luyu" w:date="2020-06-21T12:19:00Z">
        <w:r w:rsidR="00BB08EC">
          <w:rPr>
            <w:rFonts w:ascii="Times New Roman" w:hAnsi="Times New Roman" w:cs="Times New Roman"/>
            <w:sz w:val="24"/>
            <w:szCs w:val="24"/>
          </w:rPr>
          <w:t xml:space="preserve"> </w:t>
        </w:r>
      </w:ins>
      <w:ins w:id="235" w:author="Liu, Luyu" w:date="2020-06-21T12:20:00Z">
        <w:r w:rsidR="00BB08EC">
          <w:rPr>
            <w:rFonts w:ascii="Times New Roman" w:hAnsi="Times New Roman" w:cs="Times New Roman"/>
            <w:sz w:val="24"/>
            <w:szCs w:val="24"/>
          </w:rPr>
          <w:t xml:space="preserve">a </w:t>
        </w:r>
      </w:ins>
      <w:ins w:id="236" w:author="Liu, Luyu" w:date="2020-06-21T15:00:00Z">
        <w:r w:rsidR="0034420C">
          <w:rPr>
            <w:rFonts w:ascii="Times New Roman" w:hAnsi="Times New Roman" w:cs="Times New Roman"/>
            <w:sz w:val="24"/>
            <w:szCs w:val="24"/>
          </w:rPr>
          <w:t xml:space="preserve">new </w:t>
        </w:r>
      </w:ins>
      <w:ins w:id="237" w:author="Liu, Luyu" w:date="2020-06-21T12:20:00Z">
        <w:r w:rsidR="00BB08EC">
          <w:rPr>
            <w:rFonts w:ascii="Times New Roman" w:hAnsi="Times New Roman" w:cs="Times New Roman"/>
            <w:sz w:val="24"/>
            <w:szCs w:val="24"/>
          </w:rPr>
          <w:t xml:space="preserve">bus arrival prediction scheme and compared its performance with </w:t>
        </w:r>
      </w:ins>
      <w:ins w:id="238" w:author="Liu, Luyu" w:date="2020-06-21T12:21:00Z">
        <w:r w:rsidR="00BB08EC">
          <w:rPr>
            <w:rFonts w:ascii="Times New Roman" w:hAnsi="Times New Roman" w:cs="Times New Roman"/>
            <w:sz w:val="24"/>
            <w:szCs w:val="24"/>
          </w:rPr>
          <w:t>the schedule and a common prediction scheme</w:t>
        </w:r>
      </w:ins>
      <w:ins w:id="239" w:author="Liu, Luyu" w:date="2020-06-21T12:55:00Z">
        <w:r w:rsidR="00762413">
          <w:rPr>
            <w:rFonts w:ascii="Times New Roman" w:hAnsi="Times New Roman" w:cs="Times New Roman"/>
            <w:sz w:val="24"/>
            <w:szCs w:val="24"/>
          </w:rPr>
          <w:t>.</w:t>
        </w:r>
      </w:ins>
      <w:ins w:id="240" w:author="Liu, Luyu" w:date="2020-06-21T12:21:00Z">
        <w:r w:rsidR="00BB08EC">
          <w:rPr>
            <w:rFonts w:ascii="Times New Roman" w:hAnsi="Times New Roman" w:cs="Times New Roman"/>
            <w:sz w:val="24"/>
            <w:szCs w:val="24"/>
          </w:rPr>
          <w:t xml:space="preserve"> </w:t>
        </w:r>
      </w:ins>
    </w:p>
    <w:p w14:paraId="7BFCC772" w14:textId="48CB434A" w:rsidR="005A464A" w:rsidRDefault="00A55901">
      <w:pPr>
        <w:tabs>
          <w:tab w:val="left" w:pos="7540"/>
        </w:tabs>
        <w:jc w:val="both"/>
        <w:rPr>
          <w:rFonts w:ascii="Times New Roman" w:hAnsi="Times New Roman" w:cs="Times New Roman"/>
          <w:sz w:val="24"/>
          <w:szCs w:val="24"/>
        </w:rPr>
        <w:pPrChange w:id="241" w:author="Liu, Luyu" w:date="2020-06-21T13:21:00Z">
          <w:pPr>
            <w:jc w:val="both"/>
          </w:pPr>
        </w:pPrChange>
      </w:pPr>
      <w:ins w:id="242" w:author="Liu, Luyu" w:date="2020-06-21T13:21:00Z">
        <w:r>
          <w:rPr>
            <w:rFonts w:ascii="Times New Roman" w:hAnsi="Times New Roman" w:cs="Times New Roman"/>
            <w:sz w:val="24"/>
            <w:szCs w:val="24"/>
          </w:rPr>
          <w:tab/>
        </w:r>
      </w:ins>
    </w:p>
    <w:p w14:paraId="2B7C4F03" w14:textId="77777777" w:rsidR="005A464A"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Findings</w:t>
      </w:r>
    </w:p>
    <w:p w14:paraId="5AEFE900" w14:textId="1FFA0080" w:rsidR="005A464A" w:rsidRDefault="005A464A">
      <w:pPr>
        <w:jc w:val="both"/>
        <w:rPr>
          <w:rFonts w:ascii="Times New Roman" w:hAnsi="Times New Roman" w:cs="Times New Roman"/>
          <w:bCs/>
          <w:sz w:val="24"/>
          <w:szCs w:val="24"/>
        </w:rPr>
        <w:pPrChange w:id="243" w:author="Miller, Harvey J." w:date="2020-06-30T16:17:00Z">
          <w:pPr/>
        </w:pPrChange>
      </w:pPr>
      <w:r>
        <w:rPr>
          <w:rFonts w:ascii="Times New Roman" w:hAnsi="Times New Roman" w:cs="Times New Roman"/>
          <w:bCs/>
          <w:sz w:val="24"/>
          <w:szCs w:val="24"/>
        </w:rPr>
        <w:lastRenderedPageBreak/>
        <w:t xml:space="preserve">Numerous studies investigated RTI’s impact on public transit users and drawn different conclusions on the effectiveness of RTI for different region and different RTI media. In this section, we will focus on impact </w:t>
      </w:r>
      <w:r w:rsidR="00BB650A">
        <w:rPr>
          <w:rFonts w:ascii="Times New Roman" w:hAnsi="Times New Roman" w:cs="Times New Roman"/>
          <w:bCs/>
          <w:sz w:val="24"/>
          <w:szCs w:val="24"/>
        </w:rPr>
        <w:t xml:space="preserve">of personal devices RTI </w:t>
      </w:r>
      <w:r>
        <w:rPr>
          <w:rFonts w:ascii="Times New Roman" w:hAnsi="Times New Roman" w:cs="Times New Roman"/>
          <w:bCs/>
          <w:sz w:val="24"/>
          <w:szCs w:val="24"/>
        </w:rPr>
        <w:t xml:space="preserve">and </w:t>
      </w:r>
      <w:r w:rsidR="00BC361F">
        <w:rPr>
          <w:rFonts w:ascii="Times New Roman" w:hAnsi="Times New Roman" w:cs="Times New Roman"/>
          <w:bCs/>
          <w:sz w:val="24"/>
          <w:szCs w:val="24"/>
        </w:rPr>
        <w:t xml:space="preserve">summarize prior </w:t>
      </w:r>
      <w:r>
        <w:rPr>
          <w:rFonts w:ascii="Times New Roman" w:hAnsi="Times New Roman" w:cs="Times New Roman"/>
          <w:bCs/>
          <w:sz w:val="24"/>
          <w:szCs w:val="24"/>
        </w:rPr>
        <w:t>quantitative findings.</w:t>
      </w:r>
    </w:p>
    <w:p w14:paraId="02091639" w14:textId="175CB5A3" w:rsidR="00004CCF" w:rsidRDefault="004D2FE2">
      <w:pPr>
        <w:ind w:firstLine="720"/>
        <w:jc w:val="both"/>
        <w:rPr>
          <w:rFonts w:ascii="Times New Roman" w:hAnsi="Times New Roman" w:cs="Times New Roman"/>
          <w:bCs/>
          <w:sz w:val="24"/>
          <w:szCs w:val="24"/>
        </w:rPr>
        <w:pPrChange w:id="244" w:author="Miller, Harvey J." w:date="2020-06-30T16:17:00Z">
          <w:pPr>
            <w:ind w:firstLine="720"/>
          </w:pPr>
        </w:pPrChange>
      </w:pPr>
      <w:r>
        <w:rPr>
          <w:rFonts w:ascii="Times New Roman" w:hAnsi="Times New Roman" w:cs="Times New Roman"/>
          <w:bCs/>
          <w:sz w:val="24"/>
          <w:szCs w:val="24"/>
        </w:rPr>
        <w:t>Most</w:t>
      </w:r>
      <w:r w:rsidR="005A464A">
        <w:rPr>
          <w:rFonts w:ascii="Times New Roman" w:hAnsi="Times New Roman" w:cs="Times New Roman"/>
          <w:bCs/>
          <w:sz w:val="24"/>
          <w:szCs w:val="24"/>
        </w:rPr>
        <w:t xml:space="preserve"> studies reported that RTI can reduce </w:t>
      </w:r>
      <w:r w:rsidR="005A464A" w:rsidRPr="00BB650A">
        <w:rPr>
          <w:rFonts w:ascii="Times New Roman" w:hAnsi="Times New Roman" w:cs="Times New Roman"/>
          <w:bCs/>
          <w:i/>
          <w:sz w:val="24"/>
          <w:szCs w:val="24"/>
        </w:rPr>
        <w:t>perceived waiting time</w:t>
      </w:r>
      <w:r w:rsidR="00BC361F">
        <w:rPr>
          <w:rFonts w:ascii="Times New Roman" w:hAnsi="Times New Roman" w:cs="Times New Roman"/>
          <w:bCs/>
          <w:sz w:val="24"/>
          <w:szCs w:val="24"/>
        </w:rPr>
        <w:t xml:space="preserve"> by using self-reported surveys</w:t>
      </w:r>
      <w:r w:rsidR="005A464A">
        <w:rPr>
          <w:rFonts w:ascii="Times New Roman" w:hAnsi="Times New Roman" w:cs="Times New Roman"/>
          <w:bCs/>
          <w:sz w:val="24"/>
          <w:szCs w:val="24"/>
        </w:rPr>
        <w:t>.</w:t>
      </w:r>
      <w:r w:rsidR="00BC361F">
        <w:rPr>
          <w:rFonts w:ascii="Times New Roman" w:hAnsi="Times New Roman" w:cs="Times New Roman"/>
          <w:bCs/>
          <w:sz w:val="24"/>
          <w:szCs w:val="24"/>
        </w:rPr>
        <w:t xml:space="preserve"> </w:t>
      </w:r>
      <w:r w:rsidR="005A464A">
        <w:rPr>
          <w:rFonts w:ascii="Times New Roman" w:hAnsi="Times New Roman" w:cs="Times New Roman"/>
          <w:bCs/>
          <w:sz w:val="24"/>
          <w:szCs w:val="24"/>
        </w:rPr>
        <w:fldChar w:fldCharType="begin" w:fldLock="1"/>
      </w:r>
      <w:r w:rsidR="005A464A">
        <w:rPr>
          <w:rFonts w:ascii="Times New Roman" w:hAnsi="Times New Roman" w:cs="Times New Roman"/>
          <w:bCs/>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2010)","manualFormatting":"Ferris, Watkins, and Borning (2010)","plainTextFormattedCitation":"(Ferris, Watkins, and Borning 2010)","previouslyFormattedCitation":"(Ferris, Watkins, and Borning 2010)"},"properties":{"noteIndex":0},"schema":"https://github.com/citation-style-language/schema/raw/master/csl-citation.json"}</w:instrText>
      </w:r>
      <w:r w:rsidR="005A464A">
        <w:rPr>
          <w:rFonts w:ascii="Times New Roman" w:hAnsi="Times New Roman" w:cs="Times New Roman"/>
          <w:bCs/>
          <w:sz w:val="24"/>
          <w:szCs w:val="24"/>
        </w:rPr>
        <w:fldChar w:fldCharType="separate"/>
      </w:r>
      <w:r w:rsidR="005A464A" w:rsidRPr="005A464A">
        <w:rPr>
          <w:rFonts w:ascii="Times New Roman" w:hAnsi="Times New Roman" w:cs="Times New Roman"/>
          <w:bCs/>
          <w:noProof/>
          <w:sz w:val="24"/>
          <w:szCs w:val="24"/>
        </w:rPr>
        <w:t xml:space="preserve">Ferris, Watkins, and Borning </w:t>
      </w:r>
      <w:r w:rsidR="005A464A">
        <w:rPr>
          <w:rFonts w:ascii="Times New Roman" w:hAnsi="Times New Roman" w:cs="Times New Roman"/>
          <w:bCs/>
          <w:noProof/>
          <w:sz w:val="24"/>
          <w:szCs w:val="24"/>
        </w:rPr>
        <w:t>(</w:t>
      </w:r>
      <w:r w:rsidR="005A464A" w:rsidRPr="005A464A">
        <w:rPr>
          <w:rFonts w:ascii="Times New Roman" w:hAnsi="Times New Roman" w:cs="Times New Roman"/>
          <w:bCs/>
          <w:noProof/>
          <w:sz w:val="24"/>
          <w:szCs w:val="24"/>
        </w:rPr>
        <w:t>2010)</w:t>
      </w:r>
      <w:r w:rsidR="005A464A">
        <w:rPr>
          <w:rFonts w:ascii="Times New Roman" w:hAnsi="Times New Roman" w:cs="Times New Roman"/>
          <w:bCs/>
          <w:sz w:val="24"/>
          <w:szCs w:val="24"/>
        </w:rPr>
        <w:fldChar w:fldCharType="end"/>
      </w:r>
      <w:r w:rsidR="005A464A">
        <w:rPr>
          <w:rFonts w:ascii="Times New Roman" w:hAnsi="Times New Roman" w:cs="Times New Roman"/>
          <w:bCs/>
          <w:sz w:val="24"/>
          <w:szCs w:val="24"/>
        </w:rPr>
        <w:t xml:space="preserve"> concluded that 91% of RTI users spent less time waiting</w:t>
      </w:r>
      <w:r w:rsidR="00BC361F">
        <w:rPr>
          <w:rFonts w:ascii="Times New Roman" w:hAnsi="Times New Roman" w:cs="Times New Roman"/>
          <w:bCs/>
          <w:sz w:val="24"/>
          <w:szCs w:val="24"/>
        </w:rPr>
        <w:t xml:space="preserve"> in Seattle</w:t>
      </w:r>
      <w:r w:rsidR="005A464A">
        <w:rPr>
          <w:rFonts w:ascii="Times New Roman" w:hAnsi="Times New Roman" w:cs="Times New Roman"/>
          <w:bCs/>
          <w:sz w:val="24"/>
          <w:szCs w:val="24"/>
        </w:rPr>
        <w:t xml:space="preserve">. </w:t>
      </w:r>
      <w:r>
        <w:rPr>
          <w:rFonts w:ascii="Times New Roman" w:hAnsi="Times New Roman" w:cs="Times New Roman"/>
          <w:bCs/>
          <w:sz w:val="24"/>
          <w:szCs w:val="24"/>
        </w:rPr>
        <w:fldChar w:fldCharType="begin" w:fldLock="1"/>
      </w:r>
      <w:r>
        <w:rPr>
          <w:rFonts w:ascii="Times New Roman" w:hAnsi="Times New Roman" w:cs="Times New Roman"/>
          <w:bCs/>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and Watkins 2014)","manualFormatting":"Brakewood, Barbeau, and Watkins (2014)","plainTextFormattedCitation":"(Brakewood, Barbeau, and Watkins 2014)","previouslyFormattedCitation":"(Brakewood, Barbeau, and Watkins 2014)"},"properties":{"noteIndex":0},"schema":"https://github.com/citation-style-language/schema/raw/master/csl-citation.json"}</w:instrText>
      </w:r>
      <w:r>
        <w:rPr>
          <w:rFonts w:ascii="Times New Roman" w:hAnsi="Times New Roman" w:cs="Times New Roman"/>
          <w:bCs/>
          <w:sz w:val="24"/>
          <w:szCs w:val="24"/>
        </w:rPr>
        <w:fldChar w:fldCharType="separate"/>
      </w:r>
      <w:r w:rsidRPr="005A464A">
        <w:rPr>
          <w:rFonts w:ascii="Times New Roman" w:hAnsi="Times New Roman" w:cs="Times New Roman"/>
          <w:bCs/>
          <w:noProof/>
          <w:sz w:val="24"/>
          <w:szCs w:val="24"/>
        </w:rPr>
        <w:t xml:space="preserve">Brakewood, Barbeau, and Watkins </w:t>
      </w:r>
      <w:r>
        <w:rPr>
          <w:rFonts w:ascii="Times New Roman" w:hAnsi="Times New Roman" w:cs="Times New Roman"/>
          <w:bCs/>
          <w:noProof/>
          <w:sz w:val="24"/>
          <w:szCs w:val="24"/>
        </w:rPr>
        <w:t>(</w:t>
      </w:r>
      <w:r w:rsidRPr="005A464A">
        <w:rPr>
          <w:rFonts w:ascii="Times New Roman" w:hAnsi="Times New Roman" w:cs="Times New Roman"/>
          <w:bCs/>
          <w:noProof/>
          <w:sz w:val="24"/>
          <w:szCs w:val="24"/>
        </w:rPr>
        <w:t>2014)</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conducted behavioral experiment in Tampa to test the self-reported waiting time and found that RTI user reported 1.5 minutes less than the control group. </w:t>
      </w:r>
      <w:r w:rsidR="00BB650A">
        <w:rPr>
          <w:rFonts w:ascii="Times New Roman" w:hAnsi="Times New Roman" w:cs="Times New Roman"/>
          <w:bCs/>
          <w:sz w:val="24"/>
          <w:szCs w:val="24"/>
        </w:rPr>
        <w:t xml:space="preserve">Similar conclusions were drawn in other contexts besides urban transit systems for commuting. </w:t>
      </w:r>
      <w:r>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2016)","manualFormatting":"Papangelis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bCs/>
          <w:sz w:val="24"/>
          <w:szCs w:val="24"/>
        </w:rPr>
        <w:fldChar w:fldCharType="separate"/>
      </w:r>
      <w:r w:rsidRPr="004D2FE2">
        <w:rPr>
          <w:rFonts w:ascii="Times New Roman" w:hAnsi="Times New Roman" w:cs="Times New Roman"/>
          <w:bCs/>
          <w:noProof/>
          <w:sz w:val="24"/>
          <w:szCs w:val="24"/>
        </w:rPr>
        <w:t xml:space="preserve">Papangelis et al. </w:t>
      </w:r>
      <w:r>
        <w:rPr>
          <w:rFonts w:ascii="Times New Roman" w:hAnsi="Times New Roman" w:cs="Times New Roman"/>
          <w:bCs/>
          <w:noProof/>
          <w:sz w:val="24"/>
          <w:szCs w:val="24"/>
        </w:rPr>
        <w:t>(</w:t>
      </w:r>
      <w:r w:rsidRPr="004D2FE2">
        <w:rPr>
          <w:rFonts w:ascii="Times New Roman" w:hAnsi="Times New Roman" w:cs="Times New Roman"/>
          <w:bCs/>
          <w:noProof/>
          <w:sz w:val="24"/>
          <w:szCs w:val="24"/>
        </w:rPr>
        <w:t>2016)</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w:t>
      </w:r>
      <w:r w:rsidR="00BC361F">
        <w:rPr>
          <w:rFonts w:ascii="Times New Roman" w:hAnsi="Times New Roman" w:cs="Times New Roman"/>
          <w:bCs/>
          <w:sz w:val="24"/>
          <w:szCs w:val="24"/>
        </w:rPr>
        <w:t xml:space="preserve">found </w:t>
      </w:r>
      <w:r w:rsidR="00340673">
        <w:rPr>
          <w:rFonts w:ascii="Times New Roman" w:hAnsi="Times New Roman" w:cs="Times New Roman"/>
          <w:bCs/>
          <w:sz w:val="24"/>
          <w:szCs w:val="24"/>
        </w:rPr>
        <w:t xml:space="preserve">an average </w:t>
      </w:r>
      <w:r w:rsidR="00BC361F">
        <w:rPr>
          <w:rFonts w:ascii="Times New Roman" w:hAnsi="Times New Roman" w:cs="Times New Roman"/>
          <w:bCs/>
          <w:sz w:val="24"/>
          <w:szCs w:val="24"/>
        </w:rPr>
        <w:t xml:space="preserve">self-reported waiting time </w:t>
      </w:r>
      <w:r w:rsidR="00340673">
        <w:rPr>
          <w:rFonts w:ascii="Times New Roman" w:hAnsi="Times New Roman" w:cs="Times New Roman"/>
          <w:bCs/>
          <w:sz w:val="24"/>
          <w:szCs w:val="24"/>
        </w:rPr>
        <w:t>reduction of</w:t>
      </w:r>
      <w:r w:rsidR="00BC361F">
        <w:rPr>
          <w:rFonts w:ascii="Times New Roman" w:hAnsi="Times New Roman" w:cs="Times New Roman"/>
          <w:bCs/>
          <w:sz w:val="24"/>
          <w:szCs w:val="24"/>
        </w:rPr>
        <w:t xml:space="preserve"> 7 minutes in rural Scotland.</w:t>
      </w:r>
      <w:del w:id="245" w:author="Liu, Luyu" w:date="2020-06-21T14:50:00Z">
        <w:r w:rsidR="00BC361F" w:rsidDel="00634C59">
          <w:rPr>
            <w:rFonts w:ascii="Times New Roman" w:hAnsi="Times New Roman" w:cs="Times New Roman"/>
            <w:bCs/>
            <w:sz w:val="24"/>
            <w:szCs w:val="24"/>
          </w:rPr>
          <w:delText xml:space="preserve"> </w:delText>
        </w:r>
        <w:r w:rsidR="00BB650A" w:rsidDel="00634C59">
          <w:rPr>
            <w:rFonts w:ascii="Times New Roman" w:hAnsi="Times New Roman" w:cs="Times New Roman"/>
            <w:bCs/>
            <w:sz w:val="24"/>
            <w:szCs w:val="24"/>
          </w:rPr>
          <w:fldChar w:fldCharType="begin" w:fldLock="1"/>
        </w:r>
        <w:r w:rsidR="0096682B" w:rsidRPr="00634C59" w:rsidDel="00634C59">
          <w:rPr>
            <w:rFonts w:ascii="Times New Roman" w:hAnsi="Times New Roman" w:cs="Times New Roman"/>
            <w:bCs/>
            <w:sz w:val="24"/>
            <w:szCs w:val="24"/>
          </w:rPr>
          <w:del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2017)","manualFormatting":"Y. Liu, Shi, and Jian (2017)","plainTextFormattedCitation":"(Y. Liu, Shi, and Jian 2017)","previouslyFormattedCitation":"(Y. Liu, Shi, and Jian 2017)"},"properties":{"noteIndex":0},"schema":"https://github.com/citation-style-language/schema/raw/master/csl-citation.json"}</w:delInstrText>
        </w:r>
        <w:r w:rsidR="00BB650A" w:rsidDel="00634C59">
          <w:rPr>
            <w:rFonts w:ascii="Times New Roman" w:hAnsi="Times New Roman" w:cs="Times New Roman"/>
            <w:bCs/>
            <w:sz w:val="24"/>
            <w:szCs w:val="24"/>
          </w:rPr>
          <w:fldChar w:fldCharType="separate"/>
        </w:r>
        <w:r w:rsidR="00BB650A" w:rsidRPr="008D6C9E" w:rsidDel="00634C59">
          <w:rPr>
            <w:rFonts w:ascii="Times New Roman" w:hAnsi="Times New Roman" w:cs="Times New Roman"/>
            <w:bCs/>
            <w:noProof/>
            <w:sz w:val="24"/>
            <w:szCs w:val="24"/>
          </w:rPr>
          <w:delText>Y. Liu, Shi, and</w:delText>
        </w:r>
        <w:r w:rsidR="00BB650A" w:rsidRPr="00B118C8" w:rsidDel="00634C59">
          <w:rPr>
            <w:rFonts w:ascii="Times New Roman" w:hAnsi="Times New Roman" w:cs="Times New Roman"/>
            <w:bCs/>
            <w:noProof/>
            <w:sz w:val="24"/>
            <w:szCs w:val="24"/>
          </w:rPr>
          <w:delText xml:space="preserve"> Jian (2017)</w:delText>
        </w:r>
        <w:r w:rsidR="00BB650A" w:rsidDel="00634C59">
          <w:rPr>
            <w:rFonts w:ascii="Times New Roman" w:hAnsi="Times New Roman" w:cs="Times New Roman"/>
            <w:bCs/>
            <w:sz w:val="24"/>
            <w:szCs w:val="24"/>
          </w:rPr>
          <w:fldChar w:fldCharType="end"/>
        </w:r>
        <w:r w:rsidR="00BB650A" w:rsidDel="00634C59">
          <w:rPr>
            <w:rFonts w:ascii="Times New Roman" w:hAnsi="Times New Roman" w:cs="Times New Roman"/>
            <w:bCs/>
            <w:sz w:val="24"/>
            <w:szCs w:val="24"/>
          </w:rPr>
          <w:delText xml:space="preserve"> presented that tourists’ perceived waiting time became longer without RTI.</w:delText>
        </w:r>
      </w:del>
      <w:del w:id="246" w:author="Liu, Luyu" w:date="2020-06-15T19:57:00Z">
        <w:r w:rsidR="00004CCF" w:rsidDel="00A246E6">
          <w:rPr>
            <w:rFonts w:ascii="Times New Roman" w:hAnsi="Times New Roman" w:cs="Times New Roman"/>
            <w:bCs/>
            <w:sz w:val="24"/>
            <w:szCs w:val="24"/>
          </w:rPr>
          <w:delText xml:space="preserve">  </w:delText>
        </w:r>
      </w:del>
      <w:ins w:id="247" w:author="Liu, Luyu" w:date="2020-06-15T19:57:00Z">
        <w:r w:rsidR="00A246E6">
          <w:rPr>
            <w:rFonts w:ascii="Times New Roman" w:hAnsi="Times New Roman" w:cs="Times New Roman"/>
            <w:bCs/>
            <w:sz w:val="24"/>
            <w:szCs w:val="24"/>
          </w:rPr>
          <w:t xml:space="preserve"> </w:t>
        </w:r>
      </w:ins>
      <w:r w:rsidR="00004CCF">
        <w:rPr>
          <w:rFonts w:ascii="Times New Roman" w:hAnsi="Times New Roman" w:cs="Times New Roman"/>
          <w:bCs/>
          <w:sz w:val="24"/>
          <w:szCs w:val="24"/>
        </w:rPr>
        <w:t xml:space="preserve">Some </w:t>
      </w:r>
      <w:r w:rsidR="00BC361F">
        <w:rPr>
          <w:rFonts w:ascii="Times New Roman" w:hAnsi="Times New Roman" w:cs="Times New Roman"/>
          <w:bCs/>
          <w:sz w:val="24"/>
          <w:szCs w:val="24"/>
        </w:rPr>
        <w:t xml:space="preserve">studies </w:t>
      </w:r>
      <w:r w:rsidR="00004CCF">
        <w:rPr>
          <w:rFonts w:ascii="Times New Roman" w:hAnsi="Times New Roman" w:cs="Times New Roman"/>
          <w:bCs/>
          <w:sz w:val="24"/>
          <w:szCs w:val="24"/>
        </w:rPr>
        <w:t xml:space="preserve">also </w:t>
      </w:r>
      <w:r w:rsidR="00BC361F">
        <w:rPr>
          <w:rFonts w:ascii="Times New Roman" w:hAnsi="Times New Roman" w:cs="Times New Roman"/>
          <w:bCs/>
          <w:sz w:val="24"/>
          <w:szCs w:val="24"/>
        </w:rPr>
        <w:t xml:space="preserve">concluded that RTI has positive impact on the </w:t>
      </w:r>
      <w:r w:rsidR="000D1C79">
        <w:rPr>
          <w:rFonts w:ascii="Times New Roman" w:hAnsi="Times New Roman" w:cs="Times New Roman"/>
          <w:bCs/>
          <w:i/>
          <w:sz w:val="24"/>
          <w:szCs w:val="24"/>
        </w:rPr>
        <w:t>actual</w:t>
      </w:r>
      <w:r w:rsidR="00BC361F" w:rsidRPr="00BB650A">
        <w:rPr>
          <w:rFonts w:ascii="Times New Roman" w:hAnsi="Times New Roman" w:cs="Times New Roman"/>
          <w:bCs/>
          <w:i/>
          <w:sz w:val="24"/>
          <w:szCs w:val="24"/>
        </w:rPr>
        <w:t xml:space="preserve"> waiting time</w:t>
      </w:r>
      <w:r w:rsidR="00BB650A">
        <w:rPr>
          <w:rFonts w:ascii="Times New Roman" w:hAnsi="Times New Roman" w:cs="Times New Roman"/>
          <w:bCs/>
          <w:sz w:val="24"/>
          <w:szCs w:val="24"/>
        </w:rPr>
        <w:t xml:space="preserve"> by observation</w:t>
      </w:r>
      <w:ins w:id="248" w:author="Liu, Luyu" w:date="2020-06-21T14:26:00Z">
        <w:r w:rsidR="009F1D92">
          <w:rPr>
            <w:rFonts w:ascii="Times New Roman" w:hAnsi="Times New Roman" w:cs="Times New Roman"/>
            <w:bCs/>
            <w:sz w:val="24"/>
            <w:szCs w:val="24"/>
          </w:rPr>
          <w:t xml:space="preserve"> and simulation</w:t>
        </w:r>
      </w:ins>
      <w:r w:rsidR="00BC361F">
        <w:rPr>
          <w:rFonts w:ascii="Times New Roman" w:hAnsi="Times New Roman" w:cs="Times New Roman"/>
          <w:bCs/>
          <w:sz w:val="24"/>
          <w:szCs w:val="24"/>
        </w:rPr>
        <w:t xml:space="preserve">. </w:t>
      </w:r>
      <w:r w:rsidR="00BC361F">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2011)","manualFormatting":"Watkins et al. (2011)","plainTextFormattedCitation":"(Watkins et al. 2011)","previouslyFormattedCitation":"(Watkins et al. 2011)"},"properties":{"noteIndex":0},"schema":"https://github.com/citation-style-language/schema/raw/master/csl-citation.json"}</w:instrText>
      </w:r>
      <w:r w:rsidR="00BC361F">
        <w:rPr>
          <w:rFonts w:ascii="Times New Roman" w:hAnsi="Times New Roman" w:cs="Times New Roman"/>
          <w:bCs/>
          <w:sz w:val="24"/>
          <w:szCs w:val="24"/>
        </w:rPr>
        <w:fldChar w:fldCharType="separate"/>
      </w:r>
      <w:r w:rsidR="00BC361F" w:rsidRPr="005A464A">
        <w:rPr>
          <w:rFonts w:ascii="Times New Roman" w:hAnsi="Times New Roman" w:cs="Times New Roman"/>
          <w:bCs/>
          <w:noProof/>
          <w:sz w:val="24"/>
          <w:szCs w:val="24"/>
        </w:rPr>
        <w:t xml:space="preserve">Watkins et al. </w:t>
      </w:r>
      <w:r w:rsidR="00BC361F">
        <w:rPr>
          <w:rFonts w:ascii="Times New Roman" w:hAnsi="Times New Roman" w:cs="Times New Roman"/>
          <w:bCs/>
          <w:noProof/>
          <w:sz w:val="24"/>
          <w:szCs w:val="24"/>
        </w:rPr>
        <w:t>(</w:t>
      </w:r>
      <w:r w:rsidR="00BC361F" w:rsidRPr="005A464A">
        <w:rPr>
          <w:rFonts w:ascii="Times New Roman" w:hAnsi="Times New Roman" w:cs="Times New Roman"/>
          <w:bCs/>
          <w:noProof/>
          <w:sz w:val="24"/>
          <w:szCs w:val="24"/>
        </w:rPr>
        <w:t>2011)</w:t>
      </w:r>
      <w:r w:rsidR="00BC361F">
        <w:rPr>
          <w:rFonts w:ascii="Times New Roman" w:hAnsi="Times New Roman" w:cs="Times New Roman"/>
          <w:bCs/>
          <w:sz w:val="24"/>
          <w:szCs w:val="24"/>
        </w:rPr>
        <w:fldChar w:fldCharType="end"/>
      </w:r>
      <w:r w:rsidR="00BC361F">
        <w:rPr>
          <w:rFonts w:ascii="Times New Roman" w:hAnsi="Times New Roman" w:cs="Times New Roman"/>
          <w:bCs/>
          <w:sz w:val="24"/>
          <w:szCs w:val="24"/>
        </w:rPr>
        <w:t xml:space="preserve"> found that RTI users </w:t>
      </w:r>
      <w:ins w:id="249" w:author="Liu, Luyu" w:date="2020-06-21T14:04:00Z">
        <w:r w:rsidR="00196B01">
          <w:rPr>
            <w:rFonts w:ascii="Times New Roman" w:hAnsi="Times New Roman" w:cs="Times New Roman"/>
            <w:bCs/>
            <w:sz w:val="24"/>
            <w:szCs w:val="24"/>
          </w:rPr>
          <w:t xml:space="preserve">could </w:t>
        </w:r>
      </w:ins>
      <w:del w:id="250" w:author="Liu, Luyu" w:date="2020-06-21T14:04:00Z">
        <w:r w:rsidR="00BC361F" w:rsidDel="00196B01">
          <w:rPr>
            <w:rFonts w:ascii="Times New Roman" w:hAnsi="Times New Roman" w:cs="Times New Roman"/>
            <w:bCs/>
            <w:sz w:val="24"/>
            <w:szCs w:val="24"/>
          </w:rPr>
          <w:delText xml:space="preserve">can </w:delText>
        </w:r>
      </w:del>
      <w:r w:rsidR="00BC361F">
        <w:rPr>
          <w:rFonts w:ascii="Times New Roman" w:hAnsi="Times New Roman" w:cs="Times New Roman"/>
          <w:bCs/>
          <w:sz w:val="24"/>
          <w:szCs w:val="24"/>
        </w:rPr>
        <w:t>save 2 minutes than non-RTI users</w:t>
      </w:r>
      <w:ins w:id="251" w:author="Liu, Luyu" w:date="2020-06-21T14:27:00Z">
        <w:r w:rsidR="000A4C95">
          <w:rPr>
            <w:rFonts w:ascii="Times New Roman" w:hAnsi="Times New Roman" w:cs="Times New Roman"/>
            <w:bCs/>
            <w:sz w:val="24"/>
            <w:szCs w:val="24"/>
          </w:rPr>
          <w:t xml:space="preserve"> by observation</w:t>
        </w:r>
      </w:ins>
      <w:del w:id="252" w:author="Liu, Luyu" w:date="2020-06-21T14:27:00Z">
        <w:r w:rsidR="00BC361F" w:rsidDel="000A4C95">
          <w:rPr>
            <w:rFonts w:ascii="Times New Roman" w:hAnsi="Times New Roman" w:cs="Times New Roman"/>
            <w:bCs/>
            <w:sz w:val="24"/>
            <w:szCs w:val="24"/>
          </w:rPr>
          <w:delText xml:space="preserve"> while the perceived waiting time reduced 2.4 minutes in Seattle</w:delText>
        </w:r>
      </w:del>
      <w:r w:rsidR="00BC361F">
        <w:rPr>
          <w:rFonts w:ascii="Times New Roman" w:hAnsi="Times New Roman" w:cs="Times New Roman"/>
          <w:bCs/>
          <w:sz w:val="24"/>
          <w:szCs w:val="24"/>
        </w:rPr>
        <w:t xml:space="preserve">. </w:t>
      </w:r>
      <w:ins w:id="253" w:author="Liu, Luyu" w:date="2020-06-21T14:05:00Z">
        <w:r w:rsidR="0070034D">
          <w:rPr>
            <w:rFonts w:ascii="Times New Roman" w:hAnsi="Times New Roman" w:cs="Times New Roman"/>
            <w:bCs/>
            <w:sz w:val="24"/>
            <w:szCs w:val="24"/>
          </w:rPr>
          <w:fldChar w:fldCharType="begin" w:fldLock="1"/>
        </w:r>
      </w:ins>
      <w:r w:rsidR="00497A00">
        <w:rPr>
          <w:rFonts w:ascii="Times New Roman" w:hAnsi="Times New Roman" w:cs="Times New Roman"/>
          <w:bCs/>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instrText>
      </w:r>
      <w:r w:rsidR="0070034D">
        <w:rPr>
          <w:rFonts w:ascii="Times New Roman" w:hAnsi="Times New Roman" w:cs="Times New Roman"/>
          <w:bCs/>
          <w:sz w:val="24"/>
          <w:szCs w:val="24"/>
        </w:rPr>
        <w:fldChar w:fldCharType="separate"/>
      </w:r>
      <w:del w:id="254" w:author="Liu, Luyu" w:date="2020-06-21T14:05:00Z">
        <w:r w:rsidR="0070034D" w:rsidRPr="0070034D" w:rsidDel="0070034D">
          <w:rPr>
            <w:rFonts w:ascii="Times New Roman" w:hAnsi="Times New Roman" w:cs="Times New Roman"/>
            <w:bCs/>
            <w:noProof/>
            <w:sz w:val="24"/>
            <w:szCs w:val="24"/>
          </w:rPr>
          <w:delText>(</w:delText>
        </w:r>
      </w:del>
      <w:r w:rsidR="0070034D" w:rsidRPr="0070034D">
        <w:rPr>
          <w:rFonts w:ascii="Times New Roman" w:hAnsi="Times New Roman" w:cs="Times New Roman"/>
          <w:bCs/>
          <w:noProof/>
          <w:sz w:val="24"/>
          <w:szCs w:val="24"/>
        </w:rPr>
        <w:t xml:space="preserve">Cats and Loutos </w:t>
      </w:r>
      <w:ins w:id="255" w:author="Liu, Luyu" w:date="2020-06-21T14:05:00Z">
        <w:r w:rsidR="0070034D">
          <w:rPr>
            <w:rFonts w:ascii="Times New Roman" w:hAnsi="Times New Roman" w:cs="Times New Roman"/>
            <w:bCs/>
            <w:noProof/>
            <w:sz w:val="24"/>
            <w:szCs w:val="24"/>
          </w:rPr>
          <w:t>(</w:t>
        </w:r>
      </w:ins>
      <w:r w:rsidR="0070034D" w:rsidRPr="0070034D">
        <w:rPr>
          <w:rFonts w:ascii="Times New Roman" w:hAnsi="Times New Roman" w:cs="Times New Roman"/>
          <w:bCs/>
          <w:noProof/>
          <w:sz w:val="24"/>
          <w:szCs w:val="24"/>
        </w:rPr>
        <w:t>2016)</w:t>
      </w:r>
      <w:ins w:id="256" w:author="Liu, Luyu" w:date="2020-06-21T14:05:00Z">
        <w:r w:rsidR="0070034D">
          <w:rPr>
            <w:rFonts w:ascii="Times New Roman" w:hAnsi="Times New Roman" w:cs="Times New Roman"/>
            <w:bCs/>
            <w:sz w:val="24"/>
            <w:szCs w:val="24"/>
          </w:rPr>
          <w:fldChar w:fldCharType="end"/>
        </w:r>
        <w:r w:rsidR="0070034D">
          <w:rPr>
            <w:rFonts w:ascii="Times New Roman" w:hAnsi="Times New Roman" w:cs="Times New Roman"/>
            <w:bCs/>
            <w:sz w:val="24"/>
            <w:szCs w:val="24"/>
          </w:rPr>
          <w:t xml:space="preserve"> </w:t>
        </w:r>
      </w:ins>
      <w:ins w:id="257" w:author="Liu, Luyu" w:date="2020-06-21T14:27:00Z">
        <w:r w:rsidR="00341E5C">
          <w:rPr>
            <w:rFonts w:ascii="Times New Roman" w:hAnsi="Times New Roman" w:cs="Times New Roman"/>
            <w:bCs/>
            <w:sz w:val="24"/>
            <w:szCs w:val="24"/>
          </w:rPr>
          <w:t xml:space="preserve">introduced </w:t>
        </w:r>
      </w:ins>
      <w:ins w:id="258" w:author="Liu, Luyu" w:date="2020-06-21T14:06:00Z">
        <w:r w:rsidR="0070034D">
          <w:rPr>
            <w:rFonts w:ascii="Times New Roman" w:hAnsi="Times New Roman" w:cs="Times New Roman"/>
            <w:bCs/>
            <w:sz w:val="24"/>
            <w:szCs w:val="24"/>
          </w:rPr>
          <w:t xml:space="preserve">a better </w:t>
        </w:r>
      </w:ins>
      <w:ins w:id="259" w:author="Liu, Luyu" w:date="2020-06-21T14:07:00Z">
        <w:r w:rsidR="0070034D">
          <w:rPr>
            <w:rFonts w:ascii="Times New Roman" w:hAnsi="Times New Roman" w:cs="Times New Roman"/>
            <w:bCs/>
            <w:sz w:val="24"/>
            <w:szCs w:val="24"/>
          </w:rPr>
          <w:t xml:space="preserve">RTI </w:t>
        </w:r>
      </w:ins>
      <w:ins w:id="260" w:author="Liu, Luyu" w:date="2020-06-21T14:06:00Z">
        <w:r w:rsidR="0070034D">
          <w:rPr>
            <w:rFonts w:ascii="Times New Roman" w:hAnsi="Times New Roman" w:cs="Times New Roman"/>
            <w:bCs/>
            <w:sz w:val="24"/>
            <w:szCs w:val="24"/>
          </w:rPr>
          <w:t xml:space="preserve">prediction scheme </w:t>
        </w:r>
      </w:ins>
      <w:ins w:id="261" w:author="Liu, Luyu" w:date="2020-06-21T14:27:00Z">
        <w:r w:rsidR="006E2F89">
          <w:rPr>
            <w:rFonts w:ascii="Times New Roman" w:hAnsi="Times New Roman" w:cs="Times New Roman"/>
            <w:bCs/>
            <w:sz w:val="24"/>
            <w:szCs w:val="24"/>
          </w:rPr>
          <w:t xml:space="preserve">that </w:t>
        </w:r>
      </w:ins>
      <w:ins w:id="262" w:author="Liu, Luyu" w:date="2020-06-21T14:06:00Z">
        <w:r w:rsidR="0070034D">
          <w:rPr>
            <w:rFonts w:ascii="Times New Roman" w:hAnsi="Times New Roman" w:cs="Times New Roman"/>
            <w:bCs/>
            <w:sz w:val="24"/>
            <w:szCs w:val="24"/>
          </w:rPr>
          <w:t xml:space="preserve">can </w:t>
        </w:r>
      </w:ins>
      <w:ins w:id="263" w:author="Liu, Luyu" w:date="2020-06-21T14:08:00Z">
        <w:r w:rsidR="00094EDC">
          <w:rPr>
            <w:rFonts w:ascii="Times New Roman" w:hAnsi="Times New Roman" w:cs="Times New Roman"/>
            <w:bCs/>
            <w:sz w:val="24"/>
            <w:szCs w:val="24"/>
          </w:rPr>
          <w:t>save</w:t>
        </w:r>
      </w:ins>
      <w:ins w:id="264" w:author="Liu, Luyu" w:date="2020-06-21T14:07:00Z">
        <w:r w:rsidR="0070034D">
          <w:rPr>
            <w:rFonts w:ascii="Times New Roman" w:hAnsi="Times New Roman" w:cs="Times New Roman"/>
            <w:bCs/>
            <w:sz w:val="24"/>
            <w:szCs w:val="24"/>
          </w:rPr>
          <w:t xml:space="preserve"> waiting time equivalent to introducing a 60% increase in service frequency</w:t>
        </w:r>
      </w:ins>
      <w:ins w:id="265" w:author="Liu, Luyu" w:date="2020-06-21T14:09:00Z">
        <w:r w:rsidR="006967A9">
          <w:rPr>
            <w:rFonts w:ascii="Times New Roman" w:hAnsi="Times New Roman" w:cs="Times New Roman"/>
            <w:bCs/>
            <w:sz w:val="24"/>
            <w:szCs w:val="24"/>
          </w:rPr>
          <w:t xml:space="preserve"> in Stockholm</w:t>
        </w:r>
      </w:ins>
      <w:ins w:id="266" w:author="Liu, Luyu" w:date="2020-06-21T14:07:00Z">
        <w:r w:rsidR="0070034D">
          <w:rPr>
            <w:rFonts w:ascii="Times New Roman" w:hAnsi="Times New Roman" w:cs="Times New Roman"/>
            <w:bCs/>
            <w:sz w:val="24"/>
            <w:szCs w:val="24"/>
          </w:rPr>
          <w:t>.</w:t>
        </w:r>
      </w:ins>
      <w:ins w:id="267" w:author="Liu, Luyu" w:date="2020-06-21T14:09:00Z">
        <w:r w:rsidR="00CA3E89">
          <w:rPr>
            <w:rFonts w:ascii="Times New Roman" w:hAnsi="Times New Roman" w:cs="Times New Roman"/>
            <w:bCs/>
            <w:sz w:val="24"/>
            <w:szCs w:val="24"/>
          </w:rPr>
          <w:t xml:space="preserve"> </w:t>
        </w:r>
        <w:r w:rsidR="00CA3E89">
          <w:rPr>
            <w:rFonts w:ascii="Times New Roman" w:hAnsi="Times New Roman" w:cs="Times New Roman"/>
            <w:bCs/>
            <w:sz w:val="24"/>
            <w:szCs w:val="24"/>
          </w:rPr>
          <w:fldChar w:fldCharType="begin" w:fldLock="1"/>
        </w:r>
      </w:ins>
      <w:r w:rsidR="00497A00">
        <w:rPr>
          <w:rFonts w:ascii="Times New Roman" w:hAnsi="Times New Roman" w:cs="Times New Roman"/>
          <w:bCs/>
          <w:sz w:val="24"/>
          <w:szCs w:val="24"/>
        </w:rPr>
        <w:instrText>ADDIN CSL_CITATION {"citationItems":[{"id":"ITEM-1","itemData":{"ISSN":"1547-2450","author":[{"dropping-particle":"","family":"Cats","given":"Oded","non-dropping-particle":"","parse-names":false,"suffix":""},{"dropping-particle":"","family":"Loutos","given":"Gerasimos","non-dropping-particle":"","parse-names":false,"suffix":""}],"container-title":"Journal of Intelligent Transportation Systems","id":"ITEM-1","issue":"2","issued":{"date-parts":[["2016"]]},"page":"138-151","publisher":"Taylor &amp; Francis","title":"Real-time bus arrival information system: an empirical evaluation","type":"article-journal","volume":"20"},"uris":["http://www.mendeley.com/documents/?uuid=7aaf7662-bad1-44c0-b1d4-43033cefe464"]}],"mendeley":{"formattedCitation":"(Cats and Loutos 2016b)","manualFormatting":"Cats and Loutos (2016b)","plainTextFormattedCitation":"(Cats and Loutos 2016b)","previouslyFormattedCitation":"(Cats and Loutos 2016b)"},"properties":{"noteIndex":0},"schema":"https://github.com/citation-style-language/schema/raw/master/csl-citation.json"}</w:instrText>
      </w:r>
      <w:r w:rsidR="00CA3E89">
        <w:rPr>
          <w:rFonts w:ascii="Times New Roman" w:hAnsi="Times New Roman" w:cs="Times New Roman"/>
          <w:bCs/>
          <w:sz w:val="24"/>
          <w:szCs w:val="24"/>
        </w:rPr>
        <w:fldChar w:fldCharType="separate"/>
      </w:r>
      <w:del w:id="268" w:author="Liu, Luyu" w:date="2020-06-21T14:10:00Z">
        <w:r w:rsidR="00CA3E89" w:rsidRPr="00CA3E89" w:rsidDel="00CA3E89">
          <w:rPr>
            <w:rFonts w:ascii="Times New Roman" w:hAnsi="Times New Roman" w:cs="Times New Roman"/>
            <w:bCs/>
            <w:noProof/>
            <w:sz w:val="24"/>
            <w:szCs w:val="24"/>
          </w:rPr>
          <w:delText>(</w:delText>
        </w:r>
      </w:del>
      <w:r w:rsidR="00CA3E89" w:rsidRPr="00CA3E89">
        <w:rPr>
          <w:rFonts w:ascii="Times New Roman" w:hAnsi="Times New Roman" w:cs="Times New Roman"/>
          <w:bCs/>
          <w:noProof/>
          <w:sz w:val="24"/>
          <w:szCs w:val="24"/>
        </w:rPr>
        <w:t xml:space="preserve">Cats and Loutos </w:t>
      </w:r>
      <w:ins w:id="269" w:author="Liu, Luyu" w:date="2020-06-21T14:10:00Z">
        <w:r w:rsidR="00CA3E89">
          <w:rPr>
            <w:rFonts w:ascii="Times New Roman" w:hAnsi="Times New Roman" w:cs="Times New Roman"/>
            <w:bCs/>
            <w:noProof/>
            <w:sz w:val="24"/>
            <w:szCs w:val="24"/>
          </w:rPr>
          <w:t>(</w:t>
        </w:r>
      </w:ins>
      <w:r w:rsidR="00CA3E89" w:rsidRPr="00CA3E89">
        <w:rPr>
          <w:rFonts w:ascii="Times New Roman" w:hAnsi="Times New Roman" w:cs="Times New Roman"/>
          <w:bCs/>
          <w:noProof/>
          <w:sz w:val="24"/>
          <w:szCs w:val="24"/>
        </w:rPr>
        <w:t>2016b)</w:t>
      </w:r>
      <w:ins w:id="270" w:author="Liu, Luyu" w:date="2020-06-21T14:09:00Z">
        <w:r w:rsidR="00CA3E89">
          <w:rPr>
            <w:rFonts w:ascii="Times New Roman" w:hAnsi="Times New Roman" w:cs="Times New Roman"/>
            <w:bCs/>
            <w:sz w:val="24"/>
            <w:szCs w:val="24"/>
          </w:rPr>
          <w:fldChar w:fldCharType="end"/>
        </w:r>
      </w:ins>
      <w:ins w:id="271" w:author="Liu, Luyu" w:date="2020-06-21T14:10:00Z">
        <w:r w:rsidR="00CA3E89">
          <w:rPr>
            <w:rFonts w:ascii="Times New Roman" w:hAnsi="Times New Roman" w:cs="Times New Roman"/>
            <w:bCs/>
            <w:sz w:val="24"/>
            <w:szCs w:val="24"/>
          </w:rPr>
          <w:t xml:space="preserve"> also concluded that RTI </w:t>
        </w:r>
      </w:ins>
      <w:ins w:id="272" w:author="Liu, Luyu" w:date="2020-06-21T14:50:00Z">
        <w:r w:rsidR="008D6C9E">
          <w:rPr>
            <w:rFonts w:ascii="Times New Roman" w:hAnsi="Times New Roman" w:cs="Times New Roman"/>
            <w:bCs/>
            <w:sz w:val="24"/>
            <w:szCs w:val="24"/>
          </w:rPr>
          <w:t>could</w:t>
        </w:r>
      </w:ins>
      <w:ins w:id="273" w:author="Liu, Luyu" w:date="2020-06-21T14:27:00Z">
        <w:r w:rsidR="007B23C6">
          <w:rPr>
            <w:rFonts w:ascii="Times New Roman" w:hAnsi="Times New Roman" w:cs="Times New Roman"/>
            <w:bCs/>
            <w:sz w:val="24"/>
            <w:szCs w:val="24"/>
          </w:rPr>
          <w:t xml:space="preserve"> </w:t>
        </w:r>
      </w:ins>
      <w:ins w:id="274" w:author="Liu, Luyu" w:date="2020-06-21T14:17:00Z">
        <w:r w:rsidR="007B23C6">
          <w:rPr>
            <w:rFonts w:ascii="Times New Roman" w:hAnsi="Times New Roman" w:cs="Times New Roman"/>
            <w:bCs/>
            <w:sz w:val="24"/>
            <w:szCs w:val="24"/>
          </w:rPr>
          <w:t>make</w:t>
        </w:r>
        <w:r w:rsidR="00CA3E89">
          <w:rPr>
            <w:rFonts w:ascii="Times New Roman" w:hAnsi="Times New Roman" w:cs="Times New Roman"/>
            <w:bCs/>
            <w:sz w:val="24"/>
            <w:szCs w:val="24"/>
          </w:rPr>
          <w:t xml:space="preserve"> waiting time estimate twice as close </w:t>
        </w:r>
      </w:ins>
      <w:ins w:id="275" w:author="Liu, Luyu" w:date="2020-06-21T14:18:00Z">
        <w:r w:rsidR="00CA3E89">
          <w:rPr>
            <w:rFonts w:ascii="Times New Roman" w:hAnsi="Times New Roman" w:cs="Times New Roman"/>
            <w:bCs/>
            <w:sz w:val="24"/>
            <w:szCs w:val="24"/>
          </w:rPr>
          <w:t>to the actual time than the schedule.</w:t>
        </w:r>
      </w:ins>
    </w:p>
    <w:p w14:paraId="46BB9317" w14:textId="2B2C3407" w:rsidR="005A464A" w:rsidDel="007C4469" w:rsidRDefault="00004CCF">
      <w:pPr>
        <w:jc w:val="both"/>
        <w:rPr>
          <w:del w:id="276" w:author="Liu, Luyu" w:date="2020-06-15T20:48:00Z"/>
          <w:rFonts w:ascii="Times New Roman" w:hAnsi="Times New Roman" w:cs="Times New Roman"/>
          <w:bCs/>
          <w:sz w:val="24"/>
          <w:szCs w:val="24"/>
        </w:rPr>
        <w:pPrChange w:id="277" w:author="Miller, Harvey J." w:date="2020-06-30T16:17:00Z">
          <w:pPr/>
        </w:pPrChange>
      </w:pPr>
      <w:r>
        <w:rPr>
          <w:rFonts w:ascii="Times New Roman" w:hAnsi="Times New Roman" w:cs="Times New Roman"/>
          <w:bCs/>
          <w:sz w:val="24"/>
          <w:szCs w:val="24"/>
        </w:rPr>
        <w:tab/>
      </w:r>
      <w:r w:rsidR="00A56386">
        <w:rPr>
          <w:rFonts w:ascii="Times New Roman" w:hAnsi="Times New Roman" w:cs="Times New Roman"/>
          <w:bCs/>
          <w:sz w:val="24"/>
          <w:szCs w:val="24"/>
        </w:rPr>
        <w:t>However, s</w:t>
      </w:r>
      <w:r>
        <w:rPr>
          <w:rFonts w:ascii="Times New Roman" w:hAnsi="Times New Roman" w:cs="Times New Roman"/>
          <w:bCs/>
          <w:sz w:val="24"/>
          <w:szCs w:val="24"/>
        </w:rPr>
        <w:t xml:space="preserve">ome studies </w:t>
      </w:r>
      <w:del w:id="278" w:author="Liu, Luyu" w:date="2020-06-21T15:01:00Z">
        <w:r w:rsidR="00A56386" w:rsidDel="00B46C8A">
          <w:rPr>
            <w:rFonts w:ascii="Times New Roman" w:hAnsi="Times New Roman" w:cs="Times New Roman"/>
            <w:bCs/>
            <w:sz w:val="24"/>
            <w:szCs w:val="24"/>
          </w:rPr>
          <w:delText xml:space="preserve">also </w:delText>
        </w:r>
      </w:del>
      <w:r>
        <w:rPr>
          <w:rFonts w:ascii="Times New Roman" w:hAnsi="Times New Roman" w:cs="Times New Roman"/>
          <w:bCs/>
          <w:sz w:val="24"/>
          <w:szCs w:val="24"/>
        </w:rPr>
        <w:t>concluded that RTI has limited impact on both perceived and actual waiting time</w:t>
      </w:r>
      <w:r w:rsidR="00A56386">
        <w:rPr>
          <w:rFonts w:ascii="Times New Roman" w:hAnsi="Times New Roman" w:cs="Times New Roman"/>
          <w:bCs/>
          <w:sz w:val="24"/>
          <w:szCs w:val="24"/>
        </w:rPr>
        <w:t xml:space="preserve"> in some cities</w:t>
      </w:r>
      <w:r>
        <w:rPr>
          <w:rFonts w:ascii="Times New Roman" w:hAnsi="Times New Roman" w:cs="Times New Roman"/>
          <w:bCs/>
          <w:sz w:val="24"/>
          <w:szCs w:val="24"/>
        </w:rPr>
        <w:t xml:space="preserve">. </w:t>
      </w:r>
      <w:r w:rsidR="00A56386">
        <w:rPr>
          <w:rFonts w:ascii="Times New Roman" w:hAnsi="Times New Roman" w:cs="Times New Roman"/>
          <w:bCs/>
          <w:sz w:val="24"/>
          <w:szCs w:val="24"/>
        </w:rPr>
        <w:fldChar w:fldCharType="begin" w:fldLock="1"/>
      </w:r>
      <w:r w:rsidR="0094289A">
        <w:rPr>
          <w:rFonts w:ascii="Times New Roman" w:hAnsi="Times New Roman" w:cs="Times New Roman"/>
          <w:bCs/>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et al. 2015)","manualFormatting":"Brakewood et al. (2015)","plainTextFormattedCitation":"(Brakewood et al. 2015)","previouslyFormattedCitation":"(Brakewood et al. 2015)"},"properties":{"noteIndex":0},"schema":"https://github.com/citation-style-language/schema/raw/master/csl-citation.json"}</w:instrText>
      </w:r>
      <w:r w:rsidR="00A56386">
        <w:rPr>
          <w:rFonts w:ascii="Times New Roman" w:hAnsi="Times New Roman" w:cs="Times New Roman"/>
          <w:bCs/>
          <w:sz w:val="24"/>
          <w:szCs w:val="24"/>
        </w:rPr>
        <w:fldChar w:fldCharType="separate"/>
      </w:r>
      <w:r w:rsidR="00A56386" w:rsidRPr="00A56386">
        <w:rPr>
          <w:rFonts w:ascii="Times New Roman" w:hAnsi="Times New Roman" w:cs="Times New Roman"/>
          <w:bCs/>
          <w:noProof/>
          <w:sz w:val="24"/>
          <w:szCs w:val="24"/>
        </w:rPr>
        <w:t xml:space="preserve">Brakewood et al. </w:t>
      </w:r>
      <w:r w:rsidR="00A56386">
        <w:rPr>
          <w:rFonts w:ascii="Times New Roman" w:hAnsi="Times New Roman" w:cs="Times New Roman"/>
          <w:bCs/>
          <w:noProof/>
          <w:sz w:val="24"/>
          <w:szCs w:val="24"/>
        </w:rPr>
        <w:t>(</w:t>
      </w:r>
      <w:r w:rsidR="00A56386" w:rsidRPr="00A56386">
        <w:rPr>
          <w:rFonts w:ascii="Times New Roman" w:hAnsi="Times New Roman" w:cs="Times New Roman"/>
          <w:bCs/>
          <w:noProof/>
          <w:sz w:val="24"/>
          <w:szCs w:val="24"/>
        </w:rPr>
        <w:t>2015)</w:t>
      </w:r>
      <w:r w:rsidR="00A56386">
        <w:rPr>
          <w:rFonts w:ascii="Times New Roman" w:hAnsi="Times New Roman" w:cs="Times New Roman"/>
          <w:bCs/>
          <w:sz w:val="24"/>
          <w:szCs w:val="24"/>
        </w:rPr>
        <w:fldChar w:fldCharType="end"/>
      </w:r>
      <w:r w:rsidR="00A56386">
        <w:rPr>
          <w:rFonts w:ascii="Times New Roman" w:hAnsi="Times New Roman" w:cs="Times New Roman"/>
          <w:bCs/>
          <w:sz w:val="24"/>
          <w:szCs w:val="24"/>
        </w:rPr>
        <w:t xml:space="preserve"> explored the impact of </w:t>
      </w:r>
      <w:r w:rsidR="00181EB2">
        <w:rPr>
          <w:rFonts w:ascii="Times New Roman" w:hAnsi="Times New Roman" w:cs="Times New Roman"/>
          <w:bCs/>
          <w:sz w:val="24"/>
          <w:szCs w:val="24"/>
        </w:rPr>
        <w:t xml:space="preserve">mobile platform RTI on Boston commuter rail services and concluded </w:t>
      </w:r>
      <w:r w:rsidR="00A56386">
        <w:rPr>
          <w:rFonts w:ascii="Times New Roman" w:hAnsi="Times New Roman" w:cs="Times New Roman"/>
          <w:bCs/>
          <w:sz w:val="24"/>
          <w:szCs w:val="24"/>
        </w:rPr>
        <w:t xml:space="preserve">that </w:t>
      </w:r>
      <w:r w:rsidR="00181EB2">
        <w:rPr>
          <w:rFonts w:ascii="Times New Roman" w:hAnsi="Times New Roman" w:cs="Times New Roman"/>
          <w:bCs/>
          <w:sz w:val="24"/>
          <w:szCs w:val="24"/>
        </w:rPr>
        <w:t xml:space="preserve">perceived </w:t>
      </w:r>
      <w:r w:rsidR="00A56386">
        <w:rPr>
          <w:rFonts w:ascii="Times New Roman" w:hAnsi="Times New Roman" w:cs="Times New Roman"/>
          <w:bCs/>
          <w:sz w:val="24"/>
          <w:szCs w:val="24"/>
        </w:rPr>
        <w:t>waiting time did not have a statistically significant difference between RTI and non-RTI users</w:t>
      </w:r>
      <w:r w:rsidR="00181EB2">
        <w:rPr>
          <w:rFonts w:ascii="Times New Roman" w:hAnsi="Times New Roman" w:cs="Times New Roman"/>
          <w:bCs/>
          <w:sz w:val="24"/>
          <w:szCs w:val="24"/>
        </w:rPr>
        <w:t xml:space="preserve"> on the survey days.</w:t>
      </w:r>
      <w:r w:rsidR="0028075F">
        <w:rPr>
          <w:rFonts w:ascii="Times New Roman" w:hAnsi="Times New Roman" w:cs="Times New Roman"/>
          <w:bCs/>
          <w:sz w:val="24"/>
          <w:szCs w:val="24"/>
        </w:rPr>
        <w:t xml:space="preserve"> </w:t>
      </w:r>
      <w:r w:rsidR="00F953D7">
        <w:rPr>
          <w:rFonts w:ascii="Times New Roman" w:hAnsi="Times New Roman" w:cs="Times New Roman"/>
          <w:bCs/>
          <w:sz w:val="24"/>
          <w:szCs w:val="24"/>
        </w:rPr>
        <w:fldChar w:fldCharType="begin" w:fldLock="1"/>
      </w:r>
      <w:r w:rsidR="00F953D7">
        <w:rPr>
          <w:rFonts w:ascii="Times New Roman" w:hAnsi="Times New Roman" w:cs="Times New Roman"/>
          <w:bCs/>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Dunning, and Chowdhury 2011)","manualFormatting":"Fries, Dunning, and Chowdhury (2011)","plainTextFormattedCitation":"(Fries, Dunning, and Chowdhury 2011)","previouslyFormattedCitation":"(Fries, Dunning, and Chowdhury 2011)"},"properties":{"noteIndex":0},"schema":"https://github.com/citation-style-language/schema/raw/master/csl-citation.json"}</w:instrText>
      </w:r>
      <w:r w:rsidR="00F953D7">
        <w:rPr>
          <w:rFonts w:ascii="Times New Roman" w:hAnsi="Times New Roman" w:cs="Times New Roman"/>
          <w:bCs/>
          <w:sz w:val="24"/>
          <w:szCs w:val="24"/>
        </w:rPr>
        <w:fldChar w:fldCharType="separate"/>
      </w:r>
      <w:r w:rsidR="00F953D7" w:rsidRPr="0096682B">
        <w:rPr>
          <w:rFonts w:ascii="Times New Roman" w:hAnsi="Times New Roman" w:cs="Times New Roman"/>
          <w:bCs/>
          <w:noProof/>
          <w:sz w:val="24"/>
          <w:szCs w:val="24"/>
        </w:rPr>
        <w:t xml:space="preserve">Fries, Dunning, and Chowdhury </w:t>
      </w:r>
      <w:r w:rsidR="00F953D7">
        <w:rPr>
          <w:rFonts w:ascii="Times New Roman" w:hAnsi="Times New Roman" w:cs="Times New Roman"/>
          <w:bCs/>
          <w:noProof/>
          <w:sz w:val="24"/>
          <w:szCs w:val="24"/>
        </w:rPr>
        <w:t>(</w:t>
      </w:r>
      <w:r w:rsidR="00F953D7" w:rsidRPr="0096682B">
        <w:rPr>
          <w:rFonts w:ascii="Times New Roman" w:hAnsi="Times New Roman" w:cs="Times New Roman"/>
          <w:bCs/>
          <w:noProof/>
          <w:sz w:val="24"/>
          <w:szCs w:val="24"/>
        </w:rPr>
        <w:t>2011)</w:t>
      </w:r>
      <w:r w:rsidR="00F953D7">
        <w:rPr>
          <w:rFonts w:ascii="Times New Roman" w:hAnsi="Times New Roman" w:cs="Times New Roman"/>
          <w:bCs/>
          <w:sz w:val="24"/>
          <w:szCs w:val="24"/>
        </w:rPr>
        <w:fldChar w:fldCharType="end"/>
      </w:r>
      <w:r w:rsidR="00F953D7">
        <w:rPr>
          <w:rFonts w:ascii="Times New Roman" w:hAnsi="Times New Roman" w:cs="Times New Roman"/>
          <w:bCs/>
          <w:sz w:val="24"/>
          <w:szCs w:val="24"/>
        </w:rPr>
        <w:t xml:space="preserve"> used video feed to construct simulation model of waiting time and found pre-trip travel time savings, which is part of actual wait time, were small; the major benefit of RTI is anxiety reduction.</w:t>
      </w:r>
    </w:p>
    <w:p w14:paraId="615B1B14" w14:textId="6B357B2E" w:rsidR="007C4469" w:rsidRDefault="007C4469">
      <w:pPr>
        <w:jc w:val="both"/>
        <w:rPr>
          <w:ins w:id="279" w:author="Liu, Luyu" w:date="2020-06-15T20:48:00Z"/>
          <w:rFonts w:ascii="Times New Roman" w:hAnsi="Times New Roman" w:cs="Times New Roman"/>
          <w:bCs/>
          <w:sz w:val="24"/>
          <w:szCs w:val="24"/>
        </w:rPr>
        <w:pPrChange w:id="280" w:author="Miller, Harvey J." w:date="2020-06-30T16:17:00Z">
          <w:pPr/>
        </w:pPrChange>
      </w:pPr>
    </w:p>
    <w:p w14:paraId="7DC39110" w14:textId="2F6AE1DD" w:rsidR="00066124" w:rsidRPr="00E5767D" w:rsidDel="007D4253" w:rsidRDefault="00066124">
      <w:pPr>
        <w:jc w:val="both"/>
        <w:rPr>
          <w:del w:id="281" w:author="Miller, Harvey J." w:date="2020-06-30T16:38:00Z"/>
          <w:rFonts w:ascii="Times New Roman" w:hAnsi="Times New Roman" w:cs="Times New Roman"/>
          <w:bCs/>
          <w:sz w:val="24"/>
          <w:szCs w:val="24"/>
        </w:rPr>
        <w:pPrChange w:id="282" w:author="Miller, Harvey J." w:date="2020-06-30T16:17:00Z">
          <w:pPr/>
        </w:pPrChange>
      </w:pPr>
    </w:p>
    <w:p w14:paraId="2506B2F9" w14:textId="63B04A77" w:rsidR="005A464A" w:rsidRDefault="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on the overall </w:t>
      </w:r>
      <w:r w:rsidR="0028075F">
        <w:rPr>
          <w:rFonts w:ascii="Times New Roman" w:hAnsi="Times New Roman" w:cs="Times New Roman"/>
          <w:sz w:val="24"/>
          <w:szCs w:val="24"/>
        </w:rPr>
        <w:t>average actual</w:t>
      </w:r>
      <w:r>
        <w:rPr>
          <w:rFonts w:ascii="Times New Roman" w:hAnsi="Times New Roman" w:cs="Times New Roman"/>
          <w:sz w:val="24"/>
          <w:szCs w:val="24"/>
        </w:rPr>
        <w:t xml:space="preserve"> waiting time</w:t>
      </w:r>
      <w:ins w:id="283" w:author="Liu, Luyu" w:date="2020-06-21T15:01:00Z">
        <w:r w:rsidR="00A539B2">
          <w:rPr>
            <w:rFonts w:ascii="Times New Roman" w:hAnsi="Times New Roman" w:cs="Times New Roman"/>
            <w:sz w:val="24"/>
            <w:szCs w:val="24"/>
          </w:rPr>
          <w:t xml:space="preserve">, </w:t>
        </w:r>
      </w:ins>
      <w:del w:id="284" w:author="Liu, Luyu" w:date="2020-06-21T15:01:00Z">
        <w:r w:rsidDel="00A539B2">
          <w:rPr>
            <w:rFonts w:ascii="Times New Roman" w:hAnsi="Times New Roman" w:cs="Times New Roman"/>
            <w:sz w:val="24"/>
            <w:szCs w:val="24"/>
          </w:rPr>
          <w:delText xml:space="preserve"> or </w:delText>
        </w:r>
      </w:del>
      <w:r>
        <w:rPr>
          <w:rFonts w:ascii="Times New Roman" w:hAnsi="Times New Roman" w:cs="Times New Roman"/>
          <w:sz w:val="24"/>
          <w:szCs w:val="24"/>
        </w:rPr>
        <w:t>perceived waiting time</w:t>
      </w:r>
      <w:ins w:id="285" w:author="Liu, Luyu" w:date="2020-06-21T15:02:00Z">
        <w:r w:rsidR="00A539B2">
          <w:rPr>
            <w:rFonts w:ascii="Times New Roman" w:hAnsi="Times New Roman" w:cs="Times New Roman"/>
            <w:sz w:val="24"/>
            <w:szCs w:val="24"/>
          </w:rPr>
          <w:t>,</w:t>
        </w:r>
      </w:ins>
      <w:ins w:id="286" w:author="Liu, Luyu" w:date="2020-06-21T15:01:00Z">
        <w:r w:rsidR="000C432A">
          <w:rPr>
            <w:rFonts w:ascii="Times New Roman" w:hAnsi="Times New Roman" w:cs="Times New Roman"/>
            <w:sz w:val="24"/>
            <w:szCs w:val="24"/>
          </w:rPr>
          <w:t xml:space="preserve"> or predicted time deviation</w:t>
        </w:r>
      </w:ins>
      <w:r>
        <w:rPr>
          <w:rFonts w:ascii="Times New Roman" w:hAnsi="Times New Roman" w:cs="Times New Roman"/>
          <w:sz w:val="24"/>
          <w:szCs w:val="24"/>
        </w:rPr>
        <w:t xml:space="preserve">; however, </w:t>
      </w:r>
      <w:del w:id="287" w:author="Liu, Luyu" w:date="2020-06-20T22:01:00Z">
        <w:r w:rsidDel="00633412">
          <w:rPr>
            <w:rFonts w:ascii="Times New Roman" w:hAnsi="Times New Roman" w:cs="Times New Roman"/>
            <w:sz w:val="24"/>
            <w:szCs w:val="24"/>
          </w:rPr>
          <w:delText>no one</w:delText>
        </w:r>
      </w:del>
      <w:ins w:id="288" w:author="Liu, Luyu" w:date="2020-06-20T22:01:00Z">
        <w:r w:rsidR="00633412">
          <w:rPr>
            <w:rFonts w:ascii="Times New Roman" w:hAnsi="Times New Roman" w:cs="Times New Roman"/>
            <w:sz w:val="24"/>
            <w:szCs w:val="24"/>
          </w:rPr>
          <w:t xml:space="preserve">few </w:t>
        </w:r>
        <w:r w:rsidR="00AF3EB8">
          <w:rPr>
            <w:rFonts w:ascii="Times New Roman" w:hAnsi="Times New Roman" w:cs="Times New Roman"/>
            <w:sz w:val="24"/>
            <w:szCs w:val="24"/>
          </w:rPr>
          <w:t>studies</w:t>
        </w:r>
      </w:ins>
      <w:del w:id="289" w:author="Liu, Luyu" w:date="2020-06-20T22:01:00Z">
        <w:r w:rsidDel="00633412">
          <w:rPr>
            <w:rFonts w:ascii="Times New Roman" w:hAnsi="Times New Roman" w:cs="Times New Roman"/>
            <w:sz w:val="24"/>
            <w:szCs w:val="24"/>
          </w:rPr>
          <w:delText xml:space="preserve"> </w:delText>
        </w:r>
        <w:r w:rsidDel="00AF3EB8">
          <w:rPr>
            <w:rFonts w:ascii="Times New Roman" w:hAnsi="Times New Roman" w:cs="Times New Roman"/>
            <w:sz w:val="24"/>
            <w:szCs w:val="24"/>
          </w:rPr>
          <w:delText>has</w:delText>
        </w:r>
      </w:del>
      <w:r>
        <w:rPr>
          <w:rFonts w:ascii="Times New Roman" w:hAnsi="Times New Roman" w:cs="Times New Roman"/>
          <w:sz w:val="24"/>
          <w:szCs w:val="24"/>
        </w:rPr>
        <w:t xml:space="preserve"> investigated the variance of this impact</w:t>
      </w:r>
      <w:ins w:id="290" w:author="Liu, Luyu" w:date="2020-06-21T15:02:00Z">
        <w:r w:rsidR="00064D29">
          <w:rPr>
            <w:rFonts w:ascii="Times New Roman" w:hAnsi="Times New Roman" w:cs="Times New Roman"/>
            <w:sz w:val="24"/>
            <w:szCs w:val="24"/>
          </w:rPr>
          <w:t xml:space="preserve"> on </w:t>
        </w:r>
      </w:ins>
      <w:ins w:id="291" w:author="Liu, Luyu" w:date="2020-06-21T15:08:00Z">
        <w:r w:rsidR="002A300E">
          <w:rPr>
            <w:rFonts w:ascii="Times New Roman" w:hAnsi="Times New Roman" w:cs="Times New Roman"/>
            <w:sz w:val="24"/>
            <w:szCs w:val="24"/>
          </w:rPr>
          <w:t xml:space="preserve">actual </w:t>
        </w:r>
      </w:ins>
      <w:ins w:id="292" w:author="Liu, Luyu" w:date="2020-06-21T15:02:00Z">
        <w:r w:rsidR="00064D29">
          <w:rPr>
            <w:rFonts w:ascii="Times New Roman" w:hAnsi="Times New Roman" w:cs="Times New Roman"/>
            <w:sz w:val="24"/>
            <w:szCs w:val="24"/>
          </w:rPr>
          <w:t>waiting time</w:t>
        </w:r>
      </w:ins>
      <w:r>
        <w:rPr>
          <w:rFonts w:ascii="Times New Roman" w:hAnsi="Times New Roman" w:cs="Times New Roman"/>
          <w:sz w:val="24"/>
          <w:szCs w:val="24"/>
        </w:rPr>
        <w:t xml:space="preserve"> relative to transit system’s actual on-time performance.</w:t>
      </w:r>
      <w:del w:id="293" w:author="Liu, Luyu" w:date="2020-06-15T19:57:00Z">
        <w:r w:rsidDel="00A246E6">
          <w:rPr>
            <w:rFonts w:ascii="Times New Roman" w:hAnsi="Times New Roman" w:cs="Times New Roman"/>
            <w:sz w:val="24"/>
            <w:szCs w:val="24"/>
          </w:rPr>
          <w:delText xml:space="preserve">  </w:delText>
        </w:r>
      </w:del>
      <w:ins w:id="294"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Empirical performance matters because on-time performance and delays can be heterogeneous within a system and even within a single route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w:t>
      </w:r>
      <w:del w:id="295" w:author="Liu, Luyu" w:date="2020-06-15T19:57:00Z">
        <w:r w:rsidDel="00A246E6">
          <w:rPr>
            <w:rFonts w:ascii="Times New Roman" w:hAnsi="Times New Roman" w:cs="Times New Roman"/>
            <w:sz w:val="24"/>
            <w:szCs w:val="24"/>
          </w:rPr>
          <w:delText xml:space="preserve">  </w:delText>
        </w:r>
      </w:del>
      <w:ins w:id="29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In addition, a key decision of public transit users is when to leave </w:t>
      </w:r>
      <w:del w:id="297" w:author="Liu, Luyu" w:date="2020-06-21T15:07:00Z">
        <w:r w:rsidDel="00942A6C">
          <w:rPr>
            <w:rFonts w:ascii="Times New Roman" w:hAnsi="Times New Roman" w:cs="Times New Roman"/>
            <w:sz w:val="24"/>
            <w:szCs w:val="24"/>
          </w:rPr>
          <w:delText xml:space="preserve">their </w:delText>
        </w:r>
      </w:del>
      <w:r>
        <w:rPr>
          <w:rFonts w:ascii="Times New Roman" w:hAnsi="Times New Roman" w:cs="Times New Roman"/>
          <w:sz w:val="24"/>
          <w:szCs w:val="24"/>
        </w:rPr>
        <w:t>home (or other origin) to travel to a stop; therefore, the impact of RTI on waiting times may vary with walking time to the stop</w:t>
      </w:r>
      <w:ins w:id="298" w:author="Liu, Luyu" w:date="2020-06-21T15:03:00Z">
        <w:r w:rsidR="00E91427">
          <w:rPr>
            <w:rFonts w:ascii="Times New Roman" w:hAnsi="Times New Roman" w:cs="Times New Roman"/>
            <w:sz w:val="24"/>
            <w:szCs w:val="24"/>
          </w:rPr>
          <w:t xml:space="preserve"> </w:t>
        </w:r>
        <w:r w:rsidR="00E91427">
          <w:rPr>
            <w:rFonts w:ascii="Times New Roman" w:hAnsi="Times New Roman" w:cs="Times New Roman"/>
            <w:sz w:val="24"/>
            <w:szCs w:val="24"/>
          </w:rPr>
          <w:fldChar w:fldCharType="begin" w:fldLock="1"/>
        </w:r>
      </w:ins>
      <w:r w:rsidR="00BD0837">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2016a)","previouslyFormattedCitation":"(Cats and Loutos 2016a)"},"properties":{"noteIndex":0},"schema":"https://github.com/citation-style-language/schema/raw/master/csl-citation.json"}</w:instrText>
      </w:r>
      <w:r w:rsidR="00E91427">
        <w:rPr>
          <w:rFonts w:ascii="Times New Roman" w:hAnsi="Times New Roman" w:cs="Times New Roman"/>
          <w:sz w:val="24"/>
          <w:szCs w:val="24"/>
        </w:rPr>
        <w:fldChar w:fldCharType="separate"/>
      </w:r>
      <w:r w:rsidR="00E91427" w:rsidRPr="00E91427">
        <w:rPr>
          <w:rFonts w:ascii="Times New Roman" w:hAnsi="Times New Roman" w:cs="Times New Roman"/>
          <w:noProof/>
          <w:sz w:val="24"/>
          <w:szCs w:val="24"/>
        </w:rPr>
        <w:t>(Cats and Loutos 2016a)</w:t>
      </w:r>
      <w:ins w:id="299" w:author="Liu, Luyu" w:date="2020-06-21T15:03:00Z">
        <w:r w:rsidR="00E91427">
          <w:rPr>
            <w:rFonts w:ascii="Times New Roman" w:hAnsi="Times New Roman" w:cs="Times New Roman"/>
            <w:sz w:val="24"/>
            <w:szCs w:val="24"/>
          </w:rPr>
          <w:fldChar w:fldCharType="end"/>
        </w:r>
      </w:ins>
      <w:r>
        <w:rPr>
          <w:rFonts w:ascii="Times New Roman" w:hAnsi="Times New Roman" w:cs="Times New Roman"/>
          <w:sz w:val="24"/>
          <w:szCs w:val="24"/>
        </w:rPr>
        <w:t>.</w:t>
      </w:r>
      <w:del w:id="300" w:author="Liu, Luyu" w:date="2020-06-15T19:57:00Z">
        <w:r w:rsidDel="00A246E6">
          <w:rPr>
            <w:rFonts w:ascii="Times New Roman" w:hAnsi="Times New Roman" w:cs="Times New Roman"/>
            <w:sz w:val="24"/>
            <w:szCs w:val="24"/>
          </w:rPr>
          <w:delText xml:space="preserve">  </w:delText>
        </w:r>
      </w:del>
      <w:ins w:id="301"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Due to the heterogeneity of on-time performance, the impact of RTI may also vary by the location of the stop within a route.</w:t>
      </w:r>
      <w:del w:id="302" w:author="Liu, Luyu" w:date="2020-06-15T19:57:00Z">
        <w:r w:rsidDel="00A246E6">
          <w:rPr>
            <w:rFonts w:ascii="Times New Roman" w:hAnsi="Times New Roman" w:cs="Times New Roman"/>
            <w:sz w:val="24"/>
            <w:szCs w:val="24"/>
          </w:rPr>
          <w:delText xml:space="preserve">  </w:delText>
        </w:r>
      </w:del>
      <w:ins w:id="30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This paper fills this research gap by analyzing the overall and disaggregate performance of different trip planning strategies that both ignore and exploit transit RTI based on the actual performance of a public transit system.</w:t>
      </w:r>
    </w:p>
    <w:p w14:paraId="0D0CB73A" w14:textId="77777777" w:rsidR="005A464A" w:rsidRPr="007B5D15" w:rsidRDefault="005A464A" w:rsidP="005A464A">
      <w:pPr>
        <w:rPr>
          <w:rFonts w:ascii="Times New Roman" w:hAnsi="Times New Roman" w:cs="Times New Roman"/>
          <w:sz w:val="24"/>
          <w:szCs w:val="24"/>
        </w:rPr>
      </w:pPr>
    </w:p>
    <w:p w14:paraId="3BDDEB76" w14:textId="77777777" w:rsidR="005A464A" w:rsidRPr="005719F8"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B9EDAF8" w14:textId="5B82F21F" w:rsidR="005A464A" w:rsidRDefault="005A464A" w:rsidP="005A464A">
      <w:pPr>
        <w:spacing w:line="256" w:lineRule="auto"/>
        <w:jc w:val="both"/>
        <w:rPr>
          <w:ins w:id="304" w:author="Miller, Harvey J." w:date="2020-07-01T09:31:00Z"/>
          <w:rFonts w:ascii="Times New Roman" w:hAnsi="Times New Roman" w:cs="Times New Roman"/>
          <w:sz w:val="24"/>
          <w:szCs w:val="24"/>
        </w:rPr>
      </w:pPr>
      <w:r>
        <w:rPr>
          <w:rFonts w:ascii="Times New Roman" w:hAnsi="Times New Roman" w:cs="Times New Roman"/>
          <w:sz w:val="24"/>
          <w:szCs w:val="24"/>
        </w:rPr>
        <w:t xml:space="preserve">In this section, we introduce our data sources. Next, we conceptualize </w:t>
      </w:r>
      <w:del w:id="305" w:author="Liu, Luyu" w:date="2020-06-16T19:44:00Z">
        <w:r w:rsidDel="00970BC4">
          <w:rPr>
            <w:rFonts w:ascii="Times New Roman" w:hAnsi="Times New Roman" w:cs="Times New Roman"/>
            <w:sz w:val="24"/>
            <w:szCs w:val="24"/>
          </w:rPr>
          <w:delText xml:space="preserve">catching a bus as a </w:delText>
        </w:r>
      </w:del>
      <w:r>
        <w:rPr>
          <w:rFonts w:ascii="Times New Roman" w:hAnsi="Times New Roman" w:cs="Times New Roman"/>
          <w:sz w:val="24"/>
          <w:szCs w:val="24"/>
        </w:rPr>
        <w:t xml:space="preserve">synchronization process between the user and the vehicle, and introduce the concepts of </w:t>
      </w:r>
      <w:r w:rsidR="00CC29B1">
        <w:rPr>
          <w:rFonts w:ascii="Times New Roman" w:hAnsi="Times New Roman" w:cs="Times New Roman"/>
          <w:i/>
          <w:sz w:val="24"/>
          <w:szCs w:val="24"/>
        </w:rPr>
        <w:t>reclaimed delay</w:t>
      </w:r>
      <w:r>
        <w:rPr>
          <w:rFonts w:ascii="Times New Roman" w:hAnsi="Times New Roman" w:cs="Times New Roman"/>
          <w:sz w:val="24"/>
          <w:szCs w:val="24"/>
        </w:rPr>
        <w:t xml:space="preserve"> and </w:t>
      </w:r>
      <w:r w:rsidRPr="00351FFE">
        <w:rPr>
          <w:rFonts w:ascii="Times New Roman" w:hAnsi="Times New Roman" w:cs="Times New Roman"/>
          <w:i/>
          <w:sz w:val="24"/>
          <w:szCs w:val="24"/>
        </w:rPr>
        <w:t>discontinuity delay</w:t>
      </w:r>
      <w:r w:rsidR="00CC29B1">
        <w:rPr>
          <w:rFonts w:ascii="Times New Roman" w:hAnsi="Times New Roman" w:cs="Times New Roman"/>
          <w:sz w:val="24"/>
          <w:szCs w:val="24"/>
        </w:rPr>
        <w:t>: the former related to</w:t>
      </w:r>
      <w:r w:rsidR="009E11FE">
        <w:rPr>
          <w:rFonts w:ascii="Times New Roman" w:hAnsi="Times New Roman" w:cs="Times New Roman"/>
          <w:sz w:val="24"/>
          <w:szCs w:val="24"/>
        </w:rPr>
        <w:t xml:space="preserve"> over-estimation of bus arrival time</w:t>
      </w:r>
      <w:r>
        <w:rPr>
          <w:rFonts w:ascii="Times New Roman" w:hAnsi="Times New Roman" w:cs="Times New Roman"/>
          <w:sz w:val="24"/>
          <w:szCs w:val="24"/>
        </w:rPr>
        <w:t>, the later related to the RTI updating frequency. Both can have impacts on RTI users.</w:t>
      </w:r>
      <w:del w:id="306" w:author="Liu, Luyu" w:date="2020-06-15T19:57:00Z">
        <w:r w:rsidDel="00A246E6">
          <w:rPr>
            <w:rFonts w:ascii="Times New Roman" w:hAnsi="Times New Roman" w:cs="Times New Roman"/>
            <w:sz w:val="24"/>
            <w:szCs w:val="24"/>
          </w:rPr>
          <w:delText xml:space="preserve">  </w:delText>
        </w:r>
      </w:del>
      <w:ins w:id="307"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Based on the synchronization theory, we propose </w:t>
      </w:r>
      <w:r>
        <w:rPr>
          <w:rFonts w:ascii="Times New Roman" w:hAnsi="Times New Roman" w:cs="Times New Roman"/>
          <w:sz w:val="24"/>
          <w:szCs w:val="24"/>
        </w:rPr>
        <w:lastRenderedPageBreak/>
        <w:t>and model several trip planning strategies</w:t>
      </w:r>
      <w:del w:id="308" w:author="Liu, Luyu" w:date="2020-06-13T12:35:00Z">
        <w:r w:rsidDel="00FA6C5B">
          <w:rPr>
            <w:rFonts w:ascii="Times New Roman" w:hAnsi="Times New Roman" w:cs="Times New Roman"/>
            <w:sz w:val="24"/>
            <w:szCs w:val="24"/>
          </w:rPr>
          <w:delText xml:space="preserve"> (TPSs)</w:delText>
        </w:r>
      </w:del>
      <w:r>
        <w:rPr>
          <w:rFonts w:ascii="Times New Roman" w:hAnsi="Times New Roman" w:cs="Times New Roman"/>
          <w:sz w:val="24"/>
          <w:szCs w:val="24"/>
        </w:rPr>
        <w:t xml:space="preserve"> representing the possible behaviors of users.</w:t>
      </w:r>
      <w:del w:id="309" w:author="Liu, Luyu" w:date="2020-06-15T19:57:00Z">
        <w:r w:rsidDel="00A246E6">
          <w:rPr>
            <w:rFonts w:ascii="Times New Roman" w:hAnsi="Times New Roman" w:cs="Times New Roman"/>
            <w:sz w:val="24"/>
            <w:szCs w:val="24"/>
          </w:rPr>
          <w:delText xml:space="preserve">  </w:delText>
        </w:r>
      </w:del>
      <w:ins w:id="31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also optimize the RTI apps user’s strategy based on real-time data; this represents an ideal RTI app that provides pro-active advice to users. We also calculate the waiting time difference between RTI apps users</w:t>
      </w:r>
      <w:ins w:id="311" w:author="Liu, Luyu" w:date="2020-07-02T20:36:00Z">
        <w:r w:rsidR="006E25DD">
          <w:rPr>
            <w:rFonts w:ascii="Times New Roman" w:hAnsi="Times New Roman" w:cs="Times New Roman"/>
            <w:sz w:val="24"/>
            <w:szCs w:val="24"/>
          </w:rPr>
          <w:t xml:space="preserve"> </w:t>
        </w:r>
      </w:ins>
      <w:del w:id="312" w:author="Liu, Luyu" w:date="2020-07-02T20:36:00Z">
        <w:r w:rsidDel="006E25DD">
          <w:rPr>
            <w:rFonts w:ascii="Times New Roman" w:hAnsi="Times New Roman" w:cs="Times New Roman"/>
            <w:sz w:val="24"/>
            <w:szCs w:val="24"/>
          </w:rPr>
          <w:delText>’</w:delText>
        </w:r>
        <w:r w:rsidRPr="00AC2393" w:rsidDel="006E25DD">
          <w:rPr>
            <w:rFonts w:ascii="Times New Roman" w:hAnsi="Times New Roman" w:cs="Times New Roman"/>
            <w:sz w:val="24"/>
            <w:szCs w:val="24"/>
          </w:rPr>
          <w:delText xml:space="preserve"> </w:delText>
        </w:r>
        <w:r w:rsidDel="006E25DD">
          <w:rPr>
            <w:rFonts w:ascii="Times New Roman" w:hAnsi="Times New Roman" w:cs="Times New Roman"/>
            <w:sz w:val="24"/>
            <w:szCs w:val="24"/>
          </w:rPr>
          <w:delText xml:space="preserve">deterministic process </w:delText>
        </w:r>
      </w:del>
      <w:r>
        <w:rPr>
          <w:rFonts w:ascii="Times New Roman" w:hAnsi="Times New Roman" w:cs="Times New Roman"/>
          <w:sz w:val="24"/>
          <w:szCs w:val="24"/>
        </w:rPr>
        <w:t>and non-RTI users</w:t>
      </w:r>
      <w:del w:id="313" w:author="Liu, Luyu" w:date="2020-07-02T20:36:00Z">
        <w:r w:rsidDel="006E25DD">
          <w:rPr>
            <w:rFonts w:ascii="Times New Roman" w:hAnsi="Times New Roman" w:cs="Times New Roman"/>
            <w:sz w:val="24"/>
            <w:szCs w:val="24"/>
          </w:rPr>
          <w:delText>’</w:delText>
        </w:r>
        <w:r w:rsidRPr="00AC2393" w:rsidDel="006E25DD">
          <w:rPr>
            <w:rFonts w:ascii="Times New Roman" w:hAnsi="Times New Roman" w:cs="Times New Roman"/>
            <w:sz w:val="24"/>
            <w:szCs w:val="24"/>
          </w:rPr>
          <w:delText xml:space="preserve"> </w:delText>
        </w:r>
        <w:r w:rsidDel="006E25DD">
          <w:rPr>
            <w:rFonts w:ascii="Times New Roman" w:hAnsi="Times New Roman" w:cs="Times New Roman"/>
            <w:sz w:val="24"/>
            <w:szCs w:val="24"/>
          </w:rPr>
          <w:delText>probabilistic process</w:delText>
        </w:r>
      </w:del>
      <w:r>
        <w:rPr>
          <w:rFonts w:ascii="Times New Roman" w:hAnsi="Times New Roman" w:cs="Times New Roman"/>
          <w:sz w:val="24"/>
          <w:szCs w:val="24"/>
        </w:rPr>
        <w:t>.</w:t>
      </w:r>
    </w:p>
    <w:p w14:paraId="3998CB5A" w14:textId="615248D1" w:rsidR="0058164C" w:rsidRDefault="0058164C" w:rsidP="00D75963">
      <w:pPr>
        <w:spacing w:line="256" w:lineRule="auto"/>
        <w:ind w:firstLine="720"/>
        <w:jc w:val="both"/>
        <w:rPr>
          <w:rFonts w:ascii="Times New Roman" w:hAnsi="Times New Roman" w:cs="Times New Roman"/>
          <w:sz w:val="24"/>
          <w:szCs w:val="24"/>
        </w:rPr>
        <w:pPrChange w:id="314" w:author="Liu, Luyu" w:date="2020-07-02T17:45:00Z">
          <w:pPr>
            <w:spacing w:line="256" w:lineRule="auto"/>
            <w:jc w:val="both"/>
          </w:pPr>
        </w:pPrChange>
      </w:pPr>
      <w:ins w:id="315" w:author="Miller, Harvey J." w:date="2020-07-01T09:31:00Z">
        <w:r>
          <w:rPr>
            <w:rFonts w:ascii="Times New Roman" w:hAnsi="Times New Roman" w:cs="Times New Roman"/>
            <w:sz w:val="24"/>
            <w:szCs w:val="24"/>
          </w:rPr>
          <w:t xml:space="preserve">Our study site is </w:t>
        </w:r>
        <w:r w:rsidRPr="005062FD">
          <w:rPr>
            <w:rFonts w:ascii="Times New Roman" w:hAnsi="Times New Roman" w:cs="Times New Roman"/>
            <w:sz w:val="24"/>
            <w:szCs w:val="24"/>
          </w:rPr>
          <w:t xml:space="preserve">Columbus, Ohio and </w:t>
        </w:r>
        <w:r>
          <w:rPr>
            <w:rFonts w:ascii="Times New Roman" w:hAnsi="Times New Roman" w:cs="Times New Roman"/>
            <w:sz w:val="24"/>
            <w:szCs w:val="24"/>
          </w:rPr>
          <w:t xml:space="preserve">the </w:t>
        </w:r>
        <w:r w:rsidRPr="005062FD">
          <w:rPr>
            <w:rFonts w:ascii="Times New Roman" w:hAnsi="Times New Roman" w:cs="Times New Roman"/>
            <w:sz w:val="24"/>
            <w:szCs w:val="24"/>
          </w:rPr>
          <w:t>Central Ohio Transit Authority (COTA).</w:t>
        </w:r>
        <w:del w:id="316" w:author="Liu, Luyu" w:date="2020-07-02T23:31:00Z">
          <w:r w:rsidRPr="005062FD" w:rsidDel="00F240A5">
            <w:rPr>
              <w:rFonts w:ascii="Times New Roman" w:hAnsi="Times New Roman" w:cs="Times New Roman"/>
              <w:sz w:val="24"/>
              <w:szCs w:val="24"/>
            </w:rPr>
            <w:delText xml:space="preserve"> </w:delText>
          </w:r>
          <w:r w:rsidDel="00F240A5">
            <w:rPr>
              <w:rFonts w:ascii="Times New Roman" w:hAnsi="Times New Roman" w:cs="Times New Roman"/>
              <w:sz w:val="24"/>
              <w:szCs w:val="24"/>
            </w:rPr>
            <w:delText xml:space="preserve"> </w:delText>
          </w:r>
        </w:del>
      </w:ins>
      <w:ins w:id="317" w:author="Liu, Luyu" w:date="2020-07-02T23:31:00Z">
        <w:r w:rsidR="00F240A5">
          <w:rPr>
            <w:rFonts w:ascii="Times New Roman" w:hAnsi="Times New Roman" w:cs="Times New Roman"/>
            <w:sz w:val="24"/>
            <w:szCs w:val="24"/>
          </w:rPr>
          <w:t xml:space="preserve"> </w:t>
        </w:r>
      </w:ins>
      <w:ins w:id="318" w:author="Miller, Harvey J." w:date="2020-07-01T09:31:00Z">
        <w:r w:rsidRPr="005062FD">
          <w:rPr>
            <w:rFonts w:ascii="Times New Roman" w:hAnsi="Times New Roman" w:cs="Times New Roman"/>
            <w:sz w:val="24"/>
            <w:szCs w:val="24"/>
          </w:rPr>
          <w:t xml:space="preserve">COTA bus system’s average headways are considerably large, </w:t>
        </w:r>
        <w:r>
          <w:rPr>
            <w:rFonts w:ascii="Times New Roman" w:hAnsi="Times New Roman" w:cs="Times New Roman"/>
            <w:sz w:val="24"/>
            <w:szCs w:val="24"/>
          </w:rPr>
          <w:t xml:space="preserve">meaning that public transit </w:t>
        </w:r>
        <w:r w:rsidRPr="005062FD">
          <w:rPr>
            <w:rFonts w:ascii="Times New Roman" w:hAnsi="Times New Roman" w:cs="Times New Roman"/>
            <w:sz w:val="24"/>
            <w:szCs w:val="24"/>
          </w:rPr>
          <w:t xml:space="preserve">waiting time </w:t>
        </w:r>
        <w:r>
          <w:rPr>
            <w:rFonts w:ascii="Times New Roman" w:hAnsi="Times New Roman" w:cs="Times New Roman"/>
            <w:sz w:val="24"/>
            <w:szCs w:val="24"/>
          </w:rPr>
          <w:t xml:space="preserve">is </w:t>
        </w:r>
        <w:r w:rsidRPr="005062FD">
          <w:rPr>
            <w:rFonts w:ascii="Times New Roman" w:hAnsi="Times New Roman" w:cs="Times New Roman"/>
            <w:sz w:val="24"/>
            <w:szCs w:val="24"/>
          </w:rPr>
          <w:t>a significant factor</w:t>
        </w:r>
        <w:r>
          <w:rPr>
            <w:rFonts w:ascii="Times New Roman" w:hAnsi="Times New Roman" w:cs="Times New Roman"/>
            <w:sz w:val="24"/>
            <w:szCs w:val="24"/>
          </w:rPr>
          <w:t xml:space="preserve"> in this system.</w:t>
        </w:r>
        <w:del w:id="319" w:author="Liu, Luyu" w:date="2020-07-02T23:31:00Z">
          <w:r w:rsidDel="00F240A5">
            <w:rPr>
              <w:rFonts w:ascii="Times New Roman" w:hAnsi="Times New Roman" w:cs="Times New Roman"/>
              <w:sz w:val="24"/>
              <w:szCs w:val="24"/>
            </w:rPr>
            <w:delText xml:space="preserve">  </w:delText>
          </w:r>
        </w:del>
      </w:ins>
      <w:ins w:id="320" w:author="Liu, Luyu" w:date="2020-07-02T23:31:00Z">
        <w:r w:rsidR="00F240A5">
          <w:rPr>
            <w:rFonts w:ascii="Times New Roman" w:hAnsi="Times New Roman" w:cs="Times New Roman"/>
            <w:sz w:val="24"/>
            <w:szCs w:val="24"/>
          </w:rPr>
          <w:t xml:space="preserve"> </w:t>
        </w:r>
      </w:ins>
      <w:ins w:id="321" w:author="Miller, Harvey J." w:date="2020-07-01T09:31:00Z">
        <w:r>
          <w:rPr>
            <w:rFonts w:ascii="Times New Roman" w:hAnsi="Times New Roman" w:cs="Times New Roman"/>
            <w:sz w:val="24"/>
            <w:szCs w:val="24"/>
          </w:rPr>
          <w:t xml:space="preserve">Also, </w:t>
        </w:r>
        <w:r w:rsidRPr="005062FD">
          <w:rPr>
            <w:rFonts w:ascii="Times New Roman" w:hAnsi="Times New Roman" w:cs="Times New Roman"/>
            <w:sz w:val="24"/>
            <w:szCs w:val="24"/>
          </w:rPr>
          <w:t xml:space="preserve">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city, the case study can be easily expanded to other cities and larger scales with same data support and methodologies.</w:t>
        </w:r>
      </w:ins>
    </w:p>
    <w:p w14:paraId="2843326A" w14:textId="77777777" w:rsidR="005A464A" w:rsidRPr="00C13172" w:rsidRDefault="005A464A" w:rsidP="005A464A">
      <w:pPr>
        <w:spacing w:line="256" w:lineRule="auto"/>
        <w:jc w:val="both"/>
        <w:rPr>
          <w:rFonts w:ascii="Times New Roman" w:hAnsi="Times New Roman" w:cs="Times New Roman"/>
          <w:sz w:val="24"/>
          <w:szCs w:val="24"/>
        </w:rPr>
      </w:pPr>
    </w:p>
    <w:p w14:paraId="34F1C993"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3ACEE7AA" w14:textId="012D7F26"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w:t>
      </w:r>
      <w:r w:rsidR="00984CCF">
        <w:rPr>
          <w:rFonts w:ascii="Times New Roman" w:hAnsi="Times New Roman" w:cs="Times New Roman"/>
          <w:sz w:val="24"/>
          <w:szCs w:val="24"/>
        </w:rPr>
        <w:t xml:space="preserve">real-time data </w:t>
      </w:r>
      <w:r>
        <w:rPr>
          <w:rFonts w:ascii="Times New Roman" w:hAnsi="Times New Roman" w:cs="Times New Roman"/>
          <w:sz w:val="24"/>
          <w:szCs w:val="24"/>
        </w:rPr>
        <w:t>corresponding to the information available to users and automated passenger count</w:t>
      </w:r>
      <w:ins w:id="322" w:author="Liu, Luyu" w:date="2020-06-16T19:45:00Z">
        <w:r w:rsidR="00970BC4">
          <w:rPr>
            <w:rFonts w:ascii="Times New Roman" w:hAnsi="Times New Roman" w:cs="Times New Roman"/>
            <w:sz w:val="24"/>
            <w:szCs w:val="24"/>
          </w:rPr>
          <w:t>er</w:t>
        </w:r>
      </w:ins>
      <w:r>
        <w:rPr>
          <w:rFonts w:ascii="Times New Roman" w:hAnsi="Times New Roman" w:cs="Times New Roman"/>
          <w:sz w:val="24"/>
          <w:szCs w:val="24"/>
        </w:rPr>
        <w:t xml:space="preserve"> data to represent the actual on-time performance behavior of the transit system. </w:t>
      </w:r>
    </w:p>
    <w:p w14:paraId="62F82879" w14:textId="77777777" w:rsidR="0058164C" w:rsidRDefault="0058164C" w:rsidP="0058164C">
      <w:pPr>
        <w:pStyle w:val="xmsonormal"/>
        <w:jc w:val="both"/>
        <w:rPr>
          <w:ins w:id="323" w:author="Miller, Harvey J." w:date="2020-07-01T09:38:00Z"/>
        </w:rPr>
      </w:pPr>
      <w:ins w:id="324" w:author="Miller, Harvey J." w:date="2020-07-01T09:33:00Z">
        <w:r>
          <w:tab/>
        </w:r>
      </w:ins>
      <w:del w:id="325" w:author="Miller, Harvey J." w:date="2020-07-01T09:32:00Z">
        <w:r w:rsidR="005A464A" w:rsidDel="0058164C">
          <w:tab/>
        </w:r>
      </w:del>
      <w:r w:rsidR="005A464A">
        <w:t>General Transit Feed Specification (GTFS) real-time provides a</w:t>
      </w:r>
      <w:ins w:id="326" w:author="Miller, Harvey J." w:date="2020-07-01T09:33:00Z">
        <w:r>
          <w:t xml:space="preserve"> standard</w:t>
        </w:r>
      </w:ins>
      <w:del w:id="327" w:author="Miller, Harvey J." w:date="2020-07-01T09:33:00Z">
        <w:r w:rsidR="005A464A" w:rsidDel="0058164C">
          <w:delText xml:space="preserve"> homog</w:delText>
        </w:r>
      </w:del>
      <w:del w:id="328" w:author="Miller, Harvey J." w:date="2020-07-01T09:32:00Z">
        <w:r w:rsidR="005A464A" w:rsidDel="0058164C">
          <w:delText>eneous</w:delText>
        </w:r>
      </w:del>
      <w:r w:rsidR="005A464A">
        <w:t xml:space="preserve"> protocol to effectively transmit transit real-time information with normalized standard. </w:t>
      </w:r>
      <w:del w:id="329" w:author="Liu, Luyu" w:date="2020-06-15T22:58:00Z">
        <w:r w:rsidR="005A464A" w:rsidDel="00960871">
          <w:delText>As a result, m</w:delText>
        </w:r>
      </w:del>
      <w:ins w:id="330" w:author="Liu, Luyu" w:date="2020-06-15T22:58:00Z">
        <w:r w:rsidR="00960871">
          <w:t>M</w:t>
        </w:r>
      </w:ins>
      <w:r w:rsidR="005A464A">
        <w:t>ost RTI apps</w:t>
      </w:r>
      <w:r w:rsidR="005A464A" w:rsidRPr="000D420D">
        <w:t xml:space="preserve"> </w:t>
      </w:r>
      <w:del w:id="331" w:author="Liu, Luyu" w:date="2020-06-15T22:58:00Z">
        <w:r w:rsidR="005A464A" w:rsidRPr="000D420D" w:rsidDel="00F322BB">
          <w:delText xml:space="preserve">will </w:delText>
        </w:r>
      </w:del>
      <w:r w:rsidR="005A464A" w:rsidRPr="000D420D">
        <w:t xml:space="preserve">use the </w:t>
      </w:r>
      <w:r w:rsidR="005A464A">
        <w:t>estimated arrival time</w:t>
      </w:r>
      <w:r w:rsidR="005A464A" w:rsidRPr="000D420D">
        <w:t xml:space="preserve"> provided by GTFS trip update for the buses’ real-time information </w:t>
      </w:r>
      <w:r w:rsidR="005A464A" w:rsidRPr="000D420D">
        <w:fldChar w:fldCharType="begin" w:fldLock="1"/>
      </w:r>
      <w:r w:rsidR="005A464A">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005A464A" w:rsidRPr="000D420D">
        <w:fldChar w:fldCharType="separate"/>
      </w:r>
      <w:r w:rsidR="005A464A" w:rsidRPr="005A464A">
        <w:rPr>
          <w:noProof/>
        </w:rPr>
        <w:t>(Google Developers 2018; Transit app 2019)</w:t>
      </w:r>
      <w:r w:rsidR="005A464A" w:rsidRPr="000D420D">
        <w:fldChar w:fldCharType="end"/>
      </w:r>
      <w:r w:rsidR="005A464A" w:rsidRPr="000D420D">
        <w:t>.</w:t>
      </w:r>
      <w:r w:rsidR="005A464A">
        <w:t xml:space="preserve"> Therefore, </w:t>
      </w:r>
      <w:del w:id="332" w:author="Miller, Harvey J." w:date="2020-07-01T09:29:00Z">
        <w:r w:rsidR="005A464A" w:rsidDel="0058164C">
          <w:delText xml:space="preserve">we can </w:delText>
        </w:r>
      </w:del>
      <w:r w:rsidR="005A464A">
        <w:t>simulate RTI users’ behavior from the GTFS trip update data.</w:t>
      </w:r>
      <w:r w:rsidR="00984CCF">
        <w:t xml:space="preserve"> </w:t>
      </w:r>
      <w:ins w:id="333" w:author="Miller, Harvey J." w:date="2020-07-01T09:29:00Z">
        <w:r w:rsidRPr="005062FD">
          <w:t xml:space="preserve">We collected </w:t>
        </w:r>
        <w:r>
          <w:t xml:space="preserve">the COTA </w:t>
        </w:r>
        <w:r w:rsidRPr="005062FD">
          <w:t xml:space="preserve">GTFS </w:t>
        </w:r>
        <w:r>
          <w:t>data</w:t>
        </w:r>
        <w:r w:rsidRPr="005062FD">
          <w:t xml:space="preserve"> in MongoDB and Python environment from May 2018 to May 2019; for GTFS real-time, we archived the streamed data with frequency of </w:t>
        </w:r>
      </w:ins>
      <w:ins w:id="334" w:author="Miller, Harvey J." w:date="2020-07-01T09:34:00Z">
        <w:r>
          <w:t>one</w:t>
        </w:r>
      </w:ins>
      <w:ins w:id="335" w:author="Miller, Harvey J." w:date="2020-07-01T09:29:00Z">
        <w:r w:rsidRPr="005062FD">
          <w:t xml:space="preserve"> minute for the same time period. </w:t>
        </w:r>
      </w:ins>
    </w:p>
    <w:p w14:paraId="38B4A085" w14:textId="2CC05FC1" w:rsidR="0058164C" w:rsidRDefault="0058164C">
      <w:pPr>
        <w:pStyle w:val="xmsonormal"/>
        <w:ind w:firstLine="720"/>
        <w:jc w:val="both"/>
        <w:rPr>
          <w:ins w:id="336" w:author="Miller, Harvey J." w:date="2020-07-01T09:35:00Z"/>
        </w:rPr>
        <w:pPrChange w:id="337" w:author="Miller, Harvey J." w:date="2020-07-01T09:38:00Z">
          <w:pPr>
            <w:pStyle w:val="xmsonormal"/>
          </w:pPr>
        </w:pPrChange>
      </w:pPr>
      <w:ins w:id="338" w:author="Miller, Harvey J." w:date="2020-07-01T09:38:00Z">
        <w:r>
          <w:t xml:space="preserve">A </w:t>
        </w:r>
      </w:ins>
      <w:ins w:id="339" w:author="Miller, Harvey J." w:date="2020-07-01T09:34:00Z">
        <w:r>
          <w:t xml:space="preserve">one minute update </w:t>
        </w:r>
      </w:ins>
      <w:ins w:id="340" w:author="Miller, Harvey J." w:date="2020-07-01T09:39:00Z">
        <w:r w:rsidR="00F47251">
          <w:t>interval</w:t>
        </w:r>
      </w:ins>
      <w:ins w:id="341" w:author="Miller, Harvey J." w:date="2020-07-01T09:34:00Z">
        <w:r>
          <w:t xml:space="preserve"> </w:t>
        </w:r>
      </w:ins>
      <w:ins w:id="342" w:author="Miller, Harvey J." w:date="2020-07-01T09:38:00Z">
        <w:r>
          <w:t xml:space="preserve">in our study </w:t>
        </w:r>
      </w:ins>
      <w:ins w:id="343" w:author="Miller, Harvey J." w:date="2020-07-01T09:35:00Z">
        <w:r>
          <w:t>represents a typical trip planning app update frequency.</w:t>
        </w:r>
      </w:ins>
      <w:ins w:id="344" w:author="Miller, Harvey J." w:date="2020-07-01T09:38:00Z">
        <w:del w:id="345" w:author="Liu, Luyu" w:date="2020-07-02T23:31:00Z">
          <w:r w:rsidDel="00F240A5">
            <w:delText xml:space="preserve">  </w:delText>
          </w:r>
        </w:del>
      </w:ins>
      <w:ins w:id="346" w:author="Liu, Luyu" w:date="2020-07-02T23:31:00Z">
        <w:r w:rsidR="00F240A5">
          <w:t xml:space="preserve"> </w:t>
        </w:r>
      </w:ins>
      <w:ins w:id="347" w:author="Miller, Harvey J." w:date="2020-07-01T09:38:00Z">
        <w:r w:rsidR="00F47251">
          <w:t xml:space="preserve">Table 1 </w:t>
        </w:r>
      </w:ins>
      <w:ins w:id="348" w:author="Miller, Harvey J." w:date="2020-07-01T09:35:00Z">
        <w:r>
          <w:t xml:space="preserve">shows the update frequency of all publicly available transit systems in the US that provide GTFS real-time feed from OpenMobilityData.org </w:t>
        </w:r>
        <w:r>
          <w:fldChar w:fldCharType="begin" w:fldLock="1"/>
        </w:r>
        <w:r>
          <w:instrText>ADDIN CSL_CITATION {"citationItems":[{"id":"ITEM-1","itemData":{"URL":"https://openmobilitydata.org/search?q=gtfsrt","author":[{"dropping-particle":"","family":"OpenMobilityData","given":"","non-dropping-particle":"","parse-names":false,"suffix":""}],"id":"ITEM-1","issued":{"date-parts":[["2020"]]},"title":"OpenMobilityData GTFS-RT","type":"webpage"},"uris":["http://www.mendeley.com/documents/?uuid=ed88416c-692c-4eb5-95fc-c214501f0c48"]}],"mendeley":{"formattedCitation":"(OpenMobilityData 2020)","plainTextFormattedCitation":"(OpenMobilityData 2020)","previouslyFormattedCitation":"(OpenMobilityData 2020)"},"properties":{"noteIndex":0},"schema":"https://github.com/citation-style-language/schema/raw/master/csl-citation.json"}</w:instrText>
        </w:r>
        <w:r>
          <w:fldChar w:fldCharType="separate"/>
        </w:r>
        <w:r w:rsidRPr="003C5161">
          <w:rPr>
            <w:noProof/>
          </w:rPr>
          <w:t>(OpenMobilityData 2020)</w:t>
        </w:r>
        <w:r>
          <w:fldChar w:fldCharType="end"/>
        </w:r>
        <w:r>
          <w:t xml:space="preserve">. </w:t>
        </w:r>
        <w:r>
          <w:rPr>
            <w:rFonts w:hint="eastAsia"/>
          </w:rPr>
          <w:t>We</w:t>
        </w:r>
        <w:r>
          <w:t xml:space="preserve"> use the GTFS real-time validator </w:t>
        </w:r>
        <w:r>
          <w:fldChar w:fldCharType="begin" w:fldLock="1"/>
        </w:r>
        <w:r>
          <w:instrText>ADDIN CSL_CITATION {"citationItems":[{"id":"ITEM-1","itemData":{"URL":"https://github.com/CUTR-at-USF/gtfs-realtime-validator","accessed":{"date-parts":[["2020","5","18"]]},"author":[{"dropping-particle":"","family":"Center for Urban Transportation Research @ USF","given":"","non-dropping-particle":"","parse-names":false,"suffix":""}],"id":"ITEM-1","issued":{"date-parts":[["2020"]]},"title":"gtfs-realtime-validator","type":"webpage"},"uris":["http://www.mendeley.com/documents/?uuid=dc522978-e5cf-4822-92ca-265ce66a9b88"]}],"mendeley":{"formattedCitation":"(Center for Urban Transportation Research @ USF 2020)","plainTextFormattedCitation":"(Center for Urban Transportation Research @ USF 2020)","previouslyFormattedCitation":"(Center for Urban Transportation Research @ USF 2020)"},"properties":{"noteIndex":0},"schema":"https://github.com/citation-style-language/schema/raw/master/csl-citation.json"}</w:instrText>
        </w:r>
        <w:r>
          <w:fldChar w:fldCharType="separate"/>
        </w:r>
        <w:r w:rsidRPr="0092117D">
          <w:rPr>
            <w:noProof/>
          </w:rPr>
          <w:t>(Center for Urban Transportation Research @ USF 2020)</w:t>
        </w:r>
        <w:r>
          <w:fldChar w:fldCharType="end"/>
        </w:r>
        <w:r>
          <w:t xml:space="preserve"> to measure the update frequency of each GTFS real-time feed as of May 2020.</w:t>
        </w:r>
      </w:ins>
      <w:ins w:id="349" w:author="Liu, Luyu" w:date="2020-07-02T20:57:00Z">
        <w:r w:rsidR="006A3C05">
          <w:t xml:space="preserve"> </w:t>
        </w:r>
      </w:ins>
      <w:ins w:id="350" w:author="Miller, Harvey J." w:date="2020-07-01T09:38:00Z">
        <w:del w:id="351" w:author="Liu, Luyu" w:date="2020-07-02T14:50:00Z">
          <w:r w:rsidDel="00A03E00">
            <w:delText xml:space="preserve">  </w:delText>
          </w:r>
        </w:del>
      </w:ins>
      <w:ins w:id="352" w:author="Miller, Harvey J." w:date="2020-07-01T09:39:00Z">
        <w:del w:id="353" w:author="Liu, Luyu" w:date="2020-07-02T14:50:00Z">
          <w:r w:rsidR="00F47251" w:rsidDel="00A03E00">
            <w:delText xml:space="preserve">We </w:delText>
          </w:r>
        </w:del>
      </w:ins>
      <w:ins w:id="354" w:author="Miller, Harvey J." w:date="2020-07-01T09:40:00Z">
        <w:del w:id="355" w:author="Liu, Luyu" w:date="2020-07-02T14:50:00Z">
          <w:r w:rsidR="00F47251" w:rsidDel="00A03E00">
            <w:delText xml:space="preserve">further verified the update interval in our study using </w:delText>
          </w:r>
        </w:del>
      </w:ins>
      <w:ins w:id="356" w:author="Miller, Harvey J." w:date="2020-07-01T09:39:00Z">
        <w:del w:id="357" w:author="Liu, Luyu" w:date="2020-07-02T14:50:00Z">
          <w:r w:rsidR="00F47251" w:rsidDel="00A03E00">
            <w:delText>used a regular Android phone and an iOS tablet to randomly select several routes and time</w:delText>
          </w:r>
        </w:del>
      </w:ins>
      <w:ins w:id="358" w:author="Miller, Harvey J." w:date="2020-07-01T09:43:00Z">
        <w:del w:id="359" w:author="Liu, Luyu" w:date="2020-07-02T14:50:00Z">
          <w:r w:rsidR="00F47251" w:rsidDel="00A03E00">
            <w:delText>s</w:delText>
          </w:r>
        </w:del>
      </w:ins>
      <w:ins w:id="360" w:author="Miller, Harvey J." w:date="2020-07-01T09:39:00Z">
        <w:del w:id="361" w:author="Liu, Luyu" w:date="2020-07-02T14:50:00Z">
          <w:r w:rsidR="00F47251" w:rsidDel="00A03E00">
            <w:delText xml:space="preserve"> in a day for </w:delText>
          </w:r>
        </w:del>
      </w:ins>
      <w:ins w:id="362" w:author="Miller, Harvey J." w:date="2020-07-01T09:43:00Z">
        <w:del w:id="363" w:author="Liu, Luyu" w:date="2020-07-02T14:50:00Z">
          <w:r w:rsidR="00F47251" w:rsidDel="00A03E00">
            <w:delText>evaluation</w:delText>
          </w:r>
        </w:del>
      </w:ins>
      <w:ins w:id="364" w:author="Miller, Harvey J." w:date="2020-07-01T09:39:00Z">
        <w:del w:id="365" w:author="Liu, Luyu" w:date="2020-07-02T14:50:00Z">
          <w:r w:rsidR="00F47251" w:rsidDel="00A03E00">
            <w:delText xml:space="preserve">. We observed the information update frequency </w:delText>
          </w:r>
        </w:del>
      </w:ins>
      <w:ins w:id="366" w:author="Miller, Harvey J." w:date="2020-07-01T09:40:00Z">
        <w:del w:id="367" w:author="Liu, Luyu" w:date="2020-07-02T14:50:00Z">
          <w:r w:rsidR="00F47251" w:rsidDel="00A03E00">
            <w:delText>in consumer apps</w:delText>
          </w:r>
        </w:del>
      </w:ins>
      <w:ins w:id="368" w:author="Miller, Harvey J." w:date="2020-07-01T09:41:00Z">
        <w:del w:id="369" w:author="Liu, Luyu" w:date="2020-07-02T14:50:00Z">
          <w:r w:rsidR="00F47251" w:rsidDel="00A03E00">
            <w:delText xml:space="preserve"> </w:delText>
          </w:r>
        </w:del>
      </w:ins>
      <w:ins w:id="370" w:author="Miller, Harvey J." w:date="2020-07-01T09:39:00Z">
        <w:del w:id="371" w:author="Liu, Luyu" w:date="2020-07-02T14:50:00Z">
          <w:r w:rsidR="00F47251" w:rsidDel="00A03E00">
            <w:delText xml:space="preserve">is lower than the </w:delText>
          </w:r>
        </w:del>
      </w:ins>
      <w:ins w:id="372" w:author="Miller, Harvey J." w:date="2020-07-01T09:41:00Z">
        <w:del w:id="373" w:author="Liu, Luyu" w:date="2020-07-02T14:50:00Z">
          <w:r w:rsidR="00F47251" w:rsidDel="00A03E00">
            <w:delText>GTFS update frequency</w:delText>
          </w:r>
        </w:del>
      </w:ins>
      <w:ins w:id="374" w:author="Miller, Harvey J." w:date="2020-07-01T09:39:00Z">
        <w:del w:id="375" w:author="Liu, Luyu" w:date="2020-07-02T14:50:00Z">
          <w:r w:rsidR="00F47251" w:rsidDel="00A03E00">
            <w:delText xml:space="preserve">. For example, </w:delText>
          </w:r>
        </w:del>
      </w:ins>
      <w:ins w:id="376" w:author="Miller, Harvey J." w:date="2020-07-01T09:44:00Z">
        <w:del w:id="377" w:author="Liu, Luyu" w:date="2020-07-02T14:50:00Z">
          <w:r w:rsidR="00F47251" w:rsidDel="00A03E00">
            <w:delText xml:space="preserve">the client app update frequency </w:delText>
          </w:r>
        </w:del>
      </w:ins>
      <w:ins w:id="378" w:author="Miller, Harvey J." w:date="2020-07-01T09:41:00Z">
        <w:del w:id="379" w:author="Liu, Luyu" w:date="2020-07-02T14:50:00Z">
          <w:r w:rsidR="00F47251" w:rsidDel="00A03E00">
            <w:delText xml:space="preserve">for </w:delText>
          </w:r>
        </w:del>
      </w:ins>
      <w:ins w:id="380" w:author="Miller, Harvey J." w:date="2020-07-01T09:39:00Z">
        <w:del w:id="381" w:author="Liu, Luyu" w:date="2020-07-02T14:50:00Z">
          <w:r w:rsidR="00F47251" w:rsidDel="00A03E00">
            <w:delText xml:space="preserve">MBTA, the transit systems with the highest update frequency, </w:delText>
          </w:r>
        </w:del>
      </w:ins>
      <w:ins w:id="382" w:author="Miller, Harvey J." w:date="2020-07-01T09:44:00Z">
        <w:del w:id="383" w:author="Liu, Luyu" w:date="2020-07-02T14:50:00Z">
          <w:r w:rsidR="00F47251" w:rsidDel="00A03E00">
            <w:delText xml:space="preserve">ranged </w:delText>
          </w:r>
        </w:del>
      </w:ins>
      <w:ins w:id="384" w:author="Miller, Harvey J." w:date="2020-07-01T09:39:00Z">
        <w:del w:id="385" w:author="Liu, Luyu" w:date="2020-07-02T14:50:00Z">
          <w:r w:rsidR="00F47251" w:rsidDel="00A03E00">
            <w:delText xml:space="preserve">from 15 seconds to 1 minute for most routes, despite the </w:delText>
          </w:r>
        </w:del>
      </w:ins>
      <w:ins w:id="386" w:author="Miller, Harvey J." w:date="2020-07-01T09:44:00Z">
        <w:del w:id="387" w:author="Liu, Luyu" w:date="2020-07-02T14:50:00Z">
          <w:r w:rsidR="00F47251" w:rsidDel="00A03E00">
            <w:delText xml:space="preserve">GTFS feed </w:delText>
          </w:r>
        </w:del>
      </w:ins>
      <w:ins w:id="388" w:author="Miller, Harvey J." w:date="2020-07-01T09:39:00Z">
        <w:del w:id="389" w:author="Liu, Luyu" w:date="2020-07-02T14:50:00Z">
          <w:r w:rsidR="00F47251" w:rsidDel="00A03E00">
            <w:delText xml:space="preserve">data </w:delText>
          </w:r>
        </w:del>
      </w:ins>
      <w:ins w:id="390" w:author="Miller, Harvey J." w:date="2020-07-01T09:44:00Z">
        <w:del w:id="391" w:author="Liu, Luyu" w:date="2020-07-02T14:50:00Z">
          <w:r w:rsidR="00F47251" w:rsidDel="00A03E00">
            <w:delText xml:space="preserve">update </w:delText>
          </w:r>
        </w:del>
      </w:ins>
      <w:ins w:id="392" w:author="Miller, Harvey J." w:date="2020-07-01T10:35:00Z">
        <w:del w:id="393" w:author="Liu, Luyu" w:date="2020-07-02T14:50:00Z">
          <w:r w:rsidR="0091606F" w:rsidDel="00A03E00">
            <w:delText xml:space="preserve">interval of </w:delText>
          </w:r>
        </w:del>
      </w:ins>
      <w:ins w:id="394" w:author="Miller, Harvey J." w:date="2020-07-01T09:39:00Z">
        <w:del w:id="395" w:author="Liu, Luyu" w:date="2020-07-02T14:50:00Z">
          <w:r w:rsidR="00F47251" w:rsidDel="00A03E00">
            <w:delText xml:space="preserve">5 seconds. We also witnessed similar </w:delText>
          </w:r>
        </w:del>
      </w:ins>
      <w:ins w:id="396" w:author="Miller, Harvey J." w:date="2020-07-01T10:36:00Z">
        <w:del w:id="397" w:author="Liu, Luyu" w:date="2020-07-02T14:50:00Z">
          <w:r w:rsidR="0091606F" w:rsidDel="00A03E00">
            <w:delText>results</w:delText>
          </w:r>
        </w:del>
      </w:ins>
      <w:ins w:id="398" w:author="Miller, Harvey J." w:date="2020-07-01T09:39:00Z">
        <w:del w:id="399" w:author="Liu, Luyu" w:date="2020-07-02T14:50:00Z">
          <w:r w:rsidR="00F47251" w:rsidDel="00A03E00">
            <w:delText xml:space="preserve"> in</w:delText>
          </w:r>
          <w:r w:rsidR="00F47251" w:rsidRPr="00AB53B9" w:rsidDel="00A03E00">
            <w:delText xml:space="preserve"> </w:delText>
          </w:r>
          <w:r w:rsidR="00F47251" w:rsidRPr="006009A5" w:rsidDel="00A03E00">
            <w:delText>Capital Area Transportation Authority</w:delText>
          </w:r>
          <w:r w:rsidR="00F47251" w:rsidDel="00A03E00">
            <w:delText xml:space="preserve"> (CATA) in Lansing MI and </w:delText>
          </w:r>
          <w:r w:rsidR="00F47251" w:rsidRPr="006009A5" w:rsidDel="00A03E00">
            <w:delText>Monterey–Salinas Transit</w:delText>
          </w:r>
          <w:r w:rsidR="00F47251" w:rsidDel="00A03E00">
            <w:delText xml:space="preserve"> (MST) in Monterey, California. </w:delText>
          </w:r>
        </w:del>
      </w:ins>
      <w:ins w:id="400" w:author="Liu, Luyu" w:date="2020-07-02T20:38:00Z">
        <w:r w:rsidR="00440D58">
          <w:t xml:space="preserve">The table shows that the majority of the transit systems still </w:t>
        </w:r>
      </w:ins>
      <w:ins w:id="401" w:author="Liu, Luyu" w:date="2020-07-02T20:39:00Z">
        <w:r w:rsidR="00440D58">
          <w:t>have non-trivial interval between each update.</w:t>
        </w:r>
      </w:ins>
    </w:p>
    <w:tbl>
      <w:tblPr>
        <w:tblStyle w:val="TableGrid"/>
        <w:tblW w:w="0" w:type="auto"/>
        <w:tblLook w:val="04A0" w:firstRow="1" w:lastRow="0" w:firstColumn="1" w:lastColumn="0" w:noHBand="0" w:noVBand="1"/>
      </w:tblPr>
      <w:tblGrid>
        <w:gridCol w:w="2336"/>
        <w:gridCol w:w="2338"/>
        <w:gridCol w:w="2338"/>
        <w:gridCol w:w="2338"/>
      </w:tblGrid>
      <w:tr w:rsidR="0058164C" w14:paraId="618F65C0" w14:textId="77777777" w:rsidTr="0058164C">
        <w:trPr>
          <w:ins w:id="402" w:author="Miller, Harvey J." w:date="2020-07-01T09:35:00Z"/>
        </w:trPr>
        <w:tc>
          <w:tcPr>
            <w:tcW w:w="2336" w:type="dxa"/>
          </w:tcPr>
          <w:p w14:paraId="047EF2CD" w14:textId="77777777" w:rsidR="0058164C" w:rsidRDefault="0058164C" w:rsidP="0058164C">
            <w:pPr>
              <w:pStyle w:val="xmsonormal"/>
              <w:rPr>
                <w:ins w:id="403" w:author="Miller, Harvey J." w:date="2020-07-01T09:35:00Z"/>
              </w:rPr>
            </w:pPr>
            <w:ins w:id="404" w:author="Miller, Harvey J." w:date="2020-07-01T09:35:00Z">
              <w:r>
                <w:t>Transit system</w:t>
              </w:r>
            </w:ins>
          </w:p>
        </w:tc>
        <w:tc>
          <w:tcPr>
            <w:tcW w:w="2338" w:type="dxa"/>
          </w:tcPr>
          <w:p w14:paraId="153545D7" w14:textId="50C06730" w:rsidR="0058164C" w:rsidRDefault="0058164C" w:rsidP="0058164C">
            <w:pPr>
              <w:pStyle w:val="xmsonormal"/>
              <w:rPr>
                <w:ins w:id="405" w:author="Miller, Harvey J." w:date="2020-07-01T09:35:00Z"/>
              </w:rPr>
            </w:pPr>
            <w:ins w:id="406" w:author="Miller, Harvey J." w:date="2020-07-01T09:36:00Z">
              <w:r>
                <w:t>GTFS u</w:t>
              </w:r>
            </w:ins>
            <w:ins w:id="407" w:author="Miller, Harvey J." w:date="2020-07-01T09:35:00Z">
              <w:r>
                <w:t>pdate interval (secs)</w:t>
              </w:r>
            </w:ins>
          </w:p>
        </w:tc>
        <w:tc>
          <w:tcPr>
            <w:tcW w:w="2338" w:type="dxa"/>
          </w:tcPr>
          <w:p w14:paraId="37C518C1" w14:textId="77777777" w:rsidR="0058164C" w:rsidRDefault="0058164C" w:rsidP="0058164C">
            <w:pPr>
              <w:pStyle w:val="xmsonormal"/>
              <w:rPr>
                <w:ins w:id="408" w:author="Miller, Harvey J." w:date="2020-07-01T09:35:00Z"/>
              </w:rPr>
            </w:pPr>
            <w:ins w:id="409" w:author="Miller, Harvey J." w:date="2020-07-01T09:35:00Z">
              <w:r>
                <w:t>Transit system</w:t>
              </w:r>
            </w:ins>
          </w:p>
        </w:tc>
        <w:tc>
          <w:tcPr>
            <w:tcW w:w="2338" w:type="dxa"/>
          </w:tcPr>
          <w:p w14:paraId="1F53812D" w14:textId="0AE6C970" w:rsidR="0058164C" w:rsidRDefault="0058164C" w:rsidP="0058164C">
            <w:pPr>
              <w:pStyle w:val="xmsonormal"/>
              <w:rPr>
                <w:ins w:id="410" w:author="Miller, Harvey J." w:date="2020-07-01T09:35:00Z"/>
              </w:rPr>
            </w:pPr>
            <w:ins w:id="411" w:author="Miller, Harvey J." w:date="2020-07-01T09:36:00Z">
              <w:r>
                <w:t xml:space="preserve">GTFS </w:t>
              </w:r>
            </w:ins>
            <w:ins w:id="412" w:author="Miller, Harvey J." w:date="2020-07-01T09:37:00Z">
              <w:r>
                <w:t>u</w:t>
              </w:r>
            </w:ins>
            <w:ins w:id="413" w:author="Miller, Harvey J." w:date="2020-07-01T09:35:00Z">
              <w:r>
                <w:t>pdate interval (secs)</w:t>
              </w:r>
            </w:ins>
          </w:p>
        </w:tc>
      </w:tr>
      <w:tr w:rsidR="0058164C" w14:paraId="1D969B76" w14:textId="77777777" w:rsidTr="0058164C">
        <w:trPr>
          <w:ins w:id="414" w:author="Miller, Harvey J." w:date="2020-07-01T09:35:00Z"/>
        </w:trPr>
        <w:tc>
          <w:tcPr>
            <w:tcW w:w="2336" w:type="dxa"/>
          </w:tcPr>
          <w:p w14:paraId="553F5EC0" w14:textId="68311389" w:rsidR="0058164C" w:rsidRDefault="0058164C" w:rsidP="0058164C">
            <w:pPr>
              <w:pStyle w:val="xmsonormal"/>
              <w:rPr>
                <w:ins w:id="415" w:author="Miller, Harvey J." w:date="2020-07-01T09:35:00Z"/>
              </w:rPr>
            </w:pPr>
            <w:ins w:id="416" w:author="Miller, Harvey J." w:date="2020-07-01T09:35:00Z">
              <w:r>
                <w:t>MBTA</w:t>
              </w:r>
            </w:ins>
            <w:ins w:id="417" w:author="Miller, Harvey J." w:date="2020-07-01T09:42:00Z">
              <w:r w:rsidR="00F47251">
                <w:t>, Boston, MA</w:t>
              </w:r>
            </w:ins>
          </w:p>
        </w:tc>
        <w:tc>
          <w:tcPr>
            <w:tcW w:w="2338" w:type="dxa"/>
          </w:tcPr>
          <w:p w14:paraId="7B22CA15" w14:textId="77777777" w:rsidR="0058164C" w:rsidRDefault="0058164C" w:rsidP="0058164C">
            <w:pPr>
              <w:pStyle w:val="xmsonormal"/>
              <w:rPr>
                <w:ins w:id="418" w:author="Miller, Harvey J." w:date="2020-07-01T09:35:00Z"/>
              </w:rPr>
            </w:pPr>
            <w:ins w:id="419" w:author="Miller, Harvey J." w:date="2020-07-01T09:35:00Z">
              <w:r>
                <w:t>~5</w:t>
              </w:r>
            </w:ins>
          </w:p>
        </w:tc>
        <w:tc>
          <w:tcPr>
            <w:tcW w:w="2338" w:type="dxa"/>
          </w:tcPr>
          <w:p w14:paraId="00AF7BC6" w14:textId="2A949374" w:rsidR="0058164C" w:rsidRPr="00F47AF7" w:rsidRDefault="0058164C" w:rsidP="0058164C">
            <w:pPr>
              <w:pStyle w:val="xmsonormal"/>
              <w:rPr>
                <w:ins w:id="420" w:author="Miller, Harvey J." w:date="2020-07-01T09:35:00Z"/>
              </w:rPr>
            </w:pPr>
            <w:ins w:id="421" w:author="Miller, Harvey J." w:date="2020-07-01T09:35:00Z">
              <w:r>
                <w:t xml:space="preserve">Go Metro, </w:t>
              </w:r>
              <w:r w:rsidRPr="002D4586">
                <w:t>Cincinnati</w:t>
              </w:r>
            </w:ins>
            <w:ins w:id="422" w:author="Liu, Luyu" w:date="2020-07-02T20:44:00Z">
              <w:r w:rsidR="004F0F35">
                <w:t>, OH</w:t>
              </w:r>
            </w:ins>
          </w:p>
        </w:tc>
        <w:tc>
          <w:tcPr>
            <w:tcW w:w="2338" w:type="dxa"/>
          </w:tcPr>
          <w:p w14:paraId="672BFD05" w14:textId="77777777" w:rsidR="0058164C" w:rsidRDefault="0058164C" w:rsidP="0058164C">
            <w:pPr>
              <w:pStyle w:val="xmsonormal"/>
              <w:rPr>
                <w:ins w:id="423" w:author="Miller, Harvey J." w:date="2020-07-01T09:35:00Z"/>
              </w:rPr>
            </w:pPr>
            <w:ins w:id="424" w:author="Miller, Harvey J." w:date="2020-07-01T09:35:00Z">
              <w:r>
                <w:t>~30</w:t>
              </w:r>
            </w:ins>
          </w:p>
        </w:tc>
      </w:tr>
      <w:tr w:rsidR="0058164C" w14:paraId="522F8406" w14:textId="77777777" w:rsidTr="0058164C">
        <w:trPr>
          <w:ins w:id="425" w:author="Miller, Harvey J." w:date="2020-07-01T09:35:00Z"/>
        </w:trPr>
        <w:tc>
          <w:tcPr>
            <w:tcW w:w="2336" w:type="dxa"/>
          </w:tcPr>
          <w:p w14:paraId="35D6B95C" w14:textId="0676790D" w:rsidR="0058164C" w:rsidRDefault="0058164C" w:rsidP="0058164C">
            <w:pPr>
              <w:pStyle w:val="xmsonormal"/>
              <w:rPr>
                <w:ins w:id="426" w:author="Miller, Harvey J." w:date="2020-07-01T09:35:00Z"/>
              </w:rPr>
            </w:pPr>
            <w:commentRangeStart w:id="427"/>
            <w:ins w:id="428" w:author="Miller, Harvey J." w:date="2020-07-01T09:35:00Z">
              <w:r>
                <w:t>Community transit</w:t>
              </w:r>
            </w:ins>
            <w:commentRangeEnd w:id="427"/>
            <w:ins w:id="429" w:author="Miller, Harvey J." w:date="2020-07-01T09:42:00Z">
              <w:r w:rsidR="00F47251">
                <w:rPr>
                  <w:rStyle w:val="CommentReference"/>
                  <w:rFonts w:asciiTheme="minorHAnsi" w:hAnsiTheme="minorHAnsi" w:cstheme="minorBidi"/>
                </w:rPr>
                <w:commentReference w:id="427"/>
              </w:r>
            </w:ins>
            <w:ins w:id="430" w:author="Liu, Luyu" w:date="2020-07-02T20:41:00Z">
              <w:r w:rsidR="004F0F35">
                <w:t>, Seattle, WA</w:t>
              </w:r>
            </w:ins>
          </w:p>
        </w:tc>
        <w:tc>
          <w:tcPr>
            <w:tcW w:w="2338" w:type="dxa"/>
          </w:tcPr>
          <w:p w14:paraId="0991E0CE" w14:textId="77777777" w:rsidR="0058164C" w:rsidRDefault="0058164C" w:rsidP="0058164C">
            <w:pPr>
              <w:pStyle w:val="xmsonormal"/>
              <w:rPr>
                <w:ins w:id="431" w:author="Miller, Harvey J." w:date="2020-07-01T09:35:00Z"/>
              </w:rPr>
            </w:pPr>
            <w:ins w:id="432" w:author="Miller, Harvey J." w:date="2020-07-01T09:35:00Z">
              <w:r>
                <w:t>~10</w:t>
              </w:r>
            </w:ins>
          </w:p>
        </w:tc>
        <w:tc>
          <w:tcPr>
            <w:tcW w:w="2338" w:type="dxa"/>
          </w:tcPr>
          <w:p w14:paraId="3C6A0545" w14:textId="35BC998F" w:rsidR="0058164C" w:rsidRDefault="0058164C" w:rsidP="0058164C">
            <w:pPr>
              <w:pStyle w:val="xmsonormal"/>
              <w:rPr>
                <w:ins w:id="433" w:author="Miller, Harvey J." w:date="2020-07-01T09:35:00Z"/>
              </w:rPr>
            </w:pPr>
            <w:ins w:id="434" w:author="Miller, Harvey J." w:date="2020-07-01T09:35:00Z">
              <w:r>
                <w:t>DCTA, Denton, T</w:t>
              </w:r>
            </w:ins>
            <w:ins w:id="435" w:author="Liu, Luyu" w:date="2020-07-02T20:44:00Z">
              <w:r w:rsidR="004F0F35">
                <w:t>X</w:t>
              </w:r>
            </w:ins>
            <w:ins w:id="436" w:author="Miller, Harvey J." w:date="2020-07-01T09:35:00Z">
              <w:del w:id="437" w:author="Liu, Luyu" w:date="2020-07-02T20:44:00Z">
                <w:r w:rsidRPr="002D4586" w:rsidDel="004F0F35">
                  <w:delText>exas</w:delText>
                </w:r>
              </w:del>
            </w:ins>
          </w:p>
        </w:tc>
        <w:tc>
          <w:tcPr>
            <w:tcW w:w="2338" w:type="dxa"/>
          </w:tcPr>
          <w:p w14:paraId="4A58F804" w14:textId="77777777" w:rsidR="0058164C" w:rsidRPr="00A16E86" w:rsidRDefault="0058164C" w:rsidP="0058164C">
            <w:pPr>
              <w:rPr>
                <w:ins w:id="438" w:author="Miller, Harvey J." w:date="2020-07-01T09:35:00Z"/>
                <w:rFonts w:ascii="Times New Roman" w:hAnsi="Times New Roman" w:cs="Times New Roman"/>
                <w:sz w:val="24"/>
                <w:szCs w:val="24"/>
              </w:rPr>
            </w:pPr>
            <w:ins w:id="439" w:author="Miller, Harvey J." w:date="2020-07-01T09:35:00Z">
              <w:r w:rsidRPr="00A16E86">
                <w:rPr>
                  <w:rFonts w:ascii="Times New Roman" w:hAnsi="Times New Roman" w:cs="Times New Roman"/>
                  <w:sz w:val="24"/>
                  <w:szCs w:val="24"/>
                </w:rPr>
                <w:t>~30</w:t>
              </w:r>
            </w:ins>
          </w:p>
        </w:tc>
      </w:tr>
      <w:tr w:rsidR="0058164C" w14:paraId="26E5A384" w14:textId="77777777" w:rsidTr="0058164C">
        <w:trPr>
          <w:ins w:id="440" w:author="Miller, Harvey J." w:date="2020-07-01T09:35:00Z"/>
        </w:trPr>
        <w:tc>
          <w:tcPr>
            <w:tcW w:w="2336" w:type="dxa"/>
          </w:tcPr>
          <w:p w14:paraId="03E8BA77" w14:textId="77777777" w:rsidR="0058164C" w:rsidRDefault="0058164C" w:rsidP="0058164C">
            <w:pPr>
              <w:pStyle w:val="xmsonormal"/>
              <w:rPr>
                <w:ins w:id="441" w:author="Miller, Harvey J." w:date="2020-07-01T09:35:00Z"/>
              </w:rPr>
            </w:pPr>
            <w:ins w:id="442" w:author="Miller, Harvey J." w:date="2020-07-01T09:35:00Z">
              <w:r w:rsidRPr="002D4586">
                <w:t>CATA</w:t>
              </w:r>
              <w:r>
                <w:t>,</w:t>
              </w:r>
              <w:r w:rsidRPr="002D4586">
                <w:t xml:space="preserve"> </w:t>
              </w:r>
              <w:r>
                <w:t>L</w:t>
              </w:r>
              <w:r w:rsidRPr="002D4586">
                <w:t>ansing</w:t>
              </w:r>
              <w:r>
                <w:t>, MI</w:t>
              </w:r>
            </w:ins>
          </w:p>
        </w:tc>
        <w:tc>
          <w:tcPr>
            <w:tcW w:w="2338" w:type="dxa"/>
          </w:tcPr>
          <w:p w14:paraId="12462A5F" w14:textId="77777777" w:rsidR="0058164C" w:rsidRDefault="0058164C" w:rsidP="0058164C">
            <w:pPr>
              <w:pStyle w:val="xmsonormal"/>
              <w:rPr>
                <w:ins w:id="443" w:author="Miller, Harvey J." w:date="2020-07-01T09:35:00Z"/>
              </w:rPr>
            </w:pPr>
            <w:ins w:id="444" w:author="Miller, Harvey J." w:date="2020-07-01T09:35:00Z">
              <w:r>
                <w:t>10 – 20</w:t>
              </w:r>
            </w:ins>
          </w:p>
        </w:tc>
        <w:tc>
          <w:tcPr>
            <w:tcW w:w="2338" w:type="dxa"/>
          </w:tcPr>
          <w:p w14:paraId="28D42866" w14:textId="3FAB9D41" w:rsidR="0058164C" w:rsidRDefault="0058164C" w:rsidP="0058164C">
            <w:pPr>
              <w:pStyle w:val="xmsonormal"/>
              <w:rPr>
                <w:ins w:id="445" w:author="Miller, Harvey J." w:date="2020-07-01T09:35:00Z"/>
              </w:rPr>
            </w:pPr>
            <w:ins w:id="446" w:author="Miller, Harvey J." w:date="2020-07-01T09:35:00Z">
              <w:r w:rsidRPr="002D4586">
                <w:t>VIA</w:t>
              </w:r>
              <w:r>
                <w:t>,</w:t>
              </w:r>
              <w:r w:rsidRPr="002D4586">
                <w:t xml:space="preserve"> San Antonio</w:t>
              </w:r>
            </w:ins>
            <w:ins w:id="447" w:author="Liu, Luyu" w:date="2020-07-02T20:44:00Z">
              <w:r w:rsidR="004F0F35">
                <w:t>, TX</w:t>
              </w:r>
            </w:ins>
          </w:p>
        </w:tc>
        <w:tc>
          <w:tcPr>
            <w:tcW w:w="2338" w:type="dxa"/>
          </w:tcPr>
          <w:p w14:paraId="6E1E9922" w14:textId="77777777" w:rsidR="0058164C" w:rsidRPr="00A16E86" w:rsidRDefault="0058164C" w:rsidP="0058164C">
            <w:pPr>
              <w:rPr>
                <w:ins w:id="448" w:author="Miller, Harvey J." w:date="2020-07-01T09:35:00Z"/>
                <w:rFonts w:ascii="Times New Roman" w:hAnsi="Times New Roman" w:cs="Times New Roman"/>
                <w:sz w:val="24"/>
                <w:szCs w:val="24"/>
              </w:rPr>
            </w:pPr>
            <w:ins w:id="449" w:author="Miller, Harvey J." w:date="2020-07-01T09:35:00Z">
              <w:r w:rsidRPr="00A16E86">
                <w:rPr>
                  <w:rFonts w:ascii="Times New Roman" w:hAnsi="Times New Roman" w:cs="Times New Roman"/>
                  <w:sz w:val="24"/>
                  <w:szCs w:val="24"/>
                </w:rPr>
                <w:t>~30</w:t>
              </w:r>
            </w:ins>
          </w:p>
        </w:tc>
      </w:tr>
      <w:tr w:rsidR="0058164C" w14:paraId="31129B51" w14:textId="77777777" w:rsidTr="0058164C">
        <w:trPr>
          <w:ins w:id="450" w:author="Miller, Harvey J." w:date="2020-07-01T09:35:00Z"/>
        </w:trPr>
        <w:tc>
          <w:tcPr>
            <w:tcW w:w="2336" w:type="dxa"/>
          </w:tcPr>
          <w:p w14:paraId="52BEC3A9" w14:textId="77777777" w:rsidR="0058164C" w:rsidRDefault="0058164C" w:rsidP="0058164C">
            <w:pPr>
              <w:pStyle w:val="xmsonormal"/>
              <w:rPr>
                <w:ins w:id="451" w:author="Miller, Harvey J." w:date="2020-07-01T09:35:00Z"/>
              </w:rPr>
            </w:pPr>
            <w:ins w:id="452" w:author="Miller, Harvey J." w:date="2020-07-01T09:35:00Z">
              <w:r>
                <w:t>MST, Monterey, CA</w:t>
              </w:r>
            </w:ins>
          </w:p>
        </w:tc>
        <w:tc>
          <w:tcPr>
            <w:tcW w:w="2338" w:type="dxa"/>
          </w:tcPr>
          <w:p w14:paraId="7B6519E2" w14:textId="77777777" w:rsidR="0058164C" w:rsidRDefault="0058164C" w:rsidP="0058164C">
            <w:pPr>
              <w:pStyle w:val="xmsonormal"/>
              <w:rPr>
                <w:ins w:id="453" w:author="Miller, Harvey J." w:date="2020-07-01T09:35:00Z"/>
              </w:rPr>
            </w:pPr>
            <w:ins w:id="454" w:author="Miller, Harvey J." w:date="2020-07-01T09:35:00Z">
              <w:r>
                <w:t>10 – 20</w:t>
              </w:r>
            </w:ins>
          </w:p>
        </w:tc>
        <w:tc>
          <w:tcPr>
            <w:tcW w:w="2338" w:type="dxa"/>
          </w:tcPr>
          <w:p w14:paraId="709EFE17" w14:textId="77777777" w:rsidR="0058164C" w:rsidRDefault="0058164C" w:rsidP="0058164C">
            <w:pPr>
              <w:pStyle w:val="xmsonormal"/>
              <w:rPr>
                <w:ins w:id="455" w:author="Miller, Harvey J." w:date="2020-07-01T09:35:00Z"/>
              </w:rPr>
            </w:pPr>
            <w:ins w:id="456" w:author="Miller, Harvey J." w:date="2020-07-01T09:35:00Z">
              <w:r>
                <w:t>HART, Tampa, FL</w:t>
              </w:r>
            </w:ins>
          </w:p>
        </w:tc>
        <w:tc>
          <w:tcPr>
            <w:tcW w:w="2338" w:type="dxa"/>
          </w:tcPr>
          <w:p w14:paraId="1E86B676" w14:textId="77777777" w:rsidR="0058164C" w:rsidRPr="00A16E86" w:rsidRDefault="0058164C" w:rsidP="0058164C">
            <w:pPr>
              <w:rPr>
                <w:ins w:id="457" w:author="Miller, Harvey J." w:date="2020-07-01T09:35:00Z"/>
                <w:rFonts w:ascii="Times New Roman" w:hAnsi="Times New Roman" w:cs="Times New Roman"/>
                <w:sz w:val="24"/>
                <w:szCs w:val="24"/>
              </w:rPr>
            </w:pPr>
            <w:ins w:id="458" w:author="Miller, Harvey J." w:date="2020-07-01T09:35:00Z">
              <w:r w:rsidRPr="00A16E86">
                <w:rPr>
                  <w:rFonts w:ascii="Times New Roman" w:hAnsi="Times New Roman" w:cs="Times New Roman"/>
                  <w:sz w:val="24"/>
                  <w:szCs w:val="24"/>
                </w:rPr>
                <w:t>~30</w:t>
              </w:r>
            </w:ins>
          </w:p>
        </w:tc>
      </w:tr>
      <w:tr w:rsidR="0058164C" w14:paraId="455B7CCB" w14:textId="77777777" w:rsidTr="0058164C">
        <w:trPr>
          <w:ins w:id="459" w:author="Miller, Harvey J." w:date="2020-07-01T09:35:00Z"/>
        </w:trPr>
        <w:tc>
          <w:tcPr>
            <w:tcW w:w="2336" w:type="dxa"/>
          </w:tcPr>
          <w:p w14:paraId="31DD5316" w14:textId="77777777" w:rsidR="0058164C" w:rsidRDefault="0058164C" w:rsidP="0058164C">
            <w:pPr>
              <w:pStyle w:val="xmsonormal"/>
              <w:rPr>
                <w:ins w:id="460" w:author="Miller, Harvey J." w:date="2020-07-01T09:35:00Z"/>
              </w:rPr>
            </w:pPr>
            <w:ins w:id="461" w:author="Miller, Harvey J." w:date="2020-07-01T09:35:00Z">
              <w:r>
                <w:t>RTC, Southern Nevada</w:t>
              </w:r>
            </w:ins>
          </w:p>
        </w:tc>
        <w:tc>
          <w:tcPr>
            <w:tcW w:w="2338" w:type="dxa"/>
          </w:tcPr>
          <w:p w14:paraId="12C9329C" w14:textId="77777777" w:rsidR="0058164C" w:rsidRDefault="0058164C" w:rsidP="0058164C">
            <w:pPr>
              <w:pStyle w:val="xmsonormal"/>
              <w:rPr>
                <w:ins w:id="462" w:author="Miller, Harvey J." w:date="2020-07-01T09:35:00Z"/>
              </w:rPr>
            </w:pPr>
            <w:ins w:id="463" w:author="Miller, Harvey J." w:date="2020-07-01T09:35:00Z">
              <w:r>
                <w:t xml:space="preserve">10 – 20 </w:t>
              </w:r>
            </w:ins>
          </w:p>
        </w:tc>
        <w:tc>
          <w:tcPr>
            <w:tcW w:w="2338" w:type="dxa"/>
          </w:tcPr>
          <w:p w14:paraId="4BA74650" w14:textId="77777777" w:rsidR="0058164C" w:rsidRDefault="0058164C" w:rsidP="0058164C">
            <w:pPr>
              <w:pStyle w:val="xmsonormal"/>
              <w:rPr>
                <w:ins w:id="464" w:author="Miller, Harvey J." w:date="2020-07-01T09:35:00Z"/>
              </w:rPr>
            </w:pPr>
            <w:ins w:id="465" w:author="Miller, Harvey J." w:date="2020-07-01T09:35:00Z">
              <w:r>
                <w:t xml:space="preserve">LTD, </w:t>
              </w:r>
              <w:r>
                <w:fldChar w:fldCharType="begin"/>
              </w:r>
              <w:r>
                <w:instrText xml:space="preserve"> HYPERLINK "https://openmobilitydata.org/l/225-eugene-or-usa" </w:instrText>
              </w:r>
              <w:r>
                <w:fldChar w:fldCharType="separate"/>
              </w:r>
              <w:r w:rsidRPr="00417AC3">
                <w:t>Eugene,</w:t>
              </w:r>
              <w:r>
                <w:fldChar w:fldCharType="end"/>
              </w:r>
              <w:r w:rsidRPr="00417AC3">
                <w:t xml:space="preserve"> OR</w:t>
              </w:r>
            </w:ins>
          </w:p>
        </w:tc>
        <w:tc>
          <w:tcPr>
            <w:tcW w:w="2338" w:type="dxa"/>
          </w:tcPr>
          <w:p w14:paraId="6B415B61" w14:textId="77777777" w:rsidR="0058164C" w:rsidRPr="00A16E86" w:rsidRDefault="0058164C" w:rsidP="0058164C">
            <w:pPr>
              <w:rPr>
                <w:ins w:id="466" w:author="Miller, Harvey J." w:date="2020-07-01T09:35:00Z"/>
                <w:rFonts w:ascii="Times New Roman" w:hAnsi="Times New Roman" w:cs="Times New Roman"/>
                <w:sz w:val="24"/>
                <w:szCs w:val="24"/>
              </w:rPr>
            </w:pPr>
            <w:ins w:id="467" w:author="Miller, Harvey J." w:date="2020-07-01T09:35:00Z">
              <w:r w:rsidRPr="00A16E86">
                <w:rPr>
                  <w:rFonts w:ascii="Times New Roman" w:hAnsi="Times New Roman" w:cs="Times New Roman"/>
                  <w:sz w:val="24"/>
                  <w:szCs w:val="24"/>
                </w:rPr>
                <w:t>~30</w:t>
              </w:r>
            </w:ins>
          </w:p>
        </w:tc>
      </w:tr>
      <w:tr w:rsidR="0058164C" w14:paraId="56C44FE1" w14:textId="77777777" w:rsidTr="0058164C">
        <w:trPr>
          <w:ins w:id="468" w:author="Miller, Harvey J." w:date="2020-07-01T09:35:00Z"/>
        </w:trPr>
        <w:tc>
          <w:tcPr>
            <w:tcW w:w="2336" w:type="dxa"/>
          </w:tcPr>
          <w:p w14:paraId="61CF4898" w14:textId="77777777" w:rsidR="0058164C" w:rsidRDefault="0058164C" w:rsidP="0058164C">
            <w:pPr>
              <w:pStyle w:val="xmsonormal"/>
              <w:rPr>
                <w:ins w:id="469" w:author="Miller, Harvey J." w:date="2020-07-01T09:35:00Z"/>
              </w:rPr>
            </w:pPr>
            <w:ins w:id="470" w:author="Miller, Harvey J." w:date="2020-07-01T09:35:00Z">
              <w:r>
                <w:t>Votran, Daytona Beach, FL</w:t>
              </w:r>
            </w:ins>
          </w:p>
        </w:tc>
        <w:tc>
          <w:tcPr>
            <w:tcW w:w="2338" w:type="dxa"/>
          </w:tcPr>
          <w:p w14:paraId="6820C8AE" w14:textId="77777777" w:rsidR="0058164C" w:rsidRDefault="0058164C" w:rsidP="0058164C">
            <w:pPr>
              <w:pStyle w:val="xmsonormal"/>
              <w:rPr>
                <w:ins w:id="471" w:author="Miller, Harvey J." w:date="2020-07-01T09:35:00Z"/>
              </w:rPr>
            </w:pPr>
            <w:ins w:id="472" w:author="Miller, Harvey J." w:date="2020-07-01T09:35:00Z">
              <w:r>
                <w:t>10 – 20</w:t>
              </w:r>
            </w:ins>
          </w:p>
        </w:tc>
        <w:tc>
          <w:tcPr>
            <w:tcW w:w="2338" w:type="dxa"/>
          </w:tcPr>
          <w:p w14:paraId="4CBFB6C4" w14:textId="77777777" w:rsidR="0058164C" w:rsidRDefault="0058164C" w:rsidP="0058164C">
            <w:pPr>
              <w:pStyle w:val="xmsonormal"/>
              <w:rPr>
                <w:ins w:id="473" w:author="Miller, Harvey J." w:date="2020-07-01T09:35:00Z"/>
              </w:rPr>
            </w:pPr>
            <w:ins w:id="474" w:author="Miller, Harvey J." w:date="2020-07-01T09:35:00Z">
              <w:r>
                <w:t>Metro Transit, Madison, WI</w:t>
              </w:r>
            </w:ins>
          </w:p>
        </w:tc>
        <w:tc>
          <w:tcPr>
            <w:tcW w:w="2338" w:type="dxa"/>
          </w:tcPr>
          <w:p w14:paraId="71D36B32" w14:textId="77777777" w:rsidR="0058164C" w:rsidRPr="00A16E86" w:rsidRDefault="0058164C" w:rsidP="0058164C">
            <w:pPr>
              <w:rPr>
                <w:ins w:id="475" w:author="Miller, Harvey J." w:date="2020-07-01T09:35:00Z"/>
                <w:rFonts w:ascii="Times New Roman" w:hAnsi="Times New Roman" w:cs="Times New Roman"/>
                <w:sz w:val="24"/>
                <w:szCs w:val="24"/>
              </w:rPr>
            </w:pPr>
            <w:ins w:id="476" w:author="Miller, Harvey J." w:date="2020-07-01T09:35:00Z">
              <w:r w:rsidRPr="00A16E86">
                <w:rPr>
                  <w:rFonts w:ascii="Times New Roman" w:hAnsi="Times New Roman" w:cs="Times New Roman"/>
                  <w:sz w:val="24"/>
                  <w:szCs w:val="24"/>
                </w:rPr>
                <w:t>~30</w:t>
              </w:r>
            </w:ins>
          </w:p>
        </w:tc>
      </w:tr>
      <w:tr w:rsidR="0058164C" w14:paraId="5855393D" w14:textId="77777777" w:rsidTr="0058164C">
        <w:trPr>
          <w:ins w:id="477" w:author="Miller, Harvey J." w:date="2020-07-01T09:35:00Z"/>
        </w:trPr>
        <w:tc>
          <w:tcPr>
            <w:tcW w:w="2336" w:type="dxa"/>
          </w:tcPr>
          <w:p w14:paraId="4439482D" w14:textId="77777777" w:rsidR="0058164C" w:rsidRDefault="0058164C" w:rsidP="0058164C">
            <w:pPr>
              <w:pStyle w:val="xmsonormal"/>
              <w:rPr>
                <w:ins w:id="478" w:author="Miller, Harvey J." w:date="2020-07-01T09:35:00Z"/>
              </w:rPr>
            </w:pPr>
            <w:ins w:id="479" w:author="Miller, Harvey J." w:date="2020-07-01T09:35:00Z">
              <w:r>
                <w:lastRenderedPageBreak/>
                <w:t>ART, Arlington, VA</w:t>
              </w:r>
            </w:ins>
          </w:p>
        </w:tc>
        <w:tc>
          <w:tcPr>
            <w:tcW w:w="2338" w:type="dxa"/>
          </w:tcPr>
          <w:p w14:paraId="6492AD3A" w14:textId="77777777" w:rsidR="0058164C" w:rsidRDefault="0058164C" w:rsidP="0058164C">
            <w:pPr>
              <w:pStyle w:val="xmsonormal"/>
              <w:rPr>
                <w:ins w:id="480" w:author="Miller, Harvey J." w:date="2020-07-01T09:35:00Z"/>
              </w:rPr>
            </w:pPr>
            <w:ins w:id="481" w:author="Miller, Harvey J." w:date="2020-07-01T09:35:00Z">
              <w:r>
                <w:t xml:space="preserve">20 – 30 </w:t>
              </w:r>
            </w:ins>
          </w:p>
        </w:tc>
        <w:tc>
          <w:tcPr>
            <w:tcW w:w="2338" w:type="dxa"/>
          </w:tcPr>
          <w:p w14:paraId="6A0C83D4" w14:textId="30791657" w:rsidR="0058164C" w:rsidRDefault="0058164C" w:rsidP="00892017">
            <w:pPr>
              <w:pStyle w:val="xmsonormal"/>
              <w:rPr>
                <w:ins w:id="482" w:author="Miller, Harvey J." w:date="2020-07-01T09:35:00Z"/>
              </w:rPr>
            </w:pPr>
            <w:ins w:id="483" w:author="Miller, Harvey J." w:date="2020-07-01T09:35:00Z">
              <w:r>
                <w:t>MTA</w:t>
              </w:r>
            </w:ins>
            <w:ins w:id="484" w:author="Liu, Luyu" w:date="2020-07-02T20:43:00Z">
              <w:r w:rsidR="004F0F35">
                <w:t>,</w:t>
              </w:r>
            </w:ins>
            <w:ins w:id="485" w:author="Miller, Harvey J." w:date="2020-07-01T09:35:00Z">
              <w:r>
                <w:t xml:space="preserve"> </w:t>
              </w:r>
            </w:ins>
            <w:ins w:id="486" w:author="Liu, Luyu" w:date="2020-07-02T20:53:00Z">
              <w:r w:rsidR="00172050">
                <w:t>MD</w:t>
              </w:r>
            </w:ins>
            <w:ins w:id="487" w:author="Miller, Harvey J." w:date="2020-07-01T09:35:00Z">
              <w:del w:id="488" w:author="Liu, Luyu" w:date="2020-07-02T20:53:00Z">
                <w:r w:rsidDel="00172050">
                  <w:delText>Maryland</w:delText>
                </w:r>
              </w:del>
            </w:ins>
          </w:p>
        </w:tc>
        <w:tc>
          <w:tcPr>
            <w:tcW w:w="2338" w:type="dxa"/>
          </w:tcPr>
          <w:p w14:paraId="7D2A3C38" w14:textId="77777777" w:rsidR="0058164C" w:rsidRPr="00A16E86" w:rsidRDefault="0058164C" w:rsidP="0058164C">
            <w:pPr>
              <w:rPr>
                <w:ins w:id="489" w:author="Miller, Harvey J." w:date="2020-07-01T09:35:00Z"/>
                <w:rFonts w:ascii="Times New Roman" w:hAnsi="Times New Roman" w:cs="Times New Roman"/>
                <w:sz w:val="24"/>
                <w:szCs w:val="24"/>
              </w:rPr>
            </w:pPr>
            <w:ins w:id="490" w:author="Miller, Harvey J." w:date="2020-07-01T09:35:00Z">
              <w:r w:rsidRPr="00A16E86">
                <w:rPr>
                  <w:rFonts w:ascii="Times New Roman" w:hAnsi="Times New Roman" w:cs="Times New Roman"/>
                  <w:sz w:val="24"/>
                  <w:szCs w:val="24"/>
                </w:rPr>
                <w:t>~30</w:t>
              </w:r>
            </w:ins>
          </w:p>
        </w:tc>
      </w:tr>
      <w:tr w:rsidR="0058164C" w14:paraId="13FFF623" w14:textId="77777777" w:rsidTr="0058164C">
        <w:trPr>
          <w:ins w:id="491" w:author="Miller, Harvey J." w:date="2020-07-01T09:35:00Z"/>
        </w:trPr>
        <w:tc>
          <w:tcPr>
            <w:tcW w:w="2336" w:type="dxa"/>
          </w:tcPr>
          <w:p w14:paraId="5881AD9A" w14:textId="0D6FED59" w:rsidR="0058164C" w:rsidRDefault="0058164C" w:rsidP="0058164C">
            <w:pPr>
              <w:pStyle w:val="xmsonormal"/>
              <w:rPr>
                <w:ins w:id="492" w:author="Miller, Harvey J." w:date="2020-07-01T09:35:00Z"/>
              </w:rPr>
            </w:pPr>
            <w:commentRangeStart w:id="493"/>
            <w:ins w:id="494" w:author="Miller, Harvey J." w:date="2020-07-01T09:35:00Z">
              <w:r w:rsidRPr="00F47AF7">
                <w:t>Big Blue Bus</w:t>
              </w:r>
            </w:ins>
            <w:commentRangeEnd w:id="493"/>
            <w:ins w:id="495" w:author="Miller, Harvey J." w:date="2020-07-01T09:42:00Z">
              <w:r w:rsidR="00F47251">
                <w:rPr>
                  <w:rStyle w:val="CommentReference"/>
                  <w:rFonts w:asciiTheme="minorHAnsi" w:hAnsiTheme="minorHAnsi" w:cstheme="minorBidi"/>
                </w:rPr>
                <w:commentReference w:id="493"/>
              </w:r>
            </w:ins>
            <w:ins w:id="496" w:author="Liu, Luyu" w:date="2020-07-02T20:41:00Z">
              <w:r w:rsidR="004F0F35">
                <w:t>, Los Angeles, CA</w:t>
              </w:r>
            </w:ins>
          </w:p>
        </w:tc>
        <w:tc>
          <w:tcPr>
            <w:tcW w:w="2338" w:type="dxa"/>
          </w:tcPr>
          <w:p w14:paraId="01EDE1FD" w14:textId="77777777" w:rsidR="0058164C" w:rsidRDefault="0058164C" w:rsidP="0058164C">
            <w:pPr>
              <w:pStyle w:val="xmsonormal"/>
              <w:rPr>
                <w:ins w:id="497" w:author="Miller, Harvey J." w:date="2020-07-01T09:35:00Z"/>
              </w:rPr>
            </w:pPr>
            <w:ins w:id="498" w:author="Miller, Harvey J." w:date="2020-07-01T09:35:00Z">
              <w:r>
                <w:t>20 – 30</w:t>
              </w:r>
            </w:ins>
          </w:p>
        </w:tc>
        <w:tc>
          <w:tcPr>
            <w:tcW w:w="2338" w:type="dxa"/>
          </w:tcPr>
          <w:p w14:paraId="1E034FC0" w14:textId="70BAA6E9" w:rsidR="0058164C" w:rsidRDefault="0058164C" w:rsidP="0058164C">
            <w:pPr>
              <w:pStyle w:val="xmsonormal"/>
              <w:rPr>
                <w:ins w:id="499" w:author="Miller, Harvey J." w:date="2020-07-01T09:35:00Z"/>
              </w:rPr>
            </w:pPr>
            <w:ins w:id="500" w:author="Miller, Harvey J." w:date="2020-07-01T09:35:00Z">
              <w:r>
                <w:t xml:space="preserve">RTA, </w:t>
              </w:r>
            </w:ins>
            <w:ins w:id="501" w:author="Liu, Luyu" w:date="2020-07-02T20:43:00Z">
              <w:r w:rsidR="004F0F35">
                <w:t>R</w:t>
              </w:r>
            </w:ins>
            <w:ins w:id="502" w:author="Miller, Harvey J." w:date="2020-07-01T09:35:00Z">
              <w:del w:id="503" w:author="Liu, Luyu" w:date="2020-07-02T20:43:00Z">
                <w:r w:rsidDel="004F0F35">
                  <w:delText>r</w:delText>
                </w:r>
              </w:del>
              <w:r>
                <w:t>iverside, CA</w:t>
              </w:r>
            </w:ins>
          </w:p>
        </w:tc>
        <w:tc>
          <w:tcPr>
            <w:tcW w:w="2338" w:type="dxa"/>
          </w:tcPr>
          <w:p w14:paraId="00172C02" w14:textId="77777777" w:rsidR="0058164C" w:rsidRPr="00A16E86" w:rsidRDefault="0058164C" w:rsidP="0058164C">
            <w:pPr>
              <w:rPr>
                <w:ins w:id="504" w:author="Miller, Harvey J." w:date="2020-07-01T09:35:00Z"/>
                <w:rFonts w:ascii="Times New Roman" w:hAnsi="Times New Roman" w:cs="Times New Roman"/>
                <w:sz w:val="24"/>
                <w:szCs w:val="24"/>
              </w:rPr>
            </w:pPr>
            <w:ins w:id="505" w:author="Miller, Harvey J." w:date="2020-07-01T09:35:00Z">
              <w:r w:rsidRPr="00A16E86">
                <w:rPr>
                  <w:rFonts w:ascii="Times New Roman" w:hAnsi="Times New Roman" w:cs="Times New Roman"/>
                  <w:sz w:val="24"/>
                  <w:szCs w:val="24"/>
                </w:rPr>
                <w:t>~30</w:t>
              </w:r>
            </w:ins>
          </w:p>
        </w:tc>
      </w:tr>
      <w:tr w:rsidR="0058164C" w14:paraId="730DF447" w14:textId="77777777" w:rsidTr="0058164C">
        <w:trPr>
          <w:ins w:id="506" w:author="Miller, Harvey J." w:date="2020-07-01T09:35:00Z"/>
        </w:trPr>
        <w:tc>
          <w:tcPr>
            <w:tcW w:w="2336" w:type="dxa"/>
          </w:tcPr>
          <w:p w14:paraId="5D92530A" w14:textId="062D2DDC" w:rsidR="0058164C" w:rsidRPr="00F47AF7" w:rsidRDefault="0058164C" w:rsidP="004F0F35">
            <w:pPr>
              <w:pStyle w:val="xmsonormal"/>
              <w:rPr>
                <w:ins w:id="507" w:author="Miller, Harvey J." w:date="2020-07-01T09:35:00Z"/>
              </w:rPr>
            </w:pPr>
            <w:ins w:id="508" w:author="Miller, Harvey J." w:date="2020-07-01T09:35:00Z">
              <w:r w:rsidRPr="002D4586">
                <w:t>Calgary Transit</w:t>
              </w:r>
            </w:ins>
            <w:ins w:id="509" w:author="Liu, Luyu" w:date="2020-07-02T20:42:00Z">
              <w:r w:rsidR="004F0F35">
                <w:t>, Calgary, Alberta, Canada</w:t>
              </w:r>
            </w:ins>
          </w:p>
        </w:tc>
        <w:tc>
          <w:tcPr>
            <w:tcW w:w="2338" w:type="dxa"/>
          </w:tcPr>
          <w:p w14:paraId="51888237" w14:textId="77777777" w:rsidR="0058164C" w:rsidRDefault="0058164C" w:rsidP="0058164C">
            <w:pPr>
              <w:pStyle w:val="xmsonormal"/>
              <w:rPr>
                <w:ins w:id="510" w:author="Miller, Harvey J." w:date="2020-07-01T09:35:00Z"/>
              </w:rPr>
            </w:pPr>
            <w:ins w:id="511" w:author="Miller, Harvey J." w:date="2020-07-01T09:35:00Z">
              <w:r>
                <w:t>~30</w:t>
              </w:r>
            </w:ins>
          </w:p>
        </w:tc>
        <w:tc>
          <w:tcPr>
            <w:tcW w:w="2338" w:type="dxa"/>
          </w:tcPr>
          <w:p w14:paraId="7CF8489A" w14:textId="78BEBC1A" w:rsidR="0058164C" w:rsidRPr="00EC6845" w:rsidRDefault="0058164C" w:rsidP="0058164C">
            <w:pPr>
              <w:pStyle w:val="xmsonormal"/>
              <w:rPr>
                <w:ins w:id="512" w:author="Miller, Harvey J." w:date="2020-07-01T09:35:00Z"/>
              </w:rPr>
            </w:pPr>
            <w:commentRangeStart w:id="513"/>
            <w:ins w:id="514" w:author="Miller, Harvey J." w:date="2020-07-01T09:35:00Z">
              <w:r w:rsidRPr="00EC6845">
                <w:t>Capital metro</w:t>
              </w:r>
            </w:ins>
            <w:commentRangeEnd w:id="513"/>
            <w:ins w:id="515" w:author="Miller, Harvey J." w:date="2020-07-01T09:42:00Z">
              <w:r w:rsidR="00F47251">
                <w:rPr>
                  <w:rStyle w:val="CommentReference"/>
                  <w:rFonts w:asciiTheme="minorHAnsi" w:hAnsiTheme="minorHAnsi" w:cstheme="minorBidi"/>
                </w:rPr>
                <w:commentReference w:id="513"/>
              </w:r>
            </w:ins>
            <w:ins w:id="516" w:author="Liu, Luyu" w:date="2020-07-02T20:43:00Z">
              <w:r w:rsidR="004F0F35">
                <w:t>, Austin, TX</w:t>
              </w:r>
            </w:ins>
          </w:p>
        </w:tc>
        <w:tc>
          <w:tcPr>
            <w:tcW w:w="2338" w:type="dxa"/>
          </w:tcPr>
          <w:p w14:paraId="5C0626DE" w14:textId="77777777" w:rsidR="0058164C" w:rsidRPr="00EC6845" w:rsidRDefault="0058164C" w:rsidP="0058164C">
            <w:pPr>
              <w:pStyle w:val="xmsonormal"/>
              <w:rPr>
                <w:ins w:id="517" w:author="Miller, Harvey J." w:date="2020-07-01T09:35:00Z"/>
              </w:rPr>
            </w:pPr>
            <w:ins w:id="518" w:author="Miller, Harvey J." w:date="2020-07-01T09:35:00Z">
              <w:r>
                <w:t>~60</w:t>
              </w:r>
            </w:ins>
          </w:p>
        </w:tc>
      </w:tr>
      <w:tr w:rsidR="0058164C" w14:paraId="734BE94A" w14:textId="77777777" w:rsidTr="0058164C">
        <w:trPr>
          <w:ins w:id="519" w:author="Miller, Harvey J." w:date="2020-07-01T09:35:00Z"/>
        </w:trPr>
        <w:tc>
          <w:tcPr>
            <w:tcW w:w="2336" w:type="dxa"/>
          </w:tcPr>
          <w:p w14:paraId="79613BA1" w14:textId="0E4508E6" w:rsidR="0058164C" w:rsidRPr="00F47AF7" w:rsidRDefault="0058164C" w:rsidP="0058164C">
            <w:pPr>
              <w:pStyle w:val="xmsonormal"/>
              <w:rPr>
                <w:ins w:id="520" w:author="Miller, Harvey J." w:date="2020-07-01T09:35:00Z"/>
              </w:rPr>
            </w:pPr>
            <w:ins w:id="521" w:author="Miller, Harvey J." w:date="2020-07-01T09:35:00Z">
              <w:r w:rsidRPr="002D4586">
                <w:t>BART</w:t>
              </w:r>
            </w:ins>
            <w:ins w:id="522" w:author="Liu, Luyu" w:date="2020-07-02T20:42:00Z">
              <w:r w:rsidR="004F0F35">
                <w:t>,</w:t>
              </w:r>
            </w:ins>
            <w:ins w:id="523" w:author="Miller, Harvey J." w:date="2020-07-01T09:43:00Z">
              <w:r w:rsidR="00F47251">
                <w:t xml:space="preserve"> San Francisco, CA</w:t>
              </w:r>
            </w:ins>
          </w:p>
        </w:tc>
        <w:tc>
          <w:tcPr>
            <w:tcW w:w="2338" w:type="dxa"/>
          </w:tcPr>
          <w:p w14:paraId="223988CD" w14:textId="77777777" w:rsidR="0058164C" w:rsidRDefault="0058164C" w:rsidP="0058164C">
            <w:pPr>
              <w:pStyle w:val="xmsonormal"/>
              <w:rPr>
                <w:ins w:id="524" w:author="Miller, Harvey J." w:date="2020-07-01T09:35:00Z"/>
              </w:rPr>
            </w:pPr>
            <w:ins w:id="525" w:author="Miller, Harvey J." w:date="2020-07-01T09:35:00Z">
              <w:r>
                <w:t>~30</w:t>
              </w:r>
            </w:ins>
          </w:p>
        </w:tc>
        <w:tc>
          <w:tcPr>
            <w:tcW w:w="2338" w:type="dxa"/>
          </w:tcPr>
          <w:p w14:paraId="1441D6F3" w14:textId="1B8D4E00" w:rsidR="0058164C" w:rsidRPr="00EC6845" w:rsidRDefault="0058164C" w:rsidP="0058164C">
            <w:pPr>
              <w:pStyle w:val="xmsonormal"/>
              <w:rPr>
                <w:ins w:id="526" w:author="Miller, Harvey J." w:date="2020-07-01T09:35:00Z"/>
              </w:rPr>
            </w:pPr>
            <w:ins w:id="527" w:author="Miller, Harvey J." w:date="2020-07-01T09:35:00Z">
              <w:r>
                <w:t>CT Transit, Hartford</w:t>
              </w:r>
            </w:ins>
            <w:ins w:id="528" w:author="Liu, Luyu" w:date="2020-07-02T20:44:00Z">
              <w:r w:rsidR="004F0F35">
                <w:t>, CT</w:t>
              </w:r>
            </w:ins>
          </w:p>
        </w:tc>
        <w:tc>
          <w:tcPr>
            <w:tcW w:w="2338" w:type="dxa"/>
          </w:tcPr>
          <w:p w14:paraId="3CDFDDC7" w14:textId="77777777" w:rsidR="0058164C" w:rsidRPr="00EC6845" w:rsidRDefault="0058164C" w:rsidP="0058164C">
            <w:pPr>
              <w:pStyle w:val="xmsonormal"/>
              <w:rPr>
                <w:ins w:id="529" w:author="Miller, Harvey J." w:date="2020-07-01T09:35:00Z"/>
              </w:rPr>
            </w:pPr>
            <w:ins w:id="530" w:author="Miller, Harvey J." w:date="2020-07-01T09:35:00Z">
              <w:r>
                <w:t>&gt;60</w:t>
              </w:r>
            </w:ins>
          </w:p>
        </w:tc>
      </w:tr>
    </w:tbl>
    <w:p w14:paraId="4241BF75" w14:textId="77777777" w:rsidR="0058164C" w:rsidRDefault="0058164C" w:rsidP="0058164C">
      <w:pPr>
        <w:pStyle w:val="xmsonormal"/>
        <w:jc w:val="center"/>
        <w:rPr>
          <w:ins w:id="531" w:author="Miller, Harvey J." w:date="2020-07-01T09:35:00Z"/>
        </w:rPr>
      </w:pPr>
      <w:bookmarkStart w:id="532" w:name="_Ref42961485"/>
      <w:ins w:id="533" w:author="Miller, Harvey J." w:date="2020-07-01T09:35:00Z">
        <w:r>
          <w:t xml:space="preserve">Table </w:t>
        </w:r>
        <w:r>
          <w:fldChar w:fldCharType="begin"/>
        </w:r>
        <w:r>
          <w:instrText xml:space="preserve"> SEQ Table \* ARABIC </w:instrText>
        </w:r>
        <w:r>
          <w:fldChar w:fldCharType="separate"/>
        </w:r>
        <w:r>
          <w:t>1</w:t>
        </w:r>
        <w:r>
          <w:fldChar w:fldCharType="end"/>
        </w:r>
        <w:bookmarkEnd w:id="532"/>
        <w:r>
          <w:t>: GTFS real-time update frequency for 20 transit systems in the United States.</w:t>
        </w:r>
      </w:ins>
    </w:p>
    <w:p w14:paraId="58BAF21C" w14:textId="6F5AC3D8" w:rsidR="00984CCF" w:rsidDel="0058164C" w:rsidRDefault="00984CCF">
      <w:pPr>
        <w:ind w:firstLine="720"/>
        <w:jc w:val="both"/>
        <w:rPr>
          <w:del w:id="534" w:author="Liu, Luyu" w:date="2020-06-23T11:04:00Z"/>
          <w:rFonts w:ascii="Times New Roman" w:hAnsi="Times New Roman" w:cs="Times New Roman"/>
          <w:sz w:val="24"/>
          <w:szCs w:val="24"/>
        </w:rPr>
        <w:pPrChange w:id="535" w:author="Miller, Harvey J." w:date="2020-07-01T09:33:00Z">
          <w:pPr>
            <w:jc w:val="both"/>
          </w:pPr>
        </w:pPrChange>
      </w:pPr>
    </w:p>
    <w:p w14:paraId="6FBEF579" w14:textId="6B26432E" w:rsidR="005A464A" w:rsidDel="00422498" w:rsidRDefault="0091606F">
      <w:pPr>
        <w:ind w:firstLine="720"/>
        <w:jc w:val="both"/>
        <w:rPr>
          <w:del w:id="536" w:author="Miller, Harvey J." w:date="2020-07-01T09:51:00Z"/>
          <w:rFonts w:ascii="Times New Roman" w:hAnsi="Times New Roman" w:cs="Times New Roman"/>
          <w:sz w:val="24"/>
          <w:szCs w:val="24"/>
        </w:rPr>
        <w:pPrChange w:id="537" w:author="Miller, Harvey J." w:date="2020-07-01T09:45:00Z">
          <w:pPr>
            <w:spacing w:line="240" w:lineRule="auto"/>
            <w:ind w:firstLine="720"/>
            <w:jc w:val="both"/>
          </w:pPr>
        </w:pPrChange>
      </w:pPr>
      <w:ins w:id="538" w:author="Miller, Harvey J." w:date="2020-07-01T10:36:00Z">
        <w:r>
          <w:rPr>
            <w:rFonts w:ascii="Times New Roman" w:hAnsi="Times New Roman" w:cs="Times New Roman"/>
            <w:sz w:val="24"/>
            <w:szCs w:val="24"/>
          </w:rPr>
          <w:t>A</w:t>
        </w:r>
      </w:ins>
      <w:del w:id="539" w:author="Miller, Harvey J." w:date="2020-07-01T10:36:00Z">
        <w:r w:rsidR="00984CCF" w:rsidDel="0091606F">
          <w:rPr>
            <w:rFonts w:ascii="Times New Roman" w:hAnsi="Times New Roman" w:cs="Times New Roman"/>
            <w:sz w:val="24"/>
            <w:szCs w:val="24"/>
          </w:rPr>
          <w:delText>Nevertheless</w:delText>
        </w:r>
        <w:r w:rsidR="005A464A" w:rsidDel="0091606F">
          <w:rPr>
            <w:rFonts w:ascii="Times New Roman" w:hAnsi="Times New Roman" w:cs="Times New Roman"/>
            <w:sz w:val="24"/>
            <w:szCs w:val="24"/>
          </w:rPr>
          <w:delText>, a</w:delText>
        </w:r>
      </w:del>
      <w:r w:rsidR="005A464A" w:rsidRPr="00AF7E83">
        <w:rPr>
          <w:rFonts w:ascii="Times New Roman" w:hAnsi="Times New Roman" w:cs="Times New Roman"/>
          <w:sz w:val="24"/>
          <w:szCs w:val="24"/>
        </w:rPr>
        <w:t xml:space="preserve">lthough </w:t>
      </w:r>
      <w:r w:rsidR="005A464A">
        <w:rPr>
          <w:rFonts w:ascii="Times New Roman" w:hAnsi="Times New Roman" w:cs="Times New Roman"/>
          <w:sz w:val="24"/>
          <w:szCs w:val="24"/>
        </w:rPr>
        <w:t xml:space="preserve">GTFS data’s resolution is relatively high, its </w:t>
      </w:r>
      <w:r w:rsidR="005A464A" w:rsidRPr="004039DB">
        <w:rPr>
          <w:rFonts w:ascii="Times New Roman" w:hAnsi="Times New Roman" w:cs="Times New Roman"/>
          <w:i/>
          <w:sz w:val="24"/>
          <w:szCs w:val="24"/>
        </w:rPr>
        <w:t>temporal accuracy</w:t>
      </w:r>
      <w:ins w:id="540" w:author="Miller, Harvey J." w:date="2020-07-01T09:46:00Z">
        <w:r w:rsidR="00F47251">
          <w:rPr>
            <w:rFonts w:ascii="Times New Roman" w:hAnsi="Times New Roman" w:cs="Times New Roman"/>
            <w:sz w:val="24"/>
            <w:szCs w:val="24"/>
          </w:rPr>
          <w:t xml:space="preserve"> </w:t>
        </w:r>
      </w:ins>
      <w:del w:id="541" w:author="Miller, Harvey J." w:date="2020-07-01T09:46:00Z">
        <w:r w:rsidR="005A464A" w:rsidDel="00F47251">
          <w:rPr>
            <w:rFonts w:ascii="Times New Roman" w:hAnsi="Times New Roman" w:cs="Times New Roman"/>
            <w:sz w:val="24"/>
            <w:szCs w:val="24"/>
          </w:rPr>
          <w:delText xml:space="preserve"> </w:delText>
        </w:r>
      </w:del>
      <w:ins w:id="542" w:author="Miller, Harvey J." w:date="2020-07-01T09:46:00Z">
        <w:r w:rsidR="00F47251">
          <w:rPr>
            <w:rFonts w:ascii="Times New Roman" w:hAnsi="Times New Roman" w:cs="Times New Roman"/>
            <w:sz w:val="24"/>
            <w:szCs w:val="24"/>
          </w:rPr>
          <w:t xml:space="preserve">can be improved </w:t>
        </w:r>
      </w:ins>
      <w:ins w:id="543" w:author="Miller, Harvey J." w:date="2020-07-01T09:47:00Z">
        <w:r w:rsidR="00F47251">
          <w:rPr>
            <w:rFonts w:ascii="Times New Roman" w:hAnsi="Times New Roman" w:cs="Times New Roman"/>
            <w:sz w:val="24"/>
            <w:szCs w:val="24"/>
          </w:rPr>
          <w:t xml:space="preserve">for determining </w:t>
        </w:r>
      </w:ins>
      <w:ins w:id="544" w:author="Miller, Harvey J." w:date="2020-07-01T09:50:00Z">
        <w:r w:rsidR="00422498">
          <w:rPr>
            <w:rFonts w:ascii="Times New Roman" w:hAnsi="Times New Roman" w:cs="Times New Roman"/>
            <w:sz w:val="24"/>
            <w:szCs w:val="24"/>
          </w:rPr>
          <w:t xml:space="preserve">realized wait times. </w:t>
        </w:r>
      </w:ins>
      <w:del w:id="545" w:author="Miller, Harvey J." w:date="2020-07-01T09:46:00Z">
        <w:r w:rsidR="005A464A" w:rsidDel="00F47251">
          <w:rPr>
            <w:rFonts w:ascii="Times New Roman" w:hAnsi="Times New Roman" w:cs="Times New Roman"/>
            <w:sz w:val="24"/>
            <w:szCs w:val="24"/>
          </w:rPr>
          <w:delText>is not satisfying</w:delText>
        </w:r>
      </w:del>
      <w:del w:id="546" w:author="Miller, Harvey J." w:date="2020-07-01T09:50:00Z">
        <w:r w:rsidR="005A464A" w:rsidDel="00422498">
          <w:rPr>
            <w:rFonts w:ascii="Times New Roman" w:hAnsi="Times New Roman" w:cs="Times New Roman"/>
            <w:sz w:val="24"/>
            <w:szCs w:val="24"/>
          </w:rPr>
          <w:delText xml:space="preserve">. </w:delText>
        </w:r>
      </w:del>
      <w:del w:id="547" w:author="Liu, Luyu" w:date="2020-07-02T21:00:00Z">
        <w:r w:rsidR="00D94E97" w:rsidDel="001C090E">
          <w:rPr>
            <w:rFonts w:ascii="Times New Roman" w:eastAsia="Yu Mincho" w:hAnsi="Times New Roman" w:cs="Times New Roman"/>
            <w:sz w:val="24"/>
            <w:szCs w:val="24"/>
            <w:lang w:eastAsia="ja-JP"/>
          </w:rPr>
          <w:delText>S</w:delText>
        </w:r>
        <w:r w:rsidR="00D94E97" w:rsidRPr="00E714F0" w:rsidDel="001C090E">
          <w:rPr>
            <w:rFonts w:ascii="Times New Roman" w:eastAsia="Yu Mincho" w:hAnsi="Times New Roman" w:cs="Times New Roman"/>
            <w:sz w:val="24"/>
            <w:szCs w:val="24"/>
            <w:lang w:eastAsia="ja-JP"/>
          </w:rPr>
          <w:delText xml:space="preserve">imilar to </w:delText>
        </w:r>
        <w:r w:rsidR="00D94E97" w:rsidRPr="00E714F0" w:rsidDel="001C090E">
          <w:rPr>
            <w:rFonts w:ascii="Times New Roman" w:eastAsia="Yu Mincho" w:hAnsi="Times New Roman" w:cs="Times New Roman"/>
            <w:sz w:val="24"/>
            <w:szCs w:val="24"/>
            <w:lang w:eastAsia="ja-JP"/>
          </w:rPr>
          <w:fldChar w:fldCharType="begin" w:fldLock="1"/>
        </w:r>
        <w:r w:rsidR="001C320A" w:rsidRPr="001C090E" w:rsidDel="001C090E">
          <w:rPr>
            <w:rFonts w:ascii="Times New Roman" w:eastAsia="Yu Mincho" w:hAnsi="Times New Roman" w:cs="Times New Roman"/>
            <w:sz w:val="24"/>
            <w:szCs w:val="24"/>
            <w:lang w:eastAsia="ja-JP"/>
            <w:rPrChange w:id="548" w:author="Liu, Luyu" w:date="2020-07-02T21:00:00Z">
              <w:rPr>
                <w:rFonts w:ascii="Times New Roman" w:eastAsia="Yu Mincho" w:hAnsi="Times New Roman" w:cs="Times New Roman"/>
                <w:sz w:val="24"/>
                <w:szCs w:val="24"/>
                <w:lang w:eastAsia="ja-JP"/>
              </w:rPr>
            </w:rPrChange>
          </w:rPr>
          <w:del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delInstrText>
        </w:r>
        <w:r w:rsidR="00D94E97" w:rsidRPr="00E714F0" w:rsidDel="001C090E">
          <w:rPr>
            <w:rFonts w:ascii="Times New Roman" w:eastAsia="Yu Mincho" w:hAnsi="Times New Roman" w:cs="Times New Roman"/>
            <w:sz w:val="24"/>
            <w:szCs w:val="24"/>
            <w:lang w:eastAsia="ja-JP"/>
          </w:rPr>
          <w:fldChar w:fldCharType="separate"/>
        </w:r>
        <w:r w:rsidR="00D94E97" w:rsidRPr="00892017" w:rsidDel="001C090E">
          <w:rPr>
            <w:rFonts w:ascii="Times New Roman" w:eastAsia="Yu Mincho" w:hAnsi="Times New Roman" w:cs="Times New Roman"/>
            <w:noProof/>
            <w:sz w:val="24"/>
            <w:szCs w:val="24"/>
            <w:lang w:eastAsia="ja-JP"/>
          </w:rPr>
          <w:delText>Firmani et al. (2016)</w:delText>
        </w:r>
        <w:r w:rsidR="00D94E97" w:rsidRPr="00E714F0" w:rsidDel="001C090E">
          <w:rPr>
            <w:rFonts w:ascii="Times New Roman" w:eastAsia="Yu Mincho" w:hAnsi="Times New Roman" w:cs="Times New Roman"/>
            <w:sz w:val="24"/>
            <w:szCs w:val="24"/>
            <w:lang w:eastAsia="ja-JP"/>
          </w:rPr>
          <w:fldChar w:fldCharType="end"/>
        </w:r>
        <w:r w:rsidR="00D94E97" w:rsidRPr="00E714F0" w:rsidDel="001C090E">
          <w:rPr>
            <w:rFonts w:ascii="Times New Roman" w:eastAsia="Yu Mincho" w:hAnsi="Times New Roman" w:cs="Times New Roman"/>
            <w:sz w:val="24"/>
            <w:szCs w:val="24"/>
            <w:lang w:eastAsia="ja-JP"/>
          </w:rPr>
          <w:delText xml:space="preserve">’s definition, </w:delText>
        </w:r>
      </w:del>
      <w:del w:id="549" w:author="Liu, Luyu" w:date="2020-07-02T20:58:00Z">
        <w:r w:rsidR="00D94E97" w:rsidRPr="00E714F0" w:rsidDel="002F0DA9">
          <w:rPr>
            <w:rFonts w:ascii="Times New Roman" w:eastAsia="Yu Mincho" w:hAnsi="Times New Roman" w:cs="Times New Roman"/>
            <w:sz w:val="24"/>
            <w:szCs w:val="24"/>
            <w:lang w:eastAsia="ja-JP"/>
          </w:rPr>
          <w:delText xml:space="preserve">we define </w:delText>
        </w:r>
      </w:del>
      <w:del w:id="550" w:author="Liu, Luyu" w:date="2020-07-02T21:00:00Z">
        <w:r w:rsidR="00D94E97" w:rsidDel="001C090E">
          <w:rPr>
            <w:rFonts w:ascii="Times New Roman" w:eastAsia="Yu Mincho" w:hAnsi="Times New Roman" w:cs="Times New Roman"/>
            <w:sz w:val="24"/>
            <w:szCs w:val="24"/>
            <w:lang w:eastAsia="ja-JP"/>
          </w:rPr>
          <w:delText>t</w:delText>
        </w:r>
      </w:del>
      <w:ins w:id="551" w:author="Liu, Luyu" w:date="2020-07-02T21:00:00Z">
        <w:r w:rsidR="001C090E">
          <w:rPr>
            <w:rFonts w:ascii="Times New Roman" w:eastAsia="Yu Mincho" w:hAnsi="Times New Roman" w:cs="Times New Roman"/>
            <w:sz w:val="24"/>
            <w:szCs w:val="24"/>
            <w:lang w:eastAsia="ja-JP"/>
          </w:rPr>
          <w:t>T</w:t>
        </w:r>
      </w:ins>
      <w:r w:rsidR="00D94E97">
        <w:rPr>
          <w:rFonts w:ascii="Times New Roman" w:eastAsia="Yu Mincho" w:hAnsi="Times New Roman" w:cs="Times New Roman"/>
          <w:sz w:val="24"/>
          <w:szCs w:val="24"/>
          <w:lang w:eastAsia="ja-JP"/>
        </w:rPr>
        <w:t>emporal accuracy</w:t>
      </w:r>
      <w:r w:rsidR="00D94E97" w:rsidRPr="00E714F0">
        <w:rPr>
          <w:rFonts w:ascii="Times New Roman" w:eastAsia="Yu Mincho" w:hAnsi="Times New Roman" w:cs="Times New Roman"/>
          <w:sz w:val="24"/>
          <w:szCs w:val="24"/>
          <w:lang w:eastAsia="ja-JP"/>
        </w:rPr>
        <w:t xml:space="preserve"> </w:t>
      </w:r>
      <w:ins w:id="552" w:author="Liu, Luyu" w:date="2020-07-02T20:59:00Z">
        <w:r w:rsidR="00C64340">
          <w:rPr>
            <w:rFonts w:ascii="Times New Roman" w:eastAsia="Yu Mincho" w:hAnsi="Times New Roman" w:cs="Times New Roman"/>
            <w:sz w:val="24"/>
            <w:szCs w:val="24"/>
            <w:lang w:eastAsia="ja-JP"/>
          </w:rPr>
          <w:t xml:space="preserve">measures </w:t>
        </w:r>
      </w:ins>
      <w:ins w:id="553" w:author="Miller, Harvey J." w:date="2020-07-01T09:50:00Z">
        <w:r w:rsidR="00422498">
          <w:rPr>
            <w:rFonts w:ascii="Times New Roman" w:eastAsia="Yu Mincho" w:hAnsi="Times New Roman" w:cs="Times New Roman"/>
            <w:sz w:val="24"/>
            <w:szCs w:val="24"/>
            <w:lang w:eastAsia="ja-JP"/>
          </w:rPr>
          <w:t>difference b</w:t>
        </w:r>
      </w:ins>
      <w:ins w:id="554" w:author="Miller, Harvey J." w:date="2020-07-01T09:51:00Z">
        <w:r w:rsidR="00422498">
          <w:rPr>
            <w:rFonts w:ascii="Times New Roman" w:eastAsia="Yu Mincho" w:hAnsi="Times New Roman" w:cs="Times New Roman"/>
            <w:sz w:val="24"/>
            <w:szCs w:val="24"/>
            <w:lang w:eastAsia="ja-JP"/>
          </w:rPr>
          <w:t xml:space="preserve">etween </w:t>
        </w:r>
      </w:ins>
      <w:del w:id="555" w:author="Miller, Harvey J." w:date="2020-07-01T09:50:00Z">
        <w:r w:rsidR="00D94E97" w:rsidRPr="00E714F0" w:rsidDel="00422498">
          <w:rPr>
            <w:rFonts w:ascii="Times New Roman" w:eastAsia="Yu Mincho" w:hAnsi="Times New Roman" w:cs="Times New Roman"/>
            <w:sz w:val="24"/>
            <w:szCs w:val="24"/>
            <w:lang w:eastAsia="ja-JP"/>
          </w:rPr>
          <w:delText xml:space="preserve">as: how accurate is </w:delText>
        </w:r>
      </w:del>
      <w:r w:rsidR="00D94E97" w:rsidRPr="00E714F0">
        <w:rPr>
          <w:rFonts w:ascii="Times New Roman" w:eastAsia="Yu Mincho" w:hAnsi="Times New Roman" w:cs="Times New Roman"/>
          <w:sz w:val="24"/>
          <w:szCs w:val="24"/>
          <w:lang w:eastAsia="ja-JP"/>
        </w:rPr>
        <w:t xml:space="preserve">the measure’s recorded time </w:t>
      </w:r>
      <w:ins w:id="556" w:author="Liu, Luyu" w:date="2020-07-02T20:59:00Z">
        <w:r w:rsidR="002F0DA9">
          <w:rPr>
            <w:rFonts w:ascii="Times New Roman" w:eastAsia="Yu Mincho" w:hAnsi="Times New Roman" w:cs="Times New Roman"/>
            <w:sz w:val="24"/>
            <w:szCs w:val="24"/>
            <w:lang w:eastAsia="ja-JP"/>
          </w:rPr>
          <w:t xml:space="preserve">and </w:t>
        </w:r>
      </w:ins>
      <w:del w:id="557" w:author="Liu, Luyu" w:date="2020-07-02T20:59:00Z">
        <w:r w:rsidR="00D94E97" w:rsidRPr="00E714F0" w:rsidDel="002F0DA9">
          <w:rPr>
            <w:rFonts w:ascii="Times New Roman" w:eastAsia="Yu Mincho" w:hAnsi="Times New Roman" w:cs="Times New Roman"/>
            <w:sz w:val="24"/>
            <w:szCs w:val="24"/>
            <w:lang w:eastAsia="ja-JP"/>
          </w:rPr>
          <w:delText xml:space="preserve">compared to </w:delText>
        </w:r>
      </w:del>
      <w:r w:rsidR="00D94E97" w:rsidRPr="00E714F0">
        <w:rPr>
          <w:rFonts w:ascii="Times New Roman" w:eastAsia="Yu Mincho" w:hAnsi="Times New Roman" w:cs="Times New Roman"/>
          <w:sz w:val="24"/>
          <w:szCs w:val="24"/>
          <w:lang w:eastAsia="ja-JP"/>
        </w:rPr>
        <w:t>the actual time</w:t>
      </w:r>
      <w:ins w:id="558" w:author="Liu, Luyu" w:date="2020-07-02T20:58:00Z">
        <w:r w:rsidR="006A3C05">
          <w:rPr>
            <w:rFonts w:ascii="Times New Roman" w:eastAsia="Yu Mincho" w:hAnsi="Times New Roman" w:cs="Times New Roman"/>
            <w:sz w:val="24"/>
            <w:szCs w:val="24"/>
            <w:lang w:eastAsia="ja-JP"/>
          </w:rPr>
          <w:t xml:space="preserve"> </w:t>
        </w:r>
        <w:r w:rsidR="006A3C05" w:rsidRPr="00F47251">
          <w:rPr>
            <w:rFonts w:ascii="Times New Roman" w:hAnsi="Times New Roman" w:cs="Times New Roman"/>
            <w:sz w:val="24"/>
            <w:szCs w:val="24"/>
          </w:rPr>
          <w:fldChar w:fldCharType="begin" w:fldLock="1"/>
        </w:r>
        <w:r w:rsidR="006A3C05" w:rsidRPr="00F47251">
          <w:rPr>
            <w:rFonts w:ascii="Times New Roman" w:hAnsi="Times New Roman" w:cs="Times New Roman"/>
            <w:sz w:val="24"/>
            <w:szCs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and Miller 2020)","plainTextFormattedCitation":"(Liu and Miller 2020)","previouslyFormattedCitation":"(Liu and Miller 2020)"},"properties":{"noteIndex":0},"schema":"https://github.com/citation-style-language/schema/raw/master/csl-citation.json"}</w:instrText>
        </w:r>
        <w:r w:rsidR="006A3C05" w:rsidRPr="00F47251">
          <w:rPr>
            <w:rFonts w:ascii="Times New Roman" w:hAnsi="Times New Roman" w:cs="Times New Roman"/>
            <w:sz w:val="24"/>
            <w:szCs w:val="24"/>
          </w:rPr>
          <w:fldChar w:fldCharType="separate"/>
        </w:r>
        <w:r w:rsidR="006A3C05" w:rsidRPr="00F47251">
          <w:rPr>
            <w:rFonts w:ascii="Times New Roman" w:hAnsi="Times New Roman" w:cs="Times New Roman"/>
            <w:noProof/>
            <w:sz w:val="24"/>
            <w:szCs w:val="24"/>
          </w:rPr>
          <w:t>(Liu and Miller 2020)</w:t>
        </w:r>
        <w:r w:rsidR="006A3C05" w:rsidRPr="00F47251">
          <w:rPr>
            <w:rFonts w:ascii="Times New Roman" w:hAnsi="Times New Roman" w:cs="Times New Roman"/>
            <w:sz w:val="24"/>
            <w:szCs w:val="24"/>
          </w:rPr>
          <w:fldChar w:fldCharType="end"/>
        </w:r>
      </w:ins>
      <w:ins w:id="559" w:author="Miller, Harvey J." w:date="2020-07-01T09:51:00Z">
        <w:r w:rsidR="00422498">
          <w:rPr>
            <w:rFonts w:ascii="Times New Roman" w:eastAsia="Yu Mincho" w:hAnsi="Times New Roman" w:cs="Times New Roman"/>
            <w:sz w:val="24"/>
            <w:szCs w:val="24"/>
            <w:lang w:eastAsia="ja-JP"/>
          </w:rPr>
          <w:t>; this r</w:t>
        </w:r>
      </w:ins>
      <w:ins w:id="560" w:author="Liu, Luyu" w:date="2020-06-15T23:14:00Z">
        <w:del w:id="561" w:author="Miller, Harvey J." w:date="2020-07-01T09:51:00Z">
          <w:r w:rsidR="00A14DF9" w:rsidDel="00422498">
            <w:rPr>
              <w:rFonts w:ascii="Times New Roman" w:eastAsia="Yu Mincho" w:hAnsi="Times New Roman" w:cs="Times New Roman"/>
              <w:sz w:val="24"/>
              <w:szCs w:val="24"/>
              <w:lang w:eastAsia="ja-JP"/>
            </w:rPr>
            <w:delText xml:space="preserve"> </w:delText>
          </w:r>
        </w:del>
      </w:ins>
      <w:ins w:id="562" w:author="Liu, Luyu" w:date="2020-06-22T17:23:00Z">
        <w:del w:id="563" w:author="Miller, Harvey J." w:date="2020-07-01T09:46:00Z">
          <w:r w:rsidR="0031367D" w:rsidDel="00F47251">
            <w:rPr>
              <w:rFonts w:ascii="Times New Roman" w:eastAsia="Yu Mincho" w:hAnsi="Times New Roman" w:cs="Times New Roman"/>
              <w:sz w:val="24"/>
              <w:szCs w:val="24"/>
              <w:lang w:eastAsia="ja-JP"/>
            </w:rPr>
            <w:fldChar w:fldCharType="begin" w:fldLock="1"/>
          </w:r>
        </w:del>
      </w:ins>
      <w:del w:id="564" w:author="Miller, Harvey J." w:date="2020-07-01T09:46:00Z">
        <w:r w:rsidR="004400AC" w:rsidDel="00F47251">
          <w:rPr>
            <w:rFonts w:ascii="Times New Roman" w:eastAsia="Yu Mincho" w:hAnsi="Times New Roman" w:cs="Times New Roman"/>
            <w:sz w:val="24"/>
            <w:szCs w:val="24"/>
            <w:lang w:eastAsia="ja-JP"/>
          </w:rPr>
          <w:del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and Miller 2020)","plainTextFormattedCitation":"(Liu and Miller 2020)","previouslyFormattedCitation":"(Liu and Miller 2020)"},"properties":{"noteIndex":0},"schema":"https://github.com/citation-style-language/schema/raw/master/csl-citation.json"}</w:delInstrText>
        </w:r>
        <w:r w:rsidR="0031367D" w:rsidDel="00F47251">
          <w:rPr>
            <w:rFonts w:ascii="Times New Roman" w:eastAsia="Yu Mincho" w:hAnsi="Times New Roman" w:cs="Times New Roman"/>
            <w:sz w:val="24"/>
            <w:szCs w:val="24"/>
            <w:lang w:eastAsia="ja-JP"/>
          </w:rPr>
          <w:fldChar w:fldCharType="separate"/>
        </w:r>
        <w:r w:rsidR="0031367D" w:rsidRPr="0031367D" w:rsidDel="00F47251">
          <w:rPr>
            <w:rFonts w:ascii="Times New Roman" w:eastAsia="Yu Mincho" w:hAnsi="Times New Roman" w:cs="Times New Roman"/>
            <w:noProof/>
            <w:sz w:val="24"/>
            <w:szCs w:val="24"/>
            <w:lang w:eastAsia="ja-JP"/>
          </w:rPr>
          <w:delText>(Liu and Miller 2020)</w:delText>
        </w:r>
      </w:del>
      <w:ins w:id="565" w:author="Liu, Luyu" w:date="2020-06-22T17:23:00Z">
        <w:del w:id="566" w:author="Miller, Harvey J." w:date="2020-07-01T09:46:00Z">
          <w:r w:rsidR="0031367D" w:rsidDel="00F47251">
            <w:rPr>
              <w:rFonts w:ascii="Times New Roman" w:eastAsia="Yu Mincho" w:hAnsi="Times New Roman" w:cs="Times New Roman"/>
              <w:sz w:val="24"/>
              <w:szCs w:val="24"/>
              <w:lang w:eastAsia="ja-JP"/>
            </w:rPr>
            <w:fldChar w:fldCharType="end"/>
          </w:r>
        </w:del>
      </w:ins>
      <w:del w:id="567" w:author="Miller, Harvey J." w:date="2020-07-01T09:46:00Z">
        <w:r w:rsidR="00D94E97" w:rsidRPr="00E714F0" w:rsidDel="00F47251">
          <w:rPr>
            <w:rFonts w:ascii="Times New Roman" w:eastAsia="Yu Mincho" w:hAnsi="Times New Roman" w:cs="Times New Roman"/>
            <w:sz w:val="24"/>
            <w:szCs w:val="24"/>
            <w:lang w:eastAsia="ja-JP"/>
          </w:rPr>
          <w:delText xml:space="preserve">. </w:delText>
        </w:r>
      </w:del>
      <w:del w:id="568" w:author="Miller, Harvey J." w:date="2020-07-01T09:51:00Z">
        <w:r w:rsidR="00D94E97" w:rsidRPr="00D94E97" w:rsidDel="00422498">
          <w:rPr>
            <w:rFonts w:ascii="Times New Roman" w:eastAsia="Yu Mincho" w:hAnsi="Times New Roman" w:cs="Times New Roman"/>
            <w:sz w:val="24"/>
            <w:szCs w:val="24"/>
            <w:lang w:eastAsia="ja-JP"/>
          </w:rPr>
          <w:delText>It r</w:delText>
        </w:r>
      </w:del>
      <w:r w:rsidR="00D94E97" w:rsidRPr="00D94E97">
        <w:rPr>
          <w:rFonts w:ascii="Times New Roman" w:eastAsia="Yu Mincho" w:hAnsi="Times New Roman" w:cs="Times New Roman"/>
          <w:sz w:val="24"/>
          <w:szCs w:val="24"/>
          <w:lang w:eastAsia="ja-JP"/>
        </w:rPr>
        <w:t xml:space="preserve">epresents the systematic error caused by the temporal delay of measurement. </w:t>
      </w:r>
      <w:ins w:id="569" w:author="Miller, Harvey J." w:date="2020-07-01T09:51:00Z">
        <w:r w:rsidR="00422498">
          <w:rPr>
            <w:rFonts w:ascii="Times New Roman" w:eastAsia="Yu Mincho" w:hAnsi="Times New Roman" w:cs="Times New Roman"/>
            <w:sz w:val="24"/>
            <w:szCs w:val="24"/>
            <w:lang w:eastAsia="ja-JP"/>
          </w:rPr>
          <w:t xml:space="preserve">Since </w:t>
        </w:r>
      </w:ins>
      <w:r w:rsidR="005A464A" w:rsidRPr="00D94E97">
        <w:rPr>
          <w:rFonts w:ascii="Times New Roman" w:eastAsia="Yu Mincho" w:hAnsi="Times New Roman" w:cs="Times New Roman"/>
          <w:sz w:val="24"/>
          <w:szCs w:val="24"/>
          <w:lang w:eastAsia="ja-JP"/>
        </w:rPr>
        <w:t>GTFS data is updated</w:t>
      </w:r>
      <w:r w:rsidR="005A464A">
        <w:rPr>
          <w:rFonts w:ascii="Times New Roman" w:hAnsi="Times New Roman" w:cs="Times New Roman"/>
          <w:sz w:val="24"/>
          <w:szCs w:val="24"/>
        </w:rPr>
        <w:t xml:space="preserve"> </w:t>
      </w:r>
      <w:ins w:id="570" w:author="Miller, Harvey J." w:date="2020-07-01T09:54:00Z">
        <w:r w:rsidR="00422498">
          <w:rPr>
            <w:rFonts w:ascii="Times New Roman" w:hAnsi="Times New Roman" w:cs="Times New Roman"/>
            <w:sz w:val="24"/>
            <w:szCs w:val="24"/>
          </w:rPr>
          <w:t>at</w:t>
        </w:r>
      </w:ins>
      <w:del w:id="571" w:author="Miller, Harvey J." w:date="2020-07-01T09:54:00Z">
        <w:r w:rsidR="005A464A" w:rsidDel="00422498">
          <w:rPr>
            <w:rFonts w:ascii="Times New Roman" w:hAnsi="Times New Roman" w:cs="Times New Roman"/>
            <w:sz w:val="24"/>
            <w:szCs w:val="24"/>
          </w:rPr>
          <w:delText>based on</w:delText>
        </w:r>
      </w:del>
      <w:r w:rsidR="005A464A">
        <w:rPr>
          <w:rFonts w:ascii="Times New Roman" w:hAnsi="Times New Roman" w:cs="Times New Roman"/>
          <w:sz w:val="24"/>
          <w:szCs w:val="24"/>
        </w:rPr>
        <w:t xml:space="preserve"> a fixed i</w:t>
      </w:r>
      <w:r w:rsidR="00D94E97">
        <w:rPr>
          <w:rFonts w:ascii="Times New Roman" w:hAnsi="Times New Roman" w:cs="Times New Roman"/>
          <w:sz w:val="24"/>
          <w:szCs w:val="24"/>
        </w:rPr>
        <w:t>nterval</w:t>
      </w:r>
      <w:ins w:id="572" w:author="Miller, Harvey J." w:date="2020-07-01T09:51:00Z">
        <w:r w:rsidR="00422498">
          <w:rPr>
            <w:rFonts w:ascii="Times New Roman" w:hAnsi="Times New Roman" w:cs="Times New Roman"/>
            <w:sz w:val="24"/>
            <w:szCs w:val="24"/>
          </w:rPr>
          <w:t xml:space="preserve">, </w:t>
        </w:r>
      </w:ins>
      <w:del w:id="573" w:author="Miller, Harvey J." w:date="2020-07-01T09:51:00Z">
        <w:r w:rsidR="00D94E97" w:rsidDel="00422498">
          <w:rPr>
            <w:rFonts w:ascii="Times New Roman" w:hAnsi="Times New Roman" w:cs="Times New Roman"/>
            <w:sz w:val="24"/>
            <w:szCs w:val="24"/>
          </w:rPr>
          <w:delText xml:space="preserve">; this could range from </w:delText>
        </w:r>
        <w:r w:rsidR="005A464A" w:rsidDel="00422498">
          <w:rPr>
            <w:rFonts w:ascii="Times New Roman" w:hAnsi="Times New Roman" w:cs="Times New Roman"/>
            <w:sz w:val="24"/>
            <w:szCs w:val="24"/>
          </w:rPr>
          <w:delText xml:space="preserve">5 seconds to </w:delText>
        </w:r>
      </w:del>
      <w:del w:id="574" w:author="Miller, Harvey J." w:date="2020-07-01T09:28:00Z">
        <w:r w:rsidR="005A464A" w:rsidDel="0058164C">
          <w:rPr>
            <w:rFonts w:ascii="Times New Roman" w:hAnsi="Times New Roman" w:cs="Times New Roman"/>
            <w:sz w:val="24"/>
            <w:szCs w:val="24"/>
          </w:rPr>
          <w:delText xml:space="preserve">2 minutes </w:delText>
        </w:r>
      </w:del>
      <w:del w:id="575" w:author="Miller, Harvey J." w:date="2020-07-01T09:51:00Z">
        <w:r w:rsidR="005A464A" w:rsidDel="00422498">
          <w:rPr>
            <w:rFonts w:ascii="Times New Roman" w:hAnsi="Times New Roman" w:cs="Times New Roman"/>
            <w:sz w:val="24"/>
            <w:szCs w:val="24"/>
          </w:rPr>
          <w:delText xml:space="preserve">depending on the system. Consequently, </w:delText>
        </w:r>
      </w:del>
      <w:r w:rsidR="005A464A">
        <w:rPr>
          <w:rFonts w:ascii="Times New Roman" w:hAnsi="Times New Roman" w:cs="Times New Roman"/>
          <w:sz w:val="24"/>
          <w:szCs w:val="24"/>
        </w:rPr>
        <w:t>the reported times of bus arrivals at stops could be different from the actual arrival times.</w:t>
      </w:r>
      <w:ins w:id="576" w:author="Miller, Harvey J." w:date="2020-07-01T09:51:00Z">
        <w:del w:id="577" w:author="Liu, Luyu" w:date="2020-07-02T23:31:00Z">
          <w:r w:rsidR="00422498" w:rsidDel="00F240A5">
            <w:rPr>
              <w:rFonts w:ascii="Times New Roman" w:hAnsi="Times New Roman" w:cs="Times New Roman"/>
              <w:sz w:val="24"/>
              <w:szCs w:val="24"/>
            </w:rPr>
            <w:delText xml:space="preserve">  </w:delText>
          </w:r>
        </w:del>
      </w:ins>
      <w:ins w:id="578" w:author="Liu, Luyu" w:date="2020-07-02T23:31:00Z">
        <w:r w:rsidR="00F240A5">
          <w:rPr>
            <w:rFonts w:ascii="Times New Roman" w:hAnsi="Times New Roman" w:cs="Times New Roman"/>
            <w:sz w:val="24"/>
            <w:szCs w:val="24"/>
          </w:rPr>
          <w:t xml:space="preserve"> </w:t>
        </w:r>
      </w:ins>
    </w:p>
    <w:p w14:paraId="0BDC1EAB" w14:textId="35EC3446" w:rsidR="005A464A" w:rsidRDefault="005A464A">
      <w:pPr>
        <w:ind w:firstLine="720"/>
        <w:jc w:val="both"/>
        <w:rPr>
          <w:rFonts w:ascii="Times New Roman" w:hAnsi="Times New Roman" w:cs="Times New Roman"/>
          <w:sz w:val="24"/>
          <w:szCs w:val="24"/>
        </w:rPr>
        <w:pPrChange w:id="579" w:author="Miller, Harvey J." w:date="2020-07-01T09:51:00Z">
          <w:pPr>
            <w:jc w:val="both"/>
          </w:pPr>
        </w:pPrChange>
      </w:pPr>
      <w:del w:id="580" w:author="Miller, Harvey J." w:date="2020-07-01T09:51:00Z">
        <w:r w:rsidDel="00422498">
          <w:rPr>
            <w:rFonts w:ascii="Times New Roman" w:hAnsi="Times New Roman" w:cs="Times New Roman"/>
            <w:sz w:val="24"/>
            <w:szCs w:val="24"/>
          </w:rPr>
          <w:tab/>
        </w:r>
      </w:del>
      <w:r>
        <w:rPr>
          <w:rFonts w:ascii="Times New Roman" w:hAnsi="Times New Roman" w:cs="Times New Roman"/>
          <w:sz w:val="24"/>
          <w:szCs w:val="24"/>
        </w:rPr>
        <w:t xml:space="preserve">To </w:t>
      </w:r>
      <w:ins w:id="581" w:author="Miller, Harvey J." w:date="2020-07-01T09:51:00Z">
        <w:r w:rsidR="00422498">
          <w:rPr>
            <w:rFonts w:ascii="Times New Roman" w:hAnsi="Times New Roman" w:cs="Times New Roman"/>
            <w:sz w:val="24"/>
            <w:szCs w:val="24"/>
          </w:rPr>
          <w:t xml:space="preserve">improve </w:t>
        </w:r>
      </w:ins>
      <w:del w:id="582" w:author="Miller, Harvey J." w:date="2020-07-01T09:51:00Z">
        <w:r w:rsidDel="00422498">
          <w:rPr>
            <w:rFonts w:ascii="Times New Roman" w:hAnsi="Times New Roman" w:cs="Times New Roman"/>
            <w:sz w:val="24"/>
            <w:szCs w:val="24"/>
          </w:rPr>
          <w:delText xml:space="preserve">solve the </w:delText>
        </w:r>
      </w:del>
      <w:r>
        <w:rPr>
          <w:rFonts w:ascii="Times New Roman" w:hAnsi="Times New Roman" w:cs="Times New Roman"/>
          <w:sz w:val="24"/>
          <w:szCs w:val="24"/>
        </w:rPr>
        <w:t xml:space="preserve">temporal accuracy </w:t>
      </w:r>
      <w:ins w:id="583" w:author="Miller, Harvey J." w:date="2020-07-01T09:52:00Z">
        <w:r w:rsidR="00422498">
          <w:rPr>
            <w:rFonts w:ascii="Times New Roman" w:hAnsi="Times New Roman" w:cs="Times New Roman"/>
            <w:sz w:val="24"/>
            <w:szCs w:val="24"/>
          </w:rPr>
          <w:t>for estimating wait times</w:t>
        </w:r>
      </w:ins>
      <w:del w:id="584" w:author="Miller, Harvey J." w:date="2020-07-01T09:51:00Z">
        <w:r w:rsidDel="00422498">
          <w:rPr>
            <w:rFonts w:ascii="Times New Roman" w:hAnsi="Times New Roman" w:cs="Times New Roman"/>
            <w:sz w:val="24"/>
            <w:szCs w:val="24"/>
          </w:rPr>
          <w:delText>issue</w:delText>
        </w:r>
      </w:del>
      <w:r>
        <w:rPr>
          <w:rFonts w:ascii="Times New Roman" w:hAnsi="Times New Roman" w:cs="Times New Roman"/>
          <w:sz w:val="24"/>
          <w:szCs w:val="24"/>
        </w:rPr>
        <w:t>, we use</w:t>
      </w:r>
      <w:ins w:id="585" w:author="Liu, Luyu" w:date="2020-07-02T22:44:00Z">
        <w:r w:rsidR="00A8019B">
          <w:rPr>
            <w:rFonts w:ascii="Times New Roman" w:hAnsi="Times New Roman" w:cs="Times New Roman"/>
            <w:sz w:val="24"/>
            <w:szCs w:val="24"/>
          </w:rPr>
          <w:t>d</w:t>
        </w:r>
      </w:ins>
      <w:del w:id="586" w:author="Liu, Luyu" w:date="2020-06-22T17:24:00Z">
        <w:r w:rsidDel="0031367D">
          <w:rPr>
            <w:rFonts w:ascii="Times New Roman" w:hAnsi="Times New Roman" w:cs="Times New Roman"/>
            <w:sz w:val="24"/>
            <w:szCs w:val="24"/>
          </w:rPr>
          <w:delText>d</w:delText>
        </w:r>
      </w:del>
      <w:r>
        <w:rPr>
          <w:rFonts w:ascii="Times New Roman" w:hAnsi="Times New Roman" w:cs="Times New Roman"/>
          <w:sz w:val="24"/>
          <w:szCs w:val="24"/>
        </w:rPr>
        <w:t xml:space="preserve"> </w:t>
      </w:r>
      <w:del w:id="587" w:author="Liu, Luyu" w:date="2020-06-15T23:00:00Z">
        <w:r w:rsidDel="007C0955">
          <w:rPr>
            <w:rFonts w:ascii="Times New Roman" w:hAnsi="Times New Roman" w:cs="Times New Roman"/>
            <w:sz w:val="24"/>
            <w:szCs w:val="24"/>
          </w:rPr>
          <w:delText xml:space="preserve">an </w:delText>
        </w:r>
        <w:r w:rsidDel="007C0955">
          <w:rPr>
            <w:rFonts w:ascii="Times New Roman" w:hAnsi="Times New Roman" w:cs="Times New Roman" w:hint="eastAsia"/>
            <w:sz w:val="24"/>
            <w:szCs w:val="24"/>
          </w:rPr>
          <w:delText>ad</w:delText>
        </w:r>
        <w:r w:rsidDel="007C0955">
          <w:rPr>
            <w:rFonts w:ascii="Times New Roman" w:hAnsi="Times New Roman" w:cs="Times New Roman"/>
            <w:sz w:val="24"/>
            <w:szCs w:val="24"/>
          </w:rPr>
          <w:delText xml:space="preserve">ministrative data source: </w:delText>
        </w:r>
      </w:del>
      <w:del w:id="588" w:author="Liu, Luyu" w:date="2020-06-16T19:45:00Z">
        <w:r w:rsidDel="00970BC4">
          <w:rPr>
            <w:rFonts w:ascii="Times New Roman" w:hAnsi="Times New Roman" w:cs="Times New Roman"/>
            <w:sz w:val="24"/>
            <w:szCs w:val="24"/>
          </w:rPr>
          <w:delText>A</w:delText>
        </w:r>
      </w:del>
      <w:ins w:id="589" w:author="Liu, Luyu" w:date="2020-06-16T19:46:00Z">
        <w:r w:rsidR="00CC0067">
          <w:rPr>
            <w:rFonts w:ascii="Times New Roman" w:hAnsi="Times New Roman" w:cs="Times New Roman"/>
            <w:sz w:val="24"/>
            <w:szCs w:val="24"/>
          </w:rPr>
          <w:t xml:space="preserve">automated passenger counter </w:t>
        </w:r>
      </w:ins>
      <w:del w:id="590" w:author="Liu, Luyu" w:date="2020-06-16T19:46:00Z">
        <w:r w:rsidDel="00CC0067">
          <w:rPr>
            <w:rFonts w:ascii="Times New Roman" w:hAnsi="Times New Roman" w:cs="Times New Roman"/>
            <w:sz w:val="24"/>
            <w:szCs w:val="24"/>
          </w:rPr>
          <w:delText xml:space="preserve">utomatic </w:delText>
        </w:r>
      </w:del>
      <w:del w:id="591" w:author="Liu, Luyu" w:date="2020-06-16T19:45:00Z">
        <w:r w:rsidDel="00970BC4">
          <w:rPr>
            <w:rFonts w:ascii="Times New Roman" w:hAnsi="Times New Roman" w:cs="Times New Roman"/>
            <w:sz w:val="24"/>
            <w:szCs w:val="24"/>
          </w:rPr>
          <w:delText xml:space="preserve">Passenger Counting </w:delText>
        </w:r>
      </w:del>
      <w:r>
        <w:rPr>
          <w:rFonts w:ascii="Times New Roman" w:hAnsi="Times New Roman" w:cs="Times New Roman"/>
          <w:sz w:val="24"/>
          <w:szCs w:val="24"/>
        </w:rPr>
        <w:t xml:space="preserve">(APC) data. </w:t>
      </w:r>
      <w:del w:id="592" w:author="Liu, Luyu" w:date="2020-06-16T19:47:00Z">
        <w:r w:rsidDel="00BB4F04">
          <w:rPr>
            <w:rFonts w:ascii="Times New Roman" w:hAnsi="Times New Roman" w:cs="Times New Roman"/>
            <w:sz w:val="24"/>
            <w:szCs w:val="24"/>
          </w:rPr>
          <w:delText xml:space="preserve">The </w:delText>
        </w:r>
      </w:del>
      <w:ins w:id="593" w:author="Miller, Harvey J." w:date="2020-07-01T09:52:00Z">
        <w:r w:rsidR="00422498">
          <w:rPr>
            <w:rFonts w:ascii="Times New Roman" w:hAnsi="Times New Roman" w:cs="Times New Roman"/>
            <w:sz w:val="24"/>
            <w:szCs w:val="24"/>
          </w:rPr>
          <w:t xml:space="preserve">These </w:t>
        </w:r>
      </w:ins>
      <w:del w:id="594" w:author="Miller, Harvey J." w:date="2020-07-01T09:52:00Z">
        <w:r w:rsidDel="00422498">
          <w:rPr>
            <w:rFonts w:ascii="Times New Roman" w:hAnsi="Times New Roman" w:cs="Times New Roman"/>
            <w:sz w:val="24"/>
            <w:szCs w:val="24"/>
          </w:rPr>
          <w:delText xml:space="preserve">APC data is </w:delText>
        </w:r>
      </w:del>
      <w:ins w:id="595" w:author="Liu, Luyu" w:date="2020-06-16T19:47:00Z">
        <w:del w:id="596" w:author="Miller, Harvey J." w:date="2020-07-01T09:52:00Z">
          <w:r w:rsidR="00BB4F04" w:rsidDel="00422498">
            <w:rPr>
              <w:rFonts w:ascii="Times New Roman" w:hAnsi="Times New Roman" w:cs="Times New Roman"/>
              <w:sz w:val="24"/>
              <w:szCs w:val="24"/>
            </w:rPr>
            <w:delText xml:space="preserve">are </w:delText>
          </w:r>
        </w:del>
      </w:ins>
      <w:del w:id="597" w:author="Miller, Harvey J." w:date="2020-07-01T09:52:00Z">
        <w:r w:rsidDel="00422498">
          <w:rPr>
            <w:rFonts w:ascii="Times New Roman" w:hAnsi="Times New Roman" w:cs="Times New Roman"/>
            <w:sz w:val="24"/>
            <w:szCs w:val="24"/>
          </w:rPr>
          <w:delText xml:space="preserve">collected by the passenger counters installed on each bus, which is primarily intended to summary the ridership. Moreover, the </w:delText>
        </w:r>
      </w:del>
      <w:r>
        <w:rPr>
          <w:rFonts w:ascii="Times New Roman" w:hAnsi="Times New Roman" w:cs="Times New Roman"/>
          <w:sz w:val="24"/>
          <w:szCs w:val="24"/>
        </w:rPr>
        <w:t xml:space="preserve">data </w:t>
      </w:r>
      <w:ins w:id="598" w:author="Miller, Harvey J." w:date="2020-07-01T09:52:00Z">
        <w:r w:rsidR="00422498">
          <w:rPr>
            <w:rFonts w:ascii="Times New Roman" w:hAnsi="Times New Roman" w:cs="Times New Roman"/>
            <w:sz w:val="24"/>
            <w:szCs w:val="24"/>
          </w:rPr>
          <w:t>are event-driven: rather than updated at a fixed tempora</w:t>
        </w:r>
      </w:ins>
      <w:ins w:id="599" w:author="Miller, Harvey J." w:date="2020-07-01T09:53:00Z">
        <w:r w:rsidR="00422498">
          <w:rPr>
            <w:rFonts w:ascii="Times New Roman" w:hAnsi="Times New Roman" w:cs="Times New Roman"/>
            <w:sz w:val="24"/>
            <w:szCs w:val="24"/>
          </w:rPr>
          <w:t xml:space="preserve">l </w:t>
        </w:r>
      </w:ins>
      <w:ins w:id="600" w:author="Miller, Harvey J." w:date="2020-07-01T09:52:00Z">
        <w:r w:rsidR="00422498">
          <w:rPr>
            <w:rFonts w:ascii="Times New Roman" w:hAnsi="Times New Roman" w:cs="Times New Roman"/>
            <w:sz w:val="24"/>
            <w:szCs w:val="24"/>
          </w:rPr>
          <w:t xml:space="preserve">interval, they are updated </w:t>
        </w:r>
      </w:ins>
      <w:ins w:id="601" w:author="Miller, Harvey J." w:date="2020-07-01T09:53:00Z">
        <w:r w:rsidR="00422498">
          <w:rPr>
            <w:rFonts w:ascii="Times New Roman" w:hAnsi="Times New Roman" w:cs="Times New Roman"/>
            <w:sz w:val="24"/>
            <w:szCs w:val="24"/>
          </w:rPr>
          <w:t xml:space="preserve">when the </w:t>
        </w:r>
      </w:ins>
      <w:del w:id="602" w:author="Miller, Harvey J." w:date="2020-07-01T09:53:00Z">
        <w:r w:rsidDel="00422498">
          <w:rPr>
            <w:rFonts w:ascii="Times New Roman" w:hAnsi="Times New Roman" w:cs="Times New Roman"/>
            <w:sz w:val="24"/>
            <w:szCs w:val="24"/>
          </w:rPr>
          <w:delText>also contain</w:delText>
        </w:r>
      </w:del>
      <w:del w:id="603" w:author="Liu, Luyu" w:date="2020-06-16T19:47:00Z">
        <w:r w:rsidDel="00423DB9">
          <w:rPr>
            <w:rFonts w:ascii="Times New Roman" w:hAnsi="Times New Roman" w:cs="Times New Roman"/>
            <w:sz w:val="24"/>
            <w:szCs w:val="24"/>
          </w:rPr>
          <w:delText>s</w:delText>
        </w:r>
      </w:del>
      <w:del w:id="604" w:author="Miller, Harvey J." w:date="2020-07-01T09:53:00Z">
        <w:r w:rsidDel="00422498">
          <w:rPr>
            <w:rFonts w:ascii="Times New Roman" w:hAnsi="Times New Roman" w:cs="Times New Roman"/>
            <w:sz w:val="24"/>
            <w:szCs w:val="24"/>
          </w:rPr>
          <w:delText xml:space="preserve"> the accurate </w:delText>
        </w:r>
      </w:del>
      <w:r>
        <w:rPr>
          <w:rFonts w:ascii="Times New Roman" w:hAnsi="Times New Roman" w:cs="Times New Roman"/>
          <w:sz w:val="24"/>
          <w:szCs w:val="24"/>
        </w:rPr>
        <w:t xml:space="preserve">arrival/departure </w:t>
      </w:r>
      <w:ins w:id="605" w:author="Miller, Harvey J." w:date="2020-07-01T09:53:00Z">
        <w:r w:rsidR="00422498">
          <w:rPr>
            <w:rFonts w:ascii="Times New Roman" w:hAnsi="Times New Roman" w:cs="Times New Roman"/>
            <w:sz w:val="24"/>
            <w:szCs w:val="24"/>
          </w:rPr>
          <w:t>event at a stop occurs</w:t>
        </w:r>
      </w:ins>
      <w:del w:id="606" w:author="Miller, Harvey J." w:date="2020-07-01T09:53:00Z">
        <w:r w:rsidDel="00422498">
          <w:rPr>
            <w:rFonts w:ascii="Times New Roman" w:hAnsi="Times New Roman" w:cs="Times New Roman"/>
            <w:sz w:val="24"/>
            <w:szCs w:val="24"/>
          </w:rPr>
          <w:delText>time recorded promptly at each stop. Compared with GTFS, it is more appropriate to use APC to calculate the system performance and RTI-based users’ actual performance</w:delText>
        </w:r>
      </w:del>
      <w:ins w:id="607" w:author="Liu, Luyu" w:date="2020-06-15T23:00:00Z">
        <w:del w:id="608" w:author="Miller, Harvey J." w:date="2020-07-01T09:53:00Z">
          <w:r w:rsidR="007C0955" w:rsidDel="00422498">
            <w:rPr>
              <w:rFonts w:ascii="Times New Roman" w:hAnsi="Times New Roman" w:cs="Times New Roman"/>
              <w:sz w:val="24"/>
              <w:szCs w:val="24"/>
            </w:rPr>
            <w:delText xml:space="preserve"> for its higher temporal accuracy</w:delText>
          </w:r>
        </w:del>
      </w:ins>
      <w:del w:id="609" w:author="Miller, Harvey J." w:date="2020-07-01T09:53:00Z">
        <w:r w:rsidDel="00422498">
          <w:rPr>
            <w:rFonts w:ascii="Times New Roman" w:hAnsi="Times New Roman" w:cs="Times New Roman"/>
            <w:sz w:val="24"/>
            <w:szCs w:val="24"/>
          </w:rPr>
          <w:delText xml:space="preserve">. </w:delText>
        </w:r>
      </w:del>
      <w:ins w:id="610" w:author="Miller, Harvey J." w:date="2020-07-01T09:53:00Z">
        <w:r w:rsidR="00422498">
          <w:rPr>
            <w:rFonts w:ascii="Times New Roman" w:hAnsi="Times New Roman" w:cs="Times New Roman"/>
            <w:sz w:val="24"/>
            <w:szCs w:val="24"/>
          </w:rPr>
          <w:t>.</w:t>
        </w:r>
      </w:ins>
      <w:r w:rsidR="00A8019B">
        <w:rPr>
          <w:rFonts w:ascii="Times New Roman" w:hAnsi="Times New Roman" w:cs="Times New Roman"/>
          <w:sz w:val="24"/>
          <w:szCs w:val="24"/>
        </w:rPr>
        <w:t xml:space="preserve"> </w:t>
      </w:r>
      <w:r>
        <w:rPr>
          <w:rFonts w:ascii="Times New Roman" w:hAnsi="Times New Roman" w:cs="Times New Roman"/>
          <w:sz w:val="24"/>
          <w:szCs w:val="24"/>
        </w:rPr>
        <w:t xml:space="preserve">However, because the APC devices are not </w:t>
      </w:r>
      <w:ins w:id="611" w:author="Miller, Harvey J." w:date="2020-07-01T09:53:00Z">
        <w:r w:rsidR="00422498">
          <w:rPr>
            <w:rFonts w:ascii="Times New Roman" w:hAnsi="Times New Roman" w:cs="Times New Roman"/>
            <w:sz w:val="24"/>
            <w:szCs w:val="24"/>
          </w:rPr>
          <w:t xml:space="preserve">installed on </w:t>
        </w:r>
      </w:ins>
      <w:del w:id="612" w:author="Miller, Harvey J." w:date="2020-07-01T09:53:00Z">
        <w:r w:rsidDel="00422498">
          <w:rPr>
            <w:rFonts w:ascii="Times New Roman" w:hAnsi="Times New Roman" w:cs="Times New Roman"/>
            <w:sz w:val="24"/>
            <w:szCs w:val="24"/>
          </w:rPr>
          <w:delText xml:space="preserve">available for </w:delText>
        </w:r>
      </w:del>
      <w:r>
        <w:rPr>
          <w:rFonts w:ascii="Times New Roman" w:hAnsi="Times New Roman" w:cs="Times New Roman"/>
          <w:sz w:val="24"/>
          <w:szCs w:val="24"/>
        </w:rPr>
        <w:t xml:space="preserve">every bus, </w:t>
      </w:r>
      <w:ins w:id="613" w:author="Miller, Harvey J." w:date="2020-07-01T09:53:00Z">
        <w:r w:rsidR="00422498">
          <w:rPr>
            <w:rFonts w:ascii="Times New Roman" w:hAnsi="Times New Roman" w:cs="Times New Roman"/>
            <w:sz w:val="24"/>
            <w:szCs w:val="24"/>
          </w:rPr>
          <w:t xml:space="preserve">the </w:t>
        </w:r>
      </w:ins>
      <w:del w:id="614" w:author="Miller, Harvey J." w:date="2020-07-01T09:53:00Z">
        <w:r w:rsidDel="00422498">
          <w:rPr>
            <w:rFonts w:ascii="Times New Roman" w:hAnsi="Times New Roman" w:cs="Times New Roman"/>
            <w:sz w:val="24"/>
            <w:szCs w:val="24"/>
          </w:rPr>
          <w:delText xml:space="preserve">its </w:delText>
        </w:r>
      </w:del>
      <w:r>
        <w:rPr>
          <w:rFonts w:ascii="Times New Roman" w:hAnsi="Times New Roman" w:cs="Times New Roman"/>
          <w:sz w:val="24"/>
          <w:szCs w:val="24"/>
        </w:rPr>
        <w:t xml:space="preserve">system coverage is not 100% unlike GTFS. Correspondingly, </w:t>
      </w:r>
      <w:del w:id="615" w:author="Miller, Harvey J." w:date="2020-07-01T09:54:00Z">
        <w:r w:rsidDel="00422498">
          <w:rPr>
            <w:rFonts w:ascii="Times New Roman" w:hAnsi="Times New Roman" w:cs="Times New Roman"/>
            <w:sz w:val="24"/>
            <w:szCs w:val="24"/>
          </w:rPr>
          <w:delText xml:space="preserve">to make the APC data possible to sustain the calculation, </w:delText>
        </w:r>
      </w:del>
      <w:r>
        <w:rPr>
          <w:rFonts w:ascii="Times New Roman" w:hAnsi="Times New Roman" w:cs="Times New Roman"/>
          <w:sz w:val="24"/>
          <w:szCs w:val="24"/>
        </w:rPr>
        <w:t xml:space="preserve">we </w:t>
      </w:r>
      <w:del w:id="616" w:author="Miller, Harvey J." w:date="2020-07-01T09:54:00Z">
        <w:r w:rsidDel="00422498">
          <w:rPr>
            <w:rFonts w:ascii="Times New Roman" w:hAnsi="Times New Roman" w:cs="Times New Roman"/>
            <w:sz w:val="24"/>
            <w:szCs w:val="24"/>
          </w:rPr>
          <w:delText xml:space="preserve">will </w:delText>
        </w:r>
      </w:del>
      <w:r>
        <w:rPr>
          <w:rFonts w:ascii="Times New Roman" w:hAnsi="Times New Roman" w:cs="Times New Roman"/>
          <w:sz w:val="24"/>
          <w:szCs w:val="24"/>
        </w:rPr>
        <w:t>merge</w:t>
      </w:r>
      <w:ins w:id="617" w:author="Liu, Luyu" w:date="2020-07-02T22:44:00Z">
        <w:r w:rsidR="00A8019B">
          <w:rPr>
            <w:rFonts w:ascii="Times New Roman" w:hAnsi="Times New Roman" w:cs="Times New Roman"/>
            <w:sz w:val="24"/>
            <w:szCs w:val="24"/>
          </w:rPr>
          <w:t>d</w:t>
        </w:r>
      </w:ins>
      <w:r>
        <w:rPr>
          <w:rFonts w:ascii="Times New Roman" w:hAnsi="Times New Roman" w:cs="Times New Roman"/>
          <w:sz w:val="24"/>
          <w:szCs w:val="24"/>
        </w:rPr>
        <w:t xml:space="preserve"> the APC data and GTFS to achieve both higher temporal accuracy and 100% system coverage: for every </w:t>
      </w:r>
      <w:ins w:id="618" w:author="Liu, Luyu" w:date="2020-06-15T23:16:00Z">
        <w:r w:rsidR="00A14DF9">
          <w:rPr>
            <w:rFonts w:ascii="Times New Roman" w:hAnsi="Times New Roman" w:cs="Times New Roman"/>
            <w:sz w:val="24"/>
            <w:szCs w:val="24"/>
          </w:rPr>
          <w:t>trip and stop</w:t>
        </w:r>
      </w:ins>
      <w:del w:id="619" w:author="Liu, Luyu" w:date="2020-06-15T23:16:00Z">
        <w:r w:rsidDel="00A14DF9">
          <w:rPr>
            <w:rFonts w:ascii="Times New Roman" w:hAnsi="Times New Roman" w:cs="Times New Roman"/>
            <w:sz w:val="24"/>
            <w:szCs w:val="24"/>
          </w:rPr>
          <w:delText>GTFS real-time record</w:delText>
        </w:r>
      </w:del>
      <w:r>
        <w:rPr>
          <w:rFonts w:ascii="Times New Roman" w:hAnsi="Times New Roman" w:cs="Times New Roman"/>
          <w:sz w:val="24"/>
          <w:szCs w:val="24"/>
        </w:rPr>
        <w:t xml:space="preserve">, query </w:t>
      </w:r>
      <w:del w:id="620" w:author="Liu, Luyu" w:date="2020-06-15T23:16:00Z">
        <w:r w:rsidDel="00A14DF9">
          <w:rPr>
            <w:rFonts w:ascii="Times New Roman" w:hAnsi="Times New Roman" w:cs="Times New Roman"/>
            <w:sz w:val="24"/>
            <w:szCs w:val="24"/>
          </w:rPr>
          <w:delText xml:space="preserve">the corresponding trip and stop </w:delText>
        </w:r>
      </w:del>
      <w:r>
        <w:rPr>
          <w:rFonts w:ascii="Times New Roman" w:hAnsi="Times New Roman" w:cs="Times New Roman"/>
          <w:sz w:val="24"/>
          <w:szCs w:val="24"/>
        </w:rPr>
        <w:t xml:space="preserve">in the APC database and overwrite </w:t>
      </w:r>
      <w:ins w:id="621" w:author="Liu, Luyu" w:date="2020-06-15T23:16:00Z">
        <w:r w:rsidR="00301CA8">
          <w:rPr>
            <w:rFonts w:ascii="Times New Roman" w:hAnsi="Times New Roman" w:cs="Times New Roman"/>
            <w:sz w:val="24"/>
            <w:szCs w:val="24"/>
          </w:rPr>
          <w:t xml:space="preserve">the GTFS </w:t>
        </w:r>
        <w:r w:rsidR="00A81052">
          <w:rPr>
            <w:rFonts w:ascii="Times New Roman" w:hAnsi="Times New Roman" w:cs="Times New Roman"/>
            <w:sz w:val="24"/>
            <w:szCs w:val="24"/>
          </w:rPr>
          <w:t xml:space="preserve">record </w:t>
        </w:r>
      </w:ins>
      <w:r>
        <w:rPr>
          <w:rFonts w:ascii="Times New Roman" w:hAnsi="Times New Roman" w:cs="Times New Roman"/>
          <w:sz w:val="24"/>
          <w:szCs w:val="24"/>
        </w:rPr>
        <w:t xml:space="preserve">if </w:t>
      </w:r>
      <w:ins w:id="622" w:author="Liu, Luyu" w:date="2020-06-15T23:16:00Z">
        <w:r w:rsidR="00BF36D0">
          <w:rPr>
            <w:rFonts w:ascii="Times New Roman" w:hAnsi="Times New Roman" w:cs="Times New Roman"/>
            <w:sz w:val="24"/>
            <w:szCs w:val="24"/>
          </w:rPr>
          <w:t xml:space="preserve">APC record </w:t>
        </w:r>
      </w:ins>
      <w:r>
        <w:rPr>
          <w:rFonts w:ascii="Times New Roman" w:hAnsi="Times New Roman" w:cs="Times New Roman"/>
          <w:sz w:val="24"/>
          <w:szCs w:val="24"/>
        </w:rPr>
        <w:t>exists</w:t>
      </w:r>
      <w:ins w:id="623" w:author="Miller, Harvey J." w:date="2020-07-01T09:46:00Z">
        <w:r w:rsidR="00F47251">
          <w:rPr>
            <w:rFonts w:ascii="Times New Roman" w:hAnsi="Times New Roman" w:cs="Times New Roman"/>
            <w:sz w:val="24"/>
            <w:szCs w:val="24"/>
          </w:rPr>
          <w:t xml:space="preserve"> </w:t>
        </w:r>
        <w:r w:rsidR="00F47251" w:rsidRPr="00F47251">
          <w:rPr>
            <w:rFonts w:ascii="Times New Roman" w:hAnsi="Times New Roman" w:cs="Times New Roman"/>
            <w:sz w:val="24"/>
            <w:szCs w:val="24"/>
          </w:rPr>
          <w:fldChar w:fldCharType="begin" w:fldLock="1"/>
        </w:r>
        <w:r w:rsidR="00F47251" w:rsidRPr="00F47251">
          <w:rPr>
            <w:rFonts w:ascii="Times New Roman" w:hAnsi="Times New Roman" w:cs="Times New Roman"/>
            <w:sz w:val="24"/>
            <w:szCs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and Miller 2020)","plainTextFormattedCitation":"(Liu and Miller 2020)","previouslyFormattedCitation":"(Liu and Miller 2020)"},"properties":{"noteIndex":0},"schema":"https://github.com/citation-style-language/schema/raw/master/csl-citation.json"}</w:instrText>
        </w:r>
        <w:r w:rsidR="00F47251" w:rsidRPr="00F47251">
          <w:rPr>
            <w:rFonts w:ascii="Times New Roman" w:hAnsi="Times New Roman" w:cs="Times New Roman"/>
            <w:sz w:val="24"/>
            <w:szCs w:val="24"/>
          </w:rPr>
          <w:fldChar w:fldCharType="separate"/>
        </w:r>
        <w:r w:rsidR="00F47251" w:rsidRPr="00F47251">
          <w:rPr>
            <w:rFonts w:ascii="Times New Roman" w:hAnsi="Times New Roman" w:cs="Times New Roman"/>
            <w:noProof/>
            <w:sz w:val="24"/>
            <w:szCs w:val="24"/>
          </w:rPr>
          <w:t>(Liu and Miller 2020)</w:t>
        </w:r>
        <w:r w:rsidR="00F47251" w:rsidRPr="00F47251">
          <w:rPr>
            <w:rFonts w:ascii="Times New Roman" w:hAnsi="Times New Roman" w:cs="Times New Roman"/>
            <w:sz w:val="24"/>
            <w:szCs w:val="24"/>
          </w:rPr>
          <w:fldChar w:fldCharType="end"/>
        </w:r>
        <w:r w:rsidR="00F47251" w:rsidRPr="00F47251">
          <w:rPr>
            <w:rFonts w:ascii="Times New Roman" w:hAnsi="Times New Roman" w:cs="Times New Roman"/>
            <w:sz w:val="24"/>
            <w:szCs w:val="24"/>
          </w:rPr>
          <w:t>.</w:t>
        </w:r>
      </w:ins>
      <w:del w:id="624" w:author="Miller, Harvey J." w:date="2020-07-01T09:46:00Z">
        <w:r w:rsidDel="00F47251">
          <w:rPr>
            <w:rFonts w:ascii="Times New Roman" w:hAnsi="Times New Roman" w:cs="Times New Roman"/>
            <w:sz w:val="24"/>
            <w:szCs w:val="24"/>
          </w:rPr>
          <w:delText>.</w:delText>
        </w:r>
      </w:del>
      <w:del w:id="625" w:author="Liu, Luyu" w:date="2020-07-02T23:31:00Z">
        <w:r w:rsidDel="00F240A5">
          <w:rPr>
            <w:rFonts w:ascii="Times New Roman" w:hAnsi="Times New Roman" w:cs="Times New Roman"/>
            <w:sz w:val="24"/>
            <w:szCs w:val="24"/>
          </w:rPr>
          <w:delText xml:space="preserve"> </w:delText>
        </w:r>
      </w:del>
      <w:ins w:id="626" w:author="Miller, Harvey J." w:date="2020-07-01T09:46:00Z">
        <w:del w:id="627" w:author="Liu, Luyu" w:date="2020-07-02T23:31:00Z">
          <w:r w:rsidR="00F47251" w:rsidDel="00F240A5">
            <w:rPr>
              <w:rFonts w:ascii="Times New Roman" w:hAnsi="Times New Roman" w:cs="Times New Roman"/>
              <w:sz w:val="24"/>
              <w:szCs w:val="24"/>
            </w:rPr>
            <w:delText xml:space="preserve"> </w:delText>
          </w:r>
        </w:del>
      </w:ins>
      <w:ins w:id="628" w:author="Liu, Luyu" w:date="2020-07-02T23:31:00Z">
        <w:r w:rsidR="00F240A5">
          <w:rPr>
            <w:rFonts w:ascii="Times New Roman" w:hAnsi="Times New Roman" w:cs="Times New Roman"/>
            <w:sz w:val="24"/>
            <w:szCs w:val="24"/>
          </w:rPr>
          <w:t xml:space="preserve"> </w:t>
        </w:r>
      </w:ins>
      <w:ins w:id="629" w:author="Miller, Harvey J." w:date="2020-07-01T09:32:00Z">
        <w:r w:rsidR="0058164C" w:rsidRPr="0058164C">
          <w:rPr>
            <w:rFonts w:ascii="Times New Roman" w:hAnsi="Times New Roman" w:cs="Times New Roman"/>
            <w:sz w:val="24"/>
            <w:szCs w:val="24"/>
          </w:rPr>
          <w:t xml:space="preserve">We </w:t>
        </w:r>
      </w:ins>
      <w:ins w:id="630" w:author="Miller, Harvey J." w:date="2020-07-01T09:54:00Z">
        <w:r w:rsidR="00422498">
          <w:rPr>
            <w:rFonts w:ascii="Times New Roman" w:hAnsi="Times New Roman" w:cs="Times New Roman"/>
            <w:sz w:val="24"/>
            <w:szCs w:val="24"/>
          </w:rPr>
          <w:t>obtained</w:t>
        </w:r>
      </w:ins>
      <w:ins w:id="631" w:author="Miller, Harvey J." w:date="2020-07-01T09:32:00Z">
        <w:r w:rsidR="0058164C" w:rsidRPr="0058164C">
          <w:rPr>
            <w:rFonts w:ascii="Times New Roman" w:hAnsi="Times New Roman" w:cs="Times New Roman"/>
            <w:sz w:val="24"/>
            <w:szCs w:val="24"/>
          </w:rPr>
          <w:t xml:space="preserve"> APC data from COTA </w:t>
        </w:r>
        <w:r w:rsidR="0058164C">
          <w:rPr>
            <w:rFonts w:ascii="Times New Roman" w:hAnsi="Times New Roman" w:cs="Times New Roman"/>
            <w:sz w:val="24"/>
            <w:szCs w:val="24"/>
          </w:rPr>
          <w:t xml:space="preserve">for the period </w:t>
        </w:r>
        <w:r w:rsidR="0058164C" w:rsidRPr="0058164C">
          <w:rPr>
            <w:rFonts w:ascii="Times New Roman" w:hAnsi="Times New Roman" w:cs="Times New Roman"/>
            <w:sz w:val="24"/>
            <w:szCs w:val="24"/>
          </w:rPr>
          <w:t>May 2018 to May 2019.</w:t>
        </w:r>
      </w:ins>
    </w:p>
    <w:p w14:paraId="4C171151" w14:textId="39F1BF39" w:rsidR="0058164C" w:rsidRDefault="005A464A" w:rsidP="005A464A">
      <w:pPr>
        <w:ind w:firstLine="720"/>
        <w:jc w:val="both"/>
        <w:rPr>
          <w:rFonts w:ascii="Times New Roman" w:hAnsi="Times New Roman" w:cs="Times New Roman"/>
          <w:sz w:val="24"/>
          <w:szCs w:val="24"/>
        </w:rPr>
      </w:pPr>
      <w:del w:id="632" w:author="Miller, Harvey J." w:date="2020-07-01T09:29:00Z">
        <w:r w:rsidRPr="005062FD" w:rsidDel="0058164C">
          <w:rPr>
            <w:rFonts w:ascii="Times New Roman" w:hAnsi="Times New Roman" w:cs="Times New Roman"/>
            <w:sz w:val="24"/>
            <w:szCs w:val="24"/>
          </w:rPr>
          <w:delText>For the development and implementation of our methods, we selected Columbus, Ohio and Central Ohio Transit Authority (COTA) as the site for the case study. First, COTA bus system’s average headways are considerably large, which makes</w:delText>
        </w:r>
      </w:del>
      <w:ins w:id="633" w:author="Liu, Luyu" w:date="2020-06-16T19:48:00Z">
        <w:del w:id="634" w:author="Miller, Harvey J." w:date="2020-07-01T09:29:00Z">
          <w:r w:rsidR="0039143D" w:rsidDel="0058164C">
            <w:rPr>
              <w:rFonts w:ascii="Times New Roman" w:hAnsi="Times New Roman" w:cs="Times New Roman"/>
              <w:sz w:val="24"/>
              <w:szCs w:val="24"/>
            </w:rPr>
            <w:delText>making</w:delText>
          </w:r>
        </w:del>
      </w:ins>
      <w:del w:id="635" w:author="Miller, Harvey J." w:date="2020-07-01T09:29:00Z">
        <w:r w:rsidRPr="005062FD" w:rsidDel="0058164C">
          <w:rPr>
            <w:rFonts w:ascii="Times New Roman" w:hAnsi="Times New Roman" w:cs="Times New Roman"/>
            <w:sz w:val="24"/>
            <w:szCs w:val="24"/>
          </w:rPr>
          <w:delText xml:space="preserve"> the waiting time a significant factor when actually using the system; second, as a typical car-oriented </w:delText>
        </w:r>
        <w:r w:rsidDel="0058164C">
          <w:rPr>
            <w:rFonts w:ascii="Times New Roman" w:hAnsi="Times New Roman" w:cs="Times New Roman"/>
            <w:sz w:val="24"/>
            <w:szCs w:val="24"/>
          </w:rPr>
          <w:delText xml:space="preserve">American </w:delText>
        </w:r>
        <w:r w:rsidRPr="005062FD" w:rsidDel="0058164C">
          <w:rPr>
            <w:rFonts w:ascii="Times New Roman" w:hAnsi="Times New Roman" w:cs="Times New Roman"/>
            <w:sz w:val="24"/>
            <w:szCs w:val="24"/>
          </w:rPr>
          <w:delText xml:space="preserve">city, the case study can be easily expanded to other cities and larger scales with same data support and methodologies. We collected and organized </w:delText>
        </w:r>
        <w:r w:rsidDel="0058164C">
          <w:rPr>
            <w:rFonts w:ascii="Times New Roman" w:hAnsi="Times New Roman" w:cs="Times New Roman"/>
            <w:sz w:val="24"/>
            <w:szCs w:val="24"/>
          </w:rPr>
          <w:delText xml:space="preserve">the </w:delText>
        </w:r>
      </w:del>
      <w:ins w:id="636" w:author="Liu, Luyu" w:date="2020-06-16T19:49:00Z">
        <w:del w:id="637" w:author="Miller, Harvey J." w:date="2020-07-01T09:29:00Z">
          <w:r w:rsidR="007A4E80" w:rsidDel="0058164C">
            <w:rPr>
              <w:rFonts w:ascii="Times New Roman" w:hAnsi="Times New Roman" w:cs="Times New Roman"/>
              <w:sz w:val="24"/>
              <w:szCs w:val="24"/>
            </w:rPr>
            <w:delText xml:space="preserve">COTA </w:delText>
          </w:r>
        </w:del>
      </w:ins>
      <w:del w:id="638" w:author="Miller, Harvey J." w:date="2020-07-01T09:29:00Z">
        <w:r w:rsidRPr="005062FD" w:rsidDel="0058164C">
          <w:rPr>
            <w:rFonts w:ascii="Times New Roman" w:hAnsi="Times New Roman" w:cs="Times New Roman"/>
            <w:sz w:val="24"/>
            <w:szCs w:val="24"/>
          </w:rPr>
          <w:delText>GTFS schedule data</w:delText>
        </w:r>
      </w:del>
      <w:ins w:id="639" w:author="Liu, Luyu" w:date="2020-06-16T19:49:00Z">
        <w:del w:id="640" w:author="Miller, Harvey J." w:date="2020-07-01T09:29:00Z">
          <w:r w:rsidR="006473C0" w:rsidDel="0058164C">
            <w:rPr>
              <w:rFonts w:ascii="Times New Roman" w:hAnsi="Times New Roman" w:cs="Times New Roman"/>
              <w:sz w:val="24"/>
              <w:szCs w:val="24"/>
            </w:rPr>
            <w:delText>data</w:delText>
          </w:r>
        </w:del>
      </w:ins>
      <w:del w:id="641" w:author="Miller, Harvey J." w:date="2020-07-01T09:29:00Z">
        <w:r w:rsidRPr="005062FD" w:rsidDel="0058164C">
          <w:rPr>
            <w:rFonts w:ascii="Times New Roman" w:hAnsi="Times New Roman" w:cs="Times New Roman"/>
            <w:sz w:val="24"/>
            <w:szCs w:val="24"/>
          </w:rPr>
          <w:delText xml:space="preserve"> in MongoDB and Python environment from Application Programming Interface (API) provided by COTA from May 2018 to May 2019; for GTFS real-time, we archived the streamed data with frequency of 1 minute for the same time period. We also received the APC data from COTA from May 2018 to May 2019. </w:delText>
        </w:r>
      </w:del>
    </w:p>
    <w:p w14:paraId="5BBA7B7F" w14:textId="77777777" w:rsidR="005A464A" w:rsidRDefault="005A464A" w:rsidP="005A464A">
      <w:pPr>
        <w:ind w:firstLine="720"/>
        <w:jc w:val="both"/>
        <w:rPr>
          <w:rFonts w:ascii="Times New Roman" w:hAnsi="Times New Roman" w:cs="Times New Roman"/>
          <w:sz w:val="24"/>
          <w:szCs w:val="24"/>
        </w:rPr>
      </w:pPr>
    </w:p>
    <w:p w14:paraId="1C209121"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286C583C" w14:textId="46880CAB" w:rsidR="005A464A" w:rsidRDefault="005A464A" w:rsidP="005A464A">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xml:space="preserve">. Trip sequence array is </w:t>
      </w:r>
      <w:del w:id="642" w:author="Liu, Luyu" w:date="2020-06-15T23:18:00Z">
        <w:r w:rsidDel="0019332F">
          <w:rPr>
            <w:rFonts w:ascii="Times New Roman" w:hAnsi="Times New Roman" w:cs="Times New Roman"/>
            <w:sz w:val="24"/>
            <w:szCs w:val="24"/>
          </w:rPr>
          <w:delText xml:space="preserve">defined as </w:delText>
        </w:r>
      </w:del>
      <w:r>
        <w:rPr>
          <w:rFonts w:ascii="Times New Roman" w:hAnsi="Times New Roman" w:cs="Times New Roman"/>
          <w:sz w:val="24"/>
          <w:szCs w:val="24"/>
        </w:rPr>
        <w:t>the collection of trips running on the same route and in the same direction as the target bus.</w:t>
      </w:r>
    </w:p>
    <w:p w14:paraId="767CAD3E" w14:textId="24926C2C" w:rsidR="005A464A" w:rsidRDefault="005A464A">
      <w:pPr>
        <w:ind w:firstLine="720"/>
        <w:jc w:val="both"/>
        <w:rPr>
          <w:rFonts w:ascii="Times New Roman" w:hAnsi="Times New Roman" w:cs="Times New Roman"/>
          <w:sz w:val="24"/>
          <w:szCs w:val="24"/>
        </w:rPr>
        <w:pPrChange w:id="643" w:author="Liu, Luyu" w:date="2020-06-13T21:29:00Z">
          <w:pPr>
            <w:jc w:val="both"/>
          </w:pPr>
        </w:pPrChange>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w:t>
      </w:r>
      <w:r>
        <w:rPr>
          <w:rFonts w:ascii="Times New Roman" w:hAnsi="Times New Roman" w:cs="Times New Roman"/>
          <w:sz w:val="24"/>
          <w:szCs w:val="24"/>
        </w:rPr>
        <w:fldChar w:fldCharType="begin" w:fldLock="1"/>
      </w:r>
      <w:r w:rsidR="00BA5D6F">
        <w:rPr>
          <w:rFonts w:ascii="Times New Roman" w:hAnsi="Times New Roman" w:cs="Times New Roman"/>
          <w:sz w:val="24"/>
          <w:szCs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and Miller 2020)","plainTextFormattedCitation":"(Liu and Miller 2020)","previouslyFormattedCitation":"(Liu and Miller 2020)"},"properties":{"noteIndex":0},"schema":"https://github.com/citation-style-language/schema/raw/master/csl-citation.json"}</w:instrText>
      </w:r>
      <w:r>
        <w:rPr>
          <w:rFonts w:ascii="Times New Roman" w:hAnsi="Times New Roman" w:cs="Times New Roman"/>
          <w:sz w:val="24"/>
          <w:szCs w:val="24"/>
        </w:rPr>
        <w:fldChar w:fldCharType="separate"/>
      </w:r>
      <w:r w:rsidR="004400AC" w:rsidRPr="004400AC">
        <w:rPr>
          <w:rFonts w:ascii="Times New Roman" w:hAnsi="Times New Roman" w:cs="Times New Roman"/>
          <w:noProof/>
          <w:sz w:val="24"/>
          <w:szCs w:val="24"/>
        </w:rPr>
        <w:t>(Liu and Miller 2020)</w:t>
      </w:r>
      <w:r>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ins w:id="644" w:author="Liu, Luyu" w:date="2020-06-13T21:29:00Z">
        <w:r w:rsidR="00F64BC6" w:rsidRPr="00F64BC6">
          <w:rPr>
            <w:rFonts w:ascii="Times New Roman" w:eastAsia="Yu Mincho" w:hAnsi="Times New Roman" w:cs="Times New Roman"/>
            <w:sz w:val="24"/>
            <w:szCs w:val="24"/>
            <w:lang w:eastAsia="ja-JP"/>
          </w:rPr>
          <w:t xml:space="preserve"> </w:t>
        </w:r>
        <w:r w:rsidR="00F64BC6" w:rsidRPr="00E714F0">
          <w:rPr>
            <w:rFonts w:ascii="Times New Roman" w:eastAsia="Yu Mincho" w:hAnsi="Times New Roman" w:cs="Times New Roman"/>
            <w:sz w:val="24"/>
            <w:szCs w:val="24"/>
            <w:lang w:eastAsia="ja-JP"/>
          </w:rPr>
          <w:t xml:space="preserve">it represents the order number of the actual bus before/after the scheduled bus. For example, if the actual bus is the </w:t>
        </w:r>
        <w:r w:rsidR="00F64BC6" w:rsidRPr="00E714F0">
          <w:rPr>
            <w:rFonts w:ascii="Times New Roman" w:eastAsia="Yu Mincho" w:hAnsi="Times New Roman" w:cs="Times New Roman"/>
            <w:i/>
            <w:sz w:val="24"/>
            <w:szCs w:val="24"/>
            <w:lang w:eastAsia="ja-JP"/>
          </w:rPr>
          <w:t>n-th</w:t>
        </w:r>
        <w:r w:rsidR="00F64BC6" w:rsidRPr="00E714F0">
          <w:rPr>
            <w:rFonts w:ascii="Times New Roman" w:eastAsia="Yu Mincho" w:hAnsi="Times New Roman" w:cs="Times New Roman"/>
            <w:sz w:val="24"/>
            <w:szCs w:val="24"/>
            <w:lang w:eastAsia="ja-JP"/>
          </w:rPr>
          <w:t xml:space="preserve"> bus after the scheduled bus, the DD is </w:t>
        </w:r>
        <w:r w:rsidR="00F64BC6" w:rsidRPr="00E714F0">
          <w:rPr>
            <w:rFonts w:ascii="Times New Roman" w:eastAsia="Yu Mincho" w:hAnsi="Times New Roman" w:cs="Times New Roman"/>
            <w:i/>
            <w:sz w:val="24"/>
            <w:szCs w:val="24"/>
            <w:lang w:eastAsia="ja-JP"/>
          </w:rPr>
          <w:t>n</w:t>
        </w:r>
        <w:r w:rsidR="00F64BC6" w:rsidRPr="00E714F0">
          <w:rPr>
            <w:rFonts w:ascii="Times New Roman" w:eastAsia="Yu Mincho" w:hAnsi="Times New Roman" w:cs="Times New Roman"/>
            <w:sz w:val="24"/>
            <w:szCs w:val="24"/>
            <w:lang w:eastAsia="ja-JP"/>
          </w:rPr>
          <w:t xml:space="preserve">; if the actual bus is the </w:t>
        </w:r>
        <w:r w:rsidR="00F64BC6" w:rsidRPr="00E714F0">
          <w:rPr>
            <w:rFonts w:ascii="Times New Roman" w:eastAsia="Yu Mincho" w:hAnsi="Times New Roman" w:cs="Times New Roman"/>
            <w:i/>
            <w:sz w:val="24"/>
            <w:szCs w:val="24"/>
            <w:lang w:eastAsia="ja-JP"/>
          </w:rPr>
          <w:t>n-th</w:t>
        </w:r>
        <w:r w:rsidR="00F64BC6" w:rsidRPr="00E714F0">
          <w:rPr>
            <w:rFonts w:ascii="Times New Roman" w:eastAsia="Yu Mincho" w:hAnsi="Times New Roman" w:cs="Times New Roman"/>
            <w:sz w:val="24"/>
            <w:szCs w:val="24"/>
            <w:lang w:eastAsia="ja-JP"/>
          </w:rPr>
          <w:t xml:space="preserve"> bus before the scheduled bus, the DD is </w:t>
        </w:r>
        <w:r w:rsidR="00F64BC6" w:rsidRPr="00E714F0">
          <w:rPr>
            <w:rFonts w:ascii="Times New Roman" w:eastAsia="Yu Mincho" w:hAnsi="Times New Roman" w:cs="Times New Roman"/>
            <w:i/>
            <w:sz w:val="24"/>
            <w:szCs w:val="24"/>
            <w:lang w:eastAsia="ja-JP"/>
          </w:rPr>
          <w:t>-n</w:t>
        </w:r>
        <w:r w:rsidR="00F64BC6" w:rsidRPr="00E714F0">
          <w:rPr>
            <w:rFonts w:ascii="Times New Roman" w:eastAsia="Yu Mincho" w:hAnsi="Times New Roman" w:cs="Times New Roman"/>
            <w:sz w:val="24"/>
            <w:szCs w:val="24"/>
            <w:lang w:eastAsia="ja-JP"/>
          </w:rPr>
          <w:t>; if the actual bus is the scheduled bus, then the DD is 0.</w:t>
        </w:r>
      </w:ins>
    </w:p>
    <w:p w14:paraId="280F27B3" w14:textId="477AB36B" w:rsidR="005A464A" w:rsidRPr="00163470"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When synchronizing, the process of walking is linear: the users can control the walking time by selecting their home departure time</w:t>
      </w:r>
      <w:del w:id="645" w:author="Liu, Luyu" w:date="2020-06-12T17:14:00Z">
        <w:r w:rsidDel="005A2CF0">
          <w:rPr>
            <w:rFonts w:ascii="Times New Roman" w:hAnsi="Times New Roman" w:cs="Times New Roman"/>
            <w:sz w:val="24"/>
            <w:szCs w:val="24"/>
          </w:rPr>
          <w:delText xml:space="preserve"> (HDT)</w:delText>
        </w:r>
      </w:del>
      <w:r>
        <w:rPr>
          <w:rFonts w:ascii="Times New Roman" w:hAnsi="Times New Roman" w:cs="Times New Roman"/>
          <w:sz w:val="24"/>
          <w:szCs w:val="24"/>
        </w:rPr>
        <w:t xml:space="preserve">. </w:t>
      </w:r>
      <w:r w:rsidRPr="001349DE">
        <w:rPr>
          <w:rFonts w:ascii="Times New Roman" w:hAnsi="Times New Roman" w:cs="Times New Roman"/>
          <w:sz w:val="24"/>
          <w:szCs w:val="24"/>
        </w:rPr>
        <w:t xml:space="preserve">Except for very crowded conditions in dense cities, </w:t>
      </w:r>
      <w:r w:rsidRPr="001349DE">
        <w:rPr>
          <w:rFonts w:ascii="Times New Roman" w:hAnsi="Times New Roman" w:cs="Times New Roman"/>
          <w:sz w:val="24"/>
          <w:szCs w:val="24"/>
        </w:rPr>
        <w:lastRenderedPageBreak/>
        <w:t>we can assume walking time is linear with respect to distance</w:t>
      </w:r>
      <w:r>
        <w:rPr>
          <w:rFonts w:ascii="Times New Roman" w:hAnsi="Times New Roman" w:cs="Times New Roman"/>
          <w:sz w:val="24"/>
          <w:szCs w:val="24"/>
        </w:rPr>
        <w:t>.</w:t>
      </w:r>
      <w:del w:id="646" w:author="Liu, Luyu" w:date="2020-06-15T19:57:00Z">
        <w:r w:rsidDel="00A246E6">
          <w:rPr>
            <w:rFonts w:ascii="Times New Roman" w:hAnsi="Times New Roman" w:cs="Times New Roman"/>
            <w:sz w:val="24"/>
            <w:szCs w:val="24"/>
          </w:rPr>
          <w:delText xml:space="preserve">  </w:delText>
        </w:r>
      </w:del>
      <w:ins w:id="647"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25426D99" w14:textId="410A7C25" w:rsidR="005A464A" w:rsidDel="005C7387" w:rsidRDefault="005A464A" w:rsidP="0052176D">
      <w:pPr>
        <w:ind w:firstLine="720"/>
        <w:jc w:val="both"/>
        <w:rPr>
          <w:del w:id="648" w:author="Liu, Luyu" w:date="2020-06-13T21:30:00Z"/>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del w:id="649" w:author="Liu, Luyu" w:date="2020-06-12T17:14:00Z">
        <w:r w:rsidDel="00543494">
          <w:rPr>
            <w:rFonts w:ascii="Times New Roman" w:hAnsi="Times New Roman" w:cs="Times New Roman"/>
            <w:i/>
            <w:sz w:val="24"/>
            <w:szCs w:val="24"/>
          </w:rPr>
          <w:delText xml:space="preserve"> (RD)</w:delText>
        </w:r>
      </w:del>
      <w:r>
        <w:rPr>
          <w:rFonts w:ascii="Times New Roman" w:hAnsi="Times New Roman" w:cs="Times New Roman"/>
          <w:i/>
          <w:sz w:val="24"/>
          <w:szCs w:val="24"/>
        </w:rPr>
        <w:t>.</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ins w:id="650" w:author="Liu, Luyu" w:date="2020-06-20T15:12:00Z">
        <w:r w:rsidR="008A318A">
          <w:rPr>
            <w:rFonts w:ascii="Times New Roman" w:hAnsi="Times New Roman" w:cs="Times New Roman"/>
            <w:sz w:val="24"/>
            <w:szCs w:val="24"/>
          </w:rPr>
          <w:t xml:space="preserve"> and riding time deviation </w:t>
        </w:r>
      </w:ins>
      <w:ins w:id="651" w:author="Liu, Luyu" w:date="2020-06-20T15:13:00Z">
        <w:r w:rsidR="008A318A">
          <w:rPr>
            <w:rFonts w:ascii="Times New Roman" w:hAnsi="Times New Roman" w:cs="Times New Roman"/>
            <w:sz w:val="24"/>
            <w:szCs w:val="24"/>
          </w:rPr>
          <w:fldChar w:fldCharType="begin" w:fldLock="1"/>
        </w:r>
      </w:ins>
      <w:r w:rsidR="008D4F13">
        <w:rPr>
          <w:rFonts w:ascii="Times New Roman" w:hAnsi="Times New Roman" w:cs="Times New Roman"/>
          <w:sz w:val="24"/>
          <w:szCs w:val="24"/>
        </w:rPr>
        <w:instrText>ADDIN CSL_CITATION {"citationItems":[{"id":"ITEM-1","itemData":{"ISSN":"2473-2907","author":[{"dropping-particle":"","family":"Cats","given":"Oded","non-dropping-particle":"","parse-names":false,"suffix":""}],"container-title":"Journal of Transportation Engineering, Part A: Systems","id":"ITEM-1","issue":"1","issued":{"date-parts":[["2019"]]},"page":"4018078","publisher":"American Society of Civil Engineers","title":"Determinants of bus riding time deviations: Relationship between driving patterns and transit performance","type":"article-journal","volume":"145"},"uris":["http://www.mendeley.com/documents/?uuid=5f056a50-65ea-4882-a5c4-bb6541f2ad61"]}],"mendeley":{"formattedCitation":"(Cats 2019)","plainTextFormattedCitation":"(Cats 2019)","previouslyFormattedCitation":"(Cats 2019)"},"properties":{"noteIndex":0},"schema":"https://github.com/citation-style-language/schema/raw/master/csl-citation.json"}</w:instrText>
      </w:r>
      <w:r w:rsidR="008A318A">
        <w:rPr>
          <w:rFonts w:ascii="Times New Roman" w:hAnsi="Times New Roman" w:cs="Times New Roman"/>
          <w:sz w:val="24"/>
          <w:szCs w:val="24"/>
        </w:rPr>
        <w:fldChar w:fldCharType="separate"/>
      </w:r>
      <w:r w:rsidR="008A318A" w:rsidRPr="008A318A">
        <w:rPr>
          <w:rFonts w:ascii="Times New Roman" w:hAnsi="Times New Roman" w:cs="Times New Roman"/>
          <w:noProof/>
          <w:sz w:val="24"/>
          <w:szCs w:val="24"/>
        </w:rPr>
        <w:t>(Cats 2019)</w:t>
      </w:r>
      <w:ins w:id="652" w:author="Liu, Luyu" w:date="2020-06-20T15:13:00Z">
        <w:r w:rsidR="008A318A">
          <w:rPr>
            <w:rFonts w:ascii="Times New Roman" w:hAnsi="Times New Roman" w:cs="Times New Roman"/>
            <w:sz w:val="24"/>
            <w:szCs w:val="24"/>
          </w:rPr>
          <w:fldChar w:fldCharType="end"/>
        </w:r>
      </w:ins>
      <w:r>
        <w:rPr>
          <w:rFonts w:ascii="Times New Roman" w:hAnsi="Times New Roman" w:cs="Times New Roman"/>
          <w:sz w:val="24"/>
          <w:szCs w:val="24"/>
        </w:rPr>
        <w:t xml:space="preserve">, it is the time difference between </w:t>
      </w:r>
      <w:ins w:id="653" w:author="Liu, Luyu" w:date="2020-06-20T16:17:00Z">
        <w:r w:rsidR="006E2BE1">
          <w:rPr>
            <w:rFonts w:ascii="Times New Roman" w:hAnsi="Times New Roman" w:cs="Times New Roman"/>
            <w:sz w:val="24"/>
            <w:szCs w:val="24"/>
          </w:rPr>
          <w:t xml:space="preserve">the </w:t>
        </w:r>
      </w:ins>
      <w:ins w:id="654" w:author="Liu, Luyu" w:date="2020-06-20T16:20:00Z">
        <w:r w:rsidR="00634294">
          <w:rPr>
            <w:rFonts w:ascii="Times New Roman" w:hAnsi="Times New Roman" w:cs="Times New Roman"/>
            <w:sz w:val="24"/>
            <w:szCs w:val="24"/>
          </w:rPr>
          <w:t xml:space="preserve">estimated </w:t>
        </w:r>
      </w:ins>
      <w:ins w:id="655" w:author="Liu, Luyu" w:date="2020-06-20T16:17:00Z">
        <w:r w:rsidR="006E2BE1">
          <w:rPr>
            <w:rFonts w:ascii="Times New Roman" w:hAnsi="Times New Roman" w:cs="Times New Roman"/>
            <w:sz w:val="24"/>
            <w:szCs w:val="24"/>
          </w:rPr>
          <w:t xml:space="preserve">time of departure </w:t>
        </w:r>
      </w:ins>
      <w:ins w:id="656" w:author="Liu, Luyu" w:date="2020-06-20T16:20:00Z">
        <w:r w:rsidR="00634294">
          <w:rPr>
            <w:rFonts w:ascii="Times New Roman" w:hAnsi="Times New Roman" w:cs="Times New Roman"/>
            <w:sz w:val="24"/>
            <w:szCs w:val="24"/>
          </w:rPr>
          <w:t xml:space="preserve">estimated </w:t>
        </w:r>
        <w:r w:rsidR="00B1390E">
          <w:rPr>
            <w:rFonts w:ascii="Times New Roman" w:hAnsi="Times New Roman" w:cs="Times New Roman"/>
            <w:sz w:val="24"/>
            <w:szCs w:val="24"/>
          </w:rPr>
          <w:t xml:space="preserve">before the bus arrival </w:t>
        </w:r>
      </w:ins>
      <w:ins w:id="657" w:author="Liu, Luyu" w:date="2020-06-20T16:17:00Z">
        <w:r w:rsidR="006E2BE1">
          <w:rPr>
            <w:rFonts w:ascii="Times New Roman" w:hAnsi="Times New Roman" w:cs="Times New Roman"/>
            <w:sz w:val="24"/>
            <w:szCs w:val="24"/>
          </w:rPr>
          <w:t xml:space="preserve">and the </w:t>
        </w:r>
        <w:r w:rsidR="00634294">
          <w:rPr>
            <w:rFonts w:ascii="Times New Roman" w:hAnsi="Times New Roman" w:cs="Times New Roman"/>
            <w:sz w:val="24"/>
            <w:szCs w:val="24"/>
          </w:rPr>
          <w:t xml:space="preserve">actual </w:t>
        </w:r>
        <w:r w:rsidR="006E2BE1">
          <w:rPr>
            <w:rFonts w:ascii="Times New Roman" w:hAnsi="Times New Roman" w:cs="Times New Roman"/>
            <w:sz w:val="24"/>
            <w:szCs w:val="24"/>
          </w:rPr>
          <w:t xml:space="preserve">time of departure at the </w:t>
        </w:r>
      </w:ins>
      <w:ins w:id="658" w:author="Liu, Luyu" w:date="2020-06-20T16:18:00Z">
        <w:r w:rsidR="00634294">
          <w:rPr>
            <w:rFonts w:ascii="Times New Roman" w:hAnsi="Times New Roman" w:cs="Times New Roman"/>
            <w:sz w:val="24"/>
            <w:szCs w:val="24"/>
          </w:rPr>
          <w:t xml:space="preserve">target </w:t>
        </w:r>
      </w:ins>
      <w:ins w:id="659" w:author="Liu, Luyu" w:date="2020-06-20T16:17:00Z">
        <w:r w:rsidR="006E2BE1">
          <w:rPr>
            <w:rFonts w:ascii="Times New Roman" w:hAnsi="Times New Roman" w:cs="Times New Roman"/>
            <w:sz w:val="24"/>
            <w:szCs w:val="24"/>
          </w:rPr>
          <w:t>stop</w:t>
        </w:r>
        <w:r w:rsidR="006E2BE1" w:rsidDel="008F43F7">
          <w:rPr>
            <w:rFonts w:ascii="Times New Roman" w:hAnsi="Times New Roman" w:cs="Times New Roman"/>
            <w:sz w:val="24"/>
            <w:szCs w:val="24"/>
          </w:rPr>
          <w:t xml:space="preserve"> </w:t>
        </w:r>
      </w:ins>
      <w:del w:id="660" w:author="Liu, Luyu" w:date="2020-06-20T16:06:00Z">
        <w:r w:rsidDel="008F43F7">
          <w:rPr>
            <w:rFonts w:ascii="Times New Roman" w:hAnsi="Times New Roman" w:cs="Times New Roman"/>
            <w:sz w:val="24"/>
            <w:szCs w:val="24"/>
          </w:rPr>
          <w:delText>th</w:delText>
        </w:r>
        <w:r w:rsidR="00AE57D8" w:rsidDel="008F43F7">
          <w:rPr>
            <w:rFonts w:ascii="Times New Roman" w:hAnsi="Times New Roman" w:cs="Times New Roman"/>
            <w:sz w:val="24"/>
            <w:szCs w:val="24"/>
          </w:rPr>
          <w:delText>e actual time of departure</w:delText>
        </w:r>
        <w:r w:rsidDel="008F43F7">
          <w:rPr>
            <w:rFonts w:ascii="Times New Roman" w:hAnsi="Times New Roman" w:cs="Times New Roman"/>
            <w:sz w:val="24"/>
            <w:szCs w:val="24"/>
          </w:rPr>
          <w:delText xml:space="preserve"> and the </w:delText>
        </w:r>
        <w:r w:rsidR="00AE57D8" w:rsidDel="008F43F7">
          <w:rPr>
            <w:rFonts w:ascii="Times New Roman" w:hAnsi="Times New Roman" w:cs="Times New Roman"/>
            <w:sz w:val="24"/>
            <w:szCs w:val="24"/>
          </w:rPr>
          <w:delText>expected time of departure</w:delText>
        </w:r>
        <w:r w:rsidDel="008F43F7">
          <w:rPr>
            <w:rFonts w:ascii="Times New Roman" w:hAnsi="Times New Roman" w:cs="Times New Roman"/>
            <w:sz w:val="24"/>
            <w:szCs w:val="24"/>
          </w:rPr>
          <w:delText xml:space="preserve"> at the stop</w:delText>
        </w:r>
      </w:del>
      <w:r>
        <w:rPr>
          <w:rFonts w:ascii="Times New Roman" w:hAnsi="Times New Roman" w:cs="Times New Roman"/>
          <w:sz w:val="24"/>
          <w:szCs w:val="24"/>
        </w:rPr>
        <w:t xml:space="preserve">. </w:t>
      </w:r>
      <w:ins w:id="661" w:author="Liu, Luyu" w:date="2020-06-16T21:12:00Z">
        <w:r w:rsidR="00CE3C87">
          <w:rPr>
            <w:rFonts w:ascii="Times New Roman" w:hAnsi="Times New Roman" w:cs="Times New Roman"/>
            <w:sz w:val="24"/>
            <w:szCs w:val="24"/>
          </w:rPr>
          <w:t xml:space="preserve">It measures the over-estimation caused by </w:t>
        </w:r>
      </w:ins>
      <w:ins w:id="662" w:author="Liu, Luyu" w:date="2020-06-16T21:11:00Z">
        <w:r w:rsidR="00CE3C87">
          <w:rPr>
            <w:rFonts w:ascii="Times New Roman" w:hAnsi="Times New Roman" w:cs="Times New Roman"/>
            <w:sz w:val="24"/>
            <w:szCs w:val="24"/>
          </w:rPr>
          <w:t>bus accelerating, short signals, and skipping stops</w:t>
        </w:r>
      </w:ins>
      <w:ins w:id="663" w:author="Liu, Luyu" w:date="2020-06-20T15:14:00Z">
        <w:r w:rsidR="00F11B4F">
          <w:rPr>
            <w:rFonts w:ascii="Times New Roman" w:hAnsi="Times New Roman" w:cs="Times New Roman"/>
            <w:sz w:val="24"/>
            <w:szCs w:val="24"/>
          </w:rPr>
          <w:t xml:space="preserve"> between two stops</w:t>
        </w:r>
      </w:ins>
      <w:ins w:id="664" w:author="Liu, Luyu" w:date="2020-06-16T21:11:00Z">
        <w:r w:rsidR="00CE3C87">
          <w:rPr>
            <w:rFonts w:ascii="Times New Roman" w:hAnsi="Times New Roman" w:cs="Times New Roman"/>
            <w:sz w:val="24"/>
            <w:szCs w:val="24"/>
          </w:rPr>
          <w:t>.</w:t>
        </w:r>
      </w:ins>
      <w:ins w:id="665" w:author="Liu, Luyu" w:date="2020-06-20T15:15:00Z">
        <w:r w:rsidR="00CC1315">
          <w:rPr>
            <w:rFonts w:ascii="Times New Roman" w:hAnsi="Times New Roman" w:cs="Times New Roman"/>
            <w:sz w:val="24"/>
            <w:szCs w:val="24"/>
          </w:rPr>
          <w:t xml:space="preserve"> Many studies reported </w:t>
        </w:r>
      </w:ins>
      <w:ins w:id="666" w:author="Liu, Luyu" w:date="2020-06-20T15:16:00Z">
        <w:r w:rsidR="00CC1315">
          <w:rPr>
            <w:rFonts w:ascii="Times New Roman" w:hAnsi="Times New Roman" w:cs="Times New Roman"/>
            <w:sz w:val="24"/>
            <w:szCs w:val="24"/>
          </w:rPr>
          <w:t>t</w:t>
        </w:r>
      </w:ins>
      <w:ins w:id="667" w:author="Liu, Luyu" w:date="2020-06-20T15:15:00Z">
        <w:r w:rsidR="00CC1315">
          <w:rPr>
            <w:rFonts w:ascii="Times New Roman" w:hAnsi="Times New Roman" w:cs="Times New Roman"/>
            <w:sz w:val="24"/>
            <w:szCs w:val="24"/>
          </w:rPr>
          <w:t xml:space="preserve">he impact of </w:t>
        </w:r>
      </w:ins>
      <w:ins w:id="668" w:author="Liu, Luyu" w:date="2020-06-20T15:16:00Z">
        <w:r w:rsidR="00CC1315">
          <w:rPr>
            <w:rFonts w:ascii="Times New Roman" w:hAnsi="Times New Roman" w:cs="Times New Roman"/>
            <w:sz w:val="24"/>
            <w:szCs w:val="24"/>
          </w:rPr>
          <w:t xml:space="preserve">the delay propagation </w:t>
        </w:r>
      </w:ins>
      <w:ins w:id="669" w:author="Liu, Luyu" w:date="2020-06-20T15:17:00Z">
        <w:r w:rsidR="00CC1315">
          <w:rPr>
            <w:rFonts w:ascii="Times New Roman" w:hAnsi="Times New Roman" w:cs="Times New Roman"/>
            <w:sz w:val="24"/>
            <w:szCs w:val="24"/>
          </w:rPr>
          <w:t xml:space="preserve">on transit performance </w:t>
        </w:r>
      </w:ins>
      <w:ins w:id="670" w:author="Liu, Luyu" w:date="2020-06-20T15:38:00Z">
        <w:r w:rsidR="008D4F13">
          <w:rPr>
            <w:rFonts w:ascii="Times New Roman" w:hAnsi="Times New Roman" w:cs="Times New Roman"/>
            <w:sz w:val="24"/>
            <w:szCs w:val="24"/>
          </w:rPr>
          <w:fldChar w:fldCharType="begin" w:fldLock="1"/>
        </w:r>
      </w:ins>
      <w:r w:rsidR="008D4F13">
        <w:rPr>
          <w:rFonts w:ascii="Times New Roman" w:hAnsi="Times New Roman" w:cs="Times New Roman"/>
          <w:sz w:val="24"/>
          <w:szCs w:val="24"/>
        </w:rPr>
        <w:instrText>ADDIN CSL_CITATION {"citationItems":[{"id":"ITEM-1","itemData":{"ISSN":"2473-2907","author":[{"dropping-particle":"","family":"Cats","given":"Oded","non-dropping-particle":"","parse-names":false,"suffix":""}],"container-title":"Journal of Transportation Engineering, Part A: Systems","id":"ITEM-1","issue":"1","issued":{"date-parts":[["2019"]]},"page":"4018078","publisher":"American Society of Civil Engineers","title":"Determinants of bus riding time deviations: Relationship between driving patterns and transit performance","type":"article-journal","volume":"145"},"uris":["http://www.mendeley.com/documents/?uuid=5f056a50-65ea-4882-a5c4-bb6541f2ad61"]},{"id":"ITEM-2","itemData":{"DOI":"10.1080/13658816.2019.1608997","ISSN":"13623087","abstract":"ABSTRACTPublic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Science","id":"ITEM-2","issued":{"date-parts":[["2019"]]},"page":"1-26","publisher":"Taylor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USA","type":"article-journal"},"uris":["http://www.mendeley.com/documents/?uuid=5149072e-19c6-43d2-81f7-9f9fb874ff77"]}],"mendeley":{"formattedCitation":"(Cats 2019; Park et al. 2019)","plainTextFormattedCitation":"(Cats 2019; Park et al. 2019)","previouslyFormattedCitation":"(Cats 2019; Park et al. 2019)"},"properties":{"noteIndex":0},"schema":"https://github.com/citation-style-language/schema/raw/master/csl-citation.json"}</w:instrText>
      </w:r>
      <w:r w:rsidR="008D4F13">
        <w:rPr>
          <w:rFonts w:ascii="Times New Roman" w:hAnsi="Times New Roman" w:cs="Times New Roman"/>
          <w:sz w:val="24"/>
          <w:szCs w:val="24"/>
        </w:rPr>
        <w:fldChar w:fldCharType="separate"/>
      </w:r>
      <w:r w:rsidR="008D4F13" w:rsidRPr="008D4F13">
        <w:rPr>
          <w:rFonts w:ascii="Times New Roman" w:hAnsi="Times New Roman" w:cs="Times New Roman"/>
          <w:noProof/>
          <w:sz w:val="24"/>
          <w:szCs w:val="24"/>
        </w:rPr>
        <w:t>(Cats 2019; Park et al. 2019)</w:t>
      </w:r>
      <w:ins w:id="671" w:author="Liu, Luyu" w:date="2020-06-20T15:38:00Z">
        <w:r w:rsidR="008D4F13">
          <w:rPr>
            <w:rFonts w:ascii="Times New Roman" w:hAnsi="Times New Roman" w:cs="Times New Roman"/>
            <w:sz w:val="24"/>
            <w:szCs w:val="24"/>
          </w:rPr>
          <w:fldChar w:fldCharType="end"/>
        </w:r>
        <w:r w:rsidR="000F0CA7">
          <w:rPr>
            <w:rFonts w:ascii="Times New Roman" w:hAnsi="Times New Roman" w:cs="Times New Roman"/>
            <w:sz w:val="24"/>
            <w:szCs w:val="24"/>
          </w:rPr>
          <w:t>, ridership and running time</w:t>
        </w:r>
      </w:ins>
      <w:ins w:id="672" w:author="Liu, Luyu" w:date="2020-06-20T16:00:00Z">
        <w:r w:rsidR="008E5AA7">
          <w:rPr>
            <w:rFonts w:ascii="Times New Roman" w:hAnsi="Times New Roman" w:cs="Times New Roman"/>
            <w:sz w:val="24"/>
            <w:szCs w:val="24"/>
          </w:rPr>
          <w:t xml:space="preserve"> </w:t>
        </w:r>
      </w:ins>
      <w:ins w:id="673" w:author="Liu, Luyu" w:date="2020-06-20T15:39:00Z">
        <w:r w:rsidR="008D4F13">
          <w:rPr>
            <w:rFonts w:ascii="Times New Roman" w:hAnsi="Times New Roman" w:cs="Times New Roman"/>
            <w:sz w:val="24"/>
            <w:szCs w:val="24"/>
          </w:rPr>
          <w:fldChar w:fldCharType="begin" w:fldLock="1"/>
        </w:r>
      </w:ins>
      <w:r w:rsidR="003E0FCA">
        <w:rPr>
          <w:rFonts w:ascii="Times New Roman" w:hAnsi="Times New Roman" w:cs="Times New Roman"/>
          <w:sz w:val="24"/>
          <w:szCs w:val="24"/>
        </w:rPr>
        <w:instrText>ADDIN CSL_CITATION {"citationItems":[{"id":"ITEM-1","itemData":{"ISSN":"0361-1981","author":[{"dropping-particle":"","family":"El-Geneidy","given":"Ahmed M","non-dropping-particle":"","parse-names":false,"suffix":""},{"dropping-particle":"","family":"Strathman","given":"James G","non-dropping-particle":"","parse-names":false,"suffix":""},{"dropping-particle":"","family":"Kimpel","given":"Thomas J","non-dropping-particle":"","parse-names":false,"suffix":""},{"dropping-particle":"","family":"Crout","given":"David T","non-dropping-particle":"","parse-names":false,"suffix":""}],"container-title":"Transportation Research Record","id":"ITEM-1","issue":"1","issued":{"date-parts":[["2006"]]},"page":"32-41","publisher":"SAGE Publications Sage CA: Los Angeles, CA","title":"Effects of bus stop consolidation on passenger activity and transit operations","type":"article-journal","volume":"1971"},"uris":["http://www.mendeley.com/documents/?uuid=7d8ed390-0b5f-46a4-9979-9b89fbc83e60"]},{"id":"ITEM-2","itemData":{"ISSN":"</w:instrText>
      </w:r>
      <w:r w:rsidR="003E0FCA">
        <w:rPr>
          <w:rFonts w:ascii="Times New Roman" w:hAnsi="Times New Roman" w:cs="Times New Roman" w:hint="eastAsia"/>
          <w:sz w:val="24"/>
          <w:szCs w:val="24"/>
        </w:rPr>
        <w:instrText>0197-6729","author":[{"dropping-particle":"","family":"El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Geneidy","given":"Ahmed M","non-dropping-particle":"","parse-names":false,"suffix":""},{"dropping-particle":"","family":"Horning","given":"Jessica","non-dropping-particle":"","parse-names":false,"s</w:instrText>
      </w:r>
      <w:r w:rsidR="003E0FCA">
        <w:rPr>
          <w:rFonts w:ascii="Times New Roman" w:hAnsi="Times New Roman" w:cs="Times New Roman"/>
          <w:sz w:val="24"/>
          <w:szCs w:val="24"/>
        </w:rPr>
        <w:instrText>uffix":""},{"dropping-particle":"","family":"Krizek","given":"Kevin J","non-dropping-particle":"","parse-names":false,"suffix":""}],"container-title":"Journal of Advanced Transportation","id":"ITEM-2","issue":"1","issued":{"date-parts":[["2011"]]},"page":"66-79","publisher":"Wiley Online Library","title":"Analyzing transit service reliability using detailed data from automatic vehicular locator systems","type":"article-journal","volume":"45"},"uris":["http://www.mendeley.com/documents/?uuid=f294089c-f47e-</w:instrText>
      </w:r>
      <w:r w:rsidR="003E0FCA">
        <w:rPr>
          <w:rFonts w:ascii="Times New Roman" w:hAnsi="Times New Roman" w:cs="Times New Roman" w:hint="eastAsia"/>
          <w:sz w:val="24"/>
          <w:szCs w:val="24"/>
        </w:rPr>
        <w:instrText>4cf6-8270-b23893a423f9"]}],"mendeley":{"formattedCitation":"(El-Geneidy et al. 2006; 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 Horning, and Krizek 2011)","plainTextFormattedCitation":"(El-Geneidy et al. 2006; 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 Horning, and Krizek 2011)","previouslyFormattedCitation":"(El-Geneidy et al. 2006; 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 Horning, and Krizek 2011)"},"properties":{"noteIndex":0},"schema":"https://github.com/citation-style-language/schema/raw/master/csl-citation.json"}</w:instrText>
      </w:r>
      <w:r w:rsidR="008D4F13">
        <w:rPr>
          <w:rFonts w:ascii="Times New Roman" w:hAnsi="Times New Roman" w:cs="Times New Roman"/>
          <w:sz w:val="24"/>
          <w:szCs w:val="24"/>
        </w:rPr>
        <w:fldChar w:fldCharType="separate"/>
      </w:r>
      <w:r w:rsidR="000F0CA7" w:rsidRPr="000F0CA7">
        <w:rPr>
          <w:rFonts w:ascii="Times New Roman" w:hAnsi="Times New Roman" w:cs="Times New Roman" w:hint="eastAsia"/>
          <w:noProof/>
          <w:sz w:val="24"/>
          <w:szCs w:val="24"/>
        </w:rPr>
        <w:t>(El-Geneidy et al. 2006; El</w:t>
      </w:r>
      <w:r w:rsidR="000F0CA7" w:rsidRPr="000F0CA7">
        <w:rPr>
          <w:rFonts w:ascii="Times New Roman" w:hAnsi="Times New Roman" w:cs="Times New Roman" w:hint="eastAsia"/>
          <w:noProof/>
          <w:sz w:val="24"/>
          <w:szCs w:val="24"/>
        </w:rPr>
        <w:t>‐</w:t>
      </w:r>
      <w:r w:rsidR="000F0CA7" w:rsidRPr="000F0CA7">
        <w:rPr>
          <w:rFonts w:ascii="Times New Roman" w:hAnsi="Times New Roman" w:cs="Times New Roman" w:hint="eastAsia"/>
          <w:noProof/>
          <w:sz w:val="24"/>
          <w:szCs w:val="24"/>
        </w:rPr>
        <w:t>Geneidy, Horning, and Krizek 2011)</w:t>
      </w:r>
      <w:ins w:id="674" w:author="Liu, Luyu" w:date="2020-06-20T15:39:00Z">
        <w:r w:rsidR="008D4F13">
          <w:rPr>
            <w:rFonts w:ascii="Times New Roman" w:hAnsi="Times New Roman" w:cs="Times New Roman"/>
            <w:sz w:val="24"/>
            <w:szCs w:val="24"/>
          </w:rPr>
          <w:fldChar w:fldCharType="end"/>
        </w:r>
        <w:r w:rsidR="008E5AA7">
          <w:rPr>
            <w:rFonts w:ascii="Times New Roman" w:hAnsi="Times New Roman" w:cs="Times New Roman"/>
            <w:sz w:val="24"/>
            <w:szCs w:val="24"/>
          </w:rPr>
          <w:t xml:space="preserve">. In this paper, we are </w:t>
        </w:r>
      </w:ins>
      <w:ins w:id="675" w:author="Liu, Luyu" w:date="2020-06-20T16:00:00Z">
        <w:r w:rsidR="008E5AA7">
          <w:rPr>
            <w:rFonts w:ascii="Times New Roman" w:hAnsi="Times New Roman" w:cs="Times New Roman"/>
            <w:sz w:val="24"/>
            <w:szCs w:val="24"/>
          </w:rPr>
          <w:t>going</w:t>
        </w:r>
      </w:ins>
      <w:ins w:id="676" w:author="Liu, Luyu" w:date="2020-06-20T15:39:00Z">
        <w:r w:rsidR="008E5AA7">
          <w:rPr>
            <w:rFonts w:ascii="Times New Roman" w:hAnsi="Times New Roman" w:cs="Times New Roman"/>
            <w:sz w:val="24"/>
            <w:szCs w:val="24"/>
          </w:rPr>
          <w:t xml:space="preserve"> </w:t>
        </w:r>
      </w:ins>
      <w:ins w:id="677" w:author="Liu, Luyu" w:date="2020-06-20T16:00:00Z">
        <w:r w:rsidR="008E5AA7">
          <w:rPr>
            <w:rFonts w:ascii="Times New Roman" w:hAnsi="Times New Roman" w:cs="Times New Roman"/>
            <w:sz w:val="24"/>
            <w:szCs w:val="24"/>
          </w:rPr>
          <w:t xml:space="preserve">to discuss the impact on waiting time specifically. </w:t>
        </w:r>
      </w:ins>
    </w:p>
    <w:p w14:paraId="00734E98" w14:textId="3C248CA9" w:rsidR="005A464A" w:rsidRPr="005C7387" w:rsidDel="00154B1C" w:rsidRDefault="005A464A">
      <w:pPr>
        <w:ind w:firstLine="720"/>
        <w:jc w:val="both"/>
        <w:rPr>
          <w:del w:id="678" w:author="Liu, Luyu" w:date="2020-07-02T22:59:00Z"/>
          <w:rPrChange w:id="679" w:author="Liu, Luyu" w:date="2020-06-13T21:30:00Z">
            <w:rPr>
              <w:del w:id="680" w:author="Liu, Luyu" w:date="2020-07-02T22:59:00Z"/>
              <w:rStyle w:val="TimesNewRomanChar"/>
            </w:rPr>
          </w:rPrChange>
        </w:rPr>
        <w:pPrChange w:id="681" w:author="Liu, Luyu" w:date="2020-06-13T21:30:00Z">
          <w:pPr>
            <w:pStyle w:val="IndentTimesNewRoman"/>
            <w:jc w:val="both"/>
          </w:pPr>
        </w:pPrChange>
      </w:pPr>
      <w:r w:rsidRPr="005C7387">
        <w:rPr>
          <w:rFonts w:ascii="Times New Roman" w:hAnsi="Times New Roman" w:cs="Times New Roman"/>
          <w:sz w:val="24"/>
          <w:szCs w:val="24"/>
          <w:rPrChange w:id="682" w:author="Liu, Luyu" w:date="2020-06-13T21:30:00Z">
            <w:rPr/>
          </w:rPrChange>
        </w:rPr>
        <w:fldChar w:fldCharType="begin"/>
      </w:r>
      <w:r w:rsidRPr="005C7387">
        <w:rPr>
          <w:rFonts w:ascii="Times New Roman" w:hAnsi="Times New Roman" w:cs="Times New Roman"/>
          <w:sz w:val="24"/>
          <w:szCs w:val="24"/>
        </w:rPr>
        <w:instrText xml:space="preserve"> REF _Ref8118481 \h </w:instrText>
      </w:r>
      <w:r w:rsidR="005C7387">
        <w:rPr>
          <w:rFonts w:ascii="Times New Roman" w:hAnsi="Times New Roman" w:cs="Times New Roman"/>
          <w:sz w:val="24"/>
          <w:szCs w:val="24"/>
        </w:rPr>
        <w:instrText xml:space="preserve"> \* MERGEFORMAT </w:instrText>
      </w:r>
      <w:r w:rsidRPr="005C7387">
        <w:rPr>
          <w:rFonts w:ascii="Times New Roman" w:hAnsi="Times New Roman" w:cs="Times New Roman"/>
          <w:sz w:val="24"/>
          <w:szCs w:val="24"/>
          <w:rPrChange w:id="683" w:author="Liu, Luyu" w:date="2020-06-13T21:30:00Z">
            <w:rPr/>
          </w:rPrChange>
        </w:rPr>
      </w:r>
      <w:r w:rsidRPr="005C7387">
        <w:rPr>
          <w:rFonts w:ascii="Times New Roman" w:hAnsi="Times New Roman" w:cs="Times New Roman"/>
          <w:sz w:val="24"/>
          <w:szCs w:val="24"/>
          <w:rPrChange w:id="684" w:author="Liu, Luyu" w:date="2020-06-13T21:30:00Z">
            <w:rPr/>
          </w:rPrChange>
        </w:rPr>
        <w:fldChar w:fldCharType="separate"/>
      </w:r>
      <w:ins w:id="685" w:author="Liu, Luyu" w:date="2020-07-02T22:47:00Z">
        <w:r w:rsidR="00A8019B" w:rsidRPr="00333E7A">
          <w:rPr>
            <w:rFonts w:ascii="Times New Roman" w:hAnsi="Times New Roman" w:cs="Times New Roman"/>
            <w:sz w:val="24"/>
            <w:szCs w:val="24"/>
          </w:rPr>
          <w:t xml:space="preserve">Figure </w:t>
        </w:r>
        <w:r w:rsidR="00A8019B">
          <w:rPr>
            <w:rFonts w:ascii="Times New Roman" w:hAnsi="Times New Roman" w:cs="Times New Roman"/>
            <w:sz w:val="24"/>
            <w:szCs w:val="24"/>
          </w:rPr>
          <w:t>1</w:t>
        </w:r>
      </w:ins>
      <w:del w:id="686" w:author="Liu, Luyu" w:date="2020-07-02T22:47:00Z">
        <w:r w:rsidRPr="005C7387" w:rsidDel="00A8019B">
          <w:rPr>
            <w:rFonts w:ascii="Times New Roman" w:hAnsi="Times New Roman" w:cs="Times New Roman"/>
            <w:sz w:val="24"/>
            <w:szCs w:val="24"/>
          </w:rPr>
          <w:delText xml:space="preserve">Figure </w:delText>
        </w:r>
        <w:r w:rsidRPr="005C7387" w:rsidDel="00A8019B">
          <w:rPr>
            <w:rFonts w:ascii="Times New Roman" w:hAnsi="Times New Roman" w:cs="Times New Roman"/>
            <w:sz w:val="24"/>
            <w:szCs w:val="24"/>
            <w:rPrChange w:id="687" w:author="Liu, Luyu" w:date="2020-06-13T21:30:00Z">
              <w:rPr>
                <w:noProof/>
              </w:rPr>
            </w:rPrChange>
          </w:rPr>
          <w:delText>1</w:delText>
        </w:r>
      </w:del>
      <w:r w:rsidRPr="005C7387">
        <w:rPr>
          <w:rFonts w:ascii="Times New Roman" w:hAnsi="Times New Roman" w:cs="Times New Roman"/>
          <w:sz w:val="24"/>
          <w:szCs w:val="24"/>
          <w:rPrChange w:id="688" w:author="Liu, Luyu" w:date="2020-06-13T21:30:00Z">
            <w:rPr/>
          </w:rPrChange>
        </w:rPr>
        <w:fldChar w:fldCharType="end"/>
      </w:r>
      <w:r w:rsidRPr="005C7387">
        <w:rPr>
          <w:rFonts w:ascii="Times New Roman" w:hAnsi="Times New Roman" w:cs="Times New Roman"/>
          <w:sz w:val="24"/>
          <w:szCs w:val="24"/>
        </w:rPr>
        <w:t xml:space="preserve"> shows corresponding space-time diagram of the expected synchronization, the actual desynchronization, and delay reclamation process.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629ABFAF" w14:textId="5B25A75F" w:rsidR="005A464A" w:rsidRPr="00154B1C" w:rsidRDefault="005A464A" w:rsidP="00154B1C">
      <w:pPr>
        <w:ind w:firstLine="720"/>
        <w:jc w:val="both"/>
        <w:rPr>
          <w:rStyle w:val="TimesNewRomanChar"/>
          <w:rPrChange w:id="689" w:author="Liu, Luyu" w:date="2020-07-02T22:59:00Z">
            <w:rPr/>
          </w:rPrChange>
        </w:rPr>
        <w:pPrChange w:id="690" w:author="Liu, Luyu" w:date="2020-07-02T22:59:00Z">
          <w:pPr>
            <w:pStyle w:val="IndentTimesNewRoman"/>
            <w:jc w:val="both"/>
          </w:pPr>
        </w:pPrChange>
      </w:pPr>
      <w:r w:rsidRPr="00E86BF0">
        <w:rPr>
          <w:rStyle w:val="TimesNewRomanChar"/>
        </w:rPr>
        <w:t>The reclaimed delay</w:t>
      </w:r>
      <w:r w:rsidRPr="00154B1C">
        <w:rPr>
          <w:rStyle w:val="TimesNewRomanChar"/>
          <w:rPrChange w:id="691" w:author="Liu, Luyu" w:date="2020-07-02T22:59:00Z">
            <w:rPr/>
          </w:rPrChange>
        </w:rPr>
        <w:t xml:space="preserve"> could be small but critical for RTI apps users: </w:t>
      </w:r>
      <w:del w:id="692" w:author="Liu, Luyu" w:date="2020-07-02T22:54:00Z">
        <w:r w:rsidRPr="00154B1C" w:rsidDel="00A8019B">
          <w:rPr>
            <w:rStyle w:val="TimesNewRomanChar"/>
            <w:rPrChange w:id="693" w:author="Liu, Luyu" w:date="2020-07-02T22:59:00Z">
              <w:rPr/>
            </w:rPrChange>
          </w:rPr>
          <w:delText>consequently</w:delText>
        </w:r>
      </w:del>
      <w:ins w:id="694" w:author="Liu, Luyu" w:date="2020-07-02T22:54:00Z">
        <w:r w:rsidR="00523793" w:rsidRPr="00154B1C">
          <w:rPr>
            <w:rStyle w:val="TimesNewRomanChar"/>
            <w:rPrChange w:id="695" w:author="Liu, Luyu" w:date="2020-07-02T22:59:00Z">
              <w:rPr/>
            </w:rPrChange>
          </w:rPr>
          <w:t xml:space="preserve">if </w:t>
        </w:r>
      </w:ins>
      <w:ins w:id="696" w:author="Liu, Luyu" w:date="2020-07-02T22:56:00Z">
        <w:r w:rsidR="003800C4" w:rsidRPr="00154B1C">
          <w:rPr>
            <w:rStyle w:val="TimesNewRomanChar"/>
            <w:rPrChange w:id="697" w:author="Liu, Luyu" w:date="2020-07-02T22:59:00Z">
              <w:rPr/>
            </w:rPrChange>
          </w:rPr>
          <w:t>expecting</w:t>
        </w:r>
      </w:ins>
      <w:ins w:id="698" w:author="Liu, Luyu" w:date="2020-07-02T22:54:00Z">
        <w:r w:rsidR="00523793" w:rsidRPr="00154B1C">
          <w:rPr>
            <w:rStyle w:val="TimesNewRomanChar"/>
            <w:rPrChange w:id="699" w:author="Liu, Luyu" w:date="2020-07-02T22:59:00Z">
              <w:rPr/>
            </w:rPrChange>
          </w:rPr>
          <w:t xml:space="preserve"> the user and the bus </w:t>
        </w:r>
      </w:ins>
      <w:ins w:id="700" w:author="Liu, Luyu" w:date="2020-07-02T22:56:00Z">
        <w:r w:rsidR="003800C4" w:rsidRPr="00154B1C">
          <w:rPr>
            <w:rStyle w:val="TimesNewRomanChar"/>
            <w:rPrChange w:id="701" w:author="Liu, Luyu" w:date="2020-07-02T22:59:00Z">
              <w:rPr/>
            </w:rPrChange>
          </w:rPr>
          <w:t>to</w:t>
        </w:r>
      </w:ins>
      <w:ins w:id="702" w:author="Liu, Luyu" w:date="2020-07-02T22:54:00Z">
        <w:r w:rsidR="00523793" w:rsidRPr="00154B1C">
          <w:rPr>
            <w:rStyle w:val="TimesNewRomanChar"/>
            <w:rPrChange w:id="703" w:author="Liu, Luyu" w:date="2020-07-02T22:59:00Z">
              <w:rPr/>
            </w:rPrChange>
          </w:rPr>
          <w:t xml:space="preserve"> </w:t>
        </w:r>
      </w:ins>
      <w:ins w:id="704" w:author="Liu, Luyu" w:date="2020-07-02T22:56:00Z">
        <w:r w:rsidR="00564D87" w:rsidRPr="00154B1C">
          <w:rPr>
            <w:rStyle w:val="TimesNewRomanChar"/>
            <w:rPrChange w:id="705" w:author="Liu, Luyu" w:date="2020-07-02T22:59:00Z">
              <w:rPr/>
            </w:rPrChange>
          </w:rPr>
          <w:t xml:space="preserve">always </w:t>
        </w:r>
      </w:ins>
      <w:ins w:id="706" w:author="Liu, Luyu" w:date="2020-07-02T22:54:00Z">
        <w:r w:rsidR="00523793" w:rsidRPr="00154B1C">
          <w:rPr>
            <w:rStyle w:val="TimesNewRomanChar"/>
            <w:rPrChange w:id="707" w:author="Liu, Luyu" w:date="2020-07-02T22:59:00Z">
              <w:rPr/>
            </w:rPrChange>
          </w:rPr>
          <w:t>arrive at the same moment</w:t>
        </w:r>
      </w:ins>
      <w:r w:rsidRPr="00154B1C">
        <w:rPr>
          <w:rStyle w:val="TimesNewRomanChar"/>
          <w:rPrChange w:id="708" w:author="Liu, Luyu" w:date="2020-07-02T22:59:00Z">
            <w:rPr/>
          </w:rPrChange>
        </w:rPr>
        <w:t xml:space="preserve">, the RTI apps user </w:t>
      </w:r>
      <w:del w:id="709" w:author="Liu, Luyu" w:date="2020-07-02T22:54:00Z">
        <w:r w:rsidRPr="00154B1C" w:rsidDel="00A8019B">
          <w:rPr>
            <w:rStyle w:val="TimesNewRomanChar"/>
            <w:rPrChange w:id="710" w:author="Liu, Luyu" w:date="2020-07-02T22:59:00Z">
              <w:rPr/>
            </w:rPrChange>
          </w:rPr>
          <w:delText xml:space="preserve">will </w:delText>
        </w:r>
      </w:del>
      <w:ins w:id="711" w:author="Liu, Luyu" w:date="2020-07-02T22:54:00Z">
        <w:r w:rsidR="00A8019B" w:rsidRPr="00154B1C">
          <w:rPr>
            <w:rStyle w:val="TimesNewRomanChar"/>
            <w:rPrChange w:id="712" w:author="Liu, Luyu" w:date="2020-07-02T22:59:00Z">
              <w:rPr/>
            </w:rPrChange>
          </w:rPr>
          <w:t>could</w:t>
        </w:r>
        <w:r w:rsidR="00A8019B" w:rsidRPr="00154B1C">
          <w:rPr>
            <w:rStyle w:val="TimesNewRomanChar"/>
            <w:rPrChange w:id="713" w:author="Liu, Luyu" w:date="2020-07-02T22:59:00Z">
              <w:rPr/>
            </w:rPrChange>
          </w:rPr>
          <w:t xml:space="preserve"> </w:t>
        </w:r>
      </w:ins>
      <w:r w:rsidRPr="00154B1C">
        <w:rPr>
          <w:rStyle w:val="TimesNewRomanChar"/>
          <w:rPrChange w:id="714" w:author="Liu, Luyu" w:date="2020-07-02T22:59:00Z">
            <w:rPr/>
          </w:rPrChange>
        </w:rPr>
        <w:t>miss the bus and suffer waiting time penalty for a relatively long time. Thus, the synchronization of these two processes is highly unstable.</w:t>
      </w:r>
      <w:del w:id="715" w:author="Liu, Luyu" w:date="2020-07-02T22:58:00Z">
        <w:r w:rsidRPr="00154B1C" w:rsidDel="00564D87">
          <w:rPr>
            <w:rStyle w:val="TimesNewRomanChar"/>
            <w:rPrChange w:id="716" w:author="Liu, Luyu" w:date="2020-07-02T22:59:00Z">
              <w:rPr/>
            </w:rPrChange>
          </w:rPr>
          <w:delText xml:space="preserve"> Besides the delay reclamation mechanism, other RTI-related factors such as inaccurate geographic locations and delays in updates due to internet congestion and failures may also contribute to the desynchronization.</w:delText>
        </w:r>
      </w:del>
    </w:p>
    <w:p w14:paraId="65B88BB1" w14:textId="10F29066" w:rsidR="005A464A" w:rsidRDefault="004039DB" w:rsidP="00154B1C">
      <w:pPr>
        <w:jc w:val="both"/>
        <w:pPrChange w:id="717" w:author="Liu, Luyu" w:date="2020-07-02T22:59:00Z">
          <w:pPr>
            <w:keepNext/>
            <w:jc w:val="center"/>
          </w:pPr>
        </w:pPrChange>
      </w:pPr>
      <w:r w:rsidRPr="00154B1C">
        <w:rPr>
          <w:rStyle w:val="TimesNewRomanChar"/>
          <w:rPrChange w:id="718" w:author="Liu, Luyu" w:date="2020-07-02T22:59:00Z">
            <w:rPr>
              <w:noProof/>
            </w:rPr>
          </w:rPrChange>
        </w:rPr>
        <w:pict w14:anchorId="3FFD2C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67.7pt;height:268.6pt">
            <v:imagedata r:id="rId10" o:title="figure_1"/>
          </v:shape>
        </w:pict>
      </w:r>
    </w:p>
    <w:p w14:paraId="73D3F8EA" w14:textId="77777777" w:rsidR="005A464A" w:rsidRDefault="005A464A" w:rsidP="005A464A">
      <w:pPr>
        <w:jc w:val="center"/>
        <w:rPr>
          <w:rFonts w:ascii="Times New Roman" w:hAnsi="Times New Roman" w:cs="Times New Roman"/>
          <w:sz w:val="24"/>
          <w:szCs w:val="24"/>
        </w:rPr>
      </w:pPr>
      <w:bookmarkStart w:id="719" w:name="_Ref8118481"/>
      <w:commentRangeStart w:id="720"/>
      <w:r w:rsidRPr="00333E7A">
        <w:rPr>
          <w:rFonts w:ascii="Times New Roman" w:hAnsi="Times New Roman" w:cs="Times New Roman"/>
          <w:sz w:val="24"/>
          <w:szCs w:val="24"/>
        </w:rPr>
        <w:lastRenderedPageBreak/>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1</w:t>
      </w:r>
      <w:r w:rsidRPr="00333E7A">
        <w:rPr>
          <w:rFonts w:ascii="Times New Roman" w:hAnsi="Times New Roman" w:cs="Times New Roman"/>
          <w:sz w:val="24"/>
          <w:szCs w:val="24"/>
        </w:rPr>
        <w:fldChar w:fldCharType="end"/>
      </w:r>
      <w:bookmarkEnd w:id="719"/>
      <w:r>
        <w:rPr>
          <w:rFonts w:ascii="Times New Roman" w:hAnsi="Times New Roman" w:cs="Times New Roman"/>
          <w:sz w:val="24"/>
          <w:szCs w:val="24"/>
        </w:rPr>
        <w:t>:</w:t>
      </w:r>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720"/>
      <w:r>
        <w:rPr>
          <w:rStyle w:val="CommentReference"/>
        </w:rPr>
        <w:commentReference w:id="720"/>
      </w:r>
      <w:r>
        <w:rPr>
          <w:rFonts w:ascii="Times New Roman" w:hAnsi="Times New Roman" w:cs="Times New Roman"/>
          <w:sz w:val="24"/>
          <w:szCs w:val="24"/>
        </w:rPr>
        <w:t>.</w:t>
      </w:r>
    </w:p>
    <w:p w14:paraId="26010D44" w14:textId="5EB715FE"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GTFS real-time data, there ar</w:t>
      </w:r>
      <w:ins w:id="721" w:author="Miller, Harvey J." w:date="2020-06-30T16:40:00Z">
        <w:r w:rsidR="007D4253">
          <w:rPr>
            <w:rFonts w:ascii="Times New Roman" w:hAnsi="Times New Roman" w:cs="Times New Roman"/>
            <w:sz w:val="24"/>
            <w:szCs w:val="24"/>
          </w:rPr>
          <w:t>e</w:t>
        </w:r>
      </w:ins>
      <w:del w:id="722" w:author="Miller, Harvey J." w:date="2020-06-30T16:40:00Z">
        <w:r w:rsidDel="007D4253">
          <w:rPr>
            <w:rFonts w:ascii="Times New Roman" w:hAnsi="Times New Roman" w:cs="Times New Roman"/>
            <w:sz w:val="24"/>
            <w:szCs w:val="24"/>
          </w:rPr>
          <w:delText>e a</w:delText>
        </w:r>
      </w:del>
      <w:r>
        <w:rPr>
          <w:rFonts w:ascii="Times New Roman" w:hAnsi="Times New Roman" w:cs="Times New Roman"/>
          <w:sz w:val="24"/>
          <w:szCs w:val="24"/>
        </w:rPr>
        <w:t xml:space="preserve">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ins w:id="723" w:author="Miller, Harvey J." w:date="2020-06-30T16:40:00Z">
        <w:r w:rsidR="007D4253">
          <w:rPr>
            <w:rFonts w:ascii="Times New Roman" w:hAnsi="Times New Roman" w:cs="Times New Roman"/>
            <w:i/>
            <w:sz w:val="24"/>
            <w:szCs w:val="24"/>
          </w:rPr>
          <w:t>s</w:t>
        </w:r>
      </w:ins>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del w:id="724" w:author="Liu, Luyu" w:date="2020-06-12T16:21:00Z">
        <w:r w:rsidDel="001B4909">
          <w:rPr>
            <w:rFonts w:ascii="Times New Roman" w:hAnsi="Times New Roman" w:cs="Times New Roman"/>
            <w:sz w:val="24"/>
            <w:szCs w:val="24"/>
          </w:rPr>
          <w:delText xml:space="preserve"> as shown in </w:delText>
        </w:r>
        <w:r w:rsidDel="001B4909">
          <w:rPr>
            <w:rFonts w:ascii="Times New Roman" w:hAnsi="Times New Roman" w:cs="Times New Roman"/>
            <w:sz w:val="24"/>
            <w:szCs w:val="24"/>
          </w:rPr>
          <w:fldChar w:fldCharType="begin"/>
        </w:r>
        <w:r w:rsidRPr="00A04EA0" w:rsidDel="001B4909">
          <w:rPr>
            <w:rFonts w:ascii="Times New Roman" w:hAnsi="Times New Roman" w:cs="Times New Roman"/>
            <w:sz w:val="24"/>
            <w:szCs w:val="24"/>
            <w:rPrChange w:id="725" w:author="Liu, Luyu" w:date="2020-07-02T23:00:00Z">
              <w:rPr>
                <w:rFonts w:ascii="Times New Roman" w:hAnsi="Times New Roman" w:cs="Times New Roman"/>
                <w:sz w:val="24"/>
                <w:szCs w:val="24"/>
              </w:rPr>
            </w:rPrChange>
          </w:rPr>
          <w:delInstrText xml:space="preserve"> REF _Ref18334385 \h </w:delInstrText>
        </w:r>
        <w:r w:rsidRPr="00A04EA0" w:rsidDel="001B4909">
          <w:rPr>
            <w:rFonts w:ascii="Times New Roman" w:hAnsi="Times New Roman" w:cs="Times New Roman"/>
            <w:sz w:val="24"/>
            <w:szCs w:val="24"/>
            <w:rPrChange w:id="726" w:author="Liu, Luyu" w:date="2020-07-02T23:00:00Z">
              <w:rPr>
                <w:rFonts w:ascii="Times New Roman" w:hAnsi="Times New Roman" w:cs="Times New Roman"/>
                <w:sz w:val="24"/>
                <w:szCs w:val="24"/>
              </w:rPr>
            </w:rPrChange>
          </w:rPr>
        </w:r>
        <w:r w:rsidDel="001B4909">
          <w:rPr>
            <w:rFonts w:ascii="Times New Roman" w:hAnsi="Times New Roman" w:cs="Times New Roman"/>
            <w:sz w:val="24"/>
            <w:szCs w:val="24"/>
          </w:rPr>
          <w:fldChar w:fldCharType="separate"/>
        </w:r>
        <w:r w:rsidRPr="00EF6015" w:rsidDel="001B4909">
          <w:rPr>
            <w:rFonts w:ascii="Times New Roman" w:hAnsi="Times New Roman" w:cs="Times New Roman"/>
            <w:sz w:val="24"/>
            <w:szCs w:val="24"/>
          </w:rPr>
          <w:delText xml:space="preserve">Figure </w:delText>
        </w:r>
        <w:r w:rsidDel="001B4909">
          <w:rPr>
            <w:rFonts w:ascii="Times New Roman" w:hAnsi="Times New Roman" w:cs="Times New Roman"/>
            <w:noProof/>
            <w:sz w:val="24"/>
            <w:szCs w:val="24"/>
          </w:rPr>
          <w:delText>2</w:delText>
        </w:r>
        <w:r w:rsidDel="001B4909">
          <w:rPr>
            <w:rFonts w:ascii="Times New Roman" w:hAnsi="Times New Roman" w:cs="Times New Roman"/>
            <w:sz w:val="24"/>
            <w:szCs w:val="24"/>
          </w:rPr>
          <w:fldChar w:fldCharType="end"/>
        </w:r>
      </w:del>
      <w:r>
        <w:rPr>
          <w:rFonts w:ascii="Times New Roman" w:hAnsi="Times New Roman" w:cs="Times New Roman"/>
          <w:sz w:val="24"/>
          <w:szCs w:val="24"/>
        </w:rPr>
        <w:t xml:space="preserve">: if RTI apps do not interpolate the </w:t>
      </w:r>
      <w:ins w:id="727" w:author="Miller, Harvey J." w:date="2020-07-01T10:40:00Z">
        <w:r w:rsidR="0091606F">
          <w:rPr>
            <w:rFonts w:ascii="Times New Roman" w:hAnsi="Times New Roman" w:cs="Times New Roman"/>
            <w:sz w:val="24"/>
            <w:szCs w:val="24"/>
          </w:rPr>
          <w:t xml:space="preserve">gap </w:t>
        </w:r>
      </w:ins>
      <w:del w:id="728" w:author="Miller, Harvey J." w:date="2020-07-01T10:40:00Z">
        <w:r w:rsidDel="0091606F">
          <w:rPr>
            <w:rFonts w:ascii="Times New Roman" w:hAnsi="Times New Roman" w:cs="Times New Roman"/>
            <w:sz w:val="24"/>
            <w:szCs w:val="24"/>
          </w:rPr>
          <w:delText xml:space="preserve">void </w:delText>
        </w:r>
      </w:del>
      <w:r>
        <w:rPr>
          <w:rFonts w:ascii="Times New Roman" w:hAnsi="Times New Roman" w:cs="Times New Roman"/>
          <w:sz w:val="24"/>
          <w:szCs w:val="24"/>
        </w:rPr>
        <w:t xml:space="preserve">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11669EAE" w14:textId="07719CF4" w:rsidR="005A464A" w:rsidDel="001B4909" w:rsidRDefault="000075C2" w:rsidP="005A464A">
      <w:pPr>
        <w:keepNext/>
        <w:jc w:val="both"/>
        <w:rPr>
          <w:del w:id="729" w:author="Liu, Luyu" w:date="2020-06-12T16:22:00Z"/>
        </w:rPr>
      </w:pPr>
      <w:del w:id="730" w:author="Liu, Luyu" w:date="2020-06-12T16:22:00Z">
        <w:r w:rsidDel="001B4909">
          <w:rPr>
            <w:noProof/>
          </w:rPr>
          <w:drawing>
            <wp:inline distT="0" distB="0" distL="0" distR="0" wp14:anchorId="0E3B026C" wp14:editId="4B3140E8">
              <wp:extent cx="5943600" cy="2726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26690"/>
                      </a:xfrm>
                      <a:prstGeom prst="rect">
                        <a:avLst/>
                      </a:prstGeom>
                    </pic:spPr>
                  </pic:pic>
                </a:graphicData>
              </a:graphic>
            </wp:inline>
          </w:drawing>
        </w:r>
      </w:del>
    </w:p>
    <w:p w14:paraId="28E23CCC" w14:textId="6B41A956" w:rsidR="005A464A" w:rsidDel="001B4909" w:rsidRDefault="005A464A" w:rsidP="005A464A">
      <w:pPr>
        <w:jc w:val="center"/>
        <w:rPr>
          <w:del w:id="731" w:author="Liu, Luyu" w:date="2020-06-12T16:22:00Z"/>
          <w:rFonts w:ascii="Times New Roman" w:hAnsi="Times New Roman" w:cs="Times New Roman"/>
          <w:sz w:val="24"/>
          <w:szCs w:val="24"/>
        </w:rPr>
      </w:pPr>
      <w:bookmarkStart w:id="732" w:name="_Ref18334385"/>
      <w:del w:id="733" w:author="Liu, Luyu" w:date="2020-06-12T16:22:00Z">
        <w:r w:rsidRPr="00EF6015" w:rsidDel="001B4909">
          <w:rPr>
            <w:rFonts w:ascii="Times New Roman" w:hAnsi="Times New Roman" w:cs="Times New Roman"/>
            <w:sz w:val="24"/>
            <w:szCs w:val="24"/>
          </w:rPr>
          <w:delText xml:space="preserve">Figure </w:delText>
        </w:r>
        <w:r w:rsidRPr="00EF6015" w:rsidDel="001B4909">
          <w:rPr>
            <w:rFonts w:ascii="Times New Roman" w:hAnsi="Times New Roman" w:cs="Times New Roman"/>
            <w:sz w:val="24"/>
            <w:szCs w:val="24"/>
          </w:rPr>
          <w:fldChar w:fldCharType="begin"/>
        </w:r>
        <w:r w:rsidRPr="00EF6015" w:rsidDel="001B4909">
          <w:rPr>
            <w:rFonts w:ascii="Times New Roman" w:hAnsi="Times New Roman" w:cs="Times New Roman"/>
            <w:sz w:val="24"/>
            <w:szCs w:val="24"/>
          </w:rPr>
          <w:delInstrText xml:space="preserve"> SEQ Figure \* ARABIC </w:delInstrText>
        </w:r>
        <w:r w:rsidRPr="00EF6015" w:rsidDel="001B4909">
          <w:rPr>
            <w:rFonts w:ascii="Times New Roman" w:hAnsi="Times New Roman" w:cs="Times New Roman"/>
            <w:sz w:val="24"/>
            <w:szCs w:val="24"/>
          </w:rPr>
          <w:fldChar w:fldCharType="separate"/>
        </w:r>
        <w:r w:rsidDel="001B4909">
          <w:rPr>
            <w:rFonts w:ascii="Times New Roman" w:hAnsi="Times New Roman" w:cs="Times New Roman"/>
            <w:noProof/>
            <w:sz w:val="24"/>
            <w:szCs w:val="24"/>
          </w:rPr>
          <w:delText>2</w:delText>
        </w:r>
        <w:r w:rsidRPr="00EF6015" w:rsidDel="001B4909">
          <w:rPr>
            <w:rFonts w:ascii="Times New Roman" w:hAnsi="Times New Roman" w:cs="Times New Roman"/>
            <w:sz w:val="24"/>
            <w:szCs w:val="24"/>
          </w:rPr>
          <w:fldChar w:fldCharType="end"/>
        </w:r>
        <w:bookmarkEnd w:id="732"/>
        <w:r w:rsidDel="001B4909">
          <w:rPr>
            <w:rFonts w:ascii="Times New Roman" w:hAnsi="Times New Roman" w:cs="Times New Roman"/>
            <w:sz w:val="24"/>
            <w:szCs w:val="24"/>
          </w:rPr>
          <w:delText>: t</w:delText>
        </w:r>
        <w:r w:rsidRPr="00EF6015" w:rsidDel="001B4909">
          <w:rPr>
            <w:rFonts w:ascii="Times New Roman" w:hAnsi="Times New Roman" w:cs="Times New Roman"/>
            <w:sz w:val="24"/>
            <w:szCs w:val="24"/>
          </w:rPr>
          <w:delText xml:space="preserve">he </w:delText>
        </w:r>
        <w:r w:rsidRPr="005C3823" w:rsidDel="001B4909">
          <w:rPr>
            <w:rFonts w:ascii="Times New Roman" w:hAnsi="Times New Roman" w:cs="Times New Roman"/>
            <w:sz w:val="24"/>
            <w:szCs w:val="24"/>
          </w:rPr>
          <w:delText xml:space="preserve">discontinuity </w:delText>
        </w:r>
        <w:r w:rsidDel="001B4909">
          <w:rPr>
            <w:rFonts w:ascii="Times New Roman" w:hAnsi="Times New Roman" w:cs="Times New Roman"/>
            <w:sz w:val="24"/>
            <w:szCs w:val="24"/>
          </w:rPr>
          <w:delText>delay of real-time data.</w:delText>
        </w:r>
      </w:del>
    </w:p>
    <w:p w14:paraId="0A4331CF" w14:textId="77777777" w:rsidR="005A464A" w:rsidRPr="00351FFE" w:rsidRDefault="005A464A" w:rsidP="005A464A">
      <w:pPr>
        <w:spacing w:line="256" w:lineRule="auto"/>
        <w:rPr>
          <w:rFonts w:ascii="Times New Roman" w:hAnsi="Times New Roman" w:cs="Times New Roman"/>
          <w:sz w:val="24"/>
          <w:szCs w:val="24"/>
        </w:rPr>
      </w:pPr>
    </w:p>
    <w:p w14:paraId="4EDA818E" w14:textId="77777777" w:rsidR="005A464A" w:rsidRPr="0041102B" w:rsidRDefault="005A464A" w:rsidP="005A464A">
      <w:pPr>
        <w:pStyle w:val="ListParagraph"/>
        <w:numPr>
          <w:ilvl w:val="1"/>
          <w:numId w:val="5"/>
        </w:numPr>
        <w:spacing w:line="256" w:lineRule="auto"/>
        <w:rPr>
          <w:rFonts w:ascii="Times New Roman" w:hAnsi="Times New Roman" w:cs="Times New Roman"/>
          <w:b/>
          <w:sz w:val="24"/>
          <w:szCs w:val="24"/>
        </w:rPr>
      </w:pPr>
      <w:commentRangeStart w:id="734"/>
      <w:commentRangeStart w:id="735"/>
      <w:r w:rsidRPr="0041102B">
        <w:rPr>
          <w:rFonts w:ascii="Times New Roman" w:hAnsi="Times New Roman" w:cs="Times New Roman"/>
          <w:b/>
          <w:sz w:val="24"/>
          <w:szCs w:val="24"/>
        </w:rPr>
        <w:t>Trip planning strategies</w:t>
      </w:r>
      <w:commentRangeEnd w:id="734"/>
      <w:r>
        <w:rPr>
          <w:rStyle w:val="CommentReference"/>
        </w:rPr>
        <w:commentReference w:id="734"/>
      </w:r>
      <w:commentRangeEnd w:id="735"/>
      <w:r>
        <w:rPr>
          <w:rStyle w:val="CommentReference"/>
        </w:rPr>
        <w:commentReference w:id="735"/>
      </w:r>
    </w:p>
    <w:p w14:paraId="34D4393A" w14:textId="1FDBD91D" w:rsidR="00E92211" w:rsidRPr="00E92211" w:rsidRDefault="005A464A">
      <w:pPr>
        <w:pStyle w:val="Caption"/>
        <w:keepNext/>
        <w:jc w:val="both"/>
        <w:rPr>
          <w:rFonts w:ascii="Times New Roman" w:hAnsi="Times New Roman" w:cs="Times New Roman"/>
          <w:sz w:val="24"/>
          <w:szCs w:val="24"/>
        </w:rPr>
        <w:pPrChange w:id="736" w:author="Miller, Harvey J." w:date="2020-06-30T16:41:00Z">
          <w:pPr/>
        </w:pPrChange>
      </w:pPr>
      <w:r w:rsidRPr="00924D51">
        <w:rPr>
          <w:rFonts w:ascii="Times New Roman" w:hAnsi="Times New Roman" w:cs="Times New Roman"/>
          <w:i w:val="0"/>
          <w:iCs w:val="0"/>
          <w:color w:val="auto"/>
          <w:sz w:val="24"/>
          <w:szCs w:val="24"/>
        </w:rPr>
        <w:t xml:space="preserve">A trip planning strategy </w:t>
      </w:r>
      <w:ins w:id="737" w:author="Miller, Harvey J." w:date="2020-07-01T10:46:00Z">
        <w:r w:rsidR="006C3764">
          <w:rPr>
            <w:rFonts w:ascii="Times New Roman" w:hAnsi="Times New Roman" w:cs="Times New Roman"/>
            <w:i w:val="0"/>
            <w:iCs w:val="0"/>
            <w:color w:val="auto"/>
            <w:sz w:val="24"/>
            <w:szCs w:val="24"/>
          </w:rPr>
          <w:t xml:space="preserve">is a </w:t>
        </w:r>
      </w:ins>
      <w:del w:id="738" w:author="Miller, Harvey J." w:date="2020-07-01T10:46:00Z">
        <w:r w:rsidRPr="00924D51" w:rsidDel="006C3764">
          <w:rPr>
            <w:rFonts w:ascii="Times New Roman" w:hAnsi="Times New Roman" w:cs="Times New Roman"/>
            <w:i w:val="0"/>
            <w:iCs w:val="0"/>
            <w:color w:val="auto"/>
            <w:sz w:val="24"/>
            <w:szCs w:val="24"/>
          </w:rPr>
          <w:delText xml:space="preserve">can be interpreted as a </w:delText>
        </w:r>
      </w:del>
      <w:r w:rsidRPr="00924D51">
        <w:rPr>
          <w:rFonts w:ascii="Times New Roman" w:hAnsi="Times New Roman" w:cs="Times New Roman"/>
          <w:i w:val="0"/>
          <w:iCs w:val="0"/>
          <w:color w:val="auto"/>
          <w:sz w:val="24"/>
          <w:szCs w:val="24"/>
        </w:rPr>
        <w:t xml:space="preserve">tactic for a user to plan and execute a transit trip. There are different trip planning strategies for both RTI apps and non-RTI users to determine their </w:t>
      </w:r>
      <w:ins w:id="739" w:author="Liu, Luyu" w:date="2020-06-12T10:21:00Z">
        <w:r w:rsidR="00E92211">
          <w:rPr>
            <w:rFonts w:ascii="Times New Roman" w:hAnsi="Times New Roman" w:cs="Times New Roman"/>
            <w:i w:val="0"/>
            <w:iCs w:val="0"/>
            <w:color w:val="auto"/>
            <w:sz w:val="24"/>
            <w:szCs w:val="24"/>
          </w:rPr>
          <w:t>home departure time. A</w:t>
        </w:r>
      </w:ins>
      <w:del w:id="740" w:author="Liu, Luyu" w:date="2020-06-12T10:21:00Z">
        <w:r w:rsidRPr="00924D51" w:rsidDel="00E92211">
          <w:rPr>
            <w:rFonts w:ascii="Times New Roman" w:hAnsi="Times New Roman" w:cs="Times New Roman"/>
            <w:i w:val="0"/>
            <w:iCs w:val="0"/>
            <w:color w:val="auto"/>
            <w:sz w:val="24"/>
            <w:szCs w:val="24"/>
          </w:rPr>
          <w:delText>HD</w:delText>
        </w:r>
      </w:del>
      <w:ins w:id="741" w:author="Liu, Luyu" w:date="2020-06-12T10:21:00Z">
        <w:r w:rsidR="00E92211">
          <w:rPr>
            <w:rFonts w:ascii="Times New Roman" w:hAnsi="Times New Roman" w:cs="Times New Roman"/>
            <w:i w:val="0"/>
            <w:iCs w:val="0"/>
            <w:color w:val="auto"/>
            <w:sz w:val="24"/>
            <w:szCs w:val="24"/>
          </w:rPr>
          <w:t>ss</w:t>
        </w:r>
        <w:r w:rsidR="00E92211" w:rsidRPr="007C3268">
          <w:rPr>
            <w:rFonts w:ascii="Times New Roman" w:hAnsi="Times New Roman" w:cs="Times New Roman"/>
            <w:i w:val="0"/>
            <w:iCs w:val="0"/>
            <w:color w:val="auto"/>
            <w:sz w:val="24"/>
            <w:szCs w:val="24"/>
          </w:rPr>
          <w:t>uming no disturbance on user’s walking and boarding process, different trip planning strategies have only one controllable factor to determine the actual waiting time, namely, the home departure tim</w:t>
        </w:r>
      </w:ins>
      <w:r w:rsidR="006B7BD9">
        <w:rPr>
          <w:rFonts w:ascii="Times New Roman" w:hAnsi="Times New Roman" w:cs="Times New Roman"/>
          <w:i w:val="0"/>
          <w:iCs w:val="0"/>
          <w:color w:val="auto"/>
          <w:sz w:val="24"/>
          <w:szCs w:val="24"/>
        </w:rPr>
        <w:t>e:</w:t>
      </w:r>
      <w:del w:id="742" w:author="Liu, Luyu" w:date="2020-06-12T10:21:00Z">
        <w:r w:rsidRPr="00924D51" w:rsidDel="00E92211">
          <w:rPr>
            <w:rFonts w:ascii="Times New Roman" w:hAnsi="Times New Roman" w:cs="Times New Roman"/>
            <w:i w:val="0"/>
            <w:iCs w:val="0"/>
            <w:color w:val="auto"/>
            <w:sz w:val="24"/>
            <w:szCs w:val="24"/>
          </w:rPr>
          <w:delText>T.</w:delText>
        </w:r>
      </w:del>
      <w:del w:id="743" w:author="Liu, Luyu" w:date="2020-06-12T10:20:00Z">
        <w:r w:rsidRPr="00924D51" w:rsidDel="00E92211">
          <w:rPr>
            <w:rFonts w:ascii="Times New Roman" w:hAnsi="Times New Roman" w:cs="Times New Roman"/>
            <w:i w:val="0"/>
            <w:iCs w:val="0"/>
            <w:color w:val="auto"/>
            <w:sz w:val="24"/>
            <w:szCs w:val="24"/>
          </w:rPr>
          <w:delText xml:space="preserve"> </w:delText>
        </w:r>
      </w:del>
      <w:del w:id="744" w:author="Liu, Luyu" w:date="2020-06-12T10:19:00Z">
        <w:r w:rsidRPr="00924D51" w:rsidDel="00E92211">
          <w:rPr>
            <w:rFonts w:ascii="Times New Roman" w:hAnsi="Times New Roman" w:cs="Times New Roman"/>
            <w:i w:val="0"/>
            <w:iCs w:val="0"/>
            <w:color w:val="auto"/>
            <w:sz w:val="24"/>
            <w:szCs w:val="24"/>
          </w:rPr>
          <w:fldChar w:fldCharType="begin"/>
        </w:r>
        <w:r w:rsidRPr="009D3D88" w:rsidDel="00E92211">
          <w:rPr>
            <w:rFonts w:ascii="Times New Roman" w:hAnsi="Times New Roman" w:cs="Times New Roman"/>
            <w:i w:val="0"/>
            <w:iCs w:val="0"/>
            <w:color w:val="auto"/>
            <w:sz w:val="24"/>
            <w:szCs w:val="24"/>
          </w:rPr>
          <w:delInstrText xml:space="preserve"> REF _Ref24055515 \h  \* MERGEFORMAT </w:delInstrText>
        </w:r>
        <w:r w:rsidRPr="00924D51" w:rsidDel="00E92211">
          <w:rPr>
            <w:rFonts w:ascii="Times New Roman" w:hAnsi="Times New Roman" w:cs="Times New Roman"/>
            <w:i w:val="0"/>
            <w:iCs w:val="0"/>
            <w:color w:val="auto"/>
            <w:sz w:val="24"/>
            <w:szCs w:val="24"/>
          </w:rPr>
        </w:r>
        <w:r w:rsidRPr="00924D51" w:rsidDel="00E92211">
          <w:rPr>
            <w:rFonts w:ascii="Times New Roman" w:hAnsi="Times New Roman" w:cs="Times New Roman"/>
            <w:i w:val="0"/>
            <w:iCs w:val="0"/>
            <w:color w:val="auto"/>
            <w:sz w:val="24"/>
            <w:szCs w:val="24"/>
          </w:rPr>
          <w:fldChar w:fldCharType="separate"/>
        </w:r>
        <w:r w:rsidRPr="00351FFE" w:rsidDel="00E92211">
          <w:rPr>
            <w:rFonts w:ascii="Times New Roman" w:hAnsi="Times New Roman" w:cs="Times New Roman"/>
            <w:i w:val="0"/>
            <w:iCs w:val="0"/>
            <w:color w:val="auto"/>
            <w:sz w:val="24"/>
            <w:szCs w:val="24"/>
          </w:rPr>
          <w:delText>Table 1</w:delText>
        </w:r>
        <w:r w:rsidRPr="00924D51" w:rsidDel="00E92211">
          <w:rPr>
            <w:rFonts w:ascii="Times New Roman" w:hAnsi="Times New Roman" w:cs="Times New Roman"/>
            <w:i w:val="0"/>
            <w:iCs w:val="0"/>
            <w:color w:val="auto"/>
            <w:sz w:val="24"/>
            <w:szCs w:val="24"/>
          </w:rPr>
          <w:fldChar w:fldCharType="end"/>
        </w:r>
        <w:r w:rsidRPr="00924D51" w:rsidDel="00E92211">
          <w:rPr>
            <w:rFonts w:ascii="Times New Roman" w:hAnsi="Times New Roman" w:cs="Times New Roman"/>
            <w:i w:val="0"/>
            <w:iCs w:val="0"/>
            <w:color w:val="auto"/>
            <w:sz w:val="24"/>
            <w:szCs w:val="24"/>
          </w:rPr>
          <w:delText xml:space="preserve"> summarizes the strategies we explore in this study; we elaborate these bel</w:delText>
        </w:r>
      </w:del>
    </w:p>
    <w:tbl>
      <w:tblPr>
        <w:tblW w:w="5160" w:type="pct"/>
        <w:jc w:val="center"/>
        <w:tblLook w:val="04A0" w:firstRow="1" w:lastRow="0" w:firstColumn="1" w:lastColumn="0" w:noHBand="0" w:noVBand="1"/>
      </w:tblPr>
      <w:tblGrid>
        <w:gridCol w:w="455"/>
        <w:gridCol w:w="8589"/>
        <w:gridCol w:w="616"/>
      </w:tblGrid>
      <w:tr w:rsidR="00564BD6" w14:paraId="3DA54578" w14:textId="77777777" w:rsidTr="00007AEA">
        <w:trPr>
          <w:trHeight w:val="812"/>
          <w:jc w:val="center"/>
        </w:trPr>
        <w:tc>
          <w:tcPr>
            <w:tcW w:w="255" w:type="pct"/>
            <w:vAlign w:val="center"/>
          </w:tcPr>
          <w:p w14:paraId="0A18DE6B" w14:textId="77777777" w:rsidR="00564BD6" w:rsidRDefault="00564BD6">
            <w:pPr>
              <w:jc w:val="both"/>
              <w:rPr>
                <w:rFonts w:ascii="Times New Roman" w:eastAsia="Yu Mincho" w:hAnsi="Times New Roman" w:cs="Times New Roman"/>
                <w:sz w:val="24"/>
                <w:szCs w:val="24"/>
                <w:lang w:eastAsia="ja-JP"/>
              </w:rPr>
              <w:pPrChange w:id="745" w:author="Miller, Harvey J." w:date="2020-06-30T16:41:00Z">
                <w:pPr>
                  <w:jc w:val="center"/>
                </w:pPr>
              </w:pPrChange>
            </w:pPr>
          </w:p>
        </w:tc>
        <w:tc>
          <w:tcPr>
            <w:tcW w:w="4465" w:type="pct"/>
            <w:vAlign w:val="center"/>
            <w:hideMark/>
          </w:tcPr>
          <w:p w14:paraId="77196138" w14:textId="1543A813" w:rsidR="00564BD6" w:rsidRPr="00B47B00" w:rsidRDefault="009D3D88">
            <w:pPr>
              <w:jc w:val="both"/>
              <w:rPr>
                <w:rFonts w:ascii="Times New Roman" w:eastAsia="Yu Mincho" w:hAnsi="Times New Roman" w:cs="Times New Roman"/>
                <w:sz w:val="24"/>
                <w:szCs w:val="24"/>
              </w:rPr>
              <w:pPrChange w:id="746" w:author="Miller, Harvey J." w:date="2020-06-30T16:41:00Z">
                <w:pPr/>
              </w:pPrChange>
            </w:pPr>
            <m:oMathPara>
              <m:oMath>
                <m:r>
                  <w:ins w:id="747" w:author="Liu, Luyu" w:date="2020-06-20T22:32:00Z">
                    <w:rPr>
                      <w:rFonts w:ascii="Cambria Math" w:hAnsi="Cambria Math" w:cs="Times New Roman"/>
                      <w:sz w:val="24"/>
                      <w:szCs w:val="24"/>
                    </w:rPr>
                    <m:t>w</m:t>
                  </w:ins>
                </m:r>
                <m:d>
                  <m:dPr>
                    <m:ctrlPr>
                      <w:ins w:id="748" w:author="Liu, Luyu" w:date="2020-06-20T22:22:00Z">
                        <w:rPr>
                          <w:rFonts w:ascii="Cambria Math" w:hAnsi="Cambria Math" w:cs="Times New Roman"/>
                          <w:i/>
                          <w:sz w:val="24"/>
                          <w:szCs w:val="24"/>
                        </w:rPr>
                      </w:ins>
                    </m:ctrlPr>
                  </m:dPr>
                  <m:e>
                    <m:r>
                      <w:ins w:id="749" w:author="Liu, Luyu" w:date="2020-06-20T22:29:00Z">
                        <w:rPr>
                          <w:rFonts w:ascii="Cambria Math" w:hAnsi="Cambria Math" w:cs="Times New Roman"/>
                          <w:sz w:val="24"/>
                          <w:szCs w:val="24"/>
                        </w:rPr>
                        <m:t>τ</m:t>
                      </w:ins>
                    </m:r>
                  </m:e>
                </m:d>
                <m:r>
                  <w:del w:id="750" w:author="Liu, Luyu" w:date="2020-06-20T22:22:00Z">
                    <w:rPr>
                      <w:rFonts w:ascii="Cambria Math" w:hAnsi="Cambria Math" w:cs="Times New Roman"/>
                      <w:sz w:val="24"/>
                      <w:szCs w:val="24"/>
                    </w:rPr>
                    <m:t>δt</m:t>
                  </w:del>
                </m:r>
                <m:r>
                  <w:rPr>
                    <w:rFonts w:ascii="Cambria Math" w:hAnsi="Cambria Math" w:cs="Times New Roman"/>
                    <w:sz w:val="24"/>
                    <w:szCs w:val="24"/>
                  </w:rPr>
                  <m:t>=</m:t>
                </m:r>
                <m:r>
                  <w:del w:id="751" w:author="Liu, Luyu" w:date="2020-06-20T22:23:00Z">
                    <w:rPr>
                      <w:rFonts w:ascii="Cambria Math" w:hAnsi="Cambria Math" w:cs="Times New Roman"/>
                      <w:sz w:val="24"/>
                      <w:szCs w:val="24"/>
                    </w:rPr>
                    <m:t>T</m:t>
                  </w:del>
                </m:r>
                <m:sSup>
                  <m:sSupPr>
                    <m:ctrlPr>
                      <w:ins w:id="752" w:author="Liu, Luyu" w:date="2020-06-20T22:26:00Z">
                        <w:rPr>
                          <w:rFonts w:ascii="Cambria Math" w:hAnsi="Cambria Math" w:cs="Times New Roman"/>
                          <w:i/>
                          <w:sz w:val="24"/>
                          <w:szCs w:val="24"/>
                        </w:rPr>
                      </w:ins>
                    </m:ctrlPr>
                  </m:sSupPr>
                  <m:e>
                    <m:r>
                      <w:ins w:id="753" w:author="Liu, Luyu" w:date="2020-06-20T22:23:00Z">
                        <w:rPr>
                          <w:rFonts w:ascii="Cambria Math" w:hAnsi="Cambria Math" w:cs="Times New Roman"/>
                          <w:sz w:val="24"/>
                          <w:szCs w:val="24"/>
                        </w:rPr>
                        <m:t>π</m:t>
                      </w:ins>
                    </m:r>
                  </m:e>
                  <m:sup>
                    <m:r>
                      <w:ins w:id="754" w:author="Liu, Luyu" w:date="2020-06-20T22:26:00Z">
                        <w:rPr>
                          <w:rFonts w:ascii="Cambria Math" w:hAnsi="Cambria Math" w:cs="Times New Roman"/>
                          <w:sz w:val="24"/>
                          <w:szCs w:val="24"/>
                        </w:rPr>
                        <m:t>a</m:t>
                      </w:ins>
                    </m:r>
                  </m:sup>
                </m:sSup>
                <m:d>
                  <m:dPr>
                    <m:ctrlPr>
                      <w:rPr>
                        <w:rFonts w:ascii="Cambria Math" w:hAnsi="Cambria Math" w:cs="Times New Roman"/>
                        <w:i/>
                        <w:sz w:val="24"/>
                        <w:szCs w:val="24"/>
                      </w:rPr>
                    </m:ctrlPr>
                  </m:dPr>
                  <m:e>
                    <m:sSub>
                      <m:sSubPr>
                        <m:ctrlPr>
                          <w:del w:id="755" w:author="Liu, Luyu" w:date="2020-06-20T22:26:00Z">
                            <w:rPr>
                              <w:rFonts w:ascii="Cambria Math" w:hAnsi="Cambria Math" w:cs="Times New Roman"/>
                              <w:i/>
                              <w:sz w:val="24"/>
                              <w:szCs w:val="24"/>
                            </w:rPr>
                          </w:del>
                        </m:ctrlPr>
                      </m:sSubPr>
                      <m:e>
                        <m:r>
                          <w:del w:id="756" w:author="Liu, Luyu" w:date="2020-06-20T22:26:00Z">
                            <w:rPr>
                              <w:rFonts w:ascii="Cambria Math" w:hAnsi="Cambria Math" w:cs="Times New Roman"/>
                              <w:sz w:val="24"/>
                              <w:szCs w:val="24"/>
                            </w:rPr>
                            <m:t>t</m:t>
                          </w:del>
                        </m:r>
                      </m:e>
                      <m:sub>
                        <m:r>
                          <w:del w:id="757" w:author="Liu, Luyu" w:date="2020-06-20T22:26:00Z">
                            <w:rPr>
                              <w:rFonts w:ascii="Cambria Math" w:hAnsi="Cambria Math" w:cs="Times New Roman"/>
                              <w:sz w:val="24"/>
                              <w:szCs w:val="24"/>
                            </w:rPr>
                            <m:t>a</m:t>
                          </w:del>
                        </m:r>
                      </m:sub>
                    </m:sSub>
                    <m:r>
                      <w:ins w:id="758" w:author="Liu, Luyu" w:date="2020-06-20T22:26:00Z">
                        <w:rPr>
                          <w:rFonts w:ascii="Cambria Math" w:hAnsi="Cambria Math" w:cs="Times New Roman"/>
                          <w:sz w:val="24"/>
                          <w:szCs w:val="24"/>
                        </w:rPr>
                        <m:t>τ</m:t>
                      </w:ins>
                    </m:r>
                  </m:e>
                </m:d>
                <m:r>
                  <w:rPr>
                    <w:rFonts w:ascii="Cambria Math" w:hAnsi="Cambria Math" w:cs="Times New Roman"/>
                    <w:sz w:val="24"/>
                    <w:szCs w:val="24"/>
                  </w:rPr>
                  <m:t>-</m:t>
                </m:r>
                <m:r>
                  <w:ins w:id="759" w:author="Liu, Luyu" w:date="2020-06-20T22:26:00Z">
                    <w:rPr>
                      <w:rFonts w:ascii="Cambria Math" w:hAnsi="Cambria Math" w:cs="Times New Roman"/>
                      <w:sz w:val="24"/>
                      <w:szCs w:val="24"/>
                    </w:rPr>
                    <m:t>τ</m:t>
                  </w:ins>
                </m:r>
                <m:r>
                  <w:ins w:id="760" w:author="Liu, Luyu" w:date="2020-06-20T22:30:00Z">
                    <w:rPr>
                      <w:rFonts w:ascii="Cambria Math" w:hAnsi="Cambria Math" w:cs="Times New Roman"/>
                      <w:sz w:val="24"/>
                      <w:szCs w:val="24"/>
                    </w:rPr>
                    <m:t>=</m:t>
                  </w:ins>
                </m:r>
                <m:sSup>
                  <m:sSupPr>
                    <m:ctrlPr>
                      <w:ins w:id="761" w:author="Liu, Luyu" w:date="2020-06-20T22:30:00Z">
                        <w:rPr>
                          <w:rFonts w:ascii="Cambria Math" w:hAnsi="Cambria Math" w:cs="Times New Roman"/>
                          <w:i/>
                          <w:sz w:val="24"/>
                          <w:szCs w:val="24"/>
                        </w:rPr>
                      </w:ins>
                    </m:ctrlPr>
                  </m:sSupPr>
                  <m:e>
                    <m:r>
                      <w:ins w:id="762" w:author="Liu, Luyu" w:date="2020-06-20T22:30:00Z">
                        <w:rPr>
                          <w:rFonts w:ascii="Cambria Math" w:hAnsi="Cambria Math" w:cs="Times New Roman"/>
                          <w:sz w:val="24"/>
                          <w:szCs w:val="24"/>
                        </w:rPr>
                        <m:t>π</m:t>
                      </w:ins>
                    </m:r>
                  </m:e>
                  <m:sup>
                    <m:r>
                      <w:ins w:id="763" w:author="Liu, Luyu" w:date="2020-06-20T22:30:00Z">
                        <w:rPr>
                          <w:rFonts w:ascii="Cambria Math" w:hAnsi="Cambria Math" w:cs="Times New Roman"/>
                          <w:sz w:val="24"/>
                          <w:szCs w:val="24"/>
                        </w:rPr>
                        <m:t>a</m:t>
                      </w:ins>
                    </m:r>
                  </m:sup>
                </m:sSup>
                <m:d>
                  <m:dPr>
                    <m:ctrlPr>
                      <w:ins w:id="764" w:author="Liu, Luyu" w:date="2020-06-20T22:30:00Z">
                        <w:rPr>
                          <w:rFonts w:ascii="Cambria Math" w:hAnsi="Cambria Math" w:cs="Times New Roman"/>
                          <w:i/>
                          <w:sz w:val="24"/>
                          <w:szCs w:val="24"/>
                        </w:rPr>
                      </w:ins>
                    </m:ctrlPr>
                  </m:dPr>
                  <m:e>
                    <m:r>
                      <w:ins w:id="765" w:author="Liu, Luyu" w:date="2020-06-20T22:30:00Z">
                        <w:rPr>
                          <w:rFonts w:ascii="Cambria Math" w:hAnsi="Cambria Math" w:cs="Times New Roman"/>
                          <w:sz w:val="24"/>
                          <w:szCs w:val="24"/>
                        </w:rPr>
                        <m:t>t+δt</m:t>
                      </w:ins>
                    </m:r>
                  </m:e>
                </m:d>
                <m:r>
                  <w:ins w:id="766" w:author="Liu, Luyu" w:date="2020-06-20T22:30:00Z">
                    <w:rPr>
                      <w:rFonts w:ascii="Cambria Math" w:hAnsi="Cambria Math" w:cs="Times New Roman"/>
                      <w:sz w:val="24"/>
                      <w:szCs w:val="24"/>
                    </w:rPr>
                    <m:t>-(t+δt)</m:t>
                  </w:ins>
                </m:r>
                <m:sSub>
                  <m:sSubPr>
                    <m:ctrlPr>
                      <w:del w:id="767" w:author="Liu, Luyu" w:date="2020-06-20T22:26:00Z">
                        <w:rPr>
                          <w:rFonts w:ascii="Cambria Math" w:hAnsi="Cambria Math" w:cs="Times New Roman"/>
                          <w:i/>
                          <w:sz w:val="24"/>
                          <w:szCs w:val="24"/>
                        </w:rPr>
                      </w:del>
                    </m:ctrlPr>
                  </m:sSubPr>
                  <m:e>
                    <m:r>
                      <w:del w:id="768" w:author="Liu, Luyu" w:date="2020-06-20T22:26:00Z">
                        <w:rPr>
                          <w:rFonts w:ascii="Cambria Math" w:hAnsi="Cambria Math" w:cs="Times New Roman"/>
                          <w:sz w:val="24"/>
                          <w:szCs w:val="24"/>
                        </w:rPr>
                        <m:t>t</m:t>
                      </w:del>
                    </m:r>
                  </m:e>
                  <m:sub>
                    <m:r>
                      <w:del w:id="769" w:author="Liu, Luyu" w:date="2020-06-20T22:26:00Z">
                        <w:rPr>
                          <w:rFonts w:ascii="Cambria Math" w:hAnsi="Cambria Math" w:cs="Times New Roman"/>
                          <w:sz w:val="24"/>
                          <w:szCs w:val="24"/>
                        </w:rPr>
                        <m:t>a</m:t>
                      </w:del>
                    </m:r>
                  </m:sub>
                </m:sSub>
                <m:r>
                  <w:del w:id="770" w:author="Liu, Luyu" w:date="2020-06-20T22:27:00Z">
                    <w:rPr>
                      <w:rFonts w:ascii="Cambria Math" w:hAnsi="Cambria Math" w:cs="Times New Roman"/>
                      <w:sz w:val="24"/>
                      <w:szCs w:val="24"/>
                    </w:rPr>
                    <m:t>=</m:t>
                  </w:del>
                </m:r>
                <m:r>
                  <w:del w:id="771" w:author="Liu, Luyu" w:date="2020-06-20T22:26:00Z">
                    <w:rPr>
                      <w:rFonts w:ascii="Cambria Math" w:hAnsi="Cambria Math" w:cs="Times New Roman"/>
                      <w:sz w:val="24"/>
                      <w:szCs w:val="24"/>
                    </w:rPr>
                    <m:t>T</m:t>
                  </w:del>
                </m:r>
                <m:d>
                  <m:dPr>
                    <m:ctrlPr>
                      <w:del w:id="772" w:author="Liu, Luyu" w:date="2020-06-20T22:27:00Z">
                        <w:rPr>
                          <w:rFonts w:ascii="Cambria Math" w:hAnsi="Cambria Math" w:cs="Times New Roman"/>
                          <w:i/>
                          <w:sz w:val="24"/>
                          <w:szCs w:val="24"/>
                        </w:rPr>
                      </w:del>
                    </m:ctrlPr>
                  </m:dPr>
                  <m:e>
                    <m:r>
                      <w:del w:id="773" w:author="Liu, Luyu" w:date="2020-06-20T22:27:00Z">
                        <w:rPr>
                          <w:rFonts w:ascii="Cambria Math" w:hAnsi="Cambria Math" w:cs="Times New Roman"/>
                          <w:sz w:val="24"/>
                          <w:szCs w:val="24"/>
                        </w:rPr>
                        <m:t>t+δ</m:t>
                      </w:del>
                    </m:r>
                    <m:sSub>
                      <m:sSubPr>
                        <m:ctrlPr>
                          <w:del w:id="774" w:author="Liu, Luyu" w:date="2020-06-20T22:27:00Z">
                            <w:rPr>
                              <w:rFonts w:ascii="Cambria Math" w:hAnsi="Cambria Math" w:cs="Times New Roman"/>
                              <w:i/>
                              <w:sz w:val="24"/>
                              <w:szCs w:val="24"/>
                            </w:rPr>
                          </w:del>
                        </m:ctrlPr>
                      </m:sSubPr>
                      <m:e>
                        <m:r>
                          <w:del w:id="775" w:author="Liu, Luyu" w:date="2020-06-20T22:27:00Z">
                            <w:rPr>
                              <w:rFonts w:ascii="Cambria Math" w:hAnsi="Cambria Math" w:cs="Times New Roman"/>
                              <w:sz w:val="24"/>
                              <w:szCs w:val="24"/>
                            </w:rPr>
                            <m:t>t</m:t>
                          </w:del>
                        </m:r>
                      </m:e>
                      <m:sub>
                        <m:r>
                          <w:del w:id="776" w:author="Liu, Luyu" w:date="2020-06-20T22:26:00Z">
                            <w:rPr>
                              <w:rFonts w:ascii="Cambria Math" w:hAnsi="Cambria Math" w:cs="Times New Roman"/>
                              <w:sz w:val="24"/>
                              <w:szCs w:val="24"/>
                            </w:rPr>
                            <m:t>w</m:t>
                          </w:del>
                        </m:r>
                      </m:sub>
                    </m:sSub>
                  </m:e>
                </m:d>
                <m:r>
                  <w:del w:id="777" w:author="Liu, Luyu" w:date="2020-06-20T22:27:00Z">
                    <w:rPr>
                      <w:rFonts w:ascii="Cambria Math" w:hAnsi="Cambria Math" w:cs="Times New Roman"/>
                      <w:sz w:val="24"/>
                      <w:szCs w:val="24"/>
                    </w:rPr>
                    <m:t>-t-δ</m:t>
                  </w:del>
                </m:r>
                <m:sSub>
                  <m:sSubPr>
                    <m:ctrlPr>
                      <w:del w:id="778" w:author="Liu, Luyu" w:date="2020-06-20T22:27:00Z">
                        <w:rPr>
                          <w:rFonts w:ascii="Cambria Math" w:hAnsi="Cambria Math" w:cs="Times New Roman"/>
                          <w:i/>
                          <w:sz w:val="24"/>
                          <w:szCs w:val="24"/>
                        </w:rPr>
                      </w:del>
                    </m:ctrlPr>
                  </m:sSubPr>
                  <m:e>
                    <m:r>
                      <w:del w:id="779" w:author="Liu, Luyu" w:date="2020-06-20T22:27:00Z">
                        <w:rPr>
                          <w:rFonts w:ascii="Cambria Math" w:hAnsi="Cambria Math" w:cs="Times New Roman"/>
                          <w:sz w:val="24"/>
                          <w:szCs w:val="24"/>
                        </w:rPr>
                        <m:t>t</m:t>
                      </w:del>
                    </m:r>
                  </m:e>
                  <m:sub>
                    <m:r>
                      <w:del w:id="780" w:author="Liu, Luyu" w:date="2020-06-20T22:27:00Z">
                        <w:rPr>
                          <w:rFonts w:ascii="Cambria Math" w:hAnsi="Cambria Math" w:cs="Times New Roman"/>
                          <w:sz w:val="24"/>
                          <w:szCs w:val="24"/>
                        </w:rPr>
                        <m:t>w</m:t>
                      </w:del>
                    </m:r>
                  </m:sub>
                </m:sSub>
              </m:oMath>
            </m:oMathPara>
          </w:p>
        </w:tc>
        <w:tc>
          <w:tcPr>
            <w:tcW w:w="280" w:type="pct"/>
            <w:vAlign w:val="center"/>
            <w:hideMark/>
          </w:tcPr>
          <w:p w14:paraId="23B3A3F2" w14:textId="38BA178D" w:rsidR="00564BD6" w:rsidRPr="00E86BF0" w:rsidRDefault="00564BD6">
            <w:pPr>
              <w:pStyle w:val="TimesNewRoman"/>
              <w:jc w:val="both"/>
              <w:rPr>
                <w:rFonts w:asciiTheme="minorHAnsi" w:hAnsiTheme="minorHAnsi" w:cstheme="minorBidi"/>
                <w:sz w:val="18"/>
                <w:szCs w:val="18"/>
              </w:rPr>
              <w:pPrChange w:id="781" w:author="Miller, Harvey J." w:date="2020-06-30T16:41:00Z">
                <w:pPr>
                  <w:pStyle w:val="TimesNewRoman"/>
                </w:pPr>
              </w:pPrChange>
            </w:pPr>
            <w:r>
              <w:rPr>
                <w:rFonts w:eastAsia="Yu Mincho"/>
                <w:lang w:eastAsia="ja-JP"/>
              </w:rPr>
              <w:t>(</w:t>
            </w:r>
            <w:r>
              <w:rPr>
                <w:noProof/>
              </w:rPr>
              <w:fldChar w:fldCharType="begin"/>
            </w:r>
            <w:r>
              <w:rPr>
                <w:noProof/>
              </w:rPr>
              <w:instrText xml:space="preserve"> SEQ Equation \* ARABIC </w:instrText>
            </w:r>
            <w:r>
              <w:rPr>
                <w:noProof/>
              </w:rPr>
              <w:fldChar w:fldCharType="separate"/>
            </w:r>
            <w:ins w:id="782" w:author="Liu, Luyu" w:date="2020-06-13T23:17:00Z">
              <w:r w:rsidR="009D7465">
                <w:rPr>
                  <w:noProof/>
                </w:rPr>
                <w:t>1</w:t>
              </w:r>
            </w:ins>
            <w:del w:id="783" w:author="Liu, Luyu" w:date="2020-06-13T21:30:00Z">
              <w:r w:rsidDel="00373BEE">
                <w:rPr>
                  <w:noProof/>
                </w:rPr>
                <w:delText>2</w:delText>
              </w:r>
            </w:del>
            <w:r>
              <w:rPr>
                <w:noProof/>
              </w:rPr>
              <w:fldChar w:fldCharType="end"/>
            </w:r>
            <w:r>
              <w:rPr>
                <w:rFonts w:eastAsia="Yu Mincho"/>
                <w:lang w:eastAsia="ja-JP"/>
              </w:rPr>
              <w:t>)</w:t>
            </w:r>
          </w:p>
        </w:tc>
      </w:tr>
    </w:tbl>
    <w:p w14:paraId="5FAB04C8" w14:textId="3927C2AF" w:rsidR="007D4253" w:rsidRDefault="00677F36" w:rsidP="007D4253">
      <w:pPr>
        <w:jc w:val="both"/>
        <w:rPr>
          <w:ins w:id="784" w:author="Miller, Harvey J." w:date="2020-06-30T16:43:00Z"/>
          <w:rFonts w:ascii="Times New Roman" w:hAnsi="Times New Roman" w:cs="Times New Roman"/>
          <w:sz w:val="24"/>
          <w:szCs w:val="24"/>
        </w:rPr>
      </w:pPr>
      <w:r>
        <w:rPr>
          <w:rFonts w:ascii="Times New Roman" w:hAnsi="Times New Roman" w:cs="Times New Roman"/>
          <w:sz w:val="24"/>
          <w:szCs w:val="24"/>
        </w:rPr>
        <w:t xml:space="preserve">Where </w:t>
      </w:r>
      <w:ins w:id="785" w:author="Liu, Luyu" w:date="2020-06-20T22:27:00Z">
        <w:r w:rsidR="000E693C">
          <w:rPr>
            <w:rFonts w:ascii="Times New Roman" w:hAnsi="Times New Roman" w:cs="Times New Roman"/>
            <w:sz w:val="24"/>
            <w:szCs w:val="24"/>
          </w:rPr>
          <w:t xml:space="preserve">τ </w:t>
        </w:r>
      </w:ins>
      <w:del w:id="786" w:author="Liu, Luyu" w:date="2020-06-20T22:27:00Z">
        <w:r w:rsidDel="000E693C">
          <w:rPr>
            <w:rFonts w:ascii="Times New Roman" w:hAnsi="Times New Roman" w:cs="Times New Roman"/>
            <w:sz w:val="24"/>
            <w:szCs w:val="24"/>
          </w:rPr>
          <w:delText>t</w:delText>
        </w:r>
        <w:r w:rsidDel="000E693C">
          <w:rPr>
            <w:rFonts w:ascii="Times New Roman" w:hAnsi="Times New Roman" w:cs="Times New Roman"/>
            <w:sz w:val="24"/>
            <w:szCs w:val="24"/>
            <w:vertAlign w:val="subscript"/>
          </w:rPr>
          <w:delText>a</w:delText>
        </w:r>
      </w:del>
      <w:r>
        <w:rPr>
          <w:rFonts w:ascii="Times New Roman" w:hAnsi="Times New Roman" w:cs="Times New Roman"/>
          <w:sz w:val="24"/>
          <w:szCs w:val="24"/>
          <w:vertAlign w:val="subscript"/>
        </w:rPr>
        <w:t xml:space="preserve"> </w:t>
      </w:r>
      <w:r>
        <w:rPr>
          <w:rFonts w:ascii="Times New Roman" w:hAnsi="Times New Roman" w:cs="Times New Roman"/>
          <w:sz w:val="24"/>
          <w:szCs w:val="24"/>
        </w:rPr>
        <w:t>is the passenger’s arrival time at the stop</w:t>
      </w:r>
      <w:ins w:id="787" w:author="Liu, Luyu" w:date="2020-06-20T22:30:00Z">
        <w:r w:rsidR="000E693C">
          <w:rPr>
            <w:rFonts w:ascii="Times New Roman" w:hAnsi="Times New Roman" w:cs="Times New Roman"/>
            <w:sz w:val="24"/>
            <w:szCs w:val="24"/>
          </w:rPr>
          <w:t xml:space="preserve">, </w:t>
        </w:r>
      </w:ins>
      <w:del w:id="788" w:author="Liu, Luyu" w:date="2020-06-20T22:29:00Z">
        <w:r w:rsidDel="000E693C">
          <w:rPr>
            <w:rFonts w:ascii="Times New Roman" w:hAnsi="Times New Roman" w:cs="Times New Roman"/>
            <w:sz w:val="24"/>
            <w:szCs w:val="24"/>
          </w:rPr>
          <w:delText xml:space="preserve">, </w:delText>
        </w:r>
      </w:del>
      <w:r>
        <w:rPr>
          <w:rFonts w:ascii="Times New Roman" w:hAnsi="Times New Roman" w:cs="Times New Roman"/>
          <w:sz w:val="24"/>
          <w:szCs w:val="24"/>
        </w:rPr>
        <w:t>t is the home departure time, δt</w:t>
      </w:r>
      <w:del w:id="789" w:author="Liu, Luyu" w:date="2020-06-20T22:31:00Z">
        <w:r w:rsidDel="009D3D88">
          <w:rPr>
            <w:rFonts w:ascii="Times New Roman" w:hAnsi="Times New Roman" w:cs="Times New Roman"/>
            <w:sz w:val="24"/>
            <w:szCs w:val="24"/>
            <w:vertAlign w:val="subscript"/>
          </w:rPr>
          <w:delText>w</w:delText>
        </w:r>
      </w:del>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is the walking time, and </w:t>
      </w:r>
      <w:ins w:id="790" w:author="Liu, Luyu" w:date="2020-06-20T22:28:00Z">
        <w:r w:rsidR="000E693C">
          <w:rPr>
            <w:rFonts w:ascii="Times New Roman" w:hAnsi="Times New Roman" w:cs="Times New Roman"/>
            <w:sz w:val="24"/>
            <w:szCs w:val="24"/>
          </w:rPr>
          <w:t>π</w:t>
        </w:r>
      </w:ins>
      <w:ins w:id="791" w:author="Liu, Luyu" w:date="2020-06-20T22:31:00Z">
        <w:r w:rsidR="009D3D88">
          <w:rPr>
            <w:rFonts w:ascii="Times New Roman" w:hAnsi="Times New Roman" w:cs="Times New Roman"/>
            <w:sz w:val="24"/>
            <w:szCs w:val="24"/>
            <w:vertAlign w:val="superscript"/>
          </w:rPr>
          <w:t>a</w:t>
        </w:r>
      </w:ins>
      <w:del w:id="792" w:author="Liu, Luyu" w:date="2020-06-20T22:28:00Z">
        <w:r w:rsidDel="000E693C">
          <w:rPr>
            <w:rFonts w:ascii="Times New Roman" w:hAnsi="Times New Roman" w:cs="Times New Roman"/>
            <w:sz w:val="24"/>
            <w:szCs w:val="24"/>
          </w:rPr>
          <w:delText>T</w:delText>
        </w:r>
      </w:del>
      <w:r>
        <w:rPr>
          <w:rFonts w:ascii="Times New Roman" w:hAnsi="Times New Roman" w:cs="Times New Roman"/>
          <w:sz w:val="24"/>
          <w:szCs w:val="24"/>
        </w:rPr>
        <w:t>(</w:t>
      </w:r>
      <w:ins w:id="793" w:author="Liu, Luyu" w:date="2020-06-20T22:28:00Z">
        <w:r w:rsidR="000E693C">
          <w:rPr>
            <w:rFonts w:ascii="Times New Roman" w:hAnsi="Times New Roman" w:cs="Times New Roman"/>
            <w:sz w:val="24"/>
            <w:szCs w:val="24"/>
          </w:rPr>
          <w:t>τ</w:t>
        </w:r>
      </w:ins>
      <w:del w:id="794" w:author="Liu, Luyu" w:date="2020-06-20T22:28:00Z">
        <w:r w:rsidDel="000E693C">
          <w:rPr>
            <w:rFonts w:ascii="Times New Roman" w:hAnsi="Times New Roman" w:cs="Times New Roman"/>
            <w:sz w:val="24"/>
            <w:szCs w:val="24"/>
          </w:rPr>
          <w:delText>t</w:delText>
        </w:r>
        <w:r w:rsidDel="000E693C">
          <w:rPr>
            <w:rFonts w:ascii="Times New Roman" w:hAnsi="Times New Roman" w:cs="Times New Roman"/>
            <w:sz w:val="24"/>
            <w:szCs w:val="24"/>
            <w:vertAlign w:val="subscript"/>
          </w:rPr>
          <w:delText>a</w:delText>
        </w:r>
      </w:del>
      <w:r>
        <w:rPr>
          <w:rFonts w:ascii="Times New Roman" w:hAnsi="Times New Roman" w:cs="Times New Roman"/>
          <w:sz w:val="24"/>
          <w:szCs w:val="24"/>
        </w:rPr>
        <w:t xml:space="preserve">) is the corresponding </w:t>
      </w:r>
      <w:del w:id="795" w:author="Liu, Luyu" w:date="2020-06-20T22:33:00Z">
        <w:r w:rsidR="0037671B" w:rsidDel="009D3D88">
          <w:rPr>
            <w:rFonts w:ascii="Times New Roman" w:hAnsi="Times New Roman" w:cs="Times New Roman"/>
            <w:sz w:val="24"/>
            <w:szCs w:val="24"/>
          </w:rPr>
          <w:delText xml:space="preserve">bus </w:delText>
        </w:r>
        <w:r w:rsidDel="009D3D88">
          <w:rPr>
            <w:rFonts w:ascii="Times New Roman" w:hAnsi="Times New Roman" w:cs="Times New Roman"/>
            <w:sz w:val="24"/>
            <w:szCs w:val="24"/>
          </w:rPr>
          <w:delText>boarding time</w:delText>
        </w:r>
      </w:del>
      <w:ins w:id="796" w:author="Liu, Luyu" w:date="2020-06-20T22:32:00Z">
        <w:r w:rsidR="009D3D88">
          <w:rPr>
            <w:rFonts w:ascii="Times New Roman" w:hAnsi="Times New Roman" w:cs="Times New Roman"/>
            <w:sz w:val="24"/>
            <w:szCs w:val="24"/>
          </w:rPr>
          <w:t xml:space="preserve">actual </w:t>
        </w:r>
      </w:ins>
      <w:ins w:id="797" w:author="Liu, Luyu" w:date="2020-06-20T22:33:00Z">
        <w:r w:rsidR="00B80B02">
          <w:rPr>
            <w:rFonts w:ascii="Times New Roman" w:hAnsi="Times New Roman" w:cs="Times New Roman"/>
            <w:sz w:val="24"/>
            <w:szCs w:val="24"/>
          </w:rPr>
          <w:t xml:space="preserve">boarding </w:t>
        </w:r>
      </w:ins>
      <w:ins w:id="798" w:author="Liu, Luyu" w:date="2020-06-20T22:32:00Z">
        <w:r w:rsidR="009D3D88">
          <w:rPr>
            <w:rFonts w:ascii="Times New Roman" w:hAnsi="Times New Roman" w:cs="Times New Roman"/>
            <w:sz w:val="24"/>
            <w:szCs w:val="24"/>
          </w:rPr>
          <w:t>bus departure time</w:t>
        </w:r>
      </w:ins>
      <w:r>
        <w:rPr>
          <w:rFonts w:ascii="Times New Roman" w:hAnsi="Times New Roman" w:cs="Times New Roman"/>
          <w:sz w:val="24"/>
          <w:szCs w:val="24"/>
        </w:rPr>
        <w:t xml:space="preserve"> which depends on when the passenger arrives at the stop. </w:t>
      </w:r>
      <w:ins w:id="799" w:author="Miller, Harvey J." w:date="2020-07-01T10:49:00Z">
        <w:r w:rsidR="006C3764">
          <w:rPr>
            <w:rFonts w:ascii="Times New Roman" w:hAnsi="Times New Roman" w:cs="Times New Roman"/>
            <w:sz w:val="24"/>
            <w:szCs w:val="24"/>
          </w:rPr>
          <w:t xml:space="preserve">We examined the sensitivity </w:t>
        </w:r>
      </w:ins>
      <w:ins w:id="800" w:author="Miller, Harvey J." w:date="2020-07-01T12:19:00Z">
        <w:r w:rsidR="00F61BB3">
          <w:rPr>
            <w:rFonts w:ascii="Times New Roman" w:hAnsi="Times New Roman" w:cs="Times New Roman"/>
            <w:sz w:val="24"/>
            <w:szCs w:val="24"/>
          </w:rPr>
          <w:t>o</w:t>
        </w:r>
      </w:ins>
      <w:ins w:id="801" w:author="Miller, Harvey J." w:date="2020-07-01T12:20:00Z">
        <w:r w:rsidR="00F61BB3">
          <w:rPr>
            <w:rFonts w:ascii="Times New Roman" w:hAnsi="Times New Roman" w:cs="Times New Roman"/>
            <w:sz w:val="24"/>
            <w:szCs w:val="24"/>
          </w:rPr>
          <w:t xml:space="preserve">f </w:t>
        </w:r>
      </w:ins>
      <w:ins w:id="802" w:author="Miller, Harvey J." w:date="2020-07-01T10:50:00Z">
        <w:r w:rsidR="006C3764">
          <w:rPr>
            <w:rFonts w:ascii="Times New Roman" w:hAnsi="Times New Roman" w:cs="Times New Roman"/>
            <w:sz w:val="24"/>
            <w:szCs w:val="24"/>
          </w:rPr>
          <w:t>the linear walking time assumption</w:t>
        </w:r>
      </w:ins>
      <w:ins w:id="803" w:author="Miller, Harvey J." w:date="2020-07-01T12:18:00Z">
        <w:r w:rsidR="00F61BB3">
          <w:rPr>
            <w:rFonts w:ascii="Times New Roman" w:hAnsi="Times New Roman" w:cs="Times New Roman"/>
            <w:sz w:val="24"/>
            <w:szCs w:val="24"/>
          </w:rPr>
          <w:t xml:space="preserve"> </w:t>
        </w:r>
      </w:ins>
      <w:ins w:id="804" w:author="Miller, Harvey J." w:date="2020-07-01T12:19:00Z">
        <w:r w:rsidR="00F61BB3">
          <w:rPr>
            <w:rFonts w:ascii="Times New Roman" w:hAnsi="Times New Roman" w:cs="Times New Roman"/>
            <w:sz w:val="24"/>
            <w:szCs w:val="24"/>
          </w:rPr>
          <w:t>against the counterargument that users could mitigate the risk of missing a bus by running if they see it.</w:t>
        </w:r>
        <w:del w:id="805" w:author="Liu, Luyu" w:date="2020-07-02T23:31:00Z">
          <w:r w:rsidR="00F61BB3" w:rsidDel="00F240A5">
            <w:rPr>
              <w:rFonts w:ascii="Times New Roman" w:hAnsi="Times New Roman" w:cs="Times New Roman"/>
              <w:sz w:val="24"/>
              <w:szCs w:val="24"/>
            </w:rPr>
            <w:delText xml:space="preserve">  </w:delText>
          </w:r>
        </w:del>
      </w:ins>
      <w:ins w:id="806" w:author="Liu, Luyu" w:date="2020-07-02T23:31:00Z">
        <w:r w:rsidR="00F240A5">
          <w:rPr>
            <w:rFonts w:ascii="Times New Roman" w:hAnsi="Times New Roman" w:cs="Times New Roman"/>
            <w:sz w:val="24"/>
            <w:szCs w:val="24"/>
          </w:rPr>
          <w:t xml:space="preserve"> </w:t>
        </w:r>
      </w:ins>
      <w:ins w:id="807" w:author="Miller, Harvey J." w:date="2020-07-01T12:19:00Z">
        <w:r w:rsidR="00F61BB3">
          <w:rPr>
            <w:rFonts w:ascii="Times New Roman" w:hAnsi="Times New Roman" w:cs="Times New Roman"/>
            <w:sz w:val="24"/>
            <w:szCs w:val="24"/>
          </w:rPr>
          <w:t>U</w:t>
        </w:r>
      </w:ins>
      <w:ins w:id="808" w:author="Miller, Harvey J." w:date="2020-07-01T10:58:00Z">
        <w:r w:rsidR="006B7F48">
          <w:rPr>
            <w:rFonts w:ascii="Times New Roman" w:hAnsi="Times New Roman" w:cs="Times New Roman"/>
            <w:sz w:val="24"/>
            <w:szCs w:val="24"/>
          </w:rPr>
          <w:t xml:space="preserve">sing </w:t>
        </w:r>
      </w:ins>
      <w:ins w:id="809" w:author="Miller, Harvey J." w:date="2020-07-01T10:59:00Z">
        <w:r w:rsidR="006B7F48">
          <w:rPr>
            <w:rFonts w:ascii="Times New Roman" w:hAnsi="Times New Roman" w:cs="Times New Roman"/>
            <w:sz w:val="24"/>
            <w:szCs w:val="24"/>
          </w:rPr>
          <w:t xml:space="preserve">parameters based on </w:t>
        </w:r>
      </w:ins>
      <w:ins w:id="810" w:author="Miller, Harvey J." w:date="2020-07-01T10:58:00Z">
        <w:r w:rsidR="006B7F48">
          <w:rPr>
            <w:rFonts w:ascii="Times New Roman" w:hAnsi="Times New Roman" w:cs="Times New Roman"/>
            <w:sz w:val="24"/>
            <w:szCs w:val="24"/>
          </w:rPr>
          <w:t xml:space="preserve">average </w:t>
        </w:r>
      </w:ins>
      <w:ins w:id="811" w:author="Miller, Harvey J." w:date="2020-07-01T10:52:00Z">
        <w:r w:rsidR="006C3764">
          <w:rPr>
            <w:rFonts w:ascii="Times New Roman" w:hAnsi="Times New Roman" w:cs="Times New Roman"/>
            <w:sz w:val="24"/>
            <w:szCs w:val="24"/>
          </w:rPr>
          <w:t xml:space="preserve">human running speed and duration, and the visibility of </w:t>
        </w:r>
      </w:ins>
      <w:ins w:id="812" w:author="Miller, Harvey J." w:date="2020-07-01T10:53:00Z">
        <w:r w:rsidR="006C3764">
          <w:rPr>
            <w:rFonts w:ascii="Times New Roman" w:hAnsi="Times New Roman" w:cs="Times New Roman"/>
            <w:sz w:val="24"/>
            <w:szCs w:val="24"/>
          </w:rPr>
          <w:t>bus route signage</w:t>
        </w:r>
      </w:ins>
      <w:ins w:id="813" w:author="Miller, Harvey J." w:date="2020-07-01T10:56:00Z">
        <w:r w:rsidR="006B7F48">
          <w:rPr>
            <w:rFonts w:ascii="Times New Roman" w:hAnsi="Times New Roman" w:cs="Times New Roman"/>
            <w:sz w:val="24"/>
            <w:szCs w:val="24"/>
          </w:rPr>
          <w:t xml:space="preserve"> at distance</w:t>
        </w:r>
      </w:ins>
      <w:ins w:id="814" w:author="Miller, Harvey J." w:date="2020-07-01T10:54:00Z">
        <w:r w:rsidR="006C3764">
          <w:rPr>
            <w:rFonts w:ascii="Times New Roman" w:hAnsi="Times New Roman" w:cs="Times New Roman"/>
            <w:sz w:val="24"/>
            <w:szCs w:val="24"/>
          </w:rPr>
          <w:t xml:space="preserve">, our </w:t>
        </w:r>
      </w:ins>
      <w:ins w:id="815" w:author="Miller, Harvey J." w:date="2020-07-01T12:20:00Z">
        <w:r w:rsidR="00F61BB3">
          <w:rPr>
            <w:rFonts w:ascii="Times New Roman" w:hAnsi="Times New Roman" w:cs="Times New Roman"/>
            <w:sz w:val="24"/>
            <w:szCs w:val="24"/>
          </w:rPr>
          <w:t xml:space="preserve">sensitivity </w:t>
        </w:r>
      </w:ins>
      <w:ins w:id="816" w:author="Miller, Harvey J." w:date="2020-07-01T10:54:00Z">
        <w:r w:rsidR="006C3764">
          <w:rPr>
            <w:rFonts w:ascii="Times New Roman" w:hAnsi="Times New Roman" w:cs="Times New Roman"/>
            <w:sz w:val="24"/>
            <w:szCs w:val="24"/>
          </w:rPr>
          <w:t xml:space="preserve">analysis </w:t>
        </w:r>
      </w:ins>
      <w:ins w:id="817" w:author="Miller, Harvey J." w:date="2020-07-01T12:20:00Z">
        <w:r w:rsidR="00F61BB3">
          <w:rPr>
            <w:rFonts w:ascii="Times New Roman" w:hAnsi="Times New Roman" w:cs="Times New Roman"/>
            <w:sz w:val="24"/>
            <w:szCs w:val="24"/>
          </w:rPr>
          <w:t xml:space="preserve">suggests that the </w:t>
        </w:r>
      </w:ins>
      <w:ins w:id="818" w:author="Miller, Harvey J." w:date="2020-07-01T10:56:00Z">
        <w:r w:rsidR="006B7F48">
          <w:rPr>
            <w:rFonts w:ascii="Times New Roman" w:hAnsi="Times New Roman" w:cs="Times New Roman"/>
            <w:sz w:val="24"/>
            <w:szCs w:val="24"/>
          </w:rPr>
          <w:t xml:space="preserve">results </w:t>
        </w:r>
      </w:ins>
      <w:ins w:id="819" w:author="Miller, Harvey J." w:date="2020-07-01T10:57:00Z">
        <w:r w:rsidR="006B7F48">
          <w:rPr>
            <w:rFonts w:ascii="Times New Roman" w:hAnsi="Times New Roman" w:cs="Times New Roman"/>
            <w:sz w:val="24"/>
            <w:szCs w:val="24"/>
          </w:rPr>
          <w:t>are</w:t>
        </w:r>
      </w:ins>
      <w:ins w:id="820" w:author="Liu, Luyu" w:date="2020-07-03T12:01:00Z">
        <w:r w:rsidR="005342B9">
          <w:rPr>
            <w:rFonts w:ascii="Times New Roman" w:hAnsi="Times New Roman" w:cs="Times New Roman"/>
            <w:sz w:val="24"/>
            <w:szCs w:val="24"/>
          </w:rPr>
          <w:t xml:space="preserve"> relatively</w:t>
        </w:r>
      </w:ins>
      <w:bookmarkStart w:id="821" w:name="_GoBack"/>
      <w:bookmarkEnd w:id="821"/>
      <w:ins w:id="822" w:author="Miller, Harvey J." w:date="2020-07-01T10:57:00Z">
        <w:r w:rsidR="006B7F48">
          <w:rPr>
            <w:rFonts w:ascii="Times New Roman" w:hAnsi="Times New Roman" w:cs="Times New Roman"/>
            <w:sz w:val="24"/>
            <w:szCs w:val="24"/>
          </w:rPr>
          <w:t xml:space="preserve"> </w:t>
        </w:r>
      </w:ins>
      <w:ins w:id="823" w:author="Miller, Harvey J." w:date="2020-07-01T10:58:00Z">
        <w:r w:rsidR="006B7F48">
          <w:rPr>
            <w:rFonts w:ascii="Times New Roman" w:hAnsi="Times New Roman" w:cs="Times New Roman"/>
            <w:sz w:val="24"/>
            <w:szCs w:val="24"/>
          </w:rPr>
          <w:t>stable with res</w:t>
        </w:r>
      </w:ins>
      <w:ins w:id="824" w:author="Miller, Harvey J." w:date="2020-07-01T10:59:00Z">
        <w:r w:rsidR="006B7F48">
          <w:rPr>
            <w:rFonts w:ascii="Times New Roman" w:hAnsi="Times New Roman" w:cs="Times New Roman"/>
            <w:sz w:val="24"/>
            <w:szCs w:val="24"/>
          </w:rPr>
          <w:t xml:space="preserve">pect to </w:t>
        </w:r>
      </w:ins>
      <w:ins w:id="825" w:author="Miller, Harvey J." w:date="2020-07-01T10:57:00Z">
        <w:r w:rsidR="006B7F48">
          <w:rPr>
            <w:rFonts w:ascii="Times New Roman" w:hAnsi="Times New Roman" w:cs="Times New Roman"/>
            <w:sz w:val="24"/>
            <w:szCs w:val="24"/>
          </w:rPr>
          <w:t>linear walking time.</w:t>
        </w:r>
        <w:del w:id="826" w:author="Liu, Luyu" w:date="2020-07-02T23:31:00Z">
          <w:r w:rsidR="006B7F48" w:rsidDel="00F240A5">
            <w:rPr>
              <w:rFonts w:ascii="Times New Roman" w:hAnsi="Times New Roman" w:cs="Times New Roman"/>
              <w:sz w:val="24"/>
              <w:szCs w:val="24"/>
            </w:rPr>
            <w:delText xml:space="preserve">  </w:delText>
          </w:r>
        </w:del>
      </w:ins>
      <w:ins w:id="827" w:author="Liu, Luyu" w:date="2020-07-02T23:31:00Z">
        <w:r w:rsidR="00F240A5">
          <w:rPr>
            <w:rFonts w:ascii="Times New Roman" w:hAnsi="Times New Roman" w:cs="Times New Roman"/>
            <w:sz w:val="24"/>
            <w:szCs w:val="24"/>
          </w:rPr>
          <w:t xml:space="preserve"> </w:t>
        </w:r>
      </w:ins>
      <w:r w:rsidR="005A464A">
        <w:rPr>
          <w:rFonts w:ascii="Times New Roman" w:hAnsi="Times New Roman" w:cs="Times New Roman"/>
          <w:sz w:val="24"/>
          <w:szCs w:val="24"/>
        </w:rPr>
        <w:t xml:space="preserve">Therefore, </w:t>
      </w:r>
      <w:del w:id="828" w:author="Miller, Harvey J." w:date="2020-07-01T10:57:00Z">
        <w:r w:rsidR="005A464A" w:rsidDel="006B7F48">
          <w:rPr>
            <w:rFonts w:ascii="Times New Roman" w:hAnsi="Times New Roman" w:cs="Times New Roman"/>
            <w:sz w:val="24"/>
            <w:szCs w:val="24"/>
          </w:rPr>
          <w:delText xml:space="preserve">in the following sections, </w:delText>
        </w:r>
      </w:del>
      <w:r w:rsidR="005A464A">
        <w:rPr>
          <w:rFonts w:ascii="Times New Roman" w:hAnsi="Times New Roman" w:cs="Times New Roman"/>
          <w:sz w:val="24"/>
          <w:szCs w:val="24"/>
        </w:rPr>
        <w:t>we</w:t>
      </w:r>
      <w:ins w:id="829" w:author="Miller, Harvey J." w:date="2020-06-30T16:42:00Z">
        <w:r w:rsidR="007D4253">
          <w:rPr>
            <w:rFonts w:ascii="Times New Roman" w:hAnsi="Times New Roman" w:cs="Times New Roman"/>
            <w:sz w:val="24"/>
            <w:szCs w:val="24"/>
          </w:rPr>
          <w:t xml:space="preserve"> </w:t>
        </w:r>
      </w:ins>
      <w:del w:id="830" w:author="Miller, Harvey J." w:date="2020-06-30T16:42:00Z">
        <w:r w:rsidR="005A464A" w:rsidDel="007D4253">
          <w:rPr>
            <w:rFonts w:ascii="Times New Roman" w:hAnsi="Times New Roman" w:cs="Times New Roman"/>
            <w:sz w:val="24"/>
            <w:szCs w:val="24"/>
          </w:rPr>
          <w:delText xml:space="preserve"> will </w:delText>
        </w:r>
      </w:del>
      <w:r w:rsidR="005A464A">
        <w:rPr>
          <w:rFonts w:ascii="Times New Roman" w:hAnsi="Times New Roman" w:cs="Times New Roman"/>
          <w:sz w:val="24"/>
          <w:szCs w:val="24"/>
        </w:rPr>
        <w:t xml:space="preserve">define each </w:t>
      </w:r>
      <w:r w:rsidR="003D036C" w:rsidRPr="003D036C">
        <w:rPr>
          <w:rFonts w:ascii="Times New Roman" w:hAnsi="Times New Roman" w:cs="Times New Roman"/>
          <w:sz w:val="24"/>
          <w:szCs w:val="24"/>
        </w:rPr>
        <w:t xml:space="preserve">trip planning strategy </w:t>
      </w:r>
      <w:r w:rsidR="005A464A">
        <w:rPr>
          <w:rFonts w:ascii="Times New Roman" w:hAnsi="Times New Roman" w:cs="Times New Roman"/>
          <w:sz w:val="24"/>
          <w:szCs w:val="24"/>
        </w:rPr>
        <w:t>by giving the formula of either its actual waiting time or its</w:t>
      </w:r>
      <w:r w:rsidR="00AE57D8">
        <w:rPr>
          <w:rFonts w:ascii="Times New Roman" w:hAnsi="Times New Roman" w:cs="Times New Roman"/>
          <w:sz w:val="24"/>
          <w:szCs w:val="24"/>
        </w:rPr>
        <w:t xml:space="preserve"> home departure time</w:t>
      </w:r>
      <w:r w:rsidR="005A464A">
        <w:rPr>
          <w:rFonts w:ascii="Times New Roman" w:hAnsi="Times New Roman" w:cs="Times New Roman"/>
          <w:sz w:val="24"/>
          <w:szCs w:val="24"/>
        </w:rPr>
        <w:t>.</w:t>
      </w:r>
    </w:p>
    <w:p w14:paraId="02D5B8B0" w14:textId="2153CEA9" w:rsidR="005A464A" w:rsidRPr="00FB0CF6" w:rsidRDefault="007D4253">
      <w:pPr>
        <w:jc w:val="both"/>
        <w:rPr>
          <w:rFonts w:ascii="Times New Roman" w:hAnsi="Times New Roman" w:cs="Times New Roman"/>
          <w:sz w:val="24"/>
          <w:szCs w:val="24"/>
        </w:rPr>
        <w:pPrChange w:id="831" w:author="Miller, Harvey J." w:date="2020-06-30T16:41:00Z">
          <w:pPr/>
        </w:pPrChange>
      </w:pPr>
      <w:ins w:id="832" w:author="Miller, Harvey J." w:date="2020-06-30T16:43:00Z">
        <w:r>
          <w:rPr>
            <w:rFonts w:ascii="Times New Roman" w:hAnsi="Times New Roman" w:cs="Times New Roman"/>
            <w:sz w:val="24"/>
            <w:szCs w:val="24"/>
          </w:rPr>
          <w:tab/>
          <w:t xml:space="preserve">We </w:t>
        </w:r>
      </w:ins>
      <w:ins w:id="833" w:author="Miller, Harvey J." w:date="2020-06-30T16:44:00Z">
        <w:r>
          <w:rPr>
            <w:rFonts w:ascii="Times New Roman" w:hAnsi="Times New Roman" w:cs="Times New Roman"/>
            <w:sz w:val="24"/>
            <w:szCs w:val="24"/>
          </w:rPr>
          <w:t xml:space="preserve">define </w:t>
        </w:r>
      </w:ins>
      <w:ins w:id="834" w:author="Miller, Harvey J." w:date="2020-06-30T16:43:00Z">
        <w:r>
          <w:rPr>
            <w:rFonts w:ascii="Times New Roman" w:hAnsi="Times New Roman" w:cs="Times New Roman"/>
            <w:sz w:val="24"/>
            <w:szCs w:val="24"/>
          </w:rPr>
          <w:t xml:space="preserve">two </w:t>
        </w:r>
      </w:ins>
      <w:ins w:id="835" w:author="Miller, Harvey J." w:date="2020-06-30T16:44:00Z">
        <w:r>
          <w:rPr>
            <w:rFonts w:ascii="Times New Roman" w:hAnsi="Times New Roman" w:cs="Times New Roman"/>
            <w:sz w:val="24"/>
            <w:szCs w:val="24"/>
          </w:rPr>
          <w:t xml:space="preserve">simple </w:t>
        </w:r>
      </w:ins>
      <w:ins w:id="836" w:author="Miller, Harvey J." w:date="2020-06-30T16:43:00Z">
        <w:r>
          <w:rPr>
            <w:rFonts w:ascii="Times New Roman" w:hAnsi="Times New Roman" w:cs="Times New Roman"/>
            <w:sz w:val="24"/>
            <w:szCs w:val="24"/>
          </w:rPr>
          <w:t xml:space="preserve">non-RTI </w:t>
        </w:r>
      </w:ins>
      <w:ins w:id="837" w:author="Miller, Harvey J." w:date="2020-06-30T16:44:00Z">
        <w:r>
          <w:rPr>
            <w:rFonts w:ascii="Times New Roman" w:hAnsi="Times New Roman" w:cs="Times New Roman"/>
            <w:sz w:val="24"/>
            <w:szCs w:val="24"/>
          </w:rPr>
          <w:t xml:space="preserve">benchmark </w:t>
        </w:r>
      </w:ins>
      <w:ins w:id="838" w:author="Miller, Harvey J." w:date="2020-06-30T16:43:00Z">
        <w:r>
          <w:rPr>
            <w:rFonts w:ascii="Times New Roman" w:hAnsi="Times New Roman" w:cs="Times New Roman"/>
            <w:sz w:val="24"/>
            <w:szCs w:val="24"/>
          </w:rPr>
          <w:t>strategies</w:t>
        </w:r>
      </w:ins>
      <w:ins w:id="839" w:author="Miller, Harvey J." w:date="2020-06-30T16:47:00Z">
        <w:r>
          <w:rPr>
            <w:rFonts w:ascii="Times New Roman" w:hAnsi="Times New Roman" w:cs="Times New Roman"/>
            <w:sz w:val="24"/>
            <w:szCs w:val="24"/>
          </w:rPr>
          <w:t xml:space="preserve">, </w:t>
        </w:r>
      </w:ins>
      <w:ins w:id="840" w:author="Miller, Harvey J." w:date="2020-06-30T16:45:00Z">
        <w:r>
          <w:rPr>
            <w:rFonts w:ascii="Times New Roman" w:hAnsi="Times New Roman" w:cs="Times New Roman"/>
            <w:sz w:val="24"/>
            <w:szCs w:val="24"/>
          </w:rPr>
          <w:t xml:space="preserve">arbitrary </w:t>
        </w:r>
      </w:ins>
      <w:ins w:id="841" w:author="Miller, Harvey J." w:date="2020-06-30T16:46:00Z">
        <w:r>
          <w:rPr>
            <w:rFonts w:ascii="Times New Roman" w:hAnsi="Times New Roman" w:cs="Times New Roman"/>
            <w:sz w:val="24"/>
            <w:szCs w:val="24"/>
          </w:rPr>
          <w:t xml:space="preserve">arrival </w:t>
        </w:r>
      </w:ins>
      <w:ins w:id="842" w:author="Miller, Harvey J." w:date="2020-06-30T16:45:00Z">
        <w:r>
          <w:rPr>
            <w:rFonts w:ascii="Times New Roman" w:hAnsi="Times New Roman" w:cs="Times New Roman"/>
            <w:sz w:val="24"/>
            <w:szCs w:val="24"/>
          </w:rPr>
          <w:t xml:space="preserve">and </w:t>
        </w:r>
      </w:ins>
      <w:ins w:id="843" w:author="Miller, Harvey J." w:date="2020-06-30T16:46:00Z">
        <w:r>
          <w:rPr>
            <w:rFonts w:ascii="Times New Roman" w:hAnsi="Times New Roman" w:cs="Times New Roman"/>
            <w:sz w:val="24"/>
            <w:szCs w:val="24"/>
          </w:rPr>
          <w:t>follow</w:t>
        </w:r>
      </w:ins>
      <w:ins w:id="844" w:author="Miller, Harvey J." w:date="2020-06-30T16:47:00Z">
        <w:r>
          <w:rPr>
            <w:rFonts w:ascii="Times New Roman" w:hAnsi="Times New Roman" w:cs="Times New Roman"/>
            <w:sz w:val="24"/>
            <w:szCs w:val="24"/>
          </w:rPr>
          <w:t xml:space="preserve">ing the </w:t>
        </w:r>
      </w:ins>
      <w:ins w:id="845" w:author="Miller, Harvey J." w:date="2020-06-30T16:46:00Z">
        <w:r>
          <w:rPr>
            <w:rFonts w:ascii="Times New Roman" w:hAnsi="Times New Roman" w:cs="Times New Roman"/>
            <w:sz w:val="24"/>
            <w:szCs w:val="24"/>
          </w:rPr>
          <w:t xml:space="preserve">schedule, </w:t>
        </w:r>
      </w:ins>
      <w:ins w:id="846" w:author="Miller, Harvey J." w:date="2020-06-30T16:45:00Z">
        <w:r>
          <w:rPr>
            <w:rFonts w:ascii="Times New Roman" w:hAnsi="Times New Roman" w:cs="Times New Roman"/>
            <w:sz w:val="24"/>
            <w:szCs w:val="24"/>
          </w:rPr>
          <w:t>and two RTI strategies</w:t>
        </w:r>
      </w:ins>
      <w:ins w:id="847" w:author="Miller, Harvey J." w:date="2020-06-30T16:47:00Z">
        <w:r>
          <w:rPr>
            <w:rFonts w:ascii="Times New Roman" w:hAnsi="Times New Roman" w:cs="Times New Roman"/>
            <w:sz w:val="24"/>
            <w:szCs w:val="24"/>
          </w:rPr>
          <w:t xml:space="preserve">: </w:t>
        </w:r>
      </w:ins>
      <w:ins w:id="848" w:author="Miller, Harvey J." w:date="2020-06-30T16:45:00Z">
        <w:r>
          <w:rPr>
            <w:rFonts w:ascii="Times New Roman" w:hAnsi="Times New Roman" w:cs="Times New Roman"/>
            <w:sz w:val="24"/>
            <w:szCs w:val="24"/>
          </w:rPr>
          <w:t>a greedy</w:t>
        </w:r>
      </w:ins>
      <w:ins w:id="849" w:author="Miller, Harvey J." w:date="2020-06-30T16:47:00Z">
        <w:r>
          <w:rPr>
            <w:rFonts w:ascii="Times New Roman" w:hAnsi="Times New Roman" w:cs="Times New Roman"/>
            <w:sz w:val="24"/>
            <w:szCs w:val="24"/>
          </w:rPr>
          <w:t xml:space="preserve"> strategy followed by popular trip planning app</w:t>
        </w:r>
      </w:ins>
      <w:ins w:id="850" w:author="Miller, Harvey J." w:date="2020-06-30T16:48:00Z">
        <w:r>
          <w:rPr>
            <w:rFonts w:ascii="Times New Roman" w:hAnsi="Times New Roman" w:cs="Times New Roman"/>
            <w:sz w:val="24"/>
            <w:szCs w:val="24"/>
          </w:rPr>
          <w:t>s and a prudent strategy based on an optimized insurance buffer.</w:t>
        </w:r>
        <w:del w:id="851" w:author="Liu, Luyu" w:date="2020-07-02T23:31:00Z">
          <w:r w:rsidDel="00F240A5">
            <w:rPr>
              <w:rFonts w:ascii="Times New Roman" w:hAnsi="Times New Roman" w:cs="Times New Roman"/>
              <w:sz w:val="24"/>
              <w:szCs w:val="24"/>
            </w:rPr>
            <w:delText xml:space="preserve"> </w:delText>
          </w:r>
        </w:del>
      </w:ins>
      <w:ins w:id="852" w:author="Miller, Harvey J." w:date="2020-06-30T16:47:00Z">
        <w:del w:id="853" w:author="Liu, Luyu" w:date="2020-07-02T23:31:00Z">
          <w:r w:rsidDel="00F240A5">
            <w:rPr>
              <w:rFonts w:ascii="Times New Roman" w:hAnsi="Times New Roman" w:cs="Times New Roman"/>
              <w:sz w:val="24"/>
              <w:szCs w:val="24"/>
            </w:rPr>
            <w:delText xml:space="preserve"> </w:delText>
          </w:r>
        </w:del>
      </w:ins>
      <w:ins w:id="854" w:author="Liu, Luyu" w:date="2020-07-02T23:31:00Z">
        <w:r w:rsidR="00F240A5">
          <w:rPr>
            <w:rFonts w:ascii="Times New Roman" w:hAnsi="Times New Roman" w:cs="Times New Roman"/>
            <w:sz w:val="24"/>
            <w:szCs w:val="24"/>
          </w:rPr>
          <w:t xml:space="preserve"> </w:t>
        </w:r>
      </w:ins>
      <w:ins w:id="855" w:author="Miller, Harvey J." w:date="2020-06-30T16:45:00Z">
        <w:del w:id="856" w:author="Liu, Luyu" w:date="2020-07-02T23:31:00Z">
          <w:r w:rsidDel="00F240A5">
            <w:rPr>
              <w:rFonts w:ascii="Times New Roman" w:hAnsi="Times New Roman" w:cs="Times New Roman"/>
              <w:sz w:val="24"/>
              <w:szCs w:val="24"/>
            </w:rPr>
            <w:delText xml:space="preserve"> </w:delText>
          </w:r>
        </w:del>
      </w:ins>
      <w:ins w:id="857" w:author="Miller, Harvey J." w:date="2020-06-30T16:42:00Z">
        <w:del w:id="858" w:author="Liu, Luyu" w:date="2020-07-02T23:31:00Z">
          <w:r w:rsidDel="00F240A5">
            <w:rPr>
              <w:rFonts w:ascii="Times New Roman" w:hAnsi="Times New Roman" w:cs="Times New Roman"/>
              <w:sz w:val="24"/>
              <w:szCs w:val="24"/>
            </w:rPr>
            <w:delText xml:space="preserve">  </w:delText>
          </w:r>
        </w:del>
      </w:ins>
      <w:ins w:id="859" w:author="Liu, Luyu" w:date="2020-07-02T23:31:00Z">
        <w:r w:rsidR="00F240A5">
          <w:rPr>
            <w:rFonts w:ascii="Times New Roman" w:hAnsi="Times New Roman" w:cs="Times New Roman"/>
            <w:sz w:val="24"/>
            <w:szCs w:val="24"/>
          </w:rPr>
          <w:t xml:space="preserve"> </w:t>
        </w:r>
      </w:ins>
    </w:p>
    <w:p w14:paraId="5C1AD6CE" w14:textId="77777777" w:rsidR="005A464A" w:rsidRPr="00351FFE" w:rsidRDefault="005A464A" w:rsidP="005A464A">
      <w:pPr>
        <w:rPr>
          <w:i/>
          <w:iCs/>
        </w:rPr>
      </w:pPr>
    </w:p>
    <w:p w14:paraId="0CAF96C0"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Arbitrary tactic</w:t>
      </w:r>
      <w:del w:id="860" w:author="Liu, Luyu" w:date="2020-06-12T10:23:00Z">
        <w:r w:rsidRPr="00351FFE" w:rsidDel="00715901">
          <w:rPr>
            <w:rFonts w:ascii="Times New Roman" w:hAnsi="Times New Roman" w:cs="Times New Roman"/>
            <w:bCs/>
            <w:sz w:val="24"/>
            <w:szCs w:val="24"/>
          </w:rPr>
          <w:delText xml:space="preserve"> (AT)</w:delText>
        </w:r>
      </w:del>
    </w:p>
    <w:p w14:paraId="2D8BEE19" w14:textId="242C99C0" w:rsidR="005A464A" w:rsidRDefault="005A464A" w:rsidP="002E7CD2">
      <w:pPr>
        <w:jc w:val="both"/>
        <w:rPr>
          <w:rFonts w:ascii="Times New Roman" w:hAnsi="Times New Roman" w:cs="Times New Roman"/>
          <w:sz w:val="24"/>
          <w:szCs w:val="24"/>
        </w:rPr>
      </w:pPr>
      <w:r>
        <w:rPr>
          <w:rFonts w:ascii="Times New Roman" w:hAnsi="Times New Roman" w:cs="Times New Roman"/>
          <w:sz w:val="24"/>
          <w:szCs w:val="24"/>
        </w:rPr>
        <w:t xml:space="preserve">The simplest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walk to a stop and catch the subsequent bus that arrives</w:t>
      </w:r>
      <w:ins w:id="861" w:author="Miller, Harvey J." w:date="2020-07-01T12:34:00Z">
        <w:r w:rsidR="00315DDF">
          <w:rPr>
            <w:rFonts w:ascii="Times New Roman" w:hAnsi="Times New Roman" w:cs="Times New Roman"/>
            <w:sz w:val="24"/>
            <w:szCs w:val="24"/>
          </w:rPr>
          <w:t xml:space="preserve">; this is a </w:t>
        </w:r>
      </w:ins>
      <w:ins w:id="862" w:author="Liu, Luyu" w:date="2020-07-02T23:08:00Z">
        <w:r w:rsidR="006A693D">
          <w:rPr>
            <w:rFonts w:ascii="Times New Roman" w:hAnsi="Times New Roman" w:cs="Times New Roman"/>
            <w:sz w:val="24"/>
            <w:szCs w:val="24"/>
          </w:rPr>
          <w:t xml:space="preserve">common </w:t>
        </w:r>
      </w:ins>
      <w:ins w:id="863" w:author="Miller, Harvey J." w:date="2020-07-01T12:34:00Z">
        <w:del w:id="864" w:author="Liu, Luyu" w:date="2020-07-02T23:08:00Z">
          <w:r w:rsidR="00315DDF" w:rsidDel="004032F3">
            <w:rPr>
              <w:rFonts w:ascii="Times New Roman" w:hAnsi="Times New Roman" w:cs="Times New Roman"/>
              <w:sz w:val="24"/>
              <w:szCs w:val="24"/>
            </w:rPr>
            <w:delText xml:space="preserve">user </w:delText>
          </w:r>
        </w:del>
        <w:del w:id="865" w:author="Liu, Luyu" w:date="2020-07-02T23:14:00Z">
          <w:r w:rsidR="00315DDF" w:rsidDel="004032F3">
            <w:rPr>
              <w:rFonts w:ascii="Times New Roman" w:hAnsi="Times New Roman" w:cs="Times New Roman"/>
              <w:sz w:val="24"/>
              <w:szCs w:val="24"/>
            </w:rPr>
            <w:delText>strategy</w:delText>
          </w:r>
        </w:del>
      </w:ins>
      <w:ins w:id="866" w:author="Liu, Luyu" w:date="2020-07-02T23:20:00Z">
        <w:r w:rsidR="005A79B3">
          <w:rPr>
            <w:rFonts w:ascii="Times New Roman" w:hAnsi="Times New Roman" w:cs="Times New Roman"/>
            <w:sz w:val="24"/>
            <w:szCs w:val="24"/>
          </w:rPr>
          <w:t>pattern</w:t>
        </w:r>
      </w:ins>
      <w:ins w:id="867" w:author="Miller, Harvey J." w:date="2020-07-01T12:34:00Z">
        <w:r w:rsidR="00315DDF">
          <w:rPr>
            <w:rFonts w:ascii="Times New Roman" w:hAnsi="Times New Roman" w:cs="Times New Roman"/>
            <w:sz w:val="24"/>
            <w:szCs w:val="24"/>
          </w:rPr>
          <w:t xml:space="preserve"> </w:t>
        </w:r>
      </w:ins>
      <w:ins w:id="868" w:author="Liu, Luyu" w:date="2020-07-02T23:20:00Z">
        <w:r w:rsidR="005A79B3">
          <w:rPr>
            <w:rFonts w:ascii="Times New Roman" w:hAnsi="Times New Roman" w:cs="Times New Roman"/>
            <w:sz w:val="24"/>
            <w:szCs w:val="24"/>
          </w:rPr>
          <w:t xml:space="preserve">for </w:t>
        </w:r>
        <w:r w:rsidR="00C85CF3">
          <w:rPr>
            <w:rFonts w:ascii="Times New Roman" w:hAnsi="Times New Roman" w:cs="Times New Roman"/>
            <w:sz w:val="24"/>
            <w:szCs w:val="24"/>
          </w:rPr>
          <w:t xml:space="preserve">users’ </w:t>
        </w:r>
        <w:r w:rsidR="005A79B3">
          <w:rPr>
            <w:rFonts w:ascii="Times New Roman" w:hAnsi="Times New Roman" w:cs="Times New Roman"/>
            <w:sz w:val="24"/>
            <w:szCs w:val="24"/>
          </w:rPr>
          <w:t xml:space="preserve">arrival time </w:t>
        </w:r>
      </w:ins>
      <w:ins w:id="869" w:author="Miller, Harvey J." w:date="2020-07-01T12:36:00Z">
        <w:del w:id="870" w:author="Liu, Luyu" w:date="2020-07-02T23:07:00Z">
          <w:r w:rsidR="00315DDF" w:rsidDel="006A693D">
            <w:rPr>
              <w:rFonts w:ascii="Times New Roman" w:hAnsi="Times New Roman" w:cs="Times New Roman"/>
              <w:sz w:val="24"/>
              <w:szCs w:val="24"/>
            </w:rPr>
            <w:delText xml:space="preserve">is system </w:delText>
          </w:r>
        </w:del>
        <w:r w:rsidR="00315DDF">
          <w:rPr>
            <w:rFonts w:ascii="Times New Roman" w:hAnsi="Times New Roman" w:cs="Times New Roman"/>
            <w:sz w:val="24"/>
            <w:szCs w:val="24"/>
          </w:rPr>
          <w:t xml:space="preserve">with short </w:t>
        </w:r>
      </w:ins>
      <w:ins w:id="871" w:author="Miller, Harvey J." w:date="2020-07-01T12:34:00Z">
        <w:r w:rsidR="00315DDF">
          <w:rPr>
            <w:rFonts w:ascii="Times New Roman" w:hAnsi="Times New Roman" w:cs="Times New Roman"/>
            <w:sz w:val="24"/>
            <w:szCs w:val="24"/>
          </w:rPr>
          <w:t xml:space="preserve">headways </w:t>
        </w:r>
      </w:ins>
      <w:del w:id="872" w:author="Miller, Harvey J." w:date="2020-07-01T12:34:00Z">
        <w:r w:rsidDel="00315DDF">
          <w:rPr>
            <w:rFonts w:ascii="Times New Roman" w:hAnsi="Times New Roman" w:cs="Times New Roman"/>
            <w:sz w:val="24"/>
            <w:szCs w:val="24"/>
          </w:rPr>
          <w:delText>.</w:delText>
        </w:r>
      </w:del>
      <w:del w:id="873" w:author="Miller, Harvey J." w:date="2020-07-01T12:36:00Z">
        <w:r w:rsidDel="00315DDF">
          <w:rPr>
            <w:rFonts w:ascii="Times New Roman" w:hAnsi="Times New Roman" w:cs="Times New Roman"/>
            <w:sz w:val="24"/>
            <w:szCs w:val="24"/>
          </w:rPr>
          <w:delText xml:space="preserve"> </w:delText>
        </w:r>
      </w:del>
      <w:commentRangeStart w:id="874"/>
      <w:commentRangeStart w:id="875"/>
      <w:ins w:id="876" w:author="Liu, Luyu" w:date="2020-06-20T20:14:00Z">
        <w:del w:id="877" w:author="Miller, Harvey J." w:date="2020-07-01T12:26:00Z">
          <w:r w:rsidR="000377DB" w:rsidDel="00F61BB3">
            <w:rPr>
              <w:rFonts w:ascii="Times New Roman" w:hAnsi="Times New Roman" w:cs="Times New Roman"/>
              <w:sz w:val="24"/>
              <w:szCs w:val="24"/>
            </w:rPr>
            <w:delText xml:space="preserve">It </w:delText>
          </w:r>
        </w:del>
      </w:ins>
      <w:ins w:id="878" w:author="Liu, Luyu" w:date="2020-06-20T20:17:00Z">
        <w:del w:id="879" w:author="Miller, Harvey J." w:date="2020-07-01T12:26:00Z">
          <w:r w:rsidR="000377DB" w:rsidDel="00F61BB3">
            <w:rPr>
              <w:rFonts w:ascii="Times New Roman" w:hAnsi="Times New Roman" w:cs="Times New Roman"/>
              <w:sz w:val="24"/>
              <w:szCs w:val="24"/>
            </w:rPr>
            <w:delText xml:space="preserve">has been extensively studied </w:delText>
          </w:r>
        </w:del>
        <w:del w:id="880" w:author="Miller, Harvey J." w:date="2020-07-01T12:29:00Z">
          <w:r w:rsidR="000377DB" w:rsidDel="00315DDF">
            <w:rPr>
              <w:rFonts w:ascii="Times New Roman" w:hAnsi="Times New Roman" w:cs="Times New Roman"/>
              <w:sz w:val="24"/>
              <w:szCs w:val="24"/>
            </w:rPr>
            <w:delText>that</w:delText>
          </w:r>
        </w:del>
      </w:ins>
      <w:ins w:id="881" w:author="Liu, Luyu" w:date="2020-06-20T20:15:00Z">
        <w:del w:id="882" w:author="Miller, Harvey J." w:date="2020-07-01T12:29:00Z">
          <w:r w:rsidR="000377DB" w:rsidDel="00315DDF">
            <w:rPr>
              <w:rFonts w:ascii="Times New Roman" w:hAnsi="Times New Roman" w:cs="Times New Roman"/>
              <w:sz w:val="24"/>
              <w:szCs w:val="24"/>
            </w:rPr>
            <w:delText xml:space="preserve"> </w:delText>
          </w:r>
        </w:del>
      </w:ins>
      <w:ins w:id="883" w:author="Liu, Luyu" w:date="2020-06-20T20:17:00Z">
        <w:del w:id="884" w:author="Miller, Harvey J." w:date="2020-07-01T12:29:00Z">
          <w:r w:rsidR="000377DB" w:rsidDel="00315DDF">
            <w:rPr>
              <w:rFonts w:ascii="Times New Roman" w:hAnsi="Times New Roman" w:cs="Times New Roman"/>
              <w:sz w:val="24"/>
              <w:szCs w:val="24"/>
            </w:rPr>
            <w:delText xml:space="preserve">passenger </w:delText>
          </w:r>
        </w:del>
      </w:ins>
      <w:ins w:id="885" w:author="Liu, Luyu" w:date="2020-06-20T20:15:00Z">
        <w:del w:id="886" w:author="Miller, Harvey J." w:date="2020-07-01T12:29:00Z">
          <w:r w:rsidR="000377DB" w:rsidDel="00315DDF">
            <w:rPr>
              <w:rFonts w:ascii="Times New Roman" w:hAnsi="Times New Roman" w:cs="Times New Roman"/>
              <w:sz w:val="24"/>
              <w:szCs w:val="24"/>
            </w:rPr>
            <w:delText>arrival time follow</w:delText>
          </w:r>
        </w:del>
      </w:ins>
      <w:ins w:id="887" w:author="Liu, Luyu" w:date="2020-06-20T20:17:00Z">
        <w:del w:id="888" w:author="Miller, Harvey J." w:date="2020-07-01T12:29:00Z">
          <w:r w:rsidR="000377DB" w:rsidDel="00315DDF">
            <w:rPr>
              <w:rFonts w:ascii="Times New Roman" w:hAnsi="Times New Roman" w:cs="Times New Roman"/>
              <w:sz w:val="24"/>
              <w:szCs w:val="24"/>
            </w:rPr>
            <w:delText>s</w:delText>
          </w:r>
        </w:del>
      </w:ins>
      <w:ins w:id="889" w:author="Liu, Luyu" w:date="2020-06-20T20:15:00Z">
        <w:del w:id="890" w:author="Miller, Harvey J." w:date="2020-07-01T12:29:00Z">
          <w:r w:rsidR="000377DB" w:rsidDel="00315DDF">
            <w:rPr>
              <w:rFonts w:ascii="Times New Roman" w:hAnsi="Times New Roman" w:cs="Times New Roman"/>
              <w:sz w:val="24"/>
              <w:szCs w:val="24"/>
            </w:rPr>
            <w:delText xml:space="preserve"> </w:delText>
          </w:r>
        </w:del>
      </w:ins>
      <w:ins w:id="891" w:author="Liu, Luyu" w:date="2020-06-20T20:36:00Z">
        <w:del w:id="892" w:author="Miller, Harvey J." w:date="2020-07-01T12:31:00Z">
          <w:r w:rsidR="000C0BD8" w:rsidDel="00315DDF">
            <w:rPr>
              <w:rFonts w:ascii="Times New Roman" w:hAnsi="Times New Roman" w:cs="Times New Roman"/>
              <w:sz w:val="24"/>
              <w:szCs w:val="24"/>
            </w:rPr>
            <w:delText xml:space="preserve">the </w:delText>
          </w:r>
        </w:del>
      </w:ins>
      <w:ins w:id="893" w:author="Liu, Luyu" w:date="2020-06-20T20:15:00Z">
        <w:del w:id="894" w:author="Miller, Harvey J." w:date="2020-07-01T12:33:00Z">
          <w:r w:rsidR="000377DB" w:rsidDel="00315DDF">
            <w:rPr>
              <w:rFonts w:ascii="Times New Roman" w:hAnsi="Times New Roman" w:cs="Times New Roman"/>
              <w:sz w:val="24"/>
              <w:szCs w:val="24"/>
            </w:rPr>
            <w:delText xml:space="preserve">uniform </w:delText>
          </w:r>
        </w:del>
      </w:ins>
      <w:ins w:id="895" w:author="Liu, Luyu" w:date="2020-06-20T20:36:00Z">
        <w:del w:id="896" w:author="Miller, Harvey J." w:date="2020-07-01T12:33:00Z">
          <w:r w:rsidR="00C94203" w:rsidDel="00315DDF">
            <w:rPr>
              <w:rFonts w:ascii="Times New Roman" w:hAnsi="Times New Roman" w:cs="Times New Roman"/>
              <w:sz w:val="24"/>
              <w:szCs w:val="24"/>
            </w:rPr>
            <w:delText xml:space="preserve">random </w:delText>
          </w:r>
        </w:del>
      </w:ins>
      <w:ins w:id="897" w:author="Liu, Luyu" w:date="2020-06-20T20:15:00Z">
        <w:del w:id="898" w:author="Miller, Harvey J." w:date="2020-07-01T12:33:00Z">
          <w:r w:rsidR="000377DB" w:rsidDel="00315DDF">
            <w:rPr>
              <w:rFonts w:ascii="Times New Roman" w:hAnsi="Times New Roman" w:cs="Times New Roman"/>
              <w:sz w:val="24"/>
              <w:szCs w:val="24"/>
            </w:rPr>
            <w:delText xml:space="preserve">distribution </w:delText>
          </w:r>
        </w:del>
        <w:del w:id="899" w:author="Miller, Harvey J." w:date="2020-07-01T12:30:00Z">
          <w:r w:rsidR="000377DB" w:rsidDel="00315DDF">
            <w:rPr>
              <w:rFonts w:ascii="Times New Roman" w:hAnsi="Times New Roman" w:cs="Times New Roman"/>
              <w:sz w:val="24"/>
              <w:szCs w:val="24"/>
            </w:rPr>
            <w:delText>when the headway is small</w:delText>
          </w:r>
        </w:del>
      </w:ins>
      <w:ins w:id="900" w:author="Liu, Luyu" w:date="2020-06-20T20:36:00Z">
        <w:del w:id="901" w:author="Miller, Harvey J." w:date="2020-07-01T12:30:00Z">
          <w:r w:rsidR="003E0FCA" w:rsidDel="00315DDF">
            <w:rPr>
              <w:rFonts w:ascii="Times New Roman" w:hAnsi="Times New Roman" w:cs="Times New Roman"/>
              <w:sz w:val="24"/>
              <w:szCs w:val="24"/>
            </w:rPr>
            <w:delText xml:space="preserve"> </w:delText>
          </w:r>
        </w:del>
      </w:ins>
      <w:ins w:id="902" w:author="Liu, Luyu" w:date="2020-06-20T20:37:00Z">
        <w:r w:rsidR="003E0FCA">
          <w:rPr>
            <w:rFonts w:ascii="Times New Roman" w:hAnsi="Times New Roman" w:cs="Times New Roman"/>
            <w:sz w:val="24"/>
            <w:szCs w:val="24"/>
          </w:rPr>
          <w:fldChar w:fldCharType="begin" w:fldLock="1"/>
        </w:r>
      </w:ins>
      <w:r w:rsidR="001D6E74">
        <w:rPr>
          <w:rFonts w:ascii="Times New Roman" w:hAnsi="Times New Roman" w:cs="Times New Roman"/>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1981)","plainTextFormattedCitation":"(Bowman and Turnquist 1981)","previouslyFormattedCitation":"(Bowman and Turnquist 1981)"},"properties":{"noteIndex":0},"schema":"https://github.com/citation-style-language/schema/raw/master/csl-citation.json"}</w:instrText>
      </w:r>
      <w:r w:rsidR="003E0FCA">
        <w:rPr>
          <w:rFonts w:ascii="Times New Roman" w:hAnsi="Times New Roman" w:cs="Times New Roman"/>
          <w:sz w:val="24"/>
          <w:szCs w:val="24"/>
        </w:rPr>
        <w:fldChar w:fldCharType="separate"/>
      </w:r>
      <w:r w:rsidR="003E0FCA" w:rsidRPr="003E0FCA">
        <w:rPr>
          <w:rFonts w:ascii="Times New Roman" w:hAnsi="Times New Roman" w:cs="Times New Roman"/>
          <w:noProof/>
          <w:sz w:val="24"/>
          <w:szCs w:val="24"/>
        </w:rPr>
        <w:t>(Bowman and Turnquist 1981)</w:t>
      </w:r>
      <w:ins w:id="903" w:author="Liu, Luyu" w:date="2020-06-20T20:37:00Z">
        <w:r w:rsidR="003E0FCA">
          <w:rPr>
            <w:rFonts w:ascii="Times New Roman" w:hAnsi="Times New Roman" w:cs="Times New Roman"/>
            <w:sz w:val="24"/>
            <w:szCs w:val="24"/>
          </w:rPr>
          <w:fldChar w:fldCharType="end"/>
        </w:r>
      </w:ins>
      <w:ins w:id="904" w:author="Liu, Luyu" w:date="2020-06-20T20:39:00Z">
        <w:del w:id="905" w:author="Miller, Harvey J." w:date="2020-07-01T12:30:00Z">
          <w:r w:rsidR="003E0FCA" w:rsidDel="00315DDF">
            <w:rPr>
              <w:rFonts w:ascii="Times New Roman" w:hAnsi="Times New Roman" w:cs="Times New Roman"/>
              <w:sz w:val="24"/>
              <w:szCs w:val="24"/>
            </w:rPr>
            <w:delText xml:space="preserve">, which means </w:delText>
          </w:r>
        </w:del>
      </w:ins>
      <w:ins w:id="906" w:author="Liu, Luyu" w:date="2020-06-20T20:42:00Z">
        <w:del w:id="907" w:author="Miller, Harvey J." w:date="2020-07-01T12:30:00Z">
          <w:r w:rsidR="00CD77A2" w:rsidDel="00315DDF">
            <w:rPr>
              <w:rFonts w:ascii="Times New Roman" w:hAnsi="Times New Roman" w:cs="Times New Roman"/>
              <w:sz w:val="24"/>
              <w:szCs w:val="24"/>
            </w:rPr>
            <w:delText xml:space="preserve">this </w:delText>
          </w:r>
        </w:del>
      </w:ins>
      <w:ins w:id="908" w:author="Liu, Luyu" w:date="2020-06-20T20:39:00Z">
        <w:del w:id="909" w:author="Miller, Harvey J." w:date="2020-07-01T12:30:00Z">
          <w:r w:rsidR="003E0FCA" w:rsidDel="00315DDF">
            <w:rPr>
              <w:rFonts w:ascii="Times New Roman" w:hAnsi="Times New Roman" w:cs="Times New Roman"/>
              <w:sz w:val="24"/>
              <w:szCs w:val="24"/>
            </w:rPr>
            <w:delText xml:space="preserve">arbitrary tactic is a very common strategy </w:delText>
          </w:r>
        </w:del>
      </w:ins>
      <w:ins w:id="910" w:author="Liu, Luyu" w:date="2020-06-20T20:42:00Z">
        <w:del w:id="911" w:author="Miller, Harvey J." w:date="2020-07-01T12:30:00Z">
          <w:r w:rsidR="00742EB0" w:rsidDel="00315DDF">
            <w:rPr>
              <w:rFonts w:ascii="Times New Roman" w:hAnsi="Times New Roman" w:cs="Times New Roman"/>
              <w:sz w:val="24"/>
              <w:szCs w:val="24"/>
            </w:rPr>
            <w:delText>among passengers</w:delText>
          </w:r>
        </w:del>
      </w:ins>
      <w:ins w:id="912" w:author="Liu, Luyu" w:date="2020-06-20T20:15:00Z">
        <w:r w:rsidR="000377DB">
          <w:rPr>
            <w:rFonts w:ascii="Times New Roman" w:hAnsi="Times New Roman" w:cs="Times New Roman"/>
            <w:sz w:val="24"/>
            <w:szCs w:val="24"/>
          </w:rPr>
          <w:t>.</w:t>
        </w:r>
      </w:ins>
      <w:ins w:id="913" w:author="Liu, Luyu" w:date="2020-06-20T20:02:00Z">
        <w:r w:rsidR="00726043">
          <w:rPr>
            <w:rFonts w:ascii="Times New Roman" w:hAnsi="Times New Roman" w:cs="Times New Roman"/>
            <w:sz w:val="24"/>
            <w:szCs w:val="24"/>
          </w:rPr>
          <w:t xml:space="preserve"> </w:t>
        </w:r>
      </w:ins>
      <w:commentRangeEnd w:id="874"/>
      <w:r w:rsidR="00315DDF">
        <w:rPr>
          <w:rStyle w:val="CommentReference"/>
        </w:rPr>
        <w:commentReference w:id="874"/>
      </w:r>
      <w:commentRangeEnd w:id="875"/>
      <w:r w:rsidR="004032F3">
        <w:rPr>
          <w:rStyle w:val="CommentReference"/>
        </w:rPr>
        <w:commentReference w:id="875"/>
      </w:r>
      <w:del w:id="914" w:author="Liu, Luyu" w:date="2020-07-02T23:21:00Z">
        <w:r w:rsidDel="002C02DE">
          <w:rPr>
            <w:rFonts w:ascii="Times New Roman" w:hAnsi="Times New Roman" w:cs="Times New Roman"/>
            <w:sz w:val="24"/>
            <w:szCs w:val="24"/>
          </w:rPr>
          <w:delText xml:space="preserve">Because the user’s decision-making process is random, it is reasonable to assume user’s </w:delText>
        </w:r>
      </w:del>
      <w:del w:id="915" w:author="Liu, Luyu" w:date="2020-06-12T10:23:00Z">
        <w:r w:rsidDel="00F26D71">
          <w:rPr>
            <w:rFonts w:ascii="Times New Roman" w:hAnsi="Times New Roman" w:cs="Times New Roman"/>
            <w:sz w:val="24"/>
            <w:szCs w:val="24"/>
          </w:rPr>
          <w:delText xml:space="preserve">HDT </w:delText>
        </w:r>
      </w:del>
      <w:del w:id="916" w:author="Liu, Luyu" w:date="2020-07-02T23:21:00Z">
        <w:r w:rsidDel="002C02DE">
          <w:rPr>
            <w:rFonts w:ascii="Times New Roman" w:hAnsi="Times New Roman" w:cs="Times New Roman"/>
            <w:sz w:val="24"/>
            <w:szCs w:val="24"/>
          </w:rPr>
          <w:delText xml:space="preserve">or user’s arrival time is evenly distributed among the headway between two buses. </w:delText>
        </w:r>
      </w:del>
      <w:r w:rsidR="002E7CD2">
        <w:rPr>
          <w:rFonts w:ascii="Times New Roman" w:hAnsi="Times New Roman" w:cs="Times New Roman"/>
          <w:sz w:val="24"/>
          <w:szCs w:val="24"/>
        </w:rPr>
        <w:t>S</w:t>
      </w:r>
      <w:r>
        <w:rPr>
          <w:rFonts w:ascii="Times New Roman" w:hAnsi="Times New Roman" w:cs="Times New Roman"/>
          <w:sz w:val="24"/>
          <w:szCs w:val="24"/>
        </w:rPr>
        <w:t xml:space="preserve">ince we have access to the real-time vehicle departure time data, we can directly calculate the waiting time as the median of the departure time of target bus and its </w:t>
      </w:r>
      <w:del w:id="917" w:author="Liu, Luyu" w:date="2020-07-02T23:25:00Z">
        <w:r w:rsidDel="00115F45">
          <w:rPr>
            <w:rFonts w:ascii="Times New Roman" w:hAnsi="Times New Roman" w:cs="Times New Roman"/>
            <w:sz w:val="24"/>
            <w:szCs w:val="24"/>
          </w:rPr>
          <w:delText xml:space="preserve">subsequent </w:delText>
        </w:r>
      </w:del>
      <w:ins w:id="918" w:author="Liu, Luyu" w:date="2020-07-02T23:24:00Z">
        <w:r w:rsidR="00923714">
          <w:rPr>
            <w:rFonts w:ascii="Times New Roman" w:hAnsi="Times New Roman" w:cs="Times New Roman"/>
            <w:sz w:val="24"/>
            <w:szCs w:val="24"/>
          </w:rPr>
          <w:t xml:space="preserve">previous </w:t>
        </w:r>
      </w:ins>
      <w:r>
        <w:rPr>
          <w:rFonts w:ascii="Times New Roman" w:hAnsi="Times New Roman" w:cs="Times New Roman"/>
          <w:sz w:val="24"/>
          <w:szCs w:val="24"/>
        </w:rPr>
        <w:t xml:space="preserve">bus without calculating the </w:t>
      </w:r>
      <w:del w:id="919" w:author="Liu, Luyu" w:date="2020-06-12T10:23:00Z">
        <w:r w:rsidDel="00F21561">
          <w:rPr>
            <w:rFonts w:ascii="Times New Roman" w:hAnsi="Times New Roman" w:cs="Times New Roman"/>
            <w:sz w:val="24"/>
            <w:szCs w:val="24"/>
          </w:rPr>
          <w:delText>HDT</w:delText>
        </w:r>
      </w:del>
      <w:ins w:id="920" w:author="Liu, Luyu" w:date="2020-06-12T10:23:00Z">
        <w:r w:rsidR="00F21561">
          <w:rPr>
            <w:rFonts w:ascii="Times New Roman" w:hAnsi="Times New Roman" w:cs="Times New Roman"/>
            <w:sz w:val="24"/>
            <w:szCs w:val="24"/>
          </w:rPr>
          <w:t>home departure time</w:t>
        </w:r>
      </w:ins>
      <w:ins w:id="921" w:author="Liu, Luyu" w:date="2020-07-02T23:23:00Z">
        <w:r w:rsidR="000011B2">
          <w:rPr>
            <w:rFonts w:ascii="Times New Roman" w:hAnsi="Times New Roman" w:cs="Times New Roman"/>
            <w:sz w:val="24"/>
            <w:szCs w:val="24"/>
          </w:rPr>
          <w:t xml:space="preserve"> due to random uniform distribution</w:t>
        </w:r>
      </w:ins>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55"/>
        <w:gridCol w:w="8589"/>
        <w:gridCol w:w="616"/>
      </w:tblGrid>
      <w:tr w:rsidR="005A464A" w14:paraId="7D03B738" w14:textId="77777777" w:rsidTr="005A464A">
        <w:trPr>
          <w:trHeight w:val="812"/>
          <w:jc w:val="center"/>
        </w:trPr>
        <w:tc>
          <w:tcPr>
            <w:tcW w:w="255" w:type="pct"/>
            <w:vAlign w:val="center"/>
          </w:tcPr>
          <w:p w14:paraId="6C3A0C69" w14:textId="77777777" w:rsidR="005A464A" w:rsidRDefault="005A464A" w:rsidP="005A464A">
            <w:pPr>
              <w:jc w:val="center"/>
              <w:rPr>
                <w:rFonts w:ascii="Times New Roman" w:eastAsia="Yu Mincho" w:hAnsi="Times New Roman" w:cs="Times New Roman"/>
                <w:sz w:val="24"/>
                <w:szCs w:val="24"/>
                <w:lang w:eastAsia="ja-JP"/>
              </w:rPr>
            </w:pPr>
          </w:p>
        </w:tc>
        <w:tc>
          <w:tcPr>
            <w:tcW w:w="4465" w:type="pct"/>
            <w:vAlign w:val="center"/>
            <w:hideMark/>
          </w:tcPr>
          <w:p w14:paraId="09FAF9BE" w14:textId="0F062746" w:rsidR="005A464A" w:rsidRPr="00B47B00" w:rsidRDefault="009D3D88" w:rsidP="001B0999">
            <w:pPr>
              <w:rPr>
                <w:rFonts w:ascii="Times New Roman" w:eastAsia="Yu Mincho" w:hAnsi="Times New Roman" w:cs="Times New Roman"/>
                <w:sz w:val="24"/>
                <w:szCs w:val="24"/>
              </w:rPr>
            </w:pPr>
            <m:oMathPara>
              <m:oMath>
                <m:r>
                  <w:ins w:id="922" w:author="Liu, Luyu" w:date="2020-06-20T22:32:00Z">
                    <w:rPr>
                      <w:rFonts w:ascii="Cambria Math" w:hAnsi="Cambria Math" w:cs="Times New Roman"/>
                      <w:sz w:val="24"/>
                      <w:szCs w:val="24"/>
                    </w:rPr>
                    <m:t>w</m:t>
                  </w:ins>
                </m:r>
                <m:r>
                  <w:del w:id="923" w:author="Liu, Luyu" w:date="2020-06-20T22:32:00Z">
                    <w:rPr>
                      <w:rFonts w:ascii="Cambria Math" w:hAnsi="Cambria Math" w:cs="Times New Roman"/>
                      <w:sz w:val="24"/>
                      <w:szCs w:val="24"/>
                    </w:rPr>
                    <m:t>δt</m:t>
                  </w:del>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r>
                  <w:del w:id="924" w:author="Liu, Luyu" w:date="2020-06-20T22:31:00Z">
                    <w:rPr>
                      <w:rFonts w:ascii="Cambria Math" w:hAnsi="Cambria Math" w:cs="Times New Roman"/>
                      <w:sz w:val="24"/>
                      <w:szCs w:val="24"/>
                    </w:rPr>
                    <m:t>T</m:t>
                  </w:del>
                </m:r>
                <m:sSubSup>
                  <m:sSubSupPr>
                    <m:ctrlPr>
                      <w:ins w:id="925" w:author="Liu, Luyu" w:date="2020-06-20T22:33:00Z">
                        <w:rPr>
                          <w:rFonts w:ascii="Cambria Math" w:hAnsi="Cambria Math" w:cs="Times New Roman"/>
                          <w:i/>
                          <w:sz w:val="24"/>
                          <w:szCs w:val="24"/>
                        </w:rPr>
                      </w:ins>
                    </m:ctrlPr>
                  </m:sSubSupPr>
                  <m:e>
                    <m:r>
                      <w:ins w:id="926" w:author="Liu, Luyu" w:date="2020-06-20T22:31:00Z">
                        <w:rPr>
                          <w:rFonts w:ascii="Cambria Math" w:hAnsi="Cambria Math" w:cs="Times New Roman"/>
                          <w:sz w:val="24"/>
                          <w:szCs w:val="24"/>
                        </w:rPr>
                        <m:t>π</m:t>
                      </w:ins>
                    </m:r>
                  </m:e>
                  <m:sub>
                    <m:r>
                      <w:ins w:id="927" w:author="Liu, Luyu" w:date="2020-06-20T22:33:00Z">
                        <w:rPr>
                          <w:rFonts w:ascii="Cambria Math" w:hAnsi="Cambria Math" w:cs="Times New Roman"/>
                          <w:sz w:val="24"/>
                          <w:szCs w:val="24"/>
                        </w:rPr>
                        <m:t>0</m:t>
                      </w:ins>
                    </m:r>
                  </m:sub>
                  <m:sup>
                    <m:r>
                      <w:ins w:id="928" w:author="Liu, Luyu" w:date="2020-06-20T22:33:00Z">
                        <w:rPr>
                          <w:rFonts w:ascii="Cambria Math" w:hAnsi="Cambria Math" w:cs="Times New Roman"/>
                          <w:sz w:val="24"/>
                          <w:szCs w:val="24"/>
                        </w:rPr>
                        <m:t>a</m:t>
                      </w:ins>
                    </m:r>
                  </m:sup>
                </m:sSubSup>
                <m:r>
                  <w:rPr>
                    <w:rFonts w:ascii="Cambria Math" w:hAnsi="Cambria Math" w:cs="Times New Roman"/>
                    <w:sz w:val="24"/>
                    <w:szCs w:val="24"/>
                  </w:rPr>
                  <m:t>-</m:t>
                </m:r>
                <m:sSubSup>
                  <m:sSubSupPr>
                    <m:ctrlPr>
                      <w:ins w:id="929" w:author="Liu, Luyu" w:date="2020-06-20T22:33:00Z">
                        <w:rPr>
                          <w:rFonts w:ascii="Cambria Math" w:hAnsi="Cambria Math" w:cs="Times New Roman"/>
                          <w:i/>
                          <w:sz w:val="24"/>
                          <w:szCs w:val="24"/>
                        </w:rPr>
                      </w:ins>
                    </m:ctrlPr>
                  </m:sSubSupPr>
                  <m:e>
                    <m:r>
                      <w:ins w:id="930" w:author="Liu, Luyu" w:date="2020-06-20T22:31:00Z">
                        <w:rPr>
                          <w:rFonts w:ascii="Cambria Math" w:hAnsi="Cambria Math" w:cs="Times New Roman"/>
                          <w:sz w:val="24"/>
                          <w:szCs w:val="24"/>
                        </w:rPr>
                        <m:t>π</m:t>
                      </w:ins>
                    </m:r>
                  </m:e>
                  <m:sub>
                    <m:r>
                      <w:ins w:id="931" w:author="Liu, Luyu" w:date="2020-06-20T22:31:00Z">
                        <w:rPr>
                          <w:rFonts w:ascii="Cambria Math" w:hAnsi="Cambria Math" w:cs="Times New Roman"/>
                          <w:sz w:val="24"/>
                          <w:szCs w:val="24"/>
                        </w:rPr>
                        <m:t>-1</m:t>
                      </w:ins>
                    </m:r>
                  </m:sub>
                  <m:sup>
                    <m:r>
                      <w:ins w:id="932" w:author="Liu, Luyu" w:date="2020-06-20T22:33:00Z">
                        <w:rPr>
                          <w:rFonts w:ascii="Cambria Math" w:hAnsi="Cambria Math" w:cs="Times New Roman"/>
                          <w:sz w:val="24"/>
                          <w:szCs w:val="24"/>
                        </w:rPr>
                        <m:t>a</m:t>
                      </w:ins>
                    </m:r>
                  </m:sup>
                </m:sSubSup>
                <m:r>
                  <w:del w:id="933" w:author="Liu, Luyu" w:date="2020-06-20T22:31:00Z">
                    <w:rPr>
                      <w:rFonts w:ascii="Cambria Math" w:hAnsi="Cambria Math" w:cs="Times New Roman"/>
                      <w:sz w:val="24"/>
                      <w:szCs w:val="24"/>
                    </w:rPr>
                    <m:t>T'</m:t>
                  </w:del>
                </m:r>
                <m:r>
                  <w:rPr>
                    <w:rFonts w:ascii="Cambria Math" w:hAnsi="Cambria Math" w:cs="Times New Roman"/>
                    <w:sz w:val="24"/>
                    <w:szCs w:val="24"/>
                  </w:rPr>
                  <m:t>)</m:t>
                </m:r>
              </m:oMath>
            </m:oMathPara>
          </w:p>
        </w:tc>
        <w:tc>
          <w:tcPr>
            <w:tcW w:w="280" w:type="pct"/>
            <w:vAlign w:val="center"/>
            <w:hideMark/>
          </w:tcPr>
          <w:p w14:paraId="7C4BA4F1" w14:textId="2E92423A" w:rsidR="005A464A" w:rsidRPr="00E86BF0" w:rsidRDefault="005A464A" w:rsidP="005A464A">
            <w:pPr>
              <w:pStyle w:val="TimesNewRoman"/>
              <w:rPr>
                <w:rFonts w:asciiTheme="minorHAnsi" w:hAnsiTheme="minorHAnsi" w:cstheme="minorBidi"/>
                <w:sz w:val="18"/>
                <w:szCs w:val="18"/>
              </w:rPr>
            </w:pPr>
            <w:bookmarkStart w:id="934" w:name="_Ref21883957"/>
            <w:bookmarkStart w:id="935"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ins w:id="936" w:author="Liu, Luyu" w:date="2020-06-13T23:17:00Z">
              <w:r w:rsidR="009D7465">
                <w:rPr>
                  <w:noProof/>
                </w:rPr>
                <w:t>2</w:t>
              </w:r>
            </w:ins>
            <w:del w:id="937" w:author="Liu, Luyu" w:date="2020-06-13T21:30:00Z">
              <w:r w:rsidR="000E6AA4" w:rsidDel="00373BEE">
                <w:rPr>
                  <w:noProof/>
                </w:rPr>
                <w:delText>3</w:delText>
              </w:r>
            </w:del>
            <w:r>
              <w:rPr>
                <w:noProof/>
              </w:rPr>
              <w:fldChar w:fldCharType="end"/>
            </w:r>
            <w:bookmarkEnd w:id="934"/>
            <w:r>
              <w:rPr>
                <w:rFonts w:eastAsia="Yu Mincho"/>
                <w:lang w:eastAsia="ja-JP"/>
              </w:rPr>
              <w:t>)</w:t>
            </w:r>
            <w:bookmarkEnd w:id="935"/>
          </w:p>
        </w:tc>
      </w:tr>
    </w:tbl>
    <w:p w14:paraId="1298E159" w14:textId="2CF2BC3B"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Where:</w:t>
      </w:r>
      <w:r w:rsidR="00AC14CC">
        <w:rPr>
          <w:rFonts w:ascii="Times New Roman" w:hAnsi="Times New Roman" w:cs="Times New Roman"/>
          <w:sz w:val="24"/>
          <w:szCs w:val="24"/>
        </w:rPr>
        <w:t xml:space="preserve"> δt is waiting time,</w:t>
      </w:r>
      <w:ins w:id="938" w:author="Liu, Luyu" w:date="2020-06-20T22:34:00Z">
        <w:r w:rsidR="00674A2F">
          <w:rPr>
            <w:rFonts w:ascii="Times New Roman" w:hAnsi="Times New Roman" w:cs="Times New Roman"/>
            <w:sz w:val="24"/>
            <w:szCs w:val="24"/>
          </w:rPr>
          <w:t xml:space="preserve"> </w:t>
        </w:r>
      </w:ins>
      <m:oMath>
        <m:sSubSup>
          <m:sSubSupPr>
            <m:ctrlPr>
              <w:ins w:id="939" w:author="Liu, Luyu" w:date="2020-06-20T22:35:00Z">
                <w:rPr>
                  <w:rFonts w:ascii="Cambria Math" w:hAnsi="Cambria Math" w:cs="Times New Roman"/>
                  <w:i/>
                  <w:sz w:val="24"/>
                  <w:szCs w:val="24"/>
                </w:rPr>
              </w:ins>
            </m:ctrlPr>
          </m:sSubSupPr>
          <m:e>
            <m:r>
              <w:ins w:id="940" w:author="Liu, Luyu" w:date="2020-06-20T22:35:00Z">
                <w:rPr>
                  <w:rFonts w:ascii="Cambria Math" w:hAnsi="Cambria Math" w:cs="Times New Roman"/>
                  <w:sz w:val="24"/>
                  <w:szCs w:val="24"/>
                </w:rPr>
                <m:t>π</m:t>
              </w:ins>
            </m:r>
          </m:e>
          <m:sub>
            <m:r>
              <w:ins w:id="941" w:author="Liu, Luyu" w:date="2020-06-20T22:35:00Z">
                <w:rPr>
                  <w:rFonts w:ascii="Cambria Math" w:hAnsi="Cambria Math" w:cs="Times New Roman"/>
                  <w:sz w:val="24"/>
                  <w:szCs w:val="24"/>
                </w:rPr>
                <m:t>0</m:t>
              </w:ins>
            </m:r>
          </m:sub>
          <m:sup>
            <m:r>
              <w:ins w:id="942" w:author="Liu, Luyu" w:date="2020-06-20T22:35:00Z">
                <w:rPr>
                  <w:rFonts w:ascii="Cambria Math" w:hAnsi="Cambria Math" w:cs="Times New Roman"/>
                  <w:sz w:val="24"/>
                  <w:szCs w:val="24"/>
                </w:rPr>
                <m:t>a</m:t>
              </w:ins>
            </m:r>
          </m:sup>
        </m:sSubSup>
      </m:oMath>
      <w:ins w:id="943" w:author="Liu, Luyu" w:date="2020-06-20T22:34:00Z">
        <w:r w:rsidR="009A5BB6">
          <w:rPr>
            <w:rFonts w:ascii="Times New Roman" w:hAnsi="Times New Roman" w:cs="Times New Roman"/>
            <w:sz w:val="24"/>
            <w:szCs w:val="24"/>
          </w:rPr>
          <w:t xml:space="preserve"> </w:t>
        </w:r>
      </w:ins>
      <w:del w:id="944" w:author="Liu, Luyu" w:date="2020-06-20T22:34:00Z">
        <w:r w:rsidDel="00674A2F">
          <w:rPr>
            <w:rFonts w:ascii="Times New Roman" w:hAnsi="Times New Roman" w:cs="Times New Roman"/>
            <w:sz w:val="24"/>
            <w:szCs w:val="24"/>
          </w:rPr>
          <w:delText xml:space="preserve"> </w:delText>
        </w:r>
        <m:oMath>
          <m:r>
            <w:rPr>
              <w:rFonts w:ascii="Cambria Math" w:hAnsi="Cambria Math" w:cs="Times New Roman"/>
              <w:sz w:val="24"/>
              <w:szCs w:val="24"/>
            </w:rPr>
            <m:t>T</m:t>
          </m:r>
        </m:oMath>
        <w:r w:rsidDel="00674A2F">
          <w:rPr>
            <w:rFonts w:ascii="Times New Roman" w:hAnsi="Times New Roman" w:cs="Times New Roman"/>
            <w:sz w:val="24"/>
            <w:szCs w:val="24"/>
          </w:rPr>
          <w:delText xml:space="preserve"> </w:delText>
        </w:r>
      </w:del>
      <w:r>
        <w:rPr>
          <w:rFonts w:ascii="Times New Roman" w:hAnsi="Times New Roman" w:cs="Times New Roman"/>
          <w:sz w:val="24"/>
          <w:szCs w:val="24"/>
        </w:rPr>
        <w:t>is the bus’s actual real-time departure time</w:t>
      </w:r>
      <w:ins w:id="945" w:author="Liu, Luyu" w:date="2020-06-20T22:35:00Z">
        <w:r w:rsidR="009A5BB6">
          <w:rPr>
            <w:rFonts w:ascii="Times New Roman" w:hAnsi="Times New Roman" w:cs="Times New Roman"/>
            <w:sz w:val="24"/>
            <w:szCs w:val="24"/>
          </w:rPr>
          <w:t xml:space="preserve"> with desynchronization degree = 0</w:t>
        </w:r>
      </w:ins>
      <w:r w:rsidR="00AC14CC">
        <w:rPr>
          <w:rFonts w:ascii="Times New Roman" w:hAnsi="Times New Roman" w:cs="Times New Roman"/>
          <w:sz w:val="24"/>
          <w:szCs w:val="24"/>
        </w:rPr>
        <w:t>,</w:t>
      </w:r>
      <w:r>
        <w:rPr>
          <w:rFonts w:ascii="Times New Roman" w:hAnsi="Times New Roman" w:cs="Times New Roman"/>
          <w:sz w:val="24"/>
          <w:szCs w:val="24"/>
        </w:rPr>
        <w:t xml:space="preserve"> and </w:t>
      </w:r>
      <m:oMath>
        <m:sSubSup>
          <m:sSubSupPr>
            <m:ctrlPr>
              <w:ins w:id="946" w:author="Liu, Luyu" w:date="2020-06-20T22:35:00Z">
                <w:rPr>
                  <w:rFonts w:ascii="Cambria Math" w:hAnsi="Cambria Math" w:cs="Times New Roman"/>
                  <w:i/>
                  <w:sz w:val="24"/>
                  <w:szCs w:val="24"/>
                </w:rPr>
              </w:ins>
            </m:ctrlPr>
          </m:sSubSupPr>
          <m:e>
            <m:r>
              <w:ins w:id="947" w:author="Liu, Luyu" w:date="2020-06-20T22:35:00Z">
                <w:rPr>
                  <w:rFonts w:ascii="Cambria Math" w:hAnsi="Cambria Math" w:cs="Times New Roman"/>
                  <w:sz w:val="24"/>
                  <w:szCs w:val="24"/>
                </w:rPr>
                <m:t>π</m:t>
              </w:ins>
            </m:r>
          </m:e>
          <m:sub>
            <m:r>
              <w:ins w:id="948" w:author="Liu, Luyu" w:date="2020-06-20T22:35:00Z">
                <w:rPr>
                  <w:rFonts w:ascii="Cambria Math" w:hAnsi="Cambria Math" w:cs="Times New Roman"/>
                  <w:sz w:val="24"/>
                  <w:szCs w:val="24"/>
                </w:rPr>
                <m:t>-1</m:t>
              </w:ins>
            </m:r>
          </m:sub>
          <m:sup>
            <m:r>
              <w:ins w:id="949" w:author="Liu, Luyu" w:date="2020-06-20T22:35:00Z">
                <w:rPr>
                  <w:rFonts w:ascii="Cambria Math" w:hAnsi="Cambria Math" w:cs="Times New Roman"/>
                  <w:sz w:val="24"/>
                  <w:szCs w:val="24"/>
                </w:rPr>
                <m:t>a</m:t>
              </w:ins>
            </m:r>
          </m:sup>
        </m:sSubSup>
        <m:r>
          <w:del w:id="950" w:author="Liu, Luyu" w:date="2020-06-20T22:35:00Z">
            <w:rPr>
              <w:rFonts w:ascii="Cambria Math" w:hAnsi="Cambria Math" w:cs="Times New Roman"/>
              <w:sz w:val="24"/>
              <w:szCs w:val="24"/>
            </w:rPr>
            <m:t>T'</m:t>
          </w:del>
        </m:r>
      </m:oMath>
      <w:r>
        <w:rPr>
          <w:rFonts w:ascii="Times New Roman" w:hAnsi="Times New Roman" w:cs="Times New Roman"/>
          <w:sz w:val="24"/>
          <w:szCs w:val="24"/>
        </w:rPr>
        <w:t xml:space="preserve"> is the previous bus’s actual real-time departure time</w:t>
      </w:r>
      <w:r w:rsidR="002E7CD2">
        <w:rPr>
          <w:rFonts w:ascii="Times New Roman" w:hAnsi="Times New Roman" w:cs="Times New Roman"/>
          <w:sz w:val="24"/>
          <w:szCs w:val="24"/>
        </w:rPr>
        <w:t xml:space="preserve"> with desynchronization degree = -1</w:t>
      </w:r>
      <w:r>
        <w:rPr>
          <w:rFonts w:ascii="Times New Roman" w:hAnsi="Times New Roman" w:cs="Times New Roman"/>
          <w:sz w:val="24"/>
          <w:szCs w:val="24"/>
        </w:rPr>
        <w:t>.</w:t>
      </w:r>
      <w:ins w:id="951" w:author="Liu, Luyu" w:date="2020-07-02T23:22:00Z">
        <w:r w:rsidR="002C02DE">
          <w:rPr>
            <w:rFonts w:ascii="Times New Roman" w:hAnsi="Times New Roman" w:cs="Times New Roman"/>
            <w:sz w:val="24"/>
            <w:szCs w:val="24"/>
          </w:rPr>
          <w:t xml:space="preserve"> </w:t>
        </w:r>
      </w:ins>
    </w:p>
    <w:p w14:paraId="0E09CC81" w14:textId="55CCD214"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Theoretically, this strategy is not very efficient since it is always the half of the buses’ actual headway. Therefore, it is a good benchmark for other </w:t>
      </w:r>
      <w:del w:id="952" w:author="Liu, Luyu" w:date="2020-06-13T12:35:00Z">
        <w:r w:rsidDel="00FA6C5B">
          <w:rPr>
            <w:rFonts w:ascii="Times New Roman" w:hAnsi="Times New Roman" w:cs="Times New Roman"/>
            <w:sz w:val="24"/>
            <w:szCs w:val="24"/>
          </w:rPr>
          <w:delText>TPS</w:delText>
        </w:r>
      </w:del>
      <w:ins w:id="953"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xml:space="preserve">: if another </w:t>
      </w:r>
      <w:del w:id="954" w:author="Liu, Luyu" w:date="2020-06-13T12:33:00Z">
        <w:r w:rsidDel="00307818">
          <w:rPr>
            <w:rFonts w:ascii="Times New Roman" w:hAnsi="Times New Roman" w:cs="Times New Roman"/>
            <w:sz w:val="24"/>
            <w:szCs w:val="24"/>
          </w:rPr>
          <w:delText>TPS</w:delText>
        </w:r>
      </w:del>
      <w:ins w:id="955"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performance is even worse than </w:t>
      </w:r>
      <w:del w:id="956" w:author="Liu, Luyu" w:date="2020-06-12T10:23:00Z">
        <w:r w:rsidDel="004E63A0">
          <w:rPr>
            <w:rFonts w:ascii="Times New Roman" w:hAnsi="Times New Roman" w:cs="Times New Roman"/>
            <w:sz w:val="24"/>
            <w:szCs w:val="24"/>
          </w:rPr>
          <w:delText>AT</w:delText>
        </w:r>
      </w:del>
      <w:ins w:id="957" w:author="Liu, Luyu" w:date="2020-06-12T10:23:00Z">
        <w:r w:rsidR="004E63A0">
          <w:rPr>
            <w:rFonts w:ascii="Times New Roman" w:hAnsi="Times New Roman" w:cs="Times New Roman"/>
            <w:sz w:val="24"/>
            <w:szCs w:val="24"/>
          </w:rPr>
          <w:t>arbitrary tactic</w:t>
        </w:r>
      </w:ins>
      <w:r>
        <w:rPr>
          <w:rFonts w:ascii="Times New Roman" w:hAnsi="Times New Roman" w:cs="Times New Roman"/>
          <w:sz w:val="24"/>
          <w:szCs w:val="24"/>
        </w:rPr>
        <w:t xml:space="preserve">, we can </w:t>
      </w:r>
      <w:r w:rsidR="000E6AA4">
        <w:rPr>
          <w:rFonts w:ascii="Times New Roman" w:hAnsi="Times New Roman" w:cs="Times New Roman"/>
          <w:sz w:val="24"/>
          <w:szCs w:val="24"/>
        </w:rPr>
        <w:t>assert</w:t>
      </w:r>
      <w:r>
        <w:rPr>
          <w:rFonts w:ascii="Times New Roman" w:hAnsi="Times New Roman" w:cs="Times New Roman"/>
          <w:sz w:val="24"/>
          <w:szCs w:val="24"/>
        </w:rPr>
        <w:t xml:space="preserve"> that it is not effective.</w:t>
      </w:r>
    </w:p>
    <w:p w14:paraId="28F73B0B" w14:textId="77777777" w:rsidR="005A464A" w:rsidRDefault="005A464A" w:rsidP="005A464A">
      <w:pPr>
        <w:jc w:val="both"/>
        <w:rPr>
          <w:rFonts w:ascii="Times New Roman" w:hAnsi="Times New Roman" w:cs="Times New Roman"/>
          <w:sz w:val="24"/>
          <w:szCs w:val="24"/>
        </w:rPr>
      </w:pPr>
    </w:p>
    <w:p w14:paraId="2FA0E818" w14:textId="76D6F3EC"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Schedule</w:t>
      </w:r>
      <w:del w:id="958" w:author="Liu, Luyu" w:date="2020-06-18T19:36:00Z">
        <w:r w:rsidRPr="00351FFE" w:rsidDel="00680FD7">
          <w:rPr>
            <w:rFonts w:ascii="Times New Roman" w:hAnsi="Times New Roman" w:cs="Times New Roman"/>
            <w:bCs/>
            <w:sz w:val="24"/>
            <w:szCs w:val="24"/>
          </w:rPr>
          <w:delText>d</w:delText>
        </w:r>
      </w:del>
      <w:r w:rsidRPr="00351FFE">
        <w:rPr>
          <w:rFonts w:ascii="Times New Roman" w:hAnsi="Times New Roman" w:cs="Times New Roman"/>
          <w:bCs/>
          <w:sz w:val="24"/>
          <w:szCs w:val="24"/>
        </w:rPr>
        <w:t xml:space="preserve"> tactic</w:t>
      </w:r>
      <w:del w:id="959" w:author="Liu, Luyu" w:date="2020-06-12T10:23:00Z">
        <w:r w:rsidRPr="00351FFE" w:rsidDel="00715901">
          <w:rPr>
            <w:rFonts w:ascii="Times New Roman" w:hAnsi="Times New Roman" w:cs="Times New Roman"/>
            <w:bCs/>
            <w:sz w:val="24"/>
            <w:szCs w:val="24"/>
          </w:rPr>
          <w:delText xml:space="preserve"> (ST)</w:delText>
        </w:r>
        <w:r w:rsidRPr="0001461D" w:rsidDel="00715901">
          <w:rPr>
            <w:rFonts w:ascii="Times New Roman" w:hAnsi="Times New Roman" w:cs="Times New Roman"/>
            <w:bCs/>
            <w:sz w:val="24"/>
            <w:szCs w:val="24"/>
          </w:rPr>
          <w:delText xml:space="preserve"> </w:delText>
        </w:r>
      </w:del>
    </w:p>
    <w:p w14:paraId="4AF4A50E" w14:textId="48544D62"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These timetable-dependent users make their </w:t>
      </w:r>
      <w:del w:id="960" w:author="Liu, Luyu" w:date="2020-06-12T10:24:00Z">
        <w:r w:rsidDel="00715901">
          <w:rPr>
            <w:rFonts w:ascii="Times New Roman" w:hAnsi="Times New Roman" w:cs="Times New Roman"/>
            <w:sz w:val="24"/>
            <w:szCs w:val="24"/>
          </w:rPr>
          <w:delText xml:space="preserve">HDT </w:delText>
        </w:r>
      </w:del>
      <w:ins w:id="961" w:author="Liu, Luyu" w:date="2020-06-12T10:24:00Z">
        <w:r w:rsidR="00715901">
          <w:rPr>
            <w:rFonts w:ascii="Times New Roman" w:hAnsi="Times New Roman" w:cs="Times New Roman"/>
            <w:sz w:val="24"/>
            <w:szCs w:val="24"/>
          </w:rPr>
          <w:t xml:space="preserve">home departure time </w:t>
        </w:r>
      </w:ins>
      <w:r>
        <w:rPr>
          <w:rFonts w:ascii="Times New Roman" w:hAnsi="Times New Roman" w:cs="Times New Roman"/>
          <w:sz w:val="24"/>
          <w:szCs w:val="24"/>
        </w:rPr>
        <w:t>decisions based on the schedule published to the public:</w:t>
      </w:r>
    </w:p>
    <w:tbl>
      <w:tblPr>
        <w:tblW w:w="4950" w:type="pct"/>
        <w:jc w:val="center"/>
        <w:tblLook w:val="04A0" w:firstRow="1" w:lastRow="0" w:firstColumn="1" w:lastColumn="0" w:noHBand="0" w:noVBand="1"/>
      </w:tblPr>
      <w:tblGrid>
        <w:gridCol w:w="425"/>
        <w:gridCol w:w="8225"/>
        <w:gridCol w:w="616"/>
      </w:tblGrid>
      <w:tr w:rsidR="005A464A" w14:paraId="5C3EB38A" w14:textId="77777777" w:rsidTr="005A464A">
        <w:trPr>
          <w:trHeight w:val="580"/>
          <w:jc w:val="center"/>
        </w:trPr>
        <w:tc>
          <w:tcPr>
            <w:tcW w:w="256" w:type="pct"/>
            <w:vAlign w:val="center"/>
          </w:tcPr>
          <w:p w14:paraId="266CD6BD" w14:textId="77777777" w:rsidR="005A464A" w:rsidRDefault="005A464A" w:rsidP="005A464A">
            <w:pPr>
              <w:jc w:val="center"/>
              <w:rPr>
                <w:rFonts w:ascii="Times New Roman" w:eastAsia="Yu Mincho" w:hAnsi="Times New Roman" w:cs="Times New Roman"/>
                <w:sz w:val="24"/>
                <w:szCs w:val="24"/>
                <w:lang w:eastAsia="ja-JP"/>
              </w:rPr>
            </w:pPr>
          </w:p>
        </w:tc>
        <w:tc>
          <w:tcPr>
            <w:tcW w:w="4464" w:type="pct"/>
            <w:vAlign w:val="center"/>
            <w:hideMark/>
          </w:tcPr>
          <w:p w14:paraId="3876E388" w14:textId="1FD2C90A" w:rsidR="005A464A" w:rsidRDefault="00EB7569" w:rsidP="001B0999">
            <w:pPr>
              <w:rPr>
                <w:rFonts w:ascii="Times New Roman" w:hAnsi="Times New Roman" w:cs="Times New Roman"/>
                <w:sz w:val="24"/>
                <w:szCs w:val="24"/>
              </w:rPr>
            </w:pPr>
            <m:oMathPara>
              <m:oMath>
                <m:r>
                  <w:rPr>
                    <w:rFonts w:ascii="Cambria Math" w:hAnsi="Cambria Math" w:cs="Times New Roman"/>
                    <w:sz w:val="24"/>
                    <w:szCs w:val="24"/>
                  </w:rPr>
                  <m:t>t=</m:t>
                </m:r>
                <m:sSup>
                  <m:sSupPr>
                    <m:ctrlPr>
                      <w:del w:id="962" w:author="Liu, Luyu" w:date="2020-06-20T22:35:00Z">
                        <w:rPr>
                          <w:rFonts w:ascii="Cambria Math" w:hAnsi="Cambria Math" w:cs="Times New Roman"/>
                          <w:i/>
                          <w:sz w:val="24"/>
                          <w:szCs w:val="24"/>
                        </w:rPr>
                      </w:del>
                    </m:ctrlPr>
                  </m:sSupPr>
                  <m:e>
                    <m:r>
                      <w:del w:id="963" w:author="Liu, Luyu" w:date="2020-06-20T22:35:00Z">
                        <w:rPr>
                          <w:rFonts w:ascii="Cambria Math" w:hAnsi="Cambria Math" w:cs="Times New Roman"/>
                          <w:sz w:val="24"/>
                          <w:szCs w:val="24"/>
                        </w:rPr>
                        <m:t>T</m:t>
                      </w:del>
                    </m:r>
                  </m:e>
                  <m:sup>
                    <m:r>
                      <w:del w:id="964" w:author="Liu, Luyu" w:date="2020-06-20T22:35:00Z">
                        <w:rPr>
                          <w:rFonts w:ascii="Cambria Math" w:hAnsi="Cambria Math" w:cs="Times New Roman"/>
                          <w:sz w:val="24"/>
                          <w:szCs w:val="24"/>
                        </w:rPr>
                        <m:t>*</m:t>
                      </w:del>
                    </m:r>
                  </m:sup>
                </m:sSup>
                <m:sSup>
                  <m:sSupPr>
                    <m:ctrlPr>
                      <w:ins w:id="965" w:author="Liu, Luyu" w:date="2020-06-20T22:35:00Z">
                        <w:rPr>
                          <w:rFonts w:ascii="Cambria Math" w:hAnsi="Cambria Math" w:cs="Times New Roman"/>
                          <w:i/>
                          <w:sz w:val="24"/>
                          <w:szCs w:val="24"/>
                        </w:rPr>
                      </w:ins>
                    </m:ctrlPr>
                  </m:sSupPr>
                  <m:e>
                    <m:r>
                      <w:ins w:id="966" w:author="Liu, Luyu" w:date="2020-06-20T22:35:00Z">
                        <w:rPr>
                          <w:rFonts w:ascii="Cambria Math" w:hAnsi="Cambria Math" w:cs="Times New Roman"/>
                          <w:sz w:val="24"/>
                          <w:szCs w:val="24"/>
                        </w:rPr>
                        <m:t>π</m:t>
                      </w:ins>
                    </m:r>
                  </m:e>
                  <m:sup>
                    <m:r>
                      <w:ins w:id="967" w:author="Liu, Luyu" w:date="2020-06-20T22:35:00Z">
                        <w:rPr>
                          <w:rFonts w:ascii="Cambria Math" w:hAnsi="Cambria Math" w:cs="Times New Roman"/>
                          <w:sz w:val="24"/>
                          <w:szCs w:val="24"/>
                        </w:rPr>
                        <m:t>t</m:t>
                      </w:ins>
                    </m:r>
                  </m:sup>
                </m:sSup>
                <m:r>
                  <w:rPr>
                    <w:rFonts w:ascii="Cambria Math" w:hAnsi="Cambria Math" w:cs="Times New Roman"/>
                    <w:sz w:val="24"/>
                    <w:szCs w:val="24"/>
                  </w:rPr>
                  <m:t>-δ</m:t>
                </m:r>
                <m:sSub>
                  <m:sSubPr>
                    <m:ctrlPr>
                      <w:del w:id="968" w:author="Liu, Luyu" w:date="2020-06-20T22:36:00Z">
                        <w:rPr>
                          <w:rFonts w:ascii="Cambria Math" w:hAnsi="Cambria Math" w:cs="Times New Roman"/>
                          <w:i/>
                          <w:sz w:val="24"/>
                          <w:szCs w:val="24"/>
                        </w:rPr>
                      </w:del>
                    </m:ctrlPr>
                  </m:sSubPr>
                  <m:e>
                    <m:r>
                      <w:del w:id="969" w:author="Liu, Luyu" w:date="2020-06-20T22:36:00Z">
                        <w:rPr>
                          <w:rFonts w:ascii="Cambria Math" w:hAnsi="Cambria Math" w:cs="Times New Roman"/>
                          <w:sz w:val="24"/>
                          <w:szCs w:val="24"/>
                        </w:rPr>
                        <m:t>t</m:t>
                      </w:del>
                    </m:r>
                  </m:e>
                  <m:sub>
                    <m:r>
                      <w:del w:id="970" w:author="Liu, Luyu" w:date="2020-06-20T22:35:00Z">
                        <w:rPr>
                          <w:rFonts w:ascii="Cambria Math" w:hAnsi="Cambria Math" w:cs="Times New Roman"/>
                          <w:sz w:val="24"/>
                          <w:szCs w:val="24"/>
                        </w:rPr>
                        <m:t>w</m:t>
                      </w:del>
                    </m:r>
                  </m:sub>
                </m:sSub>
                <m:r>
                  <w:ins w:id="971" w:author="Liu, Luyu" w:date="2020-06-20T22:36:00Z">
                    <w:rPr>
                      <w:rFonts w:ascii="Cambria Math" w:hAnsi="Cambria Math" w:cs="Times New Roman"/>
                      <w:sz w:val="24"/>
                      <w:szCs w:val="24"/>
                    </w:rPr>
                    <m:t>t</m:t>
                  </w:ins>
                </m:r>
              </m:oMath>
            </m:oMathPara>
          </w:p>
        </w:tc>
        <w:tc>
          <w:tcPr>
            <w:tcW w:w="280" w:type="pct"/>
            <w:vAlign w:val="center"/>
            <w:hideMark/>
          </w:tcPr>
          <w:p w14:paraId="4403AE33" w14:textId="269FE0BA"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972" w:author="Liu, Luyu" w:date="2020-06-13T21:30:00Z">
              <w:r w:rsidR="00373BEE">
                <w:rPr>
                  <w:noProof/>
                </w:rPr>
                <w:t>3</w:t>
              </w:r>
            </w:ins>
            <w:del w:id="973" w:author="Liu, Luyu" w:date="2020-06-13T21:30:00Z">
              <w:r w:rsidR="000E6AA4" w:rsidDel="00373BEE">
                <w:rPr>
                  <w:noProof/>
                </w:rPr>
                <w:delText>4</w:delText>
              </w:r>
            </w:del>
            <w:r>
              <w:rPr>
                <w:noProof/>
              </w:rPr>
              <w:fldChar w:fldCharType="end"/>
            </w:r>
            <w:r>
              <w:rPr>
                <w:rFonts w:eastAsia="Yu Mincho"/>
                <w:lang w:eastAsia="ja-JP"/>
              </w:rPr>
              <w:t>)</w:t>
            </w:r>
          </w:p>
        </w:tc>
      </w:tr>
    </w:tbl>
    <w:p w14:paraId="6C7AAD3E" w14:textId="22EADFC4" w:rsidR="005A464A" w:rsidRDefault="00143C44" w:rsidP="005A464A">
      <w:pPr>
        <w:rPr>
          <w:rFonts w:ascii="Times New Roman" w:hAnsi="Times New Roman" w:cs="Times New Roman"/>
          <w:sz w:val="24"/>
          <w:szCs w:val="24"/>
        </w:rPr>
      </w:pPr>
      <w:r>
        <w:rPr>
          <w:rFonts w:ascii="Times New Roman" w:hAnsi="Times New Roman" w:cs="Times New Roman"/>
          <w:sz w:val="24"/>
          <w:szCs w:val="24"/>
        </w:rPr>
        <w:t xml:space="preserve">Where: </w:t>
      </w:r>
      <w:r w:rsidRPr="00143C44">
        <w:rPr>
          <w:rFonts w:ascii="Times New Roman" w:hAnsi="Times New Roman" w:cs="Times New Roman"/>
          <w:i/>
          <w:sz w:val="24"/>
          <w:szCs w:val="24"/>
        </w:rPr>
        <w:t>δt</w:t>
      </w:r>
      <w:del w:id="974" w:author="Liu, Luyu" w:date="2020-06-20T22:36:00Z">
        <w:r w:rsidRPr="00143C44" w:rsidDel="009E6F49">
          <w:rPr>
            <w:rFonts w:ascii="Times New Roman" w:hAnsi="Times New Roman" w:cs="Times New Roman"/>
            <w:i/>
            <w:sz w:val="24"/>
            <w:szCs w:val="24"/>
            <w:vertAlign w:val="subscript"/>
          </w:rPr>
          <w:delText>w</w:delText>
        </w:r>
      </w:del>
      <w:r>
        <w:rPr>
          <w:rFonts w:ascii="Times New Roman" w:hAnsi="Times New Roman" w:cs="Times New Roman"/>
          <w:sz w:val="24"/>
          <w:szCs w:val="24"/>
        </w:rPr>
        <w:t xml:space="preserve"> </w:t>
      </w:r>
      <w:r w:rsidR="005A464A">
        <w:rPr>
          <w:rFonts w:ascii="Times New Roman" w:hAnsi="Times New Roman" w:cs="Times New Roman"/>
          <w:sz w:val="24"/>
          <w:szCs w:val="24"/>
        </w:rPr>
        <w:t xml:space="preserve">is the walking time from user’s home to the stop, </w:t>
      </w:r>
      <w:ins w:id="975" w:author="Liu, Luyu" w:date="2020-06-20T22:36:00Z">
        <w:r w:rsidR="009E6F49">
          <w:rPr>
            <w:rFonts w:ascii="Times New Roman" w:hAnsi="Times New Roman" w:cs="Times New Roman"/>
            <w:i/>
            <w:sz w:val="24"/>
            <w:szCs w:val="24"/>
          </w:rPr>
          <w:t>π</w:t>
        </w:r>
      </w:ins>
      <w:del w:id="976" w:author="Liu, Luyu" w:date="2020-06-20T22:36:00Z">
        <w:r w:rsidRPr="00143C44" w:rsidDel="009E6F49">
          <w:rPr>
            <w:rFonts w:ascii="Times New Roman" w:hAnsi="Times New Roman" w:cs="Times New Roman"/>
            <w:i/>
            <w:sz w:val="24"/>
            <w:szCs w:val="24"/>
          </w:rPr>
          <w:delText>T</w:delText>
        </w:r>
      </w:del>
      <w:ins w:id="977" w:author="Liu, Luyu" w:date="2020-06-20T22:36:00Z">
        <w:r w:rsidR="009E6F49">
          <w:rPr>
            <w:rFonts w:ascii="Times New Roman" w:hAnsi="Times New Roman" w:cs="Times New Roman"/>
            <w:i/>
            <w:sz w:val="24"/>
            <w:szCs w:val="24"/>
            <w:vertAlign w:val="superscript"/>
          </w:rPr>
          <w:t>t</w:t>
        </w:r>
      </w:ins>
      <w:del w:id="978" w:author="Liu, Luyu" w:date="2020-06-20T22:36:00Z">
        <w:r w:rsidRPr="00143C44" w:rsidDel="009E6F49">
          <w:rPr>
            <w:rFonts w:ascii="Times New Roman" w:hAnsi="Times New Roman" w:cs="Times New Roman"/>
            <w:i/>
            <w:sz w:val="24"/>
            <w:szCs w:val="24"/>
            <w:vertAlign w:val="superscript"/>
          </w:rPr>
          <w:delText>*</w:delText>
        </w:r>
      </w:del>
      <w:r>
        <w:rPr>
          <w:rFonts w:ascii="Times New Roman" w:hAnsi="Times New Roman" w:cs="Times New Roman"/>
          <w:sz w:val="24"/>
          <w:szCs w:val="24"/>
        </w:rPr>
        <w:t xml:space="preserve"> </w:t>
      </w:r>
      <w:r w:rsidR="005A464A">
        <w:rPr>
          <w:rFonts w:ascii="Times New Roman" w:hAnsi="Times New Roman" w:cs="Times New Roman"/>
          <w:sz w:val="24"/>
          <w:szCs w:val="24"/>
        </w:rPr>
        <w:t>is the scheduled bus departure time.</w:t>
      </w:r>
    </w:p>
    <w:p w14:paraId="395503E2" w14:textId="7C8E310D" w:rsidR="005A464A" w:rsidRDefault="00730D45" w:rsidP="005A464A">
      <w:pPr>
        <w:ind w:firstLine="720"/>
        <w:jc w:val="both"/>
        <w:rPr>
          <w:rFonts w:ascii="Times New Roman" w:hAnsi="Times New Roman" w:cs="Times New Roman"/>
          <w:sz w:val="24"/>
          <w:szCs w:val="24"/>
        </w:rPr>
      </w:pPr>
      <w:ins w:id="979" w:author="Miller, Harvey J." w:date="2020-07-01T12:39:00Z">
        <w:r>
          <w:rPr>
            <w:rFonts w:ascii="Times New Roman" w:hAnsi="Times New Roman" w:cs="Times New Roman"/>
            <w:sz w:val="24"/>
            <w:szCs w:val="24"/>
          </w:rPr>
          <w:t>A schedule tactic is another</w:t>
        </w:r>
      </w:ins>
      <w:ins w:id="980" w:author="Liu, Luyu" w:date="2020-07-02T16:21:00Z">
        <w:r w:rsidR="00580C7B">
          <w:rPr>
            <w:rFonts w:ascii="Times New Roman" w:hAnsi="Times New Roman" w:cs="Times New Roman"/>
            <w:sz w:val="24"/>
            <w:szCs w:val="24"/>
          </w:rPr>
          <w:t xml:space="preserve"> common</w:t>
        </w:r>
      </w:ins>
      <w:ins w:id="981" w:author="Miller, Harvey J." w:date="2020-07-01T12:39:00Z">
        <w:r>
          <w:rPr>
            <w:rFonts w:ascii="Times New Roman" w:hAnsi="Times New Roman" w:cs="Times New Roman"/>
            <w:sz w:val="24"/>
            <w:szCs w:val="24"/>
          </w:rPr>
          <w:t xml:space="preserve"> benchmark</w:t>
        </w:r>
      </w:ins>
      <w:ins w:id="982" w:author="Liu, Luyu" w:date="2020-07-02T16:23:00Z">
        <w:r w:rsidR="00BD4F85">
          <w:rPr>
            <w:rFonts w:ascii="Times New Roman" w:hAnsi="Times New Roman" w:cs="Times New Roman"/>
            <w:sz w:val="24"/>
            <w:szCs w:val="24"/>
          </w:rPr>
          <w:t xml:space="preserve"> </w:t>
        </w:r>
      </w:ins>
      <w:ins w:id="983" w:author="Liu, Luyu" w:date="2020-07-02T16:24:00Z">
        <w:r w:rsidR="00BD4F85">
          <w:rPr>
            <w:rFonts w:ascii="Times New Roman" w:hAnsi="Times New Roman" w:cs="Times New Roman"/>
            <w:sz w:val="24"/>
            <w:szCs w:val="24"/>
          </w:rPr>
          <w:fldChar w:fldCharType="begin" w:fldLock="1"/>
        </w:r>
      </w:ins>
      <w:r w:rsidR="00892017">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2016a)","previouslyFormattedCitation":"(Cats and Loutos 2016a)"},"properties":{"noteIndex":0},"schema":"https://github.com/citation-style-language/schema/raw/master/csl-citation.json"}</w:instrText>
      </w:r>
      <w:r w:rsidR="00BD4F85">
        <w:rPr>
          <w:rFonts w:ascii="Times New Roman" w:hAnsi="Times New Roman" w:cs="Times New Roman"/>
          <w:sz w:val="24"/>
          <w:szCs w:val="24"/>
        </w:rPr>
        <w:fldChar w:fldCharType="separate"/>
      </w:r>
      <w:r w:rsidR="00BD4F85" w:rsidRPr="00BD4F85">
        <w:rPr>
          <w:rFonts w:ascii="Times New Roman" w:hAnsi="Times New Roman" w:cs="Times New Roman"/>
          <w:noProof/>
          <w:sz w:val="24"/>
          <w:szCs w:val="24"/>
        </w:rPr>
        <w:t>(Cats and Loutos 2016a)</w:t>
      </w:r>
      <w:ins w:id="984" w:author="Liu, Luyu" w:date="2020-07-02T16:24:00Z">
        <w:r w:rsidR="00BD4F85">
          <w:rPr>
            <w:rFonts w:ascii="Times New Roman" w:hAnsi="Times New Roman" w:cs="Times New Roman"/>
            <w:sz w:val="24"/>
            <w:szCs w:val="24"/>
          </w:rPr>
          <w:fldChar w:fldCharType="end"/>
        </w:r>
        <w:r w:rsidR="00BD4F85">
          <w:rPr>
            <w:rFonts w:ascii="Times New Roman" w:hAnsi="Times New Roman" w:cs="Times New Roman"/>
            <w:sz w:val="24"/>
            <w:szCs w:val="24"/>
          </w:rPr>
          <w:t xml:space="preserve"> because it is the</w:t>
        </w:r>
      </w:ins>
      <w:ins w:id="985" w:author="Liu, Luyu" w:date="2020-07-02T16:25:00Z">
        <w:r w:rsidR="00BD4F85">
          <w:rPr>
            <w:rFonts w:ascii="Times New Roman" w:hAnsi="Times New Roman" w:cs="Times New Roman"/>
            <w:sz w:val="24"/>
            <w:szCs w:val="24"/>
          </w:rPr>
          <w:t xml:space="preserve"> default strategy to use public transit and </w:t>
        </w:r>
      </w:ins>
      <w:ins w:id="986" w:author="Miller, Harvey J." w:date="2020-07-01T12:39:00Z">
        <w:del w:id="987" w:author="Liu, Luyu" w:date="2020-07-02T16:25:00Z">
          <w:r w:rsidDel="00BD4F85">
            <w:rPr>
              <w:rFonts w:ascii="Times New Roman" w:hAnsi="Times New Roman" w:cs="Times New Roman"/>
              <w:sz w:val="24"/>
              <w:szCs w:val="24"/>
            </w:rPr>
            <w:delText xml:space="preserve"> </w:delText>
          </w:r>
        </w:del>
        <w:del w:id="988" w:author="Liu, Luyu" w:date="2020-07-02T16:21:00Z">
          <w:r w:rsidDel="00BD4F85">
            <w:rPr>
              <w:rFonts w:ascii="Times New Roman" w:hAnsi="Times New Roman" w:cs="Times New Roman"/>
              <w:sz w:val="24"/>
              <w:szCs w:val="24"/>
            </w:rPr>
            <w:delText xml:space="preserve">for all trip planning strategies </w:delText>
          </w:r>
        </w:del>
        <w:del w:id="989" w:author="Liu, Luyu" w:date="2020-07-02T16:22:00Z">
          <w:r w:rsidDel="00BD4F85">
            <w:rPr>
              <w:rFonts w:ascii="Times New Roman" w:hAnsi="Times New Roman" w:cs="Times New Roman"/>
              <w:sz w:val="24"/>
              <w:szCs w:val="24"/>
            </w:rPr>
            <w:delText xml:space="preserve">since </w:delText>
          </w:r>
        </w:del>
        <w:r>
          <w:rPr>
            <w:rFonts w:ascii="Times New Roman" w:hAnsi="Times New Roman" w:cs="Times New Roman"/>
            <w:sz w:val="24"/>
            <w:szCs w:val="24"/>
          </w:rPr>
          <w:t>it has the lowest risk of missing a bus.</w:t>
        </w:r>
        <w:del w:id="990" w:author="Liu, Luyu" w:date="2020-07-02T16:25:00Z">
          <w:r w:rsidDel="00BD4F85">
            <w:rPr>
              <w:rFonts w:ascii="Times New Roman" w:hAnsi="Times New Roman" w:cs="Times New Roman"/>
              <w:sz w:val="24"/>
              <w:szCs w:val="24"/>
            </w:rPr>
            <w:delText xml:space="preserve"> </w:delText>
          </w:r>
        </w:del>
        <w:r>
          <w:rPr>
            <w:rFonts w:ascii="Times New Roman" w:hAnsi="Times New Roman" w:cs="Times New Roman"/>
            <w:sz w:val="24"/>
            <w:szCs w:val="24"/>
          </w:rPr>
          <w:t xml:space="preserve"> Although </w:t>
        </w:r>
      </w:ins>
      <w:del w:id="991" w:author="Liu, Luyu" w:date="2020-06-13T12:32:00Z">
        <w:r w:rsidR="005A464A" w:rsidDel="00D04CF8">
          <w:rPr>
            <w:rFonts w:ascii="Times New Roman" w:hAnsi="Times New Roman" w:cs="Times New Roman"/>
            <w:sz w:val="24"/>
            <w:szCs w:val="24"/>
          </w:rPr>
          <w:delText xml:space="preserve">ST </w:delText>
        </w:r>
      </w:del>
      <w:ins w:id="992" w:author="Miller, Harvey J." w:date="2020-07-01T12:39:00Z">
        <w:r>
          <w:rPr>
            <w:rFonts w:ascii="Times New Roman" w:hAnsi="Times New Roman" w:cs="Times New Roman"/>
            <w:sz w:val="24"/>
            <w:szCs w:val="24"/>
          </w:rPr>
          <w:t>s</w:t>
        </w:r>
      </w:ins>
      <w:ins w:id="993" w:author="Liu, Luyu" w:date="2020-06-13T12:32:00Z">
        <w:del w:id="994" w:author="Miller, Harvey J." w:date="2020-07-01T12:39:00Z">
          <w:r w:rsidR="00D04CF8" w:rsidDel="00730D45">
            <w:rPr>
              <w:rFonts w:ascii="Times New Roman" w:hAnsi="Times New Roman" w:cs="Times New Roman"/>
              <w:sz w:val="24"/>
              <w:szCs w:val="24"/>
            </w:rPr>
            <w:delText>S</w:delText>
          </w:r>
        </w:del>
        <w:r w:rsidR="00D04CF8">
          <w:rPr>
            <w:rFonts w:ascii="Times New Roman" w:hAnsi="Times New Roman" w:cs="Times New Roman"/>
            <w:sz w:val="24"/>
            <w:szCs w:val="24"/>
          </w:rPr>
          <w:t xml:space="preserve">chedule tactic </w:t>
        </w:r>
      </w:ins>
      <w:r w:rsidR="005A464A">
        <w:rPr>
          <w:rFonts w:ascii="Times New Roman" w:hAnsi="Times New Roman" w:cs="Times New Roman"/>
          <w:sz w:val="24"/>
          <w:szCs w:val="24"/>
        </w:rPr>
        <w:t>users do not benefit from waiting time reduction based on RTI</w:t>
      </w:r>
      <w:ins w:id="995" w:author="Miller, Harvey J." w:date="2020-07-01T12:39:00Z">
        <w:r>
          <w:rPr>
            <w:rFonts w:ascii="Times New Roman" w:hAnsi="Times New Roman" w:cs="Times New Roman"/>
            <w:sz w:val="24"/>
            <w:szCs w:val="24"/>
          </w:rPr>
          <w:t xml:space="preserve">, they are unlikely to miss a bus: </w:t>
        </w:r>
      </w:ins>
      <w:del w:id="996" w:author="Miller, Harvey J." w:date="2020-07-01T12:40:00Z">
        <w:r w:rsidR="005A464A" w:rsidDel="00730D45">
          <w:rPr>
            <w:rFonts w:ascii="Times New Roman" w:hAnsi="Times New Roman" w:cs="Times New Roman"/>
            <w:sz w:val="24"/>
            <w:szCs w:val="24"/>
          </w:rPr>
          <w:delText>.</w:delText>
        </w:r>
      </w:del>
      <w:del w:id="997" w:author="Miller, Harvey J." w:date="2020-07-01T12:37:00Z">
        <w:r w:rsidR="005A464A" w:rsidDel="00315DDF">
          <w:rPr>
            <w:rFonts w:ascii="Times New Roman" w:hAnsi="Times New Roman" w:cs="Times New Roman"/>
            <w:sz w:val="24"/>
            <w:szCs w:val="24"/>
          </w:rPr>
          <w:delText xml:space="preserve"> However, since</w:delText>
        </w:r>
      </w:del>
      <w:ins w:id="998" w:author="Miller, Harvey J." w:date="2020-07-01T12:36:00Z">
        <w:r w:rsidR="00315DDF">
          <w:rPr>
            <w:rFonts w:ascii="Times New Roman" w:hAnsi="Times New Roman" w:cs="Times New Roman"/>
            <w:sz w:val="24"/>
            <w:szCs w:val="24"/>
          </w:rPr>
          <w:t xml:space="preserve">many public transit </w:t>
        </w:r>
      </w:ins>
      <w:del w:id="999" w:author="Miller, Harvey J." w:date="2020-07-01T12:36:00Z">
        <w:r w:rsidR="005A464A" w:rsidDel="00315DDF">
          <w:rPr>
            <w:rFonts w:ascii="Times New Roman" w:hAnsi="Times New Roman" w:cs="Times New Roman"/>
            <w:sz w:val="24"/>
            <w:szCs w:val="24"/>
          </w:rPr>
          <w:delText xml:space="preserve"> </w:delText>
        </w:r>
        <w:r w:rsidR="0094289A" w:rsidDel="00315DDF">
          <w:rPr>
            <w:rFonts w:ascii="Times New Roman" w:hAnsi="Times New Roman" w:cs="Times New Roman"/>
            <w:sz w:val="24"/>
            <w:szCs w:val="24"/>
          </w:rPr>
          <w:delText xml:space="preserve">COTA </w:delText>
        </w:r>
      </w:del>
      <w:r w:rsidR="005A464A">
        <w:rPr>
          <w:rFonts w:ascii="Times New Roman" w:hAnsi="Times New Roman" w:cs="Times New Roman"/>
          <w:sz w:val="24"/>
          <w:szCs w:val="24"/>
        </w:rPr>
        <w:t xml:space="preserve">bus </w:t>
      </w:r>
      <w:ins w:id="1000" w:author="Miller, Harvey J." w:date="2020-07-01T12:37:00Z">
        <w:r w:rsidR="00315DDF">
          <w:rPr>
            <w:rFonts w:ascii="Times New Roman" w:hAnsi="Times New Roman" w:cs="Times New Roman"/>
            <w:sz w:val="24"/>
            <w:szCs w:val="24"/>
          </w:rPr>
          <w:t xml:space="preserve">have explicit policies restricting vehicle operators </w:t>
        </w:r>
      </w:ins>
      <w:ins w:id="1001" w:author="Miller, Harvey J." w:date="2020-07-01T12:38:00Z">
        <w:r w:rsidR="00315DDF">
          <w:rPr>
            <w:rFonts w:ascii="Times New Roman" w:hAnsi="Times New Roman" w:cs="Times New Roman"/>
            <w:sz w:val="24"/>
            <w:szCs w:val="24"/>
          </w:rPr>
          <w:t>from leaving stop ahead of schedule</w:t>
        </w:r>
        <w:r>
          <w:rPr>
            <w:rFonts w:ascii="Times New Roman" w:hAnsi="Times New Roman" w:cs="Times New Roman"/>
            <w:sz w:val="24"/>
            <w:szCs w:val="24"/>
          </w:rPr>
          <w:t xml:space="preserve">, including COTA </w:t>
        </w:r>
      </w:ins>
      <w:del w:id="1002" w:author="Miller, Harvey J." w:date="2020-07-01T12:38:00Z">
        <w:r w:rsidR="005A464A" w:rsidDel="00730D45">
          <w:rPr>
            <w:rFonts w:ascii="Times New Roman" w:hAnsi="Times New Roman" w:cs="Times New Roman"/>
            <w:sz w:val="24"/>
            <w:szCs w:val="24"/>
          </w:rPr>
          <w:delText>will rarely if ever leave a stop earlier than the scheduled time</w:delText>
        </w:r>
        <w:r w:rsidR="0094289A" w:rsidDel="00730D45">
          <w:rPr>
            <w:rFonts w:ascii="Times New Roman" w:hAnsi="Times New Roman" w:cs="Times New Roman"/>
            <w:sz w:val="24"/>
            <w:szCs w:val="24"/>
          </w:rPr>
          <w:delText xml:space="preserve"> due to timetable policy </w:delText>
        </w:r>
      </w:del>
      <w:r w:rsidR="0094289A">
        <w:rPr>
          <w:rFonts w:ascii="Times New Roman" w:hAnsi="Times New Roman" w:cs="Times New Roman"/>
          <w:sz w:val="24"/>
          <w:szCs w:val="24"/>
        </w:rPr>
        <w:fldChar w:fldCharType="begin" w:fldLock="1"/>
      </w:r>
      <w:r w:rsidR="001C320A">
        <w:rPr>
          <w:rFonts w:ascii="Times New Roman" w:hAnsi="Times New Roman" w:cs="Times New Roman"/>
          <w:sz w:val="24"/>
          <w:szCs w:val="24"/>
        </w:rPr>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rsidR="0094289A">
        <w:rPr>
          <w:rFonts w:ascii="Times New Roman" w:hAnsi="Times New Roman" w:cs="Times New Roman"/>
          <w:sz w:val="24"/>
          <w:szCs w:val="24"/>
        </w:rPr>
        <w:fldChar w:fldCharType="separate"/>
      </w:r>
      <w:r w:rsidR="0094289A" w:rsidRPr="0094289A">
        <w:rPr>
          <w:rFonts w:ascii="Times New Roman" w:hAnsi="Times New Roman" w:cs="Times New Roman"/>
          <w:noProof/>
          <w:sz w:val="24"/>
          <w:szCs w:val="24"/>
        </w:rPr>
        <w:t>(COTA 2019)</w:t>
      </w:r>
      <w:r w:rsidR="0094289A">
        <w:rPr>
          <w:rFonts w:ascii="Times New Roman" w:hAnsi="Times New Roman" w:cs="Times New Roman"/>
          <w:sz w:val="24"/>
          <w:szCs w:val="24"/>
        </w:rPr>
        <w:fldChar w:fldCharType="end"/>
      </w:r>
      <w:del w:id="1003" w:author="Miller, Harvey J." w:date="2020-07-01T12:38:00Z">
        <w:r w:rsidR="005A464A" w:rsidDel="00730D45">
          <w:rPr>
            <w:rFonts w:ascii="Times New Roman" w:hAnsi="Times New Roman" w:cs="Times New Roman"/>
            <w:sz w:val="24"/>
            <w:szCs w:val="24"/>
          </w:rPr>
          <w:delText xml:space="preserve">, </w:delText>
        </w:r>
      </w:del>
      <w:del w:id="1004" w:author="Liu, Luyu" w:date="2020-06-12T10:24:00Z">
        <w:r w:rsidR="005A464A" w:rsidDel="00BB34D0">
          <w:rPr>
            <w:rFonts w:ascii="Times New Roman" w:hAnsi="Times New Roman" w:cs="Times New Roman"/>
            <w:sz w:val="24"/>
            <w:szCs w:val="24"/>
          </w:rPr>
          <w:delText xml:space="preserve">ST </w:delText>
        </w:r>
      </w:del>
      <w:ins w:id="1005" w:author="Liu, Luyu" w:date="2020-06-12T10:24:00Z">
        <w:del w:id="1006" w:author="Miller, Harvey J." w:date="2020-07-01T12:38:00Z">
          <w:r w:rsidR="00BB34D0" w:rsidDel="00730D45">
            <w:rPr>
              <w:rFonts w:ascii="Times New Roman" w:hAnsi="Times New Roman" w:cs="Times New Roman"/>
              <w:sz w:val="24"/>
              <w:szCs w:val="24"/>
            </w:rPr>
            <w:delText xml:space="preserve">schedule tactic </w:delText>
          </w:r>
        </w:del>
      </w:ins>
      <w:del w:id="1007" w:author="Miller, Harvey J." w:date="2020-07-01T12:38:00Z">
        <w:r w:rsidR="005A464A" w:rsidDel="00730D45">
          <w:rPr>
            <w:rFonts w:ascii="Times New Roman" w:hAnsi="Times New Roman" w:cs="Times New Roman"/>
            <w:sz w:val="24"/>
            <w:szCs w:val="24"/>
          </w:rPr>
          <w:delText>minimizes the missing risk</w:delText>
        </w:r>
      </w:del>
      <w:r w:rsidR="005A464A">
        <w:rPr>
          <w:rFonts w:ascii="Times New Roman" w:hAnsi="Times New Roman" w:cs="Times New Roman"/>
          <w:sz w:val="24"/>
          <w:szCs w:val="24"/>
        </w:rPr>
        <w:t xml:space="preserve">. </w:t>
      </w:r>
      <w:del w:id="1008" w:author="Liu, Luyu" w:date="2020-06-12T10:24:00Z">
        <w:r w:rsidR="005A464A" w:rsidDel="00BB34D0">
          <w:rPr>
            <w:rFonts w:ascii="Times New Roman" w:hAnsi="Times New Roman" w:cs="Times New Roman"/>
            <w:sz w:val="24"/>
            <w:szCs w:val="24"/>
          </w:rPr>
          <w:delText>ST</w:delText>
        </w:r>
      </w:del>
      <w:del w:id="1009" w:author="Miller, Harvey J." w:date="2020-07-01T12:39:00Z">
        <w:r w:rsidR="005A464A" w:rsidDel="00730D45">
          <w:rPr>
            <w:rFonts w:ascii="Times New Roman" w:hAnsi="Times New Roman" w:cs="Times New Roman"/>
            <w:sz w:val="24"/>
            <w:szCs w:val="24"/>
          </w:rPr>
          <w:delText xml:space="preserve"> </w:delText>
        </w:r>
      </w:del>
      <w:ins w:id="1010" w:author="Liu, Luyu" w:date="2020-06-12T10:24:00Z">
        <w:del w:id="1011" w:author="Miller, Harvey J." w:date="2020-07-01T12:38:00Z">
          <w:r w:rsidR="00680FD7" w:rsidDel="00730D45">
            <w:rPr>
              <w:rFonts w:ascii="Times New Roman" w:hAnsi="Times New Roman" w:cs="Times New Roman"/>
              <w:sz w:val="24"/>
              <w:szCs w:val="24"/>
            </w:rPr>
            <w:delText>S</w:delText>
          </w:r>
        </w:del>
        <w:del w:id="1012" w:author="Miller, Harvey J." w:date="2020-07-01T12:39:00Z">
          <w:r w:rsidR="00680FD7" w:rsidDel="00730D45">
            <w:rPr>
              <w:rFonts w:ascii="Times New Roman" w:hAnsi="Times New Roman" w:cs="Times New Roman"/>
              <w:sz w:val="24"/>
              <w:szCs w:val="24"/>
            </w:rPr>
            <w:delText>chedule</w:delText>
          </w:r>
          <w:r w:rsidR="00BB34D0" w:rsidDel="00730D45">
            <w:rPr>
              <w:rFonts w:ascii="Times New Roman" w:hAnsi="Times New Roman" w:cs="Times New Roman"/>
              <w:sz w:val="24"/>
              <w:szCs w:val="24"/>
            </w:rPr>
            <w:delText xml:space="preserve"> tactic </w:delText>
          </w:r>
        </w:del>
      </w:ins>
      <w:del w:id="1013" w:author="Miller, Harvey J." w:date="2020-07-01T12:39:00Z">
        <w:r w:rsidR="005A464A" w:rsidDel="00730D45">
          <w:rPr>
            <w:rFonts w:ascii="Times New Roman" w:hAnsi="Times New Roman" w:cs="Times New Roman"/>
            <w:sz w:val="24"/>
            <w:szCs w:val="24"/>
          </w:rPr>
          <w:delText>is another benchmark for all TPSs</w:delText>
        </w:r>
      </w:del>
      <w:ins w:id="1014" w:author="Liu, Luyu" w:date="2020-06-13T12:35:00Z">
        <w:del w:id="1015" w:author="Miller, Harvey J." w:date="2020-07-01T12:39:00Z">
          <w:r w:rsidR="00FA6C5B" w:rsidDel="00730D45">
            <w:rPr>
              <w:rFonts w:ascii="Times New Roman" w:hAnsi="Times New Roman" w:cs="Times New Roman"/>
              <w:sz w:val="24"/>
              <w:szCs w:val="24"/>
            </w:rPr>
            <w:delText>trip planning strategies</w:delText>
          </w:r>
        </w:del>
      </w:ins>
      <w:del w:id="1016" w:author="Miller, Harvey J." w:date="2020-07-01T12:39:00Z">
        <w:r w:rsidR="005A464A" w:rsidDel="00730D45">
          <w:rPr>
            <w:rFonts w:ascii="Times New Roman" w:hAnsi="Times New Roman" w:cs="Times New Roman"/>
            <w:sz w:val="24"/>
            <w:szCs w:val="24"/>
          </w:rPr>
          <w:delText>, which</w:delText>
        </w:r>
        <w:r w:rsidR="005A464A" w:rsidRPr="0032263B" w:rsidDel="00730D45">
          <w:rPr>
            <w:rFonts w:ascii="Times New Roman" w:hAnsi="Times New Roman" w:cs="Times New Roman"/>
            <w:sz w:val="24"/>
            <w:szCs w:val="24"/>
          </w:rPr>
          <w:delText xml:space="preserve"> </w:delText>
        </w:r>
        <w:r w:rsidR="005A464A" w:rsidDel="00730D45">
          <w:rPr>
            <w:rFonts w:ascii="Times New Roman" w:hAnsi="Times New Roman" w:cs="Times New Roman"/>
            <w:sz w:val="24"/>
            <w:szCs w:val="24"/>
          </w:rPr>
          <w:delText>theoretically has the lowest risk of missing a bus</w:delText>
        </w:r>
      </w:del>
      <w:del w:id="1017" w:author="Miller, Harvey J." w:date="2020-07-01T12:40:00Z">
        <w:r w:rsidR="005A464A" w:rsidDel="00730D45">
          <w:rPr>
            <w:rFonts w:ascii="Times New Roman" w:hAnsi="Times New Roman" w:cs="Times New Roman"/>
            <w:sz w:val="24"/>
            <w:szCs w:val="24"/>
          </w:rPr>
          <w:delText>.</w:delText>
        </w:r>
      </w:del>
      <w:del w:id="1018" w:author="Liu, Luyu" w:date="2020-07-02T16:26:00Z">
        <w:r w:rsidR="005A464A" w:rsidDel="00FC57AC">
          <w:rPr>
            <w:rFonts w:ascii="Times New Roman" w:hAnsi="Times New Roman" w:cs="Times New Roman"/>
            <w:sz w:val="24"/>
            <w:szCs w:val="24"/>
          </w:rPr>
          <w:delText xml:space="preserve"> </w:delText>
        </w:r>
      </w:del>
    </w:p>
    <w:p w14:paraId="01BA6206" w14:textId="18593246" w:rsidR="005A464A" w:rsidRDefault="005A464A" w:rsidP="005A464A">
      <w:pPr>
        <w:jc w:val="both"/>
        <w:rPr>
          <w:rFonts w:ascii="Times New Roman" w:hAnsi="Times New Roman" w:cs="Times New Roman"/>
          <w:sz w:val="24"/>
          <w:szCs w:val="24"/>
        </w:rPr>
      </w:pPr>
    </w:p>
    <w:p w14:paraId="664F390C" w14:textId="708BE229"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Greedy tactic</w:t>
      </w:r>
      <w:del w:id="1019" w:author="Liu, Luyu" w:date="2020-06-12T15:30:00Z">
        <w:r w:rsidRPr="00351FFE" w:rsidDel="00D6693C">
          <w:rPr>
            <w:rFonts w:ascii="Times New Roman" w:hAnsi="Times New Roman" w:cs="Times New Roman"/>
            <w:bCs/>
            <w:sz w:val="24"/>
            <w:szCs w:val="24"/>
          </w:rPr>
          <w:delText xml:space="preserve"> (GT)</w:delText>
        </w:r>
      </w:del>
    </w:p>
    <w:p w14:paraId="5A8B4F02" w14:textId="1662494D" w:rsidR="001F6E54" w:rsidDel="005B1FF1" w:rsidRDefault="001F6E54" w:rsidP="005A464A">
      <w:pPr>
        <w:jc w:val="both"/>
        <w:rPr>
          <w:del w:id="1020" w:author="Liu, Luyu" w:date="2020-06-12T14:46:00Z"/>
          <w:rFonts w:ascii="Times New Roman" w:hAnsi="Times New Roman" w:cs="Times New Roman"/>
          <w:sz w:val="24"/>
          <w:szCs w:val="24"/>
        </w:rPr>
      </w:pPr>
      <w:r>
        <w:rPr>
          <w:rFonts w:ascii="Times New Roman" w:hAnsi="Times New Roman" w:cs="Times New Roman"/>
          <w:sz w:val="24"/>
          <w:szCs w:val="24"/>
        </w:rPr>
        <w:t xml:space="preserve">Greedy tactic is a </w:t>
      </w:r>
      <w:del w:id="1021" w:author="Miller, Harvey J." w:date="2020-07-01T12:40:00Z">
        <w:r w:rsidDel="00730D45">
          <w:rPr>
            <w:rFonts w:ascii="Times New Roman" w:hAnsi="Times New Roman" w:cs="Times New Roman"/>
            <w:sz w:val="24"/>
            <w:szCs w:val="24"/>
          </w:rPr>
          <w:delText xml:space="preserve">very common </w:delText>
        </w:r>
      </w:del>
      <w:r>
        <w:rPr>
          <w:rFonts w:ascii="Times New Roman" w:hAnsi="Times New Roman" w:cs="Times New Roman"/>
          <w:sz w:val="24"/>
          <w:szCs w:val="24"/>
        </w:rPr>
        <w:t xml:space="preserve">strategy used by </w:t>
      </w:r>
      <w:ins w:id="1022" w:author="Liu, Luyu" w:date="2020-06-12T15:33:00Z">
        <w:r w:rsidR="00DC0516">
          <w:rPr>
            <w:rFonts w:ascii="Times New Roman" w:hAnsi="Times New Roman" w:cs="Times New Roman"/>
            <w:sz w:val="24"/>
            <w:szCs w:val="24"/>
          </w:rPr>
          <w:t>many</w:t>
        </w:r>
      </w:ins>
      <w:ins w:id="1023" w:author="Liu, Luyu" w:date="2020-06-12T15:29:00Z">
        <w:r w:rsidR="00D6693C">
          <w:rPr>
            <w:rFonts w:ascii="Times New Roman" w:hAnsi="Times New Roman" w:cs="Times New Roman"/>
            <w:sz w:val="24"/>
            <w:szCs w:val="24"/>
          </w:rPr>
          <w:t xml:space="preserve"> </w:t>
        </w:r>
      </w:ins>
      <w:ins w:id="1024" w:author="Liu, Luyu" w:date="2020-06-12T14:46:00Z">
        <w:r w:rsidR="005B1FF1">
          <w:rPr>
            <w:rFonts w:ascii="Times New Roman" w:hAnsi="Times New Roman" w:cs="Times New Roman"/>
            <w:sz w:val="24"/>
            <w:szCs w:val="24"/>
          </w:rPr>
          <w:t xml:space="preserve">real-time </w:t>
        </w:r>
      </w:ins>
      <w:del w:id="1025" w:author="Liu, Luyu" w:date="2020-06-12T14:45:00Z">
        <w:r w:rsidDel="005B1FF1">
          <w:rPr>
            <w:rFonts w:ascii="Times New Roman" w:hAnsi="Times New Roman" w:cs="Times New Roman"/>
            <w:sz w:val="24"/>
            <w:szCs w:val="24"/>
          </w:rPr>
          <w:delText xml:space="preserve">different </w:delText>
        </w:r>
      </w:del>
      <w:r>
        <w:rPr>
          <w:rFonts w:ascii="Times New Roman" w:hAnsi="Times New Roman" w:cs="Times New Roman"/>
          <w:sz w:val="24"/>
          <w:szCs w:val="24"/>
        </w:rPr>
        <w:t>transit planning apps</w:t>
      </w:r>
      <w:del w:id="1026" w:author="Liu, Luyu" w:date="2020-06-12T14:45:00Z">
        <w:r w:rsidDel="005B1FF1">
          <w:rPr>
            <w:rFonts w:ascii="Times New Roman" w:hAnsi="Times New Roman" w:cs="Times New Roman"/>
            <w:sz w:val="24"/>
            <w:szCs w:val="24"/>
          </w:rPr>
          <w:delText>, for GTFS’s na</w:delText>
        </w:r>
      </w:del>
      <w:ins w:id="1027" w:author="Liu, Luyu" w:date="2020-06-12T14:45:00Z">
        <w:r w:rsidR="005B1FF1">
          <w:rPr>
            <w:rFonts w:ascii="Times New Roman" w:hAnsi="Times New Roman" w:cs="Times New Roman"/>
            <w:sz w:val="24"/>
            <w:szCs w:val="24"/>
          </w:rPr>
          <w:t xml:space="preserve"> and </w:t>
        </w:r>
      </w:ins>
      <w:ins w:id="1028" w:author="Liu, Luyu" w:date="2020-06-12T14:46:00Z">
        <w:r w:rsidR="005B1FF1">
          <w:rPr>
            <w:rFonts w:ascii="Times New Roman" w:hAnsi="Times New Roman" w:cs="Times New Roman"/>
            <w:sz w:val="24"/>
            <w:szCs w:val="24"/>
          </w:rPr>
          <w:t>algorithm</w:t>
        </w:r>
      </w:ins>
      <w:ins w:id="1029" w:author="Liu, Luyu" w:date="2020-06-12T15:43:00Z">
        <w:r w:rsidR="00EC5123">
          <w:rPr>
            <w:rFonts w:ascii="Times New Roman" w:hAnsi="Times New Roman" w:cs="Times New Roman"/>
            <w:sz w:val="24"/>
            <w:szCs w:val="24"/>
          </w:rPr>
          <w:t>s</w:t>
        </w:r>
      </w:ins>
      <w:ins w:id="1030" w:author="Miller, Harvey J." w:date="2020-07-01T12:40:00Z">
        <w:r w:rsidR="00730D45">
          <w:rPr>
            <w:rFonts w:ascii="Times New Roman" w:hAnsi="Times New Roman" w:cs="Times New Roman"/>
            <w:sz w:val="24"/>
            <w:szCs w:val="24"/>
          </w:rPr>
          <w:t>.</w:t>
        </w:r>
      </w:ins>
      <w:ins w:id="1031" w:author="Liu, Luyu" w:date="2020-06-12T15:28:00Z">
        <w:del w:id="1032" w:author="Miller, Harvey J." w:date="2020-07-01T12:40:00Z">
          <w:r w:rsidR="00D6693C" w:rsidDel="00730D45">
            <w:rPr>
              <w:rFonts w:ascii="Times New Roman" w:hAnsi="Times New Roman" w:cs="Times New Roman"/>
              <w:sz w:val="24"/>
              <w:szCs w:val="24"/>
            </w:rPr>
            <w:delText>:</w:delText>
          </w:r>
        </w:del>
        <w:r w:rsidR="00BA4E50">
          <w:rPr>
            <w:rFonts w:ascii="Times New Roman" w:hAnsi="Times New Roman" w:cs="Times New Roman"/>
            <w:sz w:val="24"/>
            <w:szCs w:val="24"/>
          </w:rPr>
          <w:t xml:space="preserve"> </w:t>
        </w:r>
      </w:ins>
      <w:ins w:id="1033" w:author="Miller, Harvey J." w:date="2020-07-01T12:40:00Z">
        <w:del w:id="1034" w:author="Liu, Luyu" w:date="2020-07-02T23:25:00Z">
          <w:r w:rsidR="00730D45" w:rsidDel="00BA4E50">
            <w:rPr>
              <w:rFonts w:ascii="Times New Roman" w:hAnsi="Times New Roman" w:cs="Times New Roman"/>
              <w:sz w:val="24"/>
              <w:szCs w:val="24"/>
            </w:rPr>
            <w:delText xml:space="preserve"> </w:delText>
          </w:r>
        </w:del>
      </w:ins>
      <w:ins w:id="1035" w:author="Liu, Luyu" w:date="2020-06-12T15:28:00Z">
        <w:del w:id="1036" w:author="Miller, Harvey J." w:date="2020-07-01T12:40:00Z">
          <w:r w:rsidR="00D6693C" w:rsidDel="00730D45">
            <w:rPr>
              <w:rFonts w:ascii="Times New Roman" w:hAnsi="Times New Roman" w:cs="Times New Roman"/>
              <w:sz w:val="24"/>
              <w:szCs w:val="24"/>
            </w:rPr>
            <w:delText xml:space="preserve">most </w:delText>
          </w:r>
        </w:del>
      </w:ins>
      <w:ins w:id="1037" w:author="Liu, Luyu" w:date="2020-06-12T15:29:00Z">
        <w:del w:id="1038" w:author="Miller, Harvey J." w:date="2020-07-01T12:40:00Z">
          <w:r w:rsidR="00D6693C" w:rsidDel="00730D45">
            <w:rPr>
              <w:rFonts w:ascii="Times New Roman" w:hAnsi="Times New Roman" w:cs="Times New Roman"/>
              <w:sz w:val="24"/>
              <w:szCs w:val="24"/>
            </w:rPr>
            <w:delText xml:space="preserve">trip planning apps do not have a buffer time or wait time between the </w:delText>
          </w:r>
        </w:del>
      </w:ins>
      <w:ins w:id="1039" w:author="Liu, Luyu" w:date="2020-06-12T15:33:00Z">
        <w:del w:id="1040" w:author="Miller, Harvey J." w:date="2020-07-01T12:40:00Z">
          <w:r w:rsidR="00DC0516" w:rsidDel="00730D45">
            <w:rPr>
              <w:rFonts w:ascii="Times New Roman" w:hAnsi="Times New Roman" w:cs="Times New Roman"/>
              <w:sz w:val="24"/>
              <w:szCs w:val="24"/>
            </w:rPr>
            <w:delText xml:space="preserve">initial </w:delText>
          </w:r>
        </w:del>
      </w:ins>
      <w:ins w:id="1041" w:author="Liu, Luyu" w:date="2020-06-12T15:30:00Z">
        <w:del w:id="1042" w:author="Miller, Harvey J." w:date="2020-07-01T12:40:00Z">
          <w:r w:rsidR="00D6693C" w:rsidDel="00730D45">
            <w:rPr>
              <w:rFonts w:ascii="Times New Roman" w:hAnsi="Times New Roman" w:cs="Times New Roman"/>
              <w:sz w:val="24"/>
              <w:szCs w:val="24"/>
            </w:rPr>
            <w:delText xml:space="preserve">walking </w:delText>
          </w:r>
        </w:del>
      </w:ins>
      <w:ins w:id="1043" w:author="Liu, Luyu" w:date="2020-06-12T15:43:00Z">
        <w:del w:id="1044" w:author="Miller, Harvey J." w:date="2020-07-01T12:40:00Z">
          <w:r w:rsidR="00EC5123" w:rsidDel="00730D45">
            <w:rPr>
              <w:rFonts w:ascii="Times New Roman" w:hAnsi="Times New Roman" w:cs="Times New Roman"/>
              <w:sz w:val="24"/>
              <w:szCs w:val="24"/>
            </w:rPr>
            <w:delText>phase</w:delText>
          </w:r>
        </w:del>
      </w:ins>
      <w:ins w:id="1045" w:author="Liu, Luyu" w:date="2020-06-12T15:30:00Z">
        <w:del w:id="1046" w:author="Miller, Harvey J." w:date="2020-07-01T12:40:00Z">
          <w:r w:rsidR="00D6693C" w:rsidDel="00730D45">
            <w:rPr>
              <w:rFonts w:ascii="Times New Roman" w:hAnsi="Times New Roman" w:cs="Times New Roman"/>
              <w:sz w:val="24"/>
              <w:szCs w:val="24"/>
            </w:rPr>
            <w:delText xml:space="preserve"> and </w:delText>
          </w:r>
        </w:del>
      </w:ins>
      <w:ins w:id="1047" w:author="Liu, Luyu" w:date="2020-06-12T15:44:00Z">
        <w:del w:id="1048" w:author="Miller, Harvey J." w:date="2020-07-01T12:40:00Z">
          <w:r w:rsidR="00EC5123" w:rsidDel="00730D45">
            <w:rPr>
              <w:rFonts w:ascii="Times New Roman" w:hAnsi="Times New Roman" w:cs="Times New Roman"/>
              <w:sz w:val="24"/>
              <w:szCs w:val="24"/>
            </w:rPr>
            <w:delText xml:space="preserve">the </w:delText>
          </w:r>
        </w:del>
      </w:ins>
      <w:ins w:id="1049" w:author="Liu, Luyu" w:date="2020-06-12T15:30:00Z">
        <w:del w:id="1050" w:author="Miller, Harvey J." w:date="2020-07-01T12:40:00Z">
          <w:r w:rsidR="00D6693C" w:rsidDel="00730D45">
            <w:rPr>
              <w:rFonts w:ascii="Times New Roman" w:hAnsi="Times New Roman" w:cs="Times New Roman"/>
              <w:sz w:val="24"/>
              <w:szCs w:val="24"/>
            </w:rPr>
            <w:delText xml:space="preserve">transit </w:delText>
          </w:r>
        </w:del>
      </w:ins>
      <w:ins w:id="1051" w:author="Liu, Luyu" w:date="2020-06-12T15:44:00Z">
        <w:del w:id="1052" w:author="Miller, Harvey J." w:date="2020-07-01T12:40:00Z">
          <w:r w:rsidR="00EC5123" w:rsidDel="00730D45">
            <w:rPr>
              <w:rFonts w:ascii="Times New Roman" w:hAnsi="Times New Roman" w:cs="Times New Roman"/>
              <w:sz w:val="24"/>
              <w:szCs w:val="24"/>
            </w:rPr>
            <w:delText>phase</w:delText>
          </w:r>
        </w:del>
      </w:ins>
      <w:ins w:id="1053" w:author="Liu, Luyu" w:date="2020-06-12T14:46:00Z">
        <w:del w:id="1054" w:author="Miller, Harvey J." w:date="2020-07-01T12:40:00Z">
          <w:r w:rsidR="005B1FF1" w:rsidDel="00730D45">
            <w:rPr>
              <w:rFonts w:ascii="Times New Roman" w:hAnsi="Times New Roman" w:cs="Times New Roman"/>
              <w:sz w:val="24"/>
              <w:szCs w:val="24"/>
            </w:rPr>
            <w:delText>.</w:delText>
          </w:r>
        </w:del>
      </w:ins>
      <w:ins w:id="1055" w:author="Liu, Luyu" w:date="2020-06-12T15:30:00Z">
        <w:del w:id="1056" w:author="Miller, Harvey J." w:date="2020-07-01T12:40:00Z">
          <w:r w:rsidR="00D6693C" w:rsidDel="00730D45">
            <w:rPr>
              <w:rFonts w:ascii="Times New Roman" w:hAnsi="Times New Roman" w:cs="Times New Roman"/>
              <w:sz w:val="24"/>
              <w:szCs w:val="24"/>
            </w:rPr>
            <w:delText xml:space="preserve"> </w:delText>
          </w:r>
        </w:del>
        <w:commentRangeStart w:id="1057"/>
        <w:r w:rsidR="00D6693C">
          <w:rPr>
            <w:rFonts w:ascii="Times New Roman" w:hAnsi="Times New Roman" w:cs="Times New Roman"/>
            <w:sz w:val="24"/>
            <w:szCs w:val="24"/>
          </w:rPr>
          <w:t xml:space="preserve">The </w:t>
        </w:r>
      </w:ins>
      <w:ins w:id="1058" w:author="Miller, Harvey J." w:date="2020-07-01T12:41:00Z">
        <w:r w:rsidR="00730D45">
          <w:rPr>
            <w:rFonts w:ascii="Times New Roman" w:hAnsi="Times New Roman" w:cs="Times New Roman"/>
            <w:sz w:val="24"/>
            <w:szCs w:val="24"/>
          </w:rPr>
          <w:t xml:space="preserve">routing and timing advice provided by these apps is such that </w:t>
        </w:r>
      </w:ins>
      <w:ins w:id="1059" w:author="Liu, Luyu" w:date="2020-06-12T15:30:00Z">
        <w:del w:id="1060" w:author="Miller, Harvey J." w:date="2020-07-01T12:40:00Z">
          <w:r w:rsidR="00D6693C" w:rsidDel="00730D45">
            <w:rPr>
              <w:rFonts w:ascii="Times New Roman" w:hAnsi="Times New Roman" w:cs="Times New Roman"/>
              <w:sz w:val="24"/>
              <w:szCs w:val="24"/>
            </w:rPr>
            <w:delText xml:space="preserve">default assumption is </w:delText>
          </w:r>
        </w:del>
        <w:r w:rsidR="00D6693C">
          <w:rPr>
            <w:rFonts w:ascii="Times New Roman" w:hAnsi="Times New Roman" w:cs="Times New Roman"/>
            <w:sz w:val="24"/>
            <w:szCs w:val="24"/>
          </w:rPr>
          <w:t xml:space="preserve">the user will arrive at the same time </w:t>
        </w:r>
      </w:ins>
      <w:ins w:id="1061" w:author="Miller, Harvey J." w:date="2020-07-01T12:41:00Z">
        <w:r w:rsidR="00730D45">
          <w:rPr>
            <w:rFonts w:ascii="Times New Roman" w:hAnsi="Times New Roman" w:cs="Times New Roman"/>
            <w:sz w:val="24"/>
            <w:szCs w:val="24"/>
          </w:rPr>
          <w:t xml:space="preserve">as </w:t>
        </w:r>
      </w:ins>
      <w:ins w:id="1062" w:author="Liu, Luyu" w:date="2020-06-12T15:30:00Z">
        <w:del w:id="1063" w:author="Miller, Harvey J." w:date="2020-07-01T12:41:00Z">
          <w:r w:rsidR="00D6693C" w:rsidDel="00730D45">
            <w:rPr>
              <w:rFonts w:ascii="Times New Roman" w:hAnsi="Times New Roman" w:cs="Times New Roman"/>
              <w:sz w:val="24"/>
              <w:szCs w:val="24"/>
            </w:rPr>
            <w:delText xml:space="preserve">when </w:delText>
          </w:r>
        </w:del>
        <w:r w:rsidR="00D6693C">
          <w:rPr>
            <w:rFonts w:ascii="Times New Roman" w:hAnsi="Times New Roman" w:cs="Times New Roman"/>
            <w:sz w:val="24"/>
            <w:szCs w:val="24"/>
          </w:rPr>
          <w:t xml:space="preserve">the bus </w:t>
        </w:r>
      </w:ins>
      <w:ins w:id="1064" w:author="Miller, Harvey J." w:date="2020-07-01T12:41:00Z">
        <w:r w:rsidR="00730D45">
          <w:rPr>
            <w:rFonts w:ascii="Times New Roman" w:hAnsi="Times New Roman" w:cs="Times New Roman"/>
            <w:sz w:val="24"/>
            <w:szCs w:val="24"/>
          </w:rPr>
          <w:t xml:space="preserve">at a stop, </w:t>
        </w:r>
      </w:ins>
      <w:ins w:id="1065" w:author="Liu, Luyu" w:date="2020-06-12T15:30:00Z">
        <w:del w:id="1066" w:author="Miller, Harvey J." w:date="2020-07-01T12:41:00Z">
          <w:r w:rsidR="00D6693C" w:rsidDel="00730D45">
            <w:rPr>
              <w:rFonts w:ascii="Times New Roman" w:hAnsi="Times New Roman" w:cs="Times New Roman"/>
              <w:sz w:val="24"/>
              <w:szCs w:val="24"/>
            </w:rPr>
            <w:delText xml:space="preserve">arrive </w:delText>
          </w:r>
        </w:del>
        <w:r w:rsidR="00D6693C">
          <w:rPr>
            <w:rFonts w:ascii="Times New Roman" w:hAnsi="Times New Roman" w:cs="Times New Roman"/>
            <w:sz w:val="24"/>
            <w:szCs w:val="24"/>
          </w:rPr>
          <w:t>thus achiev</w:t>
        </w:r>
      </w:ins>
      <w:ins w:id="1067" w:author="Miller, Harvey J." w:date="2020-07-01T12:41:00Z">
        <w:r w:rsidR="00730D45">
          <w:rPr>
            <w:rFonts w:ascii="Times New Roman" w:hAnsi="Times New Roman" w:cs="Times New Roman"/>
            <w:sz w:val="24"/>
            <w:szCs w:val="24"/>
          </w:rPr>
          <w:t>ing</w:t>
        </w:r>
      </w:ins>
      <w:ins w:id="1068" w:author="Liu, Luyu" w:date="2020-06-12T15:30:00Z">
        <w:del w:id="1069" w:author="Miller, Harvey J." w:date="2020-07-01T12:41:00Z">
          <w:r w:rsidR="00D6693C" w:rsidDel="00730D45">
            <w:rPr>
              <w:rFonts w:ascii="Times New Roman" w:hAnsi="Times New Roman" w:cs="Times New Roman"/>
              <w:sz w:val="24"/>
              <w:szCs w:val="24"/>
            </w:rPr>
            <w:delText>e</w:delText>
          </w:r>
        </w:del>
        <w:r w:rsidR="00D6693C">
          <w:rPr>
            <w:rFonts w:ascii="Times New Roman" w:hAnsi="Times New Roman" w:cs="Times New Roman"/>
            <w:sz w:val="24"/>
            <w:szCs w:val="24"/>
          </w:rPr>
          <w:t xml:space="preserve"> shortest waiting time</w:t>
        </w:r>
      </w:ins>
      <w:ins w:id="1070" w:author="Miller, Harvey J." w:date="2020-07-01T12:41:00Z">
        <w:r w:rsidR="00730D45">
          <w:rPr>
            <w:rFonts w:ascii="Times New Roman" w:hAnsi="Times New Roman" w:cs="Times New Roman"/>
            <w:sz w:val="24"/>
            <w:szCs w:val="24"/>
          </w:rPr>
          <w:t>.</w:t>
        </w:r>
      </w:ins>
      <w:ins w:id="1071" w:author="Liu, Luyu" w:date="2020-07-02T23:25:00Z">
        <w:r w:rsidR="00BA4E50">
          <w:rPr>
            <w:rFonts w:ascii="Times New Roman" w:hAnsi="Times New Roman" w:cs="Times New Roman"/>
            <w:sz w:val="24"/>
            <w:szCs w:val="24"/>
          </w:rPr>
          <w:t xml:space="preserve"> </w:t>
        </w:r>
      </w:ins>
      <w:ins w:id="1072" w:author="Miller, Harvey J." w:date="2020-07-01T12:41:00Z">
        <w:del w:id="1073" w:author="Liu, Luyu" w:date="2020-07-02T23:25:00Z">
          <w:r w:rsidR="00730D45" w:rsidDel="00BA4E50">
            <w:rPr>
              <w:rFonts w:ascii="Times New Roman" w:hAnsi="Times New Roman" w:cs="Times New Roman"/>
              <w:sz w:val="24"/>
              <w:szCs w:val="24"/>
            </w:rPr>
            <w:delText xml:space="preserve">  </w:delText>
          </w:r>
        </w:del>
        <w:r w:rsidR="00730D45">
          <w:rPr>
            <w:rFonts w:ascii="Times New Roman" w:hAnsi="Times New Roman" w:cs="Times New Roman"/>
            <w:sz w:val="24"/>
            <w:szCs w:val="24"/>
          </w:rPr>
          <w:t>T</w:t>
        </w:r>
      </w:ins>
      <w:ins w:id="1074" w:author="Miller, Harvey J." w:date="2020-06-30T16:50:00Z">
        <w:r w:rsidR="001F05AD">
          <w:rPr>
            <w:rFonts w:ascii="Times New Roman" w:hAnsi="Times New Roman" w:cs="Times New Roman"/>
            <w:sz w:val="24"/>
            <w:szCs w:val="24"/>
          </w:rPr>
          <w:t>h</w:t>
        </w:r>
      </w:ins>
      <w:ins w:id="1075" w:author="Miller, Harvey J." w:date="2020-06-30T16:49:00Z">
        <w:r w:rsidR="001F05AD">
          <w:rPr>
            <w:rFonts w:ascii="Times New Roman" w:hAnsi="Times New Roman" w:cs="Times New Roman"/>
            <w:sz w:val="24"/>
            <w:szCs w:val="24"/>
          </w:rPr>
          <w:t xml:space="preserve">is can be checked empirically </w:t>
        </w:r>
      </w:ins>
      <w:ins w:id="1076" w:author="Miller, Harvey J." w:date="2020-06-30T16:50:00Z">
        <w:r w:rsidR="001F05AD">
          <w:rPr>
            <w:rFonts w:ascii="Times New Roman" w:hAnsi="Times New Roman" w:cs="Times New Roman"/>
            <w:sz w:val="24"/>
            <w:szCs w:val="24"/>
          </w:rPr>
          <w:t>by comparing the user arrival time at stops with the bus departure time on pop</w:t>
        </w:r>
      </w:ins>
      <w:ins w:id="1077" w:author="Miller, Harvey J." w:date="2020-06-30T16:51:00Z">
        <w:r w:rsidR="001F05AD">
          <w:rPr>
            <w:rFonts w:ascii="Times New Roman" w:hAnsi="Times New Roman" w:cs="Times New Roman"/>
            <w:sz w:val="24"/>
            <w:szCs w:val="24"/>
          </w:rPr>
          <w:t>ular apps</w:t>
        </w:r>
      </w:ins>
      <w:ins w:id="1078" w:author="Liu, Luyu" w:date="2020-06-12T15:30:00Z">
        <w:r w:rsidR="00D6693C">
          <w:rPr>
            <w:rFonts w:ascii="Times New Roman" w:hAnsi="Times New Roman" w:cs="Times New Roman"/>
            <w:sz w:val="24"/>
            <w:szCs w:val="24"/>
          </w:rPr>
          <w:t>.</w:t>
        </w:r>
      </w:ins>
    </w:p>
    <w:p w14:paraId="084C7C66" w14:textId="3479BECE" w:rsidR="005A464A" w:rsidRDefault="005A464A" w:rsidP="00A4367B">
      <w:pPr>
        <w:jc w:val="both"/>
        <w:rPr>
          <w:rFonts w:ascii="Times New Roman" w:hAnsi="Times New Roman" w:cs="Times New Roman"/>
          <w:sz w:val="24"/>
          <w:szCs w:val="24"/>
        </w:rPr>
      </w:pPr>
      <w:del w:id="1079" w:author="Liu, Luyu" w:date="2020-06-12T14:46:00Z">
        <w:r w:rsidDel="005B1FF1">
          <w:rPr>
            <w:rFonts w:ascii="Times New Roman" w:hAnsi="Times New Roman" w:cs="Times New Roman"/>
            <w:sz w:val="24"/>
            <w:szCs w:val="24"/>
          </w:rPr>
          <w:delText xml:space="preserve">The greedy tactic (GT) and prudent tactic (PT) (discussed below) both exploit RTI. </w:delText>
        </w:r>
      </w:del>
      <w:r>
        <w:rPr>
          <w:rFonts w:ascii="Times New Roman" w:hAnsi="Times New Roman" w:cs="Times New Roman"/>
          <w:sz w:val="24"/>
          <w:szCs w:val="24"/>
        </w:rPr>
        <w:t xml:space="preserve"> </w:t>
      </w:r>
      <w:commentRangeEnd w:id="1057"/>
      <w:r w:rsidR="001F05AD">
        <w:rPr>
          <w:rStyle w:val="CommentReference"/>
        </w:rPr>
        <w:commentReference w:id="1057"/>
      </w:r>
      <w:ins w:id="1080" w:author="Liu, Luyu" w:date="2020-06-12T15:31:00Z">
        <w:r w:rsidR="00D6693C">
          <w:rPr>
            <w:rFonts w:ascii="Times New Roman" w:hAnsi="Times New Roman" w:cs="Times New Roman"/>
            <w:sz w:val="24"/>
            <w:szCs w:val="24"/>
          </w:rPr>
          <w:t>Therefore, based on the same logic, a</w:t>
        </w:r>
      </w:ins>
      <w:del w:id="1081" w:author="Liu, Luyu" w:date="2020-06-12T15:31:00Z">
        <w:r w:rsidDel="00D6693C">
          <w:rPr>
            <w:rFonts w:ascii="Times New Roman" w:hAnsi="Times New Roman" w:cs="Times New Roman"/>
            <w:sz w:val="24"/>
            <w:szCs w:val="24"/>
          </w:rPr>
          <w:delText xml:space="preserve">A </w:delText>
        </w:r>
      </w:del>
      <w:del w:id="1082" w:author="Liu, Luyu" w:date="2020-06-12T15:32:00Z">
        <w:r w:rsidDel="00D6693C">
          <w:rPr>
            <w:rFonts w:ascii="Times New Roman" w:hAnsi="Times New Roman" w:cs="Times New Roman"/>
            <w:sz w:val="24"/>
            <w:szCs w:val="24"/>
          </w:rPr>
          <w:delText>GT u</w:delText>
        </w:r>
      </w:del>
      <w:ins w:id="1083" w:author="Liu, Luyu" w:date="2020-06-12T15:32:00Z">
        <w:r w:rsidR="00D6693C">
          <w:rPr>
            <w:rFonts w:ascii="Times New Roman" w:hAnsi="Times New Roman" w:cs="Times New Roman"/>
            <w:sz w:val="24"/>
            <w:szCs w:val="24"/>
          </w:rPr>
          <w:t xml:space="preserve"> greedy tactic u</w:t>
        </w:r>
      </w:ins>
      <w:r>
        <w:rPr>
          <w:rFonts w:ascii="Times New Roman" w:hAnsi="Times New Roman" w:cs="Times New Roman"/>
          <w:sz w:val="24"/>
          <w:szCs w:val="24"/>
        </w:rPr>
        <w:t xml:space="preserve">ser </w:t>
      </w:r>
      <w:ins w:id="1084" w:author="Liu, Luyu" w:date="2020-06-16T19:22:00Z">
        <w:r w:rsidR="001C320A">
          <w:rPr>
            <w:rFonts w:ascii="Times New Roman" w:hAnsi="Times New Roman" w:cs="Times New Roman"/>
            <w:sz w:val="24"/>
            <w:szCs w:val="24"/>
          </w:rPr>
          <w:t xml:space="preserve">will </w:t>
        </w:r>
      </w:ins>
      <w:del w:id="1085" w:author="Liu, Luyu" w:date="2020-06-16T19:22:00Z">
        <w:r w:rsidDel="001C320A">
          <w:rPr>
            <w:rFonts w:ascii="Times New Roman" w:hAnsi="Times New Roman" w:cs="Times New Roman"/>
            <w:sz w:val="24"/>
            <w:szCs w:val="24"/>
          </w:rPr>
          <w:delText xml:space="preserve">will use an RTI app to </w:delText>
        </w:r>
      </w:del>
      <w:r>
        <w:rPr>
          <w:rFonts w:ascii="Times New Roman" w:hAnsi="Times New Roman" w:cs="Times New Roman"/>
          <w:sz w:val="24"/>
          <w:szCs w:val="24"/>
        </w:rPr>
        <w:t xml:space="preserve">check the relationship between suggested </w:t>
      </w:r>
      <w:del w:id="1086" w:author="Liu, Luyu" w:date="2020-06-12T14:47:00Z">
        <w:r w:rsidDel="005B1FF1">
          <w:rPr>
            <w:rFonts w:ascii="Times New Roman" w:hAnsi="Times New Roman" w:cs="Times New Roman"/>
            <w:sz w:val="24"/>
            <w:szCs w:val="24"/>
          </w:rPr>
          <w:delText xml:space="preserve">ETD </w:delText>
        </w:r>
      </w:del>
      <w:ins w:id="1087" w:author="Liu, Luyu" w:date="2020-06-12T14:47:00Z">
        <w:r w:rsidR="005B1FF1">
          <w:rPr>
            <w:rFonts w:ascii="Times New Roman" w:hAnsi="Times New Roman" w:cs="Times New Roman"/>
            <w:sz w:val="24"/>
            <w:szCs w:val="24"/>
          </w:rPr>
          <w:t xml:space="preserve">home departure time </w:t>
        </w:r>
      </w:ins>
      <w:r>
        <w:rPr>
          <w:rFonts w:ascii="Times New Roman" w:hAnsi="Times New Roman" w:cs="Times New Roman"/>
          <w:sz w:val="24"/>
          <w:szCs w:val="24"/>
        </w:rPr>
        <w:t xml:space="preserve">and current time, </w:t>
      </w:r>
      <w:del w:id="1088" w:author="Miller, Harvey J." w:date="2020-07-01T12:42:00Z">
        <w:r w:rsidDel="00730D45">
          <w:rPr>
            <w:rFonts w:ascii="Times New Roman" w:hAnsi="Times New Roman" w:cs="Times New Roman"/>
            <w:sz w:val="24"/>
            <w:szCs w:val="24"/>
          </w:rPr>
          <w:delText xml:space="preserve">only </w:delText>
        </w:r>
      </w:del>
      <w:r>
        <w:rPr>
          <w:rFonts w:ascii="Times New Roman" w:hAnsi="Times New Roman" w:cs="Times New Roman"/>
          <w:sz w:val="24"/>
          <w:szCs w:val="24"/>
        </w:rPr>
        <w:t xml:space="preserve">leaving home when the bus’s </w:t>
      </w:r>
      <w:del w:id="1089" w:author="Liu, Luyu" w:date="2020-06-12T15:33:00Z">
        <w:r w:rsidDel="00D6693C">
          <w:rPr>
            <w:rFonts w:ascii="Times New Roman" w:hAnsi="Times New Roman" w:cs="Times New Roman"/>
            <w:sz w:val="24"/>
            <w:szCs w:val="24"/>
          </w:rPr>
          <w:delText xml:space="preserve">ETD </w:delText>
        </w:r>
      </w:del>
      <w:ins w:id="1090" w:author="Liu, Luyu" w:date="2020-06-12T15:33:00Z">
        <w:r w:rsidR="00D6693C">
          <w:rPr>
            <w:rFonts w:ascii="Times New Roman" w:hAnsi="Times New Roman" w:cs="Times New Roman"/>
            <w:sz w:val="24"/>
            <w:szCs w:val="24"/>
          </w:rPr>
          <w:t>estimated time of departure</w:t>
        </w:r>
      </w:ins>
      <w:del w:id="1091" w:author="Liu, Luyu" w:date="2020-06-12T15:33:00Z">
        <w:r w:rsidDel="00D6693C">
          <w:rPr>
            <w:rFonts w:ascii="Times New Roman" w:hAnsi="Times New Roman" w:cs="Times New Roman"/>
            <w:sz w:val="24"/>
            <w:szCs w:val="24"/>
          </w:rPr>
          <w:delText>at the stop</w:delText>
        </w:r>
      </w:del>
      <w:r>
        <w:rPr>
          <w:rFonts w:ascii="Times New Roman" w:hAnsi="Times New Roman" w:cs="Times New Roman"/>
          <w:sz w:val="24"/>
          <w:szCs w:val="24"/>
        </w:rPr>
        <w:t xml:space="preserve"> is equal to or greater than walking time plus current time</w:t>
      </w:r>
      <w:ins w:id="1092" w:author="Liu, Luyu" w:date="2020-06-13T21:36:00Z">
        <w:r w:rsidR="00373BEE">
          <w:rPr>
            <w:rFonts w:ascii="Times New Roman" w:hAnsi="Times New Roman" w:cs="Times New Roman"/>
            <w:sz w:val="24"/>
            <w:szCs w:val="24"/>
          </w:rPr>
          <w:t>. The pseudo code is</w:t>
        </w:r>
      </w:ins>
      <w:ins w:id="1093" w:author="Miller, Harvey J." w:date="2020-07-01T12:42:00Z">
        <w:r w:rsidR="00730D45">
          <w:rPr>
            <w:rFonts w:ascii="Times New Roman" w:hAnsi="Times New Roman" w:cs="Times New Roman"/>
            <w:sz w:val="24"/>
            <w:szCs w:val="24"/>
          </w:rPr>
          <w:t xml:space="preserve"> for this strategy is</w:t>
        </w:r>
      </w:ins>
      <w:ins w:id="1094" w:author="Liu, Luyu" w:date="2020-06-13T21:36:00Z">
        <w:r w:rsidR="00373BEE">
          <w:rPr>
            <w:rFonts w:ascii="Times New Roman" w:hAnsi="Times New Roman" w:cs="Times New Roman"/>
            <w:sz w:val="24"/>
            <w:szCs w:val="24"/>
          </w:rPr>
          <w:t>:</w:t>
        </w:r>
      </w:ins>
      <w:del w:id="1095" w:author="Liu, Luyu" w:date="2020-06-13T21:36:00Z">
        <w:r w:rsidDel="00373BEE">
          <w:rPr>
            <w:rFonts w:ascii="Times New Roman" w:hAnsi="Times New Roman" w:cs="Times New Roman"/>
            <w:sz w:val="24"/>
            <w:szCs w:val="24"/>
          </w:rPr>
          <w:delText>:</w:delText>
        </w:r>
      </w:del>
    </w:p>
    <w:tbl>
      <w:tblPr>
        <w:tblStyle w:val="TableGrid"/>
        <w:tblW w:w="49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096" w:author="Liu, Luyu" w:date="2020-06-13T21:41:00Z">
          <w:tblPr>
            <w:tblW w:w="4950" w:type="pct"/>
            <w:jc w:val="center"/>
            <w:tblLook w:val="04A0" w:firstRow="1" w:lastRow="0" w:firstColumn="1" w:lastColumn="0" w:noHBand="0" w:noVBand="1"/>
          </w:tblPr>
        </w:tblPrChange>
      </w:tblPr>
      <w:tblGrid>
        <w:gridCol w:w="365"/>
        <w:gridCol w:w="8165"/>
        <w:gridCol w:w="736"/>
        <w:tblGridChange w:id="1097">
          <w:tblGrid>
            <w:gridCol w:w="365"/>
            <w:gridCol w:w="8165"/>
            <w:gridCol w:w="736"/>
          </w:tblGrid>
        </w:tblGridChange>
      </w:tblGrid>
      <w:tr w:rsidR="005A464A" w14:paraId="541806EB" w14:textId="77777777" w:rsidTr="00FF08DF">
        <w:trPr>
          <w:trHeight w:val="580"/>
          <w:trPrChange w:id="1098" w:author="Liu, Luyu" w:date="2020-06-13T21:41:00Z">
            <w:trPr>
              <w:trHeight w:val="580"/>
              <w:jc w:val="center"/>
            </w:trPr>
          </w:trPrChange>
        </w:trPr>
        <w:tc>
          <w:tcPr>
            <w:tcW w:w="256" w:type="pct"/>
            <w:vAlign w:val="center"/>
            <w:tcPrChange w:id="1099" w:author="Liu, Luyu" w:date="2020-06-13T21:41:00Z">
              <w:tcPr>
                <w:tcW w:w="256" w:type="pct"/>
                <w:vAlign w:val="center"/>
              </w:tcPr>
            </w:tcPrChange>
          </w:tcPr>
          <w:p w14:paraId="794D02E8" w14:textId="77777777" w:rsidR="005A464A" w:rsidRDefault="005A464A" w:rsidP="005A464A">
            <w:pPr>
              <w:jc w:val="center"/>
              <w:rPr>
                <w:rFonts w:ascii="Times New Roman" w:eastAsia="Yu Mincho" w:hAnsi="Times New Roman" w:cs="Times New Roman"/>
                <w:sz w:val="24"/>
                <w:szCs w:val="24"/>
                <w:lang w:eastAsia="ja-JP"/>
              </w:rPr>
            </w:pPr>
          </w:p>
        </w:tc>
        <w:tc>
          <w:tcPr>
            <w:tcW w:w="4463" w:type="pct"/>
            <w:vAlign w:val="center"/>
            <w:hideMark/>
            <w:tcPrChange w:id="1100" w:author="Liu, Luyu" w:date="2020-06-13T21:41:00Z">
              <w:tcPr>
                <w:tcW w:w="4463" w:type="pct"/>
                <w:vAlign w:val="center"/>
                <w:hideMark/>
              </w:tcPr>
            </w:tcPrChange>
          </w:tcPr>
          <w:p w14:paraId="72DDA24B" w14:textId="77777777" w:rsidR="00D838A7" w:rsidRDefault="00373BEE">
            <w:pPr>
              <w:rPr>
                <w:ins w:id="1101" w:author="Liu, Luyu" w:date="2020-06-15T21:07:00Z"/>
                <w:rFonts w:ascii="Times New Roman" w:eastAsia="Yu Mincho" w:hAnsi="Times New Roman" w:cs="Times New Roman"/>
                <w:b/>
                <w:sz w:val="24"/>
                <w:szCs w:val="24"/>
              </w:rPr>
            </w:pPr>
            <w:ins w:id="1102" w:author="Liu, Luyu" w:date="2020-06-13T21:37:00Z">
              <w:r w:rsidRPr="00373BEE">
                <w:rPr>
                  <w:rFonts w:ascii="Times New Roman" w:eastAsia="Yu Mincho" w:hAnsi="Times New Roman" w:cs="Times New Roman"/>
                  <w:b/>
                  <w:sz w:val="24"/>
                  <w:szCs w:val="24"/>
                  <w:rPrChange w:id="1103" w:author="Liu, Luyu" w:date="2020-06-13T21:37:00Z">
                    <w:rPr>
                      <w:rFonts w:ascii="Times New Roman" w:eastAsia="Yu Mincho" w:hAnsi="Times New Roman" w:cs="Times New Roman"/>
                      <w:sz w:val="24"/>
                      <w:szCs w:val="24"/>
                    </w:rPr>
                  </w:rPrChange>
                </w:rPr>
                <w:t xml:space="preserve">while </w:t>
              </w:r>
              <w:r w:rsidRPr="00373BEE">
                <w:rPr>
                  <w:rFonts w:ascii="Times New Roman" w:eastAsia="Yu Mincho" w:hAnsi="Times New Roman" w:cs="Times New Roman"/>
                  <w:sz w:val="24"/>
                  <w:szCs w:val="24"/>
                  <w:rPrChange w:id="1104" w:author="Liu, Luyu" w:date="2020-06-13T21:38:00Z">
                    <w:rPr>
                      <w:rFonts w:ascii="Times New Roman" w:eastAsia="Yu Mincho" w:hAnsi="Times New Roman" w:cs="Times New Roman"/>
                      <w:b/>
                      <w:sz w:val="24"/>
                      <w:szCs w:val="24"/>
                    </w:rPr>
                  </w:rPrChange>
                </w:rPr>
                <w:t>there is a new update</w:t>
              </w:r>
              <w:r w:rsidR="00D838A7">
                <w:rPr>
                  <w:rFonts w:ascii="Times New Roman" w:eastAsia="Yu Mincho" w:hAnsi="Times New Roman" w:cs="Times New Roman"/>
                  <w:b/>
                  <w:sz w:val="24"/>
                  <w:szCs w:val="24"/>
                </w:rPr>
                <w:t xml:space="preserve"> do:</w:t>
              </w:r>
            </w:ins>
          </w:p>
          <w:p w14:paraId="5D8D7127" w14:textId="21ABD05D" w:rsidR="00373BEE" w:rsidRPr="00D838A7" w:rsidRDefault="00F240A5">
            <w:pPr>
              <w:rPr>
                <w:ins w:id="1105" w:author="Liu, Luyu" w:date="2020-06-13T21:39:00Z"/>
                <w:rFonts w:ascii="Times New Roman" w:eastAsia="Yu Mincho" w:hAnsi="Times New Roman" w:cs="Times New Roman"/>
                <w:b/>
                <w:sz w:val="24"/>
                <w:szCs w:val="24"/>
                <w:rPrChange w:id="1106" w:author="Liu, Luyu" w:date="2020-06-15T21:07:00Z">
                  <w:rPr>
                    <w:ins w:id="1107" w:author="Liu, Luyu" w:date="2020-06-13T21:39:00Z"/>
                    <w:rFonts w:ascii="Times New Roman" w:eastAsia="Yu Mincho" w:hAnsi="Times New Roman" w:cs="Times New Roman"/>
                    <w:sz w:val="24"/>
                    <w:szCs w:val="24"/>
                  </w:rPr>
                </w:rPrChange>
              </w:rPr>
            </w:pPr>
            <w:ins w:id="1108" w:author="Liu, Luyu" w:date="2020-07-02T23:31:00Z">
              <w:r>
                <w:rPr>
                  <w:rFonts w:ascii="Times New Roman" w:eastAsia="Yu Mincho" w:hAnsi="Times New Roman" w:cs="Times New Roman"/>
                  <w:b/>
                  <w:sz w:val="24"/>
                  <w:szCs w:val="24"/>
                </w:rPr>
                <w:t xml:space="preserve">  </w:t>
              </w:r>
            </w:ins>
            <w:ins w:id="1109" w:author="Liu, Luyu" w:date="2020-06-13T21:38:00Z">
              <w:r w:rsidR="00373BEE">
                <w:rPr>
                  <w:rFonts w:ascii="Times New Roman" w:eastAsia="Yu Mincho" w:hAnsi="Times New Roman" w:cs="Times New Roman"/>
                  <w:b/>
                  <w:sz w:val="24"/>
                  <w:szCs w:val="24"/>
                </w:rPr>
                <w:t xml:space="preserve">if </w:t>
              </w:r>
            </w:ins>
            <m:oMath>
              <m:r>
                <w:ins w:id="1110" w:author="Liu, Luyu" w:date="2020-06-20T22:40:00Z">
                  <w:rPr>
                    <w:rFonts w:ascii="Cambria Math" w:hAnsi="Cambria Math" w:cs="Times New Roman"/>
                    <w:sz w:val="24"/>
                    <w:szCs w:val="24"/>
                  </w:rPr>
                  <m:t>t'</m:t>
                </w:ins>
              </m:r>
              <m:r>
                <w:ins w:id="1111" w:author="Liu, Luyu" w:date="2020-06-13T21:38:00Z">
                  <w:rPr>
                    <w:rFonts w:ascii="Cambria Math" w:hAnsi="Cambria Math" w:cs="Times New Roman"/>
                    <w:sz w:val="24"/>
                    <w:szCs w:val="24"/>
                  </w:rPr>
                  <m:t>+δ</m:t>
                </w:ins>
              </m:r>
              <m:r>
                <w:ins w:id="1112" w:author="Liu, Luyu" w:date="2020-06-20T22:39:00Z">
                  <w:rPr>
                    <w:rFonts w:ascii="Cambria Math" w:hAnsi="Cambria Math" w:cs="Times New Roman"/>
                    <w:sz w:val="24"/>
                    <w:szCs w:val="24"/>
                  </w:rPr>
                  <m:t>t</m:t>
                </w:ins>
              </m:r>
              <m:r>
                <w:ins w:id="1113" w:author="Liu, Luyu" w:date="2020-06-13T21:38:00Z">
                  <w:rPr>
                    <w:rFonts w:ascii="Cambria Math" w:hAnsi="Cambria Math" w:cs="Times New Roman"/>
                    <w:sz w:val="24"/>
                    <w:szCs w:val="24"/>
                  </w:rPr>
                  <m:t>≥</m:t>
                </w:ins>
              </m:r>
              <m:sSup>
                <m:sSupPr>
                  <m:ctrlPr>
                    <w:ins w:id="1114" w:author="Liu, Luyu" w:date="2020-06-20T22:40:00Z">
                      <w:rPr>
                        <w:rFonts w:ascii="Cambria Math" w:hAnsi="Cambria Math" w:cs="Times New Roman"/>
                        <w:i/>
                        <w:sz w:val="24"/>
                        <w:szCs w:val="24"/>
                      </w:rPr>
                    </w:ins>
                  </m:ctrlPr>
                </m:sSupPr>
                <m:e>
                  <m:r>
                    <w:ins w:id="1115" w:author="Liu, Luyu" w:date="2020-06-20T22:40:00Z">
                      <w:rPr>
                        <w:rFonts w:ascii="Cambria Math" w:hAnsi="Cambria Math" w:cs="Times New Roman"/>
                        <w:sz w:val="24"/>
                        <w:szCs w:val="24"/>
                      </w:rPr>
                      <m:t>π</m:t>
                    </w:ins>
                  </m:r>
                </m:e>
                <m:sup>
                  <m:r>
                    <w:ins w:id="1116" w:author="Liu, Luyu" w:date="2020-06-20T22:40:00Z">
                      <w:rPr>
                        <w:rFonts w:ascii="Cambria Math" w:hAnsi="Cambria Math" w:cs="Times New Roman"/>
                        <w:sz w:val="24"/>
                        <w:szCs w:val="24"/>
                      </w:rPr>
                      <m:t>p</m:t>
                    </w:ins>
                  </m:r>
                </m:sup>
              </m:sSup>
            </m:oMath>
          </w:p>
          <w:p w14:paraId="6070749B" w14:textId="46EBF45B" w:rsidR="00D838A7" w:rsidRDefault="00F240A5">
            <w:pPr>
              <w:rPr>
                <w:ins w:id="1117" w:author="Liu, Luyu" w:date="2020-06-15T21:08:00Z"/>
                <w:rFonts w:ascii="Times New Roman" w:eastAsia="Yu Mincho" w:hAnsi="Times New Roman" w:cs="Times New Roman"/>
                <w:sz w:val="24"/>
                <w:szCs w:val="24"/>
              </w:rPr>
            </w:pPr>
            <w:ins w:id="1118" w:author="Liu, Luyu" w:date="2020-07-02T23:31:00Z">
              <w:r>
                <w:rPr>
                  <w:rFonts w:ascii="Times New Roman" w:eastAsia="Yu Mincho" w:hAnsi="Times New Roman" w:cs="Times New Roman"/>
                  <w:sz w:val="24"/>
                  <w:szCs w:val="24"/>
                </w:rPr>
                <w:t xml:space="preserve">    </w:t>
              </w:r>
            </w:ins>
            <w:ins w:id="1119" w:author="Liu, Luyu" w:date="2020-06-13T21:39:00Z">
              <w:r w:rsidR="00373BEE">
                <w:rPr>
                  <w:rFonts w:ascii="Times New Roman" w:eastAsia="Yu Mincho" w:hAnsi="Times New Roman" w:cs="Times New Roman"/>
                  <w:sz w:val="24"/>
                  <w:szCs w:val="24"/>
                </w:rPr>
                <w:t xml:space="preserve">return </w:t>
              </w:r>
              <m:oMath>
                <m:r>
                  <w:rPr>
                    <w:rFonts w:ascii="Cambria Math" w:eastAsia="Yu Mincho" w:hAnsi="Cambria Math" w:cs="Times New Roman"/>
                    <w:sz w:val="24"/>
                    <w:szCs w:val="24"/>
                  </w:rPr>
                  <m:t>t</m:t>
                </m:r>
                <m:r>
                  <w:rPr>
                    <w:rFonts w:ascii="Cambria Math" w:hAnsi="Cambria Math" w:cs="Times New Roman"/>
                    <w:sz w:val="24"/>
                    <w:szCs w:val="24"/>
                  </w:rPr>
                  <m:t>=</m:t>
                </m:r>
              </m:oMath>
            </w:ins>
            <m:oMath>
              <m:r>
                <w:ins w:id="1120" w:author="Liu, Luyu" w:date="2020-06-20T22:40:00Z">
                  <w:rPr>
                    <w:rFonts w:ascii="Cambria Math" w:hAnsi="Cambria Math" w:cs="Times New Roman"/>
                    <w:sz w:val="24"/>
                    <w:szCs w:val="24"/>
                  </w:rPr>
                  <m:t>t'</m:t>
                </w:ins>
              </m:r>
            </m:oMath>
          </w:p>
          <w:p w14:paraId="45522CAD" w14:textId="650A1249" w:rsidR="00373BEE" w:rsidRPr="001C320A" w:rsidRDefault="00F240A5">
            <w:pPr>
              <w:rPr>
                <w:ins w:id="1121" w:author="Liu, Luyu" w:date="2020-06-13T21:39:00Z"/>
                <w:rFonts w:ascii="Times New Roman" w:eastAsia="Yu Mincho" w:hAnsi="Times New Roman" w:cs="Times New Roman"/>
                <w:sz w:val="24"/>
                <w:szCs w:val="24"/>
              </w:rPr>
            </w:pPr>
            <w:ins w:id="1122" w:author="Liu, Luyu" w:date="2020-07-02T23:31:00Z">
              <w:r>
                <w:rPr>
                  <w:rFonts w:ascii="Times New Roman" w:eastAsia="Yu Mincho" w:hAnsi="Times New Roman" w:cs="Times New Roman"/>
                  <w:sz w:val="24"/>
                  <w:szCs w:val="24"/>
                </w:rPr>
                <w:t xml:space="preserve">  </w:t>
              </w:r>
            </w:ins>
            <w:ins w:id="1123" w:author="Liu, Luyu" w:date="2020-06-13T21:39:00Z">
              <w:r w:rsidR="00373BEE" w:rsidRPr="005C7EF1">
                <w:rPr>
                  <w:rFonts w:ascii="Times New Roman" w:eastAsia="Yu Mincho" w:hAnsi="Times New Roman" w:cs="Times New Roman"/>
                  <w:b/>
                  <w:sz w:val="24"/>
                  <w:szCs w:val="24"/>
                  <w:rPrChange w:id="1124" w:author="Liu, Luyu" w:date="2020-06-13T21:41:00Z">
                    <w:rPr>
                      <w:rFonts w:ascii="Times New Roman" w:eastAsia="Yu Mincho" w:hAnsi="Times New Roman" w:cs="Times New Roman"/>
                      <w:sz w:val="24"/>
                      <w:szCs w:val="24"/>
                    </w:rPr>
                  </w:rPrChange>
                </w:rPr>
                <w:t>else</w:t>
              </w:r>
            </w:ins>
          </w:p>
          <w:p w14:paraId="64D59C42" w14:textId="1B84788E" w:rsidR="000D4D12" w:rsidRDefault="00F240A5">
            <w:pPr>
              <w:rPr>
                <w:ins w:id="1125" w:author="Liu, Luyu" w:date="2020-06-13T21:44:00Z"/>
                <w:rFonts w:ascii="Times New Roman" w:eastAsia="Yu Mincho" w:hAnsi="Times New Roman" w:cs="Times New Roman"/>
                <w:sz w:val="24"/>
                <w:szCs w:val="24"/>
              </w:rPr>
            </w:pPr>
            <w:ins w:id="1126" w:author="Liu, Luyu" w:date="2020-07-02T23:31:00Z">
              <w:r>
                <w:rPr>
                  <w:rFonts w:ascii="Times New Roman" w:eastAsia="Yu Mincho" w:hAnsi="Times New Roman" w:cs="Times New Roman"/>
                  <w:sz w:val="24"/>
                  <w:szCs w:val="24"/>
                </w:rPr>
                <w:t xml:space="preserve">    </w:t>
              </w:r>
            </w:ins>
            <w:ins w:id="1127" w:author="Liu, Luyu" w:date="2020-06-13T21:40:00Z">
              <w:r w:rsidR="00373BEE">
                <w:rPr>
                  <w:rFonts w:ascii="Times New Roman" w:eastAsia="Yu Mincho" w:hAnsi="Times New Roman" w:cs="Times New Roman"/>
                  <w:sz w:val="24"/>
                  <w:szCs w:val="24"/>
                </w:rPr>
                <w:t>wait until next update</w:t>
              </w:r>
            </w:ins>
          </w:p>
          <w:p w14:paraId="1A7584C8" w14:textId="6F8BE4CE" w:rsidR="005A464A" w:rsidRPr="00FF08DF" w:rsidRDefault="00A03E00">
            <w:pPr>
              <w:rPr>
                <w:rFonts w:ascii="Times New Roman" w:eastAsia="Yu Mincho" w:hAnsi="Times New Roman" w:cs="Times New Roman"/>
                <w:sz w:val="24"/>
                <w:szCs w:val="24"/>
                <w:rPrChange w:id="1128" w:author="Liu, Luyu" w:date="2020-06-13T21:40:00Z">
                  <w:rPr>
                    <w:rFonts w:ascii="Times New Roman" w:hAnsi="Times New Roman" w:cs="Times New Roman"/>
                    <w:sz w:val="24"/>
                    <w:szCs w:val="24"/>
                  </w:rPr>
                </w:rPrChange>
              </w:rPr>
            </w:pPr>
            <m:oMathPara>
              <m:oMath>
                <m:sSub>
                  <m:sSubPr>
                    <m:ctrlPr>
                      <w:del w:id="1129" w:author="Liu, Luyu" w:date="2020-06-12T14:47:00Z">
                        <w:rPr>
                          <w:rFonts w:ascii="Cambria Math" w:hAnsi="Cambria Math" w:cs="Times New Roman"/>
                          <w:i/>
                          <w:sz w:val="24"/>
                          <w:szCs w:val="24"/>
                        </w:rPr>
                      </w:del>
                    </m:ctrlPr>
                  </m:sSubPr>
                  <m:e>
                    <m:r>
                      <w:del w:id="1130" w:author="Liu, Luyu" w:date="2020-06-12T14:47:00Z">
                        <w:rPr>
                          <w:rFonts w:ascii="Cambria Math" w:hAnsi="Cambria Math" w:cs="Times New Roman"/>
                          <w:sz w:val="24"/>
                          <w:szCs w:val="24"/>
                        </w:rPr>
                        <m:t>t</m:t>
                      </w:del>
                    </m:r>
                  </m:e>
                  <m:sub>
                    <m:r>
                      <w:del w:id="1131" w:author="Liu, Luyu" w:date="2020-06-12T14:47:00Z">
                        <w:rPr>
                          <w:rFonts w:ascii="Cambria Math" w:hAnsi="Cambria Math" w:cs="Times New Roman"/>
                          <w:sz w:val="24"/>
                          <w:szCs w:val="24"/>
                        </w:rPr>
                        <m:t>hd</m:t>
                      </w:del>
                    </m:r>
                  </m:sub>
                </m:sSub>
                <m:r>
                  <w:del w:id="1132" w:author="Liu, Luyu" w:date="2020-06-13T21:40:00Z">
                    <w:rPr>
                      <w:rFonts w:ascii="Cambria Math" w:hAnsi="Cambria Math" w:cs="Times New Roman"/>
                      <w:sz w:val="24"/>
                      <w:szCs w:val="24"/>
                    </w:rPr>
                    <m:t>=</m:t>
                  </w:del>
                </m:r>
                <m:sSub>
                  <m:sSubPr>
                    <m:ctrlPr>
                      <w:del w:id="1133" w:author="Liu, Luyu" w:date="2020-06-12T14:47:00Z">
                        <w:rPr>
                          <w:rFonts w:ascii="Cambria Math" w:hAnsi="Cambria Math" w:cs="Times New Roman"/>
                          <w:i/>
                          <w:sz w:val="24"/>
                          <w:szCs w:val="24"/>
                        </w:rPr>
                      </w:del>
                    </m:ctrlPr>
                  </m:sSubPr>
                  <m:e>
                    <m:r>
                      <w:del w:id="1134" w:author="Liu, Luyu" w:date="2020-06-12T14:47:00Z">
                        <w:rPr>
                          <w:rFonts w:ascii="Cambria Math" w:hAnsi="Cambria Math" w:cs="Times New Roman"/>
                          <w:sz w:val="24"/>
                          <w:szCs w:val="24"/>
                        </w:rPr>
                        <m:t>t</m:t>
                      </w:del>
                    </m:r>
                  </m:e>
                  <m:sub>
                    <m:r>
                      <w:del w:id="1135" w:author="Liu, Luyu" w:date="2020-06-12T14:47:00Z">
                        <w:rPr>
                          <w:rFonts w:ascii="Cambria Math" w:hAnsi="Cambria Math" w:cs="Times New Roman"/>
                          <w:sz w:val="24"/>
                          <w:szCs w:val="24"/>
                        </w:rPr>
                        <m:t>cu</m:t>
                      </w:del>
                    </m:r>
                  </m:sub>
                </m:sSub>
                <m:r>
                  <w:del w:id="1136" w:author="Liu, Luyu" w:date="2020-06-13T21:40:00Z">
                    <w:rPr>
                      <w:rFonts w:ascii="Cambria Math" w:hAnsi="Cambria Math" w:cs="Times New Roman"/>
                      <w:sz w:val="24"/>
                      <w:szCs w:val="24"/>
                    </w:rPr>
                    <m:t xml:space="preserve">, if </m:t>
                  </w:del>
                </m:r>
                <m:sSub>
                  <m:sSubPr>
                    <m:ctrlPr>
                      <w:del w:id="1137" w:author="Liu, Luyu" w:date="2020-06-13T21:40:00Z">
                        <w:rPr>
                          <w:rFonts w:ascii="Cambria Math" w:hAnsi="Cambria Math" w:cs="Times New Roman"/>
                          <w:i/>
                          <w:sz w:val="24"/>
                          <w:szCs w:val="24"/>
                        </w:rPr>
                      </w:del>
                    </m:ctrlPr>
                  </m:sSubPr>
                  <m:e>
                    <m:r>
                      <w:del w:id="1138" w:author="Liu, Luyu" w:date="2020-06-13T21:40:00Z">
                        <w:rPr>
                          <w:rFonts w:ascii="Cambria Math" w:hAnsi="Cambria Math" w:cs="Times New Roman"/>
                          <w:sz w:val="24"/>
                          <w:szCs w:val="24"/>
                        </w:rPr>
                        <m:t>t</m:t>
                      </w:del>
                    </m:r>
                  </m:e>
                  <m:sub>
                    <m:r>
                      <w:del w:id="1139" w:author="Liu, Luyu" w:date="2020-06-13T21:40:00Z">
                        <w:rPr>
                          <w:rFonts w:ascii="Cambria Math" w:hAnsi="Cambria Math" w:cs="Times New Roman"/>
                          <w:sz w:val="24"/>
                          <w:szCs w:val="24"/>
                        </w:rPr>
                        <m:t>c</m:t>
                      </w:del>
                    </m:r>
                    <m:r>
                      <w:del w:id="1140" w:author="Liu, Luyu" w:date="2020-06-12T14:48:00Z">
                        <w:rPr>
                          <w:rFonts w:ascii="Cambria Math" w:hAnsi="Cambria Math" w:cs="Times New Roman"/>
                          <w:sz w:val="24"/>
                          <w:szCs w:val="24"/>
                        </w:rPr>
                        <m:t>u</m:t>
                      </w:del>
                    </m:r>
                  </m:sub>
                </m:sSub>
                <m:r>
                  <w:del w:id="1141" w:author="Liu, Luyu" w:date="2020-06-13T21:40:00Z">
                    <w:rPr>
                      <w:rFonts w:ascii="Cambria Math" w:hAnsi="Cambria Math" w:cs="Times New Roman"/>
                      <w:sz w:val="24"/>
                      <w:szCs w:val="24"/>
                    </w:rPr>
                    <m:t>+δ</m:t>
                  </w:del>
                </m:r>
                <m:sSub>
                  <m:sSubPr>
                    <m:ctrlPr>
                      <w:del w:id="1142" w:author="Liu, Luyu" w:date="2020-06-13T21:40:00Z">
                        <w:rPr>
                          <w:rFonts w:ascii="Cambria Math" w:hAnsi="Cambria Math" w:cs="Times New Roman"/>
                          <w:i/>
                          <w:sz w:val="24"/>
                          <w:szCs w:val="24"/>
                        </w:rPr>
                      </w:del>
                    </m:ctrlPr>
                  </m:sSubPr>
                  <m:e>
                    <m:r>
                      <w:del w:id="1143" w:author="Liu, Luyu" w:date="2020-06-13T21:40:00Z">
                        <w:rPr>
                          <w:rFonts w:ascii="Cambria Math" w:hAnsi="Cambria Math" w:cs="Times New Roman"/>
                          <w:sz w:val="24"/>
                          <w:szCs w:val="24"/>
                        </w:rPr>
                        <m:t>t</m:t>
                      </w:del>
                    </m:r>
                  </m:e>
                  <m:sub>
                    <m:r>
                      <w:del w:id="1144" w:author="Liu, Luyu" w:date="2020-06-13T21:40:00Z">
                        <w:rPr>
                          <w:rFonts w:ascii="Cambria Math" w:hAnsi="Cambria Math" w:cs="Times New Roman"/>
                          <w:sz w:val="24"/>
                          <w:szCs w:val="24"/>
                        </w:rPr>
                        <m:t>w</m:t>
                      </w:del>
                    </m:r>
                  </m:sub>
                </m:sSub>
                <m:r>
                  <w:del w:id="1145" w:author="Liu, Luyu" w:date="2020-06-13T21:40:00Z">
                    <w:rPr>
                      <w:rFonts w:ascii="Cambria Math" w:hAnsi="Cambria Math" w:cs="Times New Roman"/>
                      <w:sz w:val="24"/>
                      <w:szCs w:val="24"/>
                    </w:rPr>
                    <m:t>≥</m:t>
                  </w:del>
                </m:r>
                <m:sSub>
                  <m:sSubPr>
                    <m:ctrlPr>
                      <w:del w:id="1146" w:author="Liu, Luyu" w:date="2020-06-12T15:23:00Z">
                        <w:rPr>
                          <w:rFonts w:ascii="Cambria Math" w:hAnsi="Cambria Math" w:cs="Times New Roman"/>
                          <w:i/>
                          <w:sz w:val="24"/>
                          <w:szCs w:val="24"/>
                        </w:rPr>
                      </w:del>
                    </m:ctrlPr>
                  </m:sSubPr>
                  <m:e>
                    <m:r>
                      <w:del w:id="1147" w:author="Liu, Luyu" w:date="2020-06-12T15:23:00Z">
                        <w:rPr>
                          <w:rFonts w:ascii="Cambria Math" w:hAnsi="Cambria Math" w:cs="Times New Roman"/>
                          <w:sz w:val="24"/>
                          <w:szCs w:val="24"/>
                        </w:rPr>
                        <m:t>T</m:t>
                      </w:del>
                    </m:r>
                  </m:e>
                  <m:sub>
                    <m:r>
                      <w:del w:id="1148" w:author="Liu, Luyu" w:date="2020-06-12T15:23:00Z">
                        <w:rPr>
                          <w:rFonts w:ascii="Cambria Math" w:hAnsi="Cambria Math" w:cs="Times New Roman"/>
                          <w:sz w:val="24"/>
                          <w:szCs w:val="24"/>
                        </w:rPr>
                        <m:t>ex</m:t>
                      </w:del>
                    </m:r>
                  </m:sub>
                </m:sSub>
              </m:oMath>
            </m:oMathPara>
          </w:p>
        </w:tc>
        <w:tc>
          <w:tcPr>
            <w:tcW w:w="280" w:type="pct"/>
            <w:vAlign w:val="center"/>
            <w:hideMark/>
            <w:tcPrChange w:id="1149" w:author="Liu, Luyu" w:date="2020-06-13T21:41:00Z">
              <w:tcPr>
                <w:tcW w:w="280" w:type="pct"/>
                <w:vAlign w:val="center"/>
                <w:hideMark/>
              </w:tcPr>
            </w:tcPrChange>
          </w:tcPr>
          <w:p w14:paraId="2973A1EF" w14:textId="79B12EC0"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1150" w:author="Liu, Luyu" w:date="2020-06-22T18:03:00Z">
              <w:r w:rsidR="00355A84">
                <w:rPr>
                  <w:noProof/>
                </w:rPr>
                <w:t>4</w:t>
              </w:r>
            </w:ins>
            <w:del w:id="1151" w:author="Liu, Luyu" w:date="2020-06-13T16:27:00Z">
              <w:r w:rsidDel="004C1D89">
                <w:rPr>
                  <w:noProof/>
                </w:rPr>
                <w:delText>10</w:delText>
              </w:r>
            </w:del>
            <w:r>
              <w:rPr>
                <w:noProof/>
              </w:rPr>
              <w:fldChar w:fldCharType="end"/>
            </w:r>
            <w:r>
              <w:rPr>
                <w:rFonts w:eastAsia="Yu Mincho"/>
                <w:lang w:eastAsia="ja-JP"/>
              </w:rPr>
              <w:t>)</w:t>
            </w:r>
          </w:p>
        </w:tc>
      </w:tr>
    </w:tbl>
    <w:p w14:paraId="4A0D345F" w14:textId="77777777" w:rsidR="00730D45" w:rsidRDefault="00730D45" w:rsidP="005A464A">
      <w:pPr>
        <w:jc w:val="both"/>
        <w:rPr>
          <w:ins w:id="1152" w:author="Miller, Harvey J." w:date="2020-07-01T12:42:00Z"/>
          <w:rFonts w:ascii="Times New Roman" w:hAnsi="Times New Roman" w:cs="Times New Roman"/>
          <w:sz w:val="24"/>
          <w:szCs w:val="24"/>
        </w:rPr>
      </w:pPr>
    </w:p>
    <w:p w14:paraId="38CE4EF2" w14:textId="3D99A2F4"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Wher</w:t>
      </w:r>
      <w:ins w:id="1153" w:author="Liu, Luyu" w:date="2020-06-20T22:41:00Z">
        <w:r w:rsidR="003463AD">
          <w:rPr>
            <w:rFonts w:ascii="Times New Roman" w:hAnsi="Times New Roman" w:cs="Times New Roman"/>
            <w:sz w:val="24"/>
            <w:szCs w:val="24"/>
          </w:rPr>
          <w:t>e: π</w:t>
        </w:r>
      </w:ins>
      <w:del w:id="1154" w:author="Liu, Luyu" w:date="2020-06-20T22:41:00Z">
        <w:r w:rsidDel="003463AD">
          <w:rPr>
            <w:rFonts w:ascii="Times New Roman" w:hAnsi="Times New Roman" w:cs="Times New Roman"/>
            <w:sz w:val="24"/>
            <w:szCs w:val="24"/>
          </w:rPr>
          <w:delText>e</w:delText>
        </w:r>
        <w:r w:rsidR="00D24C8C" w:rsidDel="003463AD">
          <w:rPr>
            <w:rFonts w:ascii="Times New Roman" w:hAnsi="Times New Roman" w:cs="Times New Roman"/>
            <w:sz w:val="24"/>
            <w:szCs w:val="24"/>
          </w:rPr>
          <w:delText>: T</w:delText>
        </w:r>
        <w:r w:rsidR="00D24C8C" w:rsidDel="003463AD">
          <w:rPr>
            <w:rFonts w:ascii="Times New Roman" w:hAnsi="Times New Roman" w:cs="Times New Roman"/>
            <w:sz w:val="24"/>
            <w:szCs w:val="24"/>
            <w:vertAlign w:val="subscript"/>
          </w:rPr>
          <w:delText>e</w:delText>
        </w:r>
      </w:del>
      <w:del w:id="1155" w:author="Liu, Luyu" w:date="2020-06-20T22:42:00Z">
        <w:r w:rsidDel="003463AD">
          <w:rPr>
            <w:rFonts w:ascii="Times New Roman" w:hAnsi="Times New Roman" w:cs="Times New Roman"/>
            <w:sz w:val="24"/>
            <w:szCs w:val="24"/>
          </w:rPr>
          <w:delText xml:space="preserve"> </w:delText>
        </w:r>
      </w:del>
      <w:ins w:id="1156" w:author="Liu, Luyu" w:date="2020-06-20T22:42:00Z">
        <w:r w:rsidR="003463AD">
          <w:rPr>
            <w:rFonts w:ascii="Times New Roman" w:hAnsi="Times New Roman" w:cs="Times New Roman"/>
            <w:sz w:val="24"/>
            <w:szCs w:val="24"/>
            <w:vertAlign w:val="superscript"/>
          </w:rPr>
          <w:t>p</w:t>
        </w:r>
        <w:r w:rsidR="003463AD">
          <w:rPr>
            <w:rFonts w:ascii="Times New Roman" w:hAnsi="Times New Roman" w:cs="Times New Roman"/>
            <w:sz w:val="24"/>
            <w:szCs w:val="24"/>
          </w:rPr>
          <w:t xml:space="preserve"> </w:t>
        </w:r>
      </w:ins>
      <w:r>
        <w:rPr>
          <w:rFonts w:ascii="Times New Roman" w:hAnsi="Times New Roman" w:cs="Times New Roman"/>
          <w:sz w:val="24"/>
          <w:szCs w:val="24"/>
        </w:rPr>
        <w:t xml:space="preserve">is the scheduled bus’s </w:t>
      </w:r>
      <w:del w:id="1157" w:author="Liu, Luyu" w:date="2020-06-12T16:00:00Z">
        <w:r w:rsidDel="006B052E">
          <w:rPr>
            <w:rFonts w:ascii="Times New Roman" w:hAnsi="Times New Roman" w:cs="Times New Roman"/>
            <w:sz w:val="24"/>
            <w:szCs w:val="24"/>
          </w:rPr>
          <w:delText xml:space="preserve">ETD </w:delText>
        </w:r>
      </w:del>
      <w:ins w:id="1158" w:author="Liu, Luyu" w:date="2020-06-12T16:00:00Z">
        <w:r w:rsidR="006B052E">
          <w:rPr>
            <w:rFonts w:ascii="Times New Roman" w:hAnsi="Times New Roman" w:cs="Times New Roman"/>
            <w:sz w:val="24"/>
            <w:szCs w:val="24"/>
          </w:rPr>
          <w:t>estimated time of departure</w:t>
        </w:r>
      </w:ins>
      <w:del w:id="1159" w:author="Liu, Luyu" w:date="2020-06-12T16:01:00Z">
        <w:r w:rsidDel="006B052E">
          <w:rPr>
            <w:rFonts w:ascii="Times New Roman" w:hAnsi="Times New Roman" w:cs="Times New Roman"/>
            <w:sz w:val="24"/>
            <w:szCs w:val="24"/>
          </w:rPr>
          <w:delText>at the stop</w:delText>
        </w:r>
      </w:del>
      <w:r>
        <w:rPr>
          <w:rFonts w:ascii="Times New Roman" w:hAnsi="Times New Roman" w:cs="Times New Roman"/>
          <w:sz w:val="24"/>
          <w:szCs w:val="24"/>
        </w:rPr>
        <w:t xml:space="preserve"> given by RTI app</w:t>
      </w:r>
      <w:del w:id="1160" w:author="Liu, Luyu" w:date="2020-06-12T16:01:00Z">
        <w:r w:rsidRPr="000D420D" w:rsidDel="0035038F">
          <w:rPr>
            <w:rFonts w:ascii="Times New Roman" w:hAnsi="Times New Roman" w:cs="Times New Roman"/>
            <w:sz w:val="24"/>
            <w:szCs w:val="24"/>
          </w:rPr>
          <w:delText xml:space="preserve"> </w:delText>
        </w:r>
        <w:r w:rsidDel="0035038F">
          <w:rPr>
            <w:rFonts w:ascii="Times New Roman" w:hAnsi="Times New Roman" w:cs="Times New Roman"/>
            <w:sz w:val="24"/>
            <w:szCs w:val="24"/>
          </w:rPr>
          <w:delText>and real-time data</w:delText>
        </w:r>
      </w:del>
      <w:del w:id="1161" w:author="Liu, Luyu" w:date="2020-06-16T19:19:00Z">
        <w:r w:rsidDel="00E227C9">
          <w:rPr>
            <w:rFonts w:ascii="Times New Roman" w:hAnsi="Times New Roman" w:cs="Times New Roman"/>
            <w:sz w:val="24"/>
            <w:szCs w:val="24"/>
          </w:rPr>
          <w:delText>,</w:delText>
        </w:r>
      </w:del>
      <w:r>
        <w:rPr>
          <w:rFonts w:ascii="Times New Roman" w:hAnsi="Times New Roman" w:cs="Times New Roman"/>
          <w:sz w:val="24"/>
          <w:szCs w:val="24"/>
        </w:rPr>
        <w:t xml:space="preserve"> and </w:t>
      </w:r>
      <w:ins w:id="1162" w:author="Liu, Luyu" w:date="2020-06-15T21:08:00Z">
        <w:r w:rsidR="002916ED">
          <w:rPr>
            <w:rFonts w:ascii="Times New Roman" w:hAnsi="Times New Roman" w:cs="Times New Roman"/>
            <w:sz w:val="24"/>
            <w:szCs w:val="24"/>
          </w:rPr>
          <w:t>t</w:t>
        </w:r>
      </w:ins>
      <w:ins w:id="1163" w:author="Liu, Luyu" w:date="2020-06-20T22:42:00Z">
        <w:r w:rsidR="008B6EB5">
          <w:rPr>
            <w:rFonts w:ascii="Times New Roman" w:hAnsi="Times New Roman" w:cs="Times New Roman"/>
            <w:sz w:val="24"/>
            <w:szCs w:val="24"/>
          </w:rPr>
          <w:t>’</w:t>
        </w:r>
      </w:ins>
      <w:ins w:id="1164" w:author="Liu, Luyu" w:date="2020-06-15T21:08:00Z">
        <w:r w:rsidR="002916ED">
          <w:rPr>
            <w:rFonts w:ascii="Times New Roman" w:hAnsi="Times New Roman" w:cs="Times New Roman"/>
            <w:sz w:val="24"/>
            <w:szCs w:val="24"/>
          </w:rPr>
          <w:t xml:space="preserve"> </w:t>
        </w:r>
      </w:ins>
      <m:oMath>
        <m:sSub>
          <m:sSubPr>
            <m:ctrlPr>
              <w:del w:id="1165" w:author="Liu, Luyu" w:date="2020-06-15T21:08:00Z">
                <w:rPr>
                  <w:rFonts w:ascii="Cambria Math" w:hAnsi="Cambria Math" w:cs="Times New Roman"/>
                  <w:i/>
                  <w:sz w:val="24"/>
                  <w:szCs w:val="24"/>
                </w:rPr>
              </w:del>
            </m:ctrlPr>
          </m:sSubPr>
          <m:e>
            <m:r>
              <w:del w:id="1166" w:author="Liu, Luyu" w:date="2020-06-15T21:08:00Z">
                <w:rPr>
                  <w:rFonts w:ascii="Cambria Math" w:hAnsi="Cambria Math" w:cs="Times New Roman"/>
                  <w:sz w:val="24"/>
                  <w:szCs w:val="24"/>
                </w:rPr>
                <m:t>t</m:t>
              </w:del>
            </m:r>
          </m:e>
          <m:sub>
            <m:r>
              <w:del w:id="1167" w:author="Liu, Luyu" w:date="2020-06-15T21:08:00Z">
                <w:rPr>
                  <w:rFonts w:ascii="Cambria Math" w:hAnsi="Cambria Math" w:cs="Times New Roman"/>
                  <w:sz w:val="24"/>
                  <w:szCs w:val="24"/>
                </w:rPr>
                <m:t>c</m:t>
              </w:del>
            </m:r>
            <m:r>
              <w:del w:id="1168" w:author="Liu, Luyu" w:date="2020-06-12T16:01:00Z">
                <w:rPr>
                  <w:rFonts w:ascii="Cambria Math" w:hAnsi="Cambria Math" w:cs="Times New Roman"/>
                  <w:sz w:val="24"/>
                  <w:szCs w:val="24"/>
                </w:rPr>
                <m:t>u</m:t>
              </w:del>
            </m:r>
          </m:sub>
        </m:sSub>
      </m:oMath>
      <w:del w:id="1169" w:author="Liu, Luyu" w:date="2020-06-15T21:08:00Z">
        <w:r w:rsidDel="002916ED">
          <w:rPr>
            <w:rFonts w:ascii="Times New Roman" w:hAnsi="Times New Roman" w:cs="Times New Roman"/>
            <w:sz w:val="24"/>
            <w:szCs w:val="24"/>
          </w:rPr>
          <w:delText xml:space="preserve"> </w:delText>
        </w:r>
      </w:del>
      <w:r>
        <w:rPr>
          <w:rFonts w:ascii="Times New Roman" w:hAnsi="Times New Roman" w:cs="Times New Roman"/>
          <w:sz w:val="24"/>
          <w:szCs w:val="24"/>
        </w:rPr>
        <w:t>is the current time</w:t>
      </w:r>
      <w:ins w:id="1170" w:author="Liu, Luyu" w:date="2020-06-20T22:43:00Z">
        <w:r w:rsidR="00EF0430">
          <w:rPr>
            <w:rFonts w:ascii="Times New Roman" w:hAnsi="Times New Roman" w:cs="Times New Roman"/>
            <w:sz w:val="24"/>
            <w:szCs w:val="24"/>
          </w:rPr>
          <w:t xml:space="preserve"> when a new update is available</w:t>
        </w:r>
      </w:ins>
      <w:r>
        <w:rPr>
          <w:rFonts w:ascii="Times New Roman" w:hAnsi="Times New Roman" w:cs="Times New Roman"/>
          <w:sz w:val="24"/>
          <w:szCs w:val="24"/>
        </w:rPr>
        <w:t>.</w:t>
      </w:r>
    </w:p>
    <w:p w14:paraId="5DB77121" w14:textId="45E8320C" w:rsidR="005A464A" w:rsidRDefault="00D6693C" w:rsidP="005A464A">
      <w:pPr>
        <w:ind w:firstLine="720"/>
        <w:jc w:val="both"/>
        <w:rPr>
          <w:rFonts w:ascii="Times New Roman" w:hAnsi="Times New Roman" w:cs="Times New Roman"/>
          <w:sz w:val="24"/>
          <w:szCs w:val="24"/>
        </w:rPr>
      </w:pPr>
      <w:ins w:id="1171" w:author="Liu, Luyu" w:date="2020-06-12T15:32:00Z">
        <w:r>
          <w:rPr>
            <w:rFonts w:ascii="Times New Roman" w:hAnsi="Times New Roman" w:cs="Times New Roman"/>
            <w:sz w:val="24"/>
            <w:szCs w:val="24"/>
          </w:rPr>
          <w:t xml:space="preserve">Ideally, </w:t>
        </w:r>
      </w:ins>
      <w:del w:id="1172" w:author="Liu, Luyu" w:date="2020-06-12T15:32:00Z">
        <w:r w:rsidR="005A464A" w:rsidDel="00D6693C">
          <w:rPr>
            <w:rFonts w:ascii="Times New Roman" w:hAnsi="Times New Roman" w:cs="Times New Roman"/>
            <w:sz w:val="24"/>
            <w:szCs w:val="24"/>
          </w:rPr>
          <w:delText>T</w:delText>
        </w:r>
      </w:del>
      <w:ins w:id="1173" w:author="Liu, Luyu" w:date="2020-06-12T15:32:00Z">
        <w:r>
          <w:rPr>
            <w:rFonts w:ascii="Times New Roman" w:hAnsi="Times New Roman" w:cs="Times New Roman"/>
            <w:sz w:val="24"/>
            <w:szCs w:val="24"/>
          </w:rPr>
          <w:t>t</w:t>
        </w:r>
      </w:ins>
      <w:r w:rsidR="005A464A">
        <w:rPr>
          <w:rFonts w:ascii="Times New Roman" w:hAnsi="Times New Roman" w:cs="Times New Roman"/>
          <w:sz w:val="24"/>
          <w:szCs w:val="24"/>
        </w:rPr>
        <w:t>his strategy can achieve a minimal wait time</w:t>
      </w:r>
      <w:ins w:id="1174" w:author="Liu, Luyu" w:date="2020-06-12T15:42:00Z">
        <w:r w:rsidR="00DC0516">
          <w:rPr>
            <w:rFonts w:ascii="Times New Roman" w:hAnsi="Times New Roman" w:cs="Times New Roman"/>
            <w:sz w:val="24"/>
            <w:szCs w:val="24"/>
          </w:rPr>
          <w:t xml:space="preserve"> if no disturbance</w:t>
        </w:r>
      </w:ins>
      <w:r w:rsidR="005A464A">
        <w:rPr>
          <w:rFonts w:ascii="Times New Roman" w:hAnsi="Times New Roman" w:cs="Times New Roman"/>
          <w:sz w:val="24"/>
          <w:szCs w:val="24"/>
        </w:rPr>
        <w:t xml:space="preserve"> as shown in </w:t>
      </w:r>
      <w:r w:rsidR="005A464A">
        <w:rPr>
          <w:rFonts w:ascii="Times New Roman" w:hAnsi="Times New Roman" w:cs="Times New Roman"/>
          <w:sz w:val="24"/>
          <w:szCs w:val="24"/>
        </w:rPr>
        <w:fldChar w:fldCharType="begin"/>
      </w:r>
      <w:r w:rsidR="005A464A">
        <w:rPr>
          <w:rFonts w:ascii="Times New Roman" w:hAnsi="Times New Roman" w:cs="Times New Roman"/>
          <w:sz w:val="24"/>
          <w:szCs w:val="24"/>
        </w:rPr>
        <w:instrText xml:space="preserve"> REF _Ref8118481 \h </w:instrText>
      </w:r>
      <w:r w:rsidR="005A464A">
        <w:rPr>
          <w:rFonts w:ascii="Times New Roman" w:hAnsi="Times New Roman" w:cs="Times New Roman"/>
          <w:sz w:val="24"/>
          <w:szCs w:val="24"/>
        </w:rPr>
      </w:r>
      <w:r w:rsidR="005A464A">
        <w:rPr>
          <w:rFonts w:ascii="Times New Roman" w:hAnsi="Times New Roman" w:cs="Times New Roman"/>
          <w:sz w:val="24"/>
          <w:szCs w:val="24"/>
        </w:rPr>
        <w:fldChar w:fldCharType="separate"/>
      </w:r>
      <w:ins w:id="1175" w:author="Liu, Luyu" w:date="2020-06-13T23:17:00Z">
        <w:r w:rsidR="009D7465" w:rsidRPr="00333E7A">
          <w:rPr>
            <w:rFonts w:ascii="Times New Roman" w:hAnsi="Times New Roman" w:cs="Times New Roman"/>
            <w:sz w:val="24"/>
            <w:szCs w:val="24"/>
          </w:rPr>
          <w:t xml:space="preserve">Figure </w:t>
        </w:r>
        <w:r w:rsidR="009D7465">
          <w:rPr>
            <w:rFonts w:ascii="Times New Roman" w:hAnsi="Times New Roman" w:cs="Times New Roman"/>
            <w:noProof/>
            <w:sz w:val="24"/>
            <w:szCs w:val="24"/>
          </w:rPr>
          <w:t>1</w:t>
        </w:r>
      </w:ins>
      <w:del w:id="1176" w:author="Liu, Luyu" w:date="2020-06-13T23:17:00Z">
        <w:r w:rsidR="005A464A" w:rsidRPr="00333E7A" w:rsidDel="009D7465">
          <w:rPr>
            <w:rFonts w:ascii="Times New Roman" w:hAnsi="Times New Roman" w:cs="Times New Roman"/>
            <w:sz w:val="24"/>
            <w:szCs w:val="24"/>
          </w:rPr>
          <w:delText xml:space="preserve">Figure </w:delText>
        </w:r>
        <w:r w:rsidR="005A464A" w:rsidDel="009D7465">
          <w:rPr>
            <w:rFonts w:ascii="Times New Roman" w:hAnsi="Times New Roman" w:cs="Times New Roman"/>
            <w:noProof/>
            <w:sz w:val="24"/>
            <w:szCs w:val="24"/>
          </w:rPr>
          <w:delText>1</w:delText>
        </w:r>
      </w:del>
      <w:r w:rsidR="005A464A">
        <w:rPr>
          <w:rFonts w:ascii="Times New Roman" w:hAnsi="Times New Roman" w:cs="Times New Roman"/>
          <w:sz w:val="24"/>
          <w:szCs w:val="24"/>
        </w:rPr>
        <w:fldChar w:fldCharType="end"/>
      </w:r>
      <w:del w:id="1177" w:author="Miller, Harvey J." w:date="2020-07-01T12:42:00Z">
        <w:r w:rsidR="005A464A" w:rsidDel="00730D45">
          <w:rPr>
            <w:rFonts w:ascii="Times New Roman" w:hAnsi="Times New Roman" w:cs="Times New Roman"/>
            <w:sz w:val="24"/>
            <w:szCs w:val="24"/>
          </w:rPr>
          <w:delText xml:space="preserve"> (green line)</w:delText>
        </w:r>
      </w:del>
      <w:r w:rsidR="005A464A">
        <w:rPr>
          <w:rFonts w:ascii="Times New Roman" w:hAnsi="Times New Roman" w:cs="Times New Roman"/>
          <w:sz w:val="24"/>
          <w:szCs w:val="24"/>
        </w:rPr>
        <w:t xml:space="preserve">. However, due to the instability of transit system, </w:t>
      </w:r>
      <w:del w:id="1178" w:author="Liu, Luyu" w:date="2020-06-12T15:43:00Z">
        <w:r w:rsidR="005A464A" w:rsidDel="00650D62">
          <w:rPr>
            <w:rFonts w:ascii="Times New Roman" w:hAnsi="Times New Roman" w:cs="Times New Roman"/>
            <w:sz w:val="24"/>
            <w:szCs w:val="24"/>
          </w:rPr>
          <w:delText>a GT’s</w:delText>
        </w:r>
      </w:del>
      <w:ins w:id="1179" w:author="Liu, Luyu" w:date="2020-06-12T15:43:00Z">
        <w:r w:rsidR="00650D62">
          <w:rPr>
            <w:rFonts w:ascii="Times New Roman" w:hAnsi="Times New Roman" w:cs="Times New Roman"/>
            <w:sz w:val="24"/>
            <w:szCs w:val="24"/>
          </w:rPr>
          <w:t>its</w:t>
        </w:r>
      </w:ins>
      <w:r w:rsidR="005A464A">
        <w:rPr>
          <w:rFonts w:ascii="Times New Roman" w:hAnsi="Times New Roman" w:cs="Times New Roman"/>
          <w:sz w:val="24"/>
          <w:szCs w:val="24"/>
        </w:rPr>
        <w:t xml:space="preserve"> risk of missing a bus is also the highest. Due to the possible reclaimed delay and discontinuity delay, the bus may leave the stop earlier than the </w:t>
      </w:r>
      <w:del w:id="1180" w:author="Liu, Luyu" w:date="2020-06-12T15:43:00Z">
        <w:r w:rsidR="005A464A" w:rsidDel="005A3944">
          <w:rPr>
            <w:rFonts w:ascii="Times New Roman" w:hAnsi="Times New Roman" w:cs="Times New Roman"/>
            <w:sz w:val="24"/>
            <w:szCs w:val="24"/>
          </w:rPr>
          <w:delText>ETD</w:delText>
        </w:r>
      </w:del>
      <w:ins w:id="1181" w:author="Liu, Luyu" w:date="2020-06-12T15:43:00Z">
        <w:r w:rsidR="005A3944">
          <w:rPr>
            <w:rFonts w:ascii="Times New Roman" w:hAnsi="Times New Roman" w:cs="Times New Roman"/>
            <w:sz w:val="24"/>
            <w:szCs w:val="24"/>
          </w:rPr>
          <w:t>estimated time of departure</w:t>
        </w:r>
      </w:ins>
      <w:r w:rsidR="005A464A">
        <w:rPr>
          <w:rFonts w:ascii="Times New Roman" w:hAnsi="Times New Roman" w:cs="Times New Roman"/>
          <w:sz w:val="24"/>
          <w:szCs w:val="24"/>
        </w:rPr>
        <w:t xml:space="preserve">. </w:t>
      </w:r>
      <w:ins w:id="1182" w:author="Miller, Harvey J." w:date="2020-06-30T16:52:00Z">
        <w:r w:rsidR="001F05AD">
          <w:rPr>
            <w:rFonts w:ascii="Times New Roman" w:hAnsi="Times New Roman" w:cs="Times New Roman"/>
            <w:sz w:val="24"/>
            <w:szCs w:val="24"/>
          </w:rPr>
          <w:t>Consequently, we consider a</w:t>
        </w:r>
      </w:ins>
      <w:ins w:id="1183" w:author="Miller, Harvey J." w:date="2020-07-01T12:42:00Z">
        <w:r w:rsidR="00730D45">
          <w:rPr>
            <w:rFonts w:ascii="Times New Roman" w:hAnsi="Times New Roman" w:cs="Times New Roman"/>
            <w:sz w:val="24"/>
            <w:szCs w:val="24"/>
          </w:rPr>
          <w:t xml:space="preserve">n alternative, </w:t>
        </w:r>
      </w:ins>
      <w:ins w:id="1184" w:author="Miller, Harvey J." w:date="2020-06-30T16:52:00Z">
        <w:r w:rsidR="001F05AD">
          <w:rPr>
            <w:rFonts w:ascii="Times New Roman" w:hAnsi="Times New Roman" w:cs="Times New Roman"/>
            <w:sz w:val="24"/>
            <w:szCs w:val="24"/>
          </w:rPr>
          <w:t>pr</w:t>
        </w:r>
      </w:ins>
      <w:ins w:id="1185" w:author="Miller, Harvey J." w:date="2020-06-30T16:53:00Z">
        <w:r w:rsidR="001F05AD">
          <w:rPr>
            <w:rFonts w:ascii="Times New Roman" w:hAnsi="Times New Roman" w:cs="Times New Roman"/>
            <w:sz w:val="24"/>
            <w:szCs w:val="24"/>
          </w:rPr>
          <w:t>udent, RTI-based strategy.</w:t>
        </w:r>
      </w:ins>
      <w:del w:id="1186" w:author="Miller, Harvey J." w:date="2020-06-30T16:52:00Z">
        <w:r w:rsidR="005A464A" w:rsidDel="001F05AD">
          <w:rPr>
            <w:rFonts w:ascii="Times New Roman" w:hAnsi="Times New Roman" w:cs="Times New Roman"/>
            <w:sz w:val="24"/>
            <w:szCs w:val="24"/>
          </w:rPr>
          <w:delText>Consequently, the user may suffer from a long waiting time penalty</w:delText>
        </w:r>
      </w:del>
      <w:ins w:id="1187" w:author="Liu, Luyu" w:date="2020-06-19T10:37:00Z">
        <w:del w:id="1188" w:author="Miller, Harvey J." w:date="2020-06-30T16:52:00Z">
          <w:r w:rsidR="00445144" w:rsidDel="001F05AD">
            <w:rPr>
              <w:rFonts w:ascii="Times New Roman" w:hAnsi="Times New Roman" w:cs="Times New Roman"/>
              <w:sz w:val="24"/>
              <w:szCs w:val="24"/>
            </w:rPr>
            <w:delText xml:space="preserve">this could suggest that mainstream apps are systematically suggesting a trip plan with very poor performance. It is extremely imperative to measure greedy </w:delText>
          </w:r>
        </w:del>
      </w:ins>
      <w:ins w:id="1189" w:author="Liu, Luyu" w:date="2020-06-19T10:38:00Z">
        <w:del w:id="1190" w:author="Miller, Harvey J." w:date="2020-06-30T16:52:00Z">
          <w:r w:rsidR="00445144" w:rsidDel="001F05AD">
            <w:rPr>
              <w:rFonts w:ascii="Times New Roman" w:hAnsi="Times New Roman" w:cs="Times New Roman"/>
              <w:sz w:val="24"/>
              <w:szCs w:val="24"/>
            </w:rPr>
            <w:delText>tactic’s performance and improve it.</w:delText>
          </w:r>
        </w:del>
      </w:ins>
      <w:del w:id="1191" w:author="Miller, Harvey J." w:date="2020-06-30T16:52:00Z">
        <w:r w:rsidR="005A464A" w:rsidDel="001F05AD">
          <w:rPr>
            <w:rFonts w:ascii="Times New Roman" w:hAnsi="Times New Roman" w:cs="Times New Roman"/>
            <w:sz w:val="24"/>
            <w:szCs w:val="24"/>
          </w:rPr>
          <w:delText>, which is almost equal to a headway, the largest possible waiting time.</w:delText>
        </w:r>
      </w:del>
    </w:p>
    <w:p w14:paraId="617BE94F" w14:textId="77777777" w:rsidR="005A464A" w:rsidRDefault="005A464A" w:rsidP="005A464A">
      <w:pPr>
        <w:ind w:firstLine="720"/>
        <w:jc w:val="both"/>
        <w:rPr>
          <w:rFonts w:ascii="Times New Roman" w:hAnsi="Times New Roman" w:cs="Times New Roman"/>
          <w:sz w:val="24"/>
          <w:szCs w:val="24"/>
        </w:rPr>
      </w:pPr>
    </w:p>
    <w:p w14:paraId="69B2723C" w14:textId="578E5733"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Prudent tactic</w:t>
      </w:r>
      <w:del w:id="1192" w:author="Liu, Luyu" w:date="2020-06-12T16:02:00Z">
        <w:r w:rsidRPr="00351FFE" w:rsidDel="001E61EC">
          <w:rPr>
            <w:rFonts w:ascii="Times New Roman" w:hAnsi="Times New Roman" w:cs="Times New Roman"/>
            <w:bCs/>
            <w:sz w:val="24"/>
            <w:szCs w:val="24"/>
          </w:rPr>
          <w:delText xml:space="preserve"> (PT)</w:delText>
        </w:r>
      </w:del>
    </w:p>
    <w:p w14:paraId="7DD54F45" w14:textId="3CDE356C" w:rsidR="005A464A" w:rsidRDefault="005A464A" w:rsidP="005A464A">
      <w:pPr>
        <w:jc w:val="both"/>
        <w:rPr>
          <w:ins w:id="1193" w:author="Liu, Luyu" w:date="2020-06-13T21:41:00Z"/>
          <w:rFonts w:ascii="Times New Roman" w:hAnsi="Times New Roman" w:cs="Times New Roman"/>
          <w:sz w:val="24"/>
          <w:szCs w:val="24"/>
        </w:rPr>
      </w:pPr>
      <w:r>
        <w:rPr>
          <w:rFonts w:ascii="Times New Roman" w:hAnsi="Times New Roman" w:cs="Times New Roman"/>
          <w:sz w:val="24"/>
          <w:szCs w:val="24"/>
        </w:rPr>
        <w:t xml:space="preserve">To manage the risk of missing a bus, a RTI user may want </w:t>
      </w:r>
      <w:ins w:id="1194" w:author="Liu, Luyu" w:date="2020-06-12T16:17:00Z">
        <w:r w:rsidR="005E74BE">
          <w:rPr>
            <w:rFonts w:ascii="Times New Roman" w:hAnsi="Times New Roman" w:cs="Times New Roman"/>
            <w:sz w:val="24"/>
            <w:szCs w:val="24"/>
          </w:rPr>
          <w:t xml:space="preserve">to </w:t>
        </w:r>
      </w:ins>
      <w:r>
        <w:rPr>
          <w:rFonts w:ascii="Times New Roman" w:hAnsi="Times New Roman" w:cs="Times New Roman"/>
          <w:sz w:val="24"/>
          <w:szCs w:val="24"/>
        </w:rPr>
        <w:t xml:space="preserve">leave home earlier than the </w:t>
      </w:r>
      <w:del w:id="1195" w:author="Liu, Luyu" w:date="2020-06-12T16:02:00Z">
        <w:r w:rsidDel="001E61EC">
          <w:rPr>
            <w:rFonts w:ascii="Times New Roman" w:hAnsi="Times New Roman" w:cs="Times New Roman"/>
            <w:sz w:val="24"/>
            <w:szCs w:val="24"/>
          </w:rPr>
          <w:delText>GT</w:delText>
        </w:r>
      </w:del>
      <w:ins w:id="1196" w:author="Liu, Luyu" w:date="2020-06-12T16:02:00Z">
        <w:r w:rsidR="001E61EC">
          <w:rPr>
            <w:rFonts w:ascii="Times New Roman" w:hAnsi="Times New Roman" w:cs="Times New Roman"/>
            <w:sz w:val="24"/>
            <w:szCs w:val="24"/>
          </w:rPr>
          <w:t>greedy tactic</w:t>
        </w:r>
      </w:ins>
      <w:r>
        <w:rPr>
          <w:rFonts w:ascii="Times New Roman" w:hAnsi="Times New Roman" w:cs="Times New Roman"/>
          <w:sz w:val="24"/>
          <w:szCs w:val="24"/>
        </w:rPr>
        <w:t>. This is a common strategy to avoid risk of missing a bus</w:t>
      </w:r>
      <w:ins w:id="1197" w:author="Liu, Luyu" w:date="2020-06-19T16:46:00Z">
        <w:r w:rsidR="003B51EA">
          <w:rPr>
            <w:rFonts w:ascii="Times New Roman" w:hAnsi="Times New Roman" w:cs="Times New Roman"/>
            <w:sz w:val="24"/>
            <w:szCs w:val="24"/>
          </w:rPr>
          <w:t>,</w:t>
        </w:r>
      </w:ins>
      <w:ins w:id="1198" w:author="Liu, Luyu" w:date="2020-06-19T16:45:00Z">
        <w:r w:rsidR="005E1216">
          <w:rPr>
            <w:rFonts w:ascii="Times New Roman" w:hAnsi="Times New Roman" w:cs="Times New Roman"/>
            <w:sz w:val="24"/>
            <w:szCs w:val="24"/>
          </w:rPr>
          <w:t xml:space="preserve"> such as using the 95</w:t>
        </w:r>
        <w:r w:rsidR="005E1216" w:rsidRPr="005E1216">
          <w:rPr>
            <w:rFonts w:ascii="Times New Roman" w:hAnsi="Times New Roman" w:cs="Times New Roman"/>
            <w:sz w:val="24"/>
            <w:szCs w:val="24"/>
            <w:vertAlign w:val="superscript"/>
            <w:rPrChange w:id="1199" w:author="Liu, Luyu" w:date="2020-06-19T16:46:00Z">
              <w:rPr>
                <w:rFonts w:ascii="Times New Roman" w:hAnsi="Times New Roman" w:cs="Times New Roman"/>
                <w:sz w:val="24"/>
                <w:szCs w:val="24"/>
              </w:rPr>
            </w:rPrChange>
          </w:rPr>
          <w:t>th</w:t>
        </w:r>
        <w:r w:rsidR="005E1216">
          <w:rPr>
            <w:rFonts w:ascii="Times New Roman" w:hAnsi="Times New Roman" w:cs="Times New Roman"/>
            <w:sz w:val="24"/>
            <w:szCs w:val="24"/>
          </w:rPr>
          <w:t xml:space="preserve"> </w:t>
        </w:r>
      </w:ins>
      <w:ins w:id="1200" w:author="Liu, Luyu" w:date="2020-06-19T16:46:00Z">
        <w:r w:rsidR="005E1216">
          <w:rPr>
            <w:rFonts w:ascii="Times New Roman" w:hAnsi="Times New Roman" w:cs="Times New Roman"/>
            <w:sz w:val="24"/>
            <w:szCs w:val="24"/>
          </w:rPr>
          <w:t>percentile waiting time</w:t>
        </w:r>
      </w:ins>
      <w:r>
        <w:rPr>
          <w:rFonts w:ascii="Times New Roman" w:hAnsi="Times New Roman" w:cs="Times New Roman"/>
          <w:sz w:val="24"/>
          <w:szCs w:val="24"/>
        </w:rPr>
        <w:t xml:space="preserve"> </w:t>
      </w:r>
      <w:ins w:id="1201" w:author="Liu, Luyu" w:date="2020-06-19T16:46:00Z">
        <w:r w:rsidR="00355E41">
          <w:rPr>
            <w:rFonts w:ascii="Times New Roman" w:hAnsi="Times New Roman" w:cs="Times New Roman"/>
            <w:sz w:val="24"/>
            <w:szCs w:val="24"/>
          </w:rPr>
          <w:t xml:space="preserve">as budgeted waiting time </w:t>
        </w:r>
      </w:ins>
      <w:ins w:id="1202" w:author="Liu, Luyu" w:date="2020-06-19T15:47:00Z">
        <w:r w:rsidR="00A4367B">
          <w:rPr>
            <w:rFonts w:ascii="Times New Roman" w:hAnsi="Times New Roman" w:cs="Times New Roman"/>
            <w:sz w:val="24"/>
            <w:szCs w:val="24"/>
          </w:rPr>
          <w:fldChar w:fldCharType="begin" w:fldLock="1"/>
        </w:r>
      </w:ins>
      <w:r w:rsidR="008A318A">
        <w:rPr>
          <w:rFonts w:ascii="Times New Roman" w:hAnsi="Times New Roman" w:cs="Times New Roman"/>
          <w:sz w:val="24"/>
          <w:szCs w:val="24"/>
        </w:rPr>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2006)","plainTextFormattedCitation":"(Furth and Muller 2006)","previouslyFormattedCitation":"(Furth and Muller 2006)"},"properties":{"noteIndex":0},"schema":"https://github.com/citation-style-language/schema/raw/master/csl-citation.json"}</w:instrText>
      </w:r>
      <w:r w:rsidR="00A4367B">
        <w:rPr>
          <w:rFonts w:ascii="Times New Roman" w:hAnsi="Times New Roman" w:cs="Times New Roman"/>
          <w:sz w:val="24"/>
          <w:szCs w:val="24"/>
        </w:rPr>
        <w:fldChar w:fldCharType="separate"/>
      </w:r>
      <w:r w:rsidR="00A76261" w:rsidRPr="00A76261">
        <w:rPr>
          <w:rFonts w:ascii="Times New Roman" w:hAnsi="Times New Roman" w:cs="Times New Roman"/>
          <w:noProof/>
          <w:sz w:val="24"/>
          <w:szCs w:val="24"/>
        </w:rPr>
        <w:t>(Furth and Muller 2006)</w:t>
      </w:r>
      <w:ins w:id="1203" w:author="Liu, Luyu" w:date="2020-06-19T15:47:00Z">
        <w:r w:rsidR="00A4367B">
          <w:rPr>
            <w:rFonts w:ascii="Times New Roman" w:hAnsi="Times New Roman" w:cs="Times New Roman"/>
            <w:sz w:val="24"/>
            <w:szCs w:val="24"/>
          </w:rPr>
          <w:fldChar w:fldCharType="end"/>
        </w:r>
      </w:ins>
      <w:del w:id="1204" w:author="Liu, Luyu" w:date="2020-06-19T15:47:00Z">
        <w:r w:rsidDel="00A4367B">
          <w:rPr>
            <w:rFonts w:ascii="Times New Roman" w:hAnsi="Times New Roman" w:cs="Times New Roman"/>
            <w:sz w:val="24"/>
            <w:szCs w:val="24"/>
          </w:rPr>
          <w:fldChar w:fldCharType="begin" w:fldLock="1"/>
        </w:r>
        <w:r w:rsidR="00A4367B" w:rsidRPr="00A4367B" w:rsidDel="00A4367B">
          <w:rPr>
            <w:rFonts w:ascii="Times New Roman" w:hAnsi="Times New Roman" w:cs="Times New Roman"/>
            <w:sz w:val="24"/>
            <w:szCs w:val="24"/>
          </w:rPr>
          <w:del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and Liu 2015b)","manualFormatting":"(Fonzone, Schmöcker, &amp; Liu, 2015; Frumin &amp; Zhao, 2012)","plainTextFormattedCitation":"(Fonzone, Schmöcker, and Liu 2015b)","previouslyFormattedCitation":"(Fonzone, Schmöcker, and Liu 2015)"},"properties":{"noteIndex":0},"schema":"https://github.com/citation-style-language/schema/raw/master/csl-citation.json"}</w:delInstrText>
        </w:r>
        <w:r w:rsidDel="00A4367B">
          <w:rPr>
            <w:rFonts w:ascii="Times New Roman" w:hAnsi="Times New Roman" w:cs="Times New Roman"/>
            <w:sz w:val="24"/>
            <w:szCs w:val="24"/>
          </w:rPr>
          <w:fldChar w:fldCharType="separate"/>
        </w:r>
        <w:r w:rsidRPr="00A4367B" w:rsidDel="00A4367B">
          <w:rPr>
            <w:rFonts w:ascii="Times New Roman" w:hAnsi="Times New Roman" w:cs="Times New Roman"/>
            <w:noProof/>
            <w:sz w:val="24"/>
            <w:szCs w:val="24"/>
          </w:rPr>
          <w:delText>(Fonzone, Schmöcker, &amp; Liu, 2015;</w:delText>
        </w:r>
        <w:r w:rsidRPr="00A76261" w:rsidDel="00A4367B">
          <w:rPr>
            <w:rFonts w:ascii="Times New Roman" w:hAnsi="Times New Roman" w:cs="Times New Roman"/>
            <w:noProof/>
            <w:sz w:val="24"/>
            <w:szCs w:val="24"/>
          </w:rPr>
          <w:delText xml:space="preserve"> Frumin &amp; Zhao, 2012)</w:delText>
        </w:r>
        <w:r w:rsidDel="00A4367B">
          <w:rPr>
            <w:rFonts w:ascii="Times New Roman" w:hAnsi="Times New Roman" w:cs="Times New Roman"/>
            <w:sz w:val="24"/>
            <w:szCs w:val="24"/>
          </w:rPr>
          <w:fldChar w:fldCharType="end"/>
        </w:r>
      </w:del>
      <w:r>
        <w:rPr>
          <w:rFonts w:ascii="Times New Roman" w:hAnsi="Times New Roman" w:cs="Times New Roman"/>
          <w:sz w:val="24"/>
          <w:szCs w:val="24"/>
        </w:rPr>
        <w:t>.</w:t>
      </w:r>
      <w:del w:id="1205" w:author="Liu, Luyu" w:date="2020-06-15T19:57:00Z">
        <w:r w:rsidDel="00A246E6">
          <w:rPr>
            <w:rFonts w:ascii="Times New Roman" w:hAnsi="Times New Roman" w:cs="Times New Roman"/>
            <w:sz w:val="24"/>
            <w:szCs w:val="24"/>
          </w:rPr>
          <w:delText xml:space="preserve">  </w:delText>
        </w:r>
      </w:del>
      <w:ins w:id="120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An </w:t>
      </w:r>
      <w:r w:rsidRPr="00247039">
        <w:rPr>
          <w:rFonts w:ascii="Times New Roman" w:hAnsi="Times New Roman" w:cs="Times New Roman"/>
          <w:i/>
          <w:iCs/>
          <w:sz w:val="24"/>
          <w:szCs w:val="24"/>
        </w:rPr>
        <w:t>insurance buffer</w:t>
      </w:r>
      <w:del w:id="1207" w:author="Liu, Luyu" w:date="2020-06-12T16:18:00Z">
        <w:r w:rsidDel="00931385">
          <w:rPr>
            <w:rFonts w:ascii="Times New Roman" w:hAnsi="Times New Roman" w:cs="Times New Roman"/>
            <w:sz w:val="24"/>
            <w:szCs w:val="24"/>
          </w:rPr>
          <w:delText>,</w:delText>
        </w:r>
      </w:del>
      <w:r>
        <w:rPr>
          <w:rFonts w:ascii="Times New Roman" w:hAnsi="Times New Roman" w:cs="Times New Roman"/>
          <w:sz w:val="24"/>
          <w:szCs w:val="24"/>
        </w:rPr>
        <w:t xml:space="preserve"> trades some time to reduce risk of missing a bus.</w:t>
      </w:r>
      <w:del w:id="1208" w:author="Liu, Luyu" w:date="2020-06-15T19:57:00Z">
        <w:r w:rsidDel="00A246E6">
          <w:rPr>
            <w:rFonts w:ascii="Times New Roman" w:hAnsi="Times New Roman" w:cs="Times New Roman"/>
            <w:sz w:val="24"/>
            <w:szCs w:val="24"/>
          </w:rPr>
          <w:delText xml:space="preserve">  </w:delText>
        </w:r>
      </w:del>
      <w:ins w:id="120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Given a user-designated </w:t>
      </w:r>
      <w:del w:id="1210" w:author="Liu, Luyu" w:date="2020-06-12T16:02:00Z">
        <w:r w:rsidDel="001E61EC">
          <w:rPr>
            <w:rFonts w:ascii="Times New Roman" w:hAnsi="Times New Roman" w:cs="Times New Roman"/>
            <w:sz w:val="24"/>
            <w:szCs w:val="24"/>
          </w:rPr>
          <w:delText>IB</w:delText>
        </w:r>
      </w:del>
      <w:ins w:id="1211" w:author="Liu, Luyu" w:date="2020-06-12T16:02:00Z">
        <w:r w:rsidR="001E61EC">
          <w:rPr>
            <w:rFonts w:ascii="Times New Roman" w:hAnsi="Times New Roman" w:cs="Times New Roman"/>
            <w:sz w:val="24"/>
            <w:szCs w:val="24"/>
          </w:rPr>
          <w:t>insurance buffer</w:t>
        </w:r>
      </w:ins>
      <w:ins w:id="1212" w:author="Liu, Luyu" w:date="2020-06-12T16:03:00Z">
        <w:r w:rsidR="000A621D">
          <w:rPr>
            <w:rFonts w:ascii="Times New Roman" w:hAnsi="Times New Roman" w:cs="Times New Roman"/>
            <w:sz w:val="24"/>
            <w:szCs w:val="24"/>
          </w:rPr>
          <w:t xml:space="preserve"> </w:t>
        </w:r>
        <w:r w:rsidR="000A621D" w:rsidRPr="002225A0">
          <w:rPr>
            <w:rFonts w:ascii="Times New Roman" w:hAnsi="Times New Roman" w:cs="Times New Roman"/>
            <w:i/>
            <w:sz w:val="24"/>
            <w:szCs w:val="24"/>
            <w:rPrChange w:id="1213" w:author="Liu, Luyu" w:date="2020-06-12T16:10:00Z">
              <w:rPr>
                <w:rFonts w:ascii="Times New Roman" w:hAnsi="Times New Roman" w:cs="Times New Roman"/>
                <w:sz w:val="24"/>
                <w:szCs w:val="24"/>
              </w:rPr>
            </w:rPrChange>
          </w:rPr>
          <w:t>IB</w:t>
        </w:r>
      </w:ins>
      <w:r w:rsidRPr="002225A0">
        <w:rPr>
          <w:rFonts w:ascii="Times New Roman" w:hAnsi="Times New Roman" w:cs="Times New Roman"/>
          <w:i/>
          <w:sz w:val="24"/>
          <w:szCs w:val="24"/>
          <w:rPrChange w:id="1214" w:author="Liu, Luyu" w:date="2020-06-12T16:10:00Z">
            <w:rPr>
              <w:rFonts w:ascii="Times New Roman" w:hAnsi="Times New Roman" w:cs="Times New Roman"/>
              <w:sz w:val="24"/>
              <w:szCs w:val="24"/>
            </w:rPr>
          </w:rPrChange>
        </w:rPr>
        <w:t>,</w:t>
      </w:r>
      <w:r>
        <w:rPr>
          <w:rFonts w:ascii="Times New Roman" w:hAnsi="Times New Roman" w:cs="Times New Roman"/>
          <w:sz w:val="24"/>
          <w:szCs w:val="24"/>
        </w:rPr>
        <w:t xml:space="preserve"> the</w:t>
      </w:r>
      <w:ins w:id="1215" w:author="Liu, Luyu" w:date="2020-06-13T21:44:00Z">
        <w:r w:rsidR="004C1B1D">
          <w:rPr>
            <w:rFonts w:ascii="Times New Roman" w:hAnsi="Times New Roman" w:cs="Times New Roman"/>
            <w:sz w:val="24"/>
            <w:szCs w:val="24"/>
          </w:rPr>
          <w:t xml:space="preserve"> pseudo code</w:t>
        </w:r>
      </w:ins>
      <w:del w:id="1216" w:author="Liu, Luyu" w:date="2020-06-13T21:44:00Z">
        <w:r w:rsidDel="004C1B1D">
          <w:rPr>
            <w:rFonts w:ascii="Times New Roman" w:hAnsi="Times New Roman" w:cs="Times New Roman"/>
            <w:sz w:val="24"/>
            <w:szCs w:val="24"/>
          </w:rPr>
          <w:delText xml:space="preserve"> </w:delText>
        </w:r>
      </w:del>
      <w:ins w:id="1217" w:author="Liu, Luyu" w:date="2020-06-13T21:44:00Z">
        <w:r w:rsidR="004C1B1D">
          <w:rPr>
            <w:rFonts w:ascii="Times New Roman" w:hAnsi="Times New Roman" w:cs="Times New Roman"/>
            <w:sz w:val="24"/>
            <w:szCs w:val="24"/>
          </w:rPr>
          <w:t xml:space="preserve"> for home departure time</w:t>
        </w:r>
      </w:ins>
      <w:ins w:id="1218" w:author="Liu, Luyu" w:date="2020-06-13T23:12:00Z">
        <w:r w:rsidR="00E07DC8">
          <w:rPr>
            <w:rFonts w:ascii="Times New Roman" w:hAnsi="Times New Roman" w:cs="Times New Roman"/>
            <w:sz w:val="24"/>
            <w:szCs w:val="24"/>
          </w:rPr>
          <w:t xml:space="preserve"> </w:t>
        </w:r>
        <w:r w:rsidR="00E07DC8" w:rsidRPr="00E07DC8">
          <w:rPr>
            <w:rFonts w:ascii="Times New Roman" w:hAnsi="Times New Roman" w:cs="Times New Roman"/>
            <w:i/>
            <w:sz w:val="24"/>
            <w:szCs w:val="24"/>
            <w:rPrChange w:id="1219" w:author="Liu, Luyu" w:date="2020-06-13T23:12:00Z">
              <w:rPr>
                <w:rFonts w:ascii="Times New Roman" w:hAnsi="Times New Roman" w:cs="Times New Roman"/>
                <w:sz w:val="24"/>
                <w:szCs w:val="24"/>
              </w:rPr>
            </w:rPrChange>
          </w:rPr>
          <w:t>t</w:t>
        </w:r>
      </w:ins>
      <w:ins w:id="1220" w:author="Liu, Luyu" w:date="2020-06-12T16:02:00Z">
        <w:r w:rsidR="001E61EC">
          <w:rPr>
            <w:rFonts w:ascii="Times New Roman" w:hAnsi="Times New Roman" w:cs="Times New Roman"/>
            <w:sz w:val="24"/>
            <w:szCs w:val="24"/>
          </w:rPr>
          <w:t xml:space="preserve"> </w:t>
        </w:r>
      </w:ins>
      <w:del w:id="1221" w:author="Liu, Luyu" w:date="2020-06-12T16:02:00Z">
        <w:r w:rsidDel="001E61EC">
          <w:rPr>
            <w:rFonts w:ascii="Times New Roman" w:hAnsi="Times New Roman" w:cs="Times New Roman"/>
            <w:sz w:val="24"/>
            <w:szCs w:val="24"/>
          </w:rPr>
          <w:delText xml:space="preserve">HDT </w:delText>
        </w:r>
      </w:del>
      <w:r>
        <w:rPr>
          <w:rFonts w:ascii="Times New Roman" w:hAnsi="Times New Roman" w:cs="Times New Roman"/>
          <w:sz w:val="24"/>
          <w:szCs w:val="24"/>
        </w:rPr>
        <w:t>is:</w:t>
      </w:r>
      <w:del w:id="1222" w:author="Liu, Luyu" w:date="2020-06-15T19:57:00Z">
        <w:r w:rsidDel="00A246E6">
          <w:rPr>
            <w:rFonts w:ascii="Times New Roman" w:hAnsi="Times New Roman" w:cs="Times New Roman"/>
            <w:sz w:val="24"/>
            <w:szCs w:val="24"/>
          </w:rPr>
          <w:delText xml:space="preserve">  </w:delText>
        </w:r>
      </w:del>
      <w:ins w:id="1223" w:author="Liu, Luyu" w:date="2020-06-15T19:57:00Z">
        <w:r w:rsidR="00A246E6">
          <w:rPr>
            <w:rFonts w:ascii="Times New Roman" w:hAnsi="Times New Roman" w:cs="Times New Roman"/>
            <w:sz w:val="24"/>
            <w:szCs w:val="24"/>
          </w:rPr>
          <w:t xml:space="preserve"> </w:t>
        </w:r>
      </w:ins>
    </w:p>
    <w:tbl>
      <w:tblPr>
        <w:tblStyle w:val="TableGrid"/>
        <w:tblW w:w="49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224" w:author="Liu, Luyu" w:date="2020-06-13T21:43:00Z">
          <w:tblPr>
            <w:tblStyle w:val="TableGrid"/>
            <w:tblW w:w="4950" w:type="pct"/>
            <w:tblLook w:val="04A0" w:firstRow="1" w:lastRow="0" w:firstColumn="1" w:lastColumn="0" w:noHBand="0" w:noVBand="1"/>
          </w:tblPr>
        </w:tblPrChange>
      </w:tblPr>
      <w:tblGrid>
        <w:gridCol w:w="365"/>
        <w:gridCol w:w="8165"/>
        <w:gridCol w:w="736"/>
        <w:tblGridChange w:id="1225">
          <w:tblGrid>
            <w:gridCol w:w="5"/>
            <w:gridCol w:w="360"/>
            <w:gridCol w:w="5"/>
            <w:gridCol w:w="8157"/>
            <w:gridCol w:w="3"/>
            <w:gridCol w:w="732"/>
            <w:gridCol w:w="4"/>
          </w:tblGrid>
        </w:tblGridChange>
      </w:tblGrid>
      <w:tr w:rsidR="00F925FB" w14:paraId="252A2A52" w14:textId="77777777" w:rsidTr="00E80762">
        <w:trPr>
          <w:trHeight w:val="580"/>
          <w:ins w:id="1226" w:author="Liu, Luyu" w:date="2020-06-13T21:41:00Z"/>
          <w:trPrChange w:id="1227" w:author="Liu, Luyu" w:date="2020-06-13T21:43:00Z">
            <w:trPr>
              <w:gridBefore w:val="1"/>
              <w:gridAfter w:val="0"/>
              <w:trHeight w:val="580"/>
            </w:trPr>
          </w:trPrChange>
        </w:trPr>
        <w:tc>
          <w:tcPr>
            <w:tcW w:w="197" w:type="pct"/>
            <w:tcPrChange w:id="1228" w:author="Liu, Luyu" w:date="2020-06-13T21:43:00Z">
              <w:tcPr>
                <w:tcW w:w="197" w:type="pct"/>
                <w:gridSpan w:val="2"/>
              </w:tcPr>
            </w:tcPrChange>
          </w:tcPr>
          <w:p w14:paraId="1FF661B7" w14:textId="77777777" w:rsidR="00F925FB" w:rsidRDefault="00F925FB" w:rsidP="00F925FB">
            <w:pPr>
              <w:spacing w:after="160" w:line="259" w:lineRule="auto"/>
              <w:jc w:val="both"/>
              <w:rPr>
                <w:ins w:id="1229" w:author="Liu, Luyu" w:date="2020-06-13T21:41:00Z"/>
                <w:rFonts w:ascii="Times New Roman" w:eastAsia="Yu Mincho" w:hAnsi="Times New Roman" w:cs="Times New Roman"/>
                <w:sz w:val="24"/>
                <w:szCs w:val="24"/>
                <w:lang w:eastAsia="ja-JP"/>
              </w:rPr>
            </w:pPr>
          </w:p>
        </w:tc>
        <w:tc>
          <w:tcPr>
            <w:tcW w:w="4406" w:type="pct"/>
            <w:vAlign w:val="center"/>
            <w:hideMark/>
            <w:tcPrChange w:id="1230" w:author="Liu, Luyu" w:date="2020-06-13T21:43:00Z">
              <w:tcPr>
                <w:tcW w:w="4406" w:type="pct"/>
                <w:hideMark/>
              </w:tcPr>
            </w:tcPrChange>
          </w:tcPr>
          <w:p w14:paraId="5BFEE6B7" w14:textId="77777777" w:rsidR="00F925FB" w:rsidRDefault="00F925FB" w:rsidP="00F925FB">
            <w:pPr>
              <w:rPr>
                <w:ins w:id="1231" w:author="Liu, Luyu" w:date="2020-06-13T21:42:00Z"/>
                <w:rFonts w:ascii="Times New Roman" w:eastAsia="Yu Mincho" w:hAnsi="Times New Roman" w:cs="Times New Roman"/>
                <w:b/>
                <w:sz w:val="24"/>
                <w:szCs w:val="24"/>
              </w:rPr>
            </w:pPr>
            <w:ins w:id="1232" w:author="Liu, Luyu" w:date="2020-06-13T21:42:00Z">
              <w:r w:rsidRPr="00C67C7D">
                <w:rPr>
                  <w:rFonts w:ascii="Times New Roman" w:eastAsia="Yu Mincho" w:hAnsi="Times New Roman" w:cs="Times New Roman"/>
                  <w:b/>
                  <w:sz w:val="24"/>
                  <w:szCs w:val="24"/>
                </w:rPr>
                <w:t xml:space="preserve">while </w:t>
              </w:r>
              <w:r w:rsidRPr="00C67C7D">
                <w:rPr>
                  <w:rFonts w:ascii="Times New Roman" w:eastAsia="Yu Mincho" w:hAnsi="Times New Roman" w:cs="Times New Roman"/>
                  <w:sz w:val="24"/>
                  <w:szCs w:val="24"/>
                </w:rPr>
                <w:t>there is a new update</w:t>
              </w:r>
              <w:r>
                <w:rPr>
                  <w:rFonts w:ascii="Times New Roman" w:eastAsia="Yu Mincho" w:hAnsi="Times New Roman" w:cs="Times New Roman"/>
                  <w:b/>
                  <w:sz w:val="24"/>
                  <w:szCs w:val="24"/>
                </w:rPr>
                <w:t xml:space="preserve"> do:</w:t>
              </w:r>
            </w:ins>
          </w:p>
          <w:p w14:paraId="5CE5DE0F" w14:textId="4411A784" w:rsidR="00F925FB" w:rsidRDefault="00F240A5" w:rsidP="00F925FB">
            <w:pPr>
              <w:rPr>
                <w:ins w:id="1233" w:author="Liu, Luyu" w:date="2020-06-13T21:42:00Z"/>
                <w:rFonts w:ascii="Times New Roman" w:eastAsia="Yu Mincho" w:hAnsi="Times New Roman" w:cs="Times New Roman"/>
                <w:sz w:val="24"/>
                <w:szCs w:val="24"/>
              </w:rPr>
            </w:pPr>
            <w:ins w:id="1234" w:author="Liu, Luyu" w:date="2020-07-02T23:31:00Z">
              <w:r>
                <w:rPr>
                  <w:rFonts w:ascii="Times New Roman" w:eastAsia="Yu Mincho" w:hAnsi="Times New Roman" w:cs="Times New Roman"/>
                  <w:b/>
                  <w:sz w:val="24"/>
                  <w:szCs w:val="24"/>
                </w:rPr>
                <w:t xml:space="preserve">  </w:t>
              </w:r>
            </w:ins>
            <w:ins w:id="1235" w:author="Liu, Luyu" w:date="2020-06-13T21:42:00Z">
              <w:r w:rsidR="00F925FB">
                <w:rPr>
                  <w:rFonts w:ascii="Times New Roman" w:eastAsia="Yu Mincho" w:hAnsi="Times New Roman" w:cs="Times New Roman"/>
                  <w:b/>
                  <w:sz w:val="24"/>
                  <w:szCs w:val="24"/>
                </w:rPr>
                <w:t xml:space="preserve">if </w:t>
              </w:r>
            </w:ins>
            <m:oMath>
              <m:r>
                <w:ins w:id="1236" w:author="Liu, Luyu" w:date="2020-06-20T22:42:00Z">
                  <w:rPr>
                    <w:rFonts w:ascii="Cambria Math" w:hAnsi="Cambria Math" w:cs="Times New Roman"/>
                    <w:sz w:val="24"/>
                    <w:szCs w:val="24"/>
                  </w:rPr>
                  <m:t>t'</m:t>
                </w:ins>
              </m:r>
              <m:r>
                <w:ins w:id="1237" w:author="Liu, Luyu" w:date="2020-06-13T21:42:00Z">
                  <w:rPr>
                    <w:rFonts w:ascii="Cambria Math" w:hAnsi="Cambria Math" w:cs="Times New Roman"/>
                    <w:sz w:val="24"/>
                    <w:szCs w:val="24"/>
                  </w:rPr>
                  <m:t>+δ</m:t>
                </w:ins>
              </m:r>
              <m:r>
                <w:ins w:id="1238" w:author="Liu, Luyu" w:date="2020-06-20T22:42:00Z">
                  <w:rPr>
                    <w:rFonts w:ascii="Cambria Math" w:hAnsi="Cambria Math" w:cs="Times New Roman"/>
                    <w:sz w:val="24"/>
                    <w:szCs w:val="24"/>
                  </w:rPr>
                  <m:t>t</m:t>
                </w:ins>
              </m:r>
              <m:r>
                <w:ins w:id="1239" w:author="Liu, Luyu" w:date="2020-06-13T21:43:00Z">
                  <w:rPr>
                    <w:rFonts w:ascii="Cambria Math" w:hAnsi="Cambria Math" w:cs="Times New Roman"/>
                    <w:sz w:val="24"/>
                    <w:szCs w:val="24"/>
                  </w:rPr>
                  <m:t>+IB</m:t>
                </w:ins>
              </m:r>
              <m:r>
                <w:ins w:id="1240" w:author="Liu, Luyu" w:date="2020-06-13T21:42:00Z">
                  <w:rPr>
                    <w:rFonts w:ascii="Cambria Math" w:hAnsi="Cambria Math" w:cs="Times New Roman"/>
                    <w:sz w:val="24"/>
                    <w:szCs w:val="24"/>
                  </w:rPr>
                  <m:t>≥</m:t>
                </w:ins>
              </m:r>
              <m:sSup>
                <m:sSupPr>
                  <m:ctrlPr>
                    <w:ins w:id="1241" w:author="Liu, Luyu" w:date="2020-06-20T22:43:00Z">
                      <w:rPr>
                        <w:rFonts w:ascii="Cambria Math" w:hAnsi="Cambria Math" w:cs="Times New Roman"/>
                        <w:i/>
                        <w:sz w:val="24"/>
                        <w:szCs w:val="24"/>
                      </w:rPr>
                    </w:ins>
                  </m:ctrlPr>
                </m:sSupPr>
                <m:e>
                  <m:r>
                    <w:ins w:id="1242" w:author="Liu, Luyu" w:date="2020-06-20T22:43:00Z">
                      <w:rPr>
                        <w:rFonts w:ascii="Cambria Math" w:hAnsi="Cambria Math" w:cs="Times New Roman"/>
                        <w:sz w:val="24"/>
                        <w:szCs w:val="24"/>
                      </w:rPr>
                      <m:t>π</m:t>
                    </w:ins>
                  </m:r>
                </m:e>
                <m:sup>
                  <m:r>
                    <w:ins w:id="1243" w:author="Liu, Luyu" w:date="2020-06-20T22:43:00Z">
                      <w:rPr>
                        <w:rFonts w:ascii="Cambria Math" w:hAnsi="Cambria Math" w:cs="Times New Roman"/>
                        <w:sz w:val="24"/>
                        <w:szCs w:val="24"/>
                      </w:rPr>
                      <m:t>p</m:t>
                    </w:ins>
                  </m:r>
                </m:sup>
              </m:sSup>
            </m:oMath>
          </w:p>
          <w:p w14:paraId="7984CEA5" w14:textId="5FFB226B" w:rsidR="00F925FB" w:rsidRDefault="00F240A5" w:rsidP="00F925FB">
            <w:pPr>
              <w:rPr>
                <w:ins w:id="1244" w:author="Liu, Luyu" w:date="2020-06-13T21:42:00Z"/>
                <w:rFonts w:ascii="Times New Roman" w:eastAsia="Yu Mincho" w:hAnsi="Times New Roman" w:cs="Times New Roman"/>
                <w:sz w:val="24"/>
                <w:szCs w:val="24"/>
              </w:rPr>
            </w:pPr>
            <w:ins w:id="1245" w:author="Liu, Luyu" w:date="2020-07-02T23:31:00Z">
              <w:r>
                <w:rPr>
                  <w:rFonts w:ascii="Times New Roman" w:eastAsia="Yu Mincho" w:hAnsi="Times New Roman" w:cs="Times New Roman"/>
                  <w:sz w:val="24"/>
                  <w:szCs w:val="24"/>
                </w:rPr>
                <w:t xml:space="preserve">    </w:t>
              </w:r>
            </w:ins>
            <w:ins w:id="1246" w:author="Liu, Luyu" w:date="2020-06-13T21:42:00Z">
              <w:r w:rsidR="00F925FB">
                <w:rPr>
                  <w:rFonts w:ascii="Times New Roman" w:eastAsia="Yu Mincho" w:hAnsi="Times New Roman" w:cs="Times New Roman"/>
                  <w:sz w:val="24"/>
                  <w:szCs w:val="24"/>
                </w:rPr>
                <w:t xml:space="preserve">return </w:t>
              </w:r>
              <m:oMath>
                <m:r>
                  <w:rPr>
                    <w:rFonts w:ascii="Cambria Math" w:eastAsia="Yu Mincho" w:hAnsi="Cambria Math" w:cs="Times New Roman"/>
                    <w:sz w:val="24"/>
                    <w:szCs w:val="24"/>
                  </w:rPr>
                  <m:t>t</m:t>
                </m:r>
                <m:r>
                  <w:rPr>
                    <w:rFonts w:ascii="Cambria Math" w:hAnsi="Cambria Math" w:cs="Times New Roman"/>
                    <w:sz w:val="24"/>
                    <w:szCs w:val="24"/>
                  </w:rPr>
                  <m:t>=</m:t>
                </m:r>
              </m:oMath>
            </w:ins>
            <m:oMath>
              <m:r>
                <w:ins w:id="1247" w:author="Liu, Luyu" w:date="2020-06-20T22:43:00Z">
                  <w:rPr>
                    <w:rFonts w:ascii="Cambria Math" w:hAnsi="Cambria Math" w:cs="Times New Roman"/>
                    <w:sz w:val="24"/>
                    <w:szCs w:val="24"/>
                  </w:rPr>
                  <m:t>t'</m:t>
                </w:ins>
              </m:r>
            </m:oMath>
          </w:p>
          <w:p w14:paraId="76F8910A" w14:textId="40643A3D" w:rsidR="00F925FB" w:rsidRPr="00C67C7D" w:rsidRDefault="00F240A5" w:rsidP="00F925FB">
            <w:pPr>
              <w:rPr>
                <w:ins w:id="1248" w:author="Liu, Luyu" w:date="2020-06-13T21:42:00Z"/>
                <w:rFonts w:ascii="Times New Roman" w:eastAsia="Yu Mincho" w:hAnsi="Times New Roman" w:cs="Times New Roman"/>
                <w:b/>
                <w:sz w:val="24"/>
                <w:szCs w:val="24"/>
              </w:rPr>
            </w:pPr>
            <w:ins w:id="1249" w:author="Liu, Luyu" w:date="2020-07-02T23:31:00Z">
              <w:r>
                <w:rPr>
                  <w:rFonts w:ascii="Times New Roman" w:eastAsia="Yu Mincho" w:hAnsi="Times New Roman" w:cs="Times New Roman"/>
                  <w:sz w:val="24"/>
                  <w:szCs w:val="24"/>
                </w:rPr>
                <w:t xml:space="preserve">  </w:t>
              </w:r>
            </w:ins>
            <w:ins w:id="1250" w:author="Liu, Luyu" w:date="2020-06-13T21:42:00Z">
              <w:r w:rsidR="00F925FB" w:rsidRPr="00C67C7D">
                <w:rPr>
                  <w:rFonts w:ascii="Times New Roman" w:eastAsia="Yu Mincho" w:hAnsi="Times New Roman" w:cs="Times New Roman"/>
                  <w:b/>
                  <w:sz w:val="24"/>
                  <w:szCs w:val="24"/>
                </w:rPr>
                <w:t>else</w:t>
              </w:r>
            </w:ins>
          </w:p>
          <w:p w14:paraId="06DBAD4B" w14:textId="0CBC4478" w:rsidR="00F925FB" w:rsidRPr="001C320A" w:rsidRDefault="00F240A5" w:rsidP="00F925FB">
            <w:pPr>
              <w:spacing w:after="160" w:line="259" w:lineRule="auto"/>
              <w:jc w:val="both"/>
              <w:rPr>
                <w:ins w:id="1251" w:author="Liu, Luyu" w:date="2020-06-13T21:41:00Z"/>
                <w:rFonts w:ascii="Cambria Math" w:hAnsi="Cambria Math" w:cs="Times New Roman"/>
                <w:sz w:val="24"/>
                <w:szCs w:val="24"/>
                <w:oMath/>
              </w:rPr>
            </w:pPr>
            <w:ins w:id="1252" w:author="Liu, Luyu" w:date="2020-07-02T23:31:00Z">
              <w:r>
                <w:rPr>
                  <w:rFonts w:ascii="Times New Roman" w:eastAsia="Yu Mincho" w:hAnsi="Times New Roman" w:cs="Times New Roman"/>
                  <w:sz w:val="24"/>
                  <w:szCs w:val="24"/>
                </w:rPr>
                <w:t xml:space="preserve">    </w:t>
              </w:r>
            </w:ins>
            <w:ins w:id="1253" w:author="Liu, Luyu" w:date="2020-06-13T21:42:00Z">
              <w:r w:rsidR="00F925FB">
                <w:rPr>
                  <w:rFonts w:ascii="Times New Roman" w:eastAsia="Yu Mincho" w:hAnsi="Times New Roman" w:cs="Times New Roman"/>
                  <w:sz w:val="24"/>
                  <w:szCs w:val="24"/>
                </w:rPr>
                <w:t>wait until next update</w:t>
              </w:r>
            </w:ins>
          </w:p>
        </w:tc>
        <w:tc>
          <w:tcPr>
            <w:tcW w:w="397" w:type="pct"/>
            <w:vAlign w:val="center"/>
            <w:hideMark/>
            <w:tcPrChange w:id="1254" w:author="Liu, Luyu" w:date="2020-06-13T21:43:00Z">
              <w:tcPr>
                <w:tcW w:w="397" w:type="pct"/>
                <w:gridSpan w:val="2"/>
                <w:hideMark/>
              </w:tcPr>
            </w:tcPrChange>
          </w:tcPr>
          <w:p w14:paraId="3493CCF2" w14:textId="664793DD" w:rsidR="00F925FB" w:rsidRPr="00F925FB" w:rsidRDefault="00F925FB">
            <w:pPr>
              <w:jc w:val="both"/>
              <w:rPr>
                <w:ins w:id="1255" w:author="Liu, Luyu" w:date="2020-06-13T21:41:00Z"/>
                <w:rFonts w:eastAsia="Yu Mincho"/>
                <w:lang w:eastAsia="ja-JP"/>
              </w:rPr>
              <w:pPrChange w:id="1256" w:author="Liu, Luyu" w:date="2020-06-13T21:43:00Z">
                <w:pPr>
                  <w:spacing w:after="160" w:line="259" w:lineRule="auto"/>
                  <w:jc w:val="both"/>
                </w:pPr>
              </w:pPrChange>
            </w:pPr>
            <w:ins w:id="1257" w:author="Liu, Luyu" w:date="2020-06-13T21:41:00Z">
              <w:r w:rsidRPr="004D6471">
                <w:rPr>
                  <w:rFonts w:ascii="Times New Roman" w:hAnsi="Times New Roman" w:cs="Times New Roman"/>
                  <w:sz w:val="24"/>
                  <w:szCs w:val="24"/>
                  <w:rPrChange w:id="1258" w:author="Liu, Luyu" w:date="2020-06-13T21:43:00Z">
                    <w:rPr>
                      <w:rFonts w:eastAsia="Yu Mincho"/>
                      <w:lang w:eastAsia="ja-JP"/>
                    </w:rPr>
                  </w:rPrChange>
                </w:rPr>
                <w:t>(</w:t>
              </w:r>
              <w:r w:rsidRPr="004D6471">
                <w:rPr>
                  <w:rFonts w:ascii="Times New Roman" w:hAnsi="Times New Roman" w:cs="Times New Roman"/>
                  <w:sz w:val="24"/>
                  <w:szCs w:val="24"/>
                  <w:rPrChange w:id="1259" w:author="Liu, Luyu" w:date="2020-06-13T21:43:00Z">
                    <w:rPr>
                      <w:rFonts w:eastAsia="Yu Mincho"/>
                      <w:lang w:eastAsia="ja-JP"/>
                    </w:rPr>
                  </w:rPrChange>
                </w:rPr>
                <w:fldChar w:fldCharType="begin"/>
              </w:r>
              <w:r w:rsidRPr="004D6471">
                <w:rPr>
                  <w:rFonts w:ascii="Times New Roman" w:hAnsi="Times New Roman" w:cs="Times New Roman"/>
                  <w:sz w:val="24"/>
                  <w:szCs w:val="24"/>
                  <w:rPrChange w:id="1260" w:author="Liu, Luyu" w:date="2020-06-13T21:43:00Z">
                    <w:rPr>
                      <w:rFonts w:eastAsia="Yu Mincho"/>
                      <w:lang w:eastAsia="ja-JP"/>
                    </w:rPr>
                  </w:rPrChange>
                </w:rPr>
                <w:instrText xml:space="preserve"> SEQ Equation \* ARABIC </w:instrText>
              </w:r>
              <w:r w:rsidRPr="004D6471">
                <w:rPr>
                  <w:rFonts w:ascii="Times New Roman" w:hAnsi="Times New Roman" w:cs="Times New Roman"/>
                  <w:sz w:val="24"/>
                  <w:szCs w:val="24"/>
                  <w:rPrChange w:id="1261" w:author="Liu, Luyu" w:date="2020-06-13T21:43:00Z">
                    <w:rPr>
                      <w:rFonts w:eastAsia="Yu Mincho"/>
                      <w:lang w:eastAsia="ja-JP"/>
                    </w:rPr>
                  </w:rPrChange>
                </w:rPr>
                <w:fldChar w:fldCharType="separate"/>
              </w:r>
            </w:ins>
            <w:ins w:id="1262" w:author="Liu, Luyu" w:date="2020-06-22T18:03:00Z">
              <w:r w:rsidR="00355A84">
                <w:rPr>
                  <w:rFonts w:ascii="Times New Roman" w:hAnsi="Times New Roman" w:cs="Times New Roman"/>
                  <w:noProof/>
                  <w:sz w:val="24"/>
                  <w:szCs w:val="24"/>
                </w:rPr>
                <w:t>5</w:t>
              </w:r>
            </w:ins>
            <w:ins w:id="1263" w:author="Liu, Luyu" w:date="2020-06-13T21:41:00Z">
              <w:r w:rsidRPr="004D6471">
                <w:rPr>
                  <w:rFonts w:ascii="Times New Roman" w:hAnsi="Times New Roman" w:cs="Times New Roman"/>
                  <w:sz w:val="24"/>
                  <w:szCs w:val="24"/>
                  <w:rPrChange w:id="1264" w:author="Liu, Luyu" w:date="2020-06-13T21:43:00Z">
                    <w:rPr>
                      <w:rFonts w:eastAsia="Yu Mincho"/>
                      <w:lang w:eastAsia="ja-JP"/>
                    </w:rPr>
                  </w:rPrChange>
                </w:rPr>
                <w:fldChar w:fldCharType="end"/>
              </w:r>
              <w:r w:rsidRPr="004D6471">
                <w:rPr>
                  <w:rFonts w:ascii="Times New Roman" w:hAnsi="Times New Roman" w:cs="Times New Roman"/>
                  <w:sz w:val="24"/>
                  <w:szCs w:val="24"/>
                  <w:rPrChange w:id="1265" w:author="Liu, Luyu" w:date="2020-06-13T21:43:00Z">
                    <w:rPr>
                      <w:rFonts w:eastAsia="Yu Mincho"/>
                      <w:lang w:eastAsia="ja-JP"/>
                    </w:rPr>
                  </w:rPrChange>
                </w:rPr>
                <w:t>)</w:t>
              </w:r>
            </w:ins>
          </w:p>
        </w:tc>
      </w:tr>
      <w:tr w:rsidR="005A464A" w:rsidDel="00F925FB" w14:paraId="2D1376CD" w14:textId="68139012" w:rsidTr="00E80762">
        <w:tblPrEx>
          <w:tblPrExChange w:id="1266" w:author="Liu, Luyu" w:date="2020-06-13T21:43:00Z">
            <w:tblPrEx>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580"/>
          <w:del w:id="1267" w:author="Liu, Luyu" w:date="2020-06-13T21:41:00Z"/>
          <w:trPrChange w:id="1268" w:author="Liu, Luyu" w:date="2020-06-13T21:43:00Z">
            <w:trPr>
              <w:trHeight w:val="580"/>
              <w:jc w:val="center"/>
            </w:trPr>
          </w:trPrChange>
        </w:trPr>
        <w:tc>
          <w:tcPr>
            <w:tcW w:w="197" w:type="pct"/>
            <w:tcPrChange w:id="1269" w:author="Liu, Luyu" w:date="2020-06-13T21:43:00Z">
              <w:tcPr>
                <w:tcW w:w="197" w:type="pct"/>
                <w:gridSpan w:val="2"/>
                <w:vAlign w:val="center"/>
              </w:tcPr>
            </w:tcPrChange>
          </w:tcPr>
          <w:p w14:paraId="7B4F0459" w14:textId="52756B69" w:rsidR="005A464A" w:rsidDel="00F925FB" w:rsidRDefault="005A464A" w:rsidP="005A464A">
            <w:pPr>
              <w:jc w:val="center"/>
              <w:rPr>
                <w:del w:id="1270" w:author="Liu, Luyu" w:date="2020-06-13T21:41:00Z"/>
                <w:rFonts w:ascii="Times New Roman" w:eastAsia="Yu Mincho" w:hAnsi="Times New Roman" w:cs="Times New Roman"/>
                <w:sz w:val="24"/>
                <w:szCs w:val="24"/>
                <w:lang w:eastAsia="ja-JP"/>
              </w:rPr>
            </w:pPr>
          </w:p>
        </w:tc>
        <w:tc>
          <w:tcPr>
            <w:tcW w:w="4406" w:type="pct"/>
            <w:hideMark/>
            <w:tcPrChange w:id="1271" w:author="Liu, Luyu" w:date="2020-06-13T21:43:00Z">
              <w:tcPr>
                <w:tcW w:w="4406" w:type="pct"/>
                <w:gridSpan w:val="3"/>
                <w:vAlign w:val="center"/>
                <w:hideMark/>
              </w:tcPr>
            </w:tcPrChange>
          </w:tcPr>
          <w:p w14:paraId="2166B4F5" w14:textId="3BC3C1B3" w:rsidR="005A464A" w:rsidDel="00F925FB" w:rsidRDefault="00A03E00" w:rsidP="005A464A">
            <w:pPr>
              <w:rPr>
                <w:del w:id="1272" w:author="Liu, Luyu" w:date="2020-06-13T21:41:00Z"/>
                <w:rFonts w:ascii="Times New Roman" w:hAnsi="Times New Roman" w:cs="Times New Roman"/>
                <w:sz w:val="24"/>
                <w:szCs w:val="24"/>
              </w:rPr>
            </w:pPr>
            <m:oMathPara>
              <m:oMath>
                <m:sSub>
                  <m:sSubPr>
                    <m:ctrlPr>
                      <w:del w:id="1273" w:author="Liu, Luyu" w:date="2020-06-12T16:02:00Z">
                        <w:rPr>
                          <w:rFonts w:ascii="Cambria Math" w:hAnsi="Cambria Math" w:cs="Times New Roman"/>
                          <w:i/>
                          <w:sz w:val="24"/>
                          <w:szCs w:val="24"/>
                        </w:rPr>
                      </w:del>
                    </m:ctrlPr>
                  </m:sSubPr>
                  <m:e>
                    <m:r>
                      <w:del w:id="1274" w:author="Liu, Luyu" w:date="2020-06-12T16:02:00Z">
                        <w:rPr>
                          <w:rFonts w:ascii="Cambria Math" w:hAnsi="Cambria Math" w:cs="Times New Roman"/>
                          <w:sz w:val="24"/>
                          <w:szCs w:val="24"/>
                        </w:rPr>
                        <m:t>t</m:t>
                      </w:del>
                    </m:r>
                  </m:e>
                  <m:sub>
                    <m:r>
                      <w:del w:id="1275" w:author="Liu, Luyu" w:date="2020-06-12T16:02:00Z">
                        <w:rPr>
                          <w:rFonts w:ascii="Cambria Math" w:hAnsi="Cambria Math" w:cs="Times New Roman"/>
                          <w:sz w:val="24"/>
                          <w:szCs w:val="24"/>
                        </w:rPr>
                        <m:t>hd</m:t>
                      </w:del>
                    </m:r>
                  </m:sub>
                </m:sSub>
                <m:r>
                  <w:del w:id="1276" w:author="Liu, Luyu" w:date="2020-06-13T21:41:00Z">
                    <w:rPr>
                      <w:rFonts w:ascii="Cambria Math" w:hAnsi="Cambria Math" w:cs="Times New Roman"/>
                      <w:sz w:val="24"/>
                      <w:szCs w:val="24"/>
                    </w:rPr>
                    <m:t>=</m:t>
                  </w:del>
                </m:r>
                <m:sSub>
                  <m:sSubPr>
                    <m:ctrlPr>
                      <w:del w:id="1277" w:author="Liu, Luyu" w:date="2020-06-13T21:41:00Z">
                        <w:rPr>
                          <w:rFonts w:ascii="Cambria Math" w:hAnsi="Cambria Math" w:cs="Times New Roman"/>
                          <w:i/>
                          <w:sz w:val="24"/>
                          <w:szCs w:val="24"/>
                        </w:rPr>
                      </w:del>
                    </m:ctrlPr>
                  </m:sSubPr>
                  <m:e>
                    <m:r>
                      <w:del w:id="1278" w:author="Liu, Luyu" w:date="2020-06-13T21:41:00Z">
                        <w:rPr>
                          <w:rFonts w:ascii="Cambria Math" w:hAnsi="Cambria Math" w:cs="Times New Roman"/>
                          <w:sz w:val="24"/>
                          <w:szCs w:val="24"/>
                        </w:rPr>
                        <m:t>t</m:t>
                      </w:del>
                    </m:r>
                  </m:e>
                  <m:sub>
                    <m:r>
                      <w:del w:id="1279" w:author="Liu, Luyu" w:date="2020-06-13T21:41:00Z">
                        <w:rPr>
                          <w:rFonts w:ascii="Cambria Math" w:hAnsi="Cambria Math" w:cs="Times New Roman"/>
                          <w:sz w:val="24"/>
                          <w:szCs w:val="24"/>
                        </w:rPr>
                        <m:t>c</m:t>
                      </w:del>
                    </m:r>
                    <m:r>
                      <w:del w:id="1280" w:author="Liu, Luyu" w:date="2020-06-12T16:02:00Z">
                        <w:rPr>
                          <w:rFonts w:ascii="Cambria Math" w:hAnsi="Cambria Math" w:cs="Times New Roman"/>
                          <w:sz w:val="24"/>
                          <w:szCs w:val="24"/>
                        </w:rPr>
                        <m:t>u</m:t>
                      </w:del>
                    </m:r>
                  </m:sub>
                </m:sSub>
                <m:r>
                  <w:del w:id="1281" w:author="Liu, Luyu" w:date="2020-06-13T21:41:00Z">
                    <w:rPr>
                      <w:rFonts w:ascii="Cambria Math" w:hAnsi="Cambria Math" w:cs="Times New Roman"/>
                      <w:sz w:val="24"/>
                      <w:szCs w:val="24"/>
                    </w:rPr>
                    <m:t xml:space="preserve">, if </m:t>
                  </w:del>
                </m:r>
                <m:sSub>
                  <m:sSubPr>
                    <m:ctrlPr>
                      <w:del w:id="1282" w:author="Liu, Luyu" w:date="2020-06-13T21:41:00Z">
                        <w:rPr>
                          <w:rFonts w:ascii="Cambria Math" w:hAnsi="Cambria Math" w:cs="Times New Roman"/>
                          <w:i/>
                          <w:sz w:val="24"/>
                          <w:szCs w:val="24"/>
                        </w:rPr>
                      </w:del>
                    </m:ctrlPr>
                  </m:sSubPr>
                  <m:e>
                    <m:r>
                      <w:del w:id="1283" w:author="Liu, Luyu" w:date="2020-06-13T21:41:00Z">
                        <w:rPr>
                          <w:rFonts w:ascii="Cambria Math" w:hAnsi="Cambria Math" w:cs="Times New Roman"/>
                          <w:sz w:val="24"/>
                          <w:szCs w:val="24"/>
                        </w:rPr>
                        <m:t>t</m:t>
                      </w:del>
                    </m:r>
                  </m:e>
                  <m:sub>
                    <m:r>
                      <w:del w:id="1284" w:author="Liu, Luyu" w:date="2020-06-13T21:41:00Z">
                        <w:rPr>
                          <w:rFonts w:ascii="Cambria Math" w:hAnsi="Cambria Math" w:cs="Times New Roman"/>
                          <w:sz w:val="24"/>
                          <w:szCs w:val="24"/>
                        </w:rPr>
                        <m:t>c</m:t>
                      </w:del>
                    </m:r>
                    <m:r>
                      <w:del w:id="1285" w:author="Liu, Luyu" w:date="2020-06-12T16:02:00Z">
                        <w:rPr>
                          <w:rFonts w:ascii="Cambria Math" w:hAnsi="Cambria Math" w:cs="Times New Roman"/>
                          <w:sz w:val="24"/>
                          <w:szCs w:val="24"/>
                        </w:rPr>
                        <m:t>u</m:t>
                      </w:del>
                    </m:r>
                  </m:sub>
                </m:sSub>
                <m:r>
                  <w:del w:id="1286" w:author="Liu, Luyu" w:date="2020-06-13T21:41:00Z">
                    <w:rPr>
                      <w:rFonts w:ascii="Cambria Math" w:hAnsi="Cambria Math" w:cs="Times New Roman"/>
                      <w:sz w:val="24"/>
                      <w:szCs w:val="24"/>
                    </w:rPr>
                    <m:t>+δ</m:t>
                  </w:del>
                </m:r>
                <m:sSub>
                  <m:sSubPr>
                    <m:ctrlPr>
                      <w:del w:id="1287" w:author="Liu, Luyu" w:date="2020-06-13T21:41:00Z">
                        <w:rPr>
                          <w:rFonts w:ascii="Cambria Math" w:hAnsi="Cambria Math" w:cs="Times New Roman"/>
                          <w:i/>
                          <w:sz w:val="24"/>
                          <w:szCs w:val="24"/>
                        </w:rPr>
                      </w:del>
                    </m:ctrlPr>
                  </m:sSubPr>
                  <m:e>
                    <m:r>
                      <w:del w:id="1288" w:author="Liu, Luyu" w:date="2020-06-13T21:41:00Z">
                        <w:rPr>
                          <w:rFonts w:ascii="Cambria Math" w:hAnsi="Cambria Math" w:cs="Times New Roman"/>
                          <w:sz w:val="24"/>
                          <w:szCs w:val="24"/>
                        </w:rPr>
                        <m:t>t</m:t>
                      </w:del>
                    </m:r>
                  </m:e>
                  <m:sub>
                    <m:r>
                      <w:del w:id="1289" w:author="Liu, Luyu" w:date="2020-06-13T21:41:00Z">
                        <w:rPr>
                          <w:rFonts w:ascii="Cambria Math" w:hAnsi="Cambria Math" w:cs="Times New Roman"/>
                          <w:sz w:val="24"/>
                          <w:szCs w:val="24"/>
                        </w:rPr>
                        <m:t>w</m:t>
                      </w:del>
                    </m:r>
                  </m:sub>
                </m:sSub>
                <m:r>
                  <w:del w:id="1290" w:author="Liu, Luyu" w:date="2020-06-13T21:41:00Z">
                    <w:rPr>
                      <w:rFonts w:ascii="Cambria Math" w:hAnsi="Cambria Math" w:cs="Times New Roman"/>
                      <w:sz w:val="24"/>
                      <w:szCs w:val="24"/>
                    </w:rPr>
                    <m:t>+IB≥</m:t>
                  </w:del>
                </m:r>
                <m:sSub>
                  <m:sSubPr>
                    <m:ctrlPr>
                      <w:del w:id="1291" w:author="Liu, Luyu" w:date="2020-06-13T21:41:00Z">
                        <w:rPr>
                          <w:rFonts w:ascii="Cambria Math" w:hAnsi="Cambria Math" w:cs="Times New Roman"/>
                          <w:i/>
                          <w:sz w:val="24"/>
                          <w:szCs w:val="24"/>
                        </w:rPr>
                      </w:del>
                    </m:ctrlPr>
                  </m:sSubPr>
                  <m:e>
                    <m:r>
                      <w:del w:id="1292" w:author="Liu, Luyu" w:date="2020-06-13T21:41:00Z">
                        <w:rPr>
                          <w:rFonts w:ascii="Cambria Math" w:hAnsi="Cambria Math" w:cs="Times New Roman"/>
                          <w:sz w:val="24"/>
                          <w:szCs w:val="24"/>
                        </w:rPr>
                        <m:t>T</m:t>
                      </w:del>
                    </m:r>
                  </m:e>
                  <m:sub>
                    <m:r>
                      <w:del w:id="1293" w:author="Liu, Luyu" w:date="2020-06-13T21:41:00Z">
                        <w:rPr>
                          <w:rFonts w:ascii="Cambria Math" w:hAnsi="Cambria Math" w:cs="Times New Roman"/>
                          <w:sz w:val="24"/>
                          <w:szCs w:val="24"/>
                        </w:rPr>
                        <m:t>e</m:t>
                      </w:del>
                    </m:r>
                    <m:r>
                      <w:del w:id="1294" w:author="Liu, Luyu" w:date="2020-06-12T16:03:00Z">
                        <w:rPr>
                          <w:rFonts w:ascii="Cambria Math" w:hAnsi="Cambria Math" w:cs="Times New Roman"/>
                          <w:sz w:val="24"/>
                          <w:szCs w:val="24"/>
                        </w:rPr>
                        <m:t>x</m:t>
                      </w:del>
                    </m:r>
                  </m:sub>
                </m:sSub>
              </m:oMath>
            </m:oMathPara>
          </w:p>
        </w:tc>
        <w:tc>
          <w:tcPr>
            <w:tcW w:w="397" w:type="pct"/>
            <w:hideMark/>
            <w:tcPrChange w:id="1295" w:author="Liu, Luyu" w:date="2020-06-13T21:43:00Z">
              <w:tcPr>
                <w:tcW w:w="397" w:type="pct"/>
                <w:gridSpan w:val="2"/>
                <w:vAlign w:val="center"/>
                <w:hideMark/>
              </w:tcPr>
            </w:tcPrChange>
          </w:tcPr>
          <w:p w14:paraId="7C38E0C2" w14:textId="44EA3582" w:rsidR="005A464A" w:rsidRPr="00E86BF0" w:rsidDel="00F925FB" w:rsidRDefault="005A464A" w:rsidP="005A464A">
            <w:pPr>
              <w:pStyle w:val="TimesNewRoman"/>
              <w:rPr>
                <w:del w:id="1296" w:author="Liu, Luyu" w:date="2020-06-13T21:41:00Z"/>
                <w:rFonts w:asciiTheme="minorHAnsi" w:hAnsiTheme="minorHAnsi" w:cstheme="minorBidi"/>
                <w:sz w:val="18"/>
                <w:szCs w:val="18"/>
              </w:rPr>
            </w:pPr>
            <w:bookmarkStart w:id="1297" w:name="_Ref9177069"/>
            <w:del w:id="1298" w:author="Liu, Luyu" w:date="2020-06-13T21:41:00Z">
              <w:r w:rsidDel="00F925FB">
                <w:rPr>
                  <w:rFonts w:eastAsia="Yu Mincho"/>
                  <w:lang w:eastAsia="ja-JP"/>
                </w:rPr>
                <w:delText>(</w:delText>
              </w:r>
              <w:r w:rsidDel="00F925FB">
                <w:rPr>
                  <w:noProof/>
                </w:rPr>
                <w:fldChar w:fldCharType="begin"/>
              </w:r>
              <w:r w:rsidDel="00F925FB">
                <w:rPr>
                  <w:noProof/>
                </w:rPr>
                <w:delInstrText xml:space="preserve"> SEQ Equation \* ARABIC </w:delInstrText>
              </w:r>
              <w:r w:rsidDel="00F925FB">
                <w:rPr>
                  <w:noProof/>
                </w:rPr>
                <w:fldChar w:fldCharType="separate"/>
              </w:r>
            </w:del>
            <w:del w:id="1299" w:author="Liu, Luyu" w:date="2020-06-13T16:27:00Z">
              <w:r w:rsidDel="004C1D89">
                <w:rPr>
                  <w:noProof/>
                </w:rPr>
                <w:delText>11</w:delText>
              </w:r>
            </w:del>
            <w:del w:id="1300" w:author="Liu, Luyu" w:date="2020-06-13T21:41:00Z">
              <w:r w:rsidDel="00F925FB">
                <w:rPr>
                  <w:noProof/>
                </w:rPr>
                <w:fldChar w:fldCharType="end"/>
              </w:r>
              <w:r w:rsidDel="00F925FB">
                <w:rPr>
                  <w:rFonts w:eastAsia="Yu Mincho"/>
                  <w:lang w:eastAsia="ja-JP"/>
                </w:rPr>
                <w:delText>)</w:delText>
              </w:r>
              <w:bookmarkEnd w:id="1297"/>
            </w:del>
          </w:p>
        </w:tc>
      </w:tr>
    </w:tbl>
    <w:p w14:paraId="5EC167EB" w14:textId="13ED4943" w:rsidR="005A464A" w:rsidRDefault="005A464A">
      <w:pPr>
        <w:jc w:val="both"/>
        <w:rPr>
          <w:rFonts w:ascii="Times New Roman" w:hAnsi="Times New Roman" w:cs="Times New Roman"/>
          <w:sz w:val="24"/>
          <w:szCs w:val="24"/>
        </w:rPr>
        <w:pPrChange w:id="1301" w:author="Liu, Luyu" w:date="2020-06-12T16:18:00Z">
          <w:pPr>
            <w:ind w:firstLine="720"/>
            <w:jc w:val="both"/>
          </w:pPr>
        </w:pPrChange>
      </w:pPr>
      <w:del w:id="1302" w:author="Liu, Luyu" w:date="2020-06-12T16:18:00Z">
        <w:r w:rsidDel="00931385">
          <w:rPr>
            <w:rFonts w:ascii="Times New Roman" w:hAnsi="Times New Roman" w:cs="Times New Roman"/>
            <w:sz w:val="24"/>
            <w:szCs w:val="24"/>
          </w:rPr>
          <w:delText xml:space="preserve">An </w:delText>
        </w:r>
      </w:del>
      <w:del w:id="1303" w:author="Liu, Luyu" w:date="2020-06-12T16:03:00Z">
        <w:r w:rsidDel="00293712">
          <w:rPr>
            <w:rFonts w:ascii="Times New Roman" w:hAnsi="Times New Roman" w:cs="Times New Roman"/>
            <w:sz w:val="24"/>
            <w:szCs w:val="24"/>
          </w:rPr>
          <w:delText xml:space="preserve">IB value </w:delText>
        </w:r>
      </w:del>
      <w:ins w:id="1304" w:author="Miller, Harvey J." w:date="2020-06-30T16:53:00Z">
        <w:r w:rsidR="001F05AD">
          <w:rPr>
            <w:rFonts w:ascii="Times New Roman" w:hAnsi="Times New Roman" w:cs="Times New Roman"/>
            <w:sz w:val="24"/>
            <w:szCs w:val="24"/>
          </w:rPr>
          <w:t>The i</w:t>
        </w:r>
      </w:ins>
      <w:ins w:id="1305" w:author="Liu, Luyu" w:date="2020-06-12T16:18:00Z">
        <w:del w:id="1306" w:author="Miller, Harvey J." w:date="2020-06-30T16:53:00Z">
          <w:r w:rsidR="00931385" w:rsidDel="001F05AD">
            <w:rPr>
              <w:rFonts w:ascii="Times New Roman" w:hAnsi="Times New Roman" w:cs="Times New Roman"/>
              <w:sz w:val="24"/>
              <w:szCs w:val="24"/>
            </w:rPr>
            <w:delText>I</w:delText>
          </w:r>
        </w:del>
      </w:ins>
      <w:ins w:id="1307" w:author="Liu, Luyu" w:date="2020-06-12T16:03:00Z">
        <w:r w:rsidR="00293712">
          <w:rPr>
            <w:rFonts w:ascii="Times New Roman" w:hAnsi="Times New Roman" w:cs="Times New Roman"/>
            <w:sz w:val="24"/>
            <w:szCs w:val="24"/>
          </w:rPr>
          <w:t xml:space="preserve">nsurance buffer </w:t>
        </w:r>
      </w:ins>
      <w:r>
        <w:rPr>
          <w:rFonts w:ascii="Times New Roman" w:hAnsi="Times New Roman" w:cs="Times New Roman"/>
          <w:sz w:val="24"/>
          <w:szCs w:val="24"/>
        </w:rPr>
        <w:t xml:space="preserve">is an indicator of the transit users’ risk attitude: it represents how much time the user is willing to gamble to gain the waiting time reduction. </w:t>
      </w:r>
      <w:del w:id="1308" w:author="Liu, Luyu" w:date="2020-06-12T16:14:00Z">
        <w:r w:rsidDel="00E43990">
          <w:rPr>
            <w:rFonts w:ascii="Times New Roman" w:hAnsi="Times New Roman" w:cs="Times New Roman"/>
            <w:sz w:val="24"/>
            <w:szCs w:val="24"/>
          </w:rPr>
          <w:delText xml:space="preserve">We define two extreme values of risk attitude: </w:delText>
        </w:r>
        <w:r w:rsidRPr="009F31D4" w:rsidDel="00E43990">
          <w:rPr>
            <w:rFonts w:ascii="Times New Roman" w:hAnsi="Times New Roman" w:cs="Times New Roman"/>
            <w:i/>
            <w:sz w:val="24"/>
            <w:szCs w:val="24"/>
          </w:rPr>
          <w:delText>risk-seeking</w:delText>
        </w:r>
        <w:r w:rsidDel="00E43990">
          <w:rPr>
            <w:rFonts w:ascii="Times New Roman" w:hAnsi="Times New Roman" w:cs="Times New Roman"/>
            <w:sz w:val="24"/>
            <w:szCs w:val="24"/>
          </w:rPr>
          <w:delText xml:space="preserve"> and </w:delText>
        </w:r>
        <w:r w:rsidRPr="009F31D4" w:rsidDel="00E43990">
          <w:rPr>
            <w:rFonts w:ascii="Times New Roman" w:hAnsi="Times New Roman" w:cs="Times New Roman"/>
            <w:i/>
            <w:sz w:val="24"/>
            <w:szCs w:val="24"/>
          </w:rPr>
          <w:delText>risk-averse</w:delText>
        </w:r>
        <w:r w:rsidDel="00E43990">
          <w:rPr>
            <w:rFonts w:ascii="Times New Roman" w:hAnsi="Times New Roman" w:cs="Times New Roman"/>
            <w:sz w:val="24"/>
            <w:szCs w:val="24"/>
          </w:rPr>
          <w:delText xml:space="preserve">. </w:delText>
        </w:r>
        <w:r w:rsidRPr="000F2E5E" w:rsidDel="00E43990">
          <w:rPr>
            <w:rFonts w:ascii="Times New Roman" w:hAnsi="Times New Roman" w:cs="Times New Roman"/>
            <w:i/>
            <w:sz w:val="24"/>
            <w:szCs w:val="24"/>
          </w:rPr>
          <w:delText>Risk-seeking</w:delText>
        </w:r>
        <w:r w:rsidDel="00E43990">
          <w:rPr>
            <w:rFonts w:ascii="Times New Roman" w:hAnsi="Times New Roman" w:cs="Times New Roman"/>
            <w:sz w:val="24"/>
            <w:szCs w:val="24"/>
          </w:rPr>
          <w:delText xml:space="preserve"> means the user would rather seek for the waiting time reduction regardless of the potential missed risk, which will possibly incur an additional large</w:delText>
        </w:r>
        <w:r w:rsidRPr="00F62E6A" w:rsidDel="00E43990">
          <w:rPr>
            <w:rFonts w:ascii="Times New Roman" w:hAnsi="Times New Roman" w:cs="Times New Roman"/>
            <w:sz w:val="24"/>
            <w:szCs w:val="24"/>
          </w:rPr>
          <w:delText xml:space="preserve"> </w:delText>
        </w:r>
        <w:r w:rsidDel="00E43990">
          <w:rPr>
            <w:rFonts w:ascii="Times New Roman" w:hAnsi="Times New Roman" w:cs="Times New Roman"/>
            <w:sz w:val="24"/>
            <w:szCs w:val="24"/>
          </w:rPr>
          <w:delText xml:space="preserve">waiting time caused by desynchronization; </w:delText>
        </w:r>
        <w:r w:rsidRPr="000F2E5E" w:rsidDel="00E43990">
          <w:rPr>
            <w:rFonts w:ascii="Times New Roman" w:hAnsi="Times New Roman" w:cs="Times New Roman"/>
            <w:i/>
            <w:sz w:val="24"/>
            <w:szCs w:val="24"/>
          </w:rPr>
          <w:delText>risk-averse</w:delText>
        </w:r>
        <w:r w:rsidDel="00E43990">
          <w:rPr>
            <w:rFonts w:ascii="Times New Roman" w:hAnsi="Times New Roman" w:cs="Times New Roman"/>
            <w:sz w:val="24"/>
            <w:szCs w:val="24"/>
          </w:rPr>
          <w:delText xml:space="preserve"> means the user would rather wait more time to avoid desynchronization. </w:delText>
        </w:r>
      </w:del>
      <w:r>
        <w:rPr>
          <w:rFonts w:ascii="Times New Roman" w:hAnsi="Times New Roman" w:cs="Times New Roman"/>
          <w:sz w:val="24"/>
          <w:szCs w:val="24"/>
        </w:rPr>
        <w:t xml:space="preserve">The less </w:t>
      </w:r>
      <w:del w:id="1309" w:author="Liu, Luyu" w:date="2020-06-12T16:14:00Z">
        <w:r w:rsidDel="00E43990">
          <w:rPr>
            <w:rFonts w:ascii="Times New Roman" w:hAnsi="Times New Roman" w:cs="Times New Roman"/>
            <w:sz w:val="24"/>
            <w:szCs w:val="24"/>
          </w:rPr>
          <w:delText>IB’s value</w:delText>
        </w:r>
      </w:del>
      <w:ins w:id="1310" w:author="Liu, Luyu" w:date="2020-06-12T16:14:00Z">
        <w:r w:rsidR="00E43990">
          <w:rPr>
            <w:rFonts w:ascii="Times New Roman" w:hAnsi="Times New Roman" w:cs="Times New Roman"/>
            <w:sz w:val="24"/>
            <w:szCs w:val="24"/>
          </w:rPr>
          <w:t>insurance buffer</w:t>
        </w:r>
      </w:ins>
      <w:del w:id="1311" w:author="Miller, Harvey J." w:date="2020-06-30T16:53:00Z">
        <w:r w:rsidDel="001F05AD">
          <w:rPr>
            <w:rFonts w:ascii="Times New Roman" w:hAnsi="Times New Roman" w:cs="Times New Roman"/>
            <w:sz w:val="24"/>
            <w:szCs w:val="24"/>
          </w:rPr>
          <w:delText xml:space="preserve"> is</w:delText>
        </w:r>
      </w:del>
      <w:r>
        <w:rPr>
          <w:rFonts w:ascii="Times New Roman" w:hAnsi="Times New Roman" w:cs="Times New Roman"/>
          <w:sz w:val="24"/>
          <w:szCs w:val="24"/>
        </w:rPr>
        <w:t xml:space="preserve">,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w:t>
      </w:r>
      <w:del w:id="1312" w:author="Liu, Luyu" w:date="2020-06-12T16:14:00Z">
        <w:r w:rsidDel="00E507BF">
          <w:rPr>
            <w:rFonts w:ascii="Times New Roman" w:hAnsi="Times New Roman" w:cs="Times New Roman"/>
            <w:sz w:val="24"/>
            <w:szCs w:val="24"/>
          </w:rPr>
          <w:delText xml:space="preserve">and less </w:delText>
        </w:r>
        <w:r w:rsidRPr="00E00385" w:rsidDel="00E507BF">
          <w:rPr>
            <w:rFonts w:ascii="Times New Roman" w:hAnsi="Times New Roman" w:cs="Times New Roman"/>
            <w:sz w:val="24"/>
            <w:szCs w:val="24"/>
          </w:rPr>
          <w:delText>risk-averse</w:delText>
        </w:r>
        <w:r w:rsidDel="00E507BF">
          <w:rPr>
            <w:rFonts w:ascii="Times New Roman" w:hAnsi="Times New Roman" w:cs="Times New Roman"/>
            <w:sz w:val="24"/>
            <w:szCs w:val="24"/>
          </w:rPr>
          <w:delText xml:space="preserve"> </w:delText>
        </w:r>
      </w:del>
      <w:r>
        <w:rPr>
          <w:rFonts w:ascii="Times New Roman" w:hAnsi="Times New Roman" w:cs="Times New Roman"/>
          <w:sz w:val="24"/>
          <w:szCs w:val="24"/>
        </w:rPr>
        <w:t>the user</w:t>
      </w:r>
      <w:del w:id="1313" w:author="Miller, Harvey J." w:date="2020-06-30T16:53:00Z">
        <w:r w:rsidR="00DC000A" w:rsidDel="001F05AD">
          <w:rPr>
            <w:rFonts w:ascii="Times New Roman" w:hAnsi="Times New Roman" w:cs="Times New Roman"/>
            <w:sz w:val="24"/>
            <w:szCs w:val="24"/>
          </w:rPr>
          <w:delText>s are</w:delText>
        </w:r>
      </w:del>
      <w:r>
        <w:rPr>
          <w:rFonts w:ascii="Times New Roman" w:hAnsi="Times New Roman" w:cs="Times New Roman"/>
          <w:sz w:val="24"/>
          <w:szCs w:val="24"/>
        </w:rPr>
        <w:t xml:space="preserve">. </w:t>
      </w:r>
      <w:ins w:id="1314" w:author="Miller, Harvey J." w:date="2020-07-01T12:44:00Z">
        <w:r w:rsidR="00730D45" w:rsidRPr="00730D45">
          <w:rPr>
            <w:rFonts w:ascii="Times New Roman" w:hAnsi="Times New Roman" w:cs="Times New Roman"/>
            <w:sz w:val="24"/>
            <w:szCs w:val="24"/>
          </w:rPr>
          <w:t xml:space="preserve">We can consider prudent and greedy tactic as part of a </w:t>
        </w:r>
        <w:r w:rsidR="00730D45" w:rsidRPr="00730D45">
          <w:rPr>
            <w:rFonts w:ascii="Times New Roman" w:hAnsi="Times New Roman" w:cs="Times New Roman"/>
            <w:i/>
            <w:sz w:val="24"/>
            <w:szCs w:val="24"/>
          </w:rPr>
          <w:t>prudent tactic family</w:t>
        </w:r>
        <w:r w:rsidR="00730D45" w:rsidRPr="00730D45">
          <w:rPr>
            <w:rFonts w:ascii="Times New Roman" w:hAnsi="Times New Roman" w:cs="Times New Roman"/>
            <w:sz w:val="24"/>
            <w:szCs w:val="24"/>
          </w:rPr>
          <w:t>, since the greedy tactic is a special case with insurance buffer of 0.</w:t>
        </w:r>
      </w:ins>
    </w:p>
    <w:p w14:paraId="5D4BF5EF" w14:textId="662562E5" w:rsidR="007B7B34" w:rsidRDefault="00730D45" w:rsidP="007B7B34">
      <w:pPr>
        <w:pStyle w:val="IndentTimesNewRoman"/>
        <w:jc w:val="both"/>
      </w:pPr>
      <w:ins w:id="1315" w:author="Miller, Harvey J." w:date="2020-07-01T12:44:00Z">
        <w:r>
          <w:t>W</w:t>
        </w:r>
      </w:ins>
      <w:del w:id="1316" w:author="Miller, Harvey J." w:date="2020-07-01T12:44:00Z">
        <w:r w:rsidR="005A464A" w:rsidDel="00730D45">
          <w:delText xml:space="preserve">We can consider PT </w:delText>
        </w:r>
      </w:del>
      <w:ins w:id="1317" w:author="Liu, Luyu" w:date="2020-06-12T16:15:00Z">
        <w:del w:id="1318" w:author="Miller, Harvey J." w:date="2020-07-01T12:44:00Z">
          <w:r w:rsidR="007C4101" w:rsidDel="00730D45">
            <w:delText xml:space="preserve">prudent </w:delText>
          </w:r>
        </w:del>
      </w:ins>
      <w:del w:id="1319" w:author="Miller, Harvey J." w:date="2020-07-01T12:44:00Z">
        <w:r w:rsidR="005A464A" w:rsidDel="00730D45">
          <w:delText xml:space="preserve">and </w:delText>
        </w:r>
      </w:del>
      <w:ins w:id="1320" w:author="Liu, Luyu" w:date="2020-06-12T16:15:00Z">
        <w:del w:id="1321" w:author="Miller, Harvey J." w:date="2020-07-01T12:44:00Z">
          <w:r w:rsidR="007C4101" w:rsidDel="00730D45">
            <w:delText xml:space="preserve">greedy tactic </w:delText>
          </w:r>
        </w:del>
      </w:ins>
      <w:del w:id="1322" w:author="Miller, Harvey J." w:date="2020-07-01T12:44:00Z">
        <w:r w:rsidR="005A464A" w:rsidDel="00730D45">
          <w:delText xml:space="preserve">GT as part of a </w:delText>
        </w:r>
        <w:r w:rsidR="005A464A" w:rsidRPr="007813A4" w:rsidDel="00730D45">
          <w:rPr>
            <w:i/>
          </w:rPr>
          <w:delText>prudent tactic family</w:delText>
        </w:r>
        <w:r w:rsidR="005A464A" w:rsidDel="00730D45">
          <w:delText xml:space="preserve">, </w:delText>
        </w:r>
      </w:del>
      <w:del w:id="1323" w:author="Miller, Harvey J." w:date="2020-06-30T16:53:00Z">
        <w:r w:rsidR="005A464A" w:rsidDel="001F05AD">
          <w:delText xml:space="preserve">for </w:delText>
        </w:r>
      </w:del>
      <w:ins w:id="1324" w:author="Liu, Luyu" w:date="2020-06-12T16:15:00Z">
        <w:del w:id="1325" w:author="Miller, Harvey J." w:date="2020-07-01T12:44:00Z">
          <w:r w:rsidR="007C4101" w:rsidDel="00730D45">
            <w:delText xml:space="preserve">greedy tactic </w:delText>
          </w:r>
        </w:del>
      </w:ins>
      <w:del w:id="1326" w:author="Miller, Harvey J." w:date="2020-07-01T12:44:00Z">
        <w:r w:rsidR="005A464A" w:rsidDel="00730D45">
          <w:delText xml:space="preserve">GT is a special case of PT with </w:delText>
        </w:r>
      </w:del>
      <w:ins w:id="1327" w:author="Liu, Luyu" w:date="2020-06-12T16:15:00Z">
        <w:del w:id="1328" w:author="Miller, Harvey J." w:date="2020-07-01T12:44:00Z">
          <w:r w:rsidR="007C4101" w:rsidDel="00730D45">
            <w:delText xml:space="preserve">insurance buffer of </w:delText>
          </w:r>
        </w:del>
      </w:ins>
      <w:del w:id="1329" w:author="Miller, Harvey J." w:date="2020-07-01T12:44:00Z">
        <w:r w:rsidR="005A464A" w:rsidDel="00730D45">
          <w:delText>IB =</w:delText>
        </w:r>
      </w:del>
      <w:del w:id="1330" w:author="Miller, Harvey J." w:date="2020-06-30T16:54:00Z">
        <w:r w:rsidR="005A464A" w:rsidDel="001F05AD">
          <w:delText xml:space="preserve"> </w:delText>
        </w:r>
      </w:del>
      <w:del w:id="1331" w:author="Miller, Harvey J." w:date="2020-07-01T12:44:00Z">
        <w:r w:rsidR="005A464A" w:rsidDel="00730D45">
          <w:delText xml:space="preserve">0. </w:delText>
        </w:r>
      </w:del>
      <w:del w:id="1332" w:author="Miller, Harvey J." w:date="2020-06-30T16:54:00Z">
        <w:r w:rsidR="005A464A" w:rsidDel="001F05AD">
          <w:delText>With different</w:delText>
        </w:r>
      </w:del>
      <w:ins w:id="1333" w:author="Liu, Luyu" w:date="2020-06-12T16:15:00Z">
        <w:del w:id="1334" w:author="Miller, Harvey J." w:date="2020-06-30T16:54:00Z">
          <w:r w:rsidR="007C4101" w:rsidDel="001F05AD">
            <w:delText xml:space="preserve"> buffers</w:delText>
          </w:r>
        </w:del>
      </w:ins>
      <w:del w:id="1335" w:author="Miller, Harvey J." w:date="2020-06-30T16:54:00Z">
        <w:r w:rsidR="005A464A" w:rsidDel="001F05AD">
          <w:delText xml:space="preserve"> IBs, each prudent tactic can vary in actual waiting time. However, w</w:delText>
        </w:r>
      </w:del>
      <w:r w:rsidR="005A464A">
        <w:t xml:space="preserve">e can optimize </w:t>
      </w:r>
      <w:ins w:id="1336" w:author="Miller, Harvey J." w:date="2020-06-30T16:54:00Z">
        <w:r w:rsidR="001F05AD">
          <w:t xml:space="preserve">the insurance buffer </w:t>
        </w:r>
      </w:ins>
      <w:ins w:id="1337" w:author="Miller, Harvey J." w:date="2020-07-01T12:44:00Z">
        <w:r>
          <w:t xml:space="preserve">to achieve minimal waiting time by users </w:t>
        </w:r>
      </w:ins>
      <w:ins w:id="1338" w:author="Miller, Harvey J." w:date="2020-06-30T16:54:00Z">
        <w:r w:rsidR="001F05AD">
          <w:t xml:space="preserve">based on the empirical performance of the </w:t>
        </w:r>
      </w:ins>
      <w:ins w:id="1339" w:author="Liu, Luyu" w:date="2020-06-12T16:15:00Z">
        <w:del w:id="1340" w:author="Miller, Harvey J." w:date="2020-06-30T16:54:00Z">
          <w:r w:rsidR="007C4101" w:rsidDel="001F05AD">
            <w:delText>buffers</w:delText>
          </w:r>
        </w:del>
        <w:del w:id="1341" w:author="Miller, Harvey J." w:date="2020-07-01T12:44:00Z">
          <w:r w:rsidR="007C4101" w:rsidDel="00730D45">
            <w:delText xml:space="preserve"> </w:delText>
          </w:r>
        </w:del>
      </w:ins>
      <w:del w:id="1342" w:author="Liu, Luyu" w:date="2020-06-12T16:15:00Z">
        <w:r w:rsidR="005A464A" w:rsidDel="007C4101">
          <w:delText xml:space="preserve">IBs </w:delText>
        </w:r>
      </w:del>
      <w:ins w:id="1343" w:author="Miller, Harvey J." w:date="2020-06-30T16:55:00Z">
        <w:r w:rsidR="001F05AD">
          <w:t>transit system.</w:t>
        </w:r>
      </w:ins>
      <w:ins w:id="1344" w:author="Liu, Luyu" w:date="2020-07-02T23:29:00Z">
        <w:r w:rsidR="00BA4E50">
          <w:t xml:space="preserve"> </w:t>
        </w:r>
      </w:ins>
      <w:ins w:id="1345" w:author="Miller, Harvey J." w:date="2020-06-30T16:55:00Z">
        <w:del w:id="1346" w:author="Liu, Luyu" w:date="2020-07-02T23:29:00Z">
          <w:r w:rsidR="001F05AD" w:rsidDel="00BA4E50">
            <w:delText xml:space="preserve"> </w:delText>
          </w:r>
        </w:del>
      </w:ins>
      <w:del w:id="1347" w:author="Miller, Harvey J." w:date="2020-06-30T16:55:00Z">
        <w:r w:rsidR="005A464A" w:rsidDel="001F05AD">
          <w:delText>and find the best prudent tactic with minimal wait</w:delText>
        </w:r>
      </w:del>
      <w:ins w:id="1348" w:author="Liu, Luyu" w:date="2020-06-12T16:16:00Z">
        <w:del w:id="1349" w:author="Miller, Harvey J." w:date="2020-06-30T16:55:00Z">
          <w:r w:rsidR="008729A9" w:rsidDel="001F05AD">
            <w:delText>ing</w:delText>
          </w:r>
        </w:del>
      </w:ins>
      <w:del w:id="1350" w:author="Miller, Harvey J." w:date="2020-06-30T16:55:00Z">
        <w:r w:rsidR="005A464A" w:rsidDel="001F05AD">
          <w:delText xml:space="preserve"> time based on system performance.</w:delText>
        </w:r>
      </w:del>
      <w:ins w:id="1351" w:author="Miller, Harvey J." w:date="2020-07-01T12:48:00Z">
        <w:r w:rsidR="009E1358">
          <w:t xml:space="preserve">This requires </w:t>
        </w:r>
      </w:ins>
      <w:del w:id="1352" w:author="Miller, Harvey J." w:date="2020-07-01T12:48:00Z">
        <w:r w:rsidR="00537B40" w:rsidDel="009E1358">
          <w:delText>W</w:delText>
        </w:r>
        <w:r w:rsidR="005A464A" w:rsidDel="009E1358">
          <w:delText>e simulate the users’ real-time waiting time based on the transit systems empirical performance using different IB</w:delText>
        </w:r>
        <w:r w:rsidR="007B7B34" w:rsidDel="009E1358">
          <w:delText xml:space="preserve"> </w:delText>
        </w:r>
      </w:del>
      <w:ins w:id="1353" w:author="Liu, Luyu" w:date="2020-06-12T17:03:00Z">
        <w:del w:id="1354" w:author="Miller, Harvey J." w:date="2020-07-01T12:48:00Z">
          <w:r w:rsidR="00027007" w:rsidDel="009E1358">
            <w:delText xml:space="preserve">buffer </w:delText>
          </w:r>
        </w:del>
      </w:ins>
      <w:del w:id="1355" w:author="Miller, Harvey J." w:date="2020-07-01T12:48:00Z">
        <w:r w:rsidR="007B7B34" w:rsidDel="009E1358">
          <w:delText xml:space="preserve">in </w:delText>
        </w:r>
      </w:del>
      <w:r w:rsidR="007B7B34">
        <w:t>four steps</w:t>
      </w:r>
      <w:ins w:id="1356" w:author="Miller, Harvey J." w:date="2020-07-01T12:48:00Z">
        <w:r w:rsidR="009E1358">
          <w:t xml:space="preserve"> that could be accomplished by a trip planning app on the server side</w:t>
        </w:r>
      </w:ins>
      <w:r w:rsidR="007B7B34">
        <w:t>:</w:t>
      </w:r>
    </w:p>
    <w:p w14:paraId="3983541F" w14:textId="0844A46F" w:rsidR="005A464A" w:rsidRDefault="005A464A" w:rsidP="007B7B34">
      <w:pPr>
        <w:pStyle w:val="IndentTimesNewRoman"/>
        <w:numPr>
          <w:ilvl w:val="0"/>
          <w:numId w:val="15"/>
        </w:numPr>
        <w:jc w:val="both"/>
      </w:pPr>
      <w:r>
        <w:t xml:space="preserve">Calculation: Designate a set of </w:t>
      </w:r>
      <w:del w:id="1357" w:author="Liu, Luyu" w:date="2020-06-12T17:11:00Z">
        <w:r w:rsidDel="00F06E79">
          <w:delText xml:space="preserve">IBs </w:delText>
        </w:r>
      </w:del>
      <w:ins w:id="1358" w:author="Liu, Luyu" w:date="2020-06-12T17:11:00Z">
        <w:r w:rsidR="00F06E79">
          <w:t xml:space="preserve">buffers </w:t>
        </w:r>
      </w:ins>
      <w:r w:rsidRPr="0087115B">
        <w:t>(e.g., 0 – 300 seconds)</w:t>
      </w:r>
      <w:r>
        <w:t xml:space="preserve"> and walking time ranges (e.g., 0 – 9 minutes)</w:t>
      </w:r>
      <w:r w:rsidRPr="0087115B">
        <w:t xml:space="preserve">. </w:t>
      </w:r>
      <w:r>
        <w:t>Calculate the performance for all designated buffers. The results contain user’s arrival time at the stop and the actual taken bus’s departure time for users with different walking time</w:t>
      </w:r>
      <w:ins w:id="1359" w:author="Liu, Luyu" w:date="2020-06-19T15:53:00Z">
        <w:r w:rsidR="00D44222">
          <w:t>.</w:t>
        </w:r>
      </w:ins>
      <w:del w:id="1360" w:author="Liu, Luyu" w:date="2020-06-19T15:53:00Z">
        <w:r w:rsidDel="00D44222">
          <w:delText xml:space="preserve"> </w:delText>
        </w:r>
      </w:del>
    </w:p>
    <w:p w14:paraId="7E3EF277" w14:textId="42D835FE" w:rsidR="005A464A" w:rsidRDefault="005A464A" w:rsidP="005A464A">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lest waiting time, designate the one with smaller buffer</w:t>
      </w:r>
      <w:ins w:id="1361" w:author="Liu, Luyu" w:date="2020-06-18T23:12:00Z">
        <w:r w:rsidR="00767C30">
          <w:t xml:space="preserve"> to guarantee least waiting time</w:t>
        </w:r>
      </w:ins>
      <w:r>
        <w:t xml:space="preserve">. </w:t>
      </w:r>
    </w:p>
    <w:p w14:paraId="4FE8AAD4" w14:textId="733CC46A" w:rsidR="005A464A" w:rsidRDefault="005A464A">
      <w:pPr>
        <w:pStyle w:val="IndentTimesNewRoman"/>
        <w:numPr>
          <w:ilvl w:val="0"/>
          <w:numId w:val="15"/>
        </w:numPr>
        <w:jc w:val="both"/>
      </w:pPr>
      <w:r>
        <w:t>Finalization: For each day, reduce all past days’ buffers into one by finding the maximum of the optimal buffers</w:t>
      </w:r>
      <w:ins w:id="1362" w:author="Liu, Luyu" w:date="2020-06-18T23:15:00Z">
        <w:r w:rsidR="0077582E">
          <w:t>. We aim</w:t>
        </w:r>
      </w:ins>
      <w:ins w:id="1363" w:author="Liu, Luyu" w:date="2020-06-18T23:12:00Z">
        <w:r w:rsidR="00767C30">
          <w:t xml:space="preserve"> to </w:t>
        </w:r>
      </w:ins>
      <w:ins w:id="1364" w:author="Liu, Luyu" w:date="2020-06-18T23:15:00Z">
        <w:r w:rsidR="0077582E">
          <w:t xml:space="preserve">find the smallest buffers while </w:t>
        </w:r>
      </w:ins>
      <w:ins w:id="1365" w:author="Liu, Luyu" w:date="2020-06-18T23:13:00Z">
        <w:r w:rsidR="00767C30">
          <w:t xml:space="preserve">most trips </w:t>
        </w:r>
        <w:r w:rsidR="00767C30">
          <w:lastRenderedPageBreak/>
          <w:t>are synchronized</w:t>
        </w:r>
      </w:ins>
      <w:r>
        <w:t>. To accommodate changes in the schedule, we will restart the process whenever a change is implemented</w:t>
      </w:r>
      <w:ins w:id="1366" w:author="Liu, Luyu" w:date="2020-06-19T15:53:00Z">
        <w:r w:rsidR="00DA7CFF">
          <w:t>.</w:t>
        </w:r>
      </w:ins>
      <w:del w:id="1367" w:author="Liu, Luyu" w:date="2020-06-19T15:53:00Z">
        <w:r w:rsidDel="00DA7CFF">
          <w:delText>.</w:delText>
        </w:r>
      </w:del>
    </w:p>
    <w:p w14:paraId="2BEE5A90" w14:textId="77777777" w:rsidR="005A464A" w:rsidRDefault="005A464A" w:rsidP="005A464A">
      <w:pPr>
        <w:pStyle w:val="IndentTimesNewRoman"/>
        <w:numPr>
          <w:ilvl w:val="0"/>
          <w:numId w:val="15"/>
        </w:numPr>
        <w:jc w:val="both"/>
      </w:pPr>
      <w:r>
        <w:t>Revalidat</w:t>
      </w:r>
      <w:r>
        <w:rPr>
          <w:rFonts w:hint="eastAsia"/>
        </w:rPr>
        <w:t>ion</w:t>
      </w:r>
      <w:r>
        <w:t>: Based on the finalized buffers, calculate the performance of each day.</w:t>
      </w:r>
    </w:p>
    <w:p w14:paraId="72150E17" w14:textId="5138E4A5" w:rsidR="005A464A" w:rsidDel="00767C30" w:rsidRDefault="005A464A" w:rsidP="005A464A">
      <w:pPr>
        <w:pStyle w:val="IndentTimesNewRoman"/>
        <w:jc w:val="both"/>
        <w:rPr>
          <w:del w:id="1368" w:author="Liu, Luyu" w:date="2020-06-18T23:14:00Z"/>
        </w:rPr>
      </w:pPr>
      <w:del w:id="1369" w:author="Liu, Luyu" w:date="2020-06-18T23:14:00Z">
        <w:r w:rsidDel="00767C30">
          <w:delText xml:space="preserve">The </w:delText>
        </w:r>
        <w:r w:rsidRPr="006B729C" w:rsidDel="00767C30">
          <w:rPr>
            <w:i/>
          </w:rPr>
          <w:delText>calculation step</w:delText>
        </w:r>
        <w:r w:rsidDel="00767C30">
          <w:delText xml:space="preserve"> and </w:delText>
        </w:r>
        <w:r w:rsidRPr="006B729C" w:rsidDel="00767C30">
          <w:rPr>
            <w:i/>
          </w:rPr>
          <w:delText>optimization step</w:delText>
        </w:r>
        <w:r w:rsidDel="00767C30">
          <w:delText xml:space="preserve"> guarantee that obtained buffers in each day have the least waiting time.</w:delText>
        </w:r>
      </w:del>
      <w:del w:id="1370" w:author="Liu, Luyu" w:date="2020-06-15T19:57:00Z">
        <w:r w:rsidDel="00A246E6">
          <w:delText xml:space="preserve">  </w:delText>
        </w:r>
      </w:del>
      <w:del w:id="1371" w:author="Liu, Luyu" w:date="2020-06-18T23:14:00Z">
        <w:r w:rsidDel="00767C30">
          <w:delText xml:space="preserve">The </w:delText>
        </w:r>
        <w:r w:rsidRPr="006B729C" w:rsidDel="00767C30">
          <w:rPr>
            <w:i/>
          </w:rPr>
          <w:delText>optimization step</w:delText>
        </w:r>
        <w:r w:rsidDel="00767C30">
          <w:delText xml:space="preserve"> guarantees that obtained buffers are the smallest one among the buffers with the least waiting time.</w:delText>
        </w:r>
      </w:del>
      <w:del w:id="1372" w:author="Liu, Luyu" w:date="2020-06-15T19:57:00Z">
        <w:r w:rsidDel="00A246E6">
          <w:delText xml:space="preserve">  </w:delText>
        </w:r>
      </w:del>
      <w:del w:id="1373" w:author="Liu, Luyu" w:date="2020-06-18T23:14:00Z">
        <w:r w:rsidDel="00767C30">
          <w:delText xml:space="preserve">The </w:delText>
        </w:r>
        <w:r w:rsidRPr="00AF7DB7" w:rsidDel="00767C30">
          <w:rPr>
            <w:i/>
          </w:rPr>
          <w:delText>finalization step</w:delText>
        </w:r>
        <w:r w:rsidDel="00767C30">
          <w:delText xml:space="preserve"> guarantees that trips with finalized buffers are most synchronized for each day when revalidating the performance. </w:delText>
        </w:r>
      </w:del>
      <w:del w:id="1374" w:author="Liu, Luyu" w:date="2020-06-18T23:11:00Z">
        <w:r w:rsidDel="00CE5233">
          <w:delText xml:space="preserve">In the sense of risk attitude, this is a </w:delText>
        </w:r>
        <w:r w:rsidRPr="0012396E" w:rsidDel="00CE5233">
          <w:rPr>
            <w:i/>
          </w:rPr>
          <w:delText>risk-neutral</w:delText>
        </w:r>
        <w:r w:rsidDel="00CE5233">
          <w:delText xml:space="preserve"> strategy: w</w:delText>
        </w:r>
      </w:del>
      <w:del w:id="1375" w:author="Liu, Luyu" w:date="2020-06-18T23:14:00Z">
        <w:r w:rsidDel="00767C30">
          <w:delText xml:space="preserve">e </w:delText>
        </w:r>
      </w:del>
      <w:del w:id="1376" w:author="Liu, Luyu" w:date="2020-06-18T23:11:00Z">
        <w:r w:rsidDel="00CE5233">
          <w:delText xml:space="preserve">want to </w:delText>
        </w:r>
      </w:del>
      <w:del w:id="1377" w:author="Liu, Luyu" w:date="2020-06-18T23:14:00Z">
        <w:r w:rsidDel="00767C30">
          <w:delText>find the smallest buffers while trying to keep synchronized for most trips.</w:delText>
        </w:r>
      </w:del>
    </w:p>
    <w:p w14:paraId="34BEE980" w14:textId="4416ADBF" w:rsidR="005A464A" w:rsidRDefault="005A464A" w:rsidP="00F57A98">
      <w:pPr>
        <w:ind w:firstLine="720"/>
        <w:jc w:val="both"/>
        <w:rPr>
          <w:rFonts w:ascii="Times New Roman" w:hAnsi="Times New Roman" w:cs="Times New Roman"/>
          <w:sz w:val="24"/>
          <w:szCs w:val="24"/>
        </w:rPr>
      </w:pPr>
      <w:r>
        <w:rPr>
          <w:rFonts w:ascii="Times New Roman" w:hAnsi="Times New Roman" w:cs="Times New Roman"/>
          <w:sz w:val="24"/>
          <w:szCs w:val="24"/>
        </w:rPr>
        <w:t>However, t</w:t>
      </w:r>
      <w:commentRangeStart w:id="1378"/>
      <w:commentRangeStart w:id="1379"/>
      <w:r w:rsidRPr="005915AE">
        <w:rPr>
          <w:rFonts w:ascii="Times New Roman" w:hAnsi="Times New Roman" w:cs="Times New Roman"/>
          <w:sz w:val="24"/>
          <w:szCs w:val="24"/>
        </w:rPr>
        <w:t xml:space="preserve">he </w:t>
      </w:r>
      <w:r>
        <w:rPr>
          <w:rFonts w:ascii="Times New Roman" w:hAnsi="Times New Roman" w:cs="Times New Roman" w:hint="eastAsia"/>
          <w:sz w:val="24"/>
          <w:szCs w:val="24"/>
        </w:rPr>
        <w:t>number</w:t>
      </w:r>
      <w:r>
        <w:rPr>
          <w:rFonts w:ascii="Times New Roman" w:hAnsi="Times New Roman" w:cs="Times New Roman"/>
          <w:sz w:val="24"/>
          <w:szCs w:val="24"/>
        </w:rPr>
        <w:t xml:space="preserve"> </w:t>
      </w:r>
      <w:r w:rsidRPr="005915AE">
        <w:rPr>
          <w:rFonts w:ascii="Times New Roman" w:hAnsi="Times New Roman" w:cs="Times New Roman"/>
          <w:sz w:val="24"/>
          <w:szCs w:val="24"/>
        </w:rPr>
        <w:t xml:space="preserve">of </w:t>
      </w:r>
      <w:r>
        <w:rPr>
          <w:rFonts w:ascii="Times New Roman" w:hAnsi="Times New Roman" w:cs="Times New Roman"/>
          <w:sz w:val="24"/>
          <w:szCs w:val="24"/>
        </w:rPr>
        <w:t>insurance buffers</w:t>
      </w:r>
      <w:r w:rsidRPr="005915AE">
        <w:rPr>
          <w:rFonts w:ascii="Times New Roman" w:hAnsi="Times New Roman" w:cs="Times New Roman"/>
          <w:sz w:val="24"/>
          <w:szCs w:val="24"/>
        </w:rPr>
        <w:t xml:space="preserve"> </w:t>
      </w:r>
      <w:r>
        <w:rPr>
          <w:rFonts w:ascii="Times New Roman" w:hAnsi="Times New Roman" w:cs="Times New Roman"/>
          <w:sz w:val="24"/>
          <w:szCs w:val="24"/>
        </w:rPr>
        <w:t>is large: w</w:t>
      </w:r>
      <w:r w:rsidRPr="00FD4B46">
        <w:rPr>
          <w:rFonts w:ascii="Times New Roman" w:hAnsi="Times New Roman" w:cs="Times New Roman"/>
          <w:sz w:val="24"/>
          <w:szCs w:val="24"/>
        </w:rPr>
        <w:t>e minimize waiting time over</w:t>
      </w:r>
      <w:r>
        <w:rPr>
          <w:rFonts w:ascii="Times New Roman" w:hAnsi="Times New Roman" w:cs="Times New Roman"/>
          <w:sz w:val="24"/>
          <w:szCs w:val="24"/>
        </w:rPr>
        <w:t xml:space="preserve"> each</w:t>
      </w:r>
      <w:r w:rsidR="00EE548B">
        <w:rPr>
          <w:rFonts w:ascii="Times New Roman" w:hAnsi="Times New Roman" w:cs="Times New Roman"/>
          <w:sz w:val="24"/>
          <w:szCs w:val="24"/>
        </w:rPr>
        <w:t xml:space="preserve"> </w:t>
      </w:r>
      <w:r w:rsidR="00EE548B" w:rsidRPr="00EE548B">
        <w:rPr>
          <w:rFonts w:ascii="Times New Roman" w:hAnsi="Times New Roman" w:cs="Times New Roman"/>
          <w:i/>
          <w:sz w:val="24"/>
          <w:szCs w:val="24"/>
        </w:rPr>
        <w:t>IB</w:t>
      </w:r>
      <w:r w:rsidR="00EE548B" w:rsidRPr="00EE548B">
        <w:rPr>
          <w:rFonts w:ascii="Times New Roman" w:hAnsi="Times New Roman" w:cs="Times New Roman"/>
          <w:i/>
          <w:sz w:val="24"/>
          <w:szCs w:val="24"/>
          <w:vertAlign w:val="subscript"/>
        </w:rPr>
        <w:t>ijk</w:t>
      </w:r>
      <w:r w:rsidRPr="00FD4B46">
        <w:rPr>
          <w:rFonts w:ascii="Times New Roman" w:hAnsi="Times New Roman" w:cs="Times New Roman"/>
          <w:sz w:val="24"/>
          <w:szCs w:val="24"/>
        </w:rPr>
        <w:t xml:space="preserve">, </w:t>
      </w:r>
      <w:r>
        <w:rPr>
          <w:rFonts w:ascii="Times New Roman" w:hAnsi="Times New Roman" w:cs="Times New Roman"/>
          <w:sz w:val="24"/>
          <w:szCs w:val="24"/>
        </w:rPr>
        <w:t xml:space="preserve">which represents </w:t>
      </w:r>
      <w:r w:rsidRPr="00FD4B46">
        <w:rPr>
          <w:rFonts w:ascii="Times New Roman" w:hAnsi="Times New Roman" w:cs="Times New Roman"/>
          <w:sz w:val="24"/>
          <w:szCs w:val="24"/>
        </w:rPr>
        <w:t xml:space="preserve">a different </w:t>
      </w:r>
      <w:del w:id="1380" w:author="Liu, Luyu" w:date="2020-06-12T17:11:00Z">
        <w:r w:rsidRPr="00FD4B46" w:rsidDel="00F06E79">
          <w:rPr>
            <w:rFonts w:ascii="Times New Roman" w:hAnsi="Times New Roman" w:cs="Times New Roman"/>
            <w:sz w:val="24"/>
            <w:szCs w:val="24"/>
          </w:rPr>
          <w:delText xml:space="preserve">IB </w:delText>
        </w:r>
      </w:del>
      <w:ins w:id="1381" w:author="Liu, Luyu" w:date="2020-06-12T17:11:00Z">
        <w:r w:rsidR="00F06E79">
          <w:rPr>
            <w:rFonts w:ascii="Times New Roman" w:hAnsi="Times New Roman" w:cs="Times New Roman"/>
            <w:sz w:val="24"/>
            <w:szCs w:val="24"/>
          </w:rPr>
          <w:t>buffer</w:t>
        </w:r>
        <w:r w:rsidR="00F06E79" w:rsidRPr="00FD4B46">
          <w:rPr>
            <w:rFonts w:ascii="Times New Roman" w:hAnsi="Times New Roman" w:cs="Times New Roman"/>
            <w:sz w:val="24"/>
            <w:szCs w:val="24"/>
          </w:rPr>
          <w:t xml:space="preserve"> </w:t>
        </w:r>
      </w:ins>
      <w:r>
        <w:rPr>
          <w:rFonts w:ascii="Times New Roman" w:hAnsi="Times New Roman" w:cs="Times New Roman"/>
          <w:sz w:val="24"/>
          <w:szCs w:val="24"/>
        </w:rPr>
        <w:t xml:space="preserve">for </w:t>
      </w:r>
      <w:r w:rsidRPr="00FD4B46">
        <w:rPr>
          <w:rFonts w:ascii="Times New Roman" w:hAnsi="Times New Roman" w:cs="Times New Roman"/>
          <w:sz w:val="24"/>
          <w:szCs w:val="24"/>
        </w:rPr>
        <w:t>each trip</w:t>
      </w:r>
      <w:r>
        <w:rPr>
          <w:rFonts w:ascii="Times New Roman" w:hAnsi="Times New Roman" w:cs="Times New Roman"/>
          <w:sz w:val="24"/>
          <w:szCs w:val="24"/>
        </w:rPr>
        <w:t xml:space="preserve"> </w:t>
      </w:r>
      <w:r w:rsidR="00495CA2">
        <w:rPr>
          <w:rFonts w:ascii="Times New Roman" w:hAnsi="Times New Roman" w:cs="Times New Roman"/>
          <w:sz w:val="24"/>
          <w:szCs w:val="24"/>
        </w:rPr>
        <w:t>i</w:t>
      </w:r>
      <w:r w:rsidRPr="00FD4B46">
        <w:rPr>
          <w:rFonts w:ascii="Times New Roman" w:hAnsi="Times New Roman" w:cs="Times New Roman"/>
          <w:sz w:val="24"/>
          <w:szCs w:val="24"/>
        </w:rPr>
        <w:t>, each stop</w:t>
      </w:r>
      <w:r>
        <w:rPr>
          <w:rFonts w:ascii="Times New Roman" w:hAnsi="Times New Roman" w:cs="Times New Roman"/>
          <w:sz w:val="24"/>
          <w:szCs w:val="24"/>
        </w:rPr>
        <w:t xml:space="preserve"> </w:t>
      </w:r>
      <w:r w:rsidR="00495CA2">
        <w:rPr>
          <w:rFonts w:ascii="Times New Roman" w:hAnsi="Times New Roman" w:cs="Times New Roman"/>
          <w:sz w:val="24"/>
          <w:szCs w:val="24"/>
        </w:rPr>
        <w:t>j</w:t>
      </w:r>
      <w:r w:rsidRPr="00FD4B46">
        <w:rPr>
          <w:rFonts w:ascii="Times New Roman" w:hAnsi="Times New Roman" w:cs="Times New Roman"/>
          <w:sz w:val="24"/>
          <w:szCs w:val="24"/>
        </w:rPr>
        <w:t xml:space="preserve">, and each </w:t>
      </w:r>
      <w:r w:rsidR="00495CA2">
        <w:rPr>
          <w:rFonts w:ascii="Times New Roman" w:hAnsi="Times New Roman" w:cs="Times New Roman"/>
          <w:sz w:val="24"/>
          <w:szCs w:val="24"/>
        </w:rPr>
        <w:t xml:space="preserve">walking time k </w:t>
      </w:r>
      <w:r>
        <w:rPr>
          <w:rFonts w:ascii="Times New Roman" w:hAnsi="Times New Roman" w:cs="Times New Roman"/>
          <w:sz w:val="24"/>
          <w:szCs w:val="24"/>
        </w:rPr>
        <w:t>from the stop (0 – 10 min)</w:t>
      </w:r>
      <w:r w:rsidRPr="005915AE">
        <w:rPr>
          <w:rFonts w:ascii="Times New Roman" w:hAnsi="Times New Roman" w:cs="Times New Roman"/>
          <w:sz w:val="24"/>
          <w:szCs w:val="24"/>
        </w:rPr>
        <w:t xml:space="preserve">. </w:t>
      </w:r>
      <w:del w:id="1382" w:author="Liu, Luyu" w:date="2020-06-18T23:16:00Z">
        <w:r w:rsidDel="006D59F6">
          <w:rPr>
            <w:rFonts w:ascii="Times New Roman" w:hAnsi="Times New Roman" w:cs="Times New Roman"/>
            <w:sz w:val="24"/>
            <w:szCs w:val="24"/>
          </w:rPr>
          <w:delText xml:space="preserve">The computational burden is consequently large: the </w:delText>
        </w:r>
        <w:commentRangeStart w:id="1383"/>
        <w:commentRangeStart w:id="1384"/>
        <w:r w:rsidDel="006D59F6">
          <w:rPr>
            <w:rFonts w:ascii="Times New Roman" w:hAnsi="Times New Roman" w:cs="Times New Roman"/>
            <w:sz w:val="24"/>
            <w:szCs w:val="24"/>
          </w:rPr>
          <w:delText xml:space="preserve">worst case is </w:delText>
        </w:r>
        <w:r w:rsidRPr="00FD4B46" w:rsidDel="006D59F6">
          <w:rPr>
            <w:rFonts w:ascii="Times New Roman" w:hAnsi="Times New Roman" w:cs="Times New Roman"/>
            <w:sz w:val="24"/>
            <w:szCs w:val="24"/>
          </w:rPr>
          <w:delText xml:space="preserve">polynomial </w:delText>
        </w:r>
        <w:r w:rsidDel="006D59F6">
          <w:rPr>
            <w:rFonts w:ascii="Times New Roman" w:hAnsi="Times New Roman" w:cs="Times New Roman"/>
            <w:sz w:val="24"/>
            <w:szCs w:val="24"/>
          </w:rPr>
          <w:delText xml:space="preserve">but </w:delText>
        </w:r>
        <w:r w:rsidRPr="00FD4B46" w:rsidDel="006D59F6">
          <w:rPr>
            <w:rFonts w:ascii="Times New Roman" w:hAnsi="Times New Roman" w:cs="Times New Roman"/>
            <w:sz w:val="24"/>
            <w:szCs w:val="24"/>
          </w:rPr>
          <w:delText>high power</w:delText>
        </w:r>
        <w:commentRangeEnd w:id="1383"/>
        <w:r w:rsidDel="006D59F6">
          <w:rPr>
            <w:rStyle w:val="CommentReference"/>
          </w:rPr>
          <w:commentReference w:id="1383"/>
        </w:r>
        <w:commentRangeEnd w:id="1384"/>
        <w:r w:rsidDel="006D59F6">
          <w:rPr>
            <w:rStyle w:val="CommentReference"/>
          </w:rPr>
          <w:commentReference w:id="1384"/>
        </w:r>
        <w:r w:rsidRPr="00FD4B46" w:rsidDel="006D59F6">
          <w:rPr>
            <w:rFonts w:ascii="Times New Roman" w:hAnsi="Times New Roman" w:cs="Times New Roman"/>
            <w:sz w:val="24"/>
            <w:szCs w:val="24"/>
          </w:rPr>
          <w:delText xml:space="preserve">. </w:delText>
        </w:r>
      </w:del>
      <w:del w:id="1385" w:author="Liu, Luyu" w:date="2020-06-18T23:18:00Z">
        <w:r w:rsidRPr="00153B3F" w:rsidDel="00B77E50">
          <w:rPr>
            <w:rFonts w:ascii="Times New Roman" w:hAnsi="Times New Roman" w:cs="Times New Roman"/>
            <w:sz w:val="24"/>
            <w:szCs w:val="24"/>
          </w:rPr>
          <w:delText xml:space="preserve">To </w:delText>
        </w:r>
      </w:del>
      <w:del w:id="1386" w:author="Liu, Luyu" w:date="2020-06-18T23:16:00Z">
        <w:r w:rsidRPr="00153B3F" w:rsidDel="006D59F6">
          <w:rPr>
            <w:rFonts w:ascii="Times New Roman" w:hAnsi="Times New Roman" w:cs="Times New Roman"/>
            <w:sz w:val="24"/>
            <w:szCs w:val="24"/>
          </w:rPr>
          <w:delText>improve the com</w:delText>
        </w:r>
        <w:r w:rsidDel="006D59F6">
          <w:rPr>
            <w:rFonts w:ascii="Times New Roman" w:hAnsi="Times New Roman" w:cs="Times New Roman"/>
            <w:sz w:val="24"/>
            <w:szCs w:val="24"/>
          </w:rPr>
          <w:delText>putational performance</w:delText>
        </w:r>
      </w:del>
      <w:del w:id="1387" w:author="Liu, Luyu" w:date="2020-06-18T23:18:00Z">
        <w:r w:rsidDel="00B77E50">
          <w:rPr>
            <w:rFonts w:ascii="Times New Roman" w:hAnsi="Times New Roman" w:cs="Times New Roman"/>
            <w:sz w:val="24"/>
            <w:szCs w:val="24"/>
          </w:rPr>
          <w:delText xml:space="preserve">, we </w:delText>
        </w:r>
        <w:r w:rsidRPr="00153B3F" w:rsidDel="00B77E50">
          <w:rPr>
            <w:rFonts w:ascii="Times New Roman" w:hAnsi="Times New Roman" w:cs="Times New Roman"/>
            <w:sz w:val="24"/>
            <w:szCs w:val="24"/>
          </w:rPr>
          <w:delText xml:space="preserve">parallelized the outmost loops (buffers × dates) on a workstation with 40 virtual CPU cores. </w:delText>
        </w:r>
        <w:r w:rsidDel="00B77E50">
          <w:rPr>
            <w:rFonts w:ascii="Times New Roman" w:hAnsi="Times New Roman" w:cs="Times New Roman"/>
            <w:sz w:val="24"/>
            <w:szCs w:val="24"/>
          </w:rPr>
          <w:delText>Nevertheless, in our study, t</w:delText>
        </w:r>
      </w:del>
      <w:ins w:id="1388" w:author="Liu, Luyu" w:date="2020-06-18T23:18:00Z">
        <w:r w:rsidR="00B77E50">
          <w:rPr>
            <w:rFonts w:ascii="Times New Roman" w:hAnsi="Times New Roman" w:cs="Times New Roman"/>
            <w:sz w:val="24"/>
            <w:szCs w:val="24"/>
          </w:rPr>
          <w:t xml:space="preserve">Meanwhile, </w:t>
        </w:r>
      </w:ins>
      <w:del w:id="1389" w:author="Liu, Luyu" w:date="2020-06-18T23:18:00Z">
        <w:r w:rsidDel="00B77E50">
          <w:rPr>
            <w:rFonts w:ascii="Times New Roman" w:hAnsi="Times New Roman" w:cs="Times New Roman"/>
            <w:sz w:val="24"/>
            <w:szCs w:val="24"/>
          </w:rPr>
          <w:delText>h</w:delText>
        </w:r>
      </w:del>
      <w:ins w:id="1390" w:author="Liu, Luyu" w:date="2020-06-18T23:18:00Z">
        <w:r w:rsidR="00B77E50">
          <w:rPr>
            <w:rFonts w:ascii="Times New Roman" w:hAnsi="Times New Roman" w:cs="Times New Roman"/>
            <w:sz w:val="24"/>
            <w:szCs w:val="24"/>
          </w:rPr>
          <w:t>th</w:t>
        </w:r>
      </w:ins>
      <w:r>
        <w:rPr>
          <w:rFonts w:ascii="Times New Roman" w:hAnsi="Times New Roman" w:cs="Times New Roman"/>
          <w:sz w:val="24"/>
          <w:szCs w:val="24"/>
        </w:rPr>
        <w:t xml:space="preserve">e collected transit system data volume for the period </w:t>
      </w:r>
      <w:r w:rsidRPr="006D5AFB">
        <w:rPr>
          <w:rFonts w:ascii="Times New Roman" w:hAnsi="Times New Roman" w:cs="Times New Roman"/>
          <w:sz w:val="24"/>
          <w:szCs w:val="24"/>
        </w:rPr>
        <w:t>May 2018 to May 2019</w:t>
      </w:r>
      <w:r>
        <w:rPr>
          <w:rFonts w:ascii="Times New Roman" w:hAnsi="Times New Roman" w:cs="Times New Roman"/>
          <w:sz w:val="24"/>
          <w:szCs w:val="24"/>
        </w:rPr>
        <w:t xml:space="preserve"> is terabyte-scale</w:t>
      </w:r>
      <w:r w:rsidRPr="006D5AFB">
        <w:rPr>
          <w:rFonts w:ascii="Times New Roman" w:hAnsi="Times New Roman" w:cs="Times New Roman"/>
          <w:sz w:val="24"/>
          <w:szCs w:val="24"/>
        </w:rPr>
        <w:t>;</w:t>
      </w:r>
      <w:del w:id="1391" w:author="Liu, Luyu" w:date="2020-06-18T23:18:00Z">
        <w:r w:rsidRPr="006D5AFB" w:rsidDel="00B77E50">
          <w:rPr>
            <w:rFonts w:ascii="Times New Roman" w:hAnsi="Times New Roman" w:cs="Times New Roman"/>
            <w:sz w:val="24"/>
            <w:szCs w:val="24"/>
          </w:rPr>
          <w:delText xml:space="preserve"> correspondingly, the computational burden </w:delText>
        </w:r>
        <w:r w:rsidDel="00B77E50">
          <w:rPr>
            <w:rFonts w:ascii="Times New Roman" w:hAnsi="Times New Roman" w:cs="Times New Roman"/>
            <w:sz w:val="24"/>
            <w:szCs w:val="24"/>
          </w:rPr>
          <w:delText xml:space="preserve">to calculate all of the bus routes </w:delText>
        </w:r>
        <w:r w:rsidRPr="006D5AFB" w:rsidDel="00B77E50">
          <w:rPr>
            <w:rFonts w:ascii="Times New Roman" w:hAnsi="Times New Roman" w:cs="Times New Roman"/>
            <w:sz w:val="24"/>
            <w:szCs w:val="24"/>
          </w:rPr>
          <w:delText>is considerably large.</w:delText>
        </w:r>
      </w:del>
      <w:r w:rsidRPr="006D5AFB">
        <w:rPr>
          <w:rFonts w:ascii="Times New Roman" w:hAnsi="Times New Roman" w:cs="Times New Roman"/>
          <w:sz w:val="24"/>
          <w:szCs w:val="24"/>
        </w:rPr>
        <w:t xml:space="preserve"> </w:t>
      </w:r>
      <w:ins w:id="1392" w:author="Liu, Luyu" w:date="2020-06-18T23:18:00Z">
        <w:r w:rsidR="00B77E50">
          <w:rPr>
            <w:rFonts w:ascii="Times New Roman" w:hAnsi="Times New Roman" w:cs="Times New Roman"/>
            <w:sz w:val="24"/>
            <w:szCs w:val="24"/>
          </w:rPr>
          <w:t>t</w:t>
        </w:r>
        <w:r w:rsidR="00B77E50" w:rsidRPr="00153B3F">
          <w:rPr>
            <w:rFonts w:ascii="Times New Roman" w:hAnsi="Times New Roman" w:cs="Times New Roman"/>
            <w:sz w:val="24"/>
            <w:szCs w:val="24"/>
          </w:rPr>
          <w:t xml:space="preserve">o </w:t>
        </w:r>
        <w:r w:rsidR="00B77E50">
          <w:rPr>
            <w:rFonts w:ascii="Times New Roman" w:hAnsi="Times New Roman" w:cs="Times New Roman"/>
            <w:sz w:val="24"/>
            <w:szCs w:val="24"/>
          </w:rPr>
          <w:t xml:space="preserve">deal with the consequent large computational cost, we </w:t>
        </w:r>
      </w:ins>
      <w:ins w:id="1393" w:author="Liu, Luyu" w:date="2020-06-18T23:19:00Z">
        <w:r w:rsidR="00B77E50">
          <w:rPr>
            <w:rFonts w:ascii="Times New Roman" w:hAnsi="Times New Roman" w:cs="Times New Roman"/>
            <w:sz w:val="24"/>
            <w:szCs w:val="24"/>
          </w:rPr>
          <w:t xml:space="preserve">selected the representative </w:t>
        </w:r>
        <w:r w:rsidR="00B77E50" w:rsidRPr="006D5AFB">
          <w:rPr>
            <w:rFonts w:ascii="Times New Roman" w:hAnsi="Times New Roman" w:cs="Times New Roman"/>
            <w:sz w:val="24"/>
            <w:szCs w:val="24"/>
          </w:rPr>
          <w:t>bus route</w:t>
        </w:r>
        <w:r w:rsidR="00B77E50">
          <w:rPr>
            <w:rFonts w:ascii="Times New Roman" w:hAnsi="Times New Roman" w:cs="Times New Roman"/>
            <w:sz w:val="24"/>
            <w:szCs w:val="24"/>
          </w:rPr>
          <w:t xml:space="preserve"> No.2</w:t>
        </w:r>
        <w:r w:rsidR="00B77E50" w:rsidRPr="006D5AFB">
          <w:rPr>
            <w:rFonts w:ascii="Times New Roman" w:hAnsi="Times New Roman" w:cs="Times New Roman"/>
            <w:sz w:val="24"/>
            <w:szCs w:val="24"/>
          </w:rPr>
          <w:t xml:space="preserve"> to study</w:t>
        </w:r>
        <w:commentRangeStart w:id="1394"/>
        <w:commentRangeEnd w:id="1394"/>
        <w:r w:rsidR="00B77E50">
          <w:rPr>
            <w:rStyle w:val="CommentReference"/>
          </w:rPr>
          <w:commentReference w:id="1394"/>
        </w:r>
        <w:commentRangeStart w:id="1395"/>
        <w:commentRangeEnd w:id="1395"/>
        <w:r w:rsidR="00B77E50">
          <w:rPr>
            <w:rStyle w:val="CommentReference"/>
          </w:rPr>
          <w:commentReference w:id="1395"/>
        </w:r>
        <w:r w:rsidR="00B77E50">
          <w:rPr>
            <w:rFonts w:ascii="Times New Roman" w:hAnsi="Times New Roman" w:cs="Times New Roman"/>
            <w:sz w:val="24"/>
            <w:szCs w:val="24"/>
          </w:rPr>
          <w:t xml:space="preserve"> and </w:t>
        </w:r>
      </w:ins>
      <w:ins w:id="1396" w:author="Liu, Luyu" w:date="2020-06-18T23:18:00Z">
        <w:r w:rsidR="00B77E50" w:rsidRPr="00153B3F">
          <w:rPr>
            <w:rFonts w:ascii="Times New Roman" w:hAnsi="Times New Roman" w:cs="Times New Roman"/>
            <w:sz w:val="24"/>
            <w:szCs w:val="24"/>
          </w:rPr>
          <w:t>parallelized the outmost loops (buffers × dates) on a workstation with 40 virtual CPU cores.</w:t>
        </w:r>
      </w:ins>
      <w:del w:id="1397" w:author="Liu, Luyu" w:date="2020-06-18T23:19:00Z">
        <w:r w:rsidRPr="006D5AFB" w:rsidDel="00B77E50">
          <w:rPr>
            <w:rFonts w:ascii="Times New Roman" w:hAnsi="Times New Roman" w:cs="Times New Roman"/>
            <w:sz w:val="24"/>
            <w:szCs w:val="24"/>
          </w:rPr>
          <w:delText xml:space="preserve">Therefore, </w:delText>
        </w:r>
        <w:r w:rsidDel="00B77E50">
          <w:rPr>
            <w:rFonts w:ascii="Times New Roman" w:hAnsi="Times New Roman" w:cs="Times New Roman"/>
            <w:sz w:val="24"/>
            <w:szCs w:val="24"/>
          </w:rPr>
          <w:delText xml:space="preserve">we selected </w:delText>
        </w:r>
      </w:del>
      <w:del w:id="1398" w:author="Liu, Luyu" w:date="2020-06-14T15:53:00Z">
        <w:r w:rsidDel="004C189B">
          <w:rPr>
            <w:rFonts w:ascii="Times New Roman" w:hAnsi="Times New Roman" w:cs="Times New Roman"/>
            <w:sz w:val="24"/>
            <w:szCs w:val="24"/>
          </w:rPr>
          <w:delText xml:space="preserve">a </w:delText>
        </w:r>
      </w:del>
      <w:del w:id="1399" w:author="Liu, Luyu" w:date="2020-06-18T23:19:00Z">
        <w:r w:rsidDel="00B77E50">
          <w:rPr>
            <w:rFonts w:ascii="Times New Roman" w:hAnsi="Times New Roman" w:cs="Times New Roman"/>
            <w:sz w:val="24"/>
            <w:szCs w:val="24"/>
          </w:rPr>
          <w:delText xml:space="preserve">representative </w:delText>
        </w:r>
        <w:r w:rsidRPr="006D5AFB" w:rsidDel="00B77E50">
          <w:rPr>
            <w:rFonts w:ascii="Times New Roman" w:hAnsi="Times New Roman" w:cs="Times New Roman"/>
            <w:sz w:val="24"/>
            <w:szCs w:val="24"/>
          </w:rPr>
          <w:delText>bus route to study</w:delText>
        </w:r>
        <w:commentRangeEnd w:id="1378"/>
        <w:r w:rsidDel="00B77E50">
          <w:rPr>
            <w:rStyle w:val="CommentReference"/>
          </w:rPr>
          <w:commentReference w:id="1378"/>
        </w:r>
        <w:commentRangeEnd w:id="1379"/>
        <w:r w:rsidDel="00B77E50">
          <w:rPr>
            <w:rStyle w:val="CommentReference"/>
          </w:rPr>
          <w:commentReference w:id="1379"/>
        </w:r>
        <w:r w:rsidDel="00B77E50">
          <w:rPr>
            <w:rFonts w:ascii="Times New Roman" w:hAnsi="Times New Roman" w:cs="Times New Roman"/>
            <w:sz w:val="24"/>
            <w:szCs w:val="24"/>
          </w:rPr>
          <w:delText>.</w:delText>
        </w:r>
      </w:del>
      <w:r>
        <w:rPr>
          <w:rFonts w:ascii="Times New Roman" w:hAnsi="Times New Roman" w:cs="Times New Roman"/>
          <w:sz w:val="24"/>
          <w:szCs w:val="24"/>
        </w:rPr>
        <w:t xml:space="preserve"> </w:t>
      </w:r>
      <w:ins w:id="1400" w:author="Liu, Luyu" w:date="2020-06-14T15:50:00Z">
        <w:r w:rsidR="00FD1721">
          <w:rPr>
            <w:rFonts w:ascii="Times New Roman" w:hAnsi="Times New Roman" w:cs="Times New Roman"/>
            <w:sz w:val="24"/>
            <w:szCs w:val="24"/>
          </w:rPr>
          <w:t xml:space="preserve">We also select </w:t>
        </w:r>
      </w:ins>
      <w:ins w:id="1401" w:author="Liu, Luyu" w:date="2020-06-14T15:51:00Z">
        <w:r w:rsidR="00FD1721">
          <w:rPr>
            <w:rFonts w:ascii="Times New Roman" w:hAnsi="Times New Roman" w:cs="Times New Roman"/>
            <w:sz w:val="24"/>
            <w:szCs w:val="24"/>
          </w:rPr>
          <w:t xml:space="preserve">another five </w:t>
        </w:r>
      </w:ins>
      <w:ins w:id="1402" w:author="Liu, Luyu" w:date="2020-06-14T15:50:00Z">
        <w:r w:rsidR="00FD1721">
          <w:rPr>
            <w:rFonts w:ascii="Times New Roman" w:hAnsi="Times New Roman" w:cs="Times New Roman"/>
            <w:sz w:val="24"/>
            <w:szCs w:val="24"/>
          </w:rPr>
          <w:t xml:space="preserve">major routes in the COTA systems </w:t>
        </w:r>
      </w:ins>
      <w:ins w:id="1403" w:author="Liu, Luyu" w:date="2020-06-14T15:52:00Z">
        <w:r w:rsidR="00A7287F">
          <w:rPr>
            <w:rFonts w:ascii="Times New Roman" w:hAnsi="Times New Roman" w:cs="Times New Roman"/>
            <w:sz w:val="24"/>
            <w:szCs w:val="24"/>
          </w:rPr>
          <w:t xml:space="preserve">in a </w:t>
        </w:r>
      </w:ins>
      <w:ins w:id="1404" w:author="Liu, Luyu" w:date="2020-06-14T15:54:00Z">
        <w:r w:rsidR="004C189B">
          <w:rPr>
            <w:rFonts w:ascii="Times New Roman" w:hAnsi="Times New Roman" w:cs="Times New Roman"/>
            <w:sz w:val="24"/>
            <w:szCs w:val="24"/>
          </w:rPr>
          <w:t xml:space="preserve">typical </w:t>
        </w:r>
      </w:ins>
      <w:ins w:id="1405" w:author="Liu, Luyu" w:date="2020-06-14T15:52:00Z">
        <w:r w:rsidR="00A7287F">
          <w:rPr>
            <w:rFonts w:ascii="Times New Roman" w:hAnsi="Times New Roman" w:cs="Times New Roman"/>
            <w:sz w:val="24"/>
            <w:szCs w:val="24"/>
          </w:rPr>
          <w:t>week</w:t>
        </w:r>
      </w:ins>
      <w:ins w:id="1406" w:author="Liu, Luyu" w:date="2020-06-14T15:53:00Z">
        <w:r w:rsidR="004765A2">
          <w:rPr>
            <w:rFonts w:ascii="Times New Roman" w:hAnsi="Times New Roman" w:cs="Times New Roman"/>
            <w:sz w:val="24"/>
            <w:szCs w:val="24"/>
          </w:rPr>
          <w:t xml:space="preserve"> and conduct the same PT optimization process </w:t>
        </w:r>
      </w:ins>
      <w:ins w:id="1407" w:author="Liu, Luyu" w:date="2020-06-14T15:51:00Z">
        <w:r w:rsidR="00FD1721">
          <w:rPr>
            <w:rFonts w:ascii="Times New Roman" w:hAnsi="Times New Roman" w:cs="Times New Roman"/>
            <w:sz w:val="24"/>
            <w:szCs w:val="24"/>
          </w:rPr>
          <w:t xml:space="preserve">to test the generalizability of the research. </w:t>
        </w:r>
      </w:ins>
    </w:p>
    <w:p w14:paraId="1B10B0DD" w14:textId="77777777" w:rsidR="005A464A" w:rsidRDefault="005A464A" w:rsidP="005A464A">
      <w:pPr>
        <w:ind w:firstLine="720"/>
        <w:jc w:val="both"/>
        <w:rPr>
          <w:rFonts w:ascii="Times New Roman" w:hAnsi="Times New Roman" w:cs="Times New Roman"/>
          <w:sz w:val="24"/>
          <w:szCs w:val="24"/>
        </w:rPr>
      </w:pPr>
    </w:p>
    <w:p w14:paraId="6A5DCE32"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commentRangeStart w:id="1408"/>
      <w:r w:rsidRPr="00351FFE">
        <w:rPr>
          <w:rFonts w:ascii="Times New Roman" w:hAnsi="Times New Roman" w:cs="Times New Roman"/>
          <w:b/>
          <w:sz w:val="24"/>
          <w:szCs w:val="24"/>
          <w:u w:val="single"/>
        </w:rPr>
        <w:t>Analysis</w:t>
      </w:r>
      <w:commentRangeEnd w:id="1408"/>
      <w:r>
        <w:rPr>
          <w:rStyle w:val="CommentReference"/>
        </w:rPr>
        <w:commentReference w:id="1408"/>
      </w:r>
    </w:p>
    <w:p w14:paraId="44A4BDDB" w14:textId="56922689" w:rsidR="009E1358"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performance of different </w:t>
      </w:r>
      <w:del w:id="1409" w:author="Liu, Luyu" w:date="2020-06-13T12:33:00Z">
        <w:r w:rsidDel="00307818">
          <w:rPr>
            <w:rFonts w:ascii="Times New Roman" w:hAnsi="Times New Roman" w:cs="Times New Roman"/>
            <w:sz w:val="24"/>
            <w:szCs w:val="24"/>
          </w:rPr>
          <w:delText>TPS</w:delText>
        </w:r>
      </w:del>
      <w:ins w:id="1410"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based on schedule</w:t>
      </w:r>
      <w:r w:rsidR="005F3EA6">
        <w:rPr>
          <w:rFonts w:ascii="Times New Roman" w:hAnsi="Times New Roman" w:cs="Times New Roman"/>
          <w:sz w:val="24"/>
          <w:szCs w:val="24"/>
        </w:rPr>
        <w:t>d</w:t>
      </w:r>
      <w:r>
        <w:rPr>
          <w:rFonts w:ascii="Times New Roman" w:hAnsi="Times New Roman" w:cs="Times New Roman"/>
          <w:sz w:val="24"/>
          <w:szCs w:val="24"/>
        </w:rPr>
        <w:t xml:space="preserve"> and actual bus arrivals at stops along one bus route in the Columbus, Ohio, USA Central Ohio Transit Authority (COTA) system:</w:t>
      </w:r>
      <w:del w:id="1411" w:author="Liu, Luyu" w:date="2020-06-15T19:57:00Z">
        <w:r w:rsidDel="00A246E6">
          <w:rPr>
            <w:rFonts w:ascii="Times New Roman" w:hAnsi="Times New Roman" w:cs="Times New Roman"/>
            <w:sz w:val="24"/>
            <w:szCs w:val="24"/>
          </w:rPr>
          <w:delText xml:space="preserve">  </w:delText>
        </w:r>
      </w:del>
      <w:ins w:id="1412" w:author="Liu, Luyu" w:date="2020-06-15T19:57:00Z">
        <w:r w:rsidR="00A246E6">
          <w:rPr>
            <w:rFonts w:ascii="Times New Roman" w:hAnsi="Times New Roman" w:cs="Times New Roman"/>
            <w:sz w:val="24"/>
            <w:szCs w:val="24"/>
          </w:rPr>
          <w:t xml:space="preserve"> </w:t>
        </w:r>
      </w:ins>
      <w:r w:rsidRPr="006D5AFB">
        <w:rPr>
          <w:rFonts w:ascii="Times New Roman" w:hAnsi="Times New Roman" w:cs="Times New Roman"/>
          <w:sz w:val="24"/>
          <w:szCs w:val="24"/>
        </w:rPr>
        <w:t>route No. 2.</w:t>
      </w:r>
      <w:del w:id="1413" w:author="Liu, Luyu" w:date="2020-06-15T19:57:00Z">
        <w:r w:rsidDel="00A246E6">
          <w:rPr>
            <w:rFonts w:ascii="Times New Roman" w:hAnsi="Times New Roman" w:cs="Times New Roman"/>
            <w:sz w:val="24"/>
            <w:szCs w:val="24"/>
          </w:rPr>
          <w:delText xml:space="preserve">  </w:delText>
        </w:r>
      </w:del>
      <w:ins w:id="1414"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chose this route for its popularity (</w:t>
      </w:r>
      <w:r w:rsidRPr="006D5AFB">
        <w:rPr>
          <w:rFonts w:ascii="Times New Roman" w:hAnsi="Times New Roman" w:cs="Times New Roman"/>
          <w:sz w:val="24"/>
          <w:szCs w:val="24"/>
        </w:rPr>
        <w:t>it is the one of the busiest routes in the system</w:t>
      </w:r>
      <w:r>
        <w:rPr>
          <w:rFonts w:ascii="Times New Roman" w:hAnsi="Times New Roman" w:cs="Times New Roman"/>
          <w:sz w:val="24"/>
          <w:szCs w:val="24"/>
        </w:rPr>
        <w:t xml:space="preserve">) and </w:t>
      </w:r>
      <w:r w:rsidRPr="006D5AFB">
        <w:rPr>
          <w:rFonts w:ascii="Times New Roman" w:hAnsi="Times New Roman" w:cs="Times New Roman"/>
          <w:sz w:val="24"/>
          <w:szCs w:val="24"/>
        </w:rPr>
        <w:t xml:space="preserve">coverage </w:t>
      </w:r>
      <w:r>
        <w:rPr>
          <w:rFonts w:ascii="Times New Roman" w:hAnsi="Times New Roman" w:cs="Times New Roman"/>
          <w:sz w:val="24"/>
          <w:szCs w:val="24"/>
        </w:rPr>
        <w:t>(</w:t>
      </w:r>
      <w:r w:rsidRPr="006D5AFB">
        <w:rPr>
          <w:rFonts w:ascii="Times New Roman" w:hAnsi="Times New Roman" w:cs="Times New Roman"/>
          <w:sz w:val="24"/>
          <w:szCs w:val="24"/>
        </w:rPr>
        <w:t xml:space="preserve">it traverses a long spatial transect of the city and has a long service </w:t>
      </w:r>
      <w:r>
        <w:rPr>
          <w:rFonts w:ascii="Times New Roman" w:hAnsi="Times New Roman" w:cs="Times New Roman"/>
          <w:sz w:val="24"/>
          <w:szCs w:val="24"/>
        </w:rPr>
        <w:t xml:space="preserve">temporal </w:t>
      </w:r>
      <w:r w:rsidRPr="006D5AFB">
        <w:rPr>
          <w:rFonts w:ascii="Times New Roman" w:hAnsi="Times New Roman" w:cs="Times New Roman"/>
          <w:sz w:val="24"/>
          <w:szCs w:val="24"/>
        </w:rPr>
        <w:t>span</w:t>
      </w:r>
      <w:r>
        <w:rPr>
          <w:rFonts w:ascii="Times New Roman" w:hAnsi="Times New Roman" w:cs="Times New Roman"/>
          <w:sz w:val="24"/>
          <w:szCs w:val="24"/>
        </w:rPr>
        <w:t>).</w:t>
      </w:r>
      <w:ins w:id="1415" w:author="Miller, Harvey J." w:date="2020-07-01T12:52:00Z">
        <w:del w:id="1416" w:author="Liu, Luyu" w:date="2020-07-02T23:31:00Z">
          <w:r w:rsidR="009E1358" w:rsidDel="00F240A5">
            <w:rPr>
              <w:rFonts w:ascii="Times New Roman" w:hAnsi="Times New Roman" w:cs="Times New Roman"/>
              <w:sz w:val="24"/>
              <w:szCs w:val="24"/>
            </w:rPr>
            <w:delText xml:space="preserve">  </w:delText>
          </w:r>
        </w:del>
      </w:ins>
      <w:ins w:id="1417" w:author="Liu, Luyu" w:date="2020-07-02T23:31:00Z">
        <w:r w:rsidR="00F240A5">
          <w:rPr>
            <w:rFonts w:ascii="Times New Roman" w:hAnsi="Times New Roman" w:cs="Times New Roman"/>
            <w:sz w:val="24"/>
            <w:szCs w:val="24"/>
          </w:rPr>
          <w:t xml:space="preserve"> </w:t>
        </w:r>
      </w:ins>
      <w:del w:id="1418" w:author="Liu, Luyu" w:date="2020-06-15T19:57:00Z">
        <w:r w:rsidDel="00A246E6">
          <w:rPr>
            <w:rFonts w:ascii="Times New Roman" w:hAnsi="Times New Roman" w:cs="Times New Roman"/>
            <w:sz w:val="24"/>
            <w:szCs w:val="24"/>
          </w:rPr>
          <w:delText xml:space="preserve">  </w:delText>
        </w:r>
      </w:del>
      <w:ins w:id="1419" w:author="Liu, Luyu" w:date="2020-06-15T19:57:00Z">
        <w:del w:id="1420" w:author="Miller, Harvey J." w:date="2020-07-01T12:52:00Z">
          <w:r w:rsidR="00A246E6" w:rsidDel="009E1358">
            <w:rPr>
              <w:rFonts w:ascii="Times New Roman" w:hAnsi="Times New Roman" w:cs="Times New Roman"/>
              <w:sz w:val="24"/>
              <w:szCs w:val="24"/>
            </w:rPr>
            <w:delText xml:space="preserve"> </w:delText>
          </w:r>
        </w:del>
      </w:ins>
      <w:r w:rsidRPr="004A4D57">
        <w:rPr>
          <w:rFonts w:ascii="Times New Roman" w:hAnsi="Times New Roman" w:cs="Times New Roman"/>
          <w:sz w:val="24"/>
          <w:szCs w:val="24"/>
        </w:rPr>
        <w:fldChar w:fldCharType="begin"/>
      </w:r>
      <w:r w:rsidRPr="004A4D57">
        <w:rPr>
          <w:rFonts w:ascii="Times New Roman" w:hAnsi="Times New Roman" w:cs="Times New Roman"/>
          <w:sz w:val="24"/>
          <w:szCs w:val="24"/>
        </w:rPr>
        <w:instrText xml:space="preserve"> REF _Ref18228043 \h  \* MERGEFORMAT </w:instrText>
      </w:r>
      <w:r w:rsidRPr="004A4D57">
        <w:rPr>
          <w:rFonts w:ascii="Times New Roman" w:hAnsi="Times New Roman" w:cs="Times New Roman"/>
          <w:sz w:val="24"/>
          <w:szCs w:val="24"/>
        </w:rPr>
      </w:r>
      <w:r w:rsidRPr="004A4D57">
        <w:rPr>
          <w:rFonts w:ascii="Times New Roman" w:hAnsi="Times New Roman" w:cs="Times New Roman"/>
          <w:sz w:val="24"/>
          <w:szCs w:val="24"/>
        </w:rPr>
        <w:fldChar w:fldCharType="separate"/>
      </w:r>
      <w:ins w:id="1421" w:author="Liu, Luyu" w:date="2020-07-02T23:30:00Z">
        <w:r w:rsidR="00F240A5" w:rsidRPr="00F240A5">
          <w:rPr>
            <w:rFonts w:ascii="Times New Roman" w:hAnsi="Times New Roman" w:cs="Times New Roman"/>
            <w:sz w:val="24"/>
            <w:szCs w:val="24"/>
            <w:rPrChange w:id="1422" w:author="Liu, Luyu" w:date="2020-07-02T23:30:00Z">
              <w:rPr/>
            </w:rPrChange>
          </w:rPr>
          <w:t xml:space="preserve">Figure </w:t>
        </w:r>
        <w:r w:rsidR="00F240A5" w:rsidRPr="00F240A5">
          <w:rPr>
            <w:rFonts w:ascii="Times New Roman" w:hAnsi="Times New Roman" w:cs="Times New Roman"/>
            <w:sz w:val="24"/>
            <w:szCs w:val="24"/>
            <w:rPrChange w:id="1423" w:author="Liu, Luyu" w:date="2020-07-02T23:30:00Z">
              <w:rPr>
                <w:noProof/>
              </w:rPr>
            </w:rPrChange>
          </w:rPr>
          <w:t>2</w:t>
        </w:r>
      </w:ins>
      <w:del w:id="1424" w:author="Liu, Luyu" w:date="2020-07-02T23:30:00Z">
        <w:r w:rsidR="005D179C" w:rsidRPr="005D179C" w:rsidDel="00F240A5">
          <w:rPr>
            <w:rFonts w:ascii="Times New Roman" w:hAnsi="Times New Roman" w:cs="Times New Roman"/>
            <w:sz w:val="24"/>
            <w:szCs w:val="24"/>
          </w:rPr>
          <w:delText>Figure 2</w:delText>
        </w:r>
      </w:del>
      <w:r w:rsidRPr="004A4D57">
        <w:rPr>
          <w:rFonts w:ascii="Times New Roman" w:hAnsi="Times New Roman" w:cs="Times New Roman"/>
          <w:sz w:val="24"/>
          <w:szCs w:val="24"/>
        </w:rPr>
        <w:fldChar w:fldCharType="end"/>
      </w:r>
      <w:r>
        <w:rPr>
          <w:rFonts w:ascii="Times New Roman" w:hAnsi="Times New Roman" w:cs="Times New Roman"/>
          <w:sz w:val="24"/>
          <w:szCs w:val="24"/>
        </w:rPr>
        <w:t xml:space="preserve"> provides a map of COTA bus No. 2 </w:t>
      </w:r>
      <w:r w:rsidRPr="00C86189">
        <w:rPr>
          <w:rFonts w:ascii="Times New Roman" w:hAnsi="Times New Roman" w:cs="Times New Roman"/>
          <w:sz w:val="24"/>
          <w:szCs w:val="24"/>
        </w:rPr>
        <w:t xml:space="preserve">from Southeast to Northwest </w:t>
      </w:r>
      <w:r>
        <w:rPr>
          <w:rFonts w:ascii="Times New Roman" w:hAnsi="Times New Roman" w:cs="Times New Roman"/>
          <w:sz w:val="24"/>
          <w:szCs w:val="24"/>
        </w:rPr>
        <w:t>during the period 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two schedules: the frequent schedule originates from the red circled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425" w:author="Liu, Luyu" w:date="2020-07-02T23:30:00Z">
        <w:r w:rsidR="00F240A5" w:rsidRPr="00F240A5">
          <w:rPr>
            <w:rFonts w:ascii="Times New Roman" w:hAnsi="Times New Roman" w:cs="Times New Roman"/>
            <w:sz w:val="24"/>
            <w:szCs w:val="24"/>
            <w:rPrChange w:id="1426" w:author="Liu, Luyu" w:date="2020-07-02T23:30:00Z">
              <w:rPr/>
            </w:rPrChange>
          </w:rPr>
          <w:t xml:space="preserve">Figure </w:t>
        </w:r>
        <w:r w:rsidR="00F240A5" w:rsidRPr="00F240A5">
          <w:rPr>
            <w:rFonts w:ascii="Times New Roman" w:hAnsi="Times New Roman" w:cs="Times New Roman"/>
            <w:sz w:val="24"/>
            <w:szCs w:val="24"/>
            <w:rPrChange w:id="1427" w:author="Liu, Luyu" w:date="2020-07-02T23:30:00Z">
              <w:rPr>
                <w:noProof/>
              </w:rPr>
            </w:rPrChange>
          </w:rPr>
          <w:t>2</w:t>
        </w:r>
      </w:ins>
      <w:del w:id="1428" w:author="Liu, Luyu" w:date="2020-07-02T23:30:00Z">
        <w:r w:rsidR="005D179C" w:rsidRPr="005D179C" w:rsidDel="00F240A5">
          <w:rPr>
            <w:rFonts w:ascii="Times New Roman" w:hAnsi="Times New Roman" w:cs="Times New Roman"/>
            <w:sz w:val="24"/>
            <w:szCs w:val="24"/>
          </w:rPr>
          <w:delText>Figure 2</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with headways of 10 – 15 minutes, while the standard (non-frequent) schedule originates from blue circled stop with headways of 20 – 30 minutes.</w:t>
      </w:r>
    </w:p>
    <w:p w14:paraId="72A44FD4" w14:textId="42ABADBE" w:rsidR="005A464A" w:rsidRDefault="00D10A28" w:rsidP="005A464A">
      <w:pPr>
        <w:keepNext/>
        <w:spacing w:line="256" w:lineRule="auto"/>
        <w:jc w:val="both"/>
      </w:pPr>
      <w:r>
        <w:rPr>
          <w:noProof/>
        </w:rPr>
        <w:lastRenderedPageBreak/>
        <w:pict w14:anchorId="6486C36F">
          <v:shape id="_x0000_i1030" type="#_x0000_t75" style="width:467.7pt;height:336.85pt">
            <v:imagedata r:id="rId12" o:title="figure_2"/>
          </v:shape>
        </w:pict>
      </w:r>
      <w:r w:rsidR="00616528">
        <w:rPr>
          <w:rStyle w:val="CommentReference"/>
        </w:rPr>
        <w:commentReference w:id="1429"/>
      </w:r>
    </w:p>
    <w:p w14:paraId="24975E12" w14:textId="6390DB24" w:rsidR="005A464A" w:rsidRDefault="005A464A" w:rsidP="005A464A">
      <w:pPr>
        <w:pStyle w:val="TimesNewRoman"/>
        <w:jc w:val="center"/>
      </w:pPr>
      <w:bookmarkStart w:id="1430" w:name="_Ref18228043"/>
      <w:r>
        <w:t xml:space="preserve">Figure </w:t>
      </w:r>
      <w:fldSimple w:instr=" SEQ Figure \* ARABIC ">
        <w:r w:rsidR="00F240A5">
          <w:rPr>
            <w:noProof/>
          </w:rPr>
          <w:t>2</w:t>
        </w:r>
      </w:fldSimple>
      <w:bookmarkEnd w:id="1430"/>
      <w:r>
        <w:rPr>
          <w:noProof/>
        </w:rPr>
        <w:t>:</w:t>
      </w:r>
      <w:r>
        <w:t xml:space="preserve"> Bus route 2's standard and frequent service map.</w:t>
      </w:r>
    </w:p>
    <w:p w14:paraId="5E009B4C" w14:textId="77777777" w:rsidR="005A464A" w:rsidRPr="00351FFE" w:rsidRDefault="005A464A" w:rsidP="005A464A">
      <w:pPr>
        <w:spacing w:line="256" w:lineRule="auto"/>
        <w:jc w:val="both"/>
        <w:rPr>
          <w:rFonts w:ascii="Times New Roman" w:hAnsi="Times New Roman" w:cs="Times New Roman"/>
          <w:b/>
          <w:sz w:val="24"/>
          <w:szCs w:val="24"/>
        </w:rPr>
      </w:pPr>
    </w:p>
    <w:p w14:paraId="5852ACBE" w14:textId="0381B9CA" w:rsidR="005A464A" w:rsidRPr="00351FFE" w:rsidRDefault="005A464A" w:rsidP="005A464A">
      <w:pPr>
        <w:pStyle w:val="ListParagraph"/>
        <w:numPr>
          <w:ilvl w:val="1"/>
          <w:numId w:val="5"/>
        </w:numPr>
        <w:spacing w:line="256" w:lineRule="auto"/>
        <w:jc w:val="both"/>
        <w:rPr>
          <w:rFonts w:ascii="Times New Roman" w:hAnsi="Times New Roman" w:cs="Times New Roman"/>
          <w:b/>
          <w:sz w:val="24"/>
          <w:szCs w:val="24"/>
        </w:rPr>
      </w:pPr>
      <w:del w:id="1431" w:author="Liu, Luyu" w:date="2020-06-13T12:33:00Z">
        <w:r w:rsidRPr="00351FFE" w:rsidDel="00307818">
          <w:rPr>
            <w:rFonts w:ascii="Times New Roman" w:hAnsi="Times New Roman" w:cs="Times New Roman"/>
            <w:b/>
            <w:sz w:val="24"/>
            <w:szCs w:val="24"/>
          </w:rPr>
          <w:delText>TPS</w:delText>
        </w:r>
      </w:del>
      <w:del w:id="1432" w:author="Liu, Luyu" w:date="2020-06-13T12:34:00Z">
        <w:r w:rsidRPr="00351FFE" w:rsidDel="00307818">
          <w:rPr>
            <w:rFonts w:ascii="Times New Roman" w:hAnsi="Times New Roman" w:cs="Times New Roman"/>
            <w:b/>
            <w:sz w:val="24"/>
            <w:szCs w:val="24"/>
          </w:rPr>
          <w:delText xml:space="preserve"> </w:delText>
        </w:r>
      </w:del>
      <w:ins w:id="1433" w:author="Liu, Luyu" w:date="2020-06-13T12:34:00Z">
        <w:r w:rsidR="00307818">
          <w:rPr>
            <w:rFonts w:ascii="Times New Roman" w:hAnsi="Times New Roman" w:cs="Times New Roman"/>
            <w:b/>
            <w:sz w:val="24"/>
            <w:szCs w:val="24"/>
          </w:rPr>
          <w:t>O</w:t>
        </w:r>
      </w:ins>
      <w:del w:id="1434" w:author="Liu, Luyu" w:date="2020-06-13T12:34:00Z">
        <w:r w:rsidRPr="00351FFE" w:rsidDel="00307818">
          <w:rPr>
            <w:rFonts w:ascii="Times New Roman" w:hAnsi="Times New Roman" w:cs="Times New Roman"/>
            <w:b/>
            <w:sz w:val="24"/>
            <w:szCs w:val="24"/>
          </w:rPr>
          <w:delText>o</w:delText>
        </w:r>
      </w:del>
      <w:r w:rsidRPr="00351FFE">
        <w:rPr>
          <w:rFonts w:ascii="Times New Roman" w:hAnsi="Times New Roman" w:cs="Times New Roman"/>
          <w:b/>
          <w:sz w:val="24"/>
          <w:szCs w:val="24"/>
        </w:rPr>
        <w:t>verall performance</w:t>
      </w:r>
    </w:p>
    <w:p w14:paraId="39224646" w14:textId="3FDD2FC2" w:rsidR="003034F0" w:rsidRPr="003034F0" w:rsidRDefault="005A464A" w:rsidP="003034F0">
      <w:pPr>
        <w:spacing w:line="256" w:lineRule="auto"/>
        <w:jc w:val="both"/>
        <w:rPr>
          <w:ins w:id="1435" w:author="Miller, Harvey J." w:date="2020-07-01T13:35:00Z"/>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ins w:id="1436" w:author="Liu, Luyu" w:date="2020-07-02T23:30:00Z">
        <w:r w:rsidR="00F240A5" w:rsidRPr="00F240A5">
          <w:rPr>
            <w:rFonts w:ascii="Times New Roman" w:hAnsi="Times New Roman" w:cs="Times New Roman"/>
            <w:bCs/>
            <w:sz w:val="24"/>
            <w:szCs w:val="24"/>
            <w:rPrChange w:id="1437" w:author="Liu, Luyu" w:date="2020-07-02T23:30:00Z">
              <w:rPr/>
            </w:rPrChange>
          </w:rPr>
          <w:t xml:space="preserve">Table </w:t>
        </w:r>
        <w:r w:rsidR="00F240A5" w:rsidRPr="00F240A5">
          <w:rPr>
            <w:rFonts w:ascii="Times New Roman" w:hAnsi="Times New Roman" w:cs="Times New Roman"/>
            <w:bCs/>
            <w:sz w:val="24"/>
            <w:szCs w:val="24"/>
            <w:rPrChange w:id="1438" w:author="Liu, Luyu" w:date="2020-07-02T23:30:00Z">
              <w:rPr>
                <w:noProof/>
              </w:rPr>
            </w:rPrChange>
          </w:rPr>
          <w:t>2</w:t>
        </w:r>
      </w:ins>
      <w:del w:id="1439" w:author="Liu, Luyu" w:date="2020-07-02T23:30:00Z">
        <w:r w:rsidR="00694657" w:rsidRPr="00694657" w:rsidDel="00F240A5">
          <w:rPr>
            <w:rFonts w:ascii="Times New Roman" w:hAnsi="Times New Roman" w:cs="Times New Roman"/>
            <w:bCs/>
            <w:sz w:val="24"/>
            <w:szCs w:val="24"/>
          </w:rPr>
          <w:delText>Table 2</w:delText>
        </w:r>
      </w:del>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Pr>
          <w:rFonts w:ascii="Times New Roman" w:hAnsi="Times New Roman" w:cs="Times New Roman"/>
          <w:sz w:val="24"/>
          <w:szCs w:val="24"/>
        </w:rPr>
        <w:t xml:space="preserve">h </w:t>
      </w:r>
      <w:del w:id="1440" w:author="Liu, Luyu" w:date="2020-06-13T12:33:00Z">
        <w:r w:rsidDel="00307818">
          <w:rPr>
            <w:rFonts w:ascii="Times New Roman" w:hAnsi="Times New Roman" w:cs="Times New Roman"/>
            <w:sz w:val="24"/>
            <w:szCs w:val="24"/>
          </w:rPr>
          <w:delText>TPS</w:delText>
        </w:r>
      </w:del>
      <w:ins w:id="1441"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waiting time and </w:t>
      </w:r>
      <w:r w:rsidRPr="004A4D57">
        <w:rPr>
          <w:rFonts w:ascii="Times New Roman" w:hAnsi="Times New Roman" w:cs="Times New Roman"/>
          <w:sz w:val="24"/>
          <w:szCs w:val="24"/>
        </w:rPr>
        <w:t>risk</w:t>
      </w:r>
      <w:r>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Pr="00EA5C6A">
        <w:rPr>
          <w:rFonts w:ascii="Times New Roman" w:hAnsi="Times New Roman" w:cs="Times New Roman"/>
          <w:sz w:val="24"/>
          <w:szCs w:val="24"/>
        </w:rPr>
        <w:t xml:space="preserve">Overall, </w:t>
      </w:r>
      <w:del w:id="1442" w:author="Miller, Harvey J." w:date="2020-07-01T13:32:00Z">
        <w:r w:rsidRPr="00EA5C6A" w:rsidDel="003034F0">
          <w:rPr>
            <w:rFonts w:ascii="Times New Roman" w:hAnsi="Times New Roman" w:cs="Times New Roman"/>
            <w:sz w:val="24"/>
            <w:szCs w:val="24"/>
          </w:rPr>
          <w:delText>str</w:delText>
        </w:r>
        <w:r w:rsidR="00DD6C04" w:rsidDel="003034F0">
          <w:rPr>
            <w:rFonts w:ascii="Times New Roman" w:hAnsi="Times New Roman" w:cs="Times New Roman"/>
            <w:sz w:val="24"/>
            <w:szCs w:val="24"/>
          </w:rPr>
          <w:delText xml:space="preserve">ictly following the schedule </w:delText>
        </w:r>
      </w:del>
      <w:ins w:id="1443" w:author="Miller, Harvey J." w:date="2020-07-01T13:32:00Z">
        <w:r w:rsidR="003034F0">
          <w:rPr>
            <w:rFonts w:ascii="Times New Roman" w:hAnsi="Times New Roman" w:cs="Times New Roman"/>
            <w:sz w:val="24"/>
            <w:szCs w:val="24"/>
          </w:rPr>
          <w:t xml:space="preserve">the </w:t>
        </w:r>
      </w:ins>
      <w:del w:id="1444" w:author="Miller, Harvey J." w:date="2020-07-01T13:32:00Z">
        <w:r w:rsidR="00DD6C04" w:rsidDel="003034F0">
          <w:rPr>
            <w:rFonts w:ascii="Times New Roman" w:hAnsi="Times New Roman" w:cs="Times New Roman"/>
            <w:sz w:val="24"/>
            <w:szCs w:val="24"/>
          </w:rPr>
          <w:delText>(</w:delText>
        </w:r>
      </w:del>
      <w:r w:rsidR="00DD6C04">
        <w:rPr>
          <w:rFonts w:ascii="Times New Roman" w:hAnsi="Times New Roman" w:cs="Times New Roman"/>
          <w:sz w:val="24"/>
          <w:szCs w:val="24"/>
        </w:rPr>
        <w:t>schedule tactic</w:t>
      </w:r>
      <w:ins w:id="1445" w:author="Miller, Harvey J." w:date="2020-07-01T13:32:00Z">
        <w:r w:rsidR="003034F0">
          <w:rPr>
            <w:rFonts w:ascii="Times New Roman" w:hAnsi="Times New Roman" w:cs="Times New Roman"/>
            <w:sz w:val="24"/>
            <w:szCs w:val="24"/>
          </w:rPr>
          <w:t xml:space="preserve"> (ST)</w:t>
        </w:r>
      </w:ins>
      <w:del w:id="1446" w:author="Miller, Harvey J." w:date="2020-07-01T13:32:00Z">
        <w:r w:rsidRPr="00EA5C6A" w:rsidDel="003034F0">
          <w:rPr>
            <w:rFonts w:ascii="Times New Roman" w:hAnsi="Times New Roman" w:cs="Times New Roman"/>
            <w:sz w:val="24"/>
            <w:szCs w:val="24"/>
          </w:rPr>
          <w:delText>)</w:delText>
        </w:r>
      </w:del>
      <w:r w:rsidRPr="00EA5C6A">
        <w:rPr>
          <w:rFonts w:ascii="Times New Roman" w:hAnsi="Times New Roman" w:cs="Times New Roman"/>
          <w:sz w:val="24"/>
          <w:szCs w:val="24"/>
        </w:rPr>
        <w:t xml:space="preserve"> or </w:t>
      </w:r>
      <w:ins w:id="1447" w:author="Miller, Harvey J." w:date="2020-07-01T13:32:00Z">
        <w:r w:rsidR="003034F0">
          <w:rPr>
            <w:rFonts w:ascii="Times New Roman" w:hAnsi="Times New Roman" w:cs="Times New Roman"/>
            <w:sz w:val="24"/>
            <w:szCs w:val="24"/>
          </w:rPr>
          <w:t>the pru</w:t>
        </w:r>
      </w:ins>
      <w:ins w:id="1448" w:author="Miller, Harvey J." w:date="2020-07-01T13:33:00Z">
        <w:r w:rsidR="003034F0">
          <w:rPr>
            <w:rFonts w:ascii="Times New Roman" w:hAnsi="Times New Roman" w:cs="Times New Roman"/>
            <w:sz w:val="24"/>
            <w:szCs w:val="24"/>
          </w:rPr>
          <w:t xml:space="preserve">dent tactic (PT) with optimal insurance buffer </w:t>
        </w:r>
      </w:ins>
      <w:del w:id="1449" w:author="Miller, Harvey J." w:date="2020-07-01T13:33:00Z">
        <w:r w:rsidRPr="00EA5C6A" w:rsidDel="003034F0">
          <w:rPr>
            <w:rFonts w:ascii="Times New Roman" w:hAnsi="Times New Roman" w:cs="Times New Roman"/>
            <w:sz w:val="24"/>
            <w:szCs w:val="24"/>
          </w:rPr>
          <w:delText>using RTI to determine an optimal insurance buffer (</w:delText>
        </w:r>
        <w:r w:rsidR="00DD6C04" w:rsidDel="003034F0">
          <w:rPr>
            <w:rFonts w:ascii="Times New Roman" w:hAnsi="Times New Roman" w:cs="Times New Roman"/>
            <w:sz w:val="24"/>
            <w:szCs w:val="24"/>
          </w:rPr>
          <w:delText>prudent tactic optimal</w:delText>
        </w:r>
        <w:r w:rsidRPr="00EA5C6A" w:rsidDel="003034F0">
          <w:rPr>
            <w:rFonts w:ascii="Times New Roman" w:hAnsi="Times New Roman" w:cs="Times New Roman"/>
            <w:sz w:val="24"/>
            <w:szCs w:val="24"/>
          </w:rPr>
          <w:delText xml:space="preserve">) </w:delText>
        </w:r>
      </w:del>
      <w:r w:rsidRPr="00EA5C6A">
        <w:rPr>
          <w:rFonts w:ascii="Times New Roman" w:hAnsi="Times New Roman" w:cs="Times New Roman"/>
          <w:sz w:val="24"/>
          <w:szCs w:val="24"/>
        </w:rPr>
        <w:t xml:space="preserve">are the best strategies: these achieve roughly equivalent waiting time performance based on waiting </w:t>
      </w:r>
      <w:r>
        <w:rPr>
          <w:rFonts w:ascii="Times New Roman" w:hAnsi="Times New Roman" w:cs="Times New Roman"/>
          <w:sz w:val="24"/>
          <w:szCs w:val="24"/>
        </w:rPr>
        <w:t xml:space="preserve">time </w:t>
      </w:r>
      <w:r w:rsidRPr="00EA5C6A">
        <w:rPr>
          <w:rFonts w:ascii="Times New Roman" w:hAnsi="Times New Roman" w:cs="Times New Roman"/>
          <w:sz w:val="24"/>
          <w:szCs w:val="24"/>
        </w:rPr>
        <w:t xml:space="preserve">average and standard deviation; they also have similar performance based on </w:t>
      </w:r>
      <w:r>
        <w:rPr>
          <w:rFonts w:ascii="Times New Roman" w:hAnsi="Times New Roman" w:cs="Times New Roman"/>
          <w:sz w:val="24"/>
          <w:szCs w:val="24"/>
        </w:rPr>
        <w:t xml:space="preserve">bus missed </w:t>
      </w:r>
      <w:r w:rsidRPr="00EA5C6A">
        <w:rPr>
          <w:rFonts w:ascii="Times New Roman" w:hAnsi="Times New Roman" w:cs="Times New Roman"/>
          <w:sz w:val="24"/>
          <w:szCs w:val="24"/>
        </w:rPr>
        <w:t>risk average and standard deviation.</w:t>
      </w:r>
      <w:del w:id="1450" w:author="Liu, Luyu" w:date="2020-06-15T19:57:00Z">
        <w:r w:rsidRPr="00EA5C6A"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ins w:id="1451" w:author="Liu, Luyu" w:date="2020-06-15T19:57:00Z">
        <w:r w:rsidR="00A246E6">
          <w:rPr>
            <w:rFonts w:ascii="Times New Roman" w:hAnsi="Times New Roman" w:cs="Times New Roman"/>
            <w:sz w:val="24"/>
            <w:szCs w:val="24"/>
          </w:rPr>
          <w:t xml:space="preserve"> </w:t>
        </w:r>
      </w:ins>
      <w:r w:rsidR="00252535">
        <w:rPr>
          <w:rFonts w:ascii="Times New Roman" w:hAnsi="Times New Roman" w:cs="Times New Roman"/>
          <w:sz w:val="24"/>
          <w:szCs w:val="24"/>
        </w:rPr>
        <w:t>S</w:t>
      </w:r>
      <w:r>
        <w:rPr>
          <w:rFonts w:ascii="Times New Roman" w:hAnsi="Times New Roman" w:cs="Times New Roman"/>
          <w:sz w:val="24"/>
          <w:szCs w:val="24"/>
        </w:rPr>
        <w:t>howing up at the bus stop at an arbitrary time (AT)</w:t>
      </w:r>
      <w:r w:rsidR="00916C51">
        <w:rPr>
          <w:rFonts w:ascii="Times New Roman" w:hAnsi="Times New Roman" w:cs="Times New Roman"/>
          <w:sz w:val="24"/>
          <w:szCs w:val="24"/>
        </w:rPr>
        <w:t xml:space="preserve"> has the second worst performance. </w:t>
      </w:r>
      <w:del w:id="1452" w:author="Liu, Luyu" w:date="2020-06-18T20:26:00Z">
        <w:r w:rsidRPr="00961F8B" w:rsidDel="00E029C3">
          <w:rPr>
            <w:rFonts w:ascii="Times New Roman" w:hAnsi="Times New Roman" w:cs="Times New Roman"/>
            <w:sz w:val="24"/>
            <w:szCs w:val="24"/>
          </w:rPr>
          <w:delText>For AT, because</w:delText>
        </w:r>
      </w:del>
      <w:ins w:id="1453" w:author="Liu, Luyu" w:date="2020-06-18T20:26:00Z">
        <w:r w:rsidR="00E029C3">
          <w:rPr>
            <w:rFonts w:ascii="Times New Roman" w:hAnsi="Times New Roman" w:cs="Times New Roman"/>
            <w:sz w:val="24"/>
            <w:szCs w:val="24"/>
          </w:rPr>
          <w:t>AT only has average waiting time because</w:t>
        </w:r>
      </w:ins>
      <w:r w:rsidRPr="00961F8B">
        <w:rPr>
          <w:rFonts w:ascii="Times New Roman" w:hAnsi="Times New Roman" w:cs="Times New Roman"/>
          <w:sz w:val="24"/>
          <w:szCs w:val="24"/>
        </w:rPr>
        <w:t xml:space="preserve"> we do not simulate </w:t>
      </w:r>
      <w:del w:id="1454" w:author="Liu, Luyu" w:date="2020-06-18T20:26:00Z">
        <w:r w:rsidRPr="00961F8B" w:rsidDel="00E6403F">
          <w:rPr>
            <w:rFonts w:ascii="Times New Roman" w:hAnsi="Times New Roman" w:cs="Times New Roman"/>
            <w:sz w:val="24"/>
            <w:szCs w:val="24"/>
          </w:rPr>
          <w:delText xml:space="preserve">and validate </w:delText>
        </w:r>
      </w:del>
      <w:r w:rsidRPr="00961F8B">
        <w:rPr>
          <w:rFonts w:ascii="Times New Roman" w:hAnsi="Times New Roman" w:cs="Times New Roman"/>
          <w:sz w:val="24"/>
          <w:szCs w:val="24"/>
        </w:rPr>
        <w:t xml:space="preserve">the decision-making process like the other </w:t>
      </w:r>
      <w:del w:id="1455" w:author="Liu, Luyu" w:date="2020-06-13T12:35:00Z">
        <w:r w:rsidRPr="00961F8B" w:rsidDel="00FA6C5B">
          <w:rPr>
            <w:rFonts w:ascii="Times New Roman" w:hAnsi="Times New Roman" w:cs="Times New Roman"/>
            <w:sz w:val="24"/>
            <w:szCs w:val="24"/>
          </w:rPr>
          <w:delText>TPSs</w:delText>
        </w:r>
      </w:del>
      <w:ins w:id="1456" w:author="Liu, Luyu" w:date="2020-06-13T12:35:00Z">
        <w:r w:rsidR="00FA6C5B">
          <w:rPr>
            <w:rFonts w:ascii="Times New Roman" w:hAnsi="Times New Roman" w:cs="Times New Roman"/>
            <w:sz w:val="24"/>
            <w:szCs w:val="24"/>
          </w:rPr>
          <w:t>trip planning strategies</w:t>
        </w:r>
      </w:ins>
      <w:ins w:id="1457" w:author="Liu, Luyu" w:date="2020-06-18T20:26:00Z">
        <w:r w:rsidR="00B16014">
          <w:rPr>
            <w:rFonts w:ascii="Times New Roman" w:hAnsi="Times New Roman" w:cs="Times New Roman"/>
            <w:sz w:val="24"/>
            <w:szCs w:val="24"/>
          </w:rPr>
          <w:t xml:space="preserve"> but use </w:t>
        </w:r>
      </w:ins>
      <w:del w:id="1458" w:author="Liu, Luyu" w:date="2020-06-18T20:26:00Z">
        <w:r w:rsidRPr="00961F8B" w:rsidDel="00B16014">
          <w:rPr>
            <w:rFonts w:ascii="Times New Roman" w:hAnsi="Times New Roman" w:cs="Times New Roman"/>
            <w:sz w:val="24"/>
            <w:szCs w:val="24"/>
          </w:rPr>
          <w:delText xml:space="preserve">; instead, we directly calculate the average waiting time using </w:delText>
        </w:r>
      </w:del>
      <w:r w:rsidRPr="00961F8B">
        <w:rPr>
          <w:rFonts w:ascii="Times New Roman" w:hAnsi="Times New Roman" w:cs="Times New Roman"/>
          <w:sz w:val="24"/>
          <w:szCs w:val="24"/>
        </w:rPr>
        <w:t xml:space="preserve">Equation </w:t>
      </w:r>
      <w:r w:rsidRPr="00961F8B">
        <w:rPr>
          <w:rFonts w:ascii="Times New Roman" w:hAnsi="Times New Roman" w:cs="Times New Roman"/>
          <w:sz w:val="24"/>
          <w:szCs w:val="24"/>
        </w:rPr>
        <w:fldChar w:fldCharType="begin"/>
      </w:r>
      <w:r w:rsidRPr="00961F8B">
        <w:rPr>
          <w:rFonts w:ascii="Times New Roman" w:hAnsi="Times New Roman" w:cs="Times New Roman"/>
          <w:sz w:val="24"/>
          <w:szCs w:val="24"/>
        </w:rPr>
        <w:instrText xml:space="preserve"> REF _Ref21883957 \h  \* MERGEFORMAT </w:instrText>
      </w:r>
      <w:r w:rsidRPr="00961F8B">
        <w:rPr>
          <w:rFonts w:ascii="Times New Roman" w:hAnsi="Times New Roman" w:cs="Times New Roman"/>
          <w:sz w:val="24"/>
          <w:szCs w:val="24"/>
        </w:rPr>
      </w:r>
      <w:r w:rsidRPr="00961F8B">
        <w:rPr>
          <w:rFonts w:ascii="Times New Roman" w:hAnsi="Times New Roman" w:cs="Times New Roman"/>
          <w:sz w:val="24"/>
          <w:szCs w:val="24"/>
        </w:rPr>
        <w:fldChar w:fldCharType="separate"/>
      </w:r>
      <w:ins w:id="1459" w:author="Liu, Luyu" w:date="2020-07-02T23:30:00Z">
        <w:r w:rsidR="00F240A5" w:rsidRPr="00F240A5">
          <w:rPr>
            <w:rFonts w:ascii="Times New Roman" w:hAnsi="Times New Roman" w:cs="Times New Roman"/>
            <w:sz w:val="24"/>
            <w:szCs w:val="24"/>
            <w:rPrChange w:id="1460" w:author="Liu, Luyu" w:date="2020-07-02T23:30:00Z">
              <w:rPr>
                <w:rFonts w:eastAsia="Yu Mincho"/>
                <w:lang w:eastAsia="ja-JP"/>
              </w:rPr>
            </w:rPrChange>
          </w:rPr>
          <w:t>(</w:t>
        </w:r>
        <w:r w:rsidR="00F240A5" w:rsidRPr="00F240A5">
          <w:rPr>
            <w:rFonts w:ascii="Times New Roman" w:hAnsi="Times New Roman" w:cs="Times New Roman"/>
            <w:sz w:val="24"/>
            <w:szCs w:val="24"/>
            <w:rPrChange w:id="1461" w:author="Liu, Luyu" w:date="2020-07-02T23:30:00Z">
              <w:rPr>
                <w:noProof/>
              </w:rPr>
            </w:rPrChange>
          </w:rPr>
          <w:t>2</w:t>
        </w:r>
      </w:ins>
      <w:del w:id="1462" w:author="Liu, Luyu" w:date="2020-07-02T23:30:00Z">
        <w:r w:rsidR="00694657" w:rsidRPr="00694657" w:rsidDel="00F240A5">
          <w:rPr>
            <w:rFonts w:ascii="Times New Roman" w:hAnsi="Times New Roman" w:cs="Times New Roman"/>
            <w:sz w:val="24"/>
            <w:szCs w:val="24"/>
          </w:rPr>
          <w:delText>(</w:delText>
        </w:r>
      </w:del>
      <w:r w:rsidRPr="00961F8B">
        <w:rPr>
          <w:rFonts w:ascii="Times New Roman" w:hAnsi="Times New Roman" w:cs="Times New Roman"/>
          <w:sz w:val="24"/>
          <w:szCs w:val="24"/>
        </w:rPr>
        <w:fldChar w:fldCharType="end"/>
      </w:r>
      <w:r>
        <w:rPr>
          <w:rFonts w:ascii="Times New Roman" w:hAnsi="Times New Roman" w:cs="Times New Roman"/>
          <w:sz w:val="24"/>
          <w:szCs w:val="24"/>
        </w:rPr>
        <w:t>)</w:t>
      </w:r>
      <w:r w:rsidRPr="00961F8B">
        <w:rPr>
          <w:rFonts w:ascii="Times New Roman" w:hAnsi="Times New Roman" w:cs="Times New Roman"/>
          <w:sz w:val="24"/>
          <w:szCs w:val="24"/>
        </w:rPr>
        <w:t>.</w:t>
      </w:r>
      <w:ins w:id="1463" w:author="Miller, Harvey J." w:date="2020-07-01T13:35:00Z">
        <w:del w:id="1464" w:author="Liu, Luyu" w:date="2020-07-02T23:31:00Z">
          <w:r w:rsidR="003034F0" w:rsidDel="00F240A5">
            <w:rPr>
              <w:rFonts w:ascii="Times New Roman" w:hAnsi="Times New Roman" w:cs="Times New Roman"/>
              <w:sz w:val="24"/>
              <w:szCs w:val="24"/>
            </w:rPr>
            <w:delText xml:space="preserve">  </w:delText>
          </w:r>
        </w:del>
      </w:ins>
      <w:ins w:id="1465" w:author="Liu, Luyu" w:date="2020-07-02T23:31:00Z">
        <w:r w:rsidR="00F240A5">
          <w:rPr>
            <w:rFonts w:ascii="Times New Roman" w:hAnsi="Times New Roman" w:cs="Times New Roman"/>
            <w:sz w:val="24"/>
            <w:szCs w:val="24"/>
          </w:rPr>
          <w:t xml:space="preserve"> </w:t>
        </w:r>
      </w:ins>
      <w:ins w:id="1466" w:author="Miller, Harvey J." w:date="2020-07-01T13:35:00Z">
        <w:r w:rsidR="003034F0" w:rsidRPr="003034F0">
          <w:rPr>
            <w:rFonts w:ascii="Times New Roman" w:hAnsi="Times New Roman" w:cs="Times New Roman"/>
            <w:sz w:val="24"/>
            <w:szCs w:val="24"/>
          </w:rPr>
          <w:t xml:space="preserve">The worse strategy is the greedy tactic </w:t>
        </w:r>
      </w:ins>
      <w:ins w:id="1467" w:author="Miller, Harvey J." w:date="2020-07-01T13:36:00Z">
        <w:r w:rsidR="003034F0">
          <w:rPr>
            <w:rFonts w:ascii="Times New Roman" w:hAnsi="Times New Roman" w:cs="Times New Roman"/>
            <w:sz w:val="24"/>
            <w:szCs w:val="24"/>
          </w:rPr>
          <w:t>(GT) that is common in trip planning apps</w:t>
        </w:r>
      </w:ins>
      <w:ins w:id="1468" w:author="Miller, Harvey J." w:date="2020-07-01T13:35:00Z">
        <w:r w:rsidR="003034F0" w:rsidRPr="003034F0">
          <w:rPr>
            <w:rFonts w:ascii="Times New Roman" w:hAnsi="Times New Roman" w:cs="Times New Roman"/>
            <w:sz w:val="24"/>
            <w:szCs w:val="24"/>
          </w:rPr>
          <w:t>: this is a risky strategy that is harshly penalized by reclaimed delay and discontinuity delay in the RTI system</w:t>
        </w:r>
        <w:r w:rsidR="003034F0" w:rsidRPr="003034F0">
          <w:rPr>
            <w:rFonts w:ascii="Times New Roman" w:hAnsi="Times New Roman" w:cs="Times New Roman"/>
            <w:sz w:val="24"/>
            <w:szCs w:val="24"/>
          </w:rPr>
          <w:fldChar w:fldCharType="begin"/>
        </w:r>
        <w:r w:rsidR="003034F0" w:rsidRPr="003034F0">
          <w:rPr>
            <w:rFonts w:ascii="Times New Roman" w:hAnsi="Times New Roman" w:cs="Times New Roman"/>
            <w:sz w:val="24"/>
            <w:szCs w:val="24"/>
          </w:rPr>
          <w:instrText xml:space="preserve"> REF _Ref18334385 \h  \* MERGEFORMAT </w:instrText>
        </w:r>
      </w:ins>
      <w:r w:rsidR="003034F0" w:rsidRPr="003034F0">
        <w:rPr>
          <w:rFonts w:ascii="Times New Roman" w:hAnsi="Times New Roman" w:cs="Times New Roman"/>
          <w:sz w:val="24"/>
          <w:szCs w:val="24"/>
        </w:rPr>
      </w:r>
      <w:ins w:id="1469" w:author="Miller, Harvey J." w:date="2020-07-01T13:35:00Z">
        <w:r w:rsidR="003034F0" w:rsidRPr="003034F0">
          <w:rPr>
            <w:rFonts w:ascii="Times New Roman" w:hAnsi="Times New Roman" w:cs="Times New Roman"/>
            <w:sz w:val="24"/>
            <w:szCs w:val="24"/>
          </w:rPr>
          <w:fldChar w:fldCharType="end"/>
        </w:r>
        <w:r w:rsidR="003034F0" w:rsidRPr="003034F0">
          <w:rPr>
            <w:rFonts w:ascii="Times New Roman" w:hAnsi="Times New Roman" w:cs="Times New Roman"/>
            <w:sz w:val="24"/>
            <w:szCs w:val="24"/>
          </w:rPr>
          <w:t xml:space="preserve">. This </w:t>
        </w:r>
      </w:ins>
      <w:ins w:id="1470" w:author="Miller, Harvey J." w:date="2020-07-01T13:38:00Z">
        <w:r w:rsidR="00D34A60">
          <w:rPr>
            <w:rFonts w:ascii="Times New Roman" w:hAnsi="Times New Roman" w:cs="Times New Roman"/>
            <w:sz w:val="24"/>
            <w:szCs w:val="24"/>
          </w:rPr>
          <w:t xml:space="preserve">suggests </w:t>
        </w:r>
      </w:ins>
      <w:ins w:id="1471" w:author="Miller, Harvey J." w:date="2020-07-01T13:35:00Z">
        <w:r w:rsidR="003034F0" w:rsidRPr="003034F0">
          <w:rPr>
            <w:rFonts w:ascii="Times New Roman" w:hAnsi="Times New Roman" w:cs="Times New Roman"/>
            <w:sz w:val="24"/>
            <w:szCs w:val="24"/>
          </w:rPr>
          <w:t>that many trip planning apps and algorithms are systematically proposing a very risky strategy with poor performance to users</w:t>
        </w:r>
      </w:ins>
      <w:ins w:id="1472" w:author="Miller, Harvey J." w:date="2020-07-01T13:38:00Z">
        <w:r w:rsidR="00D34A60">
          <w:rPr>
            <w:rFonts w:ascii="Times New Roman" w:hAnsi="Times New Roman" w:cs="Times New Roman"/>
            <w:sz w:val="24"/>
            <w:szCs w:val="24"/>
          </w:rPr>
          <w:t>.</w:t>
        </w:r>
        <w:del w:id="1473" w:author="Liu, Luyu" w:date="2020-07-02T23:30:00Z">
          <w:r w:rsidR="00D34A60" w:rsidDel="00F240A5">
            <w:rPr>
              <w:rFonts w:ascii="Times New Roman" w:hAnsi="Times New Roman" w:cs="Times New Roman"/>
              <w:sz w:val="24"/>
              <w:szCs w:val="24"/>
            </w:rPr>
            <w:delText xml:space="preserve">  </w:delText>
          </w:r>
        </w:del>
      </w:ins>
    </w:p>
    <w:p w14:paraId="76B9D1B5" w14:textId="72EEC112" w:rsidR="005A464A" w:rsidRPr="004A4D57" w:rsidRDefault="005A464A" w:rsidP="005A464A">
      <w:pPr>
        <w:spacing w:line="256" w:lineRule="auto"/>
        <w:jc w:val="both"/>
        <w:rPr>
          <w:rFonts w:ascii="Times New Roman" w:hAnsi="Times New Roman" w:cs="Times New Roman"/>
          <w:sz w:val="24"/>
          <w:szCs w:val="24"/>
        </w:rPr>
      </w:pPr>
    </w:p>
    <w:p w14:paraId="51AF010B" w14:textId="77777777" w:rsidR="005A464A" w:rsidRPr="00CD66E2" w:rsidRDefault="005A464A" w:rsidP="005A464A">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5A464A" w:rsidRPr="00BB7E93" w14:paraId="2B0F71BB" w14:textId="77777777" w:rsidTr="005A464A">
        <w:tc>
          <w:tcPr>
            <w:tcW w:w="1413" w:type="dxa"/>
            <w:vMerge w:val="restart"/>
          </w:tcPr>
          <w:p w14:paraId="41C7D93D" w14:textId="77777777" w:rsidR="005A464A" w:rsidRDefault="005A464A" w:rsidP="005A464A">
            <w:pPr>
              <w:spacing w:line="256" w:lineRule="auto"/>
              <w:jc w:val="both"/>
              <w:rPr>
                <w:rFonts w:ascii="Times New Roman" w:hAnsi="Times New Roman" w:cs="Times New Roman"/>
                <w:sz w:val="24"/>
                <w:szCs w:val="24"/>
              </w:rPr>
            </w:pPr>
          </w:p>
          <w:p w14:paraId="2AE5D5A0"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4E411425" w14:textId="77777777" w:rsidR="005A464A" w:rsidRDefault="005A464A" w:rsidP="005A464A">
            <w:pPr>
              <w:spacing w:line="256" w:lineRule="auto"/>
              <w:jc w:val="both"/>
              <w:rPr>
                <w:rFonts w:ascii="Times New Roman" w:hAnsi="Times New Roman" w:cs="Times New Roman"/>
                <w:sz w:val="24"/>
                <w:szCs w:val="24"/>
              </w:rPr>
            </w:pPr>
          </w:p>
          <w:p w14:paraId="31AEB20C"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15F151B3"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65D8039C"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5A464A" w:rsidRPr="00BB7E93" w14:paraId="70A03761" w14:textId="77777777" w:rsidTr="005A464A">
        <w:tc>
          <w:tcPr>
            <w:tcW w:w="1413" w:type="dxa"/>
            <w:vMerge/>
          </w:tcPr>
          <w:p w14:paraId="0A8AE8A8" w14:textId="77777777" w:rsidR="005A464A" w:rsidRDefault="005A464A" w:rsidP="005A464A">
            <w:pPr>
              <w:spacing w:line="256" w:lineRule="auto"/>
              <w:jc w:val="both"/>
              <w:rPr>
                <w:rFonts w:ascii="Times New Roman" w:hAnsi="Times New Roman" w:cs="Times New Roman"/>
                <w:sz w:val="24"/>
                <w:szCs w:val="24"/>
              </w:rPr>
            </w:pPr>
          </w:p>
        </w:tc>
        <w:tc>
          <w:tcPr>
            <w:tcW w:w="1769" w:type="dxa"/>
            <w:vMerge/>
          </w:tcPr>
          <w:p w14:paraId="0E0C20B8" w14:textId="77777777" w:rsidR="005A464A" w:rsidRPr="00BB7E93" w:rsidRDefault="005A464A" w:rsidP="005A464A">
            <w:pPr>
              <w:spacing w:line="256" w:lineRule="auto"/>
              <w:jc w:val="both"/>
              <w:rPr>
                <w:rFonts w:ascii="Times New Roman" w:hAnsi="Times New Roman" w:cs="Times New Roman"/>
                <w:sz w:val="24"/>
                <w:szCs w:val="24"/>
              </w:rPr>
            </w:pPr>
          </w:p>
        </w:tc>
        <w:tc>
          <w:tcPr>
            <w:tcW w:w="1554" w:type="dxa"/>
          </w:tcPr>
          <w:p w14:paraId="024FE25A"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667" w:type="dxa"/>
          </w:tcPr>
          <w:p w14:paraId="4DAB5051"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Pr="00BB7E93">
              <w:rPr>
                <w:rFonts w:ascii="Times New Roman" w:hAnsi="Times New Roman" w:cs="Times New Roman"/>
                <w:sz w:val="24"/>
                <w:szCs w:val="24"/>
              </w:rPr>
              <w:t>deviation</w:t>
            </w:r>
          </w:p>
        </w:tc>
        <w:tc>
          <w:tcPr>
            <w:tcW w:w="1446" w:type="dxa"/>
          </w:tcPr>
          <w:p w14:paraId="403501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501" w:type="dxa"/>
          </w:tcPr>
          <w:p w14:paraId="4C764775"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Standard d</w:t>
            </w:r>
            <w:r w:rsidRPr="00BB7E93">
              <w:rPr>
                <w:rFonts w:ascii="Times New Roman" w:hAnsi="Times New Roman" w:cs="Times New Roman"/>
                <w:sz w:val="24"/>
                <w:szCs w:val="24"/>
              </w:rPr>
              <w:t>eviation</w:t>
            </w:r>
          </w:p>
        </w:tc>
      </w:tr>
      <w:tr w:rsidR="005A464A" w:rsidRPr="00BB7E93" w14:paraId="13469153" w14:textId="77777777" w:rsidTr="005A464A">
        <w:tc>
          <w:tcPr>
            <w:tcW w:w="1413" w:type="dxa"/>
            <w:vMerge w:val="restart"/>
          </w:tcPr>
          <w:p w14:paraId="4D79894F" w14:textId="77777777" w:rsidR="005A464A" w:rsidRDefault="005A464A" w:rsidP="005A464A">
            <w:pPr>
              <w:spacing w:line="256" w:lineRule="auto"/>
              <w:jc w:val="both"/>
              <w:rPr>
                <w:rFonts w:ascii="Times New Roman" w:hAnsi="Times New Roman" w:cs="Times New Roman"/>
                <w:sz w:val="24"/>
                <w:szCs w:val="24"/>
              </w:rPr>
            </w:pPr>
            <w:commentRangeStart w:id="1474"/>
            <w:r>
              <w:rPr>
                <w:rFonts w:ascii="Times New Roman" w:hAnsi="Times New Roman" w:cs="Times New Roman"/>
                <w:sz w:val="24"/>
                <w:szCs w:val="24"/>
              </w:rPr>
              <w:t>No real-time information</w:t>
            </w:r>
          </w:p>
        </w:tc>
        <w:tc>
          <w:tcPr>
            <w:tcW w:w="1769" w:type="dxa"/>
          </w:tcPr>
          <w:p w14:paraId="4A958C51" w14:textId="77777777" w:rsidR="005A464A" w:rsidRDefault="005A464A" w:rsidP="005A464A">
            <w:pPr>
              <w:spacing w:line="256" w:lineRule="auto"/>
              <w:jc w:val="both"/>
              <w:rPr>
                <w:rFonts w:ascii="Times New Roman" w:hAnsi="Times New Roman" w:cs="Times New Roman"/>
                <w:sz w:val="24"/>
                <w:szCs w:val="24"/>
              </w:rPr>
            </w:pPr>
            <w:commentRangeStart w:id="1475"/>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6634D97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148876F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524994F0"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6BE38A89"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1475"/>
            <w:r>
              <w:rPr>
                <w:rStyle w:val="CommentReference"/>
              </w:rPr>
              <w:commentReference w:id="1475"/>
            </w:r>
            <w:r>
              <w:rPr>
                <w:rStyle w:val="CommentReference"/>
              </w:rPr>
              <w:commentReference w:id="1474"/>
            </w:r>
          </w:p>
        </w:tc>
      </w:tr>
      <w:commentRangeEnd w:id="1474"/>
      <w:tr w:rsidR="005A464A" w:rsidRPr="00BB7E93" w14:paraId="19B43A71" w14:textId="77777777" w:rsidTr="005A464A">
        <w:tc>
          <w:tcPr>
            <w:tcW w:w="1413" w:type="dxa"/>
            <w:vMerge/>
          </w:tcPr>
          <w:p w14:paraId="1541D1D4"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191B8018"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Schedule Tactic (ST)</w:t>
            </w:r>
          </w:p>
        </w:tc>
        <w:tc>
          <w:tcPr>
            <w:tcW w:w="1554" w:type="dxa"/>
          </w:tcPr>
          <w:p w14:paraId="4F0DD689"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60EC19FD"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5CADDF0B"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1552849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5A464A" w:rsidRPr="00BB7E93" w14:paraId="7D79E652" w14:textId="77777777" w:rsidTr="005A464A">
        <w:tc>
          <w:tcPr>
            <w:tcW w:w="1413" w:type="dxa"/>
            <w:vMerge w:val="restart"/>
          </w:tcPr>
          <w:p w14:paraId="3388A641"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1C5ED57F"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7D31205B"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60B33E3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57679BA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3CCC1CCE"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5A464A" w:rsidRPr="00BB7E93" w14:paraId="415A2EE8" w14:textId="77777777" w:rsidTr="005A464A">
        <w:tc>
          <w:tcPr>
            <w:tcW w:w="1413" w:type="dxa"/>
            <w:vMerge/>
          </w:tcPr>
          <w:p w14:paraId="4885CFAD"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507CEB4D" w14:textId="3250E875" w:rsidR="005A464A" w:rsidRPr="00BB7E93" w:rsidRDefault="005A464A" w:rsidP="00DD6C04">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w:t>
            </w:r>
            <w:del w:id="1476" w:author="Miller, Harvey J." w:date="2020-07-01T13:35:00Z">
              <w:r w:rsidR="00DD6C04" w:rsidDel="003034F0">
                <w:rPr>
                  <w:rFonts w:ascii="Times New Roman" w:hAnsi="Times New Roman" w:cs="Times New Roman"/>
                  <w:sz w:val="24"/>
                  <w:szCs w:val="24"/>
                </w:rPr>
                <w:delText xml:space="preserve"> Optimal</w:delText>
              </w:r>
            </w:del>
            <w:r>
              <w:rPr>
                <w:rFonts w:ascii="Times New Roman" w:hAnsi="Times New Roman" w:cs="Times New Roman"/>
                <w:sz w:val="24"/>
                <w:szCs w:val="24"/>
              </w:rPr>
              <w:t xml:space="preserve"> (PT)</w:t>
            </w:r>
          </w:p>
        </w:tc>
        <w:tc>
          <w:tcPr>
            <w:tcW w:w="1554" w:type="dxa"/>
          </w:tcPr>
          <w:p w14:paraId="635BBF7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51CC1D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1E83751C"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3430708A"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3BC64CC7" w14:textId="4FD1E11C" w:rsidR="005A464A" w:rsidRDefault="005A464A" w:rsidP="005A464A">
      <w:pPr>
        <w:pStyle w:val="TimesNewRoman"/>
        <w:jc w:val="center"/>
      </w:pPr>
      <w:bookmarkStart w:id="1477" w:name="_Ref15136477"/>
      <w:r>
        <w:t xml:space="preserve">Table </w:t>
      </w:r>
      <w:fldSimple w:instr=" SEQ Table \* ARABIC ">
        <w:r w:rsidR="00694657">
          <w:rPr>
            <w:noProof/>
          </w:rPr>
          <w:t>2</w:t>
        </w:r>
      </w:fldSimple>
      <w:bookmarkEnd w:id="1477"/>
      <w:r>
        <w:rPr>
          <w:noProof/>
        </w:rPr>
        <w:t>:</w:t>
      </w:r>
      <w:r>
        <w:t xml:space="preserve"> Overall performance of </w:t>
      </w:r>
      <w:del w:id="1478" w:author="Liu, Luyu" w:date="2020-06-13T12:33:00Z">
        <w:r w:rsidDel="00307818">
          <w:delText>TPS</w:delText>
        </w:r>
      </w:del>
      <w:ins w:id="1479" w:author="Liu, Luyu" w:date="2020-06-13T12:33:00Z">
        <w:r w:rsidR="00307818">
          <w:t>trip planning strategy</w:t>
        </w:r>
      </w:ins>
      <w:r>
        <w:t>; waiting time and missed risk's mean and deviation.</w:t>
      </w:r>
    </w:p>
    <w:p w14:paraId="74D1DE54" w14:textId="4EDA3078" w:rsidR="0082149C" w:rsidDel="003034F0" w:rsidRDefault="005A464A" w:rsidP="005A464A">
      <w:pPr>
        <w:spacing w:line="256" w:lineRule="auto"/>
        <w:ind w:firstLine="720"/>
        <w:jc w:val="both"/>
        <w:rPr>
          <w:ins w:id="1480" w:author="Liu, Luyu" w:date="2020-06-19T11:18:00Z"/>
          <w:del w:id="1481" w:author="Miller, Harvey J." w:date="2020-07-01T13:35:00Z"/>
          <w:rFonts w:ascii="Times New Roman" w:hAnsi="Times New Roman" w:cs="Times New Roman"/>
          <w:sz w:val="24"/>
          <w:szCs w:val="24"/>
        </w:rPr>
      </w:pPr>
      <w:del w:id="1482" w:author="Miller, Harvey J." w:date="2020-07-01T13:35:00Z">
        <w:r w:rsidDel="003034F0">
          <w:rPr>
            <w:rFonts w:ascii="Times New Roman" w:hAnsi="Times New Roman" w:cs="Times New Roman"/>
            <w:sz w:val="24"/>
            <w:szCs w:val="24"/>
          </w:rPr>
          <w:delText xml:space="preserve">The worse strategy is the greedy </w:delText>
        </w:r>
        <w:r w:rsidR="001E0EB5" w:rsidDel="003034F0">
          <w:rPr>
            <w:rFonts w:ascii="Times New Roman" w:hAnsi="Times New Roman" w:cs="Times New Roman"/>
            <w:sz w:val="24"/>
            <w:szCs w:val="24"/>
          </w:rPr>
          <w:delText>tactic</w:delText>
        </w:r>
        <w:r w:rsidDel="003034F0">
          <w:rPr>
            <w:rFonts w:ascii="Times New Roman" w:hAnsi="Times New Roman" w:cs="Times New Roman"/>
            <w:sz w:val="24"/>
            <w:szCs w:val="24"/>
          </w:rPr>
          <w:delText xml:space="preserve"> that tries to exploit RTI to </w:delText>
        </w:r>
        <w:r w:rsidR="006C2F32" w:rsidDel="003034F0">
          <w:rPr>
            <w:rFonts w:ascii="Times New Roman" w:hAnsi="Times New Roman" w:cs="Times New Roman"/>
            <w:sz w:val="24"/>
            <w:szCs w:val="24"/>
          </w:rPr>
          <w:delText xml:space="preserve">try to </w:delText>
        </w:r>
        <w:r w:rsidDel="003034F0">
          <w:rPr>
            <w:rFonts w:ascii="Times New Roman" w:hAnsi="Times New Roman" w:cs="Times New Roman"/>
            <w:sz w:val="24"/>
            <w:szCs w:val="24"/>
          </w:rPr>
          <w:delText>achieve a waiting time of zero: this is a risky strategy that is harshly penalized by reclaimed delay by bus drivers and discon</w:delText>
        </w:r>
        <w:r w:rsidR="00553FF5" w:rsidDel="003034F0">
          <w:rPr>
            <w:rFonts w:ascii="Times New Roman" w:hAnsi="Times New Roman" w:cs="Times New Roman"/>
            <w:sz w:val="24"/>
            <w:szCs w:val="24"/>
          </w:rPr>
          <w:delText>tinuity delay in the RTI system</w:delText>
        </w:r>
        <w:r w:rsidRPr="00774C49" w:rsidDel="003034F0">
          <w:rPr>
            <w:rFonts w:ascii="Times New Roman" w:hAnsi="Times New Roman" w:cs="Times New Roman"/>
            <w:sz w:val="24"/>
            <w:szCs w:val="24"/>
          </w:rPr>
          <w:fldChar w:fldCharType="begin"/>
        </w:r>
        <w:r w:rsidRPr="00694657" w:rsidDel="003034F0">
          <w:rPr>
            <w:rFonts w:ascii="Times New Roman" w:hAnsi="Times New Roman" w:cs="Times New Roman"/>
            <w:sz w:val="24"/>
            <w:szCs w:val="24"/>
          </w:rPr>
          <w:delInstrText xml:space="preserve"> REF _Ref18334385 \h  \* MERGEFORMAT </w:delInstrText>
        </w:r>
        <w:r w:rsidRPr="00694657" w:rsidDel="003034F0">
          <w:rPr>
            <w:rFonts w:ascii="Times New Roman" w:hAnsi="Times New Roman" w:cs="Times New Roman"/>
            <w:sz w:val="24"/>
            <w:szCs w:val="24"/>
          </w:rPr>
        </w:r>
        <w:r w:rsidRPr="00774C49" w:rsidDel="003034F0">
          <w:rPr>
            <w:rFonts w:ascii="Times New Roman" w:hAnsi="Times New Roman" w:cs="Times New Roman"/>
            <w:sz w:val="24"/>
            <w:szCs w:val="24"/>
          </w:rPr>
          <w:fldChar w:fldCharType="end"/>
        </w:r>
        <w:r w:rsidR="00C05664" w:rsidDel="003034F0">
          <w:rPr>
            <w:rFonts w:ascii="Times New Roman" w:hAnsi="Times New Roman" w:cs="Times New Roman"/>
            <w:sz w:val="24"/>
            <w:szCs w:val="24"/>
          </w:rPr>
          <w:delText>.</w:delText>
        </w:r>
      </w:del>
      <w:ins w:id="1483" w:author="Liu, Luyu" w:date="2020-06-19T11:18:00Z">
        <w:del w:id="1484" w:author="Miller, Harvey J." w:date="2020-07-01T13:35:00Z">
          <w:r w:rsidR="0082149C" w:rsidDel="003034F0">
            <w:rPr>
              <w:rFonts w:ascii="Times New Roman" w:hAnsi="Times New Roman" w:cs="Times New Roman"/>
              <w:sz w:val="24"/>
              <w:szCs w:val="24"/>
            </w:rPr>
            <w:delText xml:space="preserve"> This </w:delText>
          </w:r>
        </w:del>
      </w:ins>
      <w:ins w:id="1485" w:author="Liu, Luyu" w:date="2020-06-19T11:22:00Z">
        <w:del w:id="1486" w:author="Miller, Harvey J." w:date="2020-07-01T13:35:00Z">
          <w:r w:rsidR="0082149C" w:rsidDel="003034F0">
            <w:rPr>
              <w:rFonts w:ascii="Times New Roman" w:hAnsi="Times New Roman" w:cs="Times New Roman"/>
              <w:sz w:val="24"/>
              <w:szCs w:val="24"/>
            </w:rPr>
            <w:delText xml:space="preserve">shows </w:delText>
          </w:r>
        </w:del>
      </w:ins>
      <w:ins w:id="1487" w:author="Liu, Luyu" w:date="2020-06-19T11:18:00Z">
        <w:del w:id="1488" w:author="Miller, Harvey J." w:date="2020-07-01T13:35:00Z">
          <w:r w:rsidR="0082149C" w:rsidDel="003034F0">
            <w:rPr>
              <w:rFonts w:ascii="Times New Roman" w:hAnsi="Times New Roman" w:cs="Times New Roman"/>
              <w:sz w:val="24"/>
              <w:szCs w:val="24"/>
            </w:rPr>
            <w:delText>that many trip planning apps and algorithms are</w:delText>
          </w:r>
        </w:del>
      </w:ins>
      <w:ins w:id="1489" w:author="Liu, Luyu" w:date="2020-06-19T11:19:00Z">
        <w:del w:id="1490" w:author="Miller, Harvey J." w:date="2020-07-01T13:35:00Z">
          <w:r w:rsidR="0082149C" w:rsidDel="003034F0">
            <w:rPr>
              <w:rFonts w:ascii="Times New Roman" w:hAnsi="Times New Roman" w:cs="Times New Roman"/>
              <w:sz w:val="24"/>
              <w:szCs w:val="24"/>
            </w:rPr>
            <w:delText xml:space="preserve"> systematically proposing a very risky strategy </w:delText>
          </w:r>
        </w:del>
      </w:ins>
      <w:ins w:id="1491" w:author="Liu, Luyu" w:date="2020-06-19T11:23:00Z">
        <w:del w:id="1492" w:author="Miller, Harvey J." w:date="2020-07-01T13:35:00Z">
          <w:r w:rsidR="0082149C" w:rsidDel="003034F0">
            <w:rPr>
              <w:rFonts w:ascii="Times New Roman" w:hAnsi="Times New Roman" w:cs="Times New Roman"/>
              <w:sz w:val="24"/>
              <w:szCs w:val="24"/>
            </w:rPr>
            <w:delText xml:space="preserve">with poor performance to </w:delText>
          </w:r>
        </w:del>
      </w:ins>
      <w:ins w:id="1493" w:author="Liu, Luyu" w:date="2020-06-19T11:19:00Z">
        <w:del w:id="1494" w:author="Miller, Harvey J." w:date="2020-07-01T13:35:00Z">
          <w:r w:rsidR="0082149C" w:rsidDel="003034F0">
            <w:rPr>
              <w:rFonts w:ascii="Times New Roman" w:hAnsi="Times New Roman" w:cs="Times New Roman"/>
              <w:sz w:val="24"/>
              <w:szCs w:val="24"/>
            </w:rPr>
            <w:delText xml:space="preserve">users; therefore, </w:delText>
          </w:r>
        </w:del>
      </w:ins>
      <w:ins w:id="1495" w:author="Liu, Luyu" w:date="2020-06-19T11:21:00Z">
        <w:del w:id="1496" w:author="Miller, Harvey J." w:date="2020-07-01T13:35:00Z">
          <w:r w:rsidR="0082149C" w:rsidDel="003034F0">
            <w:rPr>
              <w:rFonts w:ascii="Times New Roman" w:hAnsi="Times New Roman" w:cs="Times New Roman"/>
              <w:sz w:val="24"/>
              <w:szCs w:val="24"/>
            </w:rPr>
            <w:delText xml:space="preserve">it moreover </w:delText>
          </w:r>
        </w:del>
      </w:ins>
      <w:ins w:id="1497" w:author="Liu, Luyu" w:date="2020-06-19T11:25:00Z">
        <w:del w:id="1498" w:author="Miller, Harvey J." w:date="2020-07-01T13:35:00Z">
          <w:r w:rsidR="0082149C" w:rsidDel="003034F0">
            <w:rPr>
              <w:rFonts w:ascii="Times New Roman" w:hAnsi="Times New Roman" w:cs="Times New Roman"/>
              <w:sz w:val="24"/>
              <w:szCs w:val="24"/>
            </w:rPr>
            <w:delText>demonstrates</w:delText>
          </w:r>
        </w:del>
      </w:ins>
      <w:ins w:id="1499" w:author="Liu, Luyu" w:date="2020-06-19T11:21:00Z">
        <w:del w:id="1500" w:author="Miller, Harvey J." w:date="2020-07-01T13:35:00Z">
          <w:r w:rsidR="0082149C" w:rsidDel="003034F0">
            <w:rPr>
              <w:rFonts w:ascii="Times New Roman" w:hAnsi="Times New Roman" w:cs="Times New Roman"/>
              <w:sz w:val="24"/>
              <w:szCs w:val="24"/>
            </w:rPr>
            <w:delText xml:space="preserve"> that </w:delText>
          </w:r>
        </w:del>
      </w:ins>
      <w:ins w:id="1501" w:author="Liu, Luyu" w:date="2020-06-19T11:19:00Z">
        <w:del w:id="1502" w:author="Miller, Harvey J." w:date="2020-07-01T13:35:00Z">
          <w:r w:rsidR="0082149C" w:rsidDel="003034F0">
            <w:rPr>
              <w:rFonts w:ascii="Times New Roman" w:hAnsi="Times New Roman" w:cs="Times New Roman"/>
              <w:sz w:val="24"/>
              <w:szCs w:val="24"/>
            </w:rPr>
            <w:delText>it is imperative to introduce</w:delText>
          </w:r>
        </w:del>
      </w:ins>
      <w:ins w:id="1503" w:author="Liu, Luyu" w:date="2020-06-19T11:20:00Z">
        <w:del w:id="1504" w:author="Miller, Harvey J." w:date="2020-07-01T13:35:00Z">
          <w:r w:rsidR="0082149C" w:rsidDel="003034F0">
            <w:rPr>
              <w:rFonts w:ascii="Times New Roman" w:hAnsi="Times New Roman" w:cs="Times New Roman"/>
              <w:sz w:val="24"/>
              <w:szCs w:val="24"/>
            </w:rPr>
            <w:delText xml:space="preserve"> insurance buffer and optimization</w:delText>
          </w:r>
        </w:del>
      </w:ins>
      <w:ins w:id="1505" w:author="Liu, Luyu" w:date="2020-06-19T11:25:00Z">
        <w:del w:id="1506" w:author="Miller, Harvey J." w:date="2020-07-01T13:35:00Z">
          <w:r w:rsidR="0082149C" w:rsidDel="003034F0">
            <w:rPr>
              <w:rFonts w:ascii="Times New Roman" w:hAnsi="Times New Roman" w:cs="Times New Roman"/>
              <w:sz w:val="24"/>
              <w:szCs w:val="24"/>
            </w:rPr>
            <w:delText xml:space="preserve"> to better utilize RTI.</w:delText>
          </w:r>
        </w:del>
      </w:ins>
      <w:del w:id="1507" w:author="Miller, Harvey J." w:date="2020-07-01T13:35:00Z">
        <w:r w:rsidR="00C05664" w:rsidDel="003034F0">
          <w:rPr>
            <w:rFonts w:ascii="Times New Roman" w:hAnsi="Times New Roman" w:cs="Times New Roman"/>
            <w:sz w:val="24"/>
            <w:szCs w:val="24"/>
          </w:rPr>
          <w:delText xml:space="preserve"> </w:delText>
        </w:r>
      </w:del>
    </w:p>
    <w:p w14:paraId="417C479C" w14:textId="09CC0B58" w:rsidR="005A464A" w:rsidRPr="00774C49" w:rsidDel="0082149C" w:rsidRDefault="005A464A" w:rsidP="005A464A">
      <w:pPr>
        <w:spacing w:line="256" w:lineRule="auto"/>
        <w:ind w:firstLine="720"/>
        <w:jc w:val="both"/>
        <w:rPr>
          <w:del w:id="1508" w:author="Liu, Luyu" w:date="2020-06-19T11:26:00Z"/>
          <w:rFonts w:ascii="Times New Roman" w:hAnsi="Times New Roman" w:cs="Times New Roman"/>
          <w:sz w:val="24"/>
          <w:szCs w:val="24"/>
        </w:rPr>
      </w:pPr>
      <w:r w:rsidRPr="00774C49">
        <w:rPr>
          <w:rFonts w:ascii="Times New Roman" w:hAnsi="Times New Roman" w:cs="Times New Roman"/>
          <w:sz w:val="24"/>
          <w:szCs w:val="24"/>
        </w:rPr>
        <w:t xml:space="preserve">To show the relationship between reclaimed delay, discontinuity delay and </w:t>
      </w:r>
      <w:ins w:id="1509" w:author="Miller, Harvey J." w:date="2020-07-01T13:39:00Z">
        <w:r w:rsidR="00D34A60">
          <w:rPr>
            <w:rFonts w:ascii="Times New Roman" w:hAnsi="Times New Roman" w:cs="Times New Roman"/>
            <w:sz w:val="24"/>
            <w:szCs w:val="24"/>
          </w:rPr>
          <w:t xml:space="preserve">the </w:t>
        </w:r>
      </w:ins>
      <w:del w:id="1510" w:author="Miller, Harvey J." w:date="2020-07-01T13:39:00Z">
        <w:r w:rsidRPr="00774C49" w:rsidDel="00D34A60">
          <w:rPr>
            <w:rFonts w:ascii="Times New Roman" w:hAnsi="Times New Roman" w:cs="Times New Roman"/>
            <w:sz w:val="24"/>
            <w:szCs w:val="24"/>
          </w:rPr>
          <w:delText xml:space="preserve">miss </w:delText>
        </w:r>
      </w:del>
      <w:r w:rsidRPr="00774C49">
        <w:rPr>
          <w:rFonts w:ascii="Times New Roman" w:hAnsi="Times New Roman" w:cs="Times New Roman"/>
          <w:sz w:val="24"/>
          <w:szCs w:val="24"/>
        </w:rPr>
        <w:t>risk</w:t>
      </w:r>
      <w:ins w:id="1511" w:author="Miller, Harvey J." w:date="2020-07-01T13:39:00Z">
        <w:r w:rsidR="00D34A60">
          <w:rPr>
            <w:rFonts w:ascii="Times New Roman" w:hAnsi="Times New Roman" w:cs="Times New Roman"/>
            <w:sz w:val="24"/>
            <w:szCs w:val="24"/>
          </w:rPr>
          <w:t xml:space="preserve"> of missing a bus</w:t>
        </w:r>
      </w:ins>
      <w:r w:rsidRPr="00774C49">
        <w:rPr>
          <w:rFonts w:ascii="Times New Roman" w:hAnsi="Times New Roman" w:cs="Times New Roman"/>
          <w:sz w:val="24"/>
          <w:szCs w:val="24"/>
        </w:rPr>
        <w:t xml:space="preserve">,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7D3F2ED" w14:textId="2C0BCFFF" w:rsidR="005A464A" w:rsidDel="00EF308E" w:rsidRDefault="0082149C">
      <w:pPr>
        <w:spacing w:line="256" w:lineRule="auto"/>
        <w:ind w:firstLine="720"/>
        <w:jc w:val="both"/>
        <w:rPr>
          <w:del w:id="1512" w:author="Liu, Luyu" w:date="2020-06-13T17:13:00Z"/>
        </w:rPr>
        <w:pPrChange w:id="1513" w:author="Liu, Luyu" w:date="2020-06-13T17:13:00Z">
          <w:pPr>
            <w:pStyle w:val="TimesNewRoman"/>
            <w:keepNext/>
            <w:jc w:val="center"/>
          </w:pPr>
        </w:pPrChange>
      </w:pPr>
      <w:ins w:id="1514" w:author="Liu, Luyu" w:date="2020-06-19T11:26:00Z">
        <w:r>
          <w:rPr>
            <w:rFonts w:ascii="Times New Roman" w:hAnsi="Times New Roman" w:cs="Times New Roman"/>
            <w:sz w:val="24"/>
            <w:szCs w:val="24"/>
          </w:rPr>
          <w:t xml:space="preserve"> </w:t>
        </w:r>
      </w:ins>
      <w:r w:rsidR="005A464A"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005A464A" w:rsidRPr="00774C49">
        <w:rPr>
          <w:rFonts w:ascii="Times New Roman" w:hAnsi="Times New Roman" w:cs="Times New Roman"/>
          <w:sz w:val="24"/>
          <w:szCs w:val="24"/>
        </w:rPr>
        <w:fldChar w:fldCharType="begin"/>
      </w:r>
      <w:r w:rsidR="005A464A" w:rsidRPr="00774C49">
        <w:rPr>
          <w:rFonts w:ascii="Times New Roman" w:hAnsi="Times New Roman" w:cs="Times New Roman"/>
          <w:sz w:val="24"/>
          <w:szCs w:val="24"/>
        </w:rPr>
        <w:instrText xml:space="preserve"> REF _Ref18339654 \h  \* MERGEFORMAT </w:instrText>
      </w:r>
      <w:r w:rsidR="005A464A" w:rsidRPr="00774C49">
        <w:rPr>
          <w:rFonts w:ascii="Times New Roman" w:hAnsi="Times New Roman" w:cs="Times New Roman"/>
          <w:sz w:val="24"/>
          <w:szCs w:val="24"/>
        </w:rPr>
      </w:r>
      <w:r w:rsidR="005A464A" w:rsidRPr="00774C49">
        <w:rPr>
          <w:rFonts w:ascii="Times New Roman" w:hAnsi="Times New Roman" w:cs="Times New Roman"/>
          <w:sz w:val="24"/>
          <w:szCs w:val="24"/>
        </w:rPr>
        <w:fldChar w:fldCharType="separate"/>
      </w:r>
      <w:r w:rsidR="00694657" w:rsidRPr="00065BDE">
        <w:rPr>
          <w:rFonts w:ascii="Times New Roman" w:hAnsi="Times New Roman" w:cs="Times New Roman"/>
          <w:sz w:val="24"/>
          <w:szCs w:val="24"/>
        </w:rPr>
        <w:t xml:space="preserve">Figure </w:t>
      </w:r>
      <w:r w:rsidR="00694657">
        <w:rPr>
          <w:rFonts w:ascii="Times New Roman" w:hAnsi="Times New Roman" w:cs="Times New Roman"/>
          <w:sz w:val="24"/>
          <w:szCs w:val="24"/>
        </w:rPr>
        <w:t>3</w:t>
      </w:r>
      <w:r w:rsidR="005A464A" w:rsidRPr="00774C49">
        <w:rPr>
          <w:rFonts w:ascii="Times New Roman" w:hAnsi="Times New Roman" w:cs="Times New Roman"/>
          <w:sz w:val="24"/>
          <w:szCs w:val="24"/>
        </w:rPr>
        <w:fldChar w:fldCharType="end"/>
      </w:r>
      <w:r w:rsidR="005A464A" w:rsidRPr="00774C49">
        <w:rPr>
          <w:rFonts w:ascii="Times New Roman" w:hAnsi="Times New Roman" w:cs="Times New Roman"/>
          <w:sz w:val="24"/>
          <w:szCs w:val="24"/>
        </w:rPr>
        <w:t xml:space="preserve"> shows how the average waiting time, miss risk and rate of changes in both indicators with respect to the length of the insurance buffer.</w:t>
      </w:r>
      <w:del w:id="1515" w:author="Liu, Luyu" w:date="2020-06-15T19:57:00Z">
        <w:r w:rsidR="005A464A" w:rsidRPr="00774C49" w:rsidDel="00A246E6">
          <w:rPr>
            <w:rFonts w:ascii="Times New Roman" w:hAnsi="Times New Roman" w:cs="Times New Roman"/>
            <w:sz w:val="24"/>
            <w:szCs w:val="24"/>
          </w:rPr>
          <w:delText xml:space="preserve">  </w:delText>
        </w:r>
      </w:del>
      <w:ins w:id="1516" w:author="Liu, Luyu" w:date="2020-06-15T19:57:00Z">
        <w:r w:rsidR="00A246E6">
          <w:rPr>
            <w:rFonts w:ascii="Times New Roman" w:hAnsi="Times New Roman" w:cs="Times New Roman"/>
            <w:sz w:val="24"/>
            <w:szCs w:val="24"/>
          </w:rPr>
          <w:t xml:space="preserve"> </w:t>
        </w:r>
      </w:ins>
      <w:r w:rsidR="005A464A" w:rsidRPr="00774C49">
        <w:rPr>
          <w:rFonts w:ascii="Times New Roman" w:hAnsi="Times New Roman" w:cs="Times New Roman"/>
          <w:sz w:val="24"/>
          <w:szCs w:val="24"/>
        </w:rPr>
        <w:t xml:space="preserve">Note the dramatic changes in both indicators at </w:t>
      </w:r>
      <w:del w:id="1517" w:author="Liu, Luyu" w:date="2020-06-18T20:28:00Z">
        <w:r w:rsidR="005A464A" w:rsidRPr="00774C49" w:rsidDel="00927B85">
          <w:rPr>
            <w:rFonts w:ascii="Times New Roman" w:hAnsi="Times New Roman" w:cs="Times New Roman"/>
            <w:sz w:val="24"/>
            <w:szCs w:val="24"/>
          </w:rPr>
          <w:delText>60, 120, 180, and 240 seconds; these are</w:delText>
        </w:r>
      </w:del>
      <w:ins w:id="1518" w:author="Liu, Luyu" w:date="2020-06-18T20:28:00Z">
        <w:r w:rsidR="00927B85">
          <w:rPr>
            <w:rFonts w:ascii="Times New Roman" w:hAnsi="Times New Roman" w:cs="Times New Roman"/>
            <w:sz w:val="24"/>
            <w:szCs w:val="24"/>
          </w:rPr>
          <w:t>the</w:t>
        </w:r>
      </w:ins>
      <w:r w:rsidR="005A464A" w:rsidRPr="00774C49">
        <w:rPr>
          <w:rFonts w:ascii="Times New Roman" w:hAnsi="Times New Roman" w:cs="Times New Roman"/>
          <w:sz w:val="24"/>
          <w:szCs w:val="24"/>
        </w:rPr>
        <w:t xml:space="preserve"> multiples of the RTI update frequency (60 seconds). These </w:t>
      </w:r>
      <w:r w:rsidR="005A464A">
        <w:rPr>
          <w:rFonts w:ascii="Times New Roman" w:hAnsi="Times New Roman" w:cs="Times New Roman"/>
          <w:sz w:val="24"/>
          <w:szCs w:val="24"/>
        </w:rPr>
        <w:t xml:space="preserve">abrupt </w:t>
      </w:r>
      <w:r w:rsidR="005A464A" w:rsidRPr="00774C49">
        <w:rPr>
          <w:rFonts w:ascii="Times New Roman" w:hAnsi="Times New Roman" w:cs="Times New Roman"/>
          <w:sz w:val="24"/>
          <w:szCs w:val="24"/>
        </w:rPr>
        <w:t>change</w:t>
      </w:r>
      <w:r w:rsidR="005A464A">
        <w:rPr>
          <w:rFonts w:ascii="Times New Roman" w:hAnsi="Times New Roman" w:cs="Times New Roman"/>
          <w:sz w:val="24"/>
          <w:szCs w:val="24"/>
        </w:rPr>
        <w:t>s</w:t>
      </w:r>
      <w:r w:rsidR="005A464A" w:rsidRPr="00774C49">
        <w:rPr>
          <w:rFonts w:ascii="Times New Roman" w:hAnsi="Times New Roman" w:cs="Times New Roman"/>
          <w:sz w:val="24"/>
          <w:szCs w:val="24"/>
        </w:rPr>
        <w:t xml:space="preserve"> demonstrate the existence of the discontinuity dela</w:t>
      </w:r>
      <w:del w:id="1519" w:author="Liu, Luyu" w:date="2020-06-18T20:29:00Z">
        <w:r w:rsidR="005A464A" w:rsidRPr="00774C49" w:rsidDel="0096055C">
          <w:rPr>
            <w:rFonts w:ascii="Times New Roman" w:hAnsi="Times New Roman" w:cs="Times New Roman"/>
            <w:sz w:val="24"/>
            <w:szCs w:val="24"/>
          </w:rPr>
          <w:delText>y. T</w:delText>
        </w:r>
      </w:del>
      <w:ins w:id="1520" w:author="Liu, Luyu" w:date="2020-06-18T20:29:00Z">
        <w:r w:rsidR="0096055C">
          <w:rPr>
            <w:rFonts w:ascii="Times New Roman" w:hAnsi="Times New Roman" w:cs="Times New Roman"/>
            <w:sz w:val="24"/>
            <w:szCs w:val="24"/>
          </w:rPr>
          <w:t xml:space="preserve">y. </w:t>
        </w:r>
      </w:ins>
      <w:del w:id="1521" w:author="Liu, Luyu" w:date="2020-06-18T20:29:00Z">
        <w:r w:rsidR="005A464A" w:rsidRPr="00774C49" w:rsidDel="0096055C">
          <w:rPr>
            <w:rFonts w:ascii="Times New Roman" w:hAnsi="Times New Roman" w:cs="Times New Roman"/>
            <w:sz w:val="24"/>
            <w:szCs w:val="24"/>
          </w:rPr>
          <w:delText xml:space="preserve">he </w:delText>
        </w:r>
      </w:del>
      <w:del w:id="1522" w:author="Liu, Luyu" w:date="2020-06-12T17:11:00Z">
        <w:r w:rsidR="005A464A" w:rsidRPr="00774C49" w:rsidDel="00F06E79">
          <w:rPr>
            <w:rFonts w:ascii="Times New Roman" w:hAnsi="Times New Roman" w:cs="Times New Roman"/>
            <w:sz w:val="24"/>
            <w:szCs w:val="24"/>
          </w:rPr>
          <w:delText xml:space="preserve">IB </w:delText>
        </w:r>
      </w:del>
      <w:del w:id="1523" w:author="Liu, Luyu" w:date="2020-06-18T20:29:00Z">
        <w:r w:rsidR="005A464A" w:rsidRPr="00774C49" w:rsidDel="0096055C">
          <w:rPr>
            <w:rFonts w:ascii="Times New Roman" w:hAnsi="Times New Roman" w:cs="Times New Roman"/>
            <w:sz w:val="24"/>
            <w:szCs w:val="24"/>
          </w:rPr>
          <w:delText>will ease both reclaimed delay and discontinuity delay simultaneously; however, due to the discrete nature of discontinuity delay, only also observe sudden changes at multiples of 60 seconds.</w:delText>
        </w:r>
        <w:r w:rsidR="00831DD2" w:rsidDel="0096055C">
          <w:rPr>
            <w:rFonts w:ascii="Times New Roman" w:hAnsi="Times New Roman" w:cs="Times New Roman"/>
            <w:sz w:val="24"/>
            <w:szCs w:val="24"/>
          </w:rPr>
          <w:delText xml:space="preserve"> </w:delText>
        </w:r>
      </w:del>
    </w:p>
    <w:p w14:paraId="5F50F558" w14:textId="1FED9D98" w:rsidR="00EF308E" w:rsidRDefault="00EF308E" w:rsidP="005A464A">
      <w:pPr>
        <w:spacing w:line="256" w:lineRule="auto"/>
        <w:ind w:firstLine="720"/>
        <w:jc w:val="both"/>
        <w:rPr>
          <w:ins w:id="1524" w:author="Liu, Luyu" w:date="2020-06-13T17:14:00Z"/>
          <w:rFonts w:ascii="Times New Roman" w:hAnsi="Times New Roman" w:cs="Times New Roman"/>
          <w:sz w:val="24"/>
          <w:szCs w:val="24"/>
        </w:rPr>
      </w:pPr>
      <w:ins w:id="1525" w:author="Liu, Luyu" w:date="2020-06-13T17:15:00Z">
        <w:r>
          <w:rPr>
            <w:rFonts w:ascii="Times New Roman" w:hAnsi="Times New Roman" w:cs="Times New Roman"/>
            <w:sz w:val="24"/>
            <w:szCs w:val="24"/>
          </w:rPr>
          <w:t>With better real-time data support</w:t>
        </w:r>
      </w:ins>
      <w:ins w:id="1526" w:author="Liu, Luyu" w:date="2020-06-13T17:16:00Z">
        <w:r>
          <w:rPr>
            <w:rFonts w:ascii="Times New Roman" w:hAnsi="Times New Roman" w:cs="Times New Roman"/>
            <w:sz w:val="24"/>
            <w:szCs w:val="24"/>
          </w:rPr>
          <w:t>s and policies</w:t>
        </w:r>
      </w:ins>
      <w:ins w:id="1527" w:author="Liu, Luyu" w:date="2020-06-13T17:15:00Z">
        <w:r>
          <w:rPr>
            <w:rFonts w:ascii="Times New Roman" w:hAnsi="Times New Roman" w:cs="Times New Roman"/>
            <w:sz w:val="24"/>
            <w:szCs w:val="24"/>
          </w:rPr>
          <w:t>,</w:t>
        </w:r>
      </w:ins>
      <w:ins w:id="1528" w:author="Liu, Luyu" w:date="2020-06-13T17:16:00Z">
        <w:r>
          <w:rPr>
            <w:rFonts w:ascii="Times New Roman" w:hAnsi="Times New Roman" w:cs="Times New Roman"/>
            <w:sz w:val="24"/>
            <w:szCs w:val="24"/>
          </w:rPr>
          <w:t xml:space="preserve"> </w:t>
        </w:r>
      </w:ins>
      <w:ins w:id="1529" w:author="Liu, Luyu" w:date="2020-06-13T17:17:00Z">
        <w:r>
          <w:rPr>
            <w:rFonts w:ascii="Times New Roman" w:hAnsi="Times New Roman" w:cs="Times New Roman"/>
            <w:sz w:val="24"/>
            <w:szCs w:val="24"/>
          </w:rPr>
          <w:t xml:space="preserve">more </w:t>
        </w:r>
      </w:ins>
      <w:ins w:id="1530" w:author="Liu, Luyu" w:date="2020-06-13T17:16:00Z">
        <w:r>
          <w:rPr>
            <w:rFonts w:ascii="Times New Roman" w:hAnsi="Times New Roman" w:cs="Times New Roman"/>
            <w:sz w:val="24"/>
            <w:szCs w:val="24"/>
          </w:rPr>
          <w:t xml:space="preserve">transit </w:t>
        </w:r>
      </w:ins>
      <w:ins w:id="1531" w:author="Liu, Luyu" w:date="2020-06-13T17:17:00Z">
        <w:r>
          <w:rPr>
            <w:rFonts w:ascii="Times New Roman" w:hAnsi="Times New Roman" w:cs="Times New Roman"/>
            <w:sz w:val="24"/>
            <w:szCs w:val="24"/>
          </w:rPr>
          <w:t xml:space="preserve">systems are providing RTI with </w:t>
        </w:r>
      </w:ins>
      <w:ins w:id="1532" w:author="Liu, Luyu" w:date="2020-06-13T17:16:00Z">
        <w:r>
          <w:rPr>
            <w:rFonts w:ascii="Times New Roman" w:hAnsi="Times New Roman" w:cs="Times New Roman"/>
            <w:sz w:val="24"/>
            <w:szCs w:val="24"/>
          </w:rPr>
          <w:t>higher update frequency</w:t>
        </w:r>
      </w:ins>
      <w:ins w:id="1533" w:author="Liu, Luyu" w:date="2020-06-13T17:17:00Z">
        <w:r>
          <w:rPr>
            <w:rFonts w:ascii="Times New Roman" w:hAnsi="Times New Roman" w:cs="Times New Roman"/>
            <w:sz w:val="24"/>
            <w:szCs w:val="24"/>
          </w:rPr>
          <w:t>. Some can be</w:t>
        </w:r>
      </w:ins>
      <w:ins w:id="1534" w:author="Liu, Luyu" w:date="2020-06-13T17:16:00Z">
        <w:r>
          <w:rPr>
            <w:rFonts w:ascii="Times New Roman" w:hAnsi="Times New Roman" w:cs="Times New Roman"/>
            <w:sz w:val="24"/>
            <w:szCs w:val="24"/>
          </w:rPr>
          <w:t xml:space="preserve"> as high as 5 second</w:t>
        </w:r>
      </w:ins>
      <w:ins w:id="1535" w:author="Liu, Luyu" w:date="2020-06-13T17:17:00Z">
        <w:r>
          <w:rPr>
            <w:rFonts w:ascii="Times New Roman" w:hAnsi="Times New Roman" w:cs="Times New Roman"/>
            <w:sz w:val="24"/>
            <w:szCs w:val="24"/>
          </w:rPr>
          <w:t xml:space="preserve"> such as M</w:t>
        </w:r>
      </w:ins>
      <w:ins w:id="1536" w:author="Liu, Luyu" w:date="2020-06-13T17:18:00Z">
        <w:r>
          <w:rPr>
            <w:rFonts w:ascii="Times New Roman" w:hAnsi="Times New Roman" w:cs="Times New Roman"/>
            <w:sz w:val="24"/>
            <w:szCs w:val="24"/>
          </w:rPr>
          <w:t>assachusetts Bay Transportation Authority</w:t>
        </w:r>
      </w:ins>
      <w:ins w:id="1537" w:author="Liu, Luyu" w:date="2020-06-14T14:52:00Z">
        <w:r w:rsidR="00426597">
          <w:rPr>
            <w:rFonts w:ascii="Times New Roman" w:hAnsi="Times New Roman" w:cs="Times New Roman"/>
            <w:sz w:val="24"/>
            <w:szCs w:val="24"/>
          </w:rPr>
          <w:t xml:space="preserve"> in Boston</w:t>
        </w:r>
      </w:ins>
      <w:ins w:id="1538" w:author="Liu, Luyu" w:date="2020-06-13T17:15:00Z">
        <w:r>
          <w:rPr>
            <w:rFonts w:ascii="Times New Roman" w:hAnsi="Times New Roman" w:cs="Times New Roman"/>
            <w:sz w:val="24"/>
            <w:szCs w:val="24"/>
          </w:rPr>
          <w:t>.</w:t>
        </w:r>
      </w:ins>
      <w:ins w:id="1539" w:author="Liu, Luyu" w:date="2020-06-13T17:18:00Z">
        <w:r>
          <w:rPr>
            <w:rFonts w:ascii="Times New Roman" w:hAnsi="Times New Roman" w:cs="Times New Roman"/>
            <w:sz w:val="24"/>
            <w:szCs w:val="24"/>
          </w:rPr>
          <w:t xml:space="preserve"> However, the </w:t>
        </w:r>
      </w:ins>
      <w:ins w:id="1540" w:author="Liu, Luyu" w:date="2020-06-13T17:19:00Z">
        <w:r>
          <w:rPr>
            <w:rFonts w:ascii="Times New Roman" w:hAnsi="Times New Roman" w:cs="Times New Roman"/>
            <w:sz w:val="24"/>
            <w:szCs w:val="24"/>
          </w:rPr>
          <w:t>large</w:t>
        </w:r>
      </w:ins>
      <w:ins w:id="1541" w:author="Liu, Luyu" w:date="2020-06-13T17:18:00Z">
        <w:r>
          <w:rPr>
            <w:rFonts w:ascii="Times New Roman" w:hAnsi="Times New Roman" w:cs="Times New Roman"/>
            <w:sz w:val="24"/>
            <w:szCs w:val="24"/>
          </w:rPr>
          <w:t xml:space="preserve"> majority of </w:t>
        </w:r>
      </w:ins>
      <w:ins w:id="1542" w:author="Liu, Luyu" w:date="2020-06-13T17:19:00Z">
        <w:r>
          <w:rPr>
            <w:rFonts w:ascii="Times New Roman" w:hAnsi="Times New Roman" w:cs="Times New Roman"/>
            <w:sz w:val="24"/>
            <w:szCs w:val="24"/>
          </w:rPr>
          <w:t>most transit systems still face</w:t>
        </w:r>
      </w:ins>
      <w:ins w:id="1543" w:author="Liu, Luyu" w:date="2020-06-13T17:14:00Z">
        <w:r>
          <w:rPr>
            <w:rFonts w:ascii="Times New Roman" w:hAnsi="Times New Roman" w:cs="Times New Roman"/>
            <w:sz w:val="24"/>
            <w:szCs w:val="24"/>
          </w:rPr>
          <w:t xml:space="preserve"> </w:t>
        </w:r>
      </w:ins>
      <w:ins w:id="1544" w:author="Liu, Luyu" w:date="2020-06-13T17:20:00Z">
        <w:r w:rsidR="00B62185">
          <w:rPr>
            <w:rFonts w:ascii="Times New Roman" w:hAnsi="Times New Roman" w:cs="Times New Roman"/>
            <w:sz w:val="24"/>
            <w:szCs w:val="24"/>
          </w:rPr>
          <w:t xml:space="preserve">considerable </w:t>
        </w:r>
      </w:ins>
      <w:ins w:id="1545" w:author="Liu, Luyu" w:date="2020-06-13T17:14:00Z">
        <w:r>
          <w:rPr>
            <w:rFonts w:ascii="Times New Roman" w:hAnsi="Times New Roman" w:cs="Times New Roman"/>
            <w:sz w:val="24"/>
            <w:szCs w:val="24"/>
          </w:rPr>
          <w:t>discontinuity delay</w:t>
        </w:r>
      </w:ins>
      <w:ins w:id="1546" w:author="Liu, Luyu" w:date="2020-06-13T17:19:00Z">
        <w:r w:rsidR="00C6427E">
          <w:rPr>
            <w:rFonts w:ascii="Times New Roman" w:hAnsi="Times New Roman" w:cs="Times New Roman"/>
            <w:sz w:val="24"/>
            <w:szCs w:val="24"/>
          </w:rPr>
          <w:t xml:space="preserve"> </w:t>
        </w:r>
      </w:ins>
      <w:ins w:id="1547" w:author="Liu, Luyu" w:date="2020-06-13T17:20:00Z">
        <w:r w:rsidR="00B62185">
          <w:rPr>
            <w:rFonts w:ascii="Times New Roman" w:hAnsi="Times New Roman" w:cs="Times New Roman"/>
            <w:sz w:val="24"/>
            <w:szCs w:val="24"/>
          </w:rPr>
          <w:t xml:space="preserve">larger than 30 seconds </w:t>
        </w:r>
      </w:ins>
      <w:ins w:id="1548" w:author="Liu, Luyu" w:date="2020-06-13T17:19:00Z">
        <w:r w:rsidR="00C6427E">
          <w:rPr>
            <w:rFonts w:ascii="Times New Roman" w:hAnsi="Times New Roman" w:cs="Times New Roman"/>
            <w:sz w:val="24"/>
            <w:szCs w:val="24"/>
          </w:rPr>
          <w:t>as shown in</w:t>
        </w:r>
      </w:ins>
      <w:ins w:id="1549" w:author="Liu, Luyu" w:date="2020-07-02T23:33:00Z">
        <w:r w:rsidR="00EE7A33">
          <w:rPr>
            <w:rFonts w:ascii="Times New Roman" w:hAnsi="Times New Roman" w:cs="Times New Roman"/>
            <w:sz w:val="24"/>
            <w:szCs w:val="24"/>
          </w:rPr>
          <w:t xml:space="preserve"> </w:t>
        </w:r>
        <w:r w:rsidR="00EE7A33">
          <w:rPr>
            <w:rFonts w:ascii="Times New Roman" w:hAnsi="Times New Roman" w:cs="Times New Roman"/>
            <w:sz w:val="24"/>
            <w:szCs w:val="24"/>
          </w:rPr>
          <w:fldChar w:fldCharType="begin"/>
        </w:r>
        <w:r w:rsidR="00EE7A33">
          <w:rPr>
            <w:rFonts w:ascii="Times New Roman" w:hAnsi="Times New Roman" w:cs="Times New Roman"/>
            <w:sz w:val="24"/>
            <w:szCs w:val="24"/>
          </w:rPr>
          <w:instrText xml:space="preserve"> REF _Ref42961485 \h </w:instrText>
        </w:r>
        <w:r w:rsidR="00EE7A33">
          <w:rPr>
            <w:rFonts w:ascii="Times New Roman" w:hAnsi="Times New Roman" w:cs="Times New Roman"/>
            <w:sz w:val="24"/>
            <w:szCs w:val="24"/>
          </w:rPr>
        </w:r>
      </w:ins>
      <w:r w:rsidR="00EE7A33">
        <w:rPr>
          <w:rFonts w:ascii="Times New Roman" w:hAnsi="Times New Roman" w:cs="Times New Roman"/>
          <w:sz w:val="24"/>
          <w:szCs w:val="24"/>
        </w:rPr>
        <w:instrText xml:space="preserve"> \* MERGEFORMAT </w:instrText>
      </w:r>
      <w:r w:rsidR="00EE7A33">
        <w:rPr>
          <w:rFonts w:ascii="Times New Roman" w:hAnsi="Times New Roman" w:cs="Times New Roman"/>
          <w:sz w:val="24"/>
          <w:szCs w:val="24"/>
        </w:rPr>
        <w:fldChar w:fldCharType="separate"/>
      </w:r>
      <w:ins w:id="1550" w:author="Liu, Luyu" w:date="2020-07-02T23:33:00Z">
        <w:r w:rsidR="00EE7A33" w:rsidRPr="00EE7A33">
          <w:rPr>
            <w:rFonts w:ascii="Times New Roman" w:hAnsi="Times New Roman" w:cs="Times New Roman"/>
            <w:sz w:val="24"/>
            <w:szCs w:val="24"/>
            <w:rPrChange w:id="1551" w:author="Liu, Luyu" w:date="2020-07-02T23:33:00Z">
              <w:rPr/>
            </w:rPrChange>
          </w:rPr>
          <w:t>Table 1</w:t>
        </w:r>
        <w:r w:rsidR="00EE7A33">
          <w:rPr>
            <w:rFonts w:ascii="Times New Roman" w:hAnsi="Times New Roman" w:cs="Times New Roman"/>
            <w:sz w:val="24"/>
            <w:szCs w:val="24"/>
          </w:rPr>
          <w:fldChar w:fldCharType="end"/>
        </w:r>
      </w:ins>
      <w:ins w:id="1552" w:author="Liu, Luyu" w:date="2020-06-13T17:20:00Z">
        <w:r w:rsidR="00B62185">
          <w:rPr>
            <w:rFonts w:ascii="Times New Roman" w:hAnsi="Times New Roman" w:cs="Times New Roman"/>
            <w:sz w:val="24"/>
            <w:szCs w:val="24"/>
          </w:rPr>
          <w:t>.</w:t>
        </w:r>
      </w:ins>
    </w:p>
    <w:p w14:paraId="791B6455" w14:textId="6C97FF76" w:rsidR="005A464A" w:rsidRPr="00774C49" w:rsidDel="00F73E77" w:rsidRDefault="005A464A" w:rsidP="005A464A">
      <w:pPr>
        <w:spacing w:line="256" w:lineRule="auto"/>
        <w:ind w:firstLine="720"/>
        <w:jc w:val="both"/>
        <w:rPr>
          <w:del w:id="1553" w:author="Liu, Luyu" w:date="2020-06-13T17:13:00Z"/>
          <w:rFonts w:ascii="Times New Roman" w:hAnsi="Times New Roman" w:cs="Times New Roman"/>
          <w:sz w:val="24"/>
          <w:szCs w:val="24"/>
        </w:rPr>
      </w:pPr>
    </w:p>
    <w:p w14:paraId="2AE502D9" w14:textId="5F58FF01" w:rsidR="005A464A" w:rsidRPr="005128A9" w:rsidRDefault="005A464A">
      <w:pPr>
        <w:spacing w:line="256" w:lineRule="auto"/>
        <w:ind w:firstLine="720"/>
        <w:jc w:val="both"/>
        <w:pPrChange w:id="1554" w:author="Liu, Luyu" w:date="2020-06-13T17:13:00Z">
          <w:pPr>
            <w:pStyle w:val="TimesNewRoman"/>
            <w:keepNext/>
            <w:jc w:val="center"/>
          </w:pPr>
        </w:pPrChange>
      </w:pPr>
      <w:r w:rsidRPr="00862C5F">
        <w:rPr>
          <w:noProof/>
        </w:rPr>
        <w:t xml:space="preserve"> </w:t>
      </w:r>
      <w:r w:rsidR="00694657">
        <w:rPr>
          <w:noProof/>
        </w:rPr>
        <w:pict w14:anchorId="3B37A3EE">
          <v:shape id="_x0000_i1031" type="#_x0000_t75" style="width:468.95pt;height:350pt">
            <v:imagedata r:id="rId13" o:title="figure_3"/>
          </v:shape>
        </w:pict>
      </w:r>
    </w:p>
    <w:p w14:paraId="2EAAFCF3" w14:textId="06B568DD" w:rsidR="005A464A" w:rsidRPr="00BF4947" w:rsidDel="00F73E77" w:rsidRDefault="005A464A" w:rsidP="005A464A">
      <w:pPr>
        <w:spacing w:line="256" w:lineRule="auto"/>
        <w:jc w:val="center"/>
        <w:rPr>
          <w:del w:id="1555" w:author="Liu, Luyu" w:date="2020-06-13T17:13:00Z"/>
          <w:rFonts w:ascii="Times New Roman" w:hAnsi="Times New Roman" w:cs="Times New Roman"/>
          <w:sz w:val="24"/>
          <w:szCs w:val="24"/>
        </w:rPr>
      </w:pPr>
      <w:bookmarkStart w:id="1556" w:name="_Ref18339654"/>
      <w:commentRangeStart w:id="1557"/>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007D0D64">
        <w:rPr>
          <w:rFonts w:ascii="Times New Roman" w:hAnsi="Times New Roman" w:cs="Times New Roman"/>
          <w:noProof/>
          <w:sz w:val="24"/>
          <w:szCs w:val="24"/>
        </w:rPr>
        <w:t>3</w:t>
      </w:r>
      <w:r w:rsidRPr="00065BDE">
        <w:rPr>
          <w:rFonts w:ascii="Times New Roman" w:hAnsi="Times New Roman" w:cs="Times New Roman"/>
          <w:sz w:val="24"/>
          <w:szCs w:val="24"/>
        </w:rPr>
        <w:fldChar w:fldCharType="end"/>
      </w:r>
      <w:bookmarkEnd w:id="1556"/>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1557"/>
      <w:r>
        <w:rPr>
          <w:rStyle w:val="CommentReference"/>
        </w:rPr>
        <w:commentReference w:id="1557"/>
      </w:r>
    </w:p>
    <w:p w14:paraId="3D7BDD4A" w14:textId="77777777" w:rsidR="00F73E77" w:rsidRDefault="00F73E77">
      <w:pPr>
        <w:spacing w:line="256" w:lineRule="auto"/>
        <w:jc w:val="center"/>
        <w:rPr>
          <w:ins w:id="1558" w:author="Liu, Luyu" w:date="2020-06-13T17:13:00Z"/>
          <w:rFonts w:ascii="Times New Roman" w:hAnsi="Times New Roman" w:cs="Times New Roman"/>
          <w:sz w:val="24"/>
          <w:szCs w:val="24"/>
        </w:rPr>
        <w:pPrChange w:id="1559" w:author="Liu, Luyu" w:date="2020-06-13T17:13:00Z">
          <w:pPr>
            <w:spacing w:line="256" w:lineRule="auto"/>
            <w:ind w:firstLine="720"/>
            <w:jc w:val="both"/>
          </w:pPr>
        </w:pPrChange>
      </w:pPr>
    </w:p>
    <w:p w14:paraId="70B6C001" w14:textId="736847A2" w:rsidR="005A464A" w:rsidRDefault="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These results suggest that real-time information may have limited value with respect to minimizing waiting time and risk</w:t>
      </w:r>
      <w:ins w:id="1560" w:author="Miller, Harvey J." w:date="2020-07-01T13:58:00Z">
        <w:r w:rsidR="00BC28A5">
          <w:rPr>
            <w:rFonts w:ascii="Times New Roman" w:hAnsi="Times New Roman" w:cs="Times New Roman"/>
            <w:sz w:val="24"/>
            <w:szCs w:val="24"/>
          </w:rPr>
          <w:t>.</w:t>
        </w:r>
        <w:del w:id="1561" w:author="Liu, Luyu" w:date="2020-07-02T23:31:00Z">
          <w:r w:rsidR="00BC28A5" w:rsidDel="00F240A5">
            <w:rPr>
              <w:rFonts w:ascii="Times New Roman" w:hAnsi="Times New Roman" w:cs="Times New Roman"/>
              <w:sz w:val="24"/>
              <w:szCs w:val="24"/>
            </w:rPr>
            <w:delText xml:space="preserve">  </w:delText>
          </w:r>
        </w:del>
      </w:ins>
      <w:ins w:id="1562" w:author="Liu, Luyu" w:date="2020-07-02T23:31:00Z">
        <w:r w:rsidR="00F240A5">
          <w:rPr>
            <w:rFonts w:ascii="Times New Roman" w:hAnsi="Times New Roman" w:cs="Times New Roman"/>
            <w:sz w:val="24"/>
            <w:szCs w:val="24"/>
          </w:rPr>
          <w:t xml:space="preserve"> </w:t>
        </w:r>
      </w:ins>
      <w:ins w:id="1563" w:author="Miller, Harvey J." w:date="2020-07-01T13:58:00Z">
        <w:r w:rsidR="00BC28A5">
          <w:rPr>
            <w:rFonts w:ascii="Times New Roman" w:hAnsi="Times New Roman" w:cs="Times New Roman"/>
            <w:sz w:val="24"/>
            <w:szCs w:val="24"/>
          </w:rPr>
          <w:t xml:space="preserve">A strategy that </w:t>
        </w:r>
      </w:ins>
      <w:ins w:id="1564" w:author="Miller, Harvey J." w:date="2020-07-01T14:21:00Z">
        <w:r w:rsidR="00B9110E">
          <w:rPr>
            <w:rFonts w:ascii="Times New Roman" w:hAnsi="Times New Roman" w:cs="Times New Roman"/>
            <w:sz w:val="24"/>
            <w:szCs w:val="24"/>
          </w:rPr>
          <w:t xml:space="preserve">simply </w:t>
        </w:r>
      </w:ins>
      <w:ins w:id="1565" w:author="Miller, Harvey J." w:date="2020-07-01T13:58:00Z">
        <w:r w:rsidR="00BC28A5">
          <w:rPr>
            <w:rFonts w:ascii="Times New Roman" w:hAnsi="Times New Roman" w:cs="Times New Roman"/>
            <w:sz w:val="24"/>
            <w:szCs w:val="24"/>
          </w:rPr>
          <w:t xml:space="preserve">takes the </w:t>
        </w:r>
      </w:ins>
      <w:del w:id="1566" w:author="Miller, Harvey J." w:date="2020-07-01T13:57:00Z">
        <w:r w:rsidDel="00BC28A5">
          <w:rPr>
            <w:rFonts w:ascii="Times New Roman" w:hAnsi="Times New Roman" w:cs="Times New Roman"/>
            <w:sz w:val="24"/>
            <w:szCs w:val="24"/>
          </w:rPr>
          <w:delText>:</w:delText>
        </w:r>
        <w:r w:rsidR="0018128D" w:rsidDel="00BC28A5">
          <w:rPr>
            <w:rFonts w:ascii="Times New Roman" w:hAnsi="Times New Roman" w:cs="Times New Roman"/>
            <w:sz w:val="24"/>
            <w:szCs w:val="24"/>
          </w:rPr>
          <w:delText xml:space="preserve"> </w:delText>
        </w:r>
      </w:del>
      <w:del w:id="1567" w:author="Miller, Harvey J." w:date="2020-07-01T13:58:00Z">
        <w:r w:rsidR="0018128D" w:rsidDel="00BC28A5">
          <w:rPr>
            <w:rFonts w:ascii="Times New Roman" w:hAnsi="Times New Roman" w:cs="Times New Roman"/>
            <w:sz w:val="24"/>
            <w:szCs w:val="24"/>
          </w:rPr>
          <w:delText xml:space="preserve">the best </w:delText>
        </w:r>
      </w:del>
      <w:r w:rsidR="0018128D">
        <w:rPr>
          <w:rFonts w:ascii="Times New Roman" w:hAnsi="Times New Roman" w:cs="Times New Roman"/>
          <w:sz w:val="24"/>
          <w:szCs w:val="24"/>
        </w:rPr>
        <w:t xml:space="preserve">RTI </w:t>
      </w:r>
      <w:ins w:id="1568" w:author="Miller, Harvey J." w:date="2020-07-01T13:58:00Z">
        <w:r w:rsidR="00BC28A5">
          <w:rPr>
            <w:rFonts w:ascii="Times New Roman" w:hAnsi="Times New Roman" w:cs="Times New Roman"/>
            <w:sz w:val="24"/>
            <w:szCs w:val="24"/>
          </w:rPr>
          <w:t xml:space="preserve">at face value </w:t>
        </w:r>
      </w:ins>
      <w:ins w:id="1569" w:author="Miller, Harvey J." w:date="2020-07-01T14:22:00Z">
        <w:r w:rsidR="00B9110E">
          <w:rPr>
            <w:rFonts w:ascii="Times New Roman" w:hAnsi="Times New Roman" w:cs="Times New Roman"/>
            <w:sz w:val="24"/>
            <w:szCs w:val="24"/>
          </w:rPr>
          <w:t xml:space="preserve">(GT) </w:t>
        </w:r>
      </w:ins>
      <w:ins w:id="1570" w:author="Miller, Harvey J." w:date="2020-07-01T13:58:00Z">
        <w:r w:rsidR="00BC28A5">
          <w:rPr>
            <w:rFonts w:ascii="Times New Roman" w:hAnsi="Times New Roman" w:cs="Times New Roman"/>
            <w:sz w:val="24"/>
            <w:szCs w:val="24"/>
          </w:rPr>
          <w:t>is the worst per</w:t>
        </w:r>
      </w:ins>
      <w:ins w:id="1571" w:author="Miller, Harvey J." w:date="2020-07-01T13:59:00Z">
        <w:r w:rsidR="00BC28A5">
          <w:rPr>
            <w:rFonts w:ascii="Times New Roman" w:hAnsi="Times New Roman" w:cs="Times New Roman"/>
            <w:sz w:val="24"/>
            <w:szCs w:val="24"/>
          </w:rPr>
          <w:t>forming strategy: even worse on average than showing up at a bus stop randomly</w:t>
        </w:r>
      </w:ins>
      <w:ins w:id="1572" w:author="Miller, Harvey J." w:date="2020-07-01T14:22:00Z">
        <w:r w:rsidR="00B9110E">
          <w:rPr>
            <w:rFonts w:ascii="Times New Roman" w:hAnsi="Times New Roman" w:cs="Times New Roman"/>
            <w:sz w:val="24"/>
            <w:szCs w:val="24"/>
          </w:rPr>
          <w:t xml:space="preserve"> (AT)</w:t>
        </w:r>
      </w:ins>
      <w:ins w:id="1573" w:author="Miller, Harvey J." w:date="2020-07-01T13:59:00Z">
        <w:r w:rsidR="00BC28A5">
          <w:rPr>
            <w:rFonts w:ascii="Times New Roman" w:hAnsi="Times New Roman" w:cs="Times New Roman"/>
            <w:sz w:val="24"/>
            <w:szCs w:val="24"/>
          </w:rPr>
          <w:t>.</w:t>
        </w:r>
        <w:del w:id="1574" w:author="Liu, Luyu" w:date="2020-07-02T23:31:00Z">
          <w:r w:rsidR="00BC28A5" w:rsidDel="00F240A5">
            <w:rPr>
              <w:rFonts w:ascii="Times New Roman" w:hAnsi="Times New Roman" w:cs="Times New Roman"/>
              <w:sz w:val="24"/>
              <w:szCs w:val="24"/>
            </w:rPr>
            <w:delText xml:space="preserve">  </w:delText>
          </w:r>
        </w:del>
      </w:ins>
      <w:ins w:id="1575" w:author="Liu, Luyu" w:date="2020-07-02T23:31:00Z">
        <w:r w:rsidR="00F240A5">
          <w:rPr>
            <w:rFonts w:ascii="Times New Roman" w:hAnsi="Times New Roman" w:cs="Times New Roman"/>
            <w:sz w:val="24"/>
            <w:szCs w:val="24"/>
          </w:rPr>
          <w:t xml:space="preserve"> </w:t>
        </w:r>
      </w:ins>
      <w:ins w:id="1576" w:author="Miller, Harvey J." w:date="2020-07-01T14:21:00Z">
        <w:r w:rsidR="00B9110E">
          <w:rPr>
            <w:rFonts w:ascii="Times New Roman" w:hAnsi="Times New Roman" w:cs="Times New Roman"/>
            <w:sz w:val="24"/>
            <w:szCs w:val="24"/>
          </w:rPr>
          <w:t xml:space="preserve">Enhancing the </w:t>
        </w:r>
      </w:ins>
      <w:ins w:id="1577" w:author="Miller, Harvey J." w:date="2020-07-01T13:59:00Z">
        <w:r w:rsidR="00BC28A5">
          <w:rPr>
            <w:rFonts w:ascii="Times New Roman" w:hAnsi="Times New Roman" w:cs="Times New Roman"/>
            <w:sz w:val="24"/>
            <w:szCs w:val="24"/>
          </w:rPr>
          <w:t xml:space="preserve">RTI </w:t>
        </w:r>
      </w:ins>
      <w:ins w:id="1578" w:author="Miller, Harvey J." w:date="2020-07-01T14:22:00Z">
        <w:r w:rsidR="00B9110E">
          <w:rPr>
            <w:rFonts w:ascii="Times New Roman" w:hAnsi="Times New Roman" w:cs="Times New Roman"/>
            <w:sz w:val="24"/>
            <w:szCs w:val="24"/>
          </w:rPr>
          <w:t xml:space="preserve">with </w:t>
        </w:r>
      </w:ins>
      <w:ins w:id="1579" w:author="Miller, Harvey J." w:date="2020-07-01T14:00:00Z">
        <w:r w:rsidR="00BC28A5">
          <w:rPr>
            <w:rFonts w:ascii="Times New Roman" w:hAnsi="Times New Roman" w:cs="Times New Roman"/>
            <w:sz w:val="24"/>
            <w:szCs w:val="24"/>
          </w:rPr>
          <w:t>an optimal insurance buffer helps</w:t>
        </w:r>
      </w:ins>
      <w:ins w:id="1580" w:author="Miller, Harvey J." w:date="2020-07-01T14:22:00Z">
        <w:r w:rsidR="00B9110E">
          <w:rPr>
            <w:rFonts w:ascii="Times New Roman" w:hAnsi="Times New Roman" w:cs="Times New Roman"/>
            <w:sz w:val="24"/>
            <w:szCs w:val="24"/>
          </w:rPr>
          <w:t xml:space="preserve"> (PT); however, </w:t>
        </w:r>
      </w:ins>
      <w:ins w:id="1581" w:author="Miller, Harvey J." w:date="2020-07-01T14:00:00Z">
        <w:r w:rsidR="00BC28A5">
          <w:rPr>
            <w:rFonts w:ascii="Times New Roman" w:hAnsi="Times New Roman" w:cs="Times New Roman"/>
            <w:sz w:val="24"/>
            <w:szCs w:val="24"/>
          </w:rPr>
          <w:t xml:space="preserve">this </w:t>
        </w:r>
      </w:ins>
      <w:ins w:id="1582" w:author="Miller, Harvey J." w:date="2020-07-01T14:23:00Z">
        <w:r w:rsidR="00B9110E">
          <w:rPr>
            <w:rFonts w:ascii="Times New Roman" w:hAnsi="Times New Roman" w:cs="Times New Roman"/>
            <w:sz w:val="24"/>
            <w:szCs w:val="24"/>
          </w:rPr>
          <w:t xml:space="preserve">strategy </w:t>
        </w:r>
      </w:ins>
      <w:del w:id="1583" w:author="Miller, Harvey J." w:date="2020-07-01T14:22:00Z">
        <w:r w:rsidR="0018128D" w:rsidDel="00B9110E">
          <w:rPr>
            <w:rFonts w:ascii="Times New Roman" w:hAnsi="Times New Roman" w:cs="Times New Roman"/>
            <w:sz w:val="24"/>
            <w:szCs w:val="24"/>
          </w:rPr>
          <w:delText>strategy prudent tactic optimal</w:delText>
        </w:r>
        <w:r w:rsidDel="00B9110E">
          <w:rPr>
            <w:rFonts w:ascii="Times New Roman" w:hAnsi="Times New Roman" w:cs="Times New Roman"/>
            <w:sz w:val="24"/>
            <w:szCs w:val="24"/>
          </w:rPr>
          <w:delText xml:space="preserve"> </w:delText>
        </w:r>
      </w:del>
      <w:r>
        <w:rPr>
          <w:rFonts w:ascii="Times New Roman" w:hAnsi="Times New Roman" w:cs="Times New Roman"/>
          <w:sz w:val="24"/>
          <w:szCs w:val="24"/>
        </w:rPr>
        <w:t>is not substantially better than</w:t>
      </w:r>
      <w:r w:rsidR="0018128D">
        <w:rPr>
          <w:rFonts w:ascii="Times New Roman" w:hAnsi="Times New Roman" w:cs="Times New Roman"/>
          <w:sz w:val="24"/>
          <w:szCs w:val="24"/>
        </w:rPr>
        <w:t xml:space="preserve"> simply following the schedule</w:t>
      </w:r>
      <w:ins w:id="1584" w:author="Miller, Harvey J." w:date="2020-07-01T14:23:00Z">
        <w:r w:rsidR="00B9110E">
          <w:rPr>
            <w:rFonts w:ascii="Times New Roman" w:hAnsi="Times New Roman" w:cs="Times New Roman"/>
            <w:sz w:val="24"/>
            <w:szCs w:val="24"/>
          </w:rPr>
          <w:t xml:space="preserve"> (ST) without using RTI.</w:t>
        </w:r>
        <w:del w:id="1585" w:author="Liu, Luyu" w:date="2020-07-02T23:31:00Z">
          <w:r w:rsidR="00B9110E" w:rsidDel="00F240A5">
            <w:rPr>
              <w:rFonts w:ascii="Times New Roman" w:hAnsi="Times New Roman" w:cs="Times New Roman"/>
              <w:sz w:val="24"/>
              <w:szCs w:val="24"/>
            </w:rPr>
            <w:delText xml:space="preserve">  </w:delText>
          </w:r>
        </w:del>
      </w:ins>
      <w:ins w:id="1586" w:author="Liu, Luyu" w:date="2020-07-02T23:31:00Z">
        <w:r w:rsidR="00F240A5">
          <w:rPr>
            <w:rFonts w:ascii="Times New Roman" w:hAnsi="Times New Roman" w:cs="Times New Roman"/>
            <w:sz w:val="24"/>
            <w:szCs w:val="24"/>
          </w:rPr>
          <w:t xml:space="preserve"> </w:t>
        </w:r>
      </w:ins>
      <w:del w:id="1587" w:author="Miller, Harvey J." w:date="2020-07-01T14:23:00Z">
        <w:r w:rsidDel="00B9110E">
          <w:rPr>
            <w:rFonts w:ascii="Times New Roman" w:hAnsi="Times New Roman" w:cs="Times New Roman"/>
            <w:sz w:val="24"/>
            <w:szCs w:val="24"/>
          </w:rPr>
          <w:delText xml:space="preserve">, and the RTI-based </w:delText>
        </w:r>
      </w:del>
      <w:del w:id="1588" w:author="Miller, Harvey J." w:date="2020-07-01T13:42:00Z">
        <w:r w:rsidR="0018128D" w:rsidDel="00D34A60">
          <w:rPr>
            <w:rFonts w:ascii="Times New Roman" w:hAnsi="Times New Roman" w:cs="Times New Roman"/>
            <w:sz w:val="24"/>
            <w:szCs w:val="24"/>
          </w:rPr>
          <w:delText xml:space="preserve">greedy tactic </w:delText>
        </w:r>
      </w:del>
      <w:del w:id="1589" w:author="Miller, Harvey J." w:date="2020-07-01T14:23:00Z">
        <w:r w:rsidDel="00B9110E">
          <w:rPr>
            <w:rFonts w:ascii="Times New Roman" w:hAnsi="Times New Roman" w:cs="Times New Roman"/>
            <w:sz w:val="24"/>
            <w:szCs w:val="24"/>
          </w:rPr>
          <w:delText>has the worst performance among all TPSs</w:delText>
        </w:r>
      </w:del>
      <w:ins w:id="1590" w:author="Liu, Luyu" w:date="2020-06-13T12:35:00Z">
        <w:del w:id="1591" w:author="Miller, Harvey J." w:date="2020-07-01T14:23:00Z">
          <w:r w:rsidR="00FA6C5B" w:rsidDel="00B9110E">
            <w:rPr>
              <w:rFonts w:ascii="Times New Roman" w:hAnsi="Times New Roman" w:cs="Times New Roman"/>
              <w:sz w:val="24"/>
              <w:szCs w:val="24"/>
            </w:rPr>
            <w:delText>trip planning strategies</w:delText>
          </w:r>
        </w:del>
      </w:ins>
      <w:del w:id="1592" w:author="Miller, Harvey J." w:date="2020-07-01T14:23:00Z">
        <w:r w:rsidDel="00B9110E">
          <w:rPr>
            <w:rFonts w:ascii="Times New Roman" w:hAnsi="Times New Roman" w:cs="Times New Roman"/>
            <w:sz w:val="24"/>
            <w:szCs w:val="24"/>
          </w:rPr>
          <w:delText xml:space="preserve">.  </w:delText>
        </w:r>
      </w:del>
      <w:ins w:id="1593" w:author="Liu, Luyu" w:date="2020-06-15T19:57:00Z">
        <w:del w:id="1594" w:author="Miller, Harvey J." w:date="2020-07-01T14:23:00Z">
          <w:r w:rsidR="00A246E6" w:rsidDel="00B9110E">
            <w:rPr>
              <w:rFonts w:ascii="Times New Roman" w:hAnsi="Times New Roman" w:cs="Times New Roman"/>
              <w:sz w:val="24"/>
              <w:szCs w:val="24"/>
            </w:rPr>
            <w:delText xml:space="preserve"> </w:delText>
          </w:r>
        </w:del>
      </w:ins>
      <w:del w:id="1595" w:author="Miller, Harvey J." w:date="2020-07-01T14:23:00Z">
        <w:r w:rsidR="00F5302C" w:rsidDel="00B9110E">
          <w:rPr>
            <w:rFonts w:ascii="Times New Roman" w:hAnsi="Times New Roman" w:cs="Times New Roman"/>
            <w:sz w:val="24"/>
            <w:szCs w:val="24"/>
          </w:rPr>
          <w:delText xml:space="preserve">This </w:delText>
        </w:r>
      </w:del>
      <w:ins w:id="1596" w:author="Liu, Luyu" w:date="2020-06-12T16:54:00Z">
        <w:del w:id="1597" w:author="Miller, Harvey J." w:date="2020-07-01T14:23:00Z">
          <w:r w:rsidR="00E62000" w:rsidDel="00B9110E">
            <w:rPr>
              <w:rFonts w:ascii="Times New Roman" w:hAnsi="Times New Roman" w:cs="Times New Roman"/>
              <w:sz w:val="24"/>
              <w:szCs w:val="24"/>
            </w:rPr>
            <w:delText>moreover proves our claim earlier about the RTI apps:</w:delText>
          </w:r>
        </w:del>
      </w:ins>
      <w:ins w:id="1598" w:author="Liu, Luyu" w:date="2020-06-12T16:55:00Z">
        <w:del w:id="1599" w:author="Miller, Harvey J." w:date="2020-07-01T14:23:00Z">
          <w:r w:rsidR="00E62000" w:rsidDel="00B9110E">
            <w:rPr>
              <w:rFonts w:ascii="Times New Roman" w:hAnsi="Times New Roman" w:cs="Times New Roman"/>
              <w:sz w:val="24"/>
              <w:szCs w:val="24"/>
            </w:rPr>
            <w:delText xml:space="preserve"> if following the RTI apps’ suggestion based on greedy tactic, the user</w:delText>
          </w:r>
        </w:del>
      </w:ins>
      <w:ins w:id="1600" w:author="Liu, Luyu" w:date="2020-06-12T16:56:00Z">
        <w:del w:id="1601" w:author="Miller, Harvey J." w:date="2020-07-01T14:23:00Z">
          <w:r w:rsidR="00E62000" w:rsidDel="00B9110E">
            <w:rPr>
              <w:rFonts w:ascii="Times New Roman" w:hAnsi="Times New Roman" w:cs="Times New Roman"/>
              <w:sz w:val="24"/>
              <w:szCs w:val="24"/>
            </w:rPr>
            <w:delText xml:space="preserve"> is </w:delText>
          </w:r>
        </w:del>
        <w:del w:id="1602" w:author="Miller, Harvey J." w:date="2020-07-01T13:41:00Z">
          <w:r w:rsidR="00E62000" w:rsidDel="00D34A60">
            <w:rPr>
              <w:rFonts w:ascii="Times New Roman" w:hAnsi="Times New Roman" w:cs="Times New Roman"/>
              <w:sz w:val="24"/>
              <w:szCs w:val="24"/>
            </w:rPr>
            <w:delText xml:space="preserve">very </w:delText>
          </w:r>
        </w:del>
        <w:del w:id="1603" w:author="Miller, Harvey J." w:date="2020-07-01T14:23:00Z">
          <w:r w:rsidR="00E62000" w:rsidDel="00B9110E">
            <w:rPr>
              <w:rFonts w:ascii="Times New Roman" w:hAnsi="Times New Roman" w:cs="Times New Roman"/>
              <w:sz w:val="24"/>
              <w:szCs w:val="24"/>
            </w:rPr>
            <w:delText>likely to miss</w:delText>
          </w:r>
          <w:r w:rsidR="00C3448A" w:rsidDel="00B9110E">
            <w:rPr>
              <w:rFonts w:ascii="Times New Roman" w:hAnsi="Times New Roman" w:cs="Times New Roman"/>
              <w:sz w:val="24"/>
              <w:szCs w:val="24"/>
            </w:rPr>
            <w:delText xml:space="preserve"> the bus</w:delText>
          </w:r>
          <w:r w:rsidR="00A46C3D" w:rsidDel="00B9110E">
            <w:rPr>
              <w:rFonts w:ascii="Times New Roman" w:hAnsi="Times New Roman" w:cs="Times New Roman"/>
              <w:sz w:val="24"/>
              <w:szCs w:val="24"/>
            </w:rPr>
            <w:delText xml:space="preserve"> and wait a long time</w:delText>
          </w:r>
          <w:r w:rsidR="00E62000" w:rsidDel="00B9110E">
            <w:rPr>
              <w:rFonts w:ascii="Times New Roman" w:hAnsi="Times New Roman" w:cs="Times New Roman"/>
              <w:sz w:val="24"/>
              <w:szCs w:val="24"/>
            </w:rPr>
            <w:delText>.</w:delText>
          </w:r>
        </w:del>
      </w:ins>
      <w:ins w:id="1604" w:author="Liu, Luyu" w:date="2020-06-12T16:54:00Z">
        <w:del w:id="1605" w:author="Miller, Harvey J." w:date="2020-07-01T14:23:00Z">
          <w:r w:rsidR="00E62000" w:rsidDel="00B9110E">
            <w:rPr>
              <w:rFonts w:ascii="Times New Roman" w:hAnsi="Times New Roman" w:cs="Times New Roman"/>
              <w:sz w:val="24"/>
              <w:szCs w:val="24"/>
            </w:rPr>
            <w:delText xml:space="preserve"> </w:delText>
          </w:r>
        </w:del>
      </w:ins>
      <w:r>
        <w:rPr>
          <w:rFonts w:ascii="Times New Roman" w:hAnsi="Times New Roman" w:cs="Times New Roman"/>
          <w:sz w:val="24"/>
          <w:szCs w:val="24"/>
        </w:rPr>
        <w:t>However, note these</w:t>
      </w:r>
      <w:ins w:id="1606" w:author="Miller, Harvey J." w:date="2020-07-01T13:56:00Z">
        <w:r w:rsidR="00BC28A5">
          <w:rPr>
            <w:rFonts w:ascii="Times New Roman" w:hAnsi="Times New Roman" w:cs="Times New Roman"/>
            <w:sz w:val="24"/>
            <w:szCs w:val="24"/>
          </w:rPr>
          <w:t xml:space="preserve"> </w:t>
        </w:r>
      </w:ins>
      <w:ins w:id="1607" w:author="Miller, Harvey J." w:date="2020-07-01T13:57:00Z">
        <w:r w:rsidR="00BC28A5">
          <w:rPr>
            <w:rFonts w:ascii="Times New Roman" w:hAnsi="Times New Roman" w:cs="Times New Roman"/>
            <w:sz w:val="24"/>
            <w:szCs w:val="24"/>
          </w:rPr>
          <w:t xml:space="preserve">results reflect </w:t>
        </w:r>
      </w:ins>
      <w:del w:id="1608" w:author="Miller, Harvey J." w:date="2020-07-01T13:57:00Z">
        <w:r w:rsidDel="00BC28A5">
          <w:rPr>
            <w:rFonts w:ascii="Times New Roman" w:hAnsi="Times New Roman" w:cs="Times New Roman"/>
            <w:sz w:val="24"/>
            <w:szCs w:val="24"/>
          </w:rPr>
          <w:delText xml:space="preserve"> are based on </w:delText>
        </w:r>
      </w:del>
      <w:r>
        <w:rPr>
          <w:rFonts w:ascii="Times New Roman" w:hAnsi="Times New Roman" w:cs="Times New Roman"/>
          <w:sz w:val="24"/>
          <w:szCs w:val="24"/>
        </w:rPr>
        <w:t>overall performance.</w:t>
      </w:r>
      <w:del w:id="1609" w:author="Liu, Luyu" w:date="2020-06-15T19:57:00Z">
        <w:r w:rsidDel="00A246E6">
          <w:rPr>
            <w:rFonts w:ascii="Times New Roman" w:hAnsi="Times New Roman" w:cs="Times New Roman"/>
            <w:sz w:val="24"/>
            <w:szCs w:val="24"/>
          </w:rPr>
          <w:delText xml:space="preserve">  </w:delText>
        </w:r>
      </w:del>
      <w:ins w:id="161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effectiveness of these strategies can vary with respect to time and space; we examine these patterns below</w:t>
      </w:r>
      <w:ins w:id="1611" w:author="Liu, Luyu" w:date="2020-06-13T17:13:00Z">
        <w:r w:rsidR="00F73E77">
          <w:rPr>
            <w:rFonts w:ascii="Times New Roman" w:hAnsi="Times New Roman" w:cs="Times New Roman"/>
            <w:sz w:val="24"/>
            <w:szCs w:val="24"/>
          </w:rPr>
          <w:t>.</w:t>
        </w:r>
      </w:ins>
      <w:del w:id="1612" w:author="Liu, Luyu" w:date="2020-06-13T17:13:00Z">
        <w:r w:rsidDel="00F73E77">
          <w:rPr>
            <w:rFonts w:ascii="Times New Roman" w:hAnsi="Times New Roman" w:cs="Times New Roman"/>
            <w:sz w:val="24"/>
            <w:szCs w:val="24"/>
          </w:rPr>
          <w:delText xml:space="preserve">.  </w:delText>
        </w:r>
      </w:del>
      <w:r>
        <w:rPr>
          <w:rFonts w:ascii="Times New Roman" w:hAnsi="Times New Roman" w:cs="Times New Roman"/>
          <w:sz w:val="24"/>
          <w:szCs w:val="24"/>
        </w:rPr>
        <w:t xml:space="preserve"> </w:t>
      </w:r>
    </w:p>
    <w:p w14:paraId="2DF0DC60" w14:textId="77777777" w:rsidR="005A464A" w:rsidRDefault="005A464A" w:rsidP="005A464A">
      <w:pPr>
        <w:spacing w:line="256" w:lineRule="auto"/>
        <w:ind w:firstLine="720"/>
        <w:jc w:val="both"/>
        <w:rPr>
          <w:rFonts w:ascii="Times New Roman" w:hAnsi="Times New Roman" w:cs="Times New Roman"/>
          <w:sz w:val="24"/>
          <w:szCs w:val="24"/>
        </w:rPr>
      </w:pPr>
    </w:p>
    <w:p w14:paraId="0C432C04" w14:textId="447A533E" w:rsidR="005A464A" w:rsidRPr="00B2390C" w:rsidRDefault="005A464A" w:rsidP="005A464A">
      <w:pPr>
        <w:pStyle w:val="IndentTimesNewRoman"/>
        <w:numPr>
          <w:ilvl w:val="1"/>
          <w:numId w:val="5"/>
        </w:numPr>
        <w:rPr>
          <w:b/>
        </w:rPr>
      </w:pPr>
      <w:del w:id="1613" w:author="Liu, Luyu" w:date="2020-06-13T12:33:00Z">
        <w:r w:rsidDel="00307818">
          <w:rPr>
            <w:b/>
          </w:rPr>
          <w:delText>TPS</w:delText>
        </w:r>
      </w:del>
      <w:del w:id="1614" w:author="Liu, Luyu" w:date="2020-06-13T12:34:00Z">
        <w:r w:rsidDel="00307818">
          <w:rPr>
            <w:b/>
          </w:rPr>
          <w:delText xml:space="preserve"> p</w:delText>
        </w:r>
      </w:del>
      <w:ins w:id="1615" w:author="Liu, Luyu" w:date="2020-06-13T12:34:00Z">
        <w:r w:rsidR="00307818">
          <w:rPr>
            <w:b/>
          </w:rPr>
          <w:t>P</w:t>
        </w:r>
      </w:ins>
      <w:r>
        <w:rPr>
          <w:b/>
        </w:rPr>
        <w:t>erformance over time</w:t>
      </w:r>
    </w:p>
    <w:p w14:paraId="07FC4077" w14:textId="77777777" w:rsidR="005A464A" w:rsidRPr="00351FFE" w:rsidRDefault="005A464A" w:rsidP="005A464A">
      <w:pPr>
        <w:pStyle w:val="IndentTimesNewRoman"/>
        <w:numPr>
          <w:ilvl w:val="2"/>
          <w:numId w:val="5"/>
        </w:numPr>
        <w:jc w:val="both"/>
        <w:rPr>
          <w:bCs/>
        </w:rPr>
      </w:pPr>
      <w:r w:rsidRPr="00351FFE">
        <w:rPr>
          <w:bCs/>
        </w:rPr>
        <w:t>Hourly pattern</w:t>
      </w:r>
    </w:p>
    <w:p w14:paraId="7341D2BE" w14:textId="654A5861" w:rsidR="005A464A" w:rsidRPr="007F135D" w:rsidRDefault="005A464A" w:rsidP="005A464A">
      <w:pPr>
        <w:pStyle w:val="IndentTimesNewRoman"/>
        <w:ind w:firstLine="0"/>
        <w:jc w:val="both"/>
        <w:rPr>
          <w:b/>
        </w:rPr>
      </w:pPr>
      <w:r>
        <w:fldChar w:fldCharType="begin"/>
      </w:r>
      <w:r>
        <w:instrText xml:space="preserve"> REF _Ref11510776 \h  \* MERGEFORMAT </w:instrText>
      </w:r>
      <w:r>
        <w:fldChar w:fldCharType="separate"/>
      </w:r>
      <w:ins w:id="1616" w:author="Liu, Luyu" w:date="2020-07-02T23:41:00Z">
        <w:r w:rsidR="00085CCF" w:rsidRPr="00B338F3">
          <w:t xml:space="preserve">Figure </w:t>
        </w:r>
        <w:r w:rsidR="00085CCF">
          <w:rPr>
            <w:noProof/>
          </w:rPr>
          <w:t>4</w:t>
        </w:r>
      </w:ins>
      <w:del w:id="1617" w:author="Liu, Luyu" w:date="2020-06-18T20:30:00Z">
        <w:r w:rsidRPr="00B338F3" w:rsidDel="0096055C">
          <w:delText xml:space="preserve">Figure </w:delText>
        </w:r>
        <w:r w:rsidDel="0096055C">
          <w:rPr>
            <w:noProof/>
          </w:rPr>
          <w:delText>8</w:delText>
        </w:r>
      </w:del>
      <w:r>
        <w:fldChar w:fldCharType="end"/>
      </w:r>
      <w:r>
        <w:t xml:space="preserve"> </w:t>
      </w:r>
      <w:ins w:id="1618" w:author="Liu, Luyu" w:date="2020-06-18T20:31:00Z">
        <w:r w:rsidR="00EC48EB">
          <w:t>i</w:t>
        </w:r>
      </w:ins>
      <w:del w:id="1619" w:author="Liu, Luyu" w:date="2020-06-18T20:31:00Z">
        <w:r w:rsidDel="00EC48EB">
          <w:delText xml:space="preserve">and </w:delText>
        </w:r>
        <w:r w:rsidDel="00EC48EB">
          <w:fldChar w:fldCharType="begin"/>
        </w:r>
        <w:r w:rsidDel="00EC48EB">
          <w:delInstrText xml:space="preserve"> REF _Ref24372002 \h  \* MERGEFORMAT </w:delInstrText>
        </w:r>
        <w:r w:rsidDel="00EC48EB">
          <w:fldChar w:fldCharType="separate"/>
        </w:r>
      </w:del>
      <w:del w:id="1620" w:author="Liu, Luyu" w:date="2020-06-18T20:30:00Z">
        <w:r w:rsidRPr="00282A53" w:rsidDel="0096055C">
          <w:delText xml:space="preserve">Figure </w:delText>
        </w:r>
        <w:r w:rsidDel="0096055C">
          <w:rPr>
            <w:noProof/>
          </w:rPr>
          <w:delText>9</w:delText>
        </w:r>
      </w:del>
      <w:del w:id="1621" w:author="Liu, Luyu" w:date="2020-06-18T20:31:00Z">
        <w:r w:rsidDel="00EC48EB">
          <w:fldChar w:fldCharType="end"/>
        </w:r>
        <w:r w:rsidDel="00EC48EB">
          <w:delText xml:space="preserve"> i</w:delText>
        </w:r>
      </w:del>
      <w:r>
        <w:t>llustrate</w:t>
      </w:r>
      <w:ins w:id="1622" w:author="Liu, Luyu" w:date="2020-06-18T20:31:00Z">
        <w:r w:rsidR="00EC48EB">
          <w:t>s</w:t>
        </w:r>
      </w:ins>
      <w:r>
        <w:t xml:space="preserve"> the average waiting time and risk of missing a bus with respect to hour of the day.</w:t>
      </w:r>
      <w:del w:id="1623" w:author="Liu, Luyu" w:date="2020-06-15T19:57:00Z">
        <w:r w:rsidDel="00A246E6">
          <w:delText xml:space="preserve">  </w:delText>
        </w:r>
      </w:del>
      <w:ins w:id="1624" w:author="Liu, Luyu" w:date="2020-06-15T19:57:00Z">
        <w:r w:rsidR="00A246E6">
          <w:t xml:space="preserve"> </w:t>
        </w:r>
      </w:ins>
      <w:r>
        <w:t>These hourly results support the overall results discussed above: ST and PT are consistently the best over the course of a day.</w:t>
      </w:r>
      <w:del w:id="1625" w:author="Liu, Luyu" w:date="2020-06-15T19:57:00Z">
        <w:r w:rsidDel="00A246E6">
          <w:delText xml:space="preserve">  </w:delText>
        </w:r>
      </w:del>
      <w:ins w:id="1626" w:author="Liu, Luyu" w:date="2020-06-15T19:57:00Z">
        <w:r w:rsidR="00A246E6">
          <w:t xml:space="preserve"> </w:t>
        </w:r>
      </w:ins>
      <w:r w:rsidR="00F334EC">
        <w:t>AT</w:t>
      </w:r>
      <w:r>
        <w:t xml:space="preserve"> </w:t>
      </w:r>
      <w:r w:rsidR="00F334EC">
        <w:t xml:space="preserve">and </w:t>
      </w:r>
      <w:r>
        <w:t xml:space="preserve">GT perform especially poorly during service hours with </w:t>
      </w:r>
      <w:r>
        <w:lastRenderedPageBreak/>
        <w:t>long headways (6:00 to 8:00 and 21:00 to 24:00) since the time penalties associated with missing a bus during these periods are dramatically higher. These inferior strategies perform better during short headway hours, but not better than ST and PT.</w:t>
      </w:r>
      <w:del w:id="1627" w:author="Liu, Luyu" w:date="2020-06-15T19:57:00Z">
        <w:r w:rsidDel="00A246E6">
          <w:delText xml:space="preserve">  </w:delText>
        </w:r>
      </w:del>
      <w:ins w:id="1628" w:author="Liu, Luyu" w:date="2020-06-15T19:57:00Z">
        <w:r w:rsidR="00A246E6">
          <w:t xml:space="preserve"> </w:t>
        </w:r>
      </w:ins>
      <w:r>
        <w:t>GT is a very risky strategy at all times, although is not penalized as harshly during short headway hours.</w:t>
      </w:r>
      <w:del w:id="1629" w:author="Liu, Luyu" w:date="2020-06-15T19:57:00Z">
        <w:r w:rsidDel="00A246E6">
          <w:delText xml:space="preserve">   </w:delText>
        </w:r>
      </w:del>
      <w:ins w:id="1630" w:author="Liu, Luyu" w:date="2020-06-15T19:57:00Z">
        <w:r w:rsidR="00A246E6">
          <w:t xml:space="preserve"> </w:t>
        </w:r>
      </w:ins>
    </w:p>
    <w:p w14:paraId="3F3EC819" w14:textId="7B2FB352" w:rsidR="005A464A" w:rsidRDefault="005A464A" w:rsidP="005A464A">
      <w:pPr>
        <w:pStyle w:val="IndentTimesNewRoman"/>
        <w:jc w:val="both"/>
      </w:pPr>
      <w:r>
        <w:t>Although ST and PT are always competitive, although there are some differences in their performance over the day.</w:t>
      </w:r>
      <w:del w:id="1631" w:author="Liu, Luyu" w:date="2020-06-15T19:57:00Z">
        <w:r w:rsidDel="00A246E6">
          <w:delText xml:space="preserve">   </w:delText>
        </w:r>
      </w:del>
      <w:ins w:id="1632" w:author="Liu, Luyu" w:date="2020-06-15T19:57:00Z">
        <w:r w:rsidR="00A246E6">
          <w:t xml:space="preserve"> </w:t>
        </w:r>
      </w:ins>
      <w:r>
        <w:t>For long headway hours in the morning and midnight, PT performs worse than ST; while for most hours during 8:00 to 21:00, performs PT almost the same as ST; especially, for afternoon hours from 17:00 to 20:00: with higher delay in the system due to peak traffic and user-related boarding delays, PT outperforms ST.</w:t>
      </w:r>
      <w:del w:id="1633" w:author="Liu, Luyu" w:date="2020-06-15T19:57:00Z">
        <w:r w:rsidDel="00A246E6">
          <w:delText xml:space="preserve">  </w:delText>
        </w:r>
      </w:del>
      <w:ins w:id="1634" w:author="Liu, Luyu" w:date="2020-06-15T19:57:00Z">
        <w:r w:rsidR="00A246E6">
          <w:t xml:space="preserve"> </w:t>
        </w:r>
      </w:ins>
      <w:r>
        <w:t>In this sense, it is generally better for transit users to follow ST in the morning commuting and follow PT in the afternoon commuting.</w:t>
      </w:r>
      <w:r w:rsidRPr="004151F3">
        <w:t xml:space="preserve"> </w:t>
      </w:r>
      <w:r>
        <w:t>This suggests that PT is more sensitive to the headway and delays than ST.</w:t>
      </w:r>
    </w:p>
    <w:p w14:paraId="676BD21A" w14:textId="755E8A94" w:rsidR="0096055C" w:rsidRDefault="00694657" w:rsidP="005A464A">
      <w:pPr>
        <w:pStyle w:val="IndentTimesNewRoman"/>
        <w:keepNext/>
        <w:ind w:firstLine="0"/>
      </w:pPr>
      <w:r>
        <w:rPr>
          <w:noProof/>
        </w:rPr>
        <w:pict w14:anchorId="331A8B35">
          <v:shape id="_x0000_i1032" type="#_x0000_t75" style="width:468.95pt;height:382.55pt">
            <v:imagedata r:id="rId14" o:title="figure_4"/>
          </v:shape>
        </w:pict>
      </w:r>
    </w:p>
    <w:p w14:paraId="1E648A4F" w14:textId="4C584F71" w:rsidR="005A464A" w:rsidRDefault="005A464A" w:rsidP="005A464A">
      <w:pPr>
        <w:spacing w:line="256" w:lineRule="auto"/>
        <w:jc w:val="center"/>
        <w:rPr>
          <w:rFonts w:ascii="Times New Roman" w:hAnsi="Times New Roman" w:cs="Times New Roman"/>
          <w:sz w:val="24"/>
          <w:szCs w:val="24"/>
        </w:rPr>
      </w:pPr>
      <w:bookmarkStart w:id="1635" w:name="_Ref11510776"/>
      <w:commentRangeStart w:id="163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F64130">
        <w:rPr>
          <w:rFonts w:ascii="Times New Roman" w:hAnsi="Times New Roman" w:cs="Times New Roman"/>
          <w:noProof/>
          <w:sz w:val="24"/>
          <w:szCs w:val="24"/>
        </w:rPr>
        <w:t>4</w:t>
      </w:r>
      <w:r w:rsidRPr="00B338F3">
        <w:rPr>
          <w:rFonts w:ascii="Times New Roman" w:hAnsi="Times New Roman" w:cs="Times New Roman"/>
          <w:sz w:val="24"/>
          <w:szCs w:val="24"/>
        </w:rPr>
        <w:fldChar w:fldCharType="end"/>
      </w:r>
      <w:bookmarkEnd w:id="1635"/>
      <w:r>
        <w:rPr>
          <w:rFonts w:ascii="Times New Roman" w:hAnsi="Times New Roman" w:cs="Times New Roman"/>
          <w:sz w:val="24"/>
          <w:szCs w:val="24"/>
        </w:rPr>
        <w:t xml:space="preserve">: </w:t>
      </w:r>
      <w:del w:id="1637" w:author="Liu, Luyu" w:date="2020-06-13T12:33:00Z">
        <w:r w:rsidDel="00307818">
          <w:rPr>
            <w:rFonts w:ascii="Times New Roman" w:hAnsi="Times New Roman" w:cs="Times New Roman"/>
            <w:sz w:val="24"/>
            <w:szCs w:val="24"/>
          </w:rPr>
          <w:delText xml:space="preserve">TPS </w:delText>
        </w:r>
      </w:del>
      <w:r w:rsidRPr="00B338F3">
        <w:rPr>
          <w:rFonts w:ascii="Times New Roman" w:hAnsi="Times New Roman" w:cs="Times New Roman"/>
          <w:sz w:val="24"/>
          <w:szCs w:val="24"/>
        </w:rPr>
        <w:t>average waiting time</w:t>
      </w:r>
      <w:ins w:id="1638" w:author="Liu, Luyu" w:date="2020-06-18T20:31:00Z">
        <w:r w:rsidR="0096055C">
          <w:rPr>
            <w:rFonts w:ascii="Times New Roman" w:hAnsi="Times New Roman" w:cs="Times New Roman"/>
            <w:sz w:val="24"/>
            <w:szCs w:val="24"/>
          </w:rPr>
          <w:t xml:space="preserve"> and risk of missing bus</w:t>
        </w:r>
      </w:ins>
      <w:r>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1636"/>
      <w:r>
        <w:rPr>
          <w:rStyle w:val="CommentReference"/>
        </w:rPr>
        <w:commentReference w:id="1636"/>
      </w:r>
    </w:p>
    <w:p w14:paraId="121AB8EA" w14:textId="77777777" w:rsidR="005A464A" w:rsidRPr="00B338F3" w:rsidRDefault="005A464A" w:rsidP="005A464A">
      <w:pPr>
        <w:spacing w:line="256" w:lineRule="auto"/>
        <w:jc w:val="center"/>
        <w:rPr>
          <w:rFonts w:ascii="Times New Roman" w:hAnsi="Times New Roman" w:cs="Times New Roman"/>
          <w:sz w:val="24"/>
          <w:szCs w:val="24"/>
        </w:rPr>
      </w:pPr>
    </w:p>
    <w:p w14:paraId="2634B609" w14:textId="35805A56" w:rsidR="005A464A" w:rsidDel="0096055C" w:rsidRDefault="005A464A">
      <w:pPr>
        <w:pStyle w:val="ListParagraph"/>
        <w:numPr>
          <w:ilvl w:val="2"/>
          <w:numId w:val="5"/>
        </w:numPr>
        <w:rPr>
          <w:del w:id="1639" w:author="Liu, Luyu" w:date="2020-06-18T20:31:00Z"/>
        </w:rPr>
        <w:pPrChange w:id="1640" w:author="Liu, Luyu" w:date="2020-06-18T20:31:00Z">
          <w:pPr>
            <w:keepNext/>
            <w:spacing w:line="256" w:lineRule="auto"/>
          </w:pPr>
        </w:pPrChange>
      </w:pPr>
      <w:del w:id="1641" w:author="Liu, Luyu" w:date="2020-06-18T20:30:00Z">
        <w:r w:rsidDel="0096055C">
          <w:rPr>
            <w:noProof/>
          </w:rPr>
          <w:drawing>
            <wp:inline distT="0" distB="0" distL="0" distR="0" wp14:anchorId="4FD85F20" wp14:editId="543395D1">
              <wp:extent cx="5931535" cy="3094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del>
    </w:p>
    <w:p w14:paraId="4F38469E" w14:textId="70C97999" w:rsidR="005A464A" w:rsidDel="0096055C" w:rsidRDefault="005A464A">
      <w:pPr>
        <w:pStyle w:val="ListParagraph"/>
        <w:numPr>
          <w:ilvl w:val="2"/>
          <w:numId w:val="5"/>
        </w:numPr>
        <w:rPr>
          <w:del w:id="1642" w:author="Liu, Luyu" w:date="2020-06-18T20:31:00Z"/>
          <w:rFonts w:ascii="Times New Roman" w:hAnsi="Times New Roman" w:cs="Times New Roman"/>
          <w:sz w:val="24"/>
          <w:szCs w:val="24"/>
        </w:rPr>
        <w:pPrChange w:id="1643" w:author="Liu, Luyu" w:date="2020-06-18T20:31:00Z">
          <w:pPr>
            <w:spacing w:line="256" w:lineRule="auto"/>
            <w:jc w:val="center"/>
          </w:pPr>
        </w:pPrChange>
      </w:pPr>
      <w:bookmarkStart w:id="1644" w:name="_Ref24372002"/>
      <w:commentRangeStart w:id="1645"/>
      <w:del w:id="1646" w:author="Liu, Luyu" w:date="2020-06-18T20:31:00Z">
        <w:r w:rsidRPr="00282A53" w:rsidDel="0096055C">
          <w:rPr>
            <w:rFonts w:ascii="Times New Roman" w:hAnsi="Times New Roman" w:cs="Times New Roman"/>
            <w:sz w:val="24"/>
            <w:szCs w:val="24"/>
          </w:rPr>
          <w:delText xml:space="preserve">Figure </w:delText>
        </w:r>
        <w:r w:rsidRPr="00282A53" w:rsidDel="0096055C">
          <w:rPr>
            <w:rFonts w:ascii="Times New Roman" w:hAnsi="Times New Roman" w:cs="Times New Roman"/>
            <w:sz w:val="24"/>
            <w:szCs w:val="24"/>
          </w:rPr>
          <w:fldChar w:fldCharType="begin"/>
        </w:r>
        <w:r w:rsidRPr="0096055C" w:rsidDel="0096055C">
          <w:rPr>
            <w:rFonts w:ascii="Times New Roman" w:hAnsi="Times New Roman" w:cs="Times New Roman"/>
            <w:sz w:val="24"/>
            <w:szCs w:val="24"/>
          </w:rPr>
          <w:delInstrText xml:space="preserve"> SEQ Figure \* ARABIC </w:delInstrText>
        </w:r>
        <w:r w:rsidRPr="00282A53" w:rsidDel="0096055C">
          <w:rPr>
            <w:rFonts w:ascii="Times New Roman" w:hAnsi="Times New Roman" w:cs="Times New Roman"/>
            <w:sz w:val="24"/>
            <w:szCs w:val="24"/>
          </w:rPr>
          <w:fldChar w:fldCharType="separate"/>
        </w:r>
      </w:del>
      <w:del w:id="1647" w:author="Liu, Luyu" w:date="2020-06-12T16:57:00Z">
        <w:r w:rsidRPr="0096055C" w:rsidDel="00461E45">
          <w:rPr>
            <w:rFonts w:ascii="Times New Roman" w:hAnsi="Times New Roman" w:cs="Times New Roman"/>
            <w:noProof/>
            <w:sz w:val="24"/>
            <w:szCs w:val="24"/>
          </w:rPr>
          <w:delText>9</w:delText>
        </w:r>
      </w:del>
      <w:del w:id="1648" w:author="Liu, Luyu" w:date="2020-06-18T20:31:00Z">
        <w:r w:rsidRPr="00282A53" w:rsidDel="0096055C">
          <w:rPr>
            <w:rFonts w:ascii="Times New Roman" w:hAnsi="Times New Roman" w:cs="Times New Roman"/>
            <w:sz w:val="24"/>
            <w:szCs w:val="24"/>
          </w:rPr>
          <w:fldChar w:fldCharType="end"/>
        </w:r>
        <w:bookmarkEnd w:id="1644"/>
        <w:r w:rsidDel="0096055C">
          <w:rPr>
            <w:rFonts w:ascii="Times New Roman" w:hAnsi="Times New Roman" w:cs="Times New Roman"/>
            <w:sz w:val="24"/>
            <w:szCs w:val="24"/>
          </w:rPr>
          <w:delText xml:space="preserve">: </w:delText>
        </w:r>
      </w:del>
      <w:del w:id="1649" w:author="Liu, Luyu" w:date="2020-06-13T12:33:00Z">
        <w:r w:rsidDel="00307818">
          <w:rPr>
            <w:rFonts w:ascii="Times New Roman" w:hAnsi="Times New Roman" w:cs="Times New Roman"/>
            <w:sz w:val="24"/>
            <w:szCs w:val="24"/>
          </w:rPr>
          <w:delText xml:space="preserve">TPS </w:delText>
        </w:r>
      </w:del>
      <w:del w:id="1650" w:author="Liu, Luyu" w:date="2020-06-18T20:31:00Z">
        <w:r w:rsidRPr="00282A53" w:rsidDel="0096055C">
          <w:rPr>
            <w:rFonts w:ascii="Times New Roman" w:hAnsi="Times New Roman" w:cs="Times New Roman"/>
            <w:sz w:val="24"/>
            <w:szCs w:val="24"/>
          </w:rPr>
          <w:delText>risk</w:delText>
        </w:r>
        <w:r w:rsidDel="0096055C">
          <w:rPr>
            <w:rFonts w:ascii="Times New Roman" w:hAnsi="Times New Roman" w:cs="Times New Roman"/>
            <w:sz w:val="24"/>
            <w:szCs w:val="24"/>
          </w:rPr>
          <w:delText xml:space="preserve"> of missed bus by hour of day</w:delText>
        </w:r>
        <w:r w:rsidRPr="00282A53" w:rsidDel="0096055C">
          <w:rPr>
            <w:rFonts w:ascii="Times New Roman" w:hAnsi="Times New Roman" w:cs="Times New Roman"/>
            <w:sz w:val="24"/>
            <w:szCs w:val="24"/>
          </w:rPr>
          <w:delText>.</w:delText>
        </w:r>
        <w:commentRangeEnd w:id="1645"/>
        <w:r w:rsidDel="0096055C">
          <w:rPr>
            <w:rStyle w:val="CommentReference"/>
          </w:rPr>
          <w:commentReference w:id="1645"/>
        </w:r>
      </w:del>
    </w:p>
    <w:p w14:paraId="3CFA02F3" w14:textId="77777777" w:rsidR="005A464A" w:rsidRPr="00351FFE" w:rsidRDefault="005A464A">
      <w:pPr>
        <w:pStyle w:val="ListParagraph"/>
        <w:numPr>
          <w:ilvl w:val="2"/>
          <w:numId w:val="5"/>
        </w:numPr>
        <w:rPr>
          <w:rFonts w:ascii="Times New Roman" w:hAnsi="Times New Roman" w:cs="Times New Roman"/>
          <w:bCs/>
          <w:sz w:val="24"/>
          <w:szCs w:val="24"/>
        </w:rPr>
        <w:pPrChange w:id="1651" w:author="Liu, Luyu" w:date="2020-06-18T20:31:00Z">
          <w:pPr>
            <w:pStyle w:val="ListParagraph"/>
            <w:numPr>
              <w:ilvl w:val="2"/>
              <w:numId w:val="5"/>
            </w:numPr>
            <w:spacing w:line="256" w:lineRule="auto"/>
            <w:ind w:left="504" w:hanging="504"/>
            <w:jc w:val="both"/>
          </w:pPr>
        </w:pPrChange>
      </w:pPr>
      <w:r w:rsidRPr="00351FFE">
        <w:rPr>
          <w:rFonts w:ascii="Times New Roman" w:hAnsi="Times New Roman" w:cs="Times New Roman"/>
          <w:bCs/>
          <w:sz w:val="24"/>
          <w:szCs w:val="24"/>
        </w:rPr>
        <w:t>Service headway</w:t>
      </w:r>
    </w:p>
    <w:p w14:paraId="5E4FFF2A" w14:textId="5EB4FBD9"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As previous analyses suggest, headway is a crucial factor for the performance of </w:t>
      </w:r>
      <w:del w:id="1652" w:author="Liu, Luyu" w:date="2020-06-13T12:35:00Z">
        <w:r w:rsidDel="00FA6C5B">
          <w:rPr>
            <w:rFonts w:ascii="Times New Roman" w:hAnsi="Times New Roman" w:cs="Times New Roman"/>
            <w:sz w:val="24"/>
            <w:szCs w:val="24"/>
          </w:rPr>
          <w:delText>TPSs</w:delText>
        </w:r>
      </w:del>
      <w:ins w:id="1653"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xml:space="preserve">. </w:t>
      </w:r>
      <w:del w:id="1654" w:author="Miller, Harvey J." w:date="2020-07-01T14:25:00Z">
        <w:r w:rsidDel="00AC3DC8">
          <w:rPr>
            <w:rFonts w:ascii="Times New Roman" w:hAnsi="Times New Roman" w:cs="Times New Roman"/>
            <w:sz w:val="24"/>
            <w:szCs w:val="24"/>
          </w:rPr>
          <w:delText xml:space="preserve">In this section, since different hour have a </w:delText>
        </w:r>
      </w:del>
      <w:ins w:id="1655" w:author="Miller, Harvey J." w:date="2020-07-01T14:25:00Z">
        <w:r w:rsidR="00AC3DC8">
          <w:rPr>
            <w:rFonts w:ascii="Times New Roman" w:hAnsi="Times New Roman" w:cs="Times New Roman"/>
            <w:sz w:val="24"/>
            <w:szCs w:val="24"/>
          </w:rPr>
          <w:t xml:space="preserve">Since service headway can change by hour of the day, </w:t>
        </w:r>
      </w:ins>
      <w:ins w:id="1656" w:author="Miller, Harvey J." w:date="2020-07-01T14:26:00Z">
        <w:r w:rsidR="00AC3DC8">
          <w:rPr>
            <w:rFonts w:ascii="Times New Roman" w:hAnsi="Times New Roman" w:cs="Times New Roman"/>
            <w:sz w:val="24"/>
            <w:szCs w:val="24"/>
          </w:rPr>
          <w:t xml:space="preserve">we </w:t>
        </w:r>
      </w:ins>
      <w:del w:id="1657" w:author="Miller, Harvey J." w:date="2020-07-01T14:26:00Z">
        <w:r w:rsidDel="00AC3DC8">
          <w:rPr>
            <w:rFonts w:ascii="Times New Roman" w:hAnsi="Times New Roman" w:cs="Times New Roman"/>
            <w:sz w:val="24"/>
            <w:szCs w:val="24"/>
          </w:rPr>
          <w:delText>different headway for</w:delText>
        </w:r>
        <w:r w:rsidRPr="00473BDA" w:rsidDel="00AC3DC8">
          <w:rPr>
            <w:rFonts w:ascii="Times New Roman" w:hAnsi="Times New Roman" w:cs="Times New Roman"/>
            <w:sz w:val="24"/>
            <w:szCs w:val="24"/>
          </w:rPr>
          <w:delText xml:space="preserve"> </w:delText>
        </w:r>
        <w:r w:rsidDel="00AC3DC8">
          <w:rPr>
            <w:rFonts w:ascii="Times New Roman" w:hAnsi="Times New Roman" w:cs="Times New Roman"/>
            <w:sz w:val="24"/>
            <w:szCs w:val="24"/>
          </w:rPr>
          <w:delText xml:space="preserve">Route No.2 buses, we </w:delText>
        </w:r>
      </w:del>
      <w:r>
        <w:rPr>
          <w:rFonts w:ascii="Times New Roman" w:hAnsi="Times New Roman" w:cs="Times New Roman"/>
          <w:sz w:val="24"/>
          <w:szCs w:val="24"/>
        </w:rPr>
        <w:t>conduct</w:t>
      </w:r>
      <w:del w:id="1658" w:author="Miller, Harvey J." w:date="2020-07-01T14:26:00Z">
        <w:r w:rsidDel="00AC3DC8">
          <w:rPr>
            <w:rFonts w:ascii="Times New Roman" w:hAnsi="Times New Roman" w:cs="Times New Roman"/>
            <w:sz w:val="24"/>
            <w:szCs w:val="24"/>
          </w:rPr>
          <w:delText>ed</w:delText>
        </w:r>
      </w:del>
      <w:r>
        <w:rPr>
          <w:rFonts w:ascii="Times New Roman" w:hAnsi="Times New Roman" w:cs="Times New Roman"/>
          <w:sz w:val="24"/>
          <w:szCs w:val="24"/>
        </w:rPr>
        <w:t xml:space="preserve"> two temporal analyses based on the average headway within each hour. The analyses</w:t>
      </w:r>
      <w:r w:rsidRPr="00063633">
        <w:rPr>
          <w:rFonts w:ascii="Times New Roman" w:hAnsi="Times New Roman" w:cs="Times New Roman"/>
          <w:sz w:val="24"/>
          <w:szCs w:val="24"/>
        </w:rPr>
        <w:t xml:space="preserve"> suggest </w:t>
      </w:r>
      <w:r>
        <w:rPr>
          <w:rFonts w:ascii="Times New Roman" w:hAnsi="Times New Roman" w:cs="Times New Roman"/>
          <w:sz w:val="24"/>
          <w:szCs w:val="24"/>
        </w:rPr>
        <w:t>two</w:t>
      </w:r>
      <w:r w:rsidRPr="00063633">
        <w:rPr>
          <w:rFonts w:ascii="Times New Roman" w:hAnsi="Times New Roman" w:cs="Times New Roman"/>
          <w:sz w:val="24"/>
          <w:szCs w:val="24"/>
        </w:rPr>
        <w:t xml:space="preserve"> empirical rule</w:t>
      </w:r>
      <w:r>
        <w:rPr>
          <w:rFonts w:ascii="Times New Roman" w:hAnsi="Times New Roman" w:cs="Times New Roman"/>
          <w:sz w:val="24"/>
          <w:szCs w:val="24"/>
        </w:rPr>
        <w:t>s</w:t>
      </w:r>
      <w:r w:rsidRPr="00063633">
        <w:rPr>
          <w:rFonts w:ascii="Times New Roman" w:hAnsi="Times New Roman" w:cs="Times New Roman"/>
          <w:sz w:val="24"/>
          <w:szCs w:val="24"/>
        </w:rPr>
        <w:t xml:space="preserve">: </w:t>
      </w:r>
    </w:p>
    <w:p w14:paraId="3DFCD4C3" w14:textId="75B47042" w:rsidR="005A464A" w:rsidRPr="001C79B2" w:rsidRDefault="005A464A" w:rsidP="005A464A">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The larger the headways</w:t>
      </w:r>
      <w:del w:id="1659" w:author="Miller, Harvey J." w:date="2020-07-01T14:27:00Z">
        <w:r w:rsidRPr="00AF16B3" w:rsidDel="00A35723">
          <w:rPr>
            <w:rFonts w:ascii="Times New Roman" w:hAnsi="Times New Roman" w:cs="Times New Roman"/>
            <w:sz w:val="24"/>
            <w:szCs w:val="24"/>
          </w:rPr>
          <w:delText xml:space="preserve"> are</w:delText>
        </w:r>
      </w:del>
      <w:r w:rsidRPr="00AF16B3">
        <w:rPr>
          <w:rFonts w:ascii="Times New Roman" w:hAnsi="Times New Roman" w:cs="Times New Roman"/>
          <w:sz w:val="24"/>
          <w:szCs w:val="24"/>
        </w:rPr>
        <w:t xml:space="preserve">, the </w:t>
      </w:r>
      <w:r w:rsidRPr="00AF16B3">
        <w:rPr>
          <w:rFonts w:ascii="Times New Roman" w:hAnsi="Times New Roman" w:cs="Times New Roman"/>
          <w:i/>
          <w:sz w:val="24"/>
          <w:szCs w:val="24"/>
        </w:rPr>
        <w:t>more</w:t>
      </w:r>
      <w:r>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w:t>
      </w:r>
      <w:ins w:id="1660" w:author="Liu, Luyu" w:date="2020-06-18T20:32:00Z">
        <w:r w:rsidR="00B90D7A">
          <w:rPr>
            <w:rFonts w:ascii="Times New Roman" w:hAnsi="Times New Roman" w:cs="Times New Roman"/>
            <w:sz w:val="24"/>
            <w:szCs w:val="24"/>
          </w:rPr>
          <w:t xml:space="preserve">indicates a strong </w:t>
        </w:r>
      </w:ins>
      <w:ins w:id="1661" w:author="Liu, Luyu" w:date="2020-06-18T20:34:00Z">
        <w:r w:rsidR="004441BF">
          <w:rPr>
            <w:rFonts w:ascii="Times New Roman" w:hAnsi="Times New Roman" w:cs="Times New Roman"/>
            <w:sz w:val="24"/>
            <w:szCs w:val="24"/>
          </w:rPr>
          <w:t xml:space="preserve">positive </w:t>
        </w:r>
      </w:ins>
      <w:ins w:id="1662" w:author="Liu, Luyu" w:date="2020-06-18T20:32:00Z">
        <w:r w:rsidR="00B90D7A">
          <w:rPr>
            <w:rFonts w:ascii="Times New Roman" w:hAnsi="Times New Roman" w:cs="Times New Roman"/>
            <w:sz w:val="24"/>
            <w:szCs w:val="24"/>
          </w:rPr>
          <w:t xml:space="preserve">correlation </w:t>
        </w:r>
      </w:ins>
      <w:ins w:id="1663" w:author="Liu, Luyu" w:date="2020-06-18T20:33:00Z">
        <w:r w:rsidR="00B90D7A">
          <w:rPr>
            <w:rFonts w:ascii="Times New Roman" w:hAnsi="Times New Roman" w:cs="Times New Roman"/>
            <w:sz w:val="24"/>
            <w:szCs w:val="24"/>
          </w:rPr>
          <w:t>(</w:t>
        </w:r>
      </w:ins>
      <w:r w:rsidRPr="00AF16B3">
        <w:rPr>
          <w:rFonts w:ascii="Times New Roman" w:hAnsi="Times New Roman" w:cs="Times New Roman"/>
          <w:sz w:val="24"/>
          <w:szCs w:val="24"/>
        </w:rPr>
        <w:t>coefficient</w:t>
      </w:r>
      <w:del w:id="1664" w:author="Liu, Luyu" w:date="2020-06-18T20:33:00Z">
        <w:r w:rsidRPr="00AF16B3" w:rsidDel="00B90D7A">
          <w:rPr>
            <w:rFonts w:ascii="Times New Roman" w:hAnsi="Times New Roman" w:cs="Times New Roman"/>
            <w:sz w:val="24"/>
            <w:szCs w:val="24"/>
          </w:rPr>
          <w:delText xml:space="preserve"> </w:delText>
        </w:r>
      </w:del>
      <w:ins w:id="1665" w:author="Liu, Luyu" w:date="2020-06-18T20:33:00Z">
        <w:r w:rsidR="00B90D7A">
          <w:rPr>
            <w:rFonts w:ascii="Times New Roman" w:hAnsi="Times New Roman" w:cs="Times New Roman"/>
            <w:sz w:val="24"/>
            <w:szCs w:val="24"/>
          </w:rPr>
          <w:t>=</w:t>
        </w:r>
      </w:ins>
      <w:del w:id="1666" w:author="Liu, Luyu" w:date="2020-06-18T20:33:00Z">
        <w:r w:rsidRPr="00AF16B3" w:rsidDel="00B90D7A">
          <w:rPr>
            <w:rFonts w:ascii="Times New Roman" w:hAnsi="Times New Roman" w:cs="Times New Roman"/>
            <w:sz w:val="24"/>
            <w:szCs w:val="24"/>
          </w:rPr>
          <w:delText xml:space="preserve">is </w:delText>
        </w:r>
      </w:del>
      <w:r w:rsidRPr="00AF16B3">
        <w:rPr>
          <w:rFonts w:ascii="Times New Roman" w:hAnsi="Times New Roman" w:cs="Times New Roman"/>
          <w:sz w:val="24"/>
          <w:szCs w:val="24"/>
        </w:rPr>
        <w:t xml:space="preserve">0.9798 and </w:t>
      </w:r>
      <w:del w:id="1667" w:author="Liu, Luyu" w:date="2020-06-18T20:33:00Z">
        <w:r w:rsidRPr="00AF16B3" w:rsidDel="00B90D7A">
          <w:rPr>
            <w:rFonts w:ascii="Times New Roman" w:hAnsi="Times New Roman" w:cs="Times New Roman"/>
            <w:sz w:val="24"/>
            <w:szCs w:val="24"/>
          </w:rPr>
          <w:delText xml:space="preserve">the </w:delText>
        </w:r>
      </w:del>
      <w:r w:rsidRPr="00AF16B3">
        <w:rPr>
          <w:rFonts w:ascii="Times New Roman" w:hAnsi="Times New Roman" w:cs="Times New Roman"/>
          <w:sz w:val="24"/>
          <w:szCs w:val="24"/>
        </w:rPr>
        <w:t>p-value</w:t>
      </w:r>
      <w:del w:id="1668" w:author="Liu, Luyu" w:date="2020-06-18T20:33:00Z">
        <w:r w:rsidRPr="00AF16B3" w:rsidDel="00B90D7A">
          <w:rPr>
            <w:rFonts w:ascii="Times New Roman" w:hAnsi="Times New Roman" w:cs="Times New Roman"/>
            <w:sz w:val="24"/>
            <w:szCs w:val="24"/>
          </w:rPr>
          <w:delText xml:space="preserve"> </w:delText>
        </w:r>
      </w:del>
      <w:ins w:id="1669" w:author="Liu, Luyu" w:date="2020-06-18T20:33:00Z">
        <w:r w:rsidR="00B90D7A">
          <w:rPr>
            <w:rFonts w:ascii="Times New Roman" w:hAnsi="Times New Roman" w:cs="Times New Roman"/>
            <w:sz w:val="24"/>
            <w:szCs w:val="24"/>
          </w:rPr>
          <w:t>&lt;</w:t>
        </w:r>
      </w:ins>
      <w:del w:id="1670" w:author="Liu, Luyu" w:date="2020-06-18T20:33:00Z">
        <w:r w:rsidRPr="00AF16B3" w:rsidDel="00B90D7A">
          <w:rPr>
            <w:rFonts w:ascii="Times New Roman" w:hAnsi="Times New Roman" w:cs="Times New Roman"/>
            <w:sz w:val="24"/>
            <w:szCs w:val="24"/>
          </w:rPr>
          <w:delText xml:space="preserve">is smaller than </w:delText>
        </w:r>
      </w:del>
      <w:r w:rsidRPr="00AF16B3">
        <w:rPr>
          <w:rFonts w:ascii="Times New Roman" w:hAnsi="Times New Roman" w:cs="Times New Roman"/>
          <w:sz w:val="24"/>
          <w:szCs w:val="24"/>
        </w:rPr>
        <w:t>0.0001</w:t>
      </w:r>
      <w:ins w:id="1671" w:author="Liu, Luyu" w:date="2020-06-18T20:33:00Z">
        <w:r w:rsidR="00B90D7A">
          <w:rPr>
            <w:rFonts w:ascii="Times New Roman" w:hAnsi="Times New Roman" w:cs="Times New Roman"/>
            <w:sz w:val="24"/>
            <w:szCs w:val="24"/>
          </w:rPr>
          <w:t>)</w:t>
        </w:r>
      </w:ins>
      <w:ins w:id="1672" w:author="Liu, Luyu" w:date="2020-06-18T20:11:00Z">
        <w:r w:rsidR="00522476">
          <w:rPr>
            <w:rFonts w:ascii="Times New Roman" w:hAnsi="Times New Roman" w:cs="Times New Roman"/>
            <w:sz w:val="24"/>
            <w:szCs w:val="24"/>
          </w:rPr>
          <w:t xml:space="preserve"> as shown in </w:t>
        </w:r>
      </w:ins>
      <w:r w:rsidR="00522476" w:rsidRPr="00AF16B3">
        <w:rPr>
          <w:rFonts w:ascii="Times New Roman" w:hAnsi="Times New Roman" w:cs="Times New Roman"/>
          <w:sz w:val="24"/>
          <w:szCs w:val="24"/>
        </w:rPr>
        <w:fldChar w:fldCharType="begin"/>
      </w:r>
      <w:r w:rsidR="00522476" w:rsidRPr="00AF16B3">
        <w:rPr>
          <w:rFonts w:ascii="Times New Roman" w:hAnsi="Times New Roman" w:cs="Times New Roman"/>
          <w:sz w:val="24"/>
          <w:szCs w:val="24"/>
        </w:rPr>
        <w:instrText xml:space="preserve"> REF _Ref21939313 \h  \* MERGEFORMAT </w:instrText>
      </w:r>
      <w:r w:rsidR="00522476" w:rsidRPr="00AF16B3">
        <w:rPr>
          <w:rFonts w:ascii="Times New Roman" w:hAnsi="Times New Roman" w:cs="Times New Roman"/>
          <w:sz w:val="24"/>
          <w:szCs w:val="24"/>
        </w:rPr>
      </w:r>
      <w:r w:rsidR="00522476" w:rsidRPr="00AF16B3">
        <w:rPr>
          <w:rFonts w:ascii="Times New Roman" w:hAnsi="Times New Roman" w:cs="Times New Roman"/>
          <w:sz w:val="24"/>
          <w:szCs w:val="24"/>
        </w:rPr>
        <w:fldChar w:fldCharType="separate"/>
      </w:r>
      <w:ins w:id="1673" w:author="Liu, Luyu" w:date="2020-07-02T23:41:00Z">
        <w:r w:rsidR="00085CCF" w:rsidRPr="00085CCF">
          <w:rPr>
            <w:rFonts w:ascii="Times New Roman" w:hAnsi="Times New Roman" w:cs="Times New Roman"/>
            <w:sz w:val="24"/>
            <w:szCs w:val="24"/>
            <w:rPrChange w:id="1674" w:author="Liu, Luyu" w:date="2020-07-02T23:41:00Z">
              <w:rPr/>
            </w:rPrChange>
          </w:rPr>
          <w:t xml:space="preserve">Figure </w:t>
        </w:r>
        <w:r w:rsidR="00085CCF" w:rsidRPr="00085CCF">
          <w:rPr>
            <w:rFonts w:ascii="Times New Roman" w:hAnsi="Times New Roman" w:cs="Times New Roman"/>
            <w:sz w:val="24"/>
            <w:szCs w:val="24"/>
            <w:rPrChange w:id="1675" w:author="Liu, Luyu" w:date="2020-07-02T23:41:00Z">
              <w:rPr>
                <w:noProof/>
              </w:rPr>
            </w:rPrChange>
          </w:rPr>
          <w:t>5</w:t>
        </w:r>
      </w:ins>
      <w:ins w:id="1676" w:author="Miller, Harvey J." w:date="2020-07-01T14:28:00Z">
        <w:del w:id="1677" w:author="Liu, Luyu" w:date="2020-07-02T23:41:00Z">
          <w:r w:rsidR="00A35723" w:rsidRPr="00A35723" w:rsidDel="00085CCF">
            <w:rPr>
              <w:rFonts w:ascii="Times New Roman" w:hAnsi="Times New Roman" w:cs="Times New Roman"/>
              <w:sz w:val="24"/>
              <w:szCs w:val="24"/>
              <w:rPrChange w:id="1678" w:author="Miller, Harvey J." w:date="2020-07-01T14:28:00Z">
                <w:rPr/>
              </w:rPrChange>
            </w:rPr>
            <w:delText xml:space="preserve">Figure </w:delText>
          </w:r>
          <w:r w:rsidR="00A35723" w:rsidRPr="00A35723" w:rsidDel="00085CCF">
            <w:rPr>
              <w:rFonts w:ascii="Times New Roman" w:hAnsi="Times New Roman" w:cs="Times New Roman"/>
              <w:sz w:val="24"/>
              <w:szCs w:val="24"/>
              <w:rPrChange w:id="1679" w:author="Miller, Harvey J." w:date="2020-07-01T14:28:00Z">
                <w:rPr>
                  <w:noProof/>
                </w:rPr>
              </w:rPrChange>
            </w:rPr>
            <w:delText>5</w:delText>
          </w:r>
        </w:del>
      </w:ins>
      <w:del w:id="1680" w:author="Liu, Luyu" w:date="2020-07-02T23:41:00Z">
        <w:r w:rsidR="00522476" w:rsidRPr="00351FFE" w:rsidDel="00085CCF">
          <w:rPr>
            <w:rFonts w:ascii="Times New Roman" w:hAnsi="Times New Roman" w:cs="Times New Roman"/>
            <w:sz w:val="24"/>
            <w:szCs w:val="24"/>
          </w:rPr>
          <w:delText>Figure 10</w:delText>
        </w:r>
      </w:del>
      <w:r w:rsidR="00522476" w:rsidRPr="00AF16B3">
        <w:rPr>
          <w:rFonts w:ascii="Times New Roman" w:hAnsi="Times New Roman" w:cs="Times New Roman"/>
          <w:sz w:val="24"/>
          <w:szCs w:val="24"/>
        </w:rPr>
        <w:fldChar w:fldCharType="end"/>
      </w:r>
      <w:ins w:id="1681" w:author="Liu, Luyu" w:date="2020-06-18T20:11:00Z">
        <w:r w:rsidR="00522476" w:rsidRPr="00AF16B3">
          <w:rPr>
            <w:rFonts w:ascii="Times New Roman" w:hAnsi="Times New Roman" w:cs="Times New Roman"/>
            <w:sz w:val="24"/>
            <w:szCs w:val="24"/>
          </w:rPr>
          <w:t xml:space="preserve"> (left)</w:t>
        </w:r>
      </w:ins>
      <w:r w:rsidRPr="00AF16B3">
        <w:rPr>
          <w:rFonts w:ascii="Times New Roman" w:hAnsi="Times New Roman" w:cs="Times New Roman"/>
          <w:sz w:val="24"/>
          <w:szCs w:val="24"/>
        </w:rPr>
        <w:t xml:space="preserve">. </w:t>
      </w:r>
      <w:del w:id="1682" w:author="Liu, Luyu" w:date="2020-06-18T20:11:00Z">
        <w:r w:rsidRPr="00AF16B3" w:rsidDel="00522476">
          <w:rPr>
            <w:rFonts w:ascii="Times New Roman" w:hAnsi="Times New Roman" w:cs="Times New Roman"/>
            <w:sz w:val="24"/>
            <w:szCs w:val="24"/>
          </w:rPr>
          <w:fldChar w:fldCharType="begin"/>
        </w:r>
        <w:r w:rsidRPr="00B90D7A" w:rsidDel="00522476">
          <w:rPr>
            <w:rFonts w:ascii="Times New Roman" w:hAnsi="Times New Roman" w:cs="Times New Roman"/>
            <w:sz w:val="24"/>
            <w:szCs w:val="24"/>
          </w:rPr>
          <w:delInstrText xml:space="preserve"> REF _Ref21939313 \h  \* MERGEFORMAT </w:delInstrText>
        </w:r>
        <w:r w:rsidRPr="00AF16B3" w:rsidDel="00522476">
          <w:rPr>
            <w:rFonts w:ascii="Times New Roman" w:hAnsi="Times New Roman" w:cs="Times New Roman"/>
            <w:sz w:val="24"/>
            <w:szCs w:val="24"/>
          </w:rPr>
        </w:r>
        <w:r w:rsidRPr="00AF16B3" w:rsidDel="00522476">
          <w:rPr>
            <w:rFonts w:ascii="Times New Roman" w:hAnsi="Times New Roman" w:cs="Times New Roman"/>
            <w:sz w:val="24"/>
            <w:szCs w:val="24"/>
          </w:rPr>
          <w:fldChar w:fldCharType="separate"/>
        </w:r>
        <w:r w:rsidRPr="00351FFE" w:rsidDel="00522476">
          <w:rPr>
            <w:rFonts w:ascii="Times New Roman" w:hAnsi="Times New Roman" w:cs="Times New Roman"/>
            <w:sz w:val="24"/>
            <w:szCs w:val="24"/>
          </w:rPr>
          <w:delText>Figure 10</w:delText>
        </w:r>
        <w:r w:rsidRPr="00AF16B3" w:rsidDel="00522476">
          <w:rPr>
            <w:rFonts w:ascii="Times New Roman" w:hAnsi="Times New Roman" w:cs="Times New Roman"/>
            <w:sz w:val="24"/>
            <w:szCs w:val="24"/>
          </w:rPr>
          <w:fldChar w:fldCharType="end"/>
        </w:r>
        <w:r w:rsidRPr="00AF16B3" w:rsidDel="00522476">
          <w:rPr>
            <w:rFonts w:ascii="Times New Roman" w:hAnsi="Times New Roman" w:cs="Times New Roman"/>
            <w:sz w:val="24"/>
            <w:szCs w:val="24"/>
          </w:rPr>
          <w:delText xml:space="preserve"> (left) </w:delText>
        </w:r>
      </w:del>
      <w:del w:id="1683" w:author="Liu, Luyu" w:date="2020-06-18T20:32:00Z">
        <w:r w:rsidRPr="00AF16B3" w:rsidDel="00B90D7A">
          <w:rPr>
            <w:rFonts w:ascii="Times New Roman" w:hAnsi="Times New Roman" w:cs="Times New Roman"/>
            <w:sz w:val="24"/>
            <w:szCs w:val="24"/>
          </w:rPr>
          <w:delText xml:space="preserve">shows the strong positive correlation between headway of each hour and the waiting time difference. </w:delText>
        </w:r>
      </w:del>
      <w:r w:rsidRPr="00AF16B3">
        <w:rPr>
          <w:rFonts w:ascii="Times New Roman" w:hAnsi="Times New Roman" w:cs="Times New Roman"/>
          <w:sz w:val="24"/>
          <w:szCs w:val="24"/>
        </w:rPr>
        <w:t xml:space="preserve">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5A464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Barbeau, and Watkins 2014; Chow, Block-Schachter, and Hickey 2014)","plainTextFormattedCitation":"(Brakewood, Barbeau, and Watkins 2014; Chow, Block-Schachter, and Hickey 2014)","previouslyFormattedCitation":"(Brakewood, Barbeau, and Watkins 2014; Chow, Block-Schachter, and Hickey 2014)"},"properties":{"noteIndex":0},"schema":"https://github.com/citation-style-language/schema/raw/master/csl-citation.json"}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(Brakewood, Barbeau, and Watkins 2014; Chow, Block-Schachter, and Hickey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277B02E6" w14:textId="1178E038" w:rsidR="005A464A" w:rsidRDefault="005A464A" w:rsidP="005A464A">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he larger the headways</w:t>
      </w:r>
      <w:del w:id="1684" w:author="Miller, Harvey J." w:date="2020-07-01T14:28:00Z">
        <w:r w:rsidRPr="001C79B2" w:rsidDel="00A35723">
          <w:rPr>
            <w:rFonts w:ascii="Times New Roman" w:hAnsi="Times New Roman" w:cs="Times New Roman"/>
            <w:sz w:val="24"/>
            <w:szCs w:val="24"/>
          </w:rPr>
          <w:delText xml:space="preserve"> are</w:delText>
        </w:r>
      </w:del>
      <w:r w:rsidRPr="001C79B2">
        <w:rPr>
          <w:rFonts w:ascii="Times New Roman" w:hAnsi="Times New Roman" w:cs="Times New Roman"/>
          <w:sz w:val="24"/>
          <w:szCs w:val="24"/>
        </w:rPr>
        <w:t xml:space="preserve">, the </w:t>
      </w:r>
      <w:r w:rsidRPr="00E77C33">
        <w:rPr>
          <w:rFonts w:ascii="Times New Roman" w:hAnsi="Times New Roman" w:cs="Times New Roman"/>
          <w:i/>
          <w:sz w:val="24"/>
          <w:szCs w:val="24"/>
        </w:rPr>
        <w:t>less</w:t>
      </w:r>
      <w:r>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Pr>
          <w:rFonts w:ascii="Times New Roman" w:hAnsi="Times New Roman" w:cs="Times New Roman"/>
          <w:i/>
          <w:sz w:val="24"/>
          <w:szCs w:val="24"/>
        </w:rPr>
        <w:t xml:space="preserve"> </w:t>
      </w:r>
      <w:r>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we tested the correlation between each</w:t>
      </w:r>
      <w:r>
        <w:rPr>
          <w:rFonts w:ascii="Times New Roman" w:hAnsi="Times New Roman" w:cs="Times New Roman"/>
          <w:sz w:val="24"/>
          <w:szCs w:val="24"/>
        </w:rPr>
        <w:t xml:space="preserve">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sidR="009A3EC5">
        <w:rPr>
          <w:rFonts w:ascii="Times New Roman" w:hAnsi="Times New Roman" w:cs="Times New Roman"/>
          <w:sz w:val="24"/>
          <w:szCs w:val="24"/>
        </w:rPr>
        <w:fldChar w:fldCharType="begin"/>
      </w:r>
      <w:r w:rsidR="009A3EC5">
        <w:rPr>
          <w:rFonts w:ascii="Times New Roman" w:hAnsi="Times New Roman" w:cs="Times New Roman"/>
          <w:sz w:val="24"/>
          <w:szCs w:val="24"/>
        </w:rPr>
        <w:instrText xml:space="preserve"> REF _Ref21939313 \h  \* MERGEFORMAT </w:instrText>
      </w:r>
      <w:r w:rsidR="009A3EC5">
        <w:rPr>
          <w:rFonts w:ascii="Times New Roman" w:hAnsi="Times New Roman" w:cs="Times New Roman"/>
          <w:sz w:val="24"/>
          <w:szCs w:val="24"/>
        </w:rPr>
      </w:r>
      <w:r w:rsidR="009A3EC5">
        <w:rPr>
          <w:rFonts w:ascii="Times New Roman" w:hAnsi="Times New Roman" w:cs="Times New Roman"/>
          <w:sz w:val="24"/>
          <w:szCs w:val="24"/>
        </w:rPr>
        <w:fldChar w:fldCharType="separate"/>
      </w:r>
      <w:ins w:id="1685" w:author="Liu, Luyu" w:date="2020-07-02T23:41:00Z">
        <w:r w:rsidR="00085CCF" w:rsidRPr="00085CCF">
          <w:rPr>
            <w:rFonts w:ascii="Times New Roman" w:hAnsi="Times New Roman" w:cs="Times New Roman"/>
            <w:sz w:val="24"/>
            <w:szCs w:val="24"/>
            <w:rPrChange w:id="1686" w:author="Liu, Luyu" w:date="2020-07-02T23:41:00Z">
              <w:rPr/>
            </w:rPrChange>
          </w:rPr>
          <w:t xml:space="preserve">Figure </w:t>
        </w:r>
        <w:r w:rsidR="00085CCF" w:rsidRPr="00085CCF">
          <w:rPr>
            <w:rFonts w:ascii="Times New Roman" w:hAnsi="Times New Roman" w:cs="Times New Roman"/>
            <w:sz w:val="24"/>
            <w:szCs w:val="24"/>
            <w:rPrChange w:id="1687" w:author="Liu, Luyu" w:date="2020-07-02T23:41:00Z">
              <w:rPr>
                <w:noProof/>
              </w:rPr>
            </w:rPrChange>
          </w:rPr>
          <w:t>5</w:t>
        </w:r>
      </w:ins>
      <w:ins w:id="1688" w:author="Miller, Harvey J." w:date="2020-07-01T14:28:00Z">
        <w:del w:id="1689" w:author="Liu, Luyu" w:date="2020-07-02T23:41:00Z">
          <w:r w:rsidR="00A35723" w:rsidRPr="00A35723" w:rsidDel="00085CCF">
            <w:rPr>
              <w:rFonts w:ascii="Times New Roman" w:hAnsi="Times New Roman" w:cs="Times New Roman"/>
              <w:sz w:val="24"/>
              <w:szCs w:val="24"/>
              <w:rPrChange w:id="1690" w:author="Miller, Harvey J." w:date="2020-07-01T14:28:00Z">
                <w:rPr/>
              </w:rPrChange>
            </w:rPr>
            <w:delText xml:space="preserve">Figure </w:delText>
          </w:r>
          <w:r w:rsidR="00A35723" w:rsidRPr="00A35723" w:rsidDel="00085CCF">
            <w:rPr>
              <w:rFonts w:ascii="Times New Roman" w:hAnsi="Times New Roman" w:cs="Times New Roman"/>
              <w:sz w:val="24"/>
              <w:szCs w:val="24"/>
              <w:rPrChange w:id="1691" w:author="Miller, Harvey J." w:date="2020-07-01T14:28:00Z">
                <w:rPr>
                  <w:noProof/>
                </w:rPr>
              </w:rPrChange>
            </w:rPr>
            <w:delText>5</w:delText>
          </w:r>
        </w:del>
      </w:ins>
      <w:del w:id="1692" w:author="Liu, Luyu" w:date="2020-07-02T23:41:00Z">
        <w:r w:rsidR="004359D5" w:rsidRPr="00A35723" w:rsidDel="00085CCF">
          <w:rPr>
            <w:rFonts w:ascii="Times New Roman" w:hAnsi="Times New Roman" w:cs="Times New Roman"/>
            <w:sz w:val="24"/>
            <w:szCs w:val="24"/>
          </w:rPr>
          <w:delText>Figure 6</w:delText>
        </w:r>
      </w:del>
      <w:r w:rsidR="009A3EC5">
        <w:rPr>
          <w:rFonts w:ascii="Times New Roman" w:hAnsi="Times New Roman" w:cs="Times New Roman"/>
          <w:sz w:val="24"/>
          <w:szCs w:val="24"/>
        </w:rPr>
        <w:fldChar w:fldCharType="end"/>
      </w:r>
      <w:r w:rsidR="009A3EC5">
        <w:rPr>
          <w:rFonts w:ascii="Times New Roman" w:hAnsi="Times New Roman" w:cs="Times New Roman"/>
          <w:sz w:val="24"/>
          <w:szCs w:val="24"/>
        </w:rPr>
        <w:t xml:space="preserve"> (right) shows a </w:t>
      </w:r>
      <w:r w:rsidR="002D4819">
        <w:rPr>
          <w:rFonts w:ascii="Times New Roman" w:hAnsi="Times New Roman" w:cs="Times New Roman"/>
          <w:sz w:val="24"/>
          <w:szCs w:val="24"/>
        </w:rPr>
        <w:t xml:space="preserve">strong </w:t>
      </w:r>
      <w:r w:rsidR="009A3EC5">
        <w:rPr>
          <w:rFonts w:ascii="Times New Roman" w:hAnsi="Times New Roman" w:cs="Times New Roman"/>
          <w:sz w:val="24"/>
          <w:szCs w:val="24"/>
        </w:rPr>
        <w:t>negative correlation (</w:t>
      </w:r>
      <w:del w:id="1693" w:author="Liu, Luyu" w:date="2020-06-18T20:42:00Z">
        <w:r w:rsidDel="009A3EC5">
          <w:rPr>
            <w:rFonts w:ascii="Times New Roman" w:hAnsi="Times New Roman" w:cs="Times New Roman"/>
            <w:sz w:val="24"/>
            <w:szCs w:val="24"/>
          </w:rPr>
          <w:delText xml:space="preserve">The </w:delText>
        </w:r>
      </w:del>
      <w:r>
        <w:rPr>
          <w:rFonts w:ascii="Times New Roman" w:hAnsi="Times New Roman" w:cs="Times New Roman"/>
          <w:sz w:val="24"/>
          <w:szCs w:val="24"/>
        </w:rPr>
        <w:t xml:space="preserve">Pearson correlation coefficient </w:t>
      </w:r>
      <w:ins w:id="1694" w:author="Liu, Luyu" w:date="2020-06-18T20:42:00Z">
        <w:r w:rsidR="009A3EC5">
          <w:rPr>
            <w:rFonts w:ascii="Times New Roman" w:hAnsi="Times New Roman" w:cs="Times New Roman"/>
            <w:sz w:val="24"/>
            <w:szCs w:val="24"/>
          </w:rPr>
          <w:t xml:space="preserve">= </w:t>
        </w:r>
      </w:ins>
      <w:del w:id="1695" w:author="Liu, Luyu" w:date="2020-06-18T20:42:00Z">
        <w:r w:rsidDel="009A3EC5">
          <w:rPr>
            <w:rFonts w:ascii="Times New Roman" w:hAnsi="Times New Roman" w:cs="Times New Roman"/>
            <w:sz w:val="24"/>
            <w:szCs w:val="24"/>
          </w:rPr>
          <w:delText xml:space="preserve">is </w:delText>
        </w:r>
      </w:del>
      <w:r>
        <w:rPr>
          <w:rFonts w:ascii="Times New Roman" w:hAnsi="Times New Roman" w:cs="Times New Roman"/>
          <w:sz w:val="24"/>
          <w:szCs w:val="24"/>
        </w:rPr>
        <w:t xml:space="preserve">-0.6201 and </w:t>
      </w:r>
      <w:del w:id="1696" w:author="Liu, Luyu" w:date="2020-06-18T20:42:00Z">
        <w:r w:rsidDel="009A3EC5">
          <w:rPr>
            <w:rFonts w:ascii="Times New Roman" w:hAnsi="Times New Roman" w:cs="Times New Roman"/>
            <w:sz w:val="24"/>
            <w:szCs w:val="24"/>
          </w:rPr>
          <w:delText xml:space="preserve">the </w:delText>
        </w:r>
      </w:del>
      <w:r>
        <w:rPr>
          <w:rFonts w:ascii="Times New Roman" w:hAnsi="Times New Roman" w:cs="Times New Roman"/>
          <w:sz w:val="24"/>
          <w:szCs w:val="24"/>
        </w:rPr>
        <w:t xml:space="preserve">p-value </w:t>
      </w:r>
      <w:ins w:id="1697" w:author="Liu, Luyu" w:date="2020-06-18T20:43:00Z">
        <w:r w:rsidR="009A3EC5">
          <w:rPr>
            <w:rFonts w:ascii="Times New Roman" w:hAnsi="Times New Roman" w:cs="Times New Roman"/>
            <w:sz w:val="24"/>
            <w:szCs w:val="24"/>
          </w:rPr>
          <w:t xml:space="preserve">= </w:t>
        </w:r>
      </w:ins>
      <w:del w:id="1698" w:author="Liu, Luyu" w:date="2020-06-18T20:43:00Z">
        <w:r w:rsidDel="009A3EC5">
          <w:rPr>
            <w:rFonts w:ascii="Times New Roman" w:hAnsi="Times New Roman" w:cs="Times New Roman"/>
            <w:sz w:val="24"/>
            <w:szCs w:val="24"/>
          </w:rPr>
          <w:delText xml:space="preserve">is </w:delText>
        </w:r>
      </w:del>
      <w:r>
        <w:rPr>
          <w:rFonts w:ascii="Times New Roman" w:hAnsi="Times New Roman" w:cs="Times New Roman"/>
          <w:sz w:val="24"/>
          <w:szCs w:val="24"/>
        </w:rPr>
        <w:t>0.0012</w:t>
      </w:r>
      <w:ins w:id="1699" w:author="Liu, Luyu" w:date="2020-06-18T20:43:00Z">
        <w:r w:rsidR="009A3EC5">
          <w:rPr>
            <w:rFonts w:ascii="Times New Roman" w:hAnsi="Times New Roman" w:cs="Times New Roman"/>
            <w:sz w:val="24"/>
            <w:szCs w:val="24"/>
          </w:rPr>
          <w:t>)</w:t>
        </w:r>
      </w:ins>
      <w:del w:id="1700" w:author="Liu, Luyu" w:date="2020-06-18T20:43:00Z">
        <w:r w:rsidDel="002D4819">
          <w:rPr>
            <w:rFonts w:ascii="Times New Roman" w:hAnsi="Times New Roman" w:cs="Times New Roman"/>
            <w:sz w:val="24"/>
            <w:szCs w:val="24"/>
          </w:rPr>
          <w:delText xml:space="preserve">. </w:delText>
        </w:r>
      </w:del>
      <w:del w:id="1701" w:author="Liu, Luyu" w:date="2020-06-18T20:42:00Z">
        <w:r w:rsidDel="009A3EC5">
          <w:rPr>
            <w:rFonts w:ascii="Times New Roman" w:hAnsi="Times New Roman" w:cs="Times New Roman"/>
            <w:sz w:val="24"/>
            <w:szCs w:val="24"/>
          </w:rPr>
          <w:fldChar w:fldCharType="begin"/>
        </w:r>
        <w:r w:rsidDel="009A3EC5">
          <w:rPr>
            <w:rFonts w:ascii="Times New Roman" w:hAnsi="Times New Roman" w:cs="Times New Roman"/>
            <w:sz w:val="24"/>
            <w:szCs w:val="24"/>
          </w:rPr>
          <w:delInstrText xml:space="preserve"> REF _Ref21939313 \h  \* MERGEFORMAT </w:delInstrText>
        </w:r>
        <w:r w:rsidDel="009A3EC5">
          <w:rPr>
            <w:rFonts w:ascii="Times New Roman" w:hAnsi="Times New Roman" w:cs="Times New Roman"/>
            <w:sz w:val="24"/>
            <w:szCs w:val="24"/>
          </w:rPr>
        </w:r>
        <w:r w:rsidDel="009A3EC5">
          <w:rPr>
            <w:rFonts w:ascii="Times New Roman" w:hAnsi="Times New Roman" w:cs="Times New Roman"/>
            <w:sz w:val="24"/>
            <w:szCs w:val="24"/>
          </w:rPr>
          <w:fldChar w:fldCharType="separate"/>
        </w:r>
        <w:r w:rsidRPr="00351FFE" w:rsidDel="009A3EC5">
          <w:rPr>
            <w:rFonts w:ascii="Times New Roman" w:hAnsi="Times New Roman" w:cs="Times New Roman"/>
            <w:sz w:val="24"/>
            <w:szCs w:val="24"/>
          </w:rPr>
          <w:delText>Figure 10</w:delText>
        </w:r>
        <w:r w:rsidDel="009A3EC5">
          <w:rPr>
            <w:rFonts w:ascii="Times New Roman" w:hAnsi="Times New Roman" w:cs="Times New Roman"/>
            <w:sz w:val="24"/>
            <w:szCs w:val="24"/>
          </w:rPr>
          <w:fldChar w:fldCharType="end"/>
        </w:r>
        <w:r w:rsidDel="009A3EC5">
          <w:rPr>
            <w:rFonts w:ascii="Times New Roman" w:hAnsi="Times New Roman" w:cs="Times New Roman"/>
            <w:sz w:val="24"/>
            <w:szCs w:val="24"/>
          </w:rPr>
          <w:delText xml:space="preserve"> (right) </w:delText>
        </w:r>
      </w:del>
      <w:del w:id="1702" w:author="Liu, Luyu" w:date="2020-06-18T20:43:00Z">
        <w:r w:rsidDel="002D4819">
          <w:rPr>
            <w:rFonts w:ascii="Times New Roman" w:hAnsi="Times New Roman" w:cs="Times New Roman"/>
            <w:sz w:val="24"/>
            <w:szCs w:val="24"/>
          </w:rPr>
          <w:delText>is the scatter plot of the two variables</w:delText>
        </w:r>
      </w:del>
      <w:r>
        <w:rPr>
          <w:rFonts w:ascii="Times New Roman" w:hAnsi="Times New Roman" w:cs="Times New Roman"/>
          <w:sz w:val="24"/>
          <w:szCs w:val="24"/>
        </w:rPr>
        <w:t>.</w:t>
      </w:r>
      <w:del w:id="1703" w:author="Liu, Luyu" w:date="2020-06-18T20:43:00Z">
        <w:r w:rsidDel="002D4819">
          <w:rPr>
            <w:rFonts w:ascii="Times New Roman" w:hAnsi="Times New Roman" w:cs="Times New Roman"/>
            <w:sz w:val="24"/>
            <w:szCs w:val="24"/>
          </w:rPr>
          <w:delText xml:space="preserve"> </w:delText>
        </w:r>
        <w:r w:rsidRPr="001C79B2" w:rsidDel="002D4819">
          <w:rPr>
            <w:rFonts w:ascii="Times New Roman" w:hAnsi="Times New Roman" w:cs="Times New Roman"/>
            <w:sz w:val="24"/>
            <w:szCs w:val="24"/>
          </w:rPr>
          <w:delText xml:space="preserve">The results show strong </w:delText>
        </w:r>
        <w:r w:rsidDel="002D4819">
          <w:rPr>
            <w:rFonts w:ascii="Times New Roman" w:hAnsi="Times New Roman" w:cs="Times New Roman"/>
            <w:sz w:val="24"/>
            <w:szCs w:val="24"/>
          </w:rPr>
          <w:delText>negative</w:delText>
        </w:r>
        <w:r w:rsidRPr="001C79B2" w:rsidDel="002D4819">
          <w:rPr>
            <w:rFonts w:ascii="Times New Roman" w:hAnsi="Times New Roman" w:cs="Times New Roman"/>
            <w:sz w:val="24"/>
            <w:szCs w:val="24"/>
          </w:rPr>
          <w:delText xml:space="preserve"> correlation between headway and the ST</w:delText>
        </w:r>
        <w:r w:rsidDel="002D4819">
          <w:rPr>
            <w:rFonts w:ascii="Times New Roman" w:hAnsi="Times New Roman" w:cs="Times New Roman"/>
            <w:sz w:val="24"/>
            <w:szCs w:val="24"/>
          </w:rPr>
          <w:delText xml:space="preserve"> - PT</w:delText>
        </w:r>
        <w:r w:rsidRPr="001C79B2" w:rsidDel="002D4819">
          <w:rPr>
            <w:rFonts w:ascii="Times New Roman" w:hAnsi="Times New Roman" w:cs="Times New Roman"/>
            <w:sz w:val="24"/>
            <w:szCs w:val="24"/>
          </w:rPr>
          <w:delText xml:space="preserve"> waiting time </w:delText>
        </w:r>
        <w:r w:rsidDel="002D4819">
          <w:rPr>
            <w:rFonts w:ascii="Times New Roman" w:hAnsi="Times New Roman" w:cs="Times New Roman"/>
            <w:sz w:val="24"/>
            <w:szCs w:val="24"/>
          </w:rPr>
          <w:delText>difference.</w:delText>
        </w:r>
      </w:del>
    </w:p>
    <w:p w14:paraId="352B0507" w14:textId="0011E707" w:rsidR="005A464A" w:rsidRDefault="00694657" w:rsidP="005A464A">
      <w:pPr>
        <w:keepNext/>
        <w:spacing w:line="256" w:lineRule="auto"/>
        <w:jc w:val="center"/>
      </w:pPr>
      <w:r>
        <w:rPr>
          <w:noProof/>
        </w:rPr>
        <w:pict w14:anchorId="79D79707">
          <v:shape id="_x0000_i1033" type="#_x0000_t75" style="width:468.3pt;height:225.4pt">
            <v:imagedata r:id="rId16" o:title="figure_5"/>
          </v:shape>
        </w:pict>
      </w:r>
    </w:p>
    <w:p w14:paraId="4E6C9E5B" w14:textId="0A9ACC6F" w:rsidR="005A464A" w:rsidRDefault="005A464A" w:rsidP="005A464A">
      <w:pPr>
        <w:pStyle w:val="IndentTimesNewRoman"/>
        <w:ind w:firstLine="0"/>
        <w:jc w:val="center"/>
        <w:rPr>
          <w:b/>
        </w:rPr>
      </w:pPr>
      <w:bookmarkStart w:id="1704" w:name="_Ref21939313"/>
      <w:commentRangeStart w:id="1705"/>
      <w:commentRangeStart w:id="1706"/>
      <w:r w:rsidRPr="00214628">
        <w:t xml:space="preserve">Figure </w:t>
      </w:r>
      <w:fldSimple w:instr=" SEQ Figure \* ARABIC ">
        <w:r w:rsidR="00F64130">
          <w:rPr>
            <w:noProof/>
          </w:rPr>
          <w:t>5</w:t>
        </w:r>
      </w:fldSimple>
      <w:bookmarkEnd w:id="1704"/>
      <w:r>
        <w:rPr>
          <w:noProof/>
        </w:rPr>
        <w:t>:</w:t>
      </w:r>
      <w:r>
        <w:t xml:space="preserve"> Scatter plots between h</w:t>
      </w:r>
      <w:r w:rsidRPr="00214628">
        <w:t>eadway and</w:t>
      </w:r>
      <w:r w:rsidRPr="00A26768">
        <w:t xml:space="preserve"> </w:t>
      </w:r>
      <w:r>
        <w:t xml:space="preserve">AT- </w:t>
      </w:r>
      <w:r w:rsidRPr="00214628">
        <w:t xml:space="preserve">PT </w:t>
      </w:r>
      <w:r>
        <w:t>(left side) and ST-PT (right side) waiting time</w:t>
      </w:r>
      <w:r w:rsidRPr="00214628">
        <w:t xml:space="preserve"> difference</w:t>
      </w:r>
      <w:r>
        <w:t>s.</w:t>
      </w:r>
      <w:commentRangeEnd w:id="1705"/>
      <w:r>
        <w:rPr>
          <w:rStyle w:val="CommentReference"/>
          <w:rFonts w:asciiTheme="minorHAnsi" w:hAnsiTheme="minorHAnsi" w:cstheme="minorBidi"/>
        </w:rPr>
        <w:commentReference w:id="1705"/>
      </w:r>
      <w:commentRangeEnd w:id="1706"/>
      <w:r>
        <w:rPr>
          <w:rStyle w:val="CommentReference"/>
          <w:rFonts w:asciiTheme="minorHAnsi" w:hAnsiTheme="minorHAnsi" w:cstheme="minorBidi"/>
        </w:rPr>
        <w:commentReference w:id="1706"/>
      </w:r>
    </w:p>
    <w:p w14:paraId="3803E778" w14:textId="77777777" w:rsidR="005A464A" w:rsidRDefault="005A464A" w:rsidP="005A464A">
      <w:pPr>
        <w:pStyle w:val="IndentTimesNewRoman"/>
        <w:ind w:firstLine="0"/>
        <w:rPr>
          <w:b/>
        </w:rPr>
      </w:pPr>
    </w:p>
    <w:p w14:paraId="08D3BB57" w14:textId="535FF424" w:rsidR="005A464A" w:rsidRDefault="005A464A" w:rsidP="005A464A">
      <w:pPr>
        <w:pStyle w:val="IndentTimesNewRoman"/>
        <w:numPr>
          <w:ilvl w:val="1"/>
          <w:numId w:val="5"/>
        </w:numPr>
        <w:rPr>
          <w:b/>
        </w:rPr>
      </w:pPr>
      <w:del w:id="1707" w:author="Liu, Luyu" w:date="2020-06-13T12:33:00Z">
        <w:r w:rsidDel="00307818">
          <w:rPr>
            <w:b/>
          </w:rPr>
          <w:delText>TPS p</w:delText>
        </w:r>
      </w:del>
      <w:ins w:id="1708" w:author="Liu, Luyu" w:date="2020-06-13T12:33:00Z">
        <w:r w:rsidR="00307818">
          <w:rPr>
            <w:b/>
          </w:rPr>
          <w:t>P</w:t>
        </w:r>
      </w:ins>
      <w:r>
        <w:rPr>
          <w:b/>
        </w:rPr>
        <w:t>erformance over space</w:t>
      </w:r>
    </w:p>
    <w:p w14:paraId="3DC6BCCA" w14:textId="4F07A87E" w:rsidR="005A464A" w:rsidRPr="00351FFE" w:rsidRDefault="005A464A" w:rsidP="005A464A">
      <w:pPr>
        <w:pStyle w:val="IndentTimesNewRoman"/>
        <w:numPr>
          <w:ilvl w:val="2"/>
          <w:numId w:val="5"/>
        </w:numPr>
        <w:rPr>
          <w:bCs/>
        </w:rPr>
      </w:pPr>
      <w:r w:rsidRPr="00351FFE">
        <w:rPr>
          <w:bCs/>
        </w:rPr>
        <w:t>Walking time to bus stops</w:t>
      </w:r>
    </w:p>
    <w:p w14:paraId="0C457677" w14:textId="7EC742A1"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709" w:author="Liu, Luyu" w:date="2020-07-02T23:41:00Z">
        <w:r w:rsidR="00085CCF" w:rsidRPr="00663896">
          <w:rPr>
            <w:rFonts w:ascii="Times New Roman" w:hAnsi="Times New Roman" w:cs="Times New Roman"/>
            <w:sz w:val="24"/>
            <w:szCs w:val="24"/>
          </w:rPr>
          <w:t xml:space="preserve">Figure </w:t>
        </w:r>
        <w:r w:rsidR="00085CCF">
          <w:rPr>
            <w:rFonts w:ascii="Times New Roman" w:hAnsi="Times New Roman" w:cs="Times New Roman"/>
            <w:noProof/>
            <w:sz w:val="24"/>
            <w:szCs w:val="24"/>
          </w:rPr>
          <w:t>6</w:t>
        </w:r>
      </w:ins>
      <w:ins w:id="1710" w:author="Miller, Harvey J." w:date="2020-07-01T14:29:00Z">
        <w:del w:id="1711" w:author="Liu, Luyu" w:date="2020-07-02T23:41:00Z">
          <w:r w:rsidR="00A35723" w:rsidRPr="00663896" w:rsidDel="00085CCF">
            <w:rPr>
              <w:rFonts w:ascii="Times New Roman" w:hAnsi="Times New Roman" w:cs="Times New Roman"/>
              <w:sz w:val="24"/>
              <w:szCs w:val="24"/>
            </w:rPr>
            <w:delText xml:space="preserve">Figure </w:delText>
          </w:r>
          <w:r w:rsidR="00A35723" w:rsidDel="00085CCF">
            <w:rPr>
              <w:rFonts w:ascii="Times New Roman" w:hAnsi="Times New Roman" w:cs="Times New Roman"/>
              <w:noProof/>
              <w:sz w:val="24"/>
              <w:szCs w:val="24"/>
            </w:rPr>
            <w:delText>6</w:delText>
          </w:r>
        </w:del>
      </w:ins>
      <w:del w:id="1712" w:author="Liu, Luyu" w:date="2020-07-02T23:41:00Z">
        <w:r w:rsidR="009B46CD" w:rsidRPr="00663896" w:rsidDel="00085CCF">
          <w:rPr>
            <w:rFonts w:ascii="Times New Roman" w:hAnsi="Times New Roman" w:cs="Times New Roman"/>
            <w:sz w:val="24"/>
            <w:szCs w:val="24"/>
          </w:rPr>
          <w:delText xml:space="preserve">Figure </w:delText>
        </w:r>
        <w:r w:rsidR="009B46CD" w:rsidDel="00085CCF">
          <w:rPr>
            <w:rFonts w:ascii="Times New Roman" w:hAnsi="Times New Roman" w:cs="Times New Roman"/>
            <w:noProof/>
            <w:sz w:val="24"/>
            <w:szCs w:val="24"/>
          </w:rPr>
          <w:delText>7</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illustrate</w:t>
      </w:r>
      <w:ins w:id="1713" w:author="Liu, Luyu" w:date="2020-06-18T20:45:00Z">
        <w:r w:rsidR="00D21694">
          <w:rPr>
            <w:rFonts w:ascii="Times New Roman" w:hAnsi="Times New Roman" w:cs="Times New Roman"/>
            <w:sz w:val="24"/>
            <w:szCs w:val="24"/>
          </w:rPr>
          <w:t>s</w:t>
        </w:r>
      </w:ins>
      <w:r>
        <w:rPr>
          <w:rFonts w:ascii="Times New Roman" w:hAnsi="Times New Roman" w:cs="Times New Roman"/>
          <w:sz w:val="24"/>
          <w:szCs w:val="24"/>
        </w:rPr>
        <w:t xml:space="preserve"> the relationship between average waiting time and risk of missing </w:t>
      </w:r>
      <w:del w:id="1714" w:author="Liu, Luyu" w:date="2020-06-18T22:14:00Z">
        <w:r w:rsidDel="00AE5DA1">
          <w:rPr>
            <w:rFonts w:ascii="Times New Roman" w:hAnsi="Times New Roman" w:cs="Times New Roman"/>
            <w:sz w:val="24"/>
            <w:szCs w:val="24"/>
          </w:rPr>
          <w:delText xml:space="preserve">a </w:delText>
        </w:r>
      </w:del>
      <w:r>
        <w:rPr>
          <w:rFonts w:ascii="Times New Roman" w:hAnsi="Times New Roman" w:cs="Times New Roman"/>
          <w:sz w:val="24"/>
          <w:szCs w:val="24"/>
        </w:rPr>
        <w:t>bus based on walking time from home to the closest stop.</w:t>
      </w:r>
      <w:del w:id="1715" w:author="Liu, Luyu" w:date="2020-06-15T19:57:00Z">
        <w:r w:rsidDel="00A246E6">
          <w:rPr>
            <w:rFonts w:ascii="Times New Roman" w:hAnsi="Times New Roman" w:cs="Times New Roman"/>
            <w:sz w:val="24"/>
            <w:szCs w:val="24"/>
          </w:rPr>
          <w:delText xml:space="preserve">  </w:delText>
        </w:r>
      </w:del>
      <w:ins w:id="171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Again, we can see that the non-RTI strategy of following the schedule (ST) and the prudent RTI strategy (PT) are generally competitive with each </w:t>
      </w:r>
      <w:r>
        <w:rPr>
          <w:rFonts w:ascii="Times New Roman" w:hAnsi="Times New Roman" w:cs="Times New Roman"/>
          <w:sz w:val="24"/>
          <w:szCs w:val="24"/>
        </w:rPr>
        <w:lastRenderedPageBreak/>
        <w:t>other with respect to average waiting time.</w:t>
      </w:r>
      <w:del w:id="1717" w:author="Liu, Luyu" w:date="2020-06-15T19:57:00Z">
        <w:r w:rsidDel="00A246E6">
          <w:rPr>
            <w:rFonts w:ascii="Times New Roman" w:hAnsi="Times New Roman" w:cs="Times New Roman"/>
            <w:sz w:val="24"/>
            <w:szCs w:val="24"/>
          </w:rPr>
          <w:delText xml:space="preserve">   </w:delText>
        </w:r>
      </w:del>
      <w:ins w:id="1718"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However, as walking time to the nearest bus stop increases, the PT waiting time increases</w:t>
      </w:r>
      <w:r w:rsidR="008F4570">
        <w:rPr>
          <w:rFonts w:ascii="Times New Roman" w:hAnsi="Times New Roman" w:cs="Times New Roman"/>
          <w:sz w:val="24"/>
          <w:szCs w:val="24"/>
        </w:rPr>
        <w:t xml:space="preserve"> with respect to ST</w:t>
      </w:r>
      <w:r w:rsidR="004359D5">
        <w:rPr>
          <w:rFonts w:ascii="Times New Roman" w:hAnsi="Times New Roman" w:cs="Times New Roman"/>
          <w:sz w:val="24"/>
          <w:szCs w:val="24"/>
        </w:rPr>
        <w:t xml:space="preserve">, which can also be observed in </w:t>
      </w:r>
      <w:r w:rsidR="004359D5">
        <w:rPr>
          <w:rFonts w:ascii="Times New Roman" w:hAnsi="Times New Roman" w:cs="Times New Roman"/>
          <w:sz w:val="24"/>
          <w:szCs w:val="24"/>
        </w:rPr>
        <w:fldChar w:fldCharType="begin"/>
      </w:r>
      <w:r w:rsidR="004359D5">
        <w:rPr>
          <w:rFonts w:ascii="Times New Roman" w:hAnsi="Times New Roman" w:cs="Times New Roman"/>
          <w:sz w:val="24"/>
          <w:szCs w:val="24"/>
        </w:rPr>
        <w:instrText xml:space="preserve"> REF _Ref43410446 \h  \* MERGEFORMAT </w:instrText>
      </w:r>
      <w:r w:rsidR="004359D5">
        <w:rPr>
          <w:rFonts w:ascii="Times New Roman" w:hAnsi="Times New Roman" w:cs="Times New Roman"/>
          <w:sz w:val="24"/>
          <w:szCs w:val="24"/>
        </w:rPr>
      </w:r>
      <w:r w:rsidR="004359D5">
        <w:rPr>
          <w:rFonts w:ascii="Times New Roman" w:hAnsi="Times New Roman" w:cs="Times New Roman"/>
          <w:sz w:val="24"/>
          <w:szCs w:val="24"/>
        </w:rPr>
        <w:fldChar w:fldCharType="separate"/>
      </w:r>
      <w:ins w:id="1719" w:author="Liu, Luyu" w:date="2020-07-02T23:42:00Z">
        <w:r w:rsidR="00085CCF" w:rsidRPr="00085CCF">
          <w:rPr>
            <w:rFonts w:ascii="Times New Roman" w:hAnsi="Times New Roman" w:cs="Times New Roman"/>
            <w:sz w:val="24"/>
            <w:szCs w:val="24"/>
            <w:rPrChange w:id="1720" w:author="Liu, Luyu" w:date="2020-07-02T23:42:00Z">
              <w:rPr/>
            </w:rPrChange>
          </w:rPr>
          <w:t xml:space="preserve">Figure </w:t>
        </w:r>
        <w:r w:rsidR="00085CCF" w:rsidRPr="00085CCF">
          <w:rPr>
            <w:rFonts w:ascii="Times New Roman" w:hAnsi="Times New Roman" w:cs="Times New Roman"/>
            <w:sz w:val="24"/>
            <w:szCs w:val="24"/>
            <w:rPrChange w:id="1721" w:author="Liu, Luyu" w:date="2020-07-02T23:42:00Z">
              <w:rPr>
                <w:noProof/>
              </w:rPr>
            </w:rPrChange>
          </w:rPr>
          <w:t>7</w:t>
        </w:r>
      </w:ins>
      <w:ins w:id="1722" w:author="Miller, Harvey J." w:date="2020-07-01T14:29:00Z">
        <w:del w:id="1723" w:author="Liu, Luyu" w:date="2020-07-02T23:41:00Z">
          <w:r w:rsidR="00A35723" w:rsidRPr="00A35723" w:rsidDel="00085CCF">
            <w:rPr>
              <w:rFonts w:ascii="Times New Roman" w:hAnsi="Times New Roman" w:cs="Times New Roman"/>
              <w:sz w:val="24"/>
              <w:szCs w:val="24"/>
              <w:rPrChange w:id="1724" w:author="Miller, Harvey J." w:date="2020-07-01T14:29:00Z">
                <w:rPr/>
              </w:rPrChange>
            </w:rPr>
            <w:delText xml:space="preserve">Figure </w:delText>
          </w:r>
          <w:r w:rsidR="00A35723" w:rsidRPr="00A35723" w:rsidDel="00085CCF">
            <w:rPr>
              <w:rFonts w:ascii="Times New Roman" w:hAnsi="Times New Roman" w:cs="Times New Roman"/>
              <w:sz w:val="24"/>
              <w:szCs w:val="24"/>
              <w:rPrChange w:id="1725" w:author="Miller, Harvey J." w:date="2020-07-01T14:29:00Z">
                <w:rPr>
                  <w:noProof/>
                </w:rPr>
              </w:rPrChange>
            </w:rPr>
            <w:delText>7</w:delText>
          </w:r>
        </w:del>
      </w:ins>
      <w:del w:id="1726" w:author="Liu, Luyu" w:date="2020-07-02T23:41:00Z">
        <w:r w:rsidR="009B46CD" w:rsidRPr="00A35723" w:rsidDel="00085CCF">
          <w:rPr>
            <w:rFonts w:ascii="Times New Roman" w:hAnsi="Times New Roman" w:cs="Times New Roman"/>
            <w:sz w:val="24"/>
            <w:szCs w:val="24"/>
          </w:rPr>
          <w:delText>Figure 8</w:delText>
        </w:r>
      </w:del>
      <w:r w:rsidR="004359D5">
        <w:rPr>
          <w:rFonts w:ascii="Times New Roman" w:hAnsi="Times New Roman" w:cs="Times New Roman"/>
          <w:sz w:val="24"/>
          <w:szCs w:val="24"/>
        </w:rPr>
        <w:fldChar w:fldCharType="end"/>
      </w:r>
      <w:del w:id="1727" w:author="Liu, Luyu" w:date="2020-06-18T19:58:00Z">
        <w:r w:rsidDel="00351DCD">
          <w:rPr>
            <w:rFonts w:ascii="Times New Roman" w:hAnsi="Times New Roman" w:cs="Times New Roman"/>
            <w:sz w:val="24"/>
            <w:szCs w:val="24"/>
          </w:rPr>
          <w:delText xml:space="preserve"> relative to ST (</w:delText>
        </w:r>
        <w:r w:rsidDel="00351DCD">
          <w:rPr>
            <w:rFonts w:ascii="Times New Roman" w:hAnsi="Times New Roman" w:cs="Times New Roman"/>
            <w:sz w:val="24"/>
            <w:szCs w:val="24"/>
          </w:rPr>
          <w:fldChar w:fldCharType="begin"/>
        </w:r>
        <w:r w:rsidDel="00351DCD">
          <w:rPr>
            <w:rFonts w:ascii="Times New Roman" w:hAnsi="Times New Roman" w:cs="Times New Roman"/>
            <w:sz w:val="24"/>
            <w:szCs w:val="24"/>
          </w:rPr>
          <w:delInstrText xml:space="preserve"> REF _Ref11073838 \h </w:delInstrText>
        </w:r>
      </w:del>
      <w:r w:rsidR="004359D5">
        <w:rPr>
          <w:rFonts w:ascii="Times New Roman" w:hAnsi="Times New Roman" w:cs="Times New Roman"/>
          <w:sz w:val="24"/>
          <w:szCs w:val="24"/>
        </w:rPr>
        <w:instrText xml:space="preserve"> \* MERGEFORMAT </w:instrText>
      </w:r>
      <w:del w:id="1728" w:author="Liu, Luyu" w:date="2020-06-18T19:58:00Z">
        <w:r w:rsidDel="00351DCD">
          <w:rPr>
            <w:rFonts w:ascii="Times New Roman" w:hAnsi="Times New Roman" w:cs="Times New Roman"/>
            <w:sz w:val="24"/>
            <w:szCs w:val="24"/>
          </w:rPr>
        </w:r>
        <w:r w:rsidDel="00351DCD">
          <w:rPr>
            <w:rFonts w:ascii="Times New Roman" w:hAnsi="Times New Roman" w:cs="Times New Roman"/>
            <w:sz w:val="24"/>
            <w:szCs w:val="24"/>
          </w:rPr>
          <w:fldChar w:fldCharType="separate"/>
        </w:r>
      </w:del>
      <w:del w:id="1729" w:author="Liu, Luyu" w:date="2020-06-18T19:55:00Z">
        <w:r w:rsidRPr="001A120D" w:rsidDel="00351DCD">
          <w:rPr>
            <w:rFonts w:ascii="Times New Roman" w:hAnsi="Times New Roman" w:cs="Times New Roman"/>
            <w:sz w:val="24"/>
            <w:szCs w:val="24"/>
          </w:rPr>
          <w:delText xml:space="preserve">Figure </w:delText>
        </w:r>
        <w:r w:rsidDel="00351DCD">
          <w:rPr>
            <w:rFonts w:ascii="Times New Roman" w:hAnsi="Times New Roman" w:cs="Times New Roman"/>
            <w:sz w:val="24"/>
            <w:szCs w:val="24"/>
          </w:rPr>
          <w:delText>12</w:delText>
        </w:r>
      </w:del>
      <w:del w:id="1730" w:author="Liu, Luyu" w:date="2020-06-18T19:58:00Z">
        <w:r w:rsidDel="00351DCD">
          <w:rPr>
            <w:rFonts w:ascii="Times New Roman" w:hAnsi="Times New Roman" w:cs="Times New Roman"/>
            <w:sz w:val="24"/>
            <w:szCs w:val="24"/>
          </w:rPr>
          <w:fldChar w:fldCharType="end"/>
        </w:r>
        <w:r w:rsidDel="00351DCD">
          <w:rPr>
            <w:rFonts w:ascii="Times New Roman" w:hAnsi="Times New Roman" w:cs="Times New Roman"/>
            <w:sz w:val="24"/>
            <w:szCs w:val="24"/>
          </w:rPr>
          <w:delText>)</w:delText>
        </w:r>
      </w:del>
      <w:r>
        <w:rPr>
          <w:rFonts w:ascii="Times New Roman" w:hAnsi="Times New Roman" w:cs="Times New Roman"/>
          <w:sz w:val="24"/>
          <w:szCs w:val="24"/>
        </w:rPr>
        <w:t>.</w:t>
      </w:r>
      <w:del w:id="1731" w:author="Liu, Luyu" w:date="2020-06-15T19:57:00Z">
        <w:r w:rsidDel="00A246E6">
          <w:rPr>
            <w:rFonts w:ascii="Times New Roman" w:hAnsi="Times New Roman" w:cs="Times New Roman"/>
            <w:sz w:val="24"/>
            <w:szCs w:val="24"/>
          </w:rPr>
          <w:delText xml:space="preserve">  </w:delText>
        </w:r>
      </w:del>
      <w:ins w:id="173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degradation of PT waiting time performance with increasing walk time is due to the increasing risk of missing a bus</w:t>
      </w:r>
      <w:ins w:id="1733" w:author="Liu, Luyu" w:date="2020-06-18T19:58:00Z">
        <w:r w:rsidR="00351DCD">
          <w:rPr>
            <w:rFonts w:ascii="Times New Roman" w:hAnsi="Times New Roman" w:cs="Times New Roman"/>
            <w:sz w:val="24"/>
            <w:szCs w:val="24"/>
          </w:rPr>
          <w:t>.</w:t>
        </w:r>
      </w:ins>
      <w:del w:id="1734" w:author="Liu, Luyu" w:date="2020-06-18T19:58:00Z">
        <w:r w:rsidDel="00351DCD">
          <w:rPr>
            <w:rFonts w:ascii="Times New Roman" w:hAnsi="Times New Roman" w:cs="Times New Roman"/>
            <w:sz w:val="24"/>
            <w:szCs w:val="24"/>
          </w:rPr>
          <w:delText xml:space="preserve"> (</w:delText>
        </w:r>
        <w:r w:rsidDel="00351DCD">
          <w:rPr>
            <w:rFonts w:ascii="Times New Roman" w:hAnsi="Times New Roman" w:cs="Times New Roman"/>
            <w:sz w:val="24"/>
            <w:szCs w:val="24"/>
          </w:rPr>
          <w:fldChar w:fldCharType="begin"/>
        </w:r>
        <w:r w:rsidDel="00351DCD">
          <w:rPr>
            <w:rFonts w:ascii="Times New Roman" w:hAnsi="Times New Roman" w:cs="Times New Roman"/>
            <w:sz w:val="24"/>
            <w:szCs w:val="24"/>
          </w:rPr>
          <w:delInstrText xml:space="preserve"> REF _Ref16256385 \h </w:delInstrText>
        </w:r>
        <w:r w:rsidDel="00351DCD">
          <w:rPr>
            <w:rFonts w:ascii="Times New Roman" w:hAnsi="Times New Roman" w:cs="Times New Roman"/>
            <w:sz w:val="24"/>
            <w:szCs w:val="24"/>
          </w:rPr>
        </w:r>
      </w:del>
      <w:del w:id="1735" w:author="Liu, Luyu" w:date="2020-06-18T19:55:00Z">
        <w:r w:rsidDel="00351DCD">
          <w:rPr>
            <w:rFonts w:ascii="Times New Roman" w:hAnsi="Times New Roman" w:cs="Times New Roman"/>
            <w:sz w:val="24"/>
            <w:szCs w:val="24"/>
          </w:rPr>
          <w:fldChar w:fldCharType="separate"/>
        </w:r>
        <w:r w:rsidRPr="004743C5" w:rsidDel="00351DCD">
          <w:rPr>
            <w:rFonts w:ascii="Times New Roman" w:hAnsi="Times New Roman" w:cs="Times New Roman"/>
            <w:sz w:val="24"/>
            <w:szCs w:val="24"/>
          </w:rPr>
          <w:delText xml:space="preserve">Figure </w:delText>
        </w:r>
        <w:r w:rsidDel="00351DCD">
          <w:rPr>
            <w:rFonts w:ascii="Times New Roman" w:hAnsi="Times New Roman" w:cs="Times New Roman"/>
            <w:noProof/>
            <w:sz w:val="24"/>
            <w:szCs w:val="24"/>
          </w:rPr>
          <w:delText>13</w:delText>
        </w:r>
      </w:del>
      <w:del w:id="1736" w:author="Liu, Luyu" w:date="2020-06-18T19:58:00Z">
        <w:r w:rsidDel="00351DCD">
          <w:rPr>
            <w:rFonts w:ascii="Times New Roman" w:hAnsi="Times New Roman" w:cs="Times New Roman"/>
            <w:sz w:val="24"/>
            <w:szCs w:val="24"/>
          </w:rPr>
          <w:fldChar w:fldCharType="end"/>
        </w:r>
        <w:r w:rsidDel="00351DCD">
          <w:rPr>
            <w:rFonts w:ascii="Times New Roman" w:hAnsi="Times New Roman" w:cs="Times New Roman"/>
            <w:sz w:val="24"/>
            <w:szCs w:val="24"/>
          </w:rPr>
          <w:delText>).</w:delText>
        </w:r>
      </w:del>
      <w:r>
        <w:rPr>
          <w:rFonts w:ascii="Times New Roman" w:hAnsi="Times New Roman" w:cs="Times New Roman"/>
          <w:sz w:val="24"/>
          <w:szCs w:val="24"/>
        </w:rPr>
        <w:t xml:space="preserve"> This supports the claim that the longer distance a user lives from the stop, the more unstable their trip: the longer walking time to the stop, the bus has a greater chance to reclaim delay; because PT trips are synchronized to RTI, they are more sensitive to reclaimed/discontinuity delays. Therefore, PT users have a greater chance to desynchronize with longer walking time. </w:t>
      </w:r>
      <w:ins w:id="1737" w:author="Liu, Luyu" w:date="2020-06-21T13:26:00Z">
        <w:r w:rsidR="00A55901">
          <w:rPr>
            <w:rFonts w:ascii="Times New Roman" w:hAnsi="Times New Roman" w:cs="Times New Roman"/>
            <w:sz w:val="24"/>
            <w:szCs w:val="24"/>
          </w:rPr>
          <w:t xml:space="preserve">This is also consistent with </w:t>
        </w:r>
      </w:ins>
      <w:ins w:id="1738" w:author="Liu, Luyu" w:date="2020-06-21T13:35:00Z">
        <w:r w:rsidR="00737814">
          <w:rPr>
            <w:rFonts w:ascii="Times New Roman" w:hAnsi="Times New Roman" w:cs="Times New Roman"/>
            <w:sz w:val="24"/>
            <w:szCs w:val="24"/>
          </w:rPr>
          <w:t>prior</w:t>
        </w:r>
      </w:ins>
      <w:ins w:id="1739" w:author="Liu, Luyu" w:date="2020-06-21T13:26:00Z">
        <w:r w:rsidR="00A55901">
          <w:rPr>
            <w:rFonts w:ascii="Times New Roman" w:hAnsi="Times New Roman" w:cs="Times New Roman"/>
            <w:sz w:val="24"/>
            <w:szCs w:val="24"/>
          </w:rPr>
          <w:t xml:space="preserve"> </w:t>
        </w:r>
      </w:ins>
      <w:ins w:id="1740" w:author="Liu, Luyu" w:date="2020-06-21T13:35:00Z">
        <w:r w:rsidR="001B51E8">
          <w:rPr>
            <w:rFonts w:ascii="Times New Roman" w:hAnsi="Times New Roman" w:cs="Times New Roman"/>
            <w:sz w:val="24"/>
            <w:szCs w:val="24"/>
          </w:rPr>
          <w:t xml:space="preserve">studies </w:t>
        </w:r>
      </w:ins>
      <w:ins w:id="1741" w:author="Liu, Luyu" w:date="2020-06-21T13:32:00Z">
        <w:r w:rsidR="00A55901">
          <w:rPr>
            <w:rFonts w:ascii="Times New Roman" w:hAnsi="Times New Roman" w:cs="Times New Roman"/>
            <w:sz w:val="24"/>
            <w:szCs w:val="24"/>
          </w:rPr>
          <w:t xml:space="preserve">about </w:t>
        </w:r>
      </w:ins>
      <w:ins w:id="1742" w:author="Liu, Luyu" w:date="2020-06-21T13:26:00Z">
        <w:r w:rsidR="00A55901">
          <w:rPr>
            <w:rFonts w:ascii="Times New Roman" w:hAnsi="Times New Roman" w:cs="Times New Roman"/>
            <w:sz w:val="24"/>
            <w:szCs w:val="24"/>
          </w:rPr>
          <w:t>prediction horizon</w:t>
        </w:r>
      </w:ins>
      <w:ins w:id="1743" w:author="Liu, Luyu" w:date="2020-06-21T13:32:00Z">
        <w:r w:rsidR="00A55901">
          <w:rPr>
            <w:rFonts w:ascii="Times New Roman" w:hAnsi="Times New Roman" w:cs="Times New Roman"/>
            <w:sz w:val="24"/>
            <w:szCs w:val="24"/>
          </w:rPr>
          <w:t>’s</w:t>
        </w:r>
      </w:ins>
      <w:ins w:id="1744" w:author="Liu, Luyu" w:date="2020-06-21T13:26:00Z">
        <w:r w:rsidR="00A55901">
          <w:rPr>
            <w:rFonts w:ascii="Times New Roman" w:hAnsi="Times New Roman" w:cs="Times New Roman"/>
            <w:sz w:val="24"/>
            <w:szCs w:val="24"/>
          </w:rPr>
          <w:t xml:space="preserve"> </w:t>
        </w:r>
      </w:ins>
      <w:ins w:id="1745" w:author="Liu, Luyu" w:date="2020-06-21T13:31:00Z">
        <w:r w:rsidR="00A55901">
          <w:rPr>
            <w:rFonts w:ascii="Times New Roman" w:hAnsi="Times New Roman" w:cs="Times New Roman"/>
            <w:sz w:val="24"/>
            <w:szCs w:val="24"/>
          </w:rPr>
          <w:t xml:space="preserve">impact </w:t>
        </w:r>
      </w:ins>
      <w:ins w:id="1746" w:author="Liu, Luyu" w:date="2020-06-21T13:32:00Z">
        <w:r w:rsidR="00A55901">
          <w:rPr>
            <w:rFonts w:ascii="Times New Roman" w:hAnsi="Times New Roman" w:cs="Times New Roman"/>
            <w:sz w:val="24"/>
            <w:szCs w:val="24"/>
          </w:rPr>
          <w:t>on the waiting time</w:t>
        </w:r>
      </w:ins>
      <w:ins w:id="1747" w:author="Liu, Luyu" w:date="2020-06-21T13:35:00Z">
        <w:r w:rsidR="001B51E8">
          <w:rPr>
            <w:rFonts w:ascii="Times New Roman" w:hAnsi="Times New Roman" w:cs="Times New Roman"/>
            <w:sz w:val="24"/>
            <w:szCs w:val="24"/>
          </w:rPr>
          <w:t xml:space="preserve"> </w:t>
        </w:r>
      </w:ins>
      <w:ins w:id="1748" w:author="Liu, Luyu" w:date="2020-06-21T13:36:00Z">
        <w:r w:rsidR="001B51E8">
          <w:rPr>
            <w:rFonts w:ascii="Times New Roman" w:hAnsi="Times New Roman" w:cs="Times New Roman"/>
            <w:sz w:val="24"/>
            <w:szCs w:val="24"/>
          </w:rPr>
          <w:fldChar w:fldCharType="begin" w:fldLock="1"/>
        </w:r>
      </w:ins>
      <w:r w:rsidR="00497A00">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2016a)","previouslyFormattedCitation":"(Cats and Loutos 2016a)"},"properties":{"noteIndex":0},"schema":"https://github.com/citation-style-language/schema/raw/master/csl-citation.json"}</w:instrText>
      </w:r>
      <w:r w:rsidR="001B51E8">
        <w:rPr>
          <w:rFonts w:ascii="Times New Roman" w:hAnsi="Times New Roman" w:cs="Times New Roman"/>
          <w:sz w:val="24"/>
          <w:szCs w:val="24"/>
        </w:rPr>
        <w:fldChar w:fldCharType="separate"/>
      </w:r>
      <w:r w:rsidR="00CA3E89" w:rsidRPr="00CA3E89">
        <w:rPr>
          <w:rFonts w:ascii="Times New Roman" w:hAnsi="Times New Roman" w:cs="Times New Roman"/>
          <w:noProof/>
          <w:sz w:val="24"/>
          <w:szCs w:val="24"/>
        </w:rPr>
        <w:t>(Cats and Loutos 2016a)</w:t>
      </w:r>
      <w:ins w:id="1749" w:author="Liu, Luyu" w:date="2020-06-21T13:36:00Z">
        <w:r w:rsidR="001B51E8">
          <w:rPr>
            <w:rFonts w:ascii="Times New Roman" w:hAnsi="Times New Roman" w:cs="Times New Roman"/>
            <w:sz w:val="24"/>
            <w:szCs w:val="24"/>
          </w:rPr>
          <w:fldChar w:fldCharType="end"/>
        </w:r>
      </w:ins>
      <w:ins w:id="1750" w:author="Liu, Luyu" w:date="2020-06-21T13:34:00Z">
        <w:r w:rsidR="00AB671D">
          <w:rPr>
            <w:rFonts w:ascii="Times New Roman" w:hAnsi="Times New Roman" w:cs="Times New Roman"/>
            <w:sz w:val="24"/>
            <w:szCs w:val="24"/>
          </w:rPr>
          <w:t>.</w:t>
        </w:r>
      </w:ins>
    </w:p>
    <w:p w14:paraId="5FDE67FA" w14:textId="74FA4282"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Interestingly, for the greedy strategy (GT), longer walking time lowers average waiting time since the</w:t>
      </w:r>
      <w:ins w:id="1751" w:author="Miller, Harvey J." w:date="2020-07-01T14:30:00Z">
        <w:r w:rsidR="00A35723">
          <w:rPr>
            <w:rFonts w:ascii="Times New Roman" w:hAnsi="Times New Roman" w:cs="Times New Roman"/>
            <w:sz w:val="24"/>
            <w:szCs w:val="24"/>
          </w:rPr>
          <w:t xml:space="preserve"> </w:t>
        </w:r>
      </w:ins>
      <w:del w:id="1752" w:author="Miller, Harvey J." w:date="2020-07-01T14:30:00Z">
        <w:r w:rsidDel="00A35723">
          <w:rPr>
            <w:rFonts w:ascii="Times New Roman" w:hAnsi="Times New Roman" w:cs="Times New Roman"/>
            <w:sz w:val="24"/>
            <w:szCs w:val="24"/>
          </w:rPr>
          <w:delText xml:space="preserve"> missed </w:delText>
        </w:r>
      </w:del>
      <w:r>
        <w:rPr>
          <w:rFonts w:ascii="Times New Roman" w:hAnsi="Times New Roman" w:cs="Times New Roman"/>
          <w:sz w:val="24"/>
          <w:szCs w:val="24"/>
        </w:rPr>
        <w:t xml:space="preserve">risk </w:t>
      </w:r>
      <w:ins w:id="1753" w:author="Miller, Harvey J." w:date="2020-07-01T14:30:00Z">
        <w:r w:rsidR="00A35723">
          <w:rPr>
            <w:rFonts w:ascii="Times New Roman" w:hAnsi="Times New Roman" w:cs="Times New Roman"/>
            <w:sz w:val="24"/>
            <w:szCs w:val="24"/>
          </w:rPr>
          <w:t xml:space="preserve">of missing a bus </w:t>
        </w:r>
      </w:ins>
      <w:r>
        <w:rPr>
          <w:rFonts w:ascii="Times New Roman" w:hAnsi="Times New Roman" w:cs="Times New Roman"/>
          <w:sz w:val="24"/>
          <w:szCs w:val="24"/>
        </w:rPr>
        <w:t>decreases with distance from a stop</w:t>
      </w:r>
      <w:ins w:id="1754" w:author="Liu, Luyu" w:date="2020-06-18T22:06:00Z">
        <w:r w:rsidR="004359D5">
          <w:rPr>
            <w:rFonts w:ascii="Times New Roman" w:hAnsi="Times New Roman" w:cs="Times New Roman"/>
            <w:sz w:val="24"/>
            <w:szCs w:val="24"/>
          </w:rPr>
          <w:t xml:space="preserve">, which can also be observed in </w:t>
        </w:r>
      </w:ins>
      <w:r w:rsidR="004359D5">
        <w:rPr>
          <w:rFonts w:ascii="Times New Roman" w:hAnsi="Times New Roman" w:cs="Times New Roman"/>
          <w:sz w:val="24"/>
          <w:szCs w:val="24"/>
        </w:rPr>
        <w:fldChar w:fldCharType="begin"/>
      </w:r>
      <w:r w:rsidR="004359D5">
        <w:rPr>
          <w:rFonts w:ascii="Times New Roman" w:hAnsi="Times New Roman" w:cs="Times New Roman"/>
          <w:sz w:val="24"/>
          <w:szCs w:val="24"/>
        </w:rPr>
        <w:instrText xml:space="preserve"> REF _Ref16256046 \h  \* MERGEFORMAT </w:instrText>
      </w:r>
      <w:r w:rsidR="004359D5">
        <w:rPr>
          <w:rFonts w:ascii="Times New Roman" w:hAnsi="Times New Roman" w:cs="Times New Roman"/>
          <w:sz w:val="24"/>
          <w:szCs w:val="24"/>
        </w:rPr>
      </w:r>
      <w:r w:rsidR="004359D5">
        <w:rPr>
          <w:rFonts w:ascii="Times New Roman" w:hAnsi="Times New Roman" w:cs="Times New Roman"/>
          <w:sz w:val="24"/>
          <w:szCs w:val="24"/>
        </w:rPr>
        <w:fldChar w:fldCharType="separate"/>
      </w:r>
      <w:ins w:id="1755" w:author="Liu, Luyu" w:date="2020-07-02T23:42:00Z">
        <w:r w:rsidR="00085CCF" w:rsidRPr="00085CCF">
          <w:rPr>
            <w:rFonts w:ascii="Times New Roman" w:hAnsi="Times New Roman" w:cs="Times New Roman"/>
            <w:sz w:val="24"/>
            <w:szCs w:val="24"/>
            <w:rPrChange w:id="1756" w:author="Liu, Luyu" w:date="2020-07-02T23:42:00Z">
              <w:rPr/>
            </w:rPrChange>
          </w:rPr>
          <w:t xml:space="preserve">Figure </w:t>
        </w:r>
        <w:r w:rsidR="00085CCF" w:rsidRPr="00085CCF">
          <w:rPr>
            <w:rFonts w:ascii="Times New Roman" w:hAnsi="Times New Roman" w:cs="Times New Roman"/>
            <w:sz w:val="24"/>
            <w:szCs w:val="24"/>
            <w:rPrChange w:id="1757" w:author="Liu, Luyu" w:date="2020-07-02T23:42:00Z">
              <w:rPr>
                <w:noProof/>
              </w:rPr>
            </w:rPrChange>
          </w:rPr>
          <w:t>8</w:t>
        </w:r>
      </w:ins>
      <w:ins w:id="1758" w:author="Miller, Harvey J." w:date="2020-07-01T14:30:00Z">
        <w:del w:id="1759" w:author="Liu, Luyu" w:date="2020-07-02T23:42:00Z">
          <w:r w:rsidR="00A35723" w:rsidRPr="00A35723" w:rsidDel="00085CCF">
            <w:rPr>
              <w:rFonts w:ascii="Times New Roman" w:hAnsi="Times New Roman" w:cs="Times New Roman"/>
              <w:sz w:val="24"/>
              <w:szCs w:val="24"/>
              <w:rPrChange w:id="1760" w:author="Miller, Harvey J." w:date="2020-07-01T14:30:00Z">
                <w:rPr/>
              </w:rPrChange>
            </w:rPr>
            <w:delText xml:space="preserve">Figure </w:delText>
          </w:r>
          <w:r w:rsidR="00A35723" w:rsidRPr="00A35723" w:rsidDel="00085CCF">
            <w:rPr>
              <w:rFonts w:ascii="Times New Roman" w:hAnsi="Times New Roman" w:cs="Times New Roman"/>
              <w:sz w:val="24"/>
              <w:szCs w:val="24"/>
              <w:rPrChange w:id="1761" w:author="Miller, Harvey J." w:date="2020-07-01T14:30:00Z">
                <w:rPr>
                  <w:noProof/>
                </w:rPr>
              </w:rPrChange>
            </w:rPr>
            <w:delText>8</w:delText>
          </w:r>
        </w:del>
      </w:ins>
      <w:del w:id="1762" w:author="Liu, Luyu" w:date="2020-07-02T23:42:00Z">
        <w:r w:rsidR="004359D5" w:rsidRPr="00A35723" w:rsidDel="00085CCF">
          <w:rPr>
            <w:rFonts w:ascii="Times New Roman" w:hAnsi="Times New Roman" w:cs="Times New Roman"/>
            <w:sz w:val="24"/>
            <w:szCs w:val="24"/>
          </w:rPr>
          <w:delText>Figure 9</w:delText>
        </w:r>
      </w:del>
      <w:r w:rsidR="004359D5">
        <w:rPr>
          <w:rFonts w:ascii="Times New Roman" w:hAnsi="Times New Roman" w:cs="Times New Roman"/>
          <w:sz w:val="24"/>
          <w:szCs w:val="24"/>
        </w:rPr>
        <w:fldChar w:fldCharType="end"/>
      </w:r>
      <w:r>
        <w:rPr>
          <w:rFonts w:ascii="Times New Roman" w:hAnsi="Times New Roman" w:cs="Times New Roman"/>
          <w:sz w:val="24"/>
          <w:szCs w:val="24"/>
        </w:rPr>
        <w:t xml:space="preserve">. Similar to PT’s scenario, with longer walking time to the stop, the bus also has a greater chance to gain more delay; because GT trips are highly desynchronized due to a small reclaimed/discontinuity delay, the gained delay can offset the reclaimed/discontinuity delay, which plays a similar role as the insurance buffer. Therefore, GT users have a greater chance to resynchronize with longer walking time. </w:t>
      </w:r>
    </w:p>
    <w:p w14:paraId="7247DD39" w14:textId="3C96DD5A" w:rsidR="005A464A" w:rsidRPr="00A56F2C"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conclusion, with longer walking distance/time, the chance of reclaiming and gaining delay will simultaneously increase while the chance of maintaining delay of the same value will decrease. PT and GT are the two polar of RTI-based </w:t>
      </w:r>
      <w:del w:id="1763" w:author="Liu, Luyu" w:date="2020-06-13T12:35:00Z">
        <w:r w:rsidDel="00FA6C5B">
          <w:rPr>
            <w:rFonts w:ascii="Times New Roman" w:hAnsi="Times New Roman" w:cs="Times New Roman"/>
            <w:sz w:val="24"/>
            <w:szCs w:val="24"/>
          </w:rPr>
          <w:delText>TPSs</w:delText>
        </w:r>
      </w:del>
      <w:ins w:id="1764"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xml:space="preserve"> and their performance will converge with longer walking time: highly synchronized PT is sensitive to reclaimed delay and its performance will become worse; while highly desynchronized GT is sensitive to gaining more delay and its performance will become better.</w:t>
      </w:r>
    </w:p>
    <w:p w14:paraId="49FEDA21" w14:textId="77777777" w:rsidR="005A464A" w:rsidRPr="00362A26" w:rsidRDefault="005A464A" w:rsidP="005A464A">
      <w:pPr>
        <w:spacing w:line="256" w:lineRule="auto"/>
        <w:rPr>
          <w:rFonts w:ascii="Times New Roman" w:hAnsi="Times New Roman" w:cs="Times New Roman"/>
          <w:sz w:val="24"/>
          <w:szCs w:val="24"/>
        </w:rPr>
      </w:pPr>
    </w:p>
    <w:p w14:paraId="610B3BC3" w14:textId="3AB59B40" w:rsidR="005A464A" w:rsidRDefault="00694657" w:rsidP="00F57A98">
      <w:pPr>
        <w:spacing w:line="256" w:lineRule="auto"/>
      </w:pPr>
      <w:r>
        <w:rPr>
          <w:rFonts w:ascii="Times New Roman" w:hAnsi="Times New Roman" w:cs="Times New Roman"/>
          <w:noProof/>
          <w:sz w:val="24"/>
          <w:szCs w:val="24"/>
        </w:rPr>
        <w:lastRenderedPageBreak/>
        <w:pict w14:anchorId="085F9974">
          <v:shape id="_x0000_i1034" type="#_x0000_t75" style="width:468.95pt;height:364.4pt">
            <v:imagedata r:id="rId17" o:title="figure_6"/>
          </v:shape>
        </w:pict>
      </w:r>
    </w:p>
    <w:p w14:paraId="07008308" w14:textId="7C0E8C18" w:rsidR="005A464A" w:rsidRPr="00663896" w:rsidRDefault="005A464A" w:rsidP="005A464A">
      <w:pPr>
        <w:spacing w:line="256" w:lineRule="auto"/>
        <w:jc w:val="center"/>
        <w:rPr>
          <w:rFonts w:ascii="Times New Roman" w:hAnsi="Times New Roman" w:cs="Times New Roman"/>
          <w:sz w:val="24"/>
          <w:szCs w:val="24"/>
        </w:rPr>
      </w:pPr>
      <w:bookmarkStart w:id="1765" w:name="_Ref16256335"/>
      <w:bookmarkStart w:id="1766" w:name="_Ref25663231"/>
      <w:commentRangeStart w:id="1767"/>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sidR="00085CCF">
        <w:rPr>
          <w:rFonts w:ascii="Times New Roman" w:hAnsi="Times New Roman" w:cs="Times New Roman"/>
          <w:noProof/>
          <w:sz w:val="24"/>
          <w:szCs w:val="24"/>
        </w:rPr>
        <w:t>6</w:t>
      </w:r>
      <w:r w:rsidRPr="00663896">
        <w:rPr>
          <w:rFonts w:ascii="Times New Roman" w:hAnsi="Times New Roman" w:cs="Times New Roman"/>
          <w:sz w:val="24"/>
          <w:szCs w:val="24"/>
        </w:rPr>
        <w:fldChar w:fldCharType="end"/>
      </w:r>
      <w:bookmarkEnd w:id="1765"/>
      <w:r>
        <w:rPr>
          <w:rFonts w:ascii="Times New Roman" w:hAnsi="Times New Roman" w:cs="Times New Roman"/>
          <w:sz w:val="24"/>
          <w:szCs w:val="24"/>
        </w:rPr>
        <w:t xml:space="preserve">: PT, GT, </w:t>
      </w:r>
      <w:r w:rsidR="00282DA5">
        <w:rPr>
          <w:rFonts w:ascii="Times New Roman" w:hAnsi="Times New Roman" w:cs="Times New Roman"/>
          <w:sz w:val="24"/>
          <w:szCs w:val="24"/>
        </w:rPr>
        <w:t xml:space="preserve">AT, </w:t>
      </w:r>
      <w:r>
        <w:rPr>
          <w:rFonts w:ascii="Times New Roman" w:hAnsi="Times New Roman" w:cs="Times New Roman"/>
          <w:sz w:val="24"/>
          <w:szCs w:val="24"/>
        </w:rPr>
        <w:t>and ST</w:t>
      </w:r>
      <w:r w:rsidRPr="00663896">
        <w:rPr>
          <w:rFonts w:ascii="Times New Roman" w:hAnsi="Times New Roman" w:cs="Times New Roman"/>
          <w:sz w:val="24"/>
          <w:szCs w:val="24"/>
        </w:rPr>
        <w:t xml:space="preserve">’s </w:t>
      </w:r>
      <w:r w:rsidR="00F57A98">
        <w:rPr>
          <w:rFonts w:ascii="Times New Roman" w:hAnsi="Times New Roman" w:cs="Times New Roman"/>
          <w:sz w:val="24"/>
          <w:szCs w:val="24"/>
        </w:rPr>
        <w:t xml:space="preserve">waiting time and </w:t>
      </w:r>
      <w:del w:id="1768" w:author="Liu, Luyu" w:date="2020-06-18T22:13:00Z">
        <w:r w:rsidDel="004359D5">
          <w:rPr>
            <w:rFonts w:ascii="Times New Roman" w:hAnsi="Times New Roman" w:cs="Times New Roman"/>
            <w:sz w:val="24"/>
            <w:szCs w:val="24"/>
          </w:rPr>
          <w:delText>missed bus risk</w:delText>
        </w:r>
      </w:del>
      <w:ins w:id="1769" w:author="Liu, Luyu" w:date="2020-06-18T22:13:00Z">
        <w:r w:rsidR="004359D5">
          <w:rPr>
            <w:rFonts w:ascii="Times New Roman" w:hAnsi="Times New Roman" w:cs="Times New Roman"/>
            <w:sz w:val="24"/>
            <w:szCs w:val="24"/>
          </w:rPr>
          <w:t>risk of missing bus</w:t>
        </w:r>
      </w:ins>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1766"/>
      <w:commentRangeEnd w:id="1767"/>
      <w:r>
        <w:rPr>
          <w:rStyle w:val="CommentReference"/>
        </w:rPr>
        <w:commentReference w:id="1767"/>
      </w:r>
    </w:p>
    <w:p w14:paraId="39AF7F8E" w14:textId="77777777" w:rsidR="005A464A" w:rsidRPr="00613F2A" w:rsidRDefault="005A464A" w:rsidP="005A464A">
      <w:pPr>
        <w:pStyle w:val="IndentTimesNewRoman"/>
        <w:ind w:firstLine="0"/>
      </w:pPr>
    </w:p>
    <w:p w14:paraId="1CBD4687" w14:textId="77777777" w:rsidR="005A464A" w:rsidRDefault="005A464A" w:rsidP="005A464A">
      <w:pPr>
        <w:pStyle w:val="IndentTimesNewRoman"/>
        <w:ind w:firstLine="0"/>
        <w:rPr>
          <w:b/>
        </w:rPr>
      </w:pPr>
    </w:p>
    <w:p w14:paraId="244757A6" w14:textId="77777777" w:rsidR="005A464A" w:rsidRDefault="005A464A" w:rsidP="005A464A">
      <w:pPr>
        <w:pStyle w:val="TimesNewRoman"/>
        <w:numPr>
          <w:ilvl w:val="2"/>
          <w:numId w:val="5"/>
        </w:numPr>
        <w:jc w:val="both"/>
      </w:pPr>
      <w:r w:rsidRPr="00351FFE">
        <w:rPr>
          <w:bCs/>
        </w:rPr>
        <w:t>Spatial patterns</w:t>
      </w:r>
    </w:p>
    <w:p w14:paraId="5FFA5465" w14:textId="4571B20B" w:rsidR="005A464A" w:rsidDel="00956300" w:rsidRDefault="005A464A" w:rsidP="0070034D">
      <w:pPr>
        <w:pStyle w:val="TimesNewRoman"/>
        <w:jc w:val="both"/>
        <w:rPr>
          <w:del w:id="1770" w:author="Liu, Luyu" w:date="2020-06-18T22:17:00Z"/>
        </w:rPr>
      </w:pPr>
      <w:r>
        <w:t xml:space="preserve">As noted above, due to the heterogeneity of on-time performance over a bus route, the location of the bus stop within the route also influences the performance of a </w:t>
      </w:r>
      <w:del w:id="1771" w:author="Liu, Luyu" w:date="2020-06-13T12:34:00Z">
        <w:r w:rsidDel="00A1720D">
          <w:delText>TPS</w:delText>
        </w:r>
      </w:del>
      <w:ins w:id="1772" w:author="Liu, Luyu" w:date="2020-06-13T12:34:00Z">
        <w:r w:rsidR="00A1720D">
          <w:t>trip planning strategy</w:t>
        </w:r>
      </w:ins>
      <w:r>
        <w:t>.</w:t>
      </w:r>
      <w:del w:id="1773" w:author="Liu, Luyu" w:date="2020-06-15T19:57:00Z">
        <w:r w:rsidDel="00A246E6">
          <w:delText xml:space="preserve">  </w:delText>
        </w:r>
      </w:del>
      <w:ins w:id="1774" w:author="Liu, Luyu" w:date="2020-06-15T19:57:00Z">
        <w:r w:rsidR="00A246E6">
          <w:t xml:space="preserve"> </w:t>
        </w:r>
      </w:ins>
      <w:r>
        <w:t>To illustrate this, we map the average wait time and risk of missing a bus for home locations within</w:t>
      </w:r>
      <w:commentRangeStart w:id="1775"/>
      <w:r>
        <w:t xml:space="preserve"> </w:t>
      </w:r>
      <w:commentRangeEnd w:id="1775"/>
      <w:r>
        <w:rPr>
          <w:rStyle w:val="CommentReference"/>
          <w:rFonts w:asciiTheme="minorHAnsi" w:hAnsiTheme="minorHAnsi" w:cstheme="minorBidi"/>
        </w:rPr>
        <w:commentReference w:id="1775"/>
      </w:r>
      <w:r>
        <w:t>0 – 9 minutes (0 – 756 meters) distance buffer of COTA bus route #2 heading from southwest to northeast, assuming users travel to their closest bus stop.</w:t>
      </w:r>
      <w:del w:id="1776" w:author="Liu, Luyu" w:date="2020-06-18T19:42:00Z">
        <w:r w:rsidDel="000E1C52">
          <w:delText xml:space="preserve"> </w:delText>
        </w:r>
        <w:r w:rsidDel="000E1C52">
          <w:fldChar w:fldCharType="begin"/>
        </w:r>
        <w:r w:rsidRPr="00085CCF" w:rsidDel="000E1C52">
          <w:rPr>
            <w:rPrChange w:id="1777" w:author="Liu, Luyu" w:date="2020-07-02T23:42:00Z">
              <w:rPr/>
            </w:rPrChange>
          </w:rPr>
          <w:delInstrText xml:space="preserve"> REF _Ref16256385 \h  \* MERGEFORMAT </w:delInstrText>
        </w:r>
        <w:r w:rsidRPr="00085CCF" w:rsidDel="000E1C52">
          <w:rPr>
            <w:rPrChange w:id="1778" w:author="Liu, Luyu" w:date="2020-07-02T23:42:00Z">
              <w:rPr/>
            </w:rPrChange>
          </w:rPr>
        </w:r>
        <w:r w:rsidDel="000E1C52">
          <w:fldChar w:fldCharType="separate"/>
        </w:r>
        <w:r w:rsidRPr="000E1C52" w:rsidDel="000E1C52">
          <w:delText xml:space="preserve">Figure </w:delText>
        </w:r>
        <w:r w:rsidRPr="000E1C52" w:rsidDel="000E1C52">
          <w:rPr>
            <w:noProof/>
          </w:rPr>
          <w:delText>13</w:delText>
        </w:r>
        <w:r w:rsidDel="000E1C52">
          <w:fldChar w:fldCharType="end"/>
        </w:r>
        <w:r w:rsidDel="000E1C52">
          <w:delText xml:space="preserve"> and </w:delText>
        </w:r>
        <w:r w:rsidDel="000E1C52">
          <w:fldChar w:fldCharType="begin"/>
        </w:r>
        <w:r w:rsidDel="000E1C52">
          <w:delInstrText xml:space="preserve"> REF _Ref16256137 \h  \* MERGEFORMAT </w:delInstrText>
        </w:r>
        <w:r w:rsidDel="000E1C52">
          <w:fldChar w:fldCharType="separate"/>
        </w:r>
        <w:r w:rsidRPr="00530F4C" w:rsidDel="000E1C52">
          <w:delText xml:space="preserve">Figure </w:delText>
        </w:r>
        <w:r w:rsidDel="000E1C52">
          <w:rPr>
            <w:noProof/>
          </w:rPr>
          <w:delText>14</w:delText>
        </w:r>
        <w:r w:rsidDel="000E1C52">
          <w:fldChar w:fldCharType="end"/>
        </w:r>
        <w:r w:rsidDel="000E1C52">
          <w:delText xml:space="preserve"> shows spatial pattern of waiting time and risk (respectively) for the AT, ST, ET, and GT strategies.</w:delText>
        </w:r>
      </w:del>
      <w:del w:id="1779" w:author="Liu, Luyu" w:date="2020-06-15T19:57:00Z">
        <w:r w:rsidDel="00A246E6">
          <w:delText xml:space="preserve">  </w:delText>
        </w:r>
      </w:del>
      <w:ins w:id="1780" w:author="Liu, Luyu" w:date="2020-06-15T19:57:00Z">
        <w:r w:rsidR="00A246E6">
          <w:t xml:space="preserve"> </w:t>
        </w:r>
      </w:ins>
      <w:r w:rsidR="00DE2C99">
        <w:fldChar w:fldCharType="begin"/>
      </w:r>
      <w:r w:rsidR="00DE2C99">
        <w:instrText xml:space="preserve"> REF _Ref43410446 \h </w:instrText>
      </w:r>
      <w:r w:rsidR="00DE2C99">
        <w:fldChar w:fldCharType="separate"/>
      </w:r>
      <w:ins w:id="1781" w:author="Liu, Luyu" w:date="2020-07-02T23:42:00Z">
        <w:r w:rsidR="00085CCF">
          <w:t xml:space="preserve">Figure </w:t>
        </w:r>
        <w:r w:rsidR="00085CCF">
          <w:rPr>
            <w:noProof/>
          </w:rPr>
          <w:t>7</w:t>
        </w:r>
      </w:ins>
      <w:del w:id="1782" w:author="Liu, Luyu" w:date="2020-07-02T23:42:00Z">
        <w:r w:rsidR="00694657" w:rsidDel="00085CCF">
          <w:rPr>
            <w:noProof/>
          </w:rPr>
          <w:delText>7</w:delText>
        </w:r>
      </w:del>
      <w:r w:rsidR="00DE2C99">
        <w:fldChar w:fldCharType="end"/>
      </w:r>
      <w:ins w:id="1783" w:author="Liu, Luyu" w:date="2020-06-18T22:34:00Z">
        <w:r w:rsidR="00DE2C99">
          <w:t xml:space="preserve"> shows the </w:t>
        </w:r>
      </w:ins>
      <w:ins w:id="1784" w:author="Miller, Harvey J." w:date="2020-07-01T14:32:00Z">
        <w:r w:rsidR="00A35723" w:rsidRPr="00A35723">
          <w:t xml:space="preserve">spatial pattern </w:t>
        </w:r>
        <w:r w:rsidR="00A35723">
          <w:t xml:space="preserve">of the </w:t>
        </w:r>
      </w:ins>
      <w:ins w:id="1785" w:author="Liu, Luyu" w:date="2020-06-18T22:34:00Z">
        <w:r w:rsidR="00DE2C99">
          <w:t xml:space="preserve">average waiting time and </w:t>
        </w:r>
        <w:r w:rsidR="005B7E90">
          <w:t>risk</w:t>
        </w:r>
      </w:ins>
      <w:ins w:id="1786" w:author="Miller, Harvey J." w:date="2020-07-01T14:32:00Z">
        <w:r w:rsidR="00A35723">
          <w:t xml:space="preserve"> of missing a bus</w:t>
        </w:r>
      </w:ins>
      <w:ins w:id="1787" w:author="Liu, Luyu" w:date="2020-06-18T22:35:00Z">
        <w:del w:id="1788" w:author="Miller, Harvey J." w:date="2020-07-01T14:32:00Z">
          <w:r w:rsidR="005B7E90" w:rsidDel="00A35723">
            <w:delText>’s</w:delText>
          </w:r>
        </w:del>
        <w:r w:rsidR="005B7E90">
          <w:t xml:space="preserve"> </w:t>
        </w:r>
        <w:del w:id="1789" w:author="Miller, Harvey J." w:date="2020-07-01T14:32:00Z">
          <w:r w:rsidR="005B7E90" w:rsidDel="00A35723">
            <w:delText xml:space="preserve">spatial pattern </w:delText>
          </w:r>
        </w:del>
      </w:ins>
      <w:ins w:id="1790" w:author="Liu, Luyu" w:date="2020-06-18T22:34:00Z">
        <w:r w:rsidR="00DE2C99">
          <w:t xml:space="preserve">for </w:t>
        </w:r>
      </w:ins>
      <w:ins w:id="1791" w:author="Miller, Harvey J." w:date="2020-07-01T14:32:00Z">
        <w:r w:rsidR="00A35723">
          <w:t>GT</w:t>
        </w:r>
      </w:ins>
      <w:ins w:id="1792" w:author="Liu, Luyu" w:date="2020-06-18T22:35:00Z">
        <w:del w:id="1793" w:author="Miller, Harvey J." w:date="2020-07-01T14:32:00Z">
          <w:r w:rsidR="002106A5" w:rsidDel="00A35723">
            <w:delText xml:space="preserve">the </w:delText>
          </w:r>
        </w:del>
      </w:ins>
      <w:ins w:id="1794" w:author="Liu, Luyu" w:date="2020-06-18T22:34:00Z">
        <w:del w:id="1795" w:author="Miller, Harvey J." w:date="2020-07-01T14:32:00Z">
          <w:r w:rsidR="00DE2C99" w:rsidDel="00A35723">
            <w:delText>greedy tactic</w:delText>
          </w:r>
        </w:del>
        <w:r w:rsidR="00DE2C99">
          <w:t>.</w:t>
        </w:r>
      </w:ins>
      <w:ins w:id="1796" w:author="Liu, Luyu" w:date="2020-06-18T22:35:00Z">
        <w:r w:rsidR="005B7E90">
          <w:t xml:space="preserve"> </w:t>
        </w:r>
      </w:ins>
      <w:ins w:id="1797" w:author="Liu, Luyu" w:date="2020-06-18T22:40:00Z">
        <w:r w:rsidR="00E800CF">
          <w:t>It confirms t</w:t>
        </w:r>
      </w:ins>
      <w:ins w:id="1798" w:author="Liu, Luyu" w:date="2020-06-18T22:39:00Z">
        <w:r w:rsidR="00E800CF">
          <w:t>he waiting times are sensitive to the change in the headways</w:t>
        </w:r>
      </w:ins>
      <w:ins w:id="1799" w:author="Liu, Luyu" w:date="2020-06-18T22:40:00Z">
        <w:r w:rsidR="00E800CF">
          <w:t xml:space="preserve"> indicated by red ovals: longer headways are correlated with longer waiting times but not</w:t>
        </w:r>
      </w:ins>
      <w:ins w:id="1800" w:author="Liu, Luyu" w:date="2020-06-18T22:41:00Z">
        <w:r w:rsidR="00E800CF">
          <w:t xml:space="preserve"> risk of missing bus</w:t>
        </w:r>
      </w:ins>
      <w:ins w:id="1801" w:author="Liu, Luyu" w:date="2020-06-18T22:40:00Z">
        <w:r w:rsidR="00E800CF">
          <w:t>.</w:t>
        </w:r>
      </w:ins>
      <w:ins w:id="1802" w:author="Liu, Luyu" w:date="2020-06-18T22:41:00Z">
        <w:r w:rsidR="00C855F9">
          <w:t xml:space="preserve"> </w:t>
        </w:r>
      </w:ins>
      <w:del w:id="1803" w:author="Liu, Luyu" w:date="2020-06-18T22:17:00Z">
        <w:r w:rsidDel="00956300">
          <w:delText>These results confirm the waiting times are sensitive to the change in the headways (indicated by red ovals in the figures): with longer headways comes longer waiting times</w:delText>
        </w:r>
      </w:del>
      <w:del w:id="1804" w:author="Liu, Luyu" w:date="2020-06-18T19:52:00Z">
        <w:r w:rsidDel="000E1C52">
          <w:delText xml:space="preserve"> (</w:delText>
        </w:r>
        <w:r w:rsidDel="000E1C52">
          <w:fldChar w:fldCharType="begin"/>
        </w:r>
        <w:r w:rsidRPr="00694657" w:rsidDel="000E1C52">
          <w:delInstrText xml:space="preserve"> REF _Ref16256385 \h </w:delInstrText>
        </w:r>
        <w:r w:rsidDel="000E1C52">
          <w:fldChar w:fldCharType="separate"/>
        </w:r>
        <w:r w:rsidRPr="004743C5" w:rsidDel="000E1C52">
          <w:delText xml:space="preserve">Figure </w:delText>
        </w:r>
        <w:r w:rsidDel="000E1C52">
          <w:rPr>
            <w:noProof/>
          </w:rPr>
          <w:delText>13</w:delText>
        </w:r>
        <w:r w:rsidDel="000E1C52">
          <w:fldChar w:fldCharType="end"/>
        </w:r>
        <w:r w:rsidDel="000E1C52">
          <w:delText>)</w:delText>
        </w:r>
      </w:del>
      <w:del w:id="1805" w:author="Liu, Luyu" w:date="2020-06-18T22:17:00Z">
        <w:r w:rsidDel="00956300">
          <w:delText>.</w:delText>
        </w:r>
      </w:del>
      <w:del w:id="1806" w:author="Liu, Luyu" w:date="2020-06-15T19:57:00Z">
        <w:r w:rsidDel="00A246E6">
          <w:delText xml:space="preserve">   </w:delText>
        </w:r>
      </w:del>
      <w:del w:id="1807" w:author="Liu, Luyu" w:date="2020-06-18T22:17:00Z">
        <w:r w:rsidDel="00956300">
          <w:delText>In contrast, the risk of missing a bus does not increase dramatically with differences in headway frequency</w:delText>
        </w:r>
      </w:del>
      <w:del w:id="1808" w:author="Liu, Luyu" w:date="2020-06-18T19:53:00Z">
        <w:r w:rsidDel="00D03EAF">
          <w:delText xml:space="preserve"> (</w:delText>
        </w:r>
        <w:r w:rsidDel="00D03EAF">
          <w:fldChar w:fldCharType="begin"/>
        </w:r>
        <w:r w:rsidRPr="00D03EAF" w:rsidDel="00D03EAF">
          <w:delInstrText xml:space="preserve"> REF _Ref16256137 \h </w:delInstrText>
        </w:r>
        <w:r w:rsidDel="00D03EAF">
          <w:fldChar w:fldCharType="separate"/>
        </w:r>
        <w:r w:rsidRPr="00D03EAF" w:rsidDel="00D03EAF">
          <w:delText xml:space="preserve">Figure </w:delText>
        </w:r>
        <w:r w:rsidRPr="00D03EAF" w:rsidDel="00D03EAF">
          <w:rPr>
            <w:noProof/>
          </w:rPr>
          <w:delText>14</w:delText>
        </w:r>
        <w:r w:rsidDel="00D03EAF">
          <w:fldChar w:fldCharType="end"/>
        </w:r>
        <w:r w:rsidDel="00D03EAF">
          <w:delText>)</w:delText>
        </w:r>
      </w:del>
      <w:del w:id="1809" w:author="Liu, Luyu" w:date="2020-06-18T22:17:00Z">
        <w:r w:rsidDel="00956300">
          <w:delText>.</w:delText>
        </w:r>
      </w:del>
    </w:p>
    <w:p w14:paraId="21847F69" w14:textId="13D4BDCA" w:rsidR="005A464A" w:rsidDel="00C855F9" w:rsidRDefault="005A464A">
      <w:pPr>
        <w:pStyle w:val="TimesNewRoman"/>
        <w:rPr>
          <w:del w:id="1810" w:author="Liu, Luyu" w:date="2020-06-18T22:42:00Z"/>
        </w:rPr>
        <w:pPrChange w:id="1811" w:author="Liu, Luyu" w:date="2020-06-21T13:36:00Z">
          <w:pPr>
            <w:pStyle w:val="IndentTimesNewRoman"/>
            <w:ind w:firstLine="0"/>
            <w:jc w:val="both"/>
          </w:pPr>
        </w:pPrChange>
      </w:pPr>
    </w:p>
    <w:p w14:paraId="73189504" w14:textId="66975B87" w:rsidR="005A464A" w:rsidRPr="005F6743" w:rsidDel="000E1C52" w:rsidRDefault="005A464A" w:rsidP="0070034D">
      <w:pPr>
        <w:pStyle w:val="IndentTimesNewRoman"/>
        <w:ind w:firstLine="0"/>
        <w:jc w:val="both"/>
        <w:rPr>
          <w:del w:id="1812" w:author="Liu, Luyu" w:date="2020-06-18T19:44:00Z"/>
        </w:rPr>
      </w:pPr>
    </w:p>
    <w:p w14:paraId="1119AB4C" w14:textId="579F2BC0" w:rsidR="005A464A" w:rsidDel="000E1C52" w:rsidRDefault="005A464A" w:rsidP="00CA3E89">
      <w:pPr>
        <w:pStyle w:val="IndentTimesNewRoman"/>
        <w:keepNext/>
        <w:ind w:firstLine="0"/>
        <w:jc w:val="center"/>
        <w:rPr>
          <w:del w:id="1813" w:author="Liu, Luyu" w:date="2020-06-18T19:44:00Z"/>
        </w:rPr>
      </w:pPr>
      <w:del w:id="1814" w:author="Liu, Luyu" w:date="2020-06-18T19:44:00Z">
        <w:r w:rsidDel="000E1C52">
          <w:rPr>
            <w:noProof/>
          </w:rPr>
          <w:drawing>
            <wp:inline distT="0" distB="0" distL="0" distR="0" wp14:anchorId="68EFE967" wp14:editId="4E25A7E8">
              <wp:extent cx="5478975" cy="39261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78975" cy="3926149"/>
                      </a:xfrm>
                      <a:prstGeom prst="rect">
                        <a:avLst/>
                      </a:prstGeom>
                      <a:noFill/>
                      <a:ln>
                        <a:noFill/>
                      </a:ln>
                    </pic:spPr>
                  </pic:pic>
                </a:graphicData>
              </a:graphic>
            </wp:inline>
          </w:drawing>
        </w:r>
      </w:del>
    </w:p>
    <w:p w14:paraId="20CD4B5E" w14:textId="33FA70A3" w:rsidR="005A464A" w:rsidRPr="006E112A" w:rsidDel="000E1C52" w:rsidRDefault="005A464A" w:rsidP="00497A00">
      <w:pPr>
        <w:spacing w:line="256" w:lineRule="auto"/>
        <w:jc w:val="center"/>
        <w:rPr>
          <w:del w:id="1815" w:author="Liu, Luyu" w:date="2020-06-18T19:44:00Z"/>
          <w:rFonts w:ascii="Times New Roman" w:hAnsi="Times New Roman" w:cs="Times New Roman"/>
          <w:sz w:val="24"/>
          <w:szCs w:val="24"/>
        </w:rPr>
      </w:pPr>
      <w:bookmarkStart w:id="1816" w:name="_Ref16256385"/>
      <w:bookmarkStart w:id="1817" w:name="_Ref16256378"/>
      <w:commentRangeStart w:id="1818"/>
      <w:del w:id="1819" w:author="Liu, Luyu" w:date="2020-06-18T19:44:00Z">
        <w:r w:rsidRPr="004743C5" w:rsidDel="000E1C52">
          <w:rPr>
            <w:rFonts w:ascii="Times New Roman" w:hAnsi="Times New Roman" w:cs="Times New Roman"/>
            <w:sz w:val="24"/>
            <w:szCs w:val="24"/>
          </w:rPr>
          <w:delText xml:space="preserve">Figure </w:delText>
        </w:r>
        <w:r w:rsidRPr="004743C5" w:rsidDel="000E1C52">
          <w:rPr>
            <w:rFonts w:ascii="Times New Roman" w:hAnsi="Times New Roman" w:cs="Times New Roman"/>
            <w:sz w:val="24"/>
            <w:szCs w:val="24"/>
          </w:rPr>
          <w:fldChar w:fldCharType="begin"/>
        </w:r>
        <w:r w:rsidRPr="004743C5" w:rsidDel="000E1C52">
          <w:rPr>
            <w:rFonts w:ascii="Times New Roman" w:hAnsi="Times New Roman" w:cs="Times New Roman"/>
            <w:sz w:val="24"/>
            <w:szCs w:val="24"/>
          </w:rPr>
          <w:delInstrText xml:space="preserve"> SEQ Figure \* ARABIC </w:delInstrText>
        </w:r>
        <w:r w:rsidRPr="004743C5" w:rsidDel="000E1C52">
          <w:rPr>
            <w:rFonts w:ascii="Times New Roman" w:hAnsi="Times New Roman" w:cs="Times New Roman"/>
            <w:sz w:val="24"/>
            <w:szCs w:val="24"/>
          </w:rPr>
          <w:fldChar w:fldCharType="separate"/>
        </w:r>
      </w:del>
      <w:del w:id="1820" w:author="Liu, Luyu" w:date="2020-06-12T16:21:00Z">
        <w:r w:rsidDel="001B4909">
          <w:rPr>
            <w:rFonts w:ascii="Times New Roman" w:hAnsi="Times New Roman" w:cs="Times New Roman"/>
            <w:noProof/>
            <w:sz w:val="24"/>
            <w:szCs w:val="24"/>
          </w:rPr>
          <w:delText>13</w:delText>
        </w:r>
      </w:del>
      <w:del w:id="1821" w:author="Liu, Luyu" w:date="2020-06-18T19:44:00Z">
        <w:r w:rsidRPr="004743C5" w:rsidDel="000E1C52">
          <w:rPr>
            <w:rFonts w:ascii="Times New Roman" w:hAnsi="Times New Roman" w:cs="Times New Roman"/>
            <w:sz w:val="24"/>
            <w:szCs w:val="24"/>
          </w:rPr>
          <w:fldChar w:fldCharType="end"/>
        </w:r>
        <w:bookmarkEnd w:id="1816"/>
        <w:r w:rsidDel="000E1C52">
          <w:rPr>
            <w:rFonts w:ascii="Times New Roman" w:hAnsi="Times New Roman" w:cs="Times New Roman"/>
            <w:sz w:val="24"/>
            <w:szCs w:val="24"/>
          </w:rPr>
          <w:delText>:</w:delText>
        </w:r>
        <w:r w:rsidRPr="004743C5"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Spatial pattern of average waiting time within a walking distance buffer along the bus route: GT</w:delText>
        </w:r>
        <w:r w:rsidRPr="006E112A" w:rsidDel="000E1C52">
          <w:rPr>
            <w:rFonts w:ascii="Times New Roman" w:hAnsi="Times New Roman" w:cs="Times New Roman"/>
            <w:sz w:val="24"/>
            <w:szCs w:val="24"/>
          </w:rPr>
          <w:delText xml:space="preserve"> (top left), </w:delText>
        </w:r>
        <w:r w:rsidDel="000E1C52">
          <w:rPr>
            <w:rFonts w:ascii="Times New Roman" w:hAnsi="Times New Roman" w:cs="Times New Roman"/>
            <w:sz w:val="24"/>
            <w:szCs w:val="24"/>
          </w:rPr>
          <w:delText>ST</w:delText>
        </w:r>
        <w:r w:rsidRPr="003705D3" w:rsidDel="000E1C52">
          <w:rPr>
            <w:rFonts w:ascii="Times New Roman" w:hAnsi="Times New Roman" w:cs="Times New Roman"/>
            <w:sz w:val="24"/>
            <w:szCs w:val="24"/>
          </w:rPr>
          <w:delText xml:space="preserve"> </w:delText>
        </w:r>
        <w:r w:rsidRPr="006E112A" w:rsidDel="000E1C52">
          <w:rPr>
            <w:rFonts w:ascii="Times New Roman" w:hAnsi="Times New Roman" w:cs="Times New Roman"/>
            <w:sz w:val="24"/>
            <w:szCs w:val="24"/>
          </w:rPr>
          <w:delText xml:space="preserve">(top right), </w:delText>
        </w:r>
        <w:r w:rsidDel="000E1C52">
          <w:rPr>
            <w:rFonts w:ascii="Times New Roman" w:hAnsi="Times New Roman" w:cs="Times New Roman"/>
            <w:sz w:val="24"/>
            <w:szCs w:val="24"/>
          </w:rPr>
          <w:delText>ET</w:delText>
        </w:r>
        <w:r w:rsidRPr="006E112A" w:rsidDel="000E1C52">
          <w:rPr>
            <w:rFonts w:ascii="Times New Roman" w:hAnsi="Times New Roman" w:cs="Times New Roman"/>
            <w:sz w:val="24"/>
            <w:szCs w:val="24"/>
          </w:rPr>
          <w:delText xml:space="preserve"> (bottom left), </w:delText>
        </w:r>
        <w:r w:rsidDel="000E1C52">
          <w:rPr>
            <w:rFonts w:ascii="Times New Roman" w:hAnsi="Times New Roman" w:cs="Times New Roman"/>
            <w:sz w:val="24"/>
            <w:szCs w:val="24"/>
          </w:rPr>
          <w:delText>AT (bottom right)</w:delText>
        </w:r>
        <w:bookmarkEnd w:id="1817"/>
        <w:r w:rsidRPr="006E112A" w:rsidDel="000E1C52">
          <w:rPr>
            <w:rFonts w:ascii="Times New Roman" w:hAnsi="Times New Roman" w:cs="Times New Roman"/>
            <w:sz w:val="24"/>
            <w:szCs w:val="24"/>
          </w:rPr>
          <w:delText xml:space="preserve"> </w:delText>
        </w:r>
        <w:commentRangeEnd w:id="1818"/>
        <w:r w:rsidDel="000E1C52">
          <w:rPr>
            <w:rStyle w:val="CommentReference"/>
          </w:rPr>
          <w:commentReference w:id="1818"/>
        </w:r>
      </w:del>
    </w:p>
    <w:p w14:paraId="7ED116EF" w14:textId="29BFEF90" w:rsidR="005A464A" w:rsidDel="000E1C52" w:rsidRDefault="005A464A" w:rsidP="008D6C9E">
      <w:pPr>
        <w:pStyle w:val="Italic"/>
        <w:ind w:firstLine="0"/>
        <w:rPr>
          <w:del w:id="1822" w:author="Liu, Luyu" w:date="2020-06-18T19:44:00Z"/>
          <w:b/>
          <w:i w:val="0"/>
          <w:iCs/>
        </w:rPr>
      </w:pPr>
    </w:p>
    <w:p w14:paraId="3669BB19" w14:textId="435632B1" w:rsidR="005A464A" w:rsidDel="000E1C52" w:rsidRDefault="005A464A" w:rsidP="008D6C9E">
      <w:pPr>
        <w:keepNext/>
        <w:spacing w:line="256" w:lineRule="auto"/>
        <w:jc w:val="center"/>
        <w:rPr>
          <w:del w:id="1823" w:author="Liu, Luyu" w:date="2020-06-18T19:44:00Z"/>
        </w:rPr>
      </w:pPr>
      <w:del w:id="1824" w:author="Liu, Luyu" w:date="2020-06-18T19:44:00Z">
        <w:r w:rsidDel="000E1C52">
          <w:rPr>
            <w:noProof/>
          </w:rPr>
          <w:drawing>
            <wp:inline distT="0" distB="0" distL="0" distR="0" wp14:anchorId="031D1A10" wp14:editId="4E427535">
              <wp:extent cx="5886909" cy="4237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86909" cy="4237411"/>
                      </a:xfrm>
                      <a:prstGeom prst="rect">
                        <a:avLst/>
                      </a:prstGeom>
                    </pic:spPr>
                  </pic:pic>
                </a:graphicData>
              </a:graphic>
            </wp:inline>
          </w:drawing>
        </w:r>
      </w:del>
    </w:p>
    <w:p w14:paraId="113B73B2" w14:textId="3DDBFDA2" w:rsidR="005A464A" w:rsidRPr="006E112A" w:rsidDel="000E1C52" w:rsidRDefault="005A464A" w:rsidP="00B118C8">
      <w:pPr>
        <w:spacing w:line="256" w:lineRule="auto"/>
        <w:jc w:val="center"/>
        <w:rPr>
          <w:del w:id="1825" w:author="Liu, Luyu" w:date="2020-06-18T19:44:00Z"/>
          <w:rFonts w:ascii="Times New Roman" w:hAnsi="Times New Roman" w:cs="Times New Roman"/>
          <w:sz w:val="24"/>
          <w:szCs w:val="24"/>
        </w:rPr>
      </w:pPr>
      <w:bookmarkStart w:id="1826" w:name="_Ref16256137"/>
      <w:commentRangeStart w:id="1827"/>
      <w:del w:id="1828" w:author="Liu, Luyu" w:date="2020-06-18T19:44:00Z">
        <w:r w:rsidRPr="00530F4C" w:rsidDel="000E1C52">
          <w:rPr>
            <w:rFonts w:ascii="Times New Roman" w:hAnsi="Times New Roman" w:cs="Times New Roman"/>
            <w:sz w:val="24"/>
            <w:szCs w:val="24"/>
          </w:rPr>
          <w:delText xml:space="preserve">Figure </w:delText>
        </w:r>
        <w:r w:rsidRPr="00530F4C" w:rsidDel="000E1C52">
          <w:rPr>
            <w:rFonts w:ascii="Times New Roman" w:hAnsi="Times New Roman" w:cs="Times New Roman"/>
            <w:sz w:val="24"/>
            <w:szCs w:val="24"/>
          </w:rPr>
          <w:fldChar w:fldCharType="begin"/>
        </w:r>
        <w:r w:rsidRPr="00530F4C" w:rsidDel="000E1C52">
          <w:rPr>
            <w:rFonts w:ascii="Times New Roman" w:hAnsi="Times New Roman" w:cs="Times New Roman"/>
            <w:sz w:val="24"/>
            <w:szCs w:val="24"/>
          </w:rPr>
          <w:delInstrText xml:space="preserve"> SEQ Figure \* ARABIC </w:delInstrText>
        </w:r>
        <w:r w:rsidRPr="00530F4C" w:rsidDel="000E1C52">
          <w:rPr>
            <w:rFonts w:ascii="Times New Roman" w:hAnsi="Times New Roman" w:cs="Times New Roman"/>
            <w:sz w:val="24"/>
            <w:szCs w:val="24"/>
          </w:rPr>
          <w:fldChar w:fldCharType="separate"/>
        </w:r>
        <w:r w:rsidR="00FF1FB0" w:rsidDel="000E1C52">
          <w:rPr>
            <w:rFonts w:ascii="Times New Roman" w:hAnsi="Times New Roman" w:cs="Times New Roman"/>
            <w:noProof/>
            <w:sz w:val="24"/>
            <w:szCs w:val="24"/>
          </w:rPr>
          <w:delText>12</w:delText>
        </w:r>
        <w:r w:rsidRPr="00530F4C" w:rsidDel="000E1C52">
          <w:rPr>
            <w:rFonts w:ascii="Times New Roman" w:hAnsi="Times New Roman" w:cs="Times New Roman"/>
            <w:sz w:val="24"/>
            <w:szCs w:val="24"/>
          </w:rPr>
          <w:fldChar w:fldCharType="end"/>
        </w:r>
        <w:bookmarkEnd w:id="1826"/>
        <w:r w:rsidDel="000E1C52">
          <w:rPr>
            <w:rFonts w:ascii="Times New Roman" w:hAnsi="Times New Roman" w:cs="Times New Roman"/>
            <w:sz w:val="24"/>
            <w:szCs w:val="24"/>
          </w:rPr>
          <w:delText>:</w:delText>
        </w:r>
        <w:r w:rsidRPr="00D4298B" w:rsidDel="000E1C52">
          <w:rPr>
            <w:rFonts w:ascii="Times New Roman" w:hAnsi="Times New Roman" w:cs="Times New Roman"/>
            <w:sz w:val="24"/>
            <w:szCs w:val="24"/>
          </w:rPr>
          <w:delText xml:space="preserve"> </w:delText>
        </w:r>
        <w:r w:rsidRPr="00F625BD" w:rsidDel="000E1C52">
          <w:rPr>
            <w:rFonts w:ascii="Times New Roman" w:hAnsi="Times New Roman" w:cs="Times New Roman"/>
            <w:sz w:val="24"/>
            <w:szCs w:val="24"/>
          </w:rPr>
          <w:delText xml:space="preserve">Spatial pattern of </w:delText>
        </w:r>
        <w:r w:rsidDel="000E1C52">
          <w:rPr>
            <w:rFonts w:ascii="Times New Roman" w:hAnsi="Times New Roman" w:cs="Times New Roman"/>
            <w:sz w:val="24"/>
            <w:szCs w:val="24"/>
          </w:rPr>
          <w:delText xml:space="preserve">missed bus risk </w:delText>
        </w:r>
        <w:r w:rsidRPr="00F625BD" w:rsidDel="000E1C52">
          <w:rPr>
            <w:rFonts w:ascii="Times New Roman" w:hAnsi="Times New Roman" w:cs="Times New Roman"/>
            <w:sz w:val="24"/>
            <w:szCs w:val="24"/>
          </w:rPr>
          <w:delText xml:space="preserve">within a walking distance buffer along the </w:delText>
        </w:r>
        <w:r w:rsidDel="000E1C52">
          <w:rPr>
            <w:rFonts w:ascii="Times New Roman" w:hAnsi="Times New Roman" w:cs="Times New Roman"/>
            <w:sz w:val="24"/>
            <w:szCs w:val="24"/>
          </w:rPr>
          <w:delText xml:space="preserve">bus </w:delText>
        </w:r>
        <w:r w:rsidRPr="00F625BD" w:rsidDel="000E1C52">
          <w:rPr>
            <w:rFonts w:ascii="Times New Roman" w:hAnsi="Times New Roman" w:cs="Times New Roman"/>
            <w:sz w:val="24"/>
            <w:szCs w:val="24"/>
          </w:rPr>
          <w:delText>route</w:delText>
        </w:r>
        <w:r w:rsidDel="000E1C52">
          <w:rPr>
            <w:rFonts w:ascii="Times New Roman" w:hAnsi="Times New Roman" w:cs="Times New Roman"/>
            <w:sz w:val="24"/>
            <w:szCs w:val="24"/>
          </w:rPr>
          <w:delText>:</w:delText>
        </w:r>
      </w:del>
      <w:del w:id="1829" w:author="Liu, Luyu" w:date="2020-06-15T19:57:00Z">
        <w:r w:rsidDel="00A246E6">
          <w:rPr>
            <w:rFonts w:ascii="Times New Roman" w:hAnsi="Times New Roman" w:cs="Times New Roman"/>
            <w:sz w:val="24"/>
            <w:szCs w:val="24"/>
          </w:rPr>
          <w:delText xml:space="preserve"> </w:delText>
        </w:r>
        <w:r w:rsidRPr="00F625BD" w:rsidDel="00A246E6">
          <w:rPr>
            <w:rFonts w:ascii="Times New Roman" w:hAnsi="Times New Roman" w:cs="Times New Roman"/>
            <w:sz w:val="24"/>
            <w:szCs w:val="24"/>
          </w:rPr>
          <w:delText xml:space="preserve"> </w:delText>
        </w:r>
      </w:del>
      <w:del w:id="1830" w:author="Liu, Luyu" w:date="2020-06-18T19:44:00Z">
        <w:r w:rsidDel="000E1C52">
          <w:rPr>
            <w:rFonts w:ascii="Times New Roman" w:hAnsi="Times New Roman" w:cs="Times New Roman"/>
            <w:sz w:val="24"/>
            <w:szCs w:val="24"/>
          </w:rPr>
          <w:delText>GT</w:delText>
        </w:r>
        <w:r w:rsidRPr="00530F4C" w:rsidDel="000E1C52">
          <w:rPr>
            <w:rFonts w:ascii="Times New Roman" w:hAnsi="Times New Roman" w:cs="Times New Roman"/>
            <w:sz w:val="24"/>
            <w:szCs w:val="24"/>
          </w:rPr>
          <w:delText xml:space="preserve"> </w:delText>
        </w:r>
        <w:r w:rsidRPr="006E112A" w:rsidDel="000E1C52">
          <w:rPr>
            <w:rFonts w:ascii="Times New Roman" w:hAnsi="Times New Roman" w:cs="Times New Roman"/>
            <w:sz w:val="24"/>
            <w:szCs w:val="24"/>
          </w:rPr>
          <w:delText xml:space="preserve">(top </w:delText>
        </w:r>
        <w:r w:rsidDel="000E1C52">
          <w:rPr>
            <w:rFonts w:ascii="Times New Roman" w:hAnsi="Times New Roman" w:cs="Times New Roman"/>
            <w:sz w:val="24"/>
            <w:szCs w:val="24"/>
          </w:rPr>
          <w:delText>left</w:delText>
        </w:r>
        <w:r w:rsidRPr="006E112A"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 xml:space="preserve">ST </w:delText>
        </w:r>
        <w:r w:rsidRPr="006E112A" w:rsidDel="000E1C52">
          <w:rPr>
            <w:rFonts w:ascii="Times New Roman" w:hAnsi="Times New Roman" w:cs="Times New Roman"/>
            <w:sz w:val="24"/>
            <w:szCs w:val="24"/>
          </w:rPr>
          <w:delText>(</w:delText>
        </w:r>
        <w:r w:rsidDel="000E1C52">
          <w:rPr>
            <w:rFonts w:ascii="Times New Roman" w:hAnsi="Times New Roman" w:cs="Times New Roman"/>
            <w:sz w:val="24"/>
            <w:szCs w:val="24"/>
          </w:rPr>
          <w:delText>top</w:delText>
        </w:r>
        <w:r w:rsidRPr="006E112A"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right</w:delText>
        </w:r>
        <w:r w:rsidRPr="006E112A"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ET</w:delText>
        </w:r>
        <w:r w:rsidRPr="006E112A" w:rsidDel="000E1C52">
          <w:rPr>
            <w:rFonts w:ascii="Times New Roman" w:hAnsi="Times New Roman" w:cs="Times New Roman"/>
            <w:sz w:val="24"/>
            <w:szCs w:val="24"/>
          </w:rPr>
          <w:delText xml:space="preserve"> (bottom)'s </w:delText>
        </w:r>
        <w:r w:rsidDel="000E1C52">
          <w:rPr>
            <w:rFonts w:ascii="Times New Roman" w:hAnsi="Times New Roman" w:cs="Times New Roman"/>
            <w:sz w:val="24"/>
            <w:szCs w:val="24"/>
          </w:rPr>
          <w:delText>missed risk</w:delText>
        </w:r>
        <w:r w:rsidRPr="006E112A" w:rsidDel="000E1C52">
          <w:rPr>
            <w:rFonts w:ascii="Times New Roman" w:hAnsi="Times New Roman" w:cs="Times New Roman"/>
            <w:sz w:val="24"/>
            <w:szCs w:val="24"/>
          </w:rPr>
          <w:delText xml:space="preserve"> pattern</w:delText>
        </w:r>
        <w:r w:rsidDel="000E1C52">
          <w:rPr>
            <w:rFonts w:ascii="Times New Roman" w:hAnsi="Times New Roman" w:cs="Times New Roman"/>
            <w:sz w:val="24"/>
            <w:szCs w:val="24"/>
          </w:rPr>
          <w:delText>.</w:delText>
        </w:r>
        <w:commentRangeEnd w:id="1827"/>
        <w:r w:rsidDel="000E1C52">
          <w:rPr>
            <w:rStyle w:val="CommentReference"/>
          </w:rPr>
          <w:commentReference w:id="1827"/>
        </w:r>
      </w:del>
    </w:p>
    <w:p w14:paraId="30D21D53" w14:textId="6381AD78" w:rsidR="005A464A" w:rsidDel="00C855F9" w:rsidRDefault="005A464A" w:rsidP="00B118C8">
      <w:pPr>
        <w:spacing w:line="256" w:lineRule="auto"/>
        <w:rPr>
          <w:del w:id="1831" w:author="Liu, Luyu" w:date="2020-06-18T22:42:00Z"/>
          <w:rFonts w:ascii="Times New Roman" w:hAnsi="Times New Roman" w:cs="Times New Roman"/>
          <w:sz w:val="24"/>
          <w:szCs w:val="24"/>
        </w:rPr>
      </w:pPr>
    </w:p>
    <w:p w14:paraId="6015FA69" w14:textId="6087404A" w:rsidR="008977AC" w:rsidRDefault="005A464A" w:rsidP="00085CCF">
      <w:pPr>
        <w:pStyle w:val="IndentTimesNewRoman"/>
        <w:ind w:firstLine="0"/>
        <w:jc w:val="both"/>
        <w:rPr>
          <w:ins w:id="1832" w:author="Liu, Luyu" w:date="2020-06-18T22:17:00Z"/>
        </w:rPr>
      </w:pPr>
      <w:r>
        <w:fldChar w:fldCharType="begin"/>
      </w:r>
      <w:r>
        <w:instrText xml:space="preserve"> REF _Ref16256046 \h  \* MERGEFORMAT </w:instrText>
      </w:r>
      <w:r>
        <w:fldChar w:fldCharType="separate"/>
      </w:r>
      <w:r w:rsidR="00085CCF">
        <w:t xml:space="preserve">Figure </w:t>
      </w:r>
      <w:r w:rsidR="00085CCF">
        <w:rPr>
          <w:noProof/>
        </w:rPr>
        <w:t>8</w:t>
      </w:r>
      <w:r>
        <w:fldChar w:fldCharType="end"/>
      </w:r>
      <w:r>
        <w:t xml:space="preserve"> shows the average waiting time and risk across space for </w:t>
      </w:r>
      <w:ins w:id="1833" w:author="Liu, Luyu" w:date="2020-06-18T22:34:00Z">
        <w:r w:rsidR="002106A5">
          <w:t xml:space="preserve">the </w:t>
        </w:r>
      </w:ins>
      <w:del w:id="1834" w:author="Liu, Luyu" w:date="2020-06-18T22:34:00Z">
        <w:r w:rsidDel="00DE2C99">
          <w:delText>the PT strategy</w:delText>
        </w:r>
      </w:del>
      <w:ins w:id="1835" w:author="Liu, Luyu" w:date="2020-06-18T22:34:00Z">
        <w:r w:rsidR="00DE2C99">
          <w:t>prudent tactic optimal</w:t>
        </w:r>
      </w:ins>
      <w:r w:rsidRPr="00745341">
        <w:t>.</w:t>
      </w:r>
      <w:r>
        <w:t xml:space="preserve"> </w:t>
      </w:r>
      <w:r w:rsidRPr="005238B9">
        <w:rPr>
          <w:rStyle w:val="TimesNewRomanChar"/>
        </w:rPr>
        <w:t xml:space="preserve">Noticeably, there are two significant clusters </w:t>
      </w:r>
      <w:r>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Pr>
          <w:rStyle w:val="TimesNewRomanChar"/>
        </w:rPr>
        <w:t>for standard headway service (indicated by a blue oval) and frequent headway service (indicated by the red oval).</w:t>
      </w:r>
      <w:del w:id="1836" w:author="Liu, Luyu" w:date="2020-06-15T19:57:00Z">
        <w:r w:rsidDel="00A246E6">
          <w:rPr>
            <w:rStyle w:val="TimesNewRomanChar"/>
          </w:rPr>
          <w:delText xml:space="preserve">  </w:delText>
        </w:r>
      </w:del>
      <w:ins w:id="1837" w:author="Liu, Luyu" w:date="2020-06-15T19:57:00Z">
        <w:r w:rsidR="00A246E6">
          <w:rPr>
            <w:rStyle w:val="TimesNewRomanChar"/>
          </w:rPr>
          <w:t xml:space="preserve"> </w:t>
        </w:r>
      </w:ins>
      <w:r>
        <w:rPr>
          <w:rStyle w:val="TimesNewRomanChar"/>
        </w:rPr>
        <w:t>These clusters occur b</w:t>
      </w:r>
      <w:r>
        <w:t xml:space="preserve">ecause real-time </w:t>
      </w:r>
      <w:r>
        <w:lastRenderedPageBreak/>
        <w:t xml:space="preserve">information will not be available for these stops until the bus leaves the originating stop. By the time the real-time information is updated, the user has likely missed the bus. Consequently, PT insurance buffer will not help improve the missed risk of such trips since its effectiveness depends on accessible RTI. Meanwhile, users who live far from the stop will have higher </w:t>
      </w:r>
      <w:del w:id="1838" w:author="Miller, Harvey J." w:date="2020-07-01T14:32:00Z">
        <w:r w:rsidDel="00A35723">
          <w:delText xml:space="preserve">missed </w:delText>
        </w:r>
      </w:del>
      <w:r>
        <w:t xml:space="preserve">risk </w:t>
      </w:r>
      <w:ins w:id="1839" w:author="Miller, Harvey J." w:date="2020-07-01T14:32:00Z">
        <w:r w:rsidR="00A35723">
          <w:t xml:space="preserve">of missing a bus </w:t>
        </w:r>
      </w:ins>
      <w:r>
        <w:t>and will consequently suffer from even more waiting time</w:t>
      </w:r>
      <w:ins w:id="1840" w:author="Liu, Luyu" w:date="2020-06-18T21:14:00Z">
        <w:r w:rsidR="008977AC">
          <w:t>.</w:t>
        </w:r>
      </w:ins>
      <w:del w:id="1841" w:author="Liu, Luyu" w:date="2020-06-18T21:13:00Z">
        <w:r w:rsidDel="008977AC">
          <w:delText>.</w:delText>
        </w:r>
        <w:r w:rsidRPr="00142817" w:rsidDel="008977AC">
          <w:delText xml:space="preserve"> </w:delText>
        </w:r>
        <w:r w:rsidDel="008977AC">
          <w:delText>Based on these results</w:delText>
        </w:r>
        <w:r w:rsidRPr="00C335AA" w:rsidDel="008977AC">
          <w:delText xml:space="preserve">, we can call these stops </w:delText>
        </w:r>
        <w:r w:rsidRPr="00C335AA" w:rsidDel="008977AC">
          <w:rPr>
            <w:i/>
          </w:rPr>
          <w:delText>marginalized stops</w:delText>
        </w:r>
        <w:r w:rsidRPr="00C335AA" w:rsidDel="008977AC">
          <w:delText xml:space="preserve">. </w:delText>
        </w:r>
      </w:del>
      <w:del w:id="1842" w:author="Liu, Luyu" w:date="2020-06-18T21:14:00Z">
        <w:r w:rsidDel="008977AC">
          <w:delText xml:space="preserve">It suggests that RTI strategies may be less effective at these stops. </w:delText>
        </w:r>
      </w:del>
      <w:ins w:id="1843" w:author="Liu, Luyu" w:date="2020-06-18T21:14:00Z">
        <w:r w:rsidR="008977AC">
          <w:t xml:space="preserve"> </w:t>
        </w:r>
      </w:ins>
      <w:moveToRangeStart w:id="1844" w:author="Liu, Luyu" w:date="2020-06-18T21:14:00Z" w:name="move43407284"/>
      <w:moveTo w:id="1845" w:author="Liu, Luyu" w:date="2020-06-18T21:14:00Z">
        <w:r w:rsidR="008977AC">
          <w:t>In these areas, transit users are</w:t>
        </w:r>
        <w:r w:rsidR="008977AC" w:rsidRPr="00EF5E45">
          <w:t xml:space="preserve"> </w:t>
        </w:r>
        <w:r w:rsidR="008977AC">
          <w:t>vulnerable and may be structurally unable to utilize real-time information.</w:t>
        </w:r>
      </w:moveTo>
      <w:moveToRangeEnd w:id="1844"/>
    </w:p>
    <w:p w14:paraId="1CB8323C" w14:textId="05AB3860" w:rsidR="00DA6901" w:rsidRDefault="00D71F42">
      <w:pPr>
        <w:pStyle w:val="IndentTimesNewRoman"/>
        <w:ind w:firstLine="0"/>
        <w:jc w:val="both"/>
        <w:rPr>
          <w:ins w:id="1846" w:author="Liu, Luyu" w:date="2020-06-18T22:03:00Z"/>
        </w:rPr>
        <w:pPrChange w:id="1847" w:author="Liu, Luyu" w:date="2020-06-18T22:03:00Z">
          <w:pPr>
            <w:pStyle w:val="IndentTimesNewRoman"/>
            <w:jc w:val="both"/>
          </w:pPr>
        </w:pPrChange>
      </w:pPr>
      <w:r>
        <w:rPr>
          <w:noProof/>
        </w:rPr>
        <w:pict w14:anchorId="6583926B">
          <v:shape id="_x0000_i1037" type="#_x0000_t75" style="width:467.7pt;height:183.45pt">
            <v:imagedata r:id="rId20" o:title="figure_7"/>
          </v:shape>
        </w:pict>
      </w:r>
    </w:p>
    <w:p w14:paraId="5562E34E" w14:textId="025033FC" w:rsidR="00DA6901" w:rsidRDefault="00DA6901" w:rsidP="00085CCF">
      <w:pPr>
        <w:pStyle w:val="TimesNewRoman"/>
        <w:jc w:val="center"/>
        <w:rPr>
          <w:ins w:id="1848" w:author="Liu, Luyu" w:date="2020-06-18T21:14:00Z"/>
        </w:rPr>
        <w:pPrChange w:id="1849" w:author="Liu, Luyu" w:date="2020-07-02T23:42:00Z">
          <w:pPr>
            <w:pStyle w:val="IndentTimesNewRoman"/>
            <w:jc w:val="both"/>
          </w:pPr>
        </w:pPrChange>
      </w:pPr>
      <w:bookmarkStart w:id="1850" w:name="_Ref43410446"/>
      <w:ins w:id="1851" w:author="Liu, Luyu" w:date="2020-06-18T22:03:00Z">
        <w:r>
          <w:t xml:space="preserve">Figure </w:t>
        </w:r>
        <w:r>
          <w:fldChar w:fldCharType="begin"/>
        </w:r>
        <w:r>
          <w:instrText xml:space="preserve"> SEQ Figure \* ARABIC </w:instrText>
        </w:r>
        <w:r>
          <w:fldChar w:fldCharType="separate"/>
        </w:r>
      </w:ins>
      <w:r w:rsidR="00694657">
        <w:rPr>
          <w:noProof/>
        </w:rPr>
        <w:t>7</w:t>
      </w:r>
      <w:ins w:id="1852" w:author="Liu, Luyu" w:date="2020-06-18T22:03:00Z">
        <w:r>
          <w:rPr>
            <w:noProof/>
          </w:rPr>
          <w:fldChar w:fldCharType="end"/>
        </w:r>
        <w:bookmarkEnd w:id="1850"/>
        <w:r>
          <w:rPr>
            <w:noProof/>
          </w:rPr>
          <w:t>:</w:t>
        </w:r>
        <w:r>
          <w:t xml:space="preserve"> Spatial pattern of average wait time (left side) and missed bus risk (right side) within a walking distance buffer for the </w:t>
        </w:r>
      </w:ins>
      <w:ins w:id="1853" w:author="Liu, Luyu" w:date="2020-06-18T22:05:00Z">
        <w:r>
          <w:t>GT</w:t>
        </w:r>
      </w:ins>
      <w:ins w:id="1854" w:author="Liu, Luyu" w:date="2020-06-18T22:03:00Z">
        <w:r>
          <w:t xml:space="preserve"> strategy </w:t>
        </w:r>
      </w:ins>
      <w:ins w:id="1855" w:author="Liu, Luyu" w:date="2020-06-18T22:31:00Z">
        <w:r w:rsidR="005D2C95">
          <w:t>(black stroke: timepoints)</w:t>
        </w:r>
      </w:ins>
      <w:ins w:id="1856" w:author="Liu, Luyu" w:date="2020-06-18T22:32:00Z">
        <w:r w:rsidR="001C472B">
          <w:t>.</w:t>
        </w:r>
      </w:ins>
    </w:p>
    <w:p w14:paraId="33348674" w14:textId="18F37B33" w:rsidR="00FA14CE" w:rsidRPr="00B942D8" w:rsidDel="008977AC" w:rsidRDefault="005A464A" w:rsidP="001C320A">
      <w:pPr>
        <w:pStyle w:val="IndentTimesNewRoman"/>
        <w:jc w:val="both"/>
        <w:rPr>
          <w:del w:id="1857" w:author="Liu, Luyu" w:date="2020-06-18T21:15:00Z"/>
        </w:rPr>
      </w:pPr>
      <w:moveFromRangeStart w:id="1858" w:author="Liu, Luyu" w:date="2020-06-18T21:14:00Z" w:name="move43407284"/>
      <w:moveFrom w:id="1859" w:author="Liu, Luyu" w:date="2020-06-18T21:14:00Z">
        <w:del w:id="1860" w:author="Liu, Luyu" w:date="2020-06-18T21:15:00Z">
          <w:r w:rsidDel="008977AC">
            <w:delText>In these areas, transit users are</w:delText>
          </w:r>
          <w:r w:rsidRPr="00EF5E45" w:rsidDel="008977AC">
            <w:delText xml:space="preserve"> </w:delText>
          </w:r>
          <w:r w:rsidDel="008977AC">
            <w:delText>vulnerable and may be structurally unable to utilize real-time information.</w:delText>
          </w:r>
        </w:del>
      </w:moveFrom>
      <w:moveFromRangeEnd w:id="1858"/>
    </w:p>
    <w:p w14:paraId="4B8EAC76" w14:textId="352E53F5" w:rsidR="005A464A" w:rsidRDefault="00D71F42" w:rsidP="005A464A">
      <w:pPr>
        <w:keepNext/>
        <w:spacing w:line="256" w:lineRule="auto"/>
        <w:jc w:val="center"/>
      </w:pPr>
      <w:r>
        <w:rPr>
          <w:noProof/>
        </w:rPr>
        <w:pict w14:anchorId="756F26E9">
          <v:shape id="_x0000_i1038" type="#_x0000_t75" style="width:467.05pt;height:183.45pt">
            <v:imagedata r:id="rId21" o:title="figure_8"/>
          </v:shape>
        </w:pict>
      </w:r>
    </w:p>
    <w:p w14:paraId="3B7B14BE" w14:textId="017590E3" w:rsidR="005A464A" w:rsidRDefault="005A464A" w:rsidP="005A464A">
      <w:pPr>
        <w:pStyle w:val="TimesNewRoman"/>
        <w:jc w:val="center"/>
      </w:pPr>
      <w:bookmarkStart w:id="1861" w:name="_Ref16256046"/>
      <w:r>
        <w:t xml:space="preserve">Figure </w:t>
      </w:r>
      <w:fldSimple w:instr=" SEQ Figure \* ARABIC ">
        <w:r w:rsidR="00F64130">
          <w:rPr>
            <w:noProof/>
          </w:rPr>
          <w:t>8</w:t>
        </w:r>
      </w:fldSimple>
      <w:bookmarkEnd w:id="1861"/>
      <w:r>
        <w:rPr>
          <w:noProof/>
        </w:rPr>
        <w:t>:</w:t>
      </w:r>
      <w:r>
        <w:t xml:space="preserve"> Spatial pattern of average wait time (left side) and missed bus risk (right side) within a walking distance buffer </w:t>
      </w:r>
      <w:del w:id="1862" w:author="Liu, Luyu" w:date="2020-06-18T22:42:00Z">
        <w:r w:rsidDel="001C208C">
          <w:delText xml:space="preserve">of the bus route </w:delText>
        </w:r>
      </w:del>
      <w:r>
        <w:t xml:space="preserve">for the PT strategy </w:t>
      </w:r>
      <w:ins w:id="1863" w:author="Liu, Luyu" w:date="2020-06-18T22:32:00Z">
        <w:r w:rsidR="001C472B">
          <w:t>(black stroke: timepoints).</w:t>
        </w:r>
      </w:ins>
    </w:p>
    <w:p w14:paraId="2BDDCF8A" w14:textId="56E713CF" w:rsidR="00D41F43" w:rsidRDefault="00D41F43" w:rsidP="008977AC">
      <w:pPr>
        <w:pStyle w:val="IndentTimesNewRoman"/>
        <w:jc w:val="both"/>
      </w:pPr>
      <w:r>
        <w:t xml:space="preserve">We can </w:t>
      </w:r>
      <w:r w:rsidR="00A103DC">
        <w:t xml:space="preserve">also </w:t>
      </w:r>
      <w:r>
        <w:t xml:space="preserve">observe interesting spatial patterns at </w:t>
      </w:r>
      <w:r w:rsidRPr="00A35723">
        <w:rPr>
          <w:i/>
          <w:iCs/>
          <w:rPrChange w:id="1864" w:author="Miller, Harvey J." w:date="2020-07-01T14:33:00Z">
            <w:rPr/>
          </w:rPrChange>
        </w:rPr>
        <w:t>timepoints</w:t>
      </w:r>
      <w:r w:rsidR="00846CD0">
        <w:t xml:space="preserve"> in </w:t>
      </w:r>
      <w:r w:rsidR="00846CD0">
        <w:fldChar w:fldCharType="begin"/>
      </w:r>
      <w:r w:rsidR="00846CD0">
        <w:instrText xml:space="preserve"> REF _Ref43410446 \h </w:instrText>
      </w:r>
      <w:r w:rsidR="00846CD0">
        <w:fldChar w:fldCharType="separate"/>
      </w:r>
      <w:ins w:id="1865" w:author="Liu, Luyu" w:date="2020-07-02T23:42:00Z">
        <w:r w:rsidR="00085CCF">
          <w:t xml:space="preserve">Figure </w:t>
        </w:r>
        <w:r w:rsidR="00085CCF">
          <w:rPr>
            <w:noProof/>
          </w:rPr>
          <w:t>7</w:t>
        </w:r>
      </w:ins>
      <w:ins w:id="1866" w:author="Miller, Harvey J." w:date="2020-07-01T14:33:00Z">
        <w:del w:id="1867" w:author="Liu, Luyu" w:date="2020-07-02T23:42:00Z">
          <w:r w:rsidR="00A35723" w:rsidDel="00085CCF">
            <w:delText xml:space="preserve">Figure </w:delText>
          </w:r>
          <w:r w:rsidR="00A35723" w:rsidDel="00085CCF">
            <w:rPr>
              <w:noProof/>
            </w:rPr>
            <w:delText>7</w:delText>
          </w:r>
        </w:del>
      </w:ins>
      <w:del w:id="1868" w:author="Liu, Luyu" w:date="2020-07-02T23:42:00Z">
        <w:r w:rsidR="00846CD0" w:rsidDel="00085CCF">
          <w:delText xml:space="preserve">Figure </w:delText>
        </w:r>
        <w:r w:rsidR="00846CD0" w:rsidDel="00085CCF">
          <w:rPr>
            <w:noProof/>
          </w:rPr>
          <w:delText>8</w:delText>
        </w:r>
      </w:del>
      <w:r w:rsidR="00846CD0">
        <w:fldChar w:fldCharType="end"/>
      </w:r>
      <w:r w:rsidR="00846CD0">
        <w:t xml:space="preserve"> and </w:t>
      </w:r>
      <w:r w:rsidR="00846CD0">
        <w:fldChar w:fldCharType="begin"/>
      </w:r>
      <w:r w:rsidR="00846CD0">
        <w:instrText xml:space="preserve"> REF _Ref16256046 \h </w:instrText>
      </w:r>
      <w:r w:rsidR="00846CD0">
        <w:fldChar w:fldCharType="separate"/>
      </w:r>
      <w:ins w:id="1869" w:author="Liu, Luyu" w:date="2020-07-02T23:42:00Z">
        <w:r w:rsidR="00085CCF">
          <w:t xml:space="preserve">Figure </w:t>
        </w:r>
        <w:r w:rsidR="00085CCF">
          <w:rPr>
            <w:noProof/>
          </w:rPr>
          <w:t>8</w:t>
        </w:r>
      </w:ins>
      <w:ins w:id="1870" w:author="Miller, Harvey J." w:date="2020-07-01T14:33:00Z">
        <w:del w:id="1871" w:author="Liu, Luyu" w:date="2020-07-02T23:42:00Z">
          <w:r w:rsidR="00A35723" w:rsidDel="00085CCF">
            <w:delText xml:space="preserve">Figure </w:delText>
          </w:r>
          <w:r w:rsidR="00A35723" w:rsidDel="00085CCF">
            <w:rPr>
              <w:noProof/>
            </w:rPr>
            <w:delText>8</w:delText>
          </w:r>
        </w:del>
      </w:ins>
      <w:del w:id="1872" w:author="Liu, Luyu" w:date="2020-07-02T23:42:00Z">
        <w:r w:rsidR="00846CD0" w:rsidDel="00085CCF">
          <w:delText xml:space="preserve">Figure </w:delText>
        </w:r>
        <w:r w:rsidR="00846CD0" w:rsidDel="00085CCF">
          <w:rPr>
            <w:noProof/>
          </w:rPr>
          <w:delText>9</w:delText>
        </w:r>
      </w:del>
      <w:r w:rsidR="00846CD0">
        <w:fldChar w:fldCharType="end"/>
      </w:r>
      <w:r>
        <w:t xml:space="preserve">, defined as stops where </w:t>
      </w:r>
      <w:r w:rsidR="00A103DC">
        <w:t>buses try</w:t>
      </w:r>
      <w:r>
        <w:t xml:space="preserve"> to strictly observe </w:t>
      </w:r>
      <w:r w:rsidR="00483E8A">
        <w:t>the scheduled time</w:t>
      </w:r>
      <w:r>
        <w:t>table. For</w:t>
      </w:r>
      <w:del w:id="1873" w:author="Miller, Harvey J." w:date="2020-07-01T14:33:00Z">
        <w:r w:rsidDel="00A35723">
          <w:delText xml:space="preserve"> </w:delText>
        </w:r>
      </w:del>
      <w:ins w:id="1874" w:author="Miller, Harvey J." w:date="2020-07-01T14:33:00Z">
        <w:r w:rsidR="00A35723">
          <w:t xml:space="preserve"> GT</w:t>
        </w:r>
      </w:ins>
      <w:del w:id="1875" w:author="Miller, Harvey J." w:date="2020-07-01T14:33:00Z">
        <w:r w:rsidDel="00A35723">
          <w:delText>greedy tactic</w:delText>
        </w:r>
      </w:del>
      <w:r>
        <w:t>, the waiting times</w:t>
      </w:r>
      <w:r w:rsidR="00483E8A">
        <w:t xml:space="preserve"> at timepoint</w:t>
      </w:r>
      <w:r>
        <w:t xml:space="preserve">s are significantly larger than nearby </w:t>
      </w:r>
      <w:r w:rsidR="00483E8A">
        <w:t xml:space="preserve">non-timepoint </w:t>
      </w:r>
      <w:r>
        <w:t xml:space="preserve">stops. </w:t>
      </w:r>
      <w:r w:rsidR="002331C7">
        <w:t>D</w:t>
      </w:r>
      <w:r w:rsidR="00483E8A">
        <w:t xml:space="preserve">ue to strict timetable policy, bus drivers </w:t>
      </w:r>
      <w:r w:rsidR="002331C7">
        <w:t xml:space="preserve">may </w:t>
      </w:r>
      <w:r w:rsidR="00483E8A">
        <w:t xml:space="preserve">tend to reclaim </w:t>
      </w:r>
      <w:r w:rsidR="00A76812">
        <w:t xml:space="preserve">more </w:t>
      </w:r>
      <w:r w:rsidR="00483E8A">
        <w:t xml:space="preserve">delay before these stops, making </w:t>
      </w:r>
      <w:r w:rsidR="00A76812">
        <w:t xml:space="preserve">greedy tactic users’ </w:t>
      </w:r>
      <w:r w:rsidR="00483E8A">
        <w:t>risk of missing bus larger.</w:t>
      </w:r>
      <w:r w:rsidR="004120D6">
        <w:t xml:space="preserve"> However, the waiting time </w:t>
      </w:r>
      <w:r w:rsidR="00F56B01">
        <w:t xml:space="preserve">for prudent tactic optimal </w:t>
      </w:r>
      <w:r w:rsidR="004120D6">
        <w:t xml:space="preserve">at timepoints are </w:t>
      </w:r>
      <w:r w:rsidR="004120D6">
        <w:lastRenderedPageBreak/>
        <w:t>significantly smaller than nearby non-timepoint stops, showing the effectiveness of the optimal insurance buffers.</w:t>
      </w:r>
    </w:p>
    <w:p w14:paraId="2A7CBE8C" w14:textId="0DFC280D" w:rsidR="00A35723" w:rsidRPr="00A35723" w:rsidRDefault="00A35723">
      <w:pPr>
        <w:pStyle w:val="IndentTimesNewRoman"/>
        <w:jc w:val="both"/>
        <w:rPr>
          <w:ins w:id="1876" w:author="Miller, Harvey J." w:date="2020-07-01T14:36:00Z"/>
        </w:rPr>
      </w:pPr>
      <w:ins w:id="1877" w:author="Miller, Harvey J." w:date="2020-07-01T14:33:00Z">
        <w:r>
          <w:t>To test the ge</w:t>
        </w:r>
      </w:ins>
      <w:ins w:id="1878" w:author="Miller, Harvey J." w:date="2020-07-01T14:34:00Z">
        <w:r>
          <w:t xml:space="preserve">nerality of these spatial patterns, we performed a similar analysis </w:t>
        </w:r>
      </w:ins>
      <w:ins w:id="1879" w:author="Miller, Harvey J." w:date="2020-07-01T14:35:00Z">
        <w:r>
          <w:t xml:space="preserve">of the </w:t>
        </w:r>
      </w:ins>
      <w:ins w:id="1880" w:author="Miller, Harvey J." w:date="2020-07-01T14:36:00Z">
        <w:r>
          <w:t xml:space="preserve">PT </w:t>
        </w:r>
      </w:ins>
      <w:ins w:id="1881" w:author="Miller, Harvey J." w:date="2020-07-01T14:34:00Z">
        <w:r>
          <w:t>for five other bus routes in the system</w:t>
        </w:r>
      </w:ins>
      <w:ins w:id="1882" w:author="Miller, Harvey J." w:date="2020-07-01T14:36:00Z">
        <w:r>
          <w:t xml:space="preserve"> (specifically, COTA routes </w:t>
        </w:r>
        <w:r w:rsidRPr="00A35723">
          <w:t>1, 5, 7, 8, and 10</w:t>
        </w:r>
      </w:ins>
      <w:ins w:id="1883" w:author="Miller, Harvey J." w:date="2020-07-01T14:37:00Z">
        <w:r>
          <w:t>)</w:t>
        </w:r>
      </w:ins>
      <w:ins w:id="1884" w:author="Miller, Harvey J." w:date="2020-07-01T14:36:00Z">
        <w:r w:rsidRPr="00A35723">
          <w:t xml:space="preserve">. </w:t>
        </w:r>
      </w:ins>
      <w:ins w:id="1885" w:author="Miller, Harvey J." w:date="2020-07-01T14:37:00Z">
        <w:r w:rsidR="001D19BB">
          <w:t>T</w:t>
        </w:r>
      </w:ins>
      <w:ins w:id="1886" w:author="Miller, Harvey J." w:date="2020-07-01T14:36:00Z">
        <w:r w:rsidRPr="00A35723">
          <w:t xml:space="preserve">hese </w:t>
        </w:r>
      </w:ins>
      <w:ins w:id="1887" w:author="Miller, Harvey J." w:date="2020-07-01T14:38:00Z">
        <w:r w:rsidR="001D19BB">
          <w:t xml:space="preserve">are popular routes </w:t>
        </w:r>
      </w:ins>
      <w:ins w:id="1888" w:author="Miller, Harvey J." w:date="2020-07-01T14:40:00Z">
        <w:r w:rsidR="001D19BB">
          <w:t xml:space="preserve">that </w:t>
        </w:r>
      </w:ins>
      <w:ins w:id="1889" w:author="Miller, Harvey J." w:date="2020-07-01T14:36:00Z">
        <w:r w:rsidRPr="00A35723">
          <w:t>have different directions, different spatial and temporal coverage</w:t>
        </w:r>
      </w:ins>
      <w:ins w:id="1890" w:author="Miller, Harvey J." w:date="2020-07-01T14:37:00Z">
        <w:r>
          <w:t>s</w:t>
        </w:r>
      </w:ins>
      <w:ins w:id="1891" w:author="Miller, Harvey J." w:date="2020-07-01T14:40:00Z">
        <w:r w:rsidR="001D19BB">
          <w:t xml:space="preserve"> within the service area</w:t>
        </w:r>
      </w:ins>
      <w:ins w:id="1892" w:author="Miller, Harvey J." w:date="2020-07-01T14:36:00Z">
        <w:r w:rsidRPr="00A35723">
          <w:t>. We select the time period from a typical week from 7/15/2018 – 7/21/2018, when there was no major event like football games and extreme weather.</w:t>
        </w:r>
      </w:ins>
      <w:ins w:id="1893" w:author="Miller, Harvey J." w:date="2020-07-01T14:38:00Z">
        <w:del w:id="1894" w:author="Liu, Luyu" w:date="2020-07-02T23:31:00Z">
          <w:r w:rsidR="001D19BB" w:rsidDel="00F240A5">
            <w:delText xml:space="preserve">  </w:delText>
          </w:r>
        </w:del>
      </w:ins>
      <w:ins w:id="1895" w:author="Liu, Luyu" w:date="2020-07-02T23:31:00Z">
        <w:r w:rsidR="00F240A5">
          <w:t xml:space="preserve"> </w:t>
        </w:r>
      </w:ins>
      <w:ins w:id="1896" w:author="Miller, Harvey J." w:date="2020-07-01T14:36:00Z">
        <w:r w:rsidRPr="00A35723">
          <w:t xml:space="preserve">We </w:t>
        </w:r>
      </w:ins>
      <w:ins w:id="1897" w:author="Miller, Harvey J." w:date="2020-07-01T14:38:00Z">
        <w:r w:rsidR="001D19BB">
          <w:t xml:space="preserve">observe </w:t>
        </w:r>
      </w:ins>
      <w:ins w:id="1898" w:author="Miller, Harvey J." w:date="2020-07-01T14:36:00Z">
        <w:r w:rsidRPr="00A35723">
          <w:t xml:space="preserve">the spatial distribution of the waiting time is highly similar </w:t>
        </w:r>
      </w:ins>
      <w:ins w:id="1899" w:author="Miller, Harvey J." w:date="2020-07-01T14:38:00Z">
        <w:r w:rsidR="001D19BB">
          <w:t xml:space="preserve">to the results for route 2: </w:t>
        </w:r>
      </w:ins>
      <w:ins w:id="1900" w:author="Miller, Harvey J." w:date="2020-07-01T14:36:00Z">
        <w:r w:rsidRPr="00A35723">
          <w:t xml:space="preserve">the standard service sections have higher waiting time while the sections with frequent services have lower waiting time. </w:t>
        </w:r>
      </w:ins>
      <w:ins w:id="1901" w:author="Miller, Harvey J." w:date="2020-07-01T14:39:00Z">
        <w:r w:rsidR="001D19BB">
          <w:t xml:space="preserve">These routes </w:t>
        </w:r>
      </w:ins>
      <w:ins w:id="1902" w:author="Miller, Harvey J." w:date="2020-07-01T14:40:00Z">
        <w:r w:rsidR="001D19BB">
          <w:t xml:space="preserve">also </w:t>
        </w:r>
      </w:ins>
      <w:ins w:id="1903" w:author="Miller, Harvey J." w:date="2020-07-01T14:36:00Z">
        <w:r w:rsidRPr="00A35723">
          <w:t xml:space="preserve">have same </w:t>
        </w:r>
      </w:ins>
      <w:ins w:id="1904" w:author="Miller, Harvey J." w:date="2020-07-01T14:40:00Z">
        <w:r w:rsidR="001D19BB">
          <w:t>concentric</w:t>
        </w:r>
      </w:ins>
      <w:ins w:id="1905" w:author="Miller, Harvey J." w:date="2020-07-01T14:39:00Z">
        <w:r w:rsidR="001D19BB">
          <w:t xml:space="preserve"> circle pattern based </w:t>
        </w:r>
      </w:ins>
      <w:ins w:id="1906" w:author="Miller, Harvey J." w:date="2020-07-01T14:40:00Z">
        <w:r w:rsidR="001D19BB">
          <w:t xml:space="preserve">on </w:t>
        </w:r>
      </w:ins>
      <w:ins w:id="1907" w:author="Miller, Harvey J." w:date="2020-07-01T14:36:00Z">
        <w:r w:rsidRPr="00A35723">
          <w:t xml:space="preserve">walking time </w:t>
        </w:r>
      </w:ins>
      <w:ins w:id="1908" w:author="Miller, Harvey J." w:date="2020-07-01T14:40:00Z">
        <w:r w:rsidR="001D19BB">
          <w:t>to stops.</w:t>
        </w:r>
        <w:del w:id="1909" w:author="Liu, Luyu" w:date="2020-07-02T23:31:00Z">
          <w:r w:rsidR="001D19BB" w:rsidDel="00F240A5">
            <w:delText xml:space="preserve">  </w:delText>
          </w:r>
        </w:del>
      </w:ins>
      <w:ins w:id="1910" w:author="Liu, Luyu" w:date="2020-07-02T23:31:00Z">
        <w:r w:rsidR="00F240A5">
          <w:t xml:space="preserve"> </w:t>
        </w:r>
      </w:ins>
    </w:p>
    <w:p w14:paraId="4FCA01AF" w14:textId="0EA6CC8A" w:rsidR="008977AC" w:rsidRPr="00B942D8" w:rsidRDefault="008977AC" w:rsidP="008977AC">
      <w:pPr>
        <w:pStyle w:val="IndentTimesNewRoman"/>
        <w:jc w:val="both"/>
      </w:pPr>
      <w:del w:id="1911" w:author="Miller, Harvey J." w:date="2020-07-01T14:33:00Z">
        <w:r w:rsidDel="00A35723">
          <w:delText xml:space="preserve">We also test the transferability of </w:delText>
        </w:r>
        <w:r w:rsidR="00FC3268" w:rsidDel="00A35723">
          <w:delText>the spatial</w:delText>
        </w:r>
        <w:r w:rsidDel="00A35723">
          <w:delText xml:space="preserve"> </w:delText>
        </w:r>
        <w:r w:rsidR="00FC3268" w:rsidDel="00A35723">
          <w:delText xml:space="preserve">patterns </w:delText>
        </w:r>
        <w:r w:rsidDel="00A35723">
          <w:delText xml:space="preserve">to other five major routes in the COTA systems in Appendix 5. The results show that these conclusions are transferable to other routes with highly </w:delText>
        </w:r>
        <w:r w:rsidR="00DF7BCC" w:rsidDel="00A35723">
          <w:delText xml:space="preserve">similar </w:delText>
        </w:r>
        <w:r w:rsidR="00FC3268" w:rsidDel="00A35723">
          <w:delText xml:space="preserve">spatial </w:delText>
        </w:r>
        <w:r w:rsidDel="00A35723">
          <w:delText>patterns</w:delText>
        </w:r>
      </w:del>
      <w:del w:id="1912" w:author="Miller, Harvey J." w:date="2020-07-01T14:36:00Z">
        <w:r w:rsidDel="00A35723">
          <w:delText>.</w:delText>
        </w:r>
      </w:del>
    </w:p>
    <w:p w14:paraId="7BD789BF" w14:textId="3B53C6E9" w:rsidR="005A464A" w:rsidDel="001D19BB" w:rsidRDefault="005A464A" w:rsidP="005A464A">
      <w:pPr>
        <w:pStyle w:val="TimesNewRoman"/>
        <w:jc w:val="both"/>
        <w:rPr>
          <w:del w:id="1913" w:author="Miller, Harvey J." w:date="2020-07-01T14:41:00Z"/>
          <w:b/>
        </w:rPr>
      </w:pPr>
    </w:p>
    <w:p w14:paraId="16CC6498" w14:textId="1802A500" w:rsidR="005A464A" w:rsidDel="001D19BB" w:rsidRDefault="005A464A" w:rsidP="005A464A">
      <w:pPr>
        <w:pStyle w:val="TimesNewRoman"/>
        <w:jc w:val="both"/>
        <w:rPr>
          <w:del w:id="1914" w:author="Miller, Harvey J." w:date="2020-07-01T14:41:00Z"/>
          <w:b/>
        </w:rPr>
      </w:pPr>
    </w:p>
    <w:p w14:paraId="3A3BC69A" w14:textId="147872FD" w:rsidR="005A464A" w:rsidRDefault="005A464A" w:rsidP="005A464A">
      <w:pPr>
        <w:pStyle w:val="TimesNewRoman"/>
        <w:numPr>
          <w:ilvl w:val="2"/>
          <w:numId w:val="5"/>
        </w:numPr>
        <w:jc w:val="both"/>
      </w:pPr>
      <w:r w:rsidRPr="00351FFE">
        <w:rPr>
          <w:bCs/>
        </w:rPr>
        <w:t>Spatial differences between ST and PT</w:t>
      </w:r>
      <w:del w:id="1915" w:author="Liu, Luyu" w:date="2020-06-15T19:57:00Z">
        <w:r w:rsidDel="00A246E6">
          <w:delText xml:space="preserve">  </w:delText>
        </w:r>
      </w:del>
      <w:ins w:id="1916" w:author="Liu, Luyu" w:date="2020-06-15T19:57:00Z">
        <w:r w:rsidR="00A246E6">
          <w:t xml:space="preserve"> </w:t>
        </w:r>
      </w:ins>
    </w:p>
    <w:p w14:paraId="223EE24E" w14:textId="44038FDF" w:rsidR="005A464A" w:rsidRDefault="005A464A" w:rsidP="005A464A">
      <w:pPr>
        <w:pStyle w:val="TimesNewRoman"/>
        <w:jc w:val="both"/>
      </w:pPr>
      <w:r>
        <w:t>We now compare</w:t>
      </w:r>
      <w:r w:rsidRPr="0016636C">
        <w:t xml:space="preserve"> </w:t>
      </w:r>
      <w:r>
        <w:t xml:space="preserve">the </w:t>
      </w:r>
      <w:r w:rsidRPr="0016636C">
        <w:t xml:space="preserve">performance of </w:t>
      </w:r>
      <w:del w:id="1917" w:author="Liu, Luyu" w:date="2020-06-21T14:39:00Z">
        <w:r w:rsidRPr="0016636C" w:rsidDel="00A61F5E">
          <w:delText xml:space="preserve">best non-RTI </w:delText>
        </w:r>
        <w:r w:rsidDel="00A61F5E">
          <w:delText xml:space="preserve">strategy </w:delText>
        </w:r>
        <w:r w:rsidRPr="0016636C" w:rsidDel="00A61F5E">
          <w:delText xml:space="preserve">(ST) and </w:delText>
        </w:r>
      </w:del>
      <w:r w:rsidRPr="0016636C">
        <w:t>b</w:t>
      </w:r>
      <w:r>
        <w:t xml:space="preserve">est RTI strategy (PT) </w:t>
      </w:r>
      <w:ins w:id="1918" w:author="Liu, Luyu" w:date="2020-06-21T14:39:00Z">
        <w:r w:rsidR="00A61F5E">
          <w:t xml:space="preserve">and </w:t>
        </w:r>
        <w:r w:rsidR="00A61F5E" w:rsidRPr="0016636C">
          <w:t xml:space="preserve">best non-RTI </w:t>
        </w:r>
        <w:r w:rsidR="00A61F5E">
          <w:t xml:space="preserve">strategy </w:t>
        </w:r>
        <w:r w:rsidR="00A61F5E" w:rsidRPr="0016636C">
          <w:t xml:space="preserve">(ST) </w:t>
        </w:r>
      </w:ins>
      <w:r>
        <w:t>with respect to space</w:t>
      </w:r>
      <w:ins w:id="1919" w:author="Liu, Luyu" w:date="2020-06-21T14:39:00Z">
        <w:r w:rsidR="00A61F5E">
          <w:t>, which is a</w:t>
        </w:r>
        <w:r w:rsidR="00497A00">
          <w:t xml:space="preserve"> common benchmark adopted by prior research </w:t>
        </w:r>
      </w:ins>
      <w:ins w:id="1920" w:author="Liu, Luyu" w:date="2020-06-21T14:40:00Z">
        <w:r w:rsidR="00497A00">
          <w:fldChar w:fldCharType="begin" w:fldLock="1"/>
        </w:r>
      </w:ins>
      <w:r w:rsidR="008D6C9E">
        <w:instrText>ADDIN CSL_CITATION {"citationItems":[{"id":"ITEM-1","itemData":{"ISSN":"1547-2450","author":[{"dropping-particle":"","family":"Cats","given":"Oded","non-dropping-particle":"","parse-names":false,"suffix":""},{"dropping-particle":"","family":"Loutos","given":"Gerasimos","non-dropping-particle":"","parse-names":false,"suffix":""}],"container-title":"Journal of Intelligent Transportation Systems","id":"ITEM-1","issue":"2","issued":{"date-parts":[["2016"]]},"page":"138-151","publisher":"Taylor &amp; Francis","title":"Real-time bus arrival information system: an empirical evaluation","type":"article-journal","volume":"20"},"uris":["http://www.mendeley.com/documents/?uuid=7aaf7662-bad1-44c0-b1d4-43033cefe464"]},{"id":"ITEM-2","itemData":{"DOI":"https://doi.org/10.1016/j.tra.2016.02.004","ISSN":"0965-8564","abstract":"Online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Practice","id":"ITEM-2","issued":{"date-parts":[["2016"]]},"page":"35-55","title":"Evaluating the added-value of online bus arrival prediction schemes","type":"article-journal","volume":"86"},"uris":["http://www.mendeley.com/documents/?uuid=f14f39b0-b077-4603-a998-605a54a0005b"]}],"mendeley":{"formattedCitation":"(Cats and Loutos 2016b, 2016a)","plainTextFormattedCitation":"(Cats and Loutos 2016b, 2016a)","previouslyFormattedCitation":"(Cats and Loutos 2016b, 2016a)"},"properties":{"noteIndex":0},"schema":"https://github.com/citation-style-language/schema/raw/master/csl-citation.json"}</w:instrText>
      </w:r>
      <w:r w:rsidR="00497A00">
        <w:fldChar w:fldCharType="separate"/>
      </w:r>
      <w:r w:rsidR="00497A00" w:rsidRPr="00497A00">
        <w:rPr>
          <w:noProof/>
        </w:rPr>
        <w:t>(Cats and Loutos 2016b, 2016a)</w:t>
      </w:r>
      <w:ins w:id="1921" w:author="Liu, Luyu" w:date="2020-06-21T14:40:00Z">
        <w:r w:rsidR="00497A00">
          <w:fldChar w:fldCharType="end"/>
        </w:r>
      </w:ins>
      <w:r>
        <w:t>.</w:t>
      </w:r>
      <w:del w:id="1922" w:author="Liu, Luyu" w:date="2020-06-15T19:57:00Z">
        <w:r w:rsidRPr="0016636C" w:rsidDel="00A246E6">
          <w:delText xml:space="preserve"> </w:delText>
        </w:r>
        <w:r w:rsidDel="00A246E6">
          <w:delText xml:space="preserve"> </w:delText>
        </w:r>
      </w:del>
      <w:ins w:id="1923" w:author="Liu, Luyu" w:date="2020-06-15T19:57:00Z">
        <w:r w:rsidR="00A246E6">
          <w:t xml:space="preserve"> </w:t>
        </w:r>
      </w:ins>
      <w:r>
        <w:fldChar w:fldCharType="begin"/>
      </w:r>
      <w:r>
        <w:instrText xml:space="preserve"> REF _Ref16255992 \h  \* MERGEFORMAT </w:instrText>
      </w:r>
      <w:r>
        <w:fldChar w:fldCharType="separate"/>
      </w:r>
      <w:ins w:id="1924" w:author="Liu, Luyu" w:date="2020-07-02T23:42:00Z">
        <w:r w:rsidR="00085CCF">
          <w:t xml:space="preserve">Figure </w:t>
        </w:r>
        <w:r w:rsidR="00085CCF">
          <w:rPr>
            <w:noProof/>
          </w:rPr>
          <w:t>9</w:t>
        </w:r>
      </w:ins>
      <w:ins w:id="1925" w:author="Miller, Harvey J." w:date="2020-07-01T14:41:00Z">
        <w:del w:id="1926" w:author="Liu, Luyu" w:date="2020-07-02T23:42:00Z">
          <w:r w:rsidR="001D19BB" w:rsidDel="00085CCF">
            <w:delText xml:space="preserve">Figure </w:delText>
          </w:r>
          <w:r w:rsidR="001D19BB" w:rsidDel="00085CCF">
            <w:rPr>
              <w:noProof/>
            </w:rPr>
            <w:delText>9</w:delText>
          </w:r>
        </w:del>
      </w:ins>
      <w:del w:id="1927" w:author="Liu, Luyu" w:date="2020-07-02T23:42:00Z">
        <w:r w:rsidDel="00085CCF">
          <w:delText xml:space="preserve">Figure </w:delText>
        </w:r>
        <w:r w:rsidDel="00085CCF">
          <w:rPr>
            <w:noProof/>
          </w:rPr>
          <w:delText>16</w:delText>
        </w:r>
      </w:del>
      <w:r>
        <w:fldChar w:fldCharType="end"/>
      </w:r>
      <w:r>
        <w:t xml:space="preserve"> shows the average wait</w:t>
      </w:r>
      <w:r w:rsidRPr="00745341">
        <w:t xml:space="preserve"> time difference </w:t>
      </w:r>
      <w:r>
        <w:t>between ST and PT within a walking distance buffer of the bus route</w:t>
      </w:r>
      <w:r w:rsidRPr="00745341">
        <w:t xml:space="preserve">. </w:t>
      </w:r>
      <w:r>
        <w:t>We observe the originating stops have exceptional high waiting time due to larger headway. We can also observe that PT does not outperform ST for more than half of all stops. In fact, for most stops, especially for those stops in the upstream near the originating stops, ST performance is much better than PT.</w:t>
      </w:r>
      <w:ins w:id="1928" w:author="Liu, Luyu" w:date="2020-06-14T14:13:00Z">
        <w:r w:rsidR="00C80238">
          <w:t xml:space="preserve"> This </w:t>
        </w:r>
      </w:ins>
      <w:ins w:id="1929" w:author="Liu, Luyu" w:date="2020-06-18T23:02:00Z">
        <w:r w:rsidR="00331568">
          <w:t xml:space="preserve">could be </w:t>
        </w:r>
      </w:ins>
      <w:ins w:id="1930" w:author="Liu, Luyu" w:date="2020-06-14T14:13:00Z">
        <w:r w:rsidR="00C80238">
          <w:t xml:space="preserve">because </w:t>
        </w:r>
      </w:ins>
      <w:ins w:id="1931" w:author="Liu, Luyu" w:date="2020-06-14T14:14:00Z">
        <w:r w:rsidR="00C80238">
          <w:t xml:space="preserve">of </w:t>
        </w:r>
      </w:ins>
      <w:ins w:id="1932" w:author="Liu, Luyu" w:date="2020-06-18T23:01:00Z">
        <w:r w:rsidR="00D36004">
          <w:t xml:space="preserve">the relatively stable performance of prudent tactic optimal and </w:t>
        </w:r>
      </w:ins>
      <w:ins w:id="1933" w:author="Liu, Luyu" w:date="2020-06-14T14:13:00Z">
        <w:r w:rsidR="00C80238">
          <w:t>the deterioration of the on-time performance in the downstream stops.</w:t>
        </w:r>
      </w:ins>
      <w:r w:rsidRPr="00E5090F">
        <w:t xml:space="preserve"> </w:t>
      </w:r>
      <w:r>
        <w:t>To</w:t>
      </w:r>
      <w:r w:rsidRPr="00092DA1">
        <w:t xml:space="preserve"> moreover </w:t>
      </w:r>
      <w:r>
        <w:rPr>
          <w:rFonts w:hint="eastAsia"/>
        </w:rPr>
        <w:t>demonst</w:t>
      </w:r>
      <w:r>
        <w:t>rate the</w:t>
      </w:r>
      <w:r w:rsidRPr="00092DA1">
        <w:t xml:space="preserve"> variation</w:t>
      </w:r>
      <w:r>
        <w:t>s, g</w:t>
      </w:r>
      <w:r w:rsidRPr="00092DA1">
        <w:t xml:space="preserve">eographically, we divide the stops into two groups at </w:t>
      </w:r>
      <w:ins w:id="1934" w:author="Miller, Harvey J." w:date="2020-07-01T14:41:00Z">
        <w:r w:rsidR="001D19BB">
          <w:t xml:space="preserve">a </w:t>
        </w:r>
      </w:ins>
      <w:r w:rsidRPr="00092DA1">
        <w:t xml:space="preserve">stop </w:t>
      </w:r>
      <w:ins w:id="1935" w:author="Miller, Harvey J." w:date="2020-07-01T14:41:00Z">
        <w:r w:rsidR="001D19BB">
          <w:t>(</w:t>
        </w:r>
      </w:ins>
      <w:del w:id="1936" w:author="Miller, Harvey J." w:date="2020-07-01T14:41:00Z">
        <w:r w:rsidRPr="00092DA1" w:rsidDel="001D19BB">
          <w:delText>“</w:delText>
        </w:r>
      </w:del>
      <w:r w:rsidRPr="00092DA1">
        <w:t>North High Street &amp; Euclid Avenue</w:t>
      </w:r>
      <w:ins w:id="1937" w:author="Miller, Harvey J." w:date="2020-07-01T14:42:00Z">
        <w:r w:rsidR="001D19BB">
          <w:t>)</w:t>
        </w:r>
      </w:ins>
      <w:del w:id="1938" w:author="Miller, Harvey J." w:date="2020-07-01T14:42:00Z">
        <w:r w:rsidRPr="00092DA1" w:rsidDel="001D19BB">
          <w:delText>”</w:delText>
        </w:r>
      </w:del>
      <w:r w:rsidRPr="00092DA1">
        <w:t xml:space="preserve"> shown as a </w:t>
      </w:r>
      <w:r>
        <w:t>green</w:t>
      </w:r>
      <w:r w:rsidRPr="00092DA1">
        <w:t xml:space="preserve"> line in</w:t>
      </w:r>
      <w:r>
        <w:t xml:space="preserve"> </w:t>
      </w:r>
      <w:r w:rsidRPr="00092DA1">
        <w:fldChar w:fldCharType="begin"/>
      </w:r>
      <w:r w:rsidRPr="00316593">
        <w:instrText xml:space="preserve"> REF _Ref16255992 \h  \* MERGEFORMAT </w:instrText>
      </w:r>
      <w:r w:rsidRPr="00092DA1">
        <w:fldChar w:fldCharType="separate"/>
      </w:r>
      <w:ins w:id="1939" w:author="Liu, Luyu" w:date="2020-07-02T23:42:00Z">
        <w:r w:rsidR="00085CCF">
          <w:t>Figure 9</w:t>
        </w:r>
      </w:ins>
      <w:del w:id="1940" w:author="Liu, Luyu" w:date="2020-06-18T23:00:00Z">
        <w:r w:rsidDel="00F752DD">
          <w:delText>Figure 16</w:delText>
        </w:r>
      </w:del>
      <w:r w:rsidRPr="00092DA1">
        <w:fldChar w:fldCharType="end"/>
      </w:r>
      <w:r w:rsidRPr="00092DA1">
        <w:t>.</w:t>
      </w:r>
      <w:r>
        <w:t xml:space="preserve"> For u</w:t>
      </w:r>
      <w:r w:rsidRPr="00092DA1">
        <w:t>pstream stops</w:t>
      </w:r>
      <w:r>
        <w:t>, PT users waited 68 seconds more than ST users;</w:t>
      </w:r>
      <w:r w:rsidRPr="00092DA1">
        <w:t xml:space="preserve"> while </w:t>
      </w:r>
      <w:r>
        <w:t xml:space="preserve">for </w:t>
      </w:r>
      <w:r w:rsidRPr="00092DA1">
        <w:t>downstream stops</w:t>
      </w:r>
      <w:r>
        <w:t xml:space="preserve">, ST users waited 21 seconds more than PT users. </w:t>
      </w:r>
      <w:r w:rsidRPr="00092DA1">
        <w:t xml:space="preserve">The comparison shows the </w:t>
      </w:r>
      <w:r>
        <w:t>highly polarized geographic</w:t>
      </w:r>
      <w:r w:rsidRPr="00092DA1">
        <w:t xml:space="preserve"> </w:t>
      </w:r>
      <w:r>
        <w:t>pattern of relative performance between these two strategies.</w:t>
      </w:r>
    </w:p>
    <w:p w14:paraId="617C9470" w14:textId="77777777" w:rsidR="005A464A" w:rsidRDefault="005A464A" w:rsidP="005A464A">
      <w:pPr>
        <w:pStyle w:val="TimesNewRoman"/>
        <w:jc w:val="both"/>
      </w:pPr>
    </w:p>
    <w:p w14:paraId="03577F2F" w14:textId="77777777" w:rsidR="005A464A" w:rsidRDefault="005A464A" w:rsidP="005A464A">
      <w:pPr>
        <w:pStyle w:val="TimesNewRoman"/>
        <w:jc w:val="both"/>
      </w:pPr>
    </w:p>
    <w:p w14:paraId="4EB6D02B" w14:textId="77777777" w:rsidR="005A464A" w:rsidRDefault="005A464A" w:rsidP="005A464A">
      <w:pPr>
        <w:pStyle w:val="TimesNewRoman"/>
        <w:jc w:val="both"/>
      </w:pPr>
    </w:p>
    <w:p w14:paraId="565CCDE6" w14:textId="08DF68DA" w:rsidR="005A464A" w:rsidRDefault="00D71F42" w:rsidP="005A464A">
      <w:pPr>
        <w:pStyle w:val="IndentTimesNewRoman"/>
        <w:keepNext/>
        <w:ind w:firstLine="0"/>
      </w:pPr>
      <w:r>
        <w:rPr>
          <w:noProof/>
        </w:rPr>
        <w:lastRenderedPageBreak/>
        <w:pict w14:anchorId="7A6024EA">
          <v:shape id="_x0000_i1039" type="#_x0000_t75" style="width:467.7pt;height:366.25pt">
            <v:imagedata r:id="rId22" o:title="figure_9"/>
          </v:shape>
        </w:pict>
      </w:r>
    </w:p>
    <w:p w14:paraId="4153C6F2" w14:textId="040784BC" w:rsidR="005A464A" w:rsidRDefault="005A464A" w:rsidP="005A464A">
      <w:pPr>
        <w:pStyle w:val="TimesNewRoman"/>
        <w:jc w:val="center"/>
      </w:pPr>
      <w:bookmarkStart w:id="1941" w:name="_Ref16255992"/>
      <w:commentRangeStart w:id="1942"/>
      <w:r>
        <w:t xml:space="preserve">Figure </w:t>
      </w:r>
      <w:fldSimple w:instr=" SEQ Figure \* ARABIC ">
        <w:r w:rsidR="00F64130">
          <w:rPr>
            <w:noProof/>
          </w:rPr>
          <w:t>9</w:t>
        </w:r>
      </w:fldSimple>
      <w:bookmarkEnd w:id="1941"/>
      <w:r>
        <w:rPr>
          <w:noProof/>
        </w:rPr>
        <w:t>:</w:t>
      </w:r>
      <w:r w:rsidRPr="00C90036">
        <w:t xml:space="preserve"> </w:t>
      </w:r>
      <w:r>
        <w:t xml:space="preserve">PT – ST waiting time difference </w:t>
      </w:r>
      <w:r w:rsidRPr="00DA0862">
        <w:t>for each stop and walking time in COTA bus route No.</w:t>
      </w:r>
      <w:r>
        <w:t xml:space="preserve"> 2 from Southeast to Northwest</w:t>
      </w:r>
      <w:r w:rsidRPr="00DA0862">
        <w:t>.</w:t>
      </w:r>
      <w:commentRangeEnd w:id="1942"/>
      <w:r>
        <w:rPr>
          <w:rStyle w:val="CommentReference"/>
          <w:rFonts w:asciiTheme="minorHAnsi" w:hAnsiTheme="minorHAnsi" w:cstheme="minorBidi"/>
        </w:rPr>
        <w:commentReference w:id="1942"/>
      </w:r>
    </w:p>
    <w:p w14:paraId="46041C50" w14:textId="42D75D71" w:rsidR="005A464A" w:rsidDel="00E63B9A" w:rsidRDefault="005A464A" w:rsidP="00E63B9A">
      <w:pPr>
        <w:pStyle w:val="TimesNewRoman"/>
        <w:rPr>
          <w:del w:id="1943" w:author="Liu, Luyu" w:date="2020-07-02T23:46:00Z"/>
        </w:rPr>
        <w:pPrChange w:id="1944" w:author="Liu, Luyu" w:date="2020-07-02T23:46:00Z">
          <w:pPr>
            <w:pStyle w:val="TimesNewRoman"/>
            <w:jc w:val="center"/>
          </w:pPr>
        </w:pPrChange>
      </w:pPr>
    </w:p>
    <w:p w14:paraId="26BF0035" w14:textId="77777777" w:rsidR="005A464A" w:rsidRDefault="005A464A" w:rsidP="005A464A">
      <w:pPr>
        <w:pStyle w:val="TimesNewRoman"/>
        <w:jc w:val="center"/>
      </w:pPr>
    </w:p>
    <w:p w14:paraId="0877AE40"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351FFE">
        <w:rPr>
          <w:rFonts w:ascii="Times New Roman" w:hAnsi="Times New Roman" w:cs="Times New Roman"/>
          <w:b/>
          <w:sz w:val="24"/>
          <w:szCs w:val="24"/>
          <w:u w:val="single"/>
        </w:rPr>
        <w:t>Conclusion</w:t>
      </w:r>
    </w:p>
    <w:p w14:paraId="72647B2E" w14:textId="57B3250B"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suggests that transit real-time information (RTI) can decrease transit users’ waiting time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 the mechanisms behind this claim and the variations </w:t>
      </w:r>
      <w:r w:rsidRPr="003131C1">
        <w:rPr>
          <w:rFonts w:ascii="Times New Roman" w:hAnsi="Times New Roman" w:cs="Times New Roman"/>
          <w:sz w:val="24"/>
          <w:szCs w:val="24"/>
        </w:rPr>
        <w:t xml:space="preserve">across time and space </w:t>
      </w:r>
      <w:r>
        <w:rPr>
          <w:rFonts w:ascii="Times New Roman" w:hAnsi="Times New Roman" w:cs="Times New Roman"/>
          <w:sz w:val="24"/>
          <w:szCs w:val="24"/>
        </w:rPr>
        <w:t>of RTI impact on waiting time and the risk of missing a bus.</w:t>
      </w:r>
      <w:del w:id="1945" w:author="Liu, Luyu" w:date="2020-06-15T19:57:00Z">
        <w:r w:rsidDel="00A246E6">
          <w:rPr>
            <w:rFonts w:ascii="Times New Roman" w:hAnsi="Times New Roman" w:cs="Times New Roman"/>
            <w:sz w:val="24"/>
            <w:szCs w:val="24"/>
          </w:rPr>
          <w:delText xml:space="preserve">  </w:delText>
        </w:r>
      </w:del>
      <w:ins w:id="194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In this paper, we theorize and validate the concept of reclaimed delay and discontinuity delay during the synchronization process between users and buses. We introduce the concept of trip planning strategy</w:t>
      </w:r>
      <w:del w:id="1947" w:author="Liu, Luyu" w:date="2020-06-13T12:34:00Z">
        <w:r w:rsidDel="00A1720D">
          <w:rPr>
            <w:rFonts w:ascii="Times New Roman" w:hAnsi="Times New Roman" w:cs="Times New Roman"/>
            <w:sz w:val="24"/>
            <w:szCs w:val="24"/>
          </w:rPr>
          <w:delText xml:space="preserve"> (TPS)</w:delText>
        </w:r>
      </w:del>
      <w:r>
        <w:rPr>
          <w:rFonts w:ascii="Times New Roman" w:hAnsi="Times New Roman" w:cs="Times New Roman"/>
          <w:sz w:val="24"/>
          <w:szCs w:val="24"/>
        </w:rPr>
        <w:t xml:space="preserve"> and five </w:t>
      </w:r>
      <w:ins w:id="1948" w:author="Liu, Luyu" w:date="2020-06-13T12:34:00Z">
        <w:r w:rsidR="00FC7D43">
          <w:rPr>
            <w:rFonts w:ascii="Times New Roman" w:hAnsi="Times New Roman" w:cs="Times New Roman"/>
            <w:sz w:val="24"/>
            <w:szCs w:val="24"/>
          </w:rPr>
          <w:t xml:space="preserve">different </w:t>
        </w:r>
      </w:ins>
      <w:r>
        <w:rPr>
          <w:rFonts w:ascii="Times New Roman" w:hAnsi="Times New Roman" w:cs="Times New Roman"/>
          <w:sz w:val="24"/>
          <w:szCs w:val="24"/>
        </w:rPr>
        <w:t xml:space="preserve">types </w:t>
      </w:r>
      <w:del w:id="1949" w:author="Liu, Luyu" w:date="2020-06-13T12:34:00Z">
        <w:r w:rsidDel="00FC7D43">
          <w:rPr>
            <w:rFonts w:ascii="Times New Roman" w:hAnsi="Times New Roman" w:cs="Times New Roman"/>
            <w:sz w:val="24"/>
            <w:szCs w:val="24"/>
          </w:rPr>
          <w:delText xml:space="preserve">of TPSs </w:delText>
        </w:r>
      </w:del>
      <w:r>
        <w:rPr>
          <w:rFonts w:ascii="Times New Roman" w:hAnsi="Times New Roman" w:cs="Times New Roman"/>
          <w:sz w:val="24"/>
          <w:szCs w:val="24"/>
        </w:rPr>
        <w:t xml:space="preserve">for both RTI and non-RTI users. We calculate the empirical wait time and risk of the different </w:t>
      </w:r>
      <w:del w:id="1950" w:author="Liu, Luyu" w:date="2020-06-13T12:34:00Z">
        <w:r w:rsidDel="00FA6C5B">
          <w:rPr>
            <w:rFonts w:ascii="Times New Roman" w:hAnsi="Times New Roman" w:cs="Times New Roman"/>
            <w:sz w:val="24"/>
            <w:szCs w:val="24"/>
          </w:rPr>
          <w:delText>TPS</w:delText>
        </w:r>
      </w:del>
      <w:ins w:id="1951" w:author="Liu, Luyu" w:date="2020-06-13T12:34:00Z">
        <w:r w:rsidR="00FA6C5B">
          <w:rPr>
            <w:rFonts w:ascii="Times New Roman" w:hAnsi="Times New Roman" w:cs="Times New Roman"/>
            <w:sz w:val="24"/>
            <w:szCs w:val="24"/>
          </w:rPr>
          <w:t>trip planning strategy</w:t>
        </w:r>
      </w:ins>
      <w:r>
        <w:rPr>
          <w:rFonts w:ascii="Times New Roman" w:hAnsi="Times New Roman" w:cs="Times New Roman"/>
          <w:sz w:val="24"/>
          <w:szCs w:val="24"/>
        </w:rPr>
        <w:t xml:space="preserve"> using real-time bus location data for a representative bus route in a mid-sized US city.</w:t>
      </w:r>
      <w:del w:id="1952" w:author="Liu, Luyu" w:date="2020-06-15T19:57:00Z">
        <w:r w:rsidDel="00A246E6">
          <w:rPr>
            <w:rFonts w:ascii="Times New Roman" w:hAnsi="Times New Roman" w:cs="Times New Roman"/>
            <w:sz w:val="24"/>
            <w:szCs w:val="24"/>
          </w:rPr>
          <w:delText xml:space="preserve">  </w:delText>
        </w:r>
      </w:del>
      <w:ins w:id="195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find that the best RTI strategy, a prudent tactic (PT) with an optimized insurance buffer, performs roughly the same as a simple, follow-the-schedule tactic (ST) that does not use RTI.</w:t>
      </w:r>
      <w:del w:id="1954" w:author="Liu, Luyu" w:date="2020-06-15T19:57:00Z">
        <w:r w:rsidDel="00A246E6">
          <w:rPr>
            <w:rFonts w:ascii="Times New Roman" w:hAnsi="Times New Roman" w:cs="Times New Roman"/>
            <w:sz w:val="24"/>
            <w:szCs w:val="24"/>
          </w:rPr>
          <w:delText xml:space="preserve">  </w:delText>
        </w:r>
      </w:del>
      <w:ins w:id="195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The analyses results show that PT users in upstream stops on a route will wait more time than the ST users, and PT users in this area may suffer from higher risk of missing a bus than ST users. We also find that PT users </w:t>
      </w:r>
      <w:r>
        <w:rPr>
          <w:rFonts w:ascii="Times New Roman" w:hAnsi="Times New Roman" w:cs="Times New Roman"/>
          <w:sz w:val="24"/>
          <w:szCs w:val="24"/>
        </w:rPr>
        <w:lastRenderedPageBreak/>
        <w:t>are more advantageous during evening peak (17:00 – 20:00) than ST users. These results show that although the best RTI strategy can indeed save time for certain users in certain stops and during certain hours, they cannot globally outperform simply following the published schedule. Moreover, the greedy tactic (GT) of using RTI to achieve a waiting time of zero is the worst strategy, even worse than showing up at a bus stop arbitrarily.</w:t>
      </w:r>
      <w:del w:id="1956" w:author="Liu, Luyu" w:date="2020-06-15T19:57:00Z">
        <w:r w:rsidDel="00A246E6">
          <w:rPr>
            <w:rFonts w:ascii="Times New Roman" w:hAnsi="Times New Roman" w:cs="Times New Roman"/>
            <w:sz w:val="24"/>
            <w:szCs w:val="24"/>
          </w:rPr>
          <w:delText xml:space="preserve">  </w:delText>
        </w:r>
      </w:del>
      <w:ins w:id="1957"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This suggests that RTI could make users’ waiting time significantly longer if apps are not using the appropriate trip planning strategy.</w:t>
      </w:r>
    </w:p>
    <w:p w14:paraId="13D67AD1" w14:textId="2729CE3B" w:rsidR="005A464A" w:rsidRDefault="005A464A" w:rsidP="005A464A">
      <w:pPr>
        <w:spacing w:line="256" w:lineRule="auto"/>
        <w:ind w:firstLine="720"/>
        <w:jc w:val="both"/>
        <w:rPr>
          <w:rFonts w:ascii="Times New Roman" w:hAnsi="Times New Roman" w:cs="Times New Roman"/>
          <w:sz w:val="24"/>
          <w:szCs w:val="24"/>
        </w:rPr>
      </w:pPr>
      <w:commentRangeStart w:id="1958"/>
      <w:commentRangeStart w:id="1959"/>
      <w:r>
        <w:rPr>
          <w:rFonts w:ascii="Times New Roman" w:hAnsi="Times New Roman" w:cs="Times New Roman"/>
          <w:sz w:val="24"/>
          <w:szCs w:val="24"/>
        </w:rPr>
        <w:t>This study provides valuable insights for transit users, planners, and real-time transit app providers. With more access to real-time data, it is understandable that transit system navigation apps would engage with real-time performance data in addition to the published schedules.</w:t>
      </w:r>
      <w:del w:id="1960" w:author="Liu, Luyu" w:date="2020-06-15T19:57:00Z">
        <w:r w:rsidDel="00A246E6">
          <w:rPr>
            <w:rFonts w:ascii="Times New Roman" w:hAnsi="Times New Roman" w:cs="Times New Roman"/>
            <w:sz w:val="24"/>
            <w:szCs w:val="24"/>
          </w:rPr>
          <w:delText xml:space="preserve">   </w:delText>
        </w:r>
      </w:del>
      <w:ins w:id="1961"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However, our results suggest that real-time performance data is not sufficient: RTI apps should also consider </w:t>
      </w:r>
      <w:commentRangeStart w:id="1962"/>
      <w:commentRangeStart w:id="1963"/>
      <w:r>
        <w:rPr>
          <w:rFonts w:ascii="Times New Roman" w:hAnsi="Times New Roman" w:cs="Times New Roman"/>
          <w:sz w:val="24"/>
          <w:szCs w:val="24"/>
        </w:rPr>
        <w:t>historical data to gauge the veracity of the RTI in reducing waiting time based on spatial and temporal context.</w:t>
      </w:r>
      <w:commentRangeEnd w:id="1962"/>
      <w:r>
        <w:rPr>
          <w:rStyle w:val="CommentReference"/>
        </w:rPr>
        <w:commentReference w:id="1962"/>
      </w:r>
      <w:commentRangeEnd w:id="1963"/>
      <w:r>
        <w:rPr>
          <w:rStyle w:val="CommentReference"/>
        </w:rPr>
        <w:commentReference w:id="1963"/>
      </w:r>
      <w:del w:id="1964" w:author="Liu, Luyu" w:date="2020-06-15T19:57:00Z">
        <w:r w:rsidDel="00A246E6">
          <w:rPr>
            <w:rFonts w:ascii="Times New Roman" w:hAnsi="Times New Roman" w:cs="Times New Roman"/>
            <w:sz w:val="24"/>
            <w:szCs w:val="24"/>
          </w:rPr>
          <w:delText xml:space="preserve">  </w:delText>
        </w:r>
      </w:del>
      <w:ins w:id="196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Users should also have the option of specifying different </w:t>
      </w:r>
      <w:del w:id="1966" w:author="Liu, Luyu" w:date="2020-06-13T12:34:00Z">
        <w:r w:rsidDel="00FA6C5B">
          <w:rPr>
            <w:rFonts w:ascii="Times New Roman" w:hAnsi="Times New Roman" w:cs="Times New Roman"/>
            <w:sz w:val="24"/>
            <w:szCs w:val="24"/>
          </w:rPr>
          <w:delText>TPS</w:delText>
        </w:r>
      </w:del>
      <w:ins w:id="1967" w:author="Liu, Luyu" w:date="2020-06-13T12:34:00Z">
        <w:r w:rsidR="00FA6C5B">
          <w:rPr>
            <w:rFonts w:ascii="Times New Roman" w:hAnsi="Times New Roman" w:cs="Times New Roman"/>
            <w:sz w:val="24"/>
            <w:szCs w:val="24"/>
          </w:rPr>
          <w:t>trip planning strategy</w:t>
        </w:r>
      </w:ins>
      <w:r>
        <w:rPr>
          <w:rFonts w:ascii="Times New Roman" w:hAnsi="Times New Roman" w:cs="Times New Roman"/>
          <w:sz w:val="24"/>
          <w:szCs w:val="24"/>
        </w:rPr>
        <w:t>, including prudent strategies with insurance time buffers.</w:t>
      </w:r>
      <w:del w:id="1968" w:author="Liu, Luyu" w:date="2020-06-15T19:57:00Z">
        <w:r w:rsidDel="00A246E6">
          <w:rPr>
            <w:rFonts w:ascii="Times New Roman" w:hAnsi="Times New Roman" w:cs="Times New Roman"/>
            <w:sz w:val="24"/>
            <w:szCs w:val="24"/>
          </w:rPr>
          <w:delText xml:space="preserve">  </w:delText>
        </w:r>
      </w:del>
      <w:ins w:id="196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At present, most RTI apps do not consider missed risk and implicitly promote a greedy strategy: as we have shown, this is a risky and poor performing strategy.</w:t>
      </w:r>
      <w:del w:id="1970" w:author="Liu, Luyu" w:date="2020-06-15T19:57:00Z">
        <w:r w:rsidDel="00A246E6">
          <w:rPr>
            <w:rFonts w:ascii="Times New Roman" w:hAnsi="Times New Roman" w:cs="Times New Roman"/>
            <w:sz w:val="24"/>
            <w:szCs w:val="24"/>
          </w:rPr>
          <w:delText xml:space="preserve">  </w:delText>
        </w:r>
      </w:del>
      <w:ins w:id="1971"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techniques and measure we develop in this paper can help support a more holistic and sensitive approach to public transit RTI apps.</w:t>
      </w:r>
      <w:commentRangeEnd w:id="1958"/>
      <w:r>
        <w:rPr>
          <w:rStyle w:val="CommentReference"/>
        </w:rPr>
        <w:commentReference w:id="1958"/>
      </w:r>
      <w:commentRangeEnd w:id="1959"/>
      <w:r>
        <w:rPr>
          <w:rStyle w:val="CommentReference"/>
        </w:rPr>
        <w:commentReference w:id="1959"/>
      </w:r>
    </w:p>
    <w:p w14:paraId="26325501" w14:textId="6585E7F0"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improve accuracy and reliability of RTI apps, transit authority or RTI apps providers can add pre-calculated insurance buffers based on stated or revealed risk attitudes of users. Also, our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is not fully explored, there are likely better ways to find the optimal insurance buffer. Unlike simple non-RTI strategies that can be conceptualized and understood by humans from experience, RTI-based trip planning optimization can only be accomplished by the backend of the RTI apps, where more complicated and effective algorithms can be applied. Computational techniques such as machine learning and neural network could be applied to empirical performance and user data to determine effective trip planning </w:t>
      </w:r>
      <w:del w:id="1972" w:author="Liu, Luyu" w:date="2020-06-13T15:20:00Z">
        <w:r w:rsidDel="00BB57AA">
          <w:rPr>
            <w:rFonts w:ascii="Times New Roman" w:hAnsi="Times New Roman" w:cs="Times New Roman"/>
            <w:sz w:val="24"/>
            <w:szCs w:val="24"/>
          </w:rPr>
          <w:delText xml:space="preserve">strathies </w:delText>
        </w:r>
      </w:del>
      <w:ins w:id="1973" w:author="Liu, Luyu" w:date="2020-06-13T15:20:00Z">
        <w:r w:rsidR="00BB57AA">
          <w:rPr>
            <w:rFonts w:ascii="Times New Roman" w:hAnsi="Times New Roman" w:cs="Times New Roman"/>
            <w:sz w:val="24"/>
            <w:szCs w:val="24"/>
          </w:rPr>
          <w:t xml:space="preserve">strategies </w:t>
        </w:r>
      </w:ins>
      <w:r>
        <w:rPr>
          <w:rFonts w:ascii="Times New Roman" w:hAnsi="Times New Roman" w:cs="Times New Roman"/>
          <w:sz w:val="24"/>
          <w:szCs w:val="24"/>
        </w:rPr>
        <w:t>based on context and user risk preferences.</w:t>
      </w:r>
      <w:del w:id="1974" w:author="Liu, Luyu" w:date="2020-06-14T14:28:00Z">
        <w:r w:rsidDel="001F7846">
          <w:rPr>
            <w:rFonts w:ascii="Times New Roman" w:hAnsi="Times New Roman" w:cs="Times New Roman"/>
            <w:sz w:val="24"/>
            <w:szCs w:val="24"/>
          </w:rPr>
          <w:delText xml:space="preserve">   </w:delText>
        </w:r>
      </w:del>
    </w:p>
    <w:p w14:paraId="73F3E03A" w14:textId="29D3E793" w:rsidR="005A464A" w:rsidDel="00E63B9A" w:rsidRDefault="005A464A" w:rsidP="00E63B9A">
      <w:pPr>
        <w:spacing w:line="256" w:lineRule="auto"/>
        <w:ind w:firstLine="720"/>
        <w:jc w:val="both"/>
        <w:rPr>
          <w:del w:id="1975" w:author="Liu, Luyu" w:date="2020-07-02T23:46:00Z"/>
          <w:rFonts w:ascii="Times New Roman" w:hAnsi="Times New Roman" w:cs="Times New Roman"/>
          <w:sz w:val="24"/>
          <w:szCs w:val="24"/>
        </w:rPr>
        <w:pPrChange w:id="1976" w:author="Liu, Luyu" w:date="2020-07-02T23:46:00Z">
          <w:pPr>
            <w:spacing w:line="256" w:lineRule="auto"/>
            <w:jc w:val="both"/>
          </w:pPr>
        </w:pPrChange>
      </w:pPr>
      <w:r>
        <w:rPr>
          <w:rFonts w:ascii="Times New Roman" w:hAnsi="Times New Roman" w:cs="Times New Roman"/>
          <w:sz w:val="24"/>
          <w:szCs w:val="24"/>
        </w:rPr>
        <w:t xml:space="preserve">Finally, although </w:t>
      </w:r>
      <w:ins w:id="1977" w:author="Liu, Luyu" w:date="2020-06-13T15:16:00Z">
        <w:r w:rsidR="0001558A">
          <w:rPr>
            <w:rFonts w:ascii="Times New Roman" w:hAnsi="Times New Roman" w:cs="Times New Roman"/>
            <w:sz w:val="24"/>
            <w:szCs w:val="24"/>
          </w:rPr>
          <w:t>each trip planning strategy</w:t>
        </w:r>
      </w:ins>
      <w:ins w:id="1978" w:author="Liu, Luyu" w:date="2020-06-13T15:17:00Z">
        <w:r w:rsidR="0001558A">
          <w:rPr>
            <w:rFonts w:ascii="Times New Roman" w:hAnsi="Times New Roman" w:cs="Times New Roman"/>
            <w:sz w:val="24"/>
            <w:szCs w:val="24"/>
          </w:rPr>
          <w:t>’s</w:t>
        </w:r>
      </w:ins>
      <w:ins w:id="1979" w:author="Liu, Luyu" w:date="2020-06-13T15:16:00Z">
        <w:r w:rsidR="0001558A">
          <w:rPr>
            <w:rFonts w:ascii="Times New Roman" w:hAnsi="Times New Roman" w:cs="Times New Roman"/>
            <w:sz w:val="24"/>
            <w:szCs w:val="24"/>
          </w:rPr>
          <w:t xml:space="preserve"> </w:t>
        </w:r>
      </w:ins>
      <w:del w:id="1980" w:author="Liu, Luyu" w:date="2020-06-13T15:17:00Z">
        <w:r w:rsidDel="0001558A">
          <w:rPr>
            <w:rFonts w:ascii="Times New Roman" w:hAnsi="Times New Roman" w:cs="Times New Roman"/>
            <w:sz w:val="24"/>
            <w:szCs w:val="24"/>
          </w:rPr>
          <w:delText xml:space="preserve">individual passenger’s </w:delText>
        </w:r>
      </w:del>
      <w:r>
        <w:rPr>
          <w:rFonts w:ascii="Times New Roman" w:hAnsi="Times New Roman" w:cs="Times New Roman"/>
          <w:sz w:val="24"/>
          <w:szCs w:val="24"/>
        </w:rPr>
        <w:t xml:space="preserve">performance </w:t>
      </w:r>
      <w:ins w:id="1981" w:author="Liu, Luyu" w:date="2020-06-13T15:17:00Z">
        <w:r w:rsidR="0001558A">
          <w:rPr>
            <w:rFonts w:ascii="Times New Roman" w:hAnsi="Times New Roman" w:cs="Times New Roman"/>
            <w:sz w:val="24"/>
            <w:szCs w:val="24"/>
          </w:rPr>
          <w:t xml:space="preserve">at individual level </w:t>
        </w:r>
      </w:ins>
      <w:r>
        <w:rPr>
          <w:rFonts w:ascii="Times New Roman" w:hAnsi="Times New Roman" w:cs="Times New Roman"/>
          <w:sz w:val="24"/>
          <w:szCs w:val="24"/>
        </w:rPr>
        <w:t xml:space="preserve">is systematically discussed in this paper, we do not empirically </w:t>
      </w:r>
      <w:ins w:id="1982" w:author="Liu, Luyu" w:date="2020-06-13T15:15:00Z">
        <w:r w:rsidR="00D32CB3">
          <w:rPr>
            <w:rFonts w:ascii="Times New Roman" w:hAnsi="Times New Roman" w:cs="Times New Roman"/>
            <w:sz w:val="24"/>
            <w:szCs w:val="24"/>
          </w:rPr>
          <w:t xml:space="preserve">survey </w:t>
        </w:r>
      </w:ins>
      <w:del w:id="1983" w:author="Liu, Luyu" w:date="2020-06-13T15:15:00Z">
        <w:r w:rsidDel="00D32CB3">
          <w:rPr>
            <w:rFonts w:ascii="Times New Roman" w:hAnsi="Times New Roman" w:cs="Times New Roman"/>
            <w:sz w:val="24"/>
            <w:szCs w:val="24"/>
          </w:rPr>
          <w:delText xml:space="preserve">investigate </w:delText>
        </w:r>
      </w:del>
      <w:r>
        <w:rPr>
          <w:rFonts w:ascii="Times New Roman" w:hAnsi="Times New Roman" w:cs="Times New Roman"/>
          <w:sz w:val="24"/>
          <w:szCs w:val="24"/>
        </w:rPr>
        <w:t xml:space="preserve">or simulate the proportions of </w:t>
      </w:r>
      <w:ins w:id="1984" w:author="Liu, Luyu" w:date="2020-06-13T15:15:00Z">
        <w:r w:rsidR="00D32CB3">
          <w:rPr>
            <w:rFonts w:ascii="Times New Roman" w:hAnsi="Times New Roman" w:cs="Times New Roman"/>
            <w:sz w:val="24"/>
            <w:szCs w:val="24"/>
          </w:rPr>
          <w:t>the users using each trip planning strategy</w:t>
        </w:r>
      </w:ins>
      <w:ins w:id="1985" w:author="Liu, Luyu" w:date="2020-06-13T15:17:00Z">
        <w:r w:rsidR="00BB57AA">
          <w:rPr>
            <w:rFonts w:ascii="Times New Roman" w:hAnsi="Times New Roman" w:cs="Times New Roman"/>
            <w:sz w:val="24"/>
            <w:szCs w:val="24"/>
          </w:rPr>
          <w:t xml:space="preserve"> among all users</w:t>
        </w:r>
      </w:ins>
      <w:del w:id="1986" w:author="Liu, Luyu" w:date="2020-06-13T15:15:00Z">
        <w:r w:rsidDel="00D32CB3">
          <w:rPr>
            <w:rFonts w:ascii="Times New Roman" w:hAnsi="Times New Roman" w:cs="Times New Roman"/>
            <w:sz w:val="24"/>
            <w:szCs w:val="24"/>
          </w:rPr>
          <w:delText xml:space="preserve">each user type as in as </w:delText>
        </w:r>
        <w:r w:rsidDel="00D32CB3">
          <w:rPr>
            <w:rFonts w:ascii="Times New Roman" w:hAnsi="Times New Roman" w:cs="Times New Roman"/>
            <w:sz w:val="24"/>
            <w:szCs w:val="24"/>
          </w:rPr>
          <w:fldChar w:fldCharType="begin" w:fldLock="1"/>
        </w:r>
        <w:r w:rsidDel="00D32CB3">
          <w:rPr>
            <w:rFonts w:ascii="Times New Roman" w:hAnsi="Times New Roman" w:cs="Times New Roman"/>
            <w:sz w:val="24"/>
            <w:szCs w:val="24"/>
          </w:rPr>
          <w:del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and Hutchinson 1975)","manualFormatting":"Jolliffe &amp; Hutchinson (1975)","plainTextFormattedCitation":"(Jolliffe and Hutchinson 1975)","previouslyFormattedCitation":"(Jolliffe and Hutchinson 1975)"},"properties":{"noteIndex":0},"schema":"https://github.com/citation-style-language/schema/raw/master/csl-citation.json"}</w:delInstrText>
        </w:r>
        <w:r w:rsidDel="00D32CB3">
          <w:rPr>
            <w:rFonts w:ascii="Times New Roman" w:hAnsi="Times New Roman" w:cs="Times New Roman"/>
            <w:sz w:val="24"/>
            <w:szCs w:val="24"/>
          </w:rPr>
          <w:fldChar w:fldCharType="separate"/>
        </w:r>
        <w:r w:rsidDel="00D32CB3">
          <w:rPr>
            <w:rFonts w:ascii="Times New Roman" w:hAnsi="Times New Roman" w:cs="Times New Roman"/>
            <w:noProof/>
            <w:sz w:val="24"/>
            <w:szCs w:val="24"/>
          </w:rPr>
          <w:delText>Jolliffe &amp; Hutchinson</w:delText>
        </w:r>
        <w:r w:rsidRPr="00E24BBF" w:rsidDel="00D32CB3">
          <w:rPr>
            <w:rFonts w:ascii="Times New Roman" w:hAnsi="Times New Roman" w:cs="Times New Roman"/>
            <w:noProof/>
            <w:sz w:val="24"/>
            <w:szCs w:val="24"/>
          </w:rPr>
          <w:delText xml:space="preserve"> </w:delText>
        </w:r>
        <w:r w:rsidDel="00D32CB3">
          <w:rPr>
            <w:rFonts w:ascii="Times New Roman" w:hAnsi="Times New Roman" w:cs="Times New Roman"/>
            <w:noProof/>
            <w:sz w:val="24"/>
            <w:szCs w:val="24"/>
          </w:rPr>
          <w:delText>(</w:delText>
        </w:r>
        <w:r w:rsidRPr="00E24BBF" w:rsidDel="00D32CB3">
          <w:rPr>
            <w:rFonts w:ascii="Times New Roman" w:hAnsi="Times New Roman" w:cs="Times New Roman"/>
            <w:noProof/>
            <w:sz w:val="24"/>
            <w:szCs w:val="24"/>
          </w:rPr>
          <w:delText>1975)</w:delText>
        </w:r>
        <w:r w:rsidDel="00D32CB3">
          <w:rPr>
            <w:rFonts w:ascii="Times New Roman" w:hAnsi="Times New Roman" w:cs="Times New Roman"/>
            <w:sz w:val="24"/>
            <w:szCs w:val="24"/>
          </w:rPr>
          <w:fldChar w:fldCharType="end"/>
        </w:r>
        <w:r w:rsidDel="00D32CB3">
          <w:rPr>
            <w:rFonts w:ascii="Times New Roman" w:hAnsi="Times New Roman" w:cs="Times New Roman"/>
            <w:sz w:val="24"/>
            <w:szCs w:val="24"/>
          </w:rPr>
          <w:delText xml:space="preserve"> and </w:delText>
        </w:r>
        <w:r w:rsidDel="00D32CB3">
          <w:rPr>
            <w:rFonts w:ascii="Times New Roman" w:hAnsi="Times New Roman" w:cs="Times New Roman"/>
            <w:noProof/>
            <w:sz w:val="24"/>
            <w:szCs w:val="24"/>
          </w:rPr>
          <w:fldChar w:fldCharType="begin" w:fldLock="1"/>
        </w:r>
        <w:r w:rsidDel="00D32CB3">
          <w:rPr>
            <w:rFonts w:ascii="Times New Roman" w:hAnsi="Times New Roman" w:cs="Times New Roman"/>
            <w:noProof/>
            <w:sz w:val="24"/>
            <w:szCs w:val="24"/>
          </w:rPr>
          <w:del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1981)","manualFormatting":"Bowman &amp; Turnquist (1981)","plainTextFormattedCitation":"(Bowman and Turnquist 1981)","previouslyFormattedCitation":"(Bowman and Turnquist 1981)"},"properties":{"noteIndex":0},"schema":"https://github.com/citation-style-language/schema/raw/master/csl-citation.json"}</w:delInstrText>
        </w:r>
        <w:r w:rsidDel="00D32CB3">
          <w:rPr>
            <w:rFonts w:ascii="Times New Roman" w:hAnsi="Times New Roman" w:cs="Times New Roman"/>
            <w:noProof/>
            <w:sz w:val="24"/>
            <w:szCs w:val="24"/>
          </w:rPr>
          <w:fldChar w:fldCharType="separate"/>
        </w:r>
        <w:r w:rsidDel="00D32CB3">
          <w:rPr>
            <w:rFonts w:ascii="Times New Roman" w:hAnsi="Times New Roman" w:cs="Times New Roman"/>
            <w:noProof/>
            <w:sz w:val="24"/>
            <w:szCs w:val="24"/>
          </w:rPr>
          <w:delText>Bowman &amp; Turnquist</w:delText>
        </w:r>
        <w:r w:rsidRPr="00E24BBF" w:rsidDel="00D32CB3">
          <w:rPr>
            <w:rFonts w:ascii="Times New Roman" w:hAnsi="Times New Roman" w:cs="Times New Roman"/>
            <w:noProof/>
            <w:sz w:val="24"/>
            <w:szCs w:val="24"/>
          </w:rPr>
          <w:delText xml:space="preserve"> </w:delText>
        </w:r>
        <w:r w:rsidDel="00D32CB3">
          <w:rPr>
            <w:rFonts w:ascii="Times New Roman" w:hAnsi="Times New Roman" w:cs="Times New Roman"/>
            <w:noProof/>
            <w:sz w:val="24"/>
            <w:szCs w:val="24"/>
          </w:rPr>
          <w:delText>(</w:delText>
        </w:r>
        <w:r w:rsidRPr="00E24BBF" w:rsidDel="00D32CB3">
          <w:rPr>
            <w:rFonts w:ascii="Times New Roman" w:hAnsi="Times New Roman" w:cs="Times New Roman"/>
            <w:noProof/>
            <w:sz w:val="24"/>
            <w:szCs w:val="24"/>
          </w:rPr>
          <w:delText>1981)</w:delText>
        </w:r>
        <w:r w:rsidDel="00D32CB3">
          <w:rPr>
            <w:rFonts w:ascii="Times New Roman" w:hAnsi="Times New Roman" w:cs="Times New Roman"/>
            <w:noProof/>
            <w:sz w:val="24"/>
            <w:szCs w:val="24"/>
          </w:rPr>
          <w:fldChar w:fldCharType="end"/>
        </w:r>
      </w:del>
      <w:r>
        <w:rPr>
          <w:rFonts w:ascii="Times New Roman" w:hAnsi="Times New Roman" w:cs="Times New Roman"/>
          <w:noProof/>
          <w:sz w:val="24"/>
          <w:szCs w:val="24"/>
        </w:rPr>
        <w:t>.</w:t>
      </w:r>
      <w:ins w:id="1987" w:author="Liu, Luyu" w:date="2020-06-13T17:09:00Z">
        <w:r w:rsidR="007C3594">
          <w:rPr>
            <w:rFonts w:ascii="Times New Roman" w:hAnsi="Times New Roman" w:cs="Times New Roman"/>
            <w:noProof/>
            <w:sz w:val="24"/>
            <w:szCs w:val="24"/>
          </w:rPr>
          <w:t xml:space="preserve"> </w:t>
        </w:r>
      </w:ins>
      <w:del w:id="1988" w:author="Liu, Luyu" w:date="2020-06-13T17:09:00Z">
        <w:r w:rsidDel="007C3594">
          <w:rPr>
            <w:rFonts w:ascii="Times New Roman" w:hAnsi="Times New Roman" w:cs="Times New Roman"/>
            <w:noProof/>
            <w:sz w:val="24"/>
            <w:szCs w:val="24"/>
          </w:rPr>
          <w:delText xml:space="preserve">   </w:delText>
        </w:r>
      </w:del>
      <w:r>
        <w:rPr>
          <w:rFonts w:ascii="Times New Roman" w:hAnsi="Times New Roman" w:cs="Times New Roman"/>
          <w:noProof/>
          <w:sz w:val="24"/>
          <w:szCs w:val="24"/>
        </w:rPr>
        <w:t xml:space="preserve">Future research should survey the different </w:t>
      </w:r>
      <w:ins w:id="1989" w:author="Liu, Luyu" w:date="2020-06-13T15:18:00Z">
        <w:r w:rsidR="00BB57AA">
          <w:rPr>
            <w:rFonts w:ascii="Times New Roman" w:hAnsi="Times New Roman" w:cs="Times New Roman"/>
            <w:noProof/>
            <w:sz w:val="24"/>
            <w:szCs w:val="24"/>
          </w:rPr>
          <w:t xml:space="preserve">trip planning strategies </w:t>
        </w:r>
      </w:ins>
      <w:r>
        <w:rPr>
          <w:rFonts w:ascii="Times New Roman" w:hAnsi="Times New Roman" w:cs="Times New Roman"/>
          <w:noProof/>
          <w:sz w:val="24"/>
          <w:szCs w:val="24"/>
        </w:rPr>
        <w:t>user groups</w:t>
      </w:r>
      <w:del w:id="1990" w:author="Liu, Luyu" w:date="2020-06-13T15:18:00Z">
        <w:r w:rsidDel="00BB57AA">
          <w:rPr>
            <w:rFonts w:ascii="Times New Roman" w:hAnsi="Times New Roman" w:cs="Times New Roman"/>
            <w:noProof/>
            <w:sz w:val="24"/>
            <w:szCs w:val="24"/>
          </w:rPr>
          <w:delText xml:space="preserve"> </w:delText>
        </w:r>
      </w:del>
      <w:ins w:id="1991" w:author="Liu, Luyu" w:date="2020-06-13T15:18:00Z">
        <w:r w:rsidR="00BB57AA">
          <w:rPr>
            <w:rFonts w:ascii="Times New Roman" w:hAnsi="Times New Roman" w:cs="Times New Roman"/>
            <w:noProof/>
            <w:sz w:val="24"/>
            <w:szCs w:val="24"/>
          </w:rPr>
          <w:t xml:space="preserve"> </w:t>
        </w:r>
      </w:ins>
      <w:r>
        <w:rPr>
          <w:rFonts w:ascii="Times New Roman" w:hAnsi="Times New Roman" w:cs="Times New Roman"/>
          <w:noProof/>
          <w:sz w:val="24"/>
          <w:szCs w:val="24"/>
        </w:rPr>
        <w:t>and the way in which they use transit apps in their decision making</w:t>
      </w:r>
      <w:ins w:id="1992" w:author="Liu, Luyu" w:date="2020-06-13T15:25:00Z">
        <w:r w:rsidR="00687CCC">
          <w:rPr>
            <w:rFonts w:ascii="Times New Roman" w:hAnsi="Times New Roman" w:cs="Times New Roman"/>
            <w:noProof/>
            <w:sz w:val="24"/>
            <w:szCs w:val="24"/>
          </w:rPr>
          <w:t>. This include</w:t>
        </w:r>
      </w:ins>
      <w:ins w:id="1993" w:author="Liu, Luyu" w:date="2020-06-13T15:29:00Z">
        <w:r w:rsidR="00687CCC">
          <w:rPr>
            <w:rFonts w:ascii="Times New Roman" w:hAnsi="Times New Roman" w:cs="Times New Roman"/>
            <w:noProof/>
            <w:sz w:val="24"/>
            <w:szCs w:val="24"/>
          </w:rPr>
          <w:t>s</w:t>
        </w:r>
      </w:ins>
      <w:ins w:id="1994" w:author="Liu, Luyu" w:date="2020-06-13T15:25:00Z">
        <w:r w:rsidR="00687CCC">
          <w:rPr>
            <w:rFonts w:ascii="Times New Roman" w:hAnsi="Times New Roman" w:cs="Times New Roman"/>
            <w:noProof/>
            <w:sz w:val="24"/>
            <w:szCs w:val="24"/>
          </w:rPr>
          <w:t xml:space="preserve"> but </w:t>
        </w:r>
      </w:ins>
      <w:ins w:id="1995" w:author="Liu, Luyu" w:date="2020-06-13T15:26:00Z">
        <w:r w:rsidR="00687CCC">
          <w:rPr>
            <w:rFonts w:ascii="Times New Roman" w:hAnsi="Times New Roman" w:cs="Times New Roman"/>
            <w:noProof/>
            <w:sz w:val="24"/>
            <w:szCs w:val="24"/>
          </w:rPr>
          <w:t xml:space="preserve">is </w:t>
        </w:r>
      </w:ins>
      <w:ins w:id="1996" w:author="Liu, Luyu" w:date="2020-06-13T15:25:00Z">
        <w:r w:rsidR="00687CCC">
          <w:rPr>
            <w:rFonts w:ascii="Times New Roman" w:hAnsi="Times New Roman" w:cs="Times New Roman"/>
            <w:noProof/>
            <w:sz w:val="24"/>
            <w:szCs w:val="24"/>
          </w:rPr>
          <w:t xml:space="preserve">not limit to the distribution of actual inssurance buffer and actual </w:t>
        </w:r>
      </w:ins>
      <w:ins w:id="1997" w:author="Liu, Luyu" w:date="2020-06-13T15:27:00Z">
        <w:r w:rsidR="00687CCC">
          <w:rPr>
            <w:rFonts w:ascii="Times New Roman" w:hAnsi="Times New Roman" w:cs="Times New Roman"/>
            <w:noProof/>
            <w:sz w:val="24"/>
            <w:szCs w:val="24"/>
          </w:rPr>
          <w:t>waiting time</w:t>
        </w:r>
      </w:ins>
      <w:ins w:id="1998" w:author="Liu, Luyu" w:date="2020-06-13T15:28:00Z">
        <w:r w:rsidR="00687CCC">
          <w:rPr>
            <w:rFonts w:ascii="Times New Roman" w:hAnsi="Times New Roman" w:cs="Times New Roman"/>
            <w:noProof/>
            <w:sz w:val="24"/>
            <w:szCs w:val="24"/>
          </w:rPr>
          <w:t>.</w:t>
        </w:r>
      </w:ins>
      <w:ins w:id="1999" w:author="Liu, Luyu" w:date="2020-06-13T15:33:00Z">
        <w:r w:rsidR="00067856">
          <w:rPr>
            <w:rFonts w:ascii="Times New Roman" w:hAnsi="Times New Roman" w:cs="Times New Roman"/>
            <w:noProof/>
            <w:sz w:val="24"/>
            <w:szCs w:val="24"/>
          </w:rPr>
          <w:t xml:space="preserve"> The progress on these issues will</w:t>
        </w:r>
      </w:ins>
      <w:del w:id="2000" w:author="Liu, Luyu" w:date="2020-06-13T15:28:00Z">
        <w:r w:rsidDel="00687CCC">
          <w:rPr>
            <w:rFonts w:ascii="Times New Roman" w:hAnsi="Times New Roman" w:cs="Times New Roman"/>
            <w:noProof/>
            <w:sz w:val="24"/>
            <w:szCs w:val="24"/>
          </w:rPr>
          <w:delText xml:space="preserve"> so</w:delText>
        </w:r>
      </w:del>
      <w:del w:id="2001" w:author="Liu, Luyu" w:date="2020-06-13T15:33:00Z">
        <w:r w:rsidDel="00067856">
          <w:rPr>
            <w:rFonts w:ascii="Times New Roman" w:hAnsi="Times New Roman" w:cs="Times New Roman"/>
            <w:noProof/>
            <w:sz w:val="24"/>
            <w:szCs w:val="24"/>
          </w:rPr>
          <w:delText xml:space="preserve"> </w:delText>
        </w:r>
      </w:del>
      <w:ins w:id="2002" w:author="Liu, Luyu" w:date="2020-06-13T15:29:00Z">
        <w:r w:rsidR="00067856">
          <w:rPr>
            <w:rFonts w:ascii="Times New Roman" w:hAnsi="Times New Roman" w:cs="Times New Roman"/>
            <w:noProof/>
            <w:sz w:val="24"/>
            <w:szCs w:val="24"/>
          </w:rPr>
          <w:t xml:space="preserve"> help </w:t>
        </w:r>
      </w:ins>
      <w:ins w:id="2003" w:author="Liu, Luyu" w:date="2020-06-13T15:34:00Z">
        <w:r w:rsidR="004D36B5">
          <w:rPr>
            <w:rFonts w:ascii="Times New Roman" w:hAnsi="Times New Roman" w:cs="Times New Roman"/>
            <w:noProof/>
            <w:sz w:val="24"/>
            <w:szCs w:val="24"/>
          </w:rPr>
          <w:t xml:space="preserve">to </w:t>
        </w:r>
      </w:ins>
      <w:ins w:id="2004" w:author="Liu, Luyu" w:date="2020-06-13T15:29:00Z">
        <w:r w:rsidR="00067856">
          <w:rPr>
            <w:rFonts w:ascii="Times New Roman" w:hAnsi="Times New Roman" w:cs="Times New Roman"/>
            <w:noProof/>
            <w:sz w:val="24"/>
            <w:szCs w:val="24"/>
          </w:rPr>
          <w:t>understand</w:t>
        </w:r>
      </w:ins>
      <w:ins w:id="2005" w:author="Liu, Luyu" w:date="2020-06-13T15:28:00Z">
        <w:r w:rsidR="00687CCC">
          <w:rPr>
            <w:rFonts w:ascii="Times New Roman" w:hAnsi="Times New Roman" w:cs="Times New Roman"/>
            <w:noProof/>
            <w:sz w:val="24"/>
            <w:szCs w:val="24"/>
          </w:rPr>
          <w:t xml:space="preserve"> </w:t>
        </w:r>
      </w:ins>
      <w:del w:id="2006" w:author="Liu, Luyu" w:date="2020-06-13T15:28:00Z">
        <w:r w:rsidDel="00687CCC">
          <w:rPr>
            <w:rFonts w:ascii="Times New Roman" w:hAnsi="Times New Roman" w:cs="Times New Roman"/>
            <w:noProof/>
            <w:sz w:val="24"/>
            <w:szCs w:val="24"/>
          </w:rPr>
          <w:delText xml:space="preserve">that </w:delText>
        </w:r>
      </w:del>
      <w:r>
        <w:rPr>
          <w:rFonts w:ascii="Times New Roman" w:hAnsi="Times New Roman" w:cs="Times New Roman"/>
          <w:noProof/>
          <w:sz w:val="24"/>
          <w:szCs w:val="24"/>
        </w:rPr>
        <w:t>RTI apps’ collective impact on the whole population</w:t>
      </w:r>
      <w:del w:id="2007" w:author="Liu, Luyu" w:date="2020-06-13T15:30:00Z">
        <w:r w:rsidDel="00067856">
          <w:rPr>
            <w:rFonts w:ascii="Times New Roman" w:hAnsi="Times New Roman" w:cs="Times New Roman"/>
            <w:noProof/>
            <w:sz w:val="24"/>
            <w:szCs w:val="24"/>
          </w:rPr>
          <w:delText xml:space="preserve"> could be understood</w:delText>
        </w:r>
      </w:del>
      <w:r>
        <w:rPr>
          <w:rFonts w:ascii="Times New Roman" w:hAnsi="Times New Roman" w:cs="Times New Roman"/>
          <w:noProof/>
          <w:sz w:val="24"/>
          <w:szCs w:val="24"/>
        </w:rPr>
        <w:t>.</w:t>
      </w:r>
      <w:ins w:id="2008" w:author="Liu, Luyu" w:date="2020-06-13T17:09:00Z">
        <w:r w:rsidR="007C3594">
          <w:rPr>
            <w:rFonts w:ascii="Times New Roman" w:hAnsi="Times New Roman" w:cs="Times New Roman"/>
            <w:noProof/>
            <w:sz w:val="24"/>
            <w:szCs w:val="24"/>
          </w:rPr>
          <w:t xml:space="preserve"> Meanwhile, we also encourage future studies to expand the </w:t>
        </w:r>
      </w:ins>
      <w:ins w:id="2009" w:author="Liu, Luyu" w:date="2020-06-13T17:10:00Z">
        <w:r w:rsidR="007C3594">
          <w:rPr>
            <w:rFonts w:ascii="Times New Roman" w:hAnsi="Times New Roman" w:cs="Times New Roman"/>
            <w:noProof/>
            <w:sz w:val="24"/>
            <w:szCs w:val="24"/>
          </w:rPr>
          <w:t>methods to more transit systems</w:t>
        </w:r>
      </w:ins>
      <w:ins w:id="2010" w:author="Liu, Luyu" w:date="2020-06-14T14:35:00Z">
        <w:r w:rsidR="001F7846">
          <w:rPr>
            <w:rFonts w:ascii="Times New Roman" w:hAnsi="Times New Roman" w:cs="Times New Roman"/>
            <w:noProof/>
            <w:sz w:val="24"/>
            <w:szCs w:val="24"/>
          </w:rPr>
          <w:t xml:space="preserve"> </w:t>
        </w:r>
      </w:ins>
      <w:ins w:id="2011" w:author="Liu, Luyu" w:date="2020-06-22T17:30:00Z">
        <w:r w:rsidR="004400AC">
          <w:rPr>
            <w:rFonts w:ascii="Times New Roman" w:hAnsi="Times New Roman" w:cs="Times New Roman"/>
            <w:noProof/>
            <w:sz w:val="24"/>
            <w:szCs w:val="24"/>
          </w:rPr>
          <w:t xml:space="preserve">with different headway and update interval </w:t>
        </w:r>
      </w:ins>
      <w:ins w:id="2012" w:author="Liu, Luyu" w:date="2020-06-14T14:35:00Z">
        <w:r w:rsidR="001F7846">
          <w:rPr>
            <w:rFonts w:ascii="Times New Roman" w:hAnsi="Times New Roman" w:cs="Times New Roman"/>
            <w:noProof/>
            <w:sz w:val="24"/>
            <w:szCs w:val="24"/>
          </w:rPr>
          <w:t>to test the transferability of the conclusion</w:t>
        </w:r>
      </w:ins>
      <w:ins w:id="2013" w:author="Liu, Luyu" w:date="2020-06-14T14:36:00Z">
        <w:r w:rsidR="001F7846">
          <w:rPr>
            <w:rFonts w:ascii="Times New Roman" w:hAnsi="Times New Roman" w:cs="Times New Roman"/>
            <w:noProof/>
            <w:sz w:val="24"/>
            <w:szCs w:val="24"/>
          </w:rPr>
          <w:t>s</w:t>
        </w:r>
      </w:ins>
      <w:ins w:id="2014" w:author="Liu, Luyu" w:date="2020-06-14T14:35:00Z">
        <w:r w:rsidR="001F7846">
          <w:rPr>
            <w:rFonts w:ascii="Times New Roman" w:hAnsi="Times New Roman" w:cs="Times New Roman"/>
            <w:noProof/>
            <w:sz w:val="24"/>
            <w:szCs w:val="24"/>
          </w:rPr>
          <w:t xml:space="preserve"> </w:t>
        </w:r>
      </w:ins>
      <w:ins w:id="2015" w:author="Liu, Luyu" w:date="2020-06-14T14:37:00Z">
        <w:r w:rsidR="00B1253D">
          <w:rPr>
            <w:rFonts w:ascii="Times New Roman" w:hAnsi="Times New Roman" w:cs="Times New Roman"/>
            <w:noProof/>
            <w:sz w:val="24"/>
            <w:szCs w:val="24"/>
          </w:rPr>
          <w:t>drawn from</w:t>
        </w:r>
      </w:ins>
      <w:ins w:id="2016" w:author="Liu, Luyu" w:date="2020-06-14T14:39:00Z">
        <w:r w:rsidR="00B1253D">
          <w:rPr>
            <w:rFonts w:ascii="Times New Roman" w:hAnsi="Times New Roman" w:cs="Times New Roman"/>
            <w:noProof/>
            <w:sz w:val="24"/>
            <w:szCs w:val="24"/>
          </w:rPr>
          <w:t xml:space="preserve"> the</w:t>
        </w:r>
      </w:ins>
      <w:ins w:id="2017" w:author="Liu, Luyu" w:date="2020-06-14T14:37:00Z">
        <w:r w:rsidR="00B1253D">
          <w:rPr>
            <w:rFonts w:ascii="Times New Roman" w:hAnsi="Times New Roman" w:cs="Times New Roman"/>
            <w:noProof/>
            <w:sz w:val="24"/>
            <w:szCs w:val="24"/>
          </w:rPr>
          <w:t xml:space="preserve"> COTA system. </w:t>
        </w:r>
      </w:ins>
    </w:p>
    <w:p w14:paraId="4167B6AA" w14:textId="77777777" w:rsidR="00E63B9A" w:rsidRDefault="00E63B9A" w:rsidP="005A464A">
      <w:pPr>
        <w:spacing w:line="256" w:lineRule="auto"/>
        <w:ind w:firstLine="720"/>
        <w:jc w:val="both"/>
        <w:rPr>
          <w:ins w:id="2018" w:author="Liu, Luyu" w:date="2020-07-02T23:46:00Z"/>
          <w:rFonts w:ascii="Times New Roman" w:hAnsi="Times New Roman" w:cs="Times New Roman"/>
          <w:sz w:val="24"/>
          <w:szCs w:val="24"/>
        </w:rPr>
      </w:pPr>
    </w:p>
    <w:p w14:paraId="6DEDFB3E" w14:textId="77777777" w:rsidR="005A464A" w:rsidDel="00A03E00" w:rsidRDefault="005A464A" w:rsidP="005A464A">
      <w:pPr>
        <w:rPr>
          <w:del w:id="2019" w:author="Liu, Luyu" w:date="2020-07-02T14:59:00Z"/>
          <w:rFonts w:ascii="Times New Roman" w:hAnsi="Times New Roman" w:cs="Times New Roman"/>
          <w:sz w:val="24"/>
          <w:szCs w:val="24"/>
        </w:rPr>
      </w:pPr>
    </w:p>
    <w:p w14:paraId="5DCC6232" w14:textId="77777777" w:rsidR="005A464A" w:rsidRDefault="005A464A" w:rsidP="00E63B9A">
      <w:pPr>
        <w:spacing w:line="256" w:lineRule="auto"/>
        <w:ind w:firstLine="720"/>
        <w:jc w:val="both"/>
        <w:rPr>
          <w:rFonts w:ascii="Times New Roman" w:hAnsi="Times New Roman" w:cs="Times New Roman"/>
          <w:noProof/>
          <w:sz w:val="24"/>
          <w:szCs w:val="24"/>
        </w:rPr>
        <w:pPrChange w:id="2020" w:author="Liu, Luyu" w:date="2020-07-02T23:46:00Z">
          <w:pPr>
            <w:spacing w:line="256" w:lineRule="auto"/>
            <w:jc w:val="both"/>
          </w:pPr>
        </w:pPrChange>
      </w:pPr>
    </w:p>
    <w:p w14:paraId="04E00EEE" w14:textId="77777777" w:rsidR="005A464A" w:rsidRPr="00351FFE" w:rsidRDefault="005A464A" w:rsidP="005A464A">
      <w:pPr>
        <w:spacing w:line="256" w:lineRule="auto"/>
        <w:jc w:val="both"/>
        <w:rPr>
          <w:rFonts w:ascii="Times New Roman" w:hAnsi="Times New Roman" w:cs="Times New Roman"/>
          <w:noProof/>
          <w:sz w:val="24"/>
          <w:szCs w:val="24"/>
        </w:rPr>
      </w:pPr>
      <w:r w:rsidRPr="00351FFE">
        <w:rPr>
          <w:rFonts w:ascii="Times New Roman" w:hAnsi="Times New Roman" w:cs="Times New Roman"/>
          <w:noProof/>
          <w:sz w:val="24"/>
          <w:szCs w:val="24"/>
        </w:rPr>
        <w:t>Declarations of interest: none.</w:t>
      </w:r>
    </w:p>
    <w:p w14:paraId="22A9701E" w14:textId="77777777" w:rsidR="005A464A" w:rsidRDefault="005A464A" w:rsidP="005A464A">
      <w:pPr>
        <w:spacing w:line="256" w:lineRule="auto"/>
        <w:jc w:val="both"/>
        <w:rPr>
          <w:rFonts w:ascii="Times New Roman" w:hAnsi="Times New Roman" w:cs="Times New Roman"/>
          <w:noProof/>
          <w:sz w:val="24"/>
          <w:szCs w:val="24"/>
        </w:rPr>
      </w:pPr>
      <w:r>
        <w:rPr>
          <w:rFonts w:ascii="Times New Roman" w:hAnsi="Times New Roman" w:cs="Times New Roman"/>
          <w:noProof/>
          <w:sz w:val="24"/>
          <w:szCs w:val="24"/>
        </w:rPr>
        <w:t>All figures are preferred to be printed with color.</w:t>
      </w:r>
    </w:p>
    <w:p w14:paraId="593EF674" w14:textId="33B6F80B" w:rsidR="005A464A" w:rsidDel="00E63B9A" w:rsidRDefault="005A464A" w:rsidP="005A464A">
      <w:pPr>
        <w:rPr>
          <w:del w:id="2021" w:author="Liu, Luyu" w:date="2020-07-02T23:45:00Z"/>
          <w:rFonts w:ascii="Times New Roman" w:hAnsi="Times New Roman" w:cs="Times New Roman"/>
          <w:sz w:val="24"/>
          <w:szCs w:val="24"/>
        </w:rPr>
      </w:pPr>
    </w:p>
    <w:p w14:paraId="5F81ABE3" w14:textId="0D5681F6" w:rsidR="005A464A" w:rsidDel="00E63B9A" w:rsidRDefault="005A464A" w:rsidP="005A464A">
      <w:pPr>
        <w:rPr>
          <w:del w:id="2022" w:author="Liu, Luyu" w:date="2020-07-02T23:45:00Z"/>
          <w:rFonts w:ascii="Times New Roman" w:hAnsi="Times New Roman" w:cs="Times New Roman"/>
          <w:sz w:val="24"/>
          <w:szCs w:val="24"/>
        </w:rPr>
      </w:pPr>
    </w:p>
    <w:p w14:paraId="6B43F9D2" w14:textId="77777777" w:rsidR="00E63B9A" w:rsidRDefault="00E63B9A" w:rsidP="005A464A">
      <w:pPr>
        <w:rPr>
          <w:ins w:id="2023" w:author="Liu, Luyu" w:date="2020-07-02T23:46:00Z"/>
          <w:rFonts w:ascii="Times New Roman" w:hAnsi="Times New Roman" w:cs="Times New Roman"/>
          <w:sz w:val="24"/>
          <w:szCs w:val="24"/>
        </w:rPr>
      </w:pPr>
    </w:p>
    <w:p w14:paraId="0CAC04F3" w14:textId="4AC4642D" w:rsidR="005A464A" w:rsidRDefault="005A464A" w:rsidP="005A464A">
      <w:pPr>
        <w:rPr>
          <w:rFonts w:ascii="Times New Roman" w:hAnsi="Times New Roman" w:cs="Times New Roman"/>
          <w:sz w:val="24"/>
          <w:szCs w:val="24"/>
        </w:rPr>
      </w:pPr>
      <w:r>
        <w:rPr>
          <w:rFonts w:ascii="Times New Roman" w:hAnsi="Times New Roman" w:cs="Times New Roman"/>
          <w:sz w:val="24"/>
          <w:szCs w:val="24"/>
        </w:rPr>
        <w:t>Reference:</w:t>
      </w:r>
    </w:p>
    <w:commentRangeStart w:id="2024"/>
    <w:p w14:paraId="581CB2D8" w14:textId="114C3470" w:rsidR="00892017" w:rsidRPr="00892017" w:rsidRDefault="005A464A"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lastRenderedPageBreak/>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892017" w:rsidRPr="00892017">
        <w:rPr>
          <w:rFonts w:ascii="Times New Roman" w:hAnsi="Times New Roman" w:cs="Times New Roman"/>
          <w:noProof/>
          <w:sz w:val="24"/>
          <w:szCs w:val="24"/>
        </w:rPr>
        <w:t xml:space="preserve">Algers, Staffan, Stein Hansen, and Goran Tegner. 1975. “Role of Waiting Time, Comfort, and Convenience in Modal Choice for Work Trip.” </w:t>
      </w:r>
      <w:r w:rsidR="00892017" w:rsidRPr="00892017">
        <w:rPr>
          <w:rFonts w:ascii="Times New Roman" w:hAnsi="Times New Roman" w:cs="Times New Roman"/>
          <w:i/>
          <w:iCs/>
          <w:noProof/>
          <w:sz w:val="24"/>
          <w:szCs w:val="24"/>
        </w:rPr>
        <w:t>Transportation Research Record</w:t>
      </w:r>
      <w:r w:rsidR="00892017" w:rsidRPr="00892017">
        <w:rPr>
          <w:rFonts w:ascii="Times New Roman" w:hAnsi="Times New Roman" w:cs="Times New Roman"/>
          <w:noProof/>
          <w:sz w:val="24"/>
          <w:szCs w:val="24"/>
        </w:rPr>
        <w:t xml:space="preserve"> 534(534): 38–51.</w:t>
      </w:r>
    </w:p>
    <w:p w14:paraId="6005E9CD"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Bowman, Larry A., and Mark A. Turnquist. 1981. “Service Frequency, Schedule Reliability and Passenger Wait Times at Transit Stops.” </w:t>
      </w:r>
      <w:r w:rsidRPr="00892017">
        <w:rPr>
          <w:rFonts w:ascii="Times New Roman" w:hAnsi="Times New Roman" w:cs="Times New Roman"/>
          <w:i/>
          <w:iCs/>
          <w:noProof/>
          <w:sz w:val="24"/>
          <w:szCs w:val="24"/>
        </w:rPr>
        <w:t>Transportation Research Part A: General</w:t>
      </w:r>
      <w:r w:rsidRPr="00892017">
        <w:rPr>
          <w:rFonts w:ascii="Times New Roman" w:hAnsi="Times New Roman" w:cs="Times New Roman"/>
          <w:noProof/>
          <w:sz w:val="24"/>
          <w:szCs w:val="24"/>
        </w:rPr>
        <w:t xml:space="preserve"> 15(6): 465–71.</w:t>
      </w:r>
    </w:p>
    <w:p w14:paraId="5DE73570"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Brakewood, Candace et al. 2015. “An Analysis of Commuter Rail Real-Time Information in Boston.” </w:t>
      </w:r>
      <w:r w:rsidRPr="00892017">
        <w:rPr>
          <w:rFonts w:ascii="Times New Roman" w:hAnsi="Times New Roman" w:cs="Times New Roman"/>
          <w:i/>
          <w:iCs/>
          <w:noProof/>
          <w:sz w:val="24"/>
          <w:szCs w:val="24"/>
        </w:rPr>
        <w:t>Journal of Public Transportation</w:t>
      </w:r>
      <w:r w:rsidRPr="00892017">
        <w:rPr>
          <w:rFonts w:ascii="Times New Roman" w:hAnsi="Times New Roman" w:cs="Times New Roman"/>
          <w:noProof/>
          <w:sz w:val="24"/>
          <w:szCs w:val="24"/>
        </w:rPr>
        <w:t xml:space="preserve"> 18(1): 1–20.</w:t>
      </w:r>
    </w:p>
    <w:p w14:paraId="09F9ECF9"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Brakewood, Candace, Sean Barbeau, and Kari Watkins. 2014. “An Experiment Evaluating the Impacts of Real-Time Transit Information on Bus Riders in Tampa, Florida.” </w:t>
      </w:r>
      <w:r w:rsidRPr="00892017">
        <w:rPr>
          <w:rFonts w:ascii="Times New Roman" w:hAnsi="Times New Roman" w:cs="Times New Roman"/>
          <w:i/>
          <w:iCs/>
          <w:noProof/>
          <w:sz w:val="24"/>
          <w:szCs w:val="24"/>
        </w:rPr>
        <w:t>Transportation Research Part A: Policy and Practice</w:t>
      </w:r>
      <w:r w:rsidRPr="00892017">
        <w:rPr>
          <w:rFonts w:ascii="Times New Roman" w:hAnsi="Times New Roman" w:cs="Times New Roman"/>
          <w:noProof/>
          <w:sz w:val="24"/>
          <w:szCs w:val="24"/>
        </w:rPr>
        <w:t xml:space="preserve"> 69: 409–22.</w:t>
      </w:r>
    </w:p>
    <w:p w14:paraId="5404B36B"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Brakewood, Candace, and Kari Watkins. 2019. “A Literature Review of the Passenger Benefits of Real-Time Transit Information.” </w:t>
      </w:r>
      <w:r w:rsidRPr="00892017">
        <w:rPr>
          <w:rFonts w:ascii="Times New Roman" w:hAnsi="Times New Roman" w:cs="Times New Roman"/>
          <w:i/>
          <w:iCs/>
          <w:noProof/>
          <w:sz w:val="24"/>
          <w:szCs w:val="24"/>
        </w:rPr>
        <w:t>Transport Reviews</w:t>
      </w:r>
      <w:r w:rsidRPr="00892017">
        <w:rPr>
          <w:rFonts w:ascii="Times New Roman" w:hAnsi="Times New Roman" w:cs="Times New Roman"/>
          <w:noProof/>
          <w:sz w:val="24"/>
          <w:szCs w:val="24"/>
        </w:rPr>
        <w:t xml:space="preserve"> 39(3): 327–56.</w:t>
      </w:r>
    </w:p>
    <w:p w14:paraId="5363FB18"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Cabannes, Theophile et al. 2018. “Measuring Regret in Routing: Assessing the Impact of Increased App Usage.” In </w:t>
      </w:r>
      <w:r w:rsidRPr="00892017">
        <w:rPr>
          <w:rFonts w:ascii="Times New Roman" w:hAnsi="Times New Roman" w:cs="Times New Roman"/>
          <w:i/>
          <w:iCs/>
          <w:noProof/>
          <w:sz w:val="24"/>
          <w:szCs w:val="24"/>
        </w:rPr>
        <w:t>IEEE Conference on Intelligent Transportation Systems, Proceedings, ITSC</w:t>
      </w:r>
      <w:r w:rsidRPr="00892017">
        <w:rPr>
          <w:rFonts w:ascii="Times New Roman" w:hAnsi="Times New Roman" w:cs="Times New Roman"/>
          <w:noProof/>
          <w:sz w:val="24"/>
          <w:szCs w:val="24"/>
        </w:rPr>
        <w:t>, IEEE, 2589–94.</w:t>
      </w:r>
    </w:p>
    <w:p w14:paraId="3DA49EC9"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Cats, Oded. 2019. “Determinants of Bus Riding Time Deviations: Relationship between Driving Patterns and Transit Performance.” </w:t>
      </w:r>
      <w:r w:rsidRPr="00892017">
        <w:rPr>
          <w:rFonts w:ascii="Times New Roman" w:hAnsi="Times New Roman" w:cs="Times New Roman"/>
          <w:i/>
          <w:iCs/>
          <w:noProof/>
          <w:sz w:val="24"/>
          <w:szCs w:val="24"/>
        </w:rPr>
        <w:t>Journal of Transportation Engineering, Part A: Systems</w:t>
      </w:r>
      <w:r w:rsidRPr="00892017">
        <w:rPr>
          <w:rFonts w:ascii="Times New Roman" w:hAnsi="Times New Roman" w:cs="Times New Roman"/>
          <w:noProof/>
          <w:sz w:val="24"/>
          <w:szCs w:val="24"/>
        </w:rPr>
        <w:t xml:space="preserve"> 145(1): 4018078.</w:t>
      </w:r>
    </w:p>
    <w:p w14:paraId="6F6C6167"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Cats, Oded, and Zafeira Gkioulou. 2017. “Modeling the Impacts of Public Transport Reliability and Travel Information on Passengers’ Waiting-Time Uncertainty.” </w:t>
      </w:r>
      <w:r w:rsidRPr="00892017">
        <w:rPr>
          <w:rFonts w:ascii="Times New Roman" w:hAnsi="Times New Roman" w:cs="Times New Roman"/>
          <w:i/>
          <w:iCs/>
          <w:noProof/>
          <w:sz w:val="24"/>
          <w:szCs w:val="24"/>
        </w:rPr>
        <w:t>EURO Journal on Transportation and Logistics</w:t>
      </w:r>
      <w:r w:rsidRPr="00892017">
        <w:rPr>
          <w:rFonts w:ascii="Times New Roman" w:hAnsi="Times New Roman" w:cs="Times New Roman"/>
          <w:noProof/>
          <w:sz w:val="24"/>
          <w:szCs w:val="24"/>
        </w:rPr>
        <w:t xml:space="preserve"> 6(3): 247–70.</w:t>
      </w:r>
    </w:p>
    <w:p w14:paraId="2BE1AB33"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Cats, Oded, and Gerasimos Loutos. 2016a. “Evaluating the Added-Value of Online Bus Arrival Prediction Schemes.” </w:t>
      </w:r>
      <w:r w:rsidRPr="00892017">
        <w:rPr>
          <w:rFonts w:ascii="Times New Roman" w:hAnsi="Times New Roman" w:cs="Times New Roman"/>
          <w:i/>
          <w:iCs/>
          <w:noProof/>
          <w:sz w:val="24"/>
          <w:szCs w:val="24"/>
        </w:rPr>
        <w:t>Transportation Research Part A: Policy and Practice</w:t>
      </w:r>
      <w:r w:rsidRPr="00892017">
        <w:rPr>
          <w:rFonts w:ascii="Times New Roman" w:hAnsi="Times New Roman" w:cs="Times New Roman"/>
          <w:noProof/>
          <w:sz w:val="24"/>
          <w:szCs w:val="24"/>
        </w:rPr>
        <w:t xml:space="preserve"> 86: 35–55. http://www.sciencedirect.com/science/article/pii/S0965856415300124.</w:t>
      </w:r>
    </w:p>
    <w:p w14:paraId="0B7183E5"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 2016b. “Real-Time Bus Arrival Information System: An Empirical Evaluation.” </w:t>
      </w:r>
      <w:r w:rsidRPr="00892017">
        <w:rPr>
          <w:rFonts w:ascii="Times New Roman" w:hAnsi="Times New Roman" w:cs="Times New Roman"/>
          <w:i/>
          <w:iCs/>
          <w:noProof/>
          <w:sz w:val="24"/>
          <w:szCs w:val="24"/>
        </w:rPr>
        <w:t>Journal of Intelligent Transportation Systems</w:t>
      </w:r>
      <w:r w:rsidRPr="00892017">
        <w:rPr>
          <w:rFonts w:ascii="Times New Roman" w:hAnsi="Times New Roman" w:cs="Times New Roman"/>
          <w:noProof/>
          <w:sz w:val="24"/>
          <w:szCs w:val="24"/>
        </w:rPr>
        <w:t xml:space="preserve"> 20(2): 138–51.</w:t>
      </w:r>
    </w:p>
    <w:p w14:paraId="1CDD9CCB"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Center for Urban Transportation Research @ USF. 2020. “Gtfs-Realtime-Validator.” https://github.com/CUTR-at-USF/gtfs-realtime-validator (May 18, 2020).</w:t>
      </w:r>
    </w:p>
    <w:p w14:paraId="7CD4DEDA"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Chow, William, David Block-Schachter, and Samuel Hickey. 2014. “Impacts of Real-Time Passenger Information Signs in Rail Stations at the Massachusetts Bay Transportation Authority.” </w:t>
      </w:r>
      <w:r w:rsidRPr="00892017">
        <w:rPr>
          <w:rFonts w:ascii="Times New Roman" w:hAnsi="Times New Roman" w:cs="Times New Roman"/>
          <w:i/>
          <w:iCs/>
          <w:noProof/>
          <w:sz w:val="24"/>
          <w:szCs w:val="24"/>
        </w:rPr>
        <w:t>Transportation Research Record</w:t>
      </w:r>
      <w:r w:rsidRPr="00892017">
        <w:rPr>
          <w:rFonts w:ascii="Times New Roman" w:hAnsi="Times New Roman" w:cs="Times New Roman"/>
          <w:noProof/>
          <w:sz w:val="24"/>
          <w:szCs w:val="24"/>
        </w:rPr>
        <w:t xml:space="preserve"> 2419(1): 1–10.</w:t>
      </w:r>
    </w:p>
    <w:p w14:paraId="0D763980"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COTA. 2013. “C. E. Main.” </w:t>
      </w:r>
      <w:r w:rsidRPr="00892017">
        <w:rPr>
          <w:rFonts w:ascii="Times New Roman" w:hAnsi="Times New Roman" w:cs="Times New Roman"/>
          <w:i/>
          <w:iCs/>
          <w:noProof/>
          <w:sz w:val="24"/>
          <w:szCs w:val="24"/>
        </w:rPr>
        <w:t>Veterinary Record</w:t>
      </w:r>
      <w:r w:rsidRPr="00892017">
        <w:rPr>
          <w:rFonts w:ascii="Times New Roman" w:hAnsi="Times New Roman" w:cs="Times New Roman"/>
          <w:noProof/>
          <w:sz w:val="24"/>
          <w:szCs w:val="24"/>
        </w:rPr>
        <w:t xml:space="preserve"> 172(5): 134.1-134.</w:t>
      </w:r>
    </w:p>
    <w:p w14:paraId="0B8890FC"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2019. “How Does COTA Measure On-Time Performance?” https://www.cota.com/policies/on-time-performance/ (February 5, 2019).</w:t>
      </w:r>
    </w:p>
    <w:p w14:paraId="112ED0D7"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Dutzik, Tony, Travis Madsen, and Phineas Baxandall. 2013. “A New Way to Go: The Transportation Apps and Vehicle-Sharing Tools That Are Giving More Americans the Freedom to Drive Less.” (Fall): 54.</w:t>
      </w:r>
    </w:p>
    <w:p w14:paraId="4C0E91E9"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lastRenderedPageBreak/>
        <w:t xml:space="preserve">El-Geneidy, Ahmed M, James G Strathman, Thomas J Kimpel, and David T Crout. 2006. “Effects of Bus Stop Consolidation on Passenger Activity and Transit Operations.” </w:t>
      </w:r>
      <w:r w:rsidRPr="00892017">
        <w:rPr>
          <w:rFonts w:ascii="Times New Roman" w:hAnsi="Times New Roman" w:cs="Times New Roman"/>
          <w:i/>
          <w:iCs/>
          <w:noProof/>
          <w:sz w:val="24"/>
          <w:szCs w:val="24"/>
        </w:rPr>
        <w:t>Transportation Research Record</w:t>
      </w:r>
      <w:r w:rsidRPr="00892017">
        <w:rPr>
          <w:rFonts w:ascii="Times New Roman" w:hAnsi="Times New Roman" w:cs="Times New Roman"/>
          <w:noProof/>
          <w:sz w:val="24"/>
          <w:szCs w:val="24"/>
        </w:rPr>
        <w:t xml:space="preserve"> 1971(1): 32–41.</w:t>
      </w:r>
    </w:p>
    <w:p w14:paraId="66006E42"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El‐Geneidy, Ahmed M, Jessica Horning, and Kevin J Krizek. 2011. “Analyzing Transit Service Reliability Using Detailed Data from Automatic Vehicular Locator Systems.” </w:t>
      </w:r>
      <w:r w:rsidRPr="00892017">
        <w:rPr>
          <w:rFonts w:ascii="Times New Roman" w:hAnsi="Times New Roman" w:cs="Times New Roman"/>
          <w:i/>
          <w:iCs/>
          <w:noProof/>
          <w:sz w:val="24"/>
          <w:szCs w:val="24"/>
        </w:rPr>
        <w:t>Journal of Advanced Transportation</w:t>
      </w:r>
      <w:r w:rsidRPr="00892017">
        <w:rPr>
          <w:rFonts w:ascii="Times New Roman" w:hAnsi="Times New Roman" w:cs="Times New Roman"/>
          <w:noProof/>
          <w:sz w:val="24"/>
          <w:szCs w:val="24"/>
        </w:rPr>
        <w:t xml:space="preserve"> 45(1): 66–79.</w:t>
      </w:r>
    </w:p>
    <w:p w14:paraId="3992D948"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Ferris, Brian, Kari Watkins, and Alan Borning. 2010. “OneBusAway: Results from Providing Real-Time Arrival Information for Public Transit.” In </w:t>
      </w:r>
      <w:r w:rsidRPr="00892017">
        <w:rPr>
          <w:rFonts w:ascii="Times New Roman" w:hAnsi="Times New Roman" w:cs="Times New Roman"/>
          <w:i/>
          <w:iCs/>
          <w:noProof/>
          <w:sz w:val="24"/>
          <w:szCs w:val="24"/>
        </w:rPr>
        <w:t>Conference on Human Factors in Computing Systems - Proceedings</w:t>
      </w:r>
      <w:r w:rsidRPr="00892017">
        <w:rPr>
          <w:rFonts w:ascii="Times New Roman" w:hAnsi="Times New Roman" w:cs="Times New Roman"/>
          <w:noProof/>
          <w:sz w:val="24"/>
          <w:szCs w:val="24"/>
        </w:rPr>
        <w:t>, ACM, 1807–16.</w:t>
      </w:r>
    </w:p>
    <w:p w14:paraId="51A669EF"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Fries, Ryan N., Anne E. Dunning, and Mashrur A. Chowdhury. 2011. “University Traveler Value of Potential Real-Time Transit Information.” </w:t>
      </w:r>
      <w:r w:rsidRPr="00892017">
        <w:rPr>
          <w:rFonts w:ascii="Times New Roman" w:hAnsi="Times New Roman" w:cs="Times New Roman"/>
          <w:i/>
          <w:iCs/>
          <w:noProof/>
          <w:sz w:val="24"/>
          <w:szCs w:val="24"/>
        </w:rPr>
        <w:t>Journal of Public Transportation</w:t>
      </w:r>
      <w:r w:rsidRPr="00892017">
        <w:rPr>
          <w:rFonts w:ascii="Times New Roman" w:hAnsi="Times New Roman" w:cs="Times New Roman"/>
          <w:noProof/>
          <w:sz w:val="24"/>
          <w:szCs w:val="24"/>
        </w:rPr>
        <w:t xml:space="preserve"> 14(2): 29–50.</w:t>
      </w:r>
    </w:p>
    <w:p w14:paraId="783ADA4D"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Furth, Peter G, and Theo H J Muller. 2006. “Service Reliability and Hidden Waiting Time: Insights from Automatic Vehicle Location Data.” </w:t>
      </w:r>
      <w:r w:rsidRPr="00892017">
        <w:rPr>
          <w:rFonts w:ascii="Times New Roman" w:hAnsi="Times New Roman" w:cs="Times New Roman"/>
          <w:i/>
          <w:iCs/>
          <w:noProof/>
          <w:sz w:val="24"/>
          <w:szCs w:val="24"/>
        </w:rPr>
        <w:t>Transportation Research Record</w:t>
      </w:r>
      <w:r w:rsidRPr="00892017">
        <w:rPr>
          <w:rFonts w:ascii="Times New Roman" w:hAnsi="Times New Roman" w:cs="Times New Roman"/>
          <w:noProof/>
          <w:sz w:val="24"/>
          <w:szCs w:val="24"/>
        </w:rPr>
        <w:t xml:space="preserve"> 1955(1): 79–87.</w:t>
      </w:r>
    </w:p>
    <w:p w14:paraId="04D5AC12"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Gkioulou, Zafeira. 2013. “Evaluating the Impact of Waiting Time Uncertainty on Passengers´ Decisions.”</w:t>
      </w:r>
    </w:p>
    <w:p w14:paraId="1436D7D4"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Google Developers. 2018. “Trip Updates.” https://developers.google.com/transit/gtfs-realtime/guides/trip-updates (April 8, 2019).</w:t>
      </w:r>
    </w:p>
    <w:p w14:paraId="170296B7"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Liu, Luyu, and Harvey J Miller. 2020. “Measuring Risk of Missing Transfers in Public Transit Systems Using High-Resolution Schedule and Real-Time Bus Location Data.” </w:t>
      </w:r>
      <w:r w:rsidRPr="00892017">
        <w:rPr>
          <w:rFonts w:ascii="Times New Roman" w:hAnsi="Times New Roman" w:cs="Times New Roman"/>
          <w:i/>
          <w:iCs/>
          <w:noProof/>
          <w:sz w:val="24"/>
          <w:szCs w:val="24"/>
        </w:rPr>
        <w:t>Urban Studies</w:t>
      </w:r>
      <w:r w:rsidRPr="00892017">
        <w:rPr>
          <w:rFonts w:ascii="Times New Roman" w:hAnsi="Times New Roman" w:cs="Times New Roman"/>
          <w:noProof/>
          <w:sz w:val="24"/>
          <w:szCs w:val="24"/>
        </w:rPr>
        <w:t>: 0042098020919323. https://doi.org/10.1177/0042098020919323.</w:t>
      </w:r>
    </w:p>
    <w:p w14:paraId="595CB4E2"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Neuman, W. L., &amp; Robson, K. 2004. </w:t>
      </w:r>
      <w:r w:rsidRPr="00892017">
        <w:rPr>
          <w:rFonts w:ascii="Times New Roman" w:hAnsi="Times New Roman" w:cs="Times New Roman"/>
          <w:i/>
          <w:iCs/>
          <w:noProof/>
          <w:sz w:val="24"/>
          <w:szCs w:val="24"/>
        </w:rPr>
        <w:t>“Basics of Social Research. Pearson.”</w:t>
      </w:r>
      <w:r w:rsidRPr="00892017">
        <w:rPr>
          <w:rFonts w:ascii="Times New Roman" w:hAnsi="Times New Roman" w:cs="Times New Roman"/>
          <w:noProof/>
          <w:sz w:val="24"/>
          <w:szCs w:val="24"/>
        </w:rPr>
        <w:t xml:space="preserve"> Pearson Canada Toronto.</w:t>
      </w:r>
    </w:p>
    <w:p w14:paraId="54942A1A"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OpenMobilityData. 2020. “OpenMobilityData GTFS-RT.” https://openmobilitydata.org/search?q=gtfsrt.</w:t>
      </w:r>
    </w:p>
    <w:p w14:paraId="532005C7"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Papangelis, Konstantinos, John D. Nelson, Somayajulu Sripada, and Mark Beecroft. 2016. “The Effects of Mobile Real-Time Information on Rural Passengers.” </w:t>
      </w:r>
      <w:r w:rsidRPr="00892017">
        <w:rPr>
          <w:rFonts w:ascii="Times New Roman" w:hAnsi="Times New Roman" w:cs="Times New Roman"/>
          <w:i/>
          <w:iCs/>
          <w:noProof/>
          <w:sz w:val="24"/>
          <w:szCs w:val="24"/>
        </w:rPr>
        <w:t>Transportation Planning and Technology</w:t>
      </w:r>
      <w:r w:rsidRPr="00892017">
        <w:rPr>
          <w:rFonts w:ascii="Times New Roman" w:hAnsi="Times New Roman" w:cs="Times New Roman"/>
          <w:noProof/>
          <w:sz w:val="24"/>
          <w:szCs w:val="24"/>
        </w:rPr>
        <w:t xml:space="preserve"> 39(1): 97–114.</w:t>
      </w:r>
    </w:p>
    <w:p w14:paraId="0E8A976F"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hint="eastAsia"/>
          <w:noProof/>
          <w:sz w:val="24"/>
          <w:szCs w:val="24"/>
        </w:rPr>
      </w:pPr>
      <w:r w:rsidRPr="00892017">
        <w:rPr>
          <w:rFonts w:ascii="Times New Roman" w:hAnsi="Times New Roman" w:cs="Times New Roman"/>
          <w:noProof/>
          <w:sz w:val="24"/>
          <w:szCs w:val="24"/>
        </w:rPr>
        <w:t xml:space="preserve">Park, Yongha et al. 2019. “Assessing Public Transit Performance Using Real-Time Data: Spatiotemporal Patterns of Bus Operation Delays in Columbus, Ohio, USA.” </w:t>
      </w:r>
      <w:r w:rsidRPr="00892017">
        <w:rPr>
          <w:rFonts w:ascii="Times New Roman" w:hAnsi="Times New Roman" w:cs="Times New Roman"/>
          <w:i/>
          <w:iCs/>
          <w:noProof/>
          <w:sz w:val="24"/>
          <w:szCs w:val="24"/>
        </w:rPr>
        <w:t>International Journal of Geographical Information Science</w:t>
      </w:r>
      <w:r w:rsidRPr="00892017">
        <w:rPr>
          <w:rFonts w:ascii="Times New Roman" w:hAnsi="Times New Roman" w:cs="Times New Roman"/>
          <w:noProof/>
          <w:sz w:val="24"/>
          <w:szCs w:val="24"/>
        </w:rPr>
        <w:t>: 1–26.</w:t>
      </w:r>
    </w:p>
    <w:p w14:paraId="75E045A1"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Transit app. 2019. “How We Shrank Our Trip Planner till It Didn’t Need Data. Introducing Public Transit’s Fastest, Tiniest, Offline-Capable Trip Planner.” https://medium.com/transit-app/how-we-shrank-our-trip-planner-till-it-didnt-need-data-84984ca56663 (December 5, 2019).</w:t>
      </w:r>
    </w:p>
    <w:p w14:paraId="37DC1631" w14:textId="5B288F0B" w:rsidR="00892017" w:rsidRPr="00892017" w:rsidDel="00E63B9A" w:rsidRDefault="00892017" w:rsidP="00892017">
      <w:pPr>
        <w:widowControl w:val="0"/>
        <w:autoSpaceDE w:val="0"/>
        <w:autoSpaceDN w:val="0"/>
        <w:adjustRightInd w:val="0"/>
        <w:spacing w:line="240" w:lineRule="auto"/>
        <w:ind w:left="480" w:hanging="480"/>
        <w:rPr>
          <w:del w:id="2025" w:author="Liu, Luyu" w:date="2020-07-02T23:46:00Z"/>
          <w:rFonts w:ascii="Times New Roman" w:hAnsi="Times New Roman" w:cs="Times New Roman"/>
          <w:noProof/>
          <w:sz w:val="24"/>
        </w:rPr>
      </w:pPr>
      <w:r w:rsidRPr="00892017">
        <w:rPr>
          <w:rFonts w:ascii="Times New Roman" w:hAnsi="Times New Roman" w:cs="Times New Roman"/>
          <w:noProof/>
          <w:sz w:val="24"/>
          <w:szCs w:val="24"/>
        </w:rPr>
        <w:t xml:space="preserve">Watkins, Kari Edison et al. 2011. “Where Is My Bus? Impact of Mobile Real-Time Information on the Perceived and Actual Wait Time of Transit Riders.” </w:t>
      </w:r>
      <w:r w:rsidRPr="00892017">
        <w:rPr>
          <w:rFonts w:ascii="Times New Roman" w:hAnsi="Times New Roman" w:cs="Times New Roman"/>
          <w:i/>
          <w:iCs/>
          <w:noProof/>
          <w:sz w:val="24"/>
          <w:szCs w:val="24"/>
        </w:rPr>
        <w:t>Transportation Research Part A: Policy and Practice</w:t>
      </w:r>
      <w:r w:rsidRPr="00892017">
        <w:rPr>
          <w:rFonts w:ascii="Times New Roman" w:hAnsi="Times New Roman" w:cs="Times New Roman"/>
          <w:noProof/>
          <w:sz w:val="24"/>
          <w:szCs w:val="24"/>
        </w:rPr>
        <w:t xml:space="preserve"> 45(8): 839–48.</w:t>
      </w:r>
    </w:p>
    <w:p w14:paraId="052E5E19" w14:textId="77777777" w:rsidR="005A464A" w:rsidDel="00A03E00" w:rsidRDefault="005A464A" w:rsidP="00E63B9A">
      <w:pPr>
        <w:widowControl w:val="0"/>
        <w:autoSpaceDE w:val="0"/>
        <w:autoSpaceDN w:val="0"/>
        <w:adjustRightInd w:val="0"/>
        <w:spacing w:line="240" w:lineRule="auto"/>
        <w:ind w:left="480" w:hanging="480"/>
        <w:rPr>
          <w:del w:id="2026" w:author="Liu, Luyu" w:date="2020-07-02T14:59:00Z"/>
        </w:rPr>
        <w:pPrChange w:id="2027" w:author="Liu, Luyu" w:date="2020-07-02T23:46:00Z">
          <w:pPr/>
        </w:pPrChange>
      </w:pPr>
      <w:r>
        <w:rPr>
          <w:rFonts w:ascii="Times New Roman" w:hAnsi="Times New Roman" w:cs="Times New Roman"/>
          <w:sz w:val="24"/>
          <w:szCs w:val="24"/>
        </w:rPr>
        <w:fldChar w:fldCharType="end"/>
      </w:r>
      <w:commentRangeEnd w:id="2024"/>
      <w:r>
        <w:rPr>
          <w:rStyle w:val="CommentReference"/>
        </w:rPr>
        <w:commentReference w:id="2024"/>
      </w:r>
    </w:p>
    <w:p w14:paraId="5EDC8D04" w14:textId="77777777" w:rsidR="005A464A" w:rsidRDefault="005A464A"/>
    <w:sectPr w:rsidR="005A464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Miller, Harvey J." w:date="2020-06-30T16:14:00Z" w:initials="MHJ">
    <w:p w14:paraId="6BEFD7E3" w14:textId="3495EE24" w:rsidR="00A03E00" w:rsidRDefault="00A03E00">
      <w:pPr>
        <w:pStyle w:val="CommentText"/>
      </w:pPr>
      <w:r>
        <w:rPr>
          <w:rStyle w:val="CommentReference"/>
        </w:rPr>
        <w:annotationRef/>
      </w:r>
      <w:r>
        <w:t>This diminishes the behavioral critique somewhat, or perhaps makes it more acceptable.</w:t>
      </w:r>
      <w:r w:rsidR="00F240A5">
        <w:t xml:space="preserve"> </w:t>
      </w:r>
      <w:r>
        <w:t>You should update the referee report with this way of saying it.</w:t>
      </w:r>
    </w:p>
  </w:comment>
  <w:comment w:id="61" w:author="Miller, Harvey J. [2]" w:date="2019-12-10T10:54:00Z" w:initials="MHJ">
    <w:p w14:paraId="254FA6B8" w14:textId="77777777" w:rsidR="00A03E00" w:rsidRDefault="00A03E00" w:rsidP="005A464A">
      <w:pPr>
        <w:pStyle w:val="CommentText"/>
      </w:pPr>
      <w:r>
        <w:rPr>
          <w:rStyle w:val="CommentReference"/>
        </w:rPr>
        <w:annotationRef/>
      </w:r>
      <w:r>
        <w:t>Note how I snuck that in; helps make a subtle case for doing this research in Columbus)</w:t>
      </w:r>
    </w:p>
  </w:comment>
  <w:comment w:id="65" w:author="Miller, Harvey J. [2]" w:date="2019-12-10T10:59:00Z" w:initials="MHJ">
    <w:p w14:paraId="7BBBB7D5" w14:textId="77777777" w:rsidR="00A03E00" w:rsidRDefault="00A03E00" w:rsidP="005A464A">
      <w:pPr>
        <w:pStyle w:val="CommentText"/>
      </w:pPr>
      <w:r>
        <w:rPr>
          <w:rStyle w:val="CommentReference"/>
        </w:rPr>
        <w:annotationRef/>
      </w:r>
      <w:r>
        <w:t>More general, less specific that the 30 vs 2 minute headway example.</w:t>
      </w:r>
    </w:p>
  </w:comment>
  <w:comment w:id="75" w:author="Miller, Harvey J. [2]" w:date="2019-12-10T09:17:00Z" w:initials="MHJ">
    <w:p w14:paraId="6B886228" w14:textId="4BAA69D5" w:rsidR="00A03E00" w:rsidRDefault="00A03E00" w:rsidP="005A464A">
      <w:pPr>
        <w:pStyle w:val="CommentText"/>
      </w:pPr>
      <w:r>
        <w:rPr>
          <w:rStyle w:val="CommentReference"/>
        </w:rPr>
        <w:annotationRef/>
      </w:r>
      <w:r>
        <w:t xml:space="preserve">Note that I foreshadow our theory and results in the paper about reclaimed and discontinuity delays. </w:t>
      </w:r>
    </w:p>
    <w:p w14:paraId="6A2A9B6E" w14:textId="77777777" w:rsidR="00A03E00" w:rsidRDefault="00A03E00" w:rsidP="005A464A">
      <w:pPr>
        <w:pStyle w:val="CommentText"/>
      </w:pPr>
    </w:p>
    <w:p w14:paraId="7F99B162" w14:textId="2FE52CA3" w:rsidR="00A03E00" w:rsidRDefault="00A03E00" w:rsidP="005A464A">
      <w:pPr>
        <w:pStyle w:val="CommentText"/>
      </w:pPr>
      <w:r>
        <w:t>I also don't think the next paragraph (now deleted) was necessary. Note how our message is now much "punchier" (concise, focused)</w:t>
      </w:r>
    </w:p>
  </w:comment>
  <w:comment w:id="173" w:author="Miller, Harvey J. [2]" w:date="2019-12-10T11:07:00Z" w:initials="MHJ">
    <w:p w14:paraId="4637086B" w14:textId="77777777" w:rsidR="00A03E00" w:rsidRDefault="00A03E00" w:rsidP="005A464A">
      <w:pPr>
        <w:pStyle w:val="CommentText"/>
      </w:pPr>
      <w:r>
        <w:rPr>
          <w:rStyle w:val="CommentReference"/>
        </w:rPr>
        <w:annotationRef/>
      </w:r>
      <w:r>
        <w:t>Yes, this is a word.</w:t>
      </w:r>
    </w:p>
  </w:comment>
  <w:comment w:id="427" w:author="Miller, Harvey J." w:date="2020-07-01T09:42:00Z" w:initials="MHJ">
    <w:p w14:paraId="3DC75E43" w14:textId="765F3E3D" w:rsidR="00A03E00" w:rsidRDefault="00A03E00">
      <w:pPr>
        <w:pStyle w:val="CommentText"/>
      </w:pPr>
      <w:r>
        <w:rPr>
          <w:rStyle w:val="CommentReference"/>
        </w:rPr>
        <w:annotationRef/>
      </w:r>
      <w:r>
        <w:t>Where?</w:t>
      </w:r>
    </w:p>
  </w:comment>
  <w:comment w:id="493" w:author="Miller, Harvey J." w:date="2020-07-01T09:42:00Z" w:initials="MHJ">
    <w:p w14:paraId="3EE3A199" w14:textId="2A74140F" w:rsidR="00A03E00" w:rsidRDefault="00A03E00">
      <w:pPr>
        <w:pStyle w:val="CommentText"/>
      </w:pPr>
      <w:r>
        <w:rPr>
          <w:rStyle w:val="CommentReference"/>
        </w:rPr>
        <w:annotationRef/>
      </w:r>
      <w:r>
        <w:t>Where?</w:t>
      </w:r>
    </w:p>
  </w:comment>
  <w:comment w:id="513" w:author="Miller, Harvey J." w:date="2020-07-01T09:42:00Z" w:initials="MHJ">
    <w:p w14:paraId="42325D37" w14:textId="37EC1C54" w:rsidR="00A03E00" w:rsidRDefault="00A03E00">
      <w:pPr>
        <w:pStyle w:val="CommentText"/>
      </w:pPr>
      <w:r>
        <w:rPr>
          <w:rStyle w:val="CommentReference"/>
        </w:rPr>
        <w:annotationRef/>
      </w:r>
      <w:r>
        <w:t>Where?</w:t>
      </w:r>
    </w:p>
  </w:comment>
  <w:comment w:id="720" w:author="Miller, Harvey J. [2]" w:date="2019-11-08T13:12:00Z" w:initials="MHJ">
    <w:p w14:paraId="484AC89D" w14:textId="77777777" w:rsidR="00A03E00" w:rsidRDefault="00A03E00" w:rsidP="005A464A">
      <w:pPr>
        <w:pStyle w:val="CommentText"/>
      </w:pPr>
      <w:r>
        <w:rPr>
          <w:rStyle w:val="CommentReference"/>
        </w:rPr>
        <w:annotationRef/>
      </w:r>
      <w:r>
        <w:t xml:space="preserve">Shouldn’t ETA and ATA be ETD and ATD </w:t>
      </w:r>
    </w:p>
  </w:comment>
  <w:comment w:id="734" w:author="Miller, Harvey J. [2]" w:date="2019-12-10T13:15:00Z" w:initials="MHJ">
    <w:p w14:paraId="77FEFD68" w14:textId="1DE3208A" w:rsidR="00A03E00" w:rsidRDefault="00A03E00" w:rsidP="005A464A">
      <w:pPr>
        <w:pStyle w:val="CommentText"/>
      </w:pPr>
      <w:r>
        <w:rPr>
          <w:rStyle w:val="CommentReference"/>
        </w:rPr>
        <w:annotationRef/>
      </w:r>
      <w:r>
        <w:t>I moved the measures section below this. Check to see if this harms any of our formal development (e.g., did we introduce any variables in the measures section that we use in this section)?</w:t>
      </w:r>
    </w:p>
  </w:comment>
  <w:comment w:id="735" w:author="Luyu Liu" w:date="2019-12-17T15:50:00Z" w:initials="LL">
    <w:p w14:paraId="0C4C7ED6" w14:textId="77777777" w:rsidR="00A03E00" w:rsidRDefault="00A03E00" w:rsidP="005A464A">
      <w:pPr>
        <w:pStyle w:val="CommentText"/>
      </w:pPr>
      <w:r>
        <w:rPr>
          <w:rStyle w:val="CommentReference"/>
        </w:rPr>
        <w:annotationRef/>
      </w:r>
      <w:r>
        <w:t>Yes it did causes some issue. I revert the change.</w:t>
      </w:r>
    </w:p>
  </w:comment>
  <w:comment w:id="874" w:author="Miller, Harvey J." w:date="2020-07-01T12:31:00Z" w:initials="MHJ">
    <w:p w14:paraId="09580BED" w14:textId="30D19FCC" w:rsidR="00A03E00" w:rsidRDefault="00A03E00">
      <w:pPr>
        <w:pStyle w:val="CommentText"/>
      </w:pPr>
      <w:r>
        <w:rPr>
          <w:rStyle w:val="CommentReference"/>
        </w:rPr>
        <w:annotationRef/>
      </w:r>
      <w:r>
        <w:t>Does Bowman and Turnquist say that it is a common strategy when headways are short?</w:t>
      </w:r>
      <w:r w:rsidR="00F240A5">
        <w:t xml:space="preserve"> </w:t>
      </w:r>
      <w:r>
        <w:t xml:space="preserve">Or was it an assumption in their paper? </w:t>
      </w:r>
    </w:p>
  </w:comment>
  <w:comment w:id="875" w:author="Liu, Luyu" w:date="2020-07-02T23:13:00Z" w:initials="LL">
    <w:p w14:paraId="6C88EEEF" w14:textId="7CC079CB" w:rsidR="004032F3" w:rsidRDefault="004032F3">
      <w:pPr>
        <w:pStyle w:val="CommentText"/>
      </w:pPr>
      <w:r>
        <w:rPr>
          <w:rStyle w:val="CommentReference"/>
        </w:rPr>
        <w:annotationRef/>
      </w:r>
      <w:r>
        <w:t xml:space="preserve">They found out </w:t>
      </w:r>
    </w:p>
  </w:comment>
  <w:comment w:id="1057" w:author="Miller, Harvey J." w:date="2020-06-30T16:51:00Z" w:initials="MHJ">
    <w:p w14:paraId="019E7BD8" w14:textId="2D09634A" w:rsidR="00A03E00" w:rsidRDefault="00A03E00">
      <w:pPr>
        <w:pStyle w:val="CommentText"/>
      </w:pPr>
      <w:r>
        <w:rPr>
          <w:rStyle w:val="CommentReference"/>
        </w:rPr>
        <w:annotationRef/>
      </w:r>
      <w:r>
        <w:t>I think its good to make that point here too.</w:t>
      </w:r>
    </w:p>
  </w:comment>
  <w:comment w:id="1383" w:author="Miller, Harvey J. [2]" w:date="2019-11-11T11:03:00Z" w:initials="MHJ">
    <w:p w14:paraId="451E58D3" w14:textId="77777777" w:rsidR="00A03E00" w:rsidRDefault="00A03E00" w:rsidP="005A464A">
      <w:pPr>
        <w:pStyle w:val="CommentText"/>
      </w:pPr>
      <w:r>
        <w:rPr>
          <w:rStyle w:val="CommentReference"/>
        </w:rPr>
        <w:annotationRef/>
      </w:r>
      <w:r>
        <w:t>Can we be more specific wrt the input parameters?</w:t>
      </w:r>
    </w:p>
  </w:comment>
  <w:comment w:id="1384" w:author="Liu, Luyu" w:date="2019-11-18T12:24:00Z" w:initials="LL">
    <w:p w14:paraId="38426002" w14:textId="77777777" w:rsidR="00A03E00" w:rsidRDefault="00A03E00" w:rsidP="005A464A">
      <w:pPr>
        <w:pStyle w:val="CommentText"/>
      </w:pPr>
      <w:r>
        <w:rPr>
          <w:rStyle w:val="CommentReference"/>
        </w:rPr>
        <w:annotationRef/>
      </w:r>
      <w:r>
        <w:t>I deleted the long six parameters O() notation because it’s confusing and out of context. It only proves one thing, which is the algorithm is computational intensive and very insufficient (not necessary our fault, since that’s its nature). But still, I would rather delete it since it will take so many words to justify and explain it.</w:t>
      </w:r>
    </w:p>
    <w:p w14:paraId="6569FFE5" w14:textId="77777777" w:rsidR="00A03E00" w:rsidRDefault="00A03E00" w:rsidP="005A464A">
      <w:pPr>
        <w:pStyle w:val="CommentText"/>
      </w:pPr>
    </w:p>
    <w:p w14:paraId="2E8AE5DC" w14:textId="77777777" w:rsidR="00A03E00" w:rsidRDefault="00A03E00" w:rsidP="005A464A">
      <w:pPr>
        <w:pStyle w:val="CommentText"/>
      </w:pPr>
      <w:r>
        <w:t>Let’s think about this. If there is a solid reason why we should keep it, I can definitely add it.</w:t>
      </w:r>
    </w:p>
  </w:comment>
  <w:comment w:id="1394" w:author="Miller, Harvey J. [2]" w:date="2019-11-11T11:19:00Z" w:initials="MHJ">
    <w:p w14:paraId="51E61C8C" w14:textId="77777777" w:rsidR="00A03E00" w:rsidRDefault="00A03E00" w:rsidP="00B77E50">
      <w:pPr>
        <w:pStyle w:val="CommentText"/>
      </w:pPr>
      <w:r>
        <w:rPr>
          <w:rStyle w:val="CommentReference"/>
        </w:rPr>
        <w:annotationRef/>
      </w:r>
      <w:r>
        <w:t>I wonder how to smooth the tension between these two paragraphs – it can be done in practice but we could only do one route. OTOH, Moore's Law.</w:t>
      </w:r>
    </w:p>
  </w:comment>
  <w:comment w:id="1395" w:author="Liu, Luyu" w:date="2019-11-18T12:23:00Z" w:initials="LL">
    <w:p w14:paraId="03E1F863" w14:textId="77777777" w:rsidR="00A03E00" w:rsidRDefault="00A03E00" w:rsidP="00B77E50">
      <w:pPr>
        <w:pStyle w:val="CommentText"/>
      </w:pPr>
      <w:r>
        <w:rPr>
          <w:rStyle w:val="CommentReference"/>
        </w:rPr>
        <w:annotationRef/>
      </w:r>
      <w:r>
        <w:t>Made several adjustments.</w:t>
      </w:r>
    </w:p>
  </w:comment>
  <w:comment w:id="1378" w:author="Miller, Harvey J. [2]" w:date="2019-11-11T11:19:00Z" w:initials="MHJ">
    <w:p w14:paraId="21A0F174" w14:textId="73CEEA9D" w:rsidR="00A03E00" w:rsidRDefault="00A03E00" w:rsidP="005A464A">
      <w:pPr>
        <w:pStyle w:val="CommentText"/>
      </w:pPr>
      <w:r>
        <w:rPr>
          <w:rStyle w:val="CommentReference"/>
        </w:rPr>
        <w:annotationRef/>
      </w:r>
      <w:r>
        <w:t>I wonder how to smooth the tension between these two paragraphs – it can be done in practice but we could only do one route. OTOH, Moore's Law.</w:t>
      </w:r>
    </w:p>
  </w:comment>
  <w:comment w:id="1379" w:author="Liu, Luyu" w:date="2019-11-18T12:23:00Z" w:initials="LL">
    <w:p w14:paraId="365BC263" w14:textId="77777777" w:rsidR="00A03E00" w:rsidRDefault="00A03E00" w:rsidP="005A464A">
      <w:pPr>
        <w:pStyle w:val="CommentText"/>
      </w:pPr>
      <w:r>
        <w:rPr>
          <w:rStyle w:val="CommentReference"/>
        </w:rPr>
        <w:annotationRef/>
      </w:r>
      <w:r>
        <w:t>Made several adjustments.</w:t>
      </w:r>
    </w:p>
  </w:comment>
  <w:comment w:id="1408" w:author="Miller, Harvey J. [2]" w:date="2019-12-10T13:37:00Z" w:initials="MHJ">
    <w:p w14:paraId="793D223C" w14:textId="77777777" w:rsidR="00A03E00" w:rsidRDefault="00A03E00" w:rsidP="005A464A">
      <w:pPr>
        <w:pStyle w:val="CommentText"/>
      </w:pPr>
      <w:r>
        <w:rPr>
          <w:rStyle w:val="CommentReference"/>
        </w:rPr>
        <w:annotationRef/>
      </w:r>
      <w:r>
        <w:t>I specified the section number manually; you may want to insert automatic fields.</w:t>
      </w:r>
    </w:p>
  </w:comment>
  <w:comment w:id="1429" w:author="Miller, Harvey J." w:date="2020-06-30T16:58:00Z" w:initials="MHJ">
    <w:p w14:paraId="7DDBF068" w14:textId="20DFB3A3" w:rsidR="00A03E00" w:rsidRDefault="00A03E00">
      <w:pPr>
        <w:pStyle w:val="CommentText"/>
      </w:pPr>
      <w:r>
        <w:rPr>
          <w:rStyle w:val="CommentReference"/>
        </w:rPr>
        <w:annotationRef/>
      </w:r>
      <w:r>
        <w:t>Can we use this map?</w:t>
      </w:r>
    </w:p>
  </w:comment>
  <w:comment w:id="1475" w:author="Miller, Harvey J. [2]" w:date="2019-11-11T12:16:00Z" w:initials="MHJ">
    <w:p w14:paraId="39574292" w14:textId="26A01D4F" w:rsidR="00A03E00" w:rsidRDefault="00A03E00" w:rsidP="005A464A">
      <w:pPr>
        <w:pStyle w:val="CommentText"/>
      </w:pPr>
      <w:r>
        <w:rPr>
          <w:rStyle w:val="CommentReference"/>
        </w:rPr>
        <w:annotationRef/>
      </w:r>
      <w:r>
        <w:t xml:space="preserve">Why doesn't AT have a waiting time SD and a risk mean and SD? It should. </w:t>
      </w:r>
    </w:p>
  </w:comment>
  <w:comment w:id="1474" w:author="Liu, Luyu" w:date="2019-11-11T15:12:00Z" w:initials="LL">
    <w:p w14:paraId="63A1AEBB" w14:textId="77777777" w:rsidR="00A03E00" w:rsidRDefault="00A03E00" w:rsidP="005A464A">
      <w:pPr>
        <w:pStyle w:val="CommentText"/>
      </w:pPr>
      <w:r>
        <w:rPr>
          <w:rStyle w:val="CommentReference"/>
        </w:rPr>
        <w:annotationRef/>
      </w:r>
      <w:r>
        <w:t xml:space="preserve">I added an explanation above. </w:t>
      </w:r>
    </w:p>
    <w:p w14:paraId="4CB93804" w14:textId="77777777" w:rsidR="00A03E00" w:rsidRDefault="00A03E00" w:rsidP="005A464A">
      <w:pPr>
        <w:pStyle w:val="CommentText"/>
      </w:pPr>
      <w:r>
        <w:t xml:space="preserve">We didn’t calculate the waiting time and missed risk the same as the other TPSs. We didn’t use a random function to simulate the randomness, instead, we just calculate the mean waiting time directly. </w:t>
      </w:r>
    </w:p>
    <w:p w14:paraId="78A6C37F" w14:textId="77777777" w:rsidR="00A03E00" w:rsidRDefault="00A03E00" w:rsidP="005A464A">
      <w:pPr>
        <w:pStyle w:val="CommentText"/>
      </w:pPr>
    </w:p>
    <w:p w14:paraId="30A6DB5E" w14:textId="77777777" w:rsidR="00A03E00" w:rsidRDefault="00A03E00" w:rsidP="005A464A">
      <w:pPr>
        <w:pStyle w:val="CommentText"/>
      </w:pPr>
      <w:r>
        <w:t>So for missed risk: In the sense of my computation, AT’s missed risk is always 0, but in reality it’s definitely not.</w:t>
      </w:r>
    </w:p>
    <w:p w14:paraId="0C3A8549" w14:textId="77777777" w:rsidR="00A03E00" w:rsidRDefault="00A03E00" w:rsidP="005A464A">
      <w:pPr>
        <w:pStyle w:val="CommentText"/>
      </w:pPr>
    </w:p>
    <w:p w14:paraId="3C17F6B8" w14:textId="77777777" w:rsidR="00A03E00" w:rsidRDefault="00A03E00" w:rsidP="005A464A">
      <w:pPr>
        <w:pStyle w:val="CommentText"/>
      </w:pPr>
      <w:r>
        <w:t>And for the SD of waiting time, even if I can give a number of the standard deviation, that’s not the actual SD of the process like the other TPSs. Instead, that will be the SD of the “average the waiting time”.</w:t>
      </w:r>
    </w:p>
    <w:p w14:paraId="7E60C955" w14:textId="77777777" w:rsidR="00A03E00" w:rsidRDefault="00A03E00" w:rsidP="005A464A">
      <w:pPr>
        <w:pStyle w:val="CommentText"/>
      </w:pPr>
    </w:p>
  </w:comment>
  <w:comment w:id="1557" w:author="Miller, Harvey J. [2]" w:date="2019-11-11T14:56:00Z" w:initials="MHJ">
    <w:p w14:paraId="6218AF92" w14:textId="77777777" w:rsidR="00A03E00" w:rsidRDefault="00A03E00" w:rsidP="005A464A">
      <w:pPr>
        <w:pStyle w:val="CommentText"/>
      </w:pPr>
      <w:r>
        <w:rPr>
          <w:rStyle w:val="CommentReference"/>
        </w:rPr>
        <w:annotationRef/>
      </w:r>
      <w:r>
        <w:t>Change "Average X change rate" to "Rate of change"</w:t>
      </w:r>
    </w:p>
  </w:comment>
  <w:comment w:id="1636" w:author="Miller, Harvey J. [2]" w:date="2019-11-26T12:07:00Z" w:initials="MHJ">
    <w:p w14:paraId="6814713E" w14:textId="77777777" w:rsidR="00A03E00" w:rsidRDefault="00A03E00" w:rsidP="005A464A">
      <w:pPr>
        <w:pStyle w:val="CommentText"/>
      </w:pPr>
      <w:r>
        <w:rPr>
          <w:rStyle w:val="CommentReference"/>
        </w:rPr>
        <w:annotationRef/>
      </w:r>
      <w:r>
        <w:t>In the figure, use “PT” rather than “PT optimal “ for consistency</w:t>
      </w:r>
    </w:p>
  </w:comment>
  <w:comment w:id="1645" w:author="Miller, Harvey J. [2]" w:date="2019-11-26T12:06:00Z" w:initials="MHJ">
    <w:p w14:paraId="7349455E" w14:textId="77777777" w:rsidR="00A03E00" w:rsidRDefault="00A03E00" w:rsidP="005A464A">
      <w:pPr>
        <w:pStyle w:val="CommentText"/>
      </w:pPr>
      <w:r>
        <w:rPr>
          <w:rStyle w:val="CommentReference"/>
        </w:rPr>
        <w:annotationRef/>
      </w:r>
      <w:r>
        <w:t xml:space="preserve">In the figure, use “PT” rather than “PT optimal” for consistency </w:t>
      </w:r>
    </w:p>
  </w:comment>
  <w:comment w:id="1705" w:author="Miller, Harvey J. [2]" w:date="2019-11-26T13:16:00Z" w:initials="MHJ">
    <w:p w14:paraId="5CF70BED" w14:textId="77777777" w:rsidR="00A03E00" w:rsidRDefault="00A03E00" w:rsidP="005A464A">
      <w:pPr>
        <w:pStyle w:val="CommentText"/>
      </w:pPr>
      <w:r>
        <w:rPr>
          <w:rStyle w:val="CommentReference"/>
        </w:rPr>
        <w:annotationRef/>
      </w:r>
      <w:r>
        <w:t>What does “headway of each hour” mean?</w:t>
      </w:r>
    </w:p>
  </w:comment>
  <w:comment w:id="1706" w:author="Liu, Luyu" w:date="2019-11-26T17:25:00Z" w:initials="LL">
    <w:p w14:paraId="0C9168C7" w14:textId="77777777" w:rsidR="00A03E00" w:rsidRDefault="00A03E00" w:rsidP="005A464A">
      <w:pPr>
        <w:pStyle w:val="CommentText"/>
      </w:pPr>
      <w:r>
        <w:rPr>
          <w:rStyle w:val="CommentReference"/>
        </w:rPr>
        <w:annotationRef/>
      </w:r>
      <w:r>
        <w:t>It means the buses’ headway within each hour.</w:t>
      </w:r>
    </w:p>
    <w:p w14:paraId="416D606D" w14:textId="77777777" w:rsidR="00A03E00" w:rsidRDefault="00A03E00" w:rsidP="005A464A">
      <w:pPr>
        <w:pStyle w:val="CommentText"/>
      </w:pPr>
    </w:p>
    <w:p w14:paraId="1C19100A" w14:textId="77777777" w:rsidR="00A03E00" w:rsidRDefault="00A03E00" w:rsidP="005A464A">
      <w:pPr>
        <w:pStyle w:val="CommentText"/>
      </w:pPr>
      <w:r>
        <w:t xml:space="preserve">I </w:t>
      </w:r>
      <w:r>
        <w:rPr>
          <w:rFonts w:hint="eastAsia"/>
        </w:rPr>
        <w:t>added</w:t>
      </w:r>
      <w:r>
        <w:t xml:space="preserve"> another sentence in the beginning of this paragraph</w:t>
      </w:r>
    </w:p>
  </w:comment>
  <w:comment w:id="1767" w:author="Miller, Harvey J. [2]" w:date="2019-11-26T12:33:00Z" w:initials="MHJ">
    <w:p w14:paraId="0106B417" w14:textId="77777777" w:rsidR="00A03E00" w:rsidRDefault="00A03E00" w:rsidP="005A464A">
      <w:pPr>
        <w:pStyle w:val="CommentText"/>
      </w:pPr>
      <w:r>
        <w:rPr>
          <w:rStyle w:val="CommentReference"/>
        </w:rPr>
        <w:annotationRef/>
      </w:r>
      <w:r>
        <w:t>Same as above</w:t>
      </w:r>
    </w:p>
  </w:comment>
  <w:comment w:id="1775" w:author="Miller, Harvey J. [2]" w:date="2019-11-26T14:18:00Z" w:initials="MHJ">
    <w:p w14:paraId="793796F1" w14:textId="77777777" w:rsidR="00A03E00" w:rsidRDefault="00A03E00" w:rsidP="005A464A">
      <w:pPr>
        <w:pStyle w:val="CommentText"/>
      </w:pPr>
      <w:r>
        <w:rPr>
          <w:rStyle w:val="CommentReference"/>
        </w:rPr>
        <w:annotationRef/>
      </w:r>
      <w:r>
        <w:t>Provide the distance (in meters)</w:t>
      </w:r>
    </w:p>
  </w:comment>
  <w:comment w:id="1818" w:author="Miller, Harvey J. [2]" w:date="2019-11-26T13:18:00Z" w:initials="MHJ">
    <w:p w14:paraId="64A68B6B" w14:textId="77777777" w:rsidR="00A03E00" w:rsidRDefault="00A03E00" w:rsidP="005A464A">
      <w:pPr>
        <w:pStyle w:val="CommentText"/>
      </w:pPr>
      <w:r>
        <w:rPr>
          <w:rStyle w:val="CommentReference"/>
        </w:rPr>
        <w:annotationRef/>
      </w:r>
      <w:r>
        <w:t>Add red ovals indicating change in headway</w:t>
      </w:r>
    </w:p>
  </w:comment>
  <w:comment w:id="1827" w:author="Miller, Harvey J. [2]" w:date="2019-11-26T13:19:00Z" w:initials="MHJ">
    <w:p w14:paraId="643F7497" w14:textId="77777777" w:rsidR="00A03E00" w:rsidRDefault="00A03E00" w:rsidP="005A464A">
      <w:pPr>
        <w:pStyle w:val="CommentText"/>
      </w:pPr>
      <w:r>
        <w:rPr>
          <w:rStyle w:val="CommentReference"/>
        </w:rPr>
        <w:annotationRef/>
      </w:r>
      <w:r>
        <w:t>Rearrange this figure so it matches the figure above (leave a blank panel in the upper left corner corresponding to AT)</w:t>
      </w:r>
    </w:p>
  </w:comment>
  <w:comment w:id="1942" w:author="Miller, Harvey J. [2]" w:date="2019-11-26T13:52:00Z" w:initials="MHJ">
    <w:p w14:paraId="7168B432" w14:textId="77777777" w:rsidR="00A03E00" w:rsidRDefault="00A03E00" w:rsidP="005A464A">
      <w:pPr>
        <w:pStyle w:val="CommentText"/>
      </w:pPr>
      <w:r>
        <w:rPr>
          <w:rStyle w:val="CommentReference"/>
        </w:rPr>
        <w:annotationRef/>
      </w:r>
      <w:r>
        <w:t>Again, only use “PT” in the figure</w:t>
      </w:r>
    </w:p>
  </w:comment>
  <w:comment w:id="1962" w:author="Miller, Harvey J. [2]" w:date="2019-11-26T14:24:00Z" w:initials="MHJ">
    <w:p w14:paraId="58D5DF38" w14:textId="77777777" w:rsidR="00A03E00" w:rsidRDefault="00A03E00" w:rsidP="005A464A">
      <w:pPr>
        <w:pStyle w:val="CommentText"/>
      </w:pPr>
      <w:r>
        <w:rPr>
          <w:rStyle w:val="CommentReference"/>
        </w:rPr>
        <w:annotationRef/>
      </w:r>
      <w:r>
        <w:t>What is the difference between these two?</w:t>
      </w:r>
    </w:p>
  </w:comment>
  <w:comment w:id="1963" w:author="Liu, Luyu" w:date="2019-11-27T16:50:00Z" w:initials="LL">
    <w:p w14:paraId="1FE14754" w14:textId="77777777" w:rsidR="00A03E00" w:rsidRDefault="00A03E00" w:rsidP="005A464A">
      <w:pPr>
        <w:pStyle w:val="CommentText"/>
      </w:pPr>
      <w:r>
        <w:rPr>
          <w:rStyle w:val="CommentReference"/>
        </w:rPr>
        <w:annotationRef/>
      </w:r>
      <w:r>
        <w:t>One is real-time, which is the performance in the present;</w:t>
      </w:r>
    </w:p>
    <w:p w14:paraId="207A2F25" w14:textId="77777777" w:rsidR="00A03E00" w:rsidRDefault="00A03E00" w:rsidP="005A464A">
      <w:pPr>
        <w:pStyle w:val="CommentText"/>
      </w:pPr>
      <w:r>
        <w:t>One is historical, which is the performance is the past.</w:t>
      </w:r>
    </w:p>
  </w:comment>
  <w:comment w:id="1958" w:author="Miller, Harvey J. [2]" w:date="2019-12-10T14:22:00Z" w:initials="MHJ">
    <w:p w14:paraId="0A6F58D0" w14:textId="77777777" w:rsidR="00A03E00" w:rsidRDefault="00A03E00" w:rsidP="005A464A">
      <w:pPr>
        <w:pStyle w:val="CommentText"/>
      </w:pPr>
      <w:r>
        <w:rPr>
          <w:rStyle w:val="CommentReference"/>
        </w:rPr>
        <w:annotationRef/>
      </w:r>
      <w:r>
        <w:t>What do you think?</w:t>
      </w:r>
    </w:p>
  </w:comment>
  <w:comment w:id="1959" w:author="Luyu Liu" w:date="2019-12-17T15:58:00Z" w:initials="LL">
    <w:p w14:paraId="6CAEEA24" w14:textId="77777777" w:rsidR="00A03E00" w:rsidRDefault="00A03E00" w:rsidP="005A464A">
      <w:pPr>
        <w:pStyle w:val="CommentText"/>
      </w:pPr>
      <w:r>
        <w:rPr>
          <w:rStyle w:val="CommentReference"/>
        </w:rPr>
        <w:annotationRef/>
      </w:r>
      <w:r>
        <w:t>Good for me.</w:t>
      </w:r>
    </w:p>
  </w:comment>
  <w:comment w:id="2024" w:author="Miller, Harvey J. [2]" w:date="2019-11-26T14:20:00Z" w:initials="MHJ">
    <w:p w14:paraId="0D596B54" w14:textId="77777777" w:rsidR="00A03E00" w:rsidRDefault="00A03E00" w:rsidP="005A464A">
      <w:pPr>
        <w:pStyle w:val="CommentText"/>
      </w:pPr>
      <w:r>
        <w:rPr>
          <w:rStyle w:val="CommentReference"/>
        </w:rPr>
        <w:annotationRef/>
      </w:r>
      <w:r>
        <w:t>Go through this and make sure the formatting is consistent – eg,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BEFD7E3" w15:done="0"/>
  <w15:commentEx w15:paraId="254FA6B8" w15:done="1"/>
  <w15:commentEx w15:paraId="7BBBB7D5" w15:done="1"/>
  <w15:commentEx w15:paraId="7F99B162" w15:done="1"/>
  <w15:commentEx w15:paraId="4637086B" w15:done="1"/>
  <w15:commentEx w15:paraId="3DC75E43" w15:done="0"/>
  <w15:commentEx w15:paraId="3EE3A199" w15:done="0"/>
  <w15:commentEx w15:paraId="42325D37" w15:done="0"/>
  <w15:commentEx w15:paraId="484AC89D" w15:done="1"/>
  <w15:commentEx w15:paraId="77FEFD68" w15:done="1"/>
  <w15:commentEx w15:paraId="0C4C7ED6" w15:paraIdParent="77FEFD68" w15:done="1"/>
  <w15:commentEx w15:paraId="09580BED" w15:done="0"/>
  <w15:commentEx w15:paraId="6C88EEEF" w15:paraIdParent="09580BED" w15:done="0"/>
  <w15:commentEx w15:paraId="019E7BD8" w15:done="0"/>
  <w15:commentEx w15:paraId="451E58D3" w15:done="1"/>
  <w15:commentEx w15:paraId="2E8AE5DC" w15:paraIdParent="451E58D3" w15:done="1"/>
  <w15:commentEx w15:paraId="51E61C8C" w15:done="1"/>
  <w15:commentEx w15:paraId="03E1F863" w15:paraIdParent="51E61C8C" w15:done="1"/>
  <w15:commentEx w15:paraId="21A0F174" w15:done="1"/>
  <w15:commentEx w15:paraId="365BC263" w15:paraIdParent="21A0F174" w15:done="1"/>
  <w15:commentEx w15:paraId="793D223C" w15:done="1"/>
  <w15:commentEx w15:paraId="7DDBF068" w15:done="0"/>
  <w15:commentEx w15:paraId="39574292" w15:done="1"/>
  <w15:commentEx w15:paraId="7E60C955" w15:paraIdParent="39574292" w15:done="1"/>
  <w15:commentEx w15:paraId="6218AF92" w15:done="1"/>
  <w15:commentEx w15:paraId="6814713E" w15:done="1"/>
  <w15:commentEx w15:paraId="7349455E" w15:done="1"/>
  <w15:commentEx w15:paraId="5CF70BED" w15:done="1"/>
  <w15:commentEx w15:paraId="1C19100A" w15:paraIdParent="5CF70BED" w15:done="1"/>
  <w15:commentEx w15:paraId="0106B417" w15:done="1"/>
  <w15:commentEx w15:paraId="793796F1" w15:done="1"/>
  <w15:commentEx w15:paraId="64A68B6B" w15:done="1"/>
  <w15:commentEx w15:paraId="643F7497" w15:done="1"/>
  <w15:commentEx w15:paraId="7168B432" w15:done="1"/>
  <w15:commentEx w15:paraId="58D5DF38" w15:done="1"/>
  <w15:commentEx w15:paraId="207A2F25" w15:paraIdParent="58D5DF38" w15:done="1"/>
  <w15:commentEx w15:paraId="0A6F58D0" w15:done="1"/>
  <w15:commentEx w15:paraId="6CAEEA24" w15:paraIdParent="0A6F58D0" w15:done="1"/>
  <w15:commentEx w15:paraId="0D596B5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5E34B" w16cex:dateUtc="2020-06-30T20:14:00Z"/>
  <w16cex:commentExtensible w16cex:durableId="22A6D90F" w16cex:dateUtc="2020-07-01T13:42:00Z"/>
  <w16cex:commentExtensible w16cex:durableId="22A6D918" w16cex:dateUtc="2020-07-01T13:42:00Z"/>
  <w16cex:commentExtensible w16cex:durableId="22A6D922" w16cex:dateUtc="2020-07-01T13:42:00Z"/>
  <w16cex:commentExtensible w16cex:durableId="22A700AE" w16cex:dateUtc="2020-07-01T16:31:00Z"/>
  <w16cex:commentExtensible w16cex:durableId="22A5EC04" w16cex:dateUtc="2020-06-30T20:51:00Z"/>
  <w16cex:commentExtensible w16cex:durableId="22A5EDD0" w16cex:dateUtc="2020-06-30T20: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BEFD7E3" w16cid:durableId="22A5E34B"/>
  <w16cid:commentId w16cid:paraId="254FA6B8" w16cid:durableId="22A5DD1A"/>
  <w16cid:commentId w16cid:paraId="7BBBB7D5" w16cid:durableId="22A5DD1B"/>
  <w16cid:commentId w16cid:paraId="7F99B162" w16cid:durableId="22A5DD1C"/>
  <w16cid:commentId w16cid:paraId="4637086B" w16cid:durableId="22A5DD1D"/>
  <w16cid:commentId w16cid:paraId="3DC75E43" w16cid:durableId="22A6D90F"/>
  <w16cid:commentId w16cid:paraId="3EE3A199" w16cid:durableId="22A6D918"/>
  <w16cid:commentId w16cid:paraId="42325D37" w16cid:durableId="22A6D922"/>
  <w16cid:commentId w16cid:paraId="484AC89D" w16cid:durableId="22A5DD1E"/>
  <w16cid:commentId w16cid:paraId="77FEFD68" w16cid:durableId="22A5DD1F"/>
  <w16cid:commentId w16cid:paraId="0C4C7ED6" w16cid:durableId="22A5DD20"/>
  <w16cid:commentId w16cid:paraId="09580BED" w16cid:durableId="22A700AE"/>
  <w16cid:commentId w16cid:paraId="019E7BD8" w16cid:durableId="22A5EC04"/>
  <w16cid:commentId w16cid:paraId="451E58D3" w16cid:durableId="22A5DD21"/>
  <w16cid:commentId w16cid:paraId="2E8AE5DC" w16cid:durableId="22A5DD22"/>
  <w16cid:commentId w16cid:paraId="51E61C8C" w16cid:durableId="22A5DD23"/>
  <w16cid:commentId w16cid:paraId="03E1F863" w16cid:durableId="22A5DD24"/>
  <w16cid:commentId w16cid:paraId="21A0F174" w16cid:durableId="22A5DD25"/>
  <w16cid:commentId w16cid:paraId="365BC263" w16cid:durableId="22A5DD26"/>
  <w16cid:commentId w16cid:paraId="793D223C" w16cid:durableId="22A5DD27"/>
  <w16cid:commentId w16cid:paraId="7DDBF068" w16cid:durableId="22A5EDD0"/>
  <w16cid:commentId w16cid:paraId="39574292" w16cid:durableId="22A5DD28"/>
  <w16cid:commentId w16cid:paraId="7E60C955" w16cid:durableId="22A5DD29"/>
  <w16cid:commentId w16cid:paraId="6218AF92" w16cid:durableId="22A5DD2A"/>
  <w16cid:commentId w16cid:paraId="6814713E" w16cid:durableId="22A5DD2B"/>
  <w16cid:commentId w16cid:paraId="7349455E" w16cid:durableId="22A5DD2C"/>
  <w16cid:commentId w16cid:paraId="5CF70BED" w16cid:durableId="22A5DD2D"/>
  <w16cid:commentId w16cid:paraId="1C19100A" w16cid:durableId="22A5DD2E"/>
  <w16cid:commentId w16cid:paraId="0106B417" w16cid:durableId="22A5DD31"/>
  <w16cid:commentId w16cid:paraId="793796F1" w16cid:durableId="22A5DD32"/>
  <w16cid:commentId w16cid:paraId="64A68B6B" w16cid:durableId="22A5DD33"/>
  <w16cid:commentId w16cid:paraId="643F7497" w16cid:durableId="22A5DD34"/>
  <w16cid:commentId w16cid:paraId="7168B432" w16cid:durableId="22A5DD35"/>
  <w16cid:commentId w16cid:paraId="58D5DF38" w16cid:durableId="22A5DD36"/>
  <w16cid:commentId w16cid:paraId="207A2F25" w16cid:durableId="22A5DD37"/>
  <w16cid:commentId w16cid:paraId="0A6F58D0" w16cid:durableId="22A5DD38"/>
  <w16cid:commentId w16cid:paraId="6CAEEA24" w16cid:durableId="22A5DD39"/>
  <w16cid:commentId w16cid:paraId="0D596B54" w16cid:durableId="22A5DD3A"/>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FF9EC3" w14:textId="77777777" w:rsidR="00050765" w:rsidRDefault="00050765" w:rsidP="005A464A">
      <w:pPr>
        <w:spacing w:after="0" w:line="240" w:lineRule="auto"/>
      </w:pPr>
      <w:r>
        <w:separator/>
      </w:r>
    </w:p>
  </w:endnote>
  <w:endnote w:type="continuationSeparator" w:id="0">
    <w:p w14:paraId="596C344A" w14:textId="77777777" w:rsidR="00050765" w:rsidRDefault="00050765" w:rsidP="005A46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5169B2" w14:textId="77777777" w:rsidR="00050765" w:rsidRDefault="00050765" w:rsidP="005A464A">
      <w:pPr>
        <w:spacing w:after="0" w:line="240" w:lineRule="auto"/>
      </w:pPr>
      <w:r>
        <w:separator/>
      </w:r>
    </w:p>
  </w:footnote>
  <w:footnote w:type="continuationSeparator" w:id="0">
    <w:p w14:paraId="58CA5A48" w14:textId="77777777" w:rsidR="00050765" w:rsidRDefault="00050765" w:rsidP="005A464A">
      <w:pPr>
        <w:spacing w:after="0" w:line="240" w:lineRule="auto"/>
      </w:pPr>
      <w:r>
        <w:continuationSeparator/>
      </w:r>
    </w:p>
  </w:footnote>
  <w:footnote w:id="1">
    <w:p w14:paraId="379C98E5" w14:textId="77777777" w:rsidR="00A03E00" w:rsidRPr="00351FFE" w:rsidRDefault="00A03E00" w:rsidP="005A464A">
      <w:pPr>
        <w:pStyle w:val="FootnoteText"/>
        <w:rPr>
          <w:rFonts w:ascii="Times New Roman" w:hAnsi="Times New Roman" w:cs="Times New Roman"/>
        </w:rPr>
      </w:pPr>
      <w:r>
        <w:rPr>
          <w:rFonts w:ascii="Times New Roman" w:hAnsi="Times New Roman" w:cs="Times New Roman"/>
        </w:rPr>
        <w:t xml:space="preserve">* </w:t>
      </w:r>
      <w:r w:rsidRPr="00351FFE">
        <w:rPr>
          <w:rFonts w:ascii="Times New Roman" w:hAnsi="Times New Roman" w:cs="Times New Roman"/>
        </w:rPr>
        <w:t xml:space="preserve">Corresponding author email: </w:t>
      </w:r>
      <w:hyperlink r:id="rId1" w:history="1">
        <w:r w:rsidRPr="00351FFE">
          <w:rPr>
            <w:rStyle w:val="Hyperlink"/>
            <w:rFonts w:ascii="Times New Roman" w:hAnsi="Times New Roman" w:cs="Times New Roman"/>
          </w:rPr>
          <w:t>miller.81@osu.edu</w:t>
        </w:r>
      </w:hyperlink>
      <w:r>
        <w:rPr>
          <w:rFonts w:ascii="Times New Roman" w:hAnsi="Times New Roman" w:cs="Times New Roman"/>
        </w:rPr>
        <w:t xml:space="preserve">. Permanent address: </w:t>
      </w:r>
      <w:r w:rsidRPr="00351FFE">
        <w:rPr>
          <w:rFonts w:ascii="Times New Roman" w:hAnsi="Times New Roman" w:cs="Times New Roman"/>
        </w:rPr>
        <w:t>154 N Oval Mall, Columbus, OH 43210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59230A"/>
    <w:multiLevelType w:val="hybridMultilevel"/>
    <w:tmpl w:val="F0CA2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97450"/>
    <w:multiLevelType w:val="hybridMultilevel"/>
    <w:tmpl w:val="17906A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8480072"/>
    <w:multiLevelType w:val="hybridMultilevel"/>
    <w:tmpl w:val="71680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3"/>
  </w:num>
  <w:num w:numId="3">
    <w:abstractNumId w:val="1"/>
  </w:num>
  <w:num w:numId="4">
    <w:abstractNumId w:val="21"/>
  </w:num>
  <w:num w:numId="5">
    <w:abstractNumId w:val="7"/>
  </w:num>
  <w:num w:numId="6">
    <w:abstractNumId w:val="20"/>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5"/>
  </w:num>
  <w:num w:numId="10">
    <w:abstractNumId w:val="0"/>
  </w:num>
  <w:num w:numId="11">
    <w:abstractNumId w:val="17"/>
  </w:num>
  <w:num w:numId="12">
    <w:abstractNumId w:val="9"/>
  </w:num>
  <w:num w:numId="13">
    <w:abstractNumId w:val="10"/>
  </w:num>
  <w:num w:numId="14">
    <w:abstractNumId w:val="6"/>
  </w:num>
  <w:num w:numId="15">
    <w:abstractNumId w:val="14"/>
  </w:num>
  <w:num w:numId="16">
    <w:abstractNumId w:val="4"/>
  </w:num>
  <w:num w:numId="17">
    <w:abstractNumId w:val="18"/>
  </w:num>
  <w:num w:numId="18">
    <w:abstractNumId w:val="19"/>
  </w:num>
  <w:num w:numId="19">
    <w:abstractNumId w:val="11"/>
  </w:num>
  <w:num w:numId="20">
    <w:abstractNumId w:val="5"/>
  </w:num>
  <w:num w:numId="21">
    <w:abstractNumId w:val="12"/>
  </w:num>
  <w:num w:numId="22">
    <w:abstractNumId w:val="8"/>
  </w:num>
  <w:num w:numId="2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Miller, Harvey J.">
    <w15:presenceInfo w15:providerId="AD" w15:userId="S::miller.81@osu.edu::a502b954-5642-4a2a-8f22-6e0bbb41520b"/>
  </w15:person>
  <w15:person w15:author="Miller, Harvey J. [2]">
    <w15:presenceInfo w15:providerId="AD" w15:userId="S-1-5-21-3711032425-755364728-2729317452-19340"/>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C67"/>
    <w:rsid w:val="000011B2"/>
    <w:rsid w:val="00004CCF"/>
    <w:rsid w:val="00004FFF"/>
    <w:rsid w:val="000075C2"/>
    <w:rsid w:val="00007AEA"/>
    <w:rsid w:val="0001558A"/>
    <w:rsid w:val="000202BE"/>
    <w:rsid w:val="00025ED8"/>
    <w:rsid w:val="00027007"/>
    <w:rsid w:val="000377DB"/>
    <w:rsid w:val="000402CC"/>
    <w:rsid w:val="0004693D"/>
    <w:rsid w:val="00050765"/>
    <w:rsid w:val="00064D29"/>
    <w:rsid w:val="00066124"/>
    <w:rsid w:val="00067856"/>
    <w:rsid w:val="00067EB1"/>
    <w:rsid w:val="00075952"/>
    <w:rsid w:val="00085CCF"/>
    <w:rsid w:val="000867D8"/>
    <w:rsid w:val="000908A0"/>
    <w:rsid w:val="00094EDC"/>
    <w:rsid w:val="000A4C95"/>
    <w:rsid w:val="000A621D"/>
    <w:rsid w:val="000B6A91"/>
    <w:rsid w:val="000C0BD8"/>
    <w:rsid w:val="000C432A"/>
    <w:rsid w:val="000D1C79"/>
    <w:rsid w:val="000D3498"/>
    <w:rsid w:val="000D4D12"/>
    <w:rsid w:val="000E1C52"/>
    <w:rsid w:val="000E1FF9"/>
    <w:rsid w:val="000E291A"/>
    <w:rsid w:val="000E2D42"/>
    <w:rsid w:val="000E693C"/>
    <w:rsid w:val="000E6AA4"/>
    <w:rsid w:val="000E7329"/>
    <w:rsid w:val="000F0CA7"/>
    <w:rsid w:val="000F1852"/>
    <w:rsid w:val="00104F24"/>
    <w:rsid w:val="00115F45"/>
    <w:rsid w:val="00125ABE"/>
    <w:rsid w:val="001262AA"/>
    <w:rsid w:val="00126F71"/>
    <w:rsid w:val="00131C92"/>
    <w:rsid w:val="00143C44"/>
    <w:rsid w:val="00150565"/>
    <w:rsid w:val="001530ED"/>
    <w:rsid w:val="0015437E"/>
    <w:rsid w:val="00154B1C"/>
    <w:rsid w:val="00161D36"/>
    <w:rsid w:val="00163257"/>
    <w:rsid w:val="00172050"/>
    <w:rsid w:val="0018128D"/>
    <w:rsid w:val="00181EB2"/>
    <w:rsid w:val="00187A84"/>
    <w:rsid w:val="0019332F"/>
    <w:rsid w:val="00193433"/>
    <w:rsid w:val="00196B01"/>
    <w:rsid w:val="001A5CD7"/>
    <w:rsid w:val="001B0999"/>
    <w:rsid w:val="001B4909"/>
    <w:rsid w:val="001B51E8"/>
    <w:rsid w:val="001C090E"/>
    <w:rsid w:val="001C208C"/>
    <w:rsid w:val="001C320A"/>
    <w:rsid w:val="001C472B"/>
    <w:rsid w:val="001C632B"/>
    <w:rsid w:val="001D19BB"/>
    <w:rsid w:val="001D6E74"/>
    <w:rsid w:val="001E0EB5"/>
    <w:rsid w:val="001E61EC"/>
    <w:rsid w:val="001F05AD"/>
    <w:rsid w:val="001F6E54"/>
    <w:rsid w:val="001F7846"/>
    <w:rsid w:val="00202522"/>
    <w:rsid w:val="00202DD3"/>
    <w:rsid w:val="002106A5"/>
    <w:rsid w:val="0021289C"/>
    <w:rsid w:val="00213F56"/>
    <w:rsid w:val="0021617B"/>
    <w:rsid w:val="002225A0"/>
    <w:rsid w:val="002331C7"/>
    <w:rsid w:val="00242D0F"/>
    <w:rsid w:val="00244721"/>
    <w:rsid w:val="00246801"/>
    <w:rsid w:val="00252535"/>
    <w:rsid w:val="00252FFD"/>
    <w:rsid w:val="00253BE9"/>
    <w:rsid w:val="00257422"/>
    <w:rsid w:val="0026052E"/>
    <w:rsid w:val="002650A2"/>
    <w:rsid w:val="00270353"/>
    <w:rsid w:val="00274FDA"/>
    <w:rsid w:val="0028075F"/>
    <w:rsid w:val="00282DA5"/>
    <w:rsid w:val="002916ED"/>
    <w:rsid w:val="00293712"/>
    <w:rsid w:val="002A300E"/>
    <w:rsid w:val="002B61BA"/>
    <w:rsid w:val="002C02DE"/>
    <w:rsid w:val="002D4819"/>
    <w:rsid w:val="002D7987"/>
    <w:rsid w:val="002E5328"/>
    <w:rsid w:val="002E7CD2"/>
    <w:rsid w:val="002F0DA9"/>
    <w:rsid w:val="00301CA8"/>
    <w:rsid w:val="0030283A"/>
    <w:rsid w:val="003034F0"/>
    <w:rsid w:val="00307818"/>
    <w:rsid w:val="0031367D"/>
    <w:rsid w:val="00315DDF"/>
    <w:rsid w:val="00331568"/>
    <w:rsid w:val="00340673"/>
    <w:rsid w:val="00341995"/>
    <w:rsid w:val="00341E5C"/>
    <w:rsid w:val="0034420C"/>
    <w:rsid w:val="003463AD"/>
    <w:rsid w:val="00347BC3"/>
    <w:rsid w:val="0035038F"/>
    <w:rsid w:val="00351DCD"/>
    <w:rsid w:val="00355A84"/>
    <w:rsid w:val="00355E41"/>
    <w:rsid w:val="00373BEE"/>
    <w:rsid w:val="00373C67"/>
    <w:rsid w:val="00374DFB"/>
    <w:rsid w:val="0037671B"/>
    <w:rsid w:val="003800C4"/>
    <w:rsid w:val="00381A9D"/>
    <w:rsid w:val="003876C4"/>
    <w:rsid w:val="0039009C"/>
    <w:rsid w:val="0039143D"/>
    <w:rsid w:val="00392806"/>
    <w:rsid w:val="00393362"/>
    <w:rsid w:val="0039590D"/>
    <w:rsid w:val="003A2A32"/>
    <w:rsid w:val="003B51EA"/>
    <w:rsid w:val="003B60E6"/>
    <w:rsid w:val="003D036C"/>
    <w:rsid w:val="003D13C4"/>
    <w:rsid w:val="003D6CE2"/>
    <w:rsid w:val="003E0FCA"/>
    <w:rsid w:val="003E6D9E"/>
    <w:rsid w:val="004032F3"/>
    <w:rsid w:val="004039DB"/>
    <w:rsid w:val="004120D6"/>
    <w:rsid w:val="00414DB0"/>
    <w:rsid w:val="004150C3"/>
    <w:rsid w:val="004220D9"/>
    <w:rsid w:val="00422498"/>
    <w:rsid w:val="00423DB9"/>
    <w:rsid w:val="00426597"/>
    <w:rsid w:val="004359D5"/>
    <w:rsid w:val="004400AC"/>
    <w:rsid w:val="00440D58"/>
    <w:rsid w:val="004441BF"/>
    <w:rsid w:val="00445144"/>
    <w:rsid w:val="00455A6C"/>
    <w:rsid w:val="00461E45"/>
    <w:rsid w:val="00473418"/>
    <w:rsid w:val="004742D3"/>
    <w:rsid w:val="00474E80"/>
    <w:rsid w:val="004765A2"/>
    <w:rsid w:val="00483E8A"/>
    <w:rsid w:val="00495CA2"/>
    <w:rsid w:val="00497A00"/>
    <w:rsid w:val="004A7963"/>
    <w:rsid w:val="004B6CB6"/>
    <w:rsid w:val="004C189B"/>
    <w:rsid w:val="004C1B1D"/>
    <w:rsid w:val="004C1D89"/>
    <w:rsid w:val="004D2FE2"/>
    <w:rsid w:val="004D36B5"/>
    <w:rsid w:val="004D4726"/>
    <w:rsid w:val="004D6471"/>
    <w:rsid w:val="004E63A0"/>
    <w:rsid w:val="004F0F35"/>
    <w:rsid w:val="00500780"/>
    <w:rsid w:val="00507BCC"/>
    <w:rsid w:val="0051612F"/>
    <w:rsid w:val="0052176D"/>
    <w:rsid w:val="00522476"/>
    <w:rsid w:val="00523793"/>
    <w:rsid w:val="005254FE"/>
    <w:rsid w:val="005342B9"/>
    <w:rsid w:val="00536234"/>
    <w:rsid w:val="00537B40"/>
    <w:rsid w:val="00543494"/>
    <w:rsid w:val="0054373C"/>
    <w:rsid w:val="00543EE4"/>
    <w:rsid w:val="00553FF5"/>
    <w:rsid w:val="00564BD6"/>
    <w:rsid w:val="00564D87"/>
    <w:rsid w:val="00565924"/>
    <w:rsid w:val="00580C7B"/>
    <w:rsid w:val="0058164C"/>
    <w:rsid w:val="005A2CF0"/>
    <w:rsid w:val="005A3944"/>
    <w:rsid w:val="005A464A"/>
    <w:rsid w:val="005A4745"/>
    <w:rsid w:val="005A79B3"/>
    <w:rsid w:val="005B0C17"/>
    <w:rsid w:val="005B1FF1"/>
    <w:rsid w:val="005B2415"/>
    <w:rsid w:val="005B7E90"/>
    <w:rsid w:val="005C2837"/>
    <w:rsid w:val="005C33E4"/>
    <w:rsid w:val="005C4682"/>
    <w:rsid w:val="005C62D9"/>
    <w:rsid w:val="005C7387"/>
    <w:rsid w:val="005C7EF1"/>
    <w:rsid w:val="005D179C"/>
    <w:rsid w:val="005D2C95"/>
    <w:rsid w:val="005E1216"/>
    <w:rsid w:val="005E74BE"/>
    <w:rsid w:val="005E777C"/>
    <w:rsid w:val="005F3EA6"/>
    <w:rsid w:val="005F4A8A"/>
    <w:rsid w:val="00614960"/>
    <w:rsid w:val="00614D95"/>
    <w:rsid w:val="00616528"/>
    <w:rsid w:val="00623A6B"/>
    <w:rsid w:val="00633412"/>
    <w:rsid w:val="00634294"/>
    <w:rsid w:val="00634C59"/>
    <w:rsid w:val="006473C0"/>
    <w:rsid w:val="00650D62"/>
    <w:rsid w:val="00674A2F"/>
    <w:rsid w:val="00677F36"/>
    <w:rsid w:val="00680FD7"/>
    <w:rsid w:val="00687CCC"/>
    <w:rsid w:val="00694657"/>
    <w:rsid w:val="006967A9"/>
    <w:rsid w:val="006A2735"/>
    <w:rsid w:val="006A3C05"/>
    <w:rsid w:val="006A5D39"/>
    <w:rsid w:val="006A62A1"/>
    <w:rsid w:val="006A693D"/>
    <w:rsid w:val="006B052E"/>
    <w:rsid w:val="006B1D8D"/>
    <w:rsid w:val="006B7BD9"/>
    <w:rsid w:val="006B7F48"/>
    <w:rsid w:val="006C2F32"/>
    <w:rsid w:val="006C3764"/>
    <w:rsid w:val="006D59F6"/>
    <w:rsid w:val="006E25DD"/>
    <w:rsid w:val="006E2BE1"/>
    <w:rsid w:val="006E2F89"/>
    <w:rsid w:val="006E690F"/>
    <w:rsid w:val="006F2C52"/>
    <w:rsid w:val="0070034D"/>
    <w:rsid w:val="0070335F"/>
    <w:rsid w:val="00715901"/>
    <w:rsid w:val="00726043"/>
    <w:rsid w:val="00730D45"/>
    <w:rsid w:val="00732E99"/>
    <w:rsid w:val="007348A3"/>
    <w:rsid w:val="007371DD"/>
    <w:rsid w:val="00737814"/>
    <w:rsid w:val="00742EB0"/>
    <w:rsid w:val="007440C9"/>
    <w:rsid w:val="00754A71"/>
    <w:rsid w:val="00756AE4"/>
    <w:rsid w:val="007572F1"/>
    <w:rsid w:val="00761023"/>
    <w:rsid w:val="00762413"/>
    <w:rsid w:val="00767C30"/>
    <w:rsid w:val="0077582E"/>
    <w:rsid w:val="0078530C"/>
    <w:rsid w:val="0078534E"/>
    <w:rsid w:val="00786FA1"/>
    <w:rsid w:val="00792C31"/>
    <w:rsid w:val="0079410E"/>
    <w:rsid w:val="007A2455"/>
    <w:rsid w:val="007A4E80"/>
    <w:rsid w:val="007B22E5"/>
    <w:rsid w:val="007B23C6"/>
    <w:rsid w:val="007B3239"/>
    <w:rsid w:val="007B323E"/>
    <w:rsid w:val="007B7B34"/>
    <w:rsid w:val="007C0955"/>
    <w:rsid w:val="007C20F4"/>
    <w:rsid w:val="007C3594"/>
    <w:rsid w:val="007C4101"/>
    <w:rsid w:val="007C4469"/>
    <w:rsid w:val="007D0D64"/>
    <w:rsid w:val="007D4253"/>
    <w:rsid w:val="007E30C5"/>
    <w:rsid w:val="007F393A"/>
    <w:rsid w:val="008061C6"/>
    <w:rsid w:val="0080699F"/>
    <w:rsid w:val="008131AB"/>
    <w:rsid w:val="00814C1F"/>
    <w:rsid w:val="008173FF"/>
    <w:rsid w:val="0082149C"/>
    <w:rsid w:val="00830D67"/>
    <w:rsid w:val="00831DD2"/>
    <w:rsid w:val="00837314"/>
    <w:rsid w:val="00846CD0"/>
    <w:rsid w:val="00851388"/>
    <w:rsid w:val="008729A9"/>
    <w:rsid w:val="00892017"/>
    <w:rsid w:val="008977AC"/>
    <w:rsid w:val="008A1E07"/>
    <w:rsid w:val="008A318A"/>
    <w:rsid w:val="008A7B6A"/>
    <w:rsid w:val="008B25DB"/>
    <w:rsid w:val="008B6EB5"/>
    <w:rsid w:val="008D4F13"/>
    <w:rsid w:val="008D6C9E"/>
    <w:rsid w:val="008E2EBB"/>
    <w:rsid w:val="008E5AA7"/>
    <w:rsid w:val="008F0380"/>
    <w:rsid w:val="008F0E2A"/>
    <w:rsid w:val="008F43F7"/>
    <w:rsid w:val="008F4570"/>
    <w:rsid w:val="00910368"/>
    <w:rsid w:val="00915718"/>
    <w:rsid w:val="0091606F"/>
    <w:rsid w:val="00916C51"/>
    <w:rsid w:val="00921FD6"/>
    <w:rsid w:val="00923714"/>
    <w:rsid w:val="00927B85"/>
    <w:rsid w:val="00931385"/>
    <w:rsid w:val="009414E4"/>
    <w:rsid w:val="0094289A"/>
    <w:rsid w:val="00942A6C"/>
    <w:rsid w:val="0094593D"/>
    <w:rsid w:val="00956300"/>
    <w:rsid w:val="00956F17"/>
    <w:rsid w:val="0096055C"/>
    <w:rsid w:val="00960871"/>
    <w:rsid w:val="00961511"/>
    <w:rsid w:val="00962558"/>
    <w:rsid w:val="0096682B"/>
    <w:rsid w:val="00970BC4"/>
    <w:rsid w:val="0097552A"/>
    <w:rsid w:val="00984CCF"/>
    <w:rsid w:val="00994124"/>
    <w:rsid w:val="009A172D"/>
    <w:rsid w:val="009A3EC5"/>
    <w:rsid w:val="009A5BB6"/>
    <w:rsid w:val="009B46CD"/>
    <w:rsid w:val="009B48D7"/>
    <w:rsid w:val="009D18EF"/>
    <w:rsid w:val="009D1D85"/>
    <w:rsid w:val="009D3D88"/>
    <w:rsid w:val="009D652C"/>
    <w:rsid w:val="009D7465"/>
    <w:rsid w:val="009E11FE"/>
    <w:rsid w:val="009E1358"/>
    <w:rsid w:val="009E6C47"/>
    <w:rsid w:val="009E6F49"/>
    <w:rsid w:val="009F1D92"/>
    <w:rsid w:val="00A03E00"/>
    <w:rsid w:val="00A04EA0"/>
    <w:rsid w:val="00A103DC"/>
    <w:rsid w:val="00A11A2D"/>
    <w:rsid w:val="00A14DF9"/>
    <w:rsid w:val="00A1587A"/>
    <w:rsid w:val="00A163AB"/>
    <w:rsid w:val="00A1720D"/>
    <w:rsid w:val="00A246E6"/>
    <w:rsid w:val="00A35723"/>
    <w:rsid w:val="00A3660D"/>
    <w:rsid w:val="00A41814"/>
    <w:rsid w:val="00A4367B"/>
    <w:rsid w:val="00A46C3D"/>
    <w:rsid w:val="00A539B2"/>
    <w:rsid w:val="00A55901"/>
    <w:rsid w:val="00A56386"/>
    <w:rsid w:val="00A56DD0"/>
    <w:rsid w:val="00A61F5E"/>
    <w:rsid w:val="00A629AD"/>
    <w:rsid w:val="00A67CDA"/>
    <w:rsid w:val="00A7287F"/>
    <w:rsid w:val="00A75713"/>
    <w:rsid w:val="00A76261"/>
    <w:rsid w:val="00A76812"/>
    <w:rsid w:val="00A8019B"/>
    <w:rsid w:val="00A81052"/>
    <w:rsid w:val="00A816E6"/>
    <w:rsid w:val="00A966F8"/>
    <w:rsid w:val="00AA310D"/>
    <w:rsid w:val="00AA6341"/>
    <w:rsid w:val="00AB37CD"/>
    <w:rsid w:val="00AB3935"/>
    <w:rsid w:val="00AB671D"/>
    <w:rsid w:val="00AC14CC"/>
    <w:rsid w:val="00AC390B"/>
    <w:rsid w:val="00AC3DC8"/>
    <w:rsid w:val="00AC6A61"/>
    <w:rsid w:val="00AD1B88"/>
    <w:rsid w:val="00AD6931"/>
    <w:rsid w:val="00AD786A"/>
    <w:rsid w:val="00AE35D6"/>
    <w:rsid w:val="00AE4B5C"/>
    <w:rsid w:val="00AE57D8"/>
    <w:rsid w:val="00AE5DA1"/>
    <w:rsid w:val="00AE7E5F"/>
    <w:rsid w:val="00AF3EB8"/>
    <w:rsid w:val="00AF6FFC"/>
    <w:rsid w:val="00B04736"/>
    <w:rsid w:val="00B100FD"/>
    <w:rsid w:val="00B118C8"/>
    <w:rsid w:val="00B1253D"/>
    <w:rsid w:val="00B1390E"/>
    <w:rsid w:val="00B16014"/>
    <w:rsid w:val="00B16F96"/>
    <w:rsid w:val="00B326A9"/>
    <w:rsid w:val="00B35D3E"/>
    <w:rsid w:val="00B36D12"/>
    <w:rsid w:val="00B46C8A"/>
    <w:rsid w:val="00B511B6"/>
    <w:rsid w:val="00B56A1C"/>
    <w:rsid w:val="00B62185"/>
    <w:rsid w:val="00B735E6"/>
    <w:rsid w:val="00B738B4"/>
    <w:rsid w:val="00B77E50"/>
    <w:rsid w:val="00B80B02"/>
    <w:rsid w:val="00B862B9"/>
    <w:rsid w:val="00B87824"/>
    <w:rsid w:val="00B90D7A"/>
    <w:rsid w:val="00B9110E"/>
    <w:rsid w:val="00BA476E"/>
    <w:rsid w:val="00BA4E50"/>
    <w:rsid w:val="00BA5D6F"/>
    <w:rsid w:val="00BB08EC"/>
    <w:rsid w:val="00BB34D0"/>
    <w:rsid w:val="00BB49BC"/>
    <w:rsid w:val="00BB4F04"/>
    <w:rsid w:val="00BB57AA"/>
    <w:rsid w:val="00BB650A"/>
    <w:rsid w:val="00BC28A5"/>
    <w:rsid w:val="00BC361F"/>
    <w:rsid w:val="00BC552C"/>
    <w:rsid w:val="00BC5F47"/>
    <w:rsid w:val="00BD0837"/>
    <w:rsid w:val="00BD0DEC"/>
    <w:rsid w:val="00BD4F85"/>
    <w:rsid w:val="00BF36D0"/>
    <w:rsid w:val="00C00330"/>
    <w:rsid w:val="00C05664"/>
    <w:rsid w:val="00C17FD1"/>
    <w:rsid w:val="00C3448A"/>
    <w:rsid w:val="00C53E5A"/>
    <w:rsid w:val="00C61B23"/>
    <w:rsid w:val="00C62F3F"/>
    <w:rsid w:val="00C6427E"/>
    <w:rsid w:val="00C64340"/>
    <w:rsid w:val="00C6468D"/>
    <w:rsid w:val="00C71EAB"/>
    <w:rsid w:val="00C80238"/>
    <w:rsid w:val="00C82785"/>
    <w:rsid w:val="00C855F9"/>
    <w:rsid w:val="00C85CF3"/>
    <w:rsid w:val="00C917E3"/>
    <w:rsid w:val="00C94203"/>
    <w:rsid w:val="00CA3E89"/>
    <w:rsid w:val="00CC0067"/>
    <w:rsid w:val="00CC1315"/>
    <w:rsid w:val="00CC29B1"/>
    <w:rsid w:val="00CD467A"/>
    <w:rsid w:val="00CD77A2"/>
    <w:rsid w:val="00CE3C87"/>
    <w:rsid w:val="00CE5233"/>
    <w:rsid w:val="00D00DD2"/>
    <w:rsid w:val="00D03EAF"/>
    <w:rsid w:val="00D04CF8"/>
    <w:rsid w:val="00D10A28"/>
    <w:rsid w:val="00D172A4"/>
    <w:rsid w:val="00D21694"/>
    <w:rsid w:val="00D21F98"/>
    <w:rsid w:val="00D24C8C"/>
    <w:rsid w:val="00D259A3"/>
    <w:rsid w:val="00D26685"/>
    <w:rsid w:val="00D273AF"/>
    <w:rsid w:val="00D31CBF"/>
    <w:rsid w:val="00D32CB3"/>
    <w:rsid w:val="00D34301"/>
    <w:rsid w:val="00D34A60"/>
    <w:rsid w:val="00D36004"/>
    <w:rsid w:val="00D3738F"/>
    <w:rsid w:val="00D41F43"/>
    <w:rsid w:val="00D44222"/>
    <w:rsid w:val="00D519B5"/>
    <w:rsid w:val="00D528F5"/>
    <w:rsid w:val="00D61ECD"/>
    <w:rsid w:val="00D6693C"/>
    <w:rsid w:val="00D71E56"/>
    <w:rsid w:val="00D71F42"/>
    <w:rsid w:val="00D740AB"/>
    <w:rsid w:val="00D75963"/>
    <w:rsid w:val="00D7788E"/>
    <w:rsid w:val="00D838A7"/>
    <w:rsid w:val="00D8560B"/>
    <w:rsid w:val="00D87306"/>
    <w:rsid w:val="00D94E97"/>
    <w:rsid w:val="00DA6901"/>
    <w:rsid w:val="00DA7CFF"/>
    <w:rsid w:val="00DC000A"/>
    <w:rsid w:val="00DC0516"/>
    <w:rsid w:val="00DC2D08"/>
    <w:rsid w:val="00DC5C20"/>
    <w:rsid w:val="00DC6AAC"/>
    <w:rsid w:val="00DD6C04"/>
    <w:rsid w:val="00DD7E0C"/>
    <w:rsid w:val="00DE2593"/>
    <w:rsid w:val="00DE2C99"/>
    <w:rsid w:val="00DE723A"/>
    <w:rsid w:val="00DF7BCC"/>
    <w:rsid w:val="00E029C3"/>
    <w:rsid w:val="00E07DC8"/>
    <w:rsid w:val="00E227C9"/>
    <w:rsid w:val="00E33862"/>
    <w:rsid w:val="00E360ED"/>
    <w:rsid w:val="00E43990"/>
    <w:rsid w:val="00E44002"/>
    <w:rsid w:val="00E476E4"/>
    <w:rsid w:val="00E507BF"/>
    <w:rsid w:val="00E517A2"/>
    <w:rsid w:val="00E5767D"/>
    <w:rsid w:val="00E60001"/>
    <w:rsid w:val="00E62000"/>
    <w:rsid w:val="00E63B9A"/>
    <w:rsid w:val="00E64028"/>
    <w:rsid w:val="00E6403F"/>
    <w:rsid w:val="00E65DED"/>
    <w:rsid w:val="00E800CF"/>
    <w:rsid w:val="00E80762"/>
    <w:rsid w:val="00E87035"/>
    <w:rsid w:val="00E91427"/>
    <w:rsid w:val="00E92211"/>
    <w:rsid w:val="00EB7569"/>
    <w:rsid w:val="00EC48EB"/>
    <w:rsid w:val="00EC5123"/>
    <w:rsid w:val="00EE548B"/>
    <w:rsid w:val="00EE5E8F"/>
    <w:rsid w:val="00EE7A33"/>
    <w:rsid w:val="00EF0430"/>
    <w:rsid w:val="00EF1920"/>
    <w:rsid w:val="00EF308E"/>
    <w:rsid w:val="00EF6CCA"/>
    <w:rsid w:val="00EF712A"/>
    <w:rsid w:val="00EF7412"/>
    <w:rsid w:val="00F06E79"/>
    <w:rsid w:val="00F11B4F"/>
    <w:rsid w:val="00F15B51"/>
    <w:rsid w:val="00F20242"/>
    <w:rsid w:val="00F21561"/>
    <w:rsid w:val="00F240A5"/>
    <w:rsid w:val="00F26D71"/>
    <w:rsid w:val="00F322BB"/>
    <w:rsid w:val="00F334EC"/>
    <w:rsid w:val="00F42918"/>
    <w:rsid w:val="00F43B23"/>
    <w:rsid w:val="00F47251"/>
    <w:rsid w:val="00F5302C"/>
    <w:rsid w:val="00F56B01"/>
    <w:rsid w:val="00F57A98"/>
    <w:rsid w:val="00F61BB3"/>
    <w:rsid w:val="00F64130"/>
    <w:rsid w:val="00F64BC6"/>
    <w:rsid w:val="00F73E77"/>
    <w:rsid w:val="00F752DD"/>
    <w:rsid w:val="00F77818"/>
    <w:rsid w:val="00F82344"/>
    <w:rsid w:val="00F84F3A"/>
    <w:rsid w:val="00F925FB"/>
    <w:rsid w:val="00F9289F"/>
    <w:rsid w:val="00F953D7"/>
    <w:rsid w:val="00F961A0"/>
    <w:rsid w:val="00FA14CE"/>
    <w:rsid w:val="00FA6C5B"/>
    <w:rsid w:val="00FB0E4C"/>
    <w:rsid w:val="00FB3E31"/>
    <w:rsid w:val="00FB66D6"/>
    <w:rsid w:val="00FC3268"/>
    <w:rsid w:val="00FC57AC"/>
    <w:rsid w:val="00FC7D43"/>
    <w:rsid w:val="00FD1721"/>
    <w:rsid w:val="00FD54DD"/>
    <w:rsid w:val="00FE77C0"/>
    <w:rsid w:val="00FE7804"/>
    <w:rsid w:val="00FF08DF"/>
    <w:rsid w:val="00FF1026"/>
    <w:rsid w:val="00FF16CC"/>
    <w:rsid w:val="00FF1FB0"/>
    <w:rsid w:val="00FF74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8B0D66"/>
  <w15:chartTrackingRefBased/>
  <w15:docId w15:val="{A79E3A59-989B-4FE0-A0F1-75B38C3E1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A464A"/>
  </w:style>
  <w:style w:type="paragraph" w:styleId="Heading1">
    <w:name w:val="heading 1"/>
    <w:basedOn w:val="Normal"/>
    <w:next w:val="Normal"/>
    <w:link w:val="Heading1Char"/>
    <w:uiPriority w:val="9"/>
    <w:rsid w:val="005A46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5A4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A46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A464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A464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A464A"/>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A464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A464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A464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464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A464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5A464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A464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A464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A464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A464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A464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A464A"/>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A464A"/>
    <w:pPr>
      <w:tabs>
        <w:tab w:val="center" w:pos="4320"/>
        <w:tab w:val="right" w:pos="8640"/>
      </w:tabs>
      <w:spacing w:after="0" w:line="240" w:lineRule="auto"/>
    </w:pPr>
  </w:style>
  <w:style w:type="character" w:customStyle="1" w:styleId="HeaderChar">
    <w:name w:val="Header Char"/>
    <w:basedOn w:val="DefaultParagraphFont"/>
    <w:link w:val="Header"/>
    <w:uiPriority w:val="99"/>
    <w:rsid w:val="005A464A"/>
  </w:style>
  <w:style w:type="paragraph" w:styleId="Footer">
    <w:name w:val="footer"/>
    <w:basedOn w:val="Normal"/>
    <w:link w:val="FooterChar"/>
    <w:uiPriority w:val="99"/>
    <w:unhideWhenUsed/>
    <w:rsid w:val="005A464A"/>
    <w:pPr>
      <w:tabs>
        <w:tab w:val="center" w:pos="4320"/>
        <w:tab w:val="right" w:pos="8640"/>
      </w:tabs>
      <w:spacing w:after="0" w:line="240" w:lineRule="auto"/>
    </w:pPr>
  </w:style>
  <w:style w:type="character" w:customStyle="1" w:styleId="FooterChar">
    <w:name w:val="Footer Char"/>
    <w:basedOn w:val="DefaultParagraphFont"/>
    <w:link w:val="Footer"/>
    <w:uiPriority w:val="99"/>
    <w:rsid w:val="005A464A"/>
  </w:style>
  <w:style w:type="paragraph" w:styleId="ListParagraph">
    <w:name w:val="List Paragraph"/>
    <w:basedOn w:val="Normal"/>
    <w:uiPriority w:val="34"/>
    <w:rsid w:val="005A464A"/>
    <w:pPr>
      <w:ind w:left="720"/>
      <w:contextualSpacing/>
    </w:pPr>
  </w:style>
  <w:style w:type="character" w:styleId="Strong">
    <w:name w:val="Strong"/>
    <w:basedOn w:val="DefaultParagraphFont"/>
    <w:uiPriority w:val="22"/>
    <w:rsid w:val="005A464A"/>
    <w:rPr>
      <w:b/>
      <w:bCs/>
    </w:rPr>
  </w:style>
  <w:style w:type="paragraph" w:styleId="BalloonText">
    <w:name w:val="Balloon Text"/>
    <w:basedOn w:val="Normal"/>
    <w:link w:val="BalloonTextChar"/>
    <w:uiPriority w:val="99"/>
    <w:semiHidden/>
    <w:unhideWhenUsed/>
    <w:rsid w:val="005A464A"/>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5A464A"/>
    <w:rPr>
      <w:rFonts w:ascii="Microsoft YaHei UI" w:eastAsia="Microsoft YaHei UI"/>
      <w:sz w:val="18"/>
      <w:szCs w:val="18"/>
    </w:rPr>
  </w:style>
  <w:style w:type="paragraph" w:styleId="Caption">
    <w:name w:val="caption"/>
    <w:basedOn w:val="Normal"/>
    <w:next w:val="Normal"/>
    <w:uiPriority w:val="35"/>
    <w:unhideWhenUsed/>
    <w:rsid w:val="005A464A"/>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5A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A464A"/>
    <w:rPr>
      <w:rFonts w:ascii="Courier New" w:eastAsia="Times New Roman" w:hAnsi="Courier New" w:cs="Courier New"/>
      <w:sz w:val="20"/>
      <w:szCs w:val="20"/>
    </w:rPr>
  </w:style>
  <w:style w:type="table" w:styleId="TableGrid">
    <w:name w:val="Table Grid"/>
    <w:basedOn w:val="TableNormal"/>
    <w:uiPriority w:val="39"/>
    <w:rsid w:val="005A46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5A46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46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5A464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A464A"/>
    <w:rPr>
      <w:color w:val="5A5A5A" w:themeColor="text1" w:themeTint="A5"/>
      <w:spacing w:val="15"/>
    </w:rPr>
  </w:style>
  <w:style w:type="character" w:styleId="Emphasis">
    <w:name w:val="Emphasis"/>
    <w:basedOn w:val="DefaultParagraphFont"/>
    <w:uiPriority w:val="20"/>
    <w:rsid w:val="005A464A"/>
    <w:rPr>
      <w:i/>
      <w:iCs/>
    </w:rPr>
  </w:style>
  <w:style w:type="paragraph" w:styleId="NoSpacing">
    <w:name w:val="No Spacing"/>
    <w:uiPriority w:val="1"/>
    <w:rsid w:val="005A464A"/>
    <w:pPr>
      <w:spacing w:after="0" w:line="240" w:lineRule="auto"/>
    </w:pPr>
  </w:style>
  <w:style w:type="paragraph" w:styleId="Quote">
    <w:name w:val="Quote"/>
    <w:basedOn w:val="Normal"/>
    <w:next w:val="Normal"/>
    <w:link w:val="QuoteChar"/>
    <w:uiPriority w:val="29"/>
    <w:rsid w:val="005A464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A464A"/>
    <w:rPr>
      <w:i/>
      <w:iCs/>
      <w:color w:val="404040" w:themeColor="text1" w:themeTint="BF"/>
    </w:rPr>
  </w:style>
  <w:style w:type="paragraph" w:styleId="IntenseQuote">
    <w:name w:val="Intense Quote"/>
    <w:basedOn w:val="Normal"/>
    <w:next w:val="Normal"/>
    <w:link w:val="IntenseQuoteChar"/>
    <w:uiPriority w:val="30"/>
    <w:rsid w:val="005A464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A464A"/>
    <w:rPr>
      <w:i/>
      <w:iCs/>
      <w:color w:val="5B9BD5" w:themeColor="accent1"/>
    </w:rPr>
  </w:style>
  <w:style w:type="character" w:styleId="SubtleEmphasis">
    <w:name w:val="Subtle Emphasis"/>
    <w:basedOn w:val="DefaultParagraphFont"/>
    <w:uiPriority w:val="19"/>
    <w:rsid w:val="005A464A"/>
    <w:rPr>
      <w:i/>
      <w:iCs/>
      <w:color w:val="404040" w:themeColor="text1" w:themeTint="BF"/>
    </w:rPr>
  </w:style>
  <w:style w:type="character" w:styleId="IntenseEmphasis">
    <w:name w:val="Intense Emphasis"/>
    <w:basedOn w:val="DefaultParagraphFont"/>
    <w:uiPriority w:val="21"/>
    <w:rsid w:val="005A464A"/>
    <w:rPr>
      <w:i/>
      <w:iCs/>
      <w:color w:val="5B9BD5" w:themeColor="accent1"/>
    </w:rPr>
  </w:style>
  <w:style w:type="character" w:styleId="SubtleReference">
    <w:name w:val="Subtle Reference"/>
    <w:basedOn w:val="DefaultParagraphFont"/>
    <w:uiPriority w:val="31"/>
    <w:rsid w:val="005A464A"/>
    <w:rPr>
      <w:smallCaps/>
      <w:color w:val="5A5A5A" w:themeColor="text1" w:themeTint="A5"/>
    </w:rPr>
  </w:style>
  <w:style w:type="character" w:styleId="IntenseReference">
    <w:name w:val="Intense Reference"/>
    <w:basedOn w:val="DefaultParagraphFont"/>
    <w:uiPriority w:val="32"/>
    <w:rsid w:val="005A464A"/>
    <w:rPr>
      <w:b/>
      <w:bCs/>
      <w:smallCaps/>
      <w:color w:val="5B9BD5" w:themeColor="accent1"/>
      <w:spacing w:val="5"/>
    </w:rPr>
  </w:style>
  <w:style w:type="character" w:styleId="BookTitle">
    <w:name w:val="Book Title"/>
    <w:basedOn w:val="DefaultParagraphFont"/>
    <w:uiPriority w:val="33"/>
    <w:rsid w:val="005A464A"/>
    <w:rPr>
      <w:b/>
      <w:bCs/>
      <w:i/>
      <w:iCs/>
      <w:spacing w:val="5"/>
    </w:rPr>
  </w:style>
  <w:style w:type="paragraph" w:styleId="TOCHeading">
    <w:name w:val="TOC Heading"/>
    <w:basedOn w:val="Heading1"/>
    <w:next w:val="Normal"/>
    <w:uiPriority w:val="39"/>
    <w:semiHidden/>
    <w:unhideWhenUsed/>
    <w:qFormat/>
    <w:rsid w:val="005A464A"/>
    <w:pPr>
      <w:outlineLvl w:val="9"/>
    </w:pPr>
  </w:style>
  <w:style w:type="paragraph" w:customStyle="1" w:styleId="TimesNewRoman">
    <w:name w:val="TimesNewRoman"/>
    <w:basedOn w:val="Normal"/>
    <w:link w:val="TimesNewRomanChar"/>
    <w:rsid w:val="005A464A"/>
    <w:rPr>
      <w:rFonts w:ascii="Times New Roman" w:hAnsi="Times New Roman" w:cs="Times New Roman"/>
      <w:sz w:val="24"/>
      <w:szCs w:val="24"/>
    </w:rPr>
  </w:style>
  <w:style w:type="character" w:customStyle="1" w:styleId="TimesNewRomanChar">
    <w:name w:val="TimesNewRoman Char"/>
    <w:basedOn w:val="DefaultParagraphFont"/>
    <w:link w:val="TimesNewRoman"/>
    <w:rsid w:val="005A464A"/>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5A464A"/>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5A464A"/>
    <w:rPr>
      <w:rFonts w:ascii="Times New Roman" w:hAnsi="Times New Roman" w:cs="Times New Roman"/>
      <w:sz w:val="24"/>
      <w:szCs w:val="24"/>
    </w:rPr>
  </w:style>
  <w:style w:type="paragraph" w:customStyle="1" w:styleId="Italic">
    <w:name w:val="Italic"/>
    <w:basedOn w:val="Normal"/>
    <w:link w:val="ItalicChar"/>
    <w:qFormat/>
    <w:rsid w:val="005A464A"/>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5A464A"/>
    <w:rPr>
      <w:rFonts w:ascii="Times New Roman" w:hAnsi="Times New Roman" w:cs="Times New Roman"/>
      <w:i/>
      <w:sz w:val="24"/>
      <w:szCs w:val="24"/>
    </w:rPr>
  </w:style>
  <w:style w:type="paragraph" w:customStyle="1" w:styleId="TimeNewRoman">
    <w:name w:val="TimeNewRoman"/>
    <w:basedOn w:val="Italic"/>
    <w:link w:val="TimeNewRomanChar"/>
    <w:rsid w:val="005A464A"/>
    <w:pPr>
      <w:ind w:firstLine="0"/>
    </w:pPr>
    <w:rPr>
      <w:i w:val="0"/>
    </w:rPr>
  </w:style>
  <w:style w:type="character" w:customStyle="1" w:styleId="TimeNewRomanChar">
    <w:name w:val="TimeNewRoman Char"/>
    <w:basedOn w:val="ItalicChar"/>
    <w:link w:val="TimeNewRoman"/>
    <w:rsid w:val="005A464A"/>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5A464A"/>
    <w:rPr>
      <w:sz w:val="16"/>
      <w:szCs w:val="16"/>
    </w:rPr>
  </w:style>
  <w:style w:type="paragraph" w:styleId="CommentText">
    <w:name w:val="annotation text"/>
    <w:basedOn w:val="Normal"/>
    <w:link w:val="CommentTextChar"/>
    <w:uiPriority w:val="99"/>
    <w:semiHidden/>
    <w:unhideWhenUsed/>
    <w:rsid w:val="005A464A"/>
    <w:pPr>
      <w:spacing w:line="240" w:lineRule="auto"/>
    </w:pPr>
    <w:rPr>
      <w:sz w:val="20"/>
      <w:szCs w:val="20"/>
    </w:rPr>
  </w:style>
  <w:style w:type="character" w:customStyle="1" w:styleId="CommentTextChar">
    <w:name w:val="Comment Text Char"/>
    <w:basedOn w:val="DefaultParagraphFont"/>
    <w:link w:val="CommentText"/>
    <w:uiPriority w:val="99"/>
    <w:semiHidden/>
    <w:rsid w:val="005A464A"/>
    <w:rPr>
      <w:sz w:val="20"/>
      <w:szCs w:val="20"/>
    </w:rPr>
  </w:style>
  <w:style w:type="character" w:customStyle="1" w:styleId="CommentSubjectChar">
    <w:name w:val="Comment Subject Char"/>
    <w:basedOn w:val="CommentTextChar"/>
    <w:link w:val="CommentSubject"/>
    <w:uiPriority w:val="99"/>
    <w:semiHidden/>
    <w:rsid w:val="005A464A"/>
    <w:rPr>
      <w:b/>
      <w:bCs/>
      <w:sz w:val="20"/>
      <w:szCs w:val="20"/>
    </w:rPr>
  </w:style>
  <w:style w:type="paragraph" w:styleId="CommentSubject">
    <w:name w:val="annotation subject"/>
    <w:basedOn w:val="CommentText"/>
    <w:next w:val="CommentText"/>
    <w:link w:val="CommentSubjectChar"/>
    <w:uiPriority w:val="99"/>
    <w:semiHidden/>
    <w:unhideWhenUsed/>
    <w:rsid w:val="005A464A"/>
    <w:rPr>
      <w:b/>
      <w:bCs/>
    </w:rPr>
  </w:style>
  <w:style w:type="character" w:customStyle="1" w:styleId="CommentSubjectChar1">
    <w:name w:val="Comment Subject Char1"/>
    <w:basedOn w:val="CommentTextChar"/>
    <w:uiPriority w:val="99"/>
    <w:semiHidden/>
    <w:rsid w:val="005A464A"/>
    <w:rPr>
      <w:b/>
      <w:bCs/>
      <w:sz w:val="20"/>
      <w:szCs w:val="20"/>
    </w:rPr>
  </w:style>
  <w:style w:type="character" w:styleId="Hyperlink">
    <w:name w:val="Hyperlink"/>
    <w:basedOn w:val="DefaultParagraphFont"/>
    <w:uiPriority w:val="99"/>
    <w:unhideWhenUsed/>
    <w:rsid w:val="005A464A"/>
    <w:rPr>
      <w:color w:val="0000FF"/>
      <w:u w:val="single"/>
    </w:rPr>
  </w:style>
  <w:style w:type="paragraph" w:styleId="FootnoteText">
    <w:name w:val="footnote text"/>
    <w:basedOn w:val="Normal"/>
    <w:link w:val="FootnoteTextChar"/>
    <w:uiPriority w:val="99"/>
    <w:semiHidden/>
    <w:unhideWhenUsed/>
    <w:rsid w:val="005A464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464A"/>
    <w:rPr>
      <w:sz w:val="20"/>
      <w:szCs w:val="20"/>
    </w:rPr>
  </w:style>
  <w:style w:type="character" w:styleId="FootnoteReference">
    <w:name w:val="footnote reference"/>
    <w:basedOn w:val="DefaultParagraphFont"/>
    <w:uiPriority w:val="99"/>
    <w:semiHidden/>
    <w:unhideWhenUsed/>
    <w:rsid w:val="005A464A"/>
    <w:rPr>
      <w:vertAlign w:val="superscript"/>
    </w:rPr>
  </w:style>
  <w:style w:type="character" w:styleId="PlaceholderText">
    <w:name w:val="Placeholder Text"/>
    <w:basedOn w:val="DefaultParagraphFont"/>
    <w:uiPriority w:val="99"/>
    <w:semiHidden/>
    <w:rsid w:val="00AC14CC"/>
    <w:rPr>
      <w:color w:val="808080"/>
    </w:rPr>
  </w:style>
  <w:style w:type="paragraph" w:customStyle="1" w:styleId="xmsonormal">
    <w:name w:val="x_msonormal"/>
    <w:basedOn w:val="Normal"/>
    <w:uiPriority w:val="99"/>
    <w:semiHidden/>
    <w:rsid w:val="0058164C"/>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microsoft.com/office/2018/08/relationships/commentsExtensible" Target="commentsExtensi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microsoft.com/office/2016/09/relationships/commentsIds" Target="commentsIds.xml"/></Relationships>
</file>

<file path=word/_rels/footnotes.xml.rels><?xml version="1.0" encoding="UTF-8" standalone="yes"?>
<Relationships xmlns="http://schemas.openxmlformats.org/package/2006/relationships"><Relationship Id="rId1" Type="http://schemas.openxmlformats.org/officeDocument/2006/relationships/hyperlink" Target="mailto:miller.81@o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29950F-1676-403F-87A6-7BE522D9B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912</TotalTime>
  <Pages>24</Pages>
  <Words>32076</Words>
  <Characters>177066</Characters>
  <Application>Microsoft Office Word</Application>
  <DocSecurity>0</DocSecurity>
  <Lines>4540</Lines>
  <Paragraphs>2987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42</cp:revision>
  <dcterms:created xsi:type="dcterms:W3CDTF">2020-06-30T20:56:00Z</dcterms:created>
  <dcterms:modified xsi:type="dcterms:W3CDTF">2020-07-03T16:01:00Z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