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Luyu Liu</w:t>
      </w:r>
      <w:r>
        <w:rPr>
          <w:rFonts w:ascii="Times New Roman" w:hAnsi="Times New Roman" w:cs="Times New Roman"/>
          <w:sz w:val="28"/>
          <w:szCs w:val="24"/>
          <w:vertAlign w:val="superscript"/>
        </w:rPr>
        <w:t>a,b</w:t>
      </w:r>
      <w:r>
        <w:rPr>
          <w:rFonts w:ascii="Times New Roman" w:hAnsi="Times New Roman" w:cs="Times New Roman"/>
          <w:sz w:val="28"/>
          <w:szCs w:val="24"/>
        </w:rPr>
        <w:t xml:space="preserve"> and Harvey J. Miller</w:t>
      </w:r>
      <w:r>
        <w:rPr>
          <w:rFonts w:ascii="Times New Roman" w:hAnsi="Times New Roman" w:cs="Times New Roman"/>
          <w:sz w:val="28"/>
          <w:szCs w:val="24"/>
          <w:vertAlign w:val="superscript"/>
        </w:rPr>
        <w:t>a,b,*</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a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r w:rsidRPr="00351FFE">
        <w:rPr>
          <w:rFonts w:ascii="Times New Roman" w:hAnsi="Times New Roman" w:cs="Times New Roman"/>
          <w:szCs w:val="20"/>
          <w:vertAlign w:val="superscript"/>
        </w:rPr>
        <w:t xml:space="preserve">b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6"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7" w:author="Liu, Luyu" w:date="2020-06-15T19:57:00Z">
        <w:r w:rsidDel="00A246E6">
          <w:rPr>
            <w:rFonts w:ascii="Times New Roman" w:hAnsi="Times New Roman" w:cs="Times New Roman"/>
            <w:sz w:val="24"/>
            <w:szCs w:val="24"/>
          </w:rPr>
          <w:delText xml:space="preserve">  </w:delText>
        </w:r>
      </w:del>
      <w:ins w:id="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9" w:author="Liu, Luyu" w:date="2020-06-13T12:32:00Z">
        <w:r w:rsidDel="00D04CF8">
          <w:rPr>
            <w:rFonts w:ascii="Times New Roman" w:hAnsi="Times New Roman" w:cs="Times New Roman"/>
            <w:sz w:val="24"/>
            <w:szCs w:val="24"/>
          </w:rPr>
          <w:delText>TPS</w:delText>
        </w:r>
      </w:del>
      <w:ins w:id="10"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1" w:author="Liu, Luyu" w:date="2020-06-15T19:57:00Z">
        <w:r w:rsidDel="00A246E6">
          <w:rPr>
            <w:rFonts w:ascii="Times New Roman" w:hAnsi="Times New Roman" w:cs="Times New Roman"/>
            <w:sz w:val="24"/>
            <w:szCs w:val="24"/>
          </w:rPr>
          <w:delText xml:space="preserve">  </w:delText>
        </w:r>
      </w:del>
      <w:ins w:id="12"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3" w:author="Liu, Luyu" w:date="2020-06-15T19:57:00Z">
        <w:r w:rsidDel="00A246E6">
          <w:rPr>
            <w:rFonts w:ascii="Times New Roman" w:hAnsi="Times New Roman" w:cs="Times New Roman"/>
            <w:sz w:val="24"/>
            <w:szCs w:val="24"/>
          </w:rPr>
          <w:delText xml:space="preserve">  </w:delText>
        </w:r>
      </w:del>
      <w:ins w:id="14"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5" w:author="Liu, Luyu" w:date="2020-06-15T19:57:00Z">
        <w:r w:rsidRPr="003803CA" w:rsidDel="00A246E6">
          <w:rPr>
            <w:rFonts w:ascii="Times New Roman" w:hAnsi="Times New Roman" w:cs="Times New Roman"/>
            <w:sz w:val="24"/>
            <w:szCs w:val="24"/>
          </w:rPr>
          <w:delText xml:space="preserve">  </w:delText>
        </w:r>
      </w:del>
      <w:ins w:id="16"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7" w:author="Liu, Luyu" w:date="2020-06-15T19:57:00Z">
        <w:r w:rsidDel="00A246E6">
          <w:rPr>
            <w:rFonts w:ascii="Times New Roman" w:hAnsi="Times New Roman" w:cs="Times New Roman"/>
            <w:sz w:val="24"/>
            <w:szCs w:val="24"/>
          </w:rPr>
          <w:delText xml:space="preserve">  </w:delText>
        </w:r>
      </w:del>
      <w:ins w:id="18"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19" w:author="Liu, Luyu" w:date="2020-06-15T19:57:00Z">
        <w:r w:rsidDel="00A246E6">
          <w:rPr>
            <w:rFonts w:ascii="Times New Roman" w:hAnsi="Times New Roman" w:cs="Times New Roman"/>
            <w:sz w:val="24"/>
            <w:szCs w:val="24"/>
          </w:rPr>
          <w:delText xml:space="preserve">  </w:delText>
        </w:r>
      </w:del>
      <w:ins w:id="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18BE86E0"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1" w:author="Liu, Luyu" w:date="2020-06-15T19:57:00Z">
        <w:r w:rsidRPr="003E62F4" w:rsidDel="00A246E6">
          <w:rPr>
            <w:rFonts w:ascii="Times New Roman" w:hAnsi="Times New Roman" w:cs="Times New Roman"/>
            <w:sz w:val="24"/>
            <w:szCs w:val="24"/>
          </w:rPr>
          <w:delText xml:space="preserve">  </w:delText>
        </w:r>
      </w:del>
      <w:ins w:id="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3" w:author="Liu, Luyu" w:date="2020-06-15T19:57:00Z">
        <w:r w:rsidRPr="003E62F4" w:rsidDel="00A246E6">
          <w:rPr>
            <w:rFonts w:ascii="Times New Roman" w:hAnsi="Times New Roman" w:cs="Times New Roman"/>
            <w:sz w:val="24"/>
            <w:szCs w:val="24"/>
          </w:rPr>
          <w:delText xml:space="preserve">   </w:delText>
        </w:r>
      </w:del>
      <w:ins w:id="24"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5" w:author="Liu, Luyu" w:date="2020-06-15T19:57:00Z">
        <w:r w:rsidDel="00A246E6">
          <w:rPr>
            <w:rFonts w:ascii="Times New Roman" w:hAnsi="Times New Roman" w:cs="Times New Roman"/>
            <w:sz w:val="24"/>
            <w:szCs w:val="24"/>
          </w:rPr>
          <w:delText xml:space="preserve">  </w:delText>
        </w:r>
      </w:del>
      <w:ins w:id="26" w:author="Liu, Luyu" w:date="2020-06-15T19:57:00Z">
        <w:r w:rsidR="00A246E6">
          <w:rPr>
            <w:rFonts w:ascii="Times New Roman" w:hAnsi="Times New Roman" w:cs="Times New Roman"/>
            <w:sz w:val="24"/>
            <w:szCs w:val="24"/>
          </w:rPr>
          <w:t xml:space="preserve"> </w:t>
        </w:r>
      </w:ins>
    </w:p>
    <w:p w14:paraId="5BA93D6C" w14:textId="47DE15D8" w:rsidR="005A464A" w:rsidRPr="008C77AC" w:rsidRDefault="005A464A" w:rsidP="005A464A">
      <w:pPr>
        <w:ind w:firstLine="720"/>
        <w:jc w:val="both"/>
        <w:rPr>
          <w:rFonts w:ascii="Times New Roman" w:hAnsi="Times New Roman" w:cs="Times New Roman"/>
          <w:sz w:val="24"/>
          <w:szCs w:val="24"/>
        </w:rPr>
      </w:pPr>
      <w:commentRangeStart w:id="27"/>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7"/>
      <w:r>
        <w:rPr>
          <w:rFonts w:ascii="Times New Roman" w:hAnsi="Times New Roman" w:cs="Times New Roman"/>
          <w:sz w:val="24"/>
          <w:szCs w:val="24"/>
        </w:rPr>
        <w:t xml:space="preserve">As </w:t>
      </w:r>
      <w:r>
        <w:rPr>
          <w:rStyle w:val="CommentReference"/>
        </w:rPr>
        <w:commentReference w:id="27"/>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del w:id="28"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29" w:author="Liu, Luyu" w:date="2020-06-15T19:57:00Z">
        <w:r w:rsidR="00A246E6">
          <w:rPr>
            <w:rFonts w:ascii="Times New Roman" w:hAnsi="Times New Roman" w:cs="Times New Roman"/>
            <w:sz w:val="24"/>
            <w:szCs w:val="24"/>
          </w:rPr>
          <w:t xml:space="preserve"> </w:t>
        </w:r>
      </w:ins>
      <w:commentRangeStart w:id="30"/>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1" w:author="Liu, Luyu" w:date="2020-06-16T19:27:00Z">
        <w:r w:rsidDel="00AB37CD">
          <w:rPr>
            <w:rFonts w:ascii="Times New Roman" w:hAnsi="Times New Roman" w:cs="Times New Roman"/>
            <w:sz w:val="24"/>
            <w:szCs w:val="24"/>
          </w:rPr>
          <w:delText xml:space="preserve">allow users to experience short </w:delText>
        </w:r>
      </w:del>
      <w:ins w:id="32"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del w:id="33"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4"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5"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0"/>
      <w:ins w:id="36" w:author="Liu, Luyu" w:date="2020-06-15T19:57:00Z">
        <w:r w:rsidR="00A246E6">
          <w:rPr>
            <w:rFonts w:ascii="Times New Roman" w:hAnsi="Times New Roman" w:cs="Times New Roman"/>
            <w:sz w:val="24"/>
            <w:szCs w:val="24"/>
          </w:rPr>
          <w:t xml:space="preserve"> </w:t>
        </w:r>
      </w:ins>
      <w:r>
        <w:rPr>
          <w:rStyle w:val="CommentReference"/>
        </w:rPr>
        <w:commentReference w:id="30"/>
      </w:r>
    </w:p>
    <w:p w14:paraId="06A64842" w14:textId="01942BAE" w:rsidR="005A464A" w:rsidRDefault="00270353" w:rsidP="005A464A">
      <w:pPr>
        <w:ind w:firstLine="720"/>
        <w:jc w:val="both"/>
        <w:rPr>
          <w:rFonts w:ascii="Times New Roman" w:hAnsi="Times New Roman" w:cs="Times New Roman"/>
          <w:sz w:val="24"/>
          <w:szCs w:val="24"/>
        </w:rPr>
      </w:pPr>
      <w:ins w:id="37" w:author="Liu, Luyu" w:date="2020-06-15T16:11:00Z">
        <w:r>
          <w:rPr>
            <w:rFonts w:ascii="Times New Roman" w:hAnsi="Times New Roman" w:cs="Times New Roman"/>
            <w:sz w:val="24"/>
            <w:szCs w:val="24"/>
          </w:rPr>
          <w:t xml:space="preserve">Most </w:t>
        </w:r>
      </w:ins>
      <w:commentRangeStart w:id="38"/>
      <w:del w:id="39"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0" w:author="Liu, Luyu" w:date="2020-06-15T16:11:00Z">
        <w:r>
          <w:rPr>
            <w:rFonts w:ascii="Times New Roman" w:hAnsi="Times New Roman" w:cs="Times New Roman"/>
            <w:sz w:val="24"/>
            <w:szCs w:val="24"/>
          </w:rPr>
          <w:t xml:space="preserve">’ algorithms always aim to </w:t>
        </w:r>
      </w:ins>
      <w:del w:id="41"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2" w:author="Liu, Luyu" w:date="2020-06-15T16:24:00Z">
        <w:r w:rsidR="005A464A" w:rsidRPr="006E0EAE" w:rsidDel="00A163AB">
          <w:rPr>
            <w:rFonts w:ascii="Times New Roman" w:hAnsi="Times New Roman" w:cs="Times New Roman"/>
            <w:sz w:val="24"/>
            <w:szCs w:val="24"/>
          </w:rPr>
          <w:delText>, which means</w:delText>
        </w:r>
      </w:del>
      <w:ins w:id="43"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4" w:author="Liu, Luyu" w:date="2020-06-15T16:22:00Z">
        <w:r w:rsidR="005A464A" w:rsidRPr="006E0EAE" w:rsidDel="006A62A1">
          <w:rPr>
            <w:rFonts w:ascii="Times New Roman" w:hAnsi="Times New Roman" w:cs="Times New Roman"/>
            <w:sz w:val="24"/>
            <w:szCs w:val="24"/>
          </w:rPr>
          <w:delText xml:space="preserve">as soon as </w:delText>
        </w:r>
      </w:del>
      <w:del w:id="45"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6" w:author="Liu, Luyu" w:date="2020-06-15T16:24:00Z">
        <w:r w:rsidR="00A163AB">
          <w:rPr>
            <w:rFonts w:ascii="Times New Roman" w:hAnsi="Times New Roman" w:cs="Times New Roman"/>
            <w:sz w:val="24"/>
            <w:szCs w:val="24"/>
          </w:rPr>
          <w:t xml:space="preserve">arrival time </w:t>
        </w:r>
      </w:ins>
      <w:del w:id="47" w:author="Liu, Luyu" w:date="2020-06-15T16:24:00Z">
        <w:r w:rsidR="005A464A" w:rsidRPr="006E0EAE" w:rsidDel="00A163AB">
          <w:rPr>
            <w:rFonts w:ascii="Times New Roman" w:hAnsi="Times New Roman" w:cs="Times New Roman"/>
            <w:sz w:val="24"/>
            <w:szCs w:val="24"/>
          </w:rPr>
          <w:delText>arriv</w:delText>
        </w:r>
      </w:del>
      <w:del w:id="48"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49"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0" w:author="Liu, Luyu" w:date="2020-06-15T16:22:00Z">
        <w:r w:rsidR="006A62A1">
          <w:rPr>
            <w:rFonts w:ascii="Times New Roman" w:hAnsi="Times New Roman" w:cs="Times New Roman"/>
            <w:sz w:val="24"/>
            <w:szCs w:val="24"/>
          </w:rPr>
          <w:t xml:space="preserve"> is </w:t>
        </w:r>
      </w:ins>
      <w:ins w:id="51" w:author="Liu, Luyu" w:date="2020-06-15T16:24:00Z">
        <w:r w:rsidR="00A163AB">
          <w:rPr>
            <w:rFonts w:ascii="Times New Roman" w:hAnsi="Times New Roman" w:cs="Times New Roman"/>
            <w:sz w:val="24"/>
            <w:szCs w:val="24"/>
          </w:rPr>
          <w:t xml:space="preserve">always </w:t>
        </w:r>
      </w:ins>
      <w:ins w:id="52" w:author="Liu, Luyu" w:date="2020-06-15T16:25:00Z">
        <w:r w:rsidR="00E65DED">
          <w:rPr>
            <w:rFonts w:ascii="Times New Roman" w:hAnsi="Times New Roman" w:cs="Times New Roman"/>
            <w:sz w:val="24"/>
            <w:szCs w:val="24"/>
          </w:rPr>
          <w:t>exactly the</w:t>
        </w:r>
      </w:ins>
      <w:ins w:id="53" w:author="Liu, Luyu" w:date="2020-06-15T16:22:00Z">
        <w:r w:rsidR="006A62A1">
          <w:rPr>
            <w:rFonts w:ascii="Times New Roman" w:hAnsi="Times New Roman" w:cs="Times New Roman"/>
            <w:sz w:val="24"/>
            <w:szCs w:val="24"/>
          </w:rPr>
          <w:t xml:space="preserve"> same as</w:t>
        </w:r>
      </w:ins>
      <w:del w:id="54" w:author="Liu, Luyu" w:date="2020-06-15T16:22:00Z">
        <w:r w:rsidR="005A464A" w:rsidRPr="006E0EAE" w:rsidDel="006A62A1">
          <w:rPr>
            <w:rFonts w:ascii="Times New Roman" w:hAnsi="Times New Roman" w:cs="Times New Roman"/>
            <w:sz w:val="24"/>
            <w:szCs w:val="24"/>
          </w:rPr>
          <w:delText xml:space="preserve">, </w:delText>
        </w:r>
      </w:del>
      <w:ins w:id="55"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6" w:author="Liu, Luyu" w:date="2020-06-15T16:22:00Z">
        <w:r w:rsidR="006A62A1">
          <w:rPr>
            <w:rFonts w:ascii="Times New Roman" w:hAnsi="Times New Roman" w:cs="Times New Roman"/>
            <w:sz w:val="24"/>
            <w:szCs w:val="24"/>
          </w:rPr>
          <w:t>al time</w:t>
        </w:r>
      </w:ins>
      <w:ins w:id="57" w:author="Liu, Luyu" w:date="2020-06-15T16:24:00Z">
        <w:r w:rsidR="00A163AB">
          <w:rPr>
            <w:rFonts w:ascii="Times New Roman" w:hAnsi="Times New Roman" w:cs="Times New Roman"/>
            <w:sz w:val="24"/>
            <w:szCs w:val="24"/>
          </w:rPr>
          <w:t>,</w:t>
        </w:r>
      </w:ins>
      <w:ins w:id="58" w:author="Liu, Luyu" w:date="2020-06-15T16:22:00Z">
        <w:r w:rsidR="006A62A1">
          <w:rPr>
            <w:rFonts w:ascii="Times New Roman" w:hAnsi="Times New Roman" w:cs="Times New Roman"/>
            <w:sz w:val="24"/>
            <w:szCs w:val="24"/>
          </w:rPr>
          <w:t xml:space="preserve"> as shown in most </w:t>
        </w:r>
      </w:ins>
      <w:ins w:id="59" w:author="Liu, Luyu" w:date="2020-06-15T16:23:00Z">
        <w:r w:rsidR="006A62A1">
          <w:rPr>
            <w:rFonts w:ascii="Times New Roman" w:hAnsi="Times New Roman" w:cs="Times New Roman"/>
            <w:sz w:val="24"/>
            <w:szCs w:val="24"/>
          </w:rPr>
          <w:t>transit</w:t>
        </w:r>
      </w:ins>
      <w:ins w:id="60" w:author="Liu, Luyu" w:date="2020-06-15T16:22:00Z">
        <w:r w:rsidR="006A62A1">
          <w:rPr>
            <w:rFonts w:ascii="Times New Roman" w:hAnsi="Times New Roman" w:cs="Times New Roman"/>
            <w:sz w:val="24"/>
            <w:szCs w:val="24"/>
          </w:rPr>
          <w:t xml:space="preserve"> </w:t>
        </w:r>
      </w:ins>
      <w:ins w:id="61" w:author="Liu, Luyu" w:date="2020-06-15T16:23:00Z">
        <w:r w:rsidR="006A62A1">
          <w:rPr>
            <w:rFonts w:ascii="Times New Roman" w:hAnsi="Times New Roman" w:cs="Times New Roman"/>
            <w:sz w:val="24"/>
            <w:szCs w:val="24"/>
          </w:rPr>
          <w:t>planning apps’ suggested routes</w:t>
        </w:r>
      </w:ins>
      <w:del w:id="62"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3" w:author="Liu, Luyu" w:date="2020-06-15T16:22:00Z">
        <w:r w:rsidR="006A62A1">
          <w:rPr>
            <w:rFonts w:ascii="Times New Roman" w:hAnsi="Times New Roman" w:cs="Times New Roman"/>
            <w:sz w:val="24"/>
            <w:szCs w:val="24"/>
          </w:rPr>
          <w:t xml:space="preserve"> </w:t>
        </w:r>
      </w:ins>
      <w:del w:id="64"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5" w:author="Liu, Luyu" w:date="2020-06-15T16:12:00Z">
        <w:r w:rsidR="00E517A2">
          <w:rPr>
            <w:rFonts w:ascii="Times New Roman" w:hAnsi="Times New Roman" w:cs="Times New Roman"/>
            <w:sz w:val="24"/>
            <w:szCs w:val="24"/>
          </w:rPr>
          <w:t xml:space="preserve"> </w:t>
        </w:r>
      </w:ins>
      <w:del w:id="66"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7" w:author="Liu, Luyu" w:date="2020-06-15T17:15:00Z">
        <w:r w:rsidR="00543EE4">
          <w:rPr>
            <w:rFonts w:ascii="Times New Roman" w:hAnsi="Times New Roman" w:cs="Times New Roman"/>
            <w:sz w:val="24"/>
            <w:szCs w:val="24"/>
          </w:rPr>
          <w:t xml:space="preserve">For example, </w:t>
        </w:r>
      </w:ins>
      <w:del w:id="68" w:author="Liu, Luyu" w:date="2020-06-15T17:15:00Z">
        <w:r w:rsidR="005A464A" w:rsidDel="00543EE4">
          <w:rPr>
            <w:rFonts w:ascii="Times New Roman" w:hAnsi="Times New Roman" w:cs="Times New Roman"/>
            <w:sz w:val="24"/>
            <w:szCs w:val="24"/>
          </w:rPr>
          <w:delText>I</w:delText>
        </w:r>
      </w:del>
      <w:ins w:id="69"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0"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1"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2" w:author="Liu, Luyu" w:date="2020-06-15T19:57:00Z">
        <w:r w:rsidR="005A464A" w:rsidDel="00A246E6">
          <w:rPr>
            <w:rFonts w:ascii="Times New Roman" w:hAnsi="Times New Roman" w:cs="Times New Roman"/>
            <w:sz w:val="24"/>
            <w:szCs w:val="24"/>
          </w:rPr>
          <w:delText xml:space="preserve">  </w:delText>
        </w:r>
      </w:del>
      <w:ins w:id="73"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4"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5" w:author="Liu, Luyu" w:date="2020-06-16T19:30:00Z">
        <w:r w:rsidR="007F393A">
          <w:rPr>
            <w:rFonts w:ascii="Times New Roman" w:hAnsi="Times New Roman" w:cs="Times New Roman"/>
            <w:sz w:val="24"/>
            <w:szCs w:val="24"/>
          </w:rPr>
          <w:t xml:space="preserve">moreover make the user miss the bus thus incur </w:t>
        </w:r>
      </w:ins>
      <w:del w:id="76"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7"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78"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79"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0" w:author="Liu, Luyu" w:date="2020-06-15T16:14:00Z">
        <w:r w:rsidR="00E360ED" w:rsidRPr="00DC1984" w:rsidDel="00E360ED">
          <w:rPr>
            <w:rFonts w:ascii="Times New Roman" w:hAnsi="Times New Roman" w:cs="Times New Roman"/>
            <w:sz w:val="24"/>
            <w:szCs w:val="24"/>
          </w:rPr>
          <w:t xml:space="preserve"> </w:t>
        </w:r>
      </w:ins>
      <w:del w:id="81" w:author="Liu, Luyu" w:date="2020-06-15T16:14:00Z">
        <w:r w:rsidR="005A464A" w:rsidRPr="00DC1984" w:rsidDel="00E360ED">
          <w:rPr>
            <w:rFonts w:ascii="Times New Roman" w:hAnsi="Times New Roman" w:cs="Times New Roman"/>
            <w:sz w:val="24"/>
            <w:szCs w:val="24"/>
          </w:rPr>
          <w:delText xml:space="preserve"> </w:delText>
        </w:r>
        <w:commentRangeEnd w:id="38"/>
        <w:r w:rsidR="005A464A" w:rsidDel="00E360ED">
          <w:rPr>
            <w:rStyle w:val="CommentReference"/>
          </w:rPr>
          <w:commentReference w:id="38"/>
        </w:r>
      </w:del>
    </w:p>
    <w:p w14:paraId="342EAE4B" w14:textId="3A53DC0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82"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84" w:author="Liu, Luyu" w:date="2020-06-15T19:57:00Z">
        <w:r w:rsidDel="00A246E6">
          <w:rPr>
            <w:rFonts w:ascii="Times New Roman" w:hAnsi="Times New Roman" w:cs="Times New Roman"/>
            <w:sz w:val="24"/>
            <w:szCs w:val="24"/>
          </w:rPr>
          <w:delText xml:space="preserve">  </w:delText>
        </w:r>
      </w:del>
      <w:ins w:id="8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86"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87" w:author="Liu, Luyu" w:date="2020-06-21T14:19:00Z">
        <w:r w:rsidR="00E476E4">
          <w:rPr>
            <w:rFonts w:ascii="Times New Roman" w:hAnsi="Times New Roman" w:cs="Times New Roman"/>
            <w:sz w:val="24"/>
            <w:szCs w:val="24"/>
          </w:rPr>
          <w:t xml:space="preserve">prediction schemes </w:t>
        </w:r>
      </w:ins>
      <w:r>
        <w:rPr>
          <w:rFonts w:ascii="Times New Roman" w:hAnsi="Times New Roman" w:cs="Times New Roman"/>
          <w:sz w:val="24"/>
          <w:szCs w:val="24"/>
        </w:rPr>
        <w:t>in reducing user wait time</w:t>
      </w:r>
      <w:ins w:id="88" w:author="Liu, Luyu" w:date="2020-06-15T19:57:00Z">
        <w:r w:rsidR="00565924">
          <w:rPr>
            <w:rFonts w:ascii="Times New Roman" w:hAnsi="Times New Roman" w:cs="Times New Roman"/>
            <w:sz w:val="24"/>
            <w:szCs w:val="24"/>
          </w:rPr>
          <w:t>.</w:t>
        </w:r>
      </w:ins>
      <w:del w:id="89"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90"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91"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92"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93"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94"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95" w:author="Liu, Luyu" w:date="2020-06-15T19:57:00Z">
        <w:r w:rsidDel="00A246E6">
          <w:rPr>
            <w:rFonts w:ascii="Times New Roman" w:hAnsi="Times New Roman" w:cs="Times New Roman"/>
            <w:sz w:val="24"/>
            <w:szCs w:val="24"/>
          </w:rPr>
          <w:delText xml:space="preserve">  </w:delText>
        </w:r>
      </w:del>
      <w:ins w:id="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97" w:author="Liu, Luyu" w:date="2020-06-13T12:32:00Z">
        <w:r w:rsidDel="007B3239">
          <w:rPr>
            <w:rFonts w:ascii="Times New Roman" w:hAnsi="Times New Roman" w:cs="Times New Roman"/>
            <w:sz w:val="24"/>
            <w:szCs w:val="24"/>
          </w:rPr>
          <w:delText xml:space="preserve">TPS’ </w:delText>
        </w:r>
      </w:del>
      <w:ins w:id="98"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w:t>
      </w:r>
      <w:r>
        <w:rPr>
          <w:rFonts w:ascii="Times New Roman" w:hAnsi="Times New Roman" w:cs="Times New Roman"/>
          <w:sz w:val="24"/>
          <w:szCs w:val="24"/>
        </w:rPr>
        <w:lastRenderedPageBreak/>
        <w:t>route.</w:t>
      </w:r>
      <w:del w:id="99" w:author="Liu, Luyu" w:date="2020-06-15T19:57:00Z">
        <w:r w:rsidDel="00A246E6">
          <w:rPr>
            <w:rFonts w:ascii="Times New Roman" w:hAnsi="Times New Roman" w:cs="Times New Roman"/>
            <w:sz w:val="24"/>
            <w:szCs w:val="24"/>
          </w:rPr>
          <w:delText xml:space="preserve">  </w:delText>
        </w:r>
      </w:del>
      <w:ins w:id="100" w:author="Liu, Luyu" w:date="2020-06-15T19:57:00Z">
        <w:r w:rsidR="00A246E6">
          <w:rPr>
            <w:rFonts w:ascii="Times New Roman" w:hAnsi="Times New Roman" w:cs="Times New Roman"/>
            <w:sz w:val="24"/>
            <w:szCs w:val="24"/>
          </w:rPr>
          <w:t xml:space="preserve"> </w:t>
        </w:r>
      </w:ins>
      <w:del w:id="101"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02"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03" w:author="Liu, Luyu" w:date="2020-06-15T19:57:00Z">
        <w:r w:rsidDel="00A246E6">
          <w:rPr>
            <w:rFonts w:ascii="Times New Roman" w:hAnsi="Times New Roman" w:cs="Times New Roman"/>
            <w:sz w:val="24"/>
            <w:szCs w:val="24"/>
          </w:rPr>
          <w:delText xml:space="preserve">  </w:delText>
        </w:r>
      </w:del>
      <w:ins w:id="104"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05"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06"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07"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08"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09"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10"/>
      <w:r>
        <w:rPr>
          <w:rFonts w:ascii="Times New Roman" w:hAnsi="Times New Roman" w:cs="Times New Roman"/>
          <w:sz w:val="24"/>
          <w:szCs w:val="24"/>
        </w:rPr>
        <w:t>telephony</w:t>
      </w:r>
      <w:commentRangeEnd w:id="110"/>
      <w:r>
        <w:rPr>
          <w:rStyle w:val="CommentReference"/>
        </w:rPr>
        <w:commentReference w:id="110"/>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11"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12"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13"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14"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15"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16" w:author="Liu, Luyu" w:date="2020-06-21T14:55:00Z">
        <w:r w:rsidRPr="00C965F1" w:rsidDel="00B118C8">
          <w:rPr>
            <w:rFonts w:ascii="Times New Roman" w:hAnsi="Times New Roman" w:cs="Times New Roman"/>
            <w:sz w:val="24"/>
            <w:szCs w:val="24"/>
          </w:rPr>
          <w:delText xml:space="preserve">include </w:delText>
        </w:r>
      </w:del>
      <w:del w:id="117"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18"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19" w:author="Liu, Luyu" w:date="2020-06-16T19:36:00Z">
        <w:r w:rsidRPr="00C965F1" w:rsidDel="00374DFB">
          <w:rPr>
            <w:rFonts w:ascii="Times New Roman" w:hAnsi="Times New Roman" w:cs="Times New Roman"/>
            <w:sz w:val="24"/>
            <w:szCs w:val="24"/>
          </w:rPr>
          <w:delText xml:space="preserve">interviews and </w:delText>
        </w:r>
      </w:del>
      <w:del w:id="120"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21"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22"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23"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24" w:author="Liu, Luyu" w:date="2020-06-21T14:54:00Z">
        <w:r w:rsidR="00B118C8">
          <w:rPr>
            <w:rFonts w:ascii="Times New Roman" w:hAnsi="Times New Roman" w:cs="Times New Roman"/>
            <w:sz w:val="24"/>
            <w:szCs w:val="24"/>
          </w:rPr>
          <w:fldChar w:fldCharType="end"/>
        </w:r>
      </w:ins>
      <w:ins w:id="125"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26"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27"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28" w:author="Liu, Luyu" w:date="2020-06-15T19:57:00Z">
        <w:r w:rsidR="00BC5F47" w:rsidDel="00A246E6">
          <w:rPr>
            <w:rFonts w:ascii="Times New Roman" w:hAnsi="Times New Roman" w:cs="Times New Roman"/>
            <w:sz w:val="24"/>
            <w:szCs w:val="24"/>
          </w:rPr>
          <w:delText xml:space="preserve">  </w:delText>
        </w:r>
      </w:del>
      <w:ins w:id="129"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F20A897" w:rsidR="005A464A" w:rsidRDefault="005A464A">
      <w:pPr>
        <w:jc w:val="both"/>
        <w:rPr>
          <w:rFonts w:ascii="Times New Roman" w:hAnsi="Times New Roman" w:cs="Times New Roman"/>
          <w:sz w:val="24"/>
          <w:szCs w:val="24"/>
        </w:rPr>
        <w:pPrChange w:id="130"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 xml:space="preserve">survey can be inaccurate since they are based on </w:t>
      </w:r>
      <w:r w:rsidRPr="00A56DD0">
        <w:rPr>
          <w:rFonts w:ascii="Times New Roman" w:hAnsi="Times New Roman" w:cs="Times New Roman"/>
          <w:i/>
          <w:sz w:val="24"/>
          <w:szCs w:val="24"/>
          <w:rPrChange w:id="131" w:author="Liu, Luyu" w:date="2020-06-16T19:38:00Z">
            <w:rPr>
              <w:rFonts w:ascii="Times New Roman" w:hAnsi="Times New Roman" w:cs="Times New Roman"/>
              <w:sz w:val="24"/>
              <w:szCs w:val="24"/>
            </w:rPr>
          </w:rPrChange>
        </w:rPr>
        <w:t xml:space="preserve">perceived </w:t>
      </w:r>
      <w:del w:id="132" w:author="Liu, Luyu" w:date="2020-06-16T19:38:00Z">
        <w:r w:rsidRPr="00A56DD0" w:rsidDel="00A56DD0">
          <w:rPr>
            <w:rFonts w:ascii="Times New Roman" w:hAnsi="Times New Roman" w:cs="Times New Roman"/>
            <w:i/>
            <w:sz w:val="24"/>
            <w:szCs w:val="24"/>
            <w:rPrChange w:id="133"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34" w:author="Liu, Luyu" w:date="2020-06-16T19:38:00Z">
            <w:rPr>
              <w:rFonts w:ascii="Times New Roman" w:hAnsi="Times New Roman" w:cs="Times New Roman"/>
              <w:sz w:val="24"/>
              <w:szCs w:val="24"/>
            </w:rPr>
          </w:rPrChange>
        </w:rPr>
        <w:t>waiting time</w:t>
      </w:r>
      <w:r>
        <w:rPr>
          <w:rFonts w:ascii="Times New Roman" w:hAnsi="Times New Roman" w:cs="Times New Roman"/>
          <w:sz w:val="24"/>
          <w:szCs w:val="24"/>
        </w:rPr>
        <w:t xml:space="preserve"> instead of </w:t>
      </w:r>
      <w:r w:rsidRPr="00A56DD0">
        <w:rPr>
          <w:rFonts w:ascii="Times New Roman" w:hAnsi="Times New Roman" w:cs="Times New Roman"/>
          <w:i/>
          <w:sz w:val="24"/>
          <w:szCs w:val="24"/>
          <w:rPrChange w:id="135" w:author="Liu, Luyu" w:date="2020-06-16T19:38:00Z">
            <w:rPr>
              <w:rFonts w:ascii="Times New Roman" w:hAnsi="Times New Roman" w:cs="Times New Roman"/>
              <w:sz w:val="24"/>
              <w:szCs w:val="24"/>
            </w:rPr>
          </w:rPrChange>
        </w:rPr>
        <w:t>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36" w:author="Liu, Luyu" w:date="2020-06-15T19:57:00Z">
        <w:r w:rsidDel="00A246E6">
          <w:rPr>
            <w:rFonts w:ascii="Times New Roman" w:hAnsi="Times New Roman" w:cs="Times New Roman"/>
            <w:sz w:val="24"/>
            <w:szCs w:val="24"/>
          </w:rPr>
          <w:delText xml:space="preserve">  </w:delText>
        </w:r>
      </w:del>
      <w:ins w:id="137"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138" w:author="Liu, Luyu" w:date="2020-06-21T09:55:00Z">
        <w:r w:rsidR="00623A6B">
          <w:rPr>
            <w:rFonts w:ascii="Times New Roman" w:hAnsi="Times New Roman" w:cs="Times New Roman"/>
            <w:sz w:val="24"/>
            <w:szCs w:val="24"/>
          </w:rPr>
          <w:t xml:space="preserve">With </w:t>
        </w:r>
      </w:ins>
      <w:ins w:id="139" w:author="Liu, Luyu" w:date="2020-06-21T09:58:00Z">
        <w:r w:rsidR="00623A6B">
          <w:rPr>
            <w:rFonts w:ascii="Times New Roman" w:hAnsi="Times New Roman" w:cs="Times New Roman"/>
            <w:sz w:val="24"/>
            <w:szCs w:val="24"/>
          </w:rPr>
          <w:t xml:space="preserve">more abundant and accurate </w:t>
        </w:r>
      </w:ins>
      <w:ins w:id="140" w:author="Liu, Luyu" w:date="2020-06-21T09:57:00Z">
        <w:r w:rsidR="00623A6B">
          <w:rPr>
            <w:rFonts w:ascii="Times New Roman" w:hAnsi="Times New Roman" w:cs="Times New Roman"/>
            <w:sz w:val="24"/>
            <w:szCs w:val="24"/>
          </w:rPr>
          <w:t>real-time data,</w:t>
        </w:r>
      </w:ins>
      <w:ins w:id="141" w:author="Liu, Luyu" w:date="2020-06-21T09:58:00Z">
        <w:r w:rsidR="00623A6B">
          <w:rPr>
            <w:rFonts w:ascii="Times New Roman" w:hAnsi="Times New Roman" w:cs="Times New Roman"/>
            <w:sz w:val="24"/>
            <w:szCs w:val="24"/>
          </w:rPr>
          <w:t xml:space="preserve"> many studies</w:t>
        </w:r>
      </w:ins>
      <w:ins w:id="142" w:author="Liu, Luyu" w:date="2020-06-21T14:01:00Z">
        <w:r w:rsidR="00AA310D">
          <w:rPr>
            <w:rFonts w:ascii="Times New Roman" w:hAnsi="Times New Roman" w:cs="Times New Roman"/>
            <w:sz w:val="24"/>
            <w:szCs w:val="24"/>
          </w:rPr>
          <w:t xml:space="preserve"> also</w:t>
        </w:r>
      </w:ins>
      <w:ins w:id="143"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144" w:author="Liu, Luyu" w:date="2020-06-21T10:00:00Z">
        <w:r w:rsidR="001B0999">
          <w:rPr>
            <w:rFonts w:ascii="Times New Roman" w:hAnsi="Times New Roman" w:cs="Times New Roman"/>
            <w:sz w:val="24"/>
            <w:szCs w:val="24"/>
          </w:rPr>
          <w:t>arrival time</w:t>
        </w:r>
      </w:ins>
      <w:ins w:id="145" w:author="Liu, Luyu" w:date="2020-06-21T09:59:00Z">
        <w:r w:rsidR="001B0999">
          <w:rPr>
            <w:rFonts w:ascii="Times New Roman" w:hAnsi="Times New Roman" w:cs="Times New Roman"/>
            <w:sz w:val="24"/>
            <w:szCs w:val="24"/>
          </w:rPr>
          <w:t xml:space="preserve"> prediction scheme</w:t>
        </w:r>
      </w:ins>
      <w:ins w:id="146" w:author="Liu, Luyu" w:date="2020-06-21T12:19:00Z">
        <w:r w:rsidR="00BB08EC">
          <w:rPr>
            <w:rFonts w:ascii="Times New Roman" w:hAnsi="Times New Roman" w:cs="Times New Roman"/>
            <w:sz w:val="24"/>
            <w:szCs w:val="24"/>
          </w:rPr>
          <w:t>s</w:t>
        </w:r>
      </w:ins>
      <w:ins w:id="147" w:author="Liu, Luyu" w:date="2020-06-21T10:00:00Z">
        <w:r w:rsidR="001B0999">
          <w:rPr>
            <w:rFonts w:ascii="Times New Roman" w:hAnsi="Times New Roman" w:cs="Times New Roman"/>
            <w:sz w:val="24"/>
            <w:szCs w:val="24"/>
          </w:rPr>
          <w:t xml:space="preserve"> and investigated the added-value of RTI on real-time users. </w:t>
        </w:r>
      </w:ins>
      <w:ins w:id="148" w:author="Liu, Luyu" w:date="2020-06-21T10:01:00Z">
        <w:r w:rsidR="001B0999">
          <w:rPr>
            <w:rFonts w:ascii="Times New Roman" w:hAnsi="Times New Roman" w:cs="Times New Roman"/>
            <w:sz w:val="24"/>
            <w:szCs w:val="24"/>
          </w:rPr>
          <w:t xml:space="preserve">For example, </w:t>
        </w:r>
      </w:ins>
      <w:ins w:id="149"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150" w:author="Liu, Luyu" w:date="2020-06-21T10:06:00Z">
        <w:r w:rsidR="001B0999">
          <w:rPr>
            <w:rFonts w:ascii="Times New Roman" w:hAnsi="Times New Roman" w:cs="Times New Roman"/>
            <w:sz w:val="24"/>
            <w:szCs w:val="24"/>
          </w:rPr>
          <w:fldChar w:fldCharType="separate"/>
        </w:r>
      </w:ins>
      <w:del w:id="151"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152"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153" w:author="Liu, Luyu" w:date="2020-06-21T10:06:00Z">
        <w:r w:rsidR="001B0999">
          <w:rPr>
            <w:rFonts w:ascii="Times New Roman" w:hAnsi="Times New Roman" w:cs="Times New Roman"/>
            <w:sz w:val="24"/>
            <w:szCs w:val="24"/>
          </w:rPr>
          <w:fldChar w:fldCharType="end"/>
        </w:r>
      </w:ins>
      <w:ins w:id="154" w:author="Liu, Luyu" w:date="2020-06-21T10:07:00Z">
        <w:r w:rsidR="001B0999">
          <w:rPr>
            <w:rFonts w:ascii="Times New Roman" w:hAnsi="Times New Roman" w:cs="Times New Roman"/>
            <w:sz w:val="24"/>
            <w:szCs w:val="24"/>
          </w:rPr>
          <w:t xml:space="preserve"> </w:t>
        </w:r>
      </w:ins>
      <w:ins w:id="155" w:author="Liu, Luyu" w:date="2020-06-21T12:39:00Z">
        <w:r w:rsidR="00B326A9">
          <w:rPr>
            <w:rFonts w:ascii="Times New Roman" w:hAnsi="Times New Roman" w:cs="Times New Roman"/>
            <w:sz w:val="24"/>
            <w:szCs w:val="24"/>
          </w:rPr>
          <w:t>introduced</w:t>
        </w:r>
      </w:ins>
      <w:ins w:id="156" w:author="Liu, Luyu" w:date="2020-06-21T12:19:00Z">
        <w:r w:rsidR="00BB08EC">
          <w:rPr>
            <w:rFonts w:ascii="Times New Roman" w:hAnsi="Times New Roman" w:cs="Times New Roman"/>
            <w:sz w:val="24"/>
            <w:szCs w:val="24"/>
          </w:rPr>
          <w:t xml:space="preserve"> </w:t>
        </w:r>
      </w:ins>
      <w:ins w:id="157" w:author="Liu, Luyu" w:date="2020-06-21T12:20:00Z">
        <w:r w:rsidR="00BB08EC">
          <w:rPr>
            <w:rFonts w:ascii="Times New Roman" w:hAnsi="Times New Roman" w:cs="Times New Roman"/>
            <w:sz w:val="24"/>
            <w:szCs w:val="24"/>
          </w:rPr>
          <w:t xml:space="preserve">a </w:t>
        </w:r>
      </w:ins>
      <w:ins w:id="158" w:author="Liu, Luyu" w:date="2020-06-21T15:00:00Z">
        <w:r w:rsidR="0034420C">
          <w:rPr>
            <w:rFonts w:ascii="Times New Roman" w:hAnsi="Times New Roman" w:cs="Times New Roman"/>
            <w:sz w:val="24"/>
            <w:szCs w:val="24"/>
          </w:rPr>
          <w:t xml:space="preserve">new </w:t>
        </w:r>
      </w:ins>
      <w:ins w:id="159" w:author="Liu, Luyu" w:date="2020-06-21T12:20:00Z">
        <w:r w:rsidR="00BB08EC">
          <w:rPr>
            <w:rFonts w:ascii="Times New Roman" w:hAnsi="Times New Roman" w:cs="Times New Roman"/>
            <w:sz w:val="24"/>
            <w:szCs w:val="24"/>
          </w:rPr>
          <w:t xml:space="preserve">bus arrival prediction scheme and compared its performance with </w:t>
        </w:r>
      </w:ins>
      <w:ins w:id="160" w:author="Liu, Luyu" w:date="2020-06-21T12:21:00Z">
        <w:r w:rsidR="00BB08EC">
          <w:rPr>
            <w:rFonts w:ascii="Times New Roman" w:hAnsi="Times New Roman" w:cs="Times New Roman"/>
            <w:sz w:val="24"/>
            <w:szCs w:val="24"/>
          </w:rPr>
          <w:t>the schedule and a common prediction scheme</w:t>
        </w:r>
      </w:ins>
      <w:ins w:id="161" w:author="Liu, Luyu" w:date="2020-06-21T12:55:00Z">
        <w:r w:rsidR="00762413">
          <w:rPr>
            <w:rFonts w:ascii="Times New Roman" w:hAnsi="Times New Roman" w:cs="Times New Roman"/>
            <w:sz w:val="24"/>
            <w:szCs w:val="24"/>
          </w:rPr>
          <w:t>.</w:t>
        </w:r>
      </w:ins>
      <w:ins w:id="162" w:author="Liu, Luyu" w:date="2020-06-21T12:21:00Z">
        <w:r w:rsidR="00BB08EC">
          <w:rPr>
            <w:rFonts w:ascii="Times New Roman" w:hAnsi="Times New Roman" w:cs="Times New Roman"/>
            <w:sz w:val="24"/>
            <w:szCs w:val="24"/>
          </w:rPr>
          <w:t xml:space="preserve"> </w:t>
        </w:r>
      </w:ins>
    </w:p>
    <w:p w14:paraId="7BFCC772" w14:textId="48CB434A" w:rsidR="005A464A" w:rsidRDefault="00A55901">
      <w:pPr>
        <w:tabs>
          <w:tab w:val="left" w:pos="7540"/>
        </w:tabs>
        <w:jc w:val="both"/>
        <w:rPr>
          <w:rFonts w:ascii="Times New Roman" w:hAnsi="Times New Roman" w:cs="Times New Roman"/>
          <w:sz w:val="24"/>
          <w:szCs w:val="24"/>
        </w:rPr>
        <w:pPrChange w:id="163" w:author="Liu, Luyu" w:date="2020-06-21T13:21:00Z">
          <w:pPr>
            <w:jc w:val="both"/>
          </w:pPr>
        </w:pPrChange>
      </w:pPr>
      <w:ins w:id="164"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w:t>
      </w:r>
      <w:r>
        <w:rPr>
          <w:rFonts w:ascii="Times New Roman" w:hAnsi="Times New Roman" w:cs="Times New Roman"/>
          <w:bCs/>
          <w:sz w:val="24"/>
          <w:szCs w:val="24"/>
        </w:rPr>
        <w:lastRenderedPageBreak/>
        <w:t xml:space="preserve">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165"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166" w:author="Liu, Luyu" w:date="2020-06-15T19:57:00Z">
        <w:r w:rsidR="00004CCF" w:rsidDel="00A246E6">
          <w:rPr>
            <w:rFonts w:ascii="Times New Roman" w:hAnsi="Times New Roman" w:cs="Times New Roman"/>
            <w:bCs/>
            <w:sz w:val="24"/>
            <w:szCs w:val="24"/>
          </w:rPr>
          <w:delText xml:space="preserve">  </w:delText>
        </w:r>
      </w:del>
      <w:ins w:id="167"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168"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169" w:author="Liu, Luyu" w:date="2020-06-21T14:04:00Z">
        <w:r w:rsidR="00196B01">
          <w:rPr>
            <w:rFonts w:ascii="Times New Roman" w:hAnsi="Times New Roman" w:cs="Times New Roman"/>
            <w:bCs/>
            <w:sz w:val="24"/>
            <w:szCs w:val="24"/>
          </w:rPr>
          <w:t xml:space="preserve">could </w:t>
        </w:r>
      </w:ins>
      <w:del w:id="170"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171" w:author="Liu, Luyu" w:date="2020-06-21T14:27:00Z">
        <w:r w:rsidR="000A4C95">
          <w:rPr>
            <w:rFonts w:ascii="Times New Roman" w:hAnsi="Times New Roman" w:cs="Times New Roman"/>
            <w:bCs/>
            <w:sz w:val="24"/>
            <w:szCs w:val="24"/>
          </w:rPr>
          <w:t xml:space="preserve"> by observation</w:t>
        </w:r>
      </w:ins>
      <w:del w:id="172"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173"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174"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175"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176"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177" w:author="Liu, Luyu" w:date="2020-06-21T14:27:00Z">
        <w:r w:rsidR="00341E5C">
          <w:rPr>
            <w:rFonts w:ascii="Times New Roman" w:hAnsi="Times New Roman" w:cs="Times New Roman"/>
            <w:bCs/>
            <w:sz w:val="24"/>
            <w:szCs w:val="24"/>
          </w:rPr>
          <w:t xml:space="preserve">introduced </w:t>
        </w:r>
      </w:ins>
      <w:ins w:id="178" w:author="Liu, Luyu" w:date="2020-06-21T14:06:00Z">
        <w:r w:rsidR="0070034D">
          <w:rPr>
            <w:rFonts w:ascii="Times New Roman" w:hAnsi="Times New Roman" w:cs="Times New Roman"/>
            <w:bCs/>
            <w:sz w:val="24"/>
            <w:szCs w:val="24"/>
          </w:rPr>
          <w:t xml:space="preserve">a better </w:t>
        </w:r>
      </w:ins>
      <w:ins w:id="179" w:author="Liu, Luyu" w:date="2020-06-21T14:07:00Z">
        <w:r w:rsidR="0070034D">
          <w:rPr>
            <w:rFonts w:ascii="Times New Roman" w:hAnsi="Times New Roman" w:cs="Times New Roman"/>
            <w:bCs/>
            <w:sz w:val="24"/>
            <w:szCs w:val="24"/>
          </w:rPr>
          <w:t xml:space="preserve">RTI </w:t>
        </w:r>
      </w:ins>
      <w:ins w:id="180" w:author="Liu, Luyu" w:date="2020-06-21T14:06:00Z">
        <w:r w:rsidR="0070034D">
          <w:rPr>
            <w:rFonts w:ascii="Times New Roman" w:hAnsi="Times New Roman" w:cs="Times New Roman"/>
            <w:bCs/>
            <w:sz w:val="24"/>
            <w:szCs w:val="24"/>
          </w:rPr>
          <w:t xml:space="preserve">prediction scheme </w:t>
        </w:r>
      </w:ins>
      <w:ins w:id="181" w:author="Liu, Luyu" w:date="2020-06-21T14:27:00Z">
        <w:r w:rsidR="006E2F89">
          <w:rPr>
            <w:rFonts w:ascii="Times New Roman" w:hAnsi="Times New Roman" w:cs="Times New Roman"/>
            <w:bCs/>
            <w:sz w:val="24"/>
            <w:szCs w:val="24"/>
          </w:rPr>
          <w:t xml:space="preserve">that </w:t>
        </w:r>
      </w:ins>
      <w:ins w:id="182" w:author="Liu, Luyu" w:date="2020-06-21T14:06:00Z">
        <w:r w:rsidR="0070034D">
          <w:rPr>
            <w:rFonts w:ascii="Times New Roman" w:hAnsi="Times New Roman" w:cs="Times New Roman"/>
            <w:bCs/>
            <w:sz w:val="24"/>
            <w:szCs w:val="24"/>
          </w:rPr>
          <w:t xml:space="preserve">can </w:t>
        </w:r>
      </w:ins>
      <w:ins w:id="183" w:author="Liu, Luyu" w:date="2020-06-21T14:08:00Z">
        <w:r w:rsidR="00094EDC">
          <w:rPr>
            <w:rFonts w:ascii="Times New Roman" w:hAnsi="Times New Roman" w:cs="Times New Roman"/>
            <w:bCs/>
            <w:sz w:val="24"/>
            <w:szCs w:val="24"/>
          </w:rPr>
          <w:t>save</w:t>
        </w:r>
      </w:ins>
      <w:ins w:id="184" w:author="Liu, Luyu" w:date="2020-06-21T14:07:00Z">
        <w:r w:rsidR="0070034D">
          <w:rPr>
            <w:rFonts w:ascii="Times New Roman" w:hAnsi="Times New Roman" w:cs="Times New Roman"/>
            <w:bCs/>
            <w:sz w:val="24"/>
            <w:szCs w:val="24"/>
          </w:rPr>
          <w:t xml:space="preserve"> waiting time equivalent to introducing a 60% increase in service frequency</w:t>
        </w:r>
      </w:ins>
      <w:ins w:id="185" w:author="Liu, Luyu" w:date="2020-06-21T14:09:00Z">
        <w:r w:rsidR="006967A9">
          <w:rPr>
            <w:rFonts w:ascii="Times New Roman" w:hAnsi="Times New Roman" w:cs="Times New Roman"/>
            <w:bCs/>
            <w:sz w:val="24"/>
            <w:szCs w:val="24"/>
          </w:rPr>
          <w:t xml:space="preserve"> in Stockholm</w:t>
        </w:r>
      </w:ins>
      <w:ins w:id="186" w:author="Liu, Luyu" w:date="2020-06-21T14:07:00Z">
        <w:r w:rsidR="0070034D">
          <w:rPr>
            <w:rFonts w:ascii="Times New Roman" w:hAnsi="Times New Roman" w:cs="Times New Roman"/>
            <w:bCs/>
            <w:sz w:val="24"/>
            <w:szCs w:val="24"/>
          </w:rPr>
          <w:t>.</w:t>
        </w:r>
      </w:ins>
      <w:ins w:id="187"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188"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189"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190" w:author="Liu, Luyu" w:date="2020-06-21T14:09:00Z">
        <w:r w:rsidR="00CA3E89">
          <w:rPr>
            <w:rFonts w:ascii="Times New Roman" w:hAnsi="Times New Roman" w:cs="Times New Roman"/>
            <w:bCs/>
            <w:sz w:val="24"/>
            <w:szCs w:val="24"/>
          </w:rPr>
          <w:fldChar w:fldCharType="end"/>
        </w:r>
      </w:ins>
      <w:ins w:id="191" w:author="Liu, Luyu" w:date="2020-06-21T14:10:00Z">
        <w:r w:rsidR="00CA3E89">
          <w:rPr>
            <w:rFonts w:ascii="Times New Roman" w:hAnsi="Times New Roman" w:cs="Times New Roman"/>
            <w:bCs/>
            <w:sz w:val="24"/>
            <w:szCs w:val="24"/>
          </w:rPr>
          <w:t xml:space="preserve"> also concluded that RTI </w:t>
        </w:r>
      </w:ins>
      <w:ins w:id="192" w:author="Liu, Luyu" w:date="2020-06-21T14:50:00Z">
        <w:r w:rsidR="008D6C9E">
          <w:rPr>
            <w:rFonts w:ascii="Times New Roman" w:hAnsi="Times New Roman" w:cs="Times New Roman"/>
            <w:bCs/>
            <w:sz w:val="24"/>
            <w:szCs w:val="24"/>
          </w:rPr>
          <w:t>could</w:t>
        </w:r>
      </w:ins>
      <w:ins w:id="193" w:author="Liu, Luyu" w:date="2020-06-21T14:27:00Z">
        <w:r w:rsidR="007B23C6">
          <w:rPr>
            <w:rFonts w:ascii="Times New Roman" w:hAnsi="Times New Roman" w:cs="Times New Roman"/>
            <w:bCs/>
            <w:sz w:val="24"/>
            <w:szCs w:val="24"/>
          </w:rPr>
          <w:t xml:space="preserve"> </w:t>
        </w:r>
      </w:ins>
      <w:ins w:id="194"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195"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rsidP="00E5767D">
      <w:pPr>
        <w:rPr>
          <w:del w:id="196"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197"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198"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7C9512D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199" w:author="Liu, Luyu" w:date="2020-06-21T15:01:00Z">
        <w:r w:rsidR="00A539B2">
          <w:rPr>
            <w:rFonts w:ascii="Times New Roman" w:hAnsi="Times New Roman" w:cs="Times New Roman"/>
            <w:sz w:val="24"/>
            <w:szCs w:val="24"/>
          </w:rPr>
          <w:t xml:space="preserve">, </w:t>
        </w:r>
      </w:ins>
      <w:del w:id="200"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01" w:author="Liu, Luyu" w:date="2020-06-21T15:02:00Z">
        <w:r w:rsidR="00A539B2">
          <w:rPr>
            <w:rFonts w:ascii="Times New Roman" w:hAnsi="Times New Roman" w:cs="Times New Roman"/>
            <w:sz w:val="24"/>
            <w:szCs w:val="24"/>
          </w:rPr>
          <w:t>,</w:t>
        </w:r>
      </w:ins>
      <w:ins w:id="202"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03" w:author="Liu, Luyu" w:date="2020-06-20T22:01:00Z">
        <w:r w:rsidDel="00633412">
          <w:rPr>
            <w:rFonts w:ascii="Times New Roman" w:hAnsi="Times New Roman" w:cs="Times New Roman"/>
            <w:sz w:val="24"/>
            <w:szCs w:val="24"/>
          </w:rPr>
          <w:delText>no one</w:delText>
        </w:r>
      </w:del>
      <w:ins w:id="204"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05"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06" w:author="Liu, Luyu" w:date="2020-06-21T15:02:00Z">
        <w:r w:rsidR="00064D29">
          <w:rPr>
            <w:rFonts w:ascii="Times New Roman" w:hAnsi="Times New Roman" w:cs="Times New Roman"/>
            <w:sz w:val="24"/>
            <w:szCs w:val="24"/>
          </w:rPr>
          <w:t xml:space="preserve"> on </w:t>
        </w:r>
      </w:ins>
      <w:ins w:id="207" w:author="Liu, Luyu" w:date="2020-06-21T15:08:00Z">
        <w:r w:rsidR="002A300E">
          <w:rPr>
            <w:rFonts w:ascii="Times New Roman" w:hAnsi="Times New Roman" w:cs="Times New Roman"/>
            <w:sz w:val="24"/>
            <w:szCs w:val="24"/>
          </w:rPr>
          <w:t xml:space="preserve">actual </w:t>
        </w:r>
      </w:ins>
      <w:ins w:id="208"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09" w:author="Liu, Luyu" w:date="2020-06-15T19:57:00Z">
        <w:r w:rsidDel="00A246E6">
          <w:rPr>
            <w:rFonts w:ascii="Times New Roman" w:hAnsi="Times New Roman" w:cs="Times New Roman"/>
            <w:sz w:val="24"/>
            <w:szCs w:val="24"/>
          </w:rPr>
          <w:delText xml:space="preserve">  </w:delText>
        </w:r>
      </w:del>
      <w:ins w:id="21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11" w:author="Liu, Luyu" w:date="2020-06-15T19:57:00Z">
        <w:r w:rsidDel="00A246E6">
          <w:rPr>
            <w:rFonts w:ascii="Times New Roman" w:hAnsi="Times New Roman" w:cs="Times New Roman"/>
            <w:sz w:val="24"/>
            <w:szCs w:val="24"/>
          </w:rPr>
          <w:delText xml:space="preserve">  </w:delText>
        </w:r>
      </w:del>
      <w:ins w:id="21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13"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14"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E9142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15"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216" w:author="Liu, Luyu" w:date="2020-06-15T19:57:00Z">
        <w:r w:rsidDel="00A246E6">
          <w:rPr>
            <w:rFonts w:ascii="Times New Roman" w:hAnsi="Times New Roman" w:cs="Times New Roman"/>
            <w:sz w:val="24"/>
            <w:szCs w:val="24"/>
          </w:rPr>
          <w:delText xml:space="preserve">  </w:delText>
        </w:r>
      </w:del>
      <w:ins w:id="21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218" w:author="Liu, Luyu" w:date="2020-06-15T19:57:00Z">
        <w:r w:rsidDel="00A246E6">
          <w:rPr>
            <w:rFonts w:ascii="Times New Roman" w:hAnsi="Times New Roman" w:cs="Times New Roman"/>
            <w:sz w:val="24"/>
            <w:szCs w:val="24"/>
          </w:rPr>
          <w:delText xml:space="preserve">  </w:delText>
        </w:r>
      </w:del>
      <w:ins w:id="21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220"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xml:space="preserve">, the later related to the RTI updating </w:t>
      </w:r>
      <w:r>
        <w:rPr>
          <w:rFonts w:ascii="Times New Roman" w:hAnsi="Times New Roman" w:cs="Times New Roman"/>
          <w:sz w:val="24"/>
          <w:szCs w:val="24"/>
        </w:rPr>
        <w:lastRenderedPageBreak/>
        <w:t>frequency. Both can have impacts on RTI users.</w:t>
      </w:r>
      <w:del w:id="221" w:author="Liu, Luyu" w:date="2020-06-15T19:57:00Z">
        <w:r w:rsidDel="00A246E6">
          <w:rPr>
            <w:rFonts w:ascii="Times New Roman" w:hAnsi="Times New Roman" w:cs="Times New Roman"/>
            <w:sz w:val="24"/>
            <w:szCs w:val="24"/>
          </w:rPr>
          <w:delText xml:space="preserve">  </w:delText>
        </w:r>
      </w:del>
      <w:ins w:id="2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223"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224" w:author="Liu, Luyu" w:date="2020-06-15T19:57:00Z">
        <w:r w:rsidDel="00A246E6">
          <w:rPr>
            <w:rFonts w:ascii="Times New Roman" w:hAnsi="Times New Roman" w:cs="Times New Roman"/>
            <w:sz w:val="24"/>
            <w:szCs w:val="24"/>
          </w:rPr>
          <w:delText xml:space="preserve">  </w:delText>
        </w:r>
      </w:del>
      <w:ins w:id="22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226"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05C28B84"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227" w:author="Liu, Luyu" w:date="2020-06-15T22:58:00Z">
        <w:r w:rsidDel="00960871">
          <w:rPr>
            <w:rFonts w:ascii="Times New Roman" w:hAnsi="Times New Roman" w:cs="Times New Roman"/>
            <w:sz w:val="24"/>
            <w:szCs w:val="24"/>
          </w:rPr>
          <w:delText>As a result, m</w:delText>
        </w:r>
      </w:del>
      <w:ins w:id="228"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229"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01DD724"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230" w:author="Liu, Luyu" w:date="2020-06-15T23:14:00Z">
        <w:r w:rsidR="00A14DF9">
          <w:rPr>
            <w:rFonts w:ascii="Times New Roman" w:eastAsia="Yu Mincho" w:hAnsi="Times New Roman" w:cs="Times New Roman"/>
            <w:sz w:val="24"/>
            <w:szCs w:val="24"/>
            <w:lang w:eastAsia="ja-JP"/>
          </w:rPr>
          <w:t xml:space="preserve"> </w:t>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1C96F6F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w:t>
      </w:r>
      <w:del w:id="231"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232" w:author="Liu, Luyu" w:date="2020-06-16T19:45:00Z">
        <w:r w:rsidDel="00970BC4">
          <w:rPr>
            <w:rFonts w:ascii="Times New Roman" w:hAnsi="Times New Roman" w:cs="Times New Roman"/>
            <w:sz w:val="24"/>
            <w:szCs w:val="24"/>
          </w:rPr>
          <w:delText>A</w:delText>
        </w:r>
      </w:del>
      <w:ins w:id="233" w:author="Liu, Luyu" w:date="2020-06-16T19:46:00Z">
        <w:r w:rsidR="00CC0067">
          <w:rPr>
            <w:rFonts w:ascii="Times New Roman" w:hAnsi="Times New Roman" w:cs="Times New Roman"/>
            <w:sz w:val="24"/>
            <w:szCs w:val="24"/>
          </w:rPr>
          <w:t xml:space="preserve">automated passenger counter </w:t>
        </w:r>
      </w:ins>
      <w:del w:id="234" w:author="Liu, Luyu" w:date="2020-06-16T19:46:00Z">
        <w:r w:rsidDel="00CC0067">
          <w:rPr>
            <w:rFonts w:ascii="Times New Roman" w:hAnsi="Times New Roman" w:cs="Times New Roman"/>
            <w:sz w:val="24"/>
            <w:szCs w:val="24"/>
          </w:rPr>
          <w:delText xml:space="preserve">utomatic </w:delText>
        </w:r>
      </w:del>
      <w:del w:id="235"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236"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237" w:author="Liu, Luyu" w:date="2020-06-16T19:47:00Z">
        <w:r w:rsidDel="00BB4F04">
          <w:rPr>
            <w:rFonts w:ascii="Times New Roman" w:hAnsi="Times New Roman" w:cs="Times New Roman"/>
            <w:sz w:val="24"/>
            <w:szCs w:val="24"/>
          </w:rPr>
          <w:delText xml:space="preserve">is </w:delText>
        </w:r>
      </w:del>
      <w:ins w:id="238" w:author="Liu, Luyu" w:date="2020-06-16T19:47:00Z">
        <w:r w:rsidR="00BB4F04">
          <w:rPr>
            <w:rFonts w:ascii="Times New Roman" w:hAnsi="Times New Roman" w:cs="Times New Roman"/>
            <w:sz w:val="24"/>
            <w:szCs w:val="24"/>
          </w:rPr>
          <w:t xml:space="preserve">are </w:t>
        </w:r>
      </w:ins>
      <w:r>
        <w:rPr>
          <w:rFonts w:ascii="Times New Roman" w:hAnsi="Times New Roman" w:cs="Times New Roman"/>
          <w:sz w:val="24"/>
          <w:szCs w:val="24"/>
        </w:rPr>
        <w:t>collected by the passenger counters installed on each bus</w:t>
      </w:r>
      <w:del w:id="239"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240"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241"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242" w:author="Liu, Luyu" w:date="2020-06-15T23:16:00Z">
        <w:r w:rsidR="00A14DF9">
          <w:rPr>
            <w:rFonts w:ascii="Times New Roman" w:hAnsi="Times New Roman" w:cs="Times New Roman"/>
            <w:sz w:val="24"/>
            <w:szCs w:val="24"/>
          </w:rPr>
          <w:t>trip and stop</w:t>
        </w:r>
      </w:ins>
      <w:del w:id="243"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244"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245"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246"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247" w:author="Liu, Luyu" w:date="2020-06-16T19:48:00Z">
        <w:r w:rsidRPr="005062FD" w:rsidDel="0039143D">
          <w:rPr>
            <w:rFonts w:ascii="Times New Roman" w:hAnsi="Times New Roman" w:cs="Times New Roman"/>
            <w:sz w:val="24"/>
            <w:szCs w:val="24"/>
          </w:rPr>
          <w:delText>which makes</w:delText>
        </w:r>
      </w:del>
      <w:ins w:id="248"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249"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250"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251"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252" w:author="Liu, Luyu" w:date="2020-06-16T19:49:00Z">
        <w:r w:rsidRPr="005062FD" w:rsidDel="006473C0">
          <w:rPr>
            <w:rFonts w:ascii="Times New Roman" w:hAnsi="Times New Roman" w:cs="Times New Roman"/>
            <w:sz w:val="24"/>
            <w:szCs w:val="24"/>
          </w:rPr>
          <w:delText>schedule data</w:delText>
        </w:r>
      </w:del>
      <w:ins w:id="253"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254"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255"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3B7B66EA" w:rsidR="005A464A" w:rsidRDefault="005A464A">
      <w:pPr>
        <w:ind w:firstLine="720"/>
        <w:jc w:val="both"/>
        <w:rPr>
          <w:rFonts w:ascii="Times New Roman" w:hAnsi="Times New Roman" w:cs="Times New Roman"/>
          <w:sz w:val="24"/>
          <w:szCs w:val="24"/>
        </w:rPr>
        <w:pPrChange w:id="256"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B118C8">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data","type":"article-journal"},"uris":["http://www.mendeley.com/documents/?uuid=3380ca20-4ae9-466c-a8a4-e958abe65ca1"]}],"mendeley":{"formattedCitation":"(Liu and Miller 2019)","plainTextFormattedCitation":"(Liu and Miller 2019)","previouslyFormattedCitation":"(Liu and Miller 2019)"},"properties":{"noteIndex":0},"schema":"https://github.com/citation-style-language/schema/raw/master/csl-citation.json"}</w:instrText>
      </w:r>
      <w:r>
        <w:rPr>
          <w:rFonts w:ascii="Times New Roman" w:hAnsi="Times New Roman" w:cs="Times New Roman"/>
          <w:sz w:val="24"/>
          <w:szCs w:val="24"/>
        </w:rPr>
        <w:fldChar w:fldCharType="separate"/>
      </w:r>
      <w:r w:rsidR="008D6C9E" w:rsidRPr="008D6C9E">
        <w:rPr>
          <w:rFonts w:ascii="Times New Roman" w:hAnsi="Times New Roman" w:cs="Times New Roman"/>
          <w:noProof/>
          <w:sz w:val="24"/>
          <w:szCs w:val="24"/>
        </w:rPr>
        <w:t>(Liu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257"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n-th</w:t>
        </w:r>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258"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259" w:author="Liu, Luyu" w:date="2020-06-15T19:57:00Z">
        <w:r w:rsidDel="00A246E6">
          <w:rPr>
            <w:rFonts w:ascii="Times New Roman" w:hAnsi="Times New Roman" w:cs="Times New Roman"/>
            <w:sz w:val="24"/>
            <w:szCs w:val="24"/>
          </w:rPr>
          <w:delText xml:space="preserve">  </w:delText>
        </w:r>
      </w:del>
      <w:ins w:id="26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261"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262"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263" w:author="Liu, Luyu" w:date="2020-06-20T15:12:00Z">
        <w:r w:rsidR="008A318A">
          <w:rPr>
            <w:rFonts w:ascii="Times New Roman" w:hAnsi="Times New Roman" w:cs="Times New Roman"/>
            <w:sz w:val="24"/>
            <w:szCs w:val="24"/>
          </w:rPr>
          <w:t xml:space="preserve"> and riding time deviation </w:t>
        </w:r>
      </w:ins>
      <w:ins w:id="264"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265"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266" w:author="Liu, Luyu" w:date="2020-06-20T16:17:00Z">
        <w:r w:rsidR="006E2BE1">
          <w:rPr>
            <w:rFonts w:ascii="Times New Roman" w:hAnsi="Times New Roman" w:cs="Times New Roman"/>
            <w:sz w:val="24"/>
            <w:szCs w:val="24"/>
          </w:rPr>
          <w:t xml:space="preserve">the </w:t>
        </w:r>
      </w:ins>
      <w:ins w:id="267" w:author="Liu, Luyu" w:date="2020-06-20T16:20:00Z">
        <w:r w:rsidR="00634294">
          <w:rPr>
            <w:rFonts w:ascii="Times New Roman" w:hAnsi="Times New Roman" w:cs="Times New Roman"/>
            <w:sz w:val="24"/>
            <w:szCs w:val="24"/>
          </w:rPr>
          <w:t xml:space="preserve">estimated </w:t>
        </w:r>
      </w:ins>
      <w:ins w:id="268" w:author="Liu, Luyu" w:date="2020-06-20T16:17:00Z">
        <w:r w:rsidR="006E2BE1">
          <w:rPr>
            <w:rFonts w:ascii="Times New Roman" w:hAnsi="Times New Roman" w:cs="Times New Roman"/>
            <w:sz w:val="24"/>
            <w:szCs w:val="24"/>
          </w:rPr>
          <w:t xml:space="preserve">time of departure </w:t>
        </w:r>
      </w:ins>
      <w:ins w:id="269"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270" w:author="Liu, Luyu" w:date="2020-06-20T16:17:00Z">
        <w:r w:rsidR="006E2BE1">
          <w:rPr>
            <w:rFonts w:ascii="Times New Roman" w:hAnsi="Times New Roman" w:cs="Times New Roman"/>
            <w:sz w:val="24"/>
            <w:szCs w:val="24"/>
          </w:rPr>
          <w:t xml:space="preserve">and 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at the </w:t>
        </w:r>
      </w:ins>
      <w:ins w:id="271" w:author="Liu, Luyu" w:date="2020-06-20T16:18:00Z">
        <w:r w:rsidR="00634294">
          <w:rPr>
            <w:rFonts w:ascii="Times New Roman" w:hAnsi="Times New Roman" w:cs="Times New Roman"/>
            <w:sz w:val="24"/>
            <w:szCs w:val="24"/>
          </w:rPr>
          <w:t xml:space="preserve">target </w:t>
        </w:r>
      </w:ins>
      <w:ins w:id="272"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273"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274" w:author="Liu, Luyu" w:date="2020-06-16T21:12:00Z">
        <w:r w:rsidR="00CE3C87">
          <w:rPr>
            <w:rFonts w:ascii="Times New Roman" w:hAnsi="Times New Roman" w:cs="Times New Roman"/>
            <w:sz w:val="24"/>
            <w:szCs w:val="24"/>
          </w:rPr>
          <w:t xml:space="preserve">It measures the over-estimation caused by </w:t>
        </w:r>
      </w:ins>
      <w:ins w:id="275" w:author="Liu, Luyu" w:date="2020-06-16T21:11:00Z">
        <w:r w:rsidR="00CE3C87">
          <w:rPr>
            <w:rFonts w:ascii="Times New Roman" w:hAnsi="Times New Roman" w:cs="Times New Roman"/>
            <w:sz w:val="24"/>
            <w:szCs w:val="24"/>
          </w:rPr>
          <w:t>bus accelerating, short signals, and skipping stops</w:t>
        </w:r>
      </w:ins>
      <w:ins w:id="276" w:author="Liu, Luyu" w:date="2020-06-20T15:14:00Z">
        <w:r w:rsidR="00F11B4F">
          <w:rPr>
            <w:rFonts w:ascii="Times New Roman" w:hAnsi="Times New Roman" w:cs="Times New Roman"/>
            <w:sz w:val="24"/>
            <w:szCs w:val="24"/>
          </w:rPr>
          <w:t xml:space="preserve"> between two stops</w:t>
        </w:r>
      </w:ins>
      <w:ins w:id="277" w:author="Liu, Luyu" w:date="2020-06-16T21:11:00Z">
        <w:r w:rsidR="00CE3C87">
          <w:rPr>
            <w:rFonts w:ascii="Times New Roman" w:hAnsi="Times New Roman" w:cs="Times New Roman"/>
            <w:sz w:val="24"/>
            <w:szCs w:val="24"/>
          </w:rPr>
          <w:t>.</w:t>
        </w:r>
      </w:ins>
      <w:ins w:id="278" w:author="Liu, Luyu" w:date="2020-06-20T15:15:00Z">
        <w:r w:rsidR="00CC1315">
          <w:rPr>
            <w:rFonts w:ascii="Times New Roman" w:hAnsi="Times New Roman" w:cs="Times New Roman"/>
            <w:sz w:val="24"/>
            <w:szCs w:val="24"/>
          </w:rPr>
          <w:t xml:space="preserve"> Many studies reported </w:t>
        </w:r>
      </w:ins>
      <w:ins w:id="279" w:author="Liu, Luyu" w:date="2020-06-20T15:16:00Z">
        <w:r w:rsidR="00CC1315">
          <w:rPr>
            <w:rFonts w:ascii="Times New Roman" w:hAnsi="Times New Roman" w:cs="Times New Roman"/>
            <w:sz w:val="24"/>
            <w:szCs w:val="24"/>
          </w:rPr>
          <w:t>t</w:t>
        </w:r>
      </w:ins>
      <w:ins w:id="280" w:author="Liu, Luyu" w:date="2020-06-20T15:15:00Z">
        <w:r w:rsidR="00CC1315">
          <w:rPr>
            <w:rFonts w:ascii="Times New Roman" w:hAnsi="Times New Roman" w:cs="Times New Roman"/>
            <w:sz w:val="24"/>
            <w:szCs w:val="24"/>
          </w:rPr>
          <w:t xml:space="preserve">he impact of </w:t>
        </w:r>
      </w:ins>
      <w:ins w:id="281" w:author="Liu, Luyu" w:date="2020-06-20T15:16:00Z">
        <w:r w:rsidR="00CC1315">
          <w:rPr>
            <w:rFonts w:ascii="Times New Roman" w:hAnsi="Times New Roman" w:cs="Times New Roman"/>
            <w:sz w:val="24"/>
            <w:szCs w:val="24"/>
          </w:rPr>
          <w:t xml:space="preserve">the delay propagation </w:t>
        </w:r>
      </w:ins>
      <w:ins w:id="282" w:author="Liu, Luyu" w:date="2020-06-20T15:17:00Z">
        <w:r w:rsidR="00CC1315">
          <w:rPr>
            <w:rFonts w:ascii="Times New Roman" w:hAnsi="Times New Roman" w:cs="Times New Roman"/>
            <w:sz w:val="24"/>
            <w:szCs w:val="24"/>
          </w:rPr>
          <w:t xml:space="preserve">on transit performance </w:t>
        </w:r>
      </w:ins>
      <w:ins w:id="283"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284"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285" w:author="Liu, Luyu" w:date="2020-06-20T16:00:00Z">
        <w:r w:rsidR="008E5AA7">
          <w:rPr>
            <w:rFonts w:ascii="Times New Roman" w:hAnsi="Times New Roman" w:cs="Times New Roman"/>
            <w:sz w:val="24"/>
            <w:szCs w:val="24"/>
          </w:rPr>
          <w:t xml:space="preserve"> </w:t>
        </w:r>
      </w:ins>
      <w:ins w:id="286"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287"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288" w:author="Liu, Luyu" w:date="2020-06-20T16:00:00Z">
        <w:r w:rsidR="008E5AA7">
          <w:rPr>
            <w:rFonts w:ascii="Times New Roman" w:hAnsi="Times New Roman" w:cs="Times New Roman"/>
            <w:sz w:val="24"/>
            <w:szCs w:val="24"/>
          </w:rPr>
          <w:t>going</w:t>
        </w:r>
      </w:ins>
      <w:ins w:id="289" w:author="Liu, Luyu" w:date="2020-06-20T15:39:00Z">
        <w:r w:rsidR="008E5AA7">
          <w:rPr>
            <w:rFonts w:ascii="Times New Roman" w:hAnsi="Times New Roman" w:cs="Times New Roman"/>
            <w:sz w:val="24"/>
            <w:szCs w:val="24"/>
          </w:rPr>
          <w:t xml:space="preserve"> </w:t>
        </w:r>
      </w:ins>
      <w:ins w:id="290"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291" w:author="Liu, Luyu" w:date="2020-06-13T21:30:00Z">
            <w:rPr>
              <w:rStyle w:val="TimesNewRomanChar"/>
            </w:rPr>
          </w:rPrChange>
        </w:rPr>
        <w:pPrChange w:id="292" w:author="Liu, Luyu" w:date="2020-06-13T21:30:00Z">
          <w:pPr>
            <w:pStyle w:val="IndentTimesNewRoman"/>
            <w:jc w:val="both"/>
          </w:pPr>
        </w:pPrChange>
      </w:pPr>
      <w:r w:rsidRPr="005C7387">
        <w:rPr>
          <w:rFonts w:ascii="Times New Roman" w:hAnsi="Times New Roman" w:cs="Times New Roman"/>
          <w:sz w:val="24"/>
          <w:szCs w:val="24"/>
          <w:rPrChange w:id="293"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294" w:author="Liu, Luyu" w:date="2020-06-13T21:30:00Z">
            <w:rPr/>
          </w:rPrChange>
        </w:rPr>
      </w:r>
      <w:r w:rsidRPr="005C7387">
        <w:rPr>
          <w:rFonts w:ascii="Times New Roman" w:hAnsi="Times New Roman" w:cs="Times New Roman"/>
          <w:sz w:val="24"/>
          <w:szCs w:val="24"/>
          <w:rPrChange w:id="295"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296" w:author="Liu, Luyu" w:date="2020-06-13T21:30:00Z">
            <w:rPr>
              <w:noProof/>
            </w:rPr>
          </w:rPrChange>
        </w:rPr>
        <w:t>1</w:t>
      </w:r>
      <w:r w:rsidRPr="005C7387">
        <w:rPr>
          <w:rFonts w:ascii="Times New Roman" w:hAnsi="Times New Roman" w:cs="Times New Roman"/>
          <w:sz w:val="24"/>
          <w:szCs w:val="24"/>
          <w:rPrChange w:id="297"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298" w:name="_Ref8118481"/>
      <w:commentRangeStart w:id="299"/>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298"/>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299"/>
      <w:r>
        <w:rPr>
          <w:rStyle w:val="CommentReference"/>
        </w:rPr>
        <w:commentReference w:id="299"/>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300"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301" w:author="Liu, Luyu" w:date="2020-06-12T16:22:00Z"/>
        </w:rPr>
      </w:pPr>
      <w:del w:id="302"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303" w:author="Liu, Luyu" w:date="2020-06-12T16:22:00Z"/>
          <w:rFonts w:ascii="Times New Roman" w:hAnsi="Times New Roman" w:cs="Times New Roman"/>
          <w:sz w:val="24"/>
          <w:szCs w:val="24"/>
        </w:rPr>
      </w:pPr>
      <w:bookmarkStart w:id="304" w:name="_Ref18334385"/>
      <w:del w:id="305"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304"/>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306"/>
      <w:commentRangeStart w:id="307"/>
      <w:r w:rsidRPr="0041102B">
        <w:rPr>
          <w:rFonts w:ascii="Times New Roman" w:hAnsi="Times New Roman" w:cs="Times New Roman"/>
          <w:b/>
          <w:sz w:val="24"/>
          <w:szCs w:val="24"/>
        </w:rPr>
        <w:t>Trip planning strategies</w:t>
      </w:r>
      <w:commentRangeEnd w:id="306"/>
      <w:r>
        <w:rPr>
          <w:rStyle w:val="CommentReference"/>
        </w:rPr>
        <w:commentReference w:id="306"/>
      </w:r>
      <w:commentRangeEnd w:id="307"/>
      <w:r>
        <w:rPr>
          <w:rStyle w:val="CommentReference"/>
        </w:rPr>
        <w:commentReference w:id="307"/>
      </w:r>
    </w:p>
    <w:p w14:paraId="34D4393A" w14:textId="67830C1A" w:rsidR="00E92211" w:rsidRPr="00E92211" w:rsidRDefault="005A464A">
      <w:pPr>
        <w:pStyle w:val="Caption"/>
        <w:keepNext/>
        <w:jc w:val="both"/>
        <w:rPr>
          <w:rFonts w:ascii="Times New Roman" w:hAnsi="Times New Roman" w:cs="Times New Roman"/>
          <w:sz w:val="24"/>
          <w:szCs w:val="24"/>
        </w:rPr>
        <w:pPrChange w:id="308"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309" w:author="Liu, Luyu" w:date="2020-06-12T10:21:00Z">
        <w:r w:rsidR="00E92211">
          <w:rPr>
            <w:rFonts w:ascii="Times New Roman" w:hAnsi="Times New Roman" w:cs="Times New Roman"/>
            <w:i w:val="0"/>
            <w:iCs w:val="0"/>
            <w:color w:val="auto"/>
            <w:sz w:val="24"/>
            <w:szCs w:val="24"/>
          </w:rPr>
          <w:t>home departure time. A</w:t>
        </w:r>
      </w:ins>
      <w:del w:id="310" w:author="Liu, Luyu" w:date="2020-06-12T10:21:00Z">
        <w:r w:rsidRPr="00924D51" w:rsidDel="00E92211">
          <w:rPr>
            <w:rFonts w:ascii="Times New Roman" w:hAnsi="Times New Roman" w:cs="Times New Roman"/>
            <w:i w:val="0"/>
            <w:iCs w:val="0"/>
            <w:color w:val="auto"/>
            <w:sz w:val="24"/>
            <w:szCs w:val="24"/>
          </w:rPr>
          <w:delText>HD</w:delText>
        </w:r>
      </w:del>
      <w:ins w:id="311"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 xml:space="preserve">uming no disturbance on user’s walking and boarding process, different </w:t>
        </w:r>
        <w:r w:rsidR="00E92211" w:rsidRPr="007C3268">
          <w:rPr>
            <w:rFonts w:ascii="Times New Roman" w:hAnsi="Times New Roman" w:cs="Times New Roman"/>
            <w:i w:val="0"/>
            <w:iCs w:val="0"/>
            <w:color w:val="auto"/>
            <w:sz w:val="24"/>
            <w:szCs w:val="24"/>
          </w:rPr>
          <w:lastRenderedPageBreak/>
          <w:t>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312" w:author="Liu, Luyu" w:date="2020-06-12T10:21:00Z">
        <w:r w:rsidRPr="00924D51" w:rsidDel="00E92211">
          <w:rPr>
            <w:rFonts w:ascii="Times New Roman" w:hAnsi="Times New Roman" w:cs="Times New Roman"/>
            <w:i w:val="0"/>
            <w:iCs w:val="0"/>
            <w:color w:val="auto"/>
            <w:sz w:val="24"/>
            <w:szCs w:val="24"/>
          </w:rPr>
          <w:delText>T.</w:delText>
        </w:r>
      </w:del>
      <w:del w:id="313" w:author="Liu, Luyu" w:date="2020-06-12T10:20:00Z">
        <w:r w:rsidRPr="00924D51" w:rsidDel="00E92211">
          <w:rPr>
            <w:rFonts w:ascii="Times New Roman" w:hAnsi="Times New Roman" w:cs="Times New Roman"/>
            <w:i w:val="0"/>
            <w:iCs w:val="0"/>
            <w:color w:val="auto"/>
            <w:sz w:val="24"/>
            <w:szCs w:val="24"/>
          </w:rPr>
          <w:delText xml:space="preserve"> </w:delText>
        </w:r>
      </w:del>
      <w:del w:id="314"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Change w:id="315" w:author="Liu, Luyu" w:date="2020-06-20T22:32:00Z">
              <w:rPr>
                <w:rFonts w:ascii="Times New Roman" w:hAnsi="Times New Roman" w:cs="Times New Roman"/>
                <w:sz w:val="24"/>
                <w:szCs w:val="24"/>
              </w:rPr>
            </w:rPrChange>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1543A813" w:rsidR="00564BD6" w:rsidRPr="00B47B00" w:rsidRDefault="009D3D88" w:rsidP="001B0999">
            <w:pPr>
              <w:rPr>
                <w:rFonts w:ascii="Times New Roman" w:eastAsia="Yu Mincho" w:hAnsi="Times New Roman" w:cs="Times New Roman"/>
                <w:sz w:val="24"/>
                <w:szCs w:val="24"/>
              </w:rPr>
            </w:pPr>
            <m:oMathPara>
              <m:oMath>
                <m:r>
                  <w:ins w:id="316" w:author="Liu, Luyu" w:date="2020-06-20T22:32:00Z">
                    <w:rPr>
                      <w:rFonts w:ascii="Cambria Math" w:hAnsi="Cambria Math" w:cs="Times New Roman"/>
                      <w:sz w:val="24"/>
                      <w:szCs w:val="24"/>
                    </w:rPr>
                    <m:t>w</m:t>
                  </w:ins>
                </m:r>
                <m:d>
                  <m:dPr>
                    <m:ctrlPr>
                      <w:ins w:id="317" w:author="Liu, Luyu" w:date="2020-06-20T22:22:00Z">
                        <w:rPr>
                          <w:rFonts w:ascii="Cambria Math" w:hAnsi="Cambria Math" w:cs="Times New Roman"/>
                          <w:i/>
                          <w:sz w:val="24"/>
                          <w:szCs w:val="24"/>
                        </w:rPr>
                      </w:ins>
                    </m:ctrlPr>
                  </m:dPr>
                  <m:e>
                    <m:r>
                      <w:ins w:id="318" w:author="Liu, Luyu" w:date="2020-06-20T22:29:00Z">
                        <w:rPr>
                          <w:rFonts w:ascii="Cambria Math" w:hAnsi="Cambria Math" w:cs="Times New Roman"/>
                          <w:sz w:val="24"/>
                          <w:szCs w:val="24"/>
                        </w:rPr>
                        <m:t>τ</m:t>
                      </w:ins>
                    </m:r>
                  </m:e>
                </m:d>
                <m:r>
                  <w:del w:id="319" w:author="Liu, Luyu" w:date="2020-06-20T22:22:00Z">
                    <w:rPr>
                      <w:rFonts w:ascii="Cambria Math" w:hAnsi="Cambria Math" w:cs="Times New Roman"/>
                      <w:sz w:val="24"/>
                      <w:szCs w:val="24"/>
                    </w:rPr>
                    <m:t>δt</m:t>
                  </w:del>
                </m:r>
                <m:r>
                  <w:rPr>
                    <w:rFonts w:ascii="Cambria Math" w:hAnsi="Cambria Math" w:cs="Times New Roman"/>
                    <w:sz w:val="24"/>
                    <w:szCs w:val="24"/>
                  </w:rPr>
                  <m:t>=</m:t>
                </m:r>
                <m:r>
                  <w:del w:id="320" w:author="Liu, Luyu" w:date="2020-06-20T22:23:00Z">
                    <w:rPr>
                      <w:rFonts w:ascii="Cambria Math" w:hAnsi="Cambria Math" w:cs="Times New Roman"/>
                      <w:sz w:val="24"/>
                      <w:szCs w:val="24"/>
                    </w:rPr>
                    <m:t>T</m:t>
                  </w:del>
                </m:r>
                <m:sSup>
                  <m:sSupPr>
                    <m:ctrlPr>
                      <w:ins w:id="321" w:author="Liu, Luyu" w:date="2020-06-20T22:26:00Z">
                        <w:rPr>
                          <w:rFonts w:ascii="Cambria Math" w:hAnsi="Cambria Math" w:cs="Times New Roman"/>
                          <w:i/>
                          <w:sz w:val="24"/>
                          <w:szCs w:val="24"/>
                        </w:rPr>
                      </w:ins>
                    </m:ctrlPr>
                  </m:sSupPr>
                  <m:e>
                    <m:r>
                      <w:ins w:id="322" w:author="Liu, Luyu" w:date="2020-06-20T22:23:00Z">
                        <w:rPr>
                          <w:rFonts w:ascii="Cambria Math" w:hAnsi="Cambria Math" w:cs="Times New Roman"/>
                          <w:sz w:val="24"/>
                          <w:szCs w:val="24"/>
                        </w:rPr>
                        <m:t>π</m:t>
                      </w:ins>
                    </m:r>
                  </m:e>
                  <m:sup>
                    <m:r>
                      <w:ins w:id="323"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324" w:author="Liu, Luyu" w:date="2020-06-20T22:26:00Z">
                            <w:rPr>
                              <w:rFonts w:ascii="Cambria Math" w:hAnsi="Cambria Math" w:cs="Times New Roman"/>
                              <w:i/>
                              <w:sz w:val="24"/>
                              <w:szCs w:val="24"/>
                            </w:rPr>
                          </w:del>
                        </m:ctrlPr>
                      </m:sSubPr>
                      <m:e>
                        <m:r>
                          <w:del w:id="325" w:author="Liu, Luyu" w:date="2020-06-20T22:26:00Z">
                            <w:rPr>
                              <w:rFonts w:ascii="Cambria Math" w:hAnsi="Cambria Math" w:cs="Times New Roman"/>
                              <w:sz w:val="24"/>
                              <w:szCs w:val="24"/>
                            </w:rPr>
                            <m:t>t</m:t>
                          </w:del>
                        </m:r>
                      </m:e>
                      <m:sub>
                        <m:r>
                          <w:del w:id="326" w:author="Liu, Luyu" w:date="2020-06-20T22:26:00Z">
                            <w:rPr>
                              <w:rFonts w:ascii="Cambria Math" w:hAnsi="Cambria Math" w:cs="Times New Roman"/>
                              <w:sz w:val="24"/>
                              <w:szCs w:val="24"/>
                            </w:rPr>
                            <m:t>a</m:t>
                          </w:del>
                        </m:r>
                      </m:sub>
                    </m:sSub>
                    <m:r>
                      <w:ins w:id="327"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328" w:author="Liu, Luyu" w:date="2020-06-20T22:26:00Z">
                    <w:rPr>
                      <w:rFonts w:ascii="Cambria Math" w:hAnsi="Cambria Math" w:cs="Times New Roman"/>
                      <w:sz w:val="24"/>
                      <w:szCs w:val="24"/>
                    </w:rPr>
                    <m:t>τ</m:t>
                  </w:ins>
                </m:r>
                <m:r>
                  <w:ins w:id="329" w:author="Liu, Luyu" w:date="2020-06-20T22:30:00Z">
                    <w:rPr>
                      <w:rFonts w:ascii="Cambria Math" w:hAnsi="Cambria Math" w:cs="Times New Roman"/>
                      <w:sz w:val="24"/>
                      <w:szCs w:val="24"/>
                    </w:rPr>
                    <m:t>=</m:t>
                  </w:ins>
                </m:r>
                <m:sSup>
                  <m:sSupPr>
                    <m:ctrlPr>
                      <w:ins w:id="330" w:author="Liu, Luyu" w:date="2020-06-20T22:30:00Z">
                        <w:rPr>
                          <w:rFonts w:ascii="Cambria Math" w:hAnsi="Cambria Math" w:cs="Times New Roman"/>
                          <w:i/>
                          <w:sz w:val="24"/>
                          <w:szCs w:val="24"/>
                        </w:rPr>
                      </w:ins>
                    </m:ctrlPr>
                  </m:sSupPr>
                  <m:e>
                    <m:r>
                      <w:ins w:id="331" w:author="Liu, Luyu" w:date="2020-06-20T22:30:00Z">
                        <w:rPr>
                          <w:rFonts w:ascii="Cambria Math" w:hAnsi="Cambria Math" w:cs="Times New Roman"/>
                          <w:sz w:val="24"/>
                          <w:szCs w:val="24"/>
                        </w:rPr>
                        <m:t>π</m:t>
                      </w:ins>
                    </m:r>
                  </m:e>
                  <m:sup>
                    <m:r>
                      <w:ins w:id="332" w:author="Liu, Luyu" w:date="2020-06-20T22:30:00Z">
                        <w:rPr>
                          <w:rFonts w:ascii="Cambria Math" w:hAnsi="Cambria Math" w:cs="Times New Roman"/>
                          <w:sz w:val="24"/>
                          <w:szCs w:val="24"/>
                        </w:rPr>
                        <m:t>a</m:t>
                      </w:ins>
                    </m:r>
                  </m:sup>
                </m:sSup>
                <m:d>
                  <m:dPr>
                    <m:ctrlPr>
                      <w:ins w:id="333" w:author="Liu, Luyu" w:date="2020-06-20T22:30:00Z">
                        <w:rPr>
                          <w:rFonts w:ascii="Cambria Math" w:hAnsi="Cambria Math" w:cs="Times New Roman"/>
                          <w:i/>
                          <w:sz w:val="24"/>
                          <w:szCs w:val="24"/>
                        </w:rPr>
                      </w:ins>
                    </m:ctrlPr>
                  </m:dPr>
                  <m:e>
                    <m:r>
                      <w:ins w:id="334" w:author="Liu, Luyu" w:date="2020-06-20T22:30:00Z">
                        <w:rPr>
                          <w:rFonts w:ascii="Cambria Math" w:hAnsi="Cambria Math" w:cs="Times New Roman"/>
                          <w:sz w:val="24"/>
                          <w:szCs w:val="24"/>
                        </w:rPr>
                        <m:t>t+δt</m:t>
                      </w:ins>
                    </m:r>
                  </m:e>
                </m:d>
                <m:r>
                  <w:ins w:id="335" w:author="Liu, Luyu" w:date="2020-06-20T22:30:00Z">
                    <w:rPr>
                      <w:rFonts w:ascii="Cambria Math" w:hAnsi="Cambria Math" w:cs="Times New Roman"/>
                      <w:sz w:val="24"/>
                      <w:szCs w:val="24"/>
                    </w:rPr>
                    <m:t>-(t+δt)</m:t>
                  </w:ins>
                </m:r>
                <m:sSub>
                  <m:sSubPr>
                    <m:ctrlPr>
                      <w:del w:id="336" w:author="Liu, Luyu" w:date="2020-06-20T22:26:00Z">
                        <w:rPr>
                          <w:rFonts w:ascii="Cambria Math" w:hAnsi="Cambria Math" w:cs="Times New Roman"/>
                          <w:i/>
                          <w:sz w:val="24"/>
                          <w:szCs w:val="24"/>
                        </w:rPr>
                      </w:del>
                    </m:ctrlPr>
                  </m:sSubPr>
                  <m:e>
                    <m:r>
                      <w:del w:id="337" w:author="Liu, Luyu" w:date="2020-06-20T22:26:00Z">
                        <w:rPr>
                          <w:rFonts w:ascii="Cambria Math" w:hAnsi="Cambria Math" w:cs="Times New Roman"/>
                          <w:sz w:val="24"/>
                          <w:szCs w:val="24"/>
                        </w:rPr>
                        <m:t>t</m:t>
                      </w:del>
                    </m:r>
                  </m:e>
                  <m:sub>
                    <m:r>
                      <w:del w:id="338" w:author="Liu, Luyu" w:date="2020-06-20T22:26:00Z">
                        <w:rPr>
                          <w:rFonts w:ascii="Cambria Math" w:hAnsi="Cambria Math" w:cs="Times New Roman"/>
                          <w:sz w:val="24"/>
                          <w:szCs w:val="24"/>
                        </w:rPr>
                        <m:t>a</m:t>
                      </w:del>
                    </m:r>
                  </m:sub>
                </m:sSub>
                <m:r>
                  <w:del w:id="339" w:author="Liu, Luyu" w:date="2020-06-20T22:27:00Z">
                    <w:rPr>
                      <w:rFonts w:ascii="Cambria Math" w:hAnsi="Cambria Math" w:cs="Times New Roman"/>
                      <w:sz w:val="24"/>
                      <w:szCs w:val="24"/>
                    </w:rPr>
                    <m:t>=</m:t>
                  </w:del>
                </m:r>
                <m:r>
                  <w:del w:id="340" w:author="Liu, Luyu" w:date="2020-06-20T22:26:00Z">
                    <w:rPr>
                      <w:rFonts w:ascii="Cambria Math" w:hAnsi="Cambria Math" w:cs="Times New Roman"/>
                      <w:sz w:val="24"/>
                      <w:szCs w:val="24"/>
                    </w:rPr>
                    <m:t>T</m:t>
                  </w:del>
                </m:r>
                <m:d>
                  <m:dPr>
                    <m:ctrlPr>
                      <w:del w:id="341" w:author="Liu, Luyu" w:date="2020-06-20T22:27:00Z">
                        <w:rPr>
                          <w:rFonts w:ascii="Cambria Math" w:hAnsi="Cambria Math" w:cs="Times New Roman"/>
                          <w:i/>
                          <w:sz w:val="24"/>
                          <w:szCs w:val="24"/>
                        </w:rPr>
                      </w:del>
                    </m:ctrlPr>
                  </m:dPr>
                  <m:e>
                    <m:r>
                      <w:del w:id="342" w:author="Liu, Luyu" w:date="2020-06-20T22:27:00Z">
                        <w:rPr>
                          <w:rFonts w:ascii="Cambria Math" w:hAnsi="Cambria Math" w:cs="Times New Roman"/>
                          <w:sz w:val="24"/>
                          <w:szCs w:val="24"/>
                        </w:rPr>
                        <m:t>t+δ</m:t>
                      </w:del>
                    </m:r>
                    <m:sSub>
                      <m:sSubPr>
                        <m:ctrlPr>
                          <w:del w:id="343" w:author="Liu, Luyu" w:date="2020-06-20T22:27:00Z">
                            <w:rPr>
                              <w:rFonts w:ascii="Cambria Math" w:hAnsi="Cambria Math" w:cs="Times New Roman"/>
                              <w:i/>
                              <w:sz w:val="24"/>
                              <w:szCs w:val="24"/>
                            </w:rPr>
                          </w:del>
                        </m:ctrlPr>
                      </m:sSubPr>
                      <m:e>
                        <m:r>
                          <w:del w:id="344" w:author="Liu, Luyu" w:date="2020-06-20T22:27:00Z">
                            <w:rPr>
                              <w:rFonts w:ascii="Cambria Math" w:hAnsi="Cambria Math" w:cs="Times New Roman"/>
                              <w:sz w:val="24"/>
                              <w:szCs w:val="24"/>
                            </w:rPr>
                            <m:t>t</m:t>
                          </w:del>
                        </m:r>
                      </m:e>
                      <m:sub>
                        <m:r>
                          <w:del w:id="345" w:author="Liu, Luyu" w:date="2020-06-20T22:26:00Z">
                            <w:rPr>
                              <w:rFonts w:ascii="Cambria Math" w:hAnsi="Cambria Math" w:cs="Times New Roman"/>
                              <w:sz w:val="24"/>
                              <w:szCs w:val="24"/>
                            </w:rPr>
                            <m:t>w</m:t>
                          </w:del>
                        </m:r>
                      </m:sub>
                    </m:sSub>
                  </m:e>
                </m:d>
                <m:r>
                  <w:del w:id="346" w:author="Liu, Luyu" w:date="2020-06-20T22:27:00Z">
                    <w:rPr>
                      <w:rFonts w:ascii="Cambria Math" w:hAnsi="Cambria Math" w:cs="Times New Roman"/>
                      <w:sz w:val="24"/>
                      <w:szCs w:val="24"/>
                    </w:rPr>
                    <m:t>-t-δ</m:t>
                  </w:del>
                </m:r>
                <m:sSub>
                  <m:sSubPr>
                    <m:ctrlPr>
                      <w:del w:id="347" w:author="Liu, Luyu" w:date="2020-06-20T22:27:00Z">
                        <w:rPr>
                          <w:rFonts w:ascii="Cambria Math" w:hAnsi="Cambria Math" w:cs="Times New Roman"/>
                          <w:i/>
                          <w:sz w:val="24"/>
                          <w:szCs w:val="24"/>
                        </w:rPr>
                      </w:del>
                    </m:ctrlPr>
                  </m:sSubPr>
                  <m:e>
                    <m:r>
                      <w:del w:id="348" w:author="Liu, Luyu" w:date="2020-06-20T22:27:00Z">
                        <w:rPr>
                          <w:rFonts w:ascii="Cambria Math" w:hAnsi="Cambria Math" w:cs="Times New Roman"/>
                          <w:sz w:val="24"/>
                          <w:szCs w:val="24"/>
                        </w:rPr>
                        <m:t>t</m:t>
                      </w:del>
                    </m:r>
                  </m:e>
                  <m:sub>
                    <m:r>
                      <w:del w:id="349"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50" w:author="Liu, Luyu" w:date="2020-06-13T23:17:00Z">
              <w:r w:rsidR="009D7465">
                <w:rPr>
                  <w:noProof/>
                </w:rPr>
                <w:t>1</w:t>
              </w:r>
            </w:ins>
            <w:del w:id="351" w:author="Liu, Luyu" w:date="2020-06-13T21:30:00Z">
              <w:r w:rsidDel="00373BEE">
                <w:rPr>
                  <w:noProof/>
                </w:rPr>
                <w:delText>2</w:delText>
              </w:r>
            </w:del>
            <w:r>
              <w:rPr>
                <w:noProof/>
              </w:rPr>
              <w:fldChar w:fldCharType="end"/>
            </w:r>
            <w:r>
              <w:rPr>
                <w:rFonts w:eastAsia="Yu Mincho"/>
                <w:lang w:eastAsia="ja-JP"/>
              </w:rPr>
              <w:t>)</w:t>
            </w:r>
          </w:p>
        </w:tc>
      </w:tr>
    </w:tbl>
    <w:p w14:paraId="02D5B8B0" w14:textId="42585649"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 xml:space="preserve">Where </w:t>
      </w:r>
      <w:ins w:id="352" w:author="Liu, Luyu" w:date="2020-06-20T22:27:00Z">
        <w:r w:rsidR="000E693C">
          <w:rPr>
            <w:rFonts w:ascii="Times New Roman" w:hAnsi="Times New Roman" w:cs="Times New Roman"/>
            <w:sz w:val="24"/>
            <w:szCs w:val="24"/>
          </w:rPr>
          <w:t xml:space="preserve">τ </w:t>
        </w:r>
      </w:ins>
      <w:del w:id="353"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354" w:author="Liu, Luyu" w:date="2020-06-20T22:30:00Z">
        <w:r w:rsidR="000E693C">
          <w:rPr>
            <w:rFonts w:ascii="Times New Roman" w:hAnsi="Times New Roman" w:cs="Times New Roman"/>
            <w:sz w:val="24"/>
            <w:szCs w:val="24"/>
          </w:rPr>
          <w:t xml:space="preserve">, </w:t>
        </w:r>
      </w:ins>
      <w:del w:id="355"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t is the home departure time, δt</w:t>
      </w:r>
      <w:del w:id="356"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ins w:id="357" w:author="Liu, Luyu" w:date="2020-06-20T22:28:00Z">
        <w:r w:rsidR="000E693C">
          <w:rPr>
            <w:rFonts w:ascii="Times New Roman" w:hAnsi="Times New Roman" w:cs="Times New Roman"/>
            <w:sz w:val="24"/>
            <w:szCs w:val="24"/>
          </w:rPr>
          <w:t>π</w:t>
        </w:r>
      </w:ins>
      <w:ins w:id="358" w:author="Liu, Luyu" w:date="2020-06-20T22:31:00Z">
        <w:r w:rsidR="009D3D88">
          <w:rPr>
            <w:rFonts w:ascii="Times New Roman" w:hAnsi="Times New Roman" w:cs="Times New Roman"/>
            <w:sz w:val="24"/>
            <w:szCs w:val="24"/>
            <w:vertAlign w:val="superscript"/>
          </w:rPr>
          <w:t>a</w:t>
        </w:r>
      </w:ins>
      <w:del w:id="359"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360" w:author="Liu, Luyu" w:date="2020-06-20T22:28:00Z">
        <w:r w:rsidR="000E693C">
          <w:rPr>
            <w:rFonts w:ascii="Times New Roman" w:hAnsi="Times New Roman" w:cs="Times New Roman"/>
            <w:sz w:val="24"/>
            <w:szCs w:val="24"/>
          </w:rPr>
          <w:t>τ</w:t>
        </w:r>
      </w:ins>
      <w:del w:id="361"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362"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363" w:author="Liu, Luyu" w:date="2020-06-20T22:32:00Z">
        <w:r w:rsidR="009D3D88">
          <w:rPr>
            <w:rFonts w:ascii="Times New Roman" w:hAnsi="Times New Roman" w:cs="Times New Roman"/>
            <w:sz w:val="24"/>
            <w:szCs w:val="24"/>
          </w:rPr>
          <w:t xml:space="preserve">actual </w:t>
        </w:r>
      </w:ins>
      <w:ins w:id="364" w:author="Liu, Luyu" w:date="2020-06-20T22:33:00Z">
        <w:r w:rsidR="00B80B02">
          <w:rPr>
            <w:rFonts w:ascii="Times New Roman" w:hAnsi="Times New Roman" w:cs="Times New Roman"/>
            <w:sz w:val="24"/>
            <w:szCs w:val="24"/>
          </w:rPr>
          <w:t xml:space="preserve">boarding </w:t>
        </w:r>
      </w:ins>
      <w:ins w:id="365"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366" w:author="Liu, Luyu" w:date="2020-06-12T10:23:00Z">
        <w:r w:rsidRPr="00351FFE" w:rsidDel="00715901">
          <w:rPr>
            <w:rFonts w:ascii="Times New Roman" w:hAnsi="Times New Roman" w:cs="Times New Roman"/>
            <w:bCs/>
            <w:sz w:val="24"/>
            <w:szCs w:val="24"/>
          </w:rPr>
          <w:delText xml:space="preserve"> (AT)</w:delText>
        </w:r>
      </w:del>
    </w:p>
    <w:p w14:paraId="2D8BEE19" w14:textId="7413E05A"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w:t>
      </w:r>
      <w:ins w:id="367" w:author="Liu, Luyu" w:date="2020-06-20T20:14:00Z">
        <w:r w:rsidR="000377DB">
          <w:rPr>
            <w:rFonts w:ascii="Times New Roman" w:hAnsi="Times New Roman" w:cs="Times New Roman"/>
            <w:sz w:val="24"/>
            <w:szCs w:val="24"/>
          </w:rPr>
          <w:t xml:space="preserve">It </w:t>
        </w:r>
      </w:ins>
      <w:ins w:id="368" w:author="Liu, Luyu" w:date="2020-06-20T20:17:00Z">
        <w:r w:rsidR="000377DB">
          <w:rPr>
            <w:rFonts w:ascii="Times New Roman" w:hAnsi="Times New Roman" w:cs="Times New Roman"/>
            <w:sz w:val="24"/>
            <w:szCs w:val="24"/>
          </w:rPr>
          <w:t>has been extensively studied that</w:t>
        </w:r>
      </w:ins>
      <w:ins w:id="369" w:author="Liu, Luyu" w:date="2020-06-20T20:15:00Z">
        <w:r w:rsidR="000377DB">
          <w:rPr>
            <w:rFonts w:ascii="Times New Roman" w:hAnsi="Times New Roman" w:cs="Times New Roman"/>
            <w:sz w:val="24"/>
            <w:szCs w:val="24"/>
          </w:rPr>
          <w:t xml:space="preserve"> </w:t>
        </w:r>
      </w:ins>
      <w:ins w:id="370" w:author="Liu, Luyu" w:date="2020-06-20T20:17:00Z">
        <w:r w:rsidR="000377DB">
          <w:rPr>
            <w:rFonts w:ascii="Times New Roman" w:hAnsi="Times New Roman" w:cs="Times New Roman"/>
            <w:sz w:val="24"/>
            <w:szCs w:val="24"/>
          </w:rPr>
          <w:t xml:space="preserve">passenger </w:t>
        </w:r>
      </w:ins>
      <w:ins w:id="371" w:author="Liu, Luyu" w:date="2020-06-20T20:15:00Z">
        <w:r w:rsidR="000377DB">
          <w:rPr>
            <w:rFonts w:ascii="Times New Roman" w:hAnsi="Times New Roman" w:cs="Times New Roman"/>
            <w:sz w:val="24"/>
            <w:szCs w:val="24"/>
          </w:rPr>
          <w:t>arrival time follow</w:t>
        </w:r>
      </w:ins>
      <w:ins w:id="372" w:author="Liu, Luyu" w:date="2020-06-20T20:17:00Z">
        <w:r w:rsidR="000377DB">
          <w:rPr>
            <w:rFonts w:ascii="Times New Roman" w:hAnsi="Times New Roman" w:cs="Times New Roman"/>
            <w:sz w:val="24"/>
            <w:szCs w:val="24"/>
          </w:rPr>
          <w:t>s</w:t>
        </w:r>
      </w:ins>
      <w:ins w:id="373" w:author="Liu, Luyu" w:date="2020-06-20T20:15:00Z">
        <w:r w:rsidR="000377DB">
          <w:rPr>
            <w:rFonts w:ascii="Times New Roman" w:hAnsi="Times New Roman" w:cs="Times New Roman"/>
            <w:sz w:val="24"/>
            <w:szCs w:val="24"/>
          </w:rPr>
          <w:t xml:space="preserve"> </w:t>
        </w:r>
      </w:ins>
      <w:ins w:id="374" w:author="Liu, Luyu" w:date="2020-06-20T20:36:00Z">
        <w:r w:rsidR="000C0BD8">
          <w:rPr>
            <w:rFonts w:ascii="Times New Roman" w:hAnsi="Times New Roman" w:cs="Times New Roman"/>
            <w:sz w:val="24"/>
            <w:szCs w:val="24"/>
          </w:rPr>
          <w:t xml:space="preserve">the </w:t>
        </w:r>
      </w:ins>
      <w:ins w:id="375" w:author="Liu, Luyu" w:date="2020-06-20T20:15:00Z">
        <w:r w:rsidR="000377DB">
          <w:rPr>
            <w:rFonts w:ascii="Times New Roman" w:hAnsi="Times New Roman" w:cs="Times New Roman"/>
            <w:sz w:val="24"/>
            <w:szCs w:val="24"/>
          </w:rPr>
          <w:t xml:space="preserve">uniform </w:t>
        </w:r>
      </w:ins>
      <w:ins w:id="376" w:author="Liu, Luyu" w:date="2020-06-20T20:36:00Z">
        <w:r w:rsidR="00C94203">
          <w:rPr>
            <w:rFonts w:ascii="Times New Roman" w:hAnsi="Times New Roman" w:cs="Times New Roman"/>
            <w:sz w:val="24"/>
            <w:szCs w:val="24"/>
          </w:rPr>
          <w:t xml:space="preserve">random </w:t>
        </w:r>
      </w:ins>
      <w:ins w:id="377" w:author="Liu, Luyu" w:date="2020-06-20T20:15:00Z">
        <w:r w:rsidR="000377DB">
          <w:rPr>
            <w:rFonts w:ascii="Times New Roman" w:hAnsi="Times New Roman" w:cs="Times New Roman"/>
            <w:sz w:val="24"/>
            <w:szCs w:val="24"/>
          </w:rPr>
          <w:t>distribution when the headway is small</w:t>
        </w:r>
      </w:ins>
      <w:ins w:id="378" w:author="Liu, Luyu" w:date="2020-06-20T20:36:00Z">
        <w:r w:rsidR="003E0FCA">
          <w:rPr>
            <w:rFonts w:ascii="Times New Roman" w:hAnsi="Times New Roman" w:cs="Times New Roman"/>
            <w:sz w:val="24"/>
            <w:szCs w:val="24"/>
          </w:rPr>
          <w:t xml:space="preserve"> </w:t>
        </w:r>
      </w:ins>
      <w:ins w:id="379"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380" w:author="Liu, Luyu" w:date="2020-06-20T20:37:00Z">
        <w:r w:rsidR="003E0FCA">
          <w:rPr>
            <w:rFonts w:ascii="Times New Roman" w:hAnsi="Times New Roman" w:cs="Times New Roman"/>
            <w:sz w:val="24"/>
            <w:szCs w:val="24"/>
          </w:rPr>
          <w:fldChar w:fldCharType="end"/>
        </w:r>
      </w:ins>
      <w:ins w:id="381" w:author="Liu, Luyu" w:date="2020-06-20T20:39:00Z">
        <w:r w:rsidR="003E0FCA">
          <w:rPr>
            <w:rFonts w:ascii="Times New Roman" w:hAnsi="Times New Roman" w:cs="Times New Roman"/>
            <w:sz w:val="24"/>
            <w:szCs w:val="24"/>
          </w:rPr>
          <w:t xml:space="preserve">, which means </w:t>
        </w:r>
      </w:ins>
      <w:ins w:id="382" w:author="Liu, Luyu" w:date="2020-06-20T20:42:00Z">
        <w:r w:rsidR="00CD77A2">
          <w:rPr>
            <w:rFonts w:ascii="Times New Roman" w:hAnsi="Times New Roman" w:cs="Times New Roman"/>
            <w:sz w:val="24"/>
            <w:szCs w:val="24"/>
          </w:rPr>
          <w:t xml:space="preserve">this </w:t>
        </w:r>
      </w:ins>
      <w:ins w:id="383" w:author="Liu, Luyu" w:date="2020-06-20T20:39:00Z">
        <w:r w:rsidR="003E0FCA">
          <w:rPr>
            <w:rFonts w:ascii="Times New Roman" w:hAnsi="Times New Roman" w:cs="Times New Roman"/>
            <w:sz w:val="24"/>
            <w:szCs w:val="24"/>
          </w:rPr>
          <w:t xml:space="preserve">arbitrary tactic is a very common strategy </w:t>
        </w:r>
      </w:ins>
      <w:ins w:id="384" w:author="Liu, Luyu" w:date="2020-06-20T20:42:00Z">
        <w:r w:rsidR="00742EB0">
          <w:rPr>
            <w:rFonts w:ascii="Times New Roman" w:hAnsi="Times New Roman" w:cs="Times New Roman"/>
            <w:sz w:val="24"/>
            <w:szCs w:val="24"/>
          </w:rPr>
          <w:t>among passengers</w:t>
        </w:r>
      </w:ins>
      <w:ins w:id="385" w:author="Liu, Luyu" w:date="2020-06-20T20:15:00Z">
        <w:r w:rsidR="000377DB">
          <w:rPr>
            <w:rFonts w:ascii="Times New Roman" w:hAnsi="Times New Roman" w:cs="Times New Roman"/>
            <w:sz w:val="24"/>
            <w:szCs w:val="24"/>
          </w:rPr>
          <w:t>.</w:t>
        </w:r>
      </w:ins>
      <w:ins w:id="386" w:author="Liu, Luyu" w:date="2020-06-20T20:02:00Z">
        <w:r w:rsidR="00726043">
          <w:rPr>
            <w:rFonts w:ascii="Times New Roman" w:hAnsi="Times New Roman" w:cs="Times New Roman"/>
            <w:sz w:val="24"/>
            <w:szCs w:val="24"/>
          </w:rPr>
          <w:t xml:space="preserve"> </w:t>
        </w:r>
      </w:ins>
      <w:r>
        <w:rPr>
          <w:rFonts w:ascii="Times New Roman" w:hAnsi="Times New Roman" w:cs="Times New Roman"/>
          <w:sz w:val="24"/>
          <w:szCs w:val="24"/>
        </w:rPr>
        <w:t xml:space="preserve">Because the user’s decision-making process is random, it is reasonable to assume user’s </w:t>
      </w:r>
      <w:del w:id="387" w:author="Liu, Luyu" w:date="2020-06-12T10:23:00Z">
        <w:r w:rsidDel="00F26D71">
          <w:rPr>
            <w:rFonts w:ascii="Times New Roman" w:hAnsi="Times New Roman" w:cs="Times New Roman"/>
            <w:sz w:val="24"/>
            <w:szCs w:val="24"/>
          </w:rPr>
          <w:delText xml:space="preserve">HDT </w:delText>
        </w:r>
      </w:del>
      <w:ins w:id="388"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389" w:author="Liu, Luyu" w:date="2020-06-12T10:23:00Z">
        <w:r w:rsidDel="00F21561">
          <w:rPr>
            <w:rFonts w:ascii="Times New Roman" w:hAnsi="Times New Roman" w:cs="Times New Roman"/>
            <w:sz w:val="24"/>
            <w:szCs w:val="24"/>
          </w:rPr>
          <w:delText>HDT</w:delText>
        </w:r>
      </w:del>
      <w:ins w:id="390"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391" w:author="Liu, Luyu" w:date="2020-06-20T22:32:00Z">
                    <w:rPr>
                      <w:rFonts w:ascii="Cambria Math" w:hAnsi="Cambria Math" w:cs="Times New Roman"/>
                      <w:sz w:val="24"/>
                      <w:szCs w:val="24"/>
                    </w:rPr>
                    <m:t>w</m:t>
                  </w:ins>
                </m:r>
                <m:r>
                  <w:del w:id="392"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393" w:author="Liu, Luyu" w:date="2020-06-20T22:31:00Z">
                    <w:rPr>
                      <w:rFonts w:ascii="Cambria Math" w:hAnsi="Cambria Math" w:cs="Times New Roman"/>
                      <w:sz w:val="24"/>
                      <w:szCs w:val="24"/>
                    </w:rPr>
                    <m:t>T</m:t>
                  </w:del>
                </m:r>
                <m:sSubSup>
                  <m:sSubSupPr>
                    <m:ctrlPr>
                      <w:ins w:id="394" w:author="Liu, Luyu" w:date="2020-06-20T22:33:00Z">
                        <w:rPr>
                          <w:rFonts w:ascii="Cambria Math" w:hAnsi="Cambria Math" w:cs="Times New Roman"/>
                          <w:i/>
                          <w:sz w:val="24"/>
                          <w:szCs w:val="24"/>
                        </w:rPr>
                      </w:ins>
                    </m:ctrlPr>
                  </m:sSubSupPr>
                  <m:e>
                    <m:r>
                      <w:ins w:id="395" w:author="Liu, Luyu" w:date="2020-06-20T22:31:00Z">
                        <w:rPr>
                          <w:rFonts w:ascii="Cambria Math" w:hAnsi="Cambria Math" w:cs="Times New Roman"/>
                          <w:sz w:val="24"/>
                          <w:szCs w:val="24"/>
                        </w:rPr>
                        <m:t>π</m:t>
                      </w:ins>
                    </m:r>
                  </m:e>
                  <m:sub>
                    <m:r>
                      <w:ins w:id="396" w:author="Liu, Luyu" w:date="2020-06-20T22:33:00Z">
                        <w:rPr>
                          <w:rFonts w:ascii="Cambria Math" w:hAnsi="Cambria Math" w:cs="Times New Roman"/>
                          <w:sz w:val="24"/>
                          <w:szCs w:val="24"/>
                        </w:rPr>
                        <m:t>0</m:t>
                      </w:ins>
                    </m:r>
                  </m:sub>
                  <m:sup>
                    <m:r>
                      <w:ins w:id="397"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398" w:author="Liu, Luyu" w:date="2020-06-20T22:33:00Z">
                        <w:rPr>
                          <w:rFonts w:ascii="Cambria Math" w:hAnsi="Cambria Math" w:cs="Times New Roman"/>
                          <w:i/>
                          <w:sz w:val="24"/>
                          <w:szCs w:val="24"/>
                        </w:rPr>
                      </w:ins>
                    </m:ctrlPr>
                  </m:sSubSupPr>
                  <m:e>
                    <m:r>
                      <w:ins w:id="399" w:author="Liu, Luyu" w:date="2020-06-20T22:31:00Z">
                        <w:rPr>
                          <w:rFonts w:ascii="Cambria Math" w:hAnsi="Cambria Math" w:cs="Times New Roman"/>
                          <w:sz w:val="24"/>
                          <w:szCs w:val="24"/>
                        </w:rPr>
                        <m:t>π</m:t>
                      </w:ins>
                    </m:r>
                  </m:e>
                  <m:sub>
                    <m:r>
                      <w:ins w:id="400" w:author="Liu, Luyu" w:date="2020-06-20T22:31:00Z">
                        <w:rPr>
                          <w:rFonts w:ascii="Cambria Math" w:hAnsi="Cambria Math" w:cs="Times New Roman"/>
                          <w:sz w:val="24"/>
                          <w:szCs w:val="24"/>
                        </w:rPr>
                        <m:t>-1</m:t>
                      </w:ins>
                    </m:r>
                  </m:sub>
                  <m:sup>
                    <m:r>
                      <w:ins w:id="401" w:author="Liu, Luyu" w:date="2020-06-20T22:33:00Z">
                        <w:rPr>
                          <w:rFonts w:ascii="Cambria Math" w:hAnsi="Cambria Math" w:cs="Times New Roman"/>
                          <w:sz w:val="24"/>
                          <w:szCs w:val="24"/>
                        </w:rPr>
                        <m:t>a</m:t>
                      </w:ins>
                    </m:r>
                  </m:sup>
                </m:sSubSup>
                <m:r>
                  <w:del w:id="402"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403" w:name="_Ref21883957"/>
            <w:bookmarkStart w:id="404"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405" w:author="Liu, Luyu" w:date="2020-06-13T23:17:00Z">
              <w:r w:rsidR="009D7465">
                <w:rPr>
                  <w:noProof/>
                </w:rPr>
                <w:t>2</w:t>
              </w:r>
            </w:ins>
            <w:del w:id="406" w:author="Liu, Luyu" w:date="2020-06-13T21:30:00Z">
              <w:r w:rsidR="000E6AA4" w:rsidDel="00373BEE">
                <w:rPr>
                  <w:noProof/>
                </w:rPr>
                <w:delText>3</w:delText>
              </w:r>
            </w:del>
            <w:r>
              <w:rPr>
                <w:noProof/>
              </w:rPr>
              <w:fldChar w:fldCharType="end"/>
            </w:r>
            <w:bookmarkEnd w:id="403"/>
            <w:r>
              <w:rPr>
                <w:rFonts w:eastAsia="Yu Mincho"/>
                <w:lang w:eastAsia="ja-JP"/>
              </w:rPr>
              <w:t>)</w:t>
            </w:r>
            <w:bookmarkEnd w:id="404"/>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δt is waiting time,</w:t>
      </w:r>
      <w:ins w:id="407" w:author="Liu, Luyu" w:date="2020-06-20T22:34:00Z">
        <w:r w:rsidR="00674A2F">
          <w:rPr>
            <w:rFonts w:ascii="Times New Roman" w:hAnsi="Times New Roman" w:cs="Times New Roman"/>
            <w:sz w:val="24"/>
            <w:szCs w:val="24"/>
          </w:rPr>
          <w:t xml:space="preserve"> </w:t>
        </w:r>
      </w:ins>
      <m:oMath>
        <m:sSubSup>
          <m:sSubSupPr>
            <m:ctrlPr>
              <w:ins w:id="408" w:author="Liu, Luyu" w:date="2020-06-20T22:35:00Z">
                <w:rPr>
                  <w:rFonts w:ascii="Cambria Math" w:hAnsi="Cambria Math" w:cs="Times New Roman"/>
                  <w:i/>
                  <w:sz w:val="24"/>
                  <w:szCs w:val="24"/>
                </w:rPr>
              </w:ins>
            </m:ctrlPr>
          </m:sSubSupPr>
          <m:e>
            <m:r>
              <w:ins w:id="409" w:author="Liu, Luyu" w:date="2020-06-20T22:35:00Z">
                <w:rPr>
                  <w:rFonts w:ascii="Cambria Math" w:hAnsi="Cambria Math" w:cs="Times New Roman"/>
                  <w:sz w:val="24"/>
                  <w:szCs w:val="24"/>
                </w:rPr>
                <m:t>π</m:t>
              </w:ins>
            </m:r>
          </m:e>
          <m:sub>
            <m:r>
              <w:ins w:id="410" w:author="Liu, Luyu" w:date="2020-06-20T22:35:00Z">
                <w:rPr>
                  <w:rFonts w:ascii="Cambria Math" w:hAnsi="Cambria Math" w:cs="Times New Roman"/>
                  <w:sz w:val="24"/>
                  <w:szCs w:val="24"/>
                </w:rPr>
                <m:t>0</m:t>
              </w:ins>
            </m:r>
          </m:sub>
          <m:sup>
            <m:r>
              <w:ins w:id="411" w:author="Liu, Luyu" w:date="2020-06-20T22:35:00Z">
                <w:rPr>
                  <w:rFonts w:ascii="Cambria Math" w:hAnsi="Cambria Math" w:cs="Times New Roman"/>
                  <w:sz w:val="24"/>
                  <w:szCs w:val="24"/>
                </w:rPr>
                <m:t>a</m:t>
              </w:ins>
            </m:r>
          </m:sup>
        </m:sSubSup>
      </m:oMath>
      <w:ins w:id="412" w:author="Liu, Luyu" w:date="2020-06-20T22:34:00Z">
        <w:r w:rsidR="009A5BB6">
          <w:rPr>
            <w:rFonts w:ascii="Times New Roman" w:hAnsi="Times New Roman" w:cs="Times New Roman"/>
            <w:sz w:val="24"/>
            <w:szCs w:val="24"/>
          </w:rPr>
          <w:t xml:space="preserve"> </w:t>
        </w:r>
      </w:ins>
      <w:del w:id="413"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414"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415" w:author="Liu, Luyu" w:date="2020-06-20T22:35:00Z">
                <w:rPr>
                  <w:rFonts w:ascii="Cambria Math" w:hAnsi="Cambria Math" w:cs="Times New Roman"/>
                  <w:i/>
                  <w:sz w:val="24"/>
                  <w:szCs w:val="24"/>
                </w:rPr>
              </w:ins>
            </m:ctrlPr>
          </m:sSubSupPr>
          <m:e>
            <m:r>
              <w:ins w:id="416" w:author="Liu, Luyu" w:date="2020-06-20T22:35:00Z">
                <w:rPr>
                  <w:rFonts w:ascii="Cambria Math" w:hAnsi="Cambria Math" w:cs="Times New Roman"/>
                  <w:sz w:val="24"/>
                  <w:szCs w:val="24"/>
                </w:rPr>
                <m:t>π</m:t>
              </w:ins>
            </m:r>
          </m:e>
          <m:sub>
            <m:r>
              <w:ins w:id="417" w:author="Liu, Luyu" w:date="2020-06-20T22:35:00Z">
                <w:rPr>
                  <w:rFonts w:ascii="Cambria Math" w:hAnsi="Cambria Math" w:cs="Times New Roman"/>
                  <w:sz w:val="24"/>
                  <w:szCs w:val="24"/>
                </w:rPr>
                <m:t>-1</m:t>
              </w:ins>
            </m:r>
          </m:sub>
          <m:sup>
            <m:r>
              <w:ins w:id="418" w:author="Liu, Luyu" w:date="2020-06-20T22:35:00Z">
                <w:rPr>
                  <w:rFonts w:ascii="Cambria Math" w:hAnsi="Cambria Math" w:cs="Times New Roman"/>
                  <w:sz w:val="24"/>
                  <w:szCs w:val="24"/>
                </w:rPr>
                <m:t>a</m:t>
              </w:ins>
            </m:r>
          </m:sup>
        </m:sSubSup>
        <m:r>
          <w:del w:id="419"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420" w:author="Liu, Luyu" w:date="2020-06-13T12:35:00Z">
        <w:r w:rsidDel="00FA6C5B">
          <w:rPr>
            <w:rFonts w:ascii="Times New Roman" w:hAnsi="Times New Roman" w:cs="Times New Roman"/>
            <w:sz w:val="24"/>
            <w:szCs w:val="24"/>
          </w:rPr>
          <w:delText>TPS</w:delText>
        </w:r>
      </w:del>
      <w:ins w:id="42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422" w:author="Liu, Luyu" w:date="2020-06-13T12:33:00Z">
        <w:r w:rsidDel="00307818">
          <w:rPr>
            <w:rFonts w:ascii="Times New Roman" w:hAnsi="Times New Roman" w:cs="Times New Roman"/>
            <w:sz w:val="24"/>
            <w:szCs w:val="24"/>
          </w:rPr>
          <w:delText>TPS</w:delText>
        </w:r>
      </w:del>
      <w:ins w:id="423"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424" w:author="Liu, Luyu" w:date="2020-06-12T10:23:00Z">
        <w:r w:rsidDel="004E63A0">
          <w:rPr>
            <w:rFonts w:ascii="Times New Roman" w:hAnsi="Times New Roman" w:cs="Times New Roman"/>
            <w:sz w:val="24"/>
            <w:szCs w:val="24"/>
          </w:rPr>
          <w:delText>AT</w:delText>
        </w:r>
      </w:del>
      <w:ins w:id="425"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426"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427"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428" w:author="Liu, Luyu" w:date="2020-06-12T10:24:00Z">
        <w:r w:rsidDel="00715901">
          <w:rPr>
            <w:rFonts w:ascii="Times New Roman" w:hAnsi="Times New Roman" w:cs="Times New Roman"/>
            <w:sz w:val="24"/>
            <w:szCs w:val="24"/>
          </w:rPr>
          <w:delText xml:space="preserve">HDT </w:delText>
        </w:r>
      </w:del>
      <w:ins w:id="429"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430" w:author="Liu, Luyu" w:date="2020-06-20T22:35:00Z">
                        <w:rPr>
                          <w:rFonts w:ascii="Cambria Math" w:hAnsi="Cambria Math" w:cs="Times New Roman"/>
                          <w:i/>
                          <w:sz w:val="24"/>
                          <w:szCs w:val="24"/>
                        </w:rPr>
                      </w:del>
                    </m:ctrlPr>
                  </m:sSupPr>
                  <m:e>
                    <m:r>
                      <w:del w:id="431" w:author="Liu, Luyu" w:date="2020-06-20T22:35:00Z">
                        <w:rPr>
                          <w:rFonts w:ascii="Cambria Math" w:hAnsi="Cambria Math" w:cs="Times New Roman"/>
                          <w:sz w:val="24"/>
                          <w:szCs w:val="24"/>
                        </w:rPr>
                        <m:t>T</m:t>
                      </w:del>
                    </m:r>
                  </m:e>
                  <m:sup>
                    <m:r>
                      <w:del w:id="432" w:author="Liu, Luyu" w:date="2020-06-20T22:35:00Z">
                        <w:rPr>
                          <w:rFonts w:ascii="Cambria Math" w:hAnsi="Cambria Math" w:cs="Times New Roman"/>
                          <w:sz w:val="24"/>
                          <w:szCs w:val="24"/>
                        </w:rPr>
                        <m:t>*</m:t>
                      </w:del>
                    </m:r>
                  </m:sup>
                </m:sSup>
                <m:sSup>
                  <m:sSupPr>
                    <m:ctrlPr>
                      <w:ins w:id="433" w:author="Liu, Luyu" w:date="2020-06-20T22:35:00Z">
                        <w:rPr>
                          <w:rFonts w:ascii="Cambria Math" w:hAnsi="Cambria Math" w:cs="Times New Roman"/>
                          <w:i/>
                          <w:sz w:val="24"/>
                          <w:szCs w:val="24"/>
                        </w:rPr>
                      </w:ins>
                    </m:ctrlPr>
                  </m:sSupPr>
                  <m:e>
                    <m:r>
                      <w:ins w:id="434" w:author="Liu, Luyu" w:date="2020-06-20T22:35:00Z">
                        <w:rPr>
                          <w:rFonts w:ascii="Cambria Math" w:hAnsi="Cambria Math" w:cs="Times New Roman"/>
                          <w:sz w:val="24"/>
                          <w:szCs w:val="24"/>
                        </w:rPr>
                        <m:t>π</m:t>
                      </w:ins>
                    </m:r>
                  </m:e>
                  <m:sup>
                    <m:r>
                      <w:ins w:id="435"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436" w:author="Liu, Luyu" w:date="2020-06-20T22:36:00Z">
                        <w:rPr>
                          <w:rFonts w:ascii="Cambria Math" w:hAnsi="Cambria Math" w:cs="Times New Roman"/>
                          <w:i/>
                          <w:sz w:val="24"/>
                          <w:szCs w:val="24"/>
                        </w:rPr>
                      </w:del>
                    </m:ctrlPr>
                  </m:sSubPr>
                  <m:e>
                    <m:r>
                      <w:del w:id="437" w:author="Liu, Luyu" w:date="2020-06-20T22:36:00Z">
                        <w:rPr>
                          <w:rFonts w:ascii="Cambria Math" w:hAnsi="Cambria Math" w:cs="Times New Roman"/>
                          <w:sz w:val="24"/>
                          <w:szCs w:val="24"/>
                        </w:rPr>
                        <m:t>t</m:t>
                      </w:del>
                    </m:r>
                  </m:e>
                  <m:sub>
                    <m:r>
                      <w:del w:id="438" w:author="Liu, Luyu" w:date="2020-06-20T22:35:00Z">
                        <w:rPr>
                          <w:rFonts w:ascii="Cambria Math" w:hAnsi="Cambria Math" w:cs="Times New Roman"/>
                          <w:sz w:val="24"/>
                          <w:szCs w:val="24"/>
                        </w:rPr>
                        <m:t>w</m:t>
                      </w:del>
                    </m:r>
                  </m:sub>
                </m:sSub>
                <m:r>
                  <w:ins w:id="439"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40" w:author="Liu, Luyu" w:date="2020-06-13T21:30:00Z">
              <w:r w:rsidR="00373BEE">
                <w:rPr>
                  <w:noProof/>
                </w:rPr>
                <w:t>3</w:t>
              </w:r>
            </w:ins>
            <w:del w:id="441"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r w:rsidRPr="00143C44">
        <w:rPr>
          <w:rFonts w:ascii="Times New Roman" w:hAnsi="Times New Roman" w:cs="Times New Roman"/>
          <w:i/>
          <w:sz w:val="24"/>
          <w:szCs w:val="24"/>
        </w:rPr>
        <w:t>δt</w:t>
      </w:r>
      <w:del w:id="442"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443" w:author="Liu, Luyu" w:date="2020-06-20T22:36:00Z">
        <w:r w:rsidR="009E6F49">
          <w:rPr>
            <w:rFonts w:ascii="Times New Roman" w:hAnsi="Times New Roman" w:cs="Times New Roman"/>
            <w:i/>
            <w:sz w:val="24"/>
            <w:szCs w:val="24"/>
          </w:rPr>
          <w:t>π</w:t>
        </w:r>
      </w:ins>
      <w:del w:id="444" w:author="Liu, Luyu" w:date="2020-06-20T22:36:00Z">
        <w:r w:rsidRPr="00143C44" w:rsidDel="009E6F49">
          <w:rPr>
            <w:rFonts w:ascii="Times New Roman" w:hAnsi="Times New Roman" w:cs="Times New Roman"/>
            <w:i/>
            <w:sz w:val="24"/>
            <w:szCs w:val="24"/>
          </w:rPr>
          <w:delText>T</w:delText>
        </w:r>
      </w:del>
      <w:ins w:id="445" w:author="Liu, Luyu" w:date="2020-06-20T22:36:00Z">
        <w:r w:rsidR="009E6F49">
          <w:rPr>
            <w:rFonts w:ascii="Times New Roman" w:hAnsi="Times New Roman" w:cs="Times New Roman"/>
            <w:i/>
            <w:sz w:val="24"/>
            <w:szCs w:val="24"/>
            <w:vertAlign w:val="superscript"/>
          </w:rPr>
          <w:t>t</w:t>
        </w:r>
      </w:ins>
      <w:del w:id="446"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50B2AC71" w:rsidR="005A464A" w:rsidRDefault="005A464A" w:rsidP="005A464A">
      <w:pPr>
        <w:ind w:firstLine="720"/>
        <w:jc w:val="both"/>
        <w:rPr>
          <w:rFonts w:ascii="Times New Roman" w:hAnsi="Times New Roman" w:cs="Times New Roman"/>
          <w:sz w:val="24"/>
          <w:szCs w:val="24"/>
        </w:rPr>
      </w:pPr>
      <w:del w:id="447" w:author="Liu, Luyu" w:date="2020-06-13T12:32:00Z">
        <w:r w:rsidDel="00D04CF8">
          <w:rPr>
            <w:rFonts w:ascii="Times New Roman" w:hAnsi="Times New Roman" w:cs="Times New Roman"/>
            <w:sz w:val="24"/>
            <w:szCs w:val="24"/>
          </w:rPr>
          <w:lastRenderedPageBreak/>
          <w:delText xml:space="preserve">ST </w:delText>
        </w:r>
      </w:del>
      <w:ins w:id="448" w:author="Liu, Luyu" w:date="2020-06-13T12:32:00Z">
        <w:r w:rsidR="00D04CF8">
          <w:rPr>
            <w:rFonts w:ascii="Times New Roman" w:hAnsi="Times New Roman" w:cs="Times New Roman"/>
            <w:sz w:val="24"/>
            <w:szCs w:val="24"/>
          </w:rPr>
          <w:t xml:space="preserve">Schedule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449" w:author="Liu, Luyu" w:date="2020-06-12T10:24:00Z">
        <w:r w:rsidDel="00BB34D0">
          <w:rPr>
            <w:rFonts w:ascii="Times New Roman" w:hAnsi="Times New Roman" w:cs="Times New Roman"/>
            <w:sz w:val="24"/>
            <w:szCs w:val="24"/>
          </w:rPr>
          <w:delText xml:space="preserve">ST </w:delText>
        </w:r>
      </w:del>
      <w:ins w:id="450" w:author="Liu, Luyu" w:date="2020-06-12T10:24:00Z">
        <w:r w:rsidR="00BB34D0">
          <w:rPr>
            <w:rFonts w:ascii="Times New Roman" w:hAnsi="Times New Roman" w:cs="Times New Roman"/>
            <w:sz w:val="24"/>
            <w:szCs w:val="24"/>
          </w:rPr>
          <w:t xml:space="preserve">schedule tactic </w:t>
        </w:r>
      </w:ins>
      <w:r>
        <w:rPr>
          <w:rFonts w:ascii="Times New Roman" w:hAnsi="Times New Roman" w:cs="Times New Roman"/>
          <w:sz w:val="24"/>
          <w:szCs w:val="24"/>
        </w:rPr>
        <w:t xml:space="preserve">minimizes the missing risk. </w:t>
      </w:r>
      <w:del w:id="451" w:author="Liu, Luyu" w:date="2020-06-12T10:24:00Z">
        <w:r w:rsidDel="00BB34D0">
          <w:rPr>
            <w:rFonts w:ascii="Times New Roman" w:hAnsi="Times New Roman" w:cs="Times New Roman"/>
            <w:sz w:val="24"/>
            <w:szCs w:val="24"/>
          </w:rPr>
          <w:delText xml:space="preserve">ST </w:delText>
        </w:r>
      </w:del>
      <w:ins w:id="452" w:author="Liu, Luyu" w:date="2020-06-12T10:24:00Z">
        <w:r w:rsidR="00680FD7">
          <w:rPr>
            <w:rFonts w:ascii="Times New Roman" w:hAnsi="Times New Roman" w:cs="Times New Roman"/>
            <w:sz w:val="24"/>
            <w:szCs w:val="24"/>
          </w:rPr>
          <w:t>Schedule</w:t>
        </w:r>
        <w:r w:rsidR="00BB34D0">
          <w:rPr>
            <w:rFonts w:ascii="Times New Roman" w:hAnsi="Times New Roman" w:cs="Times New Roman"/>
            <w:sz w:val="24"/>
            <w:szCs w:val="24"/>
          </w:rPr>
          <w:t xml:space="preserve"> tactic </w:t>
        </w:r>
      </w:ins>
      <w:r>
        <w:rPr>
          <w:rFonts w:ascii="Times New Roman" w:hAnsi="Times New Roman" w:cs="Times New Roman"/>
          <w:sz w:val="24"/>
          <w:szCs w:val="24"/>
        </w:rPr>
        <w:t xml:space="preserve">is another benchmark for all </w:t>
      </w:r>
      <w:del w:id="453" w:author="Liu, Luyu" w:date="2020-06-13T12:35:00Z">
        <w:r w:rsidDel="00FA6C5B">
          <w:rPr>
            <w:rFonts w:ascii="Times New Roman" w:hAnsi="Times New Roman" w:cs="Times New Roman"/>
            <w:sz w:val="24"/>
            <w:szCs w:val="24"/>
          </w:rPr>
          <w:delText>TPSs</w:delText>
        </w:r>
      </w:del>
      <w:ins w:id="454"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3067BB84"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w:t>
      </w:r>
      <w:del w:id="455" w:author="Liu, Luyu" w:date="2020-06-12T10:24:00Z">
        <w:r w:rsidRPr="00351FFE" w:rsidDel="00FF1026">
          <w:rPr>
            <w:rFonts w:ascii="Times New Roman" w:hAnsi="Times New Roman" w:cs="Times New Roman"/>
            <w:bCs/>
            <w:sz w:val="24"/>
            <w:szCs w:val="24"/>
          </w:rPr>
          <w:delText xml:space="preserve"> (ET)</w:delText>
        </w:r>
      </w:del>
    </w:p>
    <w:p w14:paraId="05E9EBD8" w14:textId="544CA0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This </w:t>
      </w:r>
      <w:del w:id="456" w:author="Liu, Luyu" w:date="2020-06-13T12:33:00Z">
        <w:r w:rsidDel="00307818">
          <w:rPr>
            <w:rFonts w:ascii="Times New Roman" w:hAnsi="Times New Roman" w:cs="Times New Roman"/>
            <w:sz w:val="24"/>
            <w:szCs w:val="24"/>
          </w:rPr>
          <w:delText>TPS</w:delText>
        </w:r>
      </w:del>
      <w:ins w:id="457"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is based on a user's personal experience with the transit system.</w:t>
      </w:r>
      <w:del w:id="458" w:author="Liu, Luyu" w:date="2020-06-15T19:57:00Z">
        <w:r w:rsidDel="00A246E6">
          <w:rPr>
            <w:rFonts w:ascii="Times New Roman" w:hAnsi="Times New Roman" w:cs="Times New Roman"/>
            <w:sz w:val="24"/>
            <w:szCs w:val="24"/>
          </w:rPr>
          <w:delText xml:space="preserve">  </w:delText>
        </w:r>
      </w:del>
      <w:ins w:id="45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w:t>
      </w:r>
      <w:del w:id="460" w:author="Liu, Luyu" w:date="2020-06-12T10:24:00Z">
        <w:r w:rsidDel="00BC552C">
          <w:rPr>
            <w:rFonts w:ascii="Times New Roman" w:hAnsi="Times New Roman" w:cs="Times New Roman"/>
            <w:sz w:val="24"/>
            <w:szCs w:val="24"/>
          </w:rPr>
          <w:delText xml:space="preserve">ET </w:delText>
        </w:r>
      </w:del>
      <w:ins w:id="461" w:author="Liu, Luyu" w:date="2020-06-12T10:24:00Z">
        <w:r w:rsidR="00BC552C">
          <w:rPr>
            <w:rFonts w:ascii="Times New Roman" w:hAnsi="Times New Roman" w:cs="Times New Roman"/>
            <w:sz w:val="24"/>
            <w:szCs w:val="24"/>
          </w:rPr>
          <w:t xml:space="preserve">empirical tactic </w:t>
        </w:r>
      </w:ins>
      <w:r>
        <w:rPr>
          <w:rFonts w:ascii="Times New Roman" w:hAnsi="Times New Roman" w:cs="Times New Roman"/>
          <w:sz w:val="24"/>
          <w:szCs w:val="24"/>
        </w:rPr>
        <w:t xml:space="preserve">is based on a learning function and memory. The learning function refers to the property derived from an empirical experience, such as average or minimum </w:t>
      </w:r>
      <w:del w:id="462" w:author="Liu, Luyu" w:date="2020-06-12T10:26:00Z">
        <w:r w:rsidDel="0021289C">
          <w:rPr>
            <w:rFonts w:ascii="Times New Roman" w:hAnsi="Times New Roman" w:cs="Times New Roman"/>
            <w:sz w:val="24"/>
            <w:szCs w:val="24"/>
          </w:rPr>
          <w:delText xml:space="preserve">wait </w:delText>
        </w:r>
      </w:del>
      <w:ins w:id="463" w:author="Liu, Luyu" w:date="2020-06-12T10:26:00Z">
        <w:r w:rsidR="0021289C">
          <w:rPr>
            <w:rFonts w:ascii="Times New Roman" w:hAnsi="Times New Roman" w:cs="Times New Roman"/>
            <w:sz w:val="24"/>
            <w:szCs w:val="24"/>
          </w:rPr>
          <w:t xml:space="preserve">arrival </w:t>
        </w:r>
      </w:ins>
      <w:r>
        <w:rPr>
          <w:rFonts w:ascii="Times New Roman" w:hAnsi="Times New Roman" w:cs="Times New Roman"/>
          <w:sz w:val="24"/>
          <w:szCs w:val="24"/>
        </w:rPr>
        <w:t>times</w:t>
      </w:r>
      <w:ins w:id="464" w:author="Liu, Luyu" w:date="2020-06-20T20:50:00Z">
        <w:r w:rsidR="001D6E74">
          <w:rPr>
            <w:rFonts w:ascii="Times New Roman" w:hAnsi="Times New Roman" w:cs="Times New Roman"/>
            <w:sz w:val="24"/>
            <w:szCs w:val="24"/>
          </w:rPr>
          <w:t xml:space="preserve">. </w:t>
        </w:r>
        <w:r w:rsidR="001D6E74">
          <w:rPr>
            <w:rFonts w:ascii="Times New Roman" w:hAnsi="Times New Roman" w:cs="Times New Roman"/>
            <w:sz w:val="24"/>
            <w:szCs w:val="24"/>
          </w:rPr>
          <w:fldChar w:fldCharType="begin" w:fldLock="1"/>
        </w:r>
      </w:ins>
      <w:r w:rsidR="001B0999">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ins w:id="465" w:author="Liu, Luyu" w:date="2020-06-20T20:50:00Z">
        <w:r w:rsidR="001D6E74">
          <w:rPr>
            <w:rFonts w:ascii="Times New Roman" w:hAnsi="Times New Roman" w:cs="Times New Roman"/>
            <w:sz w:val="24"/>
            <w:szCs w:val="24"/>
          </w:rPr>
          <w:fldChar w:fldCharType="separate"/>
        </w:r>
        <w:r w:rsidR="001D6E74" w:rsidRPr="001D6E74">
          <w:rPr>
            <w:rFonts w:ascii="Times New Roman" w:hAnsi="Times New Roman" w:cs="Times New Roman"/>
            <w:noProof/>
            <w:sz w:val="24"/>
            <w:szCs w:val="24"/>
          </w:rPr>
          <w:t xml:space="preserve">Furth and Muller </w:t>
        </w:r>
        <w:r w:rsidR="001D6E74">
          <w:rPr>
            <w:rFonts w:ascii="Times New Roman" w:hAnsi="Times New Roman" w:cs="Times New Roman"/>
            <w:noProof/>
            <w:sz w:val="24"/>
            <w:szCs w:val="24"/>
          </w:rPr>
          <w:t>(</w:t>
        </w:r>
        <w:r w:rsidR="001D6E74" w:rsidRPr="001D6E74">
          <w:rPr>
            <w:rFonts w:ascii="Times New Roman" w:hAnsi="Times New Roman" w:cs="Times New Roman"/>
            <w:noProof/>
            <w:sz w:val="24"/>
            <w:szCs w:val="24"/>
          </w:rPr>
          <w:t>2006)</w:t>
        </w:r>
        <w:r w:rsidR="001D6E74">
          <w:rPr>
            <w:rFonts w:ascii="Times New Roman" w:hAnsi="Times New Roman" w:cs="Times New Roman"/>
            <w:sz w:val="24"/>
            <w:szCs w:val="24"/>
          </w:rPr>
          <w:fldChar w:fldCharType="end"/>
        </w:r>
        <w:r w:rsidR="001D6E74">
          <w:rPr>
            <w:rFonts w:ascii="Times New Roman" w:hAnsi="Times New Roman" w:cs="Times New Roman"/>
            <w:sz w:val="24"/>
            <w:szCs w:val="24"/>
          </w:rPr>
          <w:t xml:space="preserve"> introduced the 95</w:t>
        </w:r>
        <w:r w:rsidR="001D6E74" w:rsidRPr="00C328F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percentile waiting time as the budgeted waiting time</w:t>
        </w:r>
      </w:ins>
      <w:ins w:id="466" w:author="Liu, Luyu" w:date="2020-06-20T20:51:00Z">
        <w:r w:rsidR="006B1D8D">
          <w:rPr>
            <w:rFonts w:ascii="Times New Roman" w:hAnsi="Times New Roman" w:cs="Times New Roman"/>
            <w:sz w:val="24"/>
            <w:szCs w:val="24"/>
          </w:rPr>
          <w:t xml:space="preserve"> to avoid missing the bus</w:t>
        </w:r>
      </w:ins>
      <w:ins w:id="467" w:author="Liu, Luyu" w:date="2020-06-20T20:50:00Z">
        <w:r w:rsidR="001D6E74">
          <w:rPr>
            <w:rFonts w:ascii="Times New Roman" w:hAnsi="Times New Roman" w:cs="Times New Roman"/>
            <w:sz w:val="24"/>
            <w:szCs w:val="24"/>
          </w:rPr>
          <w:t xml:space="preserve">, which is similar to the minimum learning function. </w:t>
        </w:r>
      </w:ins>
      <w:del w:id="468" w:author="Liu, Luyu" w:date="2020-06-20T20:50:00Z">
        <w:r w:rsidDel="001D6E74">
          <w:rPr>
            <w:rFonts w:ascii="Times New Roman" w:hAnsi="Times New Roman" w:cs="Times New Roman"/>
            <w:sz w:val="24"/>
            <w:szCs w:val="24"/>
          </w:rPr>
          <w:delText>; m</w:delText>
        </w:r>
      </w:del>
      <w:ins w:id="469" w:author="Liu, Luyu" w:date="2020-06-20T20:50:00Z">
        <w:r w:rsidR="001D6E74">
          <w:rPr>
            <w:rFonts w:ascii="Times New Roman" w:hAnsi="Times New Roman" w:cs="Times New Roman"/>
            <w:sz w:val="24"/>
            <w:szCs w:val="24"/>
          </w:rPr>
          <w:t>M</w:t>
        </w:r>
      </w:ins>
      <w:r>
        <w:rPr>
          <w:rFonts w:ascii="Times New Roman" w:hAnsi="Times New Roman" w:cs="Times New Roman"/>
          <w:sz w:val="24"/>
          <w:szCs w:val="24"/>
        </w:rPr>
        <w:t>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25"/>
        <w:gridCol w:w="8225"/>
        <w:gridCol w:w="616"/>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23B5A47" w:rsidR="005A464A" w:rsidRDefault="00AE57D8" w:rsidP="001B0999">
            <w:pPr>
              <w:jc w:val="both"/>
              <w:rPr>
                <w:rFonts w:ascii="Times New Roman" w:hAnsi="Times New Roman" w:cs="Times New Roman"/>
                <w:sz w:val="24"/>
                <w:szCs w:val="24"/>
              </w:rPr>
            </w:pPr>
            <m:oMathPara>
              <m:oMath>
                <m:r>
                  <w:rPr>
                    <w:rFonts w:ascii="Cambria Math" w:hAnsi="Cambria Math" w:cs="Times New Roman"/>
                    <w:sz w:val="24"/>
                    <w:szCs w:val="24"/>
                  </w:rPr>
                  <m:t>t=</m:t>
                </m:r>
                <m:acc>
                  <m:accPr>
                    <m:chr m:val="̅"/>
                    <m:ctrlPr>
                      <w:rPr>
                        <w:rFonts w:ascii="Cambria Math" w:hAnsi="Cambria Math" w:cs="Times New Roman"/>
                        <w:i/>
                        <w:sz w:val="24"/>
                        <w:szCs w:val="24"/>
                      </w:rPr>
                    </m:ctrlPr>
                  </m:accPr>
                  <m:e>
                    <m:r>
                      <w:del w:id="470" w:author="Liu, Luyu" w:date="2020-06-20T22:37:00Z">
                        <w:rPr>
                          <w:rFonts w:ascii="Cambria Math" w:hAnsi="Cambria Math" w:cs="Times New Roman"/>
                          <w:sz w:val="24"/>
                          <w:szCs w:val="24"/>
                        </w:rPr>
                        <m:t>T</m:t>
                      </w:del>
                    </m:r>
                    <m:sSup>
                      <m:sSupPr>
                        <m:ctrlPr>
                          <w:ins w:id="471" w:author="Liu, Luyu" w:date="2020-06-20T22:37:00Z">
                            <w:rPr>
                              <w:rFonts w:ascii="Cambria Math" w:hAnsi="Cambria Math" w:cs="Times New Roman"/>
                              <w:i/>
                              <w:sz w:val="24"/>
                              <w:szCs w:val="24"/>
                            </w:rPr>
                          </w:ins>
                        </m:ctrlPr>
                      </m:sSupPr>
                      <m:e>
                        <m:r>
                          <w:ins w:id="472" w:author="Liu, Luyu" w:date="2020-06-20T22:37:00Z">
                            <w:rPr>
                              <w:rFonts w:ascii="Cambria Math" w:hAnsi="Cambria Math" w:cs="Times New Roman"/>
                              <w:sz w:val="24"/>
                              <w:szCs w:val="24"/>
                            </w:rPr>
                            <m:t>π</m:t>
                          </w:ins>
                        </m:r>
                      </m:e>
                      <m:sup>
                        <m:r>
                          <w:ins w:id="473" w:author="Liu, Luyu" w:date="2020-06-20T22:37:00Z">
                            <w:rPr>
                              <w:rFonts w:ascii="Cambria Math" w:hAnsi="Cambria Math" w:cs="Times New Roman"/>
                              <w:sz w:val="24"/>
                              <w:szCs w:val="24"/>
                            </w:rPr>
                            <m:t>a</m:t>
                          </w:ins>
                        </m:r>
                      </m:sup>
                    </m:sSup>
                  </m:e>
                </m:acc>
                <m:r>
                  <w:rPr>
                    <w:rFonts w:ascii="Cambria Math" w:hAnsi="Cambria Math" w:cs="Times New Roman"/>
                    <w:sz w:val="24"/>
                    <w:szCs w:val="24"/>
                  </w:rPr>
                  <m:t>-δ</m:t>
                </m:r>
                <m:sSub>
                  <m:sSubPr>
                    <m:ctrlPr>
                      <w:del w:id="474" w:author="Liu, Luyu" w:date="2020-06-20T22:37:00Z">
                        <w:rPr>
                          <w:rFonts w:ascii="Cambria Math" w:hAnsi="Cambria Math" w:cs="Times New Roman"/>
                          <w:i/>
                          <w:sz w:val="24"/>
                          <w:szCs w:val="24"/>
                        </w:rPr>
                      </w:del>
                    </m:ctrlPr>
                  </m:sSubPr>
                  <m:e>
                    <m:r>
                      <w:del w:id="475" w:author="Liu, Luyu" w:date="2020-06-20T22:37:00Z">
                        <w:rPr>
                          <w:rFonts w:ascii="Cambria Math" w:hAnsi="Cambria Math" w:cs="Times New Roman"/>
                          <w:sz w:val="24"/>
                          <w:szCs w:val="24"/>
                        </w:rPr>
                        <m:t>t</m:t>
                      </w:del>
                    </m:r>
                  </m:e>
                  <m:sub>
                    <m:r>
                      <w:del w:id="476" w:author="Liu, Luyu" w:date="2020-06-20T22:37:00Z">
                        <w:rPr>
                          <w:rFonts w:ascii="Cambria Math" w:hAnsi="Cambria Math" w:cs="Times New Roman"/>
                          <w:sz w:val="24"/>
                          <w:szCs w:val="24"/>
                        </w:rPr>
                        <m:t>w</m:t>
                      </w:del>
                    </m:r>
                  </m:sub>
                </m:sSub>
                <m:r>
                  <w:ins w:id="477" w:author="Liu, Luyu" w:date="2020-06-20T22:37:00Z">
                    <w:rPr>
                      <w:rFonts w:ascii="Cambria Math" w:hAnsi="Cambria Math" w:cs="Times New Roman"/>
                      <w:sz w:val="24"/>
                      <w:szCs w:val="24"/>
                    </w:rPr>
                    <m:t>t</m:t>
                  </w:ins>
                </m:r>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ins w:id="478" w:author="Liu, Luyu" w:date="2020-06-20T22:47:00Z">
                            <w:rPr>
                              <w:rFonts w:ascii="Cambria Math" w:hAnsi="Cambria Math" w:cs="Times New Roman"/>
                              <w:sz w:val="24"/>
                              <w:szCs w:val="24"/>
                            </w:rPr>
                            <m:t>i</m:t>
                          </w:ins>
                        </m:r>
                        <m:r>
                          <w:ins w:id="479" w:author="Liu, Luyu" w:date="2020-06-20T22:48:00Z">
                            <w:rPr>
                              <w:rFonts w:ascii="Cambria Math" w:hAnsi="Cambria Math" w:cs="Times New Roman"/>
                              <w:sz w:val="24"/>
                              <w:szCs w:val="24"/>
                            </w:rPr>
                            <m:t>∈N</m:t>
                          </w:ins>
                        </m:r>
                        <m:r>
                          <w:del w:id="480" w:author="Liu, Luyu" w:date="2020-06-20T22:45:00Z">
                            <w:rPr>
                              <w:rFonts w:ascii="Cambria Math" w:hAnsi="Cambria Math" w:cs="Times New Roman"/>
                              <w:sz w:val="24"/>
                              <w:szCs w:val="24"/>
                            </w:rPr>
                            <m:t>n</m:t>
                          </w:del>
                        </m:r>
                      </m:lim>
                    </m:limLow>
                    <m:ctrlPr>
                      <w:rPr>
                        <w:rFonts w:ascii="Cambria Math" w:hAnsi="Cambria Math" w:cs="Times New Roman"/>
                        <w:i/>
                        <w:sz w:val="24"/>
                        <w:szCs w:val="24"/>
                      </w:rPr>
                    </m:ctrlPr>
                  </m:fName>
                  <m:e>
                    <m:sSub>
                      <m:sSubPr>
                        <m:ctrlPr>
                          <w:del w:id="481" w:author="Liu, Luyu" w:date="2020-06-20T22:38:00Z">
                            <w:rPr>
                              <w:rFonts w:ascii="Cambria Math" w:hAnsi="Cambria Math" w:cs="Times New Roman"/>
                              <w:i/>
                              <w:sz w:val="24"/>
                              <w:szCs w:val="24"/>
                            </w:rPr>
                          </w:del>
                        </m:ctrlPr>
                      </m:sSubPr>
                      <m:e>
                        <m:r>
                          <w:del w:id="482" w:author="Liu, Luyu" w:date="2020-06-20T22:38:00Z">
                            <w:rPr>
                              <w:rFonts w:ascii="Cambria Math" w:hAnsi="Cambria Math" w:cs="Times New Roman"/>
                              <w:sz w:val="24"/>
                              <w:szCs w:val="24"/>
                            </w:rPr>
                            <m:t>T</m:t>
                          </w:del>
                        </m:r>
                      </m:e>
                      <m:sub>
                        <m:r>
                          <w:del w:id="483" w:author="Liu, Luyu" w:date="2020-06-20T22:38:00Z">
                            <w:rPr>
                              <w:rFonts w:ascii="Cambria Math" w:hAnsi="Cambria Math" w:cs="Times New Roman"/>
                              <w:sz w:val="24"/>
                              <w:szCs w:val="24"/>
                            </w:rPr>
                            <m:t>i</m:t>
                          </w:del>
                        </m:r>
                      </m:sub>
                    </m:sSub>
                    <m:sSubSup>
                      <m:sSubSupPr>
                        <m:ctrlPr>
                          <w:ins w:id="484" w:author="Liu, Luyu" w:date="2020-06-20T22:39:00Z">
                            <w:rPr>
                              <w:rFonts w:ascii="Cambria Math" w:hAnsi="Cambria Math" w:cs="Times New Roman"/>
                              <w:i/>
                              <w:sz w:val="24"/>
                              <w:szCs w:val="24"/>
                            </w:rPr>
                          </w:ins>
                        </m:ctrlPr>
                      </m:sSubSupPr>
                      <m:e>
                        <m:r>
                          <w:ins w:id="485" w:author="Liu, Luyu" w:date="2020-06-20T22:38:00Z">
                            <w:rPr>
                              <w:rFonts w:ascii="Cambria Math" w:hAnsi="Cambria Math" w:cs="Times New Roman"/>
                              <w:sz w:val="24"/>
                              <w:szCs w:val="24"/>
                            </w:rPr>
                            <m:t>π</m:t>
                          </w:ins>
                        </m:r>
                      </m:e>
                      <m:sub>
                        <m:r>
                          <w:ins w:id="486" w:author="Liu, Luyu" w:date="2020-06-20T22:39:00Z">
                            <w:rPr>
                              <w:rFonts w:ascii="Cambria Math" w:hAnsi="Cambria Math" w:cs="Times New Roman"/>
                              <w:sz w:val="24"/>
                              <w:szCs w:val="24"/>
                            </w:rPr>
                            <m:t>i</m:t>
                          </w:ins>
                        </m:r>
                      </m:sub>
                      <m:sup>
                        <m:r>
                          <w:ins w:id="487" w:author="Liu, Luyu" w:date="2020-06-20T22:38:00Z">
                            <w:rPr>
                              <w:rFonts w:ascii="Cambria Math" w:hAnsi="Cambria Math" w:cs="Times New Roman"/>
                              <w:sz w:val="24"/>
                              <w:szCs w:val="24"/>
                            </w:rPr>
                            <m:t>a</m:t>
                          </w:ins>
                        </m:r>
                      </m:sup>
                    </m:sSubSup>
                    <m:ctrlPr>
                      <w:rPr>
                        <w:rFonts w:ascii="Cambria Math" w:hAnsi="Cambria Math" w:cs="Times New Roman"/>
                        <w:i/>
                        <w:sz w:val="24"/>
                        <w:szCs w:val="24"/>
                      </w:rPr>
                    </m:ctrlPr>
                  </m:e>
                </m:func>
                <m:r>
                  <w:rPr>
                    <w:rFonts w:ascii="Cambria Math" w:hAnsi="Cambria Math" w:cs="Times New Roman"/>
                    <w:sz w:val="24"/>
                    <w:szCs w:val="24"/>
                  </w:rPr>
                  <m:t>-δ</m:t>
                </m:r>
                <m:sSub>
                  <m:sSubPr>
                    <m:ctrlPr>
                      <w:del w:id="488" w:author="Liu, Luyu" w:date="2020-06-20T22:38:00Z">
                        <w:rPr>
                          <w:rFonts w:ascii="Cambria Math" w:hAnsi="Cambria Math" w:cs="Times New Roman"/>
                          <w:i/>
                          <w:sz w:val="24"/>
                          <w:szCs w:val="24"/>
                        </w:rPr>
                      </w:del>
                    </m:ctrlPr>
                  </m:sSubPr>
                  <m:e>
                    <m:r>
                      <w:del w:id="489" w:author="Liu, Luyu" w:date="2020-06-20T22:38:00Z">
                        <w:rPr>
                          <w:rFonts w:ascii="Cambria Math" w:hAnsi="Cambria Math" w:cs="Times New Roman"/>
                          <w:sz w:val="24"/>
                          <w:szCs w:val="24"/>
                        </w:rPr>
                        <m:t>t</m:t>
                      </w:del>
                    </m:r>
                  </m:e>
                  <m:sub>
                    <m:r>
                      <w:del w:id="490" w:author="Liu, Luyu" w:date="2020-06-20T22:38:00Z">
                        <w:rPr>
                          <w:rFonts w:ascii="Cambria Math" w:hAnsi="Cambria Math" w:cs="Times New Roman"/>
                          <w:sz w:val="24"/>
                          <w:szCs w:val="24"/>
                        </w:rPr>
                        <m:t>w</m:t>
                      </w:del>
                    </m:r>
                  </m:sub>
                </m:sSub>
                <m:r>
                  <w:ins w:id="491" w:author="Liu, Luyu" w:date="2020-06-20T22:38:00Z">
                    <w:rPr>
                      <w:rFonts w:ascii="Cambria Math" w:hAnsi="Cambria Math" w:cs="Times New Roman"/>
                      <w:sz w:val="24"/>
                      <w:szCs w:val="24"/>
                    </w:rPr>
                    <m:t>t</m:t>
                  </w:ins>
                </m:r>
              </m:oMath>
            </m:oMathPara>
          </w:p>
        </w:tc>
        <w:tc>
          <w:tcPr>
            <w:tcW w:w="280" w:type="pct"/>
            <w:vAlign w:val="center"/>
            <w:hideMark/>
          </w:tcPr>
          <w:p w14:paraId="636C9378" w14:textId="60732ED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92" w:author="Liu, Luyu" w:date="2020-06-13T23:17:00Z">
              <w:r w:rsidR="009D7465">
                <w:rPr>
                  <w:noProof/>
                </w:rPr>
                <w:t>4</w:t>
              </w:r>
            </w:ins>
            <w:del w:id="493" w:author="Liu, Luyu" w:date="2020-06-13T21:30:00Z">
              <w:r w:rsidDel="00373BEE">
                <w:rPr>
                  <w:noProof/>
                </w:rPr>
                <w:delText>9</w:delText>
              </w:r>
            </w:del>
            <w:r>
              <w:rPr>
                <w:noProof/>
              </w:rPr>
              <w:fldChar w:fldCharType="end"/>
            </w:r>
            <w:r>
              <w:rPr>
                <w:rFonts w:eastAsia="Yu Mincho"/>
                <w:lang w:eastAsia="ja-JP"/>
              </w:rPr>
              <w:t>)</w:t>
            </w:r>
          </w:p>
        </w:tc>
      </w:tr>
    </w:tbl>
    <w:p w14:paraId="6EEBDD89" w14:textId="2F18107D" w:rsidR="005A464A" w:rsidRDefault="009D7465" w:rsidP="005A464A">
      <w:pPr>
        <w:jc w:val="both"/>
        <w:rPr>
          <w:rFonts w:ascii="Times New Roman" w:hAnsi="Times New Roman" w:cs="Times New Roman"/>
          <w:sz w:val="24"/>
          <w:szCs w:val="24"/>
        </w:rPr>
      </w:pPr>
      <w:ins w:id="494" w:author="Liu, Luyu" w:date="2020-06-13T23:19:00Z">
        <w:r>
          <w:rPr>
            <w:rFonts w:ascii="Times New Roman" w:hAnsi="Times New Roman" w:cs="Times New Roman"/>
            <w:sz w:val="24"/>
            <w:szCs w:val="24"/>
          </w:rPr>
          <w:t>W</w:t>
        </w:r>
      </w:ins>
      <w:del w:id="495" w:author="Liu, Luyu" w:date="2020-06-13T23:19:00Z">
        <w:r w:rsidR="005A464A" w:rsidDel="009D7465">
          <w:rPr>
            <w:rFonts w:ascii="Times New Roman" w:hAnsi="Times New Roman" w:cs="Times New Roman"/>
            <w:sz w:val="24"/>
            <w:szCs w:val="24"/>
          </w:rPr>
          <w:delText>w</w:delText>
        </w:r>
      </w:del>
      <w:r w:rsidR="005A464A">
        <w:rPr>
          <w:rFonts w:ascii="Times New Roman" w:hAnsi="Times New Roman" w:cs="Times New Roman"/>
          <w:sz w:val="24"/>
          <w:szCs w:val="24"/>
        </w:rPr>
        <w:t>here:</w:t>
      </w:r>
      <w:r w:rsidR="005A464A"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del w:id="496" w:author="Liu, Luyu" w:date="2020-06-20T22:38:00Z">
                <w:rPr>
                  <w:rFonts w:ascii="Cambria Math" w:hAnsi="Cambria Math" w:cs="Times New Roman"/>
                  <w:sz w:val="24"/>
                  <w:szCs w:val="24"/>
                </w:rPr>
                <m:t>T</m:t>
              </w:del>
            </m:r>
            <m:sSup>
              <m:sSupPr>
                <m:ctrlPr>
                  <w:ins w:id="497" w:author="Liu, Luyu" w:date="2020-06-20T22:38:00Z">
                    <w:rPr>
                      <w:rFonts w:ascii="Cambria Math" w:hAnsi="Cambria Math" w:cs="Times New Roman"/>
                      <w:i/>
                      <w:sz w:val="24"/>
                      <w:szCs w:val="24"/>
                    </w:rPr>
                  </w:ins>
                </m:ctrlPr>
              </m:sSupPr>
              <m:e>
                <m:r>
                  <w:ins w:id="498" w:author="Liu, Luyu" w:date="2020-06-20T22:38:00Z">
                    <w:rPr>
                      <w:rFonts w:ascii="Cambria Math" w:hAnsi="Cambria Math" w:cs="Times New Roman"/>
                      <w:sz w:val="24"/>
                      <w:szCs w:val="24"/>
                    </w:rPr>
                    <m:t>π</m:t>
                  </w:ins>
                </m:r>
              </m:e>
              <m:sup>
                <m:r>
                  <w:ins w:id="499" w:author="Liu, Luyu" w:date="2020-06-20T22:38:00Z">
                    <w:rPr>
                      <w:rFonts w:ascii="Cambria Math" w:hAnsi="Cambria Math" w:cs="Times New Roman"/>
                      <w:sz w:val="24"/>
                      <w:szCs w:val="24"/>
                    </w:rPr>
                    <m:t>a</m:t>
                  </w:ins>
                </m:r>
              </m:sup>
            </m:sSup>
          </m:e>
        </m:acc>
      </m:oMath>
      <w:r w:rsidR="005A464A">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sidR="005A464A">
        <w:rPr>
          <w:rFonts w:ascii="Times New Roman" w:hAnsi="Times New Roman" w:cs="Times New Roman"/>
          <w:sz w:val="24"/>
          <w:szCs w:val="24"/>
        </w:rPr>
        <w:t>arrival time at the bus trip</w:t>
      </w:r>
      <m:oMath>
        <m:r>
          <w:rPr>
            <w:rFonts w:ascii="Cambria Math" w:hAnsi="Cambria Math" w:cs="Times New Roman"/>
            <w:sz w:val="24"/>
            <w:szCs w:val="24"/>
          </w:rPr>
          <m:t>.</m:t>
        </m:r>
      </m:oMath>
      <w:r w:rsidR="005A464A">
        <w:rPr>
          <w:rFonts w:ascii="Times New Roman" w:hAnsi="Times New Roman" w:cs="Times New Roman"/>
          <w:sz w:val="24"/>
          <w:szCs w:val="24"/>
        </w:rPr>
        <w:t xml:space="preserve"> </w:t>
      </w:r>
      <m:oMath>
        <m:sSub>
          <m:sSubPr>
            <m:ctrlPr>
              <w:del w:id="500" w:author="Liu, Luyu" w:date="2020-06-20T22:39:00Z">
                <w:rPr>
                  <w:rFonts w:ascii="Cambria Math" w:hAnsi="Cambria Math" w:cs="Times New Roman"/>
                  <w:i/>
                  <w:sz w:val="24"/>
                  <w:szCs w:val="24"/>
                </w:rPr>
              </w:del>
            </m:ctrlPr>
          </m:sSubPr>
          <m:e>
            <m:r>
              <w:del w:id="501" w:author="Liu, Luyu" w:date="2020-06-20T22:39:00Z">
                <w:rPr>
                  <w:rFonts w:ascii="Cambria Math" w:hAnsi="Cambria Math" w:cs="Times New Roman"/>
                  <w:sz w:val="24"/>
                  <w:szCs w:val="24"/>
                </w:rPr>
                <m:t>T</m:t>
              </w:del>
            </m:r>
          </m:e>
          <m:sub>
            <m:r>
              <w:del w:id="502" w:author="Liu, Luyu" w:date="2020-06-20T22:39:00Z">
                <w:rPr>
                  <w:rFonts w:ascii="Cambria Math" w:hAnsi="Cambria Math" w:cs="Times New Roman"/>
                  <w:sz w:val="24"/>
                  <w:szCs w:val="24"/>
                </w:rPr>
                <m:t>i</m:t>
              </w:del>
            </m:r>
          </m:sub>
        </m:sSub>
        <m:sSubSup>
          <m:sSubSupPr>
            <m:ctrlPr>
              <w:ins w:id="503" w:author="Liu, Luyu" w:date="2020-06-20T22:39:00Z">
                <w:rPr>
                  <w:rFonts w:ascii="Cambria Math" w:hAnsi="Cambria Math" w:cs="Times New Roman"/>
                  <w:i/>
                  <w:sz w:val="24"/>
                  <w:szCs w:val="24"/>
                </w:rPr>
              </w:ins>
            </m:ctrlPr>
          </m:sSubSupPr>
          <m:e>
            <m:r>
              <w:ins w:id="504" w:author="Liu, Luyu" w:date="2020-06-20T22:39:00Z">
                <w:rPr>
                  <w:rFonts w:ascii="Cambria Math" w:hAnsi="Cambria Math" w:cs="Times New Roman"/>
                  <w:sz w:val="24"/>
                  <w:szCs w:val="24"/>
                </w:rPr>
                <m:t>π</m:t>
              </w:ins>
            </m:r>
          </m:e>
          <m:sub>
            <m:r>
              <w:ins w:id="505" w:author="Liu, Luyu" w:date="2020-06-20T22:39:00Z">
                <w:rPr>
                  <w:rFonts w:ascii="Cambria Math" w:hAnsi="Cambria Math" w:cs="Times New Roman"/>
                  <w:sz w:val="24"/>
                  <w:szCs w:val="24"/>
                </w:rPr>
                <m:t>i</m:t>
              </w:ins>
            </m:r>
          </m:sub>
          <m:sup>
            <m:r>
              <w:ins w:id="506" w:author="Liu, Luyu" w:date="2020-06-20T22:39:00Z">
                <w:rPr>
                  <w:rFonts w:ascii="Cambria Math" w:hAnsi="Cambria Math" w:cs="Times New Roman"/>
                  <w:sz w:val="24"/>
                  <w:szCs w:val="24"/>
                </w:rPr>
                <m:t>a</m:t>
              </w:ins>
            </m:r>
          </m:sup>
        </m:sSubSup>
      </m:oMath>
      <w:r w:rsidR="005A464A">
        <w:rPr>
          <w:rFonts w:ascii="Times New Roman" w:hAnsi="Times New Roman" w:cs="Times New Roman"/>
          <w:sz w:val="24"/>
          <w:szCs w:val="24"/>
        </w:rPr>
        <w:t xml:space="preserve"> is the bus trip’s actual departure time on day </w:t>
      </w:r>
      <w:r w:rsidR="005A464A" w:rsidRPr="00377E1D">
        <w:rPr>
          <w:rFonts w:ascii="Times New Roman" w:hAnsi="Times New Roman" w:cs="Times New Roman"/>
          <w:i/>
          <w:sz w:val="24"/>
          <w:szCs w:val="24"/>
        </w:rPr>
        <w:t>i</w:t>
      </w:r>
      <w:r w:rsidR="005A464A">
        <w:rPr>
          <w:rFonts w:ascii="Times New Roman" w:hAnsi="Times New Roman" w:cs="Times New Roman"/>
          <w:sz w:val="24"/>
          <w:szCs w:val="24"/>
        </w:rPr>
        <w:t xml:space="preserve">, and </w:t>
      </w:r>
      <w:del w:id="507" w:author="Liu, Luyu" w:date="2020-06-20T22:48:00Z">
        <w:r w:rsidR="005A464A" w:rsidRPr="00377E1D" w:rsidDel="00814C1F">
          <w:rPr>
            <w:rStyle w:val="ItalicChar"/>
          </w:rPr>
          <w:delText>n</w:delText>
        </w:r>
        <w:r w:rsidR="005A464A" w:rsidDel="00814C1F">
          <w:rPr>
            <w:rFonts w:ascii="Times New Roman" w:hAnsi="Times New Roman" w:cs="Times New Roman"/>
            <w:sz w:val="24"/>
            <w:szCs w:val="24"/>
          </w:rPr>
          <w:delText xml:space="preserve"> </w:delText>
        </w:r>
      </w:del>
      <w:ins w:id="508" w:author="Liu, Luyu" w:date="2020-06-20T22:48:00Z">
        <w:r w:rsidR="00814C1F">
          <w:rPr>
            <w:rStyle w:val="ItalicChar"/>
          </w:rPr>
          <w:t>N</w:t>
        </w:r>
        <w:r w:rsidR="00814C1F">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is the </w:t>
      </w:r>
      <w:ins w:id="509" w:author="Liu, Luyu" w:date="2020-06-20T22:48:00Z">
        <w:r w:rsidR="00814C1F">
          <w:rPr>
            <w:rFonts w:ascii="Times New Roman" w:hAnsi="Times New Roman" w:cs="Times New Roman"/>
            <w:sz w:val="24"/>
            <w:szCs w:val="24"/>
          </w:rPr>
          <w:t>collection of days with</w:t>
        </w:r>
        <w:r w:rsidR="00D31CBF">
          <w:rPr>
            <w:rFonts w:ascii="Times New Roman" w:hAnsi="Times New Roman" w:cs="Times New Roman"/>
            <w:sz w:val="24"/>
            <w:szCs w:val="24"/>
          </w:rPr>
          <w:t xml:space="preserve"> the</w:t>
        </w:r>
        <w:r w:rsidR="00814C1F">
          <w:rPr>
            <w:rFonts w:ascii="Times New Roman" w:hAnsi="Times New Roman" w:cs="Times New Roman"/>
            <w:sz w:val="24"/>
            <w:szCs w:val="24"/>
          </w:rPr>
          <w:t xml:space="preserve"> size of the </w:t>
        </w:r>
      </w:ins>
      <w:r w:rsidR="005A464A">
        <w:rPr>
          <w:rFonts w:ascii="Times New Roman" w:hAnsi="Times New Roman" w:cs="Times New Roman"/>
          <w:sz w:val="24"/>
          <w:szCs w:val="24"/>
        </w:rPr>
        <w:t>learning memory.</w:t>
      </w:r>
      <w:del w:id="510" w:author="Liu, Luyu" w:date="2020-06-15T19:57:00Z">
        <w:r w:rsidR="005A464A" w:rsidDel="00A246E6">
          <w:rPr>
            <w:rFonts w:ascii="Times New Roman" w:hAnsi="Times New Roman" w:cs="Times New Roman"/>
            <w:sz w:val="24"/>
            <w:szCs w:val="24"/>
          </w:rPr>
          <w:delText xml:space="preserve">  </w:delText>
        </w:r>
      </w:del>
      <w:ins w:id="511"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This is an idealistic, upper limit: the learning function can also have parameters reflecting learning rates and recall veracity. </w:t>
      </w:r>
    </w:p>
    <w:p w14:paraId="699ECEF2" w14:textId="147083A7" w:rsidR="005A464A" w:rsidRDefault="00E44002" w:rsidP="005A464A">
      <w:pPr>
        <w:ind w:firstLine="720"/>
        <w:jc w:val="both"/>
        <w:rPr>
          <w:rFonts w:ascii="Times New Roman" w:hAnsi="Times New Roman" w:cs="Times New Roman"/>
          <w:sz w:val="24"/>
          <w:szCs w:val="24"/>
        </w:rPr>
      </w:pPr>
      <w:ins w:id="512" w:author="Liu, Luyu" w:date="2020-06-12T10:31:00Z">
        <w:r>
          <w:rPr>
            <w:rFonts w:ascii="Times New Roman" w:hAnsi="Times New Roman" w:cs="Times New Roman"/>
            <w:sz w:val="24"/>
            <w:szCs w:val="24"/>
          </w:rPr>
          <w:t xml:space="preserve">We </w:t>
        </w:r>
      </w:ins>
      <w:ins w:id="513" w:author="Liu, Luyu" w:date="2020-06-12T10:32:00Z">
        <w:r w:rsidR="00C00330">
          <w:rPr>
            <w:rFonts w:ascii="Times New Roman" w:hAnsi="Times New Roman" w:cs="Times New Roman"/>
            <w:sz w:val="24"/>
            <w:szCs w:val="24"/>
          </w:rPr>
          <w:t>therefore calculate the average waiting time of different empirical tactics with different memory and learning function</w:t>
        </w:r>
      </w:ins>
      <w:ins w:id="514" w:author="Liu, Luyu" w:date="2020-06-12T10:33:00Z">
        <w:r w:rsidR="00C00330">
          <w:rPr>
            <w:rFonts w:ascii="Times New Roman" w:hAnsi="Times New Roman" w:cs="Times New Roman"/>
            <w:sz w:val="24"/>
            <w:szCs w:val="24"/>
          </w:rPr>
          <w:t xml:space="preserve"> to find the optimal parameters</w:t>
        </w:r>
      </w:ins>
      <w:ins w:id="515" w:author="Liu, Luyu" w:date="2020-06-12T10:32:00Z">
        <w:r w:rsidR="00C00330">
          <w:rPr>
            <w:rFonts w:ascii="Times New Roman" w:hAnsi="Times New Roman" w:cs="Times New Roman"/>
            <w:sz w:val="24"/>
            <w:szCs w:val="24"/>
          </w:rPr>
          <w:t xml:space="preserve">. </w:t>
        </w:r>
      </w:ins>
      <w:r w:rsidR="005A464A" w:rsidRPr="007B318F">
        <w:rPr>
          <w:rFonts w:ascii="Times New Roman" w:hAnsi="Times New Roman" w:cs="Times New Roman"/>
          <w:sz w:val="24"/>
          <w:szCs w:val="24"/>
        </w:rPr>
        <w:fldChar w:fldCharType="begin"/>
      </w:r>
      <w:r w:rsidR="005A464A" w:rsidRPr="007B318F">
        <w:rPr>
          <w:rFonts w:ascii="Times New Roman" w:hAnsi="Times New Roman" w:cs="Times New Roman"/>
          <w:sz w:val="24"/>
          <w:szCs w:val="24"/>
        </w:rPr>
        <w:instrText xml:space="preserve"> REF _Ref16256479 \h  \* MERGEFORMAT </w:instrText>
      </w:r>
      <w:r w:rsidR="005A464A" w:rsidRPr="007B318F">
        <w:rPr>
          <w:rFonts w:ascii="Times New Roman" w:hAnsi="Times New Roman" w:cs="Times New Roman"/>
          <w:sz w:val="24"/>
          <w:szCs w:val="24"/>
        </w:rPr>
      </w:r>
      <w:r w:rsidR="005A464A" w:rsidRPr="007B318F">
        <w:rPr>
          <w:rFonts w:ascii="Times New Roman" w:hAnsi="Times New Roman" w:cs="Times New Roman"/>
          <w:sz w:val="24"/>
          <w:szCs w:val="24"/>
        </w:rPr>
        <w:fldChar w:fldCharType="separate"/>
      </w:r>
      <w:ins w:id="516" w:author="Liu, Luyu" w:date="2020-06-13T23:17:00Z">
        <w:r w:rsidR="009D7465" w:rsidRPr="009D7465">
          <w:rPr>
            <w:rFonts w:ascii="Times New Roman" w:hAnsi="Times New Roman" w:cs="Times New Roman"/>
            <w:sz w:val="24"/>
            <w:szCs w:val="24"/>
            <w:rPrChange w:id="517" w:author="Liu, Luyu" w:date="2020-06-13T23:17:00Z">
              <w:rPr/>
            </w:rPrChange>
          </w:rPr>
          <w:t xml:space="preserve">Figure </w:t>
        </w:r>
        <w:r w:rsidR="009D7465" w:rsidRPr="009D7465">
          <w:rPr>
            <w:rFonts w:ascii="Times New Roman" w:hAnsi="Times New Roman" w:cs="Times New Roman"/>
            <w:noProof/>
            <w:sz w:val="24"/>
            <w:szCs w:val="24"/>
            <w:rPrChange w:id="518" w:author="Liu, Luyu" w:date="2020-06-13T23:17:00Z">
              <w:rPr>
                <w:noProof/>
              </w:rPr>
            </w:rPrChange>
          </w:rPr>
          <w:t>3</w:t>
        </w:r>
      </w:ins>
      <w:del w:id="519" w:author="Liu, Luyu" w:date="2020-06-13T23:17:00Z">
        <w:r w:rsidR="005A464A" w:rsidRPr="00351FFE" w:rsidDel="009D7465">
          <w:rPr>
            <w:rFonts w:ascii="Times New Roman" w:hAnsi="Times New Roman" w:cs="Times New Roman"/>
            <w:sz w:val="24"/>
            <w:szCs w:val="24"/>
          </w:rPr>
          <w:delText xml:space="preserve">Figure </w:delText>
        </w:r>
        <w:r w:rsidR="005A464A" w:rsidRPr="00351FFE" w:rsidDel="009D7465">
          <w:rPr>
            <w:rFonts w:ascii="Times New Roman" w:hAnsi="Times New Roman" w:cs="Times New Roman"/>
            <w:noProof/>
            <w:sz w:val="24"/>
            <w:szCs w:val="24"/>
          </w:rPr>
          <w:delText>3</w:delText>
        </w:r>
      </w:del>
      <w:r w:rsidR="005A464A" w:rsidRPr="007B318F">
        <w:rPr>
          <w:rFonts w:ascii="Times New Roman" w:hAnsi="Times New Roman" w:cs="Times New Roman"/>
          <w:sz w:val="24"/>
          <w:szCs w:val="24"/>
        </w:rPr>
        <w:fldChar w:fldCharType="end"/>
      </w:r>
      <w:r w:rsidR="005A464A" w:rsidRPr="007B318F">
        <w:rPr>
          <w:rFonts w:ascii="Times New Roman" w:hAnsi="Times New Roman" w:cs="Times New Roman"/>
          <w:sz w:val="24"/>
          <w:szCs w:val="24"/>
        </w:rPr>
        <w:t xml:space="preserve"> v</w:t>
      </w:r>
      <w:r w:rsidR="005A464A">
        <w:rPr>
          <w:rFonts w:ascii="Times New Roman" w:hAnsi="Times New Roman" w:cs="Times New Roman"/>
          <w:sz w:val="24"/>
          <w:szCs w:val="24"/>
        </w:rPr>
        <w:t xml:space="preserve">isualizes </w:t>
      </w:r>
      <w:del w:id="520" w:author="Liu, Luyu" w:date="2020-06-14T15:42:00Z">
        <w:r w:rsidR="005A464A" w:rsidDel="00FD1721">
          <w:rPr>
            <w:rFonts w:ascii="Times New Roman" w:hAnsi="Times New Roman" w:cs="Times New Roman"/>
            <w:sz w:val="24"/>
            <w:szCs w:val="24"/>
          </w:rPr>
          <w:delText xml:space="preserve">results </w:delText>
        </w:r>
      </w:del>
      <w:ins w:id="521" w:author="Liu, Luyu" w:date="2020-06-14T15:42:00Z">
        <w:r w:rsidR="00FD1721">
          <w:rPr>
            <w:rFonts w:ascii="Times New Roman" w:hAnsi="Times New Roman" w:cs="Times New Roman"/>
            <w:sz w:val="24"/>
            <w:szCs w:val="24"/>
          </w:rPr>
          <w:t xml:space="preserve">average waiting time derived </w:t>
        </w:r>
      </w:ins>
      <w:r w:rsidR="005A464A">
        <w:rPr>
          <w:rFonts w:ascii="Times New Roman" w:hAnsi="Times New Roman" w:cs="Times New Roman"/>
          <w:sz w:val="24"/>
          <w:szCs w:val="24"/>
        </w:rPr>
        <w:t xml:space="preserve">from </w:t>
      </w:r>
      <w:del w:id="522" w:author="Liu, Luyu" w:date="2020-06-12T10:31:00Z">
        <w:r w:rsidR="005A464A" w:rsidDel="009D1D85">
          <w:rPr>
            <w:rFonts w:ascii="Times New Roman" w:hAnsi="Times New Roman" w:cs="Times New Roman"/>
            <w:sz w:val="24"/>
            <w:szCs w:val="24"/>
          </w:rPr>
          <w:delText xml:space="preserve">our </w:delText>
        </w:r>
      </w:del>
      <w:ins w:id="523" w:author="Liu, Luyu" w:date="2020-06-12T10:31:00Z">
        <w:r w:rsidR="009D1D85">
          <w:rPr>
            <w:rFonts w:ascii="Times New Roman" w:hAnsi="Times New Roman" w:cs="Times New Roman"/>
            <w:sz w:val="24"/>
            <w:szCs w:val="24"/>
          </w:rPr>
          <w:t xml:space="preserve">the GTFS-APC </w:t>
        </w:r>
      </w:ins>
      <w:r w:rsidR="005A464A">
        <w:rPr>
          <w:rFonts w:ascii="Times New Roman" w:hAnsi="Times New Roman" w:cs="Times New Roman"/>
          <w:sz w:val="24"/>
          <w:szCs w:val="24"/>
        </w:rPr>
        <w:t xml:space="preserve">data based on two learning functions (averaging and minimum </w:t>
      </w:r>
      <w:del w:id="524" w:author="Liu, Luyu" w:date="2020-06-12T10:26:00Z">
        <w:r w:rsidR="005A464A" w:rsidDel="00D273AF">
          <w:rPr>
            <w:rFonts w:ascii="Times New Roman" w:hAnsi="Times New Roman" w:cs="Times New Roman"/>
            <w:sz w:val="24"/>
            <w:szCs w:val="24"/>
          </w:rPr>
          <w:delText xml:space="preserve">wait </w:delText>
        </w:r>
      </w:del>
      <w:ins w:id="525" w:author="Liu, Luyu" w:date="2020-06-12T10:26:00Z">
        <w:r w:rsidR="00D273AF">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times) with memory ranging 1 </w:t>
      </w:r>
      <w:del w:id="526" w:author="Liu, Luyu" w:date="2020-06-13T21:17:00Z">
        <w:r w:rsidR="005A464A" w:rsidDel="00F961A0">
          <w:rPr>
            <w:rFonts w:ascii="Times New Roman" w:hAnsi="Times New Roman" w:cs="Times New Roman"/>
            <w:sz w:val="24"/>
            <w:szCs w:val="24"/>
          </w:rPr>
          <w:delText>-</w:delText>
        </w:r>
      </w:del>
      <w:ins w:id="527" w:author="Liu, Luyu" w:date="2020-06-13T21:17:00Z">
        <w:r w:rsidR="00F961A0">
          <w:rPr>
            <w:rFonts w:ascii="Times New Roman" w:hAnsi="Times New Roman" w:cs="Times New Roman"/>
            <w:sz w:val="24"/>
            <w:szCs w:val="24"/>
          </w:rPr>
          <w:t>–</w:t>
        </w:r>
      </w:ins>
      <w:r w:rsidR="005A464A">
        <w:rPr>
          <w:rFonts w:ascii="Times New Roman" w:hAnsi="Times New Roman" w:cs="Times New Roman"/>
          <w:sz w:val="24"/>
          <w:szCs w:val="24"/>
        </w:rPr>
        <w:t xml:space="preserve"> 9</w:t>
      </w:r>
      <w:ins w:id="528" w:author="Liu, Luyu" w:date="2020-06-13T21:17:00Z">
        <w:r w:rsidR="00F961A0">
          <w:rPr>
            <w:rFonts w:ascii="Times New Roman" w:hAnsi="Times New Roman" w:cs="Times New Roman"/>
            <w:sz w:val="24"/>
            <w:szCs w:val="24"/>
          </w:rPr>
          <w:t xml:space="preserve"> days</w:t>
        </w:r>
      </w:ins>
      <w:r w:rsidR="005A464A">
        <w:rPr>
          <w:rFonts w:ascii="Times New Roman" w:hAnsi="Times New Roman" w:cs="Times New Roman"/>
          <w:sz w:val="24"/>
          <w:szCs w:val="24"/>
        </w:rPr>
        <w:t>.</w:t>
      </w:r>
      <w:del w:id="529" w:author="Liu, Luyu" w:date="2020-06-15T19:57:00Z">
        <w:r w:rsidR="005A464A" w:rsidDel="00A246E6">
          <w:rPr>
            <w:rFonts w:ascii="Times New Roman" w:hAnsi="Times New Roman" w:cs="Times New Roman"/>
            <w:sz w:val="24"/>
            <w:szCs w:val="24"/>
          </w:rPr>
          <w:delText xml:space="preserve">  </w:delText>
        </w:r>
      </w:del>
      <w:ins w:id="530"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Note that average waiting time increases with longer memory with averaging learning function</w:t>
      </w:r>
      <w:r w:rsidR="005A464A" w:rsidRPr="007B318F">
        <w:rPr>
          <w:rFonts w:ascii="Times New Roman" w:hAnsi="Times New Roman" w:cs="Times New Roman"/>
          <w:sz w:val="24"/>
          <w:szCs w:val="24"/>
        </w:rPr>
        <w:t>.</w:t>
      </w:r>
      <w:del w:id="531" w:author="Liu, Luyu" w:date="2020-06-15T19:57:00Z">
        <w:r w:rsidR="005A464A" w:rsidDel="00A246E6">
          <w:rPr>
            <w:rFonts w:ascii="Times New Roman" w:hAnsi="Times New Roman" w:cs="Times New Roman"/>
            <w:sz w:val="24"/>
            <w:szCs w:val="24"/>
          </w:rPr>
          <w:delText xml:space="preserve">  </w:delText>
        </w:r>
      </w:del>
      <w:ins w:id="532"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Learning the average wait time is a poor strategy due to the sudden jump in time penalty associated with missing a bus.</w:t>
      </w:r>
      <w:del w:id="533" w:author="Liu, Luyu" w:date="2020-06-15T19:57:00Z">
        <w:r w:rsidR="005A464A" w:rsidDel="00A246E6">
          <w:rPr>
            <w:rFonts w:ascii="Times New Roman" w:hAnsi="Times New Roman" w:cs="Times New Roman"/>
            <w:sz w:val="24"/>
            <w:szCs w:val="24"/>
          </w:rPr>
          <w:delText xml:space="preserve">  </w:delText>
        </w:r>
      </w:del>
      <w:ins w:id="534"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contrast, learning the minimum </w:t>
      </w:r>
      <w:del w:id="535" w:author="Liu, Luyu" w:date="2020-06-12T10:26:00Z">
        <w:r w:rsidR="005A464A" w:rsidDel="00EF7412">
          <w:rPr>
            <w:rFonts w:ascii="Times New Roman" w:hAnsi="Times New Roman" w:cs="Times New Roman"/>
            <w:sz w:val="24"/>
            <w:szCs w:val="24"/>
          </w:rPr>
          <w:delText xml:space="preserve">wait </w:delText>
        </w:r>
      </w:del>
      <w:ins w:id="536" w:author="Liu, Luyu" w:date="2020-06-12T10:26:00Z">
        <w:r w:rsidR="00EF7412">
          <w:rPr>
            <w:rFonts w:ascii="Times New Roman" w:hAnsi="Times New Roman" w:cs="Times New Roman"/>
            <w:sz w:val="24"/>
            <w:szCs w:val="24"/>
          </w:rPr>
          <w:t xml:space="preserve">arrival </w:t>
        </w:r>
      </w:ins>
      <w:r w:rsidR="005A464A">
        <w:rPr>
          <w:rFonts w:ascii="Times New Roman" w:hAnsi="Times New Roman" w:cs="Times New Roman"/>
          <w:sz w:val="24"/>
          <w:szCs w:val="24"/>
        </w:rPr>
        <w:t>time is a more effective strategy that tends to improve with longer memory, although this improvement is volatile due to the volatility of that empirical parameter.</w:t>
      </w:r>
      <w:del w:id="537" w:author="Liu, Luyu" w:date="2020-06-15T19:57:00Z">
        <w:r w:rsidR="005A464A" w:rsidDel="00A246E6">
          <w:rPr>
            <w:rFonts w:ascii="Times New Roman" w:hAnsi="Times New Roman" w:cs="Times New Roman"/>
            <w:sz w:val="24"/>
            <w:szCs w:val="24"/>
          </w:rPr>
          <w:delText xml:space="preserve">  </w:delText>
        </w:r>
      </w:del>
      <w:ins w:id="538"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In the analysis presented later in this paper, we use an </w:t>
      </w:r>
      <w:del w:id="539" w:author="Liu, Luyu" w:date="2020-06-12T10:25:00Z">
        <w:r w:rsidR="005A464A" w:rsidDel="004220D9">
          <w:rPr>
            <w:rFonts w:ascii="Times New Roman" w:hAnsi="Times New Roman" w:cs="Times New Roman"/>
            <w:sz w:val="24"/>
            <w:szCs w:val="24"/>
          </w:rPr>
          <w:delText xml:space="preserve">ET </w:delText>
        </w:r>
      </w:del>
      <w:ins w:id="540" w:author="Liu, Luyu" w:date="2020-06-12T10:25:00Z">
        <w:r w:rsidR="004220D9">
          <w:rPr>
            <w:rFonts w:ascii="Times New Roman" w:hAnsi="Times New Roman" w:cs="Times New Roman"/>
            <w:sz w:val="24"/>
            <w:szCs w:val="24"/>
          </w:rPr>
          <w:t xml:space="preserve">empirical </w:t>
        </w:r>
      </w:ins>
      <w:r w:rsidR="005A464A">
        <w:rPr>
          <w:rFonts w:ascii="Times New Roman" w:hAnsi="Times New Roman" w:cs="Times New Roman"/>
          <w:sz w:val="24"/>
          <w:szCs w:val="24"/>
        </w:rPr>
        <w:t xml:space="preserve">based in minimal </w:t>
      </w:r>
      <w:del w:id="541" w:author="Liu, Luyu" w:date="2020-06-12T10:26:00Z">
        <w:r w:rsidR="005A464A" w:rsidDel="0021289C">
          <w:rPr>
            <w:rFonts w:ascii="Times New Roman" w:hAnsi="Times New Roman" w:cs="Times New Roman"/>
            <w:sz w:val="24"/>
            <w:szCs w:val="24"/>
          </w:rPr>
          <w:delText xml:space="preserve">wait </w:delText>
        </w:r>
      </w:del>
      <w:ins w:id="542" w:author="Liu, Luyu" w:date="2020-06-12T10:26:00Z">
        <w:r w:rsidR="0039009C">
          <w:rPr>
            <w:rFonts w:ascii="Times New Roman" w:hAnsi="Times New Roman" w:cs="Times New Roman"/>
            <w:sz w:val="24"/>
            <w:szCs w:val="24"/>
          </w:rPr>
          <w:t>ar</w:t>
        </w:r>
        <w:r w:rsidR="0021289C">
          <w:rPr>
            <w:rFonts w:ascii="Times New Roman" w:hAnsi="Times New Roman" w:cs="Times New Roman"/>
            <w:sz w:val="24"/>
            <w:szCs w:val="24"/>
          </w:rPr>
          <w:t xml:space="preserve">rival </w:t>
        </w:r>
      </w:ins>
      <w:r w:rsidR="005A464A">
        <w:rPr>
          <w:rFonts w:ascii="Times New Roman" w:hAnsi="Times New Roman" w:cs="Times New Roman"/>
          <w:sz w:val="24"/>
          <w:szCs w:val="24"/>
        </w:rPr>
        <w:t>times with memory = 6.</w:t>
      </w:r>
    </w:p>
    <w:p w14:paraId="0C7615A0" w14:textId="7E875504" w:rsidR="005A464A" w:rsidRPr="00125961" w:rsidRDefault="005A464A" w:rsidP="005A464A">
      <w:pPr>
        <w:ind w:firstLine="720"/>
        <w:jc w:val="both"/>
        <w:rPr>
          <w:rFonts w:ascii="Times New Roman" w:hAnsi="Times New Roman" w:cs="Times New Roman"/>
          <w:sz w:val="24"/>
          <w:szCs w:val="24"/>
        </w:rPr>
      </w:pPr>
      <w:del w:id="543" w:author="Liu, Luyu" w:date="2020-06-15T19:57:00Z">
        <w:r w:rsidDel="00A246E6">
          <w:rPr>
            <w:rFonts w:ascii="Times New Roman" w:hAnsi="Times New Roman" w:cs="Times New Roman"/>
            <w:sz w:val="24"/>
            <w:szCs w:val="24"/>
          </w:rPr>
          <w:delText xml:space="preserve">   </w:delText>
        </w:r>
      </w:del>
      <w:ins w:id="544" w:author="Liu, Luyu" w:date="2020-06-15T19:57:00Z">
        <w:r w:rsidR="00A246E6">
          <w:rPr>
            <w:rFonts w:ascii="Times New Roman" w:hAnsi="Times New Roman" w:cs="Times New Roman"/>
            <w:sz w:val="24"/>
            <w:szCs w:val="24"/>
          </w:rPr>
          <w:t xml:space="preserve"> </w:t>
        </w:r>
      </w:ins>
    </w:p>
    <w:p w14:paraId="29284A55" w14:textId="77777777" w:rsidR="005A464A" w:rsidRDefault="005A464A" w:rsidP="005A464A">
      <w:pPr>
        <w:pStyle w:val="TimesNewRoman"/>
        <w:keepNext/>
        <w:jc w:val="center"/>
      </w:pPr>
      <w:r>
        <w:rPr>
          <w:noProof/>
        </w:rPr>
        <w:lastRenderedPageBreak/>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5455FEAD" w:rsidR="005A464A" w:rsidRDefault="005A464A" w:rsidP="005A464A">
      <w:pPr>
        <w:pStyle w:val="IndentTimesNewRoman"/>
        <w:ind w:firstLine="0"/>
        <w:jc w:val="center"/>
      </w:pPr>
      <w:bookmarkStart w:id="545" w:name="_Ref16256479"/>
      <w:r>
        <w:t xml:space="preserve">Figure </w:t>
      </w:r>
      <w:fldSimple w:instr=" SEQ Figure \* ARABIC ">
        <w:ins w:id="546" w:author="Liu, Luyu" w:date="2020-06-14T15:41:00Z">
          <w:r w:rsidR="00FD1721">
            <w:rPr>
              <w:noProof/>
            </w:rPr>
            <w:t>2</w:t>
          </w:r>
        </w:ins>
        <w:del w:id="547" w:author="Liu, Luyu" w:date="2020-06-14T15:41:00Z">
          <w:r w:rsidDel="00FD1721">
            <w:rPr>
              <w:noProof/>
            </w:rPr>
            <w:delText>3</w:delText>
          </w:r>
        </w:del>
      </w:fldSimple>
      <w:bookmarkEnd w:id="545"/>
      <w:r>
        <w:rPr>
          <w:noProof/>
        </w:rPr>
        <w:t>:</w:t>
      </w:r>
      <w:r>
        <w:t xml:space="preserve"> the </w:t>
      </w:r>
      <w:ins w:id="548" w:author="Liu, Luyu" w:date="2020-06-12T10:27:00Z">
        <w:r w:rsidR="000E2D42">
          <w:t xml:space="preserve">average </w:t>
        </w:r>
      </w:ins>
      <w:r>
        <w:t xml:space="preserve">waiting time of </w:t>
      </w:r>
      <w:del w:id="549" w:author="Liu, Luyu" w:date="2020-06-12T10:27:00Z">
        <w:r w:rsidDel="000E2D42">
          <w:delText xml:space="preserve">ET family </w:delText>
        </w:r>
      </w:del>
      <w:ins w:id="550" w:author="Liu, Luyu" w:date="2020-06-12T10:27:00Z">
        <w:r w:rsidR="000E2D42">
          <w:t xml:space="preserve">empirical tactics </w:t>
        </w:r>
      </w:ins>
      <w:r>
        <w:t xml:space="preserve">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551" w:author="Liu, Luyu" w:date="2020-06-12T15:30:00Z">
        <w:r w:rsidRPr="00351FFE" w:rsidDel="00D6693C">
          <w:rPr>
            <w:rFonts w:ascii="Times New Roman" w:hAnsi="Times New Roman" w:cs="Times New Roman"/>
            <w:bCs/>
            <w:sz w:val="24"/>
            <w:szCs w:val="24"/>
          </w:rPr>
          <w:delText xml:space="preserve"> (GT)</w:delText>
        </w:r>
      </w:del>
    </w:p>
    <w:p w14:paraId="5A8B4F02" w14:textId="2EBA6BAE" w:rsidR="001F6E54" w:rsidDel="005B1FF1" w:rsidRDefault="001F6E54" w:rsidP="005A464A">
      <w:pPr>
        <w:jc w:val="both"/>
        <w:rPr>
          <w:del w:id="552"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553" w:author="Liu, Luyu" w:date="2020-06-12T15:33:00Z">
        <w:r w:rsidR="00DC0516">
          <w:rPr>
            <w:rFonts w:ascii="Times New Roman" w:hAnsi="Times New Roman" w:cs="Times New Roman"/>
            <w:sz w:val="24"/>
            <w:szCs w:val="24"/>
          </w:rPr>
          <w:t>many</w:t>
        </w:r>
      </w:ins>
      <w:ins w:id="554" w:author="Liu, Luyu" w:date="2020-06-12T15:29:00Z">
        <w:r w:rsidR="00D6693C">
          <w:rPr>
            <w:rFonts w:ascii="Times New Roman" w:hAnsi="Times New Roman" w:cs="Times New Roman"/>
            <w:sz w:val="24"/>
            <w:szCs w:val="24"/>
          </w:rPr>
          <w:t xml:space="preserve"> </w:t>
        </w:r>
      </w:ins>
      <w:ins w:id="555" w:author="Liu, Luyu" w:date="2020-06-12T14:46:00Z">
        <w:r w:rsidR="005B1FF1">
          <w:rPr>
            <w:rFonts w:ascii="Times New Roman" w:hAnsi="Times New Roman" w:cs="Times New Roman"/>
            <w:sz w:val="24"/>
            <w:szCs w:val="24"/>
          </w:rPr>
          <w:t xml:space="preserve">real-time </w:t>
        </w:r>
      </w:ins>
      <w:del w:id="556"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557" w:author="Liu, Luyu" w:date="2020-06-12T14:45:00Z">
        <w:r w:rsidDel="005B1FF1">
          <w:rPr>
            <w:rFonts w:ascii="Times New Roman" w:hAnsi="Times New Roman" w:cs="Times New Roman"/>
            <w:sz w:val="24"/>
            <w:szCs w:val="24"/>
          </w:rPr>
          <w:delText>, for GTFS’s na</w:delText>
        </w:r>
      </w:del>
      <w:ins w:id="558" w:author="Liu, Luyu" w:date="2020-06-12T14:45:00Z">
        <w:r w:rsidR="005B1FF1">
          <w:rPr>
            <w:rFonts w:ascii="Times New Roman" w:hAnsi="Times New Roman" w:cs="Times New Roman"/>
            <w:sz w:val="24"/>
            <w:szCs w:val="24"/>
          </w:rPr>
          <w:t xml:space="preserve"> and </w:t>
        </w:r>
      </w:ins>
      <w:ins w:id="559" w:author="Liu, Luyu" w:date="2020-06-12T14:46:00Z">
        <w:r w:rsidR="005B1FF1">
          <w:rPr>
            <w:rFonts w:ascii="Times New Roman" w:hAnsi="Times New Roman" w:cs="Times New Roman"/>
            <w:sz w:val="24"/>
            <w:szCs w:val="24"/>
          </w:rPr>
          <w:t>algorithm</w:t>
        </w:r>
      </w:ins>
      <w:ins w:id="560" w:author="Liu, Luyu" w:date="2020-06-12T15:43:00Z">
        <w:r w:rsidR="00EC5123">
          <w:rPr>
            <w:rFonts w:ascii="Times New Roman" w:hAnsi="Times New Roman" w:cs="Times New Roman"/>
            <w:sz w:val="24"/>
            <w:szCs w:val="24"/>
          </w:rPr>
          <w:t>s</w:t>
        </w:r>
      </w:ins>
      <w:ins w:id="561" w:author="Liu, Luyu" w:date="2020-06-12T15:28:00Z">
        <w:r w:rsidR="00D6693C">
          <w:rPr>
            <w:rFonts w:ascii="Times New Roman" w:hAnsi="Times New Roman" w:cs="Times New Roman"/>
            <w:sz w:val="24"/>
            <w:szCs w:val="24"/>
          </w:rPr>
          <w:t xml:space="preserve">: most </w:t>
        </w:r>
      </w:ins>
      <w:ins w:id="562" w:author="Liu, Luyu" w:date="2020-06-12T15:29:00Z">
        <w:r w:rsidR="00D6693C">
          <w:rPr>
            <w:rFonts w:ascii="Times New Roman" w:hAnsi="Times New Roman" w:cs="Times New Roman"/>
            <w:sz w:val="24"/>
            <w:szCs w:val="24"/>
          </w:rPr>
          <w:t xml:space="preserve">trip planning apps do not have a buffer time or wait time between the </w:t>
        </w:r>
      </w:ins>
      <w:ins w:id="563" w:author="Liu, Luyu" w:date="2020-06-12T15:33:00Z">
        <w:r w:rsidR="00DC0516">
          <w:rPr>
            <w:rFonts w:ascii="Times New Roman" w:hAnsi="Times New Roman" w:cs="Times New Roman"/>
            <w:sz w:val="24"/>
            <w:szCs w:val="24"/>
          </w:rPr>
          <w:t xml:space="preserve">initial </w:t>
        </w:r>
      </w:ins>
      <w:ins w:id="564" w:author="Liu, Luyu" w:date="2020-06-12T15:30:00Z">
        <w:r w:rsidR="00D6693C">
          <w:rPr>
            <w:rFonts w:ascii="Times New Roman" w:hAnsi="Times New Roman" w:cs="Times New Roman"/>
            <w:sz w:val="24"/>
            <w:szCs w:val="24"/>
          </w:rPr>
          <w:t xml:space="preserve">walking </w:t>
        </w:r>
      </w:ins>
      <w:ins w:id="565" w:author="Liu, Luyu" w:date="2020-06-12T15:43:00Z">
        <w:r w:rsidR="00EC5123">
          <w:rPr>
            <w:rFonts w:ascii="Times New Roman" w:hAnsi="Times New Roman" w:cs="Times New Roman"/>
            <w:sz w:val="24"/>
            <w:szCs w:val="24"/>
          </w:rPr>
          <w:t>phase</w:t>
        </w:r>
      </w:ins>
      <w:ins w:id="566" w:author="Liu, Luyu" w:date="2020-06-12T15:30:00Z">
        <w:r w:rsidR="00D6693C">
          <w:rPr>
            <w:rFonts w:ascii="Times New Roman" w:hAnsi="Times New Roman" w:cs="Times New Roman"/>
            <w:sz w:val="24"/>
            <w:szCs w:val="24"/>
          </w:rPr>
          <w:t xml:space="preserve"> and </w:t>
        </w:r>
      </w:ins>
      <w:ins w:id="567" w:author="Liu, Luyu" w:date="2020-06-12T15:44:00Z">
        <w:r w:rsidR="00EC5123">
          <w:rPr>
            <w:rFonts w:ascii="Times New Roman" w:hAnsi="Times New Roman" w:cs="Times New Roman"/>
            <w:sz w:val="24"/>
            <w:szCs w:val="24"/>
          </w:rPr>
          <w:t xml:space="preserve">the </w:t>
        </w:r>
      </w:ins>
      <w:ins w:id="568" w:author="Liu, Luyu" w:date="2020-06-12T15:30:00Z">
        <w:r w:rsidR="00D6693C">
          <w:rPr>
            <w:rFonts w:ascii="Times New Roman" w:hAnsi="Times New Roman" w:cs="Times New Roman"/>
            <w:sz w:val="24"/>
            <w:szCs w:val="24"/>
          </w:rPr>
          <w:t xml:space="preserve">transit </w:t>
        </w:r>
      </w:ins>
      <w:ins w:id="569" w:author="Liu, Luyu" w:date="2020-06-12T15:44:00Z">
        <w:r w:rsidR="00EC5123">
          <w:rPr>
            <w:rFonts w:ascii="Times New Roman" w:hAnsi="Times New Roman" w:cs="Times New Roman"/>
            <w:sz w:val="24"/>
            <w:szCs w:val="24"/>
          </w:rPr>
          <w:t>phase</w:t>
        </w:r>
      </w:ins>
      <w:ins w:id="570" w:author="Liu, Luyu" w:date="2020-06-12T14:46:00Z">
        <w:r w:rsidR="005B1FF1">
          <w:rPr>
            <w:rFonts w:ascii="Times New Roman" w:hAnsi="Times New Roman" w:cs="Times New Roman"/>
            <w:sz w:val="24"/>
            <w:szCs w:val="24"/>
          </w:rPr>
          <w:t>.</w:t>
        </w:r>
      </w:ins>
      <w:ins w:id="571"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737D1D3C" w:rsidR="005A464A" w:rsidRDefault="005A464A" w:rsidP="00A4367B">
      <w:pPr>
        <w:jc w:val="both"/>
        <w:rPr>
          <w:rFonts w:ascii="Times New Roman" w:hAnsi="Times New Roman" w:cs="Times New Roman"/>
          <w:sz w:val="24"/>
          <w:szCs w:val="24"/>
        </w:rPr>
      </w:pPr>
      <w:del w:id="572"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573" w:author="Liu, Luyu" w:date="2020-06-12T15:31:00Z">
        <w:r w:rsidR="00D6693C">
          <w:rPr>
            <w:rFonts w:ascii="Times New Roman" w:hAnsi="Times New Roman" w:cs="Times New Roman"/>
            <w:sz w:val="24"/>
            <w:szCs w:val="24"/>
          </w:rPr>
          <w:t>Therefore, based on the same logic, a</w:t>
        </w:r>
      </w:ins>
      <w:del w:id="574" w:author="Liu, Luyu" w:date="2020-06-12T15:31:00Z">
        <w:r w:rsidDel="00D6693C">
          <w:rPr>
            <w:rFonts w:ascii="Times New Roman" w:hAnsi="Times New Roman" w:cs="Times New Roman"/>
            <w:sz w:val="24"/>
            <w:szCs w:val="24"/>
          </w:rPr>
          <w:delText xml:space="preserve">A </w:delText>
        </w:r>
      </w:del>
      <w:del w:id="575" w:author="Liu, Luyu" w:date="2020-06-12T15:32:00Z">
        <w:r w:rsidDel="00D6693C">
          <w:rPr>
            <w:rFonts w:ascii="Times New Roman" w:hAnsi="Times New Roman" w:cs="Times New Roman"/>
            <w:sz w:val="24"/>
            <w:szCs w:val="24"/>
          </w:rPr>
          <w:delText>GT u</w:delText>
        </w:r>
      </w:del>
      <w:ins w:id="576"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577" w:author="Liu, Luyu" w:date="2020-06-16T19:22:00Z">
        <w:r w:rsidR="001C320A">
          <w:rPr>
            <w:rFonts w:ascii="Times New Roman" w:hAnsi="Times New Roman" w:cs="Times New Roman"/>
            <w:sz w:val="24"/>
            <w:szCs w:val="24"/>
          </w:rPr>
          <w:t xml:space="preserve">will </w:t>
        </w:r>
      </w:ins>
      <w:del w:id="578"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579" w:author="Liu, Luyu" w:date="2020-06-12T14:47:00Z">
        <w:r w:rsidDel="005B1FF1">
          <w:rPr>
            <w:rFonts w:ascii="Times New Roman" w:hAnsi="Times New Roman" w:cs="Times New Roman"/>
            <w:sz w:val="24"/>
            <w:szCs w:val="24"/>
          </w:rPr>
          <w:delText xml:space="preserve">ETD </w:delText>
        </w:r>
      </w:del>
      <w:ins w:id="580"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581" w:author="Liu, Luyu" w:date="2020-06-12T15:33:00Z">
        <w:r w:rsidDel="00D6693C">
          <w:rPr>
            <w:rFonts w:ascii="Times New Roman" w:hAnsi="Times New Roman" w:cs="Times New Roman"/>
            <w:sz w:val="24"/>
            <w:szCs w:val="24"/>
          </w:rPr>
          <w:delText xml:space="preserve">ETD </w:delText>
        </w:r>
      </w:del>
      <w:ins w:id="582" w:author="Liu, Luyu" w:date="2020-06-12T15:33:00Z">
        <w:r w:rsidR="00D6693C">
          <w:rPr>
            <w:rFonts w:ascii="Times New Roman" w:hAnsi="Times New Roman" w:cs="Times New Roman"/>
            <w:sz w:val="24"/>
            <w:szCs w:val="24"/>
          </w:rPr>
          <w:t>estimated time of departure</w:t>
        </w:r>
      </w:ins>
      <w:del w:id="583"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584" w:author="Liu, Luyu" w:date="2020-06-13T21:36:00Z">
        <w:r w:rsidR="00373BEE">
          <w:rPr>
            <w:rFonts w:ascii="Times New Roman" w:hAnsi="Times New Roman" w:cs="Times New Roman"/>
            <w:sz w:val="24"/>
            <w:szCs w:val="24"/>
          </w:rPr>
          <w:t>. The pseudo code is:</w:t>
        </w:r>
      </w:ins>
      <w:del w:id="585"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6" w:author="Liu, Luyu" w:date="2020-06-13T21:41:00Z">
          <w:tblPr>
            <w:tblW w:w="4950" w:type="pct"/>
            <w:jc w:val="center"/>
            <w:tblLook w:val="04A0" w:firstRow="1" w:lastRow="0" w:firstColumn="1" w:lastColumn="0" w:noHBand="0" w:noVBand="1"/>
          </w:tblPr>
        </w:tblPrChange>
      </w:tblPr>
      <w:tblGrid>
        <w:gridCol w:w="365"/>
        <w:gridCol w:w="8165"/>
        <w:gridCol w:w="736"/>
        <w:tblGridChange w:id="587">
          <w:tblGrid>
            <w:gridCol w:w="365"/>
            <w:gridCol w:w="8165"/>
            <w:gridCol w:w="736"/>
          </w:tblGrid>
        </w:tblGridChange>
      </w:tblGrid>
      <w:tr w:rsidR="005A464A" w14:paraId="541806EB" w14:textId="77777777" w:rsidTr="00FF08DF">
        <w:trPr>
          <w:trHeight w:val="580"/>
          <w:trPrChange w:id="588" w:author="Liu, Luyu" w:date="2020-06-13T21:41:00Z">
            <w:trPr>
              <w:trHeight w:val="580"/>
              <w:jc w:val="center"/>
            </w:trPr>
          </w:trPrChange>
        </w:trPr>
        <w:tc>
          <w:tcPr>
            <w:tcW w:w="256" w:type="pct"/>
            <w:vAlign w:val="center"/>
            <w:tcPrChange w:id="589"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590" w:author="Liu, Luyu" w:date="2020-06-13T21:41:00Z">
              <w:tcPr>
                <w:tcW w:w="4463" w:type="pct"/>
                <w:vAlign w:val="center"/>
                <w:hideMark/>
              </w:tcPr>
            </w:tcPrChange>
          </w:tcPr>
          <w:p w14:paraId="72DDA24B" w14:textId="77777777" w:rsidR="00D838A7" w:rsidRDefault="00373BEE">
            <w:pPr>
              <w:rPr>
                <w:ins w:id="591" w:author="Liu, Luyu" w:date="2020-06-15T21:07:00Z"/>
                <w:rFonts w:ascii="Times New Roman" w:eastAsia="Yu Mincho" w:hAnsi="Times New Roman" w:cs="Times New Roman"/>
                <w:b/>
                <w:sz w:val="24"/>
                <w:szCs w:val="24"/>
              </w:rPr>
            </w:pPr>
            <w:ins w:id="592" w:author="Liu, Luyu" w:date="2020-06-13T21:37:00Z">
              <w:r w:rsidRPr="00373BEE">
                <w:rPr>
                  <w:rFonts w:ascii="Times New Roman" w:eastAsia="Yu Mincho" w:hAnsi="Times New Roman" w:cs="Times New Roman"/>
                  <w:b/>
                  <w:sz w:val="24"/>
                  <w:szCs w:val="24"/>
                  <w:rPrChange w:id="593"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594"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595" w:author="Liu, Luyu" w:date="2020-06-13T21:39:00Z"/>
                <w:rFonts w:ascii="Times New Roman" w:eastAsia="Yu Mincho" w:hAnsi="Times New Roman" w:cs="Times New Roman"/>
                <w:b/>
                <w:sz w:val="24"/>
                <w:szCs w:val="24"/>
                <w:rPrChange w:id="596" w:author="Liu, Luyu" w:date="2020-06-15T21:07:00Z">
                  <w:rPr>
                    <w:ins w:id="597" w:author="Liu, Luyu" w:date="2020-06-13T21:39:00Z"/>
                    <w:rFonts w:ascii="Times New Roman" w:eastAsia="Yu Mincho" w:hAnsi="Times New Roman" w:cs="Times New Roman"/>
                    <w:sz w:val="24"/>
                    <w:szCs w:val="24"/>
                  </w:rPr>
                </w:rPrChange>
              </w:rPr>
            </w:pPr>
            <w:ins w:id="598" w:author="Liu, Luyu" w:date="2020-06-15T21:07:00Z">
              <w:r>
                <w:rPr>
                  <w:rFonts w:ascii="Times New Roman" w:eastAsia="Yu Mincho" w:hAnsi="Times New Roman" w:cs="Times New Roman"/>
                  <w:b/>
                  <w:sz w:val="24"/>
                  <w:szCs w:val="24"/>
                </w:rPr>
                <w:t xml:space="preserve">   </w:t>
              </w:r>
            </w:ins>
            <w:ins w:id="599" w:author="Liu, Luyu" w:date="2020-06-13T21:38:00Z">
              <w:r w:rsidR="00373BEE">
                <w:rPr>
                  <w:rFonts w:ascii="Times New Roman" w:eastAsia="Yu Mincho" w:hAnsi="Times New Roman" w:cs="Times New Roman"/>
                  <w:b/>
                  <w:sz w:val="24"/>
                  <w:szCs w:val="24"/>
                </w:rPr>
                <w:t xml:space="preserve">if </w:t>
              </w:r>
            </w:ins>
            <m:oMath>
              <m:r>
                <w:ins w:id="600" w:author="Liu, Luyu" w:date="2020-06-20T22:40:00Z">
                  <w:rPr>
                    <w:rFonts w:ascii="Cambria Math" w:hAnsi="Cambria Math" w:cs="Times New Roman"/>
                    <w:sz w:val="24"/>
                    <w:szCs w:val="24"/>
                  </w:rPr>
                  <m:t>t'</m:t>
                </w:ins>
              </m:r>
              <m:r>
                <w:ins w:id="601" w:author="Liu, Luyu" w:date="2020-06-13T21:38:00Z">
                  <w:rPr>
                    <w:rFonts w:ascii="Cambria Math" w:hAnsi="Cambria Math" w:cs="Times New Roman"/>
                    <w:sz w:val="24"/>
                    <w:szCs w:val="24"/>
                  </w:rPr>
                  <m:t>+δ</m:t>
                </w:ins>
              </m:r>
              <m:r>
                <w:ins w:id="602" w:author="Liu, Luyu" w:date="2020-06-20T22:39:00Z">
                  <w:rPr>
                    <w:rFonts w:ascii="Cambria Math" w:hAnsi="Cambria Math" w:cs="Times New Roman"/>
                    <w:sz w:val="24"/>
                    <w:szCs w:val="24"/>
                  </w:rPr>
                  <m:t>t</m:t>
                </w:ins>
              </m:r>
              <m:r>
                <w:ins w:id="603" w:author="Liu, Luyu" w:date="2020-06-13T21:38:00Z">
                  <w:rPr>
                    <w:rFonts w:ascii="Cambria Math" w:hAnsi="Cambria Math" w:cs="Times New Roman"/>
                    <w:sz w:val="24"/>
                    <w:szCs w:val="24"/>
                  </w:rPr>
                  <m:t>≥</m:t>
                </w:ins>
              </m:r>
              <m:sSup>
                <m:sSupPr>
                  <m:ctrlPr>
                    <w:ins w:id="604" w:author="Liu, Luyu" w:date="2020-06-20T22:40:00Z">
                      <w:rPr>
                        <w:rFonts w:ascii="Cambria Math" w:hAnsi="Cambria Math" w:cs="Times New Roman"/>
                        <w:i/>
                        <w:sz w:val="24"/>
                        <w:szCs w:val="24"/>
                      </w:rPr>
                    </w:ins>
                  </m:ctrlPr>
                </m:sSupPr>
                <m:e>
                  <m:r>
                    <w:ins w:id="605" w:author="Liu, Luyu" w:date="2020-06-20T22:40:00Z">
                      <w:rPr>
                        <w:rFonts w:ascii="Cambria Math" w:hAnsi="Cambria Math" w:cs="Times New Roman"/>
                        <w:sz w:val="24"/>
                        <w:szCs w:val="24"/>
                      </w:rPr>
                      <m:t>π</m:t>
                    </w:ins>
                  </m:r>
                </m:e>
                <m:sup>
                  <m:r>
                    <w:ins w:id="606" w:author="Liu, Luyu" w:date="2020-06-20T22:40:00Z">
                      <w:rPr>
                        <w:rFonts w:ascii="Cambria Math" w:hAnsi="Cambria Math" w:cs="Times New Roman"/>
                        <w:sz w:val="24"/>
                        <w:szCs w:val="24"/>
                      </w:rPr>
                      <m:t>p</m:t>
                    </w:ins>
                  </m:r>
                </m:sup>
              </m:sSup>
            </m:oMath>
          </w:p>
          <w:p w14:paraId="6070749B" w14:textId="2232973E" w:rsidR="00D838A7" w:rsidRDefault="00A246E6">
            <w:pPr>
              <w:rPr>
                <w:ins w:id="607" w:author="Liu, Luyu" w:date="2020-06-15T21:08:00Z"/>
                <w:rFonts w:ascii="Times New Roman" w:eastAsia="Yu Mincho" w:hAnsi="Times New Roman" w:cs="Times New Roman"/>
                <w:sz w:val="24"/>
                <w:szCs w:val="24"/>
              </w:rPr>
            </w:pPr>
            <w:ins w:id="608" w:author="Liu, Luyu" w:date="2020-06-15T19:57:00Z">
              <w:r>
                <w:rPr>
                  <w:rFonts w:ascii="Times New Roman" w:eastAsia="Yu Mincho" w:hAnsi="Times New Roman" w:cs="Times New Roman"/>
                  <w:sz w:val="24"/>
                  <w:szCs w:val="24"/>
                </w:rPr>
                <w:t xml:space="preserve"> </w:t>
              </w:r>
            </w:ins>
            <w:ins w:id="609" w:author="Liu, Luyu" w:date="2020-06-15T21:07:00Z">
              <w:r w:rsidR="00D838A7">
                <w:rPr>
                  <w:rFonts w:ascii="Times New Roman" w:eastAsia="Yu Mincho" w:hAnsi="Times New Roman" w:cs="Times New Roman"/>
                  <w:sz w:val="24"/>
                  <w:szCs w:val="24"/>
                </w:rPr>
                <w:t xml:space="preserve">     </w:t>
              </w:r>
            </w:ins>
            <w:ins w:id="610"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611" w:author="Liu, Luyu" w:date="2020-06-20T22:40:00Z">
                  <w:rPr>
                    <w:rFonts w:ascii="Cambria Math" w:hAnsi="Cambria Math" w:cs="Times New Roman"/>
                    <w:sz w:val="24"/>
                    <w:szCs w:val="24"/>
                  </w:rPr>
                  <m:t>t'</m:t>
                </w:ins>
              </m:r>
            </m:oMath>
          </w:p>
          <w:p w14:paraId="45522CAD" w14:textId="5F5AE63D" w:rsidR="00373BEE" w:rsidRPr="001C320A" w:rsidRDefault="00D838A7">
            <w:pPr>
              <w:rPr>
                <w:ins w:id="612" w:author="Liu, Luyu" w:date="2020-06-13T21:39:00Z"/>
                <w:rFonts w:ascii="Times New Roman" w:eastAsia="Yu Mincho" w:hAnsi="Times New Roman" w:cs="Times New Roman"/>
                <w:sz w:val="24"/>
                <w:szCs w:val="24"/>
              </w:rPr>
            </w:pPr>
            <w:ins w:id="613" w:author="Liu, Luyu" w:date="2020-06-15T21:08:00Z">
              <w:r>
                <w:rPr>
                  <w:rFonts w:ascii="Times New Roman" w:eastAsia="Yu Mincho" w:hAnsi="Times New Roman" w:cs="Times New Roman"/>
                  <w:sz w:val="24"/>
                  <w:szCs w:val="24"/>
                </w:rPr>
                <w:t xml:space="preserve">   </w:t>
              </w:r>
            </w:ins>
            <w:ins w:id="614" w:author="Liu, Luyu" w:date="2020-06-13T21:39:00Z">
              <w:r w:rsidR="00373BEE" w:rsidRPr="005C7EF1">
                <w:rPr>
                  <w:rFonts w:ascii="Times New Roman" w:eastAsia="Yu Mincho" w:hAnsi="Times New Roman" w:cs="Times New Roman"/>
                  <w:b/>
                  <w:sz w:val="24"/>
                  <w:szCs w:val="24"/>
                  <w:rPrChange w:id="615"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616" w:author="Liu, Luyu" w:date="2020-06-13T21:44:00Z"/>
                <w:rFonts w:ascii="Times New Roman" w:eastAsia="Yu Mincho" w:hAnsi="Times New Roman" w:cs="Times New Roman"/>
                <w:sz w:val="24"/>
                <w:szCs w:val="24"/>
              </w:rPr>
            </w:pPr>
            <w:ins w:id="617" w:author="Liu, Luyu" w:date="2020-06-15T21:08:00Z">
              <w:r>
                <w:rPr>
                  <w:rFonts w:ascii="Times New Roman" w:eastAsia="Yu Mincho" w:hAnsi="Times New Roman" w:cs="Times New Roman"/>
                  <w:sz w:val="24"/>
                  <w:szCs w:val="24"/>
                </w:rPr>
                <w:t xml:space="preserve">      </w:t>
              </w:r>
            </w:ins>
            <w:ins w:id="618"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161D36">
            <w:pPr>
              <w:rPr>
                <w:rFonts w:ascii="Times New Roman" w:eastAsia="Yu Mincho" w:hAnsi="Times New Roman" w:cs="Times New Roman"/>
                <w:sz w:val="24"/>
                <w:szCs w:val="24"/>
                <w:rPrChange w:id="619" w:author="Liu, Luyu" w:date="2020-06-13T21:40:00Z">
                  <w:rPr>
                    <w:rFonts w:ascii="Times New Roman" w:hAnsi="Times New Roman" w:cs="Times New Roman"/>
                    <w:sz w:val="24"/>
                    <w:szCs w:val="24"/>
                  </w:rPr>
                </w:rPrChange>
              </w:rPr>
            </w:pPr>
            <m:oMathPara>
              <m:oMath>
                <m:sSub>
                  <m:sSubPr>
                    <m:ctrlPr>
                      <w:del w:id="620" w:author="Liu, Luyu" w:date="2020-06-12T14:47:00Z">
                        <w:rPr>
                          <w:rFonts w:ascii="Cambria Math" w:hAnsi="Cambria Math" w:cs="Times New Roman"/>
                          <w:i/>
                          <w:sz w:val="24"/>
                          <w:szCs w:val="24"/>
                        </w:rPr>
                      </w:del>
                    </m:ctrlPr>
                  </m:sSubPr>
                  <m:e>
                    <m:r>
                      <w:del w:id="621" w:author="Liu, Luyu" w:date="2020-06-12T14:47:00Z">
                        <w:rPr>
                          <w:rFonts w:ascii="Cambria Math" w:hAnsi="Cambria Math" w:cs="Times New Roman"/>
                          <w:sz w:val="24"/>
                          <w:szCs w:val="24"/>
                        </w:rPr>
                        <m:t>t</m:t>
                      </w:del>
                    </m:r>
                  </m:e>
                  <m:sub>
                    <m:r>
                      <w:del w:id="622" w:author="Liu, Luyu" w:date="2020-06-12T14:47:00Z">
                        <w:rPr>
                          <w:rFonts w:ascii="Cambria Math" w:hAnsi="Cambria Math" w:cs="Times New Roman"/>
                          <w:sz w:val="24"/>
                          <w:szCs w:val="24"/>
                        </w:rPr>
                        <m:t>hd</m:t>
                      </w:del>
                    </m:r>
                  </m:sub>
                </m:sSub>
                <m:r>
                  <w:del w:id="623" w:author="Liu, Luyu" w:date="2020-06-13T21:40:00Z">
                    <w:rPr>
                      <w:rFonts w:ascii="Cambria Math" w:hAnsi="Cambria Math" w:cs="Times New Roman"/>
                      <w:sz w:val="24"/>
                      <w:szCs w:val="24"/>
                    </w:rPr>
                    <m:t>=</m:t>
                  </w:del>
                </m:r>
                <m:sSub>
                  <m:sSubPr>
                    <m:ctrlPr>
                      <w:del w:id="624" w:author="Liu, Luyu" w:date="2020-06-12T14:47:00Z">
                        <w:rPr>
                          <w:rFonts w:ascii="Cambria Math" w:hAnsi="Cambria Math" w:cs="Times New Roman"/>
                          <w:i/>
                          <w:sz w:val="24"/>
                          <w:szCs w:val="24"/>
                        </w:rPr>
                      </w:del>
                    </m:ctrlPr>
                  </m:sSubPr>
                  <m:e>
                    <m:r>
                      <w:del w:id="625" w:author="Liu, Luyu" w:date="2020-06-12T14:47:00Z">
                        <w:rPr>
                          <w:rFonts w:ascii="Cambria Math" w:hAnsi="Cambria Math" w:cs="Times New Roman"/>
                          <w:sz w:val="24"/>
                          <w:szCs w:val="24"/>
                        </w:rPr>
                        <m:t>t</m:t>
                      </w:del>
                    </m:r>
                  </m:e>
                  <m:sub>
                    <m:r>
                      <w:del w:id="626" w:author="Liu, Luyu" w:date="2020-06-12T14:47:00Z">
                        <w:rPr>
                          <w:rFonts w:ascii="Cambria Math" w:hAnsi="Cambria Math" w:cs="Times New Roman"/>
                          <w:sz w:val="24"/>
                          <w:szCs w:val="24"/>
                        </w:rPr>
                        <m:t>cu</m:t>
                      </w:del>
                    </m:r>
                  </m:sub>
                </m:sSub>
                <m:r>
                  <w:del w:id="627" w:author="Liu, Luyu" w:date="2020-06-13T21:40:00Z">
                    <w:rPr>
                      <w:rFonts w:ascii="Cambria Math" w:hAnsi="Cambria Math" w:cs="Times New Roman"/>
                      <w:sz w:val="24"/>
                      <w:szCs w:val="24"/>
                    </w:rPr>
                    <m:t xml:space="preserve">, if </m:t>
                  </w:del>
                </m:r>
                <m:sSub>
                  <m:sSubPr>
                    <m:ctrlPr>
                      <w:del w:id="628" w:author="Liu, Luyu" w:date="2020-06-13T21:40:00Z">
                        <w:rPr>
                          <w:rFonts w:ascii="Cambria Math" w:hAnsi="Cambria Math" w:cs="Times New Roman"/>
                          <w:i/>
                          <w:sz w:val="24"/>
                          <w:szCs w:val="24"/>
                        </w:rPr>
                      </w:del>
                    </m:ctrlPr>
                  </m:sSubPr>
                  <m:e>
                    <m:r>
                      <w:del w:id="629" w:author="Liu, Luyu" w:date="2020-06-13T21:40:00Z">
                        <w:rPr>
                          <w:rFonts w:ascii="Cambria Math" w:hAnsi="Cambria Math" w:cs="Times New Roman"/>
                          <w:sz w:val="24"/>
                          <w:szCs w:val="24"/>
                        </w:rPr>
                        <m:t>t</m:t>
                      </w:del>
                    </m:r>
                  </m:e>
                  <m:sub>
                    <m:r>
                      <w:del w:id="630" w:author="Liu, Luyu" w:date="2020-06-13T21:40:00Z">
                        <w:rPr>
                          <w:rFonts w:ascii="Cambria Math" w:hAnsi="Cambria Math" w:cs="Times New Roman"/>
                          <w:sz w:val="24"/>
                          <w:szCs w:val="24"/>
                        </w:rPr>
                        <m:t>c</m:t>
                      </w:del>
                    </m:r>
                    <m:r>
                      <w:del w:id="631" w:author="Liu, Luyu" w:date="2020-06-12T14:48:00Z">
                        <w:rPr>
                          <w:rFonts w:ascii="Cambria Math" w:hAnsi="Cambria Math" w:cs="Times New Roman"/>
                          <w:sz w:val="24"/>
                          <w:szCs w:val="24"/>
                        </w:rPr>
                        <m:t>u</m:t>
                      </w:del>
                    </m:r>
                  </m:sub>
                </m:sSub>
                <m:r>
                  <w:del w:id="632" w:author="Liu, Luyu" w:date="2020-06-13T21:40:00Z">
                    <w:rPr>
                      <w:rFonts w:ascii="Cambria Math" w:hAnsi="Cambria Math" w:cs="Times New Roman"/>
                      <w:sz w:val="24"/>
                      <w:szCs w:val="24"/>
                    </w:rPr>
                    <m:t>+δ</m:t>
                  </w:del>
                </m:r>
                <m:sSub>
                  <m:sSubPr>
                    <m:ctrlPr>
                      <w:del w:id="633" w:author="Liu, Luyu" w:date="2020-06-13T21:40:00Z">
                        <w:rPr>
                          <w:rFonts w:ascii="Cambria Math" w:hAnsi="Cambria Math" w:cs="Times New Roman"/>
                          <w:i/>
                          <w:sz w:val="24"/>
                          <w:szCs w:val="24"/>
                        </w:rPr>
                      </w:del>
                    </m:ctrlPr>
                  </m:sSubPr>
                  <m:e>
                    <m:r>
                      <w:del w:id="634" w:author="Liu, Luyu" w:date="2020-06-13T21:40:00Z">
                        <w:rPr>
                          <w:rFonts w:ascii="Cambria Math" w:hAnsi="Cambria Math" w:cs="Times New Roman"/>
                          <w:sz w:val="24"/>
                          <w:szCs w:val="24"/>
                        </w:rPr>
                        <m:t>t</m:t>
                      </w:del>
                    </m:r>
                  </m:e>
                  <m:sub>
                    <m:r>
                      <w:del w:id="635" w:author="Liu, Luyu" w:date="2020-06-13T21:40:00Z">
                        <w:rPr>
                          <w:rFonts w:ascii="Cambria Math" w:hAnsi="Cambria Math" w:cs="Times New Roman"/>
                          <w:sz w:val="24"/>
                          <w:szCs w:val="24"/>
                        </w:rPr>
                        <m:t>w</m:t>
                      </w:del>
                    </m:r>
                  </m:sub>
                </m:sSub>
                <m:r>
                  <w:del w:id="636" w:author="Liu, Luyu" w:date="2020-06-13T21:40:00Z">
                    <w:rPr>
                      <w:rFonts w:ascii="Cambria Math" w:hAnsi="Cambria Math" w:cs="Times New Roman"/>
                      <w:sz w:val="24"/>
                      <w:szCs w:val="24"/>
                    </w:rPr>
                    <m:t>≥</m:t>
                  </w:del>
                </m:r>
                <m:sSub>
                  <m:sSubPr>
                    <m:ctrlPr>
                      <w:del w:id="637" w:author="Liu, Luyu" w:date="2020-06-12T15:23:00Z">
                        <w:rPr>
                          <w:rFonts w:ascii="Cambria Math" w:hAnsi="Cambria Math" w:cs="Times New Roman"/>
                          <w:i/>
                          <w:sz w:val="24"/>
                          <w:szCs w:val="24"/>
                        </w:rPr>
                      </w:del>
                    </m:ctrlPr>
                  </m:sSubPr>
                  <m:e>
                    <m:r>
                      <w:del w:id="638" w:author="Liu, Luyu" w:date="2020-06-12T15:23:00Z">
                        <w:rPr>
                          <w:rFonts w:ascii="Cambria Math" w:hAnsi="Cambria Math" w:cs="Times New Roman"/>
                          <w:sz w:val="24"/>
                          <w:szCs w:val="24"/>
                        </w:rPr>
                        <m:t>T</m:t>
                      </w:del>
                    </m:r>
                  </m:e>
                  <m:sub>
                    <m:r>
                      <w:del w:id="639" w:author="Liu, Luyu" w:date="2020-06-12T15:23:00Z">
                        <w:rPr>
                          <w:rFonts w:ascii="Cambria Math" w:hAnsi="Cambria Math" w:cs="Times New Roman"/>
                          <w:sz w:val="24"/>
                          <w:szCs w:val="24"/>
                        </w:rPr>
                        <m:t>ex</m:t>
                      </w:del>
                    </m:r>
                  </m:sub>
                </m:sSub>
              </m:oMath>
            </m:oMathPara>
          </w:p>
        </w:tc>
        <w:tc>
          <w:tcPr>
            <w:tcW w:w="280" w:type="pct"/>
            <w:vAlign w:val="center"/>
            <w:hideMark/>
            <w:tcPrChange w:id="640" w:author="Liu, Luyu" w:date="2020-06-13T21:41:00Z">
              <w:tcPr>
                <w:tcW w:w="280" w:type="pct"/>
                <w:vAlign w:val="center"/>
                <w:hideMark/>
              </w:tcPr>
            </w:tcPrChange>
          </w:tcPr>
          <w:p w14:paraId="2973A1EF" w14:textId="1DCB32E3"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641" w:author="Liu, Luyu" w:date="2020-06-13T23:17:00Z">
              <w:r w:rsidR="009D7465">
                <w:rPr>
                  <w:noProof/>
                </w:rPr>
                <w:t>5</w:t>
              </w:r>
            </w:ins>
            <w:del w:id="642" w:author="Liu, Luyu" w:date="2020-06-13T16:27:00Z">
              <w:r w:rsidDel="004C1D89">
                <w:rPr>
                  <w:noProof/>
                </w:rPr>
                <w:delText>10</w:delText>
              </w:r>
            </w:del>
            <w:r>
              <w:rPr>
                <w:noProof/>
              </w:rPr>
              <w:fldChar w:fldCharType="end"/>
            </w:r>
            <w:r>
              <w:rPr>
                <w:rFonts w:eastAsia="Yu Mincho"/>
                <w:lang w:eastAsia="ja-JP"/>
              </w:rPr>
              <w:t>)</w:t>
            </w:r>
          </w:p>
        </w:tc>
      </w:tr>
    </w:tbl>
    <w:p w14:paraId="38CE4EF2" w14:textId="02157E3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643" w:author="Liu, Luyu" w:date="2020-06-20T22:41:00Z">
        <w:r w:rsidR="003463AD">
          <w:rPr>
            <w:rFonts w:ascii="Times New Roman" w:hAnsi="Times New Roman" w:cs="Times New Roman"/>
            <w:sz w:val="24"/>
            <w:szCs w:val="24"/>
          </w:rPr>
          <w:t>e: π</w:t>
        </w:r>
      </w:ins>
      <w:del w:id="644"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645" w:author="Liu, Luyu" w:date="2020-06-20T22:42:00Z">
        <w:r w:rsidDel="003463AD">
          <w:rPr>
            <w:rFonts w:ascii="Times New Roman" w:hAnsi="Times New Roman" w:cs="Times New Roman"/>
            <w:sz w:val="24"/>
            <w:szCs w:val="24"/>
          </w:rPr>
          <w:delText xml:space="preserve"> </w:delText>
        </w:r>
      </w:del>
      <w:ins w:id="646"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647" w:author="Liu, Luyu" w:date="2020-06-12T16:00:00Z">
        <w:r w:rsidDel="006B052E">
          <w:rPr>
            <w:rFonts w:ascii="Times New Roman" w:hAnsi="Times New Roman" w:cs="Times New Roman"/>
            <w:sz w:val="24"/>
            <w:szCs w:val="24"/>
          </w:rPr>
          <w:delText xml:space="preserve">ETD </w:delText>
        </w:r>
      </w:del>
      <w:ins w:id="648" w:author="Liu, Luyu" w:date="2020-06-12T16:00:00Z">
        <w:r w:rsidR="006B052E">
          <w:rPr>
            <w:rFonts w:ascii="Times New Roman" w:hAnsi="Times New Roman" w:cs="Times New Roman"/>
            <w:sz w:val="24"/>
            <w:szCs w:val="24"/>
          </w:rPr>
          <w:t>estimated time of departure</w:t>
        </w:r>
      </w:ins>
      <w:del w:id="649"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650"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651"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652" w:author="Liu, Luyu" w:date="2020-06-15T21:08:00Z">
        <w:r w:rsidR="002916ED">
          <w:rPr>
            <w:rFonts w:ascii="Times New Roman" w:hAnsi="Times New Roman" w:cs="Times New Roman"/>
            <w:sz w:val="24"/>
            <w:szCs w:val="24"/>
          </w:rPr>
          <w:t>t</w:t>
        </w:r>
      </w:ins>
      <w:ins w:id="653" w:author="Liu, Luyu" w:date="2020-06-20T22:42:00Z">
        <w:r w:rsidR="008B6EB5">
          <w:rPr>
            <w:rFonts w:ascii="Times New Roman" w:hAnsi="Times New Roman" w:cs="Times New Roman"/>
            <w:sz w:val="24"/>
            <w:szCs w:val="24"/>
          </w:rPr>
          <w:t>’</w:t>
        </w:r>
      </w:ins>
      <w:ins w:id="654" w:author="Liu, Luyu" w:date="2020-06-15T21:08:00Z">
        <w:r w:rsidR="002916ED">
          <w:rPr>
            <w:rFonts w:ascii="Times New Roman" w:hAnsi="Times New Roman" w:cs="Times New Roman"/>
            <w:sz w:val="24"/>
            <w:szCs w:val="24"/>
          </w:rPr>
          <w:t xml:space="preserve"> </w:t>
        </w:r>
      </w:ins>
      <m:oMath>
        <m:sSub>
          <m:sSubPr>
            <m:ctrlPr>
              <w:del w:id="655" w:author="Liu, Luyu" w:date="2020-06-15T21:08:00Z">
                <w:rPr>
                  <w:rFonts w:ascii="Cambria Math" w:hAnsi="Cambria Math" w:cs="Times New Roman"/>
                  <w:i/>
                  <w:sz w:val="24"/>
                  <w:szCs w:val="24"/>
                </w:rPr>
              </w:del>
            </m:ctrlPr>
          </m:sSubPr>
          <m:e>
            <m:r>
              <w:del w:id="656" w:author="Liu, Luyu" w:date="2020-06-15T21:08:00Z">
                <w:rPr>
                  <w:rFonts w:ascii="Cambria Math" w:hAnsi="Cambria Math" w:cs="Times New Roman"/>
                  <w:sz w:val="24"/>
                  <w:szCs w:val="24"/>
                </w:rPr>
                <m:t>t</m:t>
              </w:del>
            </m:r>
          </m:e>
          <m:sub>
            <m:r>
              <w:del w:id="657" w:author="Liu, Luyu" w:date="2020-06-15T21:08:00Z">
                <w:rPr>
                  <w:rFonts w:ascii="Cambria Math" w:hAnsi="Cambria Math" w:cs="Times New Roman"/>
                  <w:sz w:val="24"/>
                  <w:szCs w:val="24"/>
                </w:rPr>
                <m:t>c</m:t>
              </w:del>
            </m:r>
            <m:r>
              <w:del w:id="658" w:author="Liu, Luyu" w:date="2020-06-12T16:01:00Z">
                <w:rPr>
                  <w:rFonts w:ascii="Cambria Math" w:hAnsi="Cambria Math" w:cs="Times New Roman"/>
                  <w:sz w:val="24"/>
                  <w:szCs w:val="24"/>
                </w:rPr>
                <m:t>u</m:t>
              </w:del>
            </m:r>
          </m:sub>
        </m:sSub>
      </m:oMath>
      <w:del w:id="659"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660"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24C77914" w:rsidR="005A464A" w:rsidRDefault="00D6693C" w:rsidP="005A464A">
      <w:pPr>
        <w:ind w:firstLine="720"/>
        <w:jc w:val="both"/>
        <w:rPr>
          <w:rFonts w:ascii="Times New Roman" w:hAnsi="Times New Roman" w:cs="Times New Roman"/>
          <w:sz w:val="24"/>
          <w:szCs w:val="24"/>
        </w:rPr>
      </w:pPr>
      <w:ins w:id="661" w:author="Liu, Luyu" w:date="2020-06-12T15:32:00Z">
        <w:r>
          <w:rPr>
            <w:rFonts w:ascii="Times New Roman" w:hAnsi="Times New Roman" w:cs="Times New Roman"/>
            <w:sz w:val="24"/>
            <w:szCs w:val="24"/>
          </w:rPr>
          <w:t xml:space="preserve">Ideally, </w:t>
        </w:r>
      </w:ins>
      <w:del w:id="662" w:author="Liu, Luyu" w:date="2020-06-12T15:32:00Z">
        <w:r w:rsidR="005A464A" w:rsidDel="00D6693C">
          <w:rPr>
            <w:rFonts w:ascii="Times New Roman" w:hAnsi="Times New Roman" w:cs="Times New Roman"/>
            <w:sz w:val="24"/>
            <w:szCs w:val="24"/>
          </w:rPr>
          <w:delText>T</w:delText>
        </w:r>
      </w:del>
      <w:ins w:id="663"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664"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665"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666"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667" w:author="Liu, Luyu" w:date="2020-06-12T15:43:00Z">
        <w:r w:rsidR="005A464A" w:rsidDel="00650D62">
          <w:rPr>
            <w:rFonts w:ascii="Times New Roman" w:hAnsi="Times New Roman" w:cs="Times New Roman"/>
            <w:sz w:val="24"/>
            <w:szCs w:val="24"/>
          </w:rPr>
          <w:delText>a GT’s</w:delText>
        </w:r>
      </w:del>
      <w:ins w:id="668"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669" w:author="Liu, Luyu" w:date="2020-06-12T15:43:00Z">
        <w:r w:rsidR="005A464A" w:rsidDel="005A3944">
          <w:rPr>
            <w:rFonts w:ascii="Times New Roman" w:hAnsi="Times New Roman" w:cs="Times New Roman"/>
            <w:sz w:val="24"/>
            <w:szCs w:val="24"/>
          </w:rPr>
          <w:delText>ETD</w:delText>
        </w:r>
      </w:del>
      <w:ins w:id="670"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Consequently, </w:t>
      </w:r>
      <w:del w:id="671" w:author="Liu, Luyu" w:date="2020-06-19T10:37:00Z">
        <w:r w:rsidR="005A464A" w:rsidDel="00445144">
          <w:rPr>
            <w:rFonts w:ascii="Times New Roman" w:hAnsi="Times New Roman" w:cs="Times New Roman"/>
            <w:sz w:val="24"/>
            <w:szCs w:val="24"/>
          </w:rPr>
          <w:delText>the user may suffer from a long waiting time penalty</w:delText>
        </w:r>
      </w:del>
      <w:ins w:id="672" w:author="Liu, Luyu" w:date="2020-06-19T10:37:00Z">
        <w:r w:rsidR="00445144">
          <w:rPr>
            <w:rFonts w:ascii="Times New Roman" w:hAnsi="Times New Roman" w:cs="Times New Roman"/>
            <w:sz w:val="24"/>
            <w:szCs w:val="24"/>
          </w:rPr>
          <w:t xml:space="preserve">this could suggest that mainstream apps </w:t>
        </w:r>
        <w:r w:rsidR="00445144">
          <w:rPr>
            <w:rFonts w:ascii="Times New Roman" w:hAnsi="Times New Roman" w:cs="Times New Roman"/>
            <w:sz w:val="24"/>
            <w:szCs w:val="24"/>
          </w:rPr>
          <w:lastRenderedPageBreak/>
          <w:t xml:space="preserve">are systematically suggesting a trip plan with very poor performance. It is extremely imperative to measure greedy </w:t>
        </w:r>
      </w:ins>
      <w:ins w:id="673" w:author="Liu, Luyu" w:date="2020-06-19T10:38:00Z">
        <w:r w:rsidR="00445144">
          <w:rPr>
            <w:rFonts w:ascii="Times New Roman" w:hAnsi="Times New Roman" w:cs="Times New Roman"/>
            <w:sz w:val="24"/>
            <w:szCs w:val="24"/>
          </w:rPr>
          <w:t>tactic’s performance and improve it.</w:t>
        </w:r>
      </w:ins>
      <w:del w:id="674"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675"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676"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677"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678" w:author="Liu, Luyu" w:date="2020-06-12T16:02:00Z">
        <w:r w:rsidDel="001E61EC">
          <w:rPr>
            <w:rFonts w:ascii="Times New Roman" w:hAnsi="Times New Roman" w:cs="Times New Roman"/>
            <w:sz w:val="24"/>
            <w:szCs w:val="24"/>
          </w:rPr>
          <w:delText>GT</w:delText>
        </w:r>
      </w:del>
      <w:ins w:id="679"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680" w:author="Liu, Luyu" w:date="2020-06-19T16:46:00Z">
        <w:r w:rsidR="003B51EA">
          <w:rPr>
            <w:rFonts w:ascii="Times New Roman" w:hAnsi="Times New Roman" w:cs="Times New Roman"/>
            <w:sz w:val="24"/>
            <w:szCs w:val="24"/>
          </w:rPr>
          <w:t>,</w:t>
        </w:r>
      </w:ins>
      <w:ins w:id="681"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682"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683"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684" w:author="Liu, Luyu" w:date="2020-06-19T16:46:00Z">
        <w:r w:rsidR="00355E41">
          <w:rPr>
            <w:rFonts w:ascii="Times New Roman" w:hAnsi="Times New Roman" w:cs="Times New Roman"/>
            <w:sz w:val="24"/>
            <w:szCs w:val="24"/>
          </w:rPr>
          <w:t xml:space="preserve">as budgeted waiting time </w:t>
        </w:r>
      </w:ins>
      <w:ins w:id="685"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686" w:author="Liu, Luyu" w:date="2020-06-19T15:47:00Z">
        <w:r w:rsidR="00A4367B">
          <w:rPr>
            <w:rFonts w:ascii="Times New Roman" w:hAnsi="Times New Roman" w:cs="Times New Roman"/>
            <w:sz w:val="24"/>
            <w:szCs w:val="24"/>
          </w:rPr>
          <w:fldChar w:fldCharType="end"/>
        </w:r>
      </w:ins>
      <w:del w:id="687"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688" w:author="Liu, Luyu" w:date="2020-06-15T19:57:00Z">
        <w:r w:rsidDel="00A246E6">
          <w:rPr>
            <w:rFonts w:ascii="Times New Roman" w:hAnsi="Times New Roman" w:cs="Times New Roman"/>
            <w:sz w:val="24"/>
            <w:szCs w:val="24"/>
          </w:rPr>
          <w:delText xml:space="preserve">  </w:delText>
        </w:r>
      </w:del>
      <w:ins w:id="68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690"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691" w:author="Liu, Luyu" w:date="2020-06-15T19:57:00Z">
        <w:r w:rsidDel="00A246E6">
          <w:rPr>
            <w:rFonts w:ascii="Times New Roman" w:hAnsi="Times New Roman" w:cs="Times New Roman"/>
            <w:sz w:val="24"/>
            <w:szCs w:val="24"/>
          </w:rPr>
          <w:delText xml:space="preserve">  </w:delText>
        </w:r>
      </w:del>
      <w:ins w:id="6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693" w:author="Liu, Luyu" w:date="2020-06-12T16:02:00Z">
        <w:r w:rsidDel="001E61EC">
          <w:rPr>
            <w:rFonts w:ascii="Times New Roman" w:hAnsi="Times New Roman" w:cs="Times New Roman"/>
            <w:sz w:val="24"/>
            <w:szCs w:val="24"/>
          </w:rPr>
          <w:delText>IB</w:delText>
        </w:r>
      </w:del>
      <w:ins w:id="694" w:author="Liu, Luyu" w:date="2020-06-12T16:02:00Z">
        <w:r w:rsidR="001E61EC">
          <w:rPr>
            <w:rFonts w:ascii="Times New Roman" w:hAnsi="Times New Roman" w:cs="Times New Roman"/>
            <w:sz w:val="24"/>
            <w:szCs w:val="24"/>
          </w:rPr>
          <w:t>insurance buffer</w:t>
        </w:r>
      </w:ins>
      <w:ins w:id="695"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696"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697"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698" w:author="Liu, Luyu" w:date="2020-06-13T21:44:00Z">
        <w:r w:rsidR="004C1B1D">
          <w:rPr>
            <w:rFonts w:ascii="Times New Roman" w:hAnsi="Times New Roman" w:cs="Times New Roman"/>
            <w:sz w:val="24"/>
            <w:szCs w:val="24"/>
          </w:rPr>
          <w:t xml:space="preserve"> pseudo code</w:t>
        </w:r>
      </w:ins>
      <w:del w:id="699" w:author="Liu, Luyu" w:date="2020-06-13T21:44:00Z">
        <w:r w:rsidDel="004C1B1D">
          <w:rPr>
            <w:rFonts w:ascii="Times New Roman" w:hAnsi="Times New Roman" w:cs="Times New Roman"/>
            <w:sz w:val="24"/>
            <w:szCs w:val="24"/>
          </w:rPr>
          <w:delText xml:space="preserve"> </w:delText>
        </w:r>
      </w:del>
      <w:ins w:id="700" w:author="Liu, Luyu" w:date="2020-06-13T21:44:00Z">
        <w:r w:rsidR="004C1B1D">
          <w:rPr>
            <w:rFonts w:ascii="Times New Roman" w:hAnsi="Times New Roman" w:cs="Times New Roman"/>
            <w:sz w:val="24"/>
            <w:szCs w:val="24"/>
          </w:rPr>
          <w:t xml:space="preserve"> for home departure time</w:t>
        </w:r>
      </w:ins>
      <w:ins w:id="701"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702" w:author="Liu, Luyu" w:date="2020-06-13T23:12:00Z">
              <w:rPr>
                <w:rFonts w:ascii="Times New Roman" w:hAnsi="Times New Roman" w:cs="Times New Roman"/>
                <w:sz w:val="24"/>
                <w:szCs w:val="24"/>
              </w:rPr>
            </w:rPrChange>
          </w:rPr>
          <w:t>t</w:t>
        </w:r>
      </w:ins>
      <w:ins w:id="703" w:author="Liu, Luyu" w:date="2020-06-12T16:02:00Z">
        <w:r w:rsidR="001E61EC">
          <w:rPr>
            <w:rFonts w:ascii="Times New Roman" w:hAnsi="Times New Roman" w:cs="Times New Roman"/>
            <w:sz w:val="24"/>
            <w:szCs w:val="24"/>
          </w:rPr>
          <w:t xml:space="preserve"> </w:t>
        </w:r>
      </w:ins>
      <w:del w:id="704"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705" w:author="Liu, Luyu" w:date="2020-06-15T19:57:00Z">
        <w:r w:rsidDel="00A246E6">
          <w:rPr>
            <w:rFonts w:ascii="Times New Roman" w:hAnsi="Times New Roman" w:cs="Times New Roman"/>
            <w:sz w:val="24"/>
            <w:szCs w:val="24"/>
          </w:rPr>
          <w:delText xml:space="preserve">  </w:delText>
        </w:r>
      </w:del>
      <w:ins w:id="706"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07" w:author="Liu, Luyu" w:date="2020-06-13T21:43:00Z">
          <w:tblPr>
            <w:tblStyle w:val="TableGrid"/>
            <w:tblW w:w="4950" w:type="pct"/>
            <w:tblLook w:val="04A0" w:firstRow="1" w:lastRow="0" w:firstColumn="1" w:lastColumn="0" w:noHBand="0" w:noVBand="1"/>
          </w:tblPr>
        </w:tblPrChange>
      </w:tblPr>
      <w:tblGrid>
        <w:gridCol w:w="365"/>
        <w:gridCol w:w="8165"/>
        <w:gridCol w:w="736"/>
        <w:tblGridChange w:id="708">
          <w:tblGrid>
            <w:gridCol w:w="5"/>
            <w:gridCol w:w="360"/>
            <w:gridCol w:w="5"/>
            <w:gridCol w:w="8157"/>
            <w:gridCol w:w="3"/>
            <w:gridCol w:w="732"/>
            <w:gridCol w:w="4"/>
          </w:tblGrid>
        </w:tblGridChange>
      </w:tblGrid>
      <w:tr w:rsidR="00F925FB" w14:paraId="252A2A52" w14:textId="77777777" w:rsidTr="00E80762">
        <w:trPr>
          <w:trHeight w:val="580"/>
          <w:ins w:id="709" w:author="Liu, Luyu" w:date="2020-06-13T21:41:00Z"/>
          <w:trPrChange w:id="710" w:author="Liu, Luyu" w:date="2020-06-13T21:43:00Z">
            <w:trPr>
              <w:gridBefore w:val="1"/>
              <w:gridAfter w:val="0"/>
              <w:trHeight w:val="580"/>
            </w:trPr>
          </w:trPrChange>
        </w:trPr>
        <w:tc>
          <w:tcPr>
            <w:tcW w:w="197" w:type="pct"/>
            <w:tcPrChange w:id="711" w:author="Liu, Luyu" w:date="2020-06-13T21:43:00Z">
              <w:tcPr>
                <w:tcW w:w="197" w:type="pct"/>
                <w:gridSpan w:val="2"/>
              </w:tcPr>
            </w:tcPrChange>
          </w:tcPr>
          <w:p w14:paraId="1FF661B7" w14:textId="77777777" w:rsidR="00F925FB" w:rsidRDefault="00F925FB" w:rsidP="00F925FB">
            <w:pPr>
              <w:spacing w:after="160" w:line="259" w:lineRule="auto"/>
              <w:jc w:val="both"/>
              <w:rPr>
                <w:ins w:id="712" w:author="Liu, Luyu" w:date="2020-06-13T21:41:00Z"/>
                <w:rFonts w:ascii="Times New Roman" w:eastAsia="Yu Mincho" w:hAnsi="Times New Roman" w:cs="Times New Roman"/>
                <w:sz w:val="24"/>
                <w:szCs w:val="24"/>
                <w:lang w:eastAsia="ja-JP"/>
              </w:rPr>
            </w:pPr>
          </w:p>
        </w:tc>
        <w:tc>
          <w:tcPr>
            <w:tcW w:w="4406" w:type="pct"/>
            <w:vAlign w:val="center"/>
            <w:hideMark/>
            <w:tcPrChange w:id="713" w:author="Liu, Luyu" w:date="2020-06-13T21:43:00Z">
              <w:tcPr>
                <w:tcW w:w="4406" w:type="pct"/>
                <w:hideMark/>
              </w:tcPr>
            </w:tcPrChange>
          </w:tcPr>
          <w:p w14:paraId="5BFEE6B7" w14:textId="77777777" w:rsidR="00F925FB" w:rsidRDefault="00F925FB" w:rsidP="00F925FB">
            <w:pPr>
              <w:rPr>
                <w:ins w:id="714" w:author="Liu, Luyu" w:date="2020-06-13T21:42:00Z"/>
                <w:rFonts w:ascii="Times New Roman" w:eastAsia="Yu Mincho" w:hAnsi="Times New Roman" w:cs="Times New Roman"/>
                <w:b/>
                <w:sz w:val="24"/>
                <w:szCs w:val="24"/>
              </w:rPr>
            </w:pPr>
            <w:ins w:id="715"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716" w:author="Liu, Luyu" w:date="2020-06-13T21:42:00Z"/>
                <w:rFonts w:ascii="Times New Roman" w:eastAsia="Yu Mincho" w:hAnsi="Times New Roman" w:cs="Times New Roman"/>
                <w:sz w:val="24"/>
                <w:szCs w:val="24"/>
              </w:rPr>
            </w:pPr>
            <w:ins w:id="717" w:author="Liu, Luyu" w:date="2020-06-15T19:57:00Z">
              <w:r>
                <w:rPr>
                  <w:rFonts w:ascii="Times New Roman" w:eastAsia="Yu Mincho" w:hAnsi="Times New Roman" w:cs="Times New Roman"/>
                  <w:b/>
                  <w:sz w:val="24"/>
                  <w:szCs w:val="24"/>
                </w:rPr>
                <w:t xml:space="preserve"> </w:t>
              </w:r>
            </w:ins>
            <w:ins w:id="718" w:author="Liu, Luyu" w:date="2020-06-15T21:08:00Z">
              <w:r w:rsidR="00614960">
                <w:rPr>
                  <w:rFonts w:ascii="Times New Roman" w:eastAsia="Yu Mincho" w:hAnsi="Times New Roman" w:cs="Times New Roman"/>
                  <w:b/>
                  <w:sz w:val="24"/>
                  <w:szCs w:val="24"/>
                </w:rPr>
                <w:t xml:space="preserve">  </w:t>
              </w:r>
            </w:ins>
            <w:ins w:id="719" w:author="Liu, Luyu" w:date="2020-06-13T21:42:00Z">
              <w:r w:rsidR="00F925FB">
                <w:rPr>
                  <w:rFonts w:ascii="Times New Roman" w:eastAsia="Yu Mincho" w:hAnsi="Times New Roman" w:cs="Times New Roman"/>
                  <w:b/>
                  <w:sz w:val="24"/>
                  <w:szCs w:val="24"/>
                </w:rPr>
                <w:t xml:space="preserve">if </w:t>
              </w:r>
            </w:ins>
            <m:oMath>
              <m:r>
                <w:ins w:id="720" w:author="Liu, Luyu" w:date="2020-06-20T22:42:00Z">
                  <w:rPr>
                    <w:rFonts w:ascii="Cambria Math" w:hAnsi="Cambria Math" w:cs="Times New Roman"/>
                    <w:sz w:val="24"/>
                    <w:szCs w:val="24"/>
                  </w:rPr>
                  <m:t>t'</m:t>
                </w:ins>
              </m:r>
              <m:r>
                <w:ins w:id="721" w:author="Liu, Luyu" w:date="2020-06-13T21:42:00Z">
                  <w:rPr>
                    <w:rFonts w:ascii="Cambria Math" w:hAnsi="Cambria Math" w:cs="Times New Roman"/>
                    <w:sz w:val="24"/>
                    <w:szCs w:val="24"/>
                  </w:rPr>
                  <m:t>+δ</m:t>
                </w:ins>
              </m:r>
              <m:r>
                <w:ins w:id="722" w:author="Liu, Luyu" w:date="2020-06-20T22:42:00Z">
                  <w:rPr>
                    <w:rFonts w:ascii="Cambria Math" w:hAnsi="Cambria Math" w:cs="Times New Roman"/>
                    <w:sz w:val="24"/>
                    <w:szCs w:val="24"/>
                  </w:rPr>
                  <m:t>t</m:t>
                </w:ins>
              </m:r>
              <m:r>
                <w:ins w:id="723" w:author="Liu, Luyu" w:date="2020-06-13T21:43:00Z">
                  <w:rPr>
                    <w:rFonts w:ascii="Cambria Math" w:hAnsi="Cambria Math" w:cs="Times New Roman"/>
                    <w:sz w:val="24"/>
                    <w:szCs w:val="24"/>
                  </w:rPr>
                  <m:t>+IB</m:t>
                </w:ins>
              </m:r>
              <m:r>
                <w:ins w:id="724" w:author="Liu, Luyu" w:date="2020-06-13T21:42:00Z">
                  <w:rPr>
                    <w:rFonts w:ascii="Cambria Math" w:hAnsi="Cambria Math" w:cs="Times New Roman"/>
                    <w:sz w:val="24"/>
                    <w:szCs w:val="24"/>
                  </w:rPr>
                  <m:t>≥</m:t>
                </w:ins>
              </m:r>
              <m:sSup>
                <m:sSupPr>
                  <m:ctrlPr>
                    <w:ins w:id="725" w:author="Liu, Luyu" w:date="2020-06-20T22:43:00Z">
                      <w:rPr>
                        <w:rFonts w:ascii="Cambria Math" w:hAnsi="Cambria Math" w:cs="Times New Roman"/>
                        <w:i/>
                        <w:sz w:val="24"/>
                        <w:szCs w:val="24"/>
                      </w:rPr>
                    </w:ins>
                  </m:ctrlPr>
                </m:sSupPr>
                <m:e>
                  <m:r>
                    <w:ins w:id="726" w:author="Liu, Luyu" w:date="2020-06-20T22:43:00Z">
                      <w:rPr>
                        <w:rFonts w:ascii="Cambria Math" w:hAnsi="Cambria Math" w:cs="Times New Roman"/>
                        <w:sz w:val="24"/>
                        <w:szCs w:val="24"/>
                      </w:rPr>
                      <m:t>π</m:t>
                    </w:ins>
                  </m:r>
                </m:e>
                <m:sup>
                  <m:r>
                    <w:ins w:id="727"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728" w:author="Liu, Luyu" w:date="2020-06-13T21:42:00Z"/>
                <w:rFonts w:ascii="Times New Roman" w:eastAsia="Yu Mincho" w:hAnsi="Times New Roman" w:cs="Times New Roman"/>
                <w:sz w:val="24"/>
                <w:szCs w:val="24"/>
              </w:rPr>
            </w:pPr>
            <w:ins w:id="729" w:author="Liu, Luyu" w:date="2020-06-15T19:57:00Z">
              <w:r>
                <w:rPr>
                  <w:rFonts w:ascii="Times New Roman" w:eastAsia="Yu Mincho" w:hAnsi="Times New Roman" w:cs="Times New Roman"/>
                  <w:sz w:val="24"/>
                  <w:szCs w:val="24"/>
                </w:rPr>
                <w:t xml:space="preserve"> </w:t>
              </w:r>
            </w:ins>
            <w:ins w:id="730" w:author="Liu, Luyu" w:date="2020-06-15T21:08:00Z">
              <w:r w:rsidR="00614960">
                <w:rPr>
                  <w:rFonts w:ascii="Times New Roman" w:eastAsia="Yu Mincho" w:hAnsi="Times New Roman" w:cs="Times New Roman"/>
                  <w:sz w:val="24"/>
                  <w:szCs w:val="24"/>
                </w:rPr>
                <w:t xml:space="preserve">     </w:t>
              </w:r>
            </w:ins>
            <w:ins w:id="731"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732"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733" w:author="Liu, Luyu" w:date="2020-06-13T21:42:00Z"/>
                <w:rFonts w:ascii="Times New Roman" w:eastAsia="Yu Mincho" w:hAnsi="Times New Roman" w:cs="Times New Roman"/>
                <w:b/>
                <w:sz w:val="24"/>
                <w:szCs w:val="24"/>
              </w:rPr>
            </w:pPr>
            <w:ins w:id="734" w:author="Liu, Luyu" w:date="2020-06-15T19:57:00Z">
              <w:r>
                <w:rPr>
                  <w:rFonts w:ascii="Times New Roman" w:eastAsia="Yu Mincho" w:hAnsi="Times New Roman" w:cs="Times New Roman"/>
                  <w:sz w:val="24"/>
                  <w:szCs w:val="24"/>
                </w:rPr>
                <w:t xml:space="preserve"> </w:t>
              </w:r>
            </w:ins>
            <w:ins w:id="735" w:author="Liu, Luyu" w:date="2020-06-15T21:08:00Z">
              <w:r w:rsidR="00614960">
                <w:rPr>
                  <w:rFonts w:ascii="Times New Roman" w:eastAsia="Yu Mincho" w:hAnsi="Times New Roman" w:cs="Times New Roman"/>
                  <w:sz w:val="24"/>
                  <w:szCs w:val="24"/>
                </w:rPr>
                <w:t xml:space="preserve">  </w:t>
              </w:r>
            </w:ins>
            <w:ins w:id="736"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737" w:author="Liu, Luyu" w:date="2020-06-13T21:41:00Z"/>
                <w:rFonts w:ascii="Cambria Math" w:hAnsi="Cambria Math" w:cs="Times New Roman"/>
                <w:sz w:val="24"/>
                <w:szCs w:val="24"/>
                <w:oMath/>
              </w:rPr>
            </w:pPr>
            <w:ins w:id="738" w:author="Liu, Luyu" w:date="2020-06-15T19:57:00Z">
              <w:r>
                <w:rPr>
                  <w:rFonts w:ascii="Times New Roman" w:eastAsia="Yu Mincho" w:hAnsi="Times New Roman" w:cs="Times New Roman"/>
                  <w:sz w:val="24"/>
                  <w:szCs w:val="24"/>
                </w:rPr>
                <w:t xml:space="preserve"> </w:t>
              </w:r>
            </w:ins>
            <w:ins w:id="739" w:author="Liu, Luyu" w:date="2020-06-15T21:08:00Z">
              <w:r w:rsidR="00614960">
                <w:rPr>
                  <w:rFonts w:ascii="Times New Roman" w:eastAsia="Yu Mincho" w:hAnsi="Times New Roman" w:cs="Times New Roman"/>
                  <w:sz w:val="24"/>
                  <w:szCs w:val="24"/>
                </w:rPr>
                <w:t xml:space="preserve">     </w:t>
              </w:r>
            </w:ins>
            <w:ins w:id="740"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741" w:author="Liu, Luyu" w:date="2020-06-13T21:43:00Z">
              <w:tcPr>
                <w:tcW w:w="397" w:type="pct"/>
                <w:gridSpan w:val="2"/>
                <w:hideMark/>
              </w:tcPr>
            </w:tcPrChange>
          </w:tcPr>
          <w:p w14:paraId="3493CCF2" w14:textId="128515AB" w:rsidR="00F925FB" w:rsidRPr="00F925FB" w:rsidRDefault="00F925FB">
            <w:pPr>
              <w:jc w:val="both"/>
              <w:rPr>
                <w:ins w:id="742" w:author="Liu, Luyu" w:date="2020-06-13T21:41:00Z"/>
                <w:rFonts w:eastAsia="Yu Mincho"/>
                <w:lang w:eastAsia="ja-JP"/>
              </w:rPr>
              <w:pPrChange w:id="743" w:author="Liu, Luyu" w:date="2020-06-13T21:43:00Z">
                <w:pPr>
                  <w:spacing w:after="160" w:line="259" w:lineRule="auto"/>
                  <w:jc w:val="both"/>
                </w:pPr>
              </w:pPrChange>
            </w:pPr>
            <w:ins w:id="744" w:author="Liu, Luyu" w:date="2020-06-13T21:41:00Z">
              <w:r w:rsidRPr="004D6471">
                <w:rPr>
                  <w:rFonts w:ascii="Times New Roman" w:hAnsi="Times New Roman" w:cs="Times New Roman"/>
                  <w:sz w:val="24"/>
                  <w:szCs w:val="24"/>
                  <w:rPrChange w:id="745" w:author="Liu, Luyu" w:date="2020-06-13T21:43:00Z">
                    <w:rPr>
                      <w:rFonts w:eastAsia="Yu Mincho"/>
                      <w:lang w:eastAsia="ja-JP"/>
                    </w:rPr>
                  </w:rPrChange>
                </w:rPr>
                <w:t>(</w:t>
              </w:r>
              <w:r w:rsidRPr="004D6471">
                <w:rPr>
                  <w:rFonts w:ascii="Times New Roman" w:hAnsi="Times New Roman" w:cs="Times New Roman"/>
                  <w:sz w:val="24"/>
                  <w:szCs w:val="24"/>
                  <w:rPrChange w:id="746" w:author="Liu, Luyu" w:date="2020-06-13T21:43:00Z">
                    <w:rPr>
                      <w:rFonts w:eastAsia="Yu Mincho"/>
                      <w:lang w:eastAsia="ja-JP"/>
                    </w:rPr>
                  </w:rPrChange>
                </w:rPr>
                <w:fldChar w:fldCharType="begin"/>
              </w:r>
              <w:r w:rsidRPr="004D6471">
                <w:rPr>
                  <w:rFonts w:ascii="Times New Roman" w:hAnsi="Times New Roman" w:cs="Times New Roman"/>
                  <w:sz w:val="24"/>
                  <w:szCs w:val="24"/>
                  <w:rPrChange w:id="747"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748" w:author="Liu, Luyu" w:date="2020-06-13T21:43:00Z">
                    <w:rPr>
                      <w:rFonts w:eastAsia="Yu Mincho"/>
                      <w:lang w:eastAsia="ja-JP"/>
                    </w:rPr>
                  </w:rPrChange>
                </w:rPr>
                <w:fldChar w:fldCharType="separate"/>
              </w:r>
            </w:ins>
            <w:ins w:id="749" w:author="Liu, Luyu" w:date="2020-06-13T21:43:00Z">
              <w:r w:rsidR="004D6471">
                <w:rPr>
                  <w:rFonts w:ascii="Times New Roman" w:hAnsi="Times New Roman" w:cs="Times New Roman"/>
                  <w:noProof/>
                  <w:sz w:val="24"/>
                  <w:szCs w:val="24"/>
                </w:rPr>
                <w:t>6</w:t>
              </w:r>
            </w:ins>
            <w:ins w:id="750" w:author="Liu, Luyu" w:date="2020-06-13T21:41:00Z">
              <w:r w:rsidRPr="004D6471">
                <w:rPr>
                  <w:rFonts w:ascii="Times New Roman" w:hAnsi="Times New Roman" w:cs="Times New Roman"/>
                  <w:sz w:val="24"/>
                  <w:szCs w:val="24"/>
                  <w:rPrChange w:id="751" w:author="Liu, Luyu" w:date="2020-06-13T21:43:00Z">
                    <w:rPr>
                      <w:rFonts w:eastAsia="Yu Mincho"/>
                      <w:lang w:eastAsia="ja-JP"/>
                    </w:rPr>
                  </w:rPrChange>
                </w:rPr>
                <w:fldChar w:fldCharType="end"/>
              </w:r>
              <w:r w:rsidRPr="004D6471">
                <w:rPr>
                  <w:rFonts w:ascii="Times New Roman" w:hAnsi="Times New Roman" w:cs="Times New Roman"/>
                  <w:sz w:val="24"/>
                  <w:szCs w:val="24"/>
                  <w:rPrChange w:id="752" w:author="Liu, Luyu" w:date="2020-06-13T21:43:00Z">
                    <w:rPr>
                      <w:rFonts w:eastAsia="Yu Mincho"/>
                      <w:lang w:eastAsia="ja-JP"/>
                    </w:rPr>
                  </w:rPrChange>
                </w:rPr>
                <w:t>)</w:t>
              </w:r>
            </w:ins>
          </w:p>
        </w:tc>
      </w:tr>
      <w:tr w:rsidR="005A464A" w:rsidDel="00F925FB" w14:paraId="2D1376CD" w14:textId="68139012" w:rsidTr="00E80762">
        <w:tblPrEx>
          <w:tblPrExChange w:id="753"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754" w:author="Liu, Luyu" w:date="2020-06-13T21:41:00Z"/>
          <w:trPrChange w:id="755" w:author="Liu, Luyu" w:date="2020-06-13T21:43:00Z">
            <w:trPr>
              <w:trHeight w:val="580"/>
              <w:jc w:val="center"/>
            </w:trPr>
          </w:trPrChange>
        </w:trPr>
        <w:tc>
          <w:tcPr>
            <w:tcW w:w="197" w:type="pct"/>
            <w:tcPrChange w:id="756" w:author="Liu, Luyu" w:date="2020-06-13T21:43:00Z">
              <w:tcPr>
                <w:tcW w:w="197" w:type="pct"/>
                <w:gridSpan w:val="2"/>
                <w:vAlign w:val="center"/>
              </w:tcPr>
            </w:tcPrChange>
          </w:tcPr>
          <w:p w14:paraId="7B4F0459" w14:textId="52756B69" w:rsidR="005A464A" w:rsidDel="00F925FB" w:rsidRDefault="005A464A" w:rsidP="005A464A">
            <w:pPr>
              <w:jc w:val="center"/>
              <w:rPr>
                <w:del w:id="757" w:author="Liu, Luyu" w:date="2020-06-13T21:41:00Z"/>
                <w:rFonts w:ascii="Times New Roman" w:eastAsia="Yu Mincho" w:hAnsi="Times New Roman" w:cs="Times New Roman"/>
                <w:sz w:val="24"/>
                <w:szCs w:val="24"/>
                <w:lang w:eastAsia="ja-JP"/>
              </w:rPr>
            </w:pPr>
          </w:p>
        </w:tc>
        <w:tc>
          <w:tcPr>
            <w:tcW w:w="4406" w:type="pct"/>
            <w:hideMark/>
            <w:tcPrChange w:id="758" w:author="Liu, Luyu" w:date="2020-06-13T21:43:00Z">
              <w:tcPr>
                <w:tcW w:w="4406" w:type="pct"/>
                <w:gridSpan w:val="3"/>
                <w:vAlign w:val="center"/>
                <w:hideMark/>
              </w:tcPr>
            </w:tcPrChange>
          </w:tcPr>
          <w:p w14:paraId="2166B4F5" w14:textId="3BC3C1B3" w:rsidR="005A464A" w:rsidDel="00F925FB" w:rsidRDefault="00161D36" w:rsidP="005A464A">
            <w:pPr>
              <w:rPr>
                <w:del w:id="759" w:author="Liu, Luyu" w:date="2020-06-13T21:41:00Z"/>
                <w:rFonts w:ascii="Times New Roman" w:hAnsi="Times New Roman" w:cs="Times New Roman"/>
                <w:sz w:val="24"/>
                <w:szCs w:val="24"/>
              </w:rPr>
            </w:pPr>
            <m:oMathPara>
              <m:oMath>
                <m:sSub>
                  <m:sSubPr>
                    <m:ctrlPr>
                      <w:del w:id="760" w:author="Liu, Luyu" w:date="2020-06-12T16:02:00Z">
                        <w:rPr>
                          <w:rFonts w:ascii="Cambria Math" w:hAnsi="Cambria Math" w:cs="Times New Roman"/>
                          <w:i/>
                          <w:sz w:val="24"/>
                          <w:szCs w:val="24"/>
                        </w:rPr>
                      </w:del>
                    </m:ctrlPr>
                  </m:sSubPr>
                  <m:e>
                    <m:r>
                      <w:del w:id="761" w:author="Liu, Luyu" w:date="2020-06-12T16:02:00Z">
                        <w:rPr>
                          <w:rFonts w:ascii="Cambria Math" w:hAnsi="Cambria Math" w:cs="Times New Roman"/>
                          <w:sz w:val="24"/>
                          <w:szCs w:val="24"/>
                        </w:rPr>
                        <m:t>t</m:t>
                      </w:del>
                    </m:r>
                  </m:e>
                  <m:sub>
                    <m:r>
                      <w:del w:id="762" w:author="Liu, Luyu" w:date="2020-06-12T16:02:00Z">
                        <w:rPr>
                          <w:rFonts w:ascii="Cambria Math" w:hAnsi="Cambria Math" w:cs="Times New Roman"/>
                          <w:sz w:val="24"/>
                          <w:szCs w:val="24"/>
                        </w:rPr>
                        <m:t>hd</m:t>
                      </w:del>
                    </m:r>
                  </m:sub>
                </m:sSub>
                <m:r>
                  <w:del w:id="763" w:author="Liu, Luyu" w:date="2020-06-13T21:41:00Z">
                    <w:rPr>
                      <w:rFonts w:ascii="Cambria Math" w:hAnsi="Cambria Math" w:cs="Times New Roman"/>
                      <w:sz w:val="24"/>
                      <w:szCs w:val="24"/>
                    </w:rPr>
                    <m:t>=</m:t>
                  </w:del>
                </m:r>
                <m:sSub>
                  <m:sSubPr>
                    <m:ctrlPr>
                      <w:del w:id="764" w:author="Liu, Luyu" w:date="2020-06-13T21:41:00Z">
                        <w:rPr>
                          <w:rFonts w:ascii="Cambria Math" w:hAnsi="Cambria Math" w:cs="Times New Roman"/>
                          <w:i/>
                          <w:sz w:val="24"/>
                          <w:szCs w:val="24"/>
                        </w:rPr>
                      </w:del>
                    </m:ctrlPr>
                  </m:sSubPr>
                  <m:e>
                    <m:r>
                      <w:del w:id="765" w:author="Liu, Luyu" w:date="2020-06-13T21:41:00Z">
                        <w:rPr>
                          <w:rFonts w:ascii="Cambria Math" w:hAnsi="Cambria Math" w:cs="Times New Roman"/>
                          <w:sz w:val="24"/>
                          <w:szCs w:val="24"/>
                        </w:rPr>
                        <m:t>t</m:t>
                      </w:del>
                    </m:r>
                  </m:e>
                  <m:sub>
                    <m:r>
                      <w:del w:id="766" w:author="Liu, Luyu" w:date="2020-06-13T21:41:00Z">
                        <w:rPr>
                          <w:rFonts w:ascii="Cambria Math" w:hAnsi="Cambria Math" w:cs="Times New Roman"/>
                          <w:sz w:val="24"/>
                          <w:szCs w:val="24"/>
                        </w:rPr>
                        <m:t>c</m:t>
                      </w:del>
                    </m:r>
                    <m:r>
                      <w:del w:id="767" w:author="Liu, Luyu" w:date="2020-06-12T16:02:00Z">
                        <w:rPr>
                          <w:rFonts w:ascii="Cambria Math" w:hAnsi="Cambria Math" w:cs="Times New Roman"/>
                          <w:sz w:val="24"/>
                          <w:szCs w:val="24"/>
                        </w:rPr>
                        <m:t>u</m:t>
                      </w:del>
                    </m:r>
                  </m:sub>
                </m:sSub>
                <m:r>
                  <w:del w:id="768" w:author="Liu, Luyu" w:date="2020-06-13T21:41:00Z">
                    <w:rPr>
                      <w:rFonts w:ascii="Cambria Math" w:hAnsi="Cambria Math" w:cs="Times New Roman"/>
                      <w:sz w:val="24"/>
                      <w:szCs w:val="24"/>
                    </w:rPr>
                    <m:t xml:space="preserve">, if </m:t>
                  </w:del>
                </m:r>
                <m:sSub>
                  <m:sSubPr>
                    <m:ctrlPr>
                      <w:del w:id="769" w:author="Liu, Luyu" w:date="2020-06-13T21:41:00Z">
                        <w:rPr>
                          <w:rFonts w:ascii="Cambria Math" w:hAnsi="Cambria Math" w:cs="Times New Roman"/>
                          <w:i/>
                          <w:sz w:val="24"/>
                          <w:szCs w:val="24"/>
                        </w:rPr>
                      </w:del>
                    </m:ctrlPr>
                  </m:sSubPr>
                  <m:e>
                    <m:r>
                      <w:del w:id="770" w:author="Liu, Luyu" w:date="2020-06-13T21:41:00Z">
                        <w:rPr>
                          <w:rFonts w:ascii="Cambria Math" w:hAnsi="Cambria Math" w:cs="Times New Roman"/>
                          <w:sz w:val="24"/>
                          <w:szCs w:val="24"/>
                        </w:rPr>
                        <m:t>t</m:t>
                      </w:del>
                    </m:r>
                  </m:e>
                  <m:sub>
                    <m:r>
                      <w:del w:id="771" w:author="Liu, Luyu" w:date="2020-06-13T21:41:00Z">
                        <w:rPr>
                          <w:rFonts w:ascii="Cambria Math" w:hAnsi="Cambria Math" w:cs="Times New Roman"/>
                          <w:sz w:val="24"/>
                          <w:szCs w:val="24"/>
                        </w:rPr>
                        <m:t>c</m:t>
                      </w:del>
                    </m:r>
                    <m:r>
                      <w:del w:id="772" w:author="Liu, Luyu" w:date="2020-06-12T16:02:00Z">
                        <w:rPr>
                          <w:rFonts w:ascii="Cambria Math" w:hAnsi="Cambria Math" w:cs="Times New Roman"/>
                          <w:sz w:val="24"/>
                          <w:szCs w:val="24"/>
                        </w:rPr>
                        <m:t>u</m:t>
                      </w:del>
                    </m:r>
                  </m:sub>
                </m:sSub>
                <m:r>
                  <w:del w:id="773" w:author="Liu, Luyu" w:date="2020-06-13T21:41:00Z">
                    <w:rPr>
                      <w:rFonts w:ascii="Cambria Math" w:hAnsi="Cambria Math" w:cs="Times New Roman"/>
                      <w:sz w:val="24"/>
                      <w:szCs w:val="24"/>
                    </w:rPr>
                    <m:t>+δ</m:t>
                  </w:del>
                </m:r>
                <m:sSub>
                  <m:sSubPr>
                    <m:ctrlPr>
                      <w:del w:id="774" w:author="Liu, Luyu" w:date="2020-06-13T21:41:00Z">
                        <w:rPr>
                          <w:rFonts w:ascii="Cambria Math" w:hAnsi="Cambria Math" w:cs="Times New Roman"/>
                          <w:i/>
                          <w:sz w:val="24"/>
                          <w:szCs w:val="24"/>
                        </w:rPr>
                      </w:del>
                    </m:ctrlPr>
                  </m:sSubPr>
                  <m:e>
                    <m:r>
                      <w:del w:id="775" w:author="Liu, Luyu" w:date="2020-06-13T21:41:00Z">
                        <w:rPr>
                          <w:rFonts w:ascii="Cambria Math" w:hAnsi="Cambria Math" w:cs="Times New Roman"/>
                          <w:sz w:val="24"/>
                          <w:szCs w:val="24"/>
                        </w:rPr>
                        <m:t>t</m:t>
                      </w:del>
                    </m:r>
                  </m:e>
                  <m:sub>
                    <m:r>
                      <w:del w:id="776" w:author="Liu, Luyu" w:date="2020-06-13T21:41:00Z">
                        <w:rPr>
                          <w:rFonts w:ascii="Cambria Math" w:hAnsi="Cambria Math" w:cs="Times New Roman"/>
                          <w:sz w:val="24"/>
                          <w:szCs w:val="24"/>
                        </w:rPr>
                        <m:t>w</m:t>
                      </w:del>
                    </m:r>
                  </m:sub>
                </m:sSub>
                <m:r>
                  <w:del w:id="777" w:author="Liu, Luyu" w:date="2020-06-13T21:41:00Z">
                    <w:rPr>
                      <w:rFonts w:ascii="Cambria Math" w:hAnsi="Cambria Math" w:cs="Times New Roman"/>
                      <w:sz w:val="24"/>
                      <w:szCs w:val="24"/>
                    </w:rPr>
                    <m:t>+IB≥</m:t>
                  </w:del>
                </m:r>
                <m:sSub>
                  <m:sSubPr>
                    <m:ctrlPr>
                      <w:del w:id="778" w:author="Liu, Luyu" w:date="2020-06-13T21:41:00Z">
                        <w:rPr>
                          <w:rFonts w:ascii="Cambria Math" w:hAnsi="Cambria Math" w:cs="Times New Roman"/>
                          <w:i/>
                          <w:sz w:val="24"/>
                          <w:szCs w:val="24"/>
                        </w:rPr>
                      </w:del>
                    </m:ctrlPr>
                  </m:sSubPr>
                  <m:e>
                    <m:r>
                      <w:del w:id="779" w:author="Liu, Luyu" w:date="2020-06-13T21:41:00Z">
                        <w:rPr>
                          <w:rFonts w:ascii="Cambria Math" w:hAnsi="Cambria Math" w:cs="Times New Roman"/>
                          <w:sz w:val="24"/>
                          <w:szCs w:val="24"/>
                        </w:rPr>
                        <m:t>T</m:t>
                      </w:del>
                    </m:r>
                  </m:e>
                  <m:sub>
                    <m:r>
                      <w:del w:id="780" w:author="Liu, Luyu" w:date="2020-06-13T21:41:00Z">
                        <w:rPr>
                          <w:rFonts w:ascii="Cambria Math" w:hAnsi="Cambria Math" w:cs="Times New Roman"/>
                          <w:sz w:val="24"/>
                          <w:szCs w:val="24"/>
                        </w:rPr>
                        <m:t>e</m:t>
                      </w:del>
                    </m:r>
                    <m:r>
                      <w:del w:id="781" w:author="Liu, Luyu" w:date="2020-06-12T16:03:00Z">
                        <w:rPr>
                          <w:rFonts w:ascii="Cambria Math" w:hAnsi="Cambria Math" w:cs="Times New Roman"/>
                          <w:sz w:val="24"/>
                          <w:szCs w:val="24"/>
                        </w:rPr>
                        <m:t>x</m:t>
                      </w:del>
                    </m:r>
                  </m:sub>
                </m:sSub>
              </m:oMath>
            </m:oMathPara>
          </w:p>
        </w:tc>
        <w:tc>
          <w:tcPr>
            <w:tcW w:w="397" w:type="pct"/>
            <w:hideMark/>
            <w:tcPrChange w:id="782"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783" w:author="Liu, Luyu" w:date="2020-06-13T21:41:00Z"/>
                <w:rFonts w:asciiTheme="minorHAnsi" w:hAnsiTheme="minorHAnsi" w:cstheme="minorBidi"/>
                <w:sz w:val="18"/>
                <w:szCs w:val="18"/>
              </w:rPr>
            </w:pPr>
            <w:bookmarkStart w:id="784" w:name="_Ref9177069"/>
            <w:del w:id="785"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786" w:author="Liu, Luyu" w:date="2020-06-13T16:27:00Z">
              <w:r w:rsidDel="004C1D89">
                <w:rPr>
                  <w:noProof/>
                </w:rPr>
                <w:delText>11</w:delText>
              </w:r>
            </w:del>
            <w:del w:id="787" w:author="Liu, Luyu" w:date="2020-06-13T21:41:00Z">
              <w:r w:rsidDel="00F925FB">
                <w:rPr>
                  <w:noProof/>
                </w:rPr>
                <w:fldChar w:fldCharType="end"/>
              </w:r>
              <w:r w:rsidDel="00F925FB">
                <w:rPr>
                  <w:rFonts w:eastAsia="Yu Mincho"/>
                  <w:lang w:eastAsia="ja-JP"/>
                </w:rPr>
                <w:delText>)</w:delText>
              </w:r>
              <w:bookmarkEnd w:id="784"/>
            </w:del>
          </w:p>
        </w:tc>
      </w:tr>
    </w:tbl>
    <w:p w14:paraId="5EC167EB" w14:textId="0B4FCFAF" w:rsidR="005A464A" w:rsidRDefault="005A464A">
      <w:pPr>
        <w:jc w:val="both"/>
        <w:rPr>
          <w:rFonts w:ascii="Times New Roman" w:hAnsi="Times New Roman" w:cs="Times New Roman"/>
          <w:sz w:val="24"/>
          <w:szCs w:val="24"/>
        </w:rPr>
        <w:pPrChange w:id="788" w:author="Liu, Luyu" w:date="2020-06-12T16:18:00Z">
          <w:pPr>
            <w:ind w:firstLine="720"/>
            <w:jc w:val="both"/>
          </w:pPr>
        </w:pPrChange>
      </w:pPr>
      <w:del w:id="789" w:author="Liu, Luyu" w:date="2020-06-12T16:18:00Z">
        <w:r w:rsidDel="00931385">
          <w:rPr>
            <w:rFonts w:ascii="Times New Roman" w:hAnsi="Times New Roman" w:cs="Times New Roman"/>
            <w:sz w:val="24"/>
            <w:szCs w:val="24"/>
          </w:rPr>
          <w:delText xml:space="preserve">An </w:delText>
        </w:r>
      </w:del>
      <w:del w:id="790" w:author="Liu, Luyu" w:date="2020-06-12T16:03:00Z">
        <w:r w:rsidDel="00293712">
          <w:rPr>
            <w:rFonts w:ascii="Times New Roman" w:hAnsi="Times New Roman" w:cs="Times New Roman"/>
            <w:sz w:val="24"/>
            <w:szCs w:val="24"/>
          </w:rPr>
          <w:delText xml:space="preserve">IB value </w:delText>
        </w:r>
      </w:del>
      <w:ins w:id="791" w:author="Liu, Luyu" w:date="2020-06-12T16:18:00Z">
        <w:r w:rsidR="00931385">
          <w:rPr>
            <w:rFonts w:ascii="Times New Roman" w:hAnsi="Times New Roman" w:cs="Times New Roman"/>
            <w:sz w:val="24"/>
            <w:szCs w:val="24"/>
          </w:rPr>
          <w:t>I</w:t>
        </w:r>
      </w:ins>
      <w:ins w:id="792"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793"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794" w:author="Liu, Luyu" w:date="2020-06-12T16:14:00Z">
        <w:r w:rsidDel="00E43990">
          <w:rPr>
            <w:rFonts w:ascii="Times New Roman" w:hAnsi="Times New Roman" w:cs="Times New Roman"/>
            <w:sz w:val="24"/>
            <w:szCs w:val="24"/>
          </w:rPr>
          <w:delText>IB’s value</w:delText>
        </w:r>
      </w:del>
      <w:ins w:id="795"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796"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797" w:author="Liu, Luyu" w:date="2020-06-12T16:15:00Z">
        <w:r w:rsidDel="007C4101">
          <w:delText xml:space="preserve">PT </w:delText>
        </w:r>
      </w:del>
      <w:ins w:id="798" w:author="Liu, Luyu" w:date="2020-06-12T16:15:00Z">
        <w:r w:rsidR="007C4101">
          <w:t xml:space="preserve">prudent </w:t>
        </w:r>
      </w:ins>
      <w:r>
        <w:t xml:space="preserve">and </w:t>
      </w:r>
      <w:ins w:id="799" w:author="Liu, Luyu" w:date="2020-06-12T16:15:00Z">
        <w:r w:rsidR="007C4101">
          <w:t xml:space="preserve">greedy tactic </w:t>
        </w:r>
      </w:ins>
      <w:del w:id="800" w:author="Liu, Luyu" w:date="2020-06-12T16:15:00Z">
        <w:r w:rsidDel="007C4101">
          <w:delText xml:space="preserve">GT </w:delText>
        </w:r>
      </w:del>
      <w:r>
        <w:t xml:space="preserve">as part of a </w:t>
      </w:r>
      <w:r w:rsidRPr="007813A4">
        <w:rPr>
          <w:i/>
        </w:rPr>
        <w:t>prudent tactic family</w:t>
      </w:r>
      <w:r>
        <w:t xml:space="preserve">, for </w:t>
      </w:r>
      <w:ins w:id="801" w:author="Liu, Luyu" w:date="2020-06-12T16:15:00Z">
        <w:r w:rsidR="007C4101">
          <w:t xml:space="preserve">greedy tactic </w:t>
        </w:r>
      </w:ins>
      <w:del w:id="802" w:author="Liu, Luyu" w:date="2020-06-12T16:15:00Z">
        <w:r w:rsidDel="007C4101">
          <w:delText xml:space="preserve">GT </w:delText>
        </w:r>
      </w:del>
      <w:r>
        <w:t xml:space="preserve">is a special case </w:t>
      </w:r>
      <w:del w:id="803" w:author="Liu, Luyu" w:date="2020-06-12T16:15:00Z">
        <w:r w:rsidDel="007C4101">
          <w:delText xml:space="preserve">of PT </w:delText>
        </w:r>
      </w:del>
      <w:r>
        <w:t xml:space="preserve">with </w:t>
      </w:r>
      <w:ins w:id="804" w:author="Liu, Luyu" w:date="2020-06-12T16:15:00Z">
        <w:r w:rsidR="007C4101">
          <w:t xml:space="preserve">insurance buffer of </w:t>
        </w:r>
      </w:ins>
      <w:del w:id="805" w:author="Liu, Luyu" w:date="2020-06-12T16:15:00Z">
        <w:r w:rsidDel="007C4101">
          <w:delText>IB =</w:delText>
        </w:r>
      </w:del>
      <w:r>
        <w:t xml:space="preserve"> 0. With different</w:t>
      </w:r>
      <w:ins w:id="806" w:author="Liu, Luyu" w:date="2020-06-12T16:15:00Z">
        <w:r w:rsidR="007C4101">
          <w:t xml:space="preserve"> buffers</w:t>
        </w:r>
      </w:ins>
      <w:del w:id="807" w:author="Liu, Luyu" w:date="2020-06-12T16:15:00Z">
        <w:r w:rsidDel="007C4101">
          <w:delText xml:space="preserve"> IBs</w:delText>
        </w:r>
      </w:del>
      <w:r>
        <w:t xml:space="preserve">, each prudent tactic can vary in actual waiting time. However, we can optimize </w:t>
      </w:r>
      <w:ins w:id="808" w:author="Liu, Luyu" w:date="2020-06-12T16:15:00Z">
        <w:r w:rsidR="007C4101">
          <w:t xml:space="preserve">buffers </w:t>
        </w:r>
      </w:ins>
      <w:del w:id="809" w:author="Liu, Luyu" w:date="2020-06-12T16:15:00Z">
        <w:r w:rsidDel="007C4101">
          <w:delText xml:space="preserve">IBs </w:delText>
        </w:r>
      </w:del>
      <w:r>
        <w:t>and find the best prudent tactic with minimal wait</w:t>
      </w:r>
      <w:ins w:id="810" w:author="Liu, Luyu" w:date="2020-06-12T16:16:00Z">
        <w:r w:rsidR="008729A9">
          <w:t>ing</w:t>
        </w:r>
      </w:ins>
      <w:r>
        <w:t xml:space="preserve"> time based on system performance.</w:t>
      </w:r>
      <w:ins w:id="811" w:author="Liu, Luyu" w:date="2020-06-12T16:19:00Z">
        <w:r w:rsidR="001B4909">
          <w:t xml:space="preserve"> </w:t>
        </w:r>
      </w:ins>
      <w:r w:rsidR="00537B40">
        <w:t>W</w:t>
      </w:r>
      <w:r>
        <w:t xml:space="preserve">e simulate the users’ real-time waiting time based on the transit systems empirical performance using different </w:t>
      </w:r>
      <w:del w:id="812" w:author="Liu, Luyu" w:date="2020-06-12T17:03:00Z">
        <w:r w:rsidDel="00027007">
          <w:delText>IB</w:delText>
        </w:r>
        <w:r w:rsidR="007B7B34" w:rsidDel="00027007">
          <w:delText xml:space="preserve"> </w:delText>
        </w:r>
      </w:del>
      <w:ins w:id="813" w:author="Liu, Luyu" w:date="2020-06-12T17:03:00Z">
        <w:r w:rsidR="00027007">
          <w:t xml:space="preserve">buffer </w:t>
        </w:r>
      </w:ins>
      <w:r w:rsidR="007B7B34">
        <w:t>in four steps:</w:t>
      </w:r>
    </w:p>
    <w:p w14:paraId="3983541F" w14:textId="0844A46F" w:rsidR="005A464A" w:rsidRDefault="005A464A" w:rsidP="007B7B34">
      <w:pPr>
        <w:pStyle w:val="IndentTimesNewRoman"/>
        <w:numPr>
          <w:ilvl w:val="0"/>
          <w:numId w:val="15"/>
        </w:numPr>
        <w:jc w:val="both"/>
      </w:pPr>
      <w:r>
        <w:t xml:space="preserve">Calculation: Designate a set of </w:t>
      </w:r>
      <w:del w:id="814" w:author="Liu, Luyu" w:date="2020-06-12T17:11:00Z">
        <w:r w:rsidDel="00F06E79">
          <w:delText xml:space="preserve">IBs </w:delText>
        </w:r>
      </w:del>
      <w:ins w:id="815"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816" w:author="Liu, Luyu" w:date="2020-06-19T15:53:00Z">
        <w:r w:rsidR="00D44222">
          <w:t>.</w:t>
        </w:r>
      </w:ins>
      <w:del w:id="817"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818"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819" w:author="Liu, Luyu" w:date="2020-06-18T23:15:00Z">
        <w:r w:rsidR="0077582E">
          <w:t>. We aim</w:t>
        </w:r>
      </w:ins>
      <w:ins w:id="820" w:author="Liu, Luyu" w:date="2020-06-18T23:12:00Z">
        <w:r w:rsidR="00767C30">
          <w:t xml:space="preserve"> to </w:t>
        </w:r>
      </w:ins>
      <w:ins w:id="821" w:author="Liu, Luyu" w:date="2020-06-18T23:15:00Z">
        <w:r w:rsidR="0077582E">
          <w:t xml:space="preserve">find the smallest buffers while </w:t>
        </w:r>
      </w:ins>
      <w:ins w:id="822" w:author="Liu, Luyu" w:date="2020-06-18T23:13:00Z">
        <w:r w:rsidR="00767C30">
          <w:t>most trips are synchronized</w:t>
        </w:r>
      </w:ins>
      <w:r>
        <w:t>. To accommodate changes in the schedule, we will restart the process whenever a change is implemented</w:t>
      </w:r>
      <w:ins w:id="823" w:author="Liu, Luyu" w:date="2020-06-19T15:53:00Z">
        <w:r w:rsidR="00DA7CFF">
          <w:t>.</w:t>
        </w:r>
      </w:ins>
      <w:del w:id="824"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825" w:author="Liu, Luyu" w:date="2020-06-18T23:14:00Z"/>
        </w:rPr>
      </w:pPr>
      <w:del w:id="826"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827" w:author="Liu, Luyu" w:date="2020-06-15T19:57:00Z">
        <w:r w:rsidDel="00A246E6">
          <w:delText xml:space="preserve">  </w:delText>
        </w:r>
      </w:del>
      <w:del w:id="828"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829" w:author="Liu, Luyu" w:date="2020-06-15T19:57:00Z">
        <w:r w:rsidDel="00A246E6">
          <w:delText xml:space="preserve">  </w:delText>
        </w:r>
      </w:del>
      <w:del w:id="830"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831"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832" w:author="Liu, Luyu" w:date="2020-06-18T23:14:00Z">
        <w:r w:rsidDel="00767C30">
          <w:delText xml:space="preserve">e </w:delText>
        </w:r>
      </w:del>
      <w:del w:id="833" w:author="Liu, Luyu" w:date="2020-06-18T23:11:00Z">
        <w:r w:rsidDel="00CE5233">
          <w:delText xml:space="preserve">want to </w:delText>
        </w:r>
      </w:del>
      <w:del w:id="834"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835"/>
      <w:commentRangeStart w:id="836"/>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837" w:author="Liu, Luyu" w:date="2020-06-12T17:11:00Z">
        <w:r w:rsidRPr="00FD4B46" w:rsidDel="00F06E79">
          <w:rPr>
            <w:rFonts w:ascii="Times New Roman" w:hAnsi="Times New Roman" w:cs="Times New Roman"/>
            <w:sz w:val="24"/>
            <w:szCs w:val="24"/>
          </w:rPr>
          <w:delText xml:space="preserve">IB </w:delText>
        </w:r>
      </w:del>
      <w:ins w:id="838"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839" w:author="Liu, Luyu" w:date="2020-06-18T23:16:00Z">
        <w:r w:rsidDel="006D59F6">
          <w:rPr>
            <w:rFonts w:ascii="Times New Roman" w:hAnsi="Times New Roman" w:cs="Times New Roman"/>
            <w:sz w:val="24"/>
            <w:szCs w:val="24"/>
          </w:rPr>
          <w:delText xml:space="preserve">The computational burden is consequently large: the </w:delText>
        </w:r>
        <w:commentRangeStart w:id="840"/>
        <w:commentRangeStart w:id="841"/>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840"/>
        <w:r w:rsidDel="006D59F6">
          <w:rPr>
            <w:rStyle w:val="CommentReference"/>
          </w:rPr>
          <w:commentReference w:id="840"/>
        </w:r>
        <w:commentRangeEnd w:id="841"/>
        <w:r w:rsidDel="006D59F6">
          <w:rPr>
            <w:rStyle w:val="CommentReference"/>
          </w:rPr>
          <w:commentReference w:id="841"/>
        </w:r>
        <w:r w:rsidRPr="00FD4B46" w:rsidDel="006D59F6">
          <w:rPr>
            <w:rFonts w:ascii="Times New Roman" w:hAnsi="Times New Roman" w:cs="Times New Roman"/>
            <w:sz w:val="24"/>
            <w:szCs w:val="24"/>
          </w:rPr>
          <w:delText xml:space="preserve">. </w:delText>
        </w:r>
      </w:del>
      <w:del w:id="842" w:author="Liu, Luyu" w:date="2020-06-18T23:18:00Z">
        <w:r w:rsidRPr="00153B3F" w:rsidDel="00B77E50">
          <w:rPr>
            <w:rFonts w:ascii="Times New Roman" w:hAnsi="Times New Roman" w:cs="Times New Roman"/>
            <w:sz w:val="24"/>
            <w:szCs w:val="24"/>
          </w:rPr>
          <w:delText xml:space="preserve">To </w:delText>
        </w:r>
      </w:del>
      <w:del w:id="843"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844"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845" w:author="Liu, Luyu" w:date="2020-06-18T23:18:00Z">
        <w:r w:rsidR="00B77E50">
          <w:rPr>
            <w:rFonts w:ascii="Times New Roman" w:hAnsi="Times New Roman" w:cs="Times New Roman"/>
            <w:sz w:val="24"/>
            <w:szCs w:val="24"/>
          </w:rPr>
          <w:t xml:space="preserve">Meanwhile, </w:t>
        </w:r>
      </w:ins>
      <w:del w:id="846" w:author="Liu, Luyu" w:date="2020-06-18T23:18:00Z">
        <w:r w:rsidDel="00B77E50">
          <w:rPr>
            <w:rFonts w:ascii="Times New Roman" w:hAnsi="Times New Roman" w:cs="Times New Roman"/>
            <w:sz w:val="24"/>
            <w:szCs w:val="24"/>
          </w:rPr>
          <w:delText>h</w:delText>
        </w:r>
      </w:del>
      <w:ins w:id="847"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 xml:space="preserve">May </w:t>
      </w:r>
      <w:r w:rsidRPr="006D5AFB">
        <w:rPr>
          <w:rFonts w:ascii="Times New Roman" w:hAnsi="Times New Roman" w:cs="Times New Roman"/>
          <w:sz w:val="24"/>
          <w:szCs w:val="24"/>
        </w:rPr>
        <w:lastRenderedPageBreak/>
        <w:t>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848"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849"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850"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r w:rsidR="00B77E50">
          <w:rPr>
            <w:rStyle w:val="CommentReference"/>
          </w:rPr>
          <w:commentReference w:id="851"/>
        </w:r>
        <w:r w:rsidR="00B77E50">
          <w:rPr>
            <w:rStyle w:val="CommentReference"/>
          </w:rPr>
          <w:commentReference w:id="852"/>
        </w:r>
        <w:r w:rsidR="00B77E50">
          <w:rPr>
            <w:rFonts w:ascii="Times New Roman" w:hAnsi="Times New Roman" w:cs="Times New Roman"/>
            <w:sz w:val="24"/>
            <w:szCs w:val="24"/>
          </w:rPr>
          <w:t xml:space="preserve"> and </w:t>
        </w:r>
      </w:ins>
      <w:ins w:id="853"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854"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855" w:author="Liu, Luyu" w:date="2020-06-14T15:53:00Z">
        <w:r w:rsidDel="004C189B">
          <w:rPr>
            <w:rFonts w:ascii="Times New Roman" w:hAnsi="Times New Roman" w:cs="Times New Roman"/>
            <w:sz w:val="24"/>
            <w:szCs w:val="24"/>
          </w:rPr>
          <w:delText xml:space="preserve">a </w:delText>
        </w:r>
      </w:del>
      <w:del w:id="856"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835"/>
        <w:r w:rsidDel="00B77E50">
          <w:rPr>
            <w:rStyle w:val="CommentReference"/>
          </w:rPr>
          <w:commentReference w:id="835"/>
        </w:r>
        <w:commentRangeEnd w:id="836"/>
        <w:r w:rsidDel="00B77E50">
          <w:rPr>
            <w:rStyle w:val="CommentReference"/>
          </w:rPr>
          <w:commentReference w:id="836"/>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857" w:author="Liu, Luyu" w:date="2020-06-14T15:50:00Z">
        <w:r w:rsidR="00FD1721">
          <w:rPr>
            <w:rFonts w:ascii="Times New Roman" w:hAnsi="Times New Roman" w:cs="Times New Roman"/>
            <w:sz w:val="24"/>
            <w:szCs w:val="24"/>
          </w:rPr>
          <w:t xml:space="preserve">We also select </w:t>
        </w:r>
      </w:ins>
      <w:ins w:id="858" w:author="Liu, Luyu" w:date="2020-06-14T15:51:00Z">
        <w:r w:rsidR="00FD1721">
          <w:rPr>
            <w:rFonts w:ascii="Times New Roman" w:hAnsi="Times New Roman" w:cs="Times New Roman"/>
            <w:sz w:val="24"/>
            <w:szCs w:val="24"/>
          </w:rPr>
          <w:t xml:space="preserve">another five </w:t>
        </w:r>
      </w:ins>
      <w:ins w:id="859" w:author="Liu, Luyu" w:date="2020-06-14T15:50:00Z">
        <w:r w:rsidR="00FD1721">
          <w:rPr>
            <w:rFonts w:ascii="Times New Roman" w:hAnsi="Times New Roman" w:cs="Times New Roman"/>
            <w:sz w:val="24"/>
            <w:szCs w:val="24"/>
          </w:rPr>
          <w:t xml:space="preserve">major routes in the COTA systems </w:t>
        </w:r>
      </w:ins>
      <w:ins w:id="860" w:author="Liu, Luyu" w:date="2020-06-14T15:52:00Z">
        <w:r w:rsidR="00A7287F">
          <w:rPr>
            <w:rFonts w:ascii="Times New Roman" w:hAnsi="Times New Roman" w:cs="Times New Roman"/>
            <w:sz w:val="24"/>
            <w:szCs w:val="24"/>
          </w:rPr>
          <w:t xml:space="preserve">in a </w:t>
        </w:r>
      </w:ins>
      <w:ins w:id="861" w:author="Liu, Luyu" w:date="2020-06-14T15:54:00Z">
        <w:r w:rsidR="004C189B">
          <w:rPr>
            <w:rFonts w:ascii="Times New Roman" w:hAnsi="Times New Roman" w:cs="Times New Roman"/>
            <w:sz w:val="24"/>
            <w:szCs w:val="24"/>
          </w:rPr>
          <w:t xml:space="preserve">typical </w:t>
        </w:r>
      </w:ins>
      <w:ins w:id="862" w:author="Liu, Luyu" w:date="2020-06-14T15:52:00Z">
        <w:r w:rsidR="00A7287F">
          <w:rPr>
            <w:rFonts w:ascii="Times New Roman" w:hAnsi="Times New Roman" w:cs="Times New Roman"/>
            <w:sz w:val="24"/>
            <w:szCs w:val="24"/>
          </w:rPr>
          <w:t>week</w:t>
        </w:r>
      </w:ins>
      <w:ins w:id="863" w:author="Liu, Luyu" w:date="2020-06-14T15:53:00Z">
        <w:r w:rsidR="004765A2">
          <w:rPr>
            <w:rFonts w:ascii="Times New Roman" w:hAnsi="Times New Roman" w:cs="Times New Roman"/>
            <w:sz w:val="24"/>
            <w:szCs w:val="24"/>
          </w:rPr>
          <w:t xml:space="preserve"> and conduct the same PT optimization process </w:t>
        </w:r>
      </w:ins>
      <w:ins w:id="864"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865"/>
      <w:r w:rsidRPr="00351FFE">
        <w:rPr>
          <w:rFonts w:ascii="Times New Roman" w:hAnsi="Times New Roman" w:cs="Times New Roman"/>
          <w:b/>
          <w:sz w:val="24"/>
          <w:szCs w:val="24"/>
          <w:u w:val="single"/>
        </w:rPr>
        <w:t>Analysis</w:t>
      </w:r>
      <w:commentRangeEnd w:id="865"/>
      <w:r>
        <w:rPr>
          <w:rStyle w:val="CommentReference"/>
        </w:rPr>
        <w:commentReference w:id="865"/>
      </w:r>
    </w:p>
    <w:p w14:paraId="2BBC520C" w14:textId="65B1CEE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866" w:author="Liu, Luyu" w:date="2020-06-13T12:33:00Z">
        <w:r w:rsidDel="00307818">
          <w:rPr>
            <w:rFonts w:ascii="Times New Roman" w:hAnsi="Times New Roman" w:cs="Times New Roman"/>
            <w:sz w:val="24"/>
            <w:szCs w:val="24"/>
          </w:rPr>
          <w:delText>TPS</w:delText>
        </w:r>
      </w:del>
      <w:ins w:id="867"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empirical schedule and actual bus arrivals at stops along one bus route in the Columbus, Ohio, USA Central Ohio Transit Authority (COTA) system:</w:t>
      </w:r>
      <w:del w:id="868" w:author="Liu, Luyu" w:date="2020-06-15T19:57:00Z">
        <w:r w:rsidDel="00A246E6">
          <w:rPr>
            <w:rFonts w:ascii="Times New Roman" w:hAnsi="Times New Roman" w:cs="Times New Roman"/>
            <w:sz w:val="24"/>
            <w:szCs w:val="24"/>
          </w:rPr>
          <w:delText xml:space="preserve">  </w:delText>
        </w:r>
      </w:del>
      <w:ins w:id="869"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870" w:author="Liu, Luyu" w:date="2020-06-15T19:57:00Z">
        <w:r w:rsidDel="00A246E6">
          <w:rPr>
            <w:rFonts w:ascii="Times New Roman" w:hAnsi="Times New Roman" w:cs="Times New Roman"/>
            <w:sz w:val="24"/>
            <w:szCs w:val="24"/>
          </w:rPr>
          <w:delText xml:space="preserve">  </w:delText>
        </w:r>
      </w:del>
      <w:ins w:id="87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872" w:author="Liu, Luyu" w:date="2020-06-15T19:57:00Z">
        <w:r w:rsidDel="00A246E6">
          <w:rPr>
            <w:rFonts w:ascii="Times New Roman" w:hAnsi="Times New Roman" w:cs="Times New Roman"/>
            <w:sz w:val="24"/>
            <w:szCs w:val="24"/>
          </w:rPr>
          <w:delText xml:space="preserve">  </w:delText>
        </w:r>
      </w:del>
      <w:ins w:id="873"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874" w:author="Liu, Luyu" w:date="2020-06-18T22:57:00Z">
        <w:r w:rsidR="00B35D3E" w:rsidRPr="00B35D3E">
          <w:rPr>
            <w:rFonts w:ascii="Times New Roman" w:hAnsi="Times New Roman" w:cs="Times New Roman"/>
            <w:sz w:val="24"/>
            <w:szCs w:val="24"/>
            <w:rPrChange w:id="875" w:author="Liu, Luyu" w:date="2020-06-18T22:57:00Z">
              <w:rPr/>
            </w:rPrChange>
          </w:rPr>
          <w:t xml:space="preserve">Figure </w:t>
        </w:r>
        <w:r w:rsidR="00B35D3E" w:rsidRPr="00B35D3E">
          <w:rPr>
            <w:rFonts w:ascii="Times New Roman" w:hAnsi="Times New Roman" w:cs="Times New Roman"/>
            <w:sz w:val="24"/>
            <w:szCs w:val="24"/>
            <w:rPrChange w:id="876" w:author="Liu, Luyu" w:date="2020-06-18T22:57:00Z">
              <w:rPr>
                <w:noProof/>
              </w:rPr>
            </w:rPrChange>
          </w:rPr>
          <w:t>3</w:t>
        </w:r>
      </w:ins>
      <w:del w:id="877"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878" w:author="Liu, Luyu" w:date="2020-06-18T22:57:00Z">
        <w:r w:rsidR="00B35D3E" w:rsidRPr="00B35D3E">
          <w:rPr>
            <w:rFonts w:ascii="Times New Roman" w:hAnsi="Times New Roman" w:cs="Times New Roman"/>
            <w:sz w:val="24"/>
            <w:szCs w:val="24"/>
            <w:rPrChange w:id="879" w:author="Liu, Luyu" w:date="2020-06-18T22:57:00Z">
              <w:rPr/>
            </w:rPrChange>
          </w:rPr>
          <w:t xml:space="preserve">Figure </w:t>
        </w:r>
        <w:r w:rsidR="00B35D3E" w:rsidRPr="00B35D3E">
          <w:rPr>
            <w:rFonts w:ascii="Times New Roman" w:hAnsi="Times New Roman" w:cs="Times New Roman"/>
            <w:sz w:val="24"/>
            <w:szCs w:val="24"/>
            <w:rPrChange w:id="880" w:author="Liu, Luyu" w:date="2020-06-18T22:57:00Z">
              <w:rPr>
                <w:noProof/>
              </w:rPr>
            </w:rPrChange>
          </w:rPr>
          <w:t>3</w:t>
        </w:r>
      </w:ins>
      <w:del w:id="881"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lastRenderedPageBreak/>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02C8A9A5" w:rsidR="005A464A" w:rsidRDefault="005A464A" w:rsidP="005A464A">
      <w:pPr>
        <w:pStyle w:val="TimesNewRoman"/>
        <w:jc w:val="center"/>
      </w:pPr>
      <w:bookmarkStart w:id="882" w:name="_Ref18228043"/>
      <w:r>
        <w:t xml:space="preserve">Figure </w:t>
      </w:r>
      <w:fldSimple w:instr=" SEQ Figure \* ARABIC ">
        <w:ins w:id="883" w:author="Liu, Luyu" w:date="2020-06-18T22:57:00Z">
          <w:r w:rsidR="00B35D3E">
            <w:rPr>
              <w:noProof/>
            </w:rPr>
            <w:t>3</w:t>
          </w:r>
        </w:ins>
        <w:del w:id="884" w:author="Liu, Luyu" w:date="2020-06-18T22:57:00Z">
          <w:r w:rsidDel="00B35D3E">
            <w:rPr>
              <w:noProof/>
            </w:rPr>
            <w:delText>6</w:delText>
          </w:r>
        </w:del>
      </w:fldSimple>
      <w:bookmarkEnd w:id="882"/>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885" w:author="Liu, Luyu" w:date="2020-06-13T12:33:00Z">
        <w:r w:rsidRPr="00351FFE" w:rsidDel="00307818">
          <w:rPr>
            <w:rFonts w:ascii="Times New Roman" w:hAnsi="Times New Roman" w:cs="Times New Roman"/>
            <w:b/>
            <w:sz w:val="24"/>
            <w:szCs w:val="24"/>
          </w:rPr>
          <w:delText>TPS</w:delText>
        </w:r>
      </w:del>
      <w:del w:id="886" w:author="Liu, Luyu" w:date="2020-06-13T12:34:00Z">
        <w:r w:rsidRPr="00351FFE" w:rsidDel="00307818">
          <w:rPr>
            <w:rFonts w:ascii="Times New Roman" w:hAnsi="Times New Roman" w:cs="Times New Roman"/>
            <w:b/>
            <w:sz w:val="24"/>
            <w:szCs w:val="24"/>
          </w:rPr>
          <w:delText xml:space="preserve"> </w:delText>
        </w:r>
      </w:del>
      <w:ins w:id="887" w:author="Liu, Luyu" w:date="2020-06-13T12:34:00Z">
        <w:r w:rsidR="00307818">
          <w:rPr>
            <w:rFonts w:ascii="Times New Roman" w:hAnsi="Times New Roman" w:cs="Times New Roman"/>
            <w:b/>
            <w:sz w:val="24"/>
            <w:szCs w:val="24"/>
          </w:rPr>
          <w:t>O</w:t>
        </w:r>
      </w:ins>
      <w:del w:id="888"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56330B18"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889" w:author="Liu, Luyu" w:date="2020-06-13T12:33:00Z">
        <w:r w:rsidDel="00307818">
          <w:rPr>
            <w:rFonts w:ascii="Times New Roman" w:hAnsi="Times New Roman" w:cs="Times New Roman"/>
            <w:sz w:val="24"/>
            <w:szCs w:val="24"/>
          </w:rPr>
          <w:delText>TPS</w:delText>
        </w:r>
      </w:del>
      <w:ins w:id="890"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891"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Ignoring RTI and learning the minimal waiting time based on experience (ET) is the next best strategy based on overall performance, followed by showing up at the bus stop at an arbitrary time (AT). (</w:t>
      </w:r>
      <w:del w:id="893" w:author="Liu, Luyu" w:date="2020-06-18T20:26:00Z">
        <w:r w:rsidRPr="00961F8B" w:rsidDel="00E029C3">
          <w:rPr>
            <w:rFonts w:ascii="Times New Roman" w:hAnsi="Times New Roman" w:cs="Times New Roman"/>
            <w:sz w:val="24"/>
            <w:szCs w:val="24"/>
          </w:rPr>
          <w:delText>For AT, because</w:delText>
        </w:r>
      </w:del>
      <w:ins w:id="894"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895"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896" w:author="Liu, Luyu" w:date="2020-06-13T12:35:00Z">
        <w:r w:rsidRPr="00961F8B" w:rsidDel="00FA6C5B">
          <w:rPr>
            <w:rFonts w:ascii="Times New Roman" w:hAnsi="Times New Roman" w:cs="Times New Roman"/>
            <w:sz w:val="24"/>
            <w:szCs w:val="24"/>
          </w:rPr>
          <w:delText>TPSs</w:delText>
        </w:r>
      </w:del>
      <w:ins w:id="897" w:author="Liu, Luyu" w:date="2020-06-13T12:35:00Z">
        <w:r w:rsidR="00FA6C5B">
          <w:rPr>
            <w:rFonts w:ascii="Times New Roman" w:hAnsi="Times New Roman" w:cs="Times New Roman"/>
            <w:sz w:val="24"/>
            <w:szCs w:val="24"/>
          </w:rPr>
          <w:t>trip planning strategies</w:t>
        </w:r>
      </w:ins>
      <w:ins w:id="898" w:author="Liu, Luyu" w:date="2020-06-18T20:26:00Z">
        <w:r w:rsidR="00B16014">
          <w:rPr>
            <w:rFonts w:ascii="Times New Roman" w:hAnsi="Times New Roman" w:cs="Times New Roman"/>
            <w:sz w:val="24"/>
            <w:szCs w:val="24"/>
          </w:rPr>
          <w:t xml:space="preserve"> but use </w:t>
        </w:r>
      </w:ins>
      <w:del w:id="899"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900" w:author="Liu, Luyu" w:date="2020-06-18T20:25:00Z">
        <w:r w:rsidR="00E029C3" w:rsidRPr="00E029C3">
          <w:rPr>
            <w:rFonts w:ascii="Times New Roman" w:hAnsi="Times New Roman" w:cs="Times New Roman"/>
            <w:sz w:val="24"/>
            <w:szCs w:val="24"/>
            <w:rPrChange w:id="901" w:author="Liu, Luyu" w:date="2020-06-18T20:25:00Z">
              <w:rPr>
                <w:rFonts w:eastAsia="Yu Mincho"/>
                <w:lang w:eastAsia="ja-JP"/>
              </w:rPr>
            </w:rPrChange>
          </w:rPr>
          <w:t>(</w:t>
        </w:r>
        <w:r w:rsidR="00E029C3" w:rsidRPr="00E029C3">
          <w:rPr>
            <w:rFonts w:ascii="Times New Roman" w:hAnsi="Times New Roman" w:cs="Times New Roman"/>
            <w:sz w:val="24"/>
            <w:szCs w:val="24"/>
            <w:rPrChange w:id="902" w:author="Liu, Luyu" w:date="2020-06-18T20:25:00Z">
              <w:rPr>
                <w:noProof/>
              </w:rPr>
            </w:rPrChange>
          </w:rPr>
          <w:t>2</w:t>
        </w:r>
      </w:ins>
      <w:del w:id="903" w:author="Liu, Luyu" w:date="2020-06-13T21:31:00Z">
        <w:r w:rsidR="001E0EB5" w:rsidRPr="001E0EB5" w:rsidDel="00373BEE">
          <w:rPr>
            <w:rFonts w:ascii="Times New Roman" w:hAnsi="Times New Roman" w:cs="Times New Roman"/>
            <w:sz w:val="24"/>
            <w:szCs w:val="24"/>
          </w:rPr>
          <w:delText>(3</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904"/>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90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905"/>
            <w:r>
              <w:rPr>
                <w:rStyle w:val="CommentReference"/>
              </w:rPr>
              <w:commentReference w:id="905"/>
            </w:r>
            <w:r>
              <w:rPr>
                <w:rStyle w:val="CommentReference"/>
              </w:rPr>
              <w:commentReference w:id="904"/>
            </w:r>
          </w:p>
        </w:tc>
      </w:tr>
      <w:commentRangeEnd w:id="904"/>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906" w:name="_Ref15136477"/>
      <w:r>
        <w:t xml:space="preserve">Table </w:t>
      </w:r>
      <w:fldSimple w:instr=" SEQ Table \* ARABIC ">
        <w:r w:rsidR="001E0EB5">
          <w:rPr>
            <w:noProof/>
          </w:rPr>
          <w:t>1</w:t>
        </w:r>
      </w:fldSimple>
      <w:bookmarkEnd w:id="906"/>
      <w:r>
        <w:rPr>
          <w:noProof/>
        </w:rPr>
        <w:t>:</w:t>
      </w:r>
      <w:r>
        <w:t xml:space="preserve"> Overall performance of </w:t>
      </w:r>
      <w:del w:id="907" w:author="Liu, Luyu" w:date="2020-06-13T12:33:00Z">
        <w:r w:rsidDel="00307818">
          <w:delText>TPS</w:delText>
        </w:r>
      </w:del>
      <w:ins w:id="908" w:author="Liu, Luyu" w:date="2020-06-13T12:33:00Z">
        <w:r w:rsidR="00307818">
          <w:t>trip planning strategy</w:t>
        </w:r>
      </w:ins>
      <w:r>
        <w:t>; waiting time and missed risk's mean and deviation.</w:t>
      </w:r>
    </w:p>
    <w:p w14:paraId="74D1DE54" w14:textId="15CD07FE" w:rsidR="0082149C" w:rsidRDefault="005A464A" w:rsidP="005A464A">
      <w:pPr>
        <w:spacing w:line="256" w:lineRule="auto"/>
        <w:ind w:firstLine="720"/>
        <w:jc w:val="both"/>
        <w:rPr>
          <w:ins w:id="909" w:author="Liu, Luyu" w:date="2020-06-19T11:18:00Z"/>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 xml:space="preserve">achieve a waiting time of zero: this is a risky strategy that is harshly penalized by reclaimed delay </w:t>
      </w:r>
      <w:del w:id="910" w:author="Liu, Luyu" w:date="2020-06-18T23:22:00Z">
        <w:r w:rsidDel="00B77E50">
          <w:rPr>
            <w:rFonts w:ascii="Times New Roman" w:hAnsi="Times New Roman" w:cs="Times New Roman"/>
            <w:sz w:val="24"/>
            <w:szCs w:val="24"/>
          </w:rPr>
          <w:delText xml:space="preserve">by bus drivers </w:delText>
        </w:r>
      </w:del>
      <w:r>
        <w:rPr>
          <w:rFonts w:ascii="Times New Roman" w:hAnsi="Times New Roman" w:cs="Times New Roman"/>
          <w:sz w:val="24"/>
          <w:szCs w:val="24"/>
        </w:rPr>
        <w:t>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w:t>
      </w:r>
      <w:ins w:id="911" w:author="Liu, Luyu" w:date="2020-06-19T11:18:00Z">
        <w:r w:rsidR="0082149C">
          <w:rPr>
            <w:rFonts w:ascii="Times New Roman" w:hAnsi="Times New Roman" w:cs="Times New Roman"/>
            <w:sz w:val="24"/>
            <w:szCs w:val="24"/>
          </w:rPr>
          <w:t xml:space="preserve"> This </w:t>
        </w:r>
      </w:ins>
      <w:ins w:id="912" w:author="Liu, Luyu" w:date="2020-06-19T11:22:00Z">
        <w:r w:rsidR="0082149C">
          <w:rPr>
            <w:rFonts w:ascii="Times New Roman" w:hAnsi="Times New Roman" w:cs="Times New Roman"/>
            <w:sz w:val="24"/>
            <w:szCs w:val="24"/>
          </w:rPr>
          <w:t xml:space="preserve">shows </w:t>
        </w:r>
      </w:ins>
      <w:ins w:id="913" w:author="Liu, Luyu" w:date="2020-06-19T11:18:00Z">
        <w:r w:rsidR="0082149C">
          <w:rPr>
            <w:rFonts w:ascii="Times New Roman" w:hAnsi="Times New Roman" w:cs="Times New Roman"/>
            <w:sz w:val="24"/>
            <w:szCs w:val="24"/>
          </w:rPr>
          <w:t>that many trip planning apps and algorithms are</w:t>
        </w:r>
      </w:ins>
      <w:ins w:id="914" w:author="Liu, Luyu" w:date="2020-06-19T11:19:00Z">
        <w:r w:rsidR="0082149C">
          <w:rPr>
            <w:rFonts w:ascii="Times New Roman" w:hAnsi="Times New Roman" w:cs="Times New Roman"/>
            <w:sz w:val="24"/>
            <w:szCs w:val="24"/>
          </w:rPr>
          <w:t xml:space="preserve"> systematically proposing a very risky strategy </w:t>
        </w:r>
      </w:ins>
      <w:ins w:id="915" w:author="Liu, Luyu" w:date="2020-06-19T11:23:00Z">
        <w:r w:rsidR="0082149C">
          <w:rPr>
            <w:rFonts w:ascii="Times New Roman" w:hAnsi="Times New Roman" w:cs="Times New Roman"/>
            <w:sz w:val="24"/>
            <w:szCs w:val="24"/>
          </w:rPr>
          <w:t xml:space="preserve">with poor performance to </w:t>
        </w:r>
      </w:ins>
      <w:ins w:id="916" w:author="Liu, Luyu" w:date="2020-06-19T11:19:00Z">
        <w:r w:rsidR="0082149C">
          <w:rPr>
            <w:rFonts w:ascii="Times New Roman" w:hAnsi="Times New Roman" w:cs="Times New Roman"/>
            <w:sz w:val="24"/>
            <w:szCs w:val="24"/>
          </w:rPr>
          <w:t xml:space="preserve">users; therefore, </w:t>
        </w:r>
      </w:ins>
      <w:ins w:id="917" w:author="Liu, Luyu" w:date="2020-06-19T11:21:00Z">
        <w:r w:rsidR="0082149C">
          <w:rPr>
            <w:rFonts w:ascii="Times New Roman" w:hAnsi="Times New Roman" w:cs="Times New Roman"/>
            <w:sz w:val="24"/>
            <w:szCs w:val="24"/>
          </w:rPr>
          <w:t xml:space="preserve">it moreover </w:t>
        </w:r>
      </w:ins>
      <w:ins w:id="918" w:author="Liu, Luyu" w:date="2020-06-19T11:25:00Z">
        <w:r w:rsidR="0082149C">
          <w:rPr>
            <w:rFonts w:ascii="Times New Roman" w:hAnsi="Times New Roman" w:cs="Times New Roman"/>
            <w:sz w:val="24"/>
            <w:szCs w:val="24"/>
          </w:rPr>
          <w:t>demonstrates</w:t>
        </w:r>
      </w:ins>
      <w:ins w:id="919" w:author="Liu, Luyu" w:date="2020-06-19T11:21:00Z">
        <w:r w:rsidR="0082149C">
          <w:rPr>
            <w:rFonts w:ascii="Times New Roman" w:hAnsi="Times New Roman" w:cs="Times New Roman"/>
            <w:sz w:val="24"/>
            <w:szCs w:val="24"/>
          </w:rPr>
          <w:t xml:space="preserve"> that </w:t>
        </w:r>
      </w:ins>
      <w:ins w:id="920" w:author="Liu, Luyu" w:date="2020-06-19T11:19:00Z">
        <w:r w:rsidR="0082149C">
          <w:rPr>
            <w:rFonts w:ascii="Times New Roman" w:hAnsi="Times New Roman" w:cs="Times New Roman"/>
            <w:sz w:val="24"/>
            <w:szCs w:val="24"/>
          </w:rPr>
          <w:t>it is imperative to introduce</w:t>
        </w:r>
      </w:ins>
      <w:ins w:id="921" w:author="Liu, Luyu" w:date="2020-06-19T11:20:00Z">
        <w:r w:rsidR="0082149C">
          <w:rPr>
            <w:rFonts w:ascii="Times New Roman" w:hAnsi="Times New Roman" w:cs="Times New Roman"/>
            <w:sz w:val="24"/>
            <w:szCs w:val="24"/>
          </w:rPr>
          <w:t xml:space="preserve"> insurance buffer and optimization</w:t>
        </w:r>
      </w:ins>
      <w:ins w:id="922" w:author="Liu, Luyu" w:date="2020-06-19T11:25:00Z">
        <w:r w:rsidR="0082149C">
          <w:rPr>
            <w:rFonts w:ascii="Times New Roman" w:hAnsi="Times New Roman" w:cs="Times New Roman"/>
            <w:sz w:val="24"/>
            <w:szCs w:val="24"/>
          </w:rPr>
          <w:t xml:space="preserve"> to better utilize RTI.</w:t>
        </w:r>
      </w:ins>
      <w:del w:id="923" w:author="Liu, Luyu" w:date="2020-06-19T11:18:00Z">
        <w:r w:rsidR="00C05664" w:rsidDel="0082149C">
          <w:rPr>
            <w:rFonts w:ascii="Times New Roman" w:hAnsi="Times New Roman" w:cs="Times New Roman"/>
            <w:sz w:val="24"/>
            <w:szCs w:val="24"/>
          </w:rPr>
          <w:delText xml:space="preserve"> </w:delText>
        </w:r>
      </w:del>
    </w:p>
    <w:p w14:paraId="417C479C" w14:textId="75B862C1" w:rsidR="005A464A" w:rsidRPr="00774C49" w:rsidDel="0082149C" w:rsidRDefault="005A464A" w:rsidP="005A464A">
      <w:pPr>
        <w:spacing w:line="256" w:lineRule="auto"/>
        <w:ind w:firstLine="720"/>
        <w:jc w:val="both"/>
        <w:rPr>
          <w:del w:id="924"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925" w:author="Liu, Luyu" w:date="2020-06-13T17:13:00Z"/>
        </w:rPr>
        <w:pPrChange w:id="926" w:author="Liu, Luyu" w:date="2020-06-13T17:13:00Z">
          <w:pPr>
            <w:pStyle w:val="TimesNewRoman"/>
            <w:keepNext/>
            <w:jc w:val="center"/>
          </w:pPr>
        </w:pPrChange>
      </w:pPr>
      <w:ins w:id="927"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928" w:author="Liu, Luyu" w:date="2020-06-15T19:57:00Z">
        <w:r w:rsidR="005A464A" w:rsidRPr="00774C49" w:rsidDel="00A246E6">
          <w:rPr>
            <w:rFonts w:ascii="Times New Roman" w:hAnsi="Times New Roman" w:cs="Times New Roman"/>
            <w:sz w:val="24"/>
            <w:szCs w:val="24"/>
          </w:rPr>
          <w:delText xml:space="preserve">  </w:delText>
        </w:r>
      </w:del>
      <w:ins w:id="929"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930" w:author="Liu, Luyu" w:date="2020-06-18T20:28:00Z">
        <w:r w:rsidR="005A464A" w:rsidRPr="00774C49" w:rsidDel="00927B85">
          <w:rPr>
            <w:rFonts w:ascii="Times New Roman" w:hAnsi="Times New Roman" w:cs="Times New Roman"/>
            <w:sz w:val="24"/>
            <w:szCs w:val="24"/>
          </w:rPr>
          <w:delText>60, 120, 180, and 240 seconds; these are</w:delText>
        </w:r>
      </w:del>
      <w:ins w:id="931"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932" w:author="Liu, Luyu" w:date="2020-06-18T20:29:00Z">
        <w:r w:rsidR="005A464A" w:rsidRPr="00774C49" w:rsidDel="0096055C">
          <w:rPr>
            <w:rFonts w:ascii="Times New Roman" w:hAnsi="Times New Roman" w:cs="Times New Roman"/>
            <w:sz w:val="24"/>
            <w:szCs w:val="24"/>
          </w:rPr>
          <w:delText>y. T</w:delText>
        </w:r>
      </w:del>
      <w:ins w:id="933" w:author="Liu, Luyu" w:date="2020-06-18T20:29:00Z">
        <w:r w:rsidR="0096055C">
          <w:rPr>
            <w:rFonts w:ascii="Times New Roman" w:hAnsi="Times New Roman" w:cs="Times New Roman"/>
            <w:sz w:val="24"/>
            <w:szCs w:val="24"/>
          </w:rPr>
          <w:t xml:space="preserve">y. </w:t>
        </w:r>
      </w:ins>
      <w:del w:id="934" w:author="Liu, Luyu" w:date="2020-06-18T20:29:00Z">
        <w:r w:rsidR="005A464A" w:rsidRPr="00774C49" w:rsidDel="0096055C">
          <w:rPr>
            <w:rFonts w:ascii="Times New Roman" w:hAnsi="Times New Roman" w:cs="Times New Roman"/>
            <w:sz w:val="24"/>
            <w:szCs w:val="24"/>
          </w:rPr>
          <w:delText xml:space="preserve">he </w:delText>
        </w:r>
      </w:del>
      <w:del w:id="935" w:author="Liu, Luyu" w:date="2020-06-12T17:11:00Z">
        <w:r w:rsidR="005A464A" w:rsidRPr="00774C49" w:rsidDel="00F06E79">
          <w:rPr>
            <w:rFonts w:ascii="Times New Roman" w:hAnsi="Times New Roman" w:cs="Times New Roman"/>
            <w:sz w:val="24"/>
            <w:szCs w:val="24"/>
          </w:rPr>
          <w:delText xml:space="preserve">IB </w:delText>
        </w:r>
      </w:del>
      <w:del w:id="936"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711DFCD1" w:rsidR="00EF308E" w:rsidRDefault="00EF308E" w:rsidP="005A464A">
      <w:pPr>
        <w:spacing w:line="256" w:lineRule="auto"/>
        <w:ind w:firstLine="720"/>
        <w:jc w:val="both"/>
        <w:rPr>
          <w:ins w:id="937" w:author="Liu, Luyu" w:date="2020-06-13T17:14:00Z"/>
          <w:rFonts w:ascii="Times New Roman" w:hAnsi="Times New Roman" w:cs="Times New Roman"/>
          <w:sz w:val="24"/>
          <w:szCs w:val="24"/>
        </w:rPr>
      </w:pPr>
      <w:ins w:id="938" w:author="Liu, Luyu" w:date="2020-06-13T17:15:00Z">
        <w:r>
          <w:rPr>
            <w:rFonts w:ascii="Times New Roman" w:hAnsi="Times New Roman" w:cs="Times New Roman"/>
            <w:sz w:val="24"/>
            <w:szCs w:val="24"/>
          </w:rPr>
          <w:t>With better real-time data support</w:t>
        </w:r>
      </w:ins>
      <w:ins w:id="939" w:author="Liu, Luyu" w:date="2020-06-13T17:16:00Z">
        <w:r>
          <w:rPr>
            <w:rFonts w:ascii="Times New Roman" w:hAnsi="Times New Roman" w:cs="Times New Roman"/>
            <w:sz w:val="24"/>
            <w:szCs w:val="24"/>
          </w:rPr>
          <w:t>s and policies</w:t>
        </w:r>
      </w:ins>
      <w:ins w:id="940" w:author="Liu, Luyu" w:date="2020-06-13T17:15:00Z">
        <w:r>
          <w:rPr>
            <w:rFonts w:ascii="Times New Roman" w:hAnsi="Times New Roman" w:cs="Times New Roman"/>
            <w:sz w:val="24"/>
            <w:szCs w:val="24"/>
          </w:rPr>
          <w:t>,</w:t>
        </w:r>
      </w:ins>
      <w:ins w:id="941" w:author="Liu, Luyu" w:date="2020-06-13T17:16:00Z">
        <w:r>
          <w:rPr>
            <w:rFonts w:ascii="Times New Roman" w:hAnsi="Times New Roman" w:cs="Times New Roman"/>
            <w:sz w:val="24"/>
            <w:szCs w:val="24"/>
          </w:rPr>
          <w:t xml:space="preserve"> </w:t>
        </w:r>
      </w:ins>
      <w:ins w:id="942" w:author="Liu, Luyu" w:date="2020-06-13T17:17:00Z">
        <w:r>
          <w:rPr>
            <w:rFonts w:ascii="Times New Roman" w:hAnsi="Times New Roman" w:cs="Times New Roman"/>
            <w:sz w:val="24"/>
            <w:szCs w:val="24"/>
          </w:rPr>
          <w:t xml:space="preserve">more </w:t>
        </w:r>
      </w:ins>
      <w:ins w:id="943" w:author="Liu, Luyu" w:date="2020-06-13T17:16:00Z">
        <w:r>
          <w:rPr>
            <w:rFonts w:ascii="Times New Roman" w:hAnsi="Times New Roman" w:cs="Times New Roman"/>
            <w:sz w:val="24"/>
            <w:szCs w:val="24"/>
          </w:rPr>
          <w:t xml:space="preserve">transit </w:t>
        </w:r>
      </w:ins>
      <w:ins w:id="944" w:author="Liu, Luyu" w:date="2020-06-13T17:17:00Z">
        <w:r>
          <w:rPr>
            <w:rFonts w:ascii="Times New Roman" w:hAnsi="Times New Roman" w:cs="Times New Roman"/>
            <w:sz w:val="24"/>
            <w:szCs w:val="24"/>
          </w:rPr>
          <w:t xml:space="preserve">systems are providing RTI with </w:t>
        </w:r>
      </w:ins>
      <w:ins w:id="945" w:author="Liu, Luyu" w:date="2020-06-13T17:16:00Z">
        <w:r>
          <w:rPr>
            <w:rFonts w:ascii="Times New Roman" w:hAnsi="Times New Roman" w:cs="Times New Roman"/>
            <w:sz w:val="24"/>
            <w:szCs w:val="24"/>
          </w:rPr>
          <w:t>higher update frequency</w:t>
        </w:r>
      </w:ins>
      <w:ins w:id="946" w:author="Liu, Luyu" w:date="2020-06-13T17:17:00Z">
        <w:r>
          <w:rPr>
            <w:rFonts w:ascii="Times New Roman" w:hAnsi="Times New Roman" w:cs="Times New Roman"/>
            <w:sz w:val="24"/>
            <w:szCs w:val="24"/>
          </w:rPr>
          <w:t>. Some can be</w:t>
        </w:r>
      </w:ins>
      <w:ins w:id="947" w:author="Liu, Luyu" w:date="2020-06-13T17:16:00Z">
        <w:r>
          <w:rPr>
            <w:rFonts w:ascii="Times New Roman" w:hAnsi="Times New Roman" w:cs="Times New Roman"/>
            <w:sz w:val="24"/>
            <w:szCs w:val="24"/>
          </w:rPr>
          <w:t xml:space="preserve"> as high as 5 second</w:t>
        </w:r>
      </w:ins>
      <w:ins w:id="948" w:author="Liu, Luyu" w:date="2020-06-13T17:17:00Z">
        <w:r>
          <w:rPr>
            <w:rFonts w:ascii="Times New Roman" w:hAnsi="Times New Roman" w:cs="Times New Roman"/>
            <w:sz w:val="24"/>
            <w:szCs w:val="24"/>
          </w:rPr>
          <w:t xml:space="preserve"> such as M</w:t>
        </w:r>
      </w:ins>
      <w:ins w:id="949" w:author="Liu, Luyu" w:date="2020-06-13T17:18:00Z">
        <w:r>
          <w:rPr>
            <w:rFonts w:ascii="Times New Roman" w:hAnsi="Times New Roman" w:cs="Times New Roman"/>
            <w:sz w:val="24"/>
            <w:szCs w:val="24"/>
          </w:rPr>
          <w:t>assachusetts Bay Transportation Authority</w:t>
        </w:r>
      </w:ins>
      <w:ins w:id="950" w:author="Liu, Luyu" w:date="2020-06-14T14:52:00Z">
        <w:r w:rsidR="00426597">
          <w:rPr>
            <w:rFonts w:ascii="Times New Roman" w:hAnsi="Times New Roman" w:cs="Times New Roman"/>
            <w:sz w:val="24"/>
            <w:szCs w:val="24"/>
          </w:rPr>
          <w:t xml:space="preserve"> in Boston</w:t>
        </w:r>
      </w:ins>
      <w:ins w:id="951" w:author="Liu, Luyu" w:date="2020-06-13T17:15:00Z">
        <w:r>
          <w:rPr>
            <w:rFonts w:ascii="Times New Roman" w:hAnsi="Times New Roman" w:cs="Times New Roman"/>
            <w:sz w:val="24"/>
            <w:szCs w:val="24"/>
          </w:rPr>
          <w:t>.</w:t>
        </w:r>
      </w:ins>
      <w:ins w:id="952" w:author="Liu, Luyu" w:date="2020-06-13T17:18:00Z">
        <w:r>
          <w:rPr>
            <w:rFonts w:ascii="Times New Roman" w:hAnsi="Times New Roman" w:cs="Times New Roman"/>
            <w:sz w:val="24"/>
            <w:szCs w:val="24"/>
          </w:rPr>
          <w:t xml:space="preserve"> However, the </w:t>
        </w:r>
      </w:ins>
      <w:ins w:id="953" w:author="Liu, Luyu" w:date="2020-06-13T17:19:00Z">
        <w:r>
          <w:rPr>
            <w:rFonts w:ascii="Times New Roman" w:hAnsi="Times New Roman" w:cs="Times New Roman"/>
            <w:sz w:val="24"/>
            <w:szCs w:val="24"/>
          </w:rPr>
          <w:t>large</w:t>
        </w:r>
      </w:ins>
      <w:ins w:id="954" w:author="Liu, Luyu" w:date="2020-06-13T17:18:00Z">
        <w:r>
          <w:rPr>
            <w:rFonts w:ascii="Times New Roman" w:hAnsi="Times New Roman" w:cs="Times New Roman"/>
            <w:sz w:val="24"/>
            <w:szCs w:val="24"/>
          </w:rPr>
          <w:t xml:space="preserve"> majority of </w:t>
        </w:r>
      </w:ins>
      <w:ins w:id="955" w:author="Liu, Luyu" w:date="2020-06-13T17:19:00Z">
        <w:r>
          <w:rPr>
            <w:rFonts w:ascii="Times New Roman" w:hAnsi="Times New Roman" w:cs="Times New Roman"/>
            <w:sz w:val="24"/>
            <w:szCs w:val="24"/>
          </w:rPr>
          <w:t>most transit systems still face</w:t>
        </w:r>
      </w:ins>
      <w:ins w:id="956" w:author="Liu, Luyu" w:date="2020-06-13T17:14:00Z">
        <w:r>
          <w:rPr>
            <w:rFonts w:ascii="Times New Roman" w:hAnsi="Times New Roman" w:cs="Times New Roman"/>
            <w:sz w:val="24"/>
            <w:szCs w:val="24"/>
          </w:rPr>
          <w:t xml:space="preserve"> </w:t>
        </w:r>
      </w:ins>
      <w:ins w:id="957" w:author="Liu, Luyu" w:date="2020-06-13T17:20:00Z">
        <w:r w:rsidR="00B62185">
          <w:rPr>
            <w:rFonts w:ascii="Times New Roman" w:hAnsi="Times New Roman" w:cs="Times New Roman"/>
            <w:sz w:val="24"/>
            <w:szCs w:val="24"/>
          </w:rPr>
          <w:t xml:space="preserve">considerable </w:t>
        </w:r>
      </w:ins>
      <w:ins w:id="958" w:author="Liu, Luyu" w:date="2020-06-13T17:14:00Z">
        <w:r>
          <w:rPr>
            <w:rFonts w:ascii="Times New Roman" w:hAnsi="Times New Roman" w:cs="Times New Roman"/>
            <w:sz w:val="24"/>
            <w:szCs w:val="24"/>
          </w:rPr>
          <w:t>discontinuity delay</w:t>
        </w:r>
      </w:ins>
      <w:ins w:id="959" w:author="Liu, Luyu" w:date="2020-06-13T17:19:00Z">
        <w:r w:rsidR="00C6427E">
          <w:rPr>
            <w:rFonts w:ascii="Times New Roman" w:hAnsi="Times New Roman" w:cs="Times New Roman"/>
            <w:sz w:val="24"/>
            <w:szCs w:val="24"/>
          </w:rPr>
          <w:t xml:space="preserve"> </w:t>
        </w:r>
      </w:ins>
      <w:ins w:id="960" w:author="Liu, Luyu" w:date="2020-06-13T17:20:00Z">
        <w:r w:rsidR="00B62185">
          <w:rPr>
            <w:rFonts w:ascii="Times New Roman" w:hAnsi="Times New Roman" w:cs="Times New Roman"/>
            <w:sz w:val="24"/>
            <w:szCs w:val="24"/>
          </w:rPr>
          <w:t xml:space="preserve">larger than 30 seconds </w:t>
        </w:r>
      </w:ins>
      <w:ins w:id="961" w:author="Liu, Luyu" w:date="2020-06-13T17:19:00Z">
        <w:r w:rsidR="00C6427E">
          <w:rPr>
            <w:rFonts w:ascii="Times New Roman" w:hAnsi="Times New Roman" w:cs="Times New Roman"/>
            <w:sz w:val="24"/>
            <w:szCs w:val="24"/>
          </w:rPr>
          <w:t xml:space="preserve">as shown in </w:t>
        </w:r>
      </w:ins>
      <w:ins w:id="962"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963" w:author="Liu, Luyu" w:date="2020-06-14T14:52:00Z">
        <w:r w:rsidR="000D3498">
          <w:rPr>
            <w:rFonts w:ascii="Times New Roman" w:hAnsi="Times New Roman" w:cs="Times New Roman"/>
            <w:sz w:val="24"/>
            <w:szCs w:val="24"/>
          </w:rPr>
          <w:t xml:space="preserve"> 4</w:t>
        </w:r>
      </w:ins>
      <w:ins w:id="964"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965"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966"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497BE1A6" w:rsidR="005A464A" w:rsidRPr="00BF4947" w:rsidDel="00F73E77" w:rsidRDefault="005A464A" w:rsidP="005A464A">
      <w:pPr>
        <w:spacing w:line="256" w:lineRule="auto"/>
        <w:jc w:val="center"/>
        <w:rPr>
          <w:del w:id="967" w:author="Liu, Luyu" w:date="2020-06-13T17:13:00Z"/>
          <w:rFonts w:ascii="Times New Roman" w:hAnsi="Times New Roman" w:cs="Times New Roman"/>
          <w:sz w:val="24"/>
          <w:szCs w:val="24"/>
        </w:rPr>
      </w:pPr>
      <w:bookmarkStart w:id="968" w:name="_Ref18339654"/>
      <w:commentRangeStart w:id="969"/>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970" w:author="Liu, Luyu" w:date="2020-06-13T17:12:00Z">
        <w:r w:rsidR="00F73E77">
          <w:rPr>
            <w:rFonts w:ascii="Times New Roman" w:hAnsi="Times New Roman" w:cs="Times New Roman"/>
            <w:noProof/>
            <w:sz w:val="24"/>
            <w:szCs w:val="24"/>
          </w:rPr>
          <w:t>4</w:t>
        </w:r>
      </w:ins>
      <w:del w:id="971" w:author="Liu, Luyu" w:date="2020-06-13T17:12:00Z">
        <w:r w:rsidDel="00F73E77">
          <w:rPr>
            <w:rFonts w:ascii="Times New Roman" w:hAnsi="Times New Roman" w:cs="Times New Roman"/>
            <w:noProof/>
            <w:sz w:val="24"/>
            <w:szCs w:val="24"/>
          </w:rPr>
          <w:delText>7</w:delText>
        </w:r>
      </w:del>
      <w:r w:rsidRPr="00065BDE">
        <w:rPr>
          <w:rFonts w:ascii="Times New Roman" w:hAnsi="Times New Roman" w:cs="Times New Roman"/>
          <w:sz w:val="24"/>
          <w:szCs w:val="24"/>
        </w:rPr>
        <w:fldChar w:fldCharType="end"/>
      </w:r>
      <w:bookmarkEnd w:id="968"/>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969"/>
      <w:r>
        <w:rPr>
          <w:rStyle w:val="CommentReference"/>
        </w:rPr>
        <w:commentReference w:id="969"/>
      </w:r>
    </w:p>
    <w:p w14:paraId="3D7BDD4A" w14:textId="77777777" w:rsidR="00F73E77" w:rsidRDefault="00F73E77">
      <w:pPr>
        <w:spacing w:line="256" w:lineRule="auto"/>
        <w:jc w:val="center"/>
        <w:rPr>
          <w:ins w:id="972" w:author="Liu, Luyu" w:date="2020-06-13T17:13:00Z"/>
          <w:rFonts w:ascii="Times New Roman" w:hAnsi="Times New Roman" w:cs="Times New Roman"/>
          <w:sz w:val="24"/>
          <w:szCs w:val="24"/>
        </w:rPr>
        <w:pPrChange w:id="973"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974" w:author="Liu, Luyu" w:date="2020-06-13T12:35:00Z">
        <w:r w:rsidDel="00FA6C5B">
          <w:rPr>
            <w:rFonts w:ascii="Times New Roman" w:hAnsi="Times New Roman" w:cs="Times New Roman"/>
            <w:sz w:val="24"/>
            <w:szCs w:val="24"/>
          </w:rPr>
          <w:delText>TPSs</w:delText>
        </w:r>
      </w:del>
      <w:ins w:id="975"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976" w:author="Liu, Luyu" w:date="2020-06-15T19:57:00Z">
        <w:r w:rsidDel="00A246E6">
          <w:rPr>
            <w:rFonts w:ascii="Times New Roman" w:hAnsi="Times New Roman" w:cs="Times New Roman"/>
            <w:sz w:val="24"/>
            <w:szCs w:val="24"/>
          </w:rPr>
          <w:delText xml:space="preserve">  </w:delText>
        </w:r>
      </w:del>
      <w:ins w:id="977"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978" w:author="Liu, Luyu" w:date="2020-06-12T16:54:00Z">
        <w:r w:rsidR="00E62000">
          <w:rPr>
            <w:rFonts w:ascii="Times New Roman" w:hAnsi="Times New Roman" w:cs="Times New Roman"/>
            <w:sz w:val="24"/>
            <w:szCs w:val="24"/>
          </w:rPr>
          <w:t>moreover proves our claim earlier about the RTI apps:</w:t>
        </w:r>
      </w:ins>
      <w:ins w:id="979" w:author="Liu, Luyu" w:date="2020-06-12T16:55:00Z">
        <w:r w:rsidR="00E62000">
          <w:rPr>
            <w:rFonts w:ascii="Times New Roman" w:hAnsi="Times New Roman" w:cs="Times New Roman"/>
            <w:sz w:val="24"/>
            <w:szCs w:val="24"/>
          </w:rPr>
          <w:t xml:space="preserve"> if following the RTI apps’ suggestion based on greedy tactic, the user</w:t>
        </w:r>
      </w:ins>
      <w:ins w:id="980"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981"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982" w:author="Liu, Luyu" w:date="2020-06-15T19:57:00Z">
        <w:r w:rsidDel="00A246E6">
          <w:rPr>
            <w:rFonts w:ascii="Times New Roman" w:hAnsi="Times New Roman" w:cs="Times New Roman"/>
            <w:sz w:val="24"/>
            <w:szCs w:val="24"/>
          </w:rPr>
          <w:delText xml:space="preserve">  </w:delText>
        </w:r>
      </w:del>
      <w:ins w:id="98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984" w:author="Liu, Luyu" w:date="2020-06-13T17:13:00Z">
        <w:r w:rsidR="00F73E77">
          <w:rPr>
            <w:rFonts w:ascii="Times New Roman" w:hAnsi="Times New Roman" w:cs="Times New Roman"/>
            <w:sz w:val="24"/>
            <w:szCs w:val="24"/>
          </w:rPr>
          <w:t>.</w:t>
        </w:r>
      </w:ins>
      <w:del w:id="985"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986" w:author="Liu, Luyu" w:date="2020-06-13T12:33:00Z">
        <w:r w:rsidDel="00307818">
          <w:rPr>
            <w:b/>
          </w:rPr>
          <w:delText>TPS</w:delText>
        </w:r>
      </w:del>
      <w:del w:id="987" w:author="Liu, Luyu" w:date="2020-06-13T12:34:00Z">
        <w:r w:rsidDel="00307818">
          <w:rPr>
            <w:b/>
          </w:rPr>
          <w:delText xml:space="preserve"> p</w:delText>
        </w:r>
      </w:del>
      <w:ins w:id="988"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5D171842"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989" w:author="Liu, Luyu" w:date="2020-06-18T20:31:00Z">
        <w:r w:rsidR="00EC48EB" w:rsidRPr="00B338F3">
          <w:t xml:space="preserve">Figure </w:t>
        </w:r>
        <w:r w:rsidR="00EC48EB">
          <w:rPr>
            <w:noProof/>
          </w:rPr>
          <w:t>5</w:t>
        </w:r>
      </w:ins>
      <w:del w:id="990" w:author="Liu, Luyu" w:date="2020-06-18T20:30:00Z">
        <w:r w:rsidRPr="00B338F3" w:rsidDel="0096055C">
          <w:delText xml:space="preserve">Figure </w:delText>
        </w:r>
        <w:r w:rsidDel="0096055C">
          <w:rPr>
            <w:noProof/>
          </w:rPr>
          <w:delText>8</w:delText>
        </w:r>
      </w:del>
      <w:r>
        <w:fldChar w:fldCharType="end"/>
      </w:r>
      <w:r>
        <w:t xml:space="preserve"> </w:t>
      </w:r>
      <w:ins w:id="991" w:author="Liu, Luyu" w:date="2020-06-18T20:31:00Z">
        <w:r w:rsidR="00EC48EB">
          <w:t>i</w:t>
        </w:r>
      </w:ins>
      <w:del w:id="992"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993" w:author="Liu, Luyu" w:date="2020-06-18T20:30:00Z">
        <w:r w:rsidRPr="00282A53" w:rsidDel="0096055C">
          <w:delText xml:space="preserve">Figure </w:delText>
        </w:r>
        <w:r w:rsidDel="0096055C">
          <w:rPr>
            <w:noProof/>
          </w:rPr>
          <w:delText>9</w:delText>
        </w:r>
      </w:del>
      <w:del w:id="994" w:author="Liu, Luyu" w:date="2020-06-18T20:31:00Z">
        <w:r w:rsidDel="00EC48EB">
          <w:fldChar w:fldCharType="end"/>
        </w:r>
        <w:r w:rsidDel="00EC48EB">
          <w:delText xml:space="preserve"> i</w:delText>
        </w:r>
      </w:del>
      <w:r>
        <w:t>llustrate</w:t>
      </w:r>
      <w:ins w:id="995" w:author="Liu, Luyu" w:date="2020-06-18T20:31:00Z">
        <w:r w:rsidR="00EC48EB">
          <w:t>s</w:t>
        </w:r>
      </w:ins>
      <w:r>
        <w:t xml:space="preserve"> the average waiting time and risk of missing a bus with respect to hour of the day.</w:t>
      </w:r>
      <w:del w:id="996" w:author="Liu, Luyu" w:date="2020-06-15T19:57:00Z">
        <w:r w:rsidDel="00A246E6">
          <w:delText xml:space="preserve">  </w:delText>
        </w:r>
      </w:del>
      <w:ins w:id="997" w:author="Liu, Luyu" w:date="2020-06-15T19:57:00Z">
        <w:r w:rsidR="00A246E6">
          <w:t xml:space="preserve"> </w:t>
        </w:r>
      </w:ins>
      <w:r>
        <w:t>These hourly results support the overall results discussed above: ST and PT are consistently the best over the course of a day.</w:t>
      </w:r>
      <w:del w:id="998" w:author="Liu, Luyu" w:date="2020-06-15T19:57:00Z">
        <w:r w:rsidDel="00A246E6">
          <w:delText xml:space="preserve">  </w:delText>
        </w:r>
      </w:del>
      <w:ins w:id="999" w:author="Liu, Luyu" w:date="2020-06-15T19:57:00Z">
        <w:r w:rsidR="00A246E6">
          <w:t xml:space="preserve"> </w:t>
        </w:r>
      </w:ins>
      <w:r>
        <w:t xml:space="preserve">AT, ET and GT perform especially poorly during service hours with long headways (6:00 to 8:00 and 21:00 to 24:00) since the time penalties associated with missing a bus during these periods are dramatically higher. These inferior strategies perform better </w:t>
      </w:r>
      <w:r>
        <w:lastRenderedPageBreak/>
        <w:t>during short headway hours, but not better than ST and PT.</w:t>
      </w:r>
      <w:del w:id="1000" w:author="Liu, Luyu" w:date="2020-06-15T19:57:00Z">
        <w:r w:rsidDel="00A246E6">
          <w:delText xml:space="preserve">  </w:delText>
        </w:r>
      </w:del>
      <w:ins w:id="1001" w:author="Liu, Luyu" w:date="2020-06-15T19:57:00Z">
        <w:r w:rsidR="00A246E6">
          <w:t xml:space="preserve"> </w:t>
        </w:r>
      </w:ins>
      <w:r>
        <w:t>GT is a very risky strategy at all times, although is not penalized as harshly during short headway hours.</w:t>
      </w:r>
      <w:del w:id="1002" w:author="Liu, Luyu" w:date="2020-06-15T19:57:00Z">
        <w:r w:rsidDel="00A246E6">
          <w:delText xml:space="preserve">   </w:delText>
        </w:r>
      </w:del>
      <w:ins w:id="1003"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1004" w:author="Liu, Luyu" w:date="2020-06-15T19:57:00Z">
        <w:r w:rsidDel="00A246E6">
          <w:delText xml:space="preserve">   </w:delText>
        </w:r>
      </w:del>
      <w:ins w:id="1005"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1006" w:author="Liu, Luyu" w:date="2020-06-15T19:57:00Z">
        <w:r w:rsidDel="00A246E6">
          <w:delText xml:space="preserve">  </w:delText>
        </w:r>
      </w:del>
      <w:ins w:id="1007"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1008" w:author="Liu, Luyu" w:date="2020-06-18T20:30:00Z" w:name="move43404665"/>
      <w:moveTo w:id="1009"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1008"/>
    </w:p>
    <w:p w14:paraId="1E648A4F" w14:textId="645AF3D0" w:rsidR="005A464A" w:rsidRDefault="005A464A" w:rsidP="005A464A">
      <w:pPr>
        <w:spacing w:line="256" w:lineRule="auto"/>
        <w:jc w:val="center"/>
        <w:rPr>
          <w:rFonts w:ascii="Times New Roman" w:hAnsi="Times New Roman" w:cs="Times New Roman"/>
          <w:sz w:val="24"/>
          <w:szCs w:val="24"/>
        </w:rPr>
      </w:pPr>
      <w:bookmarkStart w:id="1010" w:name="_Ref11510776"/>
      <w:commentRangeStart w:id="1011"/>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1012" w:author="Liu, Luyu" w:date="2020-06-18T22:07:00Z">
        <w:r w:rsidR="004359D5">
          <w:rPr>
            <w:rFonts w:ascii="Times New Roman" w:hAnsi="Times New Roman" w:cs="Times New Roman"/>
            <w:noProof/>
            <w:sz w:val="24"/>
            <w:szCs w:val="24"/>
          </w:rPr>
          <w:t>5</w:t>
        </w:r>
      </w:ins>
      <w:del w:id="1013" w:author="Liu, Luyu" w:date="2020-06-12T16:57:00Z">
        <w:r w:rsidDel="00461E45">
          <w:rPr>
            <w:rFonts w:ascii="Times New Roman" w:hAnsi="Times New Roman" w:cs="Times New Roman"/>
            <w:noProof/>
            <w:sz w:val="24"/>
            <w:szCs w:val="24"/>
          </w:rPr>
          <w:delText>8</w:delText>
        </w:r>
      </w:del>
      <w:r w:rsidRPr="00B338F3">
        <w:rPr>
          <w:rFonts w:ascii="Times New Roman" w:hAnsi="Times New Roman" w:cs="Times New Roman"/>
          <w:sz w:val="24"/>
          <w:szCs w:val="24"/>
        </w:rPr>
        <w:fldChar w:fldCharType="end"/>
      </w:r>
      <w:bookmarkEnd w:id="1010"/>
      <w:r>
        <w:rPr>
          <w:rFonts w:ascii="Times New Roman" w:hAnsi="Times New Roman" w:cs="Times New Roman"/>
          <w:sz w:val="24"/>
          <w:szCs w:val="24"/>
        </w:rPr>
        <w:t xml:space="preserve">: </w:t>
      </w:r>
      <w:del w:id="1014"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1015"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011"/>
      <w:r>
        <w:rPr>
          <w:rStyle w:val="CommentReference"/>
        </w:rPr>
        <w:commentReference w:id="1011"/>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1016" w:author="Liu, Luyu" w:date="2020-06-18T20:31:00Z"/>
        </w:rPr>
        <w:pPrChange w:id="1017" w:author="Liu, Luyu" w:date="2020-06-18T20:31:00Z">
          <w:pPr>
            <w:keepNext/>
            <w:spacing w:line="256" w:lineRule="auto"/>
          </w:pPr>
        </w:pPrChange>
      </w:pPr>
      <w:moveFromRangeStart w:id="1018" w:author="Liu, Luyu" w:date="2020-06-18T20:30:00Z" w:name="move43404665"/>
      <w:moveFrom w:id="1019"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1018"/>
    </w:p>
    <w:p w14:paraId="4F38469E" w14:textId="70C97999" w:rsidR="005A464A" w:rsidDel="0096055C" w:rsidRDefault="005A464A">
      <w:pPr>
        <w:pStyle w:val="ListParagraph"/>
        <w:numPr>
          <w:ilvl w:val="2"/>
          <w:numId w:val="5"/>
        </w:numPr>
        <w:rPr>
          <w:del w:id="1020" w:author="Liu, Luyu" w:date="2020-06-18T20:31:00Z"/>
          <w:rFonts w:ascii="Times New Roman" w:hAnsi="Times New Roman" w:cs="Times New Roman"/>
          <w:sz w:val="24"/>
          <w:szCs w:val="24"/>
        </w:rPr>
        <w:pPrChange w:id="1021" w:author="Liu, Luyu" w:date="2020-06-18T20:31:00Z">
          <w:pPr>
            <w:spacing w:line="256" w:lineRule="auto"/>
            <w:jc w:val="center"/>
          </w:pPr>
        </w:pPrChange>
      </w:pPr>
      <w:bookmarkStart w:id="1022" w:name="_Ref24372002"/>
      <w:commentRangeStart w:id="1023"/>
      <w:del w:id="1024"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1025" w:author="Liu, Luyu" w:date="2020-06-12T16:57:00Z">
        <w:r w:rsidRPr="0096055C" w:rsidDel="00461E45">
          <w:rPr>
            <w:rFonts w:ascii="Times New Roman" w:hAnsi="Times New Roman" w:cs="Times New Roman"/>
            <w:noProof/>
            <w:sz w:val="24"/>
            <w:szCs w:val="24"/>
          </w:rPr>
          <w:delText>9</w:delText>
        </w:r>
      </w:del>
      <w:del w:id="1026" w:author="Liu, Luyu" w:date="2020-06-18T20:31:00Z">
        <w:r w:rsidRPr="00282A53" w:rsidDel="0096055C">
          <w:rPr>
            <w:rFonts w:ascii="Times New Roman" w:hAnsi="Times New Roman" w:cs="Times New Roman"/>
            <w:sz w:val="24"/>
            <w:szCs w:val="24"/>
          </w:rPr>
          <w:fldChar w:fldCharType="end"/>
        </w:r>
        <w:bookmarkEnd w:id="1022"/>
        <w:r w:rsidDel="0096055C">
          <w:rPr>
            <w:rFonts w:ascii="Times New Roman" w:hAnsi="Times New Roman" w:cs="Times New Roman"/>
            <w:sz w:val="24"/>
            <w:szCs w:val="24"/>
          </w:rPr>
          <w:delText xml:space="preserve">: </w:delText>
        </w:r>
      </w:del>
      <w:del w:id="1027" w:author="Liu, Luyu" w:date="2020-06-13T12:33:00Z">
        <w:r w:rsidDel="00307818">
          <w:rPr>
            <w:rFonts w:ascii="Times New Roman" w:hAnsi="Times New Roman" w:cs="Times New Roman"/>
            <w:sz w:val="24"/>
            <w:szCs w:val="24"/>
          </w:rPr>
          <w:delText xml:space="preserve">TPS </w:delText>
        </w:r>
      </w:del>
      <w:del w:id="1028"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1023"/>
        <w:r w:rsidDel="0096055C">
          <w:rPr>
            <w:rStyle w:val="CommentReference"/>
          </w:rPr>
          <w:commentReference w:id="1023"/>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1029"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1030" w:author="Liu, Luyu" w:date="2020-06-13T12:35:00Z">
        <w:r w:rsidDel="00FA6C5B">
          <w:rPr>
            <w:rFonts w:ascii="Times New Roman" w:hAnsi="Times New Roman" w:cs="Times New Roman"/>
            <w:sz w:val="24"/>
            <w:szCs w:val="24"/>
          </w:rPr>
          <w:delText>TPSs</w:delText>
        </w:r>
      </w:del>
      <w:ins w:id="103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3A3D1E0F"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lastRenderedPageBreak/>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1032" w:author="Liu, Luyu" w:date="2020-06-18T20:32:00Z">
        <w:r w:rsidR="00B90D7A">
          <w:rPr>
            <w:rFonts w:ascii="Times New Roman" w:hAnsi="Times New Roman" w:cs="Times New Roman"/>
            <w:sz w:val="24"/>
            <w:szCs w:val="24"/>
          </w:rPr>
          <w:t xml:space="preserve">indicates a strong </w:t>
        </w:r>
      </w:ins>
      <w:ins w:id="1033" w:author="Liu, Luyu" w:date="2020-06-18T20:34:00Z">
        <w:r w:rsidR="004441BF">
          <w:rPr>
            <w:rFonts w:ascii="Times New Roman" w:hAnsi="Times New Roman" w:cs="Times New Roman"/>
            <w:sz w:val="24"/>
            <w:szCs w:val="24"/>
          </w:rPr>
          <w:t xml:space="preserve">positive </w:t>
        </w:r>
      </w:ins>
      <w:ins w:id="1034" w:author="Liu, Luyu" w:date="2020-06-18T20:32:00Z">
        <w:r w:rsidR="00B90D7A">
          <w:rPr>
            <w:rFonts w:ascii="Times New Roman" w:hAnsi="Times New Roman" w:cs="Times New Roman"/>
            <w:sz w:val="24"/>
            <w:szCs w:val="24"/>
          </w:rPr>
          <w:t xml:space="preserve">correlation </w:t>
        </w:r>
      </w:ins>
      <w:ins w:id="1035"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1036" w:author="Liu, Luyu" w:date="2020-06-18T20:33:00Z">
        <w:r w:rsidRPr="00AF16B3" w:rsidDel="00B90D7A">
          <w:rPr>
            <w:rFonts w:ascii="Times New Roman" w:hAnsi="Times New Roman" w:cs="Times New Roman"/>
            <w:sz w:val="24"/>
            <w:szCs w:val="24"/>
          </w:rPr>
          <w:delText xml:space="preserve"> </w:delText>
        </w:r>
      </w:del>
      <w:ins w:id="1037" w:author="Liu, Luyu" w:date="2020-06-18T20:33:00Z">
        <w:r w:rsidR="00B90D7A">
          <w:rPr>
            <w:rFonts w:ascii="Times New Roman" w:hAnsi="Times New Roman" w:cs="Times New Roman"/>
            <w:sz w:val="24"/>
            <w:szCs w:val="24"/>
          </w:rPr>
          <w:t>=</w:t>
        </w:r>
      </w:ins>
      <w:del w:id="1038"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1039"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1040" w:author="Liu, Luyu" w:date="2020-06-18T20:33:00Z">
        <w:r w:rsidRPr="00AF16B3" w:rsidDel="00B90D7A">
          <w:rPr>
            <w:rFonts w:ascii="Times New Roman" w:hAnsi="Times New Roman" w:cs="Times New Roman"/>
            <w:sz w:val="24"/>
            <w:szCs w:val="24"/>
          </w:rPr>
          <w:delText xml:space="preserve"> </w:delText>
        </w:r>
      </w:del>
      <w:ins w:id="1041" w:author="Liu, Luyu" w:date="2020-06-18T20:33:00Z">
        <w:r w:rsidR="00B90D7A">
          <w:rPr>
            <w:rFonts w:ascii="Times New Roman" w:hAnsi="Times New Roman" w:cs="Times New Roman"/>
            <w:sz w:val="24"/>
            <w:szCs w:val="24"/>
          </w:rPr>
          <w:t>&lt;</w:t>
        </w:r>
      </w:ins>
      <w:del w:id="1042"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1043" w:author="Liu, Luyu" w:date="2020-06-18T20:33:00Z">
        <w:r w:rsidR="00B90D7A">
          <w:rPr>
            <w:rFonts w:ascii="Times New Roman" w:hAnsi="Times New Roman" w:cs="Times New Roman"/>
            <w:sz w:val="24"/>
            <w:szCs w:val="24"/>
          </w:rPr>
          <w:t>)</w:t>
        </w:r>
      </w:ins>
      <w:ins w:id="1044" w:author="Liu, Luyu" w:date="2020-06-18T20:11:00Z">
        <w:r w:rsidR="00522476">
          <w:rPr>
            <w:rFonts w:ascii="Times New Roman" w:hAnsi="Times New Roman" w:cs="Times New Roman"/>
            <w:sz w:val="24"/>
            <w:szCs w:val="24"/>
          </w:rPr>
          <w:t xml:space="preserve"> as shown in </w:t>
        </w:r>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ins>
      <w:r w:rsidR="00522476" w:rsidRPr="00AF16B3">
        <w:rPr>
          <w:rFonts w:ascii="Times New Roman" w:hAnsi="Times New Roman" w:cs="Times New Roman"/>
          <w:sz w:val="24"/>
          <w:szCs w:val="24"/>
        </w:rPr>
      </w:r>
      <w:ins w:id="1045" w:author="Liu, Luyu" w:date="2020-06-18T20:11:00Z">
        <w:r w:rsidR="00522476" w:rsidRPr="00AF16B3">
          <w:rPr>
            <w:rFonts w:ascii="Times New Roman" w:hAnsi="Times New Roman" w:cs="Times New Roman"/>
            <w:sz w:val="24"/>
            <w:szCs w:val="24"/>
          </w:rPr>
          <w:fldChar w:fldCharType="separate"/>
        </w:r>
        <w:r w:rsidR="00522476" w:rsidRPr="00351FFE">
          <w:rPr>
            <w:rFonts w:ascii="Times New Roman" w:hAnsi="Times New Roman" w:cs="Times New Roman"/>
            <w:sz w:val="24"/>
            <w:szCs w:val="24"/>
          </w:rPr>
          <w:t>Figure 10</w:t>
        </w:r>
        <w:r w:rsidR="00522476" w:rsidRPr="00AF16B3">
          <w:rPr>
            <w:rFonts w:ascii="Times New Roman" w:hAnsi="Times New Roman" w:cs="Times New Roman"/>
            <w:sz w:val="24"/>
            <w:szCs w:val="24"/>
          </w:rPr>
          <w:fldChar w:fldCharType="end"/>
        </w:r>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1046"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1047"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45D1CD51"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ins w:id="1048" w:author="Liu, Luyu" w:date="2020-06-18T20:42:00Z">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ins>
      <w:r w:rsidR="009A3EC5">
        <w:rPr>
          <w:rFonts w:ascii="Times New Roman" w:hAnsi="Times New Roman" w:cs="Times New Roman"/>
          <w:sz w:val="24"/>
          <w:szCs w:val="24"/>
        </w:rPr>
      </w:r>
      <w:ins w:id="1049" w:author="Liu, Luyu" w:date="2020-06-18T20:42:00Z">
        <w:r w:rsidR="009A3EC5">
          <w:rPr>
            <w:rFonts w:ascii="Times New Roman" w:hAnsi="Times New Roman" w:cs="Times New Roman"/>
            <w:sz w:val="24"/>
            <w:szCs w:val="24"/>
          </w:rPr>
          <w:fldChar w:fldCharType="separate"/>
        </w:r>
      </w:ins>
      <w:ins w:id="1050" w:author="Liu, Luyu" w:date="2020-06-18T22:07:00Z">
        <w:r w:rsidR="004359D5" w:rsidRPr="004359D5">
          <w:rPr>
            <w:rFonts w:ascii="Times New Roman" w:hAnsi="Times New Roman" w:cs="Times New Roman"/>
            <w:sz w:val="24"/>
            <w:szCs w:val="24"/>
            <w:rPrChange w:id="1051" w:author="Liu, Luyu" w:date="2020-06-18T22:07:00Z">
              <w:rPr/>
            </w:rPrChange>
          </w:rPr>
          <w:t xml:space="preserve">Figure </w:t>
        </w:r>
        <w:r w:rsidR="004359D5" w:rsidRPr="004359D5">
          <w:rPr>
            <w:rFonts w:ascii="Times New Roman" w:hAnsi="Times New Roman" w:cs="Times New Roman"/>
            <w:sz w:val="24"/>
            <w:szCs w:val="24"/>
            <w:rPrChange w:id="1052" w:author="Liu, Luyu" w:date="2020-06-18T22:07:00Z">
              <w:rPr>
                <w:noProof/>
              </w:rPr>
            </w:rPrChange>
          </w:rPr>
          <w:t>6</w:t>
        </w:r>
      </w:ins>
      <w:ins w:id="1053" w:author="Liu, Luyu" w:date="2020-06-18T20:42:00Z">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ins>
      <w:ins w:id="1054" w:author="Liu, Luyu" w:date="2020-06-18T20:43:00Z">
        <w:r w:rsidR="002D4819">
          <w:rPr>
            <w:rFonts w:ascii="Times New Roman" w:hAnsi="Times New Roman" w:cs="Times New Roman"/>
            <w:sz w:val="24"/>
            <w:szCs w:val="24"/>
          </w:rPr>
          <w:t xml:space="preserve">strong </w:t>
        </w:r>
      </w:ins>
      <w:ins w:id="1055" w:author="Liu, Luyu" w:date="2020-06-18T20:42:00Z">
        <w:r w:rsidR="009A3EC5">
          <w:rPr>
            <w:rFonts w:ascii="Times New Roman" w:hAnsi="Times New Roman" w:cs="Times New Roman"/>
            <w:sz w:val="24"/>
            <w:szCs w:val="24"/>
          </w:rPr>
          <w:t>negative correlation (</w:t>
        </w:r>
      </w:ins>
      <w:del w:id="1056"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1057" w:author="Liu, Luyu" w:date="2020-06-18T20:42:00Z">
        <w:r w:rsidR="009A3EC5">
          <w:rPr>
            <w:rFonts w:ascii="Times New Roman" w:hAnsi="Times New Roman" w:cs="Times New Roman"/>
            <w:sz w:val="24"/>
            <w:szCs w:val="24"/>
          </w:rPr>
          <w:t xml:space="preserve">= </w:t>
        </w:r>
      </w:ins>
      <w:del w:id="1058"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1059"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1060" w:author="Liu, Luyu" w:date="2020-06-18T20:43:00Z">
        <w:r w:rsidR="009A3EC5">
          <w:rPr>
            <w:rFonts w:ascii="Times New Roman" w:hAnsi="Times New Roman" w:cs="Times New Roman"/>
            <w:sz w:val="24"/>
            <w:szCs w:val="24"/>
          </w:rPr>
          <w:t xml:space="preserve">= </w:t>
        </w:r>
      </w:ins>
      <w:del w:id="1061"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1062" w:author="Liu, Luyu" w:date="2020-06-18T20:43:00Z">
        <w:r w:rsidR="009A3EC5">
          <w:rPr>
            <w:rFonts w:ascii="Times New Roman" w:hAnsi="Times New Roman" w:cs="Times New Roman"/>
            <w:sz w:val="24"/>
            <w:szCs w:val="24"/>
          </w:rPr>
          <w:t>)</w:t>
        </w:r>
      </w:ins>
      <w:del w:id="1063" w:author="Liu, Luyu" w:date="2020-06-18T20:43:00Z">
        <w:r w:rsidDel="002D4819">
          <w:rPr>
            <w:rFonts w:ascii="Times New Roman" w:hAnsi="Times New Roman" w:cs="Times New Roman"/>
            <w:sz w:val="24"/>
            <w:szCs w:val="24"/>
          </w:rPr>
          <w:delText xml:space="preserve">. </w:delText>
        </w:r>
      </w:del>
      <w:del w:id="1064"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1065"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1066"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139A5917" w:rsidR="005A464A" w:rsidRDefault="005A464A" w:rsidP="005A464A">
      <w:pPr>
        <w:pStyle w:val="IndentTimesNewRoman"/>
        <w:ind w:firstLine="0"/>
        <w:jc w:val="center"/>
        <w:rPr>
          <w:b/>
        </w:rPr>
      </w:pPr>
      <w:bookmarkStart w:id="1067" w:name="_Ref21939313"/>
      <w:commentRangeStart w:id="1068"/>
      <w:commentRangeStart w:id="1069"/>
      <w:r w:rsidRPr="00214628">
        <w:t xml:space="preserve">Figure </w:t>
      </w:r>
      <w:fldSimple w:instr=" SEQ Figure \* ARABIC ">
        <w:ins w:id="1070" w:author="Liu, Luyu" w:date="2020-06-18T22:07:00Z">
          <w:r w:rsidR="004359D5">
            <w:rPr>
              <w:noProof/>
            </w:rPr>
            <w:t>6</w:t>
          </w:r>
        </w:ins>
        <w:del w:id="1071" w:author="Liu, Luyu" w:date="2020-06-18T19:53:00Z">
          <w:r w:rsidDel="00351DCD">
            <w:rPr>
              <w:noProof/>
            </w:rPr>
            <w:delText>10</w:delText>
          </w:r>
        </w:del>
      </w:fldSimple>
      <w:bookmarkEnd w:id="1067"/>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1068"/>
      <w:r>
        <w:rPr>
          <w:rStyle w:val="CommentReference"/>
          <w:rFonts w:asciiTheme="minorHAnsi" w:hAnsiTheme="minorHAnsi" w:cstheme="minorBidi"/>
        </w:rPr>
        <w:commentReference w:id="1068"/>
      </w:r>
      <w:commentRangeEnd w:id="1069"/>
      <w:r>
        <w:rPr>
          <w:rStyle w:val="CommentReference"/>
          <w:rFonts w:asciiTheme="minorHAnsi" w:hAnsiTheme="minorHAnsi" w:cstheme="minorBidi"/>
        </w:rPr>
        <w:commentReference w:id="1069"/>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1072" w:author="Liu, Luyu" w:date="2020-06-13T12:33:00Z">
        <w:r w:rsidDel="00307818">
          <w:rPr>
            <w:b/>
          </w:rPr>
          <w:delText>TPS p</w:delText>
        </w:r>
      </w:del>
      <w:ins w:id="1073"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6803031D" w:rsidR="005A464A" w:rsidRDefault="005A464A" w:rsidP="005A464A">
      <w:pPr>
        <w:spacing w:line="256" w:lineRule="auto"/>
        <w:jc w:val="both"/>
        <w:rPr>
          <w:rFonts w:ascii="Times New Roman" w:hAnsi="Times New Roman" w:cs="Times New Roman"/>
          <w:sz w:val="24"/>
          <w:szCs w:val="24"/>
        </w:rPr>
      </w:pPr>
      <w:del w:id="1074" w:author="Liu, Luyu" w:date="2020-06-18T19:58:00Z">
        <w:r w:rsidDel="00351DCD">
          <w:rPr>
            <w:rFonts w:ascii="Times New Roman" w:hAnsi="Times New Roman" w:cs="Times New Roman"/>
            <w:sz w:val="24"/>
            <w:szCs w:val="24"/>
          </w:rPr>
          <w:fldChar w:fldCharType="begin"/>
        </w:r>
        <w:r w:rsidRPr="00161D36" w:rsidDel="00351DCD">
          <w:rPr>
            <w:rFonts w:ascii="Times New Roman" w:hAnsi="Times New Roman" w:cs="Times New Roman"/>
            <w:sz w:val="24"/>
            <w:szCs w:val="24"/>
            <w:rPrChange w:id="1075" w:author="Liu, Luyu" w:date="2020-06-22T10:42:00Z">
              <w:rPr>
                <w:rFonts w:ascii="Times New Roman" w:hAnsi="Times New Roman" w:cs="Times New Roman"/>
                <w:sz w:val="24"/>
                <w:szCs w:val="24"/>
              </w:rPr>
            </w:rPrChange>
          </w:rPr>
          <w:delInstrText xml:space="preserve"> REF _Ref11073838 \h  \* MERGEFORMAT </w:delInstrText>
        </w:r>
        <w:r w:rsidRPr="00161D36" w:rsidDel="00351DCD">
          <w:rPr>
            <w:rFonts w:ascii="Times New Roman" w:hAnsi="Times New Roman" w:cs="Times New Roman"/>
            <w:sz w:val="24"/>
            <w:szCs w:val="24"/>
            <w:rPrChange w:id="1076" w:author="Liu, Luyu" w:date="2020-06-22T10:42:00Z">
              <w:rPr>
                <w:rFonts w:ascii="Times New Roman" w:hAnsi="Times New Roman" w:cs="Times New Roman"/>
                <w:sz w:val="24"/>
                <w:szCs w:val="24"/>
              </w:rPr>
            </w:rPrChange>
          </w:rPr>
        </w:r>
        <w:r w:rsidDel="00351DCD">
          <w:rPr>
            <w:rFonts w:ascii="Times New Roman" w:hAnsi="Times New Roman" w:cs="Times New Roman"/>
            <w:sz w:val="24"/>
            <w:szCs w:val="24"/>
          </w:rPr>
          <w:fldChar w:fldCharType="separate"/>
        </w:r>
      </w:del>
      <w:del w:id="1077"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11</w:delText>
        </w:r>
      </w:del>
      <w:del w:id="1078"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 xml:space="preserve"> and </w:delText>
        </w:r>
      </w:del>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79" w:author="Liu, Luyu" w:date="2020-06-20T21:22:00Z">
        <w:r w:rsidR="009B46CD" w:rsidRPr="00663896">
          <w:rPr>
            <w:rFonts w:ascii="Times New Roman" w:hAnsi="Times New Roman" w:cs="Times New Roman"/>
            <w:sz w:val="24"/>
            <w:szCs w:val="24"/>
          </w:rPr>
          <w:t xml:space="preserve">Figure </w:t>
        </w:r>
        <w:r w:rsidR="009B46CD">
          <w:rPr>
            <w:rFonts w:ascii="Times New Roman" w:hAnsi="Times New Roman" w:cs="Times New Roman"/>
            <w:noProof/>
            <w:sz w:val="24"/>
            <w:szCs w:val="24"/>
          </w:rPr>
          <w:t>7</w:t>
        </w:r>
      </w:ins>
      <w:del w:id="1080" w:author="Liu, Luyu" w:date="2020-06-18T19:55:00Z">
        <w:r w:rsidRPr="00663896"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081"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082"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083" w:author="Liu, Luyu" w:date="2020-06-15T19:57:00Z">
        <w:r w:rsidDel="00A246E6">
          <w:rPr>
            <w:rFonts w:ascii="Times New Roman" w:hAnsi="Times New Roman" w:cs="Times New Roman"/>
            <w:sz w:val="24"/>
            <w:szCs w:val="24"/>
          </w:rPr>
          <w:delText xml:space="preserve">  </w:delText>
        </w:r>
      </w:del>
      <w:ins w:id="108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1085" w:author="Liu, Luyu" w:date="2020-06-15T19:57:00Z">
        <w:r w:rsidDel="00A246E6">
          <w:rPr>
            <w:rFonts w:ascii="Times New Roman" w:hAnsi="Times New Roman" w:cs="Times New Roman"/>
            <w:sz w:val="24"/>
            <w:szCs w:val="24"/>
          </w:rPr>
          <w:delText xml:space="preserve">   </w:delText>
        </w:r>
      </w:del>
      <w:ins w:id="108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ins w:id="1087" w:author="Liu, Luyu" w:date="2020-06-18T20:46:00Z">
        <w:r w:rsidR="008F4570">
          <w:rPr>
            <w:rFonts w:ascii="Times New Roman" w:hAnsi="Times New Roman" w:cs="Times New Roman"/>
            <w:sz w:val="24"/>
            <w:szCs w:val="24"/>
          </w:rPr>
          <w:t xml:space="preserve"> with respect to ST</w:t>
        </w:r>
      </w:ins>
      <w:ins w:id="1088" w:author="Liu, Luyu" w:date="2020-06-18T22:06:00Z">
        <w:r w:rsidR="004359D5">
          <w:rPr>
            <w:rFonts w:ascii="Times New Roman" w:hAnsi="Times New Roman" w:cs="Times New Roman"/>
            <w:sz w:val="24"/>
            <w:szCs w:val="24"/>
          </w:rPr>
          <w:t xml:space="preserve">, which can also be observed in </w:t>
        </w:r>
      </w:ins>
      <w:ins w:id="1089" w:author="Liu, Luyu" w:date="2020-06-18T22:07:00Z">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90" w:author="Liu, Luyu" w:date="2020-06-20T21:22:00Z">
        <w:r w:rsidR="009B46CD" w:rsidRPr="009B46CD">
          <w:rPr>
            <w:rFonts w:ascii="Times New Roman" w:hAnsi="Times New Roman" w:cs="Times New Roman"/>
            <w:sz w:val="24"/>
            <w:szCs w:val="24"/>
            <w:rPrChange w:id="1091" w:author="Liu, Luyu" w:date="2020-06-20T21:22:00Z">
              <w:rPr/>
            </w:rPrChange>
          </w:rPr>
          <w:t xml:space="preserve">Figure </w:t>
        </w:r>
        <w:r w:rsidR="009B46CD" w:rsidRPr="009B46CD">
          <w:rPr>
            <w:rFonts w:ascii="Times New Roman" w:hAnsi="Times New Roman" w:cs="Times New Roman"/>
            <w:sz w:val="24"/>
            <w:szCs w:val="24"/>
            <w:rPrChange w:id="1092" w:author="Liu, Luyu" w:date="2020-06-20T21:22:00Z">
              <w:rPr>
                <w:noProof/>
              </w:rPr>
            </w:rPrChange>
          </w:rPr>
          <w:t>8</w:t>
        </w:r>
      </w:ins>
      <w:ins w:id="1093" w:author="Liu, Luyu" w:date="2020-06-18T22:07:00Z">
        <w:r w:rsidR="004359D5">
          <w:rPr>
            <w:rFonts w:ascii="Times New Roman" w:hAnsi="Times New Roman" w:cs="Times New Roman"/>
            <w:sz w:val="24"/>
            <w:szCs w:val="24"/>
          </w:rPr>
          <w:fldChar w:fldCharType="end"/>
        </w:r>
      </w:ins>
      <w:del w:id="1094"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095"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096"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097"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098" w:author="Liu, Luyu" w:date="2020-06-15T19:57:00Z">
        <w:r w:rsidDel="00A246E6">
          <w:rPr>
            <w:rFonts w:ascii="Times New Roman" w:hAnsi="Times New Roman" w:cs="Times New Roman"/>
            <w:sz w:val="24"/>
            <w:szCs w:val="24"/>
          </w:rPr>
          <w:delText xml:space="preserve">  </w:delText>
        </w:r>
      </w:del>
      <w:ins w:id="109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100" w:author="Liu, Luyu" w:date="2020-06-18T19:58:00Z">
        <w:r w:rsidR="00351DCD">
          <w:rPr>
            <w:rFonts w:ascii="Times New Roman" w:hAnsi="Times New Roman" w:cs="Times New Roman"/>
            <w:sz w:val="24"/>
            <w:szCs w:val="24"/>
          </w:rPr>
          <w:t>.</w:t>
        </w:r>
      </w:ins>
      <w:del w:id="1101"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102"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103"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w:t>
      </w:r>
      <w:r>
        <w:rPr>
          <w:rFonts w:ascii="Times New Roman" w:hAnsi="Times New Roman" w:cs="Times New Roman"/>
          <w:sz w:val="24"/>
          <w:szCs w:val="24"/>
        </w:rPr>
        <w:lastRenderedPageBreak/>
        <w:t xml:space="preserve">the stop, the more unstable their trip: the longer walking time to the stop, the bus has a greater chance to reclaim delay; because PT trips are synchronized to RTI, they are more sensitive to reclaimed/discontinuity delays. Therefore, PT users have a greater chance to desynchronize with longer walking time. </w:t>
      </w:r>
      <w:ins w:id="1104" w:author="Liu, Luyu" w:date="2020-06-21T13:26:00Z">
        <w:r w:rsidR="00A55901">
          <w:rPr>
            <w:rFonts w:ascii="Times New Roman" w:hAnsi="Times New Roman" w:cs="Times New Roman"/>
            <w:sz w:val="24"/>
            <w:szCs w:val="24"/>
          </w:rPr>
          <w:t xml:space="preserve">This is also consistent with </w:t>
        </w:r>
      </w:ins>
      <w:ins w:id="1105" w:author="Liu, Luyu" w:date="2020-06-21T13:35:00Z">
        <w:r w:rsidR="00737814">
          <w:rPr>
            <w:rFonts w:ascii="Times New Roman" w:hAnsi="Times New Roman" w:cs="Times New Roman"/>
            <w:sz w:val="24"/>
            <w:szCs w:val="24"/>
          </w:rPr>
          <w:t>prior</w:t>
        </w:r>
      </w:ins>
      <w:ins w:id="1106" w:author="Liu, Luyu" w:date="2020-06-21T13:26:00Z">
        <w:r w:rsidR="00A55901">
          <w:rPr>
            <w:rFonts w:ascii="Times New Roman" w:hAnsi="Times New Roman" w:cs="Times New Roman"/>
            <w:sz w:val="24"/>
            <w:szCs w:val="24"/>
          </w:rPr>
          <w:t xml:space="preserve"> </w:t>
        </w:r>
      </w:ins>
      <w:ins w:id="1107" w:author="Liu, Luyu" w:date="2020-06-21T13:35:00Z">
        <w:r w:rsidR="001B51E8">
          <w:rPr>
            <w:rFonts w:ascii="Times New Roman" w:hAnsi="Times New Roman" w:cs="Times New Roman"/>
            <w:sz w:val="24"/>
            <w:szCs w:val="24"/>
          </w:rPr>
          <w:t xml:space="preserve">studies </w:t>
        </w:r>
      </w:ins>
      <w:ins w:id="1108" w:author="Liu, Luyu" w:date="2020-06-21T13:32:00Z">
        <w:r w:rsidR="00A55901">
          <w:rPr>
            <w:rFonts w:ascii="Times New Roman" w:hAnsi="Times New Roman" w:cs="Times New Roman"/>
            <w:sz w:val="24"/>
            <w:szCs w:val="24"/>
          </w:rPr>
          <w:t xml:space="preserve">about </w:t>
        </w:r>
      </w:ins>
      <w:ins w:id="1109" w:author="Liu, Luyu" w:date="2020-06-21T13:26:00Z">
        <w:r w:rsidR="00A55901">
          <w:rPr>
            <w:rFonts w:ascii="Times New Roman" w:hAnsi="Times New Roman" w:cs="Times New Roman"/>
            <w:sz w:val="24"/>
            <w:szCs w:val="24"/>
          </w:rPr>
          <w:t>prediction horizon</w:t>
        </w:r>
      </w:ins>
      <w:ins w:id="1110" w:author="Liu, Luyu" w:date="2020-06-21T13:32:00Z">
        <w:r w:rsidR="00A55901">
          <w:rPr>
            <w:rFonts w:ascii="Times New Roman" w:hAnsi="Times New Roman" w:cs="Times New Roman"/>
            <w:sz w:val="24"/>
            <w:szCs w:val="24"/>
          </w:rPr>
          <w:t>’s</w:t>
        </w:r>
      </w:ins>
      <w:ins w:id="1111" w:author="Liu, Luyu" w:date="2020-06-21T13:26:00Z">
        <w:r w:rsidR="00A55901">
          <w:rPr>
            <w:rFonts w:ascii="Times New Roman" w:hAnsi="Times New Roman" w:cs="Times New Roman"/>
            <w:sz w:val="24"/>
            <w:szCs w:val="24"/>
          </w:rPr>
          <w:t xml:space="preserve"> </w:t>
        </w:r>
      </w:ins>
      <w:ins w:id="1112" w:author="Liu, Luyu" w:date="2020-06-21T13:31:00Z">
        <w:r w:rsidR="00A55901">
          <w:rPr>
            <w:rFonts w:ascii="Times New Roman" w:hAnsi="Times New Roman" w:cs="Times New Roman"/>
            <w:sz w:val="24"/>
            <w:szCs w:val="24"/>
          </w:rPr>
          <w:t xml:space="preserve">impact </w:t>
        </w:r>
      </w:ins>
      <w:ins w:id="1113" w:author="Liu, Luyu" w:date="2020-06-21T13:32:00Z">
        <w:r w:rsidR="00A55901">
          <w:rPr>
            <w:rFonts w:ascii="Times New Roman" w:hAnsi="Times New Roman" w:cs="Times New Roman"/>
            <w:sz w:val="24"/>
            <w:szCs w:val="24"/>
          </w:rPr>
          <w:t>on the waiting time</w:t>
        </w:r>
      </w:ins>
      <w:ins w:id="1114" w:author="Liu, Luyu" w:date="2020-06-21T13:35:00Z">
        <w:r w:rsidR="001B51E8">
          <w:rPr>
            <w:rFonts w:ascii="Times New Roman" w:hAnsi="Times New Roman" w:cs="Times New Roman"/>
            <w:sz w:val="24"/>
            <w:szCs w:val="24"/>
          </w:rPr>
          <w:t xml:space="preserve"> </w:t>
        </w:r>
      </w:ins>
      <w:ins w:id="1115"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116" w:author="Liu, Luyu" w:date="2020-06-21T13:36:00Z">
        <w:r w:rsidR="001B51E8">
          <w:rPr>
            <w:rFonts w:ascii="Times New Roman" w:hAnsi="Times New Roman" w:cs="Times New Roman"/>
            <w:sz w:val="24"/>
            <w:szCs w:val="24"/>
          </w:rPr>
          <w:fldChar w:fldCharType="end"/>
        </w:r>
      </w:ins>
      <w:ins w:id="1117" w:author="Liu, Luyu" w:date="2020-06-21T13:34:00Z">
        <w:r w:rsidR="00AB671D">
          <w:rPr>
            <w:rFonts w:ascii="Times New Roman" w:hAnsi="Times New Roman" w:cs="Times New Roman"/>
            <w:sz w:val="24"/>
            <w:szCs w:val="24"/>
          </w:rPr>
          <w:t>.</w:t>
        </w:r>
      </w:ins>
    </w:p>
    <w:p w14:paraId="5FDE67FA" w14:textId="4EC77093" w:rsidR="005A464A" w:rsidRDefault="005A464A" w:rsidP="005A464A">
      <w:pPr>
        <w:spacing w:line="256" w:lineRule="auto"/>
        <w:ind w:firstLine="720"/>
        <w:jc w:val="both"/>
        <w:rPr>
          <w:rFonts w:ascii="Times New Roman" w:hAnsi="Times New Roman" w:cs="Times New Roman"/>
          <w:sz w:val="24"/>
          <w:szCs w:val="24"/>
        </w:rPr>
      </w:pPr>
      <w:commentRangeStart w:id="1118"/>
      <w:commentRangeStart w:id="1119"/>
      <w:r>
        <w:rPr>
          <w:rFonts w:ascii="Times New Roman" w:hAnsi="Times New Roman" w:cs="Times New Roman"/>
          <w:sz w:val="24"/>
          <w:szCs w:val="24"/>
        </w:rPr>
        <w:t>Interestingly, for the greedy strategy (GT), longer walking time lowers average waiting time since the missed risk decreases with distance from a stop</w:t>
      </w:r>
      <w:ins w:id="1120" w:author="Liu, Luyu" w:date="2020-06-18T22:06:00Z">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121" w:author="Liu, Luyu" w:date="2020-06-18T22:06:00Z">
        <w:r w:rsidR="004359D5" w:rsidRPr="004359D5">
          <w:rPr>
            <w:rFonts w:ascii="Times New Roman" w:hAnsi="Times New Roman" w:cs="Times New Roman"/>
            <w:sz w:val="24"/>
            <w:szCs w:val="24"/>
            <w:rPrChange w:id="1122" w:author="Liu, Luyu" w:date="2020-06-18T22:06:00Z">
              <w:rPr/>
            </w:rPrChange>
          </w:rPr>
          <w:t xml:space="preserve">Figure </w:t>
        </w:r>
        <w:r w:rsidR="004359D5" w:rsidRPr="004359D5">
          <w:rPr>
            <w:rFonts w:ascii="Times New Roman" w:hAnsi="Times New Roman" w:cs="Times New Roman"/>
            <w:sz w:val="24"/>
            <w:szCs w:val="24"/>
            <w:rPrChange w:id="1123" w:author="Liu, Luyu" w:date="2020-06-18T22:06:00Z">
              <w:rPr>
                <w:noProof/>
              </w:rPr>
            </w:rPrChange>
          </w:rPr>
          <w:t>9</w:t>
        </w:r>
        <w:r w:rsidR="004359D5">
          <w:rPr>
            <w:rFonts w:ascii="Times New Roman" w:hAnsi="Times New Roman" w:cs="Times New Roman"/>
            <w:sz w:val="24"/>
            <w:szCs w:val="24"/>
          </w:rPr>
          <w:fldChar w:fldCharType="end"/>
        </w:r>
      </w:ins>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1118"/>
      <w:r>
        <w:rPr>
          <w:rStyle w:val="CommentReference"/>
        </w:rPr>
        <w:commentReference w:id="1118"/>
      </w:r>
      <w:commentRangeEnd w:id="1119"/>
      <w:r>
        <w:rPr>
          <w:rStyle w:val="CommentReference"/>
        </w:rPr>
        <w:commentReference w:id="1119"/>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124" w:author="Liu, Luyu" w:date="2020-06-13T12:35:00Z">
        <w:r w:rsidDel="00FA6C5B">
          <w:rPr>
            <w:rFonts w:ascii="Times New Roman" w:hAnsi="Times New Roman" w:cs="Times New Roman"/>
            <w:sz w:val="24"/>
            <w:szCs w:val="24"/>
          </w:rPr>
          <w:delText>TPSs</w:delText>
        </w:r>
      </w:del>
      <w:ins w:id="1125"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bookmarkStart w:id="1126" w:name="_GoBack"/>
      <w:bookmarkEnd w:id="1126"/>
    </w:p>
    <w:p w14:paraId="07008308" w14:textId="1D6D19AE" w:rsidR="005A464A" w:rsidRPr="00663896" w:rsidRDefault="005A464A" w:rsidP="005A464A">
      <w:pPr>
        <w:spacing w:line="256" w:lineRule="auto"/>
        <w:jc w:val="center"/>
        <w:rPr>
          <w:rFonts w:ascii="Times New Roman" w:hAnsi="Times New Roman" w:cs="Times New Roman"/>
          <w:sz w:val="24"/>
          <w:szCs w:val="24"/>
        </w:rPr>
      </w:pPr>
      <w:bookmarkStart w:id="1127" w:name="_Ref16256335"/>
      <w:bookmarkStart w:id="1128" w:name="_Ref25663231"/>
      <w:commentRangeStart w:id="1129"/>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130" w:author="Liu, Luyu" w:date="2020-06-18T22:07:00Z">
        <w:r w:rsidR="004359D5">
          <w:rPr>
            <w:rFonts w:ascii="Times New Roman" w:hAnsi="Times New Roman" w:cs="Times New Roman"/>
            <w:noProof/>
            <w:sz w:val="24"/>
            <w:szCs w:val="24"/>
          </w:rPr>
          <w:t>7</w:t>
        </w:r>
      </w:ins>
      <w:del w:id="1131" w:author="Liu, Luyu" w:date="2020-06-12T16:20:00Z">
        <w:r w:rsidDel="001B4909">
          <w:rPr>
            <w:rFonts w:ascii="Times New Roman" w:hAnsi="Times New Roman" w:cs="Times New Roman"/>
            <w:noProof/>
            <w:sz w:val="24"/>
            <w:szCs w:val="24"/>
          </w:rPr>
          <w:delText>12</w:delText>
        </w:r>
      </w:del>
      <w:r w:rsidRPr="00663896">
        <w:rPr>
          <w:rFonts w:ascii="Times New Roman" w:hAnsi="Times New Roman" w:cs="Times New Roman"/>
          <w:sz w:val="24"/>
          <w:szCs w:val="24"/>
        </w:rPr>
        <w:fldChar w:fldCharType="end"/>
      </w:r>
      <w:bookmarkEnd w:id="1127"/>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132" w:author="Liu, Luyu" w:date="2020-06-18T22:13:00Z">
        <w:r w:rsidDel="004359D5">
          <w:rPr>
            <w:rFonts w:ascii="Times New Roman" w:hAnsi="Times New Roman" w:cs="Times New Roman"/>
            <w:sz w:val="24"/>
            <w:szCs w:val="24"/>
          </w:rPr>
          <w:delText>missed bus risk</w:delText>
        </w:r>
      </w:del>
      <w:ins w:id="1133"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128"/>
      <w:commentRangeEnd w:id="1129"/>
      <w:r>
        <w:rPr>
          <w:rStyle w:val="CommentReference"/>
        </w:rPr>
        <w:commentReference w:id="1129"/>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807870D" w:rsidR="005A464A" w:rsidDel="00956300" w:rsidRDefault="005A464A" w:rsidP="0070034D">
      <w:pPr>
        <w:pStyle w:val="TimesNewRoman"/>
        <w:jc w:val="both"/>
        <w:rPr>
          <w:del w:id="1134" w:author="Liu, Luyu" w:date="2020-06-18T22:17:00Z"/>
        </w:rPr>
      </w:pPr>
      <w:r>
        <w:t xml:space="preserve">As noted above, due to the heterogeneity of on-time performance over a bus route, the location of the bus stop within the route also influences the performance of a </w:t>
      </w:r>
      <w:del w:id="1135" w:author="Liu, Luyu" w:date="2020-06-13T12:34:00Z">
        <w:r w:rsidDel="00A1720D">
          <w:delText>TPS</w:delText>
        </w:r>
      </w:del>
      <w:ins w:id="1136" w:author="Liu, Luyu" w:date="2020-06-13T12:34:00Z">
        <w:r w:rsidR="00A1720D">
          <w:t>trip planning strategy</w:t>
        </w:r>
      </w:ins>
      <w:r>
        <w:t>.</w:t>
      </w:r>
      <w:del w:id="1137" w:author="Liu, Luyu" w:date="2020-06-15T19:57:00Z">
        <w:r w:rsidDel="00A246E6">
          <w:delText xml:space="preserve">  </w:delText>
        </w:r>
      </w:del>
      <w:ins w:id="1138" w:author="Liu, Luyu" w:date="2020-06-15T19:57:00Z">
        <w:r w:rsidR="00A246E6">
          <w:t xml:space="preserve"> </w:t>
        </w:r>
      </w:ins>
      <w:r>
        <w:t>To illustrate this, we map the average wait time and risk of missing a bus for home locations within</w:t>
      </w:r>
      <w:commentRangeStart w:id="1139"/>
      <w:r>
        <w:t xml:space="preserve"> </w:t>
      </w:r>
      <w:commentRangeEnd w:id="1139"/>
      <w:r>
        <w:rPr>
          <w:rStyle w:val="CommentReference"/>
          <w:rFonts w:asciiTheme="minorHAnsi" w:hAnsiTheme="minorHAnsi" w:cstheme="minorBidi"/>
        </w:rPr>
        <w:commentReference w:id="1139"/>
      </w:r>
      <w:r>
        <w:t>0 – 9 minutes (0 – 756 meters) distance buffer of COTA bus route #2 heading from southwest to northeast, assuming users travel to their closest bus stop.</w:t>
      </w:r>
      <w:del w:id="1140"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141" w:author="Liu, Luyu" w:date="2020-06-15T19:57:00Z">
        <w:r w:rsidDel="00A246E6">
          <w:delText xml:space="preserve">  </w:delText>
        </w:r>
      </w:del>
      <w:ins w:id="1142" w:author="Liu, Luyu" w:date="2020-06-15T19:57:00Z">
        <w:r w:rsidR="00A246E6">
          <w:t xml:space="preserve"> </w:t>
        </w:r>
      </w:ins>
      <w:ins w:id="1143" w:author="Liu, Luyu" w:date="2020-06-18T22:34:00Z">
        <w:r w:rsidR="00DE2C99">
          <w:fldChar w:fldCharType="begin"/>
        </w:r>
        <w:r w:rsidR="00DE2C99">
          <w:instrText xml:space="preserve"> REF _Ref43410446 \h </w:instrText>
        </w:r>
      </w:ins>
      <w:r w:rsidR="00DE2C99">
        <w:fldChar w:fldCharType="separate"/>
      </w:r>
      <w:ins w:id="1144" w:author="Liu, Luyu" w:date="2020-06-18T22:34:00Z">
        <w:r w:rsidR="00DE2C99">
          <w:t xml:space="preserve">Figure </w:t>
        </w:r>
        <w:r w:rsidR="00DE2C99">
          <w:rPr>
            <w:noProof/>
          </w:rPr>
          <w:t>8</w:t>
        </w:r>
        <w:r w:rsidR="00DE2C99">
          <w:fldChar w:fldCharType="end"/>
        </w:r>
        <w:r w:rsidR="00DE2C99">
          <w:t xml:space="preserve"> shows the average waiting time and </w:t>
        </w:r>
        <w:r w:rsidR="005B7E90">
          <w:t>risk</w:t>
        </w:r>
      </w:ins>
      <w:ins w:id="1145" w:author="Liu, Luyu" w:date="2020-06-18T22:35:00Z">
        <w:r w:rsidR="005B7E90">
          <w:t xml:space="preserve">’s spatial pattern </w:t>
        </w:r>
      </w:ins>
      <w:ins w:id="1146" w:author="Liu, Luyu" w:date="2020-06-18T22:34:00Z">
        <w:r w:rsidR="00DE2C99">
          <w:t xml:space="preserve">for </w:t>
        </w:r>
      </w:ins>
      <w:ins w:id="1147" w:author="Liu, Luyu" w:date="2020-06-18T22:35:00Z">
        <w:r w:rsidR="002106A5">
          <w:t xml:space="preserve">the </w:t>
        </w:r>
      </w:ins>
      <w:ins w:id="1148" w:author="Liu, Luyu" w:date="2020-06-18T22:34:00Z">
        <w:r w:rsidR="00DE2C99">
          <w:t>greedy tactic.</w:t>
        </w:r>
      </w:ins>
      <w:ins w:id="1149" w:author="Liu, Luyu" w:date="2020-06-18T22:35:00Z">
        <w:r w:rsidR="005B7E90">
          <w:t xml:space="preserve"> </w:t>
        </w:r>
      </w:ins>
      <w:ins w:id="1150" w:author="Liu, Luyu" w:date="2020-06-18T22:40:00Z">
        <w:r w:rsidR="00E800CF">
          <w:t>It confirms t</w:t>
        </w:r>
      </w:ins>
      <w:ins w:id="1151" w:author="Liu, Luyu" w:date="2020-06-18T22:39:00Z">
        <w:r w:rsidR="00E800CF">
          <w:t xml:space="preserve">he waiting times are sensitive to the </w:t>
        </w:r>
        <w:r w:rsidR="00E800CF">
          <w:lastRenderedPageBreak/>
          <w:t>change in the headways</w:t>
        </w:r>
      </w:ins>
      <w:ins w:id="1152" w:author="Liu, Luyu" w:date="2020-06-18T22:40:00Z">
        <w:r w:rsidR="00E800CF">
          <w:t xml:space="preserve"> indicated by red ovals: longer headways are correlated with longer waiting times but not</w:t>
        </w:r>
      </w:ins>
      <w:ins w:id="1153" w:author="Liu, Luyu" w:date="2020-06-18T22:41:00Z">
        <w:r w:rsidR="00E800CF">
          <w:t xml:space="preserve"> risk of missing bus</w:t>
        </w:r>
      </w:ins>
      <w:ins w:id="1154" w:author="Liu, Luyu" w:date="2020-06-18T22:40:00Z">
        <w:r w:rsidR="00E800CF">
          <w:t>.</w:t>
        </w:r>
      </w:ins>
      <w:ins w:id="1155" w:author="Liu, Luyu" w:date="2020-06-18T22:41:00Z">
        <w:r w:rsidR="00C855F9">
          <w:t xml:space="preserve"> </w:t>
        </w:r>
      </w:ins>
      <w:del w:id="1156" w:author="Liu, Luyu" w:date="2020-06-18T22:17:00Z">
        <w:r w:rsidDel="00956300">
          <w:delText>These results confirm the waiting times are sensitive to the change in the headways (indicated by red ovals in the figures): with longer headways comes longer waiting times</w:delText>
        </w:r>
      </w:del>
      <w:del w:id="1157"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158" w:author="Liu, Luyu" w:date="2020-06-18T22:17:00Z">
        <w:r w:rsidDel="00956300">
          <w:delText>.</w:delText>
        </w:r>
      </w:del>
      <w:del w:id="1159" w:author="Liu, Luyu" w:date="2020-06-15T19:57:00Z">
        <w:r w:rsidDel="00A246E6">
          <w:delText xml:space="preserve">   </w:delText>
        </w:r>
      </w:del>
      <w:del w:id="1160" w:author="Liu, Luyu" w:date="2020-06-18T22:17:00Z">
        <w:r w:rsidDel="00956300">
          <w:delText>In contrast, the risk of missing a bus does not increase dramatically with differences in headway frequency</w:delText>
        </w:r>
      </w:del>
      <w:del w:id="1161"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162" w:author="Liu, Luyu" w:date="2020-06-18T22:17:00Z">
        <w:r w:rsidDel="00956300">
          <w:delText>.</w:delText>
        </w:r>
      </w:del>
    </w:p>
    <w:p w14:paraId="21847F69" w14:textId="13D4BDCA" w:rsidR="005A464A" w:rsidDel="00C855F9" w:rsidRDefault="005A464A">
      <w:pPr>
        <w:pStyle w:val="TimesNewRoman"/>
        <w:rPr>
          <w:del w:id="1163" w:author="Liu, Luyu" w:date="2020-06-18T22:42:00Z"/>
        </w:rPr>
        <w:pPrChange w:id="1164"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165" w:author="Liu, Luyu" w:date="2020-06-18T19:44:00Z"/>
        </w:rPr>
      </w:pPr>
    </w:p>
    <w:p w14:paraId="1119AB4C" w14:textId="579F2BC0" w:rsidR="005A464A" w:rsidDel="000E1C52" w:rsidRDefault="005A464A" w:rsidP="00CA3E89">
      <w:pPr>
        <w:pStyle w:val="IndentTimesNewRoman"/>
        <w:keepNext/>
        <w:ind w:firstLine="0"/>
        <w:jc w:val="center"/>
        <w:rPr>
          <w:del w:id="1166" w:author="Liu, Luyu" w:date="2020-06-18T19:44:00Z"/>
        </w:rPr>
      </w:pPr>
      <w:del w:id="1167"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168" w:author="Liu, Luyu" w:date="2020-06-18T19:44:00Z"/>
          <w:rFonts w:ascii="Times New Roman" w:hAnsi="Times New Roman" w:cs="Times New Roman"/>
          <w:sz w:val="24"/>
          <w:szCs w:val="24"/>
        </w:rPr>
      </w:pPr>
      <w:bookmarkStart w:id="1169" w:name="_Ref16256385"/>
      <w:bookmarkStart w:id="1170" w:name="_Ref16256378"/>
      <w:commentRangeStart w:id="1171"/>
      <w:del w:id="1172"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173" w:author="Liu, Luyu" w:date="2020-06-12T16:21:00Z">
        <w:r w:rsidDel="001B4909">
          <w:rPr>
            <w:rFonts w:ascii="Times New Roman" w:hAnsi="Times New Roman" w:cs="Times New Roman"/>
            <w:noProof/>
            <w:sz w:val="24"/>
            <w:szCs w:val="24"/>
          </w:rPr>
          <w:delText>13</w:delText>
        </w:r>
      </w:del>
      <w:del w:id="1174" w:author="Liu, Luyu" w:date="2020-06-18T19:44:00Z">
        <w:r w:rsidRPr="004743C5" w:rsidDel="000E1C52">
          <w:rPr>
            <w:rFonts w:ascii="Times New Roman" w:hAnsi="Times New Roman" w:cs="Times New Roman"/>
            <w:sz w:val="24"/>
            <w:szCs w:val="24"/>
          </w:rPr>
          <w:fldChar w:fldCharType="end"/>
        </w:r>
        <w:bookmarkEnd w:id="1169"/>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170"/>
        <w:r w:rsidRPr="006E112A" w:rsidDel="000E1C52">
          <w:rPr>
            <w:rFonts w:ascii="Times New Roman" w:hAnsi="Times New Roman" w:cs="Times New Roman"/>
            <w:sz w:val="24"/>
            <w:szCs w:val="24"/>
          </w:rPr>
          <w:delText xml:space="preserve"> </w:delText>
        </w:r>
        <w:commentRangeEnd w:id="1171"/>
        <w:r w:rsidDel="000E1C52">
          <w:rPr>
            <w:rStyle w:val="CommentReference"/>
          </w:rPr>
          <w:commentReference w:id="1171"/>
        </w:r>
      </w:del>
    </w:p>
    <w:p w14:paraId="7ED116EF" w14:textId="29BFEF90" w:rsidR="005A464A" w:rsidDel="000E1C52" w:rsidRDefault="005A464A" w:rsidP="008D6C9E">
      <w:pPr>
        <w:pStyle w:val="Italic"/>
        <w:ind w:firstLine="0"/>
        <w:rPr>
          <w:del w:id="1175" w:author="Liu, Luyu" w:date="2020-06-18T19:44:00Z"/>
          <w:b/>
          <w:i w:val="0"/>
          <w:iCs/>
        </w:rPr>
      </w:pPr>
    </w:p>
    <w:p w14:paraId="3669BB19" w14:textId="435632B1" w:rsidR="005A464A" w:rsidDel="000E1C52" w:rsidRDefault="005A464A" w:rsidP="008D6C9E">
      <w:pPr>
        <w:keepNext/>
        <w:spacing w:line="256" w:lineRule="auto"/>
        <w:jc w:val="center"/>
        <w:rPr>
          <w:del w:id="1176" w:author="Liu, Luyu" w:date="2020-06-18T19:44:00Z"/>
        </w:rPr>
      </w:pPr>
      <w:del w:id="1177"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178" w:author="Liu, Luyu" w:date="2020-06-18T19:44:00Z"/>
          <w:rFonts w:ascii="Times New Roman" w:hAnsi="Times New Roman" w:cs="Times New Roman"/>
          <w:sz w:val="24"/>
          <w:szCs w:val="24"/>
        </w:rPr>
      </w:pPr>
      <w:bookmarkStart w:id="1179" w:name="_Ref16256137"/>
      <w:commentRangeStart w:id="1180"/>
      <w:del w:id="1181"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179"/>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182"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183"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180"/>
        <w:r w:rsidDel="000E1C52">
          <w:rPr>
            <w:rStyle w:val="CommentReference"/>
          </w:rPr>
          <w:commentReference w:id="1180"/>
        </w:r>
      </w:del>
    </w:p>
    <w:p w14:paraId="30D21D53" w14:textId="6381AD78" w:rsidR="005A464A" w:rsidDel="00C855F9" w:rsidRDefault="005A464A" w:rsidP="00B118C8">
      <w:pPr>
        <w:spacing w:line="256" w:lineRule="auto"/>
        <w:rPr>
          <w:del w:id="1184" w:author="Liu, Luyu" w:date="2020-06-18T22:42:00Z"/>
          <w:rFonts w:ascii="Times New Roman" w:hAnsi="Times New Roman" w:cs="Times New Roman"/>
          <w:sz w:val="24"/>
          <w:szCs w:val="24"/>
        </w:rPr>
      </w:pPr>
    </w:p>
    <w:p w14:paraId="6015FA69" w14:textId="7B679E0B" w:rsidR="008977AC" w:rsidRDefault="005A464A">
      <w:pPr>
        <w:pStyle w:val="IndentTimesNewRoman"/>
        <w:ind w:firstLine="0"/>
        <w:jc w:val="both"/>
        <w:rPr>
          <w:ins w:id="1185" w:author="Liu, Luyu" w:date="2020-06-18T22:17:00Z"/>
        </w:rPr>
        <w:pPrChange w:id="1186" w:author="Liu, Luyu" w:date="2020-06-21T13:36:00Z">
          <w:pPr>
            <w:pStyle w:val="IndentTimesNewRoman"/>
            <w:jc w:val="both"/>
          </w:pPr>
        </w:pPrChange>
      </w:pPr>
      <w:r>
        <w:fldChar w:fldCharType="begin"/>
      </w:r>
      <w:r>
        <w:instrText xml:space="preserve"> REF _Ref16256046 \h  \* MERGEFORMAT </w:instrText>
      </w:r>
      <w:r>
        <w:fldChar w:fldCharType="separate"/>
      </w:r>
      <w:ins w:id="1187" w:author="Liu, Luyu" w:date="2020-06-18T22:58:00Z">
        <w:r w:rsidR="00910368">
          <w:t xml:space="preserve">Figure </w:t>
        </w:r>
        <w:r w:rsidR="00910368">
          <w:rPr>
            <w:noProof/>
          </w:rPr>
          <w:t>9</w:t>
        </w:r>
      </w:ins>
      <w:del w:id="1188"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189" w:author="Liu, Luyu" w:date="2020-06-18T22:34:00Z">
        <w:r w:rsidR="002106A5">
          <w:t xml:space="preserve">the </w:t>
        </w:r>
      </w:ins>
      <w:del w:id="1190" w:author="Liu, Luyu" w:date="2020-06-18T22:34:00Z">
        <w:r w:rsidDel="00DE2C99">
          <w:delText>the PT strategy</w:delText>
        </w:r>
      </w:del>
      <w:ins w:id="1191"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192" w:author="Liu, Luyu" w:date="2020-06-15T19:57:00Z">
        <w:r w:rsidDel="00A246E6">
          <w:rPr>
            <w:rStyle w:val="TimesNewRomanChar"/>
          </w:rPr>
          <w:delText xml:space="preserve">  </w:delText>
        </w:r>
      </w:del>
      <w:ins w:id="1193"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ins w:id="1194" w:author="Liu, Luyu" w:date="2020-06-18T21:14:00Z">
        <w:r w:rsidR="008977AC">
          <w:t>.</w:t>
        </w:r>
      </w:ins>
      <w:del w:id="1195"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196" w:author="Liu, Luyu" w:date="2020-06-18T21:14:00Z">
        <w:r w:rsidDel="008977AC">
          <w:delText xml:space="preserve">It suggests that RTI strategies may be less effective at these stops. </w:delText>
        </w:r>
      </w:del>
      <w:ins w:id="1197" w:author="Liu, Luyu" w:date="2020-06-18T21:14:00Z">
        <w:r w:rsidR="008977AC">
          <w:t xml:space="preserve"> </w:t>
        </w:r>
      </w:ins>
      <w:moveToRangeStart w:id="1198" w:author="Liu, Luyu" w:date="2020-06-18T21:14:00Z" w:name="move43407284"/>
      <w:moveTo w:id="1199"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198"/>
    </w:p>
    <w:p w14:paraId="1CB8323C" w14:textId="3D4D3123" w:rsidR="00DA6901" w:rsidRDefault="00DA6901">
      <w:pPr>
        <w:pStyle w:val="IndentTimesNewRoman"/>
        <w:ind w:firstLine="0"/>
        <w:jc w:val="both"/>
        <w:rPr>
          <w:ins w:id="1200" w:author="Liu, Luyu" w:date="2020-06-18T22:03:00Z"/>
        </w:rPr>
        <w:pPrChange w:id="1201" w:author="Liu, Luyu" w:date="2020-06-18T22:03:00Z">
          <w:pPr>
            <w:pStyle w:val="IndentTimesNewRoman"/>
            <w:jc w:val="both"/>
          </w:pPr>
        </w:pPrChange>
      </w:pPr>
      <w:ins w:id="1202"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1511CA9F" w:rsidR="00DA6901" w:rsidRDefault="00DA6901" w:rsidP="00DA6901">
      <w:pPr>
        <w:pStyle w:val="TimesNewRoman"/>
        <w:jc w:val="center"/>
        <w:rPr>
          <w:ins w:id="1203" w:author="Liu, Luyu" w:date="2020-06-18T22:03:00Z"/>
        </w:rPr>
      </w:pPr>
      <w:bookmarkStart w:id="1204" w:name="_Ref43410446"/>
      <w:ins w:id="1205" w:author="Liu, Luyu" w:date="2020-06-18T22:03:00Z">
        <w:r>
          <w:t xml:space="preserve">Figure </w:t>
        </w:r>
        <w:r>
          <w:fldChar w:fldCharType="begin"/>
        </w:r>
        <w:r>
          <w:instrText xml:space="preserve"> SEQ Figure \* ARABIC </w:instrText>
        </w:r>
        <w:r>
          <w:fldChar w:fldCharType="separate"/>
        </w:r>
        <w:r>
          <w:rPr>
            <w:noProof/>
          </w:rPr>
          <w:t>8</w:t>
        </w:r>
        <w:r>
          <w:rPr>
            <w:noProof/>
          </w:rPr>
          <w:fldChar w:fldCharType="end"/>
        </w:r>
        <w:bookmarkEnd w:id="1204"/>
        <w:r>
          <w:rPr>
            <w:noProof/>
          </w:rPr>
          <w:t>:</w:t>
        </w:r>
        <w:r>
          <w:t xml:space="preserve"> Spatial pattern of average wait time (left side) and missed bus risk (right side) within a walking distance buffer for the </w:t>
        </w:r>
      </w:ins>
      <w:ins w:id="1206" w:author="Liu, Luyu" w:date="2020-06-18T22:05:00Z">
        <w:r>
          <w:t>GT</w:t>
        </w:r>
      </w:ins>
      <w:ins w:id="1207" w:author="Liu, Luyu" w:date="2020-06-18T22:03:00Z">
        <w:r>
          <w:t xml:space="preserve"> strategy </w:t>
        </w:r>
      </w:ins>
      <w:ins w:id="1208" w:author="Liu, Luyu" w:date="2020-06-18T22:31:00Z">
        <w:r w:rsidR="005D2C95">
          <w:t>(black stroke: timepoints)</w:t>
        </w:r>
      </w:ins>
      <w:ins w:id="1209" w:author="Liu, Luyu" w:date="2020-06-18T22:32:00Z">
        <w:r w:rsidR="001C472B">
          <w:t>.</w:t>
        </w:r>
      </w:ins>
    </w:p>
    <w:p w14:paraId="5562E34E" w14:textId="77777777" w:rsidR="00DA6901" w:rsidRDefault="00DA6901">
      <w:pPr>
        <w:pStyle w:val="IndentTimesNewRoman"/>
        <w:ind w:firstLine="0"/>
        <w:jc w:val="both"/>
        <w:rPr>
          <w:ins w:id="1210" w:author="Liu, Luyu" w:date="2020-06-18T21:14:00Z"/>
        </w:rPr>
        <w:pPrChange w:id="1211"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212" w:author="Liu, Luyu" w:date="2020-06-18T21:15:00Z"/>
        </w:rPr>
      </w:pPr>
      <w:moveFromRangeStart w:id="1213" w:author="Liu, Luyu" w:date="2020-06-18T21:14:00Z" w:name="move43407284"/>
      <w:moveFrom w:id="1214" w:author="Liu, Luyu" w:date="2020-06-18T21:14:00Z">
        <w:del w:id="1215"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213"/>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4661DC20" w:rsidR="005A464A" w:rsidRDefault="005A464A" w:rsidP="005A464A">
      <w:pPr>
        <w:pStyle w:val="TimesNewRoman"/>
        <w:jc w:val="center"/>
      </w:pPr>
      <w:bookmarkStart w:id="1216" w:name="_Ref16256046"/>
      <w:r>
        <w:t xml:space="preserve">Figure </w:t>
      </w:r>
      <w:fldSimple w:instr=" SEQ Figure \* ARABIC ">
        <w:ins w:id="1217" w:author="Liu, Luyu" w:date="2020-06-18T22:03:00Z">
          <w:r w:rsidR="00DA6901">
            <w:rPr>
              <w:noProof/>
            </w:rPr>
            <w:t>9</w:t>
          </w:r>
        </w:ins>
        <w:del w:id="1218" w:author="Liu, Luyu" w:date="2020-06-18T19:53:00Z">
          <w:r w:rsidR="00FF1FB0" w:rsidDel="00351DCD">
            <w:rPr>
              <w:noProof/>
            </w:rPr>
            <w:delText>13</w:delText>
          </w:r>
        </w:del>
      </w:fldSimple>
      <w:bookmarkEnd w:id="1216"/>
      <w:r>
        <w:rPr>
          <w:noProof/>
        </w:rPr>
        <w:t>:</w:t>
      </w:r>
      <w:r>
        <w:t xml:space="preserve"> Spatial pattern of average wait time (left side) and missed bus risk (right side) within a walking distance buffer </w:t>
      </w:r>
      <w:del w:id="1219" w:author="Liu, Luyu" w:date="2020-06-18T22:42:00Z">
        <w:r w:rsidDel="001C208C">
          <w:delText xml:space="preserve">of the bus route </w:delText>
        </w:r>
      </w:del>
      <w:r>
        <w:t xml:space="preserve">for the PT strategy </w:t>
      </w:r>
      <w:ins w:id="1220" w:author="Liu, Luyu" w:date="2020-06-18T22:32:00Z">
        <w:r w:rsidR="001C472B">
          <w:t>(black stroke: timepoints).</w:t>
        </w:r>
      </w:ins>
    </w:p>
    <w:p w14:paraId="2BDDCF8A" w14:textId="4D7262C7" w:rsidR="00D41F43" w:rsidRDefault="00D41F43" w:rsidP="008977AC">
      <w:pPr>
        <w:pStyle w:val="IndentTimesNewRoman"/>
        <w:jc w:val="both"/>
        <w:rPr>
          <w:ins w:id="1221" w:author="Liu, Luyu" w:date="2020-06-18T22:42:00Z"/>
        </w:rPr>
      </w:pPr>
      <w:ins w:id="1222" w:author="Liu, Luyu" w:date="2020-06-18T22:45:00Z">
        <w:r>
          <w:t>W</w:t>
        </w:r>
      </w:ins>
      <w:ins w:id="1223" w:author="Liu, Luyu" w:date="2020-06-18T22:44:00Z">
        <w:r>
          <w:t xml:space="preserve">e can </w:t>
        </w:r>
      </w:ins>
      <w:ins w:id="1224" w:author="Liu, Luyu" w:date="2020-06-18T22:52:00Z">
        <w:r w:rsidR="00A103DC">
          <w:t xml:space="preserve">also </w:t>
        </w:r>
      </w:ins>
      <w:ins w:id="1225" w:author="Liu, Luyu" w:date="2020-06-18T22:44:00Z">
        <w:r>
          <w:t xml:space="preserve">observe </w:t>
        </w:r>
      </w:ins>
      <w:ins w:id="1226" w:author="Liu, Luyu" w:date="2020-06-18T22:45:00Z">
        <w:r>
          <w:t xml:space="preserve">interesting spatial patterns at </w:t>
        </w:r>
      </w:ins>
      <w:ins w:id="1227" w:author="Liu, Luyu" w:date="2020-06-18T22:43:00Z">
        <w:r>
          <w:t>timepoints</w:t>
        </w:r>
      </w:ins>
      <w:ins w:id="1228" w:author="Liu, Luyu" w:date="2020-06-18T22:57:00Z">
        <w:r w:rsidR="00846CD0">
          <w:t xml:space="preserve"> in </w:t>
        </w:r>
        <w:r w:rsidR="00846CD0">
          <w:fldChar w:fldCharType="begin"/>
        </w:r>
        <w:r w:rsidR="00846CD0">
          <w:instrText xml:space="preserve"> REF _Ref43410446 \h </w:instrText>
        </w:r>
      </w:ins>
      <w:r w:rsidR="00846CD0">
        <w:fldChar w:fldCharType="separate"/>
      </w:r>
      <w:ins w:id="1229" w:author="Liu, Luyu" w:date="2020-06-18T22:57:00Z">
        <w:r w:rsidR="00846CD0">
          <w:t xml:space="preserve">Figure </w:t>
        </w:r>
        <w:r w:rsidR="00846CD0">
          <w:rPr>
            <w:noProof/>
          </w:rPr>
          <w:t>8</w:t>
        </w:r>
        <w:r w:rsidR="00846CD0">
          <w:fldChar w:fldCharType="end"/>
        </w:r>
        <w:r w:rsidR="00846CD0">
          <w:t xml:space="preserve"> and </w:t>
        </w:r>
        <w:r w:rsidR="00846CD0">
          <w:fldChar w:fldCharType="begin"/>
        </w:r>
        <w:r w:rsidR="00846CD0">
          <w:instrText xml:space="preserve"> REF _Ref16256046 \h </w:instrText>
        </w:r>
      </w:ins>
      <w:r w:rsidR="00846CD0">
        <w:fldChar w:fldCharType="separate"/>
      </w:r>
      <w:ins w:id="1230" w:author="Liu, Luyu" w:date="2020-06-18T22:57:00Z">
        <w:r w:rsidR="00846CD0">
          <w:t xml:space="preserve">Figure </w:t>
        </w:r>
        <w:r w:rsidR="00846CD0">
          <w:rPr>
            <w:noProof/>
          </w:rPr>
          <w:t>9</w:t>
        </w:r>
        <w:r w:rsidR="00846CD0">
          <w:fldChar w:fldCharType="end"/>
        </w:r>
      </w:ins>
      <w:ins w:id="1231" w:author="Liu, Luyu" w:date="2020-06-18T22:43:00Z">
        <w:r>
          <w:t xml:space="preserve">, defined as stops where </w:t>
        </w:r>
      </w:ins>
      <w:ins w:id="1232" w:author="Liu, Luyu" w:date="2020-06-18T22:53:00Z">
        <w:r w:rsidR="00A103DC">
          <w:t xml:space="preserve">buses </w:t>
        </w:r>
      </w:ins>
      <w:ins w:id="1233" w:author="Liu, Luyu" w:date="2020-06-18T22:44:00Z">
        <w:r w:rsidR="00A103DC">
          <w:t>try</w:t>
        </w:r>
        <w:r>
          <w:t xml:space="preserve"> to strictly observe </w:t>
        </w:r>
        <w:r w:rsidR="00483E8A">
          <w:t>the scheduled time</w:t>
        </w:r>
        <w:r>
          <w:t xml:space="preserve">table. </w:t>
        </w:r>
      </w:ins>
      <w:ins w:id="1234" w:author="Liu, Luyu" w:date="2020-06-18T22:45:00Z">
        <w:r>
          <w:t xml:space="preserve">For greedy tactic, the </w:t>
        </w:r>
        <w:r>
          <w:lastRenderedPageBreak/>
          <w:t>waiting times</w:t>
        </w:r>
        <w:r w:rsidR="00483E8A">
          <w:t xml:space="preserve"> at timepoint</w:t>
        </w:r>
        <w:r>
          <w:t xml:space="preserve">s are significantly larger than nearby </w:t>
        </w:r>
      </w:ins>
      <w:ins w:id="1235" w:author="Liu, Luyu" w:date="2020-06-18T22:46:00Z">
        <w:r w:rsidR="00483E8A">
          <w:t xml:space="preserve">non-timepoint </w:t>
        </w:r>
      </w:ins>
      <w:ins w:id="1236" w:author="Liu, Luyu" w:date="2020-06-18T22:45:00Z">
        <w:r>
          <w:t xml:space="preserve">stops. </w:t>
        </w:r>
      </w:ins>
      <w:ins w:id="1237" w:author="Liu, Luyu" w:date="2020-06-18T22:56:00Z">
        <w:r w:rsidR="002331C7">
          <w:t>D</w:t>
        </w:r>
      </w:ins>
      <w:ins w:id="1238" w:author="Liu, Luyu" w:date="2020-06-18T22:47:00Z">
        <w:r w:rsidR="00483E8A">
          <w:t>ue to strict timetable policy</w:t>
        </w:r>
      </w:ins>
      <w:ins w:id="1239" w:author="Liu, Luyu" w:date="2020-06-18T22:48:00Z">
        <w:r w:rsidR="00483E8A">
          <w:t xml:space="preserve">, bus drivers </w:t>
        </w:r>
      </w:ins>
      <w:ins w:id="1240" w:author="Liu, Luyu" w:date="2020-06-18T22:56:00Z">
        <w:r w:rsidR="002331C7">
          <w:t xml:space="preserve">may </w:t>
        </w:r>
      </w:ins>
      <w:ins w:id="1241" w:author="Liu, Luyu" w:date="2020-06-18T22:48:00Z">
        <w:r w:rsidR="00483E8A">
          <w:t xml:space="preserve">tend to reclaim </w:t>
        </w:r>
      </w:ins>
      <w:ins w:id="1242" w:author="Liu, Luyu" w:date="2020-06-18T22:50:00Z">
        <w:r w:rsidR="00A76812">
          <w:t xml:space="preserve">more </w:t>
        </w:r>
      </w:ins>
      <w:ins w:id="1243" w:author="Liu, Luyu" w:date="2020-06-18T22:48:00Z">
        <w:r w:rsidR="00483E8A">
          <w:t xml:space="preserve">delay before these stops, making </w:t>
        </w:r>
      </w:ins>
      <w:ins w:id="1244" w:author="Liu, Luyu" w:date="2020-06-18T22:50:00Z">
        <w:r w:rsidR="00A76812">
          <w:t xml:space="preserve">greedy tactic users’ </w:t>
        </w:r>
      </w:ins>
      <w:ins w:id="1245" w:author="Liu, Luyu" w:date="2020-06-18T22:48:00Z">
        <w:r w:rsidR="00483E8A">
          <w:t>risk of missing bus larger.</w:t>
        </w:r>
      </w:ins>
      <w:ins w:id="1246" w:author="Liu, Luyu" w:date="2020-06-18T22:50:00Z">
        <w:r w:rsidR="004120D6">
          <w:t xml:space="preserve"> However, the waiting time </w:t>
        </w:r>
      </w:ins>
      <w:ins w:id="1247" w:author="Liu, Luyu" w:date="2020-06-18T22:55:00Z">
        <w:r w:rsidR="00F56B01">
          <w:t xml:space="preserve">for prudent tactic optimal </w:t>
        </w:r>
      </w:ins>
      <w:ins w:id="1248" w:author="Liu, Luyu" w:date="2020-06-18T22:50:00Z">
        <w:r w:rsidR="004120D6">
          <w:t xml:space="preserve">at </w:t>
        </w:r>
      </w:ins>
      <w:ins w:id="1249" w:author="Liu, Luyu" w:date="2020-06-18T22:51:00Z">
        <w:r w:rsidR="004120D6">
          <w:t>timepoints are significantly smaller than nearby non-timepoint stops, showing the effectiveness of the optimal insurance buffers.</w:t>
        </w:r>
      </w:ins>
    </w:p>
    <w:p w14:paraId="4FCA01AF" w14:textId="2AFEB3ED" w:rsidR="008977AC" w:rsidRPr="00B942D8" w:rsidRDefault="008977AC" w:rsidP="008977AC">
      <w:pPr>
        <w:pStyle w:val="IndentTimesNewRoman"/>
        <w:jc w:val="both"/>
        <w:rPr>
          <w:ins w:id="1250" w:author="Liu, Luyu" w:date="2020-06-18T21:15:00Z"/>
        </w:rPr>
      </w:pPr>
      <w:ins w:id="1251" w:author="Liu, Luyu" w:date="2020-06-18T21:15:00Z">
        <w:r>
          <w:t xml:space="preserve">We also test the transferability of </w:t>
        </w:r>
      </w:ins>
      <w:ins w:id="1252" w:author="Liu, Luyu" w:date="2020-06-18T22:51:00Z">
        <w:r w:rsidR="00FC3268">
          <w:t>the spatial</w:t>
        </w:r>
      </w:ins>
      <w:ins w:id="1253" w:author="Liu, Luyu" w:date="2020-06-18T21:15:00Z">
        <w:r>
          <w:t xml:space="preserve"> </w:t>
        </w:r>
      </w:ins>
      <w:ins w:id="1254" w:author="Liu, Luyu" w:date="2020-06-18T22:51:00Z">
        <w:r w:rsidR="00FC3268">
          <w:t xml:space="preserve">patterns </w:t>
        </w:r>
      </w:ins>
      <w:ins w:id="1255" w:author="Liu, Luyu" w:date="2020-06-18T21:15:00Z">
        <w:r>
          <w:t xml:space="preserve">to other five major routes in the COTA systems in Appendix 5. The results show that these conclusions are transferable to other routes with highly </w:t>
        </w:r>
      </w:ins>
      <w:ins w:id="1256" w:author="Liu, Luyu" w:date="2020-06-18T22:52:00Z">
        <w:r w:rsidR="00DF7BCC">
          <w:t xml:space="preserve">similar </w:t>
        </w:r>
        <w:r w:rsidR="00FC3268">
          <w:t xml:space="preserve">spatial </w:t>
        </w:r>
      </w:ins>
      <w:ins w:id="1257" w:author="Liu, Luyu" w:date="2020-06-18T21:15:00Z">
        <w:r>
          <w:t>patterns.</w:t>
        </w:r>
      </w:ins>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258" w:author="Liu, Luyu" w:date="2020-06-15T19:57:00Z">
        <w:r w:rsidDel="00A246E6">
          <w:delText xml:space="preserve">  </w:delText>
        </w:r>
      </w:del>
      <w:ins w:id="1259" w:author="Liu, Luyu" w:date="2020-06-15T19:57:00Z">
        <w:r w:rsidR="00A246E6">
          <w:t xml:space="preserve"> </w:t>
        </w:r>
      </w:ins>
    </w:p>
    <w:p w14:paraId="223EE24E" w14:textId="52AC591F" w:rsidR="005A464A" w:rsidRDefault="005A464A" w:rsidP="005A464A">
      <w:pPr>
        <w:pStyle w:val="TimesNewRoman"/>
        <w:jc w:val="both"/>
      </w:pPr>
      <w:r>
        <w:t>We now compare</w:t>
      </w:r>
      <w:r w:rsidRPr="0016636C">
        <w:t xml:space="preserve"> </w:t>
      </w:r>
      <w:r>
        <w:t xml:space="preserve">the </w:t>
      </w:r>
      <w:r w:rsidRPr="0016636C">
        <w:t xml:space="preserve">performance of </w:t>
      </w:r>
      <w:del w:id="1260"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261"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262" w:author="Liu, Luyu" w:date="2020-06-21T14:39:00Z">
        <w:r w:rsidR="00A61F5E">
          <w:t>, which is a</w:t>
        </w:r>
        <w:r w:rsidR="00497A00">
          <w:t xml:space="preserve"> common benchmark adopted by prior research </w:t>
        </w:r>
      </w:ins>
      <w:ins w:id="1263"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264" w:author="Liu, Luyu" w:date="2020-06-21T14:40:00Z">
        <w:r w:rsidR="00497A00">
          <w:fldChar w:fldCharType="end"/>
        </w:r>
      </w:ins>
      <w:r>
        <w:t>.</w:t>
      </w:r>
      <w:del w:id="1265" w:author="Liu, Luyu" w:date="2020-06-15T19:57:00Z">
        <w:r w:rsidRPr="0016636C" w:rsidDel="00A246E6">
          <w:delText xml:space="preserve"> </w:delText>
        </w:r>
        <w:r w:rsidDel="00A246E6">
          <w:delText xml:space="preserve"> </w:delText>
        </w:r>
      </w:del>
      <w:ins w:id="1266" w:author="Liu, Luyu" w:date="2020-06-15T19:57:00Z">
        <w:r w:rsidR="00A246E6">
          <w:t xml:space="preserve"> </w:t>
        </w:r>
      </w:ins>
      <w:r>
        <w:fldChar w:fldCharType="begin"/>
      </w:r>
      <w:r>
        <w:instrText xml:space="preserve"> REF _Ref16255992 \h  \* MERGEFORMAT </w:instrText>
      </w:r>
      <w:r>
        <w:fldChar w:fldCharType="separate"/>
      </w:r>
      <w:ins w:id="1267" w:author="Liu, Luyu" w:date="2020-06-18T23:00:00Z">
        <w:r w:rsidR="00F752DD">
          <w:t xml:space="preserve">Figure </w:t>
        </w:r>
        <w:r w:rsidR="00F752DD">
          <w:rPr>
            <w:noProof/>
          </w:rPr>
          <w:t>10</w:t>
        </w:r>
      </w:ins>
      <w:del w:id="1268" w:author="Liu, Luyu" w:date="2020-06-18T23:00:00Z">
        <w:r w:rsidDel="00F752DD">
          <w:delText xml:space="preserve">Figure </w:delText>
        </w:r>
        <w:r w:rsidDel="00F752DD">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269" w:author="Liu, Luyu" w:date="2020-06-14T14:13:00Z">
        <w:r w:rsidR="00C80238">
          <w:t xml:space="preserve"> This </w:t>
        </w:r>
      </w:ins>
      <w:ins w:id="1270" w:author="Liu, Luyu" w:date="2020-06-18T23:02:00Z">
        <w:r w:rsidR="00331568">
          <w:t xml:space="preserve">could be </w:t>
        </w:r>
      </w:ins>
      <w:ins w:id="1271" w:author="Liu, Luyu" w:date="2020-06-14T14:13:00Z">
        <w:r w:rsidR="00C80238">
          <w:t xml:space="preserve">because </w:t>
        </w:r>
      </w:ins>
      <w:ins w:id="1272" w:author="Liu, Luyu" w:date="2020-06-14T14:14:00Z">
        <w:r w:rsidR="00C80238">
          <w:t xml:space="preserve">of </w:t>
        </w:r>
      </w:ins>
      <w:ins w:id="1273" w:author="Liu, Luyu" w:date="2020-06-18T23:01:00Z">
        <w:r w:rsidR="00D36004">
          <w:t xml:space="preserve">the relatively stable performance of prudent tactic optimal and </w:t>
        </w:r>
      </w:ins>
      <w:ins w:id="1274"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275" w:author="Liu, Luyu" w:date="2020-06-18T23:00:00Z">
        <w:r w:rsidR="00F752DD">
          <w:t>Figure 10</w:t>
        </w:r>
      </w:ins>
      <w:del w:id="1276"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56B66F10" w:rsidR="005A464A" w:rsidRDefault="005A464A" w:rsidP="005A464A">
      <w:pPr>
        <w:pStyle w:val="TimesNewRoman"/>
        <w:jc w:val="center"/>
      </w:pPr>
      <w:bookmarkStart w:id="1277" w:name="_Ref16255992"/>
      <w:commentRangeStart w:id="1278"/>
      <w:r>
        <w:t xml:space="preserve">Figure </w:t>
      </w:r>
      <w:fldSimple w:instr=" SEQ Figure \* ARABIC ">
        <w:ins w:id="1279" w:author="Liu, Luyu" w:date="2020-06-18T22:57:00Z">
          <w:r w:rsidR="00910368">
            <w:rPr>
              <w:noProof/>
            </w:rPr>
            <w:t>10</w:t>
          </w:r>
        </w:ins>
        <w:del w:id="1280" w:author="Liu, Luyu" w:date="2020-06-16T22:54:00Z">
          <w:r w:rsidR="001B4909" w:rsidDel="008F0380">
            <w:rPr>
              <w:noProof/>
            </w:rPr>
            <w:delText>14</w:delText>
          </w:r>
        </w:del>
      </w:fldSimple>
      <w:bookmarkEnd w:id="1277"/>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278"/>
      <w:r>
        <w:rPr>
          <w:rStyle w:val="CommentReference"/>
          <w:rFonts w:asciiTheme="minorHAnsi" w:hAnsiTheme="minorHAnsi" w:cstheme="minorBidi"/>
        </w:rPr>
        <w:commentReference w:id="1278"/>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281" w:author="Liu, Luyu" w:date="2020-06-15T19:57:00Z">
        <w:r w:rsidDel="00A246E6">
          <w:rPr>
            <w:rFonts w:ascii="Times New Roman" w:hAnsi="Times New Roman" w:cs="Times New Roman"/>
            <w:sz w:val="24"/>
            <w:szCs w:val="24"/>
          </w:rPr>
          <w:delText xml:space="preserve">  </w:delText>
        </w:r>
      </w:del>
      <w:ins w:id="128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283"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284"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285"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286" w:author="Liu, Luyu" w:date="2020-06-13T12:34:00Z">
        <w:r w:rsidDel="00FA6C5B">
          <w:rPr>
            <w:rFonts w:ascii="Times New Roman" w:hAnsi="Times New Roman" w:cs="Times New Roman"/>
            <w:sz w:val="24"/>
            <w:szCs w:val="24"/>
          </w:rPr>
          <w:delText>TPS</w:delText>
        </w:r>
      </w:del>
      <w:ins w:id="1287"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288" w:author="Liu, Luyu" w:date="2020-06-15T19:57:00Z">
        <w:r w:rsidDel="00A246E6">
          <w:rPr>
            <w:rFonts w:ascii="Times New Roman" w:hAnsi="Times New Roman" w:cs="Times New Roman"/>
            <w:sz w:val="24"/>
            <w:szCs w:val="24"/>
          </w:rPr>
          <w:delText xml:space="preserve">  </w:delText>
        </w:r>
      </w:del>
      <w:ins w:id="128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290" w:author="Liu, Luyu" w:date="2020-06-15T19:57:00Z">
        <w:r w:rsidDel="00A246E6">
          <w:rPr>
            <w:rFonts w:ascii="Times New Roman" w:hAnsi="Times New Roman" w:cs="Times New Roman"/>
            <w:sz w:val="24"/>
            <w:szCs w:val="24"/>
          </w:rPr>
          <w:delText xml:space="preserve">  </w:delText>
        </w:r>
      </w:del>
      <w:ins w:id="129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292" w:author="Liu, Luyu" w:date="2020-06-15T19:57:00Z">
        <w:r w:rsidDel="00A246E6">
          <w:rPr>
            <w:rFonts w:ascii="Times New Roman" w:hAnsi="Times New Roman" w:cs="Times New Roman"/>
            <w:sz w:val="24"/>
            <w:szCs w:val="24"/>
          </w:rPr>
          <w:delText xml:space="preserve">  </w:delText>
        </w:r>
      </w:del>
      <w:ins w:id="129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294"/>
      <w:commentRangeStart w:id="1295"/>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296" w:author="Liu, Luyu" w:date="2020-06-15T19:57:00Z">
        <w:r w:rsidDel="00A246E6">
          <w:rPr>
            <w:rFonts w:ascii="Times New Roman" w:hAnsi="Times New Roman" w:cs="Times New Roman"/>
            <w:sz w:val="24"/>
            <w:szCs w:val="24"/>
          </w:rPr>
          <w:delText xml:space="preserve">   </w:delText>
        </w:r>
      </w:del>
      <w:ins w:id="129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298"/>
      <w:commentRangeStart w:id="1299"/>
      <w:r>
        <w:rPr>
          <w:rFonts w:ascii="Times New Roman" w:hAnsi="Times New Roman" w:cs="Times New Roman"/>
          <w:sz w:val="24"/>
          <w:szCs w:val="24"/>
        </w:rPr>
        <w:t>historical data to gauge the veracity of the RTI in reducing waiting time based on spatial and temporal context.</w:t>
      </w:r>
      <w:commentRangeEnd w:id="1298"/>
      <w:r>
        <w:rPr>
          <w:rStyle w:val="CommentReference"/>
        </w:rPr>
        <w:commentReference w:id="1298"/>
      </w:r>
      <w:commentRangeEnd w:id="1299"/>
      <w:r>
        <w:rPr>
          <w:rStyle w:val="CommentReference"/>
        </w:rPr>
        <w:commentReference w:id="1299"/>
      </w:r>
      <w:del w:id="1300" w:author="Liu, Luyu" w:date="2020-06-15T19:57:00Z">
        <w:r w:rsidDel="00A246E6">
          <w:rPr>
            <w:rFonts w:ascii="Times New Roman" w:hAnsi="Times New Roman" w:cs="Times New Roman"/>
            <w:sz w:val="24"/>
            <w:szCs w:val="24"/>
          </w:rPr>
          <w:delText xml:space="preserve">  </w:delText>
        </w:r>
      </w:del>
      <w:ins w:id="130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302" w:author="Liu, Luyu" w:date="2020-06-13T12:34:00Z">
        <w:r w:rsidDel="00FA6C5B">
          <w:rPr>
            <w:rFonts w:ascii="Times New Roman" w:hAnsi="Times New Roman" w:cs="Times New Roman"/>
            <w:sz w:val="24"/>
            <w:szCs w:val="24"/>
          </w:rPr>
          <w:delText>TPS</w:delText>
        </w:r>
      </w:del>
      <w:ins w:id="1303"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304" w:author="Liu, Luyu" w:date="2020-06-15T19:57:00Z">
        <w:r w:rsidDel="00A246E6">
          <w:rPr>
            <w:rFonts w:ascii="Times New Roman" w:hAnsi="Times New Roman" w:cs="Times New Roman"/>
            <w:sz w:val="24"/>
            <w:szCs w:val="24"/>
          </w:rPr>
          <w:delText xml:space="preserve">  </w:delText>
        </w:r>
      </w:del>
      <w:ins w:id="130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306" w:author="Liu, Luyu" w:date="2020-06-15T19:57:00Z">
        <w:r w:rsidDel="00A246E6">
          <w:rPr>
            <w:rFonts w:ascii="Times New Roman" w:hAnsi="Times New Roman" w:cs="Times New Roman"/>
            <w:sz w:val="24"/>
            <w:szCs w:val="24"/>
          </w:rPr>
          <w:delText xml:space="preserve">  </w:delText>
        </w:r>
      </w:del>
      <w:ins w:id="130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294"/>
      <w:r>
        <w:rPr>
          <w:rStyle w:val="CommentReference"/>
        </w:rPr>
        <w:commentReference w:id="1294"/>
      </w:r>
      <w:commentRangeEnd w:id="1295"/>
      <w:r>
        <w:rPr>
          <w:rStyle w:val="CommentReference"/>
        </w:rPr>
        <w:commentReference w:id="1295"/>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308" w:author="Liu, Luyu" w:date="2020-06-13T15:20:00Z">
        <w:r w:rsidDel="00BB57AA">
          <w:rPr>
            <w:rFonts w:ascii="Times New Roman" w:hAnsi="Times New Roman" w:cs="Times New Roman"/>
            <w:sz w:val="24"/>
            <w:szCs w:val="24"/>
          </w:rPr>
          <w:delText xml:space="preserve">strathies </w:delText>
        </w:r>
      </w:del>
      <w:ins w:id="1309"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310" w:author="Liu, Luyu" w:date="2020-06-14T14:28:00Z">
        <w:r w:rsidDel="001F7846">
          <w:rPr>
            <w:rFonts w:ascii="Times New Roman" w:hAnsi="Times New Roman" w:cs="Times New Roman"/>
            <w:sz w:val="24"/>
            <w:szCs w:val="24"/>
          </w:rPr>
          <w:delText xml:space="preserve">   </w:delText>
        </w:r>
      </w:del>
    </w:p>
    <w:p w14:paraId="73F3E03A" w14:textId="485EBC9E"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311" w:author="Liu, Luyu" w:date="2020-06-13T15:16:00Z">
        <w:r w:rsidR="0001558A">
          <w:rPr>
            <w:rFonts w:ascii="Times New Roman" w:hAnsi="Times New Roman" w:cs="Times New Roman"/>
            <w:sz w:val="24"/>
            <w:szCs w:val="24"/>
          </w:rPr>
          <w:t>each trip planning strategy</w:t>
        </w:r>
      </w:ins>
      <w:ins w:id="1312" w:author="Liu, Luyu" w:date="2020-06-13T15:17:00Z">
        <w:r w:rsidR="0001558A">
          <w:rPr>
            <w:rFonts w:ascii="Times New Roman" w:hAnsi="Times New Roman" w:cs="Times New Roman"/>
            <w:sz w:val="24"/>
            <w:szCs w:val="24"/>
          </w:rPr>
          <w:t>’s</w:t>
        </w:r>
      </w:ins>
      <w:ins w:id="1313" w:author="Liu, Luyu" w:date="2020-06-13T15:16:00Z">
        <w:r w:rsidR="0001558A">
          <w:rPr>
            <w:rFonts w:ascii="Times New Roman" w:hAnsi="Times New Roman" w:cs="Times New Roman"/>
            <w:sz w:val="24"/>
            <w:szCs w:val="24"/>
          </w:rPr>
          <w:t xml:space="preserve"> </w:t>
        </w:r>
      </w:ins>
      <w:del w:id="1314"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315"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316" w:author="Liu, Luyu" w:date="2020-06-13T15:15:00Z">
        <w:r w:rsidR="00D32CB3">
          <w:rPr>
            <w:rFonts w:ascii="Times New Roman" w:hAnsi="Times New Roman" w:cs="Times New Roman"/>
            <w:sz w:val="24"/>
            <w:szCs w:val="24"/>
          </w:rPr>
          <w:t xml:space="preserve">survey </w:t>
        </w:r>
      </w:ins>
      <w:del w:id="1317"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318" w:author="Liu, Luyu" w:date="2020-06-13T15:15:00Z">
        <w:r w:rsidR="00D32CB3">
          <w:rPr>
            <w:rFonts w:ascii="Times New Roman" w:hAnsi="Times New Roman" w:cs="Times New Roman"/>
            <w:sz w:val="24"/>
            <w:szCs w:val="24"/>
          </w:rPr>
          <w:t>the users using each trip planning strategy</w:t>
        </w:r>
      </w:ins>
      <w:ins w:id="1319" w:author="Liu, Luyu" w:date="2020-06-13T15:17:00Z">
        <w:r w:rsidR="00BB57AA">
          <w:rPr>
            <w:rFonts w:ascii="Times New Roman" w:hAnsi="Times New Roman" w:cs="Times New Roman"/>
            <w:sz w:val="24"/>
            <w:szCs w:val="24"/>
          </w:rPr>
          <w:t xml:space="preserve"> among all users</w:t>
        </w:r>
      </w:ins>
      <w:del w:id="1320"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321" w:author="Liu, Luyu" w:date="2020-06-13T17:09:00Z">
        <w:r w:rsidR="007C3594">
          <w:rPr>
            <w:rFonts w:ascii="Times New Roman" w:hAnsi="Times New Roman" w:cs="Times New Roman"/>
            <w:noProof/>
            <w:sz w:val="24"/>
            <w:szCs w:val="24"/>
          </w:rPr>
          <w:t xml:space="preserve"> </w:t>
        </w:r>
      </w:ins>
      <w:del w:id="1322"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323"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324" w:author="Liu, Luyu" w:date="2020-06-13T15:18:00Z">
        <w:r w:rsidDel="00BB57AA">
          <w:rPr>
            <w:rFonts w:ascii="Times New Roman" w:hAnsi="Times New Roman" w:cs="Times New Roman"/>
            <w:noProof/>
            <w:sz w:val="24"/>
            <w:szCs w:val="24"/>
          </w:rPr>
          <w:delText xml:space="preserve"> </w:delText>
        </w:r>
      </w:del>
      <w:ins w:id="1325"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326" w:author="Liu, Luyu" w:date="2020-06-13T15:25:00Z">
        <w:r w:rsidR="00687CCC">
          <w:rPr>
            <w:rFonts w:ascii="Times New Roman" w:hAnsi="Times New Roman" w:cs="Times New Roman"/>
            <w:noProof/>
            <w:sz w:val="24"/>
            <w:szCs w:val="24"/>
          </w:rPr>
          <w:t>. This include</w:t>
        </w:r>
      </w:ins>
      <w:ins w:id="1327" w:author="Liu, Luyu" w:date="2020-06-13T15:29:00Z">
        <w:r w:rsidR="00687CCC">
          <w:rPr>
            <w:rFonts w:ascii="Times New Roman" w:hAnsi="Times New Roman" w:cs="Times New Roman"/>
            <w:noProof/>
            <w:sz w:val="24"/>
            <w:szCs w:val="24"/>
          </w:rPr>
          <w:t>s</w:t>
        </w:r>
      </w:ins>
      <w:ins w:id="1328" w:author="Liu, Luyu" w:date="2020-06-13T15:25:00Z">
        <w:r w:rsidR="00687CCC">
          <w:rPr>
            <w:rFonts w:ascii="Times New Roman" w:hAnsi="Times New Roman" w:cs="Times New Roman"/>
            <w:noProof/>
            <w:sz w:val="24"/>
            <w:szCs w:val="24"/>
          </w:rPr>
          <w:t xml:space="preserve"> but </w:t>
        </w:r>
      </w:ins>
      <w:ins w:id="1329" w:author="Liu, Luyu" w:date="2020-06-13T15:26:00Z">
        <w:r w:rsidR="00687CCC">
          <w:rPr>
            <w:rFonts w:ascii="Times New Roman" w:hAnsi="Times New Roman" w:cs="Times New Roman"/>
            <w:noProof/>
            <w:sz w:val="24"/>
            <w:szCs w:val="24"/>
          </w:rPr>
          <w:t xml:space="preserve">is </w:t>
        </w:r>
      </w:ins>
      <w:ins w:id="1330" w:author="Liu, Luyu" w:date="2020-06-13T15:25:00Z">
        <w:r w:rsidR="00687CCC">
          <w:rPr>
            <w:rFonts w:ascii="Times New Roman" w:hAnsi="Times New Roman" w:cs="Times New Roman"/>
            <w:noProof/>
            <w:sz w:val="24"/>
            <w:szCs w:val="24"/>
          </w:rPr>
          <w:t xml:space="preserve">not limit to the distribution of actual inssurance buffer and actual </w:t>
        </w:r>
      </w:ins>
      <w:ins w:id="1331" w:author="Liu, Luyu" w:date="2020-06-13T15:27:00Z">
        <w:r w:rsidR="00687CCC">
          <w:rPr>
            <w:rFonts w:ascii="Times New Roman" w:hAnsi="Times New Roman" w:cs="Times New Roman"/>
            <w:noProof/>
            <w:sz w:val="24"/>
            <w:szCs w:val="24"/>
          </w:rPr>
          <w:t>waiting time</w:t>
        </w:r>
      </w:ins>
      <w:ins w:id="1332" w:author="Liu, Luyu" w:date="2020-06-13T15:28:00Z">
        <w:r w:rsidR="00687CCC">
          <w:rPr>
            <w:rFonts w:ascii="Times New Roman" w:hAnsi="Times New Roman" w:cs="Times New Roman"/>
            <w:noProof/>
            <w:sz w:val="24"/>
            <w:szCs w:val="24"/>
          </w:rPr>
          <w:t>.</w:t>
        </w:r>
      </w:ins>
      <w:ins w:id="1333" w:author="Liu, Luyu" w:date="2020-06-13T15:33:00Z">
        <w:r w:rsidR="00067856">
          <w:rPr>
            <w:rFonts w:ascii="Times New Roman" w:hAnsi="Times New Roman" w:cs="Times New Roman"/>
            <w:noProof/>
            <w:sz w:val="24"/>
            <w:szCs w:val="24"/>
          </w:rPr>
          <w:t xml:space="preserve"> The progress on these issues will</w:t>
        </w:r>
      </w:ins>
      <w:del w:id="1334" w:author="Liu, Luyu" w:date="2020-06-13T15:28:00Z">
        <w:r w:rsidDel="00687CCC">
          <w:rPr>
            <w:rFonts w:ascii="Times New Roman" w:hAnsi="Times New Roman" w:cs="Times New Roman"/>
            <w:noProof/>
            <w:sz w:val="24"/>
            <w:szCs w:val="24"/>
          </w:rPr>
          <w:delText xml:space="preserve"> so</w:delText>
        </w:r>
      </w:del>
      <w:del w:id="1335" w:author="Liu, Luyu" w:date="2020-06-13T15:33:00Z">
        <w:r w:rsidDel="00067856">
          <w:rPr>
            <w:rFonts w:ascii="Times New Roman" w:hAnsi="Times New Roman" w:cs="Times New Roman"/>
            <w:noProof/>
            <w:sz w:val="24"/>
            <w:szCs w:val="24"/>
          </w:rPr>
          <w:delText xml:space="preserve"> </w:delText>
        </w:r>
      </w:del>
      <w:ins w:id="1336" w:author="Liu, Luyu" w:date="2020-06-13T15:29:00Z">
        <w:r w:rsidR="00067856">
          <w:rPr>
            <w:rFonts w:ascii="Times New Roman" w:hAnsi="Times New Roman" w:cs="Times New Roman"/>
            <w:noProof/>
            <w:sz w:val="24"/>
            <w:szCs w:val="24"/>
          </w:rPr>
          <w:t xml:space="preserve"> help </w:t>
        </w:r>
      </w:ins>
      <w:ins w:id="1337" w:author="Liu, Luyu" w:date="2020-06-13T15:34:00Z">
        <w:r w:rsidR="004D36B5">
          <w:rPr>
            <w:rFonts w:ascii="Times New Roman" w:hAnsi="Times New Roman" w:cs="Times New Roman"/>
            <w:noProof/>
            <w:sz w:val="24"/>
            <w:szCs w:val="24"/>
          </w:rPr>
          <w:t xml:space="preserve">to </w:t>
        </w:r>
      </w:ins>
      <w:ins w:id="1338" w:author="Liu, Luyu" w:date="2020-06-13T15:29:00Z">
        <w:r w:rsidR="00067856">
          <w:rPr>
            <w:rFonts w:ascii="Times New Roman" w:hAnsi="Times New Roman" w:cs="Times New Roman"/>
            <w:noProof/>
            <w:sz w:val="24"/>
            <w:szCs w:val="24"/>
          </w:rPr>
          <w:t>understand</w:t>
        </w:r>
      </w:ins>
      <w:ins w:id="1339" w:author="Liu, Luyu" w:date="2020-06-13T15:28:00Z">
        <w:r w:rsidR="00687CCC">
          <w:rPr>
            <w:rFonts w:ascii="Times New Roman" w:hAnsi="Times New Roman" w:cs="Times New Roman"/>
            <w:noProof/>
            <w:sz w:val="24"/>
            <w:szCs w:val="24"/>
          </w:rPr>
          <w:t xml:space="preserve"> </w:t>
        </w:r>
      </w:ins>
      <w:del w:id="1340"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341"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342" w:author="Liu, Luyu" w:date="2020-06-13T17:09:00Z">
        <w:r w:rsidR="007C3594">
          <w:rPr>
            <w:rFonts w:ascii="Times New Roman" w:hAnsi="Times New Roman" w:cs="Times New Roman"/>
            <w:noProof/>
            <w:sz w:val="24"/>
            <w:szCs w:val="24"/>
          </w:rPr>
          <w:t xml:space="preserve"> Meanwhile, we also encourage future studies to expand the </w:t>
        </w:r>
      </w:ins>
      <w:ins w:id="1343" w:author="Liu, Luyu" w:date="2020-06-13T17:10:00Z">
        <w:r w:rsidR="007C3594">
          <w:rPr>
            <w:rFonts w:ascii="Times New Roman" w:hAnsi="Times New Roman" w:cs="Times New Roman"/>
            <w:noProof/>
            <w:sz w:val="24"/>
            <w:szCs w:val="24"/>
          </w:rPr>
          <w:t>methods and measures to more transit systems</w:t>
        </w:r>
      </w:ins>
      <w:ins w:id="1344" w:author="Liu, Luyu" w:date="2020-06-14T14:35:00Z">
        <w:r w:rsidR="001F7846">
          <w:rPr>
            <w:rFonts w:ascii="Times New Roman" w:hAnsi="Times New Roman" w:cs="Times New Roman"/>
            <w:noProof/>
            <w:sz w:val="24"/>
            <w:szCs w:val="24"/>
          </w:rPr>
          <w:t xml:space="preserve"> to test the transferability of the conclusion</w:t>
        </w:r>
      </w:ins>
      <w:ins w:id="1345" w:author="Liu, Luyu" w:date="2020-06-14T14:36:00Z">
        <w:r w:rsidR="001F7846">
          <w:rPr>
            <w:rFonts w:ascii="Times New Roman" w:hAnsi="Times New Roman" w:cs="Times New Roman"/>
            <w:noProof/>
            <w:sz w:val="24"/>
            <w:szCs w:val="24"/>
          </w:rPr>
          <w:t>s</w:t>
        </w:r>
      </w:ins>
      <w:ins w:id="1346" w:author="Liu, Luyu" w:date="2020-06-14T14:35:00Z">
        <w:r w:rsidR="001F7846">
          <w:rPr>
            <w:rFonts w:ascii="Times New Roman" w:hAnsi="Times New Roman" w:cs="Times New Roman"/>
            <w:noProof/>
            <w:sz w:val="24"/>
            <w:szCs w:val="24"/>
          </w:rPr>
          <w:t xml:space="preserve"> </w:t>
        </w:r>
      </w:ins>
      <w:ins w:id="1347" w:author="Liu, Luyu" w:date="2020-06-14T14:37:00Z">
        <w:r w:rsidR="00B1253D">
          <w:rPr>
            <w:rFonts w:ascii="Times New Roman" w:hAnsi="Times New Roman" w:cs="Times New Roman"/>
            <w:noProof/>
            <w:sz w:val="24"/>
            <w:szCs w:val="24"/>
          </w:rPr>
          <w:t>drawn from</w:t>
        </w:r>
      </w:ins>
      <w:ins w:id="1348" w:author="Liu, Luyu" w:date="2020-06-14T14:39:00Z">
        <w:r w:rsidR="00B1253D">
          <w:rPr>
            <w:rFonts w:ascii="Times New Roman" w:hAnsi="Times New Roman" w:cs="Times New Roman"/>
            <w:noProof/>
            <w:sz w:val="24"/>
            <w:szCs w:val="24"/>
          </w:rPr>
          <w:t xml:space="preserve"> the</w:t>
        </w:r>
      </w:ins>
      <w:ins w:id="1349"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350"/>
    <w:p w14:paraId="05116554" w14:textId="71134A29" w:rsidR="00E91427" w:rsidRPr="00E91427" w:rsidRDefault="005A464A"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 xml:space="preserve">Algers, Staffan, Stein Hansen, and Goran Tegner. 1975. “Role of Waiting Time, Comfort, and Convenience in Modal Choice for Work Trip.” </w:t>
      </w:r>
      <w:r w:rsidR="00E91427" w:rsidRPr="00E91427">
        <w:rPr>
          <w:rFonts w:ascii="Times New Roman" w:hAnsi="Times New Roman" w:cs="Times New Roman"/>
          <w:i/>
          <w:iCs/>
          <w:noProof/>
          <w:sz w:val="24"/>
          <w:szCs w:val="24"/>
        </w:rPr>
        <w:t>Transportation Research Record</w:t>
      </w:r>
      <w:r w:rsidR="00E91427" w:rsidRPr="00E91427">
        <w:rPr>
          <w:rFonts w:ascii="Times New Roman" w:hAnsi="Times New Roman" w:cs="Times New Roman"/>
          <w:noProof/>
          <w:sz w:val="24"/>
          <w:szCs w:val="24"/>
        </w:rPr>
        <w:t xml:space="preserve"> 534(534): 38–51.</w:t>
      </w:r>
    </w:p>
    <w:p w14:paraId="07690988"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Bowman, Larry A., and Mark A. Turnquist. 1981. “Service Frequency, Schedule Reliability and Passenger Wait Times at Transit Stops.” </w:t>
      </w:r>
      <w:r w:rsidRPr="00E91427">
        <w:rPr>
          <w:rFonts w:ascii="Times New Roman" w:hAnsi="Times New Roman" w:cs="Times New Roman"/>
          <w:i/>
          <w:iCs/>
          <w:noProof/>
          <w:sz w:val="24"/>
          <w:szCs w:val="24"/>
        </w:rPr>
        <w:t>Transportation Research Part A: General</w:t>
      </w:r>
      <w:r w:rsidRPr="00E91427">
        <w:rPr>
          <w:rFonts w:ascii="Times New Roman" w:hAnsi="Times New Roman" w:cs="Times New Roman"/>
          <w:noProof/>
          <w:sz w:val="24"/>
          <w:szCs w:val="24"/>
        </w:rPr>
        <w:t xml:space="preserve"> 15(6): 465–71.</w:t>
      </w:r>
    </w:p>
    <w:p w14:paraId="639F5ADB"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Brakewood, Candace et al. 2015. “An Analysis of Commuter Rail Real-Time Information in Boston.” </w:t>
      </w:r>
      <w:r w:rsidRPr="00E91427">
        <w:rPr>
          <w:rFonts w:ascii="Times New Roman" w:hAnsi="Times New Roman" w:cs="Times New Roman"/>
          <w:i/>
          <w:iCs/>
          <w:noProof/>
          <w:sz w:val="24"/>
          <w:szCs w:val="24"/>
        </w:rPr>
        <w:t>Journal of Public Transportation</w:t>
      </w:r>
      <w:r w:rsidRPr="00E91427">
        <w:rPr>
          <w:rFonts w:ascii="Times New Roman" w:hAnsi="Times New Roman" w:cs="Times New Roman"/>
          <w:noProof/>
          <w:sz w:val="24"/>
          <w:szCs w:val="24"/>
        </w:rPr>
        <w:t xml:space="preserve"> 18(1): 1–20.</w:t>
      </w:r>
    </w:p>
    <w:p w14:paraId="736D6317"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E91427">
        <w:rPr>
          <w:rFonts w:ascii="Times New Roman" w:hAnsi="Times New Roman" w:cs="Times New Roman"/>
          <w:i/>
          <w:iCs/>
          <w:noProof/>
          <w:sz w:val="24"/>
          <w:szCs w:val="24"/>
        </w:rPr>
        <w:t>Transportation Research Part A: Policy and Practice</w:t>
      </w:r>
      <w:r w:rsidRPr="00E91427">
        <w:rPr>
          <w:rFonts w:ascii="Times New Roman" w:hAnsi="Times New Roman" w:cs="Times New Roman"/>
          <w:noProof/>
          <w:sz w:val="24"/>
          <w:szCs w:val="24"/>
        </w:rPr>
        <w:t xml:space="preserve"> 69: 409–22.</w:t>
      </w:r>
    </w:p>
    <w:p w14:paraId="467F59E6"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Brakewood, Candace, and Kari Watkins. 2019. “A Literature Review of the Passenger Benefits of Real-Time Transit Information.” </w:t>
      </w:r>
      <w:r w:rsidRPr="00E91427">
        <w:rPr>
          <w:rFonts w:ascii="Times New Roman" w:hAnsi="Times New Roman" w:cs="Times New Roman"/>
          <w:i/>
          <w:iCs/>
          <w:noProof/>
          <w:sz w:val="24"/>
          <w:szCs w:val="24"/>
        </w:rPr>
        <w:t>Transport Reviews</w:t>
      </w:r>
      <w:r w:rsidRPr="00E91427">
        <w:rPr>
          <w:rFonts w:ascii="Times New Roman" w:hAnsi="Times New Roman" w:cs="Times New Roman"/>
          <w:noProof/>
          <w:sz w:val="24"/>
          <w:szCs w:val="24"/>
        </w:rPr>
        <w:t xml:space="preserve"> 39(3): 327–56.</w:t>
      </w:r>
    </w:p>
    <w:p w14:paraId="1EA89FCD"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Cabannes, Theophile et al. 2018. “Measuring Regret in Routing: Assessing the Impact of Increased App Usage.” In </w:t>
      </w:r>
      <w:r w:rsidRPr="00E91427">
        <w:rPr>
          <w:rFonts w:ascii="Times New Roman" w:hAnsi="Times New Roman" w:cs="Times New Roman"/>
          <w:i/>
          <w:iCs/>
          <w:noProof/>
          <w:sz w:val="24"/>
          <w:szCs w:val="24"/>
        </w:rPr>
        <w:t>IEEE Conference on Intelligent Transportation Systems, Proceedings, ITSC</w:t>
      </w:r>
      <w:r w:rsidRPr="00E91427">
        <w:rPr>
          <w:rFonts w:ascii="Times New Roman" w:hAnsi="Times New Roman" w:cs="Times New Roman"/>
          <w:noProof/>
          <w:sz w:val="24"/>
          <w:szCs w:val="24"/>
        </w:rPr>
        <w:t>, IEEE, 2589–94.</w:t>
      </w:r>
    </w:p>
    <w:p w14:paraId="46074DB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Cats, Oded. 2019. “Determinants of Bus Riding Time Deviations: Relationship between Driving Patterns and Transit Performance.” </w:t>
      </w:r>
      <w:r w:rsidRPr="00E91427">
        <w:rPr>
          <w:rFonts w:ascii="Times New Roman" w:hAnsi="Times New Roman" w:cs="Times New Roman"/>
          <w:i/>
          <w:iCs/>
          <w:noProof/>
          <w:sz w:val="24"/>
          <w:szCs w:val="24"/>
        </w:rPr>
        <w:t>Journal of Transportation Engineering, Part A: Systems</w:t>
      </w:r>
      <w:r w:rsidRPr="00E91427">
        <w:rPr>
          <w:rFonts w:ascii="Times New Roman" w:hAnsi="Times New Roman" w:cs="Times New Roman"/>
          <w:noProof/>
          <w:sz w:val="24"/>
          <w:szCs w:val="24"/>
        </w:rPr>
        <w:t xml:space="preserve"> 145(1): 4018078.</w:t>
      </w:r>
    </w:p>
    <w:p w14:paraId="213E5CCC"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E91427">
        <w:rPr>
          <w:rFonts w:ascii="Times New Roman" w:hAnsi="Times New Roman" w:cs="Times New Roman"/>
          <w:i/>
          <w:iCs/>
          <w:noProof/>
          <w:sz w:val="24"/>
          <w:szCs w:val="24"/>
        </w:rPr>
        <w:t>EURO Journal on Transportation and Logistics</w:t>
      </w:r>
      <w:r w:rsidRPr="00E91427">
        <w:rPr>
          <w:rFonts w:ascii="Times New Roman" w:hAnsi="Times New Roman" w:cs="Times New Roman"/>
          <w:noProof/>
          <w:sz w:val="24"/>
          <w:szCs w:val="24"/>
        </w:rPr>
        <w:t xml:space="preserve"> 6(3): 247–70.</w:t>
      </w:r>
    </w:p>
    <w:p w14:paraId="707AD1BA"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Cats, Oded, and Gerasimos Loutos. 2016a. “Evaluating the Added-Value of Online Bus Arrival Prediction Schemes.” </w:t>
      </w:r>
      <w:r w:rsidRPr="00E91427">
        <w:rPr>
          <w:rFonts w:ascii="Times New Roman" w:hAnsi="Times New Roman" w:cs="Times New Roman"/>
          <w:i/>
          <w:iCs/>
          <w:noProof/>
          <w:sz w:val="24"/>
          <w:szCs w:val="24"/>
        </w:rPr>
        <w:t>Transportation Research Part A: Policy and Practice</w:t>
      </w:r>
      <w:r w:rsidRPr="00E91427">
        <w:rPr>
          <w:rFonts w:ascii="Times New Roman" w:hAnsi="Times New Roman" w:cs="Times New Roman"/>
          <w:noProof/>
          <w:sz w:val="24"/>
          <w:szCs w:val="24"/>
        </w:rPr>
        <w:t xml:space="preserve"> 86: 35–55. http://www.sciencedirect.com/science/article/pii/S0965856415300124.</w:t>
      </w:r>
    </w:p>
    <w:p w14:paraId="32CCC1AF"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 2016b. “Real-Time Bus Arrival Information System: An Empirical Evaluation.” </w:t>
      </w:r>
      <w:r w:rsidRPr="00E91427">
        <w:rPr>
          <w:rFonts w:ascii="Times New Roman" w:hAnsi="Times New Roman" w:cs="Times New Roman"/>
          <w:i/>
          <w:iCs/>
          <w:noProof/>
          <w:sz w:val="24"/>
          <w:szCs w:val="24"/>
        </w:rPr>
        <w:t>Journal of Intelligent Transportation Systems</w:t>
      </w:r>
      <w:r w:rsidRPr="00E91427">
        <w:rPr>
          <w:rFonts w:ascii="Times New Roman" w:hAnsi="Times New Roman" w:cs="Times New Roman"/>
          <w:noProof/>
          <w:sz w:val="24"/>
          <w:szCs w:val="24"/>
        </w:rPr>
        <w:t xml:space="preserve"> 20(2): 138–51.</w:t>
      </w:r>
    </w:p>
    <w:p w14:paraId="742F2CD0"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E91427">
        <w:rPr>
          <w:rFonts w:ascii="Times New Roman" w:hAnsi="Times New Roman" w:cs="Times New Roman"/>
          <w:i/>
          <w:iCs/>
          <w:noProof/>
          <w:sz w:val="24"/>
          <w:szCs w:val="24"/>
        </w:rPr>
        <w:t>Transportation Research Record</w:t>
      </w:r>
      <w:r w:rsidRPr="00E91427">
        <w:rPr>
          <w:rFonts w:ascii="Times New Roman" w:hAnsi="Times New Roman" w:cs="Times New Roman"/>
          <w:noProof/>
          <w:sz w:val="24"/>
          <w:szCs w:val="24"/>
        </w:rPr>
        <w:t xml:space="preserve"> 2419(1): 1–10.</w:t>
      </w:r>
    </w:p>
    <w:p w14:paraId="50D72A63"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COTA. 2013. “C. E. Main.” </w:t>
      </w:r>
      <w:r w:rsidRPr="00E91427">
        <w:rPr>
          <w:rFonts w:ascii="Times New Roman" w:hAnsi="Times New Roman" w:cs="Times New Roman"/>
          <w:i/>
          <w:iCs/>
          <w:noProof/>
          <w:sz w:val="24"/>
          <w:szCs w:val="24"/>
        </w:rPr>
        <w:t>Veterinary Record</w:t>
      </w:r>
      <w:r w:rsidRPr="00E91427">
        <w:rPr>
          <w:rFonts w:ascii="Times New Roman" w:hAnsi="Times New Roman" w:cs="Times New Roman"/>
          <w:noProof/>
          <w:sz w:val="24"/>
          <w:szCs w:val="24"/>
        </w:rPr>
        <w:t xml:space="preserve"> 172(5): 134.1-134.</w:t>
      </w:r>
    </w:p>
    <w:p w14:paraId="6981F77F"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2019. “How Does COTA Measure On-Time Performance?” https://www.cota.com/policies/on-time-performance/ (February 5, 2019).</w:t>
      </w:r>
    </w:p>
    <w:p w14:paraId="3A00B3A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47F9ED4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El-Geneidy, Ahmed M, James G Strathman, Thomas J Kimpel, and David T Crout. 2006. </w:t>
      </w:r>
      <w:r w:rsidRPr="00E91427">
        <w:rPr>
          <w:rFonts w:ascii="Times New Roman" w:hAnsi="Times New Roman" w:cs="Times New Roman"/>
          <w:noProof/>
          <w:sz w:val="24"/>
          <w:szCs w:val="24"/>
        </w:rPr>
        <w:lastRenderedPageBreak/>
        <w:t xml:space="preserve">“Effects of Bus Stop Consolidation on Passenger Activity and Transit Operations.” </w:t>
      </w:r>
      <w:r w:rsidRPr="00E91427">
        <w:rPr>
          <w:rFonts w:ascii="Times New Roman" w:hAnsi="Times New Roman" w:cs="Times New Roman"/>
          <w:i/>
          <w:iCs/>
          <w:noProof/>
          <w:sz w:val="24"/>
          <w:szCs w:val="24"/>
        </w:rPr>
        <w:t>Transportation Research Record</w:t>
      </w:r>
      <w:r w:rsidRPr="00E91427">
        <w:rPr>
          <w:rFonts w:ascii="Times New Roman" w:hAnsi="Times New Roman" w:cs="Times New Roman"/>
          <w:noProof/>
          <w:sz w:val="24"/>
          <w:szCs w:val="24"/>
        </w:rPr>
        <w:t xml:space="preserve"> 1971(1): 32–41.</w:t>
      </w:r>
    </w:p>
    <w:p w14:paraId="5A11B408"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E91427">
        <w:rPr>
          <w:rFonts w:ascii="Times New Roman" w:hAnsi="Times New Roman" w:cs="Times New Roman"/>
          <w:i/>
          <w:iCs/>
          <w:noProof/>
          <w:sz w:val="24"/>
          <w:szCs w:val="24"/>
        </w:rPr>
        <w:t>Journal of Advanced Transportation</w:t>
      </w:r>
      <w:r w:rsidRPr="00E91427">
        <w:rPr>
          <w:rFonts w:ascii="Times New Roman" w:hAnsi="Times New Roman" w:cs="Times New Roman"/>
          <w:noProof/>
          <w:sz w:val="24"/>
          <w:szCs w:val="24"/>
        </w:rPr>
        <w:t xml:space="preserve"> 45(1): 66–79.</w:t>
      </w:r>
    </w:p>
    <w:p w14:paraId="743489EB"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E91427">
        <w:rPr>
          <w:rFonts w:ascii="Times New Roman" w:hAnsi="Times New Roman" w:cs="Times New Roman"/>
          <w:i/>
          <w:iCs/>
          <w:noProof/>
          <w:sz w:val="24"/>
          <w:szCs w:val="24"/>
        </w:rPr>
        <w:t>Conference on Human Factors in Computing Systems - Proceedings</w:t>
      </w:r>
      <w:r w:rsidRPr="00E91427">
        <w:rPr>
          <w:rFonts w:ascii="Times New Roman" w:hAnsi="Times New Roman" w:cs="Times New Roman"/>
          <w:noProof/>
          <w:sz w:val="24"/>
          <w:szCs w:val="24"/>
        </w:rPr>
        <w:t>, ACM, 1807–16.</w:t>
      </w:r>
    </w:p>
    <w:p w14:paraId="1E9BF59C"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Firmani, Donatella, Massimo Mecella, Monica Scannapieco, and Carlo Batini. 2016. “On the Meaningfulness of ‘Big Data Quality.’” </w:t>
      </w:r>
      <w:r w:rsidRPr="00E91427">
        <w:rPr>
          <w:rFonts w:ascii="Times New Roman" w:hAnsi="Times New Roman" w:cs="Times New Roman"/>
          <w:i/>
          <w:iCs/>
          <w:noProof/>
          <w:sz w:val="24"/>
          <w:szCs w:val="24"/>
        </w:rPr>
        <w:t>Data Science and Engineering</w:t>
      </w:r>
      <w:r w:rsidRPr="00E91427">
        <w:rPr>
          <w:rFonts w:ascii="Times New Roman" w:hAnsi="Times New Roman" w:cs="Times New Roman"/>
          <w:noProof/>
          <w:sz w:val="24"/>
          <w:szCs w:val="24"/>
        </w:rPr>
        <w:t xml:space="preserve"> 1(1): 6–20.</w:t>
      </w:r>
    </w:p>
    <w:p w14:paraId="602A1140"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Fries, Ryan N., Anne E. Dunning, and Mashrur A. Chowdhury. 2011. “University Traveler Value of Potential Real-Time Transit Information.” </w:t>
      </w:r>
      <w:r w:rsidRPr="00E91427">
        <w:rPr>
          <w:rFonts w:ascii="Times New Roman" w:hAnsi="Times New Roman" w:cs="Times New Roman"/>
          <w:i/>
          <w:iCs/>
          <w:noProof/>
          <w:sz w:val="24"/>
          <w:szCs w:val="24"/>
        </w:rPr>
        <w:t>Journal of Public Transportation</w:t>
      </w:r>
      <w:r w:rsidRPr="00E91427">
        <w:rPr>
          <w:rFonts w:ascii="Times New Roman" w:hAnsi="Times New Roman" w:cs="Times New Roman"/>
          <w:noProof/>
          <w:sz w:val="24"/>
          <w:szCs w:val="24"/>
        </w:rPr>
        <w:t xml:space="preserve"> 14(2): 29–50.</w:t>
      </w:r>
    </w:p>
    <w:p w14:paraId="48E4AB34"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E91427">
        <w:rPr>
          <w:rFonts w:ascii="Times New Roman" w:hAnsi="Times New Roman" w:cs="Times New Roman"/>
          <w:i/>
          <w:iCs/>
          <w:noProof/>
          <w:sz w:val="24"/>
          <w:szCs w:val="24"/>
        </w:rPr>
        <w:t>Transportation Research Record</w:t>
      </w:r>
      <w:r w:rsidRPr="00E91427">
        <w:rPr>
          <w:rFonts w:ascii="Times New Roman" w:hAnsi="Times New Roman" w:cs="Times New Roman"/>
          <w:noProof/>
          <w:sz w:val="24"/>
          <w:szCs w:val="24"/>
        </w:rPr>
        <w:t xml:space="preserve"> 1955(1): 79–87.</w:t>
      </w:r>
    </w:p>
    <w:p w14:paraId="0788B366"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Gkioulou, Zafeira. 2013. “Evaluating the Impact of Waiting Time Uncertainty on Passengers´ Decisions.”</w:t>
      </w:r>
    </w:p>
    <w:p w14:paraId="22570ACD"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Google Developers. 2018. “Trip Updates.” https://developers.google.com/transit/gtfs-realtime/guides/trip-updates (April 8, 2019).</w:t>
      </w:r>
    </w:p>
    <w:p w14:paraId="00461D8A"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E91427">
        <w:rPr>
          <w:rFonts w:ascii="Times New Roman" w:hAnsi="Times New Roman" w:cs="Times New Roman"/>
          <w:i/>
          <w:iCs/>
          <w:noProof/>
          <w:sz w:val="24"/>
          <w:szCs w:val="24"/>
        </w:rPr>
        <w:t>Manuscript submitted for publication.</w:t>
      </w:r>
    </w:p>
    <w:p w14:paraId="1CE7DA0D"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Neuman, W. L., &amp; Robson, K. 2004. </w:t>
      </w:r>
      <w:r w:rsidRPr="00E91427">
        <w:rPr>
          <w:rFonts w:ascii="Times New Roman" w:hAnsi="Times New Roman" w:cs="Times New Roman"/>
          <w:i/>
          <w:iCs/>
          <w:noProof/>
          <w:sz w:val="24"/>
          <w:szCs w:val="24"/>
        </w:rPr>
        <w:t>“Basics of Social Research. Pearson.”</w:t>
      </w:r>
      <w:r w:rsidRPr="00E91427">
        <w:rPr>
          <w:rFonts w:ascii="Times New Roman" w:hAnsi="Times New Roman" w:cs="Times New Roman"/>
          <w:noProof/>
          <w:sz w:val="24"/>
          <w:szCs w:val="24"/>
        </w:rPr>
        <w:t xml:space="preserve"> Pearson Canada Toronto.</w:t>
      </w:r>
    </w:p>
    <w:p w14:paraId="05A4F0E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E91427">
        <w:rPr>
          <w:rFonts w:ascii="Times New Roman" w:hAnsi="Times New Roman" w:cs="Times New Roman"/>
          <w:i/>
          <w:iCs/>
          <w:noProof/>
          <w:sz w:val="24"/>
          <w:szCs w:val="24"/>
        </w:rPr>
        <w:t>Transportation Planning and Technology</w:t>
      </w:r>
      <w:r w:rsidRPr="00E91427">
        <w:rPr>
          <w:rFonts w:ascii="Times New Roman" w:hAnsi="Times New Roman" w:cs="Times New Roman"/>
          <w:noProof/>
          <w:sz w:val="24"/>
          <w:szCs w:val="24"/>
        </w:rPr>
        <w:t xml:space="preserve"> 39(1): 97–114.</w:t>
      </w:r>
    </w:p>
    <w:p w14:paraId="23BB91E9"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E91427">
        <w:rPr>
          <w:rFonts w:ascii="Times New Roman" w:hAnsi="Times New Roman" w:cs="Times New Roman"/>
          <w:i/>
          <w:iCs/>
          <w:noProof/>
          <w:sz w:val="24"/>
          <w:szCs w:val="24"/>
        </w:rPr>
        <w:t>International Journal of Geographical Information Science</w:t>
      </w:r>
      <w:r w:rsidRPr="00E91427">
        <w:rPr>
          <w:rFonts w:ascii="Times New Roman" w:hAnsi="Times New Roman" w:cs="Times New Roman"/>
          <w:noProof/>
          <w:sz w:val="24"/>
          <w:szCs w:val="24"/>
        </w:rPr>
        <w:t>: 1–26.</w:t>
      </w:r>
    </w:p>
    <w:p w14:paraId="6DD95B01"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46851A84"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szCs w:val="24"/>
        </w:rPr>
      </w:pPr>
      <w:r w:rsidRPr="00E91427">
        <w:rPr>
          <w:rFonts w:ascii="Times New Roman" w:hAnsi="Times New Roman" w:cs="Times New Roman"/>
          <w:noProof/>
          <w:sz w:val="24"/>
          <w:szCs w:val="24"/>
        </w:rPr>
        <w:t xml:space="preserve">Walker, Jarrett. 2012. Human Transit: How Clearer Thinking About Public Transit can Enrich our Communities and our Lives </w:t>
      </w:r>
      <w:r w:rsidRPr="00E91427">
        <w:rPr>
          <w:rFonts w:ascii="Times New Roman" w:hAnsi="Times New Roman" w:cs="Times New Roman"/>
          <w:i/>
          <w:iCs/>
          <w:noProof/>
          <w:sz w:val="24"/>
          <w:szCs w:val="24"/>
        </w:rPr>
        <w:t>Human Transit: How Clearer Thinking about Public Transit Can Enrich Our Communities and Our Lives</w:t>
      </w:r>
      <w:r w:rsidRPr="00E91427">
        <w:rPr>
          <w:rFonts w:ascii="Times New Roman" w:hAnsi="Times New Roman" w:cs="Times New Roman"/>
          <w:noProof/>
          <w:sz w:val="24"/>
          <w:szCs w:val="24"/>
        </w:rPr>
        <w:t>. Island Press.</w:t>
      </w:r>
    </w:p>
    <w:p w14:paraId="7B571C2E" w14:textId="77777777" w:rsidR="00E91427" w:rsidRPr="00E91427" w:rsidRDefault="00E91427" w:rsidP="00E91427">
      <w:pPr>
        <w:widowControl w:val="0"/>
        <w:autoSpaceDE w:val="0"/>
        <w:autoSpaceDN w:val="0"/>
        <w:adjustRightInd w:val="0"/>
        <w:spacing w:line="240" w:lineRule="auto"/>
        <w:ind w:left="480" w:hanging="480"/>
        <w:rPr>
          <w:rFonts w:ascii="Times New Roman" w:hAnsi="Times New Roman" w:cs="Times New Roman"/>
          <w:noProof/>
          <w:sz w:val="24"/>
        </w:rPr>
      </w:pPr>
      <w:r w:rsidRPr="00E91427">
        <w:rPr>
          <w:rFonts w:ascii="Times New Roman" w:hAnsi="Times New Roman" w:cs="Times New Roman"/>
          <w:noProof/>
          <w:sz w:val="24"/>
          <w:szCs w:val="24"/>
        </w:rPr>
        <w:lastRenderedPageBreak/>
        <w:t xml:space="preserve">Watkins, Kari Edison et al. 2011. “Where Is My Bus? Impact of Mobile Real-Time Information on the Perceived and Actual Wait Time of Transit Riders.” </w:t>
      </w:r>
      <w:r w:rsidRPr="00E91427">
        <w:rPr>
          <w:rFonts w:ascii="Times New Roman" w:hAnsi="Times New Roman" w:cs="Times New Roman"/>
          <w:i/>
          <w:iCs/>
          <w:noProof/>
          <w:sz w:val="24"/>
          <w:szCs w:val="24"/>
        </w:rPr>
        <w:t>Transportation Research Part A: Policy and Practice</w:t>
      </w:r>
      <w:r w:rsidRPr="00E91427">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1350"/>
      <w:r>
        <w:rPr>
          <w:rStyle w:val="CommentReference"/>
        </w:rPr>
        <w:commentReference w:id="1350"/>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Miller, Harvey J." w:date="2019-12-10T10:54:00Z" w:initials="MHJ">
    <w:p w14:paraId="254FA6B8" w14:textId="77777777" w:rsidR="00161D36" w:rsidRDefault="00161D36" w:rsidP="005A464A">
      <w:pPr>
        <w:pStyle w:val="CommentText"/>
      </w:pPr>
      <w:r>
        <w:rPr>
          <w:rStyle w:val="CommentReference"/>
        </w:rPr>
        <w:annotationRef/>
      </w:r>
      <w:r>
        <w:t>Note how I snuck that in; helps make a subtle case for doing this research in Columbus)</w:t>
      </w:r>
    </w:p>
  </w:comment>
  <w:comment w:id="30" w:author="Miller, Harvey J." w:date="2019-12-10T10:59:00Z" w:initials="MHJ">
    <w:p w14:paraId="7BBBB7D5" w14:textId="77777777" w:rsidR="00161D36" w:rsidRDefault="00161D36" w:rsidP="005A464A">
      <w:pPr>
        <w:pStyle w:val="CommentText"/>
      </w:pPr>
      <w:r>
        <w:rPr>
          <w:rStyle w:val="CommentReference"/>
        </w:rPr>
        <w:annotationRef/>
      </w:r>
      <w:r>
        <w:t>More general, less specific that the 30 vs 2 minute headway example.</w:t>
      </w:r>
    </w:p>
  </w:comment>
  <w:comment w:id="38" w:author="Miller, Harvey J." w:date="2019-12-10T09:17:00Z" w:initials="MHJ">
    <w:p w14:paraId="6B886228" w14:textId="4BAA69D5" w:rsidR="00161D36" w:rsidRDefault="00161D36"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161D36" w:rsidRDefault="00161D36" w:rsidP="005A464A">
      <w:pPr>
        <w:pStyle w:val="CommentText"/>
      </w:pPr>
    </w:p>
    <w:p w14:paraId="7F99B162" w14:textId="2FE52CA3" w:rsidR="00161D36" w:rsidRDefault="00161D36" w:rsidP="005A464A">
      <w:pPr>
        <w:pStyle w:val="CommentText"/>
      </w:pPr>
      <w:r>
        <w:t>I also don't think the next paragraph (now deleted) was necessary. Note how our message is now much "punchier" (concise, focused)</w:t>
      </w:r>
    </w:p>
  </w:comment>
  <w:comment w:id="110" w:author="Miller, Harvey J." w:date="2019-12-10T11:07:00Z" w:initials="MHJ">
    <w:p w14:paraId="4637086B" w14:textId="77777777" w:rsidR="00161D36" w:rsidRDefault="00161D36" w:rsidP="005A464A">
      <w:pPr>
        <w:pStyle w:val="CommentText"/>
      </w:pPr>
      <w:r>
        <w:rPr>
          <w:rStyle w:val="CommentReference"/>
        </w:rPr>
        <w:annotationRef/>
      </w:r>
      <w:r>
        <w:t>Yes, this is a word.</w:t>
      </w:r>
    </w:p>
  </w:comment>
  <w:comment w:id="299" w:author="Miller, Harvey J." w:date="2019-11-08T13:12:00Z" w:initials="MHJ">
    <w:p w14:paraId="484AC89D" w14:textId="77777777" w:rsidR="00161D36" w:rsidRDefault="00161D36" w:rsidP="005A464A">
      <w:pPr>
        <w:pStyle w:val="CommentText"/>
      </w:pPr>
      <w:r>
        <w:rPr>
          <w:rStyle w:val="CommentReference"/>
        </w:rPr>
        <w:annotationRef/>
      </w:r>
      <w:r>
        <w:t xml:space="preserve">Shouldn’t ETA and ATA be ETD and ATD </w:t>
      </w:r>
    </w:p>
  </w:comment>
  <w:comment w:id="306" w:author="Miller, Harvey J." w:date="2019-12-10T13:15:00Z" w:initials="MHJ">
    <w:p w14:paraId="77FEFD68" w14:textId="1DE3208A" w:rsidR="00161D36" w:rsidRDefault="00161D36"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307" w:author="Luyu Liu" w:date="2019-12-17T15:50:00Z" w:initials="LL">
    <w:p w14:paraId="0C4C7ED6" w14:textId="77777777" w:rsidR="00161D36" w:rsidRDefault="00161D36" w:rsidP="005A464A">
      <w:pPr>
        <w:pStyle w:val="CommentText"/>
      </w:pPr>
      <w:r>
        <w:rPr>
          <w:rStyle w:val="CommentReference"/>
        </w:rPr>
        <w:annotationRef/>
      </w:r>
      <w:r>
        <w:t>Yes it did causes some issue. I revert the change.</w:t>
      </w:r>
    </w:p>
  </w:comment>
  <w:comment w:id="840" w:author="Miller, Harvey J." w:date="2019-11-11T11:03:00Z" w:initials="MHJ">
    <w:p w14:paraId="451E58D3" w14:textId="77777777" w:rsidR="00161D36" w:rsidRDefault="00161D36" w:rsidP="005A464A">
      <w:pPr>
        <w:pStyle w:val="CommentText"/>
      </w:pPr>
      <w:r>
        <w:rPr>
          <w:rStyle w:val="CommentReference"/>
        </w:rPr>
        <w:annotationRef/>
      </w:r>
      <w:r>
        <w:t>Can we be more specific wrt the input parameters?</w:t>
      </w:r>
    </w:p>
  </w:comment>
  <w:comment w:id="841" w:author="Liu, Luyu" w:date="2019-11-18T12:24:00Z" w:initials="LL">
    <w:p w14:paraId="38426002" w14:textId="77777777" w:rsidR="00161D36" w:rsidRDefault="00161D36" w:rsidP="005A464A">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161D36" w:rsidRDefault="00161D36" w:rsidP="005A464A">
      <w:pPr>
        <w:pStyle w:val="CommentText"/>
      </w:pPr>
    </w:p>
    <w:p w14:paraId="2E8AE5DC" w14:textId="77777777" w:rsidR="00161D36" w:rsidRDefault="00161D36" w:rsidP="005A464A">
      <w:pPr>
        <w:pStyle w:val="CommentText"/>
      </w:pPr>
      <w:r>
        <w:t>Let’s think about this. If there is a solid reason why we should keep it, I can definitely add it.</w:t>
      </w:r>
    </w:p>
  </w:comment>
  <w:comment w:id="851" w:author="Miller, Harvey J." w:date="2019-11-11T11:19:00Z" w:initials="MHJ">
    <w:p w14:paraId="51E61C8C" w14:textId="77777777" w:rsidR="00161D36" w:rsidRDefault="00161D36"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852" w:author="Liu, Luyu" w:date="2019-11-18T12:23:00Z" w:initials="LL">
    <w:p w14:paraId="03E1F863" w14:textId="77777777" w:rsidR="00161D36" w:rsidRDefault="00161D36" w:rsidP="00B77E50">
      <w:pPr>
        <w:pStyle w:val="CommentText"/>
      </w:pPr>
      <w:r>
        <w:rPr>
          <w:rStyle w:val="CommentReference"/>
        </w:rPr>
        <w:annotationRef/>
      </w:r>
      <w:r>
        <w:t>Made several adjustments.</w:t>
      </w:r>
    </w:p>
  </w:comment>
  <w:comment w:id="835" w:author="Miller, Harvey J." w:date="2019-11-11T11:19:00Z" w:initials="MHJ">
    <w:p w14:paraId="21A0F174" w14:textId="73CEEA9D" w:rsidR="00161D36" w:rsidRDefault="00161D36"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836" w:author="Liu, Luyu" w:date="2019-11-18T12:23:00Z" w:initials="LL">
    <w:p w14:paraId="365BC263" w14:textId="77777777" w:rsidR="00161D36" w:rsidRDefault="00161D36" w:rsidP="005A464A">
      <w:pPr>
        <w:pStyle w:val="CommentText"/>
      </w:pPr>
      <w:r>
        <w:rPr>
          <w:rStyle w:val="CommentReference"/>
        </w:rPr>
        <w:annotationRef/>
      </w:r>
      <w:r>
        <w:t>Made several adjustments.</w:t>
      </w:r>
    </w:p>
  </w:comment>
  <w:comment w:id="865" w:author="Miller, Harvey J." w:date="2019-12-10T13:37:00Z" w:initials="MHJ">
    <w:p w14:paraId="793D223C" w14:textId="77777777" w:rsidR="00161D36" w:rsidRDefault="00161D36" w:rsidP="005A464A">
      <w:pPr>
        <w:pStyle w:val="CommentText"/>
      </w:pPr>
      <w:r>
        <w:rPr>
          <w:rStyle w:val="CommentReference"/>
        </w:rPr>
        <w:annotationRef/>
      </w:r>
      <w:r>
        <w:t>I specified the section number manually; you may want to insert automatic fields.</w:t>
      </w:r>
    </w:p>
  </w:comment>
  <w:comment w:id="905" w:author="Miller, Harvey J." w:date="2019-11-11T12:16:00Z" w:initials="MHJ">
    <w:p w14:paraId="39574292" w14:textId="26A01D4F" w:rsidR="00161D36" w:rsidRDefault="00161D36" w:rsidP="005A464A">
      <w:pPr>
        <w:pStyle w:val="CommentText"/>
      </w:pPr>
      <w:r>
        <w:rPr>
          <w:rStyle w:val="CommentReference"/>
        </w:rPr>
        <w:annotationRef/>
      </w:r>
      <w:r>
        <w:t xml:space="preserve">Why doesn't AT have a waiting time SD and a risk mean and SD? It should. </w:t>
      </w:r>
    </w:p>
  </w:comment>
  <w:comment w:id="904" w:author="Liu, Luyu" w:date="2019-11-11T15:12:00Z" w:initials="LL">
    <w:p w14:paraId="63A1AEBB" w14:textId="77777777" w:rsidR="00161D36" w:rsidRDefault="00161D36" w:rsidP="005A464A">
      <w:pPr>
        <w:pStyle w:val="CommentText"/>
      </w:pPr>
      <w:r>
        <w:rPr>
          <w:rStyle w:val="CommentReference"/>
        </w:rPr>
        <w:annotationRef/>
      </w:r>
      <w:r>
        <w:t xml:space="preserve">I added an explanation above. </w:t>
      </w:r>
    </w:p>
    <w:p w14:paraId="4CB93804" w14:textId="77777777" w:rsidR="00161D36" w:rsidRDefault="00161D36"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161D36" w:rsidRDefault="00161D36" w:rsidP="005A464A">
      <w:pPr>
        <w:pStyle w:val="CommentText"/>
      </w:pPr>
    </w:p>
    <w:p w14:paraId="30A6DB5E" w14:textId="77777777" w:rsidR="00161D36" w:rsidRDefault="00161D36" w:rsidP="005A464A">
      <w:pPr>
        <w:pStyle w:val="CommentText"/>
      </w:pPr>
      <w:r>
        <w:t>So for missed risk: In the sense of my computation, AT’s missed risk is always 0, but in reality it’s definitely not.</w:t>
      </w:r>
    </w:p>
    <w:p w14:paraId="0C3A8549" w14:textId="77777777" w:rsidR="00161D36" w:rsidRDefault="00161D36" w:rsidP="005A464A">
      <w:pPr>
        <w:pStyle w:val="CommentText"/>
      </w:pPr>
    </w:p>
    <w:p w14:paraId="3C17F6B8" w14:textId="77777777" w:rsidR="00161D36" w:rsidRDefault="00161D36"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161D36" w:rsidRDefault="00161D36" w:rsidP="005A464A">
      <w:pPr>
        <w:pStyle w:val="CommentText"/>
      </w:pPr>
    </w:p>
  </w:comment>
  <w:comment w:id="969" w:author="Miller, Harvey J." w:date="2019-11-11T14:56:00Z" w:initials="MHJ">
    <w:p w14:paraId="6218AF92" w14:textId="77777777" w:rsidR="00161D36" w:rsidRDefault="00161D36" w:rsidP="005A464A">
      <w:pPr>
        <w:pStyle w:val="CommentText"/>
      </w:pPr>
      <w:r>
        <w:rPr>
          <w:rStyle w:val="CommentReference"/>
        </w:rPr>
        <w:annotationRef/>
      </w:r>
      <w:r>
        <w:t>Change "Average X change rate" to "Rate of change"</w:t>
      </w:r>
    </w:p>
  </w:comment>
  <w:comment w:id="1011" w:author="Miller, Harvey J." w:date="2019-11-26T12:07:00Z" w:initials="MHJ">
    <w:p w14:paraId="6814713E" w14:textId="77777777" w:rsidR="00161D36" w:rsidRDefault="00161D36" w:rsidP="005A464A">
      <w:pPr>
        <w:pStyle w:val="CommentText"/>
      </w:pPr>
      <w:r>
        <w:rPr>
          <w:rStyle w:val="CommentReference"/>
        </w:rPr>
        <w:annotationRef/>
      </w:r>
      <w:r>
        <w:t>In the figure, use “PT” rather than “PT optimal “ for consistency</w:t>
      </w:r>
    </w:p>
  </w:comment>
  <w:comment w:id="1023" w:author="Miller, Harvey J." w:date="2019-11-26T12:06:00Z" w:initials="MHJ">
    <w:p w14:paraId="7349455E" w14:textId="77777777" w:rsidR="00161D36" w:rsidRDefault="00161D36" w:rsidP="005A464A">
      <w:pPr>
        <w:pStyle w:val="CommentText"/>
      </w:pPr>
      <w:r>
        <w:rPr>
          <w:rStyle w:val="CommentReference"/>
        </w:rPr>
        <w:annotationRef/>
      </w:r>
      <w:r>
        <w:t xml:space="preserve">In the figure, use “PT” rather than “PT optimal” for consistency </w:t>
      </w:r>
    </w:p>
  </w:comment>
  <w:comment w:id="1068" w:author="Miller, Harvey J." w:date="2019-11-26T13:16:00Z" w:initials="MHJ">
    <w:p w14:paraId="5CF70BED" w14:textId="77777777" w:rsidR="00161D36" w:rsidRDefault="00161D36" w:rsidP="005A464A">
      <w:pPr>
        <w:pStyle w:val="CommentText"/>
      </w:pPr>
      <w:r>
        <w:rPr>
          <w:rStyle w:val="CommentReference"/>
        </w:rPr>
        <w:annotationRef/>
      </w:r>
      <w:r>
        <w:t>What does “headway of each hour” mean?</w:t>
      </w:r>
    </w:p>
  </w:comment>
  <w:comment w:id="1069" w:author="Liu, Luyu" w:date="2019-11-26T17:25:00Z" w:initials="LL">
    <w:p w14:paraId="0C9168C7" w14:textId="77777777" w:rsidR="00161D36" w:rsidRDefault="00161D36" w:rsidP="005A464A">
      <w:pPr>
        <w:pStyle w:val="CommentText"/>
      </w:pPr>
      <w:r>
        <w:rPr>
          <w:rStyle w:val="CommentReference"/>
        </w:rPr>
        <w:annotationRef/>
      </w:r>
      <w:r>
        <w:t>It means the buses’ headway within each hour.</w:t>
      </w:r>
    </w:p>
    <w:p w14:paraId="416D606D" w14:textId="77777777" w:rsidR="00161D36" w:rsidRDefault="00161D36" w:rsidP="005A464A">
      <w:pPr>
        <w:pStyle w:val="CommentText"/>
      </w:pPr>
    </w:p>
    <w:p w14:paraId="1C19100A" w14:textId="77777777" w:rsidR="00161D36" w:rsidRDefault="00161D36" w:rsidP="005A464A">
      <w:pPr>
        <w:pStyle w:val="CommentText"/>
      </w:pPr>
      <w:r>
        <w:t xml:space="preserve">I </w:t>
      </w:r>
      <w:r>
        <w:rPr>
          <w:rFonts w:hint="eastAsia"/>
        </w:rPr>
        <w:t>added</w:t>
      </w:r>
      <w:r>
        <w:t xml:space="preserve"> another sentence in the beginning of this paragraph</w:t>
      </w:r>
    </w:p>
  </w:comment>
  <w:comment w:id="1118" w:author="Miller, Harvey J." w:date="2019-12-10T13:57:00Z" w:initials="MHJ">
    <w:p w14:paraId="08890C54" w14:textId="5E730B1A" w:rsidR="00161D36" w:rsidRDefault="00161D36"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119" w:author="Luyu Liu" w:date="2019-12-17T20:02:00Z" w:initials="LL">
    <w:p w14:paraId="0CAAAAF1" w14:textId="77777777" w:rsidR="00161D36" w:rsidRDefault="00161D36" w:rsidP="005A464A">
      <w:pPr>
        <w:pStyle w:val="CommentText"/>
      </w:pPr>
      <w:r>
        <w:rPr>
          <w:rStyle w:val="CommentReference"/>
        </w:rPr>
        <w:annotationRef/>
      </w:r>
      <w:r>
        <w:t xml:space="preserve">How about this time? </w:t>
      </w:r>
    </w:p>
  </w:comment>
  <w:comment w:id="1129" w:author="Miller, Harvey J." w:date="2019-11-26T12:33:00Z" w:initials="MHJ">
    <w:p w14:paraId="0106B417" w14:textId="77777777" w:rsidR="00161D36" w:rsidRDefault="00161D36" w:rsidP="005A464A">
      <w:pPr>
        <w:pStyle w:val="CommentText"/>
      </w:pPr>
      <w:r>
        <w:rPr>
          <w:rStyle w:val="CommentReference"/>
        </w:rPr>
        <w:annotationRef/>
      </w:r>
      <w:r>
        <w:t>Same as above</w:t>
      </w:r>
    </w:p>
  </w:comment>
  <w:comment w:id="1139" w:author="Miller, Harvey J." w:date="2019-11-26T14:18:00Z" w:initials="MHJ">
    <w:p w14:paraId="793796F1" w14:textId="77777777" w:rsidR="00161D36" w:rsidRDefault="00161D36" w:rsidP="005A464A">
      <w:pPr>
        <w:pStyle w:val="CommentText"/>
      </w:pPr>
      <w:r>
        <w:rPr>
          <w:rStyle w:val="CommentReference"/>
        </w:rPr>
        <w:annotationRef/>
      </w:r>
      <w:r>
        <w:t>Provide the distance (in meters)</w:t>
      </w:r>
    </w:p>
  </w:comment>
  <w:comment w:id="1171" w:author="Miller, Harvey J." w:date="2019-11-26T13:18:00Z" w:initials="MHJ">
    <w:p w14:paraId="64A68B6B" w14:textId="77777777" w:rsidR="00161D36" w:rsidRDefault="00161D36" w:rsidP="005A464A">
      <w:pPr>
        <w:pStyle w:val="CommentText"/>
      </w:pPr>
      <w:r>
        <w:rPr>
          <w:rStyle w:val="CommentReference"/>
        </w:rPr>
        <w:annotationRef/>
      </w:r>
      <w:r>
        <w:t>Add red ovals indicating change in headway</w:t>
      </w:r>
    </w:p>
  </w:comment>
  <w:comment w:id="1180" w:author="Miller, Harvey J." w:date="2019-11-26T13:19:00Z" w:initials="MHJ">
    <w:p w14:paraId="643F7497" w14:textId="77777777" w:rsidR="00161D36" w:rsidRDefault="00161D36" w:rsidP="005A464A">
      <w:pPr>
        <w:pStyle w:val="CommentText"/>
      </w:pPr>
      <w:r>
        <w:rPr>
          <w:rStyle w:val="CommentReference"/>
        </w:rPr>
        <w:annotationRef/>
      </w:r>
      <w:r>
        <w:t>Rearrange this figure so it matches the figure above (leave a blank panel in the upper left corner corresponding to AT)</w:t>
      </w:r>
    </w:p>
  </w:comment>
  <w:comment w:id="1278" w:author="Miller, Harvey J." w:date="2019-11-26T13:52:00Z" w:initials="MHJ">
    <w:p w14:paraId="7168B432" w14:textId="77777777" w:rsidR="00161D36" w:rsidRDefault="00161D36" w:rsidP="005A464A">
      <w:pPr>
        <w:pStyle w:val="CommentText"/>
      </w:pPr>
      <w:r>
        <w:rPr>
          <w:rStyle w:val="CommentReference"/>
        </w:rPr>
        <w:annotationRef/>
      </w:r>
      <w:r>
        <w:t>Again, only use “PT” in the figure</w:t>
      </w:r>
    </w:p>
  </w:comment>
  <w:comment w:id="1298" w:author="Miller, Harvey J." w:date="2019-11-26T14:24:00Z" w:initials="MHJ">
    <w:p w14:paraId="58D5DF38" w14:textId="77777777" w:rsidR="00161D36" w:rsidRDefault="00161D36" w:rsidP="005A464A">
      <w:pPr>
        <w:pStyle w:val="CommentText"/>
      </w:pPr>
      <w:r>
        <w:rPr>
          <w:rStyle w:val="CommentReference"/>
        </w:rPr>
        <w:annotationRef/>
      </w:r>
      <w:r>
        <w:t>What is the difference between these two?</w:t>
      </w:r>
    </w:p>
  </w:comment>
  <w:comment w:id="1299" w:author="Liu, Luyu" w:date="2019-11-27T16:50:00Z" w:initials="LL">
    <w:p w14:paraId="1FE14754" w14:textId="77777777" w:rsidR="00161D36" w:rsidRDefault="00161D36" w:rsidP="005A464A">
      <w:pPr>
        <w:pStyle w:val="CommentText"/>
      </w:pPr>
      <w:r>
        <w:rPr>
          <w:rStyle w:val="CommentReference"/>
        </w:rPr>
        <w:annotationRef/>
      </w:r>
      <w:r>
        <w:t>One is real-time, which is the performance in the present;</w:t>
      </w:r>
    </w:p>
    <w:p w14:paraId="207A2F25" w14:textId="77777777" w:rsidR="00161D36" w:rsidRDefault="00161D36" w:rsidP="005A464A">
      <w:pPr>
        <w:pStyle w:val="CommentText"/>
      </w:pPr>
      <w:r>
        <w:t>One is historical, which is the performance is the past.</w:t>
      </w:r>
    </w:p>
  </w:comment>
  <w:comment w:id="1294" w:author="Miller, Harvey J." w:date="2019-12-10T14:22:00Z" w:initials="MHJ">
    <w:p w14:paraId="0A6F58D0" w14:textId="77777777" w:rsidR="00161D36" w:rsidRDefault="00161D36" w:rsidP="005A464A">
      <w:pPr>
        <w:pStyle w:val="CommentText"/>
      </w:pPr>
      <w:r>
        <w:rPr>
          <w:rStyle w:val="CommentReference"/>
        </w:rPr>
        <w:annotationRef/>
      </w:r>
      <w:r>
        <w:t>What do you think?</w:t>
      </w:r>
    </w:p>
  </w:comment>
  <w:comment w:id="1295" w:author="Luyu Liu" w:date="2019-12-17T15:58:00Z" w:initials="LL">
    <w:p w14:paraId="6CAEEA24" w14:textId="77777777" w:rsidR="00161D36" w:rsidRDefault="00161D36" w:rsidP="005A464A">
      <w:pPr>
        <w:pStyle w:val="CommentText"/>
      </w:pPr>
      <w:r>
        <w:rPr>
          <w:rStyle w:val="CommentReference"/>
        </w:rPr>
        <w:annotationRef/>
      </w:r>
      <w:r>
        <w:t>Good for me.</w:t>
      </w:r>
    </w:p>
  </w:comment>
  <w:comment w:id="1350" w:author="Miller, Harvey J." w:date="2019-11-26T14:20:00Z" w:initials="MHJ">
    <w:p w14:paraId="0D596B54" w14:textId="77777777" w:rsidR="00161D36" w:rsidRDefault="00161D36" w:rsidP="005A464A">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675C63" w14:textId="77777777" w:rsidR="00E86624" w:rsidRDefault="00E86624" w:rsidP="005A464A">
      <w:pPr>
        <w:spacing w:after="0" w:line="240" w:lineRule="auto"/>
      </w:pPr>
      <w:r>
        <w:separator/>
      </w:r>
    </w:p>
  </w:endnote>
  <w:endnote w:type="continuationSeparator" w:id="0">
    <w:p w14:paraId="3BC370F8" w14:textId="77777777" w:rsidR="00E86624" w:rsidRDefault="00E86624"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3A19E" w14:textId="77777777" w:rsidR="00E86624" w:rsidRDefault="00E86624" w:rsidP="005A464A">
      <w:pPr>
        <w:spacing w:after="0" w:line="240" w:lineRule="auto"/>
      </w:pPr>
      <w:r>
        <w:separator/>
      </w:r>
    </w:p>
  </w:footnote>
  <w:footnote w:type="continuationSeparator" w:id="0">
    <w:p w14:paraId="5FC5E627" w14:textId="77777777" w:rsidR="00E86624" w:rsidRDefault="00E86624" w:rsidP="005A464A">
      <w:pPr>
        <w:spacing w:after="0" w:line="240" w:lineRule="auto"/>
      </w:pPr>
      <w:r>
        <w:continuationSeparator/>
      </w:r>
    </w:p>
  </w:footnote>
  <w:footnote w:id="1">
    <w:p w14:paraId="379C98E5" w14:textId="77777777" w:rsidR="00161D36" w:rsidRPr="00351FFE" w:rsidRDefault="00161D36"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4FFF"/>
    <w:rsid w:val="000075C2"/>
    <w:rsid w:val="00007AEA"/>
    <w:rsid w:val="0001558A"/>
    <w:rsid w:val="000202BE"/>
    <w:rsid w:val="00025ED8"/>
    <w:rsid w:val="00027007"/>
    <w:rsid w:val="000377DB"/>
    <w:rsid w:val="000402CC"/>
    <w:rsid w:val="0004693D"/>
    <w:rsid w:val="00064D29"/>
    <w:rsid w:val="00066124"/>
    <w:rsid w:val="00067856"/>
    <w:rsid w:val="00067EB1"/>
    <w:rsid w:val="00075952"/>
    <w:rsid w:val="000908A0"/>
    <w:rsid w:val="00094EDC"/>
    <w:rsid w:val="000A4C95"/>
    <w:rsid w:val="000A621D"/>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25ABE"/>
    <w:rsid w:val="001262AA"/>
    <w:rsid w:val="00126F71"/>
    <w:rsid w:val="00143C44"/>
    <w:rsid w:val="001530ED"/>
    <w:rsid w:val="0015437E"/>
    <w:rsid w:val="00161D36"/>
    <w:rsid w:val="00163257"/>
    <w:rsid w:val="0018128D"/>
    <w:rsid w:val="00181EB2"/>
    <w:rsid w:val="00187A84"/>
    <w:rsid w:val="0019332F"/>
    <w:rsid w:val="00196B01"/>
    <w:rsid w:val="001A5CD7"/>
    <w:rsid w:val="001B0999"/>
    <w:rsid w:val="001B4909"/>
    <w:rsid w:val="001B51E8"/>
    <w:rsid w:val="001C208C"/>
    <w:rsid w:val="001C320A"/>
    <w:rsid w:val="001C472B"/>
    <w:rsid w:val="001C632B"/>
    <w:rsid w:val="001D6E74"/>
    <w:rsid w:val="001E0EB5"/>
    <w:rsid w:val="001E61EC"/>
    <w:rsid w:val="001F6E54"/>
    <w:rsid w:val="001F7846"/>
    <w:rsid w:val="00202522"/>
    <w:rsid w:val="00202DD3"/>
    <w:rsid w:val="002106A5"/>
    <w:rsid w:val="0021289C"/>
    <w:rsid w:val="00213F56"/>
    <w:rsid w:val="0021617B"/>
    <w:rsid w:val="002225A0"/>
    <w:rsid w:val="002331C7"/>
    <w:rsid w:val="00242D0F"/>
    <w:rsid w:val="00244721"/>
    <w:rsid w:val="00246801"/>
    <w:rsid w:val="00252FFD"/>
    <w:rsid w:val="00253BE9"/>
    <w:rsid w:val="00257422"/>
    <w:rsid w:val="0026052E"/>
    <w:rsid w:val="002650A2"/>
    <w:rsid w:val="00270353"/>
    <w:rsid w:val="00274FDA"/>
    <w:rsid w:val="0028075F"/>
    <w:rsid w:val="002916ED"/>
    <w:rsid w:val="00293712"/>
    <w:rsid w:val="002A300E"/>
    <w:rsid w:val="002B61BA"/>
    <w:rsid w:val="002D4819"/>
    <w:rsid w:val="002D7987"/>
    <w:rsid w:val="002E5328"/>
    <w:rsid w:val="002E7CD2"/>
    <w:rsid w:val="00301CA8"/>
    <w:rsid w:val="0030283A"/>
    <w:rsid w:val="00307818"/>
    <w:rsid w:val="00331568"/>
    <w:rsid w:val="00340673"/>
    <w:rsid w:val="00341995"/>
    <w:rsid w:val="00341E5C"/>
    <w:rsid w:val="0034420C"/>
    <w:rsid w:val="003463AD"/>
    <w:rsid w:val="00347BC3"/>
    <w:rsid w:val="0035038F"/>
    <w:rsid w:val="00351DCD"/>
    <w:rsid w:val="00355E41"/>
    <w:rsid w:val="00373BEE"/>
    <w:rsid w:val="00373C67"/>
    <w:rsid w:val="00374DFB"/>
    <w:rsid w:val="0037671B"/>
    <w:rsid w:val="00381A9D"/>
    <w:rsid w:val="003876C4"/>
    <w:rsid w:val="0039009C"/>
    <w:rsid w:val="0039143D"/>
    <w:rsid w:val="00392806"/>
    <w:rsid w:val="00393362"/>
    <w:rsid w:val="0039590D"/>
    <w:rsid w:val="003B51EA"/>
    <w:rsid w:val="003D036C"/>
    <w:rsid w:val="003D13C4"/>
    <w:rsid w:val="003D6CE2"/>
    <w:rsid w:val="003E0FCA"/>
    <w:rsid w:val="003E6D9E"/>
    <w:rsid w:val="004120D6"/>
    <w:rsid w:val="00414DB0"/>
    <w:rsid w:val="004150C3"/>
    <w:rsid w:val="004220D9"/>
    <w:rsid w:val="00423DB9"/>
    <w:rsid w:val="00426597"/>
    <w:rsid w:val="004359D5"/>
    <w:rsid w:val="004441BF"/>
    <w:rsid w:val="00445144"/>
    <w:rsid w:val="00455A6C"/>
    <w:rsid w:val="00461E45"/>
    <w:rsid w:val="00473418"/>
    <w:rsid w:val="004742D3"/>
    <w:rsid w:val="004765A2"/>
    <w:rsid w:val="00483E8A"/>
    <w:rsid w:val="00495CA2"/>
    <w:rsid w:val="00497A00"/>
    <w:rsid w:val="004A7963"/>
    <w:rsid w:val="004B6CB6"/>
    <w:rsid w:val="004C189B"/>
    <w:rsid w:val="004C1B1D"/>
    <w:rsid w:val="004C1D89"/>
    <w:rsid w:val="004D2FE2"/>
    <w:rsid w:val="004D36B5"/>
    <w:rsid w:val="004D4726"/>
    <w:rsid w:val="004D6471"/>
    <w:rsid w:val="004E63A0"/>
    <w:rsid w:val="00500780"/>
    <w:rsid w:val="0052176D"/>
    <w:rsid w:val="00522476"/>
    <w:rsid w:val="005254FE"/>
    <w:rsid w:val="00536234"/>
    <w:rsid w:val="00537B40"/>
    <w:rsid w:val="00543494"/>
    <w:rsid w:val="0054373C"/>
    <w:rsid w:val="00543EE4"/>
    <w:rsid w:val="00553FF5"/>
    <w:rsid w:val="00564BD6"/>
    <w:rsid w:val="00565924"/>
    <w:rsid w:val="005A2CF0"/>
    <w:rsid w:val="005A3944"/>
    <w:rsid w:val="005A464A"/>
    <w:rsid w:val="005A4745"/>
    <w:rsid w:val="005B0C17"/>
    <w:rsid w:val="005B1FF1"/>
    <w:rsid w:val="005B2415"/>
    <w:rsid w:val="005B7E90"/>
    <w:rsid w:val="005C2837"/>
    <w:rsid w:val="005C4682"/>
    <w:rsid w:val="005C62D9"/>
    <w:rsid w:val="005C7387"/>
    <w:rsid w:val="005C7EF1"/>
    <w:rsid w:val="005D2C95"/>
    <w:rsid w:val="005E1216"/>
    <w:rsid w:val="005E74BE"/>
    <w:rsid w:val="005E777C"/>
    <w:rsid w:val="005F4A8A"/>
    <w:rsid w:val="00614960"/>
    <w:rsid w:val="00614D95"/>
    <w:rsid w:val="00623A6B"/>
    <w:rsid w:val="00633412"/>
    <w:rsid w:val="00634294"/>
    <w:rsid w:val="00634C59"/>
    <w:rsid w:val="006473C0"/>
    <w:rsid w:val="00650D62"/>
    <w:rsid w:val="00674A2F"/>
    <w:rsid w:val="00677F36"/>
    <w:rsid w:val="00680FD7"/>
    <w:rsid w:val="00687CCC"/>
    <w:rsid w:val="006967A9"/>
    <w:rsid w:val="006A2735"/>
    <w:rsid w:val="006A5D39"/>
    <w:rsid w:val="006A62A1"/>
    <w:rsid w:val="006B052E"/>
    <w:rsid w:val="006B1D8D"/>
    <w:rsid w:val="006B7BD9"/>
    <w:rsid w:val="006C2F32"/>
    <w:rsid w:val="006D59F6"/>
    <w:rsid w:val="006E2BE1"/>
    <w:rsid w:val="006E2F89"/>
    <w:rsid w:val="006E690F"/>
    <w:rsid w:val="0070034D"/>
    <w:rsid w:val="00715901"/>
    <w:rsid w:val="00726043"/>
    <w:rsid w:val="00732E99"/>
    <w:rsid w:val="007348A3"/>
    <w:rsid w:val="007371DD"/>
    <w:rsid w:val="00737814"/>
    <w:rsid w:val="00742EB0"/>
    <w:rsid w:val="007440C9"/>
    <w:rsid w:val="00754A71"/>
    <w:rsid w:val="00756AE4"/>
    <w:rsid w:val="00761023"/>
    <w:rsid w:val="00762413"/>
    <w:rsid w:val="00767C30"/>
    <w:rsid w:val="0077582E"/>
    <w:rsid w:val="0078530C"/>
    <w:rsid w:val="0078534E"/>
    <w:rsid w:val="00786FA1"/>
    <w:rsid w:val="00792C31"/>
    <w:rsid w:val="0079410E"/>
    <w:rsid w:val="007A2455"/>
    <w:rsid w:val="007A4E80"/>
    <w:rsid w:val="007B23C6"/>
    <w:rsid w:val="007B3239"/>
    <w:rsid w:val="007B323E"/>
    <w:rsid w:val="007B7B34"/>
    <w:rsid w:val="007C0955"/>
    <w:rsid w:val="007C3594"/>
    <w:rsid w:val="007C4101"/>
    <w:rsid w:val="007C4469"/>
    <w:rsid w:val="007F393A"/>
    <w:rsid w:val="008061C6"/>
    <w:rsid w:val="008131AB"/>
    <w:rsid w:val="00814C1F"/>
    <w:rsid w:val="0082149C"/>
    <w:rsid w:val="00830D67"/>
    <w:rsid w:val="00831DD2"/>
    <w:rsid w:val="00837314"/>
    <w:rsid w:val="00846CD0"/>
    <w:rsid w:val="00851388"/>
    <w:rsid w:val="008729A9"/>
    <w:rsid w:val="008977AC"/>
    <w:rsid w:val="008A318A"/>
    <w:rsid w:val="008A7B6A"/>
    <w:rsid w:val="008B25DB"/>
    <w:rsid w:val="008B6EB5"/>
    <w:rsid w:val="008D4F13"/>
    <w:rsid w:val="008D6C9E"/>
    <w:rsid w:val="008E2EBB"/>
    <w:rsid w:val="008E5AA7"/>
    <w:rsid w:val="008F0380"/>
    <w:rsid w:val="008F43F7"/>
    <w:rsid w:val="008F4570"/>
    <w:rsid w:val="00910368"/>
    <w:rsid w:val="00915718"/>
    <w:rsid w:val="00921FD6"/>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A3EC5"/>
    <w:rsid w:val="009A5BB6"/>
    <w:rsid w:val="009B46CD"/>
    <w:rsid w:val="009D18EF"/>
    <w:rsid w:val="009D1D85"/>
    <w:rsid w:val="009D3D88"/>
    <w:rsid w:val="009D652C"/>
    <w:rsid w:val="009D7465"/>
    <w:rsid w:val="009E11FE"/>
    <w:rsid w:val="009E6F49"/>
    <w:rsid w:val="009F1D92"/>
    <w:rsid w:val="00A103DC"/>
    <w:rsid w:val="00A14DF9"/>
    <w:rsid w:val="00A1587A"/>
    <w:rsid w:val="00A163AB"/>
    <w:rsid w:val="00A1720D"/>
    <w:rsid w:val="00A246E6"/>
    <w:rsid w:val="00A3660D"/>
    <w:rsid w:val="00A41814"/>
    <w:rsid w:val="00A4367B"/>
    <w:rsid w:val="00A46C3D"/>
    <w:rsid w:val="00A539B2"/>
    <w:rsid w:val="00A55901"/>
    <w:rsid w:val="00A56386"/>
    <w:rsid w:val="00A56DD0"/>
    <w:rsid w:val="00A61F5E"/>
    <w:rsid w:val="00A67CDA"/>
    <w:rsid w:val="00A7287F"/>
    <w:rsid w:val="00A75713"/>
    <w:rsid w:val="00A76261"/>
    <w:rsid w:val="00A76812"/>
    <w:rsid w:val="00A81052"/>
    <w:rsid w:val="00A816E6"/>
    <w:rsid w:val="00A966F8"/>
    <w:rsid w:val="00AA310D"/>
    <w:rsid w:val="00AA6341"/>
    <w:rsid w:val="00AB37CD"/>
    <w:rsid w:val="00AB671D"/>
    <w:rsid w:val="00AC14CC"/>
    <w:rsid w:val="00AC390B"/>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8B4"/>
    <w:rsid w:val="00B77E50"/>
    <w:rsid w:val="00B80B02"/>
    <w:rsid w:val="00B862B9"/>
    <w:rsid w:val="00B87824"/>
    <w:rsid w:val="00B90D7A"/>
    <w:rsid w:val="00BA476E"/>
    <w:rsid w:val="00BB08EC"/>
    <w:rsid w:val="00BB34D0"/>
    <w:rsid w:val="00BB49BC"/>
    <w:rsid w:val="00BB4F04"/>
    <w:rsid w:val="00BB57AA"/>
    <w:rsid w:val="00BB650A"/>
    <w:rsid w:val="00BC361F"/>
    <w:rsid w:val="00BC552C"/>
    <w:rsid w:val="00BC5F47"/>
    <w:rsid w:val="00BD0DEC"/>
    <w:rsid w:val="00BF36D0"/>
    <w:rsid w:val="00C00330"/>
    <w:rsid w:val="00C05664"/>
    <w:rsid w:val="00C3448A"/>
    <w:rsid w:val="00C61B23"/>
    <w:rsid w:val="00C62F3F"/>
    <w:rsid w:val="00C6427E"/>
    <w:rsid w:val="00C6468D"/>
    <w:rsid w:val="00C71EAB"/>
    <w:rsid w:val="00C80238"/>
    <w:rsid w:val="00C855F9"/>
    <w:rsid w:val="00C917E3"/>
    <w:rsid w:val="00C94203"/>
    <w:rsid w:val="00CA3E89"/>
    <w:rsid w:val="00CC0067"/>
    <w:rsid w:val="00CC1315"/>
    <w:rsid w:val="00CC29B1"/>
    <w:rsid w:val="00CD77A2"/>
    <w:rsid w:val="00CE3C87"/>
    <w:rsid w:val="00CE5233"/>
    <w:rsid w:val="00D00DD2"/>
    <w:rsid w:val="00D03EAF"/>
    <w:rsid w:val="00D04CF8"/>
    <w:rsid w:val="00D21694"/>
    <w:rsid w:val="00D21F98"/>
    <w:rsid w:val="00D24C8C"/>
    <w:rsid w:val="00D259A3"/>
    <w:rsid w:val="00D26685"/>
    <w:rsid w:val="00D273AF"/>
    <w:rsid w:val="00D31CBF"/>
    <w:rsid w:val="00D32CB3"/>
    <w:rsid w:val="00D34301"/>
    <w:rsid w:val="00D36004"/>
    <w:rsid w:val="00D3738F"/>
    <w:rsid w:val="00D41F43"/>
    <w:rsid w:val="00D44222"/>
    <w:rsid w:val="00D519B5"/>
    <w:rsid w:val="00D528F5"/>
    <w:rsid w:val="00D6693C"/>
    <w:rsid w:val="00D71E56"/>
    <w:rsid w:val="00D740AB"/>
    <w:rsid w:val="00D838A7"/>
    <w:rsid w:val="00D8560B"/>
    <w:rsid w:val="00D94E97"/>
    <w:rsid w:val="00DA6901"/>
    <w:rsid w:val="00DA7CFF"/>
    <w:rsid w:val="00DC000A"/>
    <w:rsid w:val="00DC0516"/>
    <w:rsid w:val="00DC2D08"/>
    <w:rsid w:val="00DC5C20"/>
    <w:rsid w:val="00DD7E0C"/>
    <w:rsid w:val="00DE2593"/>
    <w:rsid w:val="00DE2C99"/>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4028"/>
    <w:rsid w:val="00E6403F"/>
    <w:rsid w:val="00E65DED"/>
    <w:rsid w:val="00E800CF"/>
    <w:rsid w:val="00E80762"/>
    <w:rsid w:val="00E86624"/>
    <w:rsid w:val="00E91427"/>
    <w:rsid w:val="00E92211"/>
    <w:rsid w:val="00EB7569"/>
    <w:rsid w:val="00EC48EB"/>
    <w:rsid w:val="00EC5123"/>
    <w:rsid w:val="00EE548B"/>
    <w:rsid w:val="00EF0430"/>
    <w:rsid w:val="00EF1920"/>
    <w:rsid w:val="00EF308E"/>
    <w:rsid w:val="00EF6CCA"/>
    <w:rsid w:val="00EF712A"/>
    <w:rsid w:val="00EF7412"/>
    <w:rsid w:val="00F06E79"/>
    <w:rsid w:val="00F11B4F"/>
    <w:rsid w:val="00F15B51"/>
    <w:rsid w:val="00F21561"/>
    <w:rsid w:val="00F26D71"/>
    <w:rsid w:val="00F322BB"/>
    <w:rsid w:val="00F42918"/>
    <w:rsid w:val="00F43B23"/>
    <w:rsid w:val="00F5302C"/>
    <w:rsid w:val="00F56B01"/>
    <w:rsid w:val="00F57A98"/>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7D43"/>
    <w:rsid w:val="00FD1721"/>
    <w:rsid w:val="00FD54DD"/>
    <w:rsid w:val="00FE77C0"/>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D5A4C-165B-423F-AF17-E08D1F900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8475</TotalTime>
  <Pages>27</Pages>
  <Words>28329</Words>
  <Characters>161480</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269</cp:revision>
  <dcterms:created xsi:type="dcterms:W3CDTF">2020-05-27T02:57:00Z</dcterms:created>
  <dcterms:modified xsi:type="dcterms:W3CDTF">2020-06-22T15:37:00Z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