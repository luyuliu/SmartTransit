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199CC672" w:rsidR="00A905B6" w:rsidRDefault="00A905B6" w:rsidP="00A905B6">
      <w:pPr>
        <w:jc w:val="center"/>
        <w:rPr>
          <w:ins w:id="0" w:author="Miller, Harvey J." w:date="2019-11-06T10:10:00Z"/>
          <w:rFonts w:ascii="Times New Roman" w:hAnsi="Times New Roman" w:cs="Times New Roman"/>
          <w:sz w:val="28"/>
          <w:szCs w:val="24"/>
        </w:rPr>
      </w:pPr>
      <w:r w:rsidRPr="00150008">
        <w:rPr>
          <w:rFonts w:ascii="Times New Roman" w:hAnsi="Times New Roman" w:cs="Times New Roman"/>
          <w:sz w:val="28"/>
          <w:szCs w:val="24"/>
        </w:rPr>
        <w:t>Luyu Liu</w:t>
      </w:r>
      <w:ins w:id="1" w:author="Miller, Harvey J." w:date="2019-11-06T10:10:00Z">
        <w:r w:rsidR="00E752D3">
          <w:rPr>
            <w:rFonts w:ascii="Times New Roman" w:hAnsi="Times New Roman" w:cs="Times New Roman"/>
            <w:sz w:val="28"/>
            <w:szCs w:val="24"/>
          </w:rPr>
          <w:t xml:space="preserve"> and Harvey J. Miller</w:t>
        </w:r>
      </w:ins>
    </w:p>
    <w:p w14:paraId="2E75CC19" w14:textId="1C33283E" w:rsidR="00E752D3" w:rsidRDefault="00E752D3" w:rsidP="00A905B6">
      <w:pPr>
        <w:jc w:val="center"/>
        <w:rPr>
          <w:rFonts w:ascii="Times New Roman" w:hAnsi="Times New Roman" w:cs="Times New Roman"/>
          <w:sz w:val="28"/>
          <w:szCs w:val="24"/>
        </w:rPr>
      </w:pPr>
      <w:ins w:id="2" w:author="Miller, Harvey J." w:date="2019-11-06T10:10:00Z">
        <w:r>
          <w:rPr>
            <w:rFonts w:ascii="Times New Roman" w:hAnsi="Times New Roman" w:cs="Times New Roman"/>
            <w:sz w:val="28"/>
            <w:szCs w:val="24"/>
          </w:rPr>
          <w:t>Department of Geography and Center for Urban and Regional Analysis</w:t>
        </w:r>
      </w:ins>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7989259" w14:textId="77777777" w:rsidR="00E752D3" w:rsidRDefault="00E752D3" w:rsidP="00A905B6">
      <w:pPr>
        <w:rPr>
          <w:ins w:id="3" w:author="Miller, Harvey J." w:date="2019-11-06T10:10:00Z"/>
          <w:rFonts w:ascii="Times New Roman" w:hAnsi="Times New Roman" w:cs="Times New Roman"/>
          <w:b/>
          <w:sz w:val="24"/>
          <w:szCs w:val="24"/>
        </w:rPr>
      </w:pPr>
    </w:p>
    <w:p w14:paraId="75ABB7C8" w14:textId="719B8DB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36DB4D49" w:rsidR="00A905B6" w:rsidRPr="00EA0C72" w:rsidRDefault="00A905B6">
      <w:pPr>
        <w:jc w:val="both"/>
        <w:rPr>
          <w:rFonts w:ascii="Times New Roman" w:hAnsi="Times New Roman" w:cs="Times New Roman"/>
          <w:sz w:val="24"/>
          <w:szCs w:val="24"/>
        </w:rPr>
        <w:pPrChange w:id="4" w:author="Miller, Harvey J." w:date="2019-11-06T10:10:00Z">
          <w:pPr/>
        </w:pPrChange>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del w:id="5" w:author="Miller, Harvey J." w:date="2019-11-06T11:05:00Z">
        <w:r w:rsidDel="00633AF0">
          <w:rPr>
            <w:rFonts w:ascii="Times New Roman" w:hAnsi="Times New Roman" w:cs="Times New Roman"/>
            <w:sz w:val="24"/>
            <w:szCs w:val="24"/>
          </w:rPr>
          <w:delText xml:space="preserve"> </w:delText>
        </w:r>
      </w:del>
      <w:ins w:id="6" w:author="Miller, Harvey J." w:date="2019-11-06T10:49:00Z">
        <w:r w:rsidR="009D4C36">
          <w:rPr>
            <w:rFonts w:ascii="Times New Roman" w:hAnsi="Times New Roman" w:cs="Times New Roman"/>
            <w:sz w:val="24"/>
            <w:szCs w:val="24"/>
          </w:rPr>
          <w:t xml:space="preserve"> apps in public transit systems </w:t>
        </w:r>
      </w:ins>
      <w:del w:id="7" w:author="Miller, Harvey J." w:date="2019-11-06T10:48:00Z">
        <w:r w:rsidDel="009D4C36">
          <w:rPr>
            <w:rFonts w:ascii="Times New Roman" w:hAnsi="Times New Roman" w:cs="Times New Roman"/>
            <w:sz w:val="24"/>
            <w:szCs w:val="24"/>
          </w:rPr>
          <w:delText xml:space="preserve">and </w:delText>
        </w:r>
      </w:del>
      <w:del w:id="8" w:author="Miller, Harvey J." w:date="2019-11-06T10:10:00Z">
        <w:r w:rsidDel="00E752D3">
          <w:rPr>
            <w:rFonts w:ascii="Times New Roman" w:hAnsi="Times New Roman" w:cs="Times New Roman"/>
            <w:sz w:val="24"/>
            <w:szCs w:val="24"/>
          </w:rPr>
          <w:delText>T</w:delText>
        </w:r>
      </w:del>
      <w:del w:id="9" w:author="Miller, Harvey J." w:date="2019-11-06T10:48:00Z">
        <w:r w:rsidDel="009D4C36">
          <w:rPr>
            <w:rFonts w:ascii="Times New Roman" w:hAnsi="Times New Roman" w:cs="Times New Roman"/>
            <w:sz w:val="24"/>
            <w:szCs w:val="24"/>
          </w:rPr>
          <w:delText xml:space="preserve">ransit real-time information </w:delText>
        </w:r>
      </w:del>
      <w:del w:id="10" w:author="Miller, Harvey J." w:date="2019-11-06T10:49:00Z">
        <w:r w:rsidDel="009D4C36">
          <w:rPr>
            <w:rFonts w:ascii="Times New Roman" w:hAnsi="Times New Roman" w:cs="Times New Roman"/>
            <w:sz w:val="24"/>
            <w:szCs w:val="24"/>
          </w:rPr>
          <w:delText xml:space="preserve">apps (RTI apps) </w:delText>
        </w:r>
      </w:del>
      <w:ins w:id="11" w:author="Miller, Harvey J." w:date="2019-11-06T10:50:00Z">
        <w:r w:rsidR="009D4C36">
          <w:rPr>
            <w:rFonts w:ascii="Times New Roman" w:hAnsi="Times New Roman" w:cs="Times New Roman"/>
            <w:sz w:val="24"/>
            <w:szCs w:val="24"/>
          </w:rPr>
          <w:t xml:space="preserve">intend to reduce </w:t>
        </w:r>
      </w:ins>
      <w:del w:id="12" w:author="Miller, Harvey J." w:date="2019-11-06T10:50:00Z">
        <w:r w:rsidDel="009D4C36">
          <w:rPr>
            <w:rFonts w:ascii="Times New Roman" w:hAnsi="Times New Roman" w:cs="Times New Roman"/>
            <w:sz w:val="24"/>
            <w:szCs w:val="24"/>
          </w:rPr>
          <w:delText xml:space="preserve">have claimed to have significant impact on passengers’ </w:delText>
        </w:r>
      </w:del>
      <w:r>
        <w:rPr>
          <w:rFonts w:ascii="Times New Roman" w:hAnsi="Times New Roman" w:cs="Times New Roman"/>
          <w:sz w:val="24"/>
          <w:szCs w:val="24"/>
        </w:rPr>
        <w:t>waiting time</w:t>
      </w:r>
      <w:ins w:id="13" w:author="Miller, Harvey J." w:date="2019-11-06T10:50:00Z">
        <w:r w:rsidR="009D4C36">
          <w:rPr>
            <w:rFonts w:ascii="Times New Roman" w:hAnsi="Times New Roman" w:cs="Times New Roman"/>
            <w:sz w:val="24"/>
            <w:szCs w:val="24"/>
          </w:rPr>
          <w:t xml:space="preserve">s by allowing passengers to </w:t>
        </w:r>
      </w:ins>
      <w:ins w:id="14" w:author="Miller, Harvey J." w:date="2019-11-06T10:51:00Z">
        <w:r w:rsidR="009D4C36">
          <w:rPr>
            <w:rFonts w:ascii="Times New Roman" w:hAnsi="Times New Roman" w:cs="Times New Roman"/>
            <w:sz w:val="24"/>
            <w:szCs w:val="24"/>
          </w:rPr>
          <w:t xml:space="preserve">appropriately </w:t>
        </w:r>
      </w:ins>
      <w:ins w:id="15" w:author="Miller, Harvey J." w:date="2019-11-06T10:50:00Z">
        <w:r w:rsidR="009D4C36">
          <w:rPr>
            <w:rFonts w:ascii="Times New Roman" w:hAnsi="Times New Roman" w:cs="Times New Roman"/>
            <w:sz w:val="24"/>
            <w:szCs w:val="24"/>
          </w:rPr>
          <w:t xml:space="preserve">time their arrivals </w:t>
        </w:r>
      </w:ins>
      <w:ins w:id="16" w:author="Miller, Harvey J." w:date="2019-11-06T10:51:00Z">
        <w:r w:rsidR="009D4C36" w:rsidRPr="009D4C36">
          <w:rPr>
            <w:rFonts w:ascii="Times New Roman" w:hAnsi="Times New Roman" w:cs="Times New Roman"/>
            <w:sz w:val="24"/>
            <w:szCs w:val="24"/>
          </w:rPr>
          <w:t xml:space="preserve">at </w:t>
        </w:r>
        <w:r w:rsidR="009D4C36">
          <w:rPr>
            <w:rFonts w:ascii="Times New Roman" w:hAnsi="Times New Roman" w:cs="Times New Roman"/>
            <w:sz w:val="24"/>
            <w:szCs w:val="24"/>
          </w:rPr>
          <w:t xml:space="preserve">transit </w:t>
        </w:r>
        <w:r w:rsidR="009D4C36" w:rsidRPr="009D4C36">
          <w:rPr>
            <w:rFonts w:ascii="Times New Roman" w:hAnsi="Times New Roman" w:cs="Times New Roman"/>
            <w:sz w:val="24"/>
            <w:szCs w:val="24"/>
          </w:rPr>
          <w:t>stops</w:t>
        </w:r>
      </w:ins>
      <w:del w:id="17" w:author="Unknown">
        <w:r w:rsidRPr="009D4C36" w:rsidDel="009D4C36">
          <w:rPr>
            <w:rFonts w:ascii="Times New Roman" w:hAnsi="Times New Roman" w:cs="Times New Roman"/>
            <w:sz w:val="24"/>
            <w:szCs w:val="24"/>
          </w:rPr>
          <w:delText xml:space="preserve"> </w:delText>
        </w:r>
      </w:del>
      <w:del w:id="18" w:author="Miller, Harvey J." w:date="2019-11-06T10:50:00Z">
        <w:r w:rsidDel="009D4C36">
          <w:rPr>
            <w:rFonts w:ascii="Times New Roman" w:hAnsi="Times New Roman" w:cs="Times New Roman"/>
            <w:sz w:val="24"/>
            <w:szCs w:val="24"/>
          </w:rPr>
          <w:delText>and user experience</w:delText>
        </w:r>
      </w:del>
      <w:r>
        <w:rPr>
          <w:rFonts w:ascii="Times New Roman" w:hAnsi="Times New Roman" w:cs="Times New Roman"/>
          <w:sz w:val="24"/>
          <w:szCs w:val="24"/>
        </w:rPr>
        <w:t xml:space="preserve">. </w:t>
      </w:r>
      <w:commentRangeStart w:id="19"/>
      <w:r>
        <w:rPr>
          <w:rFonts w:ascii="Times New Roman" w:hAnsi="Times New Roman" w:cs="Times New Roman"/>
          <w:sz w:val="24"/>
          <w:szCs w:val="24"/>
        </w:rPr>
        <w:t xml:space="preserve">Although previous research </w:t>
      </w:r>
      <w:del w:id="20" w:author="Miller, Harvey J." w:date="2019-11-06T10:51:00Z">
        <w:r w:rsidDel="009D4C36">
          <w:rPr>
            <w:rFonts w:ascii="Times New Roman" w:hAnsi="Times New Roman" w:cs="Times New Roman"/>
            <w:sz w:val="24"/>
            <w:szCs w:val="24"/>
          </w:rPr>
          <w:delText xml:space="preserve">thoroughly </w:delText>
        </w:r>
      </w:del>
      <w:r>
        <w:rPr>
          <w:rFonts w:ascii="Times New Roman" w:hAnsi="Times New Roman" w:cs="Times New Roman"/>
          <w:sz w:val="24"/>
          <w:szCs w:val="24"/>
        </w:rPr>
        <w:t>surveyed and simulated the overall impact on certain stops, few studies investigate the impact’s mechanism and its spatiotemporal pattern.</w:t>
      </w:r>
      <w:commentRangeEnd w:id="19"/>
      <w:r w:rsidR="009D4C36">
        <w:rPr>
          <w:rStyle w:val="CommentReference"/>
        </w:rPr>
        <w:commentReference w:id="19"/>
      </w:r>
      <w:r>
        <w:rPr>
          <w:rFonts w:ascii="Times New Roman" w:hAnsi="Times New Roman" w:cs="Times New Roman"/>
          <w:sz w:val="24"/>
          <w:szCs w:val="24"/>
        </w:rPr>
        <w:t xml:space="preserve">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4EB8088E" w:rsidR="00A905B6" w:rsidRDefault="00A905B6" w:rsidP="00A905B6">
      <w:pPr>
        <w:ind w:firstLine="720"/>
        <w:jc w:val="both"/>
        <w:rPr>
          <w:ins w:id="21" w:author="Miller, Harvey J." w:date="2019-11-06T11:22:00Z"/>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 xml:space="preserve">can allow users to </w:t>
      </w:r>
      <w:r w:rsidRPr="0086659E">
        <w:rPr>
          <w:rFonts w:ascii="Times New Roman" w:hAnsi="Times New Roman" w:cs="Times New Roman"/>
          <w:sz w:val="24"/>
          <w:szCs w:val="24"/>
        </w:rPr>
        <w:lastRenderedPageBreak/>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t>
      </w:r>
      <w:ins w:id="22" w:author="Miller, Harvey J." w:date="2019-11-06T11:09:00Z">
        <w:r w:rsidR="00633AF0">
          <w:rPr>
            <w:rFonts w:ascii="Times New Roman" w:hAnsi="Times New Roman" w:cs="Times New Roman"/>
            <w:sz w:val="24"/>
            <w:szCs w:val="24"/>
          </w:rPr>
          <w:t xml:space="preserve">by </w:t>
        </w:r>
      </w:ins>
      <w:r>
        <w:rPr>
          <w:rFonts w:ascii="Times New Roman" w:hAnsi="Times New Roman" w:cs="Times New Roman"/>
          <w:sz w:val="24"/>
          <w:szCs w:val="24"/>
        </w:rPr>
        <w:t>walk</w:t>
      </w:r>
      <w:ins w:id="23" w:author="Miller, Harvey J." w:date="2019-11-06T11:09:00Z">
        <w:r w:rsidR="00633AF0">
          <w:rPr>
            <w:rFonts w:ascii="Times New Roman" w:hAnsi="Times New Roman" w:cs="Times New Roman"/>
            <w:sz w:val="24"/>
            <w:szCs w:val="24"/>
          </w:rPr>
          <w:t>ing</w:t>
        </w:r>
      </w:ins>
      <w:r>
        <w:rPr>
          <w:rFonts w:ascii="Times New Roman" w:hAnsi="Times New Roman" w:cs="Times New Roman"/>
          <w:sz w:val="24"/>
          <w:szCs w:val="24"/>
        </w:rPr>
        <w:t xml:space="preserve">)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052D1DBC" w14:textId="77777777" w:rsidR="00F940DE" w:rsidRDefault="00F940DE" w:rsidP="00A905B6">
      <w:pPr>
        <w:ind w:firstLine="720"/>
        <w:jc w:val="both"/>
        <w:rPr>
          <w:rFonts w:ascii="Times New Roman" w:hAnsi="Times New Roman" w:cs="Times New Roman"/>
          <w:sz w:val="24"/>
          <w:szCs w:val="24"/>
        </w:rPr>
      </w:pP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6C457487" w:rsidR="00A905B6" w:rsidRDefault="00A905B6" w:rsidP="00A905B6">
      <w:pPr>
        <w:jc w:val="center"/>
        <w:rPr>
          <w:rFonts w:ascii="Times New Roman" w:hAnsi="Times New Roman" w:cs="Times New Roman"/>
          <w:sz w:val="24"/>
          <w:szCs w:val="24"/>
        </w:rPr>
      </w:pPr>
      <w:commentRangeStart w:id="24"/>
      <w:commentRangeStart w:id="25"/>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983A24">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4"/>
      <w:r w:rsidR="00633AF0">
        <w:rPr>
          <w:rStyle w:val="CommentReference"/>
        </w:rPr>
        <w:commentReference w:id="24"/>
      </w:r>
      <w:commentRangeEnd w:id="25"/>
      <w:r w:rsidR="001237C9">
        <w:rPr>
          <w:rStyle w:val="CommentReference"/>
        </w:rPr>
        <w:commentReference w:id="25"/>
      </w:r>
    </w:p>
    <w:p w14:paraId="0BE0A1E2" w14:textId="786DD967" w:rsidR="00F940DE" w:rsidRDefault="00F940DE" w:rsidP="00F940DE">
      <w:pPr>
        <w:ind w:firstLine="720"/>
        <w:jc w:val="both"/>
        <w:rPr>
          <w:ins w:id="26" w:author="Miller, Harvey J." w:date="2019-11-06T11:22:00Z"/>
          <w:rFonts w:ascii="Times New Roman" w:hAnsi="Times New Roman" w:cs="Times New Roman"/>
          <w:sz w:val="24"/>
          <w:szCs w:val="24"/>
        </w:rPr>
      </w:pPr>
      <w:ins w:id="27" w:author="Miller, Harvey J." w:date="2019-11-06T11:22:00Z">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ins>
      <w:ins w:id="28" w:author="Miller, Harvey J." w:date="2019-11-06T11:23:00Z">
        <w:r w:rsidR="00295621">
          <w:rPr>
            <w:rFonts w:ascii="Times New Roman" w:hAnsi="Times New Roman" w:cs="Times New Roman"/>
            <w:sz w:val="24"/>
            <w:szCs w:val="24"/>
          </w:rPr>
          <w:t xml:space="preserve"> argues, with</w:t>
        </w:r>
        <w:r>
          <w:rPr>
            <w:rFonts w:ascii="Times New Roman" w:hAnsi="Times New Roman" w:cs="Times New Roman"/>
            <w:sz w:val="24"/>
            <w:szCs w:val="24"/>
          </w:rPr>
          <w:t xml:space="preserve"> public transit, frequency is freedom.  </w:t>
        </w:r>
      </w:ins>
      <w:ins w:id="29" w:author="Miller, Harvey J." w:date="2019-11-06T11:22:00Z">
        <w:r>
          <w:rPr>
            <w:rFonts w:ascii="Times New Roman" w:hAnsi="Times New Roman" w:cs="Times New Roman"/>
            <w:sz w:val="24"/>
            <w:szCs w:val="24"/>
          </w:rPr>
          <w:t xml:space="preserve">However, in a </w:t>
        </w:r>
      </w:ins>
      <w:ins w:id="30" w:author="Miller, Harvey J." w:date="2019-11-06T12:16:00Z">
        <w:r w:rsidR="00295621">
          <w:rPr>
            <w:rFonts w:ascii="Times New Roman" w:hAnsi="Times New Roman" w:cs="Times New Roman"/>
            <w:sz w:val="24"/>
            <w:szCs w:val="24"/>
          </w:rPr>
          <w:t xml:space="preserve">public </w:t>
        </w:r>
      </w:ins>
      <w:ins w:id="31" w:author="Miller, Harvey J." w:date="2019-11-06T11:22:00Z">
        <w:r w:rsidR="00295621">
          <w:rPr>
            <w:rFonts w:ascii="Times New Roman" w:hAnsi="Times New Roman" w:cs="Times New Roman"/>
            <w:sz w:val="24"/>
            <w:szCs w:val="24"/>
          </w:rPr>
          <w:lastRenderedPageBreak/>
          <w:t>transit</w:t>
        </w:r>
        <w:r>
          <w:rPr>
            <w:rFonts w:ascii="Times New Roman" w:hAnsi="Times New Roman" w:cs="Times New Roman"/>
            <w:sz w:val="24"/>
            <w:szCs w:val="24"/>
          </w:rPr>
          <w:t xml:space="preserve"> system which cannot sustain high frequency </w:t>
        </w:r>
      </w:ins>
      <w:ins w:id="32" w:author="Miller, Harvey J." w:date="2019-11-06T12:16:00Z">
        <w:r w:rsidR="00295621">
          <w:rPr>
            <w:rFonts w:ascii="Times New Roman" w:hAnsi="Times New Roman" w:cs="Times New Roman"/>
            <w:sz w:val="24"/>
            <w:szCs w:val="24"/>
          </w:rPr>
          <w:t xml:space="preserve">service due to </w:t>
        </w:r>
      </w:ins>
      <w:ins w:id="33" w:author="Miller, Harvey J." w:date="2019-11-06T11:22:00Z">
        <w:r>
          <w:rPr>
            <w:rFonts w:ascii="Times New Roman" w:hAnsi="Times New Roman" w:cs="Times New Roman"/>
            <w:sz w:val="24"/>
            <w:szCs w:val="24"/>
          </w:rPr>
          <w:t>limited funds and p</w:t>
        </w:r>
        <w:r w:rsidR="00295621">
          <w:rPr>
            <w:rFonts w:ascii="Times New Roman" w:hAnsi="Times New Roman" w:cs="Times New Roman"/>
            <w:sz w:val="24"/>
            <w:szCs w:val="24"/>
          </w:rPr>
          <w:t>ersonnel, RTI can play an important role</w:t>
        </w:r>
        <w:r>
          <w:rPr>
            <w:rFonts w:ascii="Times New Roman" w:hAnsi="Times New Roman" w:cs="Times New Roman"/>
            <w:sz w:val="24"/>
            <w:szCs w:val="24"/>
          </w:rPr>
          <w:t xml:space="preserve"> as a cheap and effective complement. </w:t>
        </w:r>
      </w:ins>
    </w:p>
    <w:p w14:paraId="64DFC72B" w14:textId="57E1D6BD" w:rsidR="00CD109D" w:rsidRDefault="00A905B6" w:rsidP="00A905B6">
      <w:pPr>
        <w:ind w:firstLine="720"/>
        <w:jc w:val="both"/>
        <w:rPr>
          <w:ins w:id="34" w:author="Miller, Harvey J." w:date="2019-11-06T13:12:00Z"/>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ins w:id="35" w:author="Miller, Harvey J." w:date="2019-11-06T12:56:00Z">
        <w:r w:rsidR="00CD109D">
          <w:rPr>
            <w:rFonts w:ascii="Times New Roman" w:hAnsi="Times New Roman" w:cs="Times New Roman"/>
            <w:sz w:val="24"/>
            <w:szCs w:val="24"/>
          </w:rPr>
          <w:t>zero</w:t>
        </w:r>
      </w:ins>
      <w:del w:id="36" w:author="Miller, Harvey J." w:date="2019-11-06T12:56:00Z">
        <w:r w:rsidRPr="006E0EAE" w:rsidDel="00CD109D">
          <w:rPr>
            <w:rFonts w:ascii="Times New Roman" w:hAnsi="Times New Roman" w:cs="Times New Roman"/>
            <w:sz w:val="24"/>
            <w:szCs w:val="24"/>
          </w:rPr>
          <w:delText>0</w:delText>
        </w:r>
      </w:del>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ins w:id="37" w:author="Miller, Harvey J." w:date="2019-11-06T11:10:00Z">
        <w:r w:rsidR="00DD53D6">
          <w:rPr>
            <w:rFonts w:ascii="Times New Roman" w:hAnsi="Times New Roman" w:cs="Times New Roman"/>
            <w:sz w:val="24"/>
            <w:szCs w:val="24"/>
          </w:rPr>
          <w:t xml:space="preserve">reduce </w:t>
        </w:r>
      </w:ins>
      <w:del w:id="38" w:author="Miller, Harvey J." w:date="2019-11-06T11:10:00Z">
        <w:r w:rsidDel="00DD53D6">
          <w:rPr>
            <w:rFonts w:ascii="Times New Roman" w:hAnsi="Times New Roman" w:cs="Times New Roman"/>
            <w:sz w:val="24"/>
            <w:szCs w:val="24"/>
          </w:rPr>
          <w:delText xml:space="preserve">catch up </w:delText>
        </w:r>
      </w:del>
      <w:r>
        <w:rPr>
          <w:rFonts w:ascii="Times New Roman" w:hAnsi="Times New Roman" w:cs="Times New Roman"/>
          <w:sz w:val="24"/>
          <w:szCs w:val="24"/>
        </w:rPr>
        <w:t xml:space="preserve">the delay by speeding up. </w:t>
      </w:r>
      <w:r w:rsidRPr="00803DCB">
        <w:rPr>
          <w:rFonts w:ascii="Times New Roman" w:hAnsi="Times New Roman" w:cs="Times New Roman"/>
          <w:sz w:val="24"/>
          <w:szCs w:val="24"/>
        </w:rPr>
        <w:t xml:space="preserve">This means that a user may </w:t>
      </w:r>
      <w:ins w:id="39" w:author="Miller, Harvey J." w:date="2019-11-06T12:56:00Z">
        <w:r w:rsidR="00CD109D">
          <w:rPr>
            <w:rFonts w:ascii="Times New Roman" w:hAnsi="Times New Roman" w:cs="Times New Roman"/>
            <w:sz w:val="24"/>
            <w:szCs w:val="24"/>
          </w:rPr>
          <w:t xml:space="preserve">miss </w:t>
        </w:r>
      </w:ins>
      <w:del w:id="40" w:author="Miller, Harvey J." w:date="2019-11-06T12:56:00Z">
        <w:r w:rsidRPr="00803DCB" w:rsidDel="00CD109D">
          <w:rPr>
            <w:rFonts w:ascii="Times New Roman" w:hAnsi="Times New Roman" w:cs="Times New Roman"/>
            <w:sz w:val="24"/>
            <w:szCs w:val="24"/>
          </w:rPr>
          <w:delText xml:space="preserve">end up missing </w:delText>
        </w:r>
      </w:del>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0DF7F105" w14:textId="683826AF" w:rsidR="00F242B3" w:rsidRPr="00F242B3" w:rsidRDefault="00F242B3" w:rsidP="00F242B3">
      <w:pPr>
        <w:ind w:firstLine="720"/>
        <w:jc w:val="both"/>
        <w:rPr>
          <w:ins w:id="41" w:author="Miller, Harvey J." w:date="2019-11-06T12:54:00Z"/>
          <w:rFonts w:ascii="Times New Roman" w:hAnsi="Times New Roman" w:cs="Times New Roman"/>
          <w:sz w:val="24"/>
          <w:szCs w:val="24"/>
        </w:rPr>
      </w:pPr>
      <w:ins w:id="42" w:author="Miller, Harvey J." w:date="2019-11-06T13:13:00Z">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sidR="00E56F76">
          <w:rPr>
            <w:rFonts w:ascii="Times New Roman" w:hAnsi="Times New Roman" w:cs="Times New Roman"/>
            <w:sz w:val="24"/>
            <w:szCs w:val="24"/>
          </w:rPr>
          <w:t xml:space="preserve">traditional strategies that ignore RTI are still viable.  For example, users can </w:t>
        </w:r>
      </w:ins>
      <w:ins w:id="43" w:author="Miller, Harvey J." w:date="2019-11-06T13:14:00Z">
        <w:r w:rsidR="00E56F76">
          <w:rPr>
            <w:rFonts w:ascii="Times New Roman" w:hAnsi="Times New Roman" w:cs="Times New Roman"/>
            <w:sz w:val="24"/>
            <w:szCs w:val="24"/>
          </w:rPr>
          <w:t xml:space="preserve">just </w:t>
        </w:r>
      </w:ins>
      <w:ins w:id="44" w:author="Miller, Harvey J." w:date="2019-11-06T13:13:00Z">
        <w:r w:rsidR="00E56F76">
          <w:rPr>
            <w:rFonts w:ascii="Times New Roman" w:hAnsi="Times New Roman" w:cs="Times New Roman"/>
            <w:sz w:val="24"/>
            <w:szCs w:val="24"/>
          </w:rPr>
          <w:t>follow the published schedule,</w:t>
        </w:r>
      </w:ins>
      <w:ins w:id="45" w:author="Miller, Harvey J." w:date="2019-11-06T13:14:00Z">
        <w:r w:rsidR="00E56F76">
          <w:rPr>
            <w:rFonts w:ascii="Times New Roman" w:hAnsi="Times New Roman" w:cs="Times New Roman"/>
            <w:sz w:val="24"/>
            <w:szCs w:val="24"/>
          </w:rPr>
          <w:t xml:space="preserve"> time their arrival at stops based on personal experience, or arrive at stops randomly.  </w:t>
        </w:r>
      </w:ins>
      <w:ins w:id="46" w:author="Miller, Harvey J." w:date="2019-11-06T13:13:00Z">
        <w:r w:rsidR="00E56F76">
          <w:rPr>
            <w:rFonts w:ascii="Times New Roman" w:hAnsi="Times New Roman" w:cs="Times New Roman"/>
            <w:sz w:val="24"/>
            <w:szCs w:val="24"/>
          </w:rPr>
          <w:t xml:space="preserve"> </w:t>
        </w:r>
      </w:ins>
      <w:ins w:id="47" w:author="Miller, Harvey J." w:date="2019-11-06T13:17:00Z">
        <w:r w:rsidR="00E56F76">
          <w:rPr>
            <w:rFonts w:ascii="Times New Roman" w:hAnsi="Times New Roman" w:cs="Times New Roman"/>
            <w:sz w:val="24"/>
            <w:szCs w:val="24"/>
          </w:rPr>
          <w:t>I</w:t>
        </w:r>
      </w:ins>
      <w:ins w:id="48" w:author="Miller, Harvey J." w:date="2019-11-06T13:15:00Z">
        <w:r w:rsidR="00E56F76">
          <w:rPr>
            <w:rFonts w:ascii="Times New Roman" w:hAnsi="Times New Roman" w:cs="Times New Roman"/>
            <w:sz w:val="24"/>
            <w:szCs w:val="24"/>
          </w:rPr>
          <w:t xml:space="preserve">t is </w:t>
        </w:r>
      </w:ins>
      <w:ins w:id="49" w:author="Miller, Harvey J." w:date="2019-11-06T13:16:00Z">
        <w:r w:rsidR="00E56F76">
          <w:rPr>
            <w:rFonts w:ascii="Times New Roman" w:hAnsi="Times New Roman" w:cs="Times New Roman"/>
            <w:sz w:val="24"/>
            <w:szCs w:val="24"/>
          </w:rPr>
          <w:t>possible</w:t>
        </w:r>
      </w:ins>
      <w:ins w:id="50" w:author="Miller, Harvey J." w:date="2019-11-06T13:15:00Z">
        <w:r w:rsidR="00E56F76">
          <w:rPr>
            <w:rFonts w:ascii="Times New Roman" w:hAnsi="Times New Roman" w:cs="Times New Roman"/>
            <w:sz w:val="24"/>
            <w:szCs w:val="24"/>
          </w:rPr>
          <w:t xml:space="preserve"> </w:t>
        </w:r>
      </w:ins>
      <w:ins w:id="51" w:author="Miller, Harvey J." w:date="2019-11-06T13:16:00Z">
        <w:r w:rsidR="00E56F76">
          <w:rPr>
            <w:rFonts w:ascii="Times New Roman" w:hAnsi="Times New Roman" w:cs="Times New Roman"/>
            <w:sz w:val="24"/>
            <w:szCs w:val="24"/>
          </w:rPr>
          <w:t>that</w:t>
        </w:r>
      </w:ins>
      <w:ins w:id="52" w:author="Miller, Harvey J." w:date="2019-11-06T13:17:00Z">
        <w:r w:rsidR="00E56F76">
          <w:rPr>
            <w:rFonts w:ascii="Times New Roman" w:hAnsi="Times New Roman" w:cs="Times New Roman"/>
            <w:sz w:val="24"/>
            <w:szCs w:val="24"/>
          </w:rPr>
          <w:t>,</w:t>
        </w:r>
      </w:ins>
      <w:ins w:id="53" w:author="Miller, Harvey J." w:date="2019-11-06T13:16:00Z">
        <w:r w:rsidR="00E56F76">
          <w:rPr>
            <w:rFonts w:ascii="Times New Roman" w:hAnsi="Times New Roman" w:cs="Times New Roman"/>
            <w:sz w:val="24"/>
            <w:szCs w:val="24"/>
          </w:rPr>
          <w:t xml:space="preserve"> in some situations</w:t>
        </w:r>
      </w:ins>
      <w:ins w:id="54" w:author="Miller, Harvey J." w:date="2019-11-06T13:17:00Z">
        <w:r w:rsidR="00E56F76">
          <w:rPr>
            <w:rFonts w:ascii="Times New Roman" w:hAnsi="Times New Roman" w:cs="Times New Roman"/>
            <w:sz w:val="24"/>
            <w:szCs w:val="24"/>
          </w:rPr>
          <w:t>,</w:t>
        </w:r>
      </w:ins>
      <w:ins w:id="55" w:author="Miller, Harvey J." w:date="2019-11-06T13:16:00Z">
        <w:r w:rsidR="00E56F76">
          <w:rPr>
            <w:rFonts w:ascii="Times New Roman" w:hAnsi="Times New Roman" w:cs="Times New Roman"/>
            <w:sz w:val="24"/>
            <w:szCs w:val="24"/>
          </w:rPr>
          <w:t xml:space="preserve"> these strategies can perform better with respect to </w:t>
        </w:r>
      </w:ins>
      <w:ins w:id="56" w:author="Miller, Harvey J." w:date="2019-11-06T13:18:00Z">
        <w:r w:rsidR="00E56F76">
          <w:rPr>
            <w:rFonts w:ascii="Times New Roman" w:hAnsi="Times New Roman" w:cs="Times New Roman"/>
            <w:sz w:val="24"/>
            <w:szCs w:val="24"/>
          </w:rPr>
          <w:t xml:space="preserve">minimizing </w:t>
        </w:r>
      </w:ins>
      <w:ins w:id="57" w:author="Miller, Harvey J." w:date="2019-11-06T13:16:00Z">
        <w:r w:rsidR="00E56F76">
          <w:rPr>
            <w:rFonts w:ascii="Times New Roman" w:hAnsi="Times New Roman" w:cs="Times New Roman"/>
            <w:sz w:val="24"/>
            <w:szCs w:val="24"/>
          </w:rPr>
          <w:t xml:space="preserve">wait time than strategies </w:t>
        </w:r>
      </w:ins>
      <w:ins w:id="58" w:author="Miller, Harvey J." w:date="2019-11-06T13:17:00Z">
        <w:r w:rsidR="00E56F76">
          <w:rPr>
            <w:rFonts w:ascii="Times New Roman" w:hAnsi="Times New Roman" w:cs="Times New Roman"/>
            <w:sz w:val="24"/>
            <w:szCs w:val="24"/>
          </w:rPr>
          <w:t>that exploit RTI</w:t>
        </w:r>
      </w:ins>
      <w:ins w:id="59" w:author="Miller, Harvey J." w:date="2019-11-06T13:18:00Z">
        <w:r w:rsidR="00E56F76">
          <w:rPr>
            <w:rFonts w:ascii="Times New Roman" w:hAnsi="Times New Roman" w:cs="Times New Roman"/>
            <w:sz w:val="24"/>
            <w:szCs w:val="24"/>
          </w:rPr>
          <w:t>, due to the paradox discussed above</w:t>
        </w:r>
      </w:ins>
      <w:ins w:id="60" w:author="Miller, Harvey J." w:date="2019-11-06T13:17:00Z">
        <w:r w:rsidR="00E56F76">
          <w:rPr>
            <w:rFonts w:ascii="Times New Roman" w:hAnsi="Times New Roman" w:cs="Times New Roman"/>
            <w:sz w:val="24"/>
            <w:szCs w:val="24"/>
          </w:rPr>
          <w:t xml:space="preserve">.  </w:t>
        </w:r>
      </w:ins>
    </w:p>
    <w:p w14:paraId="77E8A3F2" w14:textId="52F7013B" w:rsidR="00CD109D" w:rsidDel="00CD109D" w:rsidRDefault="00CD109D" w:rsidP="00CD109D">
      <w:pPr>
        <w:ind w:firstLine="720"/>
        <w:jc w:val="both"/>
        <w:rPr>
          <w:del w:id="61" w:author="Miller, Harvey J." w:date="2019-11-06T13:00:00Z"/>
          <w:moveTo w:id="62" w:author="Miller, Harvey J." w:date="2019-11-06T12:54:00Z"/>
        </w:rPr>
      </w:pPr>
      <w:moveToRangeStart w:id="63" w:author="Miller, Harvey J." w:date="2019-11-06T12:54:00Z" w:name="move23937260"/>
      <w:moveTo w:id="64" w:author="Miller, Harvey J." w:date="2019-11-06T12:54:00Z">
        <w:del w:id="65" w:author="Miller, Harvey J." w:date="2019-11-06T12:56:00Z">
          <w:r w:rsidDel="00CD109D">
            <w:rPr>
              <w:rFonts w:ascii="Times New Roman" w:hAnsi="Times New Roman" w:cs="Times New Roman"/>
              <w:sz w:val="24"/>
              <w:szCs w:val="24"/>
            </w:rPr>
            <w:delText>Yet,</w:delText>
          </w:r>
          <w:r w:rsidRPr="00B90D45" w:rsidDel="00CD109D">
            <w:rPr>
              <w:rFonts w:ascii="Times New Roman" w:hAnsi="Times New Roman" w:cs="Times New Roman"/>
              <w:sz w:val="24"/>
              <w:szCs w:val="24"/>
            </w:rPr>
            <w:delText xml:space="preserve"> </w:delText>
          </w:r>
          <w:r w:rsidDel="00CD109D">
            <w:rPr>
              <w:rFonts w:ascii="Times New Roman" w:hAnsi="Times New Roman" w:cs="Times New Roman"/>
              <w:sz w:val="24"/>
              <w:szCs w:val="24"/>
            </w:rPr>
            <w:delText>even w</w:delText>
          </w:r>
          <w:r w:rsidRPr="00B90D45" w:rsidDel="00CD109D">
            <w:rPr>
              <w:rFonts w:ascii="Times New Roman" w:hAnsi="Times New Roman" w:cs="Times New Roman"/>
              <w:sz w:val="24"/>
              <w:szCs w:val="24"/>
            </w:rPr>
            <w:delText xml:space="preserve">ith more and more </w:delText>
          </w:r>
        </w:del>
        <w:del w:id="66" w:author="Miller, Harvey J." w:date="2019-11-06T13:00:00Z">
          <w:r w:rsidRPr="00B90D45" w:rsidDel="00CD109D">
            <w:rPr>
              <w:rFonts w:ascii="Times New Roman" w:hAnsi="Times New Roman" w:cs="Times New Roman"/>
              <w:sz w:val="24"/>
              <w:szCs w:val="24"/>
            </w:rPr>
            <w:delText>technolog</w:delText>
          </w:r>
        </w:del>
        <w:del w:id="67" w:author="Miller, Harvey J." w:date="2019-11-06T12:57:00Z">
          <w:r w:rsidRPr="00B90D45" w:rsidDel="00CD109D">
            <w:rPr>
              <w:rFonts w:ascii="Times New Roman" w:hAnsi="Times New Roman" w:cs="Times New Roman"/>
              <w:sz w:val="24"/>
              <w:szCs w:val="24"/>
            </w:rPr>
            <w:delText>y</w:delText>
          </w:r>
        </w:del>
        <w:del w:id="68" w:author="Miller, Harvey J." w:date="2019-11-06T13:00:00Z">
          <w:r w:rsidRPr="00B90D45" w:rsidDel="00CD109D">
            <w:rPr>
              <w:rFonts w:ascii="Times New Roman" w:hAnsi="Times New Roman" w:cs="Times New Roman"/>
              <w:sz w:val="24"/>
              <w:szCs w:val="24"/>
            </w:rPr>
            <w:delText xml:space="preserve"> breakthroughs in </w:delText>
          </w:r>
        </w:del>
        <w:del w:id="69" w:author="Miller, Harvey J." w:date="2019-11-06T12:57:00Z">
          <w:r w:rsidRPr="00B90D45" w:rsidDel="00CD109D">
            <w:rPr>
              <w:rFonts w:ascii="Times New Roman" w:hAnsi="Times New Roman" w:cs="Times New Roman"/>
              <w:sz w:val="24"/>
              <w:szCs w:val="24"/>
            </w:rPr>
            <w:delText>this area</w:delText>
          </w:r>
        </w:del>
        <w:del w:id="70" w:author="Miller, Harvey J." w:date="2019-11-06T13:00:00Z">
          <w:r w:rsidRPr="00B90D45" w:rsidDel="00CD109D">
            <w:rPr>
              <w:rFonts w:ascii="Times New Roman" w:hAnsi="Times New Roman" w:cs="Times New Roman"/>
              <w:sz w:val="24"/>
              <w:szCs w:val="24"/>
            </w:rPr>
            <w:delText>, there are still economic</w:delText>
          </w:r>
        </w:del>
        <w:del w:id="71" w:author="Miller, Harvey J." w:date="2019-11-06T12:55:00Z">
          <w:r w:rsidRPr="00B90D45" w:rsidDel="00CD109D">
            <w:rPr>
              <w:rFonts w:ascii="Times New Roman" w:hAnsi="Times New Roman" w:cs="Times New Roman"/>
              <w:sz w:val="24"/>
              <w:szCs w:val="24"/>
            </w:rPr>
            <w:delText xml:space="preserve"> and intellectual </w:delText>
          </w:r>
        </w:del>
        <w:del w:id="72" w:author="Miller, Harvey J." w:date="2019-11-06T13:00:00Z">
          <w:r w:rsidRPr="00B90D45" w:rsidDel="00CD109D">
            <w:rPr>
              <w:rFonts w:ascii="Times New Roman" w:hAnsi="Times New Roman" w:cs="Times New Roman"/>
              <w:sz w:val="24"/>
              <w:szCs w:val="24"/>
            </w:rPr>
            <w:delText>barriers for certain population to get access to the public transit real-time information.</w:delText>
          </w:r>
          <w:r w:rsidRPr="00742068" w:rsidDel="00CD109D">
            <w:rPr>
              <w:rFonts w:ascii="Times New Roman" w:hAnsi="Times New Roman" w:cs="Times New Roman"/>
              <w:sz w:val="24"/>
              <w:szCs w:val="24"/>
            </w:rPr>
            <w:delText xml:space="preserve"> </w:delText>
          </w:r>
          <w:r w:rsidDel="00CD109D">
            <w:rPr>
              <w:rFonts w:ascii="Times New Roman" w:hAnsi="Times New Roman" w:cs="Times New Roman"/>
              <w:sz w:val="24"/>
              <w:szCs w:val="24"/>
            </w:rPr>
            <w:delText>P</w:delText>
          </w:r>
          <w:r w:rsidRPr="00742068" w:rsidDel="00CD109D">
            <w:rPr>
              <w:rFonts w:ascii="Times New Roman" w:hAnsi="Times New Roman" w:cs="Times New Roman"/>
              <w:sz w:val="24"/>
              <w:szCs w:val="24"/>
            </w:rPr>
            <w:delText>eople</w:delText>
          </w:r>
          <w:r w:rsidDel="00CD109D">
            <w:rPr>
              <w:rFonts w:ascii="Times New Roman" w:hAnsi="Times New Roman" w:cs="Times New Roman"/>
              <w:sz w:val="24"/>
              <w:szCs w:val="24"/>
            </w:rPr>
            <w:delText xml:space="preserve"> who</w:delText>
          </w:r>
          <w:r w:rsidRPr="00742068" w:rsidDel="00CD109D">
            <w:rPr>
              <w:rFonts w:ascii="Times New Roman" w:hAnsi="Times New Roman" w:cs="Times New Roman"/>
              <w:sz w:val="24"/>
              <w:szCs w:val="24"/>
            </w:rPr>
            <w:delText xml:space="preserve"> do not use smart phone application or do not own a smart phone cannot</w:delText>
          </w:r>
          <w:r w:rsidDel="00CD109D">
            <w:rPr>
              <w:rFonts w:ascii="Times New Roman" w:hAnsi="Times New Roman" w:cs="Times New Roman"/>
              <w:sz w:val="24"/>
              <w:szCs w:val="24"/>
            </w:rPr>
            <w:delText xml:space="preserve"> know the real-time status</w:delText>
          </w:r>
          <w:r w:rsidRPr="00742068" w:rsidDel="00CD109D">
            <w:rPr>
              <w:rFonts w:ascii="Times New Roman" w:hAnsi="Times New Roman" w:cs="Times New Roman"/>
              <w:sz w:val="24"/>
              <w:szCs w:val="24"/>
            </w:rPr>
            <w:delText xml:space="preserve">. These ordinary users </w:delText>
          </w:r>
          <w:r w:rsidDel="00CD109D">
            <w:rPr>
              <w:rFonts w:ascii="Times New Roman" w:hAnsi="Times New Roman" w:cs="Times New Roman"/>
              <w:sz w:val="24"/>
              <w:szCs w:val="24"/>
            </w:rPr>
            <w:delText>have to</w:delText>
          </w:r>
          <w:r w:rsidRPr="00742068" w:rsidDel="00CD109D">
            <w:rPr>
              <w:rFonts w:ascii="Times New Roman" w:hAnsi="Times New Roman" w:cs="Times New Roman"/>
              <w:sz w:val="24"/>
              <w:szCs w:val="24"/>
            </w:rPr>
            <w:delText xml:space="preserve"> plan their trip</w:delText>
          </w:r>
          <w:r w:rsidDel="00CD109D">
            <w:rPr>
              <w:rFonts w:ascii="Times New Roman" w:hAnsi="Times New Roman" w:cs="Times New Roman"/>
              <w:sz w:val="24"/>
              <w:szCs w:val="24"/>
            </w:rPr>
            <w:delText>s</w:delText>
          </w:r>
          <w:r w:rsidRPr="00742068" w:rsidDel="00CD109D">
            <w:rPr>
              <w:rFonts w:ascii="Times New Roman" w:hAnsi="Times New Roman" w:cs="Times New Roman"/>
              <w:sz w:val="24"/>
              <w:szCs w:val="24"/>
            </w:rPr>
            <w:delText xml:space="preserve"> according to the schedule</w:delText>
          </w:r>
          <w:r w:rsidDel="00CD109D">
            <w:rPr>
              <w:rFonts w:ascii="Times New Roman" w:hAnsi="Times New Roman" w:cs="Times New Roman"/>
              <w:sz w:val="24"/>
              <w:szCs w:val="24"/>
            </w:rPr>
            <w:delText xml:space="preserve">, </w:delText>
          </w:r>
          <w:r w:rsidRPr="00742068" w:rsidDel="00CD109D">
            <w:rPr>
              <w:rFonts w:ascii="Times New Roman" w:hAnsi="Times New Roman" w:cs="Times New Roman"/>
              <w:sz w:val="24"/>
              <w:szCs w:val="24"/>
            </w:rPr>
            <w:delText>their daily experience</w:delText>
          </w:r>
          <w:r w:rsidDel="00CD109D">
            <w:rPr>
              <w:rFonts w:ascii="Times New Roman" w:hAnsi="Times New Roman" w:cs="Times New Roman"/>
              <w:sz w:val="24"/>
              <w:szCs w:val="24"/>
            </w:rPr>
            <w:delText>, or even random</w:delText>
          </w:r>
          <w:r w:rsidRPr="00742068" w:rsidDel="00CD109D">
            <w:rPr>
              <w:rFonts w:ascii="Times New Roman" w:hAnsi="Times New Roman" w:cs="Times New Roman"/>
              <w:sz w:val="24"/>
              <w:szCs w:val="24"/>
            </w:rPr>
            <w:delText>.</w:delText>
          </w:r>
          <w:r w:rsidDel="00CD109D">
            <w:rPr>
              <w:rFonts w:ascii="Times New Roman" w:hAnsi="Times New Roman" w:cs="Times New Roman"/>
              <w:sz w:val="24"/>
              <w:szCs w:val="24"/>
            </w:rPr>
            <w:delText xml:space="preserve"> Based on these facts, we would like to assess the average waiting time difference between non-RTI and RTI users and social justice issue behind the difference. </w:delText>
          </w:r>
        </w:del>
      </w:moveTo>
    </w:p>
    <w:moveToRangeEnd w:id="63"/>
    <w:p w14:paraId="65AE8F1C" w14:textId="68F719A9" w:rsidR="00A905B6" w:rsidDel="00CD109D" w:rsidRDefault="00F63ADF" w:rsidP="00A905B6">
      <w:pPr>
        <w:ind w:firstLine="720"/>
        <w:jc w:val="both"/>
        <w:rPr>
          <w:del w:id="73" w:author="Miller, Harvey J." w:date="2019-11-06T13:00:00Z"/>
          <w:rFonts w:ascii="Times New Roman" w:hAnsi="Times New Roman" w:cs="Times New Roman"/>
          <w:sz w:val="24"/>
          <w:szCs w:val="24"/>
        </w:rPr>
      </w:pPr>
      <w:del w:id="74" w:author="Miller, Harvey J." w:date="2019-11-06T11:14:00Z">
        <w:r w:rsidDel="00DD53D6">
          <w:rPr>
            <w:rFonts w:ascii="Times New Roman" w:hAnsi="Times New Roman" w:cs="Times New Roman"/>
            <w:sz w:val="24"/>
            <w:szCs w:val="24"/>
          </w:rPr>
          <w:delText>In th</w:delText>
        </w:r>
      </w:del>
      <w:del w:id="75" w:author="Miller, Harvey J." w:date="2019-11-06T11:11:00Z">
        <w:r w:rsidDel="00DD53D6">
          <w:rPr>
            <w:rFonts w:ascii="Times New Roman" w:hAnsi="Times New Roman" w:cs="Times New Roman"/>
            <w:sz w:val="24"/>
            <w:szCs w:val="24"/>
          </w:rPr>
          <w:delText>e</w:delText>
        </w:r>
      </w:del>
      <w:del w:id="76" w:author="Miller, Harvey J." w:date="2019-11-06T11:14:00Z">
        <w:r w:rsidDel="00DD53D6">
          <w:rPr>
            <w:rFonts w:ascii="Times New Roman" w:hAnsi="Times New Roman" w:cs="Times New Roman"/>
            <w:sz w:val="24"/>
            <w:szCs w:val="24"/>
          </w:rPr>
          <w:delText xml:space="preserve"> sense</w:delText>
        </w:r>
      </w:del>
      <w:del w:id="77" w:author="Miller, Harvey J." w:date="2019-11-06T11:11:00Z">
        <w:r w:rsidDel="00DD53D6">
          <w:rPr>
            <w:rFonts w:ascii="Times New Roman" w:hAnsi="Times New Roman" w:cs="Times New Roman"/>
            <w:sz w:val="24"/>
            <w:szCs w:val="24"/>
          </w:rPr>
          <w:delText xml:space="preserve"> of utility</w:delText>
        </w:r>
      </w:del>
      <w:del w:id="78" w:author="Miller, Harvey J." w:date="2019-11-06T11:14:00Z">
        <w:r w:rsidDel="00DD53D6">
          <w:rPr>
            <w:rFonts w:ascii="Times New Roman" w:hAnsi="Times New Roman" w:cs="Times New Roman"/>
            <w:sz w:val="24"/>
            <w:szCs w:val="24"/>
          </w:rPr>
          <w:delText>, RTI could be a double-edge sword.</w:delText>
        </w:r>
      </w:del>
    </w:p>
    <w:p w14:paraId="1B371C3E" w14:textId="1EA755DC" w:rsidR="00F63ADF" w:rsidDel="00DD53D6" w:rsidRDefault="00F63ADF" w:rsidP="00F63ADF">
      <w:pPr>
        <w:ind w:firstLine="720"/>
        <w:jc w:val="both"/>
        <w:rPr>
          <w:del w:id="79" w:author="Miller, Harvey J." w:date="2019-11-06T11:11:00Z"/>
          <w:rFonts w:ascii="Times New Roman" w:hAnsi="Times New Roman" w:cs="Times New Roman"/>
          <w:sz w:val="24"/>
          <w:szCs w:val="24"/>
        </w:rPr>
      </w:pPr>
      <w:del w:id="80" w:author="Miller, Harvey J." w:date="2019-11-06T11:11:00Z">
        <w:r w:rsidDel="00DD53D6">
          <w:rPr>
            <w:rFonts w:ascii="Times New Roman" w:hAnsi="Times New Roman" w:cs="Times New Roman"/>
            <w:sz w:val="24"/>
            <w:szCs w:val="24"/>
          </w:rPr>
          <w:delText xml:space="preserve"> </w:delText>
        </w:r>
      </w:del>
    </w:p>
    <w:p w14:paraId="738AC142" w14:textId="1F25E576" w:rsidR="00F63ADF" w:rsidDel="00F940DE" w:rsidRDefault="00F63ADF" w:rsidP="00764FC4">
      <w:pPr>
        <w:ind w:firstLine="720"/>
        <w:jc w:val="both"/>
        <w:rPr>
          <w:del w:id="81" w:author="Miller, Harvey J." w:date="2019-11-06T11:22:00Z"/>
          <w:rFonts w:ascii="Times New Roman" w:hAnsi="Times New Roman" w:cs="Times New Roman"/>
          <w:sz w:val="24"/>
          <w:szCs w:val="24"/>
        </w:rPr>
      </w:pPr>
      <w:del w:id="82" w:author="Miller, Harvey J." w:date="2019-11-06T11:21:00Z">
        <w:r w:rsidDel="00F940DE">
          <w:rPr>
            <w:rFonts w:ascii="Times New Roman" w:hAnsi="Times New Roman" w:cs="Times New Roman"/>
            <w:sz w:val="24"/>
            <w:szCs w:val="24"/>
          </w:rPr>
          <w:delText xml:space="preserve">Nevertheless, in the sense of social equity, RTI could be also a double-edge sword. </w:delText>
        </w:r>
      </w:del>
      <w:del w:id="83" w:author="Miller, Harvey J." w:date="2019-11-06T11:22:00Z">
        <w:r w:rsidDel="00F940DE">
          <w:rPr>
            <w:rFonts w:ascii="Times New Roman" w:hAnsi="Times New Roman" w:cs="Times New Roman"/>
            <w:sz w:val="24"/>
            <w:szCs w:val="24"/>
          </w:rPr>
          <w:delText xml:space="preserve">RTI is especially </w:delText>
        </w:r>
        <w:r w:rsidR="00764FC4" w:rsidDel="00F940DE">
          <w:rPr>
            <w:rFonts w:ascii="Times New Roman" w:hAnsi="Times New Roman" w:cs="Times New Roman"/>
            <w:sz w:val="24"/>
            <w:szCs w:val="24"/>
          </w:rPr>
          <w:delText>more important</w:delText>
        </w:r>
        <w:r w:rsidDel="00F940DE">
          <w:rPr>
            <w:rFonts w:ascii="Times New Roman" w:hAnsi="Times New Roman" w:cs="Times New Roman"/>
            <w:sz w:val="24"/>
            <w:szCs w:val="24"/>
          </w:rPr>
          <w:delText xml:space="preserve"> for systems with sparser timetable and longer headways</w:delText>
        </w:r>
        <w:r w:rsidR="00D03D66" w:rsidDel="00F940DE">
          <w:rPr>
            <w:rFonts w:ascii="Times New Roman" w:hAnsi="Times New Roman" w:cs="Times New Roman"/>
            <w:sz w:val="24"/>
            <w:szCs w:val="24"/>
          </w:rPr>
          <w:delText>.</w:delText>
        </w:r>
        <w:r w:rsidDel="00F940DE">
          <w:rPr>
            <w:rFonts w:ascii="Times New Roman" w:hAnsi="Times New Roman" w:cs="Times New Roman"/>
            <w:sz w:val="24"/>
            <w:szCs w:val="24"/>
          </w:rPr>
          <w:delText xml:space="preserve"> For example, in a system with average headway of 30 minutes, people is highly likely to care more about </w:delText>
        </w:r>
        <w:r w:rsidR="00764FC4" w:rsidDel="00F940DE">
          <w:rPr>
            <w:rFonts w:ascii="Times New Roman" w:hAnsi="Times New Roman" w:cs="Times New Roman"/>
            <w:sz w:val="24"/>
            <w:szCs w:val="24"/>
          </w:rPr>
          <w:delText xml:space="preserve">getting </w:delText>
        </w:r>
        <w:r w:rsidDel="00F940DE">
          <w:rPr>
            <w:rFonts w:ascii="Times New Roman" w:hAnsi="Times New Roman" w:cs="Times New Roman"/>
            <w:sz w:val="24"/>
            <w:szCs w:val="24"/>
          </w:rPr>
          <w:delText xml:space="preserve">the performance of a specific </w:delText>
        </w:r>
        <w:r w:rsidR="00076532" w:rsidDel="00F940DE">
          <w:rPr>
            <w:rFonts w:ascii="Times New Roman" w:hAnsi="Times New Roman" w:cs="Times New Roman"/>
            <w:sz w:val="24"/>
            <w:szCs w:val="24"/>
          </w:rPr>
          <w:delText>vehicle</w:delText>
        </w:r>
        <w:r w:rsidR="00764FC4" w:rsidDel="00F940DE">
          <w:rPr>
            <w:rFonts w:ascii="Times New Roman" w:hAnsi="Times New Roman" w:cs="Times New Roman"/>
            <w:sz w:val="24"/>
            <w:szCs w:val="24"/>
          </w:rPr>
          <w:delText xml:space="preserve"> via real-time information</w:delText>
        </w:r>
        <w:r w:rsidDel="00F940DE">
          <w:rPr>
            <w:rFonts w:ascii="Times New Roman" w:hAnsi="Times New Roman" w:cs="Times New Roman"/>
            <w:sz w:val="24"/>
            <w:szCs w:val="24"/>
          </w:rPr>
          <w:delText>, since the possible waiting time is significantly long</w:delText>
        </w:r>
        <w:r w:rsidR="00E41DEC" w:rsidDel="00F940DE">
          <w:rPr>
            <w:rFonts w:ascii="Times New Roman" w:hAnsi="Times New Roman" w:cs="Times New Roman"/>
            <w:sz w:val="24"/>
            <w:szCs w:val="24"/>
          </w:rPr>
          <w:delText>er</w:delText>
        </w:r>
        <w:r w:rsidDel="00F940DE">
          <w:rPr>
            <w:rFonts w:ascii="Times New Roman" w:hAnsi="Times New Roman" w:cs="Times New Roman"/>
            <w:sz w:val="24"/>
            <w:szCs w:val="24"/>
          </w:rPr>
          <w:delText xml:space="preserve">; while in a system with average headway of 2 minutes, people may not care about how a specific </w:delText>
        </w:r>
        <w:r w:rsidR="00076532" w:rsidDel="00F940DE">
          <w:rPr>
            <w:rFonts w:ascii="Times New Roman" w:hAnsi="Times New Roman" w:cs="Times New Roman"/>
            <w:sz w:val="24"/>
            <w:szCs w:val="24"/>
          </w:rPr>
          <w:delText>vehicle</w:delText>
        </w:r>
        <w:r w:rsidDel="00F940DE">
          <w:rPr>
            <w:rFonts w:ascii="Times New Roman" w:hAnsi="Times New Roman" w:cs="Times New Roman"/>
            <w:sz w:val="24"/>
            <w:szCs w:val="24"/>
          </w:rPr>
          <w:delText xml:space="preserve"> works, since there will </w:delText>
        </w:r>
        <w:r w:rsidR="00610D62" w:rsidDel="00F940DE">
          <w:rPr>
            <w:rFonts w:ascii="Times New Roman" w:hAnsi="Times New Roman" w:cs="Times New Roman"/>
            <w:sz w:val="24"/>
            <w:szCs w:val="24"/>
          </w:rPr>
          <w:delText xml:space="preserve">be </w:delText>
        </w:r>
        <w:r w:rsidDel="00F940DE">
          <w:rPr>
            <w:rFonts w:ascii="Times New Roman" w:hAnsi="Times New Roman" w:cs="Times New Roman"/>
            <w:sz w:val="24"/>
            <w:szCs w:val="24"/>
          </w:rPr>
          <w:delText xml:space="preserve">another one shortly after the bus. Surely, “Frequency is Freedom” </w:delText>
        </w:r>
        <w:r w:rsidDel="00F940DE">
          <w:rPr>
            <w:rFonts w:ascii="Times New Roman" w:hAnsi="Times New Roman" w:cs="Times New Roman"/>
            <w:sz w:val="24"/>
            <w:szCs w:val="24"/>
          </w:rPr>
          <w:fldChar w:fldCharType="begin" w:fldLock="1"/>
        </w:r>
        <w:r w:rsidR="00063633" w:rsidDel="00F940DE">
          <w:rPr>
            <w:rFonts w:ascii="Times New Roman" w:hAnsi="Times New Roman" w:cs="Times New Roman"/>
            <w:sz w:val="24"/>
            <w:szCs w:val="24"/>
          </w:rPr>
          <w:del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2012)","previouslyFormattedCitation":"(Walker, 2012)"},"properties":{"noteIndex":0},"schema":"https://github.com/citation-style-language/schema/raw/master/csl-citation.json"}</w:delInstrText>
        </w:r>
        <w:r w:rsidDel="00F940DE">
          <w:rPr>
            <w:rFonts w:ascii="Times New Roman" w:hAnsi="Times New Roman" w:cs="Times New Roman"/>
            <w:sz w:val="24"/>
            <w:szCs w:val="24"/>
          </w:rPr>
          <w:fldChar w:fldCharType="separate"/>
        </w:r>
        <w:r w:rsidRPr="0004466D" w:rsidDel="00F940DE">
          <w:rPr>
            <w:rFonts w:ascii="Times New Roman" w:hAnsi="Times New Roman" w:cs="Times New Roman"/>
            <w:noProof/>
            <w:sz w:val="24"/>
            <w:szCs w:val="24"/>
          </w:rPr>
          <w:delText>(Walker, 2012)</w:delText>
        </w:r>
        <w:r w:rsidDel="00F940DE">
          <w:rPr>
            <w:rFonts w:ascii="Times New Roman" w:hAnsi="Times New Roman" w:cs="Times New Roman"/>
            <w:sz w:val="24"/>
            <w:szCs w:val="24"/>
          </w:rPr>
          <w:fldChar w:fldCharType="end"/>
        </w:r>
        <w:r w:rsidDel="00F940DE">
          <w:rPr>
            <w:rFonts w:ascii="Times New Roman" w:hAnsi="Times New Roman" w:cs="Times New Roman"/>
            <w:sz w:val="24"/>
            <w:szCs w:val="24"/>
          </w:rPr>
          <w:delText>; however, in a less frequent transport system</w:delText>
        </w:r>
        <w:r w:rsidR="00014176" w:rsidDel="00F940DE">
          <w:rPr>
            <w:rFonts w:ascii="Times New Roman" w:hAnsi="Times New Roman" w:cs="Times New Roman"/>
            <w:sz w:val="24"/>
            <w:szCs w:val="24"/>
          </w:rPr>
          <w:delText xml:space="preserve"> which cannot sustain </w:delText>
        </w:r>
        <w:r w:rsidR="007843BF" w:rsidDel="00F940DE">
          <w:rPr>
            <w:rFonts w:ascii="Times New Roman" w:hAnsi="Times New Roman" w:cs="Times New Roman"/>
            <w:sz w:val="24"/>
            <w:szCs w:val="24"/>
          </w:rPr>
          <w:delText>high</w:delText>
        </w:r>
        <w:r w:rsidR="00014176" w:rsidDel="00F940DE">
          <w:rPr>
            <w:rFonts w:ascii="Times New Roman" w:hAnsi="Times New Roman" w:cs="Times New Roman"/>
            <w:sz w:val="24"/>
            <w:szCs w:val="24"/>
          </w:rPr>
          <w:delText xml:space="preserve"> frequency with limited funds and </w:delText>
        </w:r>
        <w:r w:rsidR="00D25189" w:rsidDel="00F940DE">
          <w:rPr>
            <w:rFonts w:ascii="Times New Roman" w:hAnsi="Times New Roman" w:cs="Times New Roman"/>
            <w:sz w:val="24"/>
            <w:szCs w:val="24"/>
          </w:rPr>
          <w:delText>manpower</w:delText>
        </w:r>
        <w:r w:rsidDel="00F940DE">
          <w:rPr>
            <w:rFonts w:ascii="Times New Roman" w:hAnsi="Times New Roman" w:cs="Times New Roman"/>
            <w:sz w:val="24"/>
            <w:szCs w:val="24"/>
          </w:rPr>
          <w:delText xml:space="preserve">, RTI’s role is of more importance as a </w:delText>
        </w:r>
        <w:r w:rsidR="002958A6" w:rsidDel="00F940DE">
          <w:rPr>
            <w:rFonts w:ascii="Times New Roman" w:hAnsi="Times New Roman" w:cs="Times New Roman"/>
            <w:sz w:val="24"/>
            <w:szCs w:val="24"/>
          </w:rPr>
          <w:delText xml:space="preserve">cheap and effective </w:delText>
        </w:r>
        <w:r w:rsidDel="00F940DE">
          <w:rPr>
            <w:rFonts w:ascii="Times New Roman" w:hAnsi="Times New Roman" w:cs="Times New Roman"/>
            <w:sz w:val="24"/>
            <w:szCs w:val="24"/>
          </w:rPr>
          <w:delText xml:space="preserve">complement. </w:delText>
        </w:r>
        <w:r w:rsidR="00264A37" w:rsidDel="00F940DE">
          <w:rPr>
            <w:rFonts w:ascii="Times New Roman" w:hAnsi="Times New Roman" w:cs="Times New Roman"/>
            <w:sz w:val="24"/>
            <w:szCs w:val="24"/>
          </w:rPr>
          <w:delText>In this paper, we would like to quantitatively investigate the authenticity of this statement.</w:delText>
        </w:r>
      </w:del>
    </w:p>
    <w:p w14:paraId="74B52200" w14:textId="6828B43F" w:rsidR="00A905B6" w:rsidDel="00CD109D" w:rsidRDefault="00BF1991" w:rsidP="00A905B6">
      <w:pPr>
        <w:ind w:firstLine="720"/>
        <w:jc w:val="both"/>
        <w:rPr>
          <w:moveFrom w:id="84" w:author="Miller, Harvey J." w:date="2019-11-06T12:54:00Z"/>
        </w:rPr>
      </w:pPr>
      <w:moveFromRangeStart w:id="85" w:author="Miller, Harvey J." w:date="2019-11-06T12:54:00Z" w:name="move23937260"/>
      <w:moveFrom w:id="86" w:author="Miller, Harvey J." w:date="2019-11-06T12:54:00Z">
        <w:r w:rsidDel="00CD109D">
          <w:rPr>
            <w:rFonts w:ascii="Times New Roman" w:hAnsi="Times New Roman" w:cs="Times New Roman"/>
            <w:sz w:val="24"/>
            <w:szCs w:val="24"/>
          </w:rPr>
          <w:t>Yet</w:t>
        </w:r>
        <w:r w:rsidR="00A905B6" w:rsidDel="00CD109D">
          <w:rPr>
            <w:rFonts w:ascii="Times New Roman" w:hAnsi="Times New Roman" w:cs="Times New Roman"/>
            <w:sz w:val="24"/>
            <w:szCs w:val="24"/>
          </w:rPr>
          <w:t>,</w:t>
        </w:r>
        <w:r w:rsidR="00A905B6" w:rsidRPr="00B90D45" w:rsidDel="00CD109D">
          <w:rPr>
            <w:rFonts w:ascii="Times New Roman" w:hAnsi="Times New Roman" w:cs="Times New Roman"/>
            <w:sz w:val="24"/>
            <w:szCs w:val="24"/>
          </w:rPr>
          <w:t xml:space="preserve"> </w:t>
        </w:r>
        <w:r w:rsidR="00A905B6" w:rsidDel="00CD109D">
          <w:rPr>
            <w:rFonts w:ascii="Times New Roman" w:hAnsi="Times New Roman" w:cs="Times New Roman"/>
            <w:sz w:val="24"/>
            <w:szCs w:val="24"/>
          </w:rPr>
          <w:t>even w</w:t>
        </w:r>
        <w:r w:rsidR="00A905B6" w:rsidRPr="00B90D45" w:rsidDel="00CD109D">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sidDel="00CD109D">
          <w:rPr>
            <w:rFonts w:ascii="Times New Roman" w:hAnsi="Times New Roman" w:cs="Times New Roman"/>
            <w:sz w:val="24"/>
            <w:szCs w:val="24"/>
          </w:rPr>
          <w:t xml:space="preserve">public transit </w:t>
        </w:r>
        <w:r w:rsidR="00A905B6" w:rsidRPr="00B90D45" w:rsidDel="00CD109D">
          <w:rPr>
            <w:rFonts w:ascii="Times New Roman" w:hAnsi="Times New Roman" w:cs="Times New Roman"/>
            <w:sz w:val="24"/>
            <w:szCs w:val="24"/>
          </w:rPr>
          <w:t>real-time information.</w:t>
        </w:r>
        <w:r w:rsidR="00A905B6" w:rsidRPr="00742068" w:rsidDel="00CD109D">
          <w:rPr>
            <w:rFonts w:ascii="Times New Roman" w:hAnsi="Times New Roman" w:cs="Times New Roman"/>
            <w:sz w:val="24"/>
            <w:szCs w:val="24"/>
          </w:rPr>
          <w:t xml:space="preserve"> </w:t>
        </w:r>
        <w:r w:rsidR="00A905B6" w:rsidDel="00CD109D">
          <w:rPr>
            <w:rFonts w:ascii="Times New Roman" w:hAnsi="Times New Roman" w:cs="Times New Roman"/>
            <w:sz w:val="24"/>
            <w:szCs w:val="24"/>
          </w:rPr>
          <w:t>P</w:t>
        </w:r>
        <w:r w:rsidR="00A905B6" w:rsidRPr="00742068" w:rsidDel="00CD109D">
          <w:rPr>
            <w:rFonts w:ascii="Times New Roman" w:hAnsi="Times New Roman" w:cs="Times New Roman"/>
            <w:sz w:val="24"/>
            <w:szCs w:val="24"/>
          </w:rPr>
          <w:t>eople</w:t>
        </w:r>
        <w:r w:rsidR="00A905B6" w:rsidDel="00CD109D">
          <w:rPr>
            <w:rFonts w:ascii="Times New Roman" w:hAnsi="Times New Roman" w:cs="Times New Roman"/>
            <w:sz w:val="24"/>
            <w:szCs w:val="24"/>
          </w:rPr>
          <w:t xml:space="preserve"> who</w:t>
        </w:r>
        <w:r w:rsidR="00A905B6" w:rsidRPr="00742068" w:rsidDel="00CD109D">
          <w:rPr>
            <w:rFonts w:ascii="Times New Roman" w:hAnsi="Times New Roman" w:cs="Times New Roman"/>
            <w:sz w:val="24"/>
            <w:szCs w:val="24"/>
          </w:rPr>
          <w:t xml:space="preserve"> do not use smart phone application or do not own a smart phone cannot</w:t>
        </w:r>
        <w:r w:rsidR="00A905B6" w:rsidDel="00CD109D">
          <w:rPr>
            <w:rFonts w:ascii="Times New Roman" w:hAnsi="Times New Roman" w:cs="Times New Roman"/>
            <w:sz w:val="24"/>
            <w:szCs w:val="24"/>
          </w:rPr>
          <w:t xml:space="preserve"> know the real-time status</w:t>
        </w:r>
        <w:r w:rsidR="00A905B6" w:rsidRPr="00742068" w:rsidDel="00CD109D">
          <w:rPr>
            <w:rFonts w:ascii="Times New Roman" w:hAnsi="Times New Roman" w:cs="Times New Roman"/>
            <w:sz w:val="24"/>
            <w:szCs w:val="24"/>
          </w:rPr>
          <w:t xml:space="preserve">. These ordinary users </w:t>
        </w:r>
        <w:r w:rsidR="00A905B6" w:rsidDel="00CD109D">
          <w:rPr>
            <w:rFonts w:ascii="Times New Roman" w:hAnsi="Times New Roman" w:cs="Times New Roman"/>
            <w:sz w:val="24"/>
            <w:szCs w:val="24"/>
          </w:rPr>
          <w:t>have to</w:t>
        </w:r>
        <w:r w:rsidR="00A905B6" w:rsidRPr="00742068" w:rsidDel="00CD109D">
          <w:rPr>
            <w:rFonts w:ascii="Times New Roman" w:hAnsi="Times New Roman" w:cs="Times New Roman"/>
            <w:sz w:val="24"/>
            <w:szCs w:val="24"/>
          </w:rPr>
          <w:t xml:space="preserve"> plan their trip</w:t>
        </w:r>
        <w:r w:rsidR="00A905B6" w:rsidDel="00CD109D">
          <w:rPr>
            <w:rFonts w:ascii="Times New Roman" w:hAnsi="Times New Roman" w:cs="Times New Roman"/>
            <w:sz w:val="24"/>
            <w:szCs w:val="24"/>
          </w:rPr>
          <w:t>s</w:t>
        </w:r>
        <w:r w:rsidR="00A905B6" w:rsidRPr="00742068" w:rsidDel="00CD109D">
          <w:rPr>
            <w:rFonts w:ascii="Times New Roman" w:hAnsi="Times New Roman" w:cs="Times New Roman"/>
            <w:sz w:val="24"/>
            <w:szCs w:val="24"/>
          </w:rPr>
          <w:t xml:space="preserve"> according to the schedule</w:t>
        </w:r>
        <w:r w:rsidR="00A905B6" w:rsidDel="00CD109D">
          <w:rPr>
            <w:rFonts w:ascii="Times New Roman" w:hAnsi="Times New Roman" w:cs="Times New Roman"/>
            <w:sz w:val="24"/>
            <w:szCs w:val="24"/>
          </w:rPr>
          <w:t xml:space="preserve">, </w:t>
        </w:r>
        <w:r w:rsidR="00A905B6" w:rsidRPr="00742068" w:rsidDel="00CD109D">
          <w:rPr>
            <w:rFonts w:ascii="Times New Roman" w:hAnsi="Times New Roman" w:cs="Times New Roman"/>
            <w:sz w:val="24"/>
            <w:szCs w:val="24"/>
          </w:rPr>
          <w:t>their daily experience</w:t>
        </w:r>
        <w:r w:rsidR="00A905B6" w:rsidDel="00CD109D">
          <w:rPr>
            <w:rFonts w:ascii="Times New Roman" w:hAnsi="Times New Roman" w:cs="Times New Roman"/>
            <w:sz w:val="24"/>
            <w:szCs w:val="24"/>
          </w:rPr>
          <w:t>, or even random</w:t>
        </w:r>
        <w:r w:rsidR="00A905B6" w:rsidRPr="00742068" w:rsidDel="00CD109D">
          <w:rPr>
            <w:rFonts w:ascii="Times New Roman" w:hAnsi="Times New Roman" w:cs="Times New Roman"/>
            <w:sz w:val="24"/>
            <w:szCs w:val="24"/>
          </w:rPr>
          <w:t>.</w:t>
        </w:r>
        <w:r w:rsidR="00A905B6" w:rsidDel="00CD109D">
          <w:rPr>
            <w:rFonts w:ascii="Times New Roman" w:hAnsi="Times New Roman" w:cs="Times New Roman"/>
            <w:sz w:val="24"/>
            <w:szCs w:val="24"/>
          </w:rPr>
          <w:t xml:space="preserve"> Based on </w:t>
        </w:r>
        <w:r w:rsidR="00F63ADF" w:rsidDel="00CD109D">
          <w:rPr>
            <w:rFonts w:ascii="Times New Roman" w:hAnsi="Times New Roman" w:cs="Times New Roman"/>
            <w:sz w:val="24"/>
            <w:szCs w:val="24"/>
          </w:rPr>
          <w:t>these</w:t>
        </w:r>
        <w:r w:rsidR="00A905B6" w:rsidDel="00CD109D">
          <w:rPr>
            <w:rFonts w:ascii="Times New Roman" w:hAnsi="Times New Roman" w:cs="Times New Roman"/>
            <w:sz w:val="24"/>
            <w:szCs w:val="24"/>
          </w:rPr>
          <w:t xml:space="preserve"> fact</w:t>
        </w:r>
        <w:r w:rsidR="00F63ADF" w:rsidDel="00CD109D">
          <w:rPr>
            <w:rFonts w:ascii="Times New Roman" w:hAnsi="Times New Roman" w:cs="Times New Roman"/>
            <w:sz w:val="24"/>
            <w:szCs w:val="24"/>
          </w:rPr>
          <w:t>s</w:t>
        </w:r>
        <w:r w:rsidR="00A905B6" w:rsidDel="00CD109D">
          <w:rPr>
            <w:rFonts w:ascii="Times New Roman" w:hAnsi="Times New Roman" w:cs="Times New Roman"/>
            <w:sz w:val="24"/>
            <w:szCs w:val="24"/>
          </w:rPr>
          <w:t xml:space="preserve">, we would like to assess the average waiting time difference between non-RTI and RTI users and social justice issue behind the difference. </w:t>
        </w:r>
      </w:moveFrom>
    </w:p>
    <w:moveFromRangeEnd w:id="85"/>
    <w:p w14:paraId="63E64B5D" w14:textId="1495A7D3" w:rsidR="00A905B6" w:rsidDel="00DD53D6" w:rsidRDefault="00A905B6" w:rsidP="00A905B6">
      <w:pPr>
        <w:ind w:firstLine="720"/>
        <w:jc w:val="both"/>
        <w:rPr>
          <w:del w:id="87" w:author="Miller, Harvey J." w:date="2019-11-06T11:11:00Z"/>
          <w:rFonts w:ascii="Times New Roman" w:hAnsi="Times New Roman" w:cs="Times New Roman"/>
          <w:sz w:val="24"/>
          <w:szCs w:val="24"/>
        </w:rPr>
      </w:pPr>
    </w:p>
    <w:p w14:paraId="1C6A9BBF" w14:textId="77777777" w:rsidR="00E56F76" w:rsidRDefault="00A905B6" w:rsidP="00A905B6">
      <w:pPr>
        <w:ind w:firstLine="720"/>
        <w:jc w:val="both"/>
        <w:rPr>
          <w:ins w:id="88" w:author="Miller, Harvey J." w:date="2019-11-06T13:21:00Z"/>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ins w:id="89" w:author="Miller, Harvey J." w:date="2019-11-06T13:12:00Z">
        <w:r w:rsidR="00F242B3">
          <w:rPr>
            <w:rFonts w:ascii="Times New Roman" w:hAnsi="Times New Roman" w:cs="Times New Roman"/>
            <w:sz w:val="24"/>
            <w:szCs w:val="24"/>
          </w:rPr>
          <w:t xml:space="preserve">behavioral </w:t>
        </w:r>
      </w:ins>
      <w:r w:rsidRPr="006E12CF">
        <w:rPr>
          <w:rFonts w:ascii="Times New Roman" w:hAnsi="Times New Roman" w:cs="Times New Roman"/>
          <w:sz w:val="24"/>
          <w:szCs w:val="24"/>
        </w:rPr>
        <w:t xml:space="preserve">strategies that </w:t>
      </w:r>
      <w:ins w:id="90" w:author="Miller, Harvey J." w:date="2019-11-06T13:00:00Z">
        <w:r w:rsidR="00CD109D">
          <w:rPr>
            <w:rFonts w:ascii="Times New Roman" w:hAnsi="Times New Roman" w:cs="Times New Roman"/>
            <w:sz w:val="24"/>
            <w:szCs w:val="24"/>
          </w:rPr>
          <w:t xml:space="preserve">exploit </w:t>
        </w:r>
      </w:ins>
      <w:ins w:id="91" w:author="Miller, Harvey J." w:date="2019-11-06T13:02:00Z">
        <w:r w:rsidR="00CD109D">
          <w:rPr>
            <w:rFonts w:ascii="Times New Roman" w:hAnsi="Times New Roman" w:cs="Times New Roman"/>
            <w:sz w:val="24"/>
            <w:szCs w:val="24"/>
          </w:rPr>
          <w:t xml:space="preserve">or </w:t>
        </w:r>
      </w:ins>
      <w:del w:id="92" w:author="Miller, Harvey J." w:date="2019-11-06T13:02:00Z">
        <w:r w:rsidDel="00CD109D">
          <w:rPr>
            <w:rFonts w:ascii="Times New Roman" w:hAnsi="Times New Roman" w:cs="Times New Roman"/>
            <w:sz w:val="24"/>
            <w:szCs w:val="24"/>
          </w:rPr>
          <w:delText>either</w:delText>
        </w:r>
        <w:r w:rsidRPr="006E12CF" w:rsidDel="00CD109D">
          <w:rPr>
            <w:rFonts w:ascii="Times New Roman" w:hAnsi="Times New Roman" w:cs="Times New Roman"/>
            <w:sz w:val="24"/>
            <w:szCs w:val="24"/>
          </w:rPr>
          <w:delText xml:space="preserve">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93" w:author="Miller, Harvey J." w:date="2019-11-06T13:03:00Z">
        <w:r w:rsidDel="00CD109D">
          <w:rPr>
            <w:rFonts w:ascii="Times New Roman" w:hAnsi="Times New Roman" w:cs="Times New Roman"/>
            <w:sz w:val="24"/>
            <w:szCs w:val="24"/>
          </w:rPr>
          <w:delText>or</w:delText>
        </w:r>
        <w:r w:rsidRPr="006E12CF" w:rsidDel="00CD109D">
          <w:rPr>
            <w:rFonts w:ascii="Times New Roman" w:hAnsi="Times New Roman" w:cs="Times New Roman"/>
            <w:sz w:val="24"/>
            <w:szCs w:val="24"/>
          </w:rPr>
          <w:delText xml:space="preserve"> </w:delText>
        </w:r>
      </w:del>
      <w:del w:id="94" w:author="Miller, Harvey J." w:date="2019-11-06T13:02:00Z">
        <w:r w:rsidRPr="006E12CF" w:rsidDel="00CD109D">
          <w:rPr>
            <w:rFonts w:ascii="Times New Roman" w:hAnsi="Times New Roman" w:cs="Times New Roman"/>
            <w:sz w:val="24"/>
            <w:szCs w:val="24"/>
          </w:rPr>
          <w:delText xml:space="preserve">exploit </w:delText>
        </w:r>
      </w:del>
      <w:r w:rsidRPr="006E12CF">
        <w:rPr>
          <w:rFonts w:ascii="Times New Roman" w:hAnsi="Times New Roman" w:cs="Times New Roman"/>
          <w:sz w:val="24"/>
          <w:szCs w:val="24"/>
        </w:rPr>
        <w:t>RTI.</w:t>
      </w:r>
      <w:r>
        <w:rPr>
          <w:rFonts w:ascii="Times New Roman" w:hAnsi="Times New Roman" w:cs="Times New Roman"/>
          <w:sz w:val="24"/>
          <w:szCs w:val="24"/>
        </w:rPr>
        <w:t xml:space="preserve"> </w:t>
      </w:r>
      <w:ins w:id="95" w:author="Miller, Harvey J." w:date="2019-11-06T13:04:00Z">
        <w:r w:rsidR="009E6F57">
          <w:rPr>
            <w:rFonts w:ascii="Times New Roman" w:hAnsi="Times New Roman" w:cs="Times New Roman"/>
            <w:sz w:val="24"/>
            <w:szCs w:val="24"/>
          </w:rPr>
          <w:t xml:space="preserve">We compare the performance of these strategies </w:t>
        </w:r>
      </w:ins>
      <w:ins w:id="96" w:author="Miller, Harvey J." w:date="2019-11-06T13:10:00Z">
        <w:r w:rsidR="00F242B3">
          <w:rPr>
            <w:rFonts w:ascii="Times New Roman" w:hAnsi="Times New Roman" w:cs="Times New Roman"/>
            <w:sz w:val="24"/>
            <w:szCs w:val="24"/>
          </w:rPr>
          <w:t xml:space="preserve">using </w:t>
        </w:r>
      </w:ins>
      <w:ins w:id="97" w:author="Miller, Harvey J." w:date="2019-11-06T13:11:00Z">
        <w:r w:rsidR="00F242B3">
          <w:rPr>
            <w:rFonts w:ascii="Times New Roman" w:hAnsi="Times New Roman" w:cs="Times New Roman"/>
            <w:sz w:val="24"/>
            <w:szCs w:val="24"/>
          </w:rPr>
          <w:t xml:space="preserve">high-resolution </w:t>
        </w:r>
      </w:ins>
      <w:ins w:id="98" w:author="Miller, Harvey J." w:date="2019-11-06T13:10:00Z">
        <w:r w:rsidR="00F242B3">
          <w:rPr>
            <w:rFonts w:ascii="Times New Roman" w:hAnsi="Times New Roman" w:cs="Times New Roman"/>
            <w:sz w:val="24"/>
            <w:szCs w:val="24"/>
          </w:rPr>
          <w:t>schedule and real-time vehicle location data for a</w:t>
        </w:r>
      </w:ins>
      <w:ins w:id="99" w:author="Miller, Harvey J." w:date="2019-11-06T13:18:00Z">
        <w:r w:rsidR="00E56F76">
          <w:rPr>
            <w:rFonts w:ascii="Times New Roman" w:hAnsi="Times New Roman" w:cs="Times New Roman"/>
            <w:sz w:val="24"/>
            <w:szCs w:val="24"/>
          </w:rPr>
          <w:t xml:space="preserve"> </w:t>
        </w:r>
      </w:ins>
      <w:ins w:id="100" w:author="Miller, Harvey J." w:date="2019-11-06T13:19:00Z">
        <w:r w:rsidR="00E56F76">
          <w:rPr>
            <w:rFonts w:ascii="Times New Roman" w:hAnsi="Times New Roman" w:cs="Times New Roman"/>
            <w:sz w:val="24"/>
            <w:szCs w:val="24"/>
          </w:rPr>
          <w:t xml:space="preserve">popular </w:t>
        </w:r>
      </w:ins>
      <w:ins w:id="101" w:author="Miller, Harvey J." w:date="2019-11-06T13:18:00Z">
        <w:r w:rsidR="00E56F76">
          <w:rPr>
            <w:rFonts w:ascii="Times New Roman" w:hAnsi="Times New Roman" w:cs="Times New Roman"/>
            <w:sz w:val="24"/>
            <w:szCs w:val="24"/>
          </w:rPr>
          <w:t>bus route</w:t>
        </w:r>
      </w:ins>
      <w:ins w:id="102" w:author="Miller, Harvey J." w:date="2019-11-06T13:19:00Z">
        <w:r w:rsidR="00E56F76">
          <w:rPr>
            <w:rFonts w:ascii="Times New Roman" w:hAnsi="Times New Roman" w:cs="Times New Roman"/>
            <w:sz w:val="24"/>
            <w:szCs w:val="24"/>
          </w:rPr>
          <w:t xml:space="preserve"> operated by the Central Ohio Transit Authority (COTA) in Columbus, Ohio, USA.  We show that the performance of RTI in reducing users</w:t>
        </w:r>
      </w:ins>
      <w:ins w:id="103" w:author="Miller, Harvey J." w:date="2019-11-06T13:20:00Z">
        <w:r w:rsidR="00E56F76">
          <w:rPr>
            <w:rFonts w:ascii="Times New Roman" w:hAnsi="Times New Roman" w:cs="Times New Roman"/>
            <w:sz w:val="24"/>
            <w:szCs w:val="24"/>
          </w:rPr>
          <w:t>’ wait time at stops can vary depending on the</w:t>
        </w:r>
      </w:ins>
      <w:ins w:id="104" w:author="Miller, Harvey J." w:date="2019-11-06T13:21:00Z">
        <w:r w:rsidR="00E56F76">
          <w:rPr>
            <w:rFonts w:ascii="Times New Roman" w:hAnsi="Times New Roman" w:cs="Times New Roman"/>
            <w:sz w:val="24"/>
            <w:szCs w:val="24"/>
          </w:rPr>
          <w:t xml:space="preserve"> behavioral strategy, distance to the bus stop from home, and the location of the stop along the bus route.</w:t>
        </w:r>
      </w:ins>
    </w:p>
    <w:p w14:paraId="6250D664" w14:textId="3E83F1AF" w:rsidR="009E6F57" w:rsidRDefault="00E56F76" w:rsidP="00A905B6">
      <w:pPr>
        <w:ind w:firstLine="720"/>
        <w:jc w:val="both"/>
        <w:rPr>
          <w:ins w:id="105" w:author="Miller, Harvey J." w:date="2019-11-06T13:04:00Z"/>
          <w:rFonts w:ascii="Times New Roman" w:hAnsi="Times New Roman" w:cs="Times New Roman"/>
          <w:sz w:val="24"/>
          <w:szCs w:val="24"/>
        </w:rPr>
      </w:pPr>
      <w:ins w:id="106" w:author="Miller, Harvey J." w:date="2019-11-06T13:21:00Z">
        <w:r>
          <w:rPr>
            <w:rFonts w:ascii="Times New Roman" w:hAnsi="Times New Roman" w:cs="Times New Roman"/>
            <w:sz w:val="24"/>
            <w:szCs w:val="24"/>
          </w:rPr>
          <w:t xml:space="preserve">The next section of this paper… </w:t>
        </w:r>
      </w:ins>
      <w:ins w:id="107" w:author="Miller, Harvey J." w:date="2019-11-06T13:20:00Z">
        <w:r>
          <w:rPr>
            <w:rFonts w:ascii="Times New Roman" w:hAnsi="Times New Roman" w:cs="Times New Roman"/>
            <w:sz w:val="24"/>
            <w:szCs w:val="24"/>
          </w:rPr>
          <w:t xml:space="preserve"> </w:t>
        </w:r>
      </w:ins>
      <w:ins w:id="108" w:author="Miller, Harvey J." w:date="2019-11-06T13:19:00Z">
        <w:r>
          <w:rPr>
            <w:rFonts w:ascii="Times New Roman" w:hAnsi="Times New Roman" w:cs="Times New Roman"/>
            <w:sz w:val="24"/>
            <w:szCs w:val="24"/>
          </w:rPr>
          <w:t xml:space="preserve"> </w:t>
        </w:r>
      </w:ins>
      <w:ins w:id="109" w:author="Miller, Harvey J." w:date="2019-11-06T13:18:00Z">
        <w:r>
          <w:rPr>
            <w:rFonts w:ascii="Times New Roman" w:hAnsi="Times New Roman" w:cs="Times New Roman"/>
            <w:sz w:val="24"/>
            <w:szCs w:val="24"/>
          </w:rPr>
          <w:t xml:space="preserve"> </w:t>
        </w:r>
      </w:ins>
      <w:ins w:id="110" w:author="Miller, Harvey J." w:date="2019-11-06T13:10:00Z">
        <w:r w:rsidR="00F242B3">
          <w:rPr>
            <w:rFonts w:ascii="Times New Roman" w:hAnsi="Times New Roman" w:cs="Times New Roman"/>
            <w:sz w:val="24"/>
            <w:szCs w:val="24"/>
          </w:rPr>
          <w:t xml:space="preserve"> </w:t>
        </w:r>
      </w:ins>
      <w:ins w:id="111" w:author="Miller, Harvey J." w:date="2019-11-06T13:11:00Z">
        <w:r w:rsidR="00F242B3">
          <w:rPr>
            <w:rFonts w:ascii="Times New Roman" w:hAnsi="Times New Roman" w:cs="Times New Roman"/>
            <w:sz w:val="24"/>
            <w:szCs w:val="24"/>
          </w:rPr>
          <w:t xml:space="preserve"> </w:t>
        </w:r>
      </w:ins>
    </w:p>
    <w:p w14:paraId="14E6283F" w14:textId="6B548408" w:rsidR="00A905B6" w:rsidDel="00E56F76" w:rsidRDefault="00A905B6" w:rsidP="00A905B6">
      <w:pPr>
        <w:ind w:firstLine="720"/>
        <w:jc w:val="both"/>
        <w:rPr>
          <w:del w:id="112" w:author="Miller, Harvey J." w:date="2019-11-06T13:18:00Z"/>
          <w:rFonts w:ascii="Times New Roman" w:hAnsi="Times New Roman" w:cs="Times New Roman"/>
          <w:sz w:val="24"/>
          <w:szCs w:val="24"/>
        </w:rPr>
      </w:pPr>
      <w:del w:id="113" w:author="Miller, Harvey J." w:date="2019-11-06T13:18:00Z">
        <w:r w:rsidDel="00E56F76">
          <w:rPr>
            <w:rFonts w:ascii="Times New Roman" w:hAnsi="Times New Roman" w:cs="Times New Roman"/>
            <w:sz w:val="24"/>
            <w:szCs w:val="24"/>
          </w:rPr>
          <w:delText>We</w:delText>
        </w:r>
        <w:r w:rsidRPr="00742068" w:rsidDel="00E56F76">
          <w:rPr>
            <w:rFonts w:ascii="Times New Roman" w:hAnsi="Times New Roman" w:cs="Times New Roman"/>
            <w:sz w:val="24"/>
            <w:szCs w:val="24"/>
          </w:rPr>
          <w:delText xml:space="preserve"> </w:delText>
        </w:r>
        <w:r w:rsidDel="00E56F76">
          <w:rPr>
            <w:rFonts w:ascii="Times New Roman" w:hAnsi="Times New Roman" w:cs="Times New Roman"/>
            <w:sz w:val="24"/>
            <w:szCs w:val="24"/>
          </w:rPr>
          <w:delText>assess and optimize</w:delText>
        </w:r>
        <w:r w:rsidRPr="00742068" w:rsidDel="00E56F76">
          <w:rPr>
            <w:rFonts w:ascii="Times New Roman" w:hAnsi="Times New Roman" w:cs="Times New Roman"/>
            <w:sz w:val="24"/>
            <w:szCs w:val="24"/>
          </w:rPr>
          <w:delText xml:space="preserve"> </w:delText>
        </w:r>
        <w:r w:rsidDel="00E56F76">
          <w:rPr>
            <w:rFonts w:ascii="Times New Roman" w:hAnsi="Times New Roman" w:cs="Times New Roman"/>
            <w:sz w:val="24"/>
            <w:szCs w:val="24"/>
          </w:rPr>
          <w:delText xml:space="preserve">different strategies’ waiting time and missed risk </w:delText>
        </w:r>
        <w:r w:rsidRPr="00742068" w:rsidDel="00E56F76">
          <w:rPr>
            <w:rFonts w:ascii="Times New Roman" w:hAnsi="Times New Roman" w:cs="Times New Roman"/>
            <w:sz w:val="24"/>
            <w:szCs w:val="24"/>
          </w:rPr>
          <w:delText xml:space="preserve">by consulting </w:delText>
        </w:r>
        <w:r w:rsidDel="00E56F76">
          <w:rPr>
            <w:rFonts w:ascii="Times New Roman" w:hAnsi="Times New Roman" w:cs="Times New Roman"/>
            <w:sz w:val="24"/>
            <w:szCs w:val="24"/>
          </w:rPr>
          <w:delText xml:space="preserve">historical </w:delText>
        </w:r>
        <w:r w:rsidRPr="00742068" w:rsidDel="00E56F76">
          <w:rPr>
            <w:rFonts w:ascii="Times New Roman" w:hAnsi="Times New Roman" w:cs="Times New Roman"/>
            <w:sz w:val="24"/>
            <w:szCs w:val="24"/>
          </w:rPr>
          <w:delText xml:space="preserve">real-time bus feed. </w:delText>
        </w:r>
        <w:r w:rsidDel="00E56F76">
          <w:rPr>
            <w:rFonts w:ascii="Times New Roman" w:hAnsi="Times New Roman" w:cs="Times New Roman"/>
            <w:sz w:val="24"/>
            <w:szCs w:val="24"/>
          </w:rPr>
          <w:delText>Based on the results, w</w:delText>
        </w:r>
        <w:r w:rsidRPr="00480704" w:rsidDel="00E56F76">
          <w:rPr>
            <w:rFonts w:ascii="Times New Roman" w:hAnsi="Times New Roman" w:cs="Times New Roman"/>
            <w:sz w:val="24"/>
            <w:szCs w:val="24"/>
          </w:rPr>
          <w:delText xml:space="preserve">e compare </w:delText>
        </w:r>
        <w:r w:rsidDel="00E56F76">
          <w:rPr>
            <w:rFonts w:ascii="Times New Roman" w:hAnsi="Times New Roman" w:cs="Times New Roman"/>
            <w:sz w:val="24"/>
            <w:szCs w:val="24"/>
          </w:rPr>
          <w:delText>non-RTI and RTI-based trip planning strategies</w:delText>
        </w:r>
        <w:r w:rsidRPr="00480704" w:rsidDel="00E56F76">
          <w:rPr>
            <w:rFonts w:ascii="Times New Roman" w:hAnsi="Times New Roman" w:cs="Times New Roman"/>
            <w:sz w:val="24"/>
            <w:szCs w:val="24"/>
          </w:rPr>
          <w:delText>.</w:delText>
        </w:r>
        <w:r w:rsidDel="00E56F76">
          <w:rPr>
            <w:rFonts w:ascii="Times New Roman" w:hAnsi="Times New Roman" w:cs="Times New Roman"/>
            <w:sz w:val="24"/>
            <w:szCs w:val="24"/>
          </w:rPr>
          <w:delText xml:space="preserve"> We also show how the performance of these strategies vary in different geographic and temporal level.</w:delText>
        </w:r>
        <w:r w:rsidRPr="00742068" w:rsidDel="00E56F76">
          <w:rPr>
            <w:rFonts w:ascii="Times New Roman" w:hAnsi="Times New Roman" w:cs="Times New Roman"/>
            <w:sz w:val="24"/>
            <w:szCs w:val="24"/>
          </w:rPr>
          <w:delText xml:space="preserve"> </w:delText>
        </w:r>
      </w:del>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2CE65422" w:rsidR="00A905B6" w:rsidDel="00DA509F" w:rsidRDefault="00A905B6" w:rsidP="006C5050">
      <w:pPr>
        <w:jc w:val="both"/>
        <w:rPr>
          <w:del w:id="114" w:author="Miller, Harvey J." w:date="2019-11-06T13:38:00Z"/>
          <w:rFonts w:ascii="Times New Roman" w:hAnsi="Times New Roman" w:cs="Times New Roman"/>
          <w:b/>
          <w:bCs/>
          <w:sz w:val="24"/>
          <w:szCs w:val="24"/>
        </w:rPr>
      </w:pPr>
      <w:r>
        <w:rPr>
          <w:rFonts w:ascii="Times New Roman" w:hAnsi="Times New Roman" w:cs="Times New Roman"/>
          <w:sz w:val="24"/>
          <w:szCs w:val="24"/>
        </w:rPr>
        <w:t>Analyzing the impacts of timely public transit information predates the development of contemporary real-time data provided via webpages and smart phone apps</w:t>
      </w:r>
      <w:ins w:id="115" w:author="Miller, Harvey J." w:date="2019-11-06T13:25:00Z">
        <w:r w:rsidR="006B3D7B">
          <w:rPr>
            <w:rFonts w:ascii="Times New Roman" w:hAnsi="Times New Roman" w:cs="Times New Roman"/>
            <w:sz w:val="24"/>
            <w:szCs w:val="24"/>
          </w:rPr>
          <w:t xml:space="preserve"> (e.g., </w:t>
        </w:r>
      </w:ins>
      <w:del w:id="116" w:author="Miller, Harvey J." w:date="2019-11-06T13:25:00Z">
        <w:r w:rsidDel="006B3D7B">
          <w:rPr>
            <w:rFonts w:ascii="Times New Roman" w:hAnsi="Times New Roman" w:cs="Times New Roman"/>
            <w:sz w:val="24"/>
            <w:szCs w:val="24"/>
          </w:rPr>
          <w:delText xml:space="preserve">. For example, </w:delText>
        </w:r>
      </w:del>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ins w:id="117" w:author="Miller, Harvey J." w:date="2019-11-06T13:25:00Z">
        <w:r w:rsidR="006B3D7B">
          <w:rPr>
            <w:rFonts w:ascii="Times New Roman" w:hAnsi="Times New Roman" w:cs="Times New Roman"/>
            <w:sz w:val="24"/>
            <w:szCs w:val="24"/>
          </w:rPr>
          <w:t xml:space="preserve">, </w:t>
        </w:r>
      </w:ins>
      <w:ins w:id="118" w:author="Miller, Harvey J." w:date="2019-11-06T13:26:00Z">
        <w:r w:rsidR="006B3D7B">
          <w:rPr>
            <w:rFonts w:ascii="Times New Roman" w:hAnsi="Times New Roman" w:cs="Times New Roman"/>
            <w:sz w:val="24"/>
            <w:szCs w:val="24"/>
          </w:rPr>
          <w:t>discussed</w:t>
        </w:r>
      </w:ins>
      <w:ins w:id="119" w:author="Miller, Harvey J." w:date="2019-11-06T13:25:00Z">
        <w:r w:rsidR="006B3D7B">
          <w:rPr>
            <w:rFonts w:ascii="Times New Roman" w:hAnsi="Times New Roman" w:cs="Times New Roman"/>
            <w:sz w:val="24"/>
            <w:szCs w:val="24"/>
          </w:rPr>
          <w:t xml:space="preserve"> below)</w:t>
        </w:r>
      </w:ins>
      <w:ins w:id="120" w:author="Miller, Harvey J." w:date="2019-11-06T13:26:00Z">
        <w:r w:rsidR="006B3D7B">
          <w:rPr>
            <w:rFonts w:ascii="Times New Roman" w:hAnsi="Times New Roman" w:cs="Times New Roman"/>
            <w:sz w:val="24"/>
            <w:szCs w:val="24"/>
          </w:rPr>
          <w:t xml:space="preserve">.  </w:t>
        </w:r>
      </w:ins>
      <w:del w:id="121" w:author="Miller, Harvey J." w:date="2019-11-06T13:26:00Z">
        <w:r w:rsidDel="006B3D7B">
          <w:rPr>
            <w:rFonts w:ascii="Times New Roman" w:hAnsi="Times New Roman" w:cs="Times New Roman"/>
            <w:sz w:val="24"/>
            <w:szCs w:val="24"/>
          </w:rPr>
          <w:delText xml:space="preserve"> investigates signage and telephone</w:delText>
        </w:r>
      </w:del>
      <w:del w:id="122" w:author="Miller, Harvey J." w:date="2019-11-06T13:23:00Z">
        <w:r w:rsidDel="00E56F76">
          <w:rPr>
            <w:rFonts w:ascii="Times New Roman" w:hAnsi="Times New Roman" w:cs="Times New Roman"/>
            <w:sz w:val="24"/>
            <w:szCs w:val="24"/>
          </w:rPr>
          <w:delText>’s real-time</w:delText>
        </w:r>
      </w:del>
      <w:del w:id="123" w:author="Miller, Harvey J." w:date="2019-11-06T13:26:00Z">
        <w:r w:rsidDel="006B3D7B">
          <w:rPr>
            <w:rFonts w:ascii="Times New Roman" w:hAnsi="Times New Roman" w:cs="Times New Roman"/>
            <w:sz w:val="24"/>
            <w:szCs w:val="24"/>
          </w:rPr>
          <w:delText xml:space="preserve"> information</w:delText>
        </w:r>
      </w:del>
      <w:del w:id="124" w:author="Miller, Harvey J." w:date="2019-11-06T13:23:00Z">
        <w:r w:rsidDel="006B3D7B">
          <w:rPr>
            <w:rFonts w:ascii="Times New Roman" w:hAnsi="Times New Roman" w:cs="Times New Roman"/>
            <w:sz w:val="24"/>
            <w:szCs w:val="24"/>
          </w:rPr>
          <w:delText>’s</w:delText>
        </w:r>
      </w:del>
      <w:del w:id="125" w:author="Miller, Harvey J." w:date="2019-11-06T13:26:00Z">
        <w:r w:rsidDel="006B3D7B">
          <w:rPr>
            <w:rFonts w:ascii="Times New Roman" w:hAnsi="Times New Roman" w:cs="Times New Roman"/>
            <w:sz w:val="24"/>
            <w:szCs w:val="24"/>
          </w:rPr>
          <w:delText xml:space="preserve"> </w:delText>
        </w:r>
      </w:del>
      <w:del w:id="126" w:author="Miller, Harvey J." w:date="2019-11-06T13:24:00Z">
        <w:r w:rsidDel="006B3D7B">
          <w:rPr>
            <w:rFonts w:ascii="Times New Roman" w:hAnsi="Times New Roman" w:cs="Times New Roman"/>
            <w:sz w:val="24"/>
            <w:szCs w:val="24"/>
          </w:rPr>
          <w:delText xml:space="preserve">impact </w:delText>
        </w:r>
      </w:del>
      <w:del w:id="127" w:author="Miller, Harvey J." w:date="2019-11-06T13:26:00Z">
        <w:r w:rsidDel="006B3D7B">
          <w:rPr>
            <w:rFonts w:ascii="Times New Roman" w:hAnsi="Times New Roman" w:cs="Times New Roman"/>
            <w:sz w:val="24"/>
            <w:szCs w:val="24"/>
          </w:rPr>
          <w:delText xml:space="preserve">on passengers’ waiting time. </w:delText>
        </w:r>
      </w:del>
      <w:r>
        <w:rPr>
          <w:rFonts w:ascii="Times New Roman" w:hAnsi="Times New Roman" w:cs="Times New Roman"/>
          <w:sz w:val="24"/>
          <w:szCs w:val="24"/>
        </w:rPr>
        <w:t xml:space="preserve">After the widespread application of smart personal devices, real-time information is becoming more </w:t>
      </w:r>
      <w:ins w:id="128" w:author="Miller, Harvey J." w:date="2019-11-06T13:25:00Z">
        <w:r w:rsidR="006B3D7B">
          <w:rPr>
            <w:rFonts w:ascii="Times New Roman" w:hAnsi="Times New Roman" w:cs="Times New Roman"/>
            <w:sz w:val="24"/>
            <w:szCs w:val="24"/>
          </w:rPr>
          <w:t xml:space="preserve">prevalent </w:t>
        </w:r>
      </w:ins>
      <w:del w:id="129" w:author="Miller, Harvey J." w:date="2019-11-06T13:25:00Z">
        <w:r w:rsidDel="006B3D7B">
          <w:rPr>
            <w:rFonts w:ascii="Times New Roman" w:hAnsi="Times New Roman" w:cs="Times New Roman"/>
            <w:sz w:val="24"/>
            <w:szCs w:val="24"/>
          </w:rPr>
          <w:delText xml:space="preserve">accessible </w:delText>
        </w:r>
      </w:del>
      <w:r>
        <w:rPr>
          <w:rFonts w:ascii="Times New Roman" w:hAnsi="Times New Roman" w:cs="Times New Roman"/>
          <w:sz w:val="24"/>
          <w:szCs w:val="24"/>
        </w:rPr>
        <w:t>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130" w:author="Miller, Harvey J." w:date="2019-11-06T13:25:00Z">
        <w:r w:rsidR="006B3D7B">
          <w:rPr>
            <w:rFonts w:ascii="Times New Roman" w:hAnsi="Times New Roman" w:cs="Times New Roman"/>
            <w:sz w:val="24"/>
            <w:szCs w:val="24"/>
          </w:rPr>
          <w:t xml:space="preserve">examine this </w:t>
        </w:r>
      </w:ins>
      <w:del w:id="131" w:author="Miller, Harvey J." w:date="2019-11-06T13:25:00Z">
        <w:r w:rsidDel="006B3D7B">
          <w:rPr>
            <w:rFonts w:ascii="Times New Roman" w:hAnsi="Times New Roman" w:cs="Times New Roman"/>
            <w:sz w:val="24"/>
            <w:szCs w:val="24"/>
          </w:rPr>
          <w:delText xml:space="preserve">are going to review the </w:delText>
        </w:r>
      </w:del>
      <w:r>
        <w:rPr>
          <w:rFonts w:ascii="Times New Roman" w:hAnsi="Times New Roman" w:cs="Times New Roman"/>
          <w:sz w:val="24"/>
          <w:szCs w:val="24"/>
        </w:rPr>
        <w:t xml:space="preserve">literature based on two dimensions: </w:t>
      </w:r>
      <w:ins w:id="132" w:author="Miller, Harvey J." w:date="2019-11-06T13:26:00Z">
        <w:r w:rsidR="006B3D7B">
          <w:rPr>
            <w:rFonts w:ascii="Times New Roman" w:hAnsi="Times New Roman" w:cs="Times New Roman"/>
            <w:sz w:val="24"/>
            <w:szCs w:val="24"/>
          </w:rPr>
          <w:t xml:space="preserve">the </w:t>
        </w:r>
      </w:ins>
      <w:r>
        <w:rPr>
          <w:rFonts w:ascii="Times New Roman" w:hAnsi="Times New Roman" w:cs="Times New Roman"/>
          <w:sz w:val="24"/>
          <w:szCs w:val="24"/>
        </w:rPr>
        <w:t>information media</w:t>
      </w:r>
      <w:ins w:id="133" w:author="Miller, Harvey J." w:date="2019-11-06T13:26:00Z">
        <w:r w:rsidR="006B3D7B">
          <w:rPr>
            <w:rFonts w:ascii="Times New Roman" w:hAnsi="Times New Roman" w:cs="Times New Roman"/>
            <w:sz w:val="24"/>
            <w:szCs w:val="24"/>
          </w:rPr>
          <w:t xml:space="preserve"> examined </w:t>
        </w:r>
      </w:ins>
      <w:del w:id="134" w:author="Miller, Harvey J." w:date="2019-11-06T13:26:00Z">
        <w:r w:rsidDel="006B3D7B">
          <w:rPr>
            <w:rFonts w:ascii="Times New Roman" w:hAnsi="Times New Roman" w:cs="Times New Roman"/>
            <w:sz w:val="24"/>
            <w:szCs w:val="24"/>
          </w:rPr>
          <w:delText xml:space="preserve"> </w:delText>
        </w:r>
      </w:del>
      <w:r>
        <w:rPr>
          <w:rFonts w:ascii="Times New Roman" w:hAnsi="Times New Roman" w:cs="Times New Roman"/>
          <w:sz w:val="24"/>
          <w:szCs w:val="24"/>
        </w:rPr>
        <w:t>and methodology</w:t>
      </w:r>
      <w:ins w:id="135" w:author="Miller, Harvey J." w:date="2019-11-06T13:26:00Z">
        <w:r w:rsidR="006B3D7B">
          <w:rPr>
            <w:rFonts w:ascii="Times New Roman" w:hAnsi="Times New Roman" w:cs="Times New Roman"/>
            <w:sz w:val="24"/>
            <w:szCs w:val="24"/>
          </w:rPr>
          <w:t xml:space="preserve"> used in the study</w:t>
        </w:r>
      </w:ins>
      <w:r>
        <w:rPr>
          <w:rFonts w:ascii="Times New Roman" w:hAnsi="Times New Roman" w:cs="Times New Roman"/>
          <w:sz w:val="24"/>
          <w:szCs w:val="24"/>
        </w:rPr>
        <w:t>.</w:t>
      </w:r>
    </w:p>
    <w:p w14:paraId="1B3660C3" w14:textId="59BE399E" w:rsidR="00DA509F" w:rsidRDefault="00DA509F" w:rsidP="00A905B6">
      <w:pPr>
        <w:jc w:val="both"/>
        <w:rPr>
          <w:ins w:id="136" w:author="Miller, Harvey J." w:date="2019-11-06T13:38:00Z"/>
          <w:rFonts w:ascii="Times New Roman" w:hAnsi="Times New Roman" w:cs="Times New Roman"/>
          <w:sz w:val="24"/>
          <w:szCs w:val="24"/>
        </w:rPr>
      </w:pPr>
    </w:p>
    <w:p w14:paraId="01E02FC3" w14:textId="015AE2DA" w:rsidR="00A905B6" w:rsidRPr="006C5050" w:rsidRDefault="00DA509F" w:rsidP="006C5050">
      <w:pPr>
        <w:jc w:val="both"/>
        <w:rPr>
          <w:rFonts w:ascii="Times New Roman" w:hAnsi="Times New Roman" w:cs="Times New Roman"/>
          <w:sz w:val="24"/>
          <w:szCs w:val="24"/>
        </w:rPr>
      </w:pPr>
      <w:ins w:id="137" w:author="Miller, Harvey J." w:date="2019-11-06T13:38:00Z">
        <w:r>
          <w:rPr>
            <w:rFonts w:ascii="Times New Roman" w:hAnsi="Times New Roman" w:cs="Times New Roman"/>
            <w:b/>
            <w:bCs/>
            <w:sz w:val="24"/>
            <w:szCs w:val="24"/>
          </w:rPr>
          <w:t>I</w:t>
        </w:r>
      </w:ins>
      <w:del w:id="138" w:author="Miller, Harvey J." w:date="2019-11-06T13:38:00Z">
        <w:r w:rsidR="00FF1C11" w:rsidRPr="007536EE" w:rsidDel="00DA509F">
          <w:rPr>
            <w:rFonts w:ascii="Times New Roman" w:hAnsi="Times New Roman" w:cs="Times New Roman"/>
            <w:b/>
            <w:bCs/>
            <w:sz w:val="24"/>
            <w:szCs w:val="24"/>
          </w:rPr>
          <w:delText>By i</w:delText>
        </w:r>
      </w:del>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We first categorize research according to their information media, including static signage, telephone and text services, and smart phone application. Signage and at-stop </w:t>
      </w:r>
      <w:r w:rsidR="00A905B6" w:rsidRPr="006C5050">
        <w:rPr>
          <w:rFonts w:ascii="Times New Roman" w:hAnsi="Times New Roman" w:cs="Times New Roman"/>
          <w:sz w:val="24"/>
          <w:szCs w:val="24"/>
        </w:rPr>
        <w:lastRenderedPageBreak/>
        <w:t>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w:t>
      </w:r>
      <w:ins w:id="139" w:author="Miller, Harvey J." w:date="2019-11-06T13:39:00Z">
        <w:r>
          <w:rPr>
            <w:rFonts w:ascii="Times New Roman" w:hAnsi="Times New Roman" w:cs="Times New Roman"/>
            <w:sz w:val="24"/>
            <w:szCs w:val="24"/>
          </w:rPr>
          <w:t xml:space="preserve">reduce </w:t>
        </w:r>
      </w:ins>
      <w:del w:id="140" w:author="Miller, Harvey J." w:date="2019-11-06T13:39:00Z">
        <w:r w:rsidR="00A905B6" w:rsidRPr="006C5050" w:rsidDel="00DA509F">
          <w:rPr>
            <w:rFonts w:ascii="Times New Roman" w:hAnsi="Times New Roman" w:cs="Times New Roman"/>
            <w:sz w:val="24"/>
            <w:szCs w:val="24"/>
          </w:rPr>
          <w:delText xml:space="preserve">greatly release </w:delText>
        </w:r>
      </w:del>
      <w:r w:rsidR="00A905B6" w:rsidRPr="006C5050">
        <w:rPr>
          <w:rFonts w:ascii="Times New Roman" w:hAnsi="Times New Roman" w:cs="Times New Roman"/>
          <w:sz w:val="24"/>
          <w:szCs w:val="24"/>
        </w:rPr>
        <w:t xml:space="preserve">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58A5F78"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w:t>
      </w:r>
      <w:ins w:id="141" w:author="Miller, Harvey J." w:date="2019-11-06T13:39:00Z">
        <w:r w:rsidR="00DA509F">
          <w:rPr>
            <w:rFonts w:ascii="Times New Roman" w:hAnsi="Times New Roman" w:cs="Times New Roman"/>
            <w:sz w:val="24"/>
            <w:szCs w:val="24"/>
          </w:rPr>
          <w:t xml:space="preserve">a </w:t>
        </w:r>
      </w:ins>
      <w:del w:id="142" w:author="Miller, Harvey J." w:date="2019-11-06T13:39:00Z">
        <w:r w:rsidR="00E95662" w:rsidDel="00DA509F">
          <w:rPr>
            <w:rFonts w:ascii="Times New Roman" w:hAnsi="Times New Roman" w:cs="Times New Roman"/>
            <w:sz w:val="24"/>
            <w:szCs w:val="24"/>
          </w:rPr>
          <w:delText xml:space="preserve">the </w:delText>
        </w:r>
      </w:del>
      <w:r w:rsidR="00E95662">
        <w:rPr>
          <w:rFonts w:ascii="Times New Roman" w:hAnsi="Times New Roman" w:cs="Times New Roman"/>
          <w:sz w:val="24"/>
          <w:szCs w:val="24"/>
        </w:rPr>
        <w:t xml:space="preserve">survey </w:t>
      </w:r>
      <w:ins w:id="143" w:author="Miller, Harvey J." w:date="2019-11-06T13:39:00Z">
        <w:r w:rsidR="00DA509F">
          <w:rPr>
            <w:rFonts w:ascii="Times New Roman" w:hAnsi="Times New Roman" w:cs="Times New Roman"/>
            <w:sz w:val="24"/>
            <w:szCs w:val="24"/>
          </w:rPr>
          <w:t xml:space="preserve">they administered </w:t>
        </w:r>
      </w:ins>
      <w:r w:rsidR="00E95662">
        <w:rPr>
          <w:rFonts w:ascii="Times New Roman" w:hAnsi="Times New Roman" w:cs="Times New Roman"/>
          <w:sz w:val="24"/>
          <w:szCs w:val="24"/>
        </w:rPr>
        <w:t>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1BE4F641" w:rsidR="00A905B6" w:rsidRPr="006C5050" w:rsidDel="00DA509F" w:rsidRDefault="00DA509F" w:rsidP="006C5050">
      <w:pPr>
        <w:jc w:val="both"/>
        <w:rPr>
          <w:del w:id="144" w:author="Miller, Harvey J." w:date="2019-11-06T13:43:00Z"/>
          <w:rFonts w:ascii="Times New Roman" w:hAnsi="Times New Roman" w:cs="Times New Roman"/>
          <w:sz w:val="24"/>
          <w:szCs w:val="24"/>
        </w:rPr>
      </w:pPr>
      <w:ins w:id="145" w:author="Miller, Harvey J." w:date="2019-11-06T13:40:00Z">
        <w:r>
          <w:rPr>
            <w:rFonts w:ascii="Times New Roman" w:hAnsi="Times New Roman" w:cs="Times New Roman"/>
            <w:b/>
            <w:bCs/>
            <w:sz w:val="24"/>
            <w:szCs w:val="24"/>
          </w:rPr>
          <w:t>R</w:t>
        </w:r>
      </w:ins>
      <w:del w:id="146" w:author="Miller, Harvey J." w:date="2019-11-06T13:40:00Z">
        <w:r w:rsidR="00FF1C11" w:rsidRPr="007536EE" w:rsidDel="00DA509F">
          <w:rPr>
            <w:rFonts w:ascii="Times New Roman" w:hAnsi="Times New Roman" w:cs="Times New Roman"/>
            <w:b/>
            <w:bCs/>
            <w:sz w:val="24"/>
            <w:szCs w:val="24"/>
          </w:rPr>
          <w:delText>By r</w:delText>
        </w:r>
      </w:del>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del w:id="147" w:author="Miller, Harvey J." w:date="2019-11-06T13:40:00Z">
        <w:r w:rsidR="00A905B6" w:rsidRPr="006C5050" w:rsidDel="00DA509F">
          <w:rPr>
            <w:rFonts w:ascii="Times New Roman" w:hAnsi="Times New Roman" w:cs="Times New Roman"/>
            <w:sz w:val="24"/>
            <w:szCs w:val="24"/>
          </w:rPr>
          <w:delText xml:space="preserve">Moreover, </w:delText>
        </w:r>
      </w:del>
      <w:del w:id="148" w:author="Miller, Harvey J." w:date="2019-11-06T13:43:00Z">
        <w:r w:rsidR="00A905B6" w:rsidRPr="006C5050" w:rsidDel="00DA509F">
          <w:rPr>
            <w:rFonts w:ascii="Times New Roman" w:hAnsi="Times New Roman" w:cs="Times New Roman"/>
            <w:sz w:val="24"/>
            <w:szCs w:val="24"/>
          </w:rPr>
          <w:delText xml:space="preserve">we can categorize research according to the research methods. These methods can be categorized into two main groups; survey-based methods and simulation models. </w:delText>
        </w:r>
      </w:del>
    </w:p>
    <w:p w14:paraId="2046B0BD" w14:textId="796EBC6D" w:rsidR="00A905B6" w:rsidRPr="00342EA9" w:rsidDel="007B0A4F" w:rsidRDefault="00A905B6">
      <w:pPr>
        <w:jc w:val="both"/>
        <w:rPr>
          <w:del w:id="149" w:author="Miller, Harvey J." w:date="2019-11-06T13:54:00Z"/>
          <w:rFonts w:ascii="Times New Roman" w:hAnsi="Times New Roman" w:cs="Times New Roman"/>
          <w:sz w:val="24"/>
          <w:szCs w:val="24"/>
        </w:rPr>
        <w:pPrChange w:id="150" w:author="Miller, Harvey J." w:date="2019-11-06T13:43:00Z">
          <w:pPr>
            <w:ind w:firstLine="720"/>
            <w:jc w:val="both"/>
          </w:pPr>
        </w:pPrChange>
      </w:pPr>
      <w:r w:rsidRPr="00342EA9">
        <w:rPr>
          <w:rFonts w:ascii="Times New Roman" w:hAnsi="Times New Roman" w:cs="Times New Roman"/>
          <w:sz w:val="24"/>
          <w:szCs w:val="24"/>
        </w:rPr>
        <w:t>Survey-based method</w:t>
      </w:r>
      <w:ins w:id="151" w:author="Miller, Harvey J." w:date="2019-11-06T13:43:00Z">
        <w:r w:rsidR="00DA509F">
          <w:rPr>
            <w:rFonts w:ascii="Times New Roman" w:hAnsi="Times New Roman" w:cs="Times New Roman"/>
            <w:sz w:val="24"/>
            <w:szCs w:val="24"/>
          </w:rPr>
          <w:t>s</w:t>
        </w:r>
      </w:ins>
      <w:r w:rsidRPr="00342EA9">
        <w:rPr>
          <w:rFonts w:ascii="Times New Roman" w:hAnsi="Times New Roman" w:cs="Times New Roman"/>
          <w:sz w:val="24"/>
          <w:szCs w:val="24"/>
        </w:rPr>
        <w:t xml:space="preserve"> is </w:t>
      </w:r>
      <w:del w:id="152" w:author="Miller, Harvey J." w:date="2019-11-06T13:43:00Z">
        <w:r w:rsidRPr="00342EA9" w:rsidDel="00DA509F">
          <w:rPr>
            <w:rFonts w:ascii="Times New Roman" w:hAnsi="Times New Roman" w:cs="Times New Roman"/>
            <w:sz w:val="24"/>
            <w:szCs w:val="24"/>
          </w:rPr>
          <w:delText xml:space="preserve">definitely </w:delText>
        </w:r>
      </w:del>
      <w:r w:rsidRPr="00342EA9">
        <w:rPr>
          <w:rFonts w:ascii="Times New Roman" w:hAnsi="Times New Roman" w:cs="Times New Roman"/>
          <w:sz w:val="24"/>
          <w:szCs w:val="24"/>
        </w:rPr>
        <w:t>the m</w:t>
      </w:r>
      <w:ins w:id="153" w:author="Miller, Harvey J." w:date="2019-11-06T13:43:00Z">
        <w:r w:rsidR="00DA509F">
          <w:rPr>
            <w:rFonts w:ascii="Times New Roman" w:hAnsi="Times New Roman" w:cs="Times New Roman"/>
            <w:sz w:val="24"/>
            <w:szCs w:val="24"/>
          </w:rPr>
          <w:t xml:space="preserve">ost common </w:t>
        </w:r>
      </w:ins>
      <w:del w:id="154" w:author="Miller, Harvey J." w:date="2019-11-06T13:43:00Z">
        <w:r w:rsidRPr="00342EA9" w:rsidDel="00DA509F">
          <w:rPr>
            <w:rFonts w:ascii="Times New Roman" w:hAnsi="Times New Roman" w:cs="Times New Roman"/>
            <w:sz w:val="24"/>
            <w:szCs w:val="24"/>
          </w:rPr>
          <w:delText xml:space="preserve">ajority </w:delText>
        </w:r>
      </w:del>
      <w:r w:rsidRPr="00342EA9">
        <w:rPr>
          <w:rFonts w:ascii="Times New Roman" w:hAnsi="Times New Roman" w:cs="Times New Roman"/>
          <w:sz w:val="24"/>
          <w:szCs w:val="24"/>
        </w:rPr>
        <w:t xml:space="preserve">among </w:t>
      </w:r>
      <w:del w:id="155" w:author="Miller, Harvey J." w:date="2019-11-06T13:48:00Z">
        <w:r w:rsidRPr="00342EA9" w:rsidDel="007B0A4F">
          <w:rPr>
            <w:rFonts w:ascii="Times New Roman" w:hAnsi="Times New Roman" w:cs="Times New Roman"/>
            <w:sz w:val="24"/>
            <w:szCs w:val="24"/>
          </w:rPr>
          <w:delText xml:space="preserve">all </w:delText>
        </w:r>
      </w:del>
      <w:r w:rsidRPr="00342EA9">
        <w:rPr>
          <w:rFonts w:ascii="Times New Roman" w:hAnsi="Times New Roman" w:cs="Times New Roman"/>
          <w:sz w:val="24"/>
          <w:szCs w:val="24"/>
        </w:rPr>
        <w:t xml:space="preserve">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del w:id="156" w:author="Miller, Harvey J." w:date="2019-11-06T13:44:00Z">
        <w:r w:rsidRPr="00342EA9" w:rsidDel="00DA509F">
          <w:rPr>
            <w:rFonts w:ascii="Times New Roman" w:hAnsi="Times New Roman" w:cs="Times New Roman"/>
            <w:sz w:val="24"/>
            <w:szCs w:val="24"/>
          </w:rPr>
          <w:delText xml:space="preserve">Surveys sample respondents with the same questions; they measure many variables, test hypotheses, and conclude temporal sequence from questions about past behavior, experiences, or characteristics </w:delText>
        </w:r>
        <w:r w:rsidRPr="00AB4F43" w:rsidDel="00DA509F">
          <w:rPr>
            <w:rFonts w:ascii="Times New Roman" w:hAnsi="Times New Roman" w:cs="Times New Roman"/>
            <w:sz w:val="24"/>
            <w:szCs w:val="24"/>
          </w:rPr>
          <w:fldChar w:fldCharType="begin" w:fldLock="1"/>
        </w:r>
        <w:r w:rsidRPr="00342EA9" w:rsidDel="00DA509F">
          <w:rPr>
            <w:rFonts w:ascii="Times New Roman" w:hAnsi="Times New Roman" w:cs="Times New Roman"/>
            <w:sz w:val="24"/>
            <w:szCs w:val="24"/>
          </w:rPr>
          <w:del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delInstrText>
        </w:r>
        <w:r w:rsidRPr="00AB4F43" w:rsidDel="00DA509F">
          <w:rPr>
            <w:rFonts w:ascii="Times New Roman" w:hAnsi="Times New Roman" w:cs="Times New Roman"/>
            <w:sz w:val="24"/>
            <w:szCs w:val="24"/>
          </w:rPr>
          <w:fldChar w:fldCharType="separate"/>
        </w:r>
        <w:r w:rsidRPr="00342EA9" w:rsidDel="00DA509F">
          <w:rPr>
            <w:rFonts w:ascii="Times New Roman" w:hAnsi="Times New Roman" w:cs="Times New Roman"/>
            <w:noProof/>
            <w:sz w:val="24"/>
            <w:szCs w:val="24"/>
          </w:rPr>
          <w:delText>(Neuman &amp; Robson, 2014)</w:delText>
        </w:r>
        <w:r w:rsidRPr="00AB4F43" w:rsidDel="00DA509F">
          <w:rPr>
            <w:rFonts w:ascii="Times New Roman" w:hAnsi="Times New Roman" w:cs="Times New Roman"/>
            <w:sz w:val="24"/>
            <w:szCs w:val="24"/>
          </w:rPr>
          <w:fldChar w:fldCharType="end"/>
        </w:r>
        <w:r w:rsidRPr="00342EA9" w:rsidDel="00DA509F">
          <w:rPr>
            <w:rFonts w:ascii="Times New Roman" w:hAnsi="Times New Roman" w:cs="Times New Roman"/>
            <w:sz w:val="24"/>
            <w:szCs w:val="24"/>
          </w:rPr>
          <w:delText xml:space="preserve">. </w:delText>
        </w:r>
      </w:del>
      <w:ins w:id="157" w:author="Miller, Harvey J." w:date="2019-11-06T13:52:00Z">
        <w:r w:rsidR="007B0A4F">
          <w:rPr>
            <w:rFonts w:ascii="Times New Roman" w:hAnsi="Times New Roman" w:cs="Times New Roman"/>
            <w:sz w:val="24"/>
            <w:szCs w:val="24"/>
          </w:rPr>
          <w:t>P</w:t>
        </w:r>
      </w:ins>
      <w:del w:id="158" w:author="Miller, Harvey J." w:date="2019-11-06T13:52:00Z">
        <w:r w:rsidRPr="00342EA9" w:rsidDel="007B0A4F">
          <w:rPr>
            <w:rFonts w:ascii="Times New Roman" w:hAnsi="Times New Roman" w:cs="Times New Roman"/>
            <w:sz w:val="24"/>
            <w:szCs w:val="24"/>
          </w:rPr>
          <w:delText>Without the support of automatic real-time data, p</w:delText>
        </w:r>
      </w:del>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159"/>
      <w:commentRangeStart w:id="160"/>
      <w:ins w:id="161" w:author="Miller, Harvey J." w:date="2019-11-06T13:49:00Z">
        <w:r w:rsidR="007B0A4F">
          <w:rPr>
            <w:rFonts w:ascii="Times New Roman" w:hAnsi="Times New Roman" w:cs="Times New Roman"/>
            <w:sz w:val="24"/>
            <w:szCs w:val="24"/>
          </w:rPr>
          <w:t>S</w:t>
        </w:r>
      </w:ins>
      <w:del w:id="162" w:author="Miller, Harvey J." w:date="2019-11-06T13:49:00Z">
        <w:r w:rsidRPr="00342EA9" w:rsidDel="007B0A4F">
          <w:rPr>
            <w:rFonts w:ascii="Times New Roman" w:hAnsi="Times New Roman" w:cs="Times New Roman"/>
            <w:sz w:val="24"/>
            <w:szCs w:val="24"/>
          </w:rPr>
          <w:delText>Meanwhile, s</w:delText>
        </w:r>
      </w:del>
      <w:r w:rsidRPr="00342EA9">
        <w:rPr>
          <w:rFonts w:ascii="Times New Roman" w:hAnsi="Times New Roman" w:cs="Times New Roman"/>
          <w:sz w:val="24"/>
          <w:szCs w:val="24"/>
        </w:rPr>
        <w:t xml:space="preserve">urvey data can </w:t>
      </w:r>
      <w:ins w:id="163" w:author="Miller, Harvey J." w:date="2019-11-06T13:49:00Z">
        <w:r w:rsidR="007B0A4F">
          <w:rPr>
            <w:rFonts w:ascii="Times New Roman" w:hAnsi="Times New Roman" w:cs="Times New Roman"/>
            <w:sz w:val="24"/>
            <w:szCs w:val="24"/>
          </w:rPr>
          <w:t xml:space="preserve">also </w:t>
        </w:r>
      </w:ins>
      <w:ins w:id="164" w:author="Miller, Harvey J." w:date="2019-11-06T13:51:00Z">
        <w:r w:rsidR="007B0A4F">
          <w:rPr>
            <w:rFonts w:ascii="Times New Roman" w:hAnsi="Times New Roman" w:cs="Times New Roman"/>
            <w:sz w:val="24"/>
            <w:szCs w:val="24"/>
          </w:rPr>
          <w:t xml:space="preserve">help </w:t>
        </w:r>
      </w:ins>
      <w:del w:id="165" w:author="Miller, Harvey J." w:date="2019-11-06T13:49:00Z">
        <w:r w:rsidRPr="00342EA9" w:rsidDel="007B0A4F">
          <w:rPr>
            <w:rFonts w:ascii="Times New Roman" w:hAnsi="Times New Roman" w:cs="Times New Roman"/>
            <w:sz w:val="24"/>
            <w:szCs w:val="24"/>
          </w:rPr>
          <w:delText xml:space="preserve">quantitatively </w:delText>
        </w:r>
      </w:del>
      <w:r w:rsidRPr="00342EA9">
        <w:rPr>
          <w:rFonts w:ascii="Times New Roman" w:hAnsi="Times New Roman" w:cs="Times New Roman"/>
          <w:sz w:val="24"/>
          <w:szCs w:val="24"/>
        </w:rPr>
        <w:t xml:space="preserve">assess </w:t>
      </w:r>
      <w:ins w:id="166" w:author="Miller, Harvey J." w:date="2019-11-06T13:51:00Z">
        <w:r w:rsidR="007B0A4F">
          <w:rPr>
            <w:rFonts w:ascii="Times New Roman" w:hAnsi="Times New Roman" w:cs="Times New Roman"/>
            <w:sz w:val="24"/>
            <w:szCs w:val="24"/>
          </w:rPr>
          <w:t xml:space="preserve">individual </w:t>
        </w:r>
      </w:ins>
      <w:r w:rsidRPr="00342EA9">
        <w:rPr>
          <w:rFonts w:ascii="Times New Roman" w:hAnsi="Times New Roman" w:cs="Times New Roman"/>
          <w:sz w:val="24"/>
          <w:szCs w:val="24"/>
        </w:rPr>
        <w:t>differen</w:t>
      </w:r>
      <w:ins w:id="167" w:author="Miller, Harvey J." w:date="2019-11-06T13:50:00Z">
        <w:r w:rsidR="007B0A4F">
          <w:rPr>
            <w:rFonts w:ascii="Times New Roman" w:hAnsi="Times New Roman" w:cs="Times New Roman"/>
            <w:sz w:val="24"/>
            <w:szCs w:val="24"/>
          </w:rPr>
          <w:t xml:space="preserve">ces based on gender, </w:t>
        </w:r>
      </w:ins>
      <w:del w:id="168" w:author="Miller, Harvey J." w:date="2019-11-06T13:50:00Z">
        <w:r w:rsidRPr="00342EA9" w:rsidDel="007B0A4F">
          <w:rPr>
            <w:rFonts w:ascii="Times New Roman" w:hAnsi="Times New Roman" w:cs="Times New Roman"/>
            <w:sz w:val="24"/>
            <w:szCs w:val="24"/>
          </w:rPr>
          <w:delText>t</w:delText>
        </w:r>
      </w:del>
      <w:ins w:id="169" w:author="Miller, Harvey J." w:date="2019-11-06T13:50:00Z">
        <w:r w:rsidR="007B0A4F">
          <w:rPr>
            <w:rFonts w:ascii="Times New Roman" w:hAnsi="Times New Roman" w:cs="Times New Roman"/>
            <w:sz w:val="24"/>
            <w:szCs w:val="24"/>
          </w:rPr>
          <w:t xml:space="preserve">demographic and social </w:t>
        </w:r>
      </w:ins>
      <w:del w:id="170" w:author="Miller, Harvey J." w:date="2019-11-06T13:50:00Z">
        <w:r w:rsidRPr="00342EA9" w:rsidDel="007B0A4F">
          <w:rPr>
            <w:rFonts w:ascii="Times New Roman" w:hAnsi="Times New Roman" w:cs="Times New Roman"/>
            <w:sz w:val="24"/>
            <w:szCs w:val="24"/>
          </w:rPr>
          <w:delText xml:space="preserve"> </w:delText>
        </w:r>
      </w:del>
      <w:r w:rsidRPr="00342EA9">
        <w:rPr>
          <w:rFonts w:ascii="Times New Roman" w:hAnsi="Times New Roman" w:cs="Times New Roman"/>
          <w:sz w:val="24"/>
          <w:szCs w:val="24"/>
        </w:rPr>
        <w:t>attributes</w:t>
      </w:r>
      <w:commentRangeEnd w:id="159"/>
      <w:r w:rsidR="007B0A4F">
        <w:rPr>
          <w:rStyle w:val="CommentReference"/>
        </w:rPr>
        <w:commentReference w:id="159"/>
      </w:r>
      <w:commentRangeEnd w:id="160"/>
      <w:r w:rsidR="001237C9">
        <w:rPr>
          <w:rStyle w:val="CommentReference"/>
        </w:rPr>
        <w:commentReference w:id="160"/>
      </w:r>
      <w:r w:rsidRPr="00342EA9">
        <w:rPr>
          <w:rFonts w:ascii="Times New Roman" w:hAnsi="Times New Roman" w:cs="Times New Roman"/>
          <w:sz w:val="24"/>
          <w:szCs w:val="24"/>
        </w:rPr>
        <w:t xml:space="preserve"> </w:t>
      </w:r>
      <w:del w:id="171" w:author="Miller, Harvey J." w:date="2019-11-06T13:50:00Z">
        <w:r w:rsidRPr="00342EA9" w:rsidDel="007B0A4F">
          <w:rPr>
            <w:rFonts w:ascii="Times New Roman" w:hAnsi="Times New Roman" w:cs="Times New Roman"/>
            <w:sz w:val="24"/>
            <w:szCs w:val="24"/>
          </w:rPr>
          <w:delText xml:space="preserve">using self-reported data </w:delText>
        </w:r>
      </w:del>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ins w:id="172" w:author="Miller, Harvey J." w:date="2019-11-06T13:53:00Z">
        <w:r w:rsidR="007B0A4F" w:rsidRPr="00342EA9" w:rsidDel="007B0A4F">
          <w:rPr>
            <w:rFonts w:ascii="Times New Roman" w:hAnsi="Times New Roman" w:cs="Times New Roman"/>
            <w:sz w:val="24"/>
            <w:szCs w:val="24"/>
          </w:rPr>
          <w:t xml:space="preserve"> </w:t>
        </w:r>
      </w:ins>
      <w:del w:id="173" w:author="Miller, Harvey J." w:date="2019-11-06T13:53:00Z">
        <w:r w:rsidRPr="00342EA9" w:rsidDel="007B0A4F">
          <w:rPr>
            <w:rFonts w:ascii="Times New Roman" w:hAnsi="Times New Roman" w:cs="Times New Roman"/>
            <w:sz w:val="24"/>
            <w:szCs w:val="24"/>
          </w:rPr>
          <w:delText>, which partially guarantees generalizability and authenticity. Besides, in contrast to the automatic generated data, the surveys’ data also point to users, instead of vehicles. The human-centered nature of survey data also guarantees its direct and close connection with human per se.</w:delText>
        </w:r>
      </w:del>
    </w:p>
    <w:p w14:paraId="52F708DE" w14:textId="200A4229" w:rsidR="00A905B6" w:rsidRDefault="00A905B6">
      <w:pPr>
        <w:jc w:val="both"/>
        <w:rPr>
          <w:rFonts w:ascii="Times New Roman" w:hAnsi="Times New Roman" w:cs="Times New Roman"/>
          <w:sz w:val="24"/>
          <w:szCs w:val="24"/>
        </w:rPr>
        <w:pPrChange w:id="174" w:author="Miller, Harvey J." w:date="2019-11-06T13:54:00Z">
          <w:pPr>
            <w:ind w:firstLine="720"/>
            <w:jc w:val="both"/>
          </w:pPr>
        </w:pPrChange>
      </w:pPr>
      <w:r>
        <w:rPr>
          <w:rFonts w:ascii="Times New Roman" w:hAnsi="Times New Roman" w:cs="Times New Roman"/>
          <w:sz w:val="24"/>
          <w:szCs w:val="24"/>
        </w:rPr>
        <w:t>However, survey methods</w:t>
      </w:r>
      <w:ins w:id="175" w:author="Miller, Harvey J." w:date="2019-11-06T13:54:00Z">
        <w:r w:rsidR="007B0A4F">
          <w:rPr>
            <w:rFonts w:ascii="Times New Roman" w:hAnsi="Times New Roman" w:cs="Times New Roman"/>
            <w:sz w:val="24"/>
            <w:szCs w:val="24"/>
          </w:rPr>
          <w:t xml:space="preserve"> can be inaccurate or biased since they are based on </w:t>
        </w:r>
      </w:ins>
      <w:del w:id="176" w:author="Miller, Harvey J." w:date="2019-11-06T13:54:00Z">
        <w:r w:rsidDel="007B0A4F">
          <w:rPr>
            <w:rFonts w:ascii="Times New Roman" w:hAnsi="Times New Roman" w:cs="Times New Roman"/>
            <w:sz w:val="24"/>
            <w:szCs w:val="24"/>
          </w:rPr>
          <w:delText xml:space="preserve"> may not be suitable to solve other problems: survey-based studies investigate </w:delText>
        </w:r>
      </w:del>
      <w:r>
        <w:rPr>
          <w:rFonts w:ascii="Times New Roman" w:hAnsi="Times New Roman" w:cs="Times New Roman"/>
          <w:sz w:val="24"/>
          <w:szCs w:val="24"/>
        </w:rPr>
        <w:t xml:space="preserve">perceived or self-reported waiting time instead of actual waiting time. </w:t>
      </w:r>
      <w:del w:id="177" w:author="Miller, Harvey J." w:date="2019-11-06T13:54:00Z">
        <w:r w:rsidDel="007B0A4F">
          <w:rPr>
            <w:rFonts w:ascii="Times New Roman" w:hAnsi="Times New Roman" w:cs="Times New Roman"/>
            <w:sz w:val="24"/>
            <w:szCs w:val="24"/>
          </w:rPr>
          <w:delText xml:space="preserve">The perceived waiting time is different from the actual waiting time. </w:delText>
        </w:r>
      </w:del>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178" w:author="Miller, Harvey J." w:date="2019-11-06T13:55:00Z">
        <w:r w:rsidDel="007B0A4F">
          <w:rPr>
            <w:rFonts w:ascii="Times New Roman" w:hAnsi="Times New Roman" w:cs="Times New Roman"/>
            <w:sz w:val="24"/>
            <w:szCs w:val="24"/>
          </w:rPr>
          <w:delText>Consequently, compared with value obtained by physical sensors or observers, the self-reported information may be biased by</w:delText>
        </w:r>
        <w:r w:rsidRPr="008214E7" w:rsidDel="007B0A4F">
          <w:rPr>
            <w:rFonts w:ascii="Times New Roman" w:hAnsi="Times New Roman" w:cs="Times New Roman"/>
            <w:sz w:val="24"/>
            <w:szCs w:val="24"/>
          </w:rPr>
          <w:delText xml:space="preserve"> </w:delText>
        </w:r>
        <w:r w:rsidDel="007B0A4F">
          <w:rPr>
            <w:rFonts w:ascii="Times New Roman" w:hAnsi="Times New Roman" w:cs="Times New Roman"/>
            <w:sz w:val="24"/>
            <w:szCs w:val="24"/>
          </w:rPr>
          <w:delText xml:space="preserve">the users themselves. </w:delText>
        </w:r>
      </w:del>
    </w:p>
    <w:p w14:paraId="6A1C0E0E" w14:textId="0511534F" w:rsidR="00A905B6" w:rsidRDefault="007B0A4F" w:rsidP="00A905B6">
      <w:pPr>
        <w:ind w:firstLine="720"/>
        <w:jc w:val="both"/>
        <w:rPr>
          <w:rFonts w:ascii="Times New Roman" w:hAnsi="Times New Roman" w:cs="Times New Roman"/>
          <w:sz w:val="24"/>
          <w:szCs w:val="24"/>
        </w:rPr>
      </w:pPr>
      <w:ins w:id="179" w:author="Miller, Harvey J." w:date="2019-11-06T13:55:00Z">
        <w:r>
          <w:rPr>
            <w:rFonts w:ascii="Times New Roman" w:hAnsi="Times New Roman" w:cs="Times New Roman"/>
            <w:sz w:val="24"/>
            <w:szCs w:val="24"/>
          </w:rPr>
          <w:t xml:space="preserve">Another limitation </w:t>
        </w:r>
      </w:ins>
      <w:ins w:id="180" w:author="Miller, Harvey J." w:date="2019-11-06T14:00:00Z">
        <w:r w:rsidR="00752D22">
          <w:rPr>
            <w:rFonts w:ascii="Times New Roman" w:hAnsi="Times New Roman" w:cs="Times New Roman"/>
            <w:sz w:val="24"/>
            <w:szCs w:val="24"/>
          </w:rPr>
          <w:t xml:space="preserve">of surveys is </w:t>
        </w:r>
      </w:ins>
      <w:ins w:id="181" w:author="Miller, Harvey J." w:date="2019-11-06T13:57:00Z">
        <w:r>
          <w:rPr>
            <w:rFonts w:ascii="Times New Roman" w:hAnsi="Times New Roman" w:cs="Times New Roman"/>
            <w:sz w:val="24"/>
            <w:szCs w:val="24"/>
          </w:rPr>
          <w:t xml:space="preserve">small </w:t>
        </w:r>
      </w:ins>
      <w:ins w:id="182" w:author="Miller, Harvey J." w:date="2019-11-06T14:00:00Z">
        <w:r w:rsidR="00752D22">
          <w:rPr>
            <w:rFonts w:ascii="Times New Roman" w:hAnsi="Times New Roman" w:cs="Times New Roman"/>
            <w:sz w:val="24"/>
            <w:szCs w:val="24"/>
          </w:rPr>
          <w:t xml:space="preserve">and biased </w:t>
        </w:r>
      </w:ins>
      <w:ins w:id="183" w:author="Miller, Harvey J." w:date="2019-11-06T13:57:00Z">
        <w:r w:rsidR="00752D22">
          <w:rPr>
            <w:rFonts w:ascii="Times New Roman" w:hAnsi="Times New Roman" w:cs="Times New Roman"/>
            <w:sz w:val="24"/>
            <w:szCs w:val="24"/>
          </w:rPr>
          <w:t>sample</w:t>
        </w:r>
      </w:ins>
      <w:ins w:id="184" w:author="Miller, Harvey J." w:date="2019-11-06T14:00:00Z">
        <w:r w:rsidR="00752D22">
          <w:rPr>
            <w:rFonts w:ascii="Times New Roman" w:hAnsi="Times New Roman" w:cs="Times New Roman"/>
            <w:sz w:val="24"/>
            <w:szCs w:val="24"/>
          </w:rPr>
          <w:t xml:space="preserve">s.  </w:t>
        </w:r>
      </w:ins>
      <w:ins w:id="185" w:author="Miller, Harvey J." w:date="2019-11-06T13:57:00Z">
        <w:r>
          <w:rPr>
            <w:rFonts w:ascii="Times New Roman" w:hAnsi="Times New Roman" w:cs="Times New Roman"/>
            <w:sz w:val="24"/>
            <w:szCs w:val="24"/>
          </w:rPr>
          <w:t xml:space="preserve"> </w:t>
        </w:r>
      </w:ins>
      <w:commentRangeStart w:id="186"/>
      <w:del w:id="187" w:author="Miller, Harvey J." w:date="2019-11-06T13:55:00Z">
        <w:r w:rsidR="00A905B6" w:rsidDel="007B0A4F">
          <w:rPr>
            <w:rFonts w:ascii="Times New Roman" w:hAnsi="Times New Roman" w:cs="Times New Roman"/>
            <w:sz w:val="24"/>
            <w:szCs w:val="24"/>
          </w:rPr>
          <w:delText xml:space="preserve">Moreover, </w:delText>
        </w:r>
      </w:del>
      <w:del w:id="188" w:author="Miller, Harvey J." w:date="2019-11-06T13:57:00Z">
        <w:r w:rsidR="00A905B6" w:rsidDel="007B0A4F">
          <w:rPr>
            <w:rFonts w:ascii="Times New Roman" w:hAnsi="Times New Roman" w:cs="Times New Roman"/>
            <w:sz w:val="24"/>
            <w:szCs w:val="24"/>
          </w:rPr>
          <w:delText xml:space="preserve">the </w:delText>
        </w:r>
      </w:del>
      <w:del w:id="189" w:author="Miller, Harvey J." w:date="2019-11-06T14:00:00Z">
        <w:r w:rsidR="00A905B6" w:rsidDel="00752D22">
          <w:rPr>
            <w:rFonts w:ascii="Times New Roman" w:hAnsi="Times New Roman" w:cs="Times New Roman"/>
            <w:sz w:val="24"/>
            <w:szCs w:val="24"/>
          </w:rPr>
          <w:delText>survey</w:delText>
        </w:r>
      </w:del>
      <w:del w:id="190" w:author="Miller, Harvey J." w:date="2019-11-06T13:57:00Z">
        <w:r w:rsidR="00A905B6" w:rsidDel="007B0A4F">
          <w:rPr>
            <w:rFonts w:ascii="Times New Roman" w:hAnsi="Times New Roman" w:cs="Times New Roman"/>
            <w:sz w:val="24"/>
            <w:szCs w:val="24"/>
          </w:rPr>
          <w:delText>’s size</w:delText>
        </w:r>
      </w:del>
      <w:del w:id="191" w:author="Miller, Harvey J." w:date="2019-11-06T14:00:00Z">
        <w:r w:rsidR="00A905B6" w:rsidDel="00752D22">
          <w:rPr>
            <w:rFonts w:ascii="Times New Roman" w:hAnsi="Times New Roman" w:cs="Times New Roman"/>
            <w:sz w:val="24"/>
            <w:szCs w:val="24"/>
          </w:rPr>
          <w:delText xml:space="preserve">, </w:delText>
        </w:r>
      </w:del>
      <w:ins w:id="192" w:author="Miller, Harvey J." w:date="2019-11-06T14:00:00Z">
        <w:del w:id="193" w:author="Liu, Luyu" w:date="2019-11-07T17:09:00Z">
          <w:r w:rsidR="00752D22" w:rsidDel="00244E84">
            <w:rPr>
              <w:rFonts w:ascii="Times New Roman" w:hAnsi="Times New Roman" w:cs="Times New Roman"/>
              <w:sz w:val="24"/>
              <w:szCs w:val="24"/>
            </w:rPr>
            <w:delText>T</w:delText>
          </w:r>
        </w:del>
      </w:ins>
      <w:del w:id="194" w:author="Liu, Luyu" w:date="2019-11-07T17:09:00Z">
        <w:r w:rsidR="00A905B6" w:rsidDel="00244E84">
          <w:rPr>
            <w:rFonts w:ascii="Times New Roman" w:hAnsi="Times New Roman" w:cs="Times New Roman"/>
            <w:sz w:val="24"/>
            <w:szCs w:val="24"/>
          </w:rPr>
          <w:delText>especially for traditional data collection methods</w:delText>
        </w:r>
      </w:del>
      <w:ins w:id="195" w:author="Liu, Luyu" w:date="2019-11-07T17:09:00Z">
        <w:r w:rsidR="00244E84">
          <w:rPr>
            <w:rFonts w:ascii="Times New Roman" w:hAnsi="Times New Roman" w:cs="Times New Roman"/>
            <w:sz w:val="24"/>
            <w:szCs w:val="24"/>
          </w:rPr>
          <w:t>Many surveying methodsS</w:t>
        </w:r>
      </w:ins>
      <w:ins w:id="196" w:author="Miller, Harvey J." w:date="2019-11-06T13:57:00Z">
        <w:r>
          <w:rPr>
            <w:rFonts w:ascii="Times New Roman" w:hAnsi="Times New Roman" w:cs="Times New Roman"/>
            <w:sz w:val="24"/>
            <w:szCs w:val="24"/>
          </w:rPr>
          <w:t xml:space="preserve"> </w:t>
        </w:r>
      </w:ins>
      <w:ins w:id="197" w:author="Miller, Harvey J." w:date="2019-11-06T14:01:00Z">
        <w:r w:rsidR="00752D22">
          <w:rPr>
            <w:rFonts w:ascii="Times New Roman" w:hAnsi="Times New Roman" w:cs="Times New Roman"/>
            <w:sz w:val="24"/>
            <w:szCs w:val="24"/>
          </w:rPr>
          <w:t xml:space="preserve">have limited samples </w:t>
        </w:r>
      </w:ins>
      <w:ins w:id="198" w:author="Miller, Harvey J." w:date="2019-11-06T13:57:00Z">
        <w:r>
          <w:rPr>
            <w:rFonts w:ascii="Times New Roman" w:hAnsi="Times New Roman" w:cs="Times New Roman"/>
            <w:sz w:val="24"/>
            <w:szCs w:val="24"/>
          </w:rPr>
          <w:t>d</w:t>
        </w:r>
      </w:ins>
      <w:del w:id="199" w:author="Miller, Harvey J." w:date="2019-11-06T13:57:00Z">
        <w:r w:rsidR="00A905B6" w:rsidDel="007B0A4F">
          <w:rPr>
            <w:rFonts w:ascii="Times New Roman" w:hAnsi="Times New Roman" w:cs="Times New Roman"/>
            <w:sz w:val="24"/>
            <w:szCs w:val="24"/>
          </w:rPr>
          <w:delText>, is relatively small d</w:delText>
        </w:r>
      </w:del>
      <w:r w:rsidR="00A905B6">
        <w:rPr>
          <w:rFonts w:ascii="Times New Roman" w:hAnsi="Times New Roman" w:cs="Times New Roman"/>
          <w:sz w:val="24"/>
          <w:szCs w:val="24"/>
        </w:rPr>
        <w:t xml:space="preserve">ue to </w:t>
      </w:r>
      <w:ins w:id="200" w:author="Miller, Harvey J." w:date="2019-11-06T13:58:00Z">
        <w:r>
          <w:rPr>
            <w:rFonts w:ascii="Times New Roman" w:hAnsi="Times New Roman" w:cs="Times New Roman"/>
            <w:sz w:val="24"/>
            <w:szCs w:val="24"/>
          </w:rPr>
          <w:t xml:space="preserve">their </w:t>
        </w:r>
      </w:ins>
      <w:r w:rsidR="00A905B6">
        <w:rPr>
          <w:rFonts w:ascii="Times New Roman" w:hAnsi="Times New Roman" w:cs="Times New Roman"/>
          <w:sz w:val="24"/>
          <w:szCs w:val="24"/>
        </w:rPr>
        <w:t xml:space="preserve">high cost </w:t>
      </w:r>
      <w:del w:id="201" w:author="Miller, Harvey J." w:date="2019-11-06T13:58:00Z">
        <w:r w:rsidR="00A905B6" w:rsidDel="007B0A4F">
          <w:rPr>
            <w:rFonts w:ascii="Times New Roman" w:hAnsi="Times New Roman" w:cs="Times New Roman"/>
            <w:sz w:val="24"/>
            <w:szCs w:val="24"/>
          </w:rPr>
          <w:delText xml:space="preserve">of data collection </w:delText>
        </w:r>
      </w:del>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A61FE8">
        <w:rPr>
          <w:rFonts w:ascii="Times New Roman" w:hAnsi="Times New Roman" w:cs="Times New Roman"/>
          <w:noProof/>
          <w:sz w:val="24"/>
          <w:szCs w:val="24"/>
        </w:rPr>
        <w:t>(Goyder, 1986)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w:t>
      </w:r>
      <w:commentRangeEnd w:id="186"/>
      <w:r w:rsidR="00752D22">
        <w:rPr>
          <w:rStyle w:val="CommentReference"/>
        </w:rPr>
        <w:commentReference w:id="186"/>
      </w:r>
      <w:r w:rsidR="00A905B6">
        <w:rPr>
          <w:rFonts w:ascii="Times New Roman" w:hAnsi="Times New Roman" w:cs="Times New Roman"/>
          <w:sz w:val="24"/>
          <w:szCs w:val="24"/>
        </w:rPr>
        <w:t xml:space="preserve"> </w:t>
      </w:r>
      <w:del w:id="202" w:author="Miller, Harvey J." w:date="2019-11-06T13:58:00Z">
        <w:r w:rsidR="00A905B6" w:rsidDel="007B0A4F">
          <w:rPr>
            <w:rFonts w:ascii="Times New Roman" w:hAnsi="Times New Roman" w:cs="Times New Roman"/>
            <w:sz w:val="24"/>
            <w:szCs w:val="24"/>
          </w:rPr>
          <w:delText>On the other hand, some affordable methods are biased,</w:delText>
        </w:r>
        <w:r w:rsidR="00A905B6" w:rsidRPr="00336F32" w:rsidDel="007B0A4F">
          <w:rPr>
            <w:rFonts w:ascii="Times New Roman" w:hAnsi="Times New Roman" w:cs="Times New Roman"/>
            <w:sz w:val="24"/>
            <w:szCs w:val="24"/>
          </w:rPr>
          <w:delText xml:space="preserve"> </w:delText>
        </w:r>
        <w:r w:rsidR="00A905B6" w:rsidDel="007B0A4F">
          <w:rPr>
            <w:rFonts w:ascii="Times New Roman" w:hAnsi="Times New Roman" w:cs="Times New Roman"/>
            <w:sz w:val="24"/>
            <w:szCs w:val="24"/>
          </w:rPr>
          <w:delText xml:space="preserve">especially IT (Information technology)-based methods. </w:delText>
        </w:r>
      </w:del>
      <w:ins w:id="203" w:author="Miller, Harvey J." w:date="2019-11-06T13:58:00Z">
        <w:r>
          <w:rPr>
            <w:rFonts w:ascii="Times New Roman" w:hAnsi="Times New Roman" w:cs="Times New Roman"/>
            <w:sz w:val="24"/>
            <w:szCs w:val="24"/>
          </w:rPr>
          <w:t xml:space="preserve"> </w:t>
        </w:r>
      </w:ins>
      <w:r w:rsidR="00A905B6">
        <w:rPr>
          <w:rFonts w:ascii="Times New Roman" w:hAnsi="Times New Roman" w:cs="Times New Roman"/>
          <w:sz w:val="24"/>
          <w:szCs w:val="24"/>
        </w:rPr>
        <w:t>Mail survey</w:t>
      </w:r>
      <w:ins w:id="204" w:author="Miller, Harvey J." w:date="2019-11-06T13:58:00Z">
        <w:r w:rsidR="00752D22">
          <w:rPr>
            <w:rFonts w:ascii="Times New Roman" w:hAnsi="Times New Roman" w:cs="Times New Roman"/>
            <w:sz w:val="24"/>
            <w:szCs w:val="24"/>
          </w:rPr>
          <w:t>s</w:t>
        </w:r>
      </w:ins>
      <w:r w:rsidR="00A905B6">
        <w:rPr>
          <w:rFonts w:ascii="Times New Roman" w:hAnsi="Times New Roman" w:cs="Times New Roman"/>
          <w:sz w:val="24"/>
          <w:szCs w:val="24"/>
        </w:rPr>
        <w:t xml:space="preserve">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634F41">
        <w:rPr>
          <w:rFonts w:ascii="Times New Roman" w:hAnsi="Times New Roman" w:cs="Times New Roman"/>
          <w:noProof/>
          <w:sz w:val="24"/>
          <w:szCs w:val="24"/>
        </w:rPr>
        <w:t>(Rossi, Wright, &amp; Anderson, 2013)</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text/phone call survey</w:t>
      </w:r>
      <w:ins w:id="205" w:author="Miller, Harvey J." w:date="2019-11-06T13:59:00Z">
        <w:r w:rsidR="00752D22">
          <w:rPr>
            <w:rFonts w:ascii="Times New Roman" w:hAnsi="Times New Roman" w:cs="Times New Roman"/>
            <w:sz w:val="24"/>
            <w:szCs w:val="24"/>
          </w:rPr>
          <w:t>s</w:t>
        </w:r>
      </w:ins>
      <w:r w:rsidR="00A905B6">
        <w:rPr>
          <w:rFonts w:ascii="Times New Roman" w:hAnsi="Times New Roman" w:cs="Times New Roman"/>
          <w:sz w:val="24"/>
          <w:szCs w:val="24"/>
        </w:rPr>
        <w:t>, and internet-based survey</w:t>
      </w:r>
      <w:ins w:id="206" w:author="Miller, Harvey J." w:date="2019-11-06T13:59:00Z">
        <w:r w:rsidR="00752D22">
          <w:rPr>
            <w:rFonts w:ascii="Times New Roman" w:hAnsi="Times New Roman" w:cs="Times New Roman"/>
            <w:sz w:val="24"/>
            <w:szCs w:val="24"/>
          </w:rPr>
          <w:t>s</w:t>
        </w:r>
      </w:ins>
      <w:r w:rsidR="00A905B6">
        <w:rPr>
          <w:rFonts w:ascii="Times New Roman" w:hAnsi="Times New Roman" w:cs="Times New Roman"/>
          <w:sz w:val="24"/>
          <w:szCs w:val="24"/>
        </w:rPr>
        <w:t xml:space="preserve">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A61FE8">
        <w:rPr>
          <w:rFonts w:ascii="Times New Roman" w:hAnsi="Times New Roman" w:cs="Times New Roman"/>
          <w:noProof/>
          <w:sz w:val="24"/>
          <w:szCs w:val="24"/>
        </w:rPr>
        <w:t>(Wright, 2005)</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can </w:t>
      </w:r>
      <w:r w:rsidR="00A905B6">
        <w:rPr>
          <w:rFonts w:ascii="Times New Roman" w:hAnsi="Times New Roman" w:cs="Times New Roman"/>
          <w:sz w:val="24"/>
          <w:szCs w:val="24"/>
        </w:rPr>
        <w:lastRenderedPageBreak/>
        <w:t xml:space="preserve">significantly reduce </w:t>
      </w:r>
      <w:del w:id="207" w:author="Miller, Harvey J." w:date="2019-11-06T13:59:00Z">
        <w:r w:rsidR="00A905B6" w:rsidDel="00752D22">
          <w:rPr>
            <w:rFonts w:ascii="Times New Roman" w:hAnsi="Times New Roman" w:cs="Times New Roman"/>
            <w:sz w:val="24"/>
            <w:szCs w:val="24"/>
          </w:rPr>
          <w:delText xml:space="preserve">the </w:delText>
        </w:r>
      </w:del>
      <w:r w:rsidR="00A905B6">
        <w:rPr>
          <w:rFonts w:ascii="Times New Roman" w:hAnsi="Times New Roman" w:cs="Times New Roman"/>
          <w:sz w:val="24"/>
          <w:szCs w:val="24"/>
        </w:rPr>
        <w:t xml:space="preserve">time and </w:t>
      </w:r>
      <w:del w:id="208" w:author="Miller, Harvey J." w:date="2019-11-06T13:59:00Z">
        <w:r w:rsidR="00A905B6" w:rsidDel="00752D22">
          <w:rPr>
            <w:rFonts w:ascii="Times New Roman" w:hAnsi="Times New Roman" w:cs="Times New Roman"/>
            <w:sz w:val="24"/>
            <w:szCs w:val="24"/>
          </w:rPr>
          <w:delText xml:space="preserve">economic </w:delText>
        </w:r>
      </w:del>
      <w:r w:rsidR="00A905B6">
        <w:rPr>
          <w:rFonts w:ascii="Times New Roman" w:hAnsi="Times New Roman" w:cs="Times New Roman"/>
          <w:sz w:val="24"/>
          <w:szCs w:val="24"/>
        </w:rPr>
        <w:t>cost</w:t>
      </w:r>
      <w:del w:id="209" w:author="Miller, Harvey J." w:date="2019-11-06T13:59:00Z">
        <w:r w:rsidR="00A905B6" w:rsidDel="00752D22">
          <w:rPr>
            <w:rFonts w:ascii="Times New Roman" w:hAnsi="Times New Roman" w:cs="Times New Roman"/>
            <w:sz w:val="24"/>
            <w:szCs w:val="24"/>
          </w:rPr>
          <w:delText xml:space="preserve"> of the survey</w:delText>
        </w:r>
      </w:del>
      <w:ins w:id="210" w:author="Miller, Harvey J." w:date="2019-11-06T13:59:00Z">
        <w:r w:rsidR="00752D22">
          <w:rPr>
            <w:rFonts w:ascii="Times New Roman" w:hAnsi="Times New Roman" w:cs="Times New Roman"/>
            <w:sz w:val="24"/>
            <w:szCs w:val="24"/>
          </w:rPr>
          <w:t>, but these methods may be biased</w:t>
        </w:r>
      </w:ins>
      <w:del w:id="211" w:author="Miller, Harvey J." w:date="2019-11-06T13:59:00Z">
        <w:r w:rsidR="00A905B6" w:rsidDel="00752D22">
          <w:rPr>
            <w:rFonts w:ascii="Times New Roman" w:hAnsi="Times New Roman" w:cs="Times New Roman"/>
            <w:sz w:val="24"/>
            <w:szCs w:val="24"/>
          </w:rPr>
          <w:delText>.</w:delText>
        </w:r>
      </w:del>
      <w:r w:rsidR="00A905B6">
        <w:rPr>
          <w:rFonts w:ascii="Times New Roman" w:hAnsi="Times New Roman" w:cs="Times New Roman"/>
          <w:sz w:val="24"/>
          <w:szCs w:val="24"/>
        </w:rPr>
        <w:t xml:space="preserve"> </w:t>
      </w:r>
      <w:del w:id="212" w:author="Miller, Harvey J." w:date="2019-11-06T14:01:00Z">
        <w:r w:rsidR="00A905B6" w:rsidDel="00752D22">
          <w:rPr>
            <w:rFonts w:ascii="Times New Roman" w:hAnsi="Times New Roman" w:cs="Times New Roman"/>
            <w:sz w:val="24"/>
            <w:szCs w:val="24"/>
          </w:rPr>
          <w:delText xml:space="preserve">However, these methods face a same challenge: it is hard to access a representative sample </w:delText>
        </w:r>
      </w:del>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7426B4">
        <w:rPr>
          <w:rFonts w:ascii="Times New Roman" w:hAnsi="Times New Roman" w:cs="Times New Roman"/>
          <w:noProof/>
          <w:sz w:val="24"/>
          <w:szCs w:val="24"/>
        </w:rPr>
        <w:t>(Rossi et al., 2013; Wright, 2005)</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For </w:t>
      </w:r>
      <w:ins w:id="213" w:author="Miller, Harvey J." w:date="2019-11-06T14:02:00Z">
        <w:r w:rsidR="00752D22">
          <w:rPr>
            <w:rFonts w:ascii="Times New Roman" w:hAnsi="Times New Roman" w:cs="Times New Roman"/>
            <w:sz w:val="24"/>
            <w:szCs w:val="24"/>
          </w:rPr>
          <w:t xml:space="preserve">example, some </w:t>
        </w:r>
      </w:ins>
      <w:r w:rsidR="00A905B6">
        <w:rPr>
          <w:rFonts w:ascii="Times New Roman" w:hAnsi="Times New Roman" w:cs="Times New Roman"/>
          <w:sz w:val="24"/>
          <w:szCs w:val="24"/>
        </w:rPr>
        <w:t xml:space="preserve">public transport </w:t>
      </w:r>
      <w:del w:id="214" w:author="Miller, Harvey J." w:date="2019-11-06T14:02:00Z">
        <w:r w:rsidR="00A905B6" w:rsidDel="00752D22">
          <w:rPr>
            <w:rFonts w:ascii="Times New Roman" w:hAnsi="Times New Roman" w:cs="Times New Roman"/>
            <w:sz w:val="24"/>
            <w:szCs w:val="24"/>
          </w:rPr>
          <w:delText xml:space="preserve">system, not all </w:delText>
        </w:r>
      </w:del>
      <w:r w:rsidR="00A905B6">
        <w:rPr>
          <w:rFonts w:ascii="Times New Roman" w:hAnsi="Times New Roman" w:cs="Times New Roman"/>
          <w:sz w:val="24"/>
          <w:szCs w:val="24"/>
        </w:rPr>
        <w:t xml:space="preserve">users </w:t>
      </w:r>
      <w:ins w:id="215" w:author="Miller, Harvey J." w:date="2019-11-06T14:02:00Z">
        <w:r w:rsidR="00752D22">
          <w:rPr>
            <w:rFonts w:ascii="Times New Roman" w:hAnsi="Times New Roman" w:cs="Times New Roman"/>
            <w:sz w:val="24"/>
            <w:szCs w:val="24"/>
          </w:rPr>
          <w:t xml:space="preserve">may not have data plans or easy </w:t>
        </w:r>
      </w:ins>
      <w:del w:id="216" w:author="Miller, Harvey J." w:date="2019-11-06T14:02:00Z">
        <w:r w:rsidR="00A905B6" w:rsidDel="00752D22">
          <w:rPr>
            <w:rFonts w:ascii="Times New Roman" w:hAnsi="Times New Roman" w:cs="Times New Roman"/>
            <w:sz w:val="24"/>
            <w:szCs w:val="24"/>
          </w:rPr>
          <w:delText xml:space="preserve">can get </w:delText>
        </w:r>
      </w:del>
      <w:r w:rsidR="00A905B6">
        <w:rPr>
          <w:rFonts w:ascii="Times New Roman" w:hAnsi="Times New Roman" w:cs="Times New Roman"/>
          <w:sz w:val="24"/>
          <w:szCs w:val="24"/>
        </w:rPr>
        <w:t>access to</w:t>
      </w:r>
      <w:ins w:id="217" w:author="Miller, Harvey J." w:date="2019-11-06T14:02:00Z">
        <w:r w:rsidR="00752D22">
          <w:rPr>
            <w:rFonts w:ascii="Times New Roman" w:hAnsi="Times New Roman" w:cs="Times New Roman"/>
            <w:sz w:val="24"/>
            <w:szCs w:val="24"/>
          </w:rPr>
          <w:t xml:space="preserve"> </w:t>
        </w:r>
      </w:ins>
      <w:del w:id="218" w:author="Miller, Harvey J." w:date="2019-11-06T14:02:00Z">
        <w:r w:rsidR="00A905B6" w:rsidDel="00752D22">
          <w:rPr>
            <w:rFonts w:ascii="Times New Roman" w:hAnsi="Times New Roman" w:cs="Times New Roman"/>
            <w:sz w:val="24"/>
            <w:szCs w:val="24"/>
          </w:rPr>
          <w:delText xml:space="preserve"> these IT</w:delText>
        </w:r>
        <w:r w:rsidR="00A905B6" w:rsidDel="00752D22">
          <w:rPr>
            <w:rFonts w:ascii="Times New Roman" w:hAnsi="Times New Roman" w:cs="Times New Roman" w:hint="eastAsia"/>
            <w:sz w:val="24"/>
            <w:szCs w:val="24"/>
          </w:rPr>
          <w:delText>-based</w:delText>
        </w:r>
      </w:del>
      <w:ins w:id="219" w:author="Miller, Harvey J." w:date="2019-11-06T14:03:00Z">
        <w:r w:rsidR="00752D22">
          <w:rPr>
            <w:rFonts w:ascii="Times New Roman" w:hAnsi="Times New Roman" w:cs="Times New Roman"/>
            <w:sz w:val="24"/>
            <w:szCs w:val="24"/>
          </w:rPr>
          <w:t>the internet; some users may not have wired telephony services</w:t>
        </w:r>
      </w:ins>
      <w:del w:id="220" w:author="Miller, Harvey J." w:date="2019-11-06T14:03:00Z">
        <w:r w:rsidR="00A905B6" w:rsidDel="00752D22">
          <w:rPr>
            <w:rFonts w:ascii="Times New Roman" w:hAnsi="Times New Roman" w:cs="Times New Roman"/>
            <w:sz w:val="24"/>
            <w:szCs w:val="24"/>
          </w:rPr>
          <w:delText xml:space="preserve"> services while the survey will only sample certain specific people</w:delText>
        </w:r>
      </w:del>
      <w:r w:rsidR="00A905B6">
        <w:rPr>
          <w:rFonts w:ascii="Times New Roman" w:hAnsi="Times New Roman" w:cs="Times New Roman"/>
          <w:sz w:val="24"/>
          <w:szCs w:val="24"/>
        </w:rPr>
        <w:t>.</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07C1EBDD" w:rsidR="00A905B6" w:rsidDel="00752D22" w:rsidRDefault="00A905B6" w:rsidP="00A905B6">
      <w:pPr>
        <w:jc w:val="both"/>
        <w:rPr>
          <w:del w:id="221" w:author="Miller, Harvey J." w:date="2019-11-06T14:04:00Z"/>
          <w:rFonts w:ascii="Times New Roman" w:hAnsi="Times New Roman" w:cs="Times New Roman"/>
          <w:sz w:val="24"/>
          <w:szCs w:val="24"/>
        </w:rPr>
      </w:pPr>
    </w:p>
    <w:p w14:paraId="61592A1B" w14:textId="35823CE6" w:rsidR="00F8474C" w:rsidDel="00752D22" w:rsidRDefault="00F8474C" w:rsidP="00A905B6">
      <w:pPr>
        <w:jc w:val="both"/>
        <w:rPr>
          <w:del w:id="222" w:author="Miller, Harvey J." w:date="2019-11-06T14:04:00Z"/>
          <w:rFonts w:ascii="Times New Roman" w:hAnsi="Times New Roman" w:cs="Times New Roman"/>
          <w:sz w:val="24"/>
          <w:szCs w:val="24"/>
        </w:rPr>
      </w:pPr>
    </w:p>
    <w:p w14:paraId="0E7298A4" w14:textId="6067258F" w:rsidR="00F8474C" w:rsidDel="00752D22" w:rsidRDefault="00F8474C" w:rsidP="00A905B6">
      <w:pPr>
        <w:jc w:val="both"/>
        <w:rPr>
          <w:del w:id="223" w:author="Miller, Harvey J." w:date="2019-11-06T14:04:00Z"/>
          <w:rFonts w:ascii="Times New Roman" w:hAnsi="Times New Roman" w:cs="Times New Roman"/>
          <w:sz w:val="24"/>
          <w:szCs w:val="24"/>
        </w:rPr>
      </w:pPr>
    </w:p>
    <w:p w14:paraId="6B66DE04" w14:textId="7426ACC8" w:rsidR="00A905B6" w:rsidDel="005112BE" w:rsidRDefault="00A905B6">
      <w:pPr>
        <w:ind w:firstLine="720"/>
        <w:jc w:val="both"/>
        <w:rPr>
          <w:del w:id="224" w:author="Miller, Harvey J." w:date="2019-11-06T14:12:00Z"/>
          <w:rFonts w:ascii="Times New Roman" w:hAnsi="Times New Roman" w:cs="Times New Roman"/>
          <w:sz w:val="24"/>
          <w:szCs w:val="24"/>
        </w:rPr>
        <w:pPrChange w:id="225" w:author="Miller, Harvey J." w:date="2019-11-06T14:12:00Z">
          <w:pPr>
            <w:jc w:val="both"/>
          </w:pPr>
        </w:pPrChange>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w:t>
      </w:r>
      <w:ins w:id="226" w:author="Miller, Harvey J." w:date="2019-11-06T14:04:00Z">
        <w:r w:rsidR="00752D22">
          <w:rPr>
            <w:rFonts w:ascii="Times New Roman" w:hAnsi="Times New Roman" w:cs="Times New Roman"/>
            <w:sz w:val="24"/>
            <w:szCs w:val="24"/>
          </w:rPr>
          <w:t xml:space="preserve">RTI </w:t>
        </w:r>
      </w:ins>
      <w:del w:id="227" w:author="Miller, Harvey J." w:date="2019-11-06T14:04:00Z">
        <w:r w:rsidDel="00752D22">
          <w:rPr>
            <w:rFonts w:ascii="Times New Roman" w:hAnsi="Times New Roman" w:cs="Times New Roman"/>
            <w:sz w:val="24"/>
            <w:szCs w:val="24"/>
          </w:rPr>
          <w:delText xml:space="preserve">the real-time data </w:delText>
        </w:r>
      </w:del>
      <w:r>
        <w:rPr>
          <w:rFonts w:ascii="Times New Roman" w:hAnsi="Times New Roman" w:cs="Times New Roman"/>
          <w:sz w:val="24"/>
          <w:szCs w:val="24"/>
        </w:rPr>
        <w:t xml:space="preserve">on waiting time </w:t>
      </w:r>
      <w:ins w:id="228" w:author="Miller, Harvey J." w:date="2019-11-06T14:04:00Z">
        <w:r w:rsidR="00752D22">
          <w:rPr>
            <w:rFonts w:ascii="Times New Roman" w:hAnsi="Times New Roman" w:cs="Times New Roman"/>
            <w:sz w:val="24"/>
            <w:szCs w:val="24"/>
          </w:rPr>
          <w:t>i</w:t>
        </w:r>
      </w:ins>
      <w:del w:id="229" w:author="Miller, Harvey J." w:date="2019-11-06T14:04:00Z">
        <w:r w:rsidDel="00752D22">
          <w:rPr>
            <w:rFonts w:ascii="Times New Roman" w:hAnsi="Times New Roman" w:cs="Times New Roman" w:hint="eastAsia"/>
            <w:sz w:val="24"/>
            <w:szCs w:val="24"/>
          </w:rPr>
          <w:delText>wa</w:delText>
        </w:r>
      </w:del>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w:t>
      </w:r>
      <w:del w:id="230" w:author="Miller, Harvey J." w:date="2019-11-06T14:07:00Z">
        <w:r w:rsidRPr="00494831" w:rsidDel="00752D22">
          <w:rPr>
            <w:rFonts w:ascii="Times New Roman" w:hAnsi="Times New Roman" w:cs="Times New Roman"/>
            <w:sz w:val="24"/>
            <w:szCs w:val="24"/>
          </w:rPr>
          <w:delText>d</w:delText>
        </w:r>
      </w:del>
      <w:r w:rsidRPr="00494831">
        <w:rPr>
          <w:rFonts w:ascii="Times New Roman" w:hAnsi="Times New Roman" w:cs="Times New Roman"/>
          <w:sz w:val="24"/>
          <w:szCs w:val="24"/>
        </w:rPr>
        <w:t xml:space="preserve"> the variance</w:t>
      </w:r>
      <w:r>
        <w:rPr>
          <w:rFonts w:ascii="Times New Roman" w:hAnsi="Times New Roman" w:cs="Times New Roman"/>
          <w:sz w:val="24"/>
          <w:szCs w:val="24"/>
        </w:rPr>
        <w:t xml:space="preserve"> of the</w:t>
      </w:r>
      <w:ins w:id="231" w:author="Miller, Harvey J." w:date="2019-11-06T14:14:00Z">
        <w:r w:rsidR="005112BE">
          <w:rPr>
            <w:rFonts w:ascii="Times New Roman" w:hAnsi="Times New Roman" w:cs="Times New Roman"/>
            <w:sz w:val="24"/>
            <w:szCs w:val="24"/>
          </w:rPr>
          <w:t>se</w:t>
        </w:r>
      </w:ins>
      <w:r>
        <w:rPr>
          <w:rFonts w:ascii="Times New Roman" w:hAnsi="Times New Roman" w:cs="Times New Roman"/>
          <w:sz w:val="24"/>
          <w:szCs w:val="24"/>
        </w:rPr>
        <w:t xml:space="preserve"> impact</w:t>
      </w:r>
      <w:ins w:id="232" w:author="Miller, Harvey J." w:date="2019-11-06T14:14:00Z">
        <w:r w:rsidR="005112BE">
          <w:rPr>
            <w:rFonts w:ascii="Times New Roman" w:hAnsi="Times New Roman" w:cs="Times New Roman"/>
            <w:sz w:val="24"/>
            <w:szCs w:val="24"/>
          </w:rPr>
          <w:t>s</w:t>
        </w:r>
      </w:ins>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w:t>
      </w:r>
      <w:ins w:id="233" w:author="Miller, Harvey J." w:date="2019-11-06T14:07:00Z">
        <w:r w:rsidR="00752D22">
          <w:rPr>
            <w:rFonts w:ascii="Times New Roman" w:hAnsi="Times New Roman" w:cs="Times New Roman"/>
            <w:sz w:val="24"/>
            <w:szCs w:val="24"/>
          </w:rPr>
          <w:t xml:space="preserve">focus </w:t>
        </w:r>
      </w:ins>
      <w:del w:id="234" w:author="Miller, Harvey J." w:date="2019-11-06T14:07:00Z">
        <w:r w:rsidDel="00752D22">
          <w:rPr>
            <w:rFonts w:ascii="Times New Roman" w:hAnsi="Times New Roman" w:cs="Times New Roman"/>
            <w:sz w:val="24"/>
            <w:szCs w:val="24"/>
          </w:rPr>
          <w:delText>investigate</w:delText>
        </w:r>
      </w:del>
      <w:del w:id="235" w:author="Miller, Harvey J." w:date="2019-11-06T14:04:00Z">
        <w:r w:rsidDel="00752D22">
          <w:rPr>
            <w:rFonts w:ascii="Times New Roman" w:hAnsi="Times New Roman" w:cs="Times New Roman"/>
            <w:sz w:val="24"/>
            <w:szCs w:val="24"/>
          </w:rPr>
          <w:delText>d</w:delText>
        </w:r>
      </w:del>
      <w:r>
        <w:rPr>
          <w:rFonts w:ascii="Times New Roman" w:hAnsi="Times New Roman" w:cs="Times New Roman"/>
          <w:sz w:val="24"/>
          <w:szCs w:val="24"/>
        </w:rPr>
        <w:t xml:space="preserve"> the overall average waiting time or perceived waiting time in certain areas; however, no one has investigated the variance of this impact relative to transit system’s </w:t>
      </w:r>
      <w:ins w:id="236" w:author="Miller, Harvey J." w:date="2019-11-06T14:07:00Z">
        <w:r w:rsidR="00752D22">
          <w:rPr>
            <w:rFonts w:ascii="Times New Roman" w:hAnsi="Times New Roman" w:cs="Times New Roman"/>
            <w:sz w:val="24"/>
            <w:szCs w:val="24"/>
          </w:rPr>
          <w:t xml:space="preserve">actual </w:t>
        </w:r>
      </w:ins>
      <w:r>
        <w:rPr>
          <w:rFonts w:ascii="Times New Roman" w:hAnsi="Times New Roman" w:cs="Times New Roman"/>
          <w:sz w:val="24"/>
          <w:szCs w:val="24"/>
        </w:rPr>
        <w:t xml:space="preserve">on-time performance. </w:t>
      </w:r>
      <w:ins w:id="237" w:author="Miller, Harvey J." w:date="2019-11-06T14:08:00Z">
        <w:r w:rsidR="00752D22">
          <w:rPr>
            <w:rFonts w:ascii="Times New Roman" w:hAnsi="Times New Roman" w:cs="Times New Roman"/>
            <w:sz w:val="24"/>
            <w:szCs w:val="24"/>
          </w:rPr>
          <w:t xml:space="preserve">The variance of this impact can depend on </w:t>
        </w:r>
      </w:ins>
      <w:ins w:id="238" w:author="Miller, Harvey J." w:date="2019-11-06T14:09:00Z">
        <w:r w:rsidR="005112BE">
          <w:rPr>
            <w:rFonts w:ascii="Times New Roman" w:hAnsi="Times New Roman" w:cs="Times New Roman"/>
            <w:sz w:val="24"/>
            <w:szCs w:val="24"/>
          </w:rPr>
          <w:t xml:space="preserve">factors such as </w:t>
        </w:r>
      </w:ins>
      <w:ins w:id="239" w:author="Miller, Harvey J." w:date="2019-11-06T14:10:00Z">
        <w:r w:rsidR="005112BE">
          <w:rPr>
            <w:rFonts w:ascii="Times New Roman" w:hAnsi="Times New Roman" w:cs="Times New Roman"/>
            <w:sz w:val="24"/>
            <w:szCs w:val="24"/>
          </w:rPr>
          <w:t>the spatial and temporal patterns of public transit delays</w:t>
        </w:r>
      </w:ins>
      <w:ins w:id="240" w:author="Miller, Harvey J." w:date="2019-11-06T14:11:00Z">
        <w:r w:rsidR="005112BE">
          <w:rPr>
            <w:rFonts w:ascii="Times New Roman" w:hAnsi="Times New Roman" w:cs="Times New Roman"/>
            <w:sz w:val="24"/>
            <w:szCs w:val="24"/>
          </w:rPr>
          <w:t>, the distance between the users’ origin locations and the public transit stop, and their trip planning strategies</w:t>
        </w:r>
      </w:ins>
      <w:del w:id="241" w:author="Miller, Harvey J." w:date="2019-11-06T14:08:00Z">
        <w:r w:rsidDel="00752D22">
          <w:rPr>
            <w:rFonts w:ascii="Times New Roman" w:hAnsi="Times New Roman" w:cs="Times New Roman"/>
            <w:sz w:val="24"/>
            <w:szCs w:val="24"/>
          </w:rPr>
          <w:delText>The gaps include t</w:delText>
        </w:r>
      </w:del>
      <w:del w:id="242" w:author="Miller, Harvey J." w:date="2019-11-06T14:09:00Z">
        <w:r w:rsidDel="005112BE">
          <w:rPr>
            <w:rFonts w:ascii="Times New Roman" w:hAnsi="Times New Roman" w:cs="Times New Roman"/>
            <w:sz w:val="24"/>
            <w:szCs w:val="24"/>
          </w:rPr>
          <w:delText>he waiting time’s distribution, spatial patterns, temporal patterns, and the mechanism of the impact</w:delText>
        </w:r>
      </w:del>
      <w:r>
        <w:rPr>
          <w:rFonts w:ascii="Times New Roman" w:hAnsi="Times New Roman" w:cs="Times New Roman"/>
          <w:sz w:val="24"/>
          <w:szCs w:val="24"/>
        </w:rPr>
        <w:t>.</w:t>
      </w:r>
      <w:ins w:id="243" w:author="Miller, Harvey J." w:date="2019-11-06T14:11:00Z">
        <w:r w:rsidR="005112BE">
          <w:rPr>
            <w:rFonts w:ascii="Times New Roman" w:hAnsi="Times New Roman" w:cs="Times New Roman"/>
            <w:sz w:val="24"/>
            <w:szCs w:val="24"/>
          </w:rPr>
          <w:t xml:space="preserve">  It is somewhat ironic that, to date, </w:t>
        </w:r>
      </w:ins>
      <w:del w:id="244" w:author="Miller, Harvey J." w:date="2019-11-06T14:12:00Z">
        <w:r w:rsidDel="005112BE">
          <w:rPr>
            <w:rFonts w:ascii="Times New Roman" w:hAnsi="Times New Roman" w:cs="Times New Roman"/>
            <w:sz w:val="24"/>
            <w:szCs w:val="24"/>
          </w:rPr>
          <w:delText xml:space="preserve"> </w:delText>
        </w:r>
      </w:del>
    </w:p>
    <w:p w14:paraId="2B63CAE6" w14:textId="3F8F326A" w:rsidR="00F14F2F" w:rsidRDefault="00A905B6">
      <w:pPr>
        <w:ind w:firstLine="720"/>
        <w:jc w:val="both"/>
        <w:rPr>
          <w:ins w:id="245" w:author="Miller, Harvey J." w:date="2019-11-06T14:28:00Z"/>
          <w:rFonts w:ascii="Times New Roman" w:hAnsi="Times New Roman" w:cs="Times New Roman"/>
          <w:sz w:val="24"/>
          <w:szCs w:val="24"/>
        </w:rPr>
      </w:pPr>
      <w:del w:id="246" w:author="Miller, Harvey J." w:date="2019-11-06T14:12:00Z">
        <w:r w:rsidDel="005112BE">
          <w:rPr>
            <w:rFonts w:ascii="Times New Roman" w:hAnsi="Times New Roman" w:cs="Times New Roman"/>
            <w:sz w:val="24"/>
            <w:szCs w:val="24"/>
          </w:rPr>
          <w:delText xml:space="preserve">Moreover, ironically, </w:delText>
        </w:r>
      </w:del>
      <w:del w:id="247" w:author="Miller, Harvey J." w:date="2019-11-06T14:13:00Z">
        <w:r w:rsidDel="005112BE">
          <w:rPr>
            <w:rFonts w:ascii="Times New Roman" w:hAnsi="Times New Roman" w:cs="Times New Roman"/>
            <w:sz w:val="24"/>
            <w:szCs w:val="24"/>
          </w:rPr>
          <w:delText>there</w:delText>
        </w:r>
      </w:del>
      <w:ins w:id="248" w:author="Miller, Harvey J." w:date="2019-11-06T14:13:00Z">
        <w:r w:rsidR="005112BE">
          <w:rPr>
            <w:rFonts w:ascii="Times New Roman" w:hAnsi="Times New Roman" w:cs="Times New Roman"/>
            <w:sz w:val="24"/>
            <w:szCs w:val="24"/>
          </w:rPr>
          <w:t>there</w:t>
        </w:r>
      </w:ins>
      <w:r>
        <w:rPr>
          <w:rFonts w:ascii="Times New Roman" w:hAnsi="Times New Roman" w:cs="Times New Roman"/>
          <w:sz w:val="24"/>
          <w:szCs w:val="24"/>
        </w:rPr>
        <w:t xml:space="preserve"> are no studies using </w:t>
      </w:r>
      <w:ins w:id="249" w:author="Miller, Harvey J." w:date="2019-11-06T14:30:00Z">
        <w:r w:rsidR="007C0B9E">
          <w:rPr>
            <w:rFonts w:ascii="Times New Roman" w:hAnsi="Times New Roman" w:cs="Times New Roman"/>
            <w:sz w:val="24"/>
            <w:szCs w:val="24"/>
          </w:rPr>
          <w:t xml:space="preserve">empirical </w:t>
        </w:r>
      </w:ins>
      <w:del w:id="250" w:author="Miller, Harvey J." w:date="2019-11-06T14:30:00Z">
        <w:r w:rsidDel="007C0B9E">
          <w:rPr>
            <w:rFonts w:ascii="Times New Roman" w:hAnsi="Times New Roman" w:cs="Times New Roman"/>
            <w:sz w:val="24"/>
            <w:szCs w:val="24"/>
          </w:rPr>
          <w:delText xml:space="preserve">actual </w:delText>
        </w:r>
      </w:del>
      <w:r>
        <w:rPr>
          <w:rFonts w:ascii="Times New Roman" w:hAnsi="Times New Roman" w:cs="Times New Roman"/>
          <w:sz w:val="24"/>
          <w:szCs w:val="24"/>
        </w:rPr>
        <w:t xml:space="preserve">real-time transit data </w:t>
      </w:r>
      <w:ins w:id="251" w:author="Miller, Harvey J." w:date="2019-11-06T14:12:00Z">
        <w:r w:rsidR="005112BE">
          <w:rPr>
            <w:rFonts w:ascii="Times New Roman" w:hAnsi="Times New Roman" w:cs="Times New Roman"/>
            <w:sz w:val="24"/>
            <w:szCs w:val="24"/>
          </w:rPr>
          <w:t>to study the impacts on RTI on waiting time.</w:t>
        </w:r>
      </w:ins>
      <w:ins w:id="252" w:author="Miller, Harvey J." w:date="2019-11-06T14:28:00Z">
        <w:r w:rsidR="00F14F2F">
          <w:rPr>
            <w:rFonts w:ascii="Times New Roman" w:hAnsi="Times New Roman" w:cs="Times New Roman"/>
            <w:sz w:val="24"/>
            <w:szCs w:val="24"/>
          </w:rPr>
          <w:t xml:space="preserve">  T</w:t>
        </w:r>
      </w:ins>
      <w:ins w:id="253" w:author="Miller, Harvey J." w:date="2019-11-06T14:29:00Z">
        <w:r w:rsidR="007C0B9E">
          <w:rPr>
            <w:rFonts w:ascii="Times New Roman" w:hAnsi="Times New Roman" w:cs="Times New Roman"/>
            <w:sz w:val="24"/>
            <w:szCs w:val="24"/>
          </w:rPr>
          <w:t>h</w:t>
        </w:r>
      </w:ins>
      <w:ins w:id="254" w:author="Miller, Harvey J." w:date="2019-11-06T14:28:00Z">
        <w:r w:rsidR="00F14F2F">
          <w:rPr>
            <w:rFonts w:ascii="Times New Roman" w:hAnsi="Times New Roman" w:cs="Times New Roman"/>
            <w:sz w:val="24"/>
            <w:szCs w:val="24"/>
          </w:rPr>
          <w:t>is paper fills this gap by le</w:t>
        </w:r>
        <w:r w:rsidR="003E1C15">
          <w:rPr>
            <w:rFonts w:ascii="Times New Roman" w:hAnsi="Times New Roman" w:cs="Times New Roman"/>
            <w:sz w:val="24"/>
            <w:szCs w:val="24"/>
          </w:rPr>
          <w:t xml:space="preserve">veraging </w:t>
        </w:r>
        <w:r w:rsidR="00F14F2F">
          <w:rPr>
            <w:rFonts w:ascii="Times New Roman" w:hAnsi="Times New Roman" w:cs="Times New Roman"/>
            <w:sz w:val="24"/>
            <w:szCs w:val="24"/>
          </w:rPr>
          <w:t xml:space="preserve">open transit data published </w:t>
        </w:r>
      </w:ins>
      <w:ins w:id="255" w:author="Miller, Harvey J." w:date="2019-11-06T14:29:00Z">
        <w:r w:rsidR="00F14F2F">
          <w:rPr>
            <w:rFonts w:ascii="Times New Roman" w:hAnsi="Times New Roman" w:cs="Times New Roman"/>
            <w:sz w:val="24"/>
            <w:szCs w:val="24"/>
          </w:rPr>
          <w:t xml:space="preserve">to enable RTI apps </w:t>
        </w:r>
      </w:ins>
      <w:ins w:id="256" w:author="Miller, Harvey J." w:date="2019-11-06T14:39:00Z">
        <w:r w:rsidR="003E1C15">
          <w:rPr>
            <w:rFonts w:ascii="Times New Roman" w:hAnsi="Times New Roman" w:cs="Times New Roman"/>
            <w:sz w:val="24"/>
            <w:szCs w:val="24"/>
          </w:rPr>
          <w:t xml:space="preserve">along </w:t>
        </w:r>
      </w:ins>
      <w:ins w:id="257" w:author="Miller, Harvey J." w:date="2019-11-06T14:29:00Z">
        <w:r w:rsidR="007C0B9E">
          <w:rPr>
            <w:rFonts w:ascii="Times New Roman" w:hAnsi="Times New Roman" w:cs="Times New Roman"/>
            <w:sz w:val="24"/>
            <w:szCs w:val="24"/>
          </w:rPr>
          <w:t>with administrative data collected to conduct passenger</w:t>
        </w:r>
      </w:ins>
      <w:ins w:id="258" w:author="Miller, Harvey J." w:date="2019-11-06T14:31:00Z">
        <w:r w:rsidR="007C0B9E">
          <w:rPr>
            <w:rFonts w:ascii="Times New Roman" w:hAnsi="Times New Roman" w:cs="Times New Roman"/>
            <w:sz w:val="24"/>
            <w:szCs w:val="24"/>
          </w:rPr>
          <w:t xml:space="preserve"> counts and other performance measures.  </w:t>
        </w:r>
      </w:ins>
      <w:ins w:id="259" w:author="Miller, Harvey J." w:date="2019-11-06T14:29:00Z">
        <w:r w:rsidR="007C0B9E">
          <w:rPr>
            <w:rFonts w:ascii="Times New Roman" w:hAnsi="Times New Roman" w:cs="Times New Roman"/>
            <w:sz w:val="24"/>
            <w:szCs w:val="24"/>
          </w:rPr>
          <w:t xml:space="preserve"> </w:t>
        </w:r>
      </w:ins>
      <w:ins w:id="260" w:author="Miller, Harvey J." w:date="2019-11-06T14:12:00Z">
        <w:r w:rsidR="005112BE">
          <w:rPr>
            <w:rFonts w:ascii="Times New Roman" w:hAnsi="Times New Roman" w:cs="Times New Roman"/>
            <w:sz w:val="24"/>
            <w:szCs w:val="24"/>
          </w:rPr>
          <w:t xml:space="preserve"> </w:t>
        </w:r>
      </w:ins>
    </w:p>
    <w:p w14:paraId="64602847" w14:textId="3E067302" w:rsidR="00A905B6" w:rsidDel="00F14F2F" w:rsidRDefault="00A905B6">
      <w:pPr>
        <w:ind w:firstLine="720"/>
        <w:jc w:val="both"/>
        <w:rPr>
          <w:del w:id="261" w:author="Miller, Harvey J." w:date="2019-11-06T14:28:00Z"/>
          <w:rFonts w:ascii="Times New Roman" w:hAnsi="Times New Roman" w:cs="Times New Roman"/>
          <w:sz w:val="24"/>
          <w:szCs w:val="24"/>
        </w:rPr>
      </w:pPr>
      <w:del w:id="262" w:author="Miller, Harvey J." w:date="2019-11-06T14:13:00Z">
        <w:r w:rsidDel="005112BE">
          <w:rPr>
            <w:rFonts w:ascii="Times New Roman" w:hAnsi="Times New Roman" w:cs="Times New Roman"/>
            <w:sz w:val="24"/>
            <w:szCs w:val="24"/>
          </w:rPr>
          <w:delText xml:space="preserve">source </w:delText>
        </w:r>
      </w:del>
      <w:del w:id="263" w:author="Miller, Harvey J." w:date="2019-11-06T14:27:00Z">
        <w:r w:rsidDel="00F14F2F">
          <w:rPr>
            <w:rFonts w:ascii="Times New Roman" w:hAnsi="Times New Roman" w:cs="Times New Roman"/>
            <w:sz w:val="24"/>
            <w:szCs w:val="24"/>
          </w:rPr>
          <w:delText xml:space="preserve">due to the </w:delText>
        </w:r>
      </w:del>
      <w:del w:id="264" w:author="Miller, Harvey J." w:date="2019-11-06T14:31:00Z">
        <w:r w:rsidRPr="002312D7" w:rsidDel="007C0B9E">
          <w:rPr>
            <w:rFonts w:ascii="Times New Roman" w:hAnsi="Times New Roman" w:cs="Times New Roman"/>
            <w:sz w:val="24"/>
            <w:szCs w:val="24"/>
          </w:rPr>
          <w:delText>lack of easily accessible transit schedule and real-time vehicle location data, allowing the measurement and assessment of public transit delays at high spatial and temporal resolution</w:delText>
        </w:r>
        <w:r w:rsidDel="007C0B9E">
          <w:rPr>
            <w:rFonts w:ascii="Times New Roman" w:hAnsi="Times New Roman" w:cs="Times New Roman"/>
            <w:sz w:val="24"/>
            <w:szCs w:val="24"/>
          </w:rPr>
          <w:delText xml:space="preserve">. </w:delText>
        </w:r>
      </w:del>
      <w:del w:id="265" w:author="Miller, Harvey J." w:date="2019-11-06T14:13:00Z">
        <w:r w:rsidDel="005112BE">
          <w:rPr>
            <w:rFonts w:ascii="Times New Roman" w:hAnsi="Times New Roman" w:cs="Times New Roman"/>
            <w:sz w:val="24"/>
            <w:szCs w:val="24"/>
          </w:rPr>
          <w:delText xml:space="preserve">It is crucial to understand the real-time data </w:delText>
        </w:r>
        <w:r w:rsidRPr="00832C18" w:rsidDel="005112BE">
          <w:rPr>
            <w:rFonts w:ascii="Times New Roman" w:hAnsi="Times New Roman" w:cs="Times New Roman"/>
            <w:sz w:val="24"/>
            <w:szCs w:val="24"/>
          </w:rPr>
          <w:delText>by</w:delText>
        </w:r>
        <w:r w:rsidDel="005112BE">
          <w:rPr>
            <w:rFonts w:ascii="Times New Roman" w:hAnsi="Times New Roman" w:cs="Times New Roman"/>
            <w:sz w:val="24"/>
            <w:szCs w:val="24"/>
          </w:rPr>
          <w:delText xml:space="preserve"> the real-time data per se.</w:delText>
        </w:r>
      </w:del>
    </w:p>
    <w:p w14:paraId="57F60A20" w14:textId="577F5B7C" w:rsidR="00A905B6" w:rsidDel="007C0B9E" w:rsidRDefault="00A905B6">
      <w:pPr>
        <w:ind w:firstLine="720"/>
        <w:jc w:val="both"/>
        <w:rPr>
          <w:del w:id="266" w:author="Miller, Harvey J." w:date="2019-11-06T14:31:00Z"/>
          <w:rFonts w:ascii="Times New Roman" w:hAnsi="Times New Roman" w:cs="Times New Roman"/>
          <w:sz w:val="24"/>
          <w:szCs w:val="24"/>
        </w:rPr>
      </w:pPr>
      <w:del w:id="267" w:author="Miller, Harvey J." w:date="2019-11-06T14:28:00Z">
        <w:r w:rsidDel="00F14F2F">
          <w:rPr>
            <w:rFonts w:ascii="Times New Roman" w:hAnsi="Times New Roman" w:cs="Times New Roman"/>
            <w:sz w:val="24"/>
            <w:szCs w:val="24"/>
          </w:rPr>
          <w:delText>The</w:delText>
        </w:r>
      </w:del>
      <w:del w:id="268" w:author="Miller, Harvey J." w:date="2019-11-06T14:31:00Z">
        <w:r w:rsidDel="007C0B9E">
          <w:rPr>
            <w:rFonts w:ascii="Times New Roman" w:hAnsi="Times New Roman" w:cs="Times New Roman"/>
            <w:sz w:val="24"/>
            <w:szCs w:val="24"/>
          </w:rPr>
          <w:delText xml:space="preserve"> emergence of </w:delText>
        </w:r>
      </w:del>
      <w:del w:id="269" w:author="Miller, Harvey J." w:date="2019-11-06T14:13:00Z">
        <w:r w:rsidDel="005112BE">
          <w:rPr>
            <w:rFonts w:ascii="Times New Roman" w:hAnsi="Times New Roman" w:cs="Times New Roman"/>
            <w:sz w:val="24"/>
            <w:szCs w:val="24"/>
          </w:rPr>
          <w:delText xml:space="preserve">big </w:delText>
        </w:r>
      </w:del>
      <w:del w:id="270" w:author="Miller, Harvey J." w:date="2019-11-06T14:31:00Z">
        <w:r w:rsidDel="007C0B9E">
          <w:rPr>
            <w:rFonts w:ascii="Times New Roman" w:hAnsi="Times New Roman" w:cs="Times New Roman"/>
            <w:sz w:val="24"/>
            <w:szCs w:val="24"/>
          </w:rPr>
          <w:delText>data creates a</w:delText>
        </w:r>
      </w:del>
      <w:del w:id="271" w:author="Miller, Harvey J." w:date="2019-11-06T14:22:00Z">
        <w:r w:rsidDel="00F14F2F">
          <w:rPr>
            <w:rFonts w:ascii="Times New Roman" w:hAnsi="Times New Roman" w:cs="Times New Roman"/>
            <w:sz w:val="24"/>
            <w:szCs w:val="24"/>
          </w:rPr>
          <w:delText xml:space="preserve"> precious chance </w:delText>
        </w:r>
      </w:del>
      <w:del w:id="272" w:author="Miller, Harvey J." w:date="2019-11-06T14:31:00Z">
        <w:r w:rsidDel="007C0B9E">
          <w:rPr>
            <w:rFonts w:ascii="Times New Roman" w:hAnsi="Times New Roman" w:cs="Times New Roman"/>
            <w:sz w:val="24"/>
            <w:szCs w:val="24"/>
          </w:rPr>
          <w:delText>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delText>
        </w:r>
        <w:r w:rsidRPr="003118DD" w:rsidDel="007C0B9E">
          <w:rPr>
            <w:rFonts w:ascii="Times New Roman" w:hAnsi="Times New Roman" w:cs="Times New Roman"/>
            <w:sz w:val="24"/>
            <w:szCs w:val="24"/>
          </w:rPr>
          <w:delText xml:space="preserve"> </w:delText>
        </w:r>
      </w:del>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607C088A" w:rsidR="00A905B6" w:rsidRDefault="00A905B6" w:rsidP="00A905B6">
      <w:pPr>
        <w:spacing w:line="256" w:lineRule="auto"/>
        <w:jc w:val="both"/>
        <w:rPr>
          <w:ins w:id="273" w:author="Miller, Harvey J." w:date="2019-11-06T14:39:00Z"/>
          <w:rFonts w:ascii="Times New Roman" w:hAnsi="Times New Roman" w:cs="Times New Roman"/>
          <w:sz w:val="24"/>
          <w:szCs w:val="24"/>
        </w:rPr>
      </w:pPr>
      <w:r>
        <w:rPr>
          <w:rFonts w:ascii="Times New Roman" w:hAnsi="Times New Roman" w:cs="Times New Roman"/>
          <w:sz w:val="24"/>
          <w:szCs w:val="24"/>
        </w:rPr>
        <w:t xml:space="preserve">In this section, we first introduce </w:t>
      </w:r>
      <w:ins w:id="274" w:author="Miller, Harvey J." w:date="2019-11-06T14:39:00Z">
        <w:r w:rsidR="003E1C15">
          <w:rPr>
            <w:rFonts w:ascii="Times New Roman" w:hAnsi="Times New Roman" w:cs="Times New Roman"/>
            <w:sz w:val="24"/>
            <w:szCs w:val="24"/>
          </w:rPr>
          <w:t>our</w:t>
        </w:r>
      </w:ins>
      <w:del w:id="275" w:author="Miller, Harvey J." w:date="2019-11-06T14:39:00Z">
        <w:r w:rsidDel="003E1C15">
          <w:rPr>
            <w:rFonts w:ascii="Times New Roman" w:hAnsi="Times New Roman" w:cs="Times New Roman"/>
            <w:sz w:val="24"/>
            <w:szCs w:val="24"/>
          </w:rPr>
          <w:delText>the</w:delText>
        </w:r>
      </w:del>
      <w:r>
        <w:rPr>
          <w:rFonts w:ascii="Times New Roman" w:hAnsi="Times New Roman" w:cs="Times New Roman"/>
          <w:sz w:val="24"/>
          <w:szCs w:val="24"/>
        </w:rPr>
        <w:t xml:space="preserve"> data source</w:t>
      </w:r>
      <w:ins w:id="276" w:author="Miller, Harvey J." w:date="2019-11-06T14:39:00Z">
        <w:r w:rsidR="003E1C15">
          <w:rPr>
            <w:rFonts w:ascii="Times New Roman" w:hAnsi="Times New Roman" w:cs="Times New Roman"/>
            <w:sz w:val="24"/>
            <w:szCs w:val="24"/>
          </w:rPr>
          <w:t>s</w:t>
        </w:r>
      </w:ins>
      <w:del w:id="277" w:author="Miller, Harvey J." w:date="2019-11-06T14:41:00Z">
        <w:r w:rsidDel="00857B91">
          <w:rPr>
            <w:rFonts w:ascii="Times New Roman" w:hAnsi="Times New Roman" w:cs="Times New Roman"/>
            <w:sz w:val="24"/>
            <w:szCs w:val="24"/>
          </w:rPr>
          <w:delText xml:space="preserve"> and </w:delText>
        </w:r>
      </w:del>
      <w:del w:id="278" w:author="Miller, Harvey J." w:date="2019-11-06T14:40:00Z">
        <w:r w:rsidDel="00857B91">
          <w:rPr>
            <w:rFonts w:ascii="Times New Roman" w:hAnsi="Times New Roman" w:cs="Times New Roman"/>
            <w:sz w:val="24"/>
            <w:szCs w:val="24"/>
          </w:rPr>
          <w:delText>corresponding manipulation processes</w:delText>
        </w:r>
      </w:del>
      <w:r>
        <w:rPr>
          <w:rFonts w:ascii="Times New Roman" w:hAnsi="Times New Roman" w:cs="Times New Roman"/>
          <w:sz w:val="24"/>
          <w:szCs w:val="24"/>
        </w:rPr>
        <w:t xml:space="preserve">. </w:t>
      </w:r>
      <w:ins w:id="279" w:author="Miller, Harvey J." w:date="2019-11-06T14:40:00Z">
        <w:r w:rsidR="00857B91">
          <w:rPr>
            <w:rFonts w:ascii="Times New Roman" w:hAnsi="Times New Roman" w:cs="Times New Roman"/>
            <w:sz w:val="24"/>
            <w:szCs w:val="24"/>
          </w:rPr>
          <w:t>Next</w:t>
        </w:r>
      </w:ins>
      <w:del w:id="280" w:author="Miller, Harvey J." w:date="2019-11-06T14:40:00Z">
        <w:r w:rsidDel="00857B91">
          <w:rPr>
            <w:rFonts w:ascii="Times New Roman" w:hAnsi="Times New Roman" w:cs="Times New Roman"/>
            <w:sz w:val="24"/>
            <w:szCs w:val="24"/>
          </w:rPr>
          <w:delText>Moreover</w:delText>
        </w:r>
      </w:del>
      <w:r>
        <w:rPr>
          <w:rFonts w:ascii="Times New Roman" w:hAnsi="Times New Roman" w:cs="Times New Roman"/>
          <w:sz w:val="24"/>
          <w:szCs w:val="24"/>
        </w:rPr>
        <w:t xml:space="preserve">, we </w:t>
      </w:r>
      <w:ins w:id="281" w:author="Miller, Harvey J." w:date="2019-11-06T14:41:00Z">
        <w:r w:rsidR="00857B91">
          <w:rPr>
            <w:rFonts w:ascii="Times New Roman" w:hAnsi="Times New Roman" w:cs="Times New Roman"/>
            <w:sz w:val="24"/>
            <w:szCs w:val="24"/>
          </w:rPr>
          <w:t xml:space="preserve">conceptualize </w:t>
        </w:r>
      </w:ins>
      <w:ins w:id="282" w:author="Miller, Harvey J." w:date="2019-11-06T15:16:00Z">
        <w:r w:rsidR="000E090F">
          <w:rPr>
            <w:rFonts w:ascii="Times New Roman" w:hAnsi="Times New Roman" w:cs="Times New Roman"/>
            <w:sz w:val="24"/>
            <w:szCs w:val="24"/>
          </w:rPr>
          <w:t xml:space="preserve">catching a bus </w:t>
        </w:r>
      </w:ins>
      <w:ins w:id="283" w:author="Miller, Harvey J." w:date="2019-11-06T14:41:00Z">
        <w:r w:rsidR="00857B91">
          <w:rPr>
            <w:rFonts w:ascii="Times New Roman" w:hAnsi="Times New Roman" w:cs="Times New Roman"/>
            <w:sz w:val="24"/>
            <w:szCs w:val="24"/>
          </w:rPr>
          <w:t xml:space="preserve">as a </w:t>
        </w:r>
      </w:ins>
      <w:del w:id="284" w:author="Miller, Harvey J." w:date="2019-11-06T14:41:00Z">
        <w:r w:rsidDel="00857B91">
          <w:rPr>
            <w:rFonts w:ascii="Times New Roman" w:hAnsi="Times New Roman" w:cs="Times New Roman"/>
            <w:sz w:val="24"/>
            <w:szCs w:val="24"/>
          </w:rPr>
          <w:delText xml:space="preserve">describe </w:delText>
        </w:r>
      </w:del>
      <w:del w:id="285" w:author="Miller, Harvey J." w:date="2019-11-06T14:42:00Z">
        <w:r w:rsidDel="00857B91">
          <w:rPr>
            <w:rFonts w:ascii="Times New Roman" w:hAnsi="Times New Roman" w:cs="Times New Roman"/>
            <w:sz w:val="24"/>
            <w:szCs w:val="24"/>
          </w:rPr>
          <w:delText xml:space="preserve">the </w:delText>
        </w:r>
      </w:del>
      <w:r>
        <w:rPr>
          <w:rFonts w:ascii="Times New Roman" w:hAnsi="Times New Roman" w:cs="Times New Roman"/>
          <w:sz w:val="24"/>
          <w:szCs w:val="24"/>
        </w:rPr>
        <w:t>synchronization process</w:t>
      </w:r>
      <w:ins w:id="286" w:author="Miller, Harvey J." w:date="2019-11-06T15:16:00Z">
        <w:r w:rsidR="000E090F">
          <w:rPr>
            <w:rFonts w:ascii="Times New Roman" w:hAnsi="Times New Roman" w:cs="Times New Roman"/>
            <w:sz w:val="24"/>
            <w:szCs w:val="24"/>
          </w:rPr>
          <w:t xml:space="preserve"> between the user and the vehicle</w:t>
        </w:r>
      </w:ins>
      <w:ins w:id="287" w:author="Miller, Harvey J." w:date="2019-11-06T14:53:00Z">
        <w:r w:rsidR="00CC0C3D">
          <w:rPr>
            <w:rFonts w:ascii="Times New Roman" w:hAnsi="Times New Roman" w:cs="Times New Roman"/>
            <w:sz w:val="24"/>
            <w:szCs w:val="24"/>
          </w:rPr>
          <w:t>,</w:t>
        </w:r>
      </w:ins>
      <w:r>
        <w:rPr>
          <w:rFonts w:ascii="Times New Roman" w:hAnsi="Times New Roman" w:cs="Times New Roman"/>
          <w:sz w:val="24"/>
          <w:szCs w:val="24"/>
        </w:rPr>
        <w:t xml:space="preserve"> </w:t>
      </w:r>
      <w:del w:id="288" w:author="Miller, Harvey J." w:date="2019-11-06T14:42:00Z">
        <w:r w:rsidDel="00857B91">
          <w:rPr>
            <w:rFonts w:ascii="Times New Roman" w:hAnsi="Times New Roman" w:cs="Times New Roman"/>
            <w:sz w:val="24"/>
            <w:szCs w:val="24"/>
          </w:rPr>
          <w:delText xml:space="preserve">during the procedure of transit </w:delText>
        </w:r>
      </w:del>
      <w:r>
        <w:rPr>
          <w:rFonts w:ascii="Times New Roman" w:hAnsi="Times New Roman" w:cs="Times New Roman"/>
          <w:sz w:val="24"/>
          <w:szCs w:val="24"/>
        </w:rPr>
        <w:t xml:space="preserve">and </w:t>
      </w:r>
      <w:ins w:id="289" w:author="Miller, Harvey J." w:date="2019-11-06T14:42:00Z">
        <w:r w:rsidR="00857B91">
          <w:rPr>
            <w:rFonts w:ascii="Times New Roman" w:hAnsi="Times New Roman" w:cs="Times New Roman"/>
            <w:sz w:val="24"/>
            <w:szCs w:val="24"/>
          </w:rPr>
          <w:t xml:space="preserve">introduce </w:t>
        </w:r>
      </w:ins>
      <w:r>
        <w:rPr>
          <w:rFonts w:ascii="Times New Roman" w:hAnsi="Times New Roman" w:cs="Times New Roman"/>
          <w:sz w:val="24"/>
          <w:szCs w:val="24"/>
        </w:rPr>
        <w:t xml:space="preserve">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w:t>
      </w:r>
      <w:ins w:id="290" w:author="Miller, Harvey J." w:date="2019-11-06T14:42:00Z">
        <w:r w:rsidR="00857B91">
          <w:rPr>
            <w:rFonts w:ascii="Times New Roman" w:hAnsi="Times New Roman" w:cs="Times New Roman"/>
            <w:sz w:val="24"/>
            <w:szCs w:val="24"/>
          </w:rPr>
          <w:t>representing the possible behaviors of users</w:t>
        </w:r>
      </w:ins>
      <w:ins w:id="291" w:author="Miller, Harvey J." w:date="2019-11-06T14:46:00Z">
        <w:r w:rsidR="00857B91">
          <w:rPr>
            <w:rFonts w:ascii="Times New Roman" w:hAnsi="Times New Roman" w:cs="Times New Roman"/>
            <w:sz w:val="24"/>
            <w:szCs w:val="24"/>
          </w:rPr>
          <w:t xml:space="preserve">.  We also </w:t>
        </w:r>
      </w:ins>
      <w:del w:id="292" w:author="Miller, Harvey J." w:date="2019-11-06T14:42:00Z">
        <w:r w:rsidDel="00857B91">
          <w:rPr>
            <w:rFonts w:ascii="Times New Roman" w:hAnsi="Times New Roman" w:cs="Times New Roman"/>
            <w:sz w:val="24"/>
            <w:szCs w:val="24"/>
          </w:rPr>
          <w:delText xml:space="preserve">during the process of decision making </w:delText>
        </w:r>
      </w:del>
      <w:del w:id="293" w:author="Miller, Harvey J." w:date="2019-11-06T14:46:00Z">
        <w:r w:rsidDel="00857B91">
          <w:rPr>
            <w:rFonts w:ascii="Times New Roman" w:hAnsi="Times New Roman" w:cs="Times New Roman"/>
            <w:sz w:val="24"/>
            <w:szCs w:val="24"/>
          </w:rPr>
          <w:delText xml:space="preserve">and </w:delText>
        </w:r>
      </w:del>
      <w:r>
        <w:rPr>
          <w:rFonts w:ascii="Times New Roman" w:hAnsi="Times New Roman" w:cs="Times New Roman"/>
          <w:sz w:val="24"/>
          <w:szCs w:val="24"/>
        </w:rPr>
        <w:t xml:space="preserve">optimize the RTI apps user’s strategy based on </w:t>
      </w:r>
      <w:del w:id="294" w:author="Miller, Harvey J." w:date="2019-11-06T14:46:00Z">
        <w:r w:rsidDel="00857B91">
          <w:rPr>
            <w:rFonts w:ascii="Times New Roman" w:hAnsi="Times New Roman" w:cs="Times New Roman"/>
            <w:sz w:val="24"/>
            <w:szCs w:val="24"/>
          </w:rPr>
          <w:delText xml:space="preserve">deterministic </w:delText>
        </w:r>
      </w:del>
      <w:r>
        <w:rPr>
          <w:rFonts w:ascii="Times New Roman" w:hAnsi="Times New Roman" w:cs="Times New Roman"/>
          <w:sz w:val="24"/>
          <w:szCs w:val="24"/>
        </w:rPr>
        <w:t>real-time data</w:t>
      </w:r>
      <w:ins w:id="295" w:author="Miller, Harvey J." w:date="2019-11-06T14:47:00Z">
        <w:r w:rsidR="00857B91">
          <w:rPr>
            <w:rFonts w:ascii="Times New Roman" w:hAnsi="Times New Roman" w:cs="Times New Roman"/>
            <w:sz w:val="24"/>
            <w:szCs w:val="24"/>
          </w:rPr>
          <w:t xml:space="preserve">; </w:t>
        </w:r>
        <w:commentRangeStart w:id="296"/>
        <w:commentRangeStart w:id="297"/>
        <w:r w:rsidR="00857B91">
          <w:rPr>
            <w:rFonts w:ascii="Times New Roman" w:hAnsi="Times New Roman" w:cs="Times New Roman"/>
            <w:sz w:val="24"/>
            <w:szCs w:val="24"/>
          </w:rPr>
          <w:t xml:space="preserve">this represents </w:t>
        </w:r>
      </w:ins>
      <w:ins w:id="298" w:author="Miller, Harvey J." w:date="2019-11-06T14:53:00Z">
        <w:r w:rsidR="00CC0C3D">
          <w:rPr>
            <w:rFonts w:ascii="Times New Roman" w:hAnsi="Times New Roman" w:cs="Times New Roman"/>
            <w:sz w:val="24"/>
            <w:szCs w:val="24"/>
          </w:rPr>
          <w:t>an ideal RTI app that provides pro-active advice to users</w:t>
        </w:r>
      </w:ins>
      <w:commentRangeEnd w:id="296"/>
      <w:ins w:id="299" w:author="Miller, Harvey J." w:date="2019-11-06T14:54:00Z">
        <w:r w:rsidR="00CC0C3D">
          <w:rPr>
            <w:rStyle w:val="CommentReference"/>
          </w:rPr>
          <w:commentReference w:id="296"/>
        </w:r>
      </w:ins>
      <w:commentRangeEnd w:id="297"/>
      <w:r w:rsidR="00AD7694">
        <w:rPr>
          <w:rStyle w:val="CommentReference"/>
        </w:rPr>
        <w:commentReference w:id="297"/>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955EBC9" w14:textId="77777777" w:rsidR="003E1C15" w:rsidRPr="00C13172" w:rsidRDefault="003E1C15" w:rsidP="00A905B6">
      <w:pPr>
        <w:spacing w:line="256" w:lineRule="auto"/>
        <w:jc w:val="both"/>
        <w:rPr>
          <w:rFonts w:ascii="Times New Roman" w:hAnsi="Times New Roman" w:cs="Times New Roman"/>
          <w:sz w:val="24"/>
          <w:szCs w:val="24"/>
        </w:rPr>
      </w:pP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0169A66F" w:rsidR="007536EE" w:rsidRDefault="00857B91" w:rsidP="00A905B6">
      <w:pPr>
        <w:jc w:val="both"/>
        <w:rPr>
          <w:rFonts w:ascii="Times New Roman" w:hAnsi="Times New Roman" w:cs="Times New Roman" w:hint="eastAsia"/>
          <w:sz w:val="24"/>
          <w:szCs w:val="24"/>
        </w:rPr>
      </w:pPr>
      <w:ins w:id="300" w:author="Miller, Harvey J." w:date="2019-11-06T14:43:00Z">
        <w:r>
          <w:rPr>
            <w:rFonts w:ascii="Times New Roman" w:hAnsi="Times New Roman" w:cs="Times New Roman"/>
            <w:sz w:val="24"/>
            <w:szCs w:val="24"/>
          </w:rPr>
          <w:t xml:space="preserve">We use </w:t>
        </w:r>
      </w:ins>
      <w:del w:id="301" w:author="Miller, Harvey J." w:date="2019-11-06T14:43:00Z">
        <w:r w:rsidR="007536EE" w:rsidDel="00857B91">
          <w:rPr>
            <w:rFonts w:ascii="Times New Roman" w:hAnsi="Times New Roman" w:cs="Times New Roman"/>
            <w:sz w:val="24"/>
            <w:szCs w:val="24"/>
          </w:rPr>
          <w:delText xml:space="preserve">In response to the two major </w:delText>
        </w:r>
        <w:r w:rsidR="009D07E7" w:rsidDel="00857B91">
          <w:rPr>
            <w:rFonts w:ascii="Times New Roman" w:hAnsi="Times New Roman" w:cs="Times New Roman"/>
            <w:sz w:val="24"/>
            <w:szCs w:val="24"/>
          </w:rPr>
          <w:delText xml:space="preserve">actors, the user and the system, we used </w:delText>
        </w:r>
      </w:del>
      <w:r w:rsidR="009D07E7">
        <w:rPr>
          <w:rFonts w:ascii="Times New Roman" w:hAnsi="Times New Roman" w:cs="Times New Roman"/>
          <w:sz w:val="24"/>
          <w:szCs w:val="24"/>
        </w:rPr>
        <w:t xml:space="preserve">two </w:t>
      </w:r>
      <w:del w:id="302" w:author="Miller, Harvey J." w:date="2019-11-06T14:43:00Z">
        <w:r w:rsidR="009D07E7" w:rsidDel="00857B91">
          <w:rPr>
            <w:rFonts w:ascii="Times New Roman" w:hAnsi="Times New Roman" w:cs="Times New Roman"/>
            <w:sz w:val="24"/>
            <w:szCs w:val="24"/>
          </w:rPr>
          <w:delText xml:space="preserve">separate </w:delText>
        </w:r>
      </w:del>
      <w:r w:rsidR="009D07E7">
        <w:rPr>
          <w:rFonts w:ascii="Times New Roman" w:hAnsi="Times New Roman" w:cs="Times New Roman"/>
          <w:sz w:val="24"/>
          <w:szCs w:val="24"/>
        </w:rPr>
        <w:t>data sources</w:t>
      </w:r>
      <w:ins w:id="303" w:author="Miller, Harvey J." w:date="2019-11-06T14:43:00Z">
        <w:r>
          <w:rPr>
            <w:rFonts w:ascii="Times New Roman" w:hAnsi="Times New Roman" w:cs="Times New Roman"/>
            <w:sz w:val="24"/>
            <w:szCs w:val="24"/>
          </w:rPr>
          <w:t xml:space="preserve"> to represent two major actors in a public transit system: </w:t>
        </w:r>
      </w:ins>
      <w:ins w:id="304" w:author="Miller, Harvey J." w:date="2019-11-06T14:44:00Z">
        <w:r>
          <w:rPr>
            <w:rFonts w:ascii="Times New Roman" w:hAnsi="Times New Roman" w:cs="Times New Roman"/>
            <w:sz w:val="24"/>
            <w:szCs w:val="24"/>
          </w:rPr>
          <w:t xml:space="preserve">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w:t>
        </w:r>
      </w:ins>
      <w:ins w:id="305" w:author="Miller, Harvey J." w:date="2019-11-06T14:45:00Z">
        <w:r>
          <w:rPr>
            <w:rFonts w:ascii="Times New Roman" w:hAnsi="Times New Roman" w:cs="Times New Roman"/>
            <w:sz w:val="24"/>
            <w:szCs w:val="24"/>
          </w:rPr>
          <w:t xml:space="preserve">on-time performance </w:t>
        </w:r>
      </w:ins>
      <w:ins w:id="306" w:author="Miller, Harvey J." w:date="2019-11-06T14:44:00Z">
        <w:r>
          <w:rPr>
            <w:rFonts w:ascii="Times New Roman" w:hAnsi="Times New Roman" w:cs="Times New Roman"/>
            <w:sz w:val="24"/>
            <w:szCs w:val="24"/>
          </w:rPr>
          <w:t>behavior of the</w:t>
        </w:r>
      </w:ins>
      <w:ins w:id="307" w:author="Miller, Harvey J." w:date="2019-11-06T14:45:00Z">
        <w:r>
          <w:rPr>
            <w:rFonts w:ascii="Times New Roman" w:hAnsi="Times New Roman" w:cs="Times New Roman"/>
            <w:sz w:val="24"/>
            <w:szCs w:val="24"/>
          </w:rPr>
          <w:t xml:space="preserve"> transit system.</w:t>
        </w:r>
      </w:ins>
      <w:ins w:id="308" w:author="Miller, Harvey J." w:date="2019-11-06T14:44:00Z">
        <w:r>
          <w:rPr>
            <w:rFonts w:ascii="Times New Roman" w:hAnsi="Times New Roman" w:cs="Times New Roman"/>
            <w:sz w:val="24"/>
            <w:szCs w:val="24"/>
          </w:rPr>
          <w:t xml:space="preserve"> </w:t>
        </w:r>
      </w:ins>
      <w:del w:id="309" w:author="Miller, Harvey J." w:date="2019-11-06T14:44:00Z">
        <w:r w:rsidR="009D07E7" w:rsidDel="00857B91">
          <w:rPr>
            <w:rFonts w:ascii="Times New Roman" w:hAnsi="Times New Roman" w:cs="Times New Roman"/>
            <w:sz w:val="24"/>
            <w:szCs w:val="24"/>
          </w:rPr>
          <w:delText>.</w:delText>
        </w:r>
      </w:del>
      <w:r w:rsidR="009D07E7">
        <w:rPr>
          <w:rFonts w:ascii="Times New Roman" w:hAnsi="Times New Roman" w:cs="Times New Roman"/>
          <w:sz w:val="24"/>
          <w:szCs w:val="24"/>
        </w:rPr>
        <w:t xml:space="preserve"> </w:t>
      </w:r>
    </w:p>
    <w:p w14:paraId="6655D25E" w14:textId="0A2D26B9"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w:t>
      </w:r>
      <w:ins w:id="310" w:author="Miller, Harvey J." w:date="2019-11-06T14:46:00Z">
        <w:r w:rsidR="00857B91">
          <w:rPr>
            <w:rFonts w:ascii="Times New Roman" w:hAnsi="Times New Roman" w:cs="Times New Roman"/>
            <w:b/>
            <w:bCs/>
            <w:sz w:val="24"/>
            <w:szCs w:val="24"/>
          </w:rPr>
          <w:t>s’ information</w:t>
        </w:r>
      </w:ins>
      <w:del w:id="311" w:author="Miller, Harvey J." w:date="2019-11-06T14:46:00Z">
        <w:r w:rsidRPr="009D07E7" w:rsidDel="00857B91">
          <w:rPr>
            <w:rFonts w:ascii="Times New Roman" w:hAnsi="Times New Roman" w:cs="Times New Roman"/>
            <w:b/>
            <w:bCs/>
            <w:sz w:val="24"/>
            <w:szCs w:val="24"/>
          </w:rPr>
          <w:delText xml:space="preserve"> behavior</w:delText>
        </w:r>
      </w:del>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w:t>
      </w:r>
      <w:r w:rsidR="00A905B6">
        <w:rPr>
          <w:rFonts w:ascii="Times New Roman" w:hAnsi="Times New Roman" w:cs="Times New Roman"/>
          <w:sz w:val="24"/>
          <w:szCs w:val="24"/>
        </w:rPr>
        <w:lastRenderedPageBreak/>
        <w:t xml:space="preserve">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4BA376CC"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w:t>
      </w:r>
      <w:ins w:id="312" w:author="Miller, Harvey J." w:date="2019-11-06T14:59:00Z">
        <w:r w:rsidR="00D44E39">
          <w:rPr>
            <w:rFonts w:ascii="Times New Roman" w:hAnsi="Times New Roman" w:cs="Times New Roman"/>
            <w:sz w:val="24"/>
            <w:szCs w:val="24"/>
          </w:rPr>
          <w:t>this</w:t>
        </w:r>
      </w:ins>
      <w:del w:id="313" w:author="Miller, Harvey J." w:date="2019-11-06T14:58:00Z">
        <w:r w:rsidR="00315211" w:rsidDel="00D44E39">
          <w:rPr>
            <w:rFonts w:ascii="Times New Roman" w:hAnsi="Times New Roman" w:cs="Times New Roman"/>
            <w:sz w:val="24"/>
            <w:szCs w:val="24"/>
          </w:rPr>
          <w:delText>it</w:delText>
        </w:r>
      </w:del>
      <w:r w:rsidR="00315211">
        <w:rPr>
          <w:rFonts w:ascii="Times New Roman" w:hAnsi="Times New Roman" w:cs="Times New Roman"/>
          <w:sz w:val="24"/>
          <w:szCs w:val="24"/>
        </w:rPr>
        <w:t xml:space="preserve"> could</w:t>
      </w:r>
      <w:ins w:id="314" w:author="Miller, Harvey J." w:date="2019-11-06T14:59:00Z">
        <w:r w:rsidR="00D44E39">
          <w:rPr>
            <w:rFonts w:ascii="Times New Roman" w:hAnsi="Times New Roman" w:cs="Times New Roman"/>
            <w:sz w:val="24"/>
            <w:szCs w:val="24"/>
          </w:rPr>
          <w:t xml:space="preserve"> range from</w:t>
        </w:r>
      </w:ins>
      <w:del w:id="315" w:author="Miller, Harvey J." w:date="2019-11-06T14:59:00Z">
        <w:r w:rsidR="00315211" w:rsidDel="00D44E39">
          <w:rPr>
            <w:rFonts w:ascii="Times New Roman" w:hAnsi="Times New Roman" w:cs="Times New Roman"/>
            <w:sz w:val="24"/>
            <w:szCs w:val="24"/>
          </w:rPr>
          <w:delText xml:space="preserve"> be</w:delText>
        </w:r>
      </w:del>
      <w:r w:rsidR="00315211">
        <w:rPr>
          <w:rFonts w:ascii="Times New Roman" w:hAnsi="Times New Roman" w:cs="Times New Roman"/>
          <w:sz w:val="24"/>
          <w:szCs w:val="24"/>
        </w:rPr>
        <w:t xml:space="preserve"> </w:t>
      </w:r>
      <w:r w:rsidR="0085140B">
        <w:rPr>
          <w:rFonts w:ascii="Times New Roman" w:hAnsi="Times New Roman" w:cs="Times New Roman"/>
          <w:sz w:val="24"/>
          <w:szCs w:val="24"/>
        </w:rPr>
        <w:t xml:space="preserve">15 seconds to 2 minutes depending on </w:t>
      </w:r>
      <w:ins w:id="316" w:author="Miller, Harvey J." w:date="2019-11-06T14:59:00Z">
        <w:r w:rsidR="00D44E39">
          <w:rPr>
            <w:rFonts w:ascii="Times New Roman" w:hAnsi="Times New Roman" w:cs="Times New Roman"/>
            <w:sz w:val="24"/>
            <w:szCs w:val="24"/>
          </w:rPr>
          <w:t xml:space="preserve">the </w:t>
        </w:r>
      </w:ins>
      <w:del w:id="317" w:author="Miller, Harvey J." w:date="2019-11-06T14:59:00Z">
        <w:r w:rsidR="0085140B" w:rsidDel="00D44E39">
          <w:rPr>
            <w:rFonts w:ascii="Times New Roman" w:hAnsi="Times New Roman" w:cs="Times New Roman"/>
            <w:sz w:val="24"/>
            <w:szCs w:val="24"/>
          </w:rPr>
          <w:delText xml:space="preserve">different </w:delText>
        </w:r>
      </w:del>
      <w:r w:rsidR="0085140B">
        <w:rPr>
          <w:rFonts w:ascii="Times New Roman" w:hAnsi="Times New Roman" w:cs="Times New Roman"/>
          <w:sz w:val="24"/>
          <w:szCs w:val="24"/>
        </w:rPr>
        <w:t>system</w:t>
      </w:r>
      <w:del w:id="318" w:author="Miller, Harvey J." w:date="2019-11-06T14:59:00Z">
        <w:r w:rsidR="0085140B" w:rsidDel="00D44E39">
          <w:rPr>
            <w:rFonts w:ascii="Times New Roman" w:hAnsi="Times New Roman" w:cs="Times New Roman"/>
            <w:sz w:val="24"/>
            <w:szCs w:val="24"/>
          </w:rPr>
          <w:delText>s</w:delText>
        </w:r>
      </w:del>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 xml:space="preserve">Consequently, </w:t>
      </w:r>
      <w:ins w:id="319" w:author="Miller, Harvey J." w:date="2019-11-06T14:59:00Z">
        <w:r w:rsidR="00D44E39">
          <w:rPr>
            <w:rFonts w:ascii="Times New Roman" w:hAnsi="Times New Roman" w:cs="Times New Roman"/>
            <w:sz w:val="24"/>
            <w:szCs w:val="24"/>
          </w:rPr>
          <w:t xml:space="preserve">the reported </w:t>
        </w:r>
      </w:ins>
      <w:del w:id="320" w:author="Miller, Harvey J." w:date="2019-11-06T14:59:00Z">
        <w:r w:rsidR="00EB3838" w:rsidDel="00D44E39">
          <w:rPr>
            <w:rFonts w:ascii="Times New Roman" w:hAnsi="Times New Roman" w:cs="Times New Roman"/>
            <w:sz w:val="24"/>
            <w:szCs w:val="24"/>
          </w:rPr>
          <w:delText xml:space="preserve">the final updated </w:delText>
        </w:r>
      </w:del>
      <w:r w:rsidR="00EB3838">
        <w:rPr>
          <w:rFonts w:ascii="Times New Roman" w:hAnsi="Times New Roman" w:cs="Times New Roman"/>
          <w:sz w:val="24"/>
          <w:szCs w:val="24"/>
        </w:rPr>
        <w:t>time</w:t>
      </w:r>
      <w:ins w:id="321" w:author="Miller, Harvey J." w:date="2019-11-06T14:59:00Z">
        <w:r w:rsidR="00D44E39">
          <w:rPr>
            <w:rFonts w:ascii="Times New Roman" w:hAnsi="Times New Roman" w:cs="Times New Roman"/>
            <w:sz w:val="24"/>
            <w:szCs w:val="24"/>
          </w:rPr>
          <w:t>s</w:t>
        </w:r>
      </w:ins>
      <w:r w:rsidR="00EB3838">
        <w:rPr>
          <w:rFonts w:ascii="Times New Roman" w:hAnsi="Times New Roman" w:cs="Times New Roman"/>
          <w:sz w:val="24"/>
          <w:szCs w:val="24"/>
        </w:rPr>
        <w:t xml:space="preserve"> </w:t>
      </w:r>
      <w:ins w:id="322" w:author="Miller, Harvey J." w:date="2019-11-06T15:00:00Z">
        <w:r w:rsidR="00D44E39">
          <w:rPr>
            <w:rFonts w:ascii="Times New Roman" w:hAnsi="Times New Roman" w:cs="Times New Roman"/>
            <w:sz w:val="24"/>
            <w:szCs w:val="24"/>
          </w:rPr>
          <w:t xml:space="preserve">of bus arrivals at stops </w:t>
        </w:r>
      </w:ins>
      <w:r w:rsidR="00EB3838">
        <w:rPr>
          <w:rFonts w:ascii="Times New Roman" w:hAnsi="Times New Roman" w:cs="Times New Roman"/>
          <w:sz w:val="24"/>
          <w:szCs w:val="24"/>
        </w:rPr>
        <w:t>could be different from the actual arrival time</w:t>
      </w:r>
      <w:ins w:id="323" w:author="Miller, Harvey J." w:date="2019-11-06T15:00:00Z">
        <w:r w:rsidR="00D44E39">
          <w:rPr>
            <w:rFonts w:ascii="Times New Roman" w:hAnsi="Times New Roman" w:cs="Times New Roman"/>
            <w:sz w:val="24"/>
            <w:szCs w:val="24"/>
          </w:rPr>
          <w:t>s</w:t>
        </w:r>
      </w:ins>
      <w:del w:id="324" w:author="Miller, Harvey J." w:date="2019-11-06T15:00:00Z">
        <w:r w:rsidR="00A75260" w:rsidDel="00D44E39">
          <w:rPr>
            <w:rFonts w:ascii="Times New Roman" w:hAnsi="Times New Roman" w:cs="Times New Roman"/>
            <w:sz w:val="24"/>
            <w:szCs w:val="24"/>
          </w:rPr>
          <w:delText xml:space="preserve"> and the updated time could be inaccurate</w:delText>
        </w:r>
      </w:del>
      <w:r w:rsidR="00EB3838">
        <w:rPr>
          <w:rFonts w:ascii="Times New Roman" w:hAnsi="Times New Roman" w:cs="Times New Roman"/>
          <w:sz w:val="24"/>
          <w:szCs w:val="24"/>
        </w:rPr>
        <w:t>.</w:t>
      </w:r>
    </w:p>
    <w:p w14:paraId="27715E8E" w14:textId="16498723" w:rsidR="00C91F42" w:rsidDel="000E090F" w:rsidRDefault="00EA0493" w:rsidP="005B1BD2">
      <w:pPr>
        <w:jc w:val="both"/>
        <w:rPr>
          <w:del w:id="325" w:author="Miller, Harvey J." w:date="2019-11-06T15:11:00Z"/>
          <w:rFonts w:ascii="Times New Roman" w:hAnsi="Times New Roman" w:cs="Times New Roman"/>
          <w:sz w:val="24"/>
          <w:szCs w:val="24"/>
        </w:rPr>
      </w:pPr>
      <w:r>
        <w:rPr>
          <w:rFonts w:ascii="Times New Roman" w:hAnsi="Times New Roman" w:cs="Times New Roman"/>
          <w:sz w:val="24"/>
          <w:szCs w:val="24"/>
        </w:rPr>
        <w:tab/>
        <w:t xml:space="preserve">To solve the </w:t>
      </w:r>
      <w:del w:id="326" w:author="Miller, Harvey J." w:date="2019-11-06T15:09:00Z">
        <w:r w:rsidR="006E57B8" w:rsidDel="000E090F">
          <w:rPr>
            <w:rFonts w:ascii="Times New Roman" w:hAnsi="Times New Roman" w:cs="Times New Roman"/>
            <w:sz w:val="24"/>
            <w:szCs w:val="24"/>
          </w:rPr>
          <w:delText xml:space="preserve">low </w:delText>
        </w:r>
      </w:del>
      <w:r w:rsidR="006E57B8">
        <w:rPr>
          <w:rFonts w:ascii="Times New Roman" w:hAnsi="Times New Roman" w:cs="Times New Roman"/>
          <w:sz w:val="24"/>
          <w:szCs w:val="24"/>
        </w:rPr>
        <w:t xml:space="preserve">temporal accuracy issue, we used </w:t>
      </w:r>
      <w:ins w:id="327" w:author="Miller, Harvey J." w:date="2019-11-06T15:10:00Z">
        <w:r w:rsidR="000E090F">
          <w:rPr>
            <w:rFonts w:ascii="Times New Roman" w:hAnsi="Times New Roman" w:cs="Times New Roman"/>
            <w:sz w:val="24"/>
            <w:szCs w:val="24"/>
          </w:rPr>
          <w:t xml:space="preserve">an </w:t>
        </w:r>
      </w:ins>
      <w:del w:id="328" w:author="Miller, Harvey J." w:date="2019-11-06T15:10:00Z">
        <w:r w:rsidR="006E57B8" w:rsidDel="000E090F">
          <w:rPr>
            <w:rFonts w:ascii="Times New Roman" w:hAnsi="Times New Roman" w:cs="Times New Roman"/>
            <w:sz w:val="24"/>
            <w:szCs w:val="24"/>
          </w:rPr>
          <w:delText xml:space="preserve">another </w:delText>
        </w:r>
      </w:del>
      <w:r w:rsidR="00973B92">
        <w:rPr>
          <w:rFonts w:ascii="Times New Roman" w:hAnsi="Times New Roman" w:cs="Times New Roman" w:hint="eastAsia"/>
          <w:sz w:val="24"/>
          <w:szCs w:val="24"/>
        </w:rPr>
        <w:t>ad</w:t>
      </w:r>
      <w:r w:rsidR="00973B92">
        <w:rPr>
          <w:rFonts w:ascii="Times New Roman" w:hAnsi="Times New Roman" w:cs="Times New Roman"/>
          <w:sz w:val="24"/>
          <w:szCs w:val="24"/>
        </w:rPr>
        <w:t xml:space="preserve">ministrative </w:t>
      </w:r>
      <w:r w:rsidR="006E57B8">
        <w:rPr>
          <w:rFonts w:ascii="Times New Roman" w:hAnsi="Times New Roman" w:cs="Times New Roman"/>
          <w:sz w:val="24"/>
          <w:szCs w:val="24"/>
        </w:rPr>
        <w:t>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p>
    <w:p w14:paraId="3CFAB892" w14:textId="77777777" w:rsidR="005062FD" w:rsidRDefault="000562E3">
      <w:pPr>
        <w:jc w:val="both"/>
        <w:rPr>
          <w:rFonts w:ascii="Times New Roman" w:hAnsi="Times New Roman" w:cs="Times New Roman"/>
          <w:sz w:val="24"/>
          <w:szCs w:val="24"/>
        </w:rPr>
        <w:pPrChange w:id="329" w:author="Miller, Harvey J." w:date="2019-11-06T15:11:00Z">
          <w:pPr>
            <w:ind w:firstLine="720"/>
            <w:jc w:val="both"/>
          </w:pPr>
        </w:pPrChange>
      </w:pPr>
      <w:r>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r w:rsidR="00922BBE">
        <w:rPr>
          <w:rFonts w:ascii="Times New Roman" w:hAnsi="Times New Roman" w:cs="Times New Roman"/>
          <w:sz w:val="24"/>
          <w:szCs w:val="24"/>
        </w:rPr>
        <w:t>Correspondingly, to make the APC data possible to sustain the calculation, we will</w:t>
      </w:r>
      <w:r w:rsidR="00F37CA3">
        <w:rPr>
          <w:rFonts w:ascii="Times New Roman" w:hAnsi="Times New Roman" w:cs="Times New Roman"/>
          <w:sz w:val="24"/>
          <w:szCs w:val="24"/>
        </w:rPr>
        <w:t xml:space="preserve"> merge the APC data and GTFS to achieve </w:t>
      </w:r>
      <w:r w:rsidR="005B1BD2">
        <w:rPr>
          <w:rFonts w:ascii="Times New Roman" w:hAnsi="Times New Roman" w:cs="Times New Roman"/>
          <w:sz w:val="24"/>
          <w:szCs w:val="24"/>
        </w:rPr>
        <w:t xml:space="preserve">both higher temporal accuracy and </w:t>
      </w:r>
      <w:r w:rsidR="00C91F42">
        <w:rPr>
          <w:rFonts w:ascii="Times New Roman" w:hAnsi="Times New Roman" w:cs="Times New Roman"/>
          <w:sz w:val="24"/>
          <w:szCs w:val="24"/>
        </w:rPr>
        <w:t xml:space="preserve">100% system coverage: for every GTFS real-time record, query the corresponding trip and stop in the APC database and </w:t>
      </w:r>
      <w:r w:rsidR="004771ED">
        <w:rPr>
          <w:rFonts w:ascii="Times New Roman" w:hAnsi="Times New Roman" w:cs="Times New Roman"/>
          <w:sz w:val="24"/>
          <w:szCs w:val="24"/>
        </w:rPr>
        <w:t>overwrite</w:t>
      </w:r>
      <w:r w:rsidR="00C91F42">
        <w:rPr>
          <w:rFonts w:ascii="Times New Roman" w:hAnsi="Times New Roman" w:cs="Times New Roman"/>
          <w:sz w:val="24"/>
          <w:szCs w:val="24"/>
        </w:rPr>
        <w:t xml:space="preserve"> if exists. </w:t>
      </w:r>
    </w:p>
    <w:p w14:paraId="3B435F2F" w14:textId="77777777" w:rsidR="000E090F" w:rsidRDefault="00C539C9" w:rsidP="00B9237B">
      <w:pPr>
        <w:ind w:firstLine="720"/>
        <w:jc w:val="both"/>
        <w:rPr>
          <w:ins w:id="330" w:author="Miller, Harvey J." w:date="2019-11-06T15:12:00Z"/>
          <w:rFonts w:ascii="Times New Roman" w:hAnsi="Times New Roman" w:cs="Times New Roman"/>
          <w:sz w:val="24"/>
          <w:szCs w:val="24"/>
        </w:rPr>
      </w:pPr>
      <w:r w:rsidRPr="005062FD">
        <w:rPr>
          <w:rFonts w:ascii="Times New Roman" w:hAnsi="Times New Roman" w:cs="Times New Roman"/>
          <w:sz w:val="24"/>
          <w:szCs w:val="24"/>
        </w:rPr>
        <w:t xml:space="preserve">For the </w:t>
      </w:r>
      <w:r w:rsidR="00A4230E" w:rsidRPr="005062FD">
        <w:rPr>
          <w:rFonts w:ascii="Times New Roman" w:hAnsi="Times New Roman" w:cs="Times New Roman"/>
          <w:sz w:val="24"/>
          <w:szCs w:val="24"/>
        </w:rPr>
        <w:t xml:space="preserve">development and </w:t>
      </w:r>
      <w:r w:rsidRPr="005062FD">
        <w:rPr>
          <w:rFonts w:ascii="Times New Roman" w:hAnsi="Times New Roman" w:cs="Times New Roman"/>
          <w:sz w:val="24"/>
          <w:szCs w:val="24"/>
        </w:rPr>
        <w:t>implementation</w:t>
      </w:r>
      <w:r w:rsidR="00A4230E" w:rsidRPr="005062FD">
        <w:rPr>
          <w:rFonts w:ascii="Times New Roman" w:hAnsi="Times New Roman" w:cs="Times New Roman"/>
          <w:sz w:val="24"/>
          <w:szCs w:val="24"/>
        </w:rPr>
        <w:t xml:space="preserve"> of </w:t>
      </w:r>
      <w:r w:rsidR="00B86402" w:rsidRPr="005062FD">
        <w:rPr>
          <w:rFonts w:ascii="Times New Roman" w:hAnsi="Times New Roman" w:cs="Times New Roman"/>
          <w:sz w:val="24"/>
          <w:szCs w:val="24"/>
        </w:rPr>
        <w:t>our</w:t>
      </w:r>
      <w:r w:rsidR="00A4230E" w:rsidRPr="005062FD">
        <w:rPr>
          <w:rFonts w:ascii="Times New Roman" w:hAnsi="Times New Roman" w:cs="Times New Roman"/>
          <w:sz w:val="24"/>
          <w:szCs w:val="24"/>
        </w:rPr>
        <w:t xml:space="preserve"> methods</w:t>
      </w:r>
      <w:r w:rsidRPr="005062FD">
        <w:rPr>
          <w:rFonts w:ascii="Times New Roman" w:hAnsi="Times New Roman" w:cs="Times New Roman"/>
          <w:sz w:val="24"/>
          <w:szCs w:val="24"/>
        </w:rPr>
        <w:t xml:space="preserve">, we selected Columbus, Ohio and Central Ohio Transit Authority (COTA) as the site for the case study. First, </w:t>
      </w:r>
      <w:r w:rsidR="006313B9" w:rsidRPr="005062FD">
        <w:rPr>
          <w:rFonts w:ascii="Times New Roman" w:hAnsi="Times New Roman" w:cs="Times New Roman"/>
          <w:sz w:val="24"/>
          <w:szCs w:val="24"/>
        </w:rPr>
        <w:t>COTA bus system’s average headways are considerably larg</w:t>
      </w:r>
      <w:r w:rsidR="000E1F3E" w:rsidRPr="005062FD">
        <w:rPr>
          <w:rFonts w:ascii="Times New Roman" w:hAnsi="Times New Roman" w:cs="Times New Roman"/>
          <w:sz w:val="24"/>
          <w:szCs w:val="24"/>
        </w:rPr>
        <w:t>e</w:t>
      </w:r>
      <w:r w:rsidR="006313B9" w:rsidRPr="005062FD">
        <w:rPr>
          <w:rFonts w:ascii="Times New Roman" w:hAnsi="Times New Roman" w:cs="Times New Roman"/>
          <w:sz w:val="24"/>
          <w:szCs w:val="24"/>
        </w:rPr>
        <w:t xml:space="preserve">, which makes the waiting time a significant factor when actually using the system; second, </w:t>
      </w:r>
      <w:r w:rsidR="004F0EEA" w:rsidRPr="005062FD">
        <w:rPr>
          <w:rFonts w:ascii="Times New Roman" w:hAnsi="Times New Roman" w:cs="Times New Roman"/>
          <w:sz w:val="24"/>
          <w:szCs w:val="24"/>
        </w:rPr>
        <w:t xml:space="preserve">as a typical car-oriented </w:t>
      </w:r>
      <w:ins w:id="331" w:author="Miller, Harvey J." w:date="2019-11-06T15:12:00Z">
        <w:r w:rsidR="000E090F">
          <w:rPr>
            <w:rFonts w:ascii="Times New Roman" w:hAnsi="Times New Roman" w:cs="Times New Roman"/>
            <w:sz w:val="24"/>
            <w:szCs w:val="24"/>
          </w:rPr>
          <w:t xml:space="preserve">American </w:t>
        </w:r>
      </w:ins>
      <w:r w:rsidR="004F0EEA" w:rsidRPr="005062FD">
        <w:rPr>
          <w:rFonts w:ascii="Times New Roman" w:hAnsi="Times New Roman" w:cs="Times New Roman"/>
          <w:sz w:val="24"/>
          <w:szCs w:val="24"/>
        </w:rPr>
        <w:t xml:space="preserve">city, </w:t>
      </w:r>
      <w:r w:rsidR="00742C2D" w:rsidRPr="005062FD">
        <w:rPr>
          <w:rFonts w:ascii="Times New Roman" w:hAnsi="Times New Roman" w:cs="Times New Roman"/>
          <w:sz w:val="24"/>
          <w:szCs w:val="24"/>
        </w:rPr>
        <w:t>the case study can be</w:t>
      </w:r>
      <w:r w:rsidR="00215AF7" w:rsidRPr="005062FD">
        <w:rPr>
          <w:rFonts w:ascii="Times New Roman" w:hAnsi="Times New Roman" w:cs="Times New Roman"/>
          <w:sz w:val="24"/>
          <w:szCs w:val="24"/>
        </w:rPr>
        <w:t xml:space="preserve"> easily</w:t>
      </w:r>
      <w:r w:rsidR="00742C2D" w:rsidRPr="005062FD">
        <w:rPr>
          <w:rFonts w:ascii="Times New Roman" w:hAnsi="Times New Roman" w:cs="Times New Roman"/>
          <w:sz w:val="24"/>
          <w:szCs w:val="24"/>
        </w:rPr>
        <w:t xml:space="preserve"> expanded to other cities</w:t>
      </w:r>
      <w:r w:rsidR="009711A8" w:rsidRPr="005062FD">
        <w:rPr>
          <w:rFonts w:ascii="Times New Roman" w:hAnsi="Times New Roman" w:cs="Times New Roman"/>
          <w:sz w:val="24"/>
          <w:szCs w:val="24"/>
        </w:rPr>
        <w:t xml:space="preserve"> and larger scales</w:t>
      </w:r>
      <w:r w:rsidR="00742C2D" w:rsidRPr="005062FD">
        <w:rPr>
          <w:rFonts w:ascii="Times New Roman" w:hAnsi="Times New Roman" w:cs="Times New Roman"/>
          <w:sz w:val="24"/>
          <w:szCs w:val="24"/>
        </w:rPr>
        <w:t xml:space="preserve"> with same data support and methodologies. </w:t>
      </w:r>
      <w:r w:rsidR="00D2579D" w:rsidRPr="005062FD">
        <w:rPr>
          <w:rFonts w:ascii="Times New Roman" w:hAnsi="Times New Roman" w:cs="Times New Roman"/>
          <w:sz w:val="24"/>
          <w:szCs w:val="24"/>
        </w:rPr>
        <w:t>W</w:t>
      </w:r>
      <w:r w:rsidR="0057339F" w:rsidRPr="005062FD">
        <w:rPr>
          <w:rFonts w:ascii="Times New Roman" w:hAnsi="Times New Roman" w:cs="Times New Roman"/>
          <w:sz w:val="24"/>
          <w:szCs w:val="24"/>
        </w:rPr>
        <w:t xml:space="preserve">e collected and organized </w:t>
      </w:r>
      <w:ins w:id="332" w:author="Miller, Harvey J." w:date="2019-11-06T15:12:00Z">
        <w:r w:rsidR="000E090F">
          <w:rPr>
            <w:rFonts w:ascii="Times New Roman" w:hAnsi="Times New Roman" w:cs="Times New Roman"/>
            <w:sz w:val="24"/>
            <w:szCs w:val="24"/>
          </w:rPr>
          <w:t xml:space="preserve">the </w:t>
        </w:r>
      </w:ins>
      <w:del w:id="333" w:author="Miller, Harvey J." w:date="2019-11-06T15:12:00Z">
        <w:r w:rsidR="0057339F" w:rsidRPr="005062FD" w:rsidDel="000E090F">
          <w:rPr>
            <w:rFonts w:ascii="Times New Roman" w:hAnsi="Times New Roman" w:cs="Times New Roman"/>
            <w:sz w:val="24"/>
            <w:szCs w:val="24"/>
          </w:rPr>
          <w:delText xml:space="preserve">all history </w:delText>
        </w:r>
      </w:del>
      <w:r w:rsidR="00AB3E23" w:rsidRPr="005062FD">
        <w:rPr>
          <w:rFonts w:ascii="Times New Roman" w:hAnsi="Times New Roman" w:cs="Times New Roman"/>
          <w:sz w:val="24"/>
          <w:szCs w:val="24"/>
        </w:rPr>
        <w:t xml:space="preserve">GTFS </w:t>
      </w:r>
      <w:r w:rsidR="0057339F" w:rsidRPr="005062FD">
        <w:rPr>
          <w:rFonts w:ascii="Times New Roman" w:hAnsi="Times New Roman" w:cs="Times New Roman"/>
          <w:sz w:val="24"/>
          <w:szCs w:val="24"/>
        </w:rPr>
        <w:t xml:space="preserve">schedule </w:t>
      </w:r>
      <w:r w:rsidR="00433F6C" w:rsidRPr="005062FD">
        <w:rPr>
          <w:rFonts w:ascii="Times New Roman" w:hAnsi="Times New Roman" w:cs="Times New Roman"/>
          <w:sz w:val="24"/>
          <w:szCs w:val="24"/>
        </w:rPr>
        <w:t xml:space="preserve">data </w:t>
      </w:r>
      <w:r w:rsidR="0057339F" w:rsidRPr="005062FD">
        <w:rPr>
          <w:rFonts w:ascii="Times New Roman" w:hAnsi="Times New Roman" w:cs="Times New Roman"/>
          <w:sz w:val="24"/>
          <w:szCs w:val="24"/>
        </w:rPr>
        <w:t xml:space="preserve">in MongoDB and Python environment from Application Programming Interface (API) provided by </w:t>
      </w:r>
      <w:r w:rsidR="00BE33C0" w:rsidRPr="005062FD">
        <w:rPr>
          <w:rFonts w:ascii="Times New Roman" w:hAnsi="Times New Roman" w:cs="Times New Roman"/>
          <w:sz w:val="24"/>
          <w:szCs w:val="24"/>
        </w:rPr>
        <w:t xml:space="preserve">COTA </w:t>
      </w:r>
      <w:r w:rsidR="0057339F" w:rsidRPr="005062FD">
        <w:rPr>
          <w:rFonts w:ascii="Times New Roman" w:hAnsi="Times New Roman" w:cs="Times New Roman"/>
          <w:sz w:val="24"/>
          <w:szCs w:val="24"/>
        </w:rPr>
        <w:t xml:space="preserve">from </w:t>
      </w:r>
      <w:r w:rsidR="00AF361A" w:rsidRPr="005062FD">
        <w:rPr>
          <w:rFonts w:ascii="Times New Roman" w:hAnsi="Times New Roman" w:cs="Times New Roman"/>
          <w:sz w:val="24"/>
          <w:szCs w:val="24"/>
        </w:rPr>
        <w:t>May</w:t>
      </w:r>
      <w:r w:rsidR="0057339F" w:rsidRPr="005062FD">
        <w:rPr>
          <w:rFonts w:ascii="Times New Roman" w:hAnsi="Times New Roman" w:cs="Times New Roman"/>
          <w:sz w:val="24"/>
          <w:szCs w:val="24"/>
        </w:rPr>
        <w:t xml:space="preserve"> 2018 to </w:t>
      </w:r>
      <w:r w:rsidR="00AF361A" w:rsidRPr="005062FD">
        <w:rPr>
          <w:rFonts w:ascii="Times New Roman" w:hAnsi="Times New Roman" w:cs="Times New Roman"/>
          <w:sz w:val="24"/>
          <w:szCs w:val="24"/>
        </w:rPr>
        <w:t xml:space="preserve">May </w:t>
      </w:r>
      <w:r w:rsidR="0057339F" w:rsidRPr="005062FD">
        <w:rPr>
          <w:rFonts w:ascii="Times New Roman" w:hAnsi="Times New Roman" w:cs="Times New Roman"/>
          <w:sz w:val="24"/>
          <w:szCs w:val="24"/>
        </w:rPr>
        <w:t>2019</w:t>
      </w:r>
      <w:r w:rsidR="00433F6C" w:rsidRPr="005062FD">
        <w:rPr>
          <w:rFonts w:ascii="Times New Roman" w:hAnsi="Times New Roman" w:cs="Times New Roman"/>
          <w:sz w:val="24"/>
          <w:szCs w:val="24"/>
        </w:rPr>
        <w:t>;</w:t>
      </w:r>
      <w:r w:rsidR="00726D41" w:rsidRPr="005062FD">
        <w:rPr>
          <w:rFonts w:ascii="Times New Roman" w:hAnsi="Times New Roman" w:cs="Times New Roman"/>
          <w:sz w:val="24"/>
          <w:szCs w:val="24"/>
        </w:rPr>
        <w:t xml:space="preserve"> </w:t>
      </w:r>
      <w:r w:rsidR="00433F6C" w:rsidRPr="005062FD">
        <w:rPr>
          <w:rFonts w:ascii="Times New Roman" w:hAnsi="Times New Roman" w:cs="Times New Roman"/>
          <w:sz w:val="24"/>
          <w:szCs w:val="24"/>
        </w:rPr>
        <w:t>f</w:t>
      </w:r>
      <w:r w:rsidR="00726D41" w:rsidRPr="005062FD">
        <w:rPr>
          <w:rFonts w:ascii="Times New Roman" w:hAnsi="Times New Roman" w:cs="Times New Roman"/>
          <w:sz w:val="24"/>
          <w:szCs w:val="24"/>
        </w:rPr>
        <w:t xml:space="preserve">or </w:t>
      </w:r>
      <w:r w:rsidR="00A905B6" w:rsidRPr="005062FD">
        <w:rPr>
          <w:rFonts w:ascii="Times New Roman" w:hAnsi="Times New Roman" w:cs="Times New Roman"/>
          <w:sz w:val="24"/>
          <w:szCs w:val="24"/>
        </w:rPr>
        <w:t>GTFS real-time</w:t>
      </w:r>
      <w:r w:rsidR="00726D41" w:rsidRPr="005062FD">
        <w:rPr>
          <w:rFonts w:ascii="Times New Roman" w:hAnsi="Times New Roman" w:cs="Times New Roman"/>
          <w:sz w:val="24"/>
          <w:szCs w:val="24"/>
        </w:rPr>
        <w:t>,</w:t>
      </w:r>
      <w:r w:rsidR="00A905B6" w:rsidRPr="005062FD">
        <w:rPr>
          <w:rFonts w:ascii="Times New Roman" w:hAnsi="Times New Roman" w:cs="Times New Roman"/>
          <w:sz w:val="24"/>
          <w:szCs w:val="24"/>
        </w:rPr>
        <w:t xml:space="preserve"> </w:t>
      </w:r>
      <w:r w:rsidR="00726D41" w:rsidRPr="005062FD">
        <w:rPr>
          <w:rFonts w:ascii="Times New Roman" w:hAnsi="Times New Roman" w:cs="Times New Roman"/>
          <w:sz w:val="24"/>
          <w:szCs w:val="24"/>
        </w:rPr>
        <w:t>we archived the streamed data</w:t>
      </w:r>
      <w:r w:rsidR="00A905B6" w:rsidRPr="005062FD">
        <w:rPr>
          <w:rFonts w:ascii="Times New Roman" w:hAnsi="Times New Roman" w:cs="Times New Roman"/>
          <w:sz w:val="24"/>
          <w:szCs w:val="24"/>
        </w:rPr>
        <w:t xml:space="preserve"> </w:t>
      </w:r>
      <w:r w:rsidR="00DB58B6" w:rsidRPr="005062FD">
        <w:rPr>
          <w:rFonts w:ascii="Times New Roman" w:hAnsi="Times New Roman" w:cs="Times New Roman"/>
          <w:sz w:val="24"/>
          <w:szCs w:val="24"/>
        </w:rPr>
        <w:t xml:space="preserve">with </w:t>
      </w:r>
      <w:r w:rsidR="00A905B6" w:rsidRPr="005062FD">
        <w:rPr>
          <w:rFonts w:ascii="Times New Roman" w:hAnsi="Times New Roman" w:cs="Times New Roman"/>
          <w:sz w:val="24"/>
          <w:szCs w:val="24"/>
        </w:rPr>
        <w:t xml:space="preserve">frequency of 1 minute for </w:t>
      </w:r>
      <w:r w:rsidR="00433F6C" w:rsidRPr="005062FD">
        <w:rPr>
          <w:rFonts w:ascii="Times New Roman" w:hAnsi="Times New Roman" w:cs="Times New Roman"/>
          <w:sz w:val="24"/>
          <w:szCs w:val="24"/>
        </w:rPr>
        <w:t>the same time period</w:t>
      </w:r>
      <w:r w:rsidR="00A905B6" w:rsidRPr="005062FD">
        <w:rPr>
          <w:rFonts w:ascii="Times New Roman" w:hAnsi="Times New Roman" w:cs="Times New Roman"/>
          <w:sz w:val="24"/>
          <w:szCs w:val="24"/>
        </w:rPr>
        <w:t>.</w:t>
      </w:r>
      <w:r w:rsidR="0057339F" w:rsidRPr="005062FD">
        <w:rPr>
          <w:rFonts w:ascii="Times New Roman" w:hAnsi="Times New Roman" w:cs="Times New Roman"/>
          <w:sz w:val="24"/>
          <w:szCs w:val="24"/>
        </w:rPr>
        <w:t xml:space="preserve"> </w:t>
      </w:r>
      <w:r w:rsidR="00BE33C0" w:rsidRPr="005062FD">
        <w:rPr>
          <w:rFonts w:ascii="Times New Roman" w:hAnsi="Times New Roman" w:cs="Times New Roman"/>
          <w:sz w:val="24"/>
          <w:szCs w:val="24"/>
        </w:rPr>
        <w:t xml:space="preserve">We also </w:t>
      </w:r>
      <w:r w:rsidR="00F37CA3" w:rsidRPr="005062FD">
        <w:rPr>
          <w:rFonts w:ascii="Times New Roman" w:hAnsi="Times New Roman" w:cs="Times New Roman"/>
          <w:sz w:val="24"/>
          <w:szCs w:val="24"/>
        </w:rPr>
        <w:t>received</w:t>
      </w:r>
      <w:r w:rsidR="00BE33C0" w:rsidRPr="005062FD">
        <w:rPr>
          <w:rFonts w:ascii="Times New Roman" w:hAnsi="Times New Roman" w:cs="Times New Roman"/>
          <w:sz w:val="24"/>
          <w:szCs w:val="24"/>
        </w:rPr>
        <w:t xml:space="preserve"> the APC data from COTA from May 2018 to </w:t>
      </w:r>
      <w:r w:rsidR="00AF361A" w:rsidRPr="005062FD">
        <w:rPr>
          <w:rFonts w:ascii="Times New Roman" w:hAnsi="Times New Roman" w:cs="Times New Roman"/>
          <w:sz w:val="24"/>
          <w:szCs w:val="24"/>
        </w:rPr>
        <w:t xml:space="preserve">May </w:t>
      </w:r>
      <w:r w:rsidR="00BE33C0" w:rsidRPr="005062FD">
        <w:rPr>
          <w:rFonts w:ascii="Times New Roman" w:hAnsi="Times New Roman" w:cs="Times New Roman"/>
          <w:sz w:val="24"/>
          <w:szCs w:val="24"/>
        </w:rPr>
        <w:t>2019.</w:t>
      </w:r>
      <w:r w:rsidR="004E5D73" w:rsidRPr="005062FD">
        <w:rPr>
          <w:rFonts w:ascii="Times New Roman" w:hAnsi="Times New Roman" w:cs="Times New Roman"/>
          <w:sz w:val="24"/>
          <w:szCs w:val="24"/>
        </w:rPr>
        <w:t xml:space="preserve"> </w:t>
      </w:r>
    </w:p>
    <w:p w14:paraId="1FBA2068" w14:textId="0BBBD89D" w:rsidR="009A164C" w:rsidDel="000E090F" w:rsidRDefault="00780BC0" w:rsidP="00B9237B">
      <w:pPr>
        <w:ind w:firstLine="720"/>
        <w:jc w:val="both"/>
        <w:rPr>
          <w:del w:id="334" w:author="Miller, Harvey J." w:date="2019-11-06T15:12:00Z"/>
          <w:rFonts w:ascii="Times New Roman" w:hAnsi="Times New Roman" w:cs="Times New Roman"/>
          <w:sz w:val="24"/>
          <w:szCs w:val="24"/>
        </w:rPr>
      </w:pPr>
      <w:r w:rsidRPr="005062FD">
        <w:rPr>
          <w:rFonts w:ascii="Times New Roman" w:hAnsi="Times New Roman" w:cs="Times New Roman"/>
          <w:sz w:val="24"/>
          <w:szCs w:val="24"/>
        </w:rPr>
        <w:t>The databases’ volume is in terabyte level</w:t>
      </w:r>
      <w:r w:rsidR="00383FDC">
        <w:rPr>
          <w:rFonts w:ascii="Times New Roman" w:hAnsi="Times New Roman" w:cs="Times New Roman"/>
          <w:sz w:val="24"/>
          <w:szCs w:val="24"/>
        </w:rPr>
        <w:t>;</w:t>
      </w:r>
      <w:r w:rsidR="004645E8">
        <w:rPr>
          <w:rFonts w:ascii="Times New Roman" w:hAnsi="Times New Roman" w:cs="Times New Roman"/>
          <w:sz w:val="24"/>
          <w:szCs w:val="24"/>
        </w:rPr>
        <w:t xml:space="preserve"> correspondingly,</w:t>
      </w:r>
      <w:r w:rsidR="005062FD" w:rsidRPr="005062FD">
        <w:rPr>
          <w:rFonts w:ascii="Times New Roman" w:hAnsi="Times New Roman" w:cs="Times New Roman"/>
          <w:sz w:val="24"/>
          <w:szCs w:val="24"/>
        </w:rPr>
        <w:t xml:space="preserve"> </w:t>
      </w:r>
      <w:r w:rsidR="004645E8">
        <w:rPr>
          <w:rFonts w:ascii="Times New Roman" w:hAnsi="Times New Roman" w:cs="Times New Roman"/>
          <w:sz w:val="24"/>
          <w:szCs w:val="24"/>
        </w:rPr>
        <w:t>t</w:t>
      </w:r>
      <w:r w:rsidR="005062FD">
        <w:rPr>
          <w:rFonts w:ascii="Times New Roman" w:hAnsi="Times New Roman" w:cs="Times New Roman"/>
          <w:sz w:val="24"/>
          <w:szCs w:val="24"/>
        </w:rPr>
        <w:t>o improve the computational performance, w</w:t>
      </w:r>
      <w:r w:rsidR="005062FD" w:rsidRPr="005062FD">
        <w:rPr>
          <w:rFonts w:ascii="Times New Roman" w:hAnsi="Times New Roman" w:cs="Times New Roman"/>
          <w:sz w:val="24"/>
          <w:szCs w:val="24"/>
        </w:rPr>
        <w:t xml:space="preserve">e also parallelized the outmost loops (buffers × dates) on a workstation with 40 </w:t>
      </w:r>
      <w:r w:rsidR="005062FD" w:rsidRPr="005062FD">
        <w:rPr>
          <w:rFonts w:ascii="Times New Roman" w:hAnsi="Times New Roman" w:cs="Times New Roman"/>
          <w:sz w:val="24"/>
          <w:szCs w:val="24"/>
        </w:rPr>
        <w:lastRenderedPageBreak/>
        <w:t>virtual CPU cores.</w:t>
      </w:r>
      <w:ins w:id="335" w:author="Miller, Harvey J." w:date="2019-11-06T15:12:00Z">
        <w:r w:rsidR="000E090F">
          <w:rPr>
            <w:rFonts w:ascii="Times New Roman" w:hAnsi="Times New Roman" w:cs="Times New Roman"/>
            <w:sz w:val="24"/>
            <w:szCs w:val="24"/>
          </w:rPr>
          <w:t xml:space="preserve">  </w:t>
        </w:r>
      </w:ins>
    </w:p>
    <w:p w14:paraId="13E02A16" w14:textId="35928306" w:rsidR="005062FD" w:rsidRDefault="0009326D">
      <w:pPr>
        <w:ind w:firstLine="720"/>
        <w:jc w:val="both"/>
        <w:rPr>
          <w:rFonts w:ascii="Times New Roman" w:hAnsi="Times New Roman" w:cs="Times New Roman"/>
          <w:sz w:val="24"/>
          <w:szCs w:val="24"/>
        </w:rPr>
      </w:pPr>
      <w:r>
        <w:rPr>
          <w:rFonts w:ascii="Times New Roman" w:hAnsi="Times New Roman" w:cs="Times New Roman"/>
          <w:sz w:val="24"/>
          <w:szCs w:val="24"/>
        </w:rPr>
        <w:t xml:space="preserve">Even so, the computational </w:t>
      </w:r>
      <w:ins w:id="336" w:author="Miller, Harvey J." w:date="2019-11-06T15:12:00Z">
        <w:r w:rsidR="000E090F">
          <w:rPr>
            <w:rFonts w:ascii="Times New Roman" w:hAnsi="Times New Roman" w:cs="Times New Roman"/>
            <w:sz w:val="24"/>
            <w:szCs w:val="24"/>
          </w:rPr>
          <w:t xml:space="preserve">burden </w:t>
        </w:r>
      </w:ins>
      <w:del w:id="337" w:author="Miller, Harvey J." w:date="2019-11-06T15:12:00Z">
        <w:r w:rsidDel="000E090F">
          <w:rPr>
            <w:rFonts w:ascii="Times New Roman" w:hAnsi="Times New Roman" w:cs="Times New Roman"/>
            <w:sz w:val="24"/>
            <w:szCs w:val="24"/>
          </w:rPr>
          <w:delText xml:space="preserve">overhead </w:delText>
        </w:r>
      </w:del>
      <w:r>
        <w:rPr>
          <w:rFonts w:ascii="Times New Roman" w:hAnsi="Times New Roman" w:cs="Times New Roman"/>
          <w:sz w:val="24"/>
          <w:szCs w:val="24"/>
        </w:rPr>
        <w:t xml:space="preserve">is considerably large. </w:t>
      </w:r>
      <w:r w:rsidR="00BD08F1">
        <w:rPr>
          <w:rFonts w:ascii="Times New Roman" w:hAnsi="Times New Roman" w:cs="Times New Roman"/>
          <w:sz w:val="24"/>
          <w:szCs w:val="24"/>
        </w:rPr>
        <w:t>Therefore, w</w:t>
      </w:r>
      <w:r w:rsidR="00780BC0" w:rsidRPr="00FD4B46">
        <w:rPr>
          <w:rFonts w:ascii="Times New Roman" w:hAnsi="Times New Roman" w:cs="Times New Roman"/>
          <w:sz w:val="24"/>
          <w:szCs w:val="24"/>
        </w:rPr>
        <w:t xml:space="preserve">e </w:t>
      </w:r>
      <w:r w:rsidR="00780BC0">
        <w:rPr>
          <w:rFonts w:ascii="Times New Roman" w:hAnsi="Times New Roman" w:cs="Times New Roman"/>
          <w:sz w:val="24"/>
          <w:szCs w:val="24"/>
        </w:rPr>
        <w:t xml:space="preserve">selected </w:t>
      </w:r>
      <w:ins w:id="338" w:author="Miller, Harvey J." w:date="2019-11-06T15:13:00Z">
        <w:r w:rsidR="000E090F">
          <w:rPr>
            <w:rFonts w:ascii="Times New Roman" w:hAnsi="Times New Roman" w:cs="Times New Roman"/>
            <w:sz w:val="24"/>
            <w:szCs w:val="24"/>
          </w:rPr>
          <w:t xml:space="preserve">one bus route to study – COTA </w:t>
        </w:r>
      </w:ins>
      <w:r w:rsidR="00780BC0">
        <w:rPr>
          <w:rFonts w:ascii="Times New Roman" w:hAnsi="Times New Roman" w:cs="Times New Roman"/>
          <w:sz w:val="24"/>
          <w:szCs w:val="24"/>
        </w:rPr>
        <w:t>bus rout</w:t>
      </w:r>
      <w:r w:rsidR="005062FD">
        <w:rPr>
          <w:rFonts w:ascii="Times New Roman" w:hAnsi="Times New Roman" w:cs="Times New Roman"/>
          <w:sz w:val="24"/>
          <w:szCs w:val="24"/>
        </w:rPr>
        <w:t>e No. 2</w:t>
      </w:r>
      <w:ins w:id="339" w:author="Miller, Harvey J." w:date="2019-11-06T15:13:00Z">
        <w:r w:rsidR="000E090F">
          <w:rPr>
            <w:rFonts w:ascii="Times New Roman" w:hAnsi="Times New Roman" w:cs="Times New Roman"/>
            <w:sz w:val="24"/>
            <w:szCs w:val="24"/>
          </w:rPr>
          <w:t xml:space="preserve">.  This is </w:t>
        </w:r>
      </w:ins>
      <w:del w:id="340" w:author="Miller, Harvey J." w:date="2019-11-06T15:13:00Z">
        <w:r w:rsidR="005062FD" w:rsidDel="000E090F">
          <w:rPr>
            <w:rFonts w:ascii="Times New Roman" w:hAnsi="Times New Roman" w:cs="Times New Roman"/>
            <w:sz w:val="24"/>
            <w:szCs w:val="24"/>
          </w:rPr>
          <w:delText xml:space="preserve"> as our research target</w:delText>
        </w:r>
        <w:r w:rsidR="005D1A94" w:rsidDel="000E090F">
          <w:rPr>
            <w:rFonts w:ascii="Times New Roman" w:hAnsi="Times New Roman" w:cs="Times New Roman"/>
            <w:sz w:val="24"/>
            <w:szCs w:val="24"/>
          </w:rPr>
          <w:delText xml:space="preserve"> </w:delText>
        </w:r>
      </w:del>
      <w:r w:rsidR="005D1A94">
        <w:rPr>
          <w:rFonts w:ascii="Times New Roman" w:hAnsi="Times New Roman" w:cs="Times New Roman"/>
          <w:sz w:val="24"/>
          <w:szCs w:val="24"/>
        </w:rPr>
        <w:t>for several reasons</w:t>
      </w:r>
      <w:r w:rsidR="005062FD">
        <w:rPr>
          <w:rFonts w:ascii="Times New Roman" w:hAnsi="Times New Roman" w:cs="Times New Roman"/>
          <w:sz w:val="24"/>
          <w:szCs w:val="24"/>
        </w:rPr>
        <w:t>:</w:t>
      </w:r>
    </w:p>
    <w:p w14:paraId="3BD0E00F" w14:textId="5BE064A7" w:rsidR="00B9237B" w:rsidRDefault="000E090F" w:rsidP="005062FD">
      <w:pPr>
        <w:pStyle w:val="ListParagraph"/>
        <w:numPr>
          <w:ilvl w:val="0"/>
          <w:numId w:val="16"/>
        </w:numPr>
        <w:jc w:val="both"/>
        <w:rPr>
          <w:rFonts w:ascii="Times New Roman" w:hAnsi="Times New Roman" w:cs="Times New Roman"/>
          <w:sz w:val="24"/>
          <w:szCs w:val="24"/>
        </w:rPr>
      </w:pPr>
      <w:ins w:id="341" w:author="Miller, Harvey J." w:date="2019-11-06T15:15:00Z">
        <w:r>
          <w:rPr>
            <w:rFonts w:ascii="Times New Roman" w:hAnsi="Times New Roman" w:cs="Times New Roman"/>
            <w:sz w:val="24"/>
            <w:szCs w:val="24"/>
          </w:rPr>
          <w:t>It i</w:t>
        </w:r>
      </w:ins>
      <w:del w:id="342" w:author="Miller, Harvey J." w:date="2019-11-06T15:15:00Z">
        <w:r w:rsidR="00780BC0" w:rsidRPr="005062FD" w:rsidDel="000E090F">
          <w:rPr>
            <w:rFonts w:ascii="Times New Roman" w:hAnsi="Times New Roman" w:cs="Times New Roman"/>
            <w:sz w:val="24"/>
            <w:szCs w:val="24"/>
          </w:rPr>
          <w:delText>Bus route No. 2</w:delText>
        </w:r>
        <w:r w:rsidR="00BC128F" w:rsidDel="000E090F">
          <w:rPr>
            <w:rFonts w:ascii="Times New Roman" w:hAnsi="Times New Roman" w:cs="Times New Roman"/>
            <w:sz w:val="24"/>
            <w:szCs w:val="24"/>
          </w:rPr>
          <w:delText xml:space="preserve"> i</w:delText>
        </w:r>
      </w:del>
      <w:r w:rsidR="00BC128F">
        <w:rPr>
          <w:rFonts w:ascii="Times New Roman" w:hAnsi="Times New Roman" w:cs="Times New Roman"/>
          <w:sz w:val="24"/>
          <w:szCs w:val="24"/>
        </w:rPr>
        <w:t>s the one of the busiest routes in the COTA bus system</w:t>
      </w:r>
      <w:ins w:id="343" w:author="Miller, Harvey J." w:date="2019-11-06T15:15:00Z">
        <w:r>
          <w:rPr>
            <w:rFonts w:ascii="Times New Roman" w:hAnsi="Times New Roman" w:cs="Times New Roman"/>
            <w:sz w:val="24"/>
            <w:szCs w:val="24"/>
          </w:rPr>
          <w:t>;</w:t>
        </w:r>
      </w:ins>
      <w:del w:id="344" w:author="Miller, Harvey J." w:date="2019-11-06T15:15:00Z">
        <w:r w:rsidR="00BC128F" w:rsidDel="000E090F">
          <w:rPr>
            <w:rFonts w:ascii="Times New Roman" w:hAnsi="Times New Roman" w:cs="Times New Roman"/>
            <w:sz w:val="24"/>
            <w:szCs w:val="24"/>
          </w:rPr>
          <w:delText>.</w:delText>
        </w:r>
      </w:del>
      <w:r w:rsidR="00BC128F">
        <w:rPr>
          <w:rFonts w:ascii="Times New Roman" w:hAnsi="Times New Roman" w:cs="Times New Roman"/>
          <w:sz w:val="24"/>
          <w:szCs w:val="24"/>
        </w:rPr>
        <w:t xml:space="preserve"> </w:t>
      </w:r>
    </w:p>
    <w:p w14:paraId="58181FF6" w14:textId="7F3177C9" w:rsidR="005062FD" w:rsidRDefault="000E090F" w:rsidP="005062FD">
      <w:pPr>
        <w:pStyle w:val="ListParagraph"/>
        <w:numPr>
          <w:ilvl w:val="0"/>
          <w:numId w:val="16"/>
        </w:numPr>
        <w:jc w:val="both"/>
        <w:rPr>
          <w:rFonts w:ascii="Times New Roman" w:hAnsi="Times New Roman" w:cs="Times New Roman"/>
          <w:sz w:val="24"/>
          <w:szCs w:val="24"/>
        </w:rPr>
      </w:pPr>
      <w:ins w:id="345" w:author="Miller, Harvey J." w:date="2019-11-06T15:14:00Z">
        <w:r>
          <w:rPr>
            <w:rFonts w:ascii="Times New Roman" w:hAnsi="Times New Roman" w:cs="Times New Roman"/>
            <w:sz w:val="24"/>
            <w:szCs w:val="24"/>
          </w:rPr>
          <w:t>Spatio-temporal coverage - i</w:t>
        </w:r>
      </w:ins>
      <w:del w:id="346" w:author="Miller, Harvey J." w:date="2019-11-06T15:14:00Z">
        <w:r w:rsidR="00B9237B" w:rsidDel="000E090F">
          <w:rPr>
            <w:rFonts w:ascii="Times New Roman" w:hAnsi="Times New Roman" w:cs="Times New Roman"/>
            <w:sz w:val="24"/>
            <w:szCs w:val="24"/>
          </w:rPr>
          <w:delText>I</w:delText>
        </w:r>
      </w:del>
      <w:r w:rsidR="00B9237B">
        <w:rPr>
          <w:rFonts w:ascii="Times New Roman" w:hAnsi="Times New Roman" w:cs="Times New Roman"/>
          <w:sz w:val="24"/>
          <w:szCs w:val="24"/>
        </w:rPr>
        <w:t>t</w:t>
      </w:r>
      <w:ins w:id="347" w:author="Miller, Harvey J." w:date="2019-11-06T15:14:00Z">
        <w:r>
          <w:rPr>
            <w:rFonts w:ascii="Times New Roman" w:hAnsi="Times New Roman" w:cs="Times New Roman"/>
            <w:sz w:val="24"/>
            <w:szCs w:val="24"/>
          </w:rPr>
          <w:t xml:space="preserve"> traverses a long spatial transect of the city and </w:t>
        </w:r>
      </w:ins>
      <w:ins w:id="348" w:author="Miller, Harvey J." w:date="2019-11-06T15:15:00Z">
        <w:r>
          <w:rPr>
            <w:rFonts w:ascii="Times New Roman" w:hAnsi="Times New Roman" w:cs="Times New Roman"/>
            <w:sz w:val="24"/>
            <w:szCs w:val="24"/>
          </w:rPr>
          <w:t>has a long service span</w:t>
        </w:r>
      </w:ins>
      <w:del w:id="349" w:author="Miller, Harvey J." w:date="2019-11-06T15:14:00Z">
        <w:r w:rsidR="00B9237B" w:rsidDel="000E090F">
          <w:rPr>
            <w:rFonts w:ascii="Times New Roman" w:hAnsi="Times New Roman" w:cs="Times New Roman"/>
            <w:sz w:val="24"/>
            <w:szCs w:val="24"/>
          </w:rPr>
          <w:delText xml:space="preserve">s </w:delText>
        </w:r>
        <w:r w:rsidR="00B66DF4" w:rsidRPr="005062FD" w:rsidDel="000E090F">
          <w:rPr>
            <w:rFonts w:ascii="Times New Roman" w:hAnsi="Times New Roman" w:cs="Times New Roman"/>
            <w:sz w:val="24"/>
            <w:szCs w:val="24"/>
          </w:rPr>
          <w:delText>spatiotemporal</w:delText>
        </w:r>
        <w:r w:rsidR="00780BC0" w:rsidRPr="005062FD" w:rsidDel="000E090F">
          <w:rPr>
            <w:rFonts w:ascii="Times New Roman" w:hAnsi="Times New Roman" w:cs="Times New Roman"/>
            <w:sz w:val="24"/>
            <w:szCs w:val="24"/>
          </w:rPr>
          <w:delText xml:space="preserve"> coverage </w:delText>
        </w:r>
        <w:r w:rsidR="009D2F27" w:rsidDel="000E090F">
          <w:rPr>
            <w:rFonts w:ascii="Times New Roman" w:hAnsi="Times New Roman" w:cs="Times New Roman"/>
            <w:sz w:val="24"/>
            <w:szCs w:val="24"/>
          </w:rPr>
          <w:delText xml:space="preserve">in the </w:delText>
        </w:r>
      </w:del>
      <w:del w:id="350" w:author="Miller, Harvey J." w:date="2019-11-06T15:15:00Z">
        <w:r w:rsidR="009D2F27" w:rsidDel="000E090F">
          <w:rPr>
            <w:rFonts w:ascii="Times New Roman" w:hAnsi="Times New Roman" w:cs="Times New Roman"/>
            <w:sz w:val="24"/>
            <w:szCs w:val="24"/>
          </w:rPr>
          <w:delText>COTA bus system</w:delText>
        </w:r>
      </w:del>
      <w:r w:rsidR="009D2F27">
        <w:rPr>
          <w:rFonts w:ascii="Times New Roman" w:hAnsi="Times New Roman" w:cs="Times New Roman"/>
          <w:sz w:val="24"/>
          <w:szCs w:val="24"/>
        </w:rPr>
        <w:t>;</w:t>
      </w:r>
    </w:p>
    <w:p w14:paraId="1B6103B3" w14:textId="769F1747" w:rsidR="00780BC0" w:rsidRPr="00E86944" w:rsidRDefault="00B9237B" w:rsidP="00E86944">
      <w:pPr>
        <w:pStyle w:val="ListParagraph"/>
        <w:numPr>
          <w:ilvl w:val="0"/>
          <w:numId w:val="16"/>
        </w:numPr>
        <w:jc w:val="both"/>
        <w:rPr>
          <w:rFonts w:ascii="Times New Roman" w:hAnsi="Times New Roman" w:cs="Times New Roman"/>
          <w:sz w:val="24"/>
          <w:szCs w:val="24"/>
        </w:rPr>
      </w:pPr>
      <w:r w:rsidRPr="00E86944">
        <w:rPr>
          <w:rFonts w:ascii="Times New Roman" w:hAnsi="Times New Roman" w:cs="Times New Roman"/>
          <w:sz w:val="24"/>
          <w:szCs w:val="24"/>
        </w:rPr>
        <w:t xml:space="preserve">It </w:t>
      </w:r>
      <w:ins w:id="351" w:author="Miller, Harvey J." w:date="2019-11-06T15:13:00Z">
        <w:r w:rsidR="000E090F">
          <w:rPr>
            <w:rFonts w:ascii="Times New Roman" w:hAnsi="Times New Roman" w:cs="Times New Roman"/>
            <w:sz w:val="24"/>
            <w:szCs w:val="24"/>
          </w:rPr>
          <w:t>has</w:t>
        </w:r>
      </w:ins>
      <w:del w:id="352" w:author="Miller, Harvey J." w:date="2019-11-06T15:13:00Z">
        <w:r w:rsidRPr="00E86944" w:rsidDel="000E090F">
          <w:rPr>
            <w:rFonts w:ascii="Times New Roman" w:hAnsi="Times New Roman" w:cs="Times New Roman"/>
            <w:sz w:val="24"/>
            <w:szCs w:val="24"/>
          </w:rPr>
          <w:delText>has</w:delText>
        </w:r>
      </w:del>
      <w:r w:rsidRPr="00E86944">
        <w:rPr>
          <w:rFonts w:ascii="Times New Roman" w:hAnsi="Times New Roman" w:cs="Times New Roman"/>
          <w:sz w:val="24"/>
          <w:szCs w:val="24"/>
        </w:rPr>
        <w:t xml:space="preserve"> two schedules with different headway</w:t>
      </w:r>
      <w:ins w:id="353" w:author="Miller, Harvey J." w:date="2019-11-06T15:13:00Z">
        <w:r w:rsidR="000E090F">
          <w:rPr>
            <w:rFonts w:ascii="Times New Roman" w:hAnsi="Times New Roman" w:cs="Times New Roman"/>
            <w:sz w:val="24"/>
            <w:szCs w:val="24"/>
          </w:rPr>
          <w:t xml:space="preserve">s, allowing us </w:t>
        </w:r>
      </w:ins>
      <w:del w:id="354" w:author="Miller, Harvey J." w:date="2019-11-06T15:13:00Z">
        <w:r w:rsidRPr="00E86944" w:rsidDel="000E090F">
          <w:rPr>
            <w:rFonts w:ascii="Times New Roman" w:hAnsi="Times New Roman" w:cs="Times New Roman"/>
            <w:sz w:val="24"/>
            <w:szCs w:val="24"/>
          </w:rPr>
          <w:delText xml:space="preserve">s. We </w:delText>
        </w:r>
      </w:del>
      <w:ins w:id="355" w:author="Miller, Harvey J." w:date="2019-11-06T15:13:00Z">
        <w:r w:rsidR="000E090F">
          <w:rPr>
            <w:rFonts w:ascii="Times New Roman" w:hAnsi="Times New Roman" w:cs="Times New Roman"/>
            <w:sz w:val="24"/>
            <w:szCs w:val="24"/>
          </w:rPr>
          <w:t xml:space="preserve">to </w:t>
        </w:r>
      </w:ins>
      <w:del w:id="356" w:author="Miller, Harvey J." w:date="2019-11-06T15:13:00Z">
        <w:r w:rsidRPr="00E86944" w:rsidDel="000E090F">
          <w:rPr>
            <w:rFonts w:ascii="Times New Roman" w:hAnsi="Times New Roman" w:cs="Times New Roman"/>
            <w:sz w:val="24"/>
            <w:szCs w:val="24"/>
          </w:rPr>
          <w:delText xml:space="preserve">can </w:delText>
        </w:r>
      </w:del>
      <w:r w:rsidRPr="00E86944">
        <w:rPr>
          <w:rFonts w:ascii="Times New Roman" w:hAnsi="Times New Roman" w:cs="Times New Roman"/>
          <w:sz w:val="24"/>
          <w:szCs w:val="24"/>
        </w:rPr>
        <w:t xml:space="preserve">study </w:t>
      </w:r>
      <w:r w:rsidR="009D2F27" w:rsidRPr="00E86944">
        <w:rPr>
          <w:rFonts w:ascii="Times New Roman" w:hAnsi="Times New Roman" w:cs="Times New Roman"/>
          <w:sz w:val="24"/>
          <w:szCs w:val="24"/>
        </w:rPr>
        <w:t>the impact</w:t>
      </w:r>
      <w:r w:rsidR="00E86944">
        <w:rPr>
          <w:rFonts w:ascii="Times New Roman" w:hAnsi="Times New Roman" w:cs="Times New Roman"/>
          <w:sz w:val="24"/>
          <w:szCs w:val="24"/>
        </w:rPr>
        <w:t xml:space="preserve"> of headways on the performance.</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5C5D4DBC" w:rsidR="00A905B6" w:rsidRDefault="000E090F" w:rsidP="00A905B6">
      <w:pPr>
        <w:jc w:val="both"/>
        <w:rPr>
          <w:rFonts w:ascii="Times New Roman" w:hAnsi="Times New Roman" w:cs="Times New Roman"/>
          <w:sz w:val="24"/>
          <w:szCs w:val="24"/>
        </w:rPr>
      </w:pPr>
      <w:ins w:id="357" w:author="Miller, Harvey J." w:date="2019-11-06T15:17:00Z">
        <w:r>
          <w:rPr>
            <w:rStyle w:val="TimesNewRomanChar"/>
          </w:rPr>
          <w:t xml:space="preserve">We conceptualize catching </w:t>
        </w:r>
      </w:ins>
      <w:del w:id="358" w:author="Miller, Harvey J." w:date="2019-11-06T15:17:00Z">
        <w:r w:rsidR="00A905B6" w:rsidRPr="00E86BF0" w:rsidDel="000E090F">
          <w:rPr>
            <w:rStyle w:val="TimesNewRomanChar"/>
          </w:rPr>
          <w:delText xml:space="preserve">Taking </w:delText>
        </w:r>
      </w:del>
      <w:r w:rsidR="00A905B6" w:rsidRPr="00E86BF0">
        <w:rPr>
          <w:rStyle w:val="TimesNewRomanChar"/>
        </w:rPr>
        <w:t>a bus</w:t>
      </w:r>
      <w:r w:rsidR="00A905B6">
        <w:rPr>
          <w:rFonts w:ascii="Times New Roman" w:hAnsi="Times New Roman" w:cs="Times New Roman"/>
          <w:sz w:val="24"/>
          <w:szCs w:val="24"/>
        </w:rPr>
        <w:t xml:space="preserve"> </w:t>
      </w:r>
      <w:del w:id="359" w:author="Miller, Harvey J." w:date="2019-11-06T15:17:00Z">
        <w:r w:rsidR="00A905B6" w:rsidDel="000E090F">
          <w:rPr>
            <w:rFonts w:ascii="Times New Roman" w:hAnsi="Times New Roman" w:cs="Times New Roman"/>
            <w:sz w:val="24"/>
            <w:szCs w:val="24"/>
          </w:rPr>
          <w:delText xml:space="preserve">could be conceptualized </w:delText>
        </w:r>
      </w:del>
      <w:r w:rsidR="00A905B6">
        <w:rPr>
          <w:rFonts w:ascii="Times New Roman" w:hAnsi="Times New Roman" w:cs="Times New Roman"/>
          <w:sz w:val="24"/>
          <w:szCs w:val="24"/>
        </w:rPr>
        <w:t xml:space="preserve">as a synchronization process between the walking trip to the target stop and the target bus’s </w:t>
      </w:r>
      <w:r w:rsidR="00A905B6">
        <w:rPr>
          <w:rFonts w:ascii="Times New Roman" w:hAnsi="Times New Roman" w:cs="Times New Roman"/>
          <w:i/>
          <w:sz w:val="24"/>
          <w:szCs w:val="24"/>
        </w:rPr>
        <w:t>trip sequence array</w:t>
      </w:r>
      <w:r w:rsidR="00A905B6">
        <w:rPr>
          <w:rFonts w:ascii="Times New Roman" w:hAnsi="Times New Roman" w:cs="Times New Roman"/>
          <w:sz w:val="24"/>
          <w:szCs w:val="24"/>
        </w:rPr>
        <w:t xml:space="preserve">. Trip sequence array is defined as the collection of trips running on the same route </w:t>
      </w:r>
      <w:ins w:id="360" w:author="Miller, Harvey J." w:date="2019-11-06T15:18:00Z">
        <w:r>
          <w:rPr>
            <w:rFonts w:ascii="Times New Roman" w:hAnsi="Times New Roman" w:cs="Times New Roman"/>
            <w:sz w:val="24"/>
            <w:szCs w:val="24"/>
          </w:rPr>
          <w:t xml:space="preserve">and in the same direction </w:t>
        </w:r>
      </w:ins>
      <w:r w:rsidR="00A905B6">
        <w:rPr>
          <w:rFonts w:ascii="Times New Roman" w:hAnsi="Times New Roman" w:cs="Times New Roman"/>
          <w:sz w:val="24"/>
          <w:szCs w:val="24"/>
        </w:rPr>
        <w:t>as the target bus</w:t>
      </w:r>
      <w:del w:id="361" w:author="Miller, Harvey J." w:date="2019-11-06T15:18:00Z">
        <w:r w:rsidR="00A905B6" w:rsidDel="000E090F">
          <w:rPr>
            <w:rFonts w:ascii="Times New Roman" w:hAnsi="Times New Roman" w:cs="Times New Roman"/>
            <w:sz w:val="24"/>
            <w:szCs w:val="24"/>
          </w:rPr>
          <w:delText xml:space="preserve"> in the direction of target bus</w:delText>
        </w:r>
      </w:del>
      <w:r w:rsidR="00A905B6">
        <w:rPr>
          <w:rFonts w:ascii="Times New Roman" w:hAnsi="Times New Roman" w:cs="Times New Roman"/>
          <w:sz w:val="24"/>
          <w:szCs w:val="24"/>
        </w:rPr>
        <w:t>.</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244E84"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62" w:name="_Ref8213065"/>
            <w:r>
              <w:rPr>
                <w:rFonts w:ascii="Times New Roman" w:hAnsi="Times New Roman" w:cs="Times New Roman"/>
                <w:noProof/>
                <w:sz w:val="24"/>
                <w:szCs w:val="24"/>
              </w:rPr>
              <w:t>1</w:t>
            </w:r>
            <w:bookmarkEnd w:id="36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418CCD33" w:rsidR="00A905B6" w:rsidRPr="001349DE" w:rsidDel="002E3615" w:rsidRDefault="00A905B6" w:rsidP="00A905B6">
      <w:pPr>
        <w:ind w:firstLine="720"/>
        <w:jc w:val="both"/>
        <w:rPr>
          <w:del w:id="363" w:author="Miller, Harvey J." w:date="2019-11-06T15:19:00Z"/>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ins w:id="364" w:author="Miller, Harvey J." w:date="2019-11-06T15:19:00Z">
        <w:r w:rsidR="002E3615">
          <w:rPr>
            <w:rFonts w:ascii="Times New Roman" w:hAnsi="Times New Roman" w:cs="Times New Roman"/>
            <w:sz w:val="24"/>
            <w:szCs w:val="24"/>
          </w:rPr>
          <w:t xml:space="preserve">  </w:t>
        </w:r>
      </w:ins>
    </w:p>
    <w:p w14:paraId="613BCB4B" w14:textId="77777777" w:rsidR="00A905B6" w:rsidRPr="00163470" w:rsidRDefault="00A905B6">
      <w:pPr>
        <w:ind w:firstLine="720"/>
        <w:jc w:val="both"/>
        <w:rPr>
          <w:rFonts w:ascii="Times New Roman" w:hAnsi="Times New Roman" w:cs="Times New Roman"/>
          <w:sz w:val="24"/>
          <w:szCs w:val="24"/>
        </w:rPr>
      </w:pPr>
      <w:del w:id="365" w:author="Miller, Harvey J." w:date="2019-11-06T15:19:00Z">
        <w:r w:rsidDel="002E3615">
          <w:rPr>
            <w:rFonts w:ascii="Times New Roman" w:hAnsi="Times New Roman" w:cs="Times New Roman"/>
            <w:sz w:val="24"/>
            <w:szCs w:val="24"/>
          </w:rPr>
          <w:delText xml:space="preserve"> </w:delText>
        </w:r>
      </w:del>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08D13D5A" w:rsidR="00A905B6" w:rsidDel="002E3615" w:rsidRDefault="00A905B6" w:rsidP="00A905B6">
      <w:pPr>
        <w:ind w:firstLine="720"/>
        <w:jc w:val="both"/>
        <w:rPr>
          <w:del w:id="366" w:author="Miller, Harvey J." w:date="2019-11-06T15:19:00Z"/>
          <w:rFonts w:ascii="Times New Roman" w:hAnsi="Times New Roman" w:cs="Times New Roman"/>
          <w:sz w:val="24"/>
          <w:szCs w:val="24"/>
        </w:rPr>
      </w:pPr>
    </w:p>
    <w:p w14:paraId="7922AF1E" w14:textId="5107D35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63633">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63633" w:rsidRPr="00063633">
        <w:rPr>
          <w:rFonts w:ascii="Times New Roman" w:hAnsi="Times New Roman" w:cs="Times New Roman"/>
          <w:noProof/>
          <w:sz w:val="24"/>
          <w:szCs w:val="24"/>
        </w:rPr>
        <w:t>(Park</w:t>
      </w:r>
      <w:ins w:id="367" w:author="Miller, Harvey J." w:date="2019-11-06T15:19:00Z">
        <w:r w:rsidR="002E3615">
          <w:rPr>
            <w:rFonts w:ascii="Times New Roman" w:hAnsi="Times New Roman" w:cs="Times New Roman"/>
            <w:noProof/>
            <w:sz w:val="24"/>
            <w:szCs w:val="24"/>
          </w:rPr>
          <w:t xml:space="preserve"> et al.</w:t>
        </w:r>
      </w:ins>
      <w:del w:id="368" w:author="Miller, Harvey J." w:date="2019-11-06T15:19:00Z">
        <w:r w:rsidR="00063633" w:rsidRPr="00063633" w:rsidDel="002E3615">
          <w:rPr>
            <w:rFonts w:ascii="Times New Roman" w:hAnsi="Times New Roman" w:cs="Times New Roman"/>
            <w:noProof/>
            <w:sz w:val="24"/>
            <w:szCs w:val="24"/>
          </w:rPr>
          <w:delText>, Mount, Liu, Xiao, &amp; Miller</w:delText>
        </w:r>
      </w:del>
      <w:r w:rsidR="00063633" w:rsidRPr="00063633">
        <w:rPr>
          <w:rFonts w:ascii="Times New Roman" w:hAnsi="Times New Roman" w:cs="Times New Roman"/>
          <w:noProof/>
          <w:sz w:val="24"/>
          <w:szCs w:val="24"/>
        </w:rPr>
        <w:t>,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3BC6B6AA"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w:t>
      </w:r>
      <w:ins w:id="369" w:author="Miller, Harvey J." w:date="2019-11-06T15:20:00Z">
        <w:r w:rsidR="002E3615">
          <w:t>miss</w:t>
        </w:r>
      </w:ins>
      <w:del w:id="370" w:author="Miller, Harvey J." w:date="2019-11-06T15:20:00Z">
        <w:r w:rsidDel="002E3615">
          <w:delText>lose</w:delText>
        </w:r>
      </w:del>
      <w:r>
        <w:t xml:space="preserve"> the bus and suffer waiting time penalty for a relatively long time. Thus, the synchronization of these two processes is highly unstable. Besides the delay reclamation mechanism, </w:t>
      </w:r>
      <w:ins w:id="371" w:author="Miller, Harvey J." w:date="2019-11-06T15:20:00Z">
        <w:r w:rsidR="002E3615">
          <w:t xml:space="preserve">other RTI-related factors such as </w:t>
        </w:r>
      </w:ins>
      <w:r>
        <w:t>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5364D709" w:rsidR="00A905B6" w:rsidRDefault="00A905B6" w:rsidP="00A905B6">
      <w:pPr>
        <w:jc w:val="center"/>
        <w:rPr>
          <w:rFonts w:ascii="Times New Roman" w:hAnsi="Times New Roman" w:cs="Times New Roman"/>
          <w:sz w:val="24"/>
          <w:szCs w:val="24"/>
        </w:rPr>
      </w:pPr>
      <w:bookmarkStart w:id="37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983A24">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7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519074B8"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w:t>
      </w:r>
      <w:ins w:id="373" w:author="Miller, Harvey J." w:date="2019-11-06T15:21:00Z">
        <w:r w:rsidR="002E3615">
          <w:rPr>
            <w:rFonts w:ascii="Times New Roman" w:hAnsi="Times New Roman" w:cs="Times New Roman"/>
            <w:sz w:val="24"/>
            <w:szCs w:val="24"/>
          </w:rPr>
          <w:t xml:space="preserve">may </w:t>
        </w:r>
      </w:ins>
      <w:del w:id="374" w:author="Miller, Harvey J." w:date="2019-11-06T15:21:00Z">
        <w:r w:rsidDel="002E3615">
          <w:rPr>
            <w:rFonts w:ascii="Times New Roman" w:hAnsi="Times New Roman" w:cs="Times New Roman"/>
            <w:sz w:val="24"/>
            <w:szCs w:val="24"/>
          </w:rPr>
          <w:delText xml:space="preserve">is </w:delText>
        </w:r>
      </w:del>
      <w:r>
        <w:rPr>
          <w:rFonts w:ascii="Times New Roman" w:hAnsi="Times New Roman" w:cs="Times New Roman"/>
          <w:sz w:val="24"/>
          <w:szCs w:val="24"/>
        </w:rPr>
        <w:t xml:space="preserve">already </w:t>
      </w:r>
      <w:ins w:id="375" w:author="Miller, Harvey J." w:date="2019-11-06T15:21:00Z">
        <w:r w:rsidR="002E3615">
          <w:rPr>
            <w:rFonts w:ascii="Times New Roman" w:hAnsi="Times New Roman" w:cs="Times New Roman"/>
            <w:sz w:val="24"/>
            <w:szCs w:val="24"/>
          </w:rPr>
          <w:t xml:space="preserve">be </w:t>
        </w:r>
      </w:ins>
      <w:r>
        <w:rPr>
          <w:rFonts w:ascii="Times New Roman" w:hAnsi="Times New Roman" w:cs="Times New Roman"/>
          <w:sz w:val="24"/>
          <w:szCs w:val="24"/>
        </w:rPr>
        <w:t xml:space="preserve">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delay could be very small in value, it still can result in </w:t>
      </w:r>
      <w:r>
        <w:rPr>
          <w:rFonts w:ascii="Times New Roman" w:hAnsi="Times New Roman" w:cs="Times New Roman"/>
          <w:sz w:val="24"/>
          <w:szCs w:val="24"/>
        </w:rPr>
        <w:lastRenderedPageBreak/>
        <w:t>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51513F62" w:rsidR="00A905B6" w:rsidRDefault="00A905B6" w:rsidP="00A905B6">
      <w:pPr>
        <w:jc w:val="center"/>
        <w:rPr>
          <w:rFonts w:ascii="Times New Roman" w:hAnsi="Times New Roman" w:cs="Times New Roman"/>
          <w:sz w:val="24"/>
          <w:szCs w:val="24"/>
        </w:rPr>
      </w:pPr>
      <w:bookmarkStart w:id="37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sidR="00983A24">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76"/>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2FD24D26"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A trip planning strategy (TPS) can be interpreted as a tactic for a user to plan and execute a transit trip. Assuming no disturbance on user’s walking and boarding process, different TPSs have only one controllable factor to determine the actual waiting time</w:t>
      </w:r>
      <w:ins w:id="377" w:author="Miller, Harvey J." w:date="2019-11-06T15:22:00Z">
        <w:r w:rsidR="002E3615">
          <w:rPr>
            <w:rFonts w:ascii="Times New Roman" w:hAnsi="Times New Roman" w:cs="Times New Roman"/>
            <w:sz w:val="24"/>
            <w:szCs w:val="24"/>
          </w:rPr>
          <w:t xml:space="preserve">, namely, </w:t>
        </w:r>
      </w:ins>
      <w:del w:id="378" w:author="Miller, Harvey J." w:date="2019-11-06T15:22:00Z">
        <w:r w:rsidDel="002E3615">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w:t>
      </w:r>
      <w:ins w:id="379" w:author="Miller, Harvey J." w:date="2019-11-06T15:28:00Z">
        <w:r w:rsidR="002A3870">
          <w:rPr>
            <w:rFonts w:ascii="Times New Roman" w:hAnsi="Times New Roman" w:cs="Times New Roman"/>
            <w:sz w:val="24"/>
            <w:szCs w:val="24"/>
          </w:rPr>
          <w:t>home departure time (</w:t>
        </w:r>
      </w:ins>
      <w:del w:id="380" w:author="Miller, Harvey J." w:date="2019-11-06T15:22:00Z">
        <w:r w:rsidDel="002E3615">
          <w:rPr>
            <w:rFonts w:ascii="Times New Roman" w:hAnsi="Times New Roman" w:cs="Times New Roman"/>
            <w:sz w:val="24"/>
            <w:szCs w:val="24"/>
          </w:rPr>
          <w:delText xml:space="preserve">time to leave home for the transit (home departure time, </w:delText>
        </w:r>
      </w:del>
      <w:r>
        <w:rPr>
          <w:rFonts w:ascii="Times New Roman" w:hAnsi="Times New Roman" w:cs="Times New Roman"/>
          <w:sz w:val="24"/>
          <w:szCs w:val="24"/>
        </w:rPr>
        <w:t>HDT</w:t>
      </w:r>
      <w:ins w:id="381" w:author="Miller, Harvey J." w:date="2019-11-06T15:29:00Z">
        <w:r w:rsidR="002A3870">
          <w:rPr>
            <w:rFonts w:ascii="Times New Roman" w:hAnsi="Times New Roman" w:cs="Times New Roman"/>
            <w:sz w:val="24"/>
            <w:szCs w:val="24"/>
          </w:rPr>
          <w:t>)</w:t>
        </w:r>
      </w:ins>
      <w:del w:id="382" w:author="Miller, Harvey J." w:date="2019-11-06T15:22:00Z">
        <w:r w:rsidDel="002E3615">
          <w:rPr>
            <w:rFonts w:ascii="Times New Roman" w:hAnsi="Times New Roman" w:cs="Times New Roman"/>
            <w:sz w:val="24"/>
            <w:szCs w:val="24"/>
          </w:rPr>
          <w:delText>)</w:delText>
        </w:r>
      </w:del>
      <w:r>
        <w:rPr>
          <w:rFonts w:ascii="Times New Roman" w:hAnsi="Times New Roman" w:cs="Times New Roman"/>
          <w:sz w:val="24"/>
          <w:szCs w:val="24"/>
        </w:rPr>
        <w:t xml:space="preserve">. </w:t>
      </w:r>
      <w:ins w:id="383" w:author="Miller, Harvey J." w:date="2019-11-06T15:29:00Z">
        <w:r w:rsidR="002A3870">
          <w:rPr>
            <w:rFonts w:ascii="Times New Roman" w:hAnsi="Times New Roman" w:cs="Times New Roman"/>
            <w:sz w:val="24"/>
            <w:szCs w:val="24"/>
          </w:rPr>
          <w:t>T</w:t>
        </w:r>
        <w:r w:rsidR="002A3870" w:rsidRPr="002A3870">
          <w:rPr>
            <w:rFonts w:ascii="Times New Roman" w:hAnsi="Times New Roman" w:cs="Times New Roman"/>
            <w:sz w:val="24"/>
            <w:szCs w:val="24"/>
          </w:rPr>
          <w:t xml:space="preserve">here are different trip planning strategies for both RTI apps </w:t>
        </w:r>
        <w:r w:rsidR="002A3870">
          <w:rPr>
            <w:rFonts w:ascii="Times New Roman" w:hAnsi="Times New Roman" w:cs="Times New Roman"/>
            <w:sz w:val="24"/>
            <w:szCs w:val="24"/>
          </w:rPr>
          <w:t>and non-RTI users to determine their HDT</w:t>
        </w:r>
      </w:ins>
      <w:del w:id="384" w:author="Miller, Harvey J." w:date="2019-11-06T15:29:00Z">
        <w:r w:rsidDel="002A3870">
          <w:rPr>
            <w:rFonts w:ascii="Times New Roman" w:hAnsi="Times New Roman" w:cs="Times New Roman"/>
            <w:sz w:val="24"/>
            <w:szCs w:val="24"/>
          </w:rPr>
          <w:delText xml:space="preserve">RTI apps relaxes the fixed timetable in a frequently delayed transit system, thus saving waiting time for RTI apps users. </w:delText>
        </w:r>
        <w:r w:rsidR="00FA2084" w:rsidDel="002A3870">
          <w:rPr>
            <w:rFonts w:ascii="Times New Roman" w:hAnsi="Times New Roman" w:cs="Times New Roman"/>
            <w:sz w:val="24"/>
            <w:szCs w:val="24"/>
          </w:rPr>
          <w:delText>In the sense of saving waiting time, a trip planning strategy can also be interpreted as a rule of optimization.</w:delText>
        </w:r>
        <w:r w:rsidR="009E2550" w:rsidDel="002A3870">
          <w:rPr>
            <w:rFonts w:ascii="Times New Roman" w:hAnsi="Times New Roman" w:cs="Times New Roman"/>
            <w:sz w:val="24"/>
            <w:szCs w:val="24"/>
          </w:rPr>
          <w:delText xml:space="preserve"> </w:delText>
        </w:r>
      </w:del>
      <w:del w:id="385" w:author="Miller, Harvey J." w:date="2019-11-06T15:30:00Z">
        <w:r w:rsidDel="002A3870">
          <w:rPr>
            <w:rFonts w:ascii="Times New Roman" w:hAnsi="Times New Roman" w:cs="Times New Roman"/>
            <w:sz w:val="24"/>
            <w:szCs w:val="24"/>
          </w:rPr>
          <w:delText>Depending on how to determine the home departure time</w:delText>
        </w:r>
      </w:del>
      <w:ins w:id="386" w:author="Miller, Harvey J." w:date="2019-11-06T15:30:00Z">
        <w:r w:rsidR="002A3870">
          <w:rPr>
            <w:rFonts w:ascii="Times New Roman" w:hAnsi="Times New Roman" w:cs="Times New Roman"/>
            <w:sz w:val="24"/>
            <w:szCs w:val="24"/>
          </w:rPr>
          <w:t xml:space="preserve">.  </w:t>
        </w:r>
        <w:r w:rsidR="002A3870" w:rsidRPr="002A3870">
          <w:rPr>
            <w:rFonts w:ascii="Times New Roman" w:hAnsi="Times New Roman" w:cs="Times New Roman"/>
            <w:sz w:val="24"/>
            <w:szCs w:val="24"/>
            <w:highlight w:val="yellow"/>
            <w:rPrChange w:id="387" w:author="Miller, Harvey J." w:date="2019-11-06T15:31:00Z">
              <w:rPr>
                <w:rFonts w:ascii="Times New Roman" w:hAnsi="Times New Roman" w:cs="Times New Roman"/>
                <w:sz w:val="24"/>
                <w:szCs w:val="24"/>
              </w:rPr>
            </w:rPrChange>
          </w:rPr>
          <w:t>Table X summarizes the strategies we explore in t</w:t>
        </w:r>
      </w:ins>
      <w:ins w:id="388" w:author="Miller, Harvey J." w:date="2019-11-06T15:31:00Z">
        <w:r w:rsidR="002A3870" w:rsidRPr="002A3870">
          <w:rPr>
            <w:rFonts w:ascii="Times New Roman" w:hAnsi="Times New Roman" w:cs="Times New Roman"/>
            <w:sz w:val="24"/>
            <w:szCs w:val="24"/>
            <w:highlight w:val="yellow"/>
            <w:rPrChange w:id="389" w:author="Miller, Harvey J." w:date="2019-11-06T15:31:00Z">
              <w:rPr>
                <w:rFonts w:ascii="Times New Roman" w:hAnsi="Times New Roman" w:cs="Times New Roman"/>
                <w:sz w:val="24"/>
                <w:szCs w:val="24"/>
              </w:rPr>
            </w:rPrChange>
          </w:rPr>
          <w:t>h</w:t>
        </w:r>
      </w:ins>
      <w:ins w:id="390" w:author="Miller, Harvey J." w:date="2019-11-06T15:30:00Z">
        <w:r w:rsidR="002A3870" w:rsidRPr="002A3870">
          <w:rPr>
            <w:rFonts w:ascii="Times New Roman" w:hAnsi="Times New Roman" w:cs="Times New Roman"/>
            <w:sz w:val="24"/>
            <w:szCs w:val="24"/>
            <w:highlight w:val="yellow"/>
            <w:rPrChange w:id="391" w:author="Miller, Harvey J." w:date="2019-11-06T15:31:00Z">
              <w:rPr>
                <w:rFonts w:ascii="Times New Roman" w:hAnsi="Times New Roman" w:cs="Times New Roman"/>
                <w:sz w:val="24"/>
                <w:szCs w:val="24"/>
              </w:rPr>
            </w:rPrChange>
          </w:rPr>
          <w:t>is study</w:t>
        </w:r>
      </w:ins>
      <w:ins w:id="392" w:author="Miller, Harvey J." w:date="2019-11-06T15:31:00Z">
        <w:r w:rsidR="002A3870" w:rsidRPr="002A3870">
          <w:rPr>
            <w:rFonts w:ascii="Times New Roman" w:hAnsi="Times New Roman" w:cs="Times New Roman"/>
            <w:sz w:val="24"/>
            <w:szCs w:val="24"/>
            <w:highlight w:val="yellow"/>
            <w:rPrChange w:id="393" w:author="Miller, Harvey J." w:date="2019-11-06T15:31:00Z">
              <w:rPr>
                <w:rFonts w:ascii="Times New Roman" w:hAnsi="Times New Roman" w:cs="Times New Roman"/>
                <w:sz w:val="24"/>
                <w:szCs w:val="24"/>
              </w:rPr>
            </w:rPrChange>
          </w:rPr>
          <w:t>; we elaborate these below.</w:t>
        </w:r>
      </w:ins>
      <w:del w:id="394" w:author="Miller, Harvey J." w:date="2019-11-06T15:30:00Z">
        <w:r w:rsidRPr="002A3870" w:rsidDel="002A3870">
          <w:rPr>
            <w:rFonts w:ascii="Times New Roman" w:hAnsi="Times New Roman" w:cs="Times New Roman"/>
            <w:sz w:val="24"/>
            <w:szCs w:val="24"/>
            <w:highlight w:val="yellow"/>
            <w:rPrChange w:id="395" w:author="Miller, Harvey J." w:date="2019-11-06T15:31:00Z">
              <w:rPr>
                <w:rFonts w:ascii="Times New Roman" w:hAnsi="Times New Roman" w:cs="Times New Roman"/>
                <w:sz w:val="24"/>
                <w:szCs w:val="24"/>
              </w:rPr>
            </w:rPrChange>
          </w:rPr>
          <w:delText>,</w:delText>
        </w:r>
      </w:del>
      <w:r w:rsidRPr="002A3870">
        <w:rPr>
          <w:rFonts w:ascii="Times New Roman" w:hAnsi="Times New Roman" w:cs="Times New Roman"/>
          <w:sz w:val="24"/>
          <w:szCs w:val="24"/>
          <w:highlight w:val="yellow"/>
          <w:rPrChange w:id="396" w:author="Miller, Harvey J." w:date="2019-11-06T15:31:00Z">
            <w:rPr>
              <w:rFonts w:ascii="Times New Roman" w:hAnsi="Times New Roman" w:cs="Times New Roman"/>
              <w:sz w:val="24"/>
              <w:szCs w:val="24"/>
            </w:rPr>
          </w:rPrChange>
        </w:rPr>
        <w:t xml:space="preserve"> </w:t>
      </w:r>
      <w:del w:id="397" w:author="Miller, Harvey J." w:date="2019-11-06T15:29:00Z">
        <w:r w:rsidRPr="002A3870" w:rsidDel="002A3870">
          <w:rPr>
            <w:rFonts w:ascii="Times New Roman" w:hAnsi="Times New Roman" w:cs="Times New Roman"/>
            <w:sz w:val="24"/>
            <w:szCs w:val="24"/>
            <w:highlight w:val="yellow"/>
            <w:rPrChange w:id="398" w:author="Miller, Harvey J." w:date="2019-11-06T15:31:00Z">
              <w:rPr>
                <w:rFonts w:ascii="Times New Roman" w:hAnsi="Times New Roman" w:cs="Times New Roman"/>
                <w:sz w:val="24"/>
                <w:szCs w:val="24"/>
              </w:rPr>
            </w:rPrChange>
          </w:rPr>
          <w:delText>there are different trip planning strategies for both RTI apps and non-RTI users and their different purposes.</w:delText>
        </w:r>
        <w:r w:rsidDel="002A3870">
          <w:rPr>
            <w:rFonts w:ascii="Times New Roman" w:hAnsi="Times New Roman" w:cs="Times New Roman"/>
            <w:sz w:val="24"/>
            <w:szCs w:val="24"/>
          </w:rPr>
          <w:delText xml:space="preserve"> </w:delText>
        </w:r>
      </w:del>
    </w:p>
    <w:tbl>
      <w:tblPr>
        <w:tblStyle w:val="TableGrid"/>
        <w:tblW w:w="0" w:type="auto"/>
        <w:jc w:val="center"/>
        <w:tblLook w:val="04A0" w:firstRow="1" w:lastRow="0" w:firstColumn="1" w:lastColumn="0" w:noHBand="0" w:noVBand="1"/>
        <w:tblPrChange w:id="399" w:author="Liu, Luyu" w:date="2019-11-07T18:38:00Z">
          <w:tblPr>
            <w:tblStyle w:val="TableGrid"/>
            <w:tblW w:w="0" w:type="auto"/>
            <w:tblLook w:val="04A0" w:firstRow="1" w:lastRow="0" w:firstColumn="1" w:lastColumn="0" w:noHBand="0" w:noVBand="1"/>
          </w:tblPr>
        </w:tblPrChange>
      </w:tblPr>
      <w:tblGrid>
        <w:gridCol w:w="3529"/>
        <w:gridCol w:w="3529"/>
        <w:tblGridChange w:id="400">
          <w:tblGrid>
            <w:gridCol w:w="4675"/>
            <w:gridCol w:w="4675"/>
          </w:tblGrid>
        </w:tblGridChange>
      </w:tblGrid>
      <w:tr w:rsidR="00AD7694" w14:paraId="762613C6" w14:textId="77777777" w:rsidTr="00F87A27">
        <w:trPr>
          <w:trHeight w:val="353"/>
          <w:jc w:val="center"/>
          <w:ins w:id="401" w:author="Liu, Luyu" w:date="2019-11-07T17:48:00Z"/>
        </w:trPr>
        <w:tc>
          <w:tcPr>
            <w:tcW w:w="3529" w:type="dxa"/>
            <w:tcPrChange w:id="402" w:author="Liu, Luyu" w:date="2019-11-07T18:38:00Z">
              <w:tcPr>
                <w:tcW w:w="4675" w:type="dxa"/>
              </w:tcPr>
            </w:tcPrChange>
          </w:tcPr>
          <w:p w14:paraId="3ABEC977" w14:textId="2E0AD071" w:rsidR="00AD7694" w:rsidRDefault="00F87A27" w:rsidP="00F87A27">
            <w:pPr>
              <w:jc w:val="both"/>
              <w:rPr>
                <w:ins w:id="403" w:author="Liu, Luyu" w:date="2019-11-07T17:48:00Z"/>
                <w:rFonts w:ascii="Times New Roman" w:hAnsi="Times New Roman" w:cs="Times New Roman"/>
                <w:sz w:val="24"/>
                <w:szCs w:val="24"/>
              </w:rPr>
              <w:pPrChange w:id="404" w:author="Liu, Luyu" w:date="2019-11-07T18:38:00Z">
                <w:pPr>
                  <w:jc w:val="both"/>
                </w:pPr>
              </w:pPrChange>
            </w:pPr>
            <w:ins w:id="405" w:author="Liu, Luyu" w:date="2019-11-07T18:38:00Z">
              <w:r>
                <w:rPr>
                  <w:rFonts w:ascii="Times New Roman" w:hAnsi="Times New Roman" w:cs="Times New Roman"/>
                  <w:sz w:val="24"/>
                  <w:szCs w:val="24"/>
                </w:rPr>
                <w:t>Non-RTI trip planning strategy</w:t>
              </w:r>
            </w:ins>
          </w:p>
        </w:tc>
        <w:tc>
          <w:tcPr>
            <w:tcW w:w="3529" w:type="dxa"/>
            <w:tcPrChange w:id="406" w:author="Liu, Luyu" w:date="2019-11-07T18:38:00Z">
              <w:tcPr>
                <w:tcW w:w="4675" w:type="dxa"/>
              </w:tcPr>
            </w:tcPrChange>
          </w:tcPr>
          <w:p w14:paraId="4443BFE9" w14:textId="0E5541BD" w:rsidR="00AD7694" w:rsidRDefault="00F87A27" w:rsidP="00A905B6">
            <w:pPr>
              <w:jc w:val="both"/>
              <w:rPr>
                <w:ins w:id="407" w:author="Liu, Luyu" w:date="2019-11-07T17:48:00Z"/>
                <w:rFonts w:ascii="Times New Roman" w:hAnsi="Times New Roman" w:cs="Times New Roman"/>
                <w:sz w:val="24"/>
                <w:szCs w:val="24"/>
              </w:rPr>
            </w:pPr>
            <w:ins w:id="408" w:author="Liu, Luyu" w:date="2019-11-07T18:38:00Z">
              <w:r>
                <w:rPr>
                  <w:rFonts w:ascii="Times New Roman" w:hAnsi="Times New Roman" w:cs="Times New Roman"/>
                  <w:sz w:val="24"/>
                  <w:szCs w:val="24"/>
                </w:rPr>
                <w:t>RTI-based trip planning strategy</w:t>
              </w:r>
            </w:ins>
          </w:p>
        </w:tc>
      </w:tr>
      <w:tr w:rsidR="00AD7694" w14:paraId="6B955B90" w14:textId="77777777" w:rsidTr="00F87A27">
        <w:trPr>
          <w:trHeight w:val="353"/>
          <w:jc w:val="center"/>
          <w:ins w:id="409" w:author="Liu, Luyu" w:date="2019-11-07T17:48:00Z"/>
        </w:trPr>
        <w:tc>
          <w:tcPr>
            <w:tcW w:w="3529" w:type="dxa"/>
            <w:tcPrChange w:id="410" w:author="Liu, Luyu" w:date="2019-11-07T18:38:00Z">
              <w:tcPr>
                <w:tcW w:w="4675" w:type="dxa"/>
              </w:tcPr>
            </w:tcPrChange>
          </w:tcPr>
          <w:p w14:paraId="2DD193BC" w14:textId="0982C4E6" w:rsidR="00AD7694" w:rsidRDefault="00F87A27" w:rsidP="00A905B6">
            <w:pPr>
              <w:jc w:val="both"/>
              <w:rPr>
                <w:ins w:id="411" w:author="Liu, Luyu" w:date="2019-11-07T17:48:00Z"/>
                <w:rFonts w:ascii="Times New Roman" w:hAnsi="Times New Roman" w:cs="Times New Roman"/>
                <w:sz w:val="24"/>
                <w:szCs w:val="24"/>
              </w:rPr>
            </w:pPr>
            <w:ins w:id="412" w:author="Liu, Luyu" w:date="2019-11-07T18:38:00Z">
              <w:r>
                <w:rPr>
                  <w:rFonts w:ascii="Times New Roman" w:hAnsi="Times New Roman" w:cs="Times New Roman"/>
                  <w:sz w:val="24"/>
                  <w:szCs w:val="24"/>
                </w:rPr>
                <w:t>Arbitrary tactic</w:t>
              </w:r>
            </w:ins>
          </w:p>
        </w:tc>
        <w:tc>
          <w:tcPr>
            <w:tcW w:w="3529" w:type="dxa"/>
            <w:tcPrChange w:id="413" w:author="Liu, Luyu" w:date="2019-11-07T18:38:00Z">
              <w:tcPr>
                <w:tcW w:w="4675" w:type="dxa"/>
              </w:tcPr>
            </w:tcPrChange>
          </w:tcPr>
          <w:p w14:paraId="5C1D5010" w14:textId="45308972" w:rsidR="00AD7694" w:rsidRDefault="00F87A27" w:rsidP="00A905B6">
            <w:pPr>
              <w:jc w:val="both"/>
              <w:rPr>
                <w:ins w:id="414" w:author="Liu, Luyu" w:date="2019-11-07T17:48:00Z"/>
                <w:rFonts w:ascii="Times New Roman" w:hAnsi="Times New Roman" w:cs="Times New Roman"/>
                <w:sz w:val="24"/>
                <w:szCs w:val="24"/>
              </w:rPr>
            </w:pPr>
            <w:ins w:id="415" w:author="Liu, Luyu" w:date="2019-11-07T18:39:00Z">
              <w:r>
                <w:rPr>
                  <w:rFonts w:ascii="Times New Roman" w:hAnsi="Times New Roman" w:cs="Times New Roman"/>
                  <w:sz w:val="24"/>
                  <w:szCs w:val="24"/>
                </w:rPr>
                <w:t>Greedy tactic</w:t>
              </w:r>
            </w:ins>
          </w:p>
        </w:tc>
      </w:tr>
      <w:tr w:rsidR="00AD7694" w14:paraId="1D5FF1FA" w14:textId="77777777" w:rsidTr="00F87A27">
        <w:trPr>
          <w:trHeight w:val="353"/>
          <w:jc w:val="center"/>
          <w:ins w:id="416" w:author="Liu, Luyu" w:date="2019-11-07T17:48:00Z"/>
        </w:trPr>
        <w:tc>
          <w:tcPr>
            <w:tcW w:w="3529" w:type="dxa"/>
            <w:tcPrChange w:id="417" w:author="Liu, Luyu" w:date="2019-11-07T18:38:00Z">
              <w:tcPr>
                <w:tcW w:w="4675" w:type="dxa"/>
              </w:tcPr>
            </w:tcPrChange>
          </w:tcPr>
          <w:p w14:paraId="5BE696C7" w14:textId="0AC712D8" w:rsidR="00AD7694" w:rsidRDefault="00F87A27" w:rsidP="00A905B6">
            <w:pPr>
              <w:jc w:val="both"/>
              <w:rPr>
                <w:ins w:id="418" w:author="Liu, Luyu" w:date="2019-11-07T17:48:00Z"/>
                <w:rFonts w:ascii="Times New Roman" w:hAnsi="Times New Roman" w:cs="Times New Roman"/>
                <w:sz w:val="24"/>
                <w:szCs w:val="24"/>
              </w:rPr>
            </w:pPr>
            <w:ins w:id="419" w:author="Liu, Luyu" w:date="2019-11-07T18:38:00Z">
              <w:r>
                <w:rPr>
                  <w:rFonts w:ascii="Times New Roman" w:hAnsi="Times New Roman" w:cs="Times New Roman"/>
                  <w:sz w:val="24"/>
                  <w:szCs w:val="24"/>
                </w:rPr>
                <w:t>Scheduled tactic</w:t>
              </w:r>
            </w:ins>
          </w:p>
        </w:tc>
        <w:tc>
          <w:tcPr>
            <w:tcW w:w="3529" w:type="dxa"/>
            <w:tcPrChange w:id="420" w:author="Liu, Luyu" w:date="2019-11-07T18:38:00Z">
              <w:tcPr>
                <w:tcW w:w="4675" w:type="dxa"/>
              </w:tcPr>
            </w:tcPrChange>
          </w:tcPr>
          <w:p w14:paraId="383326B0" w14:textId="0052B948" w:rsidR="00AD7694" w:rsidRDefault="00F87A27" w:rsidP="00A905B6">
            <w:pPr>
              <w:jc w:val="both"/>
              <w:rPr>
                <w:ins w:id="421" w:author="Liu, Luyu" w:date="2019-11-07T17:48:00Z"/>
                <w:rFonts w:ascii="Times New Roman" w:hAnsi="Times New Roman" w:cs="Times New Roman"/>
                <w:sz w:val="24"/>
                <w:szCs w:val="24"/>
              </w:rPr>
            </w:pPr>
            <w:ins w:id="422" w:author="Liu, Luyu" w:date="2019-11-07T18:39:00Z">
              <w:r>
                <w:rPr>
                  <w:rFonts w:ascii="Times New Roman" w:hAnsi="Times New Roman" w:cs="Times New Roman"/>
                  <w:sz w:val="24"/>
                  <w:szCs w:val="24"/>
                </w:rPr>
                <w:t>Prudent tactic</w:t>
              </w:r>
            </w:ins>
            <w:ins w:id="423" w:author="Liu, Luyu" w:date="2019-11-07T18:40:00Z">
              <w:r>
                <w:rPr>
                  <w:rFonts w:ascii="Times New Roman" w:hAnsi="Times New Roman" w:cs="Times New Roman"/>
                  <w:sz w:val="24"/>
                  <w:szCs w:val="24"/>
                </w:rPr>
                <w:t>s</w:t>
              </w:r>
            </w:ins>
          </w:p>
        </w:tc>
      </w:tr>
      <w:tr w:rsidR="00AD7694" w14:paraId="6C66AF7B" w14:textId="77777777" w:rsidTr="00F87A27">
        <w:trPr>
          <w:trHeight w:val="337"/>
          <w:jc w:val="center"/>
          <w:ins w:id="424" w:author="Liu, Luyu" w:date="2019-11-07T17:48:00Z"/>
        </w:trPr>
        <w:tc>
          <w:tcPr>
            <w:tcW w:w="3529" w:type="dxa"/>
            <w:tcPrChange w:id="425" w:author="Liu, Luyu" w:date="2019-11-07T18:38:00Z">
              <w:tcPr>
                <w:tcW w:w="4675" w:type="dxa"/>
              </w:tcPr>
            </w:tcPrChange>
          </w:tcPr>
          <w:p w14:paraId="04D2B49A" w14:textId="452A3C29" w:rsidR="00AD7694" w:rsidRDefault="00F87A27" w:rsidP="00A905B6">
            <w:pPr>
              <w:jc w:val="both"/>
              <w:rPr>
                <w:ins w:id="426" w:author="Liu, Luyu" w:date="2019-11-07T17:48:00Z"/>
                <w:rFonts w:ascii="Times New Roman" w:hAnsi="Times New Roman" w:cs="Times New Roman"/>
                <w:sz w:val="24"/>
                <w:szCs w:val="24"/>
              </w:rPr>
            </w:pPr>
            <w:ins w:id="427" w:author="Liu, Luyu" w:date="2019-11-07T18:38:00Z">
              <w:r>
                <w:rPr>
                  <w:rFonts w:ascii="Times New Roman" w:hAnsi="Times New Roman" w:cs="Times New Roman"/>
                  <w:sz w:val="24"/>
                  <w:szCs w:val="24"/>
                </w:rPr>
                <w:t>Empirical tactic</w:t>
              </w:r>
            </w:ins>
            <w:ins w:id="428" w:author="Liu, Luyu" w:date="2019-11-07T18:40:00Z">
              <w:r>
                <w:rPr>
                  <w:rFonts w:ascii="Times New Roman" w:hAnsi="Times New Roman" w:cs="Times New Roman"/>
                  <w:sz w:val="24"/>
                  <w:szCs w:val="24"/>
                </w:rPr>
                <w:t>s</w:t>
              </w:r>
            </w:ins>
          </w:p>
        </w:tc>
        <w:tc>
          <w:tcPr>
            <w:tcW w:w="3529" w:type="dxa"/>
            <w:tcPrChange w:id="429" w:author="Liu, Luyu" w:date="2019-11-07T18:38:00Z">
              <w:tcPr>
                <w:tcW w:w="4675" w:type="dxa"/>
              </w:tcPr>
            </w:tcPrChange>
          </w:tcPr>
          <w:p w14:paraId="226734F0" w14:textId="77777777" w:rsidR="00AD7694" w:rsidRDefault="00AD7694" w:rsidP="00A905B6">
            <w:pPr>
              <w:jc w:val="both"/>
              <w:rPr>
                <w:ins w:id="430" w:author="Liu, Luyu" w:date="2019-11-07T17:48:00Z"/>
                <w:rFonts w:ascii="Times New Roman" w:hAnsi="Times New Roman" w:cs="Times New Roman"/>
                <w:sz w:val="24"/>
                <w:szCs w:val="24"/>
              </w:rPr>
            </w:pPr>
          </w:p>
        </w:tc>
      </w:tr>
    </w:tbl>
    <w:p w14:paraId="15F429D5" w14:textId="397C62C8" w:rsidR="00A905B6" w:rsidRPr="0041102B" w:rsidDel="005C2F31" w:rsidRDefault="00A905B6" w:rsidP="005C2F31">
      <w:pPr>
        <w:jc w:val="both"/>
        <w:rPr>
          <w:del w:id="431" w:author="Liu, Luyu" w:date="2019-11-07T18:41:00Z"/>
          <w:rFonts w:ascii="Times New Roman" w:hAnsi="Times New Roman" w:cs="Times New Roman"/>
          <w:sz w:val="24"/>
          <w:szCs w:val="24"/>
        </w:rPr>
        <w:pPrChange w:id="432" w:author="Liu, Luyu" w:date="2019-11-07T18:41:00Z">
          <w:pPr>
            <w:jc w:val="both"/>
          </w:pPr>
        </w:pPrChange>
      </w:pPr>
      <w:del w:id="433" w:author="Liu, Luyu" w:date="2019-11-07T17:48:00Z">
        <w:r w:rsidDel="00AD7694">
          <w:rPr>
            <w:rFonts w:ascii="Times New Roman" w:hAnsi="Times New Roman" w:cs="Times New Roman"/>
            <w:sz w:val="24"/>
            <w:szCs w:val="24"/>
          </w:rPr>
          <w:tab/>
        </w:r>
      </w:del>
    </w:p>
    <w:p w14:paraId="52F58042" w14:textId="1724993D" w:rsidR="00A905B6" w:rsidRDefault="00A905B6" w:rsidP="005C2F31">
      <w:pPr>
        <w:jc w:val="both"/>
        <w:rPr>
          <w:rFonts w:ascii="Times New Roman" w:hAnsi="Times New Roman" w:cs="Times New Roman"/>
          <w:b/>
          <w:sz w:val="24"/>
          <w:szCs w:val="24"/>
        </w:rPr>
        <w:pPrChange w:id="434" w:author="Liu, Luyu" w:date="2019-11-07T18:41:00Z">
          <w:pPr>
            <w:spacing w:line="256" w:lineRule="auto"/>
          </w:pPr>
        </w:pPrChange>
      </w:pPr>
      <w:commentRangeStart w:id="435"/>
      <w:del w:id="436" w:author="Liu, Luyu" w:date="2019-11-07T18:41:00Z">
        <w:r w:rsidRPr="00E66F98" w:rsidDel="005C2F31">
          <w:rPr>
            <w:rFonts w:ascii="Times New Roman" w:hAnsi="Times New Roman" w:cs="Times New Roman"/>
            <w:b/>
            <w:sz w:val="24"/>
            <w:szCs w:val="24"/>
            <w:highlight w:val="yellow"/>
            <w:rPrChange w:id="437" w:author="Miller, Harvey J." w:date="2019-11-06T15:36:00Z">
              <w:rPr>
                <w:rFonts w:ascii="Times New Roman" w:hAnsi="Times New Roman" w:cs="Times New Roman"/>
                <w:b/>
                <w:sz w:val="24"/>
                <w:szCs w:val="24"/>
              </w:rPr>
            </w:rPrChange>
          </w:rPr>
          <w:delText>[Non-RTI trip planning strategy]</w:delText>
        </w:r>
        <w:commentRangeEnd w:id="435"/>
        <w:r w:rsidR="002A3870" w:rsidRPr="00E66F98" w:rsidDel="005C2F31">
          <w:rPr>
            <w:rStyle w:val="CommentReference"/>
            <w:highlight w:val="yellow"/>
            <w:rPrChange w:id="438" w:author="Miller, Harvey J." w:date="2019-11-06T15:36:00Z">
              <w:rPr>
                <w:rStyle w:val="CommentReference"/>
              </w:rPr>
            </w:rPrChange>
          </w:rPr>
          <w:commentReference w:id="435"/>
        </w:r>
      </w:del>
    </w:p>
    <w:p w14:paraId="2F464070" w14:textId="3710A4AD" w:rsidR="00A905B6" w:rsidRDefault="00744084" w:rsidP="00A905B6">
      <w:pPr>
        <w:jc w:val="both"/>
        <w:rPr>
          <w:rFonts w:ascii="Times New Roman" w:hAnsi="Times New Roman" w:cs="Times New Roman"/>
          <w:sz w:val="24"/>
          <w:szCs w:val="24"/>
        </w:rPr>
      </w:pPr>
      <w:ins w:id="439" w:author="Miller, Harvey J." w:date="2019-11-07T16:22:00Z">
        <w:r>
          <w:rPr>
            <w:rFonts w:ascii="Times New Roman" w:hAnsi="Times New Roman" w:cs="Times New Roman"/>
            <w:sz w:val="24"/>
            <w:szCs w:val="24"/>
          </w:rPr>
          <w:t>T</w:t>
        </w:r>
      </w:ins>
      <w:del w:id="440" w:author="Miller, Harvey J." w:date="2019-11-07T16:22:00Z">
        <w:r w:rsidR="00A905B6" w:rsidDel="00744084">
          <w:rPr>
            <w:rFonts w:ascii="Times New Roman" w:hAnsi="Times New Roman" w:cs="Times New Roman"/>
            <w:sz w:val="24"/>
            <w:szCs w:val="24"/>
          </w:rPr>
          <w:delText>In t</w:delText>
        </w:r>
      </w:del>
      <w:r w:rsidR="00A905B6">
        <w:rPr>
          <w:rFonts w:ascii="Times New Roman" w:hAnsi="Times New Roman" w:cs="Times New Roman"/>
          <w:sz w:val="24"/>
          <w:szCs w:val="24"/>
        </w:rPr>
        <w:t>raditional</w:t>
      </w:r>
      <w:ins w:id="441" w:author="Liu, Luyu" w:date="2019-11-07T18:42:00Z">
        <w:r w:rsidR="005C2F31">
          <w:rPr>
            <w:rFonts w:ascii="Times New Roman" w:hAnsi="Times New Roman" w:cs="Times New Roman"/>
            <w:sz w:val="24"/>
            <w:szCs w:val="24"/>
          </w:rPr>
          <w:t xml:space="preserve"> </w:t>
        </w:r>
      </w:ins>
      <w:del w:id="442" w:author="Liu, Luyu" w:date="2019-11-07T18:42:00Z">
        <w:r w:rsidR="00A905B6" w:rsidDel="005C2F31">
          <w:rPr>
            <w:rFonts w:ascii="Times New Roman" w:hAnsi="Times New Roman" w:cs="Times New Roman"/>
            <w:sz w:val="24"/>
            <w:szCs w:val="24"/>
          </w:rPr>
          <w:delText xml:space="preserve"> </w:delText>
        </w:r>
      </w:del>
      <w:commentRangeStart w:id="443"/>
      <w:del w:id="444" w:author="Liu, Luyu" w:date="2019-11-07T18:41:00Z">
        <w:r w:rsidR="00A905B6" w:rsidDel="005C2F31">
          <w:rPr>
            <w:rFonts w:ascii="Times New Roman" w:hAnsi="Times New Roman" w:cs="Times New Roman"/>
            <w:sz w:val="24"/>
            <w:szCs w:val="24"/>
          </w:rPr>
          <w:delText>incidence behavior</w:delText>
        </w:r>
        <w:commentRangeEnd w:id="443"/>
        <w:r w:rsidDel="005C2F31">
          <w:rPr>
            <w:rStyle w:val="CommentReference"/>
          </w:rPr>
          <w:commentReference w:id="443"/>
        </w:r>
      </w:del>
      <w:del w:id="445" w:author="Liu, Luyu" w:date="2019-11-07T18:42:00Z">
        <w:r w:rsidR="00A905B6" w:rsidDel="005C2F31">
          <w:rPr>
            <w:rFonts w:ascii="Times New Roman" w:hAnsi="Times New Roman" w:cs="Times New Roman"/>
            <w:sz w:val="24"/>
            <w:szCs w:val="24"/>
          </w:rPr>
          <w:delText xml:space="preserve"> </w:delText>
        </w:r>
      </w:del>
      <w:r w:rsidR="00A905B6">
        <w:rPr>
          <w:rFonts w:ascii="Times New Roman" w:hAnsi="Times New Roman" w:cs="Times New Roman"/>
          <w:sz w:val="24"/>
          <w:szCs w:val="24"/>
        </w:rPr>
        <w:t>studies</w:t>
      </w:r>
      <w:ins w:id="446" w:author="Liu, Luyu" w:date="2019-11-07T18:42:00Z">
        <w:r w:rsidR="005C2F31">
          <w:rPr>
            <w:rFonts w:ascii="Times New Roman" w:hAnsi="Times New Roman" w:cs="Times New Roman"/>
            <w:sz w:val="24"/>
            <w:szCs w:val="24"/>
          </w:rPr>
          <w:t xml:space="preserve"> about passenger travel pattern</w:t>
        </w:r>
      </w:ins>
      <w:ins w:id="447" w:author="Miller, Harvey J." w:date="2019-11-07T16:22:00Z">
        <w:r>
          <w:rPr>
            <w:rFonts w:ascii="Times New Roman" w:hAnsi="Times New Roman" w:cs="Times New Roman"/>
            <w:sz w:val="24"/>
            <w:szCs w:val="24"/>
          </w:rPr>
          <w:t xml:space="preserve"> </w:t>
        </w:r>
      </w:ins>
      <w:del w:id="448" w:author="Miller, Harvey J." w:date="2019-11-07T16:22:00Z">
        <w:r w:rsidR="00A905B6" w:rsidDel="00744084">
          <w:rPr>
            <w:rFonts w:ascii="Times New Roman" w:hAnsi="Times New Roman" w:cs="Times New Roman"/>
            <w:sz w:val="24"/>
            <w:szCs w:val="24"/>
          </w:rPr>
          <w:delText xml:space="preserve">, users are </w:delText>
        </w:r>
      </w:del>
      <w:r w:rsidR="00A905B6">
        <w:rPr>
          <w:rFonts w:ascii="Times New Roman" w:hAnsi="Times New Roman" w:cs="Times New Roman"/>
          <w:sz w:val="24"/>
          <w:szCs w:val="24"/>
        </w:rPr>
        <w:t>divide</w:t>
      </w:r>
      <w:ins w:id="449" w:author="Miller, Harvey J." w:date="2019-11-07T16:22:00Z">
        <w:r>
          <w:rPr>
            <w:rFonts w:ascii="Times New Roman" w:hAnsi="Times New Roman" w:cs="Times New Roman"/>
            <w:sz w:val="24"/>
            <w:szCs w:val="24"/>
          </w:rPr>
          <w:t xml:space="preserve"> users</w:t>
        </w:r>
      </w:ins>
      <w:del w:id="450" w:author="Miller, Harvey J." w:date="2019-11-07T16:22:00Z">
        <w:r w:rsidR="00A905B6" w:rsidDel="00744084">
          <w:rPr>
            <w:rFonts w:ascii="Times New Roman" w:hAnsi="Times New Roman" w:cs="Times New Roman"/>
            <w:sz w:val="24"/>
            <w:szCs w:val="24"/>
          </w:rPr>
          <w:delText>d</w:delText>
        </w:r>
      </w:del>
      <w:r w:rsidR="00A905B6">
        <w:rPr>
          <w:rFonts w:ascii="Times New Roman" w:hAnsi="Times New Roman" w:cs="Times New Roman"/>
          <w:sz w:val="24"/>
          <w:szCs w:val="24"/>
        </w:rPr>
        <w:t xml:space="preserve"> into two groups:</w:t>
      </w:r>
      <w:r w:rsidR="00A905B6" w:rsidRPr="00531895">
        <w:rPr>
          <w:rFonts w:ascii="Times New Roman" w:hAnsi="Times New Roman" w:cs="Times New Roman"/>
          <w:sz w:val="24"/>
          <w:szCs w:val="24"/>
        </w:rPr>
        <w:t xml:space="preserve"> </w:t>
      </w:r>
      <w:r w:rsidR="00A905B6">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D4464C">
        <w:rPr>
          <w:rFonts w:ascii="Times New Roman" w:hAnsi="Times New Roman" w:cs="Times New Roman"/>
          <w:noProof/>
          <w:sz w:val="24"/>
          <w:szCs w:val="24"/>
        </w:rPr>
        <w:t>(Frumin &amp; Zhao, 2012)</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w:t>
      </w:r>
      <w:del w:id="451" w:author="Miller, Harvey J." w:date="2019-11-07T16:24:00Z">
        <w:r w:rsidR="00A905B6" w:rsidDel="00744084">
          <w:rPr>
            <w:rFonts w:ascii="Times New Roman" w:hAnsi="Times New Roman" w:cs="Times New Roman"/>
            <w:sz w:val="24"/>
            <w:szCs w:val="24"/>
          </w:rPr>
          <w:delText xml:space="preserve">These two user groups are introduced in the context of non-RTI experience. </w:delText>
        </w:r>
      </w:del>
      <w:ins w:id="452" w:author="Miller, Harvey J." w:date="2019-11-07T16:24:00Z">
        <w:r>
          <w:rPr>
            <w:rFonts w:ascii="Times New Roman" w:hAnsi="Times New Roman" w:cs="Times New Roman"/>
            <w:sz w:val="24"/>
            <w:szCs w:val="24"/>
          </w:rPr>
          <w:t xml:space="preserve"> </w:t>
        </w:r>
      </w:ins>
      <w:r w:rsidR="00A905B6">
        <w:rPr>
          <w:rFonts w:ascii="Times New Roman" w:hAnsi="Times New Roman" w:cs="Times New Roman"/>
          <w:sz w:val="24"/>
          <w:szCs w:val="24"/>
        </w:rPr>
        <w:t xml:space="preserve">Here, we </w:t>
      </w:r>
      <w:del w:id="453" w:author="Miller, Harvey J." w:date="2019-11-06T15:34:00Z">
        <w:r w:rsidR="00A905B6" w:rsidDel="00E66F98">
          <w:rPr>
            <w:rFonts w:ascii="Times New Roman" w:hAnsi="Times New Roman" w:cs="Times New Roman"/>
            <w:sz w:val="24"/>
            <w:szCs w:val="24"/>
          </w:rPr>
          <w:delText xml:space="preserve">moreover </w:delText>
        </w:r>
      </w:del>
      <w:r w:rsidR="00A905B6">
        <w:rPr>
          <w:rFonts w:ascii="Times New Roman" w:hAnsi="Times New Roman" w:cs="Times New Roman"/>
          <w:sz w:val="24"/>
          <w:szCs w:val="24"/>
        </w:rPr>
        <w:t>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57AC937C"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del w:id="454" w:author="Miller, Harvey J." w:date="2019-11-07T16:20:00Z">
        <w:r w:rsidDel="00744084">
          <w:rPr>
            <w:rFonts w:ascii="Times New Roman" w:hAnsi="Times New Roman" w:cs="Times New Roman"/>
            <w:sz w:val="24"/>
            <w:szCs w:val="24"/>
          </w:rPr>
          <w:delText xml:space="preserve">Before the time of smart phone, text, and public real-time information, under many circumstances, transit users were not necessarily planning their trips. </w:delText>
        </w:r>
      </w:del>
      <w:ins w:id="455" w:author="Miller, Harvey J." w:date="2019-11-07T16:20:00Z">
        <w:r w:rsidR="00744084">
          <w:rPr>
            <w:rFonts w:ascii="Times New Roman" w:hAnsi="Times New Roman" w:cs="Times New Roman"/>
            <w:sz w:val="24"/>
            <w:szCs w:val="24"/>
          </w:rPr>
          <w:t xml:space="preserve">The </w:t>
        </w:r>
      </w:ins>
      <w:del w:id="456" w:author="Miller, Harvey J." w:date="2019-11-07T16:20:00Z">
        <w:r w:rsidDel="00744084">
          <w:rPr>
            <w:rFonts w:ascii="Times New Roman" w:hAnsi="Times New Roman" w:cs="Times New Roman"/>
            <w:sz w:val="24"/>
            <w:szCs w:val="24"/>
          </w:rPr>
          <w:delText xml:space="preserve">A </w:delText>
        </w:r>
      </w:del>
      <w:r>
        <w:rPr>
          <w:rFonts w:ascii="Times New Roman" w:hAnsi="Times New Roman" w:cs="Times New Roman"/>
          <w:sz w:val="24"/>
          <w:szCs w:val="24"/>
        </w:rPr>
        <w:t>simple</w:t>
      </w:r>
      <w:ins w:id="457" w:author="Miller, Harvey J." w:date="2019-11-07T16:20:00Z">
        <w:r w:rsidR="00744084">
          <w:rPr>
            <w:rFonts w:ascii="Times New Roman" w:hAnsi="Times New Roman" w:cs="Times New Roman"/>
            <w:sz w:val="24"/>
            <w:szCs w:val="24"/>
          </w:rPr>
          <w:t>st</w:t>
        </w:r>
      </w:ins>
      <w:ins w:id="458" w:author="Miller, Harvey J." w:date="2019-11-07T16:28:00Z">
        <w:r w:rsidR="00744084">
          <w:rPr>
            <w:rFonts w:ascii="Times New Roman" w:hAnsi="Times New Roman" w:cs="Times New Roman"/>
            <w:sz w:val="24"/>
            <w:szCs w:val="24"/>
          </w:rPr>
          <w:t xml:space="preserve">, timetable-independent </w:t>
        </w:r>
      </w:ins>
      <w:del w:id="459" w:author="Miller, Harvey J." w:date="2019-11-07T16:28:00Z">
        <w:r w:rsidDel="00744084">
          <w:rPr>
            <w:rFonts w:ascii="Times New Roman" w:hAnsi="Times New Roman" w:cs="Times New Roman"/>
            <w:sz w:val="24"/>
            <w:szCs w:val="24"/>
          </w:rPr>
          <w:delText xml:space="preserve"> </w:delText>
        </w:r>
      </w:del>
      <w:r>
        <w:rPr>
          <w:rFonts w:ascii="Times New Roman" w:hAnsi="Times New Roman" w:cs="Times New Roman"/>
          <w:sz w:val="24"/>
          <w:szCs w:val="24"/>
        </w:rPr>
        <w:t xml:space="preserve">strategy is to </w:t>
      </w:r>
      <w:ins w:id="460" w:author="Miller, Harvey J." w:date="2019-11-07T16:29:00Z">
        <w:r w:rsidR="00744084" w:rsidRPr="00744084">
          <w:rPr>
            <w:rFonts w:ascii="Times New Roman" w:hAnsi="Times New Roman" w:cs="Times New Roman"/>
            <w:sz w:val="24"/>
            <w:szCs w:val="24"/>
          </w:rPr>
          <w:t xml:space="preserve">arbitrarily </w:t>
        </w:r>
      </w:ins>
      <w:r>
        <w:rPr>
          <w:rFonts w:ascii="Times New Roman" w:hAnsi="Times New Roman" w:cs="Times New Roman"/>
          <w:sz w:val="24"/>
          <w:szCs w:val="24"/>
        </w:rPr>
        <w:t xml:space="preserve">walk to </w:t>
      </w:r>
      <w:ins w:id="461" w:author="Miller, Harvey J." w:date="2019-11-07T16:29:00Z">
        <w:r w:rsidR="00744084">
          <w:rPr>
            <w:rFonts w:ascii="Times New Roman" w:hAnsi="Times New Roman" w:cs="Times New Roman"/>
            <w:sz w:val="24"/>
            <w:szCs w:val="24"/>
          </w:rPr>
          <w:t>a</w:t>
        </w:r>
      </w:ins>
      <w:del w:id="462" w:author="Miller, Harvey J." w:date="2019-11-07T16:29:00Z">
        <w:r w:rsidDel="00744084">
          <w:rPr>
            <w:rFonts w:ascii="Times New Roman" w:hAnsi="Times New Roman" w:cs="Times New Roman"/>
            <w:sz w:val="24"/>
            <w:szCs w:val="24"/>
          </w:rPr>
          <w:delText>the</w:delText>
        </w:r>
      </w:del>
      <w:r>
        <w:rPr>
          <w:rFonts w:ascii="Times New Roman" w:hAnsi="Times New Roman" w:cs="Times New Roman"/>
          <w:sz w:val="24"/>
          <w:szCs w:val="24"/>
        </w:rPr>
        <w:t xml:space="preserve"> stop and catch the subsequent bus</w:t>
      </w:r>
      <w:ins w:id="463" w:author="Miller, Harvey J." w:date="2019-11-07T16:29:00Z">
        <w:r w:rsidR="005E52A2">
          <w:rPr>
            <w:rFonts w:ascii="Times New Roman" w:hAnsi="Times New Roman" w:cs="Times New Roman"/>
            <w:sz w:val="24"/>
            <w:szCs w:val="24"/>
          </w:rPr>
          <w:t xml:space="preserve"> that arrives</w:t>
        </w:r>
      </w:ins>
      <w:del w:id="464" w:author="Miller, Harvey J." w:date="2019-11-07T16:28:00Z">
        <w:r w:rsidDel="00744084">
          <w:rPr>
            <w:rFonts w:ascii="Times New Roman" w:hAnsi="Times New Roman" w:cs="Times New Roman"/>
            <w:sz w:val="24"/>
            <w:szCs w:val="24"/>
          </w:rPr>
          <w:delText xml:space="preserve"> arbitrarily</w:delText>
        </w:r>
      </w:del>
      <w:r>
        <w:rPr>
          <w:rFonts w:ascii="Times New Roman" w:hAnsi="Times New Roman" w:cs="Times New Roman"/>
          <w:sz w:val="24"/>
          <w:szCs w:val="24"/>
        </w:rPr>
        <w:t xml:space="preserve">.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465" w:author="Miller, Harvey J." w:date="2019-11-07T16:28:00Z">
        <w:r w:rsidDel="00744084">
          <w:rPr>
            <w:rFonts w:ascii="Times New Roman" w:hAnsi="Times New Roman" w:cs="Times New Roman"/>
            <w:sz w:val="24"/>
            <w:szCs w:val="24"/>
          </w:rPr>
          <w:delText>For the same reason, these users a</w:delText>
        </w:r>
      </w:del>
      <w:del w:id="466" w:author="Miller, Harvey J." w:date="2019-11-07T16:23:00Z">
        <w:r w:rsidDel="00744084">
          <w:rPr>
            <w:rFonts w:ascii="Times New Roman" w:hAnsi="Times New Roman" w:cs="Times New Roman"/>
            <w:sz w:val="24"/>
            <w:szCs w:val="24"/>
          </w:rPr>
          <w:delText>re also considered</w:delText>
        </w:r>
      </w:del>
      <w:del w:id="467" w:author="Miller, Harvey J." w:date="2019-11-07T16:28:00Z">
        <w:r w:rsidDel="00744084">
          <w:rPr>
            <w:rFonts w:ascii="Times New Roman" w:hAnsi="Times New Roman" w:cs="Times New Roman"/>
            <w:sz w:val="24"/>
            <w:szCs w:val="24"/>
          </w:rPr>
          <w:delText xml:space="preserve"> timetable-independent.</w:delText>
        </w:r>
      </w:del>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244E84"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6B90854A"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pPr>
        <w:ind w:firstLine="720"/>
        <w:jc w:val="both"/>
        <w:rPr>
          <w:rFonts w:ascii="Times New Roman" w:hAnsi="Times New Roman" w:cs="Times New Roman"/>
          <w:sz w:val="24"/>
          <w:szCs w:val="24"/>
        </w:rPr>
        <w:pPrChange w:id="468" w:author="Miller, Harvey J." w:date="2019-11-07T16:23:00Z">
          <w:pPr>
            <w:ind w:firstLine="720"/>
          </w:pPr>
        </w:pPrChange>
      </w:pPr>
      <w:commentRangeStart w:id="469"/>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commentRangeEnd w:id="469"/>
      <w:r w:rsidR="005E52A2">
        <w:rPr>
          <w:rStyle w:val="CommentReference"/>
        </w:rPr>
        <w:commentReference w:id="469"/>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244E84"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bookmarkStart w:id="470" w:name="_Ref21883957"/>
            <w:bookmarkStart w:id="471"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bookmarkEnd w:id="470"/>
            <w:r>
              <w:rPr>
                <w:rFonts w:eastAsia="Yu Mincho"/>
                <w:lang w:eastAsia="ja-JP"/>
              </w:rPr>
              <w:t>)</w:t>
            </w:r>
            <w:bookmarkEnd w:id="471"/>
          </w:p>
        </w:tc>
      </w:tr>
    </w:tbl>
    <w:p w14:paraId="0C50FB0C" w14:textId="5770C4D1" w:rsidR="000D601C" w:rsidRDefault="004163BD">
      <w:pPr>
        <w:jc w:val="both"/>
        <w:rPr>
          <w:rFonts w:ascii="Times New Roman" w:hAnsi="Times New Roman" w:cs="Times New Roman"/>
          <w:sz w:val="24"/>
          <w:szCs w:val="24"/>
        </w:rPr>
        <w:pPrChange w:id="472" w:author="Miller, Harvey J." w:date="2019-11-07T16:24:00Z">
          <w:pPr/>
        </w:pPrChange>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w:t>
      </w:r>
      <w:commentRangeStart w:id="473"/>
      <w:r w:rsidR="00D72FFE">
        <w:rPr>
          <w:rFonts w:ascii="Times New Roman" w:hAnsi="Times New Roman" w:cs="Times New Roman"/>
          <w:sz w:val="24"/>
          <w:szCs w:val="24"/>
        </w:rPr>
        <w:t xml:space="preserve">very first prior </w:t>
      </w:r>
      <w:commentRangeEnd w:id="473"/>
      <w:r w:rsidR="005E52A2">
        <w:rPr>
          <w:rStyle w:val="CommentReference"/>
        </w:rPr>
        <w:commentReference w:id="473"/>
      </w:r>
      <w:r w:rsidR="00D72FFE">
        <w:rPr>
          <w:rFonts w:ascii="Times New Roman" w:hAnsi="Times New Roman" w:cs="Times New Roman"/>
          <w:sz w:val="24"/>
          <w:szCs w:val="24"/>
        </w:rPr>
        <w:t>bus’s actual real-time departure time.</w:t>
      </w:r>
    </w:p>
    <w:p w14:paraId="1E294F3E" w14:textId="46118AE6" w:rsidR="00A905B6" w:rsidRDefault="00A905B6">
      <w:pPr>
        <w:ind w:firstLine="720"/>
        <w:jc w:val="both"/>
        <w:rPr>
          <w:rFonts w:ascii="Times New Roman" w:hAnsi="Times New Roman" w:cs="Times New Roman"/>
          <w:sz w:val="24"/>
          <w:szCs w:val="24"/>
        </w:rPr>
        <w:pPrChange w:id="474" w:author="Miller, Harvey J." w:date="2019-11-07T16:24:00Z">
          <w:pPr>
            <w:ind w:firstLine="720"/>
          </w:pPr>
        </w:pPrChange>
      </w:pPr>
      <w:r>
        <w:rPr>
          <w:rFonts w:ascii="Times New Roman" w:hAnsi="Times New Roman" w:cs="Times New Roman"/>
          <w:sz w:val="24"/>
          <w:szCs w:val="24"/>
        </w:rPr>
        <w:t>Theoretically, this strategy is not very efficient</w:t>
      </w:r>
      <w:r w:rsidR="002C75F0">
        <w:rPr>
          <w:rFonts w:ascii="Times New Roman" w:hAnsi="Times New Roman" w:cs="Times New Roman"/>
          <w:sz w:val="24"/>
          <w:szCs w:val="24"/>
        </w:rPr>
        <w:t xml:space="preserve"> since it is always the half of the buses’ actual headway</w:t>
      </w:r>
      <w:r>
        <w:rPr>
          <w:rFonts w:ascii="Times New Roman" w:hAnsi="Times New Roman" w:cs="Times New Roman"/>
          <w:sz w:val="24"/>
          <w:szCs w:val="24"/>
        </w:rPr>
        <w:t xml:space="preserve">. </w:t>
      </w:r>
      <w:r w:rsidR="00A35E76">
        <w:rPr>
          <w:rFonts w:ascii="Times New Roman" w:hAnsi="Times New Roman" w:cs="Times New Roman"/>
          <w:sz w:val="24"/>
          <w:szCs w:val="24"/>
        </w:rPr>
        <w:t>Therefore,</w:t>
      </w:r>
      <w:r>
        <w:rPr>
          <w:rFonts w:ascii="Times New Roman" w:hAnsi="Times New Roman" w:cs="Times New Roman"/>
          <w:sz w:val="24"/>
          <w:szCs w:val="24"/>
        </w:rPr>
        <w:t xml:space="preserve"> </w:t>
      </w:r>
      <w:del w:id="475" w:author="Miller, Harvey J." w:date="2019-11-07T16:25:00Z">
        <w:r w:rsidDel="00744084">
          <w:rPr>
            <w:rFonts w:ascii="Times New Roman" w:hAnsi="Times New Roman" w:cs="Times New Roman"/>
            <w:sz w:val="24"/>
            <w:szCs w:val="24"/>
          </w:rPr>
          <w:delText xml:space="preserve">we can make </w:delText>
        </w:r>
      </w:del>
      <w:r>
        <w:rPr>
          <w:rFonts w:ascii="Times New Roman" w:hAnsi="Times New Roman" w:cs="Times New Roman"/>
          <w:sz w:val="24"/>
          <w:szCs w:val="24"/>
        </w:rPr>
        <w:t xml:space="preserve">it </w:t>
      </w:r>
      <w:ins w:id="476" w:author="Miller, Harvey J." w:date="2019-11-07T16:25:00Z">
        <w:r w:rsidR="00744084">
          <w:rPr>
            <w:rFonts w:ascii="Times New Roman" w:hAnsi="Times New Roman" w:cs="Times New Roman"/>
            <w:sz w:val="24"/>
            <w:szCs w:val="24"/>
          </w:rPr>
          <w:t xml:space="preserve">is </w:t>
        </w:r>
      </w:ins>
      <w:r>
        <w:rPr>
          <w:rFonts w:ascii="Times New Roman" w:hAnsi="Times New Roman" w:cs="Times New Roman"/>
          <w:sz w:val="24"/>
          <w:szCs w:val="24"/>
        </w:rPr>
        <w:t>a good benchmark</w:t>
      </w:r>
      <w:r w:rsidR="006030DD">
        <w:rPr>
          <w:rFonts w:ascii="Times New Roman" w:hAnsi="Times New Roman" w:cs="Times New Roman"/>
          <w:sz w:val="24"/>
          <w:szCs w:val="24"/>
        </w:rPr>
        <w:t xml:space="preserve"> for other TPS</w:t>
      </w:r>
      <w:del w:id="477" w:author="Miller, Harvey J." w:date="2019-11-06T15:35:00Z">
        <w:r w:rsidR="006030DD" w:rsidDel="00E66F98">
          <w:rPr>
            <w:rFonts w:ascii="Times New Roman" w:hAnsi="Times New Roman" w:cs="Times New Roman"/>
            <w:sz w:val="24"/>
            <w:szCs w:val="24"/>
          </w:rPr>
          <w:delText>s</w:delText>
        </w:r>
      </w:del>
      <w:r>
        <w:rPr>
          <w:rFonts w:ascii="Times New Roman" w:hAnsi="Times New Roman" w:cs="Times New Roman"/>
          <w:sz w:val="24"/>
          <w:szCs w:val="24"/>
        </w:rPr>
        <w:t>: if another TPS</w:t>
      </w:r>
      <w:del w:id="478" w:author="Miller, Harvey J." w:date="2019-11-06T15:35:00Z">
        <w:r w:rsidDel="00E66F98">
          <w:rPr>
            <w:rFonts w:ascii="Times New Roman" w:hAnsi="Times New Roman" w:cs="Times New Roman"/>
            <w:sz w:val="24"/>
            <w:szCs w:val="24"/>
          </w:rPr>
          <w:delText>’s</w:delText>
        </w:r>
      </w:del>
      <w:r>
        <w:rPr>
          <w:rFonts w:ascii="Times New Roman" w:hAnsi="Times New Roman" w:cs="Times New Roman"/>
          <w:sz w:val="24"/>
          <w:szCs w:val="24"/>
        </w:rPr>
        <w:t xml:space="preserve">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660EB713"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xml:space="preserve">.  </w:t>
      </w:r>
      <w:ins w:id="479" w:author="Miller, Harvey J." w:date="2019-11-07T16:30:00Z">
        <w:r w:rsidR="005E52A2">
          <w:rPr>
            <w:rFonts w:ascii="Times New Roman" w:hAnsi="Times New Roman" w:cs="Times New Roman"/>
            <w:sz w:val="24"/>
            <w:szCs w:val="24"/>
          </w:rPr>
          <w:t xml:space="preserve">These </w:t>
        </w:r>
      </w:ins>
      <w:ins w:id="480" w:author="Miller, Harvey J." w:date="2019-11-07T16:26:00Z">
        <w:r w:rsidR="005E52A2">
          <w:rPr>
            <w:rFonts w:ascii="Times New Roman" w:hAnsi="Times New Roman" w:cs="Times New Roman"/>
            <w:sz w:val="24"/>
            <w:szCs w:val="24"/>
          </w:rPr>
          <w:t xml:space="preserve">timetable-dependent </w:t>
        </w:r>
      </w:ins>
      <w:del w:id="481" w:author="Miller, Harvey J." w:date="2019-11-07T16:25:00Z">
        <w:r w:rsidDel="00744084">
          <w:rPr>
            <w:rFonts w:ascii="Times New Roman" w:hAnsi="Times New Roman" w:cs="Times New Roman"/>
            <w:sz w:val="24"/>
            <w:szCs w:val="24"/>
          </w:rPr>
          <w:delText xml:space="preserve">Without knowing any information about the running status, </w:delText>
        </w:r>
      </w:del>
      <w:r>
        <w:rPr>
          <w:rFonts w:ascii="Times New Roman" w:hAnsi="Times New Roman" w:cs="Times New Roman"/>
          <w:sz w:val="24"/>
          <w:szCs w:val="24"/>
        </w:rPr>
        <w:t xml:space="preserve">users </w:t>
      </w:r>
      <w:del w:id="482" w:author="Miller, Harvey J." w:date="2019-11-07T16:26:00Z">
        <w:r w:rsidDel="00744084">
          <w:rPr>
            <w:rFonts w:ascii="Times New Roman" w:hAnsi="Times New Roman" w:cs="Times New Roman"/>
            <w:sz w:val="24"/>
            <w:szCs w:val="24"/>
          </w:rPr>
          <w:delText xml:space="preserve">can still </w:delText>
        </w:r>
      </w:del>
      <w:ins w:id="483" w:author="Miller, Harvey J." w:date="2019-11-07T16:26:00Z">
        <w:r w:rsidR="00744084">
          <w:rPr>
            <w:rFonts w:ascii="Times New Roman" w:hAnsi="Times New Roman" w:cs="Times New Roman"/>
            <w:sz w:val="24"/>
            <w:szCs w:val="24"/>
          </w:rPr>
          <w:t xml:space="preserve">make their HDT decisions based on </w:t>
        </w:r>
      </w:ins>
      <w:del w:id="484" w:author="Miller, Harvey J." w:date="2019-11-07T16:26:00Z">
        <w:r w:rsidDel="00744084">
          <w:rPr>
            <w:rFonts w:ascii="Times New Roman" w:hAnsi="Times New Roman" w:cs="Times New Roman"/>
            <w:sz w:val="24"/>
            <w:szCs w:val="24"/>
          </w:rPr>
          <w:delText xml:space="preserve">follow </w:delText>
        </w:r>
      </w:del>
      <w:r>
        <w:rPr>
          <w:rFonts w:ascii="Times New Roman" w:hAnsi="Times New Roman" w:cs="Times New Roman"/>
          <w:sz w:val="24"/>
          <w:szCs w:val="24"/>
        </w:rPr>
        <w:t>the schedule published to the public</w:t>
      </w:r>
      <w:del w:id="485" w:author="Miller, Harvey J." w:date="2019-11-07T16:27:00Z">
        <w:r w:rsidDel="00744084">
          <w:rPr>
            <w:rFonts w:ascii="Times New Roman" w:hAnsi="Times New Roman" w:cs="Times New Roman"/>
            <w:sz w:val="24"/>
            <w:szCs w:val="24"/>
          </w:rPr>
          <w:delText xml:space="preserve"> in advance</w:delText>
        </w:r>
      </w:del>
      <w:r>
        <w:rPr>
          <w:rFonts w:ascii="Times New Roman" w:hAnsi="Times New Roman" w:cs="Times New Roman"/>
          <w:sz w:val="24"/>
          <w:szCs w:val="24"/>
        </w:rPr>
        <w:t xml:space="preserve">. </w:t>
      </w:r>
      <w:commentRangeStart w:id="486"/>
      <w:del w:id="487" w:author="Miller, Harvey J." w:date="2019-11-07T16:26:00Z">
        <w:r w:rsidDel="00744084">
          <w:rPr>
            <w:rFonts w:ascii="Times New Roman" w:hAnsi="Times New Roman" w:cs="Times New Roman"/>
            <w:sz w:val="24"/>
            <w:szCs w:val="24"/>
          </w:rPr>
          <w:delText xml:space="preserve">Traditionally known as timetable-dependent users, </w:delText>
        </w:r>
      </w:del>
      <w:ins w:id="488" w:author="Miller, Harvey J." w:date="2019-11-07T16:30:00Z">
        <w:r w:rsidR="005E52A2">
          <w:rPr>
            <w:rFonts w:ascii="Times New Roman" w:hAnsi="Times New Roman" w:cs="Times New Roman"/>
            <w:sz w:val="24"/>
            <w:szCs w:val="24"/>
          </w:rPr>
          <w:t>T</w:t>
        </w:r>
      </w:ins>
      <w:del w:id="489" w:author="Miller, Harvey J." w:date="2019-11-07T16:30:00Z">
        <w:r w:rsidDel="005E52A2">
          <w:rPr>
            <w:rFonts w:ascii="Times New Roman" w:hAnsi="Times New Roman" w:cs="Times New Roman"/>
            <w:sz w:val="24"/>
            <w:szCs w:val="24"/>
          </w:rPr>
          <w:delText>ST users prefer earlier final arrival time than convenience</w:delText>
        </w:r>
        <w:r w:rsidR="00D72FFE" w:rsidDel="005E52A2">
          <w:rPr>
            <w:rFonts w:ascii="Times New Roman" w:hAnsi="Times New Roman" w:cs="Times New Roman"/>
            <w:sz w:val="24"/>
            <w:szCs w:val="24"/>
          </w:rPr>
          <w:delText>.</w:delText>
        </w:r>
        <w:r w:rsidDel="005E52A2">
          <w:rPr>
            <w:rFonts w:ascii="Times New Roman" w:hAnsi="Times New Roman" w:cs="Times New Roman"/>
            <w:sz w:val="24"/>
            <w:szCs w:val="24"/>
          </w:rPr>
          <w:delText xml:space="preserve"> Under this circumstance, the user will follow the scheduled timetable of the transit system regardless of possible delay </w:delText>
        </w:r>
        <w:r w:rsidR="00D72FFE" w:rsidDel="005E52A2">
          <w:rPr>
            <w:rFonts w:ascii="Times New Roman" w:hAnsi="Times New Roman" w:cs="Times New Roman"/>
            <w:sz w:val="24"/>
            <w:szCs w:val="24"/>
          </w:rPr>
          <w:delText>and t</w:delText>
        </w:r>
      </w:del>
      <w:r w:rsidR="00D72FFE">
        <w:rPr>
          <w:rFonts w:ascii="Times New Roman" w:hAnsi="Times New Roman" w:cs="Times New Roman"/>
          <w:sz w:val="24"/>
          <w:szCs w:val="24"/>
        </w:rPr>
        <w:t>he consequent waiting time</w:t>
      </w:r>
      <w:ins w:id="490" w:author="Miller, Harvey J." w:date="2019-11-07T16:30:00Z">
        <w:r w:rsidR="005E52A2">
          <w:rPr>
            <w:rFonts w:ascii="Times New Roman" w:hAnsi="Times New Roman" w:cs="Times New Roman"/>
            <w:sz w:val="24"/>
            <w:szCs w:val="24"/>
          </w:rPr>
          <w:t xml:space="preserve"> for ST users is</w:t>
        </w:r>
      </w:ins>
      <w:r w:rsidR="00D72FFE">
        <w:rPr>
          <w:rFonts w:ascii="Times New Roman" w:hAnsi="Times New Roman" w:cs="Times New Roman"/>
          <w:sz w:val="24"/>
          <w:szCs w:val="24"/>
        </w:rPr>
        <w:t>:</w:t>
      </w:r>
      <w:commentRangeEnd w:id="486"/>
      <w:r w:rsidR="005E52A2">
        <w:rPr>
          <w:rStyle w:val="CommentReference"/>
        </w:rPr>
        <w:commentReference w:id="486"/>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244E84"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5D6BDD75" w:rsidR="00A905B6" w:rsidRDefault="005E52A2" w:rsidP="00D72FFE">
      <w:pPr>
        <w:ind w:firstLine="720"/>
        <w:jc w:val="both"/>
        <w:rPr>
          <w:rFonts w:ascii="Times New Roman" w:hAnsi="Times New Roman" w:cs="Times New Roman"/>
          <w:sz w:val="24"/>
          <w:szCs w:val="24"/>
        </w:rPr>
      </w:pPr>
      <w:ins w:id="491" w:author="Miller, Harvey J." w:date="2019-11-07T16:31:00Z">
        <w:r>
          <w:rPr>
            <w:rFonts w:ascii="Times New Roman" w:hAnsi="Times New Roman" w:cs="Times New Roman"/>
            <w:sz w:val="24"/>
            <w:szCs w:val="24"/>
          </w:rPr>
          <w:t xml:space="preserve">ST </w:t>
        </w:r>
      </w:ins>
      <w:del w:id="492" w:author="Miller, Harvey J." w:date="2019-11-07T16:31:00Z">
        <w:r w:rsidR="00A905B6" w:rsidDel="005E52A2">
          <w:rPr>
            <w:rFonts w:ascii="Times New Roman" w:hAnsi="Times New Roman" w:cs="Times New Roman"/>
            <w:sz w:val="24"/>
            <w:szCs w:val="24"/>
          </w:rPr>
          <w:delText xml:space="preserve">Consequently, the RTI apps </w:delText>
        </w:r>
      </w:del>
      <w:r w:rsidR="00A905B6">
        <w:rPr>
          <w:rFonts w:ascii="Times New Roman" w:hAnsi="Times New Roman" w:cs="Times New Roman"/>
          <w:sz w:val="24"/>
          <w:szCs w:val="24"/>
        </w:rPr>
        <w:t>user</w:t>
      </w:r>
      <w:ins w:id="493" w:author="Miller, Harvey J." w:date="2019-11-07T16:31:00Z">
        <w:r>
          <w:rPr>
            <w:rFonts w:ascii="Times New Roman" w:hAnsi="Times New Roman" w:cs="Times New Roman"/>
            <w:sz w:val="24"/>
            <w:szCs w:val="24"/>
          </w:rPr>
          <w:t>s</w:t>
        </w:r>
      </w:ins>
      <w:r w:rsidR="00A905B6">
        <w:rPr>
          <w:rFonts w:ascii="Times New Roman" w:hAnsi="Times New Roman" w:cs="Times New Roman"/>
          <w:sz w:val="24"/>
          <w:szCs w:val="24"/>
        </w:rPr>
        <w:t xml:space="preserve"> </w:t>
      </w:r>
      <w:ins w:id="494" w:author="Miller, Harvey J." w:date="2019-11-07T16:31:00Z">
        <w:r>
          <w:rPr>
            <w:rFonts w:ascii="Times New Roman" w:hAnsi="Times New Roman" w:cs="Times New Roman"/>
            <w:sz w:val="24"/>
            <w:szCs w:val="24"/>
          </w:rPr>
          <w:t xml:space="preserve">do </w:t>
        </w:r>
      </w:ins>
      <w:del w:id="495" w:author="Miller, Harvey J." w:date="2019-11-07T16:31:00Z">
        <w:r w:rsidR="00A905B6" w:rsidDel="005E52A2">
          <w:rPr>
            <w:rFonts w:ascii="Times New Roman" w:hAnsi="Times New Roman" w:cs="Times New Roman"/>
            <w:sz w:val="24"/>
            <w:szCs w:val="24"/>
          </w:rPr>
          <w:delText xml:space="preserve">will </w:delText>
        </w:r>
      </w:del>
      <w:r w:rsidR="00A905B6">
        <w:rPr>
          <w:rFonts w:ascii="Times New Roman" w:hAnsi="Times New Roman" w:cs="Times New Roman"/>
          <w:sz w:val="24"/>
          <w:szCs w:val="24"/>
        </w:rPr>
        <w:t>not benefit from waiting time reduction</w:t>
      </w:r>
      <w:ins w:id="496" w:author="Miller, Harvey J." w:date="2019-11-07T16:31:00Z">
        <w:r>
          <w:rPr>
            <w:rFonts w:ascii="Times New Roman" w:hAnsi="Times New Roman" w:cs="Times New Roman"/>
            <w:sz w:val="24"/>
            <w:szCs w:val="24"/>
          </w:rPr>
          <w:t xml:space="preserve"> based on RTI</w:t>
        </w:r>
      </w:ins>
      <w:r w:rsidR="00A905B6">
        <w:rPr>
          <w:rFonts w:ascii="Times New Roman" w:hAnsi="Times New Roman" w:cs="Times New Roman"/>
          <w:sz w:val="24"/>
          <w:szCs w:val="24"/>
        </w:rPr>
        <w:t xml:space="preserve">. However, since </w:t>
      </w:r>
      <w:del w:id="497" w:author="Miller, Harvey J." w:date="2019-11-07T16:32:00Z">
        <w:r w:rsidR="00A905B6" w:rsidDel="005E52A2">
          <w:rPr>
            <w:rFonts w:ascii="Times New Roman" w:hAnsi="Times New Roman" w:cs="Times New Roman"/>
            <w:sz w:val="24"/>
            <w:szCs w:val="24"/>
          </w:rPr>
          <w:delText xml:space="preserve">theoretically no </w:delText>
        </w:r>
      </w:del>
      <w:r w:rsidR="00A905B6">
        <w:rPr>
          <w:rFonts w:ascii="Times New Roman" w:hAnsi="Times New Roman" w:cs="Times New Roman"/>
          <w:sz w:val="24"/>
          <w:szCs w:val="24"/>
        </w:rPr>
        <w:t xml:space="preserve">bus/train will leave </w:t>
      </w:r>
      <w:ins w:id="498" w:author="Miller, Harvey J." w:date="2019-11-07T16:32:00Z">
        <w:r>
          <w:rPr>
            <w:rFonts w:ascii="Times New Roman" w:hAnsi="Times New Roman" w:cs="Times New Roman"/>
            <w:sz w:val="24"/>
            <w:szCs w:val="24"/>
          </w:rPr>
          <w:t xml:space="preserve">a stop </w:t>
        </w:r>
      </w:ins>
      <w:r w:rsidR="00A905B6">
        <w:rPr>
          <w:rFonts w:ascii="Times New Roman" w:hAnsi="Times New Roman" w:cs="Times New Roman"/>
          <w:sz w:val="24"/>
          <w:szCs w:val="24"/>
        </w:rPr>
        <w:t>earlier than the scheduled time, ST minimizes the missing risk. ST is another benchmark for all TPSs, which</w:t>
      </w:r>
      <w:r w:rsidR="00A905B6" w:rsidRPr="0032263B">
        <w:rPr>
          <w:rFonts w:ascii="Times New Roman" w:hAnsi="Times New Roman" w:cs="Times New Roman"/>
          <w:sz w:val="24"/>
          <w:szCs w:val="24"/>
        </w:rPr>
        <w:t xml:space="preserve"> </w:t>
      </w:r>
      <w:r w:rsidR="00A905B6">
        <w:rPr>
          <w:rFonts w:ascii="Times New Roman" w:hAnsi="Times New Roman" w:cs="Times New Roman"/>
          <w:sz w:val="24"/>
          <w:szCs w:val="24"/>
        </w:rPr>
        <w:t xml:space="preserve">theoretically has the lowest </w:t>
      </w:r>
      <w:del w:id="499" w:author="Miller, Harvey J." w:date="2019-11-07T16:32:00Z">
        <w:r w:rsidR="00A905B6" w:rsidDel="005E52A2">
          <w:rPr>
            <w:rFonts w:ascii="Times New Roman" w:hAnsi="Times New Roman" w:cs="Times New Roman"/>
            <w:sz w:val="24"/>
            <w:szCs w:val="24"/>
          </w:rPr>
          <w:delText xml:space="preserve">missing </w:delText>
        </w:r>
      </w:del>
      <w:r w:rsidR="00A905B6">
        <w:rPr>
          <w:rFonts w:ascii="Times New Roman" w:hAnsi="Times New Roman" w:cs="Times New Roman"/>
          <w:sz w:val="24"/>
          <w:szCs w:val="24"/>
        </w:rPr>
        <w:t>risk</w:t>
      </w:r>
      <w:ins w:id="500" w:author="Miller, Harvey J." w:date="2019-11-07T16:32:00Z">
        <w:r>
          <w:rPr>
            <w:rFonts w:ascii="Times New Roman" w:hAnsi="Times New Roman" w:cs="Times New Roman"/>
            <w:sz w:val="24"/>
            <w:szCs w:val="24"/>
          </w:rPr>
          <w:t xml:space="preserve"> of missing a bus</w:t>
        </w:r>
      </w:ins>
      <w:r w:rsidR="00A905B6">
        <w:rPr>
          <w:rFonts w:ascii="Times New Roman" w:hAnsi="Times New Roman" w:cs="Times New Roman"/>
          <w:sz w:val="24"/>
          <w:szCs w:val="24"/>
        </w:rPr>
        <w:t>.</w:t>
      </w:r>
    </w:p>
    <w:p w14:paraId="0C6B62DD" w14:textId="77777777" w:rsidR="00A905B6" w:rsidRDefault="00A905B6" w:rsidP="00A905B6">
      <w:pPr>
        <w:rPr>
          <w:rFonts w:ascii="Times New Roman" w:hAnsi="Times New Roman" w:cs="Times New Roman"/>
          <w:sz w:val="24"/>
          <w:szCs w:val="24"/>
        </w:rPr>
      </w:pPr>
    </w:p>
    <w:p w14:paraId="0EBC67CB" w14:textId="09380243"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lastRenderedPageBreak/>
        <w:t>Empirical tactic (ET</w:t>
      </w:r>
      <w:r>
        <w:rPr>
          <w:rFonts w:ascii="Times New Roman" w:hAnsi="Times New Roman" w:cs="Times New Roman"/>
          <w:sz w:val="24"/>
          <w:szCs w:val="24"/>
        </w:rPr>
        <w:t xml:space="preserve">).  If a user </w:t>
      </w:r>
      <w:ins w:id="501" w:author="Miller, Harvey J." w:date="2019-11-07T16:33:00Z">
        <w:r w:rsidR="005E52A2">
          <w:rPr>
            <w:rFonts w:ascii="Times New Roman" w:hAnsi="Times New Roman" w:cs="Times New Roman"/>
            <w:sz w:val="24"/>
            <w:szCs w:val="24"/>
          </w:rPr>
          <w:t xml:space="preserve">has </w:t>
        </w:r>
      </w:ins>
      <w:del w:id="502" w:author="Miller, Harvey J." w:date="2019-11-07T16:33:00Z">
        <w:r w:rsidDel="005E52A2">
          <w:rPr>
            <w:rFonts w:ascii="Times New Roman" w:hAnsi="Times New Roman" w:cs="Times New Roman"/>
            <w:sz w:val="24"/>
            <w:szCs w:val="24"/>
          </w:rPr>
          <w:delText xml:space="preserve">can get </w:delText>
        </w:r>
      </w:del>
      <w:r>
        <w:rPr>
          <w:rFonts w:ascii="Times New Roman" w:hAnsi="Times New Roman" w:cs="Times New Roman"/>
          <w:sz w:val="24"/>
          <w:szCs w:val="24"/>
        </w:rPr>
        <w:t xml:space="preserve">access to the historical information on system performance, either from </w:t>
      </w:r>
      <w:ins w:id="503" w:author="Miller, Harvey J." w:date="2019-11-07T16:33:00Z">
        <w:r w:rsidR="005E52A2">
          <w:rPr>
            <w:rFonts w:ascii="Times New Roman" w:hAnsi="Times New Roman" w:cs="Times New Roman"/>
            <w:sz w:val="24"/>
            <w:szCs w:val="24"/>
          </w:rPr>
          <w:t xml:space="preserve">personal </w:t>
        </w:r>
      </w:ins>
      <w:del w:id="504" w:author="Miller, Harvey J." w:date="2019-11-07T16:33:00Z">
        <w:r w:rsidDel="005E52A2">
          <w:rPr>
            <w:rFonts w:ascii="Times New Roman" w:hAnsi="Times New Roman" w:cs="Times New Roman"/>
            <w:sz w:val="24"/>
            <w:szCs w:val="24"/>
          </w:rPr>
          <w:delText xml:space="preserve">daily </w:delText>
        </w:r>
      </w:del>
      <w:r>
        <w:rPr>
          <w:rFonts w:ascii="Times New Roman" w:hAnsi="Times New Roman" w:cs="Times New Roman"/>
          <w:sz w:val="24"/>
          <w:szCs w:val="24"/>
        </w:rPr>
        <w:t xml:space="preserve">experience or a database, the user can </w:t>
      </w:r>
      <w:ins w:id="505" w:author="Miller, Harvey J." w:date="2019-11-06T15:36:00Z">
        <w:r w:rsidR="00E66F98">
          <w:rPr>
            <w:rFonts w:ascii="Times New Roman" w:hAnsi="Times New Roman" w:cs="Times New Roman"/>
            <w:sz w:val="24"/>
            <w:szCs w:val="24"/>
          </w:rPr>
          <w:t xml:space="preserve">determine a </w:t>
        </w:r>
      </w:ins>
      <w:del w:id="506" w:author="Miller, Harvey J." w:date="2019-11-06T15:36:00Z">
        <w:r w:rsidDel="00E66F98">
          <w:rPr>
            <w:rFonts w:ascii="Times New Roman" w:hAnsi="Times New Roman" w:cs="Times New Roman"/>
            <w:sz w:val="24"/>
            <w:szCs w:val="24"/>
          </w:rPr>
          <w:delText xml:space="preserve">relax the </w:delText>
        </w:r>
      </w:del>
      <w:r>
        <w:rPr>
          <w:rFonts w:ascii="Times New Roman" w:hAnsi="Times New Roman" w:cs="Times New Roman"/>
          <w:sz w:val="24"/>
          <w:szCs w:val="24"/>
        </w:rPr>
        <w:t xml:space="preserve">HDT based on the empirical average time/maximum time without any RTI. </w:t>
      </w:r>
    </w:p>
    <w:p w14:paraId="6CE6905D" w14:textId="4F71C697" w:rsidR="00A905B6" w:rsidRDefault="005E52A2">
      <w:pPr>
        <w:ind w:firstLine="720"/>
        <w:jc w:val="both"/>
        <w:rPr>
          <w:rFonts w:ascii="Times New Roman" w:hAnsi="Times New Roman" w:cs="Times New Roman"/>
          <w:sz w:val="24"/>
          <w:szCs w:val="24"/>
        </w:rPr>
        <w:pPrChange w:id="507" w:author="Miller, Harvey J." w:date="2019-11-06T15:36:00Z">
          <w:pPr>
            <w:ind w:firstLine="720"/>
          </w:pPr>
        </w:pPrChange>
      </w:pPr>
      <w:ins w:id="508" w:author="Miller, Harvey J." w:date="2019-11-07T16:35:00Z">
        <w:r>
          <w:rPr>
            <w:rFonts w:ascii="Times New Roman" w:hAnsi="Times New Roman" w:cs="Times New Roman"/>
            <w:sz w:val="24"/>
            <w:szCs w:val="24"/>
          </w:rPr>
          <w:t>D</w:t>
        </w:r>
      </w:ins>
      <w:del w:id="509" w:author="Miller, Harvey J." w:date="2019-11-07T16:35:00Z">
        <w:r w:rsidR="00A905B6" w:rsidDel="005E52A2">
          <w:rPr>
            <w:rFonts w:ascii="Times New Roman" w:hAnsi="Times New Roman" w:cs="Times New Roman"/>
            <w:sz w:val="24"/>
            <w:szCs w:val="24"/>
          </w:rPr>
          <w:delText xml:space="preserve">For the derivation of </w:delTex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A905B6" w:rsidDel="005E52A2">
          <w:rPr>
            <w:rFonts w:ascii="Times New Roman" w:hAnsi="Times New Roman" w:cs="Times New Roman"/>
            <w:sz w:val="24"/>
            <w:szCs w:val="24"/>
          </w:rPr>
          <w:delText>, d</w:delText>
        </w:r>
      </w:del>
      <w:r w:rsidR="00A905B6">
        <w:rPr>
          <w:rFonts w:ascii="Times New Roman" w:hAnsi="Times New Roman" w:cs="Times New Roman"/>
          <w:sz w:val="24"/>
          <w:szCs w:val="24"/>
        </w:rPr>
        <w:t xml:space="preserve">ifferent users may </w:t>
      </w:r>
      <w:ins w:id="510" w:author="Miller, Harvey J." w:date="2019-11-07T16:35:00Z">
        <w:r>
          <w:rPr>
            <w:rFonts w:ascii="Times New Roman" w:hAnsi="Times New Roman" w:cs="Times New Roman"/>
            <w:sz w:val="24"/>
            <w:szCs w:val="24"/>
          </w:rPr>
          <w:t xml:space="preserve">follow </w:t>
        </w:r>
      </w:ins>
      <w:del w:id="511" w:author="Miller, Harvey J." w:date="2019-11-07T16:35:00Z">
        <w:r w:rsidR="00A905B6" w:rsidDel="005E52A2">
          <w:rPr>
            <w:rFonts w:ascii="Times New Roman" w:hAnsi="Times New Roman" w:cs="Times New Roman"/>
            <w:sz w:val="24"/>
            <w:szCs w:val="24"/>
          </w:rPr>
          <w:delText xml:space="preserve">adopt </w:delText>
        </w:r>
      </w:del>
      <w:r w:rsidR="00A905B6">
        <w:rPr>
          <w:rFonts w:ascii="Times New Roman" w:hAnsi="Times New Roman" w:cs="Times New Roman"/>
          <w:sz w:val="24"/>
          <w:szCs w:val="24"/>
        </w:rPr>
        <w:t>different ET strateg</w:t>
      </w:r>
      <w:ins w:id="512" w:author="Miller, Harvey J." w:date="2019-11-07T16:35:00Z">
        <w:r>
          <w:rPr>
            <w:rFonts w:ascii="Times New Roman" w:hAnsi="Times New Roman" w:cs="Times New Roman"/>
            <w:sz w:val="24"/>
            <w:szCs w:val="24"/>
          </w:rPr>
          <w:t xml:space="preserve">ies based on two components: their </w:t>
        </w:r>
      </w:ins>
      <w:del w:id="513" w:author="Miller, Harvey J." w:date="2019-11-07T16:35:00Z">
        <w:r w:rsidR="00A905B6" w:rsidDel="005E52A2">
          <w:rPr>
            <w:rFonts w:ascii="Times New Roman" w:hAnsi="Times New Roman" w:cs="Times New Roman"/>
            <w:sz w:val="24"/>
            <w:szCs w:val="24"/>
          </w:rPr>
          <w:delText>y</w:delText>
        </w:r>
      </w:del>
      <w:del w:id="514" w:author="Miller, Harvey J." w:date="2019-11-07T16:36:00Z">
        <w:r w:rsidR="00A905B6" w:rsidDel="005E52A2">
          <w:rPr>
            <w:rFonts w:ascii="Times New Roman" w:hAnsi="Times New Roman" w:cs="Times New Roman"/>
            <w:sz w:val="24"/>
            <w:szCs w:val="24"/>
          </w:rPr>
          <w:delText xml:space="preserve">. In general, there are two parameters to determine an empirical HDT: </w:delText>
        </w:r>
      </w:del>
      <w:r w:rsidR="00A905B6">
        <w:rPr>
          <w:rFonts w:ascii="Times New Roman" w:hAnsi="Times New Roman" w:cs="Times New Roman"/>
          <w:sz w:val="24"/>
          <w:szCs w:val="24"/>
        </w:rPr>
        <w:t>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pPr>
              <w:jc w:val="both"/>
              <w:rPr>
                <w:rFonts w:ascii="Times New Roman" w:eastAsia="Yu Mincho" w:hAnsi="Times New Roman" w:cs="Times New Roman"/>
                <w:sz w:val="24"/>
                <w:szCs w:val="24"/>
                <w:lang w:eastAsia="ja-JP"/>
              </w:rPr>
              <w:pPrChange w:id="515" w:author="Miller, Harvey J." w:date="2019-11-06T15:36:00Z">
                <w:pPr>
                  <w:jc w:val="center"/>
                </w:pPr>
              </w:pPrChange>
            </w:pPr>
          </w:p>
        </w:tc>
        <w:tc>
          <w:tcPr>
            <w:tcW w:w="4463" w:type="pct"/>
            <w:vAlign w:val="center"/>
            <w:hideMark/>
          </w:tcPr>
          <w:p w14:paraId="09CA5BC0" w14:textId="77777777" w:rsidR="0007469F" w:rsidRDefault="00244E84">
            <w:pPr>
              <w:jc w:val="both"/>
              <w:rPr>
                <w:rFonts w:ascii="Times New Roman" w:hAnsi="Times New Roman" w:cs="Times New Roman"/>
                <w:sz w:val="24"/>
                <w:szCs w:val="24"/>
              </w:rPr>
              <w:pPrChange w:id="516" w:author="Miller, Harvey J." w:date="2019-11-06T15:36:00Z">
                <w:pPr/>
              </w:pPrChange>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pPr>
              <w:pStyle w:val="TimesNewRoman"/>
              <w:jc w:val="both"/>
              <w:rPr>
                <w:rFonts w:asciiTheme="minorHAnsi" w:hAnsiTheme="minorHAnsi" w:cstheme="minorBidi"/>
                <w:sz w:val="18"/>
                <w:szCs w:val="18"/>
              </w:rPr>
              <w:pPrChange w:id="517" w:author="Miller, Harvey J." w:date="2019-11-06T15:36:00Z">
                <w:pPr>
                  <w:pStyle w:val="TimesNewRoman"/>
                </w:pPr>
              </w:pPrChange>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pPr>
        <w:jc w:val="both"/>
        <w:rPr>
          <w:rFonts w:ascii="Times New Roman" w:hAnsi="Times New Roman" w:cs="Times New Roman"/>
          <w:sz w:val="24"/>
          <w:szCs w:val="24"/>
        </w:rPr>
        <w:pPrChange w:id="518" w:author="Miller, Harvey J." w:date="2019-11-06T15:36:00Z">
          <w:pPr/>
        </w:pPrChange>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pPr>
        <w:ind w:firstLine="720"/>
        <w:jc w:val="both"/>
        <w:rPr>
          <w:rFonts w:ascii="Times New Roman" w:hAnsi="Times New Roman" w:cs="Times New Roman"/>
          <w:sz w:val="24"/>
          <w:szCs w:val="24"/>
        </w:rPr>
        <w:pPrChange w:id="519" w:author="Miller, Harvey J." w:date="2019-11-06T15:36:00Z">
          <w:pPr>
            <w:ind w:firstLine="720"/>
          </w:pPr>
        </w:pPrChange>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456FFFA0" w:rsidR="00A905B6" w:rsidDel="003C3065" w:rsidRDefault="00A905B6" w:rsidP="00A905B6">
      <w:pPr>
        <w:rPr>
          <w:del w:id="520" w:author="Liu, Luyu" w:date="2019-11-07T18:43:00Z"/>
          <w:rFonts w:ascii="Times New Roman" w:hAnsi="Times New Roman" w:cs="Times New Roman"/>
          <w:sz w:val="24"/>
          <w:szCs w:val="24"/>
        </w:rPr>
      </w:pPr>
    </w:p>
    <w:p w14:paraId="3A172757" w14:textId="64980D95" w:rsidR="00A905B6" w:rsidRPr="0041102B" w:rsidDel="003C3065" w:rsidRDefault="00A905B6" w:rsidP="00A905B6">
      <w:pPr>
        <w:rPr>
          <w:del w:id="521" w:author="Liu, Luyu" w:date="2019-11-07T18:43:00Z"/>
          <w:rFonts w:ascii="Times New Roman" w:hAnsi="Times New Roman" w:cs="Times New Roman"/>
          <w:b/>
          <w:sz w:val="24"/>
          <w:szCs w:val="24"/>
        </w:rPr>
      </w:pPr>
      <w:del w:id="522" w:author="Liu, Luyu" w:date="2019-11-07T18:43:00Z">
        <w:r w:rsidRPr="00E66F98" w:rsidDel="003C3065">
          <w:rPr>
            <w:rFonts w:ascii="Times New Roman" w:hAnsi="Times New Roman" w:cs="Times New Roman"/>
            <w:b/>
            <w:sz w:val="24"/>
            <w:szCs w:val="24"/>
            <w:highlight w:val="yellow"/>
            <w:rPrChange w:id="523" w:author="Miller, Harvey J." w:date="2019-11-06T15:36:00Z">
              <w:rPr>
                <w:rFonts w:ascii="Times New Roman" w:hAnsi="Times New Roman" w:cs="Times New Roman"/>
                <w:b/>
                <w:sz w:val="24"/>
                <w:szCs w:val="24"/>
              </w:rPr>
            </w:rPrChange>
          </w:rPr>
          <w:delText>[RTI-based trip planning strategy]</w:delText>
        </w:r>
      </w:del>
    </w:p>
    <w:p w14:paraId="20887F6C" w14:textId="77777777" w:rsidR="003C3065" w:rsidRDefault="003C3065" w:rsidP="00A905B6">
      <w:pPr>
        <w:jc w:val="both"/>
        <w:rPr>
          <w:ins w:id="524" w:author="Liu, Luyu" w:date="2019-11-07T18:43:00Z"/>
          <w:rFonts w:ascii="Times New Roman" w:hAnsi="Times New Roman" w:cs="Times New Roman"/>
          <w:b/>
          <w:sz w:val="24"/>
          <w:szCs w:val="24"/>
        </w:rPr>
      </w:pPr>
    </w:p>
    <w:p w14:paraId="52658EAA" w14:textId="77777777" w:rsidR="003C3065" w:rsidRDefault="003C3065" w:rsidP="00A905B6">
      <w:pPr>
        <w:jc w:val="both"/>
        <w:rPr>
          <w:ins w:id="525" w:author="Liu, Luyu" w:date="2019-11-07T18:43:00Z"/>
          <w:rFonts w:ascii="Times New Roman" w:hAnsi="Times New Roman" w:cs="Times New Roman" w:hint="eastAsia"/>
          <w:b/>
          <w:sz w:val="24"/>
          <w:szCs w:val="24"/>
        </w:rPr>
      </w:pPr>
      <w:bookmarkStart w:id="526" w:name="_GoBack"/>
      <w:bookmarkEnd w:id="526"/>
    </w:p>
    <w:p w14:paraId="254D127E" w14:textId="2F8D14D9"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provide different path choices for users and their HDT or users will find the desired bus trips/routes from the list in the RTI app. Then, the trip update data will provide </w:t>
      </w:r>
      <w:r w:rsidR="001A4DA8">
        <w:rPr>
          <w:rFonts w:ascii="Times New Roman" w:hAnsi="Times New Roman" w:cs="Times New Roman"/>
          <w:sz w:val="24"/>
          <w:szCs w:val="24"/>
        </w:rPr>
        <w:t>estimated time of departure (ETD)</w:t>
      </w:r>
      <w:r>
        <w:rPr>
          <w:rFonts w:ascii="Times New Roman" w:hAnsi="Times New Roman" w:cs="Times New Roman"/>
          <w:sz w:val="24"/>
          <w:szCs w:val="24"/>
        </w:rPr>
        <w:t xml:space="preserve">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244E8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1A679E91"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sidR="00AF361A">
        <w:rPr>
          <w:rFonts w:ascii="Times New Roman" w:hAnsi="Times New Roman" w:cs="Times New Roman"/>
          <w:sz w:val="24"/>
          <w:szCs w:val="24"/>
        </w:rPr>
        <w:t xml:space="preserve">. These risk-averse </w:t>
      </w:r>
      <w:r>
        <w:rPr>
          <w:rFonts w:ascii="Times New Roman" w:hAnsi="Times New Roman" w:cs="Times New Roman"/>
          <w:sz w:val="24"/>
          <w:szCs w:val="24"/>
        </w:rPr>
        <w:t xml:space="preserve">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244E84"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527"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527"/>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w:t>
      </w:r>
      <w:r>
        <w:rPr>
          <w:rFonts w:ascii="Times New Roman" w:hAnsi="Times New Roman" w:cs="Times New Roman"/>
          <w:sz w:val="24"/>
          <w:szCs w:val="24"/>
        </w:rPr>
        <w:lastRenderedPageBreak/>
        <w:t>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57C9D8E2" w:rsidR="00A905B6" w:rsidRDefault="00A905B6" w:rsidP="00A905B6">
      <w:pPr>
        <w:pStyle w:val="IndentTimesNewRoman"/>
        <w:ind w:firstLine="0"/>
        <w:jc w:val="center"/>
      </w:pPr>
      <w:bookmarkStart w:id="528" w:name="_Ref16063523"/>
      <w:r>
        <w:t xml:space="preserve">Figure </w:t>
      </w:r>
      <w:fldSimple w:instr=" SEQ Figure \* ARABIC ">
        <w:r w:rsidR="00983A24">
          <w:rPr>
            <w:noProof/>
          </w:rPr>
          <w:t>4</w:t>
        </w:r>
      </w:fldSimple>
      <w:bookmarkEnd w:id="528"/>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529"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529"/>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5A7A3DC0" w:rsidR="00A905B6" w:rsidRDefault="00A905B6" w:rsidP="00A905B6">
      <w:pPr>
        <w:pStyle w:val="IndentTimesNewRoman"/>
        <w:numPr>
          <w:ilvl w:val="0"/>
          <w:numId w:val="15"/>
        </w:numPr>
        <w:jc w:val="both"/>
      </w:pPr>
      <w:r>
        <w:t xml:space="preserve">Calculation: Calculate the performance for all designated buffers for optimization (0 – </w:t>
      </w:r>
      <w:r w:rsidR="00067F28">
        <w:t>300</w:t>
      </w:r>
      <w:r>
        <w:t xml:space="preserve"> seconds). The results contain user’s arrival time at the stop and the actual taken bus’s departure time for users with different walking time (0– 9 minutes).</w:t>
      </w:r>
      <w:r w:rsidR="0006157B" w:rsidRPr="0006157B">
        <w:t xml:space="preserve"> </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15B0F8CE" w:rsidR="00A905B6" w:rsidRPr="00A23D83" w:rsidRDefault="00A905B6" w:rsidP="00A905B6">
      <w:pPr>
        <w:pStyle w:val="IndentTimesNewRoman"/>
        <w:ind w:firstLine="0"/>
        <w:jc w:val="center"/>
      </w:pPr>
      <w:bookmarkStart w:id="530" w:name="_Ref16062162"/>
      <w:r>
        <w:t xml:space="preserve">Figure </w:t>
      </w:r>
      <w:r>
        <w:rPr>
          <w:noProof/>
        </w:rPr>
        <w:fldChar w:fldCharType="begin"/>
      </w:r>
      <w:r>
        <w:rPr>
          <w:noProof/>
        </w:rPr>
        <w:instrText xml:space="preserve"> SEQ Figure \* ARABIC </w:instrText>
      </w:r>
      <w:r>
        <w:rPr>
          <w:noProof/>
        </w:rPr>
        <w:fldChar w:fldCharType="separate"/>
      </w:r>
      <w:r w:rsidR="00983A24">
        <w:rPr>
          <w:noProof/>
        </w:rPr>
        <w:t>5</w:t>
      </w:r>
      <w:r>
        <w:rPr>
          <w:noProof/>
        </w:rPr>
        <w:fldChar w:fldCharType="end"/>
      </w:r>
      <w:bookmarkEnd w:id="530"/>
      <w:r>
        <w:t xml:space="preserve"> Flow chart of PT optimization algorithm</w:t>
      </w:r>
    </w:p>
    <w:p w14:paraId="13E0725D" w14:textId="41A0D114" w:rsidR="00A905B6" w:rsidRDefault="00A905B6" w:rsidP="0006157B">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531" w:name="_Ref18658049"/>
            <w:bookmarkStart w:id="532"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531"/>
            <w:r>
              <w:rPr>
                <w:rFonts w:eastAsia="Yu Mincho"/>
                <w:lang w:eastAsia="ja-JP"/>
              </w:rPr>
              <w:t>)</w:t>
            </w:r>
            <w:bookmarkEnd w:id="532"/>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244E84"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752F9813"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 xml:space="preserve">from Southeast to Northwest from </w:t>
      </w:r>
      <w:r w:rsidR="00EB7443">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sidR="00EB7443">
        <w:rPr>
          <w:rFonts w:ascii="Times New Roman" w:hAnsi="Times New Roman" w:cs="Times New Roman"/>
          <w:sz w:val="24"/>
          <w:szCs w:val="24"/>
        </w:rPr>
        <w:t>May</w:t>
      </w:r>
      <w:r w:rsidR="00EB7443" w:rsidRPr="00C86189">
        <w:rPr>
          <w:rFonts w:ascii="Times New Roman" w:hAnsi="Times New Roman" w:cs="Times New Roman"/>
          <w:sz w:val="24"/>
          <w:szCs w:val="24"/>
        </w:rPr>
        <w:t xml:space="preserve"> </w:t>
      </w:r>
      <w:r w:rsidRPr="00C86189">
        <w:rPr>
          <w:rFonts w:ascii="Times New Roman" w:hAnsi="Times New Roman" w:cs="Times New Roman"/>
          <w:sz w:val="24"/>
          <w:szCs w:val="24"/>
        </w:rPr>
        <w:t>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1B165E8A" w:rsidR="00A905B6" w:rsidRDefault="00A905B6" w:rsidP="00A905B6">
      <w:pPr>
        <w:pStyle w:val="TimesNewRoman"/>
        <w:jc w:val="center"/>
      </w:pPr>
      <w:bookmarkStart w:id="533" w:name="_Ref18228043"/>
      <w:r>
        <w:t xml:space="preserve">Figure </w:t>
      </w:r>
      <w:fldSimple w:instr=" SEQ Figure \* ARABIC ">
        <w:r w:rsidR="00983A24">
          <w:rPr>
            <w:noProof/>
          </w:rPr>
          <w:t>6</w:t>
        </w:r>
      </w:fldSimple>
      <w:bookmarkEnd w:id="533"/>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59DCE2F1" w:rsidR="00A905B6" w:rsidRPr="00AA1330" w:rsidRDefault="002D0B89" w:rsidP="00DB2B46">
            <w:pPr>
              <w:spacing w:line="256" w:lineRule="auto"/>
              <w:rPr>
                <w:rFonts w:ascii="Times New Roman" w:hAnsi="Times New Roman" w:cs="Times New Roman"/>
                <w:sz w:val="24"/>
                <w:szCs w:val="24"/>
              </w:rPr>
            </w:pPr>
            <w:r w:rsidRPr="00AA1330">
              <w:rPr>
                <w:rFonts w:ascii="Times New Roman" w:hAnsi="Times New Roman" w:cs="Times New Roman"/>
                <w:sz w:val="24"/>
                <w:szCs w:val="24"/>
              </w:rPr>
              <w:t>Empirical tactic</w:t>
            </w:r>
            <w:r w:rsidR="00A905B6" w:rsidRPr="00AA1330">
              <w:rPr>
                <w:rFonts w:ascii="Times New Roman" w:hAnsi="Times New Roman" w:cs="Times New Roman"/>
                <w:sz w:val="24"/>
                <w:szCs w:val="24"/>
              </w:rPr>
              <w:t xml:space="preserve"> with memory</w:t>
            </w:r>
          </w:p>
        </w:tc>
        <w:tc>
          <w:tcPr>
            <w:tcW w:w="1866" w:type="dxa"/>
          </w:tcPr>
          <w:p w14:paraId="41C155B0" w14:textId="34BE4C9E"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975" w:type="dxa"/>
          </w:tcPr>
          <w:p w14:paraId="310110BD" w14:textId="2543CF24"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717" w:type="dxa"/>
          </w:tcPr>
          <w:p w14:paraId="10EBE74C" w14:textId="4340E837"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r w:rsidR="00A905B6" w:rsidRPr="00AA1330">
              <w:rPr>
                <w:rFonts w:ascii="Times New Roman" w:hAnsi="Times New Roman" w:cs="Times New Roman"/>
                <w:sz w:val="24"/>
                <w:szCs w:val="24"/>
              </w:rPr>
              <w:t>%</w:t>
            </w:r>
          </w:p>
        </w:tc>
        <w:tc>
          <w:tcPr>
            <w:tcW w:w="1717" w:type="dxa"/>
          </w:tcPr>
          <w:p w14:paraId="451510C5" w14:textId="798976B4"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r w:rsidR="00A905B6" w:rsidRPr="00AA1330">
              <w:rPr>
                <w:rFonts w:ascii="Times New Roman" w:hAnsi="Times New Roman" w:cs="Times New Roman"/>
                <w:sz w:val="24"/>
                <w:szCs w:val="24"/>
              </w:rPr>
              <w:t>%</w:t>
            </w:r>
          </w:p>
        </w:tc>
      </w:tr>
      <w:tr w:rsidR="00A905B6" w:rsidRPr="00BB7E93" w14:paraId="3E23B2E3" w14:textId="77777777" w:rsidTr="00DB2B46">
        <w:tc>
          <w:tcPr>
            <w:tcW w:w="2075" w:type="dxa"/>
          </w:tcPr>
          <w:p w14:paraId="003080B9" w14:textId="5F30650B"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Arbitrary tactic</w:t>
            </w:r>
          </w:p>
        </w:tc>
        <w:tc>
          <w:tcPr>
            <w:tcW w:w="1866" w:type="dxa"/>
          </w:tcPr>
          <w:p w14:paraId="5FC6DDC5" w14:textId="4750DABF" w:rsidR="00A905B6" w:rsidRPr="008227CE" w:rsidRDefault="00A905B6" w:rsidP="008227CE">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w:t>
            </w:r>
            <w:r w:rsidR="008227CE" w:rsidRPr="008227CE">
              <w:rPr>
                <w:rFonts w:ascii="Times New Roman" w:hAnsi="Times New Roman" w:cs="Times New Roman"/>
                <w:sz w:val="24"/>
                <w:szCs w:val="24"/>
              </w:rPr>
              <w:t>10</w:t>
            </w:r>
            <w:r w:rsidRPr="008227CE">
              <w:rPr>
                <w:rFonts w:ascii="Times New Roman" w:hAnsi="Times New Roman" w:cs="Times New Roman"/>
                <w:sz w:val="24"/>
                <w:szCs w:val="24"/>
              </w:rPr>
              <w:t xml:space="preserve"> seconds</w:t>
            </w:r>
          </w:p>
        </w:tc>
        <w:tc>
          <w:tcPr>
            <w:tcW w:w="1975" w:type="dxa"/>
          </w:tcPr>
          <w:p w14:paraId="6B36C0FB"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2E96536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580B21F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Greedy tactic</w:t>
            </w:r>
          </w:p>
        </w:tc>
        <w:tc>
          <w:tcPr>
            <w:tcW w:w="1866" w:type="dxa"/>
          </w:tcPr>
          <w:p w14:paraId="63921DD9" w14:textId="3DA7C235"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00A905B6" w:rsidRPr="002F32C6">
              <w:rPr>
                <w:rFonts w:ascii="Times New Roman" w:hAnsi="Times New Roman" w:cs="Times New Roman"/>
                <w:sz w:val="24"/>
                <w:szCs w:val="24"/>
              </w:rPr>
              <w:t xml:space="preserve"> seconds</w:t>
            </w:r>
          </w:p>
        </w:tc>
        <w:tc>
          <w:tcPr>
            <w:tcW w:w="1975" w:type="dxa"/>
          </w:tcPr>
          <w:p w14:paraId="779009D6" w14:textId="1B7D9AC9"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00A905B6" w:rsidRPr="002F32C6">
              <w:rPr>
                <w:rFonts w:ascii="Times New Roman" w:hAnsi="Times New Roman" w:cs="Times New Roman"/>
                <w:sz w:val="24"/>
                <w:szCs w:val="24"/>
              </w:rPr>
              <w:t xml:space="preserve"> </w:t>
            </w:r>
            <w:r w:rsidR="00A905B6" w:rsidRPr="002F32C6">
              <w:rPr>
                <w:rFonts w:ascii="Times New Roman" w:hAnsi="Times New Roman" w:cs="Times New Roman" w:hint="eastAsia"/>
                <w:sz w:val="24"/>
                <w:szCs w:val="24"/>
              </w:rPr>
              <w:t>se</w:t>
            </w:r>
            <w:r w:rsidR="00A905B6" w:rsidRPr="002F32C6">
              <w:rPr>
                <w:rFonts w:ascii="Times New Roman" w:hAnsi="Times New Roman" w:cs="Times New Roman"/>
                <w:sz w:val="24"/>
                <w:szCs w:val="24"/>
              </w:rPr>
              <w:t>conds</w:t>
            </w:r>
          </w:p>
        </w:tc>
        <w:tc>
          <w:tcPr>
            <w:tcW w:w="1717" w:type="dxa"/>
          </w:tcPr>
          <w:p w14:paraId="6BD6482E" w14:textId="757FC0A6"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00A905B6" w:rsidRPr="008227CE">
              <w:rPr>
                <w:rFonts w:ascii="Times New Roman" w:hAnsi="Times New Roman" w:cs="Times New Roman"/>
                <w:sz w:val="24"/>
                <w:szCs w:val="24"/>
              </w:rPr>
              <w:t>%</w:t>
            </w:r>
          </w:p>
        </w:tc>
        <w:tc>
          <w:tcPr>
            <w:tcW w:w="1717" w:type="dxa"/>
          </w:tcPr>
          <w:p w14:paraId="169C0D37" w14:textId="3573D844"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00A905B6" w:rsidRPr="008227CE">
              <w:rPr>
                <w:rFonts w:ascii="Times New Roman" w:hAnsi="Times New Roman" w:cs="Times New Roman"/>
                <w:sz w:val="24"/>
                <w:szCs w:val="24"/>
              </w:rPr>
              <w:t>%</w:t>
            </w:r>
          </w:p>
        </w:tc>
      </w:tr>
    </w:tbl>
    <w:p w14:paraId="3995FA09" w14:textId="0A4C7CB0" w:rsidR="00A905B6" w:rsidRDefault="00A905B6" w:rsidP="00A905B6">
      <w:pPr>
        <w:pStyle w:val="TimesNewRoman"/>
        <w:jc w:val="center"/>
      </w:pPr>
      <w:bookmarkStart w:id="534" w:name="_Ref15136477"/>
      <w:r>
        <w:lastRenderedPageBreak/>
        <w:t xml:space="preserve">Table </w:t>
      </w:r>
      <w:fldSimple w:instr=" SEQ Table \* ARABIC ">
        <w:r w:rsidR="003A7B11">
          <w:rPr>
            <w:noProof/>
          </w:rPr>
          <w:t>1</w:t>
        </w:r>
      </w:fldSimple>
      <w:bookmarkEnd w:id="534"/>
      <w:r>
        <w:t xml:space="preserve"> Each TPS's waiting time and missed risk's mean and deviation</w:t>
      </w:r>
    </w:p>
    <w:p w14:paraId="49A5F706" w14:textId="33A1E50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missed risk. </w:t>
      </w:r>
      <w:r w:rsidRPr="005641F8">
        <w:t xml:space="preserve">In general, PT optimal’s average waiting time is </w:t>
      </w:r>
      <w:r w:rsidR="005641F8">
        <w:t>larger than scheduled tactic’s.</w:t>
      </w:r>
      <w:r>
        <w:t xml:space="preserve"> </w:t>
      </w:r>
      <w:r w:rsidR="005641F8">
        <w:t>However</w:t>
      </w:r>
      <w:r>
        <w:t>, due to larger variation, in some area and time PT optimal can be especially more effective.</w:t>
      </w:r>
    </w:p>
    <w:p w14:paraId="7F026D27" w14:textId="788461FF" w:rsidR="00A905B6" w:rsidRDefault="00A905B6" w:rsidP="00A905B6">
      <w:pPr>
        <w:pStyle w:val="TimesNewRoman"/>
        <w:ind w:firstLine="720"/>
      </w:pPr>
      <w:r>
        <w:t xml:space="preserve">ET family and ET with memory = 6 are less effective: in average, an ET user has to wait almost </w:t>
      </w:r>
      <w:r>
        <w:rPr>
          <w:rFonts w:hint="eastAsia"/>
        </w:rPr>
        <w:t>1</w:t>
      </w:r>
      <w:r w:rsidR="00BF01FB">
        <w:t xml:space="preserve"> minutes longer than a</w:t>
      </w:r>
      <w:r>
        <w:t xml:space="preserve"> </w:t>
      </w:r>
      <w:r w:rsidR="005641F8">
        <w:t>PT optimal</w:t>
      </w:r>
      <w:r>
        <w:t xml:space="preserve"> user. Meanwhile, despite as a member of PT family, GT’s performance is very poor. Its average waiting time is even longer than the arbitrary static. The terrible performance </w:t>
      </w:r>
      <w:r w:rsidR="00BF01FB">
        <w:t>is due to its high missed risk.</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334CDADA" w14:textId="07D201C6" w:rsidR="00210CA3" w:rsidRDefault="00A905B6" w:rsidP="00B5777C">
      <w:pPr>
        <w:pStyle w:val="TimesNewRoman"/>
      </w:pPr>
      <w:r w:rsidRPr="00B5777C">
        <w:t xml:space="preserve">Arbitrary tactic has an average waiting time of half of the headway. Therefore, we can observe a drastic change between standard schedule and frequent schedule due to the increase of headway in </w:t>
      </w:r>
      <w:r w:rsidRPr="00B5777C">
        <w:fldChar w:fldCharType="begin"/>
      </w:r>
      <w:r w:rsidRPr="00B5777C">
        <w:instrText xml:space="preserve"> REF _Ref16256385 \h </w:instrText>
      </w:r>
      <w:r w:rsidR="00DA0A9E" w:rsidRPr="00B5777C">
        <w:instrText xml:space="preserve"> \* MERGEFORMAT </w:instrText>
      </w:r>
      <w:r w:rsidRPr="00B5777C">
        <w:fldChar w:fldCharType="separate"/>
      </w:r>
      <w:r w:rsidR="004A2F64" w:rsidRPr="004743C5">
        <w:t xml:space="preserve">Figure </w:t>
      </w:r>
      <w:r w:rsidR="004A2F64">
        <w:t>8</w:t>
      </w:r>
      <w:r w:rsidRPr="00B5777C">
        <w:fldChar w:fldCharType="end"/>
      </w:r>
      <w:r w:rsidRPr="00B5777C">
        <w:t xml:space="preserve"> (</w:t>
      </w:r>
      <w:r w:rsidR="00BA4B00">
        <w:t>top</w:t>
      </w:r>
      <w:r w:rsidR="002C76BE" w:rsidRPr="006E112A">
        <w:t xml:space="preserve"> </w:t>
      </w:r>
      <w:r w:rsidR="00537F92">
        <w:t>left</w:t>
      </w:r>
      <w:r w:rsidRPr="00B5777C">
        <w:t xml:space="preserve">). Intuitively, the performance of AT should have been the worst among the TPSs. However, </w:t>
      </w:r>
      <w:r w:rsidR="00B5777C">
        <w:t>it can outperforms</w:t>
      </w:r>
      <w:r w:rsidR="00413EA8">
        <w:t xml:space="preserve"> the RTI-based</w:t>
      </w:r>
      <w:r w:rsidR="00B5777C">
        <w:t xml:space="preserve"> </w:t>
      </w:r>
      <w:r w:rsidRPr="00B5777C">
        <w:t>greedy tactic</w:t>
      </w:r>
      <w:r w:rsidR="00B5777C">
        <w:t xml:space="preserve"> for almost 4 minutes</w:t>
      </w:r>
      <w:r w:rsidRPr="00B5777C">
        <w:t>. This also proves that RTI users without proper advice could wait significantly longer than even arbitrary tactic.</w:t>
      </w:r>
      <w:r>
        <w:t xml:space="preserve">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73B6317A" w:rsidR="00A905B6" w:rsidRDefault="00291230" w:rsidP="004A49C6">
      <w:pPr>
        <w:pStyle w:val="TimesNewRoman"/>
      </w:pPr>
      <w:r>
        <w:t xml:space="preserve">As shown in </w:t>
      </w:r>
      <w:r>
        <w:fldChar w:fldCharType="begin"/>
      </w:r>
      <w:r>
        <w:instrText xml:space="preserve"> REF _Ref16256385 \h </w:instrText>
      </w:r>
      <w:r>
        <w:fldChar w:fldCharType="separate"/>
      </w:r>
      <w:r w:rsidRPr="004743C5">
        <w:t xml:space="preserve">Figure </w:t>
      </w:r>
      <w:r>
        <w:rPr>
          <w:noProof/>
        </w:rPr>
        <w:t>8</w:t>
      </w:r>
      <w:r>
        <w:fldChar w:fldCharType="end"/>
      </w:r>
      <w:r>
        <w:t xml:space="preserve"> (</w:t>
      </w:r>
      <w:r w:rsidRPr="006E112A">
        <w:t>top right</w:t>
      </w:r>
      <w:r>
        <w:t>),</w:t>
      </w:r>
      <w:r w:rsidRPr="00291230">
        <w:t xml:space="preserve"> </w:t>
      </w:r>
      <w:r>
        <w:t>the average waiting time starts from 0 while it accumulates and propagates along the route with fluctuations just like the actual</w:t>
      </w:r>
      <w:r w:rsidR="004A2F64">
        <w:t xml:space="preserve"> delay. </w:t>
      </w:r>
      <w:r w:rsidR="00B87F85">
        <w:t>Theoretically, ST</w:t>
      </w:r>
      <w:r w:rsidR="00A905B6">
        <w:t xml:space="preserve"> waiting time is exactly the delay of the bus they take</w:t>
      </w:r>
      <w:r w:rsidR="009F7E60">
        <w:t>,</w:t>
      </w:r>
      <w:r w:rsidR="00A905B6">
        <w:t xml:space="preserve"> since </w:t>
      </w:r>
      <w:r w:rsidR="009F7E60">
        <w:t>no bus should be lea</w:t>
      </w:r>
      <w:r w:rsidR="00D8775F">
        <w:t>ving before the scheduled time and t</w:t>
      </w:r>
      <w:r w:rsidR="009F7E60">
        <w:t xml:space="preserve">he </w:t>
      </w:r>
      <w:r w:rsidR="00A905B6">
        <w:t>buses’ actual departure should be always later than the scheduled time. In other terms, the theoretical missed risk is always 0.</w:t>
      </w:r>
      <w:r w:rsidR="00A905B6" w:rsidRPr="006906AB">
        <w:t xml:space="preserve"> </w:t>
      </w:r>
      <w:r w:rsidR="00A905B6">
        <w:t xml:space="preserve">However, ST’s actual missed risk is </w:t>
      </w:r>
      <w:r w:rsidR="00432AC0">
        <w:rPr>
          <w:rFonts w:hint="eastAsia"/>
        </w:rPr>
        <w:t>6.28</w:t>
      </w:r>
      <w:r w:rsidR="004A49C6">
        <w:t xml:space="preserve">%.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432A3359"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56085D">
        <w:t xml:space="preserve">Figure </w:t>
      </w:r>
      <w:r w:rsidR="0056085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with the memory of 1. For minimizing learning function, the waiting time increase</w:t>
      </w:r>
      <w:r w:rsidR="00DF31DE">
        <w:t>s</w:t>
      </w:r>
      <w:r>
        <w:t xml:space="preserve"> with negative acceleration along with increasing learning memory; for averaging learning function, the waiting time will decrease </w:t>
      </w:r>
      <w:r>
        <w:lastRenderedPageBreak/>
        <w:t xml:space="preserve">with increasing acceleration along with increasing learning memory. Minimizing also have a U-shape curve that waiting time is the smallest when memory period is 6. It proves that minimizing’s performance is much better than averaging’s and we conclude that the empirical tactic with minimizing and memory = 6 is the best ET among </w:t>
      </w:r>
      <w:r>
        <w:rPr>
          <w:rFonts w:hint="eastAsia"/>
        </w:rPr>
        <w:t>the</w:t>
      </w:r>
      <w:r>
        <w:t xml:space="preserve"> others.</w:t>
      </w:r>
      <w:r w:rsidR="0056085D" w:rsidRPr="0056085D">
        <w:t xml:space="preserve"> </w:t>
      </w:r>
      <w:r w:rsidR="0056085D">
        <w:fldChar w:fldCharType="begin"/>
      </w:r>
      <w:r w:rsidR="0056085D">
        <w:instrText xml:space="preserve"> REF _Ref16256385 \h </w:instrText>
      </w:r>
      <w:r w:rsidR="0056085D">
        <w:fldChar w:fldCharType="separate"/>
      </w:r>
      <w:r w:rsidR="0056085D" w:rsidRPr="004743C5">
        <w:t xml:space="preserve">Figure </w:t>
      </w:r>
      <w:r w:rsidR="0056085D">
        <w:rPr>
          <w:noProof/>
        </w:rPr>
        <w:t>8</w:t>
      </w:r>
      <w:r w:rsidR="0056085D">
        <w:fldChar w:fldCharType="end"/>
      </w:r>
      <w:r w:rsidR="0056085D">
        <w:t xml:space="preserve"> (bottom left) and </w:t>
      </w:r>
      <w:r w:rsidR="006C63A1">
        <w:fldChar w:fldCharType="begin"/>
      </w:r>
      <w:r w:rsidR="006C63A1">
        <w:instrText xml:space="preserve"> REF _Ref16256137 \h </w:instrText>
      </w:r>
      <w:r w:rsidR="006C63A1">
        <w:fldChar w:fldCharType="separate"/>
      </w:r>
      <w:r w:rsidR="006C63A1" w:rsidRPr="00530F4C">
        <w:t xml:space="preserve">Figure </w:t>
      </w:r>
      <w:r w:rsidR="006C63A1">
        <w:rPr>
          <w:noProof/>
        </w:rPr>
        <w:t>9</w:t>
      </w:r>
      <w:r w:rsidR="006C63A1">
        <w:fldChar w:fldCharType="end"/>
      </w:r>
      <w:r w:rsidR="006C63A1">
        <w:t xml:space="preserve"> (</w:t>
      </w:r>
      <w:r w:rsidR="008E78EC">
        <w:t>top right</w:t>
      </w:r>
      <w:r w:rsidR="006C63A1">
        <w:t>)</w:t>
      </w:r>
      <w:r w:rsidR="009C7257">
        <w:t xml:space="preserve"> show the average waiting time and missed risk </w:t>
      </w:r>
      <w:r w:rsidR="006E793A">
        <w:t>of</w:t>
      </w:r>
      <w:r w:rsidR="009C7257">
        <w:t xml:space="preserve"> ET with memory =6.</w:t>
      </w:r>
    </w:p>
    <w:p w14:paraId="10F62592" w14:textId="694C935F" w:rsidR="00A905B6" w:rsidRDefault="00271A0F" w:rsidP="00A905B6">
      <w:pPr>
        <w:pStyle w:val="TimesNewRoman"/>
        <w:keepNext/>
        <w:jc w:val="center"/>
      </w:pPr>
      <w:r>
        <w:rPr>
          <w:noProof/>
        </w:rPr>
        <w:drawing>
          <wp:inline distT="0" distB="0" distL="0" distR="0" wp14:anchorId="39BE88E4" wp14:editId="4D7B9EAB">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21307247" w:rsidR="00A905B6" w:rsidRDefault="00A905B6" w:rsidP="00A905B6">
      <w:pPr>
        <w:pStyle w:val="IndentTimesNewRoman"/>
        <w:ind w:firstLine="0"/>
        <w:jc w:val="center"/>
      </w:pPr>
      <w:bookmarkStart w:id="535" w:name="_Ref16256479"/>
      <w:r>
        <w:t xml:space="preserve">Figure </w:t>
      </w:r>
      <w:fldSimple w:instr=" SEQ Figure \* ARABIC ">
        <w:r w:rsidR="00983A24">
          <w:rPr>
            <w:noProof/>
          </w:rPr>
          <w:t>7</w:t>
        </w:r>
      </w:fldSimple>
      <w:bookmarkEnd w:id="535"/>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51E7893C" w:rsidR="00A905B6" w:rsidRPr="00EC6F96" w:rsidRDefault="00A905B6" w:rsidP="00A905B6">
      <w:pPr>
        <w:pStyle w:val="TimesNewRoman"/>
      </w:pPr>
      <w:r>
        <w:fldChar w:fldCharType="begin"/>
      </w:r>
      <w:r>
        <w:instrText xml:space="preserve"> REF _Ref16256385 \h </w:instrText>
      </w:r>
      <w:r>
        <w:fldChar w:fldCharType="separate"/>
      </w:r>
      <w:r w:rsidR="007C0C5A" w:rsidRPr="004743C5">
        <w:t xml:space="preserve">Figure </w:t>
      </w:r>
      <w:r w:rsidR="007C0C5A">
        <w:rPr>
          <w:noProof/>
        </w:rPr>
        <w:t>8</w:t>
      </w:r>
      <w:r>
        <w:fldChar w:fldCharType="end"/>
      </w:r>
      <w:r w:rsidRPr="00EC6F96">
        <w:t xml:space="preserve"> </w:t>
      </w:r>
      <w:r>
        <w:t>(</w:t>
      </w:r>
      <w:r w:rsidR="00F97D76">
        <w:t>bottom right</w:t>
      </w:r>
      <w:r>
        <w:t xml:space="preserve">)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7C0C5A" w:rsidRPr="00530F4C">
        <w:t xml:space="preserve">Figure </w:t>
      </w:r>
      <w:r w:rsidR="007C0C5A">
        <w:rPr>
          <w:noProof/>
        </w:rPr>
        <w:t>9</w:t>
      </w:r>
      <w:r>
        <w:fldChar w:fldCharType="end"/>
      </w:r>
      <w:r>
        <w:t xml:space="preserve"> (</w:t>
      </w:r>
      <w:r w:rsidR="00F97D76">
        <w:t>bottom</w:t>
      </w:r>
      <w:r>
        <w: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78C3F90C"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w:t>
      </w:r>
      <w:r w:rsidR="00195A56">
        <w:rPr>
          <w:rFonts w:ascii="Times New Roman" w:hAnsi="Times New Roman" w:cs="Times New Roman"/>
          <w:sz w:val="24"/>
          <w:szCs w:val="24"/>
        </w:rPr>
        <w:t>is influenced by</w:t>
      </w:r>
      <w:r w:rsidR="00B652D2">
        <w:rPr>
          <w:rFonts w:ascii="Times New Roman" w:hAnsi="Times New Roman" w:cs="Times New Roman"/>
          <w:sz w:val="24"/>
          <w:szCs w:val="24"/>
        </w:rPr>
        <w:t xml:space="preserve"> the</w:t>
      </w:r>
      <w:r w:rsidRPr="00D23991">
        <w:rPr>
          <w:rFonts w:ascii="Times New Roman" w:hAnsi="Times New Roman" w:cs="Times New Roman"/>
          <w:sz w:val="24"/>
          <w:szCs w:val="24"/>
        </w:rPr>
        <w:t xml:space="preserve"> walking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1A120D">
        <w:rPr>
          <w:rFonts w:ascii="Times New Roman" w:hAnsi="Times New Roman" w:cs="Times New Roman"/>
          <w:sz w:val="24"/>
          <w:szCs w:val="24"/>
        </w:rPr>
        <w:t xml:space="preserve">Figure </w:t>
      </w:r>
      <w:r w:rsidR="007030F6">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663896">
        <w:rPr>
          <w:rFonts w:ascii="Times New Roman" w:hAnsi="Times New Roman" w:cs="Times New Roman"/>
          <w:sz w:val="24"/>
          <w:szCs w:val="24"/>
        </w:rPr>
        <w:t xml:space="preserve">Figure </w:t>
      </w:r>
      <w:r w:rsidR="007030F6">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sidRPr="00C801C7">
        <w:rPr>
          <w:rFonts w:ascii="Times New Roman" w:hAnsi="Times New Roman" w:cs="Times New Roman"/>
          <w:sz w:val="24"/>
          <w:szCs w:val="24"/>
        </w:rPr>
        <w:t xml:space="preserve">will </w:t>
      </w:r>
      <w:r w:rsidR="00DA432A">
        <w:rPr>
          <w:rFonts w:ascii="Times New Roman" w:hAnsi="Times New Roman" w:cs="Times New Roman"/>
          <w:sz w:val="24"/>
          <w:szCs w:val="24"/>
        </w:rPr>
        <w:t>generally</w:t>
      </w:r>
      <w:r w:rsidRPr="00C801C7">
        <w:rPr>
          <w:rFonts w:ascii="Times New Roman" w:hAnsi="Times New Roman" w:cs="Times New Roman"/>
          <w:sz w:val="24"/>
          <w:szCs w:val="24"/>
        </w:rPr>
        <w:t xml:space="preserve">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desynchronized trips synchronized again.</w:t>
      </w:r>
    </w:p>
    <w:p w14:paraId="41ADEDAA" w14:textId="77777777" w:rsidR="00681991" w:rsidRDefault="00681991" w:rsidP="00681991">
      <w:pPr>
        <w:pStyle w:val="IndentTimesNewRoman"/>
        <w:ind w:firstLine="0"/>
      </w:pPr>
    </w:p>
    <w:p w14:paraId="4883585E" w14:textId="77777777" w:rsidR="00681991" w:rsidRDefault="00681991" w:rsidP="00C742A0">
      <w:pPr>
        <w:pStyle w:val="IndentTimesNewRoman"/>
        <w:keepNext/>
        <w:ind w:firstLine="0"/>
        <w:jc w:val="center"/>
      </w:pPr>
      <w:r>
        <w:rPr>
          <w:noProof/>
        </w:rPr>
        <w:drawing>
          <wp:inline distT="0" distB="0" distL="0" distR="0" wp14:anchorId="3E31BF4E" wp14:editId="32A7F906">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71E1DE2B" w14:textId="52CB754D" w:rsidR="00681991" w:rsidRPr="006E112A" w:rsidRDefault="00681991" w:rsidP="00681991">
      <w:pPr>
        <w:spacing w:line="256" w:lineRule="auto"/>
        <w:jc w:val="center"/>
        <w:rPr>
          <w:rFonts w:ascii="Times New Roman" w:hAnsi="Times New Roman" w:cs="Times New Roman"/>
          <w:sz w:val="24"/>
          <w:szCs w:val="24"/>
        </w:rPr>
      </w:pPr>
      <w:bookmarkStart w:id="536" w:name="_Ref16256385"/>
      <w:bookmarkStart w:id="537"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983A24">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536"/>
      <w:r w:rsidRPr="004743C5">
        <w:rPr>
          <w:rFonts w:ascii="Times New Roman" w:hAnsi="Times New Roman" w:cs="Times New Roman"/>
          <w:sz w:val="24"/>
          <w:szCs w:val="24"/>
        </w:rPr>
        <w:t xml:space="preserve"> </w:t>
      </w:r>
      <w:r w:rsidR="006C63A1">
        <w:rPr>
          <w:rFonts w:ascii="Times New Roman" w:hAnsi="Times New Roman" w:cs="Times New Roman"/>
          <w:sz w:val="24"/>
          <w:szCs w:val="24"/>
        </w:rPr>
        <w:t>AT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left), </w:t>
      </w:r>
      <w:r w:rsidR="00156F2F">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6C63A1">
        <w:rPr>
          <w:rFonts w:ascii="Times New Roman" w:hAnsi="Times New Roman" w:cs="Times New Roman"/>
          <w:sz w:val="24"/>
          <w:szCs w:val="24"/>
        </w:rPr>
        <w:t>GT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537"/>
      <w:r w:rsidRPr="006E112A">
        <w:rPr>
          <w:rFonts w:ascii="Times New Roman" w:hAnsi="Times New Roman" w:cs="Times New Roman"/>
          <w:sz w:val="24"/>
          <w:szCs w:val="24"/>
        </w:rPr>
        <w:t xml:space="preserve"> </w:t>
      </w:r>
    </w:p>
    <w:p w14:paraId="01151787" w14:textId="77777777" w:rsidR="00681991" w:rsidRDefault="00681991" w:rsidP="00681991">
      <w:pPr>
        <w:pStyle w:val="Italic"/>
        <w:ind w:firstLine="0"/>
        <w:rPr>
          <w:b/>
          <w:i w:val="0"/>
          <w:iCs/>
        </w:rPr>
      </w:pPr>
    </w:p>
    <w:p w14:paraId="21344BEB" w14:textId="41BD33E8" w:rsidR="00681991" w:rsidRDefault="002C7869" w:rsidP="00C742A0">
      <w:pPr>
        <w:keepNext/>
        <w:spacing w:line="256" w:lineRule="auto"/>
        <w:jc w:val="center"/>
      </w:pPr>
      <w:r>
        <w:rPr>
          <w:noProof/>
        </w:rPr>
        <w:lastRenderedPageBreak/>
        <w:drawing>
          <wp:inline distT="0" distB="0" distL="0" distR="0" wp14:anchorId="127D342F" wp14:editId="1B1725F7">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E5140D9" w14:textId="435E26C3" w:rsidR="00681991" w:rsidRPr="006E112A" w:rsidRDefault="00681991" w:rsidP="00681991">
      <w:pPr>
        <w:spacing w:line="256" w:lineRule="auto"/>
        <w:jc w:val="center"/>
        <w:rPr>
          <w:rFonts w:ascii="Times New Roman" w:hAnsi="Times New Roman" w:cs="Times New Roman"/>
          <w:sz w:val="24"/>
          <w:szCs w:val="24"/>
        </w:rPr>
      </w:pPr>
      <w:bookmarkStart w:id="538"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983A24">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538"/>
      <w:r w:rsidR="00D4298B" w:rsidRPr="00D4298B">
        <w:rPr>
          <w:rFonts w:ascii="Times New Roman" w:hAnsi="Times New Roman" w:cs="Times New Roman"/>
          <w:sz w:val="24"/>
          <w:szCs w:val="24"/>
        </w:rPr>
        <w:t xml:space="preserve"> </w:t>
      </w:r>
      <w:r w:rsidR="00D4298B">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sidR="00DB3031">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top</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right</w:t>
      </w:r>
      <w:r w:rsidRPr="006E112A">
        <w:rPr>
          <w:rFonts w:ascii="Times New Roman" w:hAnsi="Times New Roman" w:cs="Times New Roman"/>
          <w:sz w:val="24"/>
          <w:szCs w:val="24"/>
        </w:rPr>
        <w:t xml:space="preserve">), </w:t>
      </w:r>
      <w:r w:rsidR="00D4298B">
        <w:rPr>
          <w:rFonts w:ascii="Times New Roman" w:hAnsi="Times New Roman" w:cs="Times New Roman"/>
          <w:sz w:val="24"/>
          <w:szCs w:val="24"/>
        </w:rPr>
        <w:t>GT</w:t>
      </w:r>
      <w:r w:rsidR="00D4298B"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407E2FCB" w14:textId="77777777" w:rsidR="00D0638E" w:rsidRDefault="00D0638E" w:rsidP="00BC4E12">
      <w:pPr>
        <w:pStyle w:val="TimesNewRoman"/>
        <w:ind w:firstLine="720"/>
      </w:pPr>
    </w:p>
    <w:p w14:paraId="42D3ADF5" w14:textId="7B713153" w:rsidR="00BC4E12" w:rsidRDefault="00BC4E12" w:rsidP="00BC4E12">
      <w:pPr>
        <w:pStyle w:val="TimesNewRoman"/>
        <w:ind w:firstLine="720"/>
      </w:pPr>
      <w:r>
        <w:t xml:space="preserve">Moreover, because GT is the “expected walking trip” shown as the green solid line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w:t>
      </w:r>
      <w:r>
        <w:fldChar w:fldCharType="begin"/>
      </w:r>
      <w:r>
        <w:instrText xml:space="preserve"> REF _Ref18334385 \h </w:instrText>
      </w:r>
      <w:r>
        <w:fldChar w:fldCharType="separate"/>
      </w:r>
      <w:r w:rsidRPr="00EF6015">
        <w:t xml:space="preserve">Figure </w:t>
      </w:r>
      <w:r>
        <w:rPr>
          <w:noProof/>
        </w:rPr>
        <w:t>3</w:t>
      </w:r>
      <w:r>
        <w:fldChar w:fldCharType="end"/>
      </w:r>
      <w:r>
        <w:t>, we validated the correctness of reclaimed and discontinuity delay proposed in the method section.</w:t>
      </w:r>
    </w:p>
    <w:p w14:paraId="4DC575AE" w14:textId="77777777" w:rsidR="00BC4E12" w:rsidRDefault="00BC4E12" w:rsidP="00BC4E12">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2B4080B5" w14:textId="77777777" w:rsidR="00BC4E12" w:rsidRDefault="00BC4E12" w:rsidP="00BC4E12">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w:t>
      </w:r>
      <w:r>
        <w:rPr>
          <w:rFonts w:hint="eastAsia"/>
        </w:rPr>
        <w:t>88.87</w:t>
      </w:r>
      <w:r>
        <w:t>% chance that the GT user would miss the bus empirically.</w:t>
      </w:r>
    </w:p>
    <w:p w14:paraId="64967A31" w14:textId="2AF11457" w:rsidR="00BC4E12" w:rsidRDefault="00BC4E12" w:rsidP="00BC4E12">
      <w:pPr>
        <w:pStyle w:val="TimesNewRoman"/>
        <w:ind w:firstLine="720"/>
      </w:pPr>
      <w:r>
        <w:t xml:space="preserve">Besides reclaimed delay, to validate the existence of discontinuity delay, we calculated 31 trip planning strategies in the PT family, each with a uniform insurance buffer for all trips and all stops from 0 (greedy tactic) to 300 seconds. We moreover plot the line charts of each index and its changing rate, which represents IB/ home departure time’s impact on them. </w:t>
      </w:r>
      <w:r>
        <w:fldChar w:fldCharType="begin"/>
      </w:r>
      <w:r>
        <w:instrText xml:space="preserve"> REF _Ref18339654 \h </w:instrText>
      </w:r>
      <w:r>
        <w:fldChar w:fldCharType="separate"/>
      </w:r>
      <w:r w:rsidRPr="00065BDE">
        <w:t xml:space="preserve">Figure </w:t>
      </w:r>
      <w:r>
        <w:rPr>
          <w:noProof/>
        </w:rPr>
        <w:t>10</w:t>
      </w:r>
      <w:r>
        <w:fldChar w:fldCharType="end"/>
      </w:r>
      <w:r>
        <w:t xml:space="preserve">  show</w:t>
      </w:r>
      <w:r w:rsidR="00CE6CC9">
        <w:t>s</w:t>
      </w:r>
      <w:r>
        <w:t xml:space="preserve"> </w:t>
      </w:r>
      <w:r w:rsidR="00CE6CC9">
        <w:t xml:space="preserve">how </w:t>
      </w:r>
      <w:r>
        <w:t xml:space="preserve">the average waiting time and the miss risk change with the uniform insurance buffer. </w:t>
      </w:r>
      <w:r>
        <w:lastRenderedPageBreak/>
        <w:t xml:space="preserve">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Pr="005128A9">
        <w:t xml:space="preserve">Figure </w:t>
      </w:r>
      <w:r>
        <w:rPr>
          <w:noProof/>
        </w:rPr>
        <w:t>11</w:t>
      </w:r>
      <w:r>
        <w:fldChar w:fldCharType="end"/>
      </w:r>
      <w:r>
        <w:t xml:space="preserve"> demonstrates that the miss risk changed fastest when buffer = 60 seconds, which is exactly the interval of the real-time data. All these discontinuous change prove the existence of the discontinuity delay. 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62F814DF" w14:textId="106CA9BB" w:rsidR="00A905B6" w:rsidRPr="005128A9" w:rsidRDefault="00A33F97" w:rsidP="004D1021">
      <w:pPr>
        <w:pStyle w:val="TimesNewRoman"/>
        <w:keepNext/>
        <w:jc w:val="center"/>
      </w:pPr>
      <w:r>
        <w:rPr>
          <w:noProof/>
        </w:rPr>
        <w:drawing>
          <wp:inline distT="0" distB="0" distL="0" distR="0" wp14:anchorId="6A88C727" wp14:editId="6BF99947">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862C5F" w:rsidRPr="00862C5F">
        <w:rPr>
          <w:noProof/>
        </w:rPr>
        <w:t xml:space="preserve"> </w:t>
      </w:r>
      <w:r w:rsidR="00862C5F">
        <w:rPr>
          <w:noProof/>
        </w:rPr>
        <w:drawing>
          <wp:inline distT="0" distB="0" distL="0" distR="0" wp14:anchorId="1CB8E3C1" wp14:editId="5AC7ED0B">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2200FB9" w14:textId="1ED85B2B" w:rsidR="004D1021" w:rsidRPr="00065BDE" w:rsidRDefault="004D1021" w:rsidP="004D1021">
      <w:pPr>
        <w:spacing w:line="256" w:lineRule="auto"/>
        <w:jc w:val="center"/>
        <w:rPr>
          <w:rFonts w:ascii="Times New Roman" w:hAnsi="Times New Roman" w:cs="Times New Roman"/>
          <w:sz w:val="24"/>
          <w:szCs w:val="24"/>
        </w:rPr>
      </w:pPr>
      <w:bookmarkStart w:id="539"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983A24">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539"/>
      <w:r w:rsidRPr="00065BDE">
        <w:rPr>
          <w:rFonts w:ascii="Times New Roman" w:hAnsi="Times New Roman" w:cs="Times New Roman"/>
          <w:sz w:val="24"/>
          <w:szCs w:val="24"/>
        </w:rPr>
        <w:t xml:space="preserve"> average waiting time</w:t>
      </w:r>
      <w:r w:rsidR="008B47AE">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sidR="008B47AE">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sidR="008B47AE">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9343163" w:rsidR="00A905B6" w:rsidRDefault="005724F8" w:rsidP="00A905B6">
      <w:pPr>
        <w:pStyle w:val="Italic"/>
        <w:ind w:firstLine="0"/>
        <w:rPr>
          <w:rStyle w:val="TimesNewRomanChar"/>
          <w:i w:val="0"/>
        </w:rPr>
      </w:pPr>
      <w:r>
        <w:rPr>
          <w:rStyle w:val="TimesNewRomanChar"/>
          <w:i w:val="0"/>
        </w:rPr>
        <w:t>W</w:t>
      </w:r>
      <w:r w:rsidR="00A905B6">
        <w:rPr>
          <w:rStyle w:val="TimesNewRomanChar"/>
          <w:i w:val="0"/>
        </w:rPr>
        <w:t xml:space="preserve">e validate the PT optimal and </w:t>
      </w:r>
      <w:r w:rsidR="00A905B6" w:rsidRPr="00176E09">
        <w:rPr>
          <w:rStyle w:val="TimesNewRomanChar"/>
          <w:i w:val="0"/>
        </w:rPr>
        <w:t xml:space="preserve">investigate </w:t>
      </w:r>
      <w:r w:rsidR="00A905B6">
        <w:rPr>
          <w:rStyle w:val="TimesNewRomanChar"/>
          <w:i w:val="0"/>
        </w:rPr>
        <w:t>its</w:t>
      </w:r>
      <w:r w:rsidR="00A905B6" w:rsidRPr="00176E09">
        <w:rPr>
          <w:rStyle w:val="TimesNewRomanChar"/>
          <w:i w:val="0"/>
        </w:rPr>
        <w:t xml:space="preserve"> geographic patterns from three directions.</w:t>
      </w:r>
    </w:p>
    <w:p w14:paraId="5DB7C4EC" w14:textId="77777777"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6E0A81AD" w14:textId="477C63D2"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1A120D">
        <w:rPr>
          <w:rFonts w:ascii="Times New Roman" w:hAnsi="Times New Roman" w:cs="Times New Roman"/>
          <w:sz w:val="24"/>
          <w:szCs w:val="24"/>
        </w:rPr>
        <w:t xml:space="preserve">Figure </w:t>
      </w:r>
      <w:r w:rsidR="00862C5F">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663896">
        <w:rPr>
          <w:rFonts w:ascii="Times New Roman" w:hAnsi="Times New Roman" w:cs="Times New Roman"/>
          <w:sz w:val="24"/>
          <w:szCs w:val="24"/>
        </w:rPr>
        <w:t xml:space="preserve">Figure </w:t>
      </w:r>
      <w:r w:rsidR="00862C5F">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241DB1ED" w14:textId="77777777" w:rsidR="00F67F0C" w:rsidRPr="00362A26" w:rsidRDefault="00F67F0C" w:rsidP="00F67F0C">
      <w:pPr>
        <w:spacing w:line="256" w:lineRule="auto"/>
        <w:rPr>
          <w:rFonts w:ascii="Times New Roman" w:hAnsi="Times New Roman" w:cs="Times New Roman"/>
          <w:sz w:val="24"/>
          <w:szCs w:val="24"/>
        </w:rPr>
      </w:pPr>
    </w:p>
    <w:p w14:paraId="223F901D" w14:textId="467917F5" w:rsidR="00F67F0C" w:rsidRPr="00663896" w:rsidRDefault="00747E40" w:rsidP="00F67F0C">
      <w:pPr>
        <w:spacing w:line="256" w:lineRule="auto"/>
        <w:rPr>
          <w:rFonts w:ascii="Times New Roman" w:hAnsi="Times New Roman" w:cs="Times New Roman"/>
          <w:sz w:val="24"/>
          <w:szCs w:val="24"/>
        </w:rPr>
      </w:pPr>
      <w:r>
        <w:rPr>
          <w:noProof/>
        </w:rPr>
        <w:drawing>
          <wp:inline distT="0" distB="0" distL="0" distR="0" wp14:anchorId="2E98F6A2" wp14:editId="3FADEB9F">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887928" w14:textId="43AD88F0" w:rsidR="00F67F0C" w:rsidRDefault="00F67F0C" w:rsidP="00F67F0C">
      <w:pPr>
        <w:spacing w:line="256" w:lineRule="auto"/>
        <w:jc w:val="center"/>
        <w:rPr>
          <w:rFonts w:ascii="Times New Roman" w:hAnsi="Times New Roman" w:cs="Times New Roman"/>
          <w:sz w:val="24"/>
          <w:szCs w:val="24"/>
        </w:rPr>
      </w:pPr>
      <w:bookmarkStart w:id="540"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983A2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540"/>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D9CDE74" w14:textId="4F013516" w:rsidR="00F67F0C" w:rsidRDefault="00747E40" w:rsidP="00F67F0C">
      <w:pPr>
        <w:pStyle w:val="TimesNewRoman"/>
        <w:keepNext/>
      </w:pPr>
      <w:r>
        <w:rPr>
          <w:noProof/>
        </w:rPr>
        <w:drawing>
          <wp:inline distT="0" distB="0" distL="0" distR="0" wp14:anchorId="7C5E5CA3" wp14:editId="5D5C1295">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0EE9C6" w14:textId="1E399814" w:rsidR="00F67F0C" w:rsidRPr="00663896" w:rsidRDefault="00F67F0C" w:rsidP="00F67F0C">
      <w:pPr>
        <w:spacing w:line="256" w:lineRule="auto"/>
        <w:jc w:val="center"/>
        <w:rPr>
          <w:rFonts w:ascii="Times New Roman" w:hAnsi="Times New Roman" w:cs="Times New Roman"/>
          <w:sz w:val="24"/>
          <w:szCs w:val="24"/>
        </w:rPr>
      </w:pPr>
      <w:bookmarkStart w:id="541"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983A24">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541"/>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529553C" w14:textId="0B96F995" w:rsidR="00F67F0C" w:rsidRPr="009C790C" w:rsidRDefault="00F67F0C" w:rsidP="009C790C">
      <w:pPr>
        <w:pStyle w:val="TimesNewRoman"/>
      </w:pPr>
      <w:r>
        <w:tab/>
      </w:r>
    </w:p>
    <w:p w14:paraId="5E7D9F02" w14:textId="77777777" w:rsidR="00A905B6" w:rsidRPr="00C335AA" w:rsidRDefault="00A905B6" w:rsidP="00A905B6">
      <w:pPr>
        <w:pStyle w:val="IndentTimesNewRoman"/>
        <w:ind w:firstLine="0"/>
      </w:pPr>
      <w:r w:rsidRPr="00C335AA">
        <w:lastRenderedPageBreak/>
        <w:t>[</w:t>
      </w:r>
      <w:r>
        <w:t>Forward direction</w:t>
      </w:r>
      <w:r w:rsidRPr="00C335AA">
        <w:t xml:space="preserve"> – Marginalized stops]</w:t>
      </w:r>
    </w:p>
    <w:p w14:paraId="1449EFB6" w14:textId="626E3726" w:rsidR="00A905B6" w:rsidRDefault="00A905B6" w:rsidP="00A905B6">
      <w:pPr>
        <w:pStyle w:val="IndentTimesNewRoman"/>
        <w:ind w:firstLine="0"/>
      </w:pPr>
      <w:r>
        <w:fldChar w:fldCharType="begin"/>
      </w:r>
      <w:r>
        <w:instrText xml:space="preserve"> REF _Ref16256046 \h </w:instrText>
      </w:r>
      <w:r>
        <w:fldChar w:fldCharType="separate"/>
      </w:r>
      <w:r w:rsidR="00C44BD0">
        <w:t xml:space="preserve">Figure </w:t>
      </w:r>
      <w:r w:rsidR="00C44BD0">
        <w:rPr>
          <w:noProof/>
        </w:rPr>
        <w:t>13</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C44BD0" w:rsidRPr="00530F4C">
        <w:t xml:space="preserve">Figure </w:t>
      </w:r>
      <w:r w:rsidR="00C44BD0">
        <w:rPr>
          <w:noProof/>
        </w:rPr>
        <w:t>9</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w:t>
      </w:r>
      <w:r w:rsidR="00620A1D">
        <w:rPr>
          <w:rFonts w:hint="eastAsia"/>
        </w:rPr>
        <w:t>s</w:t>
      </w:r>
      <w:r>
        <w:t xml:space="preserve">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1D5ED04B"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sidR="00D0256D">
        <w:rPr>
          <w:rFonts w:ascii="Times New Roman" w:hAnsi="Times New Roman" w:cs="Times New Roman"/>
          <w:sz w:val="24"/>
          <w:szCs w:val="24"/>
        </w:rPr>
        <w:t xml:space="preserve">vulnerable and </w:t>
      </w:r>
      <w:r w:rsidR="000D37CD">
        <w:rPr>
          <w:rFonts w:ascii="Times New Roman" w:hAnsi="Times New Roman" w:cs="Times New Roman"/>
          <w:sz w:val="24"/>
          <w:szCs w:val="24"/>
        </w:rPr>
        <w:t xml:space="preserve">may be unable to </w:t>
      </w:r>
      <w:r w:rsidR="00404A3D">
        <w:rPr>
          <w:rFonts w:ascii="Times New Roman" w:hAnsi="Times New Roman" w:cs="Times New Roman"/>
          <w:sz w:val="24"/>
          <w:szCs w:val="24"/>
        </w:rPr>
        <w:t xml:space="preserve">get real-time information </w:t>
      </w:r>
      <w:r w:rsidR="000C59D7">
        <w:rPr>
          <w:rFonts w:ascii="Times New Roman" w:hAnsi="Times New Roman" w:cs="Times New Roman"/>
          <w:sz w:val="24"/>
          <w:szCs w:val="24"/>
        </w:rPr>
        <w:t xml:space="preserve">or </w:t>
      </w:r>
      <w:r w:rsidR="003064AA">
        <w:rPr>
          <w:rFonts w:ascii="Times New Roman" w:hAnsi="Times New Roman" w:cs="Times New Roman"/>
          <w:sz w:val="24"/>
          <w:szCs w:val="24"/>
        </w:rPr>
        <w:t>right</w:t>
      </w:r>
      <w:r w:rsidR="000C59D7">
        <w:rPr>
          <w:rFonts w:ascii="Times New Roman" w:hAnsi="Times New Roman" w:cs="Times New Roman"/>
          <w:sz w:val="24"/>
          <w:szCs w:val="24"/>
        </w:rPr>
        <w:t xml:space="preserve"> information</w:t>
      </w:r>
      <w:r>
        <w:rPr>
          <w:rFonts w:ascii="Times New Roman" w:hAnsi="Times New Roman" w:cs="Times New Roman"/>
          <w:sz w:val="24"/>
          <w:szCs w:val="24"/>
        </w:rPr>
        <w:t>.</w:t>
      </w:r>
    </w:p>
    <w:p w14:paraId="1FCD3135" w14:textId="39CA0566" w:rsidR="00A905B6" w:rsidRDefault="00A905B6" w:rsidP="00A905B6">
      <w:pPr>
        <w:keepNext/>
        <w:spacing w:line="256" w:lineRule="auto"/>
      </w:pPr>
      <w:r>
        <w:rPr>
          <w:noProof/>
        </w:rPr>
        <w:drawing>
          <wp:inline distT="0" distB="0" distL="0" distR="0" wp14:anchorId="1B5D44F1" wp14:editId="70BBAC60">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1DE58477" w14:textId="4BFD72BB" w:rsidR="00A905B6" w:rsidRDefault="00A905B6" w:rsidP="00A905B6">
      <w:pPr>
        <w:pStyle w:val="TimesNewRoman"/>
        <w:jc w:val="center"/>
      </w:pPr>
      <w:bookmarkStart w:id="542" w:name="_Ref16256046"/>
      <w:r>
        <w:t xml:space="preserve">Figure </w:t>
      </w:r>
      <w:fldSimple w:instr=" SEQ Figure \* ARABIC ">
        <w:r w:rsidR="00983A24">
          <w:rPr>
            <w:noProof/>
          </w:rPr>
          <w:t>13</w:t>
        </w:r>
      </w:fldSimple>
      <w:bookmarkEnd w:id="542"/>
      <w:r>
        <w:t xml:space="preserve"> PT optimal’s insurance buffer for each stop and average waiting time in COTA bus route No. 2 from Southeast</w:t>
      </w:r>
      <w:r w:rsidRPr="005203AB">
        <w:t xml:space="preserve"> </w:t>
      </w:r>
      <w:r>
        <w:t>to Northwest.</w:t>
      </w:r>
    </w:p>
    <w:p w14:paraId="2D35A58E" w14:textId="77777777" w:rsidR="006E7635" w:rsidRDefault="006E7635" w:rsidP="00A905B6">
      <w:pPr>
        <w:pStyle w:val="TimesNewRoman"/>
        <w:jc w:val="center"/>
      </w:pP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the parallel diagonal contour lines. In the map, for each point on the contour line, their values are almost the same. Most maps above prove </w:t>
      </w:r>
      <w:r>
        <w:rPr>
          <w:rFonts w:ascii="Times New Roman" w:hAnsi="Times New Roman" w:cs="Times New Roman"/>
          <w:sz w:val="24"/>
          <w:szCs w:val="24"/>
        </w:rPr>
        <w:lastRenderedPageBreak/>
        <w:t>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0D9A4D8F" w14:textId="77777777" w:rsidR="00A905B6" w:rsidRDefault="00A905B6" w:rsidP="00A905B6">
      <w:pPr>
        <w:spacing w:line="256" w:lineRule="auto"/>
        <w:rPr>
          <w:rFonts w:ascii="Times New Roman" w:hAnsi="Times New Roman" w:cs="Times New Roman"/>
          <w:sz w:val="24"/>
          <w:szCs w:val="24"/>
        </w:rPr>
      </w:pPr>
    </w:p>
    <w:p w14:paraId="739E1CE5" w14:textId="223A4E94" w:rsidR="00A905B6" w:rsidRPr="004A78FF" w:rsidRDefault="00A905B6" w:rsidP="00A905B6">
      <w:pPr>
        <w:pStyle w:val="TimesNewRoman"/>
      </w:pPr>
      <w:r w:rsidRPr="004A78FF">
        <w:t>[</w:t>
      </w:r>
      <w:r>
        <w:t>Geographic difference between ST</w:t>
      </w:r>
      <w:r w:rsidRPr="004A78FF">
        <w:t xml:space="preserve"> </w:t>
      </w:r>
      <w:r>
        <w:t>and</w:t>
      </w:r>
      <w:r w:rsidRPr="004A78FF">
        <w:t xml:space="preserve"> </w:t>
      </w:r>
      <w:r>
        <w:t>PT</w:t>
      </w:r>
      <w:r w:rsidRPr="004A78FF">
        <w:t xml:space="preserve"> optimal]</w:t>
      </w:r>
    </w:p>
    <w:p w14:paraId="13C77501" w14:textId="6D6E40DD" w:rsidR="00A905B6" w:rsidRDefault="00A905B6" w:rsidP="00A905B6">
      <w:pPr>
        <w:pStyle w:val="TimesNewRoman"/>
      </w:pPr>
      <w:r>
        <w:fldChar w:fldCharType="begin"/>
      </w:r>
      <w:r>
        <w:instrText xml:space="preserve"> REF _Ref16255992 \h </w:instrText>
      </w:r>
      <w:r>
        <w:fldChar w:fldCharType="separate"/>
      </w:r>
      <w:r w:rsidR="00C765E1">
        <w:t xml:space="preserve">Figure </w:t>
      </w:r>
      <w:r w:rsidR="00C765E1">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D991E4A" w14:textId="184D6B32" w:rsidR="00A905B6" w:rsidRDefault="00817A42" w:rsidP="00A905B6">
      <w:pPr>
        <w:pStyle w:val="TimesNewRoman"/>
        <w:ind w:firstLine="720"/>
      </w:pPr>
      <w:r>
        <w:t>W</w:t>
      </w:r>
      <w:r w:rsidR="00A905B6">
        <w:t xml:space="preserve">e can observe the originating stops </w:t>
      </w:r>
      <w:r>
        <w:t>have</w:t>
      </w:r>
      <w:r w:rsidR="00A905B6">
        <w:t xml:space="preserve"> exceptional high waiting time</w:t>
      </w:r>
      <w:r w:rsidR="006069F5">
        <w:t xml:space="preserve"> due to larger headway</w:t>
      </w:r>
      <w:r w:rsidR="00A905B6">
        <w:t>.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00A905B6" w:rsidRPr="00F95BDB">
        <w:t xml:space="preserve"> </w:t>
      </w:r>
    </w:p>
    <w:p w14:paraId="262BE9C1" w14:textId="537A88CA" w:rsidR="00A905B6" w:rsidRDefault="00A905B6" w:rsidP="00A905B6">
      <w:pPr>
        <w:pStyle w:val="TimesNewRoman"/>
        <w:ind w:firstLine="720"/>
      </w:pPr>
      <w:r w:rsidRPr="00092DA1">
        <w:t xml:space="preserve">The comparison moreover </w:t>
      </w:r>
      <w:r w:rsidR="009E198B" w:rsidRPr="00092DA1">
        <w:t>shows the difference’s highly polarized geographic and temporal patterns. A</w:t>
      </w:r>
      <w:r w:rsidRPr="00092DA1">
        <w:t xml:space="preserve">lthough PT optimal’s average waiting time is larger than ST’s, the variation of PT optimal is </w:t>
      </w:r>
      <w:r w:rsidR="009E198B" w:rsidRPr="00092DA1">
        <w:t xml:space="preserve">also </w:t>
      </w:r>
      <w:r w:rsidRPr="00092DA1">
        <w:t>large</w:t>
      </w:r>
      <w:r w:rsidR="00316AE5" w:rsidRPr="00092DA1">
        <w:t>r</w:t>
      </w:r>
      <w:r w:rsidRPr="00092DA1">
        <w:t xml:space="preserve">. To moreover prove the variation, </w:t>
      </w:r>
      <w:r w:rsidR="00D15D25" w:rsidRPr="00092DA1">
        <w:t xml:space="preserve">geographically, </w:t>
      </w:r>
      <w:r w:rsidRPr="00092DA1">
        <w:t xml:space="preserve">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w:instrText>
      </w:r>
      <w:r w:rsidR="00214D3B" w:rsidRPr="00092DA1">
        <w:instrText xml:space="preserve"> \* MERGEFORMAT </w:instrText>
      </w:r>
      <w:r w:rsidRPr="00092DA1">
        <w:fldChar w:fldCharType="separate"/>
      </w:r>
      <w:r w:rsidR="00C765E1">
        <w:t>Figure 14</w:t>
      </w:r>
      <w:r w:rsidRPr="00092DA1">
        <w:fldChar w:fldCharType="end"/>
      </w:r>
      <w:r w:rsidR="00D15D25" w:rsidRPr="00092DA1">
        <w:t xml:space="preserve">; temporally, </w:t>
      </w:r>
      <w:r w:rsidR="00604F1D" w:rsidRPr="00092DA1">
        <w:t>we divide the whole year by Sept</w:t>
      </w:r>
      <w:r w:rsidR="00D15D25" w:rsidRPr="00092DA1">
        <w:t>ember 1st 2018.</w:t>
      </w:r>
      <w:r w:rsidR="001004C2" w:rsidRPr="00092DA1">
        <w:t xml:space="preserve"> The results are</w:t>
      </w:r>
      <w:r w:rsidR="00DD672F" w:rsidRPr="00092DA1">
        <w:t xml:space="preserve"> shown in </w:t>
      </w:r>
      <w:r w:rsidR="00DD672F" w:rsidRPr="00092DA1">
        <w:fldChar w:fldCharType="begin"/>
      </w:r>
      <w:r w:rsidR="00DD672F" w:rsidRPr="00092DA1">
        <w:instrText xml:space="preserve"> REF _Ref21877594 \h </w:instrText>
      </w:r>
      <w:r w:rsidR="00214D3B" w:rsidRPr="00092DA1">
        <w:instrText xml:space="preserve"> \* MERGEFORMAT </w:instrText>
      </w:r>
      <w:r w:rsidR="00DD672F" w:rsidRPr="00092DA1">
        <w:fldChar w:fldCharType="separate"/>
      </w:r>
      <w:r w:rsidR="00C765E1">
        <w:t>Table 2</w:t>
      </w:r>
      <w:r w:rsidR="00DD672F" w:rsidRPr="00092DA1">
        <w:fldChar w:fldCharType="end"/>
      </w:r>
      <w:r w:rsidR="00DD672F" w:rsidRPr="00092DA1">
        <w:t>.</w:t>
      </w:r>
      <w:r w:rsidR="005062FD" w:rsidRPr="00092DA1">
        <w:t xml:space="preserve"> Upstream stops and time after September ha</w:t>
      </w:r>
      <w:r w:rsidR="00092DA1">
        <w:t>d</w:t>
      </w:r>
      <w:r w:rsidR="005062FD" w:rsidRPr="00092DA1">
        <w:t xml:space="preserve"> higher </w:t>
      </w:r>
      <w:r w:rsidR="00A27E15">
        <w:t>waiting time penalty</w:t>
      </w:r>
      <w:r w:rsidR="005062FD" w:rsidRPr="00092DA1">
        <w:t>, while downstream stops and</w:t>
      </w:r>
      <w:r w:rsidR="005062FD">
        <w:t xml:space="preserve"> </w:t>
      </w:r>
      <w:r w:rsidR="00A27E15">
        <w:t>before September had lower.</w:t>
      </w:r>
    </w:p>
    <w:p w14:paraId="5BEC37E7" w14:textId="77777777" w:rsidR="003A7B11" w:rsidRDefault="003A7B11" w:rsidP="00A905B6">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D15D25" w14:paraId="3D2713CC" w14:textId="77777777" w:rsidTr="00725403">
        <w:tc>
          <w:tcPr>
            <w:tcW w:w="2695" w:type="dxa"/>
          </w:tcPr>
          <w:p w14:paraId="0E3F2C87" w14:textId="2A53B73E" w:rsidR="00D15D25" w:rsidRDefault="004B2F6E" w:rsidP="004B2F6E">
            <w:pPr>
              <w:pStyle w:val="TimesNewRoman"/>
            </w:pPr>
            <w:r>
              <w:lastRenderedPageBreak/>
              <w:t>PT optimal</w:t>
            </w:r>
            <w:r w:rsidR="00526B84">
              <w:t xml:space="preserve"> - ST</w:t>
            </w:r>
            <w:r>
              <w:t xml:space="preserve"> </w:t>
            </w:r>
            <w:r w:rsidR="00001AF3">
              <w:t>waiting time difference (se</w:t>
            </w:r>
            <w:r w:rsidR="00DD7EA4">
              <w:t>conds</w:t>
            </w:r>
            <w:r w:rsidR="00001AF3">
              <w:t>)</w:t>
            </w:r>
          </w:p>
        </w:tc>
        <w:tc>
          <w:tcPr>
            <w:tcW w:w="2160" w:type="dxa"/>
          </w:tcPr>
          <w:p w14:paraId="289BFAA1" w14:textId="5C45397B" w:rsidR="00D15D25" w:rsidRDefault="00D15D25" w:rsidP="00A905B6">
            <w:pPr>
              <w:pStyle w:val="TimesNewRoman"/>
            </w:pPr>
            <w:r>
              <w:t>Before Sep 1</w:t>
            </w:r>
            <w:r w:rsidRPr="00D15D25">
              <w:rPr>
                <w:vertAlign w:val="superscript"/>
              </w:rPr>
              <w:t>st</w:t>
            </w:r>
            <w:r>
              <w:t xml:space="preserve"> 2018</w:t>
            </w:r>
          </w:p>
        </w:tc>
        <w:tc>
          <w:tcPr>
            <w:tcW w:w="2157" w:type="dxa"/>
          </w:tcPr>
          <w:p w14:paraId="02EAC630" w14:textId="7EF96610" w:rsidR="00D15D25" w:rsidRDefault="00D15D25" w:rsidP="00A905B6">
            <w:pPr>
              <w:pStyle w:val="TimesNewRoman"/>
            </w:pPr>
            <w:r>
              <w:t>After Sep 1</w:t>
            </w:r>
            <w:r w:rsidRPr="00D15D25">
              <w:rPr>
                <w:vertAlign w:val="superscript"/>
              </w:rPr>
              <w:t>st</w:t>
            </w:r>
            <w:r>
              <w:t xml:space="preserve"> 2018</w:t>
            </w:r>
          </w:p>
        </w:tc>
        <w:tc>
          <w:tcPr>
            <w:tcW w:w="2338" w:type="dxa"/>
          </w:tcPr>
          <w:p w14:paraId="03C1CECC" w14:textId="2A089A56" w:rsidR="00D15D25" w:rsidRDefault="00D15D25" w:rsidP="00A905B6">
            <w:pPr>
              <w:pStyle w:val="TimesNewRoman"/>
            </w:pPr>
            <w:r>
              <w:t>All year</w:t>
            </w:r>
          </w:p>
        </w:tc>
      </w:tr>
      <w:tr w:rsidR="00D15D25" w14:paraId="400FE5C2" w14:textId="77777777" w:rsidTr="00725403">
        <w:tc>
          <w:tcPr>
            <w:tcW w:w="2695" w:type="dxa"/>
          </w:tcPr>
          <w:p w14:paraId="1F2F3F9C" w14:textId="1D3D8D9A" w:rsidR="00D15D25" w:rsidRDefault="00D15D25" w:rsidP="00A905B6">
            <w:pPr>
              <w:pStyle w:val="TimesNewRoman"/>
            </w:pPr>
            <w:r>
              <w:t>Upstream stops</w:t>
            </w:r>
          </w:p>
        </w:tc>
        <w:tc>
          <w:tcPr>
            <w:tcW w:w="2160" w:type="dxa"/>
          </w:tcPr>
          <w:p w14:paraId="72A80B4D" w14:textId="0F1DADE3" w:rsidR="00D15D25" w:rsidRDefault="00163F22" w:rsidP="00A905B6">
            <w:pPr>
              <w:pStyle w:val="TimesNewRoman"/>
            </w:pPr>
            <w:r>
              <w:t>1</w:t>
            </w:r>
          </w:p>
        </w:tc>
        <w:tc>
          <w:tcPr>
            <w:tcW w:w="2157" w:type="dxa"/>
          </w:tcPr>
          <w:p w14:paraId="33C67BB0" w14:textId="3FC5D84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6083EC5F" w14:textId="35714911" w:rsidR="00D15D25" w:rsidRDefault="00D15D25" w:rsidP="00A905B6">
            <w:pPr>
              <w:pStyle w:val="TimesNewRoman"/>
            </w:pPr>
            <w:r>
              <w:t>68</w:t>
            </w:r>
          </w:p>
        </w:tc>
      </w:tr>
      <w:tr w:rsidR="00D15D25" w14:paraId="5D1D7B17" w14:textId="77777777" w:rsidTr="00725403">
        <w:tc>
          <w:tcPr>
            <w:tcW w:w="2695" w:type="dxa"/>
          </w:tcPr>
          <w:p w14:paraId="3CEE16DF" w14:textId="18AA9D2A" w:rsidR="00D15D25" w:rsidRDefault="00D15D25" w:rsidP="00A905B6">
            <w:pPr>
              <w:pStyle w:val="TimesNewRoman"/>
            </w:pPr>
            <w:r>
              <w:t>Downstream stops</w:t>
            </w:r>
          </w:p>
        </w:tc>
        <w:tc>
          <w:tcPr>
            <w:tcW w:w="2160" w:type="dxa"/>
          </w:tcPr>
          <w:p w14:paraId="14F04939" w14:textId="47B7986D" w:rsidR="00D15D25" w:rsidRDefault="00163F22" w:rsidP="00A905B6">
            <w:pPr>
              <w:pStyle w:val="TimesNewRoman"/>
            </w:pPr>
            <w:r>
              <w:t>-</w:t>
            </w:r>
            <w:r w:rsidR="00D15D25">
              <w:t>91</w:t>
            </w:r>
          </w:p>
        </w:tc>
        <w:tc>
          <w:tcPr>
            <w:tcW w:w="2157" w:type="dxa"/>
          </w:tcPr>
          <w:p w14:paraId="6135CBDF" w14:textId="2679D88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67DB24BE" w14:textId="00A4A76C" w:rsidR="00D15D25" w:rsidRDefault="00163F22" w:rsidP="00A905B6">
            <w:pPr>
              <w:pStyle w:val="TimesNewRoman"/>
            </w:pPr>
            <w:r>
              <w:t>-</w:t>
            </w:r>
            <w:r w:rsidR="00D15D25">
              <w:t>21</w:t>
            </w:r>
          </w:p>
        </w:tc>
      </w:tr>
      <w:tr w:rsidR="00D15D25" w14:paraId="753BFC73" w14:textId="77777777" w:rsidTr="00725403">
        <w:tc>
          <w:tcPr>
            <w:tcW w:w="2695" w:type="dxa"/>
          </w:tcPr>
          <w:p w14:paraId="3F1FF5C5" w14:textId="2435B967" w:rsidR="00D15D25" w:rsidRDefault="00D15D25" w:rsidP="00A905B6">
            <w:pPr>
              <w:pStyle w:val="TimesNewRoman"/>
            </w:pPr>
            <w:r>
              <w:t>All stops</w:t>
            </w:r>
          </w:p>
        </w:tc>
        <w:tc>
          <w:tcPr>
            <w:tcW w:w="2160" w:type="dxa"/>
          </w:tcPr>
          <w:p w14:paraId="48246BCB" w14:textId="3F6AA107" w:rsidR="00D15D25" w:rsidRDefault="00076763" w:rsidP="00A905B6">
            <w:pPr>
              <w:pStyle w:val="TimesNewRoman"/>
            </w:pPr>
            <w:r>
              <w:t>-32</w:t>
            </w:r>
          </w:p>
        </w:tc>
        <w:tc>
          <w:tcPr>
            <w:tcW w:w="2157" w:type="dxa"/>
          </w:tcPr>
          <w:p w14:paraId="384833CC" w14:textId="20A266A1" w:rsidR="00D15D25" w:rsidRDefault="00076763" w:rsidP="00A905B6">
            <w:pPr>
              <w:pStyle w:val="TimesNewRoman"/>
            </w:pPr>
            <w:r>
              <w:t>84</w:t>
            </w:r>
          </w:p>
        </w:tc>
        <w:tc>
          <w:tcPr>
            <w:tcW w:w="2338" w:type="dxa"/>
          </w:tcPr>
          <w:p w14:paraId="44F7E5E9" w14:textId="735B5ED3" w:rsidR="00076763" w:rsidRDefault="00076763" w:rsidP="00A905B6">
            <w:pPr>
              <w:pStyle w:val="TimesNewRoman"/>
            </w:pPr>
            <w:r>
              <w:t>27</w:t>
            </w:r>
          </w:p>
        </w:tc>
      </w:tr>
    </w:tbl>
    <w:p w14:paraId="226E7545" w14:textId="16A63A4A" w:rsidR="00D61068" w:rsidRDefault="00931955" w:rsidP="00931955">
      <w:pPr>
        <w:pStyle w:val="TimesNewRoman"/>
        <w:jc w:val="center"/>
      </w:pPr>
      <w:bookmarkStart w:id="543" w:name="_Ref21877594"/>
      <w:r>
        <w:t xml:space="preserve">Table </w:t>
      </w:r>
      <w:fldSimple w:instr=" SEQ Table \* ARABIC ">
        <w:r>
          <w:rPr>
            <w:noProof/>
          </w:rPr>
          <w:t>2</w:t>
        </w:r>
      </w:fldSimple>
      <w:bookmarkEnd w:id="543"/>
      <w:r>
        <w:t xml:space="preserve"> PT optimal</w:t>
      </w:r>
      <w:r w:rsidR="00526B84">
        <w:t xml:space="preserve"> </w:t>
      </w:r>
      <w:r w:rsidR="00E25D09">
        <w:t xml:space="preserve">– </w:t>
      </w:r>
      <w:r w:rsidR="00526B84">
        <w:t>ST</w:t>
      </w:r>
      <w:r w:rsidR="00E25D09">
        <w:t xml:space="preserve"> waiting time</w:t>
      </w:r>
      <w:r>
        <w:t xml:space="preserve"> difference according to different spatiotemporal division</w:t>
      </w:r>
    </w:p>
    <w:p w14:paraId="0BD39F91" w14:textId="77777777" w:rsidR="00D61068" w:rsidRDefault="00D61068" w:rsidP="00A905B6">
      <w:pPr>
        <w:pStyle w:val="TimesNewRoman"/>
        <w:ind w:firstLine="720"/>
      </w:pPr>
    </w:p>
    <w:p w14:paraId="7DB3681A" w14:textId="523DDDA0" w:rsidR="00A905B6" w:rsidRDefault="00A905B6" w:rsidP="00A905B6">
      <w:pPr>
        <w:pStyle w:val="IndentTimesNewRoman"/>
        <w:keepNext/>
        <w:ind w:firstLine="0"/>
      </w:pPr>
      <w:r>
        <w:rPr>
          <w:noProof/>
        </w:rPr>
        <w:drawing>
          <wp:inline distT="0" distB="0" distL="0" distR="0" wp14:anchorId="642A85EC" wp14:editId="5D90AA7C">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7B28CBB5" w14:textId="3748CB74" w:rsidR="00A905B6" w:rsidRDefault="00A905B6" w:rsidP="005062FD">
      <w:pPr>
        <w:pStyle w:val="TimesNewRoman"/>
        <w:jc w:val="center"/>
      </w:pPr>
      <w:bookmarkStart w:id="544" w:name="_Ref16255992"/>
      <w:r>
        <w:t xml:space="preserve">Figure </w:t>
      </w:r>
      <w:fldSimple w:instr=" SEQ Figure \* ARABIC ">
        <w:r w:rsidR="00983A24">
          <w:rPr>
            <w:noProof/>
          </w:rPr>
          <w:t>14</w:t>
        </w:r>
      </w:fldSimple>
      <w:bookmarkEnd w:id="544"/>
      <w:r w:rsidRPr="00C90036">
        <w:t xml:space="preserve"> </w:t>
      </w:r>
      <w:r>
        <w:t xml:space="preserve">PT optimal – ST waiting time difference </w:t>
      </w:r>
      <w:r w:rsidRPr="00DA0862">
        <w:t>for each stop and walking time in COTA bus route No. 2 from Southeast to Northwest in 2018.</w:t>
      </w:r>
    </w:p>
    <w:p w14:paraId="514A5C39" w14:textId="77777777" w:rsidR="00622D3F" w:rsidRDefault="00622D3F"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68E5180A"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2395F4F7"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90AC7" w:rsidRPr="00A90AC7">
        <w:rPr>
          <w:rFonts w:ascii="Times New Roman" w:hAnsi="Times New Roman" w:cs="Times New Roman"/>
          <w:sz w:val="24"/>
          <w:szCs w:val="24"/>
        </w:rPr>
        <w:t>Figure 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w:t>
      </w:r>
      <w:r w:rsidR="00004958">
        <w:rPr>
          <w:rFonts w:ascii="Times New Roman" w:hAnsi="Times New Roman" w:cs="Times New Roman"/>
          <w:sz w:val="24"/>
          <w:szCs w:val="24"/>
        </w:rPr>
        <w:t xml:space="preserve"> </w:t>
      </w:r>
      <w:r w:rsidR="00004586">
        <w:rPr>
          <w:rFonts w:ascii="Times New Roman" w:hAnsi="Times New Roman" w:cs="Times New Roman"/>
          <w:sz w:val="24"/>
          <w:szCs w:val="24"/>
        </w:rPr>
        <w:t>and</w:t>
      </w:r>
      <w:r w:rsidR="00004958">
        <w:rPr>
          <w:rFonts w:ascii="Times New Roman" w:hAnsi="Times New Roman" w:cs="Times New Roman"/>
          <w:sz w:val="24"/>
          <w:szCs w:val="24"/>
        </w:rPr>
        <w:t xml:space="preserve"> </w:t>
      </w:r>
      <w:r>
        <w:rPr>
          <w:rFonts w:ascii="Times New Roman" w:hAnsi="Times New Roman" w:cs="Times New Roman"/>
          <w:sz w:val="24"/>
          <w:szCs w:val="24"/>
        </w:rPr>
        <w:t xml:space="preserve">Wednesday and Thursday </w:t>
      </w:r>
      <w:r w:rsidR="00471E69">
        <w:rPr>
          <w:rFonts w:ascii="Times New Roman" w:hAnsi="Times New Roman" w:cs="Times New Roman"/>
          <w:sz w:val="24"/>
          <w:szCs w:val="24"/>
        </w:rPr>
        <w:t>have</w:t>
      </w:r>
      <w:r>
        <w:rPr>
          <w:rFonts w:ascii="Times New Roman" w:hAnsi="Times New Roman" w:cs="Times New Roman"/>
          <w:sz w:val="24"/>
          <w:szCs w:val="24"/>
        </w:rPr>
        <w:t xml:space="preserve"> lowest </w:t>
      </w:r>
      <w:r w:rsidR="00471E69">
        <w:rPr>
          <w:rFonts w:ascii="Times New Roman" w:hAnsi="Times New Roman" w:cs="Times New Roman"/>
          <w:sz w:val="24"/>
          <w:szCs w:val="24"/>
        </w:rPr>
        <w:t>waiting time</w:t>
      </w:r>
      <w:r>
        <w:rPr>
          <w:rFonts w:ascii="Times New Roman" w:hAnsi="Times New Roman" w:cs="Times New Roman"/>
          <w:sz w:val="24"/>
          <w:szCs w:val="24"/>
        </w:rPr>
        <w:t xml:space="preserve">; the reason is that the headways of the weekends are much higher and schedules in the weekends are independent from weekdays. </w:t>
      </w:r>
      <w:r w:rsidR="000D3E6A">
        <w:rPr>
          <w:rFonts w:ascii="Times New Roman" w:hAnsi="Times New Roman" w:cs="Times New Roman"/>
          <w:sz w:val="24"/>
          <w:szCs w:val="24"/>
        </w:rPr>
        <w:t xml:space="preserve">An </w:t>
      </w:r>
      <w:r w:rsidR="000D3E6A">
        <w:rPr>
          <w:rFonts w:ascii="Times New Roman" w:hAnsi="Times New Roman" w:cs="Times New Roman"/>
          <w:sz w:val="24"/>
          <w:szCs w:val="24"/>
        </w:rPr>
        <w:lastRenderedPageBreak/>
        <w:t xml:space="preserve">extreme </w:t>
      </w:r>
      <w:r w:rsidR="00F62E55">
        <w:rPr>
          <w:rFonts w:ascii="Times New Roman" w:hAnsi="Times New Roman" w:cs="Times New Roman"/>
          <w:sz w:val="24"/>
          <w:szCs w:val="24"/>
        </w:rPr>
        <w:t xml:space="preserve">example is ET. Since </w:t>
      </w:r>
      <w:r w:rsidR="000D3E6A">
        <w:rPr>
          <w:rFonts w:ascii="Times New Roman" w:hAnsi="Times New Roman" w:cs="Times New Roman"/>
          <w:sz w:val="24"/>
          <w:szCs w:val="24"/>
        </w:rPr>
        <w:t xml:space="preserve">Saturday’s schedule is totally different from weekdays and Sunday, </w:t>
      </w:r>
      <w:r w:rsidR="00F62E55">
        <w:rPr>
          <w:rFonts w:ascii="Times New Roman" w:hAnsi="Times New Roman" w:cs="Times New Roman"/>
          <w:sz w:val="24"/>
          <w:szCs w:val="24"/>
        </w:rPr>
        <w:t>it makes</w:t>
      </w:r>
      <w:r w:rsidR="000D3E6A">
        <w:rPr>
          <w:rFonts w:ascii="Times New Roman" w:hAnsi="Times New Roman" w:cs="Times New Roman"/>
          <w:sz w:val="24"/>
          <w:szCs w:val="24"/>
        </w:rPr>
        <w:t xml:space="preserve"> the learning process impossible</w:t>
      </w:r>
      <w:r w:rsidR="009F5B35">
        <w:rPr>
          <w:rFonts w:ascii="Times New Roman" w:hAnsi="Times New Roman" w:cs="Times New Roman"/>
          <w:sz w:val="24"/>
          <w:szCs w:val="24"/>
        </w:rPr>
        <w:t xml:space="preserve"> thus leaving ET’s Saturday blank</w:t>
      </w:r>
      <w:r w:rsidR="000D3E6A">
        <w:rPr>
          <w:rFonts w:ascii="Times New Roman" w:hAnsi="Times New Roman" w:cs="Times New Roman"/>
          <w:sz w:val="24"/>
          <w:szCs w:val="24"/>
        </w:rPr>
        <w:t xml:space="preserve">. </w:t>
      </w:r>
      <w:r>
        <w:rPr>
          <w:rFonts w:ascii="Times New Roman" w:hAnsi="Times New Roman" w:cs="Times New Roman"/>
          <w:sz w:val="24"/>
          <w:szCs w:val="24"/>
        </w:rPr>
        <w:t>However, for ST, Monday is the lowest and Sunday is the highest day.</w:t>
      </w:r>
    </w:p>
    <w:p w14:paraId="58CDC974" w14:textId="21A3DCCD" w:rsidR="00A905B6" w:rsidRDefault="00AB2E7A" w:rsidP="00A905B6">
      <w:pPr>
        <w:keepNext/>
        <w:spacing w:line="256" w:lineRule="auto"/>
      </w:pPr>
      <w:r>
        <w:rPr>
          <w:noProof/>
        </w:rPr>
        <w:drawing>
          <wp:inline distT="0" distB="0" distL="0" distR="0" wp14:anchorId="265A7912" wp14:editId="219E04AB">
            <wp:extent cx="5943600" cy="3084195"/>
            <wp:effectExtent l="0" t="0" r="0" b="19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1AF103FB" w:rsidR="00A905B6" w:rsidRDefault="00A905B6" w:rsidP="00A905B6">
      <w:pPr>
        <w:pStyle w:val="IndentTimesNewRoman"/>
        <w:ind w:firstLine="0"/>
        <w:jc w:val="center"/>
      </w:pPr>
      <w:bookmarkStart w:id="545" w:name="_Ref11073418"/>
      <w:r>
        <w:t xml:space="preserve">Figure </w:t>
      </w:r>
      <w:r>
        <w:rPr>
          <w:noProof/>
        </w:rPr>
        <w:fldChar w:fldCharType="begin"/>
      </w:r>
      <w:r>
        <w:rPr>
          <w:noProof/>
        </w:rPr>
        <w:instrText xml:space="preserve"> SEQ Figure \* ARABIC </w:instrText>
      </w:r>
      <w:r>
        <w:rPr>
          <w:noProof/>
        </w:rPr>
        <w:fldChar w:fldCharType="separate"/>
      </w:r>
      <w:r w:rsidR="00983A24">
        <w:rPr>
          <w:noProof/>
        </w:rPr>
        <w:t>15</w:t>
      </w:r>
      <w:r>
        <w:rPr>
          <w:noProof/>
        </w:rPr>
        <w:fldChar w:fldCharType="end"/>
      </w:r>
      <w:bookmarkEnd w:id="545"/>
      <w:r>
        <w:t xml:space="preserve"> </w:t>
      </w:r>
      <w:r w:rsidR="00152A92">
        <w:t>e</w:t>
      </w:r>
      <w:r>
        <w:t>ach TPS's waiting time on each day of week.</w:t>
      </w:r>
    </w:p>
    <w:p w14:paraId="1354676A" w14:textId="793E6C97" w:rsidR="00A905B6" w:rsidRDefault="00AB2E7A" w:rsidP="00A905B6">
      <w:pPr>
        <w:pStyle w:val="IndentTimesNewRoman"/>
        <w:keepNext/>
        <w:ind w:firstLine="0"/>
        <w:jc w:val="center"/>
      </w:pPr>
      <w:r>
        <w:rPr>
          <w:noProof/>
        </w:rPr>
        <w:drawing>
          <wp:inline distT="0" distB="0" distL="0" distR="0" wp14:anchorId="6AD8C348" wp14:editId="6573346E">
            <wp:extent cx="5943600" cy="3080385"/>
            <wp:effectExtent l="0" t="0" r="0" b="57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F3A2B1D" w:rsidR="00A905B6" w:rsidRDefault="00A905B6" w:rsidP="00A905B6">
      <w:pPr>
        <w:pStyle w:val="IndentTimesNewRoman"/>
        <w:ind w:firstLine="0"/>
        <w:jc w:val="center"/>
      </w:pPr>
      <w:r>
        <w:t xml:space="preserve">Figure </w:t>
      </w:r>
      <w:fldSimple w:instr=" SEQ Figure \* ARABIC ">
        <w:r w:rsidR="00983A24">
          <w:rPr>
            <w:noProof/>
          </w:rPr>
          <w:t>16</w:t>
        </w:r>
      </w:fldSimple>
      <w:r>
        <w:t xml:space="preserve"> </w:t>
      </w:r>
      <w:r w:rsidR="00152A92">
        <w:t>e</w:t>
      </w:r>
      <w:r>
        <w:t>ach TPS's missed risk on each day of week.</w:t>
      </w:r>
    </w:p>
    <w:p w14:paraId="75933AEA" w14:textId="20021701" w:rsidR="008C1D13" w:rsidRDefault="008C1D13" w:rsidP="00622D3F">
      <w:pPr>
        <w:pStyle w:val="IndentTimesNewRoman"/>
        <w:ind w:firstLine="0"/>
      </w:pPr>
    </w:p>
    <w:p w14:paraId="11195F88" w14:textId="77777777" w:rsidR="00622D3F" w:rsidRPr="00D37BE2" w:rsidRDefault="00622D3F" w:rsidP="00622D3F">
      <w:pPr>
        <w:pStyle w:val="IndentTimesNewRoman"/>
        <w:ind w:firstLine="0"/>
      </w:pPr>
    </w:p>
    <w:p w14:paraId="0A4D265A" w14:textId="3CD50047" w:rsidR="00A905B6" w:rsidRDefault="00A905B6" w:rsidP="00A905B6">
      <w:pPr>
        <w:pStyle w:val="IndentTimesNewRoman"/>
        <w:ind w:firstLine="0"/>
      </w:pPr>
      <w:r w:rsidRPr="00C41466">
        <w:rPr>
          <w:b/>
        </w:rPr>
        <w:lastRenderedPageBreak/>
        <w:t>Hour.</w:t>
      </w:r>
      <w:r>
        <w:t xml:space="preserve"> We also analyzed the hourly patterns for each TPS. </w:t>
      </w:r>
      <w:r>
        <w:fldChar w:fldCharType="begin"/>
      </w:r>
      <w:r>
        <w:instrText xml:space="preserve"> REF _Ref11510776 \h </w:instrText>
      </w:r>
      <w:r>
        <w:fldChar w:fldCharType="separate"/>
      </w:r>
      <w:r w:rsidR="008C1D13" w:rsidRPr="00B338F3">
        <w:t xml:space="preserve">Figure </w:t>
      </w:r>
      <w:r w:rsidR="008C1D13">
        <w:rPr>
          <w:noProof/>
        </w:rPr>
        <w:t>17</w:t>
      </w:r>
      <w:r>
        <w:fldChar w:fldCharType="end"/>
      </w:r>
      <w:r>
        <w:t xml:space="preserve"> visualized the hourly average waiting time for arbitrary tactic, scheduled tactic,</w:t>
      </w:r>
      <w:r w:rsidRPr="00A02EA3">
        <w:t xml:space="preserve"> </w:t>
      </w:r>
      <w:r>
        <w:t xml:space="preserve">empirical tactic, greedy tactic, and prudent tactic optimal. For high headway hours like </w:t>
      </w:r>
      <w:r w:rsidR="008C1D13">
        <w:t>6</w:t>
      </w:r>
      <w:r>
        <w:t xml:space="preserve">:00 to </w:t>
      </w:r>
      <w:r w:rsidR="008C1D13">
        <w:t>8</w:t>
      </w:r>
      <w:r>
        <w:t>:00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574904F8" w:rsidR="00A905B6" w:rsidRDefault="00A905B6" w:rsidP="0083728A">
      <w:pPr>
        <w:pStyle w:val="IndentTimesNewRoman"/>
      </w:pPr>
      <w:r>
        <w:t>Like the global average waiting time, for most hours, the sequence is GT &gt; AT &gt;</w:t>
      </w:r>
      <w:r w:rsidRPr="00E01AC0">
        <w:t xml:space="preserve"> </w:t>
      </w:r>
      <w:r>
        <w:t xml:space="preserve">ET &gt; </w:t>
      </w:r>
      <w:r w:rsidR="008C1D13">
        <w:t xml:space="preserve">PT optimal </w:t>
      </w:r>
      <w:r w:rsidR="006363AE" w:rsidRPr="006363AE">
        <w:rPr>
          <w:rFonts w:hint="eastAsia"/>
        </w:rPr>
        <w:t>≥</w:t>
      </w:r>
      <w:r w:rsidR="008C1D13">
        <w:t xml:space="preserve"> ST</w:t>
      </w:r>
      <w:r>
        <w:t xml:space="preserve">. However, there are several exceptions, especially for PT optimal and ST: for high headway hours in the morning and midnight, PT optimal’s performance is worse than ST’s; while for </w:t>
      </w:r>
      <w:r w:rsidR="00617FCA">
        <w:t>most hours during 8:00 to 21:00</w:t>
      </w:r>
      <w:r>
        <w:t xml:space="preserve">, PT optimal’s performance is </w:t>
      </w:r>
      <w:r w:rsidR="00617FCA">
        <w:t xml:space="preserve">almost the same as ST; especially, for afternoon hours from 17:00 to 20:00 with higher delay, ST user’s waiting time will increase thus PT optimal’s performance </w:t>
      </w:r>
      <w:r w:rsidR="009D1A86">
        <w:t>becomes</w:t>
      </w:r>
      <w:r w:rsidR="00617FCA">
        <w:t xml:space="preserve"> better than ST</w:t>
      </w:r>
      <w:r>
        <w:t>. In this sense, it is generally better for transit users to follow scheduled tactic in the morning commuting and follow PT optimal in the afternoon commuting.</w:t>
      </w:r>
      <w:r w:rsidR="004151F3" w:rsidRPr="004151F3">
        <w:t xml:space="preserve"> </w:t>
      </w:r>
      <w:r w:rsidR="00B94C2C">
        <w:t>This also suggests that PT optimal is more sensitive to the headway.</w:t>
      </w:r>
    </w:p>
    <w:p w14:paraId="621DFC8A" w14:textId="48B72EEC" w:rsidR="00A905B6" w:rsidRDefault="00B96C34" w:rsidP="00A905B6">
      <w:pPr>
        <w:pStyle w:val="IndentTimesNewRoman"/>
        <w:keepNext/>
        <w:ind w:firstLine="0"/>
      </w:pPr>
      <w:r>
        <w:rPr>
          <w:noProof/>
        </w:rPr>
        <w:drawing>
          <wp:inline distT="0" distB="0" distL="0" distR="0" wp14:anchorId="518C42EB" wp14:editId="71C25EAE">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6E32B2" w14:textId="09372CA6" w:rsidR="00A905B6" w:rsidRPr="00B338F3" w:rsidRDefault="00A905B6" w:rsidP="00A905B6">
      <w:pPr>
        <w:spacing w:line="256" w:lineRule="auto"/>
        <w:jc w:val="center"/>
        <w:rPr>
          <w:rFonts w:ascii="Times New Roman" w:hAnsi="Times New Roman" w:cs="Times New Roman"/>
          <w:sz w:val="24"/>
          <w:szCs w:val="24"/>
        </w:rPr>
      </w:pPr>
      <w:bookmarkStart w:id="54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983A24">
        <w:rPr>
          <w:rFonts w:ascii="Times New Roman" w:hAnsi="Times New Roman" w:cs="Times New Roman"/>
          <w:noProof/>
          <w:sz w:val="24"/>
          <w:szCs w:val="24"/>
        </w:rPr>
        <w:t>17</w:t>
      </w:r>
      <w:r w:rsidRPr="00B338F3">
        <w:rPr>
          <w:rFonts w:ascii="Times New Roman" w:hAnsi="Times New Roman" w:cs="Times New Roman"/>
          <w:sz w:val="24"/>
          <w:szCs w:val="24"/>
        </w:rPr>
        <w:fldChar w:fldCharType="end"/>
      </w:r>
      <w:bookmarkEnd w:id="546"/>
      <w:r w:rsidRPr="00B338F3">
        <w:rPr>
          <w:rFonts w:ascii="Times New Roman" w:hAnsi="Times New Roman" w:cs="Times New Roman"/>
          <w:sz w:val="24"/>
          <w:szCs w:val="24"/>
        </w:rPr>
        <w:t xml:space="preserve"> </w:t>
      </w:r>
      <w:r w:rsidR="00004958">
        <w:rPr>
          <w:rFonts w:ascii="Times New Roman" w:hAnsi="Times New Roman" w:cs="Times New Roman"/>
          <w:sz w:val="24"/>
          <w:szCs w:val="24"/>
        </w:rPr>
        <w:t>e</w:t>
      </w:r>
      <w:r>
        <w:rPr>
          <w:rFonts w:ascii="Times New Roman" w:hAnsi="Times New Roman" w:cs="Times New Roman"/>
          <w:sz w:val="24"/>
          <w:szCs w:val="24"/>
        </w:rPr>
        <w:t>ach TPS’s</w:t>
      </w:r>
      <w:r w:rsidRPr="00B338F3">
        <w:rPr>
          <w:rFonts w:ascii="Times New Roman" w:hAnsi="Times New Roman" w:cs="Times New Roman"/>
          <w:sz w:val="24"/>
          <w:szCs w:val="24"/>
        </w:rPr>
        <w:t xml:space="preserve"> hourly average waiting time</w:t>
      </w:r>
      <w:r w:rsidR="001834A8">
        <w:rPr>
          <w:rFonts w:ascii="Times New Roman" w:hAnsi="Times New Roman" w:cs="Times New Roman"/>
          <w:sz w:val="24"/>
          <w:szCs w:val="24"/>
        </w:rPr>
        <w:t xml:space="preserve"> (</w:t>
      </w:r>
      <w:r w:rsidR="004A3BB8">
        <w:rPr>
          <w:rFonts w:ascii="Times New Roman" w:hAnsi="Times New Roman" w:cs="Times New Roman"/>
          <w:sz w:val="24"/>
          <w:szCs w:val="24"/>
        </w:rPr>
        <w:t xml:space="preserve">range </w:t>
      </w:r>
      <w:r w:rsidR="00B94C2C">
        <w:rPr>
          <w:rFonts w:ascii="Times New Roman" w:hAnsi="Times New Roman" w:cs="Times New Roman" w:hint="eastAsia"/>
          <w:sz w:val="24"/>
          <w:szCs w:val="24"/>
        </w:rPr>
        <w:t>focus</w:t>
      </w:r>
      <w:r w:rsidR="00107A8F">
        <w:rPr>
          <w:rFonts w:ascii="Times New Roman" w:hAnsi="Times New Roman" w:cs="Times New Roman"/>
          <w:sz w:val="24"/>
          <w:szCs w:val="24"/>
        </w:rPr>
        <w:t>es</w:t>
      </w:r>
      <w:r w:rsidR="00B94C2C">
        <w:rPr>
          <w:rFonts w:ascii="Times New Roman" w:hAnsi="Times New Roman" w:cs="Times New Roman"/>
          <w:sz w:val="24"/>
          <w:szCs w:val="24"/>
        </w:rPr>
        <w:t xml:space="preserve"> on 0 – 1200 seconds</w:t>
      </w:r>
      <w:r w:rsidR="001834A8">
        <w:rPr>
          <w:rFonts w:ascii="Times New Roman" w:hAnsi="Times New Roman" w:cs="Times New Roman"/>
          <w:sz w:val="24"/>
          <w:szCs w:val="24"/>
        </w:rPr>
        <w:t>)</w:t>
      </w:r>
      <w:r w:rsidRPr="00B338F3">
        <w:rPr>
          <w:rFonts w:ascii="Times New Roman" w:hAnsi="Times New Roman" w:cs="Times New Roman"/>
          <w:sz w:val="24"/>
          <w:szCs w:val="24"/>
        </w:rPr>
        <w:t>.</w:t>
      </w:r>
    </w:p>
    <w:p w14:paraId="259B941B" w14:textId="28886FE4" w:rsidR="00A905B6" w:rsidRDefault="00210925" w:rsidP="00A905B6">
      <w:pPr>
        <w:keepNext/>
        <w:spacing w:line="256" w:lineRule="auto"/>
      </w:pPr>
      <w:r>
        <w:rPr>
          <w:noProof/>
        </w:rPr>
        <w:lastRenderedPageBreak/>
        <w:drawing>
          <wp:inline distT="0" distB="0" distL="0" distR="0" wp14:anchorId="15394816" wp14:editId="5184B82C">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DB1DE0" w14:textId="35CA0C1C" w:rsidR="00D31923" w:rsidRDefault="00A905B6" w:rsidP="00476AF4">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983A24">
        <w:rPr>
          <w:rFonts w:ascii="Times New Roman" w:hAnsi="Times New Roman" w:cs="Times New Roman"/>
          <w:noProof/>
          <w:sz w:val="24"/>
          <w:szCs w:val="24"/>
        </w:rPr>
        <w:t>18</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w:t>
      </w:r>
      <w:r w:rsidR="00004958">
        <w:rPr>
          <w:rFonts w:ascii="Times New Roman" w:hAnsi="Times New Roman" w:cs="Times New Roman"/>
          <w:sz w:val="24"/>
          <w:szCs w:val="24"/>
        </w:rPr>
        <w:t>e</w:t>
      </w:r>
      <w:r w:rsidRPr="00282A53">
        <w:rPr>
          <w:rFonts w:ascii="Times New Roman" w:hAnsi="Times New Roman" w:cs="Times New Roman"/>
          <w:sz w:val="24"/>
          <w:szCs w:val="24"/>
        </w:rPr>
        <w:t>ach TPS's hourly missed risk.</w:t>
      </w:r>
    </w:p>
    <w:p w14:paraId="201F43C0" w14:textId="77777777" w:rsidR="00063633" w:rsidRDefault="00063633" w:rsidP="00476AF4">
      <w:pPr>
        <w:spacing w:line="256" w:lineRule="auto"/>
        <w:jc w:val="center"/>
        <w:rPr>
          <w:rFonts w:ascii="Times New Roman" w:hAnsi="Times New Roman" w:cs="Times New Roman"/>
          <w:sz w:val="24"/>
          <w:szCs w:val="24"/>
        </w:rPr>
      </w:pPr>
    </w:p>
    <w:p w14:paraId="3656CBED" w14:textId="16C90CD2" w:rsidR="00214628" w:rsidRDefault="00063633" w:rsidP="00214628">
      <w:pPr>
        <w:spacing w:line="256" w:lineRule="auto"/>
        <w:rPr>
          <w:rFonts w:ascii="Times New Roman" w:hAnsi="Times New Roman" w:cs="Times New Roman"/>
          <w:sz w:val="24"/>
          <w:szCs w:val="24"/>
        </w:rPr>
      </w:pPr>
      <w:r w:rsidRPr="00063633">
        <w:rPr>
          <w:rFonts w:ascii="Times New Roman" w:hAnsi="Times New Roman" w:cs="Times New Roman"/>
          <w:b/>
          <w:sz w:val="24"/>
          <w:szCs w:val="24"/>
        </w:rPr>
        <w:t>Headway.</w:t>
      </w:r>
      <w:r w:rsidRPr="00063633">
        <w:rPr>
          <w:rFonts w:ascii="Times New Roman" w:hAnsi="Times New Roman" w:cs="Times New Roman"/>
          <w:sz w:val="24"/>
          <w:szCs w:val="24"/>
        </w:rPr>
        <w:t xml:space="preserve">  </w:t>
      </w:r>
      <w:r>
        <w:rPr>
          <w:rFonts w:ascii="Times New Roman" w:hAnsi="Times New Roman" w:cs="Times New Roman"/>
          <w:sz w:val="24"/>
          <w:szCs w:val="24"/>
        </w:rPr>
        <w:t xml:space="preserve">As previous analyses suggest, headway </w:t>
      </w:r>
      <w:r w:rsidR="00F851D9">
        <w:rPr>
          <w:rFonts w:ascii="Times New Roman" w:hAnsi="Times New Roman" w:cs="Times New Roman"/>
          <w:sz w:val="24"/>
          <w:szCs w:val="24"/>
        </w:rPr>
        <w:t>is</w:t>
      </w:r>
      <w:r>
        <w:rPr>
          <w:rFonts w:ascii="Times New Roman" w:hAnsi="Times New Roman" w:cs="Times New Roman"/>
          <w:sz w:val="24"/>
          <w:szCs w:val="24"/>
        </w:rPr>
        <w:t xml:space="preserve"> a crucial implicit factor for the performance of TPSs. </w:t>
      </w:r>
      <w:r w:rsidR="00D2714C" w:rsidRPr="00063633">
        <w:rPr>
          <w:rFonts w:ascii="Times New Roman" w:hAnsi="Times New Roman" w:cs="Times New Roman"/>
          <w:sz w:val="24"/>
          <w:szCs w:val="24"/>
        </w:rPr>
        <w:t xml:space="preserve">The two temporal analyses also suggest </w:t>
      </w:r>
      <w:r w:rsidR="00D2714C">
        <w:rPr>
          <w:rFonts w:ascii="Times New Roman" w:hAnsi="Times New Roman" w:cs="Times New Roman"/>
          <w:sz w:val="24"/>
          <w:szCs w:val="24"/>
        </w:rPr>
        <w:t>two</w:t>
      </w:r>
      <w:r w:rsidR="00D2714C" w:rsidRPr="00063633">
        <w:rPr>
          <w:rFonts w:ascii="Times New Roman" w:hAnsi="Times New Roman" w:cs="Times New Roman"/>
          <w:sz w:val="24"/>
          <w:szCs w:val="24"/>
        </w:rPr>
        <w:t xml:space="preserve"> empirical rule</w:t>
      </w:r>
      <w:r w:rsidR="00512E2C">
        <w:rPr>
          <w:rFonts w:ascii="Times New Roman" w:hAnsi="Times New Roman" w:cs="Times New Roman"/>
          <w:sz w:val="24"/>
          <w:szCs w:val="24"/>
        </w:rPr>
        <w:t>s</w:t>
      </w:r>
      <w:r w:rsidR="00D2714C" w:rsidRPr="00063633">
        <w:rPr>
          <w:rFonts w:ascii="Times New Roman" w:hAnsi="Times New Roman" w:cs="Times New Roman"/>
          <w:sz w:val="24"/>
          <w:szCs w:val="24"/>
        </w:rPr>
        <w:t xml:space="preserve">: </w:t>
      </w:r>
    </w:p>
    <w:p w14:paraId="461065F3" w14:textId="295C34BB" w:rsidR="001C79B2" w:rsidRPr="001C79B2" w:rsidRDefault="00887CB7" w:rsidP="00AF16B3">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This is obvious since AT’s waiting time is e</w:t>
      </w:r>
      <w:r w:rsidR="00214628" w:rsidRPr="00AF16B3">
        <w:rPr>
          <w:rFonts w:ascii="Times New Roman" w:hAnsi="Times New Roman" w:cs="Times New Roman"/>
          <w:sz w:val="24"/>
          <w:szCs w:val="24"/>
        </w:rPr>
        <w:t>xac</w:t>
      </w:r>
      <w:r w:rsidR="0058222C" w:rsidRPr="00AF16B3">
        <w:rPr>
          <w:rFonts w:ascii="Times New Roman" w:hAnsi="Times New Roman" w:cs="Times New Roman"/>
          <w:sz w:val="24"/>
          <w:szCs w:val="24"/>
        </w:rPr>
        <w:t xml:space="preserve">tly the half of the headway. To moreover </w:t>
      </w:r>
      <w:r w:rsidR="00D812F8" w:rsidRPr="00AF16B3">
        <w:rPr>
          <w:rFonts w:ascii="Times New Roman" w:hAnsi="Times New Roman" w:cs="Times New Roman"/>
          <w:sz w:val="24"/>
          <w:szCs w:val="24"/>
        </w:rPr>
        <w:t>prove</w:t>
      </w:r>
      <w:r w:rsidR="0058222C" w:rsidRPr="00AF16B3">
        <w:rPr>
          <w:rFonts w:ascii="Times New Roman" w:hAnsi="Times New Roman" w:cs="Times New Roman"/>
          <w:sz w:val="24"/>
          <w:szCs w:val="24"/>
        </w:rPr>
        <w:t xml:space="preserve"> this, we </w:t>
      </w:r>
      <w:r w:rsidR="00D812F8" w:rsidRPr="00AF16B3">
        <w:rPr>
          <w:rFonts w:ascii="Times New Roman" w:hAnsi="Times New Roman" w:cs="Times New Roman"/>
          <w:sz w:val="24"/>
          <w:szCs w:val="24"/>
        </w:rPr>
        <w:t>investigated</w:t>
      </w:r>
      <w:r w:rsidR="0058222C" w:rsidRPr="00AF16B3">
        <w:rPr>
          <w:rFonts w:ascii="Times New Roman" w:hAnsi="Times New Roman" w:cs="Times New Roman"/>
          <w:sz w:val="24"/>
          <w:szCs w:val="24"/>
        </w:rPr>
        <w:t xml:space="preserve"> </w:t>
      </w:r>
      <w:r w:rsidR="00D812F8" w:rsidRPr="00AF16B3">
        <w:rPr>
          <w:rFonts w:ascii="Times New Roman" w:hAnsi="Times New Roman" w:cs="Times New Roman"/>
          <w:sz w:val="24"/>
          <w:szCs w:val="24"/>
        </w:rPr>
        <w:t>the correlation between the average waiting time difference in each hour and the average headway. The Pearson correlation coefficient is 0.9798 and the p-value is smaller than 0.0001</w:t>
      </w:r>
      <w:r w:rsidR="001C79B2" w:rsidRPr="00AF16B3">
        <w:rPr>
          <w:rFonts w:ascii="Times New Roman" w:hAnsi="Times New Roman" w:cs="Times New Roman"/>
          <w:sz w:val="24"/>
          <w:szCs w:val="24"/>
        </w:rPr>
        <w:t xml:space="preserve">. </w:t>
      </w:r>
      <w:r w:rsidR="00EA0564" w:rsidRPr="00AF16B3">
        <w:rPr>
          <w:rFonts w:ascii="Times New Roman" w:hAnsi="Times New Roman" w:cs="Times New Roman"/>
          <w:sz w:val="24"/>
          <w:szCs w:val="24"/>
        </w:rPr>
        <w:fldChar w:fldCharType="begin"/>
      </w:r>
      <w:r w:rsidR="00EA0564" w:rsidRPr="00AF16B3">
        <w:rPr>
          <w:rFonts w:ascii="Times New Roman" w:hAnsi="Times New Roman" w:cs="Times New Roman"/>
          <w:sz w:val="24"/>
          <w:szCs w:val="24"/>
        </w:rPr>
        <w:instrText xml:space="preserve"> REF _Ref21939313 \h  \* MERGEFORMAT </w:instrText>
      </w:r>
      <w:r w:rsidR="00EA0564" w:rsidRPr="00AF16B3">
        <w:rPr>
          <w:rFonts w:ascii="Times New Roman" w:hAnsi="Times New Roman" w:cs="Times New Roman"/>
          <w:sz w:val="24"/>
          <w:szCs w:val="24"/>
        </w:rPr>
      </w:r>
      <w:r w:rsidR="00EA0564" w:rsidRPr="00AF16B3">
        <w:rPr>
          <w:rFonts w:ascii="Times New Roman" w:hAnsi="Times New Roman" w:cs="Times New Roman"/>
          <w:sz w:val="24"/>
          <w:szCs w:val="24"/>
        </w:rPr>
        <w:fldChar w:fldCharType="separate"/>
      </w:r>
      <w:r w:rsidR="00EA0564" w:rsidRPr="00AF16B3">
        <w:rPr>
          <w:rFonts w:ascii="Times New Roman" w:hAnsi="Times New Roman" w:cs="Times New Roman"/>
          <w:sz w:val="24"/>
          <w:szCs w:val="24"/>
        </w:rPr>
        <w:t>Figure 19</w:t>
      </w:r>
      <w:r w:rsidR="00EA0564" w:rsidRPr="00AF16B3">
        <w:rPr>
          <w:rFonts w:ascii="Times New Roman" w:hAnsi="Times New Roman" w:cs="Times New Roman"/>
          <w:sz w:val="24"/>
          <w:szCs w:val="24"/>
        </w:rPr>
        <w:fldChar w:fldCharType="end"/>
      </w:r>
      <w:r w:rsidR="00EA0564" w:rsidRPr="00AF16B3">
        <w:rPr>
          <w:rFonts w:ascii="Times New Roman" w:hAnsi="Times New Roman" w:cs="Times New Roman"/>
          <w:sz w:val="24"/>
          <w:szCs w:val="24"/>
        </w:rPr>
        <w:t xml:space="preserve"> (left) shows the strong </w:t>
      </w:r>
      <w:r w:rsidR="00B80EF7" w:rsidRPr="00AF16B3">
        <w:rPr>
          <w:rFonts w:ascii="Times New Roman" w:hAnsi="Times New Roman" w:cs="Times New Roman"/>
          <w:sz w:val="24"/>
          <w:szCs w:val="24"/>
        </w:rPr>
        <w:t>positive correlation between headway of each hour and the waiting time difference.</w:t>
      </w:r>
      <w:r w:rsidR="002C7BA7" w:rsidRPr="00AF16B3">
        <w:rPr>
          <w:rFonts w:ascii="Times New Roman" w:hAnsi="Times New Roman" w:cs="Times New Roman"/>
          <w:sz w:val="24"/>
          <w:szCs w:val="24"/>
        </w:rPr>
        <w:t xml:space="preserve"> </w:t>
      </w:r>
      <w:r w:rsidR="00AF16B3" w:rsidRPr="00AF16B3">
        <w:rPr>
          <w:rFonts w:ascii="Times New Roman" w:hAnsi="Times New Roman" w:cs="Times New Roman"/>
          <w:sz w:val="24"/>
          <w:szCs w:val="24"/>
        </w:rPr>
        <w:t xml:space="preserve">Some former studies also suggested the same conclusion: in rural Scotland, RTI users can save 7 minutes in average </w:t>
      </w:r>
      <w:r w:rsidR="00AF16B3" w:rsidRPr="00AF16B3">
        <w:rPr>
          <w:rFonts w:ascii="Times New Roman" w:hAnsi="Times New Roman" w:cs="Times New Roman"/>
          <w:sz w:val="24"/>
          <w:szCs w:val="24"/>
        </w:rPr>
        <w:fldChar w:fldCharType="begin" w:fldLock="1"/>
      </w:r>
      <w:r w:rsidR="00AF16B3" w:rsidRPr="00AF16B3">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AF16B3" w:rsidRPr="00AF16B3">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(Papangelis et al., 2016)</w:t>
      </w:r>
      <w:r w:rsidR="00AF16B3" w:rsidRPr="00AF16B3">
        <w:rPr>
          <w:rFonts w:ascii="Times New Roman" w:hAnsi="Times New Roman" w:cs="Times New Roman"/>
          <w:sz w:val="24"/>
          <w:szCs w:val="24"/>
        </w:rPr>
        <w:fldChar w:fldCharType="end"/>
      </w:r>
      <w:r w:rsidR="00AF16B3" w:rsidRPr="00AF16B3">
        <w:rPr>
          <w:rFonts w:ascii="Times New Roman" w:hAnsi="Times New Roman" w:cs="Times New Roman"/>
          <w:sz w:val="24"/>
          <w:szCs w:val="24"/>
        </w:rPr>
        <w:t>, while in other studies in urban areas, the saved time is much less</w:t>
      </w:r>
      <w:r w:rsidR="00AF16B3">
        <w:rPr>
          <w:rFonts w:ascii="Times New Roman" w:hAnsi="Times New Roman" w:cs="Times New Roman"/>
          <w:sz w:val="24"/>
          <w:szCs w:val="24"/>
        </w:rPr>
        <w:t xml:space="preserve"> </w:t>
      </w:r>
      <w:r w:rsidR="00AF16B3">
        <w:rPr>
          <w:rFonts w:ascii="Times New Roman" w:hAnsi="Times New Roman" w:cs="Times New Roman"/>
          <w:sz w:val="24"/>
          <w:szCs w:val="24"/>
        </w:rPr>
        <w:fldChar w:fldCharType="begin" w:fldLock="1"/>
      </w:r>
      <w:r w:rsidR="00AF16B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 Papangelis et al., 2016)"},"properties":{"noteIndex":0},"schema":"https://github.com/citation-style-language/schema/raw/master/csl-citation.json"}</w:instrText>
      </w:r>
      <w:r w:rsidR="00AF16B3">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(Brakewood et al., 2014; Chow et al., 2014)</w:t>
      </w:r>
      <w:r w:rsidR="00AF16B3">
        <w:rPr>
          <w:rFonts w:ascii="Times New Roman" w:hAnsi="Times New Roman" w:cs="Times New Roman"/>
          <w:sz w:val="24"/>
          <w:szCs w:val="24"/>
        </w:rPr>
        <w:fldChar w:fldCharType="end"/>
      </w:r>
      <w:r w:rsidR="00AF16B3" w:rsidRPr="00AF16B3">
        <w:rPr>
          <w:rFonts w:ascii="Times New Roman" w:hAnsi="Times New Roman" w:cs="Times New Roman"/>
          <w:sz w:val="24"/>
          <w:szCs w:val="24"/>
        </w:rPr>
        <w:t>. RTI will flatten the radical waiting time difference between different systems caused by different scheduled frequencies.</w:t>
      </w:r>
    </w:p>
    <w:p w14:paraId="189D0F8C" w14:textId="515FA9EC" w:rsidR="001162C5" w:rsidRDefault="001C79B2" w:rsidP="001C79B2">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00D2714C" w:rsidRPr="001C79B2">
        <w:rPr>
          <w:rFonts w:ascii="Times New Roman" w:hAnsi="Times New Roman" w:cs="Times New Roman"/>
          <w:sz w:val="24"/>
          <w:szCs w:val="24"/>
        </w:rPr>
        <w:t xml:space="preserve">he larger the headways are, the </w:t>
      </w:r>
      <w:r w:rsidR="00D2714C" w:rsidRPr="00E77C33">
        <w:rPr>
          <w:rFonts w:ascii="Times New Roman" w:hAnsi="Times New Roman" w:cs="Times New Roman"/>
          <w:i/>
          <w:sz w:val="24"/>
          <w:szCs w:val="24"/>
        </w:rPr>
        <w:t>less</w:t>
      </w:r>
      <w:r w:rsidR="00D2714C" w:rsidRPr="001C79B2">
        <w:rPr>
          <w:rFonts w:ascii="Times New Roman" w:hAnsi="Times New Roman" w:cs="Times New Roman"/>
          <w:sz w:val="24"/>
          <w:szCs w:val="24"/>
        </w:rPr>
        <w:t xml:space="preserve"> effective PT optimal is, compared to </w:t>
      </w:r>
      <w:r w:rsidR="00D2714C" w:rsidRPr="00E77C33">
        <w:rPr>
          <w:rFonts w:ascii="Times New Roman" w:hAnsi="Times New Roman" w:cs="Times New Roman"/>
          <w:i/>
          <w:sz w:val="24"/>
          <w:szCs w:val="24"/>
        </w:rPr>
        <w:t>scheduled tactic</w:t>
      </w:r>
      <w:r w:rsidR="001162C5" w:rsidRPr="001C79B2">
        <w:rPr>
          <w:rFonts w:ascii="Times New Roman" w:hAnsi="Times New Roman" w:cs="Times New Roman"/>
          <w:sz w:val="24"/>
          <w:szCs w:val="24"/>
        </w:rPr>
        <w:t>.</w:t>
      </w:r>
      <w:r w:rsidR="00983A24" w:rsidRPr="001C79B2">
        <w:rPr>
          <w:rFonts w:ascii="Times New Roman" w:hAnsi="Times New Roman" w:cs="Times New Roman"/>
          <w:sz w:val="24"/>
          <w:szCs w:val="24"/>
        </w:rPr>
        <w:t xml:space="preserve"> </w:t>
      </w:r>
      <w:r w:rsidR="0097371D">
        <w:rPr>
          <w:rFonts w:ascii="Times New Roman" w:hAnsi="Times New Roman" w:cs="Times New Roman"/>
          <w:sz w:val="24"/>
          <w:szCs w:val="24"/>
        </w:rPr>
        <w:t xml:space="preserve">Likewise, </w:t>
      </w:r>
      <w:r w:rsidR="000F5956" w:rsidRPr="001C79B2">
        <w:rPr>
          <w:rFonts w:ascii="Times New Roman" w:hAnsi="Times New Roman" w:cs="Times New Roman"/>
          <w:sz w:val="24"/>
          <w:szCs w:val="24"/>
        </w:rPr>
        <w:t>we test</w:t>
      </w:r>
      <w:r w:rsidR="00214628" w:rsidRPr="001C79B2">
        <w:rPr>
          <w:rFonts w:ascii="Times New Roman" w:hAnsi="Times New Roman" w:cs="Times New Roman"/>
          <w:sz w:val="24"/>
          <w:szCs w:val="24"/>
        </w:rPr>
        <w:t>ed</w:t>
      </w:r>
      <w:r w:rsidR="000F5956" w:rsidRPr="001C79B2">
        <w:rPr>
          <w:rFonts w:ascii="Times New Roman" w:hAnsi="Times New Roman" w:cs="Times New Roman"/>
          <w:sz w:val="24"/>
          <w:szCs w:val="24"/>
        </w:rPr>
        <w:t xml:space="preserve"> the correlation between the </w:t>
      </w:r>
      <w:r w:rsidR="00DC0A4A">
        <w:rPr>
          <w:rFonts w:ascii="Times New Roman" w:hAnsi="Times New Roman" w:cs="Times New Roman"/>
          <w:sz w:val="24"/>
          <w:szCs w:val="24"/>
        </w:rPr>
        <w:t>each hour’s</w:t>
      </w:r>
      <w:r w:rsidR="000F5956" w:rsidRPr="001C79B2">
        <w:rPr>
          <w:rFonts w:ascii="Times New Roman" w:hAnsi="Times New Roman" w:cs="Times New Roman"/>
          <w:sz w:val="24"/>
          <w:szCs w:val="24"/>
        </w:rPr>
        <w:t xml:space="preserve"> </w:t>
      </w:r>
      <w:r w:rsidR="00803789">
        <w:rPr>
          <w:rFonts w:ascii="Times New Roman" w:hAnsi="Times New Roman" w:cs="Times New Roman"/>
          <w:sz w:val="24"/>
          <w:szCs w:val="24"/>
        </w:rPr>
        <w:t xml:space="preserve">average </w:t>
      </w:r>
      <w:r w:rsidR="000F5956" w:rsidRPr="001C79B2">
        <w:rPr>
          <w:rFonts w:ascii="Times New Roman" w:hAnsi="Times New Roman" w:cs="Times New Roman"/>
          <w:sz w:val="24"/>
          <w:szCs w:val="24"/>
        </w:rPr>
        <w:t>headway and corresponding performance difference</w:t>
      </w:r>
      <w:r w:rsidR="003B39D6" w:rsidRPr="001C79B2">
        <w:rPr>
          <w:rFonts w:ascii="Times New Roman" w:hAnsi="Times New Roman" w:cs="Times New Roman"/>
          <w:sz w:val="24"/>
          <w:szCs w:val="24"/>
        </w:rPr>
        <w:t>.</w:t>
      </w:r>
      <w:r w:rsidR="00F851D9" w:rsidRPr="001C79B2">
        <w:rPr>
          <w:rFonts w:ascii="Times New Roman" w:hAnsi="Times New Roman" w:cs="Times New Roman"/>
          <w:sz w:val="24"/>
          <w:szCs w:val="24"/>
        </w:rPr>
        <w:t xml:space="preserve"> </w:t>
      </w:r>
      <w:r w:rsidR="008C724C">
        <w:rPr>
          <w:rFonts w:ascii="Times New Roman" w:hAnsi="Times New Roman" w:cs="Times New Roman"/>
          <w:sz w:val="24"/>
          <w:szCs w:val="24"/>
        </w:rPr>
        <w:t xml:space="preserve">The Pearson correlation coefficient is -0.6201 and the p-value is 0.0012. </w:t>
      </w:r>
      <w:r w:rsidR="00407209">
        <w:rPr>
          <w:rFonts w:ascii="Times New Roman" w:hAnsi="Times New Roman" w:cs="Times New Roman"/>
          <w:sz w:val="24"/>
          <w:szCs w:val="24"/>
        </w:rPr>
        <w:fldChar w:fldCharType="begin"/>
      </w:r>
      <w:r w:rsidR="00407209">
        <w:rPr>
          <w:rFonts w:ascii="Times New Roman" w:hAnsi="Times New Roman" w:cs="Times New Roman"/>
          <w:sz w:val="24"/>
          <w:szCs w:val="24"/>
        </w:rPr>
        <w:instrText xml:space="preserve"> REF _Ref21939313 \h  \* MERGEFORMAT </w:instrText>
      </w:r>
      <w:r w:rsidR="00407209">
        <w:rPr>
          <w:rFonts w:ascii="Times New Roman" w:hAnsi="Times New Roman" w:cs="Times New Roman"/>
          <w:sz w:val="24"/>
          <w:szCs w:val="24"/>
        </w:rPr>
      </w:r>
      <w:r w:rsidR="00407209">
        <w:rPr>
          <w:rFonts w:ascii="Times New Roman" w:hAnsi="Times New Roman" w:cs="Times New Roman"/>
          <w:sz w:val="24"/>
          <w:szCs w:val="24"/>
        </w:rPr>
        <w:fldChar w:fldCharType="separate"/>
      </w:r>
      <w:r w:rsidR="00407209" w:rsidRPr="00EA0564">
        <w:rPr>
          <w:rFonts w:ascii="Times New Roman" w:hAnsi="Times New Roman" w:cs="Times New Roman"/>
          <w:sz w:val="24"/>
          <w:szCs w:val="24"/>
        </w:rPr>
        <w:t>Figure 19</w:t>
      </w:r>
      <w:r w:rsidR="00407209">
        <w:rPr>
          <w:rFonts w:ascii="Times New Roman" w:hAnsi="Times New Roman" w:cs="Times New Roman"/>
          <w:sz w:val="24"/>
          <w:szCs w:val="24"/>
        </w:rPr>
        <w:fldChar w:fldCharType="end"/>
      </w:r>
      <w:r w:rsidR="00407209">
        <w:rPr>
          <w:rFonts w:ascii="Times New Roman" w:hAnsi="Times New Roman" w:cs="Times New Roman"/>
          <w:sz w:val="24"/>
          <w:szCs w:val="24"/>
        </w:rPr>
        <w:t xml:space="preserve"> (right) is the scatter plot</w:t>
      </w:r>
      <w:r w:rsidR="00415E17">
        <w:rPr>
          <w:rFonts w:ascii="Times New Roman" w:hAnsi="Times New Roman" w:cs="Times New Roman"/>
          <w:sz w:val="24"/>
          <w:szCs w:val="24"/>
        </w:rPr>
        <w:t xml:space="preserve"> of the two variables</w:t>
      </w:r>
      <w:r w:rsidR="00407209">
        <w:rPr>
          <w:rFonts w:ascii="Times New Roman" w:hAnsi="Times New Roman" w:cs="Times New Roman"/>
          <w:sz w:val="24"/>
          <w:szCs w:val="24"/>
        </w:rPr>
        <w:t xml:space="preserve">. </w:t>
      </w:r>
      <w:r w:rsidR="00F851D9" w:rsidRPr="001C79B2">
        <w:rPr>
          <w:rFonts w:ascii="Times New Roman" w:hAnsi="Times New Roman" w:cs="Times New Roman"/>
          <w:sz w:val="24"/>
          <w:szCs w:val="24"/>
        </w:rPr>
        <w:t xml:space="preserve">The results show strong </w:t>
      </w:r>
      <w:r w:rsidR="00DC0A4A">
        <w:rPr>
          <w:rFonts w:ascii="Times New Roman" w:hAnsi="Times New Roman" w:cs="Times New Roman"/>
          <w:sz w:val="24"/>
          <w:szCs w:val="24"/>
        </w:rPr>
        <w:t>negative</w:t>
      </w:r>
      <w:r w:rsidR="00F851D9" w:rsidRPr="001C79B2">
        <w:rPr>
          <w:rFonts w:ascii="Times New Roman" w:hAnsi="Times New Roman" w:cs="Times New Roman"/>
          <w:sz w:val="24"/>
          <w:szCs w:val="24"/>
        </w:rPr>
        <w:t xml:space="preserve"> correlation between headway and the ST</w:t>
      </w:r>
      <w:r w:rsidR="00877430">
        <w:rPr>
          <w:rFonts w:ascii="Times New Roman" w:hAnsi="Times New Roman" w:cs="Times New Roman"/>
          <w:sz w:val="24"/>
          <w:szCs w:val="24"/>
        </w:rPr>
        <w:t xml:space="preserve"> - PT</w:t>
      </w:r>
      <w:r w:rsidR="00F851D9" w:rsidRPr="001C79B2">
        <w:rPr>
          <w:rFonts w:ascii="Times New Roman" w:hAnsi="Times New Roman" w:cs="Times New Roman"/>
          <w:sz w:val="24"/>
          <w:szCs w:val="24"/>
        </w:rPr>
        <w:t xml:space="preserve"> </w:t>
      </w:r>
      <w:r w:rsidR="00990430" w:rsidRPr="001C79B2">
        <w:rPr>
          <w:rFonts w:ascii="Times New Roman" w:hAnsi="Times New Roman" w:cs="Times New Roman"/>
          <w:sz w:val="24"/>
          <w:szCs w:val="24"/>
        </w:rPr>
        <w:t xml:space="preserve">waiting time </w:t>
      </w:r>
      <w:r w:rsidR="00877430">
        <w:rPr>
          <w:rFonts w:ascii="Times New Roman" w:hAnsi="Times New Roman" w:cs="Times New Roman"/>
          <w:sz w:val="24"/>
          <w:szCs w:val="24"/>
        </w:rPr>
        <w:t>difference.</w:t>
      </w:r>
    </w:p>
    <w:p w14:paraId="60DE05B3" w14:textId="05A650B0" w:rsidR="00983A24" w:rsidRDefault="00A26768" w:rsidP="00983A24">
      <w:pPr>
        <w:keepNext/>
        <w:spacing w:line="256" w:lineRule="auto"/>
        <w:jc w:val="center"/>
      </w:pPr>
      <w:r>
        <w:rPr>
          <w:noProof/>
        </w:rPr>
        <w:lastRenderedPageBreak/>
        <w:drawing>
          <wp:inline distT="0" distB="0" distL="0" distR="0" wp14:anchorId="66D7F584" wp14:editId="57AE9C43">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drawing>
          <wp:inline distT="0" distB="0" distL="0" distR="0" wp14:anchorId="5872268F" wp14:editId="459FF9ED">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8DB5D1C" w14:textId="339C8A49" w:rsidR="00063633" w:rsidRPr="00214628" w:rsidRDefault="00983A24" w:rsidP="00214628">
      <w:pPr>
        <w:pStyle w:val="IndentTimesNewRoman"/>
        <w:ind w:firstLine="0"/>
        <w:jc w:val="center"/>
      </w:pPr>
      <w:bookmarkStart w:id="547" w:name="_Ref21939313"/>
      <w:r w:rsidRPr="00214628">
        <w:t xml:space="preserve">Figure </w:t>
      </w:r>
      <w:fldSimple w:instr=" SEQ Figure \* ARABIC ">
        <w:r w:rsidRPr="00214628">
          <w:rPr>
            <w:noProof/>
          </w:rPr>
          <w:t>19</w:t>
        </w:r>
      </w:fldSimple>
      <w:bookmarkEnd w:id="547"/>
      <w:r w:rsidRPr="00214628">
        <w:t xml:space="preserve"> Scatter plots between Headway and</w:t>
      </w:r>
      <w:r w:rsidR="00A26768" w:rsidRPr="00A26768">
        <w:t xml:space="preserve"> </w:t>
      </w:r>
      <w:r w:rsidR="00A26768">
        <w:t>AT/ST</w:t>
      </w:r>
      <w:r w:rsidRPr="00214628">
        <w:t xml:space="preserve"> </w:t>
      </w:r>
      <w:r w:rsidR="00A26768">
        <w:t xml:space="preserve">- </w:t>
      </w:r>
      <w:r w:rsidRPr="00214628">
        <w:t xml:space="preserve">PT optimal </w:t>
      </w:r>
      <w:r w:rsidR="00756248">
        <w:t>waiting time</w:t>
      </w:r>
      <w:r w:rsidRPr="00214628">
        <w:t xml:space="preserve"> difference</w:t>
      </w:r>
    </w:p>
    <w:p w14:paraId="63666E32" w14:textId="77777777" w:rsidR="00947359" w:rsidRPr="001162C5" w:rsidRDefault="00947359" w:rsidP="00947359">
      <w:pPr>
        <w:spacing w:line="256" w:lineRule="auto"/>
        <w:ind w:left="360"/>
        <w:rPr>
          <w:rFonts w:ascii="Times New Roman" w:hAnsi="Times New Roman" w:cs="Times New Roman"/>
          <w:sz w:val="24"/>
          <w:szCs w:val="24"/>
        </w:rPr>
      </w:pPr>
    </w:p>
    <w:p w14:paraId="55D15B7C" w14:textId="77777777" w:rsidR="00D31923" w:rsidRPr="00F34180" w:rsidRDefault="00D31923" w:rsidP="00D31923">
      <w:pPr>
        <w:spacing w:line="256" w:lineRule="auto"/>
        <w:rPr>
          <w:rFonts w:ascii="Times New Roman" w:hAnsi="Times New Roman" w:cs="Times New Roman"/>
          <w:sz w:val="24"/>
          <w:szCs w:val="24"/>
        </w:rPr>
      </w:pP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6C1C6376"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w:t>
      </w:r>
      <w:r w:rsidR="000E6405">
        <w:rPr>
          <w:rFonts w:ascii="Times New Roman" w:hAnsi="Times New Roman" w:cs="Times New Roman"/>
          <w:sz w:val="24"/>
          <w:szCs w:val="24"/>
        </w:rPr>
        <w:t>s</w:t>
      </w:r>
      <w:r>
        <w:rPr>
          <w:rFonts w:ascii="Times New Roman" w:hAnsi="Times New Roman" w:cs="Times New Roman"/>
          <w:sz w:val="24"/>
          <w:szCs w:val="24"/>
        </w:rPr>
        <w:t xml:space="preserve">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w:t>
      </w:r>
      <w:r>
        <w:rPr>
          <w:rFonts w:ascii="Times New Roman" w:hAnsi="Times New Roman" w:cs="Times New Roman"/>
          <w:sz w:val="24"/>
          <w:szCs w:val="24"/>
        </w:rPr>
        <w:lastRenderedPageBreak/>
        <w:t xml:space="preserve">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244E84"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244E8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244E84"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54FDE011" w14:textId="1722B3E6" w:rsidR="00AF16B3" w:rsidRPr="00AF16B3" w:rsidRDefault="00A905B6"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F16B3" w:rsidRPr="00AF16B3">
        <w:rPr>
          <w:rFonts w:ascii="Times New Roman" w:hAnsi="Times New Roman" w:cs="Times New Roman"/>
          <w:noProof/>
          <w:sz w:val="24"/>
          <w:szCs w:val="24"/>
        </w:rPr>
        <w:t xml:space="preserve">Algers, S., Hansen, S., &amp; Tegner, G. (1975). Role of waiting time, comfort, and convenience in modal choice for work trip. </w:t>
      </w:r>
      <w:r w:rsidR="00AF16B3" w:rsidRPr="00AF16B3">
        <w:rPr>
          <w:rFonts w:ascii="Times New Roman" w:hAnsi="Times New Roman" w:cs="Times New Roman"/>
          <w:i/>
          <w:iCs/>
          <w:noProof/>
          <w:sz w:val="24"/>
          <w:szCs w:val="24"/>
        </w:rPr>
        <w:t>Transportation Research Record</w:t>
      </w:r>
      <w:r w:rsidR="00AF16B3" w:rsidRPr="00AF16B3">
        <w:rPr>
          <w:rFonts w:ascii="Times New Roman" w:hAnsi="Times New Roman" w:cs="Times New Roman"/>
          <w:noProof/>
          <w:sz w:val="24"/>
          <w:szCs w:val="24"/>
        </w:rPr>
        <w:t xml:space="preserve">, </w:t>
      </w:r>
      <w:r w:rsidR="00AF16B3" w:rsidRPr="00AF16B3">
        <w:rPr>
          <w:rFonts w:ascii="Times New Roman" w:hAnsi="Times New Roman" w:cs="Times New Roman"/>
          <w:i/>
          <w:iCs/>
          <w:noProof/>
          <w:sz w:val="24"/>
          <w:szCs w:val="24"/>
        </w:rPr>
        <w:t>534</w:t>
      </w:r>
      <w:r w:rsidR="00AF16B3" w:rsidRPr="00AF16B3">
        <w:rPr>
          <w:rFonts w:ascii="Times New Roman" w:hAnsi="Times New Roman" w:cs="Times New Roman"/>
          <w:noProof/>
          <w:sz w:val="24"/>
          <w:szCs w:val="24"/>
        </w:rPr>
        <w:t>, 38–51.</w:t>
      </w:r>
    </w:p>
    <w:p w14:paraId="2A89C771"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Bowman, L. A., &amp; Turnquist, M. A. (1981). Service frequency, schedule reliability and passenger wait times at transit stops. </w:t>
      </w:r>
      <w:r w:rsidRPr="00AF16B3">
        <w:rPr>
          <w:rFonts w:ascii="Times New Roman" w:hAnsi="Times New Roman" w:cs="Times New Roman"/>
          <w:i/>
          <w:iCs/>
          <w:noProof/>
          <w:sz w:val="24"/>
          <w:szCs w:val="24"/>
        </w:rPr>
        <w:t>Transportation Research Part A: General</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15</w:t>
      </w:r>
      <w:r w:rsidRPr="00AF16B3">
        <w:rPr>
          <w:rFonts w:ascii="Times New Roman" w:hAnsi="Times New Roman" w:cs="Times New Roman"/>
          <w:noProof/>
          <w:sz w:val="24"/>
          <w:szCs w:val="24"/>
        </w:rPr>
        <w:t>(6), 465–471.</w:t>
      </w:r>
    </w:p>
    <w:p w14:paraId="02B4F6A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69</w:t>
      </w:r>
      <w:r w:rsidRPr="00AF16B3">
        <w:rPr>
          <w:rFonts w:ascii="Times New Roman" w:hAnsi="Times New Roman" w:cs="Times New Roman"/>
          <w:noProof/>
          <w:sz w:val="24"/>
          <w:szCs w:val="24"/>
        </w:rPr>
        <w:t>, 409–422.</w:t>
      </w:r>
    </w:p>
    <w:p w14:paraId="7367D5EF"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Macfarlane, G. S., &amp; Watkins, K. (2015). The impact of real-time information on bus ridership in New York City. </w:t>
      </w:r>
      <w:r w:rsidRPr="00AF16B3">
        <w:rPr>
          <w:rFonts w:ascii="Times New Roman" w:hAnsi="Times New Roman" w:cs="Times New Roman"/>
          <w:i/>
          <w:iCs/>
          <w:noProof/>
          <w:sz w:val="24"/>
          <w:szCs w:val="24"/>
        </w:rPr>
        <w:t>Transportation Research Part C: Emerging Technologies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53</w:t>
      </w:r>
      <w:r w:rsidRPr="00AF16B3">
        <w:rPr>
          <w:rFonts w:ascii="Times New Roman" w:hAnsi="Times New Roman" w:cs="Times New Roman"/>
          <w:noProof/>
          <w:sz w:val="24"/>
          <w:szCs w:val="24"/>
        </w:rPr>
        <w:t>, 59–75.</w:t>
      </w:r>
    </w:p>
    <w:p w14:paraId="71872D88"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Brakewood, C., Rojas, F., Zegras, C., Watkins, K., &amp; Robin, J. (2015). An analysis of commuter rail real-time information in Boston.</w:t>
      </w:r>
    </w:p>
    <w:p w14:paraId="69EAA6FA"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&amp; Watkins, K. (2018). A literature review of the passenger benefits of real-time transit information. </w:t>
      </w:r>
      <w:r w:rsidRPr="00AF16B3">
        <w:rPr>
          <w:rFonts w:ascii="Times New Roman" w:hAnsi="Times New Roman" w:cs="Times New Roman"/>
          <w:i/>
          <w:iCs/>
          <w:noProof/>
          <w:sz w:val="24"/>
          <w:szCs w:val="24"/>
        </w:rPr>
        <w:t>Transport Reviews</w:t>
      </w:r>
      <w:r w:rsidRPr="00AF16B3">
        <w:rPr>
          <w:rFonts w:ascii="Times New Roman" w:hAnsi="Times New Roman" w:cs="Times New Roman"/>
          <w:noProof/>
          <w:sz w:val="24"/>
          <w:szCs w:val="24"/>
        </w:rPr>
        <w:t>, 1–30.</w:t>
      </w:r>
    </w:p>
    <w:p w14:paraId="6A14A64D"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AF16B3">
        <w:rPr>
          <w:rFonts w:ascii="Times New Roman" w:hAnsi="Times New Roman" w:cs="Times New Roman"/>
          <w:i/>
          <w:iCs/>
          <w:noProof/>
          <w:sz w:val="24"/>
          <w:szCs w:val="24"/>
        </w:rPr>
        <w:t>2018 21st International Conference on Intelligent Transportation Systems (ITSC)</w:t>
      </w:r>
      <w:r w:rsidRPr="00AF16B3">
        <w:rPr>
          <w:rFonts w:ascii="Times New Roman" w:hAnsi="Times New Roman" w:cs="Times New Roman"/>
          <w:noProof/>
          <w:sz w:val="24"/>
          <w:szCs w:val="24"/>
        </w:rPr>
        <w:t xml:space="preserve"> (pp. 2589–2594). IEEE.</w:t>
      </w:r>
    </w:p>
    <w:p w14:paraId="353CBDE0"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AF16B3">
        <w:rPr>
          <w:rFonts w:ascii="Times New Roman" w:hAnsi="Times New Roman" w:cs="Times New Roman"/>
          <w:i/>
          <w:iCs/>
          <w:noProof/>
          <w:sz w:val="24"/>
          <w:szCs w:val="24"/>
        </w:rPr>
        <w:t>EURO Journal on Transportation and Logistics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w:t>
      </w:r>
      <w:r w:rsidRPr="00AF16B3">
        <w:rPr>
          <w:rFonts w:ascii="Times New Roman" w:hAnsi="Times New Roman" w:cs="Times New Roman"/>
          <w:noProof/>
          <w:sz w:val="24"/>
          <w:szCs w:val="24"/>
        </w:rPr>
        <w:t>(3), 247–270.</w:t>
      </w:r>
    </w:p>
    <w:p w14:paraId="764D156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2419</w:t>
      </w:r>
      <w:r w:rsidRPr="00AF16B3">
        <w:rPr>
          <w:rFonts w:ascii="Times New Roman" w:hAnsi="Times New Roman" w:cs="Times New Roman"/>
          <w:noProof/>
          <w:sz w:val="24"/>
          <w:szCs w:val="24"/>
        </w:rPr>
        <w:t>(1), 1–10.</w:t>
      </w:r>
    </w:p>
    <w:p w14:paraId="063B519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lastRenderedPageBreak/>
        <w:t>COTA. (2019). 2 N HIGH / E MAIN.</w:t>
      </w:r>
    </w:p>
    <w:p w14:paraId="2CB5A57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4F995BA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Dziekan, K., &amp; Vermeulen, A. (2006). Psychological effects of and design preferences for real-time information displays.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(1), 1.</w:t>
      </w:r>
    </w:p>
    <w:p w14:paraId="495E3A4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88</w:t>
      </w:r>
      <w:r w:rsidRPr="00AF16B3">
        <w:rPr>
          <w:rFonts w:ascii="Times New Roman" w:hAnsi="Times New Roman" w:cs="Times New Roman"/>
          <w:noProof/>
          <w:sz w:val="24"/>
          <w:szCs w:val="24"/>
        </w:rPr>
        <w:t>, 251–264.</w:t>
      </w:r>
    </w:p>
    <w:p w14:paraId="3EEEDED5"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Ferris, B., Watkins, K., &amp; Borning, A. (2010). OneBusAway: results from providing real-time arrival information for public transit. In </w:t>
      </w:r>
      <w:r w:rsidRPr="00AF16B3">
        <w:rPr>
          <w:rFonts w:ascii="Times New Roman" w:hAnsi="Times New Roman" w:cs="Times New Roman"/>
          <w:i/>
          <w:iCs/>
          <w:noProof/>
          <w:sz w:val="24"/>
          <w:szCs w:val="24"/>
        </w:rPr>
        <w:t>Proceedings of the SIGCHI Conference on Human Factors in Computing Systems</w:t>
      </w:r>
      <w:r w:rsidRPr="00AF16B3">
        <w:rPr>
          <w:rFonts w:ascii="Times New Roman" w:hAnsi="Times New Roman" w:cs="Times New Roman"/>
          <w:noProof/>
          <w:sz w:val="24"/>
          <w:szCs w:val="24"/>
        </w:rPr>
        <w:t xml:space="preserve"> (pp. 1807–1816). ACM.</w:t>
      </w:r>
    </w:p>
    <w:p w14:paraId="6CE762D3"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Fonzone, A., Schmöcker, J.-D., &amp; Liu, R. (2015). A model of bus bunching under reliability-based passenger arrival patterns. </w:t>
      </w:r>
      <w:r w:rsidRPr="00AF16B3">
        <w:rPr>
          <w:rFonts w:ascii="Times New Roman" w:hAnsi="Times New Roman" w:cs="Times New Roman"/>
          <w:i/>
          <w:iCs/>
          <w:noProof/>
          <w:sz w:val="24"/>
          <w:szCs w:val="24"/>
        </w:rPr>
        <w:t>Transportation Research Procedia</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7</w:t>
      </w:r>
      <w:r w:rsidRPr="00AF16B3">
        <w:rPr>
          <w:rFonts w:ascii="Times New Roman" w:hAnsi="Times New Roman" w:cs="Times New Roman"/>
          <w:noProof/>
          <w:sz w:val="24"/>
          <w:szCs w:val="24"/>
        </w:rPr>
        <w:t>, 276–299.</w:t>
      </w:r>
    </w:p>
    <w:p w14:paraId="03C72381"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Fries, R. N., Dunning, A. E., &amp; Chowdhury, M. A. (2011). University traveler value of potential real-time transit information.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14</w:t>
      </w:r>
      <w:r w:rsidRPr="00AF16B3">
        <w:rPr>
          <w:rFonts w:ascii="Times New Roman" w:hAnsi="Times New Roman" w:cs="Times New Roman"/>
          <w:noProof/>
          <w:sz w:val="24"/>
          <w:szCs w:val="24"/>
        </w:rPr>
        <w:t>(2), 2.</w:t>
      </w:r>
    </w:p>
    <w:p w14:paraId="09A9C03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2274</w:t>
      </w:r>
      <w:r w:rsidRPr="00AF16B3">
        <w:rPr>
          <w:rFonts w:ascii="Times New Roman" w:hAnsi="Times New Roman" w:cs="Times New Roman"/>
          <w:noProof/>
          <w:sz w:val="24"/>
          <w:szCs w:val="24"/>
        </w:rPr>
        <w:t>(1), 52–60.</w:t>
      </w:r>
    </w:p>
    <w:p w14:paraId="5040BCBA"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Gkioulou, Z. (2013). Evaluating the impact of waiting time uncertainty on passengers´ decisions.</w:t>
      </w:r>
    </w:p>
    <w:p w14:paraId="5E94F9D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442B2B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(2018). Trip Updates. Retrieved April 8, 2019, from https://developers.google.com/transit/gtfs-realtime/guides/trip-updates</w:t>
      </w:r>
    </w:p>
    <w:p w14:paraId="5DCF9E27"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Goyder, J. (1986). Surveys on surveys: Limitations and potentialities. </w:t>
      </w:r>
      <w:r w:rsidRPr="00AF16B3">
        <w:rPr>
          <w:rFonts w:ascii="Times New Roman" w:hAnsi="Times New Roman" w:cs="Times New Roman"/>
          <w:i/>
          <w:iCs/>
          <w:noProof/>
          <w:sz w:val="24"/>
          <w:szCs w:val="24"/>
        </w:rPr>
        <w:t>Public Opinion Quarterly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50</w:t>
      </w:r>
      <w:r w:rsidRPr="00AF16B3">
        <w:rPr>
          <w:rFonts w:ascii="Times New Roman" w:hAnsi="Times New Roman" w:cs="Times New Roman"/>
          <w:noProof/>
          <w:sz w:val="24"/>
          <w:szCs w:val="24"/>
        </w:rPr>
        <w:t>(1), 27–41.</w:t>
      </w:r>
    </w:p>
    <w:p w14:paraId="00F31F6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AF16B3">
        <w:rPr>
          <w:rFonts w:ascii="Times New Roman" w:hAnsi="Times New Roman" w:cs="Times New Roman"/>
          <w:i/>
          <w:iCs/>
          <w:noProof/>
          <w:sz w:val="24"/>
          <w:szCs w:val="24"/>
        </w:rPr>
        <w:t>Transportation Science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(3), 248–282.</w:t>
      </w:r>
    </w:p>
    <w:p w14:paraId="0A09699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Larsen, O. I., &amp; Sunde, Ø. (2008). Waiting time and the role and value of information in scheduled transport. </w:t>
      </w:r>
      <w:r w:rsidRPr="00AF16B3">
        <w:rPr>
          <w:rFonts w:ascii="Times New Roman" w:hAnsi="Times New Roman" w:cs="Times New Roman"/>
          <w:i/>
          <w:iCs/>
          <w:noProof/>
          <w:sz w:val="24"/>
          <w:szCs w:val="24"/>
        </w:rPr>
        <w:t>Research in Transportation Economics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23</w:t>
      </w:r>
      <w:r w:rsidRPr="00AF16B3">
        <w:rPr>
          <w:rFonts w:ascii="Times New Roman" w:hAnsi="Times New Roman" w:cs="Times New Roman"/>
          <w:noProof/>
          <w:sz w:val="24"/>
          <w:szCs w:val="24"/>
        </w:rPr>
        <w:t>(1), 41–52.</w:t>
      </w:r>
    </w:p>
    <w:p w14:paraId="2624D39F"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AF16B3">
        <w:rPr>
          <w:rFonts w:ascii="Times New Roman" w:hAnsi="Times New Roman" w:cs="Times New Roman"/>
          <w:i/>
          <w:iCs/>
          <w:noProof/>
          <w:sz w:val="24"/>
          <w:szCs w:val="24"/>
        </w:rPr>
        <w:t>Journal of Advanced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2017</w:t>
      </w:r>
      <w:r w:rsidRPr="00AF16B3">
        <w:rPr>
          <w:rFonts w:ascii="Times New Roman" w:hAnsi="Times New Roman" w:cs="Times New Roman"/>
          <w:noProof/>
          <w:sz w:val="24"/>
          <w:szCs w:val="24"/>
        </w:rPr>
        <w:t>.</w:t>
      </w:r>
    </w:p>
    <w:p w14:paraId="6DD75336"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Neuman, W. L., &amp; Robson, K. (2014). </w:t>
      </w:r>
      <w:r w:rsidRPr="00AF16B3">
        <w:rPr>
          <w:rFonts w:ascii="Times New Roman" w:hAnsi="Times New Roman" w:cs="Times New Roman"/>
          <w:i/>
          <w:iCs/>
          <w:noProof/>
          <w:sz w:val="24"/>
          <w:szCs w:val="24"/>
        </w:rPr>
        <w:t>Basics of social research</w:t>
      </w:r>
      <w:r w:rsidRPr="00AF16B3">
        <w:rPr>
          <w:rFonts w:ascii="Times New Roman" w:hAnsi="Times New Roman" w:cs="Times New Roman"/>
          <w:noProof/>
          <w:sz w:val="24"/>
          <w:szCs w:val="24"/>
        </w:rPr>
        <w:t>. Pearson Canada Toronto.</w:t>
      </w:r>
    </w:p>
    <w:p w14:paraId="78A03C02"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Papangelis, K., Nelson, J. D., Sripada, S., &amp; Beecroft, M. (2016). The effects of mobile real-time information on rural passengers. </w:t>
      </w:r>
      <w:r w:rsidRPr="00AF16B3">
        <w:rPr>
          <w:rFonts w:ascii="Times New Roman" w:hAnsi="Times New Roman" w:cs="Times New Roman"/>
          <w:i/>
          <w:iCs/>
          <w:noProof/>
          <w:sz w:val="24"/>
          <w:szCs w:val="24"/>
        </w:rPr>
        <w:t>Transportation Planning and Technology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39</w:t>
      </w:r>
      <w:r w:rsidRPr="00AF16B3">
        <w:rPr>
          <w:rFonts w:ascii="Times New Roman" w:hAnsi="Times New Roman" w:cs="Times New Roman"/>
          <w:noProof/>
          <w:sz w:val="24"/>
          <w:szCs w:val="24"/>
        </w:rPr>
        <w:t>(1), 97–114.</w:t>
      </w:r>
    </w:p>
    <w:p w14:paraId="362B04D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w:t>
      </w:r>
      <w:r w:rsidRPr="00AF16B3">
        <w:rPr>
          <w:rFonts w:ascii="Times New Roman" w:hAnsi="Times New Roman" w:cs="Times New Roman"/>
          <w:noProof/>
          <w:sz w:val="24"/>
          <w:szCs w:val="24"/>
        </w:rPr>
        <w:lastRenderedPageBreak/>
        <w:t xml:space="preserve">Columbus, Ohio, USA. </w:t>
      </w:r>
      <w:r w:rsidRPr="00AF16B3">
        <w:rPr>
          <w:rFonts w:ascii="Times New Roman" w:hAnsi="Times New Roman" w:cs="Times New Roman"/>
          <w:i/>
          <w:iCs/>
          <w:noProof/>
          <w:sz w:val="24"/>
          <w:szCs w:val="24"/>
        </w:rPr>
        <w:t>International Journal of Geographical Information Science</w:t>
      </w:r>
      <w:r w:rsidRPr="00AF16B3">
        <w:rPr>
          <w:rFonts w:ascii="Times New Roman" w:hAnsi="Times New Roman" w:cs="Times New Roman"/>
          <w:noProof/>
          <w:sz w:val="24"/>
          <w:szCs w:val="24"/>
        </w:rPr>
        <w:t>, 1–26.</w:t>
      </w:r>
    </w:p>
    <w:p w14:paraId="2B65D6DE"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AF16B3">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AF16B3">
        <w:rPr>
          <w:rFonts w:ascii="Times New Roman" w:hAnsi="Times New Roman" w:cs="Times New Roman"/>
          <w:noProof/>
          <w:sz w:val="24"/>
          <w:szCs w:val="24"/>
        </w:rPr>
        <w:t xml:space="preserve"> (pp. 83–89). IEEE.</w:t>
      </w:r>
    </w:p>
    <w:p w14:paraId="7CF0DAE9"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Rossi, P. H., Wright, J. D., &amp; Anderson, A. B. (2013). </w:t>
      </w:r>
      <w:r w:rsidRPr="00AF16B3">
        <w:rPr>
          <w:rFonts w:ascii="Times New Roman" w:hAnsi="Times New Roman" w:cs="Times New Roman"/>
          <w:i/>
          <w:iCs/>
          <w:noProof/>
          <w:sz w:val="24"/>
          <w:szCs w:val="24"/>
        </w:rPr>
        <w:t>Handbook of survey research</w:t>
      </w:r>
      <w:r w:rsidRPr="00AF16B3">
        <w:rPr>
          <w:rFonts w:ascii="Times New Roman" w:hAnsi="Times New Roman" w:cs="Times New Roman"/>
          <w:noProof/>
          <w:sz w:val="24"/>
          <w:szCs w:val="24"/>
        </w:rPr>
        <w:t>. Academic Press.</w:t>
      </w:r>
    </w:p>
    <w:p w14:paraId="3F0B1BCC"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28364464"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Walker, J. (2012). </w:t>
      </w:r>
      <w:r w:rsidRPr="00AF16B3">
        <w:rPr>
          <w:rFonts w:ascii="Times New Roman" w:hAnsi="Times New Roman" w:cs="Times New Roman"/>
          <w:i/>
          <w:iCs/>
          <w:noProof/>
          <w:sz w:val="24"/>
          <w:szCs w:val="24"/>
        </w:rPr>
        <w:t>Human transit: How clearer thinking about public transit can enrich our communities and our lives</w:t>
      </w:r>
      <w:r w:rsidRPr="00AF16B3">
        <w:rPr>
          <w:rFonts w:ascii="Times New Roman" w:hAnsi="Times New Roman" w:cs="Times New Roman"/>
          <w:noProof/>
          <w:sz w:val="24"/>
          <w:szCs w:val="24"/>
        </w:rPr>
        <w:t>. Island Press.</w:t>
      </w:r>
    </w:p>
    <w:p w14:paraId="44EA7DA7"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45</w:t>
      </w:r>
      <w:r w:rsidRPr="00AF16B3">
        <w:rPr>
          <w:rFonts w:ascii="Times New Roman" w:hAnsi="Times New Roman" w:cs="Times New Roman"/>
          <w:noProof/>
          <w:sz w:val="24"/>
          <w:szCs w:val="24"/>
        </w:rPr>
        <w:t>(8), 839–848.</w:t>
      </w:r>
    </w:p>
    <w:p w14:paraId="72E35AE3" w14:textId="77777777" w:rsidR="00AF16B3" w:rsidRPr="00AF16B3" w:rsidRDefault="00AF16B3" w:rsidP="00AF16B3">
      <w:pPr>
        <w:widowControl w:val="0"/>
        <w:autoSpaceDE w:val="0"/>
        <w:autoSpaceDN w:val="0"/>
        <w:adjustRightInd w:val="0"/>
        <w:spacing w:line="240" w:lineRule="auto"/>
        <w:ind w:left="480" w:hanging="480"/>
        <w:rPr>
          <w:rFonts w:ascii="Times New Roman" w:hAnsi="Times New Roman" w:cs="Times New Roman"/>
          <w:noProof/>
          <w:sz w:val="24"/>
        </w:rPr>
      </w:pPr>
      <w:r w:rsidRPr="00AF16B3">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AF16B3">
        <w:rPr>
          <w:rFonts w:ascii="Times New Roman" w:hAnsi="Times New Roman" w:cs="Times New Roman"/>
          <w:i/>
          <w:iCs/>
          <w:noProof/>
          <w:sz w:val="24"/>
          <w:szCs w:val="24"/>
        </w:rPr>
        <w:t>Journal of Computer-Mediated Communication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10</w:t>
      </w:r>
      <w:r w:rsidRPr="00AF16B3">
        <w:rPr>
          <w:rFonts w:ascii="Times New Roman" w:hAnsi="Times New Roman" w:cs="Times New Roman"/>
          <w:noProof/>
          <w:sz w:val="24"/>
          <w:szCs w:val="24"/>
        </w:rPr>
        <w:t>(3), JCMC1034.</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Miller, Harvey J." w:date="2019-11-06T10:52:00Z" w:initials="MHJ">
    <w:p w14:paraId="67769FDD" w14:textId="38649A77" w:rsidR="00244E84" w:rsidRDefault="00244E84">
      <w:pPr>
        <w:pStyle w:val="CommentText"/>
      </w:pPr>
      <w:r>
        <w:rPr>
          <w:rStyle w:val="CommentReference"/>
        </w:rPr>
        <w:annotationRef/>
      </w:r>
      <w:r>
        <w:t>Not sure what this means.</w:t>
      </w:r>
    </w:p>
  </w:comment>
  <w:comment w:id="24" w:author="Miller, Harvey J." w:date="2019-11-06T11:09:00Z" w:initials="MHJ">
    <w:p w14:paraId="44E2C811" w14:textId="7CE4F0EF" w:rsidR="00244E84" w:rsidRDefault="00244E84">
      <w:pPr>
        <w:pStyle w:val="CommentText"/>
      </w:pPr>
      <w:r>
        <w:rPr>
          <w:rStyle w:val="CommentReference"/>
        </w:rPr>
        <w:annotationRef/>
      </w:r>
      <w:r>
        <w:t>We’ll need to check if we can use this screenshot, or do we need permission</w:t>
      </w:r>
    </w:p>
  </w:comment>
  <w:comment w:id="25" w:author="Liu, Luyu" w:date="2019-11-07T17:02:00Z" w:initials="LL">
    <w:p w14:paraId="25490B1C" w14:textId="6FF3E955" w:rsidR="00244E84" w:rsidRDefault="00244E84">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7B4B4767" w14:textId="77777777" w:rsidR="00244E84" w:rsidRDefault="00244E84">
      <w:pPr>
        <w:pStyle w:val="CommentText"/>
      </w:pPr>
    </w:p>
    <w:p w14:paraId="20059995" w14:textId="7104DE46" w:rsidR="00244E84" w:rsidRDefault="00244E84">
      <w:pPr>
        <w:pStyle w:val="CommentText"/>
      </w:pPr>
      <w:r>
        <w:t>I quote from Wikipedia.</w:t>
      </w:r>
    </w:p>
    <w:p w14:paraId="5D014BFB" w14:textId="3F649B5D" w:rsidR="00244E84" w:rsidRDefault="00244E84">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6222327C" w14:textId="7E3BF3B4" w:rsidR="00244E84" w:rsidRDefault="00244E84">
      <w:pPr>
        <w:pStyle w:val="CommentText"/>
      </w:pPr>
      <w:r>
        <w:t xml:space="preserve"> </w:t>
      </w:r>
    </w:p>
  </w:comment>
  <w:comment w:id="159" w:author="Miller, Harvey J." w:date="2019-11-06T13:51:00Z" w:initials="MHJ">
    <w:p w14:paraId="4CBD6042" w14:textId="4B01D20B" w:rsidR="00244E84" w:rsidRDefault="00244E84">
      <w:pPr>
        <w:pStyle w:val="CommentText"/>
      </w:pPr>
      <w:r>
        <w:rPr>
          <w:rStyle w:val="CommentReference"/>
        </w:rPr>
        <w:annotationRef/>
      </w:r>
      <w:r>
        <w:t>Correct?</w:t>
      </w:r>
    </w:p>
  </w:comment>
  <w:comment w:id="160" w:author="Liu, Luyu" w:date="2019-11-07T17:05:00Z" w:initials="LL">
    <w:p w14:paraId="11FF3F6B" w14:textId="1ED8EE08" w:rsidR="00244E84" w:rsidRDefault="00244E84">
      <w:pPr>
        <w:pStyle w:val="CommentText"/>
      </w:pPr>
      <w:r>
        <w:rPr>
          <w:rStyle w:val="CommentReference"/>
        </w:rPr>
        <w:annotationRef/>
      </w:r>
    </w:p>
  </w:comment>
  <w:comment w:id="186" w:author="Miller, Harvey J." w:date="2019-11-06T14:01:00Z" w:initials="MHJ">
    <w:p w14:paraId="7BDC70BB" w14:textId="0F723899" w:rsidR="00244E84" w:rsidRDefault="00244E84">
      <w:pPr>
        <w:pStyle w:val="CommentText"/>
      </w:pPr>
      <w:r>
        <w:rPr>
          <w:rStyle w:val="CommentReference"/>
        </w:rPr>
        <w:annotationRef/>
      </w:r>
      <w:r>
        <w:t>What do you mean by traditional methods?  List some examples.</w:t>
      </w:r>
    </w:p>
  </w:comment>
  <w:comment w:id="296" w:author="Miller, Harvey J." w:date="2019-11-06T14:54:00Z" w:initials="MHJ">
    <w:p w14:paraId="6038D6BC" w14:textId="1830586F" w:rsidR="00244E84" w:rsidRDefault="00244E84">
      <w:pPr>
        <w:pStyle w:val="CommentText"/>
      </w:pPr>
      <w:r>
        <w:rPr>
          <w:rStyle w:val="CommentReference"/>
        </w:rPr>
        <w:annotationRef/>
      </w:r>
      <w:r>
        <w:t>Correct?</w:t>
      </w:r>
    </w:p>
  </w:comment>
  <w:comment w:id="297" w:author="Liu, Luyu" w:date="2019-11-07T17:46:00Z" w:initials="LL">
    <w:p w14:paraId="642BACFB" w14:textId="360FCBCA" w:rsidR="00AD7694" w:rsidRDefault="00AD7694">
      <w:pPr>
        <w:pStyle w:val="CommentText"/>
      </w:pPr>
      <w:r>
        <w:rPr>
          <w:rStyle w:val="CommentReference"/>
        </w:rPr>
        <w:annotationRef/>
      </w:r>
      <w:r>
        <w:t>Yes</w:t>
      </w:r>
    </w:p>
  </w:comment>
  <w:comment w:id="435" w:author="Miller, Harvey J." w:date="2019-11-06T15:23:00Z" w:initials="MHJ">
    <w:p w14:paraId="647552FF" w14:textId="2C2DF055" w:rsidR="00244E84" w:rsidRDefault="00244E84">
      <w:pPr>
        <w:pStyle w:val="CommentText"/>
      </w:pPr>
      <w:r>
        <w:rPr>
          <w:rStyle w:val="CommentReference"/>
        </w:rPr>
        <w:annotationRef/>
      </w:r>
      <w:r>
        <w:t>Instead of this subheading (and the corresponding subheading below), how about inserting a table that lists the strategy names into two columns, RTI and non-RTI?</w:t>
      </w:r>
    </w:p>
  </w:comment>
  <w:comment w:id="443" w:author="Miller, Harvey J." w:date="2019-11-07T16:22:00Z" w:initials="MHJ">
    <w:p w14:paraId="58AEF8C9" w14:textId="02F00709" w:rsidR="00244E84" w:rsidRDefault="00244E84">
      <w:pPr>
        <w:pStyle w:val="CommentText"/>
      </w:pPr>
      <w:r>
        <w:rPr>
          <w:rStyle w:val="CommentReference"/>
        </w:rPr>
        <w:annotationRef/>
      </w:r>
      <w:r>
        <w:t xml:space="preserve">“incidence behavior”?  </w:t>
      </w:r>
    </w:p>
  </w:comment>
  <w:comment w:id="469" w:author="Miller, Harvey J." w:date="2019-11-07T16:39:00Z" w:initials="MHJ">
    <w:p w14:paraId="0019A95F" w14:textId="1FA4F489" w:rsidR="00244E84" w:rsidRDefault="00244E84">
      <w:pPr>
        <w:pStyle w:val="CommentText"/>
      </w:pPr>
      <w:r>
        <w:rPr>
          <w:rStyle w:val="CommentReference"/>
        </w:rPr>
        <w:annotationRef/>
      </w:r>
      <w:r>
        <w:t>I’m confused: The equation below is for the users home departure time, not their waiting time.</w:t>
      </w:r>
    </w:p>
  </w:comment>
  <w:comment w:id="473" w:author="Miller, Harvey J." w:date="2019-11-07T16:34:00Z" w:initials="MHJ">
    <w:p w14:paraId="44BB80A8" w14:textId="57143EE9" w:rsidR="00244E84" w:rsidRDefault="00244E84">
      <w:pPr>
        <w:pStyle w:val="CommentText"/>
      </w:pPr>
      <w:r>
        <w:rPr>
          <w:rStyle w:val="CommentReference"/>
        </w:rPr>
        <w:annotationRef/>
      </w:r>
      <w:r>
        <w:t>What is this?</w:t>
      </w:r>
    </w:p>
  </w:comment>
  <w:comment w:id="486" w:author="Miller, Harvey J." w:date="2019-11-07T16:37:00Z" w:initials="MHJ">
    <w:p w14:paraId="5ADC6F5D" w14:textId="6DE50397" w:rsidR="00244E84" w:rsidRDefault="00244E84">
      <w:pPr>
        <w:pStyle w:val="CommentText"/>
      </w:pPr>
      <w:r>
        <w:rPr>
          <w:rStyle w:val="CommentReference"/>
        </w:rPr>
        <w:annotationRef/>
      </w:r>
      <w:r>
        <w:t xml:space="preserve">Again, confused: The equation below is for users home departure time, not their waiting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7769FDD" w15:done="0"/>
  <w15:commentEx w15:paraId="44E2C811" w15:done="0"/>
  <w15:commentEx w15:paraId="6222327C" w15:paraIdParent="44E2C811" w15:done="0"/>
  <w15:commentEx w15:paraId="4CBD6042" w15:done="0"/>
  <w15:commentEx w15:paraId="11FF3F6B" w15:paraIdParent="4CBD6042" w15:done="0"/>
  <w15:commentEx w15:paraId="7BDC70BB" w15:done="0"/>
  <w15:commentEx w15:paraId="6038D6BC" w15:done="0"/>
  <w15:commentEx w15:paraId="642BACFB" w15:paraIdParent="6038D6BC" w15:done="0"/>
  <w15:commentEx w15:paraId="647552FF" w15:done="0"/>
  <w15:commentEx w15:paraId="58AEF8C9" w15:done="0"/>
  <w15:commentEx w15:paraId="0019A95F" w15:done="0"/>
  <w15:commentEx w15:paraId="44BB80A8" w15:done="0"/>
  <w15:commentEx w15:paraId="5ADC6F5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559EC" w14:textId="77777777" w:rsidR="00F0145C" w:rsidRDefault="00F0145C" w:rsidP="00B12B75">
      <w:pPr>
        <w:spacing w:after="0" w:line="240" w:lineRule="auto"/>
      </w:pPr>
      <w:r>
        <w:separator/>
      </w:r>
    </w:p>
  </w:endnote>
  <w:endnote w:type="continuationSeparator" w:id="0">
    <w:p w14:paraId="650FEBDA" w14:textId="77777777" w:rsidR="00F0145C" w:rsidRDefault="00F0145C"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98BA9" w14:textId="77777777" w:rsidR="00F0145C" w:rsidRDefault="00F0145C" w:rsidP="00B12B75">
      <w:pPr>
        <w:spacing w:after="0" w:line="240" w:lineRule="auto"/>
      </w:pPr>
      <w:r>
        <w:separator/>
      </w:r>
    </w:p>
  </w:footnote>
  <w:footnote w:type="continuationSeparator" w:id="0">
    <w:p w14:paraId="02243390" w14:textId="77777777" w:rsidR="00F0145C" w:rsidRDefault="00F0145C"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0"/>
  </w:num>
  <w:num w:numId="3">
    <w:abstractNumId w:val="1"/>
  </w:num>
  <w:num w:numId="4">
    <w:abstractNumId w:val="17"/>
  </w:num>
  <w:num w:numId="5">
    <w:abstractNumId w:val="6"/>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3"/>
  </w:num>
  <w:num w:numId="12">
    <w:abstractNumId w:val="7"/>
  </w:num>
  <w:num w:numId="13">
    <w:abstractNumId w:val="8"/>
  </w:num>
  <w:num w:numId="14">
    <w:abstractNumId w:val="5"/>
  </w:num>
  <w:num w:numId="15">
    <w:abstractNumId w:val="11"/>
  </w:num>
  <w:num w:numId="16">
    <w:abstractNumId w:val="4"/>
  </w:num>
  <w:num w:numId="17">
    <w:abstractNumId w:val="14"/>
  </w:num>
  <w:num w:numId="18">
    <w:abstractNumId w:val="15"/>
  </w:num>
  <w:num w:numId="1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0FCE"/>
    <w:rsid w:val="00001AF3"/>
    <w:rsid w:val="00003B3A"/>
    <w:rsid w:val="00004586"/>
    <w:rsid w:val="00004958"/>
    <w:rsid w:val="00006F18"/>
    <w:rsid w:val="00006F5D"/>
    <w:rsid w:val="0001059E"/>
    <w:rsid w:val="0001111B"/>
    <w:rsid w:val="00014176"/>
    <w:rsid w:val="00014503"/>
    <w:rsid w:val="00016996"/>
    <w:rsid w:val="00016F8F"/>
    <w:rsid w:val="00021DF0"/>
    <w:rsid w:val="00022F1F"/>
    <w:rsid w:val="0002466E"/>
    <w:rsid w:val="000271E9"/>
    <w:rsid w:val="00030487"/>
    <w:rsid w:val="00033DE5"/>
    <w:rsid w:val="0003414E"/>
    <w:rsid w:val="00034B81"/>
    <w:rsid w:val="0004466D"/>
    <w:rsid w:val="00052746"/>
    <w:rsid w:val="00053B44"/>
    <w:rsid w:val="000541E8"/>
    <w:rsid w:val="000562E3"/>
    <w:rsid w:val="0006157B"/>
    <w:rsid w:val="000622E9"/>
    <w:rsid w:val="00063633"/>
    <w:rsid w:val="000637EB"/>
    <w:rsid w:val="00065BDE"/>
    <w:rsid w:val="00067F28"/>
    <w:rsid w:val="000722BD"/>
    <w:rsid w:val="00072B67"/>
    <w:rsid w:val="0007469F"/>
    <w:rsid w:val="00075F45"/>
    <w:rsid w:val="00076532"/>
    <w:rsid w:val="00076763"/>
    <w:rsid w:val="0007702D"/>
    <w:rsid w:val="000821B7"/>
    <w:rsid w:val="000826DF"/>
    <w:rsid w:val="00087404"/>
    <w:rsid w:val="00092C61"/>
    <w:rsid w:val="00092DA1"/>
    <w:rsid w:val="0009326D"/>
    <w:rsid w:val="00095C48"/>
    <w:rsid w:val="000A0AD1"/>
    <w:rsid w:val="000A3DB6"/>
    <w:rsid w:val="000B0966"/>
    <w:rsid w:val="000B09E3"/>
    <w:rsid w:val="000B0FB4"/>
    <w:rsid w:val="000B155F"/>
    <w:rsid w:val="000B1AD9"/>
    <w:rsid w:val="000B3F03"/>
    <w:rsid w:val="000B4615"/>
    <w:rsid w:val="000B4F5B"/>
    <w:rsid w:val="000B4FBE"/>
    <w:rsid w:val="000C2CF6"/>
    <w:rsid w:val="000C36E9"/>
    <w:rsid w:val="000C4B4E"/>
    <w:rsid w:val="000C59D7"/>
    <w:rsid w:val="000C66A3"/>
    <w:rsid w:val="000D0F2C"/>
    <w:rsid w:val="000D0F6C"/>
    <w:rsid w:val="000D37CD"/>
    <w:rsid w:val="000D3E6A"/>
    <w:rsid w:val="000D439E"/>
    <w:rsid w:val="000D56AD"/>
    <w:rsid w:val="000D601C"/>
    <w:rsid w:val="000E0811"/>
    <w:rsid w:val="000E090F"/>
    <w:rsid w:val="000E1F3E"/>
    <w:rsid w:val="000E6405"/>
    <w:rsid w:val="000E6AB2"/>
    <w:rsid w:val="000E725B"/>
    <w:rsid w:val="000E72EE"/>
    <w:rsid w:val="000F1BF8"/>
    <w:rsid w:val="000F43E4"/>
    <w:rsid w:val="000F5677"/>
    <w:rsid w:val="000F5956"/>
    <w:rsid w:val="001004C2"/>
    <w:rsid w:val="00100523"/>
    <w:rsid w:val="00101742"/>
    <w:rsid w:val="00107A8F"/>
    <w:rsid w:val="00110C25"/>
    <w:rsid w:val="001117E3"/>
    <w:rsid w:val="00111EC3"/>
    <w:rsid w:val="00113429"/>
    <w:rsid w:val="00113E81"/>
    <w:rsid w:val="001162C5"/>
    <w:rsid w:val="001173EF"/>
    <w:rsid w:val="00117920"/>
    <w:rsid w:val="00122177"/>
    <w:rsid w:val="001237C9"/>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A92"/>
    <w:rsid w:val="00152DE5"/>
    <w:rsid w:val="00153097"/>
    <w:rsid w:val="00153E54"/>
    <w:rsid w:val="00156F2F"/>
    <w:rsid w:val="0016014D"/>
    <w:rsid w:val="001602D1"/>
    <w:rsid w:val="00163470"/>
    <w:rsid w:val="00163F22"/>
    <w:rsid w:val="00165103"/>
    <w:rsid w:val="00166CC1"/>
    <w:rsid w:val="00166DE0"/>
    <w:rsid w:val="00170CD8"/>
    <w:rsid w:val="001718F7"/>
    <w:rsid w:val="00172F66"/>
    <w:rsid w:val="00176E09"/>
    <w:rsid w:val="00181F7B"/>
    <w:rsid w:val="001834A8"/>
    <w:rsid w:val="00183BC0"/>
    <w:rsid w:val="00184941"/>
    <w:rsid w:val="00186D50"/>
    <w:rsid w:val="00194FEB"/>
    <w:rsid w:val="00195A56"/>
    <w:rsid w:val="00196D81"/>
    <w:rsid w:val="001A068D"/>
    <w:rsid w:val="001A3364"/>
    <w:rsid w:val="001A426D"/>
    <w:rsid w:val="001A4DA8"/>
    <w:rsid w:val="001A59A6"/>
    <w:rsid w:val="001A6A9C"/>
    <w:rsid w:val="001B1B25"/>
    <w:rsid w:val="001B1FB8"/>
    <w:rsid w:val="001B2887"/>
    <w:rsid w:val="001B3753"/>
    <w:rsid w:val="001C31B6"/>
    <w:rsid w:val="001C3B7C"/>
    <w:rsid w:val="001C6B18"/>
    <w:rsid w:val="001C79B2"/>
    <w:rsid w:val="001C7BD2"/>
    <w:rsid w:val="001D15E6"/>
    <w:rsid w:val="001D349C"/>
    <w:rsid w:val="001D4780"/>
    <w:rsid w:val="001D73C1"/>
    <w:rsid w:val="001E003A"/>
    <w:rsid w:val="001F0567"/>
    <w:rsid w:val="001F1960"/>
    <w:rsid w:val="001F359A"/>
    <w:rsid w:val="001F44E0"/>
    <w:rsid w:val="001F4C77"/>
    <w:rsid w:val="001F545B"/>
    <w:rsid w:val="001F6A9F"/>
    <w:rsid w:val="001F7FA7"/>
    <w:rsid w:val="00200032"/>
    <w:rsid w:val="0020122B"/>
    <w:rsid w:val="00201A9C"/>
    <w:rsid w:val="00204DDD"/>
    <w:rsid w:val="0020673A"/>
    <w:rsid w:val="00206782"/>
    <w:rsid w:val="00207409"/>
    <w:rsid w:val="00210925"/>
    <w:rsid w:val="00210CA3"/>
    <w:rsid w:val="00213583"/>
    <w:rsid w:val="00214628"/>
    <w:rsid w:val="00214D3B"/>
    <w:rsid w:val="002152B1"/>
    <w:rsid w:val="00215AF7"/>
    <w:rsid w:val="00216B3D"/>
    <w:rsid w:val="002253E6"/>
    <w:rsid w:val="00230911"/>
    <w:rsid w:val="002312D7"/>
    <w:rsid w:val="002327C8"/>
    <w:rsid w:val="0024069E"/>
    <w:rsid w:val="00242064"/>
    <w:rsid w:val="00244E84"/>
    <w:rsid w:val="002477D0"/>
    <w:rsid w:val="002510C0"/>
    <w:rsid w:val="00251C22"/>
    <w:rsid w:val="00253EBE"/>
    <w:rsid w:val="00254A52"/>
    <w:rsid w:val="00260B53"/>
    <w:rsid w:val="00261288"/>
    <w:rsid w:val="002613FB"/>
    <w:rsid w:val="00261BEE"/>
    <w:rsid w:val="00262803"/>
    <w:rsid w:val="00264A37"/>
    <w:rsid w:val="00267909"/>
    <w:rsid w:val="0027078B"/>
    <w:rsid w:val="002713F9"/>
    <w:rsid w:val="0027198F"/>
    <w:rsid w:val="00271A0F"/>
    <w:rsid w:val="002722B7"/>
    <w:rsid w:val="00272DC0"/>
    <w:rsid w:val="00282A53"/>
    <w:rsid w:val="002831C0"/>
    <w:rsid w:val="00283EA6"/>
    <w:rsid w:val="00286004"/>
    <w:rsid w:val="00286966"/>
    <w:rsid w:val="00290CD4"/>
    <w:rsid w:val="00291230"/>
    <w:rsid w:val="0029313F"/>
    <w:rsid w:val="00295621"/>
    <w:rsid w:val="002958A6"/>
    <w:rsid w:val="002A0178"/>
    <w:rsid w:val="002A066A"/>
    <w:rsid w:val="002A3870"/>
    <w:rsid w:val="002A3BA2"/>
    <w:rsid w:val="002A3CB6"/>
    <w:rsid w:val="002A4DED"/>
    <w:rsid w:val="002B02D9"/>
    <w:rsid w:val="002B0DF2"/>
    <w:rsid w:val="002B1570"/>
    <w:rsid w:val="002B192C"/>
    <w:rsid w:val="002B57CB"/>
    <w:rsid w:val="002C0523"/>
    <w:rsid w:val="002C546B"/>
    <w:rsid w:val="002C58FC"/>
    <w:rsid w:val="002C6852"/>
    <w:rsid w:val="002C75F0"/>
    <w:rsid w:val="002C76BE"/>
    <w:rsid w:val="002C7869"/>
    <w:rsid w:val="002C7BA7"/>
    <w:rsid w:val="002D0B89"/>
    <w:rsid w:val="002D280C"/>
    <w:rsid w:val="002D656B"/>
    <w:rsid w:val="002D663A"/>
    <w:rsid w:val="002D7911"/>
    <w:rsid w:val="002D7BFB"/>
    <w:rsid w:val="002E0C0D"/>
    <w:rsid w:val="002E3615"/>
    <w:rsid w:val="002E4C09"/>
    <w:rsid w:val="002E5B58"/>
    <w:rsid w:val="002F0614"/>
    <w:rsid w:val="002F32C6"/>
    <w:rsid w:val="002F3EDA"/>
    <w:rsid w:val="002F4B03"/>
    <w:rsid w:val="002F5771"/>
    <w:rsid w:val="002F7548"/>
    <w:rsid w:val="00301685"/>
    <w:rsid w:val="003018AF"/>
    <w:rsid w:val="00303C59"/>
    <w:rsid w:val="00303DE6"/>
    <w:rsid w:val="003064AA"/>
    <w:rsid w:val="00306DEC"/>
    <w:rsid w:val="00307EE5"/>
    <w:rsid w:val="0031040C"/>
    <w:rsid w:val="003131DA"/>
    <w:rsid w:val="00315211"/>
    <w:rsid w:val="00315417"/>
    <w:rsid w:val="00316AE5"/>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3FDC"/>
    <w:rsid w:val="00386D73"/>
    <w:rsid w:val="003870D7"/>
    <w:rsid w:val="003909AB"/>
    <w:rsid w:val="0039532C"/>
    <w:rsid w:val="00397CB8"/>
    <w:rsid w:val="003A5864"/>
    <w:rsid w:val="003A5C3F"/>
    <w:rsid w:val="003A670A"/>
    <w:rsid w:val="003A6982"/>
    <w:rsid w:val="003A7031"/>
    <w:rsid w:val="003A7B11"/>
    <w:rsid w:val="003A7D63"/>
    <w:rsid w:val="003B18D1"/>
    <w:rsid w:val="003B39D6"/>
    <w:rsid w:val="003C17C0"/>
    <w:rsid w:val="003C3065"/>
    <w:rsid w:val="003C60CA"/>
    <w:rsid w:val="003C7FF1"/>
    <w:rsid w:val="003D010F"/>
    <w:rsid w:val="003D6EEE"/>
    <w:rsid w:val="003E0067"/>
    <w:rsid w:val="003E11F0"/>
    <w:rsid w:val="003E1C15"/>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4A3D"/>
    <w:rsid w:val="00407209"/>
    <w:rsid w:val="00407906"/>
    <w:rsid w:val="00410D1F"/>
    <w:rsid w:val="00410DFD"/>
    <w:rsid w:val="0041102B"/>
    <w:rsid w:val="004114D3"/>
    <w:rsid w:val="00412219"/>
    <w:rsid w:val="00413EA8"/>
    <w:rsid w:val="004151F3"/>
    <w:rsid w:val="00415E17"/>
    <w:rsid w:val="004163BD"/>
    <w:rsid w:val="0042023E"/>
    <w:rsid w:val="00421356"/>
    <w:rsid w:val="00421C01"/>
    <w:rsid w:val="00425B31"/>
    <w:rsid w:val="00427992"/>
    <w:rsid w:val="00427D2E"/>
    <w:rsid w:val="00427FAA"/>
    <w:rsid w:val="004312E1"/>
    <w:rsid w:val="0043139A"/>
    <w:rsid w:val="00432AC0"/>
    <w:rsid w:val="0043381B"/>
    <w:rsid w:val="00433859"/>
    <w:rsid w:val="00433E66"/>
    <w:rsid w:val="00433F6C"/>
    <w:rsid w:val="004404A1"/>
    <w:rsid w:val="004407E8"/>
    <w:rsid w:val="0044191F"/>
    <w:rsid w:val="00441DC5"/>
    <w:rsid w:val="00442130"/>
    <w:rsid w:val="0044288C"/>
    <w:rsid w:val="00443D53"/>
    <w:rsid w:val="004449DA"/>
    <w:rsid w:val="00444DAB"/>
    <w:rsid w:val="004478AD"/>
    <w:rsid w:val="00447AFF"/>
    <w:rsid w:val="00452DD6"/>
    <w:rsid w:val="00460BAA"/>
    <w:rsid w:val="004635BC"/>
    <w:rsid w:val="004645E8"/>
    <w:rsid w:val="00464866"/>
    <w:rsid w:val="00465AB9"/>
    <w:rsid w:val="00471E69"/>
    <w:rsid w:val="0047296D"/>
    <w:rsid w:val="004731DA"/>
    <w:rsid w:val="004743C5"/>
    <w:rsid w:val="0047488D"/>
    <w:rsid w:val="004762BB"/>
    <w:rsid w:val="0047695A"/>
    <w:rsid w:val="00476AF4"/>
    <w:rsid w:val="004771ED"/>
    <w:rsid w:val="0047792D"/>
    <w:rsid w:val="0048052F"/>
    <w:rsid w:val="00480704"/>
    <w:rsid w:val="004832FD"/>
    <w:rsid w:val="00486B91"/>
    <w:rsid w:val="0049048B"/>
    <w:rsid w:val="00492BC4"/>
    <w:rsid w:val="004940C3"/>
    <w:rsid w:val="00494831"/>
    <w:rsid w:val="004A179E"/>
    <w:rsid w:val="004A2F64"/>
    <w:rsid w:val="004A3233"/>
    <w:rsid w:val="004A3251"/>
    <w:rsid w:val="004A3490"/>
    <w:rsid w:val="004A3BB8"/>
    <w:rsid w:val="004A49C6"/>
    <w:rsid w:val="004A78FF"/>
    <w:rsid w:val="004A7F3F"/>
    <w:rsid w:val="004B0C13"/>
    <w:rsid w:val="004B2F6E"/>
    <w:rsid w:val="004B5B74"/>
    <w:rsid w:val="004C0252"/>
    <w:rsid w:val="004C216B"/>
    <w:rsid w:val="004C4C58"/>
    <w:rsid w:val="004C7F6C"/>
    <w:rsid w:val="004D0C80"/>
    <w:rsid w:val="004D1021"/>
    <w:rsid w:val="004D32E2"/>
    <w:rsid w:val="004D37AA"/>
    <w:rsid w:val="004D3D5D"/>
    <w:rsid w:val="004E1CD0"/>
    <w:rsid w:val="004E20AE"/>
    <w:rsid w:val="004E297A"/>
    <w:rsid w:val="004E36E1"/>
    <w:rsid w:val="004E58A1"/>
    <w:rsid w:val="004E597A"/>
    <w:rsid w:val="004E5D73"/>
    <w:rsid w:val="004E6956"/>
    <w:rsid w:val="004E7F51"/>
    <w:rsid w:val="004F0EEA"/>
    <w:rsid w:val="004F4295"/>
    <w:rsid w:val="004F5217"/>
    <w:rsid w:val="004F6032"/>
    <w:rsid w:val="00501593"/>
    <w:rsid w:val="00502A82"/>
    <w:rsid w:val="005057D4"/>
    <w:rsid w:val="005062FD"/>
    <w:rsid w:val="005112BE"/>
    <w:rsid w:val="005125A6"/>
    <w:rsid w:val="005128A9"/>
    <w:rsid w:val="00512E2C"/>
    <w:rsid w:val="005140FE"/>
    <w:rsid w:val="0051728E"/>
    <w:rsid w:val="00517603"/>
    <w:rsid w:val="00521B87"/>
    <w:rsid w:val="00526B84"/>
    <w:rsid w:val="00527468"/>
    <w:rsid w:val="00530212"/>
    <w:rsid w:val="00530F4C"/>
    <w:rsid w:val="00531895"/>
    <w:rsid w:val="00531A7F"/>
    <w:rsid w:val="0053353C"/>
    <w:rsid w:val="00534A5F"/>
    <w:rsid w:val="00537F92"/>
    <w:rsid w:val="005413A6"/>
    <w:rsid w:val="0054386B"/>
    <w:rsid w:val="00550487"/>
    <w:rsid w:val="0055063F"/>
    <w:rsid w:val="00550834"/>
    <w:rsid w:val="005511F6"/>
    <w:rsid w:val="00551741"/>
    <w:rsid w:val="00552A73"/>
    <w:rsid w:val="00555379"/>
    <w:rsid w:val="00556CCD"/>
    <w:rsid w:val="0056013E"/>
    <w:rsid w:val="0056085D"/>
    <w:rsid w:val="005641F8"/>
    <w:rsid w:val="0056603B"/>
    <w:rsid w:val="00570E4D"/>
    <w:rsid w:val="0057114B"/>
    <w:rsid w:val="005724F8"/>
    <w:rsid w:val="00572E75"/>
    <w:rsid w:val="0057339F"/>
    <w:rsid w:val="00575549"/>
    <w:rsid w:val="00577CAD"/>
    <w:rsid w:val="0058222C"/>
    <w:rsid w:val="0058332C"/>
    <w:rsid w:val="0058576F"/>
    <w:rsid w:val="00587953"/>
    <w:rsid w:val="00592E6B"/>
    <w:rsid w:val="00597D54"/>
    <w:rsid w:val="005A0653"/>
    <w:rsid w:val="005A088F"/>
    <w:rsid w:val="005A0D12"/>
    <w:rsid w:val="005A22BC"/>
    <w:rsid w:val="005A35A9"/>
    <w:rsid w:val="005A3A2C"/>
    <w:rsid w:val="005A6FFE"/>
    <w:rsid w:val="005A7041"/>
    <w:rsid w:val="005B1BD2"/>
    <w:rsid w:val="005B5827"/>
    <w:rsid w:val="005C06D8"/>
    <w:rsid w:val="005C2F31"/>
    <w:rsid w:val="005C3823"/>
    <w:rsid w:val="005C644C"/>
    <w:rsid w:val="005D1A94"/>
    <w:rsid w:val="005D2186"/>
    <w:rsid w:val="005D219D"/>
    <w:rsid w:val="005D5F5A"/>
    <w:rsid w:val="005D6197"/>
    <w:rsid w:val="005E0738"/>
    <w:rsid w:val="005E3271"/>
    <w:rsid w:val="005E52A2"/>
    <w:rsid w:val="005E6887"/>
    <w:rsid w:val="005F0094"/>
    <w:rsid w:val="005F0228"/>
    <w:rsid w:val="005F2797"/>
    <w:rsid w:val="00601095"/>
    <w:rsid w:val="0060218D"/>
    <w:rsid w:val="00602524"/>
    <w:rsid w:val="006030DD"/>
    <w:rsid w:val="00604F1D"/>
    <w:rsid w:val="006069F5"/>
    <w:rsid w:val="00610D62"/>
    <w:rsid w:val="0061322C"/>
    <w:rsid w:val="00616723"/>
    <w:rsid w:val="00617FCA"/>
    <w:rsid w:val="00620A1D"/>
    <w:rsid w:val="00621735"/>
    <w:rsid w:val="00622D3F"/>
    <w:rsid w:val="00622DDF"/>
    <w:rsid w:val="006230A0"/>
    <w:rsid w:val="0062472F"/>
    <w:rsid w:val="00624F88"/>
    <w:rsid w:val="00626398"/>
    <w:rsid w:val="006313B9"/>
    <w:rsid w:val="00631A2C"/>
    <w:rsid w:val="00633AF0"/>
    <w:rsid w:val="006363AE"/>
    <w:rsid w:val="00637079"/>
    <w:rsid w:val="00641F67"/>
    <w:rsid w:val="006435C4"/>
    <w:rsid w:val="00643A5B"/>
    <w:rsid w:val="00643F4F"/>
    <w:rsid w:val="006444BB"/>
    <w:rsid w:val="006461B8"/>
    <w:rsid w:val="00646313"/>
    <w:rsid w:val="006478DE"/>
    <w:rsid w:val="006509CB"/>
    <w:rsid w:val="00652B42"/>
    <w:rsid w:val="0065383F"/>
    <w:rsid w:val="00663896"/>
    <w:rsid w:val="00663A21"/>
    <w:rsid w:val="0067180D"/>
    <w:rsid w:val="00671F4A"/>
    <w:rsid w:val="006723D6"/>
    <w:rsid w:val="00672C1C"/>
    <w:rsid w:val="006743F2"/>
    <w:rsid w:val="00674D2B"/>
    <w:rsid w:val="00677EA5"/>
    <w:rsid w:val="006801F8"/>
    <w:rsid w:val="006811C2"/>
    <w:rsid w:val="00681991"/>
    <w:rsid w:val="00681F3A"/>
    <w:rsid w:val="00682389"/>
    <w:rsid w:val="006831C8"/>
    <w:rsid w:val="006835F6"/>
    <w:rsid w:val="006862D0"/>
    <w:rsid w:val="00686FB9"/>
    <w:rsid w:val="006906AB"/>
    <w:rsid w:val="0069148E"/>
    <w:rsid w:val="00693F07"/>
    <w:rsid w:val="006946A8"/>
    <w:rsid w:val="006A2ADE"/>
    <w:rsid w:val="006A52E3"/>
    <w:rsid w:val="006A7E7A"/>
    <w:rsid w:val="006B2085"/>
    <w:rsid w:val="006B3D7B"/>
    <w:rsid w:val="006B69AD"/>
    <w:rsid w:val="006B729C"/>
    <w:rsid w:val="006C3E72"/>
    <w:rsid w:val="006C4A50"/>
    <w:rsid w:val="006C5050"/>
    <w:rsid w:val="006C63A1"/>
    <w:rsid w:val="006C7784"/>
    <w:rsid w:val="006C7DBC"/>
    <w:rsid w:val="006C7FED"/>
    <w:rsid w:val="006D00C0"/>
    <w:rsid w:val="006D1371"/>
    <w:rsid w:val="006D225F"/>
    <w:rsid w:val="006D48C7"/>
    <w:rsid w:val="006E118B"/>
    <w:rsid w:val="006E12CF"/>
    <w:rsid w:val="006E37EB"/>
    <w:rsid w:val="006E3D3A"/>
    <w:rsid w:val="006E57B8"/>
    <w:rsid w:val="006E7635"/>
    <w:rsid w:val="006E793A"/>
    <w:rsid w:val="006F099D"/>
    <w:rsid w:val="006F0A86"/>
    <w:rsid w:val="006F0B6C"/>
    <w:rsid w:val="006F16A8"/>
    <w:rsid w:val="006F2338"/>
    <w:rsid w:val="006F2DA5"/>
    <w:rsid w:val="006F321A"/>
    <w:rsid w:val="007030F6"/>
    <w:rsid w:val="00704B90"/>
    <w:rsid w:val="007067FA"/>
    <w:rsid w:val="007102D2"/>
    <w:rsid w:val="007111BD"/>
    <w:rsid w:val="007126BE"/>
    <w:rsid w:val="007136F5"/>
    <w:rsid w:val="00713989"/>
    <w:rsid w:val="00714716"/>
    <w:rsid w:val="00716261"/>
    <w:rsid w:val="00717CB7"/>
    <w:rsid w:val="00717D30"/>
    <w:rsid w:val="00717FCD"/>
    <w:rsid w:val="00722A8A"/>
    <w:rsid w:val="0072336B"/>
    <w:rsid w:val="00723B19"/>
    <w:rsid w:val="00724054"/>
    <w:rsid w:val="00725403"/>
    <w:rsid w:val="00726D41"/>
    <w:rsid w:val="00730878"/>
    <w:rsid w:val="00730BBD"/>
    <w:rsid w:val="00730E08"/>
    <w:rsid w:val="007320F4"/>
    <w:rsid w:val="00732301"/>
    <w:rsid w:val="0073242F"/>
    <w:rsid w:val="00735C6C"/>
    <w:rsid w:val="0074228E"/>
    <w:rsid w:val="0074265C"/>
    <w:rsid w:val="00742C2D"/>
    <w:rsid w:val="00743A98"/>
    <w:rsid w:val="00744084"/>
    <w:rsid w:val="00747E40"/>
    <w:rsid w:val="00752D22"/>
    <w:rsid w:val="00753076"/>
    <w:rsid w:val="007536EE"/>
    <w:rsid w:val="007551A2"/>
    <w:rsid w:val="00756248"/>
    <w:rsid w:val="0076317C"/>
    <w:rsid w:val="00763EDC"/>
    <w:rsid w:val="00764FC4"/>
    <w:rsid w:val="00765202"/>
    <w:rsid w:val="00770BFD"/>
    <w:rsid w:val="00773ACF"/>
    <w:rsid w:val="00775553"/>
    <w:rsid w:val="00780BC0"/>
    <w:rsid w:val="007813A4"/>
    <w:rsid w:val="00782585"/>
    <w:rsid w:val="007843BF"/>
    <w:rsid w:val="00784FCD"/>
    <w:rsid w:val="007866BF"/>
    <w:rsid w:val="00793051"/>
    <w:rsid w:val="0079341A"/>
    <w:rsid w:val="00797DA5"/>
    <w:rsid w:val="007A0615"/>
    <w:rsid w:val="007A1AB4"/>
    <w:rsid w:val="007B046A"/>
    <w:rsid w:val="007B0A4F"/>
    <w:rsid w:val="007B2902"/>
    <w:rsid w:val="007B4D7B"/>
    <w:rsid w:val="007B7A24"/>
    <w:rsid w:val="007C0B9E"/>
    <w:rsid w:val="007C0C5A"/>
    <w:rsid w:val="007C17B9"/>
    <w:rsid w:val="007C22B0"/>
    <w:rsid w:val="007C2923"/>
    <w:rsid w:val="007C4300"/>
    <w:rsid w:val="007C4D32"/>
    <w:rsid w:val="007C4FF5"/>
    <w:rsid w:val="007D16FF"/>
    <w:rsid w:val="007D53DC"/>
    <w:rsid w:val="007E752E"/>
    <w:rsid w:val="007F0277"/>
    <w:rsid w:val="007F7E96"/>
    <w:rsid w:val="007F7ECE"/>
    <w:rsid w:val="0080248B"/>
    <w:rsid w:val="00803789"/>
    <w:rsid w:val="00803DCB"/>
    <w:rsid w:val="00804218"/>
    <w:rsid w:val="008052F0"/>
    <w:rsid w:val="0080592D"/>
    <w:rsid w:val="00806B4E"/>
    <w:rsid w:val="008104CE"/>
    <w:rsid w:val="00810A27"/>
    <w:rsid w:val="00810EC8"/>
    <w:rsid w:val="008132C8"/>
    <w:rsid w:val="00813A93"/>
    <w:rsid w:val="00816E65"/>
    <w:rsid w:val="00817A42"/>
    <w:rsid w:val="008214E7"/>
    <w:rsid w:val="008227CE"/>
    <w:rsid w:val="008235A9"/>
    <w:rsid w:val="00824A8F"/>
    <w:rsid w:val="00825F8E"/>
    <w:rsid w:val="00826575"/>
    <w:rsid w:val="0082702A"/>
    <w:rsid w:val="00832C18"/>
    <w:rsid w:val="008351E8"/>
    <w:rsid w:val="00836778"/>
    <w:rsid w:val="00836E93"/>
    <w:rsid w:val="0083728A"/>
    <w:rsid w:val="00841BEB"/>
    <w:rsid w:val="00844A74"/>
    <w:rsid w:val="00845416"/>
    <w:rsid w:val="00845E8E"/>
    <w:rsid w:val="0085140B"/>
    <w:rsid w:val="00851F58"/>
    <w:rsid w:val="00852803"/>
    <w:rsid w:val="0085596B"/>
    <w:rsid w:val="00856AD7"/>
    <w:rsid w:val="008572CC"/>
    <w:rsid w:val="00857A3B"/>
    <w:rsid w:val="00857B91"/>
    <w:rsid w:val="00861734"/>
    <w:rsid w:val="00861BD2"/>
    <w:rsid w:val="00862C5F"/>
    <w:rsid w:val="008644C2"/>
    <w:rsid w:val="008713FC"/>
    <w:rsid w:val="008720A4"/>
    <w:rsid w:val="00873F61"/>
    <w:rsid w:val="00875CC3"/>
    <w:rsid w:val="008763F6"/>
    <w:rsid w:val="00877430"/>
    <w:rsid w:val="008776F3"/>
    <w:rsid w:val="00881E1E"/>
    <w:rsid w:val="008846BA"/>
    <w:rsid w:val="00884AD3"/>
    <w:rsid w:val="00887CB7"/>
    <w:rsid w:val="00895A9F"/>
    <w:rsid w:val="00897493"/>
    <w:rsid w:val="008974C4"/>
    <w:rsid w:val="00897945"/>
    <w:rsid w:val="008B1210"/>
    <w:rsid w:val="008B28AC"/>
    <w:rsid w:val="008B3A75"/>
    <w:rsid w:val="008B47AE"/>
    <w:rsid w:val="008C0E89"/>
    <w:rsid w:val="008C1437"/>
    <w:rsid w:val="008C1D13"/>
    <w:rsid w:val="008C34F2"/>
    <w:rsid w:val="008C379C"/>
    <w:rsid w:val="008C41F6"/>
    <w:rsid w:val="008C724C"/>
    <w:rsid w:val="008D1642"/>
    <w:rsid w:val="008D204D"/>
    <w:rsid w:val="008D27EF"/>
    <w:rsid w:val="008D407F"/>
    <w:rsid w:val="008D5038"/>
    <w:rsid w:val="008D59AB"/>
    <w:rsid w:val="008D5C37"/>
    <w:rsid w:val="008D5CC5"/>
    <w:rsid w:val="008E26AB"/>
    <w:rsid w:val="008E3A76"/>
    <w:rsid w:val="008E78EC"/>
    <w:rsid w:val="008F0E14"/>
    <w:rsid w:val="008F243A"/>
    <w:rsid w:val="008F2E2D"/>
    <w:rsid w:val="008F4531"/>
    <w:rsid w:val="008F5DBF"/>
    <w:rsid w:val="008F725C"/>
    <w:rsid w:val="008F7392"/>
    <w:rsid w:val="009008E9"/>
    <w:rsid w:val="00901EEF"/>
    <w:rsid w:val="00904FDD"/>
    <w:rsid w:val="00906F28"/>
    <w:rsid w:val="0091468D"/>
    <w:rsid w:val="0091508E"/>
    <w:rsid w:val="00921977"/>
    <w:rsid w:val="00922BBE"/>
    <w:rsid w:val="00924B9E"/>
    <w:rsid w:val="0092528F"/>
    <w:rsid w:val="009306BD"/>
    <w:rsid w:val="00931066"/>
    <w:rsid w:val="00931854"/>
    <w:rsid w:val="00931955"/>
    <w:rsid w:val="00935E1E"/>
    <w:rsid w:val="009374AF"/>
    <w:rsid w:val="00940CEB"/>
    <w:rsid w:val="009415D2"/>
    <w:rsid w:val="00947359"/>
    <w:rsid w:val="00951E94"/>
    <w:rsid w:val="00955247"/>
    <w:rsid w:val="00960B07"/>
    <w:rsid w:val="00963118"/>
    <w:rsid w:val="00963656"/>
    <w:rsid w:val="00963D36"/>
    <w:rsid w:val="009711A8"/>
    <w:rsid w:val="00971D47"/>
    <w:rsid w:val="00973048"/>
    <w:rsid w:val="0097371D"/>
    <w:rsid w:val="00973B92"/>
    <w:rsid w:val="00973F9A"/>
    <w:rsid w:val="00976B30"/>
    <w:rsid w:val="0097758F"/>
    <w:rsid w:val="009802D4"/>
    <w:rsid w:val="009812AD"/>
    <w:rsid w:val="00983083"/>
    <w:rsid w:val="00983A24"/>
    <w:rsid w:val="00984DC4"/>
    <w:rsid w:val="009866B7"/>
    <w:rsid w:val="00990430"/>
    <w:rsid w:val="00990CD8"/>
    <w:rsid w:val="00992883"/>
    <w:rsid w:val="009933C1"/>
    <w:rsid w:val="009969E6"/>
    <w:rsid w:val="009A0465"/>
    <w:rsid w:val="009A164C"/>
    <w:rsid w:val="009A25B2"/>
    <w:rsid w:val="009A5AC7"/>
    <w:rsid w:val="009A7B0C"/>
    <w:rsid w:val="009B060A"/>
    <w:rsid w:val="009B0946"/>
    <w:rsid w:val="009B21A1"/>
    <w:rsid w:val="009B4944"/>
    <w:rsid w:val="009B4DC6"/>
    <w:rsid w:val="009B5332"/>
    <w:rsid w:val="009B5F6F"/>
    <w:rsid w:val="009B736B"/>
    <w:rsid w:val="009B7614"/>
    <w:rsid w:val="009C0403"/>
    <w:rsid w:val="009C115A"/>
    <w:rsid w:val="009C468D"/>
    <w:rsid w:val="009C7257"/>
    <w:rsid w:val="009C7378"/>
    <w:rsid w:val="009C7711"/>
    <w:rsid w:val="009C790C"/>
    <w:rsid w:val="009D010F"/>
    <w:rsid w:val="009D07E7"/>
    <w:rsid w:val="009D1360"/>
    <w:rsid w:val="009D1A86"/>
    <w:rsid w:val="009D1FFE"/>
    <w:rsid w:val="009D2F27"/>
    <w:rsid w:val="009D4C36"/>
    <w:rsid w:val="009D5ACD"/>
    <w:rsid w:val="009D61C9"/>
    <w:rsid w:val="009D7A21"/>
    <w:rsid w:val="009E198B"/>
    <w:rsid w:val="009E2550"/>
    <w:rsid w:val="009E2D7B"/>
    <w:rsid w:val="009E4826"/>
    <w:rsid w:val="009E5068"/>
    <w:rsid w:val="009E680A"/>
    <w:rsid w:val="009E6F57"/>
    <w:rsid w:val="009E7839"/>
    <w:rsid w:val="009F1FFC"/>
    <w:rsid w:val="009F3429"/>
    <w:rsid w:val="009F4E30"/>
    <w:rsid w:val="009F5B35"/>
    <w:rsid w:val="009F7E60"/>
    <w:rsid w:val="00A02566"/>
    <w:rsid w:val="00A02EA3"/>
    <w:rsid w:val="00A041DD"/>
    <w:rsid w:val="00A05F23"/>
    <w:rsid w:val="00A07B81"/>
    <w:rsid w:val="00A1109A"/>
    <w:rsid w:val="00A12B34"/>
    <w:rsid w:val="00A142B5"/>
    <w:rsid w:val="00A17317"/>
    <w:rsid w:val="00A2093F"/>
    <w:rsid w:val="00A21007"/>
    <w:rsid w:val="00A22883"/>
    <w:rsid w:val="00A2397E"/>
    <w:rsid w:val="00A24523"/>
    <w:rsid w:val="00A26768"/>
    <w:rsid w:val="00A27902"/>
    <w:rsid w:val="00A27E15"/>
    <w:rsid w:val="00A30567"/>
    <w:rsid w:val="00A3067B"/>
    <w:rsid w:val="00A30DCA"/>
    <w:rsid w:val="00A33F97"/>
    <w:rsid w:val="00A35E76"/>
    <w:rsid w:val="00A37686"/>
    <w:rsid w:val="00A4230E"/>
    <w:rsid w:val="00A43E94"/>
    <w:rsid w:val="00A446A3"/>
    <w:rsid w:val="00A4526F"/>
    <w:rsid w:val="00A455BA"/>
    <w:rsid w:val="00A47366"/>
    <w:rsid w:val="00A47887"/>
    <w:rsid w:val="00A541C8"/>
    <w:rsid w:val="00A55C69"/>
    <w:rsid w:val="00A56E36"/>
    <w:rsid w:val="00A56E3A"/>
    <w:rsid w:val="00A609BD"/>
    <w:rsid w:val="00A6218E"/>
    <w:rsid w:val="00A63F49"/>
    <w:rsid w:val="00A6509A"/>
    <w:rsid w:val="00A65290"/>
    <w:rsid w:val="00A65EAD"/>
    <w:rsid w:val="00A71839"/>
    <w:rsid w:val="00A75260"/>
    <w:rsid w:val="00A75516"/>
    <w:rsid w:val="00A756EF"/>
    <w:rsid w:val="00A77A2B"/>
    <w:rsid w:val="00A81741"/>
    <w:rsid w:val="00A87475"/>
    <w:rsid w:val="00A905B6"/>
    <w:rsid w:val="00A90AC7"/>
    <w:rsid w:val="00A90BA0"/>
    <w:rsid w:val="00A90DC8"/>
    <w:rsid w:val="00A928D8"/>
    <w:rsid w:val="00A947C8"/>
    <w:rsid w:val="00A957E8"/>
    <w:rsid w:val="00AA1330"/>
    <w:rsid w:val="00AA3564"/>
    <w:rsid w:val="00AA7041"/>
    <w:rsid w:val="00AB0B58"/>
    <w:rsid w:val="00AB1BF5"/>
    <w:rsid w:val="00AB2E7A"/>
    <w:rsid w:val="00AB3E23"/>
    <w:rsid w:val="00AB4846"/>
    <w:rsid w:val="00AB6B28"/>
    <w:rsid w:val="00AB7C69"/>
    <w:rsid w:val="00AC14B4"/>
    <w:rsid w:val="00AC1B84"/>
    <w:rsid w:val="00AC2C4A"/>
    <w:rsid w:val="00AC47CB"/>
    <w:rsid w:val="00AC57EB"/>
    <w:rsid w:val="00AC71CA"/>
    <w:rsid w:val="00AD3734"/>
    <w:rsid w:val="00AD3E9A"/>
    <w:rsid w:val="00AD41ED"/>
    <w:rsid w:val="00AD5967"/>
    <w:rsid w:val="00AD6ED6"/>
    <w:rsid w:val="00AD7694"/>
    <w:rsid w:val="00AE0FBE"/>
    <w:rsid w:val="00AE14BF"/>
    <w:rsid w:val="00AE2B10"/>
    <w:rsid w:val="00AE2F63"/>
    <w:rsid w:val="00AE35F9"/>
    <w:rsid w:val="00AE67C8"/>
    <w:rsid w:val="00AE691A"/>
    <w:rsid w:val="00AE692F"/>
    <w:rsid w:val="00AE6EB4"/>
    <w:rsid w:val="00AF0529"/>
    <w:rsid w:val="00AF07E3"/>
    <w:rsid w:val="00AF147F"/>
    <w:rsid w:val="00AF16B3"/>
    <w:rsid w:val="00AF358C"/>
    <w:rsid w:val="00AF361A"/>
    <w:rsid w:val="00AF3A77"/>
    <w:rsid w:val="00AF3B37"/>
    <w:rsid w:val="00AF7B0C"/>
    <w:rsid w:val="00AF7DB7"/>
    <w:rsid w:val="00AF7E83"/>
    <w:rsid w:val="00B0090C"/>
    <w:rsid w:val="00B01DD5"/>
    <w:rsid w:val="00B03B3F"/>
    <w:rsid w:val="00B04588"/>
    <w:rsid w:val="00B07F48"/>
    <w:rsid w:val="00B07F71"/>
    <w:rsid w:val="00B12B75"/>
    <w:rsid w:val="00B12D52"/>
    <w:rsid w:val="00B2137E"/>
    <w:rsid w:val="00B22C18"/>
    <w:rsid w:val="00B25A03"/>
    <w:rsid w:val="00B26489"/>
    <w:rsid w:val="00B277D8"/>
    <w:rsid w:val="00B32CE4"/>
    <w:rsid w:val="00B32F94"/>
    <w:rsid w:val="00B35943"/>
    <w:rsid w:val="00B365D3"/>
    <w:rsid w:val="00B462F4"/>
    <w:rsid w:val="00B51BEE"/>
    <w:rsid w:val="00B5506C"/>
    <w:rsid w:val="00B5777C"/>
    <w:rsid w:val="00B605D2"/>
    <w:rsid w:val="00B62700"/>
    <w:rsid w:val="00B62830"/>
    <w:rsid w:val="00B63514"/>
    <w:rsid w:val="00B63943"/>
    <w:rsid w:val="00B64D3E"/>
    <w:rsid w:val="00B652D2"/>
    <w:rsid w:val="00B66DF4"/>
    <w:rsid w:val="00B67256"/>
    <w:rsid w:val="00B679B3"/>
    <w:rsid w:val="00B7086A"/>
    <w:rsid w:val="00B70D73"/>
    <w:rsid w:val="00B72738"/>
    <w:rsid w:val="00B73D72"/>
    <w:rsid w:val="00B77176"/>
    <w:rsid w:val="00B809AF"/>
    <w:rsid w:val="00B80EF7"/>
    <w:rsid w:val="00B83E2C"/>
    <w:rsid w:val="00B862DA"/>
    <w:rsid w:val="00B86402"/>
    <w:rsid w:val="00B87F85"/>
    <w:rsid w:val="00B90986"/>
    <w:rsid w:val="00B9155D"/>
    <w:rsid w:val="00B9237B"/>
    <w:rsid w:val="00B92D9D"/>
    <w:rsid w:val="00B94C2C"/>
    <w:rsid w:val="00B9617E"/>
    <w:rsid w:val="00B96C34"/>
    <w:rsid w:val="00B97DF3"/>
    <w:rsid w:val="00BA368A"/>
    <w:rsid w:val="00BA4514"/>
    <w:rsid w:val="00BA4B00"/>
    <w:rsid w:val="00BA56F8"/>
    <w:rsid w:val="00BB0216"/>
    <w:rsid w:val="00BB022C"/>
    <w:rsid w:val="00BB3BA8"/>
    <w:rsid w:val="00BB490C"/>
    <w:rsid w:val="00BB49CE"/>
    <w:rsid w:val="00BB5EC3"/>
    <w:rsid w:val="00BB60E9"/>
    <w:rsid w:val="00BB74A5"/>
    <w:rsid w:val="00BB7E93"/>
    <w:rsid w:val="00BC0DE5"/>
    <w:rsid w:val="00BC128F"/>
    <w:rsid w:val="00BC1AFB"/>
    <w:rsid w:val="00BC1EDE"/>
    <w:rsid w:val="00BC1FA3"/>
    <w:rsid w:val="00BC2E8A"/>
    <w:rsid w:val="00BC436E"/>
    <w:rsid w:val="00BC4E12"/>
    <w:rsid w:val="00BC669D"/>
    <w:rsid w:val="00BC7B64"/>
    <w:rsid w:val="00BD08F1"/>
    <w:rsid w:val="00BD0F3B"/>
    <w:rsid w:val="00BD3E67"/>
    <w:rsid w:val="00BD6A99"/>
    <w:rsid w:val="00BD6B79"/>
    <w:rsid w:val="00BE12F2"/>
    <w:rsid w:val="00BE33C0"/>
    <w:rsid w:val="00BF01FB"/>
    <w:rsid w:val="00BF02B5"/>
    <w:rsid w:val="00BF1991"/>
    <w:rsid w:val="00BF2A23"/>
    <w:rsid w:val="00BF30A3"/>
    <w:rsid w:val="00BF3BA7"/>
    <w:rsid w:val="00C046E6"/>
    <w:rsid w:val="00C05993"/>
    <w:rsid w:val="00C05E24"/>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4BD0"/>
    <w:rsid w:val="00C4530A"/>
    <w:rsid w:val="00C50141"/>
    <w:rsid w:val="00C52E7F"/>
    <w:rsid w:val="00C539C9"/>
    <w:rsid w:val="00C54593"/>
    <w:rsid w:val="00C54EAE"/>
    <w:rsid w:val="00C56018"/>
    <w:rsid w:val="00C57198"/>
    <w:rsid w:val="00C60401"/>
    <w:rsid w:val="00C6056D"/>
    <w:rsid w:val="00C6172C"/>
    <w:rsid w:val="00C617AD"/>
    <w:rsid w:val="00C620F8"/>
    <w:rsid w:val="00C66CDA"/>
    <w:rsid w:val="00C66F5D"/>
    <w:rsid w:val="00C67819"/>
    <w:rsid w:val="00C715A8"/>
    <w:rsid w:val="00C71E1E"/>
    <w:rsid w:val="00C74000"/>
    <w:rsid w:val="00C742A0"/>
    <w:rsid w:val="00C765E1"/>
    <w:rsid w:val="00C84082"/>
    <w:rsid w:val="00C84123"/>
    <w:rsid w:val="00C8525A"/>
    <w:rsid w:val="00C85E8C"/>
    <w:rsid w:val="00C862E8"/>
    <w:rsid w:val="00C86978"/>
    <w:rsid w:val="00C869E5"/>
    <w:rsid w:val="00C87A86"/>
    <w:rsid w:val="00C90036"/>
    <w:rsid w:val="00C90477"/>
    <w:rsid w:val="00C91F42"/>
    <w:rsid w:val="00C958CF"/>
    <w:rsid w:val="00CA16AA"/>
    <w:rsid w:val="00CA3797"/>
    <w:rsid w:val="00CA4A3B"/>
    <w:rsid w:val="00CA511B"/>
    <w:rsid w:val="00CB4A89"/>
    <w:rsid w:val="00CB50F9"/>
    <w:rsid w:val="00CB66B5"/>
    <w:rsid w:val="00CB7C2B"/>
    <w:rsid w:val="00CC0C3D"/>
    <w:rsid w:val="00CC30E1"/>
    <w:rsid w:val="00CC3994"/>
    <w:rsid w:val="00CC684F"/>
    <w:rsid w:val="00CD109D"/>
    <w:rsid w:val="00CD1BE6"/>
    <w:rsid w:val="00CD5FB0"/>
    <w:rsid w:val="00CD66E2"/>
    <w:rsid w:val="00CE215B"/>
    <w:rsid w:val="00CE2359"/>
    <w:rsid w:val="00CE4308"/>
    <w:rsid w:val="00CE6CC9"/>
    <w:rsid w:val="00CF1477"/>
    <w:rsid w:val="00CF2ADF"/>
    <w:rsid w:val="00CF2D91"/>
    <w:rsid w:val="00CF30E2"/>
    <w:rsid w:val="00D002BB"/>
    <w:rsid w:val="00D0256D"/>
    <w:rsid w:val="00D02B2F"/>
    <w:rsid w:val="00D035C9"/>
    <w:rsid w:val="00D03D66"/>
    <w:rsid w:val="00D0638E"/>
    <w:rsid w:val="00D06CD5"/>
    <w:rsid w:val="00D06EA6"/>
    <w:rsid w:val="00D15D25"/>
    <w:rsid w:val="00D2203A"/>
    <w:rsid w:val="00D23991"/>
    <w:rsid w:val="00D25189"/>
    <w:rsid w:val="00D255D9"/>
    <w:rsid w:val="00D2579D"/>
    <w:rsid w:val="00D26696"/>
    <w:rsid w:val="00D26994"/>
    <w:rsid w:val="00D26B63"/>
    <w:rsid w:val="00D2714C"/>
    <w:rsid w:val="00D31923"/>
    <w:rsid w:val="00D323AA"/>
    <w:rsid w:val="00D32C88"/>
    <w:rsid w:val="00D34D16"/>
    <w:rsid w:val="00D3590C"/>
    <w:rsid w:val="00D426B9"/>
    <w:rsid w:val="00D4298B"/>
    <w:rsid w:val="00D42DD8"/>
    <w:rsid w:val="00D44E39"/>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068"/>
    <w:rsid w:val="00D61B95"/>
    <w:rsid w:val="00D62448"/>
    <w:rsid w:val="00D66417"/>
    <w:rsid w:val="00D67C08"/>
    <w:rsid w:val="00D70B6E"/>
    <w:rsid w:val="00D72FFE"/>
    <w:rsid w:val="00D74D0C"/>
    <w:rsid w:val="00D81011"/>
    <w:rsid w:val="00D812F8"/>
    <w:rsid w:val="00D839B2"/>
    <w:rsid w:val="00D85402"/>
    <w:rsid w:val="00D86A98"/>
    <w:rsid w:val="00D86B7A"/>
    <w:rsid w:val="00D8775F"/>
    <w:rsid w:val="00D87895"/>
    <w:rsid w:val="00D87B04"/>
    <w:rsid w:val="00D87C83"/>
    <w:rsid w:val="00D9186F"/>
    <w:rsid w:val="00D92045"/>
    <w:rsid w:val="00D9364E"/>
    <w:rsid w:val="00D950BD"/>
    <w:rsid w:val="00D97599"/>
    <w:rsid w:val="00DA000E"/>
    <w:rsid w:val="00DA0A9E"/>
    <w:rsid w:val="00DA432A"/>
    <w:rsid w:val="00DA48C7"/>
    <w:rsid w:val="00DA509F"/>
    <w:rsid w:val="00DA7D9F"/>
    <w:rsid w:val="00DB03BE"/>
    <w:rsid w:val="00DB1175"/>
    <w:rsid w:val="00DB1619"/>
    <w:rsid w:val="00DB29F8"/>
    <w:rsid w:val="00DB2B46"/>
    <w:rsid w:val="00DB3031"/>
    <w:rsid w:val="00DB3A2B"/>
    <w:rsid w:val="00DB417C"/>
    <w:rsid w:val="00DB58B6"/>
    <w:rsid w:val="00DB66EE"/>
    <w:rsid w:val="00DB7EF5"/>
    <w:rsid w:val="00DC0A4A"/>
    <w:rsid w:val="00DC1984"/>
    <w:rsid w:val="00DC1E5B"/>
    <w:rsid w:val="00DC4D34"/>
    <w:rsid w:val="00DC6CE5"/>
    <w:rsid w:val="00DC6FF2"/>
    <w:rsid w:val="00DD1062"/>
    <w:rsid w:val="00DD13F6"/>
    <w:rsid w:val="00DD15B3"/>
    <w:rsid w:val="00DD221A"/>
    <w:rsid w:val="00DD3B7B"/>
    <w:rsid w:val="00DD3E52"/>
    <w:rsid w:val="00DD3EDC"/>
    <w:rsid w:val="00DD5358"/>
    <w:rsid w:val="00DD53D6"/>
    <w:rsid w:val="00DD672F"/>
    <w:rsid w:val="00DD7EA4"/>
    <w:rsid w:val="00DE0D89"/>
    <w:rsid w:val="00DE22D4"/>
    <w:rsid w:val="00DE6704"/>
    <w:rsid w:val="00DE6716"/>
    <w:rsid w:val="00DF07F4"/>
    <w:rsid w:val="00DF31DE"/>
    <w:rsid w:val="00DF34E2"/>
    <w:rsid w:val="00DF37B2"/>
    <w:rsid w:val="00DF3B59"/>
    <w:rsid w:val="00DF48FA"/>
    <w:rsid w:val="00DF4B21"/>
    <w:rsid w:val="00DF7324"/>
    <w:rsid w:val="00E00385"/>
    <w:rsid w:val="00E00EF3"/>
    <w:rsid w:val="00E01980"/>
    <w:rsid w:val="00E01AC0"/>
    <w:rsid w:val="00E01C45"/>
    <w:rsid w:val="00E032E3"/>
    <w:rsid w:val="00E06AB2"/>
    <w:rsid w:val="00E0784B"/>
    <w:rsid w:val="00E117E4"/>
    <w:rsid w:val="00E11E3F"/>
    <w:rsid w:val="00E12016"/>
    <w:rsid w:val="00E13C55"/>
    <w:rsid w:val="00E13C93"/>
    <w:rsid w:val="00E14655"/>
    <w:rsid w:val="00E20063"/>
    <w:rsid w:val="00E2159F"/>
    <w:rsid w:val="00E21751"/>
    <w:rsid w:val="00E24BBF"/>
    <w:rsid w:val="00E25D09"/>
    <w:rsid w:val="00E2742A"/>
    <w:rsid w:val="00E31F0D"/>
    <w:rsid w:val="00E36C06"/>
    <w:rsid w:val="00E378F0"/>
    <w:rsid w:val="00E402D8"/>
    <w:rsid w:val="00E40E6A"/>
    <w:rsid w:val="00E4180E"/>
    <w:rsid w:val="00E41DEC"/>
    <w:rsid w:val="00E44A8A"/>
    <w:rsid w:val="00E44DC3"/>
    <w:rsid w:val="00E469FD"/>
    <w:rsid w:val="00E4752A"/>
    <w:rsid w:val="00E53263"/>
    <w:rsid w:val="00E5486E"/>
    <w:rsid w:val="00E55554"/>
    <w:rsid w:val="00E5648D"/>
    <w:rsid w:val="00E56F76"/>
    <w:rsid w:val="00E57280"/>
    <w:rsid w:val="00E60606"/>
    <w:rsid w:val="00E61DA0"/>
    <w:rsid w:val="00E63380"/>
    <w:rsid w:val="00E6461C"/>
    <w:rsid w:val="00E66F98"/>
    <w:rsid w:val="00E67A69"/>
    <w:rsid w:val="00E70CCD"/>
    <w:rsid w:val="00E72226"/>
    <w:rsid w:val="00E73D37"/>
    <w:rsid w:val="00E752D3"/>
    <w:rsid w:val="00E75F66"/>
    <w:rsid w:val="00E76B23"/>
    <w:rsid w:val="00E770E3"/>
    <w:rsid w:val="00E77C33"/>
    <w:rsid w:val="00E81558"/>
    <w:rsid w:val="00E8231C"/>
    <w:rsid w:val="00E83F30"/>
    <w:rsid w:val="00E841B6"/>
    <w:rsid w:val="00E8470F"/>
    <w:rsid w:val="00E85635"/>
    <w:rsid w:val="00E86944"/>
    <w:rsid w:val="00E9337D"/>
    <w:rsid w:val="00E9481B"/>
    <w:rsid w:val="00E95662"/>
    <w:rsid w:val="00EA0493"/>
    <w:rsid w:val="00EA0564"/>
    <w:rsid w:val="00EA29F4"/>
    <w:rsid w:val="00EB3589"/>
    <w:rsid w:val="00EB3838"/>
    <w:rsid w:val="00EB5EBB"/>
    <w:rsid w:val="00EB7443"/>
    <w:rsid w:val="00EB7E5B"/>
    <w:rsid w:val="00EC01C0"/>
    <w:rsid w:val="00EC08CC"/>
    <w:rsid w:val="00EC1F34"/>
    <w:rsid w:val="00EC2238"/>
    <w:rsid w:val="00EC237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472C"/>
    <w:rsid w:val="00EF6015"/>
    <w:rsid w:val="00EF7ABE"/>
    <w:rsid w:val="00EF7B27"/>
    <w:rsid w:val="00F00E9C"/>
    <w:rsid w:val="00F0145C"/>
    <w:rsid w:val="00F01A91"/>
    <w:rsid w:val="00F058B8"/>
    <w:rsid w:val="00F07CC1"/>
    <w:rsid w:val="00F11AA1"/>
    <w:rsid w:val="00F11C80"/>
    <w:rsid w:val="00F12966"/>
    <w:rsid w:val="00F14F2F"/>
    <w:rsid w:val="00F16D79"/>
    <w:rsid w:val="00F1781D"/>
    <w:rsid w:val="00F17BEC"/>
    <w:rsid w:val="00F242B3"/>
    <w:rsid w:val="00F25C5C"/>
    <w:rsid w:val="00F307B0"/>
    <w:rsid w:val="00F315AF"/>
    <w:rsid w:val="00F31C84"/>
    <w:rsid w:val="00F3459E"/>
    <w:rsid w:val="00F35479"/>
    <w:rsid w:val="00F360E4"/>
    <w:rsid w:val="00F3623C"/>
    <w:rsid w:val="00F37CA3"/>
    <w:rsid w:val="00F41173"/>
    <w:rsid w:val="00F44B1F"/>
    <w:rsid w:val="00F45EAB"/>
    <w:rsid w:val="00F51BDF"/>
    <w:rsid w:val="00F51D96"/>
    <w:rsid w:val="00F52B51"/>
    <w:rsid w:val="00F54F7B"/>
    <w:rsid w:val="00F60D80"/>
    <w:rsid w:val="00F62E55"/>
    <w:rsid w:val="00F63ADF"/>
    <w:rsid w:val="00F67F0C"/>
    <w:rsid w:val="00F70034"/>
    <w:rsid w:val="00F73E36"/>
    <w:rsid w:val="00F741C6"/>
    <w:rsid w:val="00F752C1"/>
    <w:rsid w:val="00F80043"/>
    <w:rsid w:val="00F81424"/>
    <w:rsid w:val="00F82340"/>
    <w:rsid w:val="00F8474C"/>
    <w:rsid w:val="00F851D9"/>
    <w:rsid w:val="00F870AC"/>
    <w:rsid w:val="00F87A27"/>
    <w:rsid w:val="00F904AF"/>
    <w:rsid w:val="00F9080A"/>
    <w:rsid w:val="00F93AC1"/>
    <w:rsid w:val="00F940DE"/>
    <w:rsid w:val="00F96217"/>
    <w:rsid w:val="00F96652"/>
    <w:rsid w:val="00F969CE"/>
    <w:rsid w:val="00F96C86"/>
    <w:rsid w:val="00F97D76"/>
    <w:rsid w:val="00FA2084"/>
    <w:rsid w:val="00FA303A"/>
    <w:rsid w:val="00FA4096"/>
    <w:rsid w:val="00FA5F6C"/>
    <w:rsid w:val="00FA6D45"/>
    <w:rsid w:val="00FB1599"/>
    <w:rsid w:val="00FB17D5"/>
    <w:rsid w:val="00FB21E8"/>
    <w:rsid w:val="00FB235E"/>
    <w:rsid w:val="00FB2629"/>
    <w:rsid w:val="00FB3454"/>
    <w:rsid w:val="00FB6DCA"/>
    <w:rsid w:val="00FB7E64"/>
    <w:rsid w:val="00FC01A5"/>
    <w:rsid w:val="00FC24A7"/>
    <w:rsid w:val="00FC2AE8"/>
    <w:rsid w:val="00FC5AAA"/>
    <w:rsid w:val="00FD1CCC"/>
    <w:rsid w:val="00FD4B46"/>
    <w:rsid w:val="00FD600E"/>
    <w:rsid w:val="00FD7E13"/>
    <w:rsid w:val="00FE17C1"/>
    <w:rsid w:val="00FE43A2"/>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 w:type="character" w:styleId="Hyperlink">
    <w:name w:val="Hyperlink"/>
    <w:basedOn w:val="DefaultParagraphFont"/>
    <w:uiPriority w:val="99"/>
    <w:semiHidden/>
    <w:unhideWhenUsed/>
    <w:rsid w:val="001237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111637">
      <w:bodyDiv w:val="1"/>
      <w:marLeft w:val="0"/>
      <w:marRight w:val="0"/>
      <w:marTop w:val="0"/>
      <w:marBottom w:val="0"/>
      <w:divBdr>
        <w:top w:val="none" w:sz="0" w:space="0" w:color="auto"/>
        <w:left w:val="none" w:sz="0" w:space="0" w:color="auto"/>
        <w:bottom w:val="none" w:sz="0" w:space="0" w:color="auto"/>
        <w:right w:val="none" w:sz="0" w:space="0" w:color="auto"/>
      </w:divBdr>
    </w:div>
    <w:div w:id="1155563467">
      <w:bodyDiv w:val="1"/>
      <w:marLeft w:val="0"/>
      <w:marRight w:val="0"/>
      <w:marTop w:val="0"/>
      <w:marBottom w:val="0"/>
      <w:divBdr>
        <w:top w:val="none" w:sz="0" w:space="0" w:color="auto"/>
        <w:left w:val="none" w:sz="0" w:space="0" w:color="auto"/>
        <w:bottom w:val="none" w:sz="0" w:space="0" w:color="auto"/>
        <w:right w:val="none" w:sz="0" w:space="0" w:color="auto"/>
      </w:divBdr>
    </w:div>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4.xm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2.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5.xml"/><Relationship Id="rId27" Type="http://schemas.openxmlformats.org/officeDocument/2006/relationships/chart" Target="charts/chart8.xml"/><Relationship Id="rId30" Type="http://schemas.openxmlformats.org/officeDocument/2006/relationships/chart" Target="charts/chart11.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5762-42BF-A2B7-3C700D44D5EC}"/>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5762-42BF-A2B7-3C700D44D5EC}"/>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5C42-4577-871E-ABC19F4D09D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4113-4023-A0E0-1035724909BE}"/>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3FC-45B7-B538-0BEF4027486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3FC-45B7-B538-0BEF4027486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306E-449C-9F53-FDE396DE8204}"/>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306E-449C-9F53-FDE396DE8204}"/>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306E-449C-9F53-FDE396DE8204}"/>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306E-449C-9F53-FDE396DE8204}"/>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306E-449C-9F53-FDE396DE8204}"/>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560E-4B4F-90A7-B0208F73C250}"/>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560E-4B4F-90A7-B0208F73C250}"/>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560E-4B4F-90A7-B0208F73C250}"/>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560E-4B4F-90A7-B0208F73C250}"/>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996110130695792E-2"/>
          <c:y val="4.1431261770244823E-2"/>
          <c:w val="0.88950540847369364"/>
          <c:h val="0.81062740038851067"/>
        </c:manualLayout>
      </c:layout>
      <c:barChart>
        <c:barDir val="col"/>
        <c:grouping val="clustered"/>
        <c:varyColors val="0"/>
        <c:ser>
          <c:idx val="0"/>
          <c:order val="0"/>
          <c:tx>
            <c:strRef>
              <c:f>weekdays!$A$2</c:f>
              <c:strCache>
                <c:ptCount val="1"/>
                <c:pt idx="0">
                  <c:v>PT optimal</c:v>
                </c:pt>
              </c:strCache>
            </c:strRef>
          </c:tx>
          <c:spPr>
            <a:solidFill>
              <a:schemeClr val="accent1"/>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weekdays!$B$2:$H$2</c:f>
              <c:numCache>
                <c:formatCode>General</c:formatCode>
                <c:ptCount val="7"/>
                <c:pt idx="0">
                  <c:v>266.90546274435201</c:v>
                </c:pt>
                <c:pt idx="1">
                  <c:v>268.26002897616502</c:v>
                </c:pt>
                <c:pt idx="2">
                  <c:v>268.28503341616897</c:v>
                </c:pt>
                <c:pt idx="3">
                  <c:v>273.53797156076502</c:v>
                </c:pt>
                <c:pt idx="4">
                  <c:v>269.28965720887498</c:v>
                </c:pt>
                <c:pt idx="5">
                  <c:v>324.575385240174</c:v>
                </c:pt>
                <c:pt idx="6">
                  <c:v>318.05563695473398</c:v>
                </c:pt>
              </c:numCache>
            </c:numRef>
          </c:val>
          <c:extLst>
            <c:ext xmlns:c16="http://schemas.microsoft.com/office/drawing/2014/chart" uri="{C3380CC4-5D6E-409C-BE32-E72D297353CC}">
              <c16:uniqueId val="{00000000-927D-4DA4-8FEB-1A17487D050F}"/>
            </c:ext>
          </c:extLst>
        </c:ser>
        <c:ser>
          <c:idx val="1"/>
          <c:order val="1"/>
          <c:tx>
            <c:strRef>
              <c:f>weekdays!$A$3</c:f>
              <c:strCache>
                <c:ptCount val="1"/>
                <c:pt idx="0">
                  <c:v>GT</c:v>
                </c:pt>
              </c:strCache>
            </c:strRef>
          </c:tx>
          <c:spPr>
            <a:solidFill>
              <a:schemeClr val="accent2"/>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weekdays!$B$3:$H$3</c:f>
              <c:numCache>
                <c:formatCode>General</c:formatCode>
                <c:ptCount val="7"/>
                <c:pt idx="0">
                  <c:v>720.26649763442902</c:v>
                </c:pt>
                <c:pt idx="1">
                  <c:v>712.748285419627</c:v>
                </c:pt>
                <c:pt idx="2">
                  <c:v>711.93949212535199</c:v>
                </c:pt>
                <c:pt idx="3">
                  <c:v>725.17783765465902</c:v>
                </c:pt>
                <c:pt idx="4">
                  <c:v>713.31425431479897</c:v>
                </c:pt>
                <c:pt idx="5">
                  <c:v>883.89905376173499</c:v>
                </c:pt>
                <c:pt idx="6">
                  <c:v>825.69790631422904</c:v>
                </c:pt>
              </c:numCache>
            </c:numRef>
          </c:val>
          <c:extLst>
            <c:ext xmlns:c16="http://schemas.microsoft.com/office/drawing/2014/chart" uri="{C3380CC4-5D6E-409C-BE32-E72D297353CC}">
              <c16:uniqueId val="{00000001-927D-4DA4-8FEB-1A17487D050F}"/>
            </c:ext>
          </c:extLst>
        </c:ser>
        <c:ser>
          <c:idx val="2"/>
          <c:order val="2"/>
          <c:tx>
            <c:strRef>
              <c:f>weekdays!$A$4</c:f>
              <c:strCache>
                <c:ptCount val="1"/>
                <c:pt idx="0">
                  <c:v>ST</c:v>
                </c:pt>
              </c:strCache>
            </c:strRef>
          </c:tx>
          <c:spPr>
            <a:solidFill>
              <a:schemeClr val="accent3"/>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weekdays!$B$4:$H$4</c:f>
              <c:numCache>
                <c:formatCode>General</c:formatCode>
                <c:ptCount val="7"/>
                <c:pt idx="0">
                  <c:v>233.11085049246799</c:v>
                </c:pt>
                <c:pt idx="1">
                  <c:v>235.38101324185999</c:v>
                </c:pt>
                <c:pt idx="2">
                  <c:v>239.31579545634401</c:v>
                </c:pt>
                <c:pt idx="3">
                  <c:v>242.87577390599</c:v>
                </c:pt>
                <c:pt idx="4">
                  <c:v>268.66436788070803</c:v>
                </c:pt>
                <c:pt idx="5">
                  <c:v>267.03969642310102</c:v>
                </c:pt>
                <c:pt idx="6">
                  <c:v>283.52316290282801</c:v>
                </c:pt>
              </c:numCache>
            </c:numRef>
          </c:val>
          <c:extLst>
            <c:ext xmlns:c16="http://schemas.microsoft.com/office/drawing/2014/chart" uri="{C3380CC4-5D6E-409C-BE32-E72D297353CC}">
              <c16:uniqueId val="{00000002-927D-4DA4-8FEB-1A17487D050F}"/>
            </c:ext>
          </c:extLst>
        </c:ser>
        <c:ser>
          <c:idx val="3"/>
          <c:order val="3"/>
          <c:tx>
            <c:strRef>
              <c:f>weekdays!$A$5</c:f>
              <c:strCache>
                <c:ptCount val="1"/>
                <c:pt idx="0">
                  <c:v>ET with memory =6</c:v>
                </c:pt>
              </c:strCache>
            </c:strRef>
          </c:tx>
          <c:spPr>
            <a:solidFill>
              <a:schemeClr val="accent4"/>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weekdays!$B$5:$H$5</c:f>
              <c:numCache>
                <c:formatCode>General</c:formatCode>
                <c:ptCount val="7"/>
                <c:pt idx="0">
                  <c:v>337.93537403922198</c:v>
                </c:pt>
                <c:pt idx="1">
                  <c:v>320.56606420482598</c:v>
                </c:pt>
                <c:pt idx="2">
                  <c:v>324.72964261987403</c:v>
                </c:pt>
                <c:pt idx="3">
                  <c:v>321.11890658612998</c:v>
                </c:pt>
                <c:pt idx="4">
                  <c:v>327.27236834540599</c:v>
                </c:pt>
                <c:pt idx="5">
                  <c:v>0</c:v>
                </c:pt>
                <c:pt idx="6">
                  <c:v>524.78843238560705</c:v>
                </c:pt>
              </c:numCache>
            </c:numRef>
          </c:val>
          <c:extLst>
            <c:ext xmlns:c16="http://schemas.microsoft.com/office/drawing/2014/chart" uri="{C3380CC4-5D6E-409C-BE32-E72D297353CC}">
              <c16:uniqueId val="{00000003-927D-4DA4-8FEB-1A17487D050F}"/>
            </c:ext>
          </c:extLst>
        </c:ser>
        <c:ser>
          <c:idx val="4"/>
          <c:order val="4"/>
          <c:tx>
            <c:strRef>
              <c:f>weekdays!$A$6</c:f>
              <c:strCache>
                <c:ptCount val="1"/>
                <c:pt idx="0">
                  <c:v>AT</c:v>
                </c:pt>
              </c:strCache>
            </c:strRef>
          </c:tx>
          <c:spPr>
            <a:solidFill>
              <a:schemeClr val="accent6"/>
            </a:solidFill>
            <a:ln>
              <a:solidFill>
                <a:schemeClr val="accent6"/>
              </a:solid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weekdays!$B$6:$H$6</c:f>
              <c:numCache>
                <c:formatCode>General</c:formatCode>
                <c:ptCount val="7"/>
                <c:pt idx="0">
                  <c:v>488.85208074477902</c:v>
                </c:pt>
                <c:pt idx="1">
                  <c:v>486.890839769222</c:v>
                </c:pt>
                <c:pt idx="2">
                  <c:v>487.28435695725801</c:v>
                </c:pt>
                <c:pt idx="3">
                  <c:v>488.62414151227802</c:v>
                </c:pt>
                <c:pt idx="4">
                  <c:v>488.45316950812997</c:v>
                </c:pt>
                <c:pt idx="5">
                  <c:v>594.69028906424205</c:v>
                </c:pt>
                <c:pt idx="6">
                  <c:v>558.43887474682901</c:v>
                </c:pt>
              </c:numCache>
            </c:numRef>
          </c:val>
          <c:extLst>
            <c:ext xmlns:c16="http://schemas.microsoft.com/office/drawing/2014/chart" uri="{C3380CC4-5D6E-409C-BE32-E72D297353CC}">
              <c16:uniqueId val="{00000004-927D-4DA4-8FEB-1A17487D050F}"/>
            </c:ext>
          </c:extLst>
        </c:ser>
        <c:dLbls>
          <c:showLegendKey val="0"/>
          <c:showVal val="0"/>
          <c:showCatName val="0"/>
          <c:showSerName val="0"/>
          <c:showPercent val="0"/>
          <c:showBubbleSize val="0"/>
        </c:dLbls>
        <c:gapWidth val="219"/>
        <c:overlap val="-27"/>
        <c:axId val="781098896"/>
        <c:axId val="781092656"/>
      </c:barChart>
      <c:catAx>
        <c:axId val="78109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28204975637482"/>
              <c:y val="0.913069082384119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auto val="1"/>
        <c:lblAlgn val="ctr"/>
        <c:lblOffset val="100"/>
        <c:noMultiLvlLbl val="0"/>
      </c:catAx>
      <c:valAx>
        <c:axId val="78109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8896"/>
        <c:crosses val="autoZero"/>
        <c:crossBetween val="between"/>
      </c:valAx>
      <c:spPr>
        <a:noFill/>
        <a:ln>
          <a:noFill/>
        </a:ln>
        <a:effectLst/>
      </c:spPr>
    </c:plotArea>
    <c:legend>
      <c:legendPos val="b"/>
      <c:layout>
        <c:manualLayout>
          <c:xMode val="edge"/>
          <c:yMode val="edge"/>
          <c:x val="0.25923918164075643"/>
          <c:y val="0.93051217578655043"/>
          <c:w val="0.48152163671848713"/>
          <c:h val="6.94878242134495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954894036732168E-2"/>
          <c:y val="3.5685320356853206E-2"/>
          <c:w val="0.90554993992711819"/>
          <c:h val="0.81742603342465403"/>
        </c:manualLayout>
      </c:layout>
      <c:barChart>
        <c:barDir val="col"/>
        <c:grouping val="clustered"/>
        <c:varyColors val="0"/>
        <c:ser>
          <c:idx val="0"/>
          <c:order val="0"/>
          <c:tx>
            <c:strRef>
              <c:f>weekdays!$A$9</c:f>
              <c:strCache>
                <c:ptCount val="1"/>
                <c:pt idx="0">
                  <c:v>PT optimal</c:v>
                </c:pt>
              </c:strCache>
            </c:strRef>
          </c:tx>
          <c:spPr>
            <a:solidFill>
              <a:schemeClr val="accent1"/>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weekdays!$B$9:$H$9</c:f>
              <c:numCache>
                <c:formatCode>General</c:formatCode>
                <c:ptCount val="7"/>
                <c:pt idx="0">
                  <c:v>7.7312156508153498</c:v>
                </c:pt>
                <c:pt idx="1">
                  <c:v>8.8904515568554991</c:v>
                </c:pt>
                <c:pt idx="2">
                  <c:v>8.5722756558136002</c:v>
                </c:pt>
                <c:pt idx="3">
                  <c:v>8.1538820047637603</c:v>
                </c:pt>
                <c:pt idx="4">
                  <c:v>7.619453578648069</c:v>
                </c:pt>
                <c:pt idx="5">
                  <c:v>16.823180158841499</c:v>
                </c:pt>
                <c:pt idx="6">
                  <c:v>15.661651565949001</c:v>
                </c:pt>
              </c:numCache>
            </c:numRef>
          </c:val>
          <c:extLst>
            <c:ext xmlns:c16="http://schemas.microsoft.com/office/drawing/2014/chart" uri="{C3380CC4-5D6E-409C-BE32-E72D297353CC}">
              <c16:uniqueId val="{00000000-BDCF-4DE5-B0F6-699CDDE7F0D6}"/>
            </c:ext>
          </c:extLst>
        </c:ser>
        <c:ser>
          <c:idx val="1"/>
          <c:order val="1"/>
          <c:tx>
            <c:strRef>
              <c:f>weekdays!$A$10</c:f>
              <c:strCache>
                <c:ptCount val="1"/>
                <c:pt idx="0">
                  <c:v>GT</c:v>
                </c:pt>
              </c:strCache>
            </c:strRef>
          </c:tx>
          <c:spPr>
            <a:solidFill>
              <a:schemeClr val="accent2"/>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weekdays!$B$10:$H$10</c:f>
              <c:numCache>
                <c:formatCode>General</c:formatCode>
                <c:ptCount val="7"/>
                <c:pt idx="0">
                  <c:v>75.393388748127592</c:v>
                </c:pt>
                <c:pt idx="1">
                  <c:v>75.0010686469479</c:v>
                </c:pt>
                <c:pt idx="2">
                  <c:v>74.674138943634702</c:v>
                </c:pt>
                <c:pt idx="3">
                  <c:v>74.406957437873501</c:v>
                </c:pt>
                <c:pt idx="4">
                  <c:v>73.689117430338101</c:v>
                </c:pt>
                <c:pt idx="5">
                  <c:v>76.236868087878392</c:v>
                </c:pt>
                <c:pt idx="6">
                  <c:v>72.9260052603654</c:v>
                </c:pt>
              </c:numCache>
            </c:numRef>
          </c:val>
          <c:extLst>
            <c:ext xmlns:c16="http://schemas.microsoft.com/office/drawing/2014/chart" uri="{C3380CC4-5D6E-409C-BE32-E72D297353CC}">
              <c16:uniqueId val="{00000001-BDCF-4DE5-B0F6-699CDDE7F0D6}"/>
            </c:ext>
          </c:extLst>
        </c:ser>
        <c:ser>
          <c:idx val="2"/>
          <c:order val="2"/>
          <c:tx>
            <c:strRef>
              <c:f>weekdays!$A$11</c:f>
              <c:strCache>
                <c:ptCount val="1"/>
                <c:pt idx="0">
                  <c:v>ST</c:v>
                </c:pt>
              </c:strCache>
            </c:strRef>
          </c:tx>
          <c:spPr>
            <a:solidFill>
              <a:schemeClr val="accent3"/>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weekdays!$B$11:$H$11</c:f>
              <c:numCache>
                <c:formatCode>General</c:formatCode>
                <c:ptCount val="7"/>
                <c:pt idx="0">
                  <c:v>7.3105939550293</c:v>
                </c:pt>
                <c:pt idx="1">
                  <c:v>6.5575518553172394</c:v>
                </c:pt>
                <c:pt idx="2">
                  <c:v>6.3612334548217104</c:v>
                </c:pt>
                <c:pt idx="3">
                  <c:v>5.9763330068617497</c:v>
                </c:pt>
                <c:pt idx="4">
                  <c:v>5.2514633854975497</c:v>
                </c:pt>
                <c:pt idx="5">
                  <c:v>8.6182486471769302</c:v>
                </c:pt>
                <c:pt idx="6">
                  <c:v>3.7164747459066496</c:v>
                </c:pt>
              </c:numCache>
            </c:numRef>
          </c:val>
          <c:extLst>
            <c:ext xmlns:c16="http://schemas.microsoft.com/office/drawing/2014/chart" uri="{C3380CC4-5D6E-409C-BE32-E72D297353CC}">
              <c16:uniqueId val="{00000002-BDCF-4DE5-B0F6-699CDDE7F0D6}"/>
            </c:ext>
          </c:extLst>
        </c:ser>
        <c:ser>
          <c:idx val="3"/>
          <c:order val="3"/>
          <c:tx>
            <c:strRef>
              <c:f>weekdays!$A$12</c:f>
              <c:strCache>
                <c:ptCount val="1"/>
                <c:pt idx="0">
                  <c:v>ET with memory =6</c:v>
                </c:pt>
              </c:strCache>
            </c:strRef>
          </c:tx>
          <c:spPr>
            <a:solidFill>
              <a:schemeClr val="accent4"/>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weekdays!$B$12:$H$12</c:f>
              <c:numCache>
                <c:formatCode>General</c:formatCode>
                <c:ptCount val="7"/>
                <c:pt idx="0">
                  <c:v>21.314214198850003</c:v>
                </c:pt>
                <c:pt idx="1">
                  <c:v>18.295458868584898</c:v>
                </c:pt>
                <c:pt idx="2">
                  <c:v>17.934999565445999</c:v>
                </c:pt>
                <c:pt idx="3">
                  <c:v>16.403754771364</c:v>
                </c:pt>
                <c:pt idx="4">
                  <c:v>14.0081349890766</c:v>
                </c:pt>
                <c:pt idx="5">
                  <c:v>0</c:v>
                </c:pt>
                <c:pt idx="6">
                  <c:v>36.611700646598401</c:v>
                </c:pt>
              </c:numCache>
            </c:numRef>
          </c:val>
          <c:extLst>
            <c:ext xmlns:c16="http://schemas.microsoft.com/office/drawing/2014/chart" uri="{C3380CC4-5D6E-409C-BE32-E72D297353CC}">
              <c16:uniqueId val="{00000003-BDCF-4DE5-B0F6-699CDDE7F0D6}"/>
            </c:ext>
          </c:extLst>
        </c:ser>
        <c:dLbls>
          <c:showLegendKey val="0"/>
          <c:showVal val="0"/>
          <c:showCatName val="0"/>
          <c:showSerName val="0"/>
          <c:showPercent val="0"/>
          <c:showBubbleSize val="0"/>
        </c:dLbls>
        <c:gapWidth val="219"/>
        <c:overlap val="-27"/>
        <c:axId val="670993616"/>
        <c:axId val="671003600"/>
      </c:barChart>
      <c:catAx>
        <c:axId val="67099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8043795006393433"/>
              <c:y val="0.914785002524035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03600"/>
        <c:crosses val="autoZero"/>
        <c:auto val="1"/>
        <c:lblAlgn val="ctr"/>
        <c:lblOffset val="100"/>
        <c:noMultiLvlLbl val="0"/>
      </c:catAx>
      <c:valAx>
        <c:axId val="671003600"/>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93616"/>
        <c:crosses val="autoZero"/>
        <c:crossBetween val="between"/>
      </c:valAx>
      <c:spPr>
        <a:noFill/>
        <a:ln>
          <a:noFill/>
        </a:ln>
        <a:effectLst/>
      </c:spPr>
    </c:plotArea>
    <c:legend>
      <c:legendPos val="b"/>
      <c:layout>
        <c:manualLayout>
          <c:xMode val="edge"/>
          <c:yMode val="edge"/>
          <c:x val="0.28421545864459252"/>
          <c:y val="0.93042622918888385"/>
          <c:w val="0.43156891446261525"/>
          <c:h val="6.9573770811116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AF1A-4A66-B442-9911150EE9AA}"/>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AF1A-4A66-B442-9911150EE9AA}"/>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AF1A-4A66-B442-9911150EE9AA}"/>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AF1A-4A66-B442-9911150EE9AA}"/>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AF1A-4A66-B442-9911150EE9AA}"/>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7738-4F01-B85F-8DCED811B8A2}"/>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7738-4F01-B85F-8DCED811B8A2}"/>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7738-4F01-B85F-8DCED811B8A2}"/>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7738-4F01-B85F-8DCED811B8A2}"/>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133F5-655B-41A3-81E3-9AA2254BA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22169</Words>
  <Characters>126364</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cp:revision>
  <dcterms:created xsi:type="dcterms:W3CDTF">2019-11-07T23:45:00Z</dcterms:created>
  <dcterms:modified xsi:type="dcterms:W3CDTF">2019-11-07T23:45:00Z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