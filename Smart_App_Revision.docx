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77777777"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 xml:space="preserve">?  </w:t>
      </w:r>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5C418A00"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Although previous research investigated the overall impact of RTI on waiting time, few studies examine the mechanisms underlying these claims, and variations in its effectiveness over time and space.  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  We introduce five trip planning strategies</w:t>
      </w:r>
      <w:del w:id="0" w:author="Liu, Luyu" w:date="2020-06-13T12:32:00Z">
        <w:r w:rsidDel="00D04CF8">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that cover possible behaviors that ignore or use RTI in deciding when to depart home to arrive at a nearby transit stop.  Using real-time bus location data from a medium-sized US city, we calculate the realized waiting times and risk of missing a bus for each </w:t>
      </w:r>
      <w:del w:id="1" w:author="Liu, Luyu" w:date="2020-06-13T12:32:00Z">
        <w:r w:rsidDel="00D04CF8">
          <w:rPr>
            <w:rFonts w:ascii="Times New Roman" w:hAnsi="Times New Roman" w:cs="Times New Roman"/>
            <w:sz w:val="24"/>
            <w:szCs w:val="24"/>
          </w:rPr>
          <w:delText>TPS</w:delText>
        </w:r>
      </w:del>
      <w:ins w:id="2" w:author="Liu, Luyu" w:date="2020-06-13T12:32:00Z">
        <w:r w:rsidR="00D04CF8">
          <w:rPr>
            <w:rFonts w:ascii="Times New Roman" w:hAnsi="Times New Roman" w:cs="Times New Roman"/>
            <w:sz w:val="24"/>
            <w:szCs w:val="24"/>
          </w:rPr>
          <w:t>trip planning strategy</w:t>
        </w:r>
      </w:ins>
      <w:r>
        <w:rPr>
          <w:rFonts w:ascii="Times New Roman" w:hAnsi="Times New Roman" w:cs="Times New Roman"/>
          <w:sz w:val="24"/>
          <w:szCs w:val="24"/>
        </w:rPr>
        <w:t xml:space="preserve">.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However, relative performance varies over time and space.  </w:t>
      </w:r>
      <w:r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r>
        <w:rPr>
          <w:rFonts w:ascii="Times New Roman" w:hAnsi="Times New Roman" w:cs="Times New Roman"/>
          <w:sz w:val="24"/>
          <w:szCs w:val="24"/>
        </w:rPr>
        <w:t xml:space="preserve">ese results </w:t>
      </w:r>
      <w:proofErr w:type="gramStart"/>
      <w:r>
        <w:rPr>
          <w:rFonts w:ascii="Times New Roman" w:hAnsi="Times New Roman" w:cs="Times New Roman"/>
          <w:sz w:val="24"/>
          <w:szCs w:val="24"/>
        </w:rPr>
        <w:t>suggest</w:t>
      </w:r>
      <w:proofErr w:type="gramEnd"/>
      <w:r>
        <w:rPr>
          <w:rFonts w:ascii="Times New Roman" w:hAnsi="Times New Roman" w:cs="Times New Roman"/>
          <w:sz w:val="24"/>
          <w:szCs w:val="24"/>
        </w:rPr>
        <w:t xml:space="preserve"> limitations on claims that RTI reduces public transit waiting times.  </w:t>
      </w:r>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4DF218A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 xml:space="preserve">.  </w:t>
      </w:r>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et al. 2015; Brakewood, Barbeau, and Watkins 2014; Cats and Gkioulou 2017; Ferris, Watkins, and Borning 2010; Papangelis et al. 2016; Watkins et al. 2011)","plainTextFormattedCitation":"(Brakewood et al. 2015; Brakewood, Barbeau, and Watkins 2014; Cats and Gkioulou 2017; Ferris, Watkins, and Borning 2010; Papangelis et al. 2016;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et al. 2015; Brakewood, Barbeau, and Watkins 2014; Cats and Gkioulou 2017; Ferris, Watkins, and Borning 2010;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A93D6C" w14:textId="77777777" w:rsidR="005A464A" w:rsidRPr="008C77AC" w:rsidRDefault="005A464A" w:rsidP="005A464A">
      <w:pPr>
        <w:ind w:firstLine="720"/>
        <w:jc w:val="both"/>
        <w:rPr>
          <w:rFonts w:ascii="Times New Roman" w:hAnsi="Times New Roman" w:cs="Times New Roman"/>
          <w:sz w:val="24"/>
          <w:szCs w:val="24"/>
        </w:rPr>
      </w:pPr>
      <w:commentRangeStart w:id="3"/>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3"/>
      <w:r>
        <w:rPr>
          <w:rFonts w:ascii="Times New Roman" w:hAnsi="Times New Roman" w:cs="Times New Roman"/>
          <w:sz w:val="24"/>
          <w:szCs w:val="24"/>
        </w:rPr>
        <w:t xml:space="preserve">As </w:t>
      </w:r>
      <w:r>
        <w:rPr>
          <w:rStyle w:val="CommentReference"/>
        </w:rPr>
        <w:commentReference w:id="3"/>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r w:rsidRPr="008C77AC">
        <w:rPr>
          <w:rFonts w:ascii="Times New Roman" w:hAnsi="Times New Roman" w:cs="Times New Roman"/>
          <w:sz w:val="24"/>
          <w:szCs w:val="24"/>
        </w:rPr>
        <w:t xml:space="preserve"> </w:t>
      </w:r>
      <w:r>
        <w:rPr>
          <w:rFonts w:ascii="Times New Roman" w:hAnsi="Times New Roman" w:cs="Times New Roman"/>
          <w:sz w:val="24"/>
          <w:szCs w:val="24"/>
        </w:rPr>
        <w:t xml:space="preserve"> </w:t>
      </w:r>
      <w:commentRangeStart w:id="4"/>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a substitute to allow users to experience short waiting times despite infrequent service</w:t>
      </w:r>
      <w:r w:rsidRPr="008C77AC">
        <w:rPr>
          <w:rFonts w:ascii="Times New Roman" w:hAnsi="Times New Roman" w:cs="Times New Roman"/>
          <w:sz w:val="24"/>
          <w:szCs w:val="24"/>
        </w:rPr>
        <w:t>.</w:t>
      </w:r>
      <w:r>
        <w:rPr>
          <w:rFonts w:ascii="Times New Roman" w:hAnsi="Times New Roman" w:cs="Times New Roman"/>
          <w:sz w:val="24"/>
          <w:szCs w:val="24"/>
        </w:rPr>
        <w:t xml:space="preserve"> RTI may be especially critical to users due to time penalties associated with missing a bus on route with long headways. </w:t>
      </w:r>
      <w:r w:rsidRPr="008C77AC">
        <w:rPr>
          <w:rFonts w:ascii="Times New Roman" w:hAnsi="Times New Roman" w:cs="Times New Roman"/>
          <w:sz w:val="24"/>
          <w:szCs w:val="24"/>
        </w:rPr>
        <w:t xml:space="preserve"> </w:t>
      </w:r>
      <w:commentRangeEnd w:id="4"/>
      <w:r>
        <w:rPr>
          <w:rStyle w:val="CommentReference"/>
        </w:rPr>
        <w:commentReference w:id="4"/>
      </w:r>
    </w:p>
    <w:p w14:paraId="06A64842" w14:textId="77777777" w:rsidR="005A464A" w:rsidRDefault="005A464A" w:rsidP="005A464A">
      <w:pPr>
        <w:ind w:firstLine="720"/>
        <w:jc w:val="both"/>
        <w:rPr>
          <w:rFonts w:ascii="Times New Roman" w:hAnsi="Times New Roman" w:cs="Times New Roman"/>
          <w:sz w:val="24"/>
          <w:szCs w:val="24"/>
        </w:rPr>
      </w:pPr>
      <w:commentRangeStart w:id="5"/>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r>
        <w:rPr>
          <w:rFonts w:ascii="Times New Roman" w:hAnsi="Times New Roman" w:cs="Times New Roman"/>
          <w:sz w:val="24"/>
          <w:szCs w:val="24"/>
        </w:rPr>
        <w:t xml:space="preserve">a </w:t>
      </w:r>
      <w:r w:rsidRPr="006E0EAE">
        <w:rPr>
          <w:rFonts w:ascii="Times New Roman" w:hAnsi="Times New Roman" w:cs="Times New Roman"/>
          <w:sz w:val="24"/>
          <w:szCs w:val="24"/>
        </w:rPr>
        <w:t>user arrive</w:t>
      </w:r>
      <w:r>
        <w:rPr>
          <w:rFonts w:ascii="Times New Roman" w:hAnsi="Times New Roman" w:cs="Times New Roman"/>
          <w:sz w:val="24"/>
          <w:szCs w:val="24"/>
        </w:rPr>
        <w:t>s</w:t>
      </w:r>
      <w:r w:rsidRPr="006E0EAE">
        <w:rPr>
          <w:rFonts w:ascii="Times New Roman" w:hAnsi="Times New Roman" w:cs="Times New Roman"/>
          <w:sz w:val="24"/>
          <w:szCs w:val="24"/>
        </w:rPr>
        <w:t xml:space="preserve"> at </w:t>
      </w:r>
      <w:r>
        <w:rPr>
          <w:rFonts w:ascii="Times New Roman" w:hAnsi="Times New Roman" w:cs="Times New Roman"/>
          <w:sz w:val="24"/>
          <w:szCs w:val="24"/>
        </w:rPr>
        <w:t xml:space="preserve">a </w:t>
      </w:r>
      <w:r w:rsidRPr="006E0EAE">
        <w:rPr>
          <w:rFonts w:ascii="Times New Roman" w:hAnsi="Times New Roman" w:cs="Times New Roman"/>
          <w:sz w:val="24"/>
          <w:szCs w:val="24"/>
        </w:rPr>
        <w:t xml:space="preserve">stop, the bus arrives.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After a </w:t>
      </w:r>
      <w:r w:rsidRPr="00803DCB">
        <w:rPr>
          <w:rFonts w:ascii="Times New Roman" w:hAnsi="Times New Roman" w:cs="Times New Roman"/>
          <w:sz w:val="24"/>
          <w:szCs w:val="24"/>
        </w:rPr>
        <w:t xml:space="preserve">person </w:t>
      </w:r>
      <w:r>
        <w:rPr>
          <w:rFonts w:ascii="Times New Roman" w:hAnsi="Times New Roman" w:cs="Times New Roman"/>
          <w:sz w:val="24"/>
          <w:szCs w:val="24"/>
        </w:rPr>
        <w:t xml:space="preserve">decides to leave their </w:t>
      </w:r>
      <w:r w:rsidRPr="00803DCB">
        <w:rPr>
          <w:rFonts w:ascii="Times New Roman" w:hAnsi="Times New Roman" w:cs="Times New Roman"/>
          <w:sz w:val="24"/>
          <w:szCs w:val="24"/>
        </w:rPr>
        <w:t xml:space="preserve">home, the actual arrival time of the bus may change. </w:t>
      </w:r>
      <w:r>
        <w:rPr>
          <w:rFonts w:ascii="Times New Roman" w:hAnsi="Times New Roman" w:cs="Times New Roman"/>
          <w:sz w:val="24"/>
          <w:szCs w:val="24"/>
        </w:rPr>
        <w:t>I</w:t>
      </w:r>
      <w:r w:rsidRPr="00803DCB">
        <w:rPr>
          <w:rFonts w:ascii="Times New Roman" w:hAnsi="Times New Roman" w:cs="Times New Roman"/>
          <w:sz w:val="24"/>
          <w:szCs w:val="24"/>
        </w:rPr>
        <w:t xml:space="preserve">f </w:t>
      </w:r>
      <w:r>
        <w:rPr>
          <w:rFonts w:ascii="Times New Roman" w:hAnsi="Times New Roman" w:cs="Times New Roman"/>
          <w:sz w:val="24"/>
          <w:szCs w:val="24"/>
        </w:rPr>
        <w:t>a</w:t>
      </w:r>
      <w:r w:rsidRPr="00803DCB">
        <w:rPr>
          <w:rFonts w:ascii="Times New Roman" w:hAnsi="Times New Roman" w:cs="Times New Roman"/>
          <w:sz w:val="24"/>
          <w:szCs w:val="24"/>
        </w:rPr>
        <w:t xml:space="preserve"> bus is behind schedule, the </w:t>
      </w:r>
      <w:r>
        <w:rPr>
          <w:rFonts w:ascii="Times New Roman" w:hAnsi="Times New Roman" w:cs="Times New Roman"/>
          <w:sz w:val="24"/>
          <w:szCs w:val="24"/>
        </w:rPr>
        <w:t>operator</w:t>
      </w:r>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In addition, RTI apps update vehicle location and arrival times only at fixed time intervals (e.g. every minute).  The discrepancies between the RTI and reality </w:t>
      </w:r>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resulting in long</w:t>
      </w:r>
      <w:r>
        <w:rPr>
          <w:rFonts w:ascii="Times New Roman" w:hAnsi="Times New Roman" w:cs="Times New Roman"/>
          <w:sz w:val="24"/>
          <w:szCs w:val="24"/>
        </w:rPr>
        <w:t xml:space="preserve"> </w:t>
      </w:r>
      <w:r w:rsidRPr="00803DCB">
        <w:rPr>
          <w:rFonts w:ascii="Times New Roman" w:hAnsi="Times New Roman" w:cs="Times New Roman"/>
          <w:sz w:val="24"/>
          <w:szCs w:val="24"/>
        </w:rPr>
        <w:t>wait time</w:t>
      </w:r>
      <w:r>
        <w:rPr>
          <w:rFonts w:ascii="Times New Roman" w:hAnsi="Times New Roman" w:cs="Times New Roman"/>
          <w:sz w:val="24"/>
          <w:szCs w:val="24"/>
        </w:rPr>
        <w:t xml:space="preserve"> – at least as long as the service headway; longer if the bus schedule has larger headway</w:t>
      </w:r>
      <w:r w:rsidRPr="00803DCB">
        <w:rPr>
          <w:rFonts w:ascii="Times New Roman" w:hAnsi="Times New Roman" w:cs="Times New Roman"/>
          <w:sz w:val="24"/>
          <w:szCs w:val="24"/>
        </w:rPr>
        <w:t xml:space="preserve">. Paradoxically, the use of RTI may increase waiting times based on the </w:t>
      </w:r>
      <w:r>
        <w:rPr>
          <w:rFonts w:ascii="Times New Roman" w:hAnsi="Times New Roman" w:cs="Times New Roman"/>
          <w:sz w:val="24"/>
          <w:szCs w:val="24"/>
        </w:rPr>
        <w:t xml:space="preserve">realized </w:t>
      </w:r>
      <w:r w:rsidRPr="00803DCB">
        <w:rPr>
          <w:rFonts w:ascii="Times New Roman" w:hAnsi="Times New Roman" w:cs="Times New Roman"/>
          <w:sz w:val="24"/>
          <w:szCs w:val="24"/>
        </w:rPr>
        <w:t>performance of the public transit system.</w:t>
      </w:r>
      <w:r w:rsidRPr="00DC1984">
        <w:rPr>
          <w:rFonts w:ascii="Times New Roman" w:hAnsi="Times New Roman" w:cs="Times New Roman"/>
          <w:sz w:val="24"/>
          <w:szCs w:val="24"/>
        </w:rPr>
        <w:t xml:space="preserve"> </w:t>
      </w:r>
      <w:commentRangeEnd w:id="5"/>
      <w:r>
        <w:rPr>
          <w:rStyle w:val="CommentReference"/>
        </w:rPr>
        <w:commentReference w:id="5"/>
      </w:r>
    </w:p>
    <w:p w14:paraId="342EAE4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 However, relative performance varies depending on time of day, distance to the bus stop, and the location of the stop along the bus route.  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RTI in reducing user wait time </w:t>
      </w:r>
    </w:p>
    <w:p w14:paraId="7DE1546D" w14:textId="2C2CA763"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RTI on transit users’ waiting times. The subsequent section introduces our data sources, a theory of the </w:t>
      </w:r>
      <w:r>
        <w:rPr>
          <w:rFonts w:ascii="Times New Roman" w:hAnsi="Times New Roman" w:cs="Times New Roman"/>
          <w:sz w:val="24"/>
          <w:szCs w:val="24"/>
        </w:rPr>
        <w:lastRenderedPageBreak/>
        <w:t xml:space="preserve">mechanisms that underlie RTI users’ waiting time penalties, and five types of </w:t>
      </w:r>
      <w:ins w:id="6" w:author="Liu, Luyu" w:date="2020-06-13T12:57:00Z">
        <w:r w:rsidR="0026052E">
          <w:rPr>
            <w:rFonts w:ascii="Times New Roman" w:hAnsi="Times New Roman" w:cs="Times New Roman"/>
            <w:sz w:val="24"/>
            <w:szCs w:val="24"/>
          </w:rPr>
          <w:t xml:space="preserve">strategies used </w:t>
        </w:r>
        <w:r w:rsidR="00D34301">
          <w:rPr>
            <w:rFonts w:ascii="Times New Roman" w:hAnsi="Times New Roman" w:cs="Times New Roman"/>
            <w:sz w:val="24"/>
            <w:szCs w:val="24"/>
          </w:rPr>
          <w:t>in trip planning</w:t>
        </w:r>
        <w:r w:rsidR="0026052E">
          <w:rPr>
            <w:rFonts w:ascii="Times New Roman" w:hAnsi="Times New Roman" w:cs="Times New Roman"/>
            <w:sz w:val="24"/>
            <w:szCs w:val="24"/>
          </w:rPr>
          <w:t xml:space="preserve"> </w:t>
        </w:r>
      </w:ins>
      <w:del w:id="7" w:author="Liu, Luyu" w:date="2020-06-13T12:57:00Z">
        <w:r w:rsidDel="0026052E">
          <w:rPr>
            <w:rFonts w:ascii="Times New Roman" w:hAnsi="Times New Roman" w:cs="Times New Roman"/>
            <w:sz w:val="24"/>
            <w:szCs w:val="24"/>
          </w:rPr>
          <w:delText xml:space="preserve">trip planning strategies </w:delText>
        </w:r>
      </w:del>
      <w:r>
        <w:rPr>
          <w:rFonts w:ascii="Times New Roman" w:hAnsi="Times New Roman" w:cs="Times New Roman"/>
          <w:sz w:val="24"/>
          <w:szCs w:val="24"/>
        </w:rPr>
        <w:t xml:space="preserve">that either ignore or exploit RTI.  We demonstrate each </w:t>
      </w:r>
      <w:del w:id="8" w:author="Liu, Luyu" w:date="2020-06-13T12:32:00Z">
        <w:r w:rsidDel="007B3239">
          <w:rPr>
            <w:rFonts w:ascii="Times New Roman" w:hAnsi="Times New Roman" w:cs="Times New Roman"/>
            <w:sz w:val="24"/>
            <w:szCs w:val="24"/>
          </w:rPr>
          <w:delText xml:space="preserve">TPS’ </w:delText>
        </w:r>
      </w:del>
      <w:ins w:id="9" w:author="Liu, Luyu" w:date="2020-06-13T12:32:00Z">
        <w:r w:rsidR="007B3239">
          <w:rPr>
            <w:rFonts w:ascii="Times New Roman" w:hAnsi="Times New Roman" w:cs="Times New Roman"/>
            <w:sz w:val="24"/>
            <w:szCs w:val="24"/>
          </w:rPr>
          <w:t xml:space="preserve">strategy’s </w:t>
        </w:r>
      </w:ins>
      <w:r>
        <w:rPr>
          <w:rFonts w:ascii="Times New Roman" w:hAnsi="Times New Roman" w:cs="Times New Roman"/>
          <w:sz w:val="24"/>
          <w:szCs w:val="24"/>
        </w:rPr>
        <w:t xml:space="preserve">overall performance and performance with respect to time, distance to bus stop, and location of the bus stop within the route.  We also verify our theory of the mechanisms underlying the time penalties experienced by RTI users.  We conclude this paper with a discussion of major findings, their significance for science and planning, and potential next research steps.  </w:t>
      </w:r>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studies about the impact of mobile real-time information. The development and deployment of global positioning system receivers and other </w:t>
      </w:r>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World Wide Web mobile </w:t>
      </w:r>
      <w:commentRangeStart w:id="10"/>
      <w:r>
        <w:rPr>
          <w:rFonts w:ascii="Times New Roman" w:hAnsi="Times New Roman" w:cs="Times New Roman"/>
          <w:sz w:val="24"/>
          <w:szCs w:val="24"/>
        </w:rPr>
        <w:t>telephony</w:t>
      </w:r>
      <w:commentRangeEnd w:id="10"/>
      <w:r>
        <w:rPr>
          <w:rStyle w:val="CommentReference"/>
        </w:rPr>
        <w:commentReference w:id="10"/>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studies investigating real-time information’s impact on public transit users. In this review, we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77777777"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(Y. Liu, Shi, and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 xml:space="preserve">These methods can moreover be classified into two categories: self-reported survey and observation.  </w:t>
      </w:r>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214F213"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survey can be inaccurate since they are based on perceived or self-reported waiting time instead of 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67814C8D"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r w:rsidR="00004CCF">
        <w:rPr>
          <w:rFonts w:ascii="Times New Roman" w:hAnsi="Times New Roman" w:cs="Times New Roman"/>
          <w:bCs/>
          <w:sz w:val="24"/>
          <w:szCs w:val="24"/>
        </w:rPr>
        <w:t xml:space="preserve">  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p>
    <w:p w14:paraId="46BB9317" w14:textId="512CAEDB" w:rsidR="005A464A" w:rsidRDefault="00004CCF" w:rsidP="00E5767D">
      <w:pPr>
        <w:rPr>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A56386">
        <w:rPr>
          <w:rFonts w:ascii="Times New Roman" w:hAnsi="Times New Roman" w:cs="Times New Roman"/>
          <w:bCs/>
          <w:sz w:val="24"/>
          <w:szCs w:val="24"/>
        </w:rPr>
        <w:fldChar w:fldCharType="begin" w:fldLock="1"/>
      </w:r>
      <w:r w:rsidR="0094289A">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2015)","previouslyFormattedCitation":"(Brakewood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r w:rsidR="00F953D7">
        <w:rPr>
          <w:rFonts w:ascii="Times New Roman" w:hAnsi="Times New Roman" w:cs="Times New Roman"/>
          <w:bCs/>
          <w:sz w:val="24"/>
          <w:szCs w:val="24"/>
        </w:rPr>
        <w:fldChar w:fldCharType="begin" w:fldLock="1"/>
      </w:r>
      <w:r w:rsidR="00F953D7">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F953D7">
        <w:rPr>
          <w:rFonts w:ascii="Times New Roman" w:hAnsi="Times New Roman" w:cs="Times New Roman"/>
          <w:bCs/>
          <w:sz w:val="24"/>
          <w:szCs w:val="24"/>
        </w:rPr>
        <w:fldChar w:fldCharType="separate"/>
      </w:r>
      <w:r w:rsidR="00F953D7" w:rsidRPr="0096682B">
        <w:rPr>
          <w:rFonts w:ascii="Times New Roman" w:hAnsi="Times New Roman" w:cs="Times New Roman"/>
          <w:bCs/>
          <w:noProof/>
          <w:sz w:val="24"/>
          <w:szCs w:val="24"/>
        </w:rPr>
        <w:t xml:space="preserve">Fries, Dunning, and Chowdhury </w:t>
      </w:r>
      <w:r w:rsidR="00F953D7">
        <w:rPr>
          <w:rFonts w:ascii="Times New Roman" w:hAnsi="Times New Roman" w:cs="Times New Roman"/>
          <w:bCs/>
          <w:noProof/>
          <w:sz w:val="24"/>
          <w:szCs w:val="24"/>
        </w:rPr>
        <w:t>(</w:t>
      </w:r>
      <w:r w:rsidR="00F953D7" w:rsidRPr="0096682B">
        <w:rPr>
          <w:rFonts w:ascii="Times New Roman" w:hAnsi="Times New Roman" w:cs="Times New Roman"/>
          <w:bCs/>
          <w:noProof/>
          <w:sz w:val="24"/>
          <w:szCs w:val="24"/>
        </w:rPr>
        <w:t>2011)</w:t>
      </w:r>
      <w:r w:rsidR="00F953D7">
        <w:rPr>
          <w:rFonts w:ascii="Times New Roman" w:hAnsi="Times New Roman" w:cs="Times New Roman"/>
          <w:bCs/>
          <w:sz w:val="24"/>
          <w:szCs w:val="24"/>
        </w:rPr>
        <w:fldChar w:fldCharType="end"/>
      </w:r>
      <w:r w:rsidR="00F953D7">
        <w:rPr>
          <w:rFonts w:ascii="Times New Roman" w:hAnsi="Times New Roman" w:cs="Times New Roman"/>
          <w:bCs/>
          <w:sz w:val="24"/>
          <w:szCs w:val="24"/>
        </w:rPr>
        <w:t xml:space="preserve"> used video feed to construct simulation model of waiting time and found pre-trip travel time savings, which is part of actual wait time, were small; the major benefit of RTI is anxiety reduction.</w:t>
      </w:r>
    </w:p>
    <w:p w14:paraId="7A7CD9CE" w14:textId="77777777" w:rsidR="00E5767D" w:rsidRPr="00E5767D" w:rsidRDefault="00E5767D" w:rsidP="00E5767D">
      <w:pPr>
        <w:rPr>
          <w:rFonts w:ascii="Times New Roman" w:hAnsi="Times New Roman" w:cs="Times New Roman"/>
          <w:bCs/>
          <w:sz w:val="24"/>
          <w:szCs w:val="24"/>
        </w:rPr>
      </w:pPr>
    </w:p>
    <w:p w14:paraId="2506B2F9" w14:textId="5CB5036A"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  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In addition, a key decision of public transit users is when to leave their home (or other origin) to travel to a stop; therefore, the impact of RTI on waiting times may vary with walking time to the stop.  Due to the heterogeneity of on-time performance, the impact of RTI may also vary by the location of the stop within a route.  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7A898F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section, we introduce our data sources. Next, we conceptualize catching a bus as a 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  Based on the synchronization theory, we propose and model several trip planning strategies</w:t>
      </w:r>
      <w:del w:id="11" w:author="Liu, Luyu" w:date="2020-06-13T12:35:00Z">
        <w:r w:rsidDel="00FA6C5B">
          <w:rPr>
            <w:rFonts w:ascii="Times New Roman" w:hAnsi="Times New Roman" w:cs="Times New Roman"/>
            <w:sz w:val="24"/>
            <w:szCs w:val="24"/>
          </w:rPr>
          <w:delText xml:space="preserve"> (TPSs)</w:delText>
        </w:r>
      </w:del>
      <w:r>
        <w:rPr>
          <w:rFonts w:ascii="Times New Roman" w:hAnsi="Times New Roman" w:cs="Times New Roman"/>
          <w:sz w:val="24"/>
          <w:szCs w:val="24"/>
        </w:rPr>
        <w:t xml:space="preserve">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3E6C7343"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 xml:space="preserve">corresponding to the information available to users and automated passenger count data to represent the actual on-time performance behavior of the transit system. </w:t>
      </w:r>
    </w:p>
    <w:p w14:paraId="58BAF21C" w14:textId="77777777"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General Transit Feed Specification (GTFS) real-time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7F62D41D"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94289A">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 </w:t>
      </w:r>
      <w:r w:rsidR="00D94E97" w:rsidRPr="00D94E97">
        <w:rPr>
          <w:rFonts w:ascii="Times New Roman" w:eastAsia="Yu Mincho" w:hAnsi="Times New Roman" w:cs="Times New Roman"/>
          <w:sz w:val="24"/>
          <w:szCs w:val="24"/>
          <w:lang w:eastAsia="ja-JP"/>
        </w:rPr>
        <w:t xml:space="preserve">It represents the systematic error caused by the temporal delay of measurement.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16913567" w14:textId="77777777"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77777777"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767CAD3E" w14:textId="0A16BADE" w:rsidR="005A464A" w:rsidRDefault="005A464A" w:rsidP="00F64BC6">
      <w:pPr>
        <w:ind w:firstLine="720"/>
        <w:jc w:val="both"/>
        <w:rPr>
          <w:rFonts w:ascii="Times New Roman" w:hAnsi="Times New Roman" w:cs="Times New Roman"/>
          <w:sz w:val="24"/>
          <w:szCs w:val="24"/>
        </w:rPr>
        <w:pPrChange w:id="12" w:author="Liu, Luyu" w:date="2020-06-13T21:29:00Z">
          <w:pPr>
            <w:jc w:val="both"/>
          </w:pPr>
        </w:pPrChange>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ins w:id="13" w:author="Liu, Luyu" w:date="2020-06-13T21:29:00Z">
        <w:r w:rsidR="00F64BC6" w:rsidRPr="00F64BC6">
          <w:rPr>
            <w:rFonts w:ascii="Times New Roman" w:eastAsia="Yu Mincho" w:hAnsi="Times New Roman" w:cs="Times New Roman"/>
            <w:sz w:val="24"/>
            <w:szCs w:val="24"/>
            <w:lang w:eastAsia="ja-JP"/>
          </w:rPr>
          <w:t xml:space="preserve"> </w:t>
        </w:r>
        <w:r w:rsidR="00F64BC6" w:rsidRPr="00E714F0">
          <w:rPr>
            <w:rFonts w:ascii="Times New Roman" w:eastAsia="Yu Mincho" w:hAnsi="Times New Roman" w:cs="Times New Roman"/>
            <w:sz w:val="24"/>
            <w:szCs w:val="24"/>
            <w:lang w:eastAsia="ja-JP"/>
          </w:rPr>
          <w:t xml:space="preserve">it represents the order number of the actual bus before/after the scheduled bus. For example,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after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xml:space="preserve">; if the actual bus is the </w:t>
        </w:r>
        <w:r w:rsidR="00F64BC6" w:rsidRPr="00E714F0">
          <w:rPr>
            <w:rFonts w:ascii="Times New Roman" w:eastAsia="Yu Mincho" w:hAnsi="Times New Roman" w:cs="Times New Roman"/>
            <w:i/>
            <w:sz w:val="24"/>
            <w:szCs w:val="24"/>
            <w:lang w:eastAsia="ja-JP"/>
          </w:rPr>
          <w:t>n-</w:t>
        </w:r>
        <w:proofErr w:type="spellStart"/>
        <w:r w:rsidR="00F64BC6" w:rsidRPr="00E714F0">
          <w:rPr>
            <w:rFonts w:ascii="Times New Roman" w:eastAsia="Yu Mincho" w:hAnsi="Times New Roman" w:cs="Times New Roman"/>
            <w:i/>
            <w:sz w:val="24"/>
            <w:szCs w:val="24"/>
            <w:lang w:eastAsia="ja-JP"/>
          </w:rPr>
          <w:t>th</w:t>
        </w:r>
        <w:proofErr w:type="spellEnd"/>
        <w:r w:rsidR="00F64BC6" w:rsidRPr="00E714F0">
          <w:rPr>
            <w:rFonts w:ascii="Times New Roman" w:eastAsia="Yu Mincho" w:hAnsi="Times New Roman" w:cs="Times New Roman"/>
            <w:sz w:val="24"/>
            <w:szCs w:val="24"/>
            <w:lang w:eastAsia="ja-JP"/>
          </w:rPr>
          <w:t xml:space="preserve"> bus before the scheduled bus, the DD is </w:t>
        </w:r>
        <w:r w:rsidR="00F64BC6" w:rsidRPr="00E714F0">
          <w:rPr>
            <w:rFonts w:ascii="Times New Roman" w:eastAsia="Yu Mincho" w:hAnsi="Times New Roman" w:cs="Times New Roman"/>
            <w:i/>
            <w:sz w:val="24"/>
            <w:szCs w:val="24"/>
            <w:lang w:eastAsia="ja-JP"/>
          </w:rPr>
          <w:t>-n</w:t>
        </w:r>
        <w:r w:rsidR="00F64BC6" w:rsidRPr="00E714F0">
          <w:rPr>
            <w:rFonts w:ascii="Times New Roman" w:eastAsia="Yu Mincho" w:hAnsi="Times New Roman" w:cs="Times New Roman"/>
            <w:sz w:val="24"/>
            <w:szCs w:val="24"/>
            <w:lang w:eastAsia="ja-JP"/>
          </w:rPr>
          <w:t>; if the actual bus is the scheduled bus, then the DD is 0.</w:t>
        </w:r>
      </w:ins>
    </w:p>
    <w:p w14:paraId="280F27B3" w14:textId="4F13B741"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When synchronizing, the process of walking is linear: the users can control the walking time by selecting their home departure time</w:t>
      </w:r>
      <w:del w:id="14" w:author="Liu, Luyu" w:date="2020-06-12T17:14:00Z">
        <w:r w:rsidDel="005A2CF0">
          <w:rPr>
            <w:rFonts w:ascii="Times New Roman" w:hAnsi="Times New Roman" w:cs="Times New Roman"/>
            <w:sz w:val="24"/>
            <w:szCs w:val="24"/>
          </w:rPr>
          <w:delText xml:space="preserve"> (HDT)</w:delText>
        </w:r>
      </w:del>
      <w:r>
        <w:rPr>
          <w:rFonts w:ascii="Times New Roman" w:hAnsi="Times New Roman" w:cs="Times New Roman"/>
          <w:sz w:val="24"/>
          <w:szCs w:val="24"/>
        </w:rPr>
        <w:t xml:space="preserve">.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25426D99" w14:textId="041A309D" w:rsidR="005A464A" w:rsidDel="005C7387" w:rsidRDefault="005A464A" w:rsidP="0052176D">
      <w:pPr>
        <w:ind w:firstLine="720"/>
        <w:jc w:val="both"/>
        <w:rPr>
          <w:del w:id="15" w:author="Liu, Luyu" w:date="2020-06-13T21:30:00Z"/>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del w:id="16" w:author="Liu, Luyu" w:date="2020-06-12T17:14:00Z">
        <w:r w:rsidDel="00543494">
          <w:rPr>
            <w:rFonts w:ascii="Times New Roman" w:hAnsi="Times New Roman" w:cs="Times New Roman"/>
            <w:i/>
            <w:sz w:val="24"/>
            <w:szCs w:val="24"/>
          </w:rPr>
          <w:delText xml:space="preserve"> (RD)</w:delText>
        </w:r>
      </w:del>
      <w:r>
        <w:rPr>
          <w:rFonts w:ascii="Times New Roman" w:hAnsi="Times New Roman" w:cs="Times New Roman"/>
          <w:i/>
          <w:sz w:val="24"/>
          <w:szCs w:val="24"/>
        </w:rPr>
        <w:t>.</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w:t>
      </w:r>
      <w:r w:rsidR="00AE57D8">
        <w:rPr>
          <w:rFonts w:ascii="Times New Roman" w:hAnsi="Times New Roman" w:cs="Times New Roman"/>
          <w:sz w:val="24"/>
          <w:szCs w:val="24"/>
        </w:rPr>
        <w:t>e actual time of departure</w:t>
      </w:r>
      <w:r>
        <w:rPr>
          <w:rFonts w:ascii="Times New Roman" w:hAnsi="Times New Roman" w:cs="Times New Roman"/>
          <w:sz w:val="24"/>
          <w:szCs w:val="24"/>
        </w:rPr>
        <w:t xml:space="preserve"> and the </w:t>
      </w:r>
      <w:r w:rsidR="00AE57D8">
        <w:rPr>
          <w:rFonts w:ascii="Times New Roman" w:hAnsi="Times New Roman" w:cs="Times New Roman"/>
          <w:sz w:val="24"/>
          <w:szCs w:val="24"/>
        </w:rPr>
        <w:t>expected time of departure</w:t>
      </w:r>
      <w:r>
        <w:rPr>
          <w:rFonts w:ascii="Times New Roman" w:hAnsi="Times New Roman" w:cs="Times New Roman"/>
          <w:sz w:val="24"/>
          <w:szCs w:val="24"/>
        </w:rPr>
        <w:t xml:space="preserve"> at the stop. </w:t>
      </w:r>
    </w:p>
    <w:p w14:paraId="00734E98" w14:textId="3752AC41" w:rsidR="005A464A" w:rsidRPr="005C7387" w:rsidRDefault="005A464A" w:rsidP="005C7387">
      <w:pPr>
        <w:ind w:firstLine="720"/>
        <w:jc w:val="both"/>
        <w:rPr>
          <w:rPrChange w:id="17" w:author="Liu, Luyu" w:date="2020-06-13T21:30:00Z">
            <w:rPr>
              <w:rStyle w:val="TimesNewRomanChar"/>
            </w:rPr>
          </w:rPrChange>
        </w:rPr>
        <w:pPrChange w:id="18" w:author="Liu, Luyu" w:date="2020-06-13T21:30:00Z">
          <w:pPr>
            <w:pStyle w:val="IndentTimesNewRoman"/>
            <w:jc w:val="both"/>
          </w:pPr>
        </w:pPrChange>
      </w:pPr>
      <w:r w:rsidRPr="005C7387">
        <w:rPr>
          <w:rFonts w:ascii="Times New Roman" w:hAnsi="Times New Roman" w:cs="Times New Roman"/>
          <w:sz w:val="24"/>
          <w:szCs w:val="24"/>
          <w:rPrChange w:id="19" w:author="Liu, Luyu" w:date="2020-06-13T21:30:00Z">
            <w:rPr/>
          </w:rPrChange>
        </w:rPr>
        <w:fldChar w:fldCharType="begin"/>
      </w:r>
      <w:r w:rsidRPr="005C7387">
        <w:rPr>
          <w:rFonts w:ascii="Times New Roman" w:hAnsi="Times New Roman" w:cs="Times New Roman"/>
          <w:sz w:val="24"/>
          <w:szCs w:val="24"/>
          <w:rPrChange w:id="20" w:author="Liu, Luyu" w:date="2020-06-13T21:30:00Z">
            <w:rPr/>
          </w:rPrChange>
        </w:rPr>
        <w:instrText xml:space="preserve"> REF _Ref8118481 \h </w:instrText>
      </w:r>
      <w:r w:rsidRPr="005C7387">
        <w:rPr>
          <w:rFonts w:ascii="Times New Roman" w:hAnsi="Times New Roman" w:cs="Times New Roman"/>
          <w:sz w:val="24"/>
          <w:szCs w:val="24"/>
          <w:rPrChange w:id="21" w:author="Liu, Luyu" w:date="2020-06-13T21:30:00Z">
            <w:rPr/>
          </w:rPrChange>
        </w:rPr>
      </w:r>
      <w:r w:rsidR="005C7387">
        <w:rPr>
          <w:rFonts w:ascii="Times New Roman" w:hAnsi="Times New Roman" w:cs="Times New Roman"/>
          <w:sz w:val="24"/>
          <w:szCs w:val="24"/>
        </w:rPr>
        <w:instrText xml:space="preserve"> \* MERGEFORMAT </w:instrText>
      </w:r>
      <w:r w:rsidRPr="005C7387">
        <w:rPr>
          <w:rFonts w:ascii="Times New Roman" w:hAnsi="Times New Roman" w:cs="Times New Roman"/>
          <w:sz w:val="24"/>
          <w:szCs w:val="24"/>
          <w:rPrChange w:id="22" w:author="Liu, Luyu" w:date="2020-06-13T21:30:00Z">
            <w:rPr/>
          </w:rPrChange>
        </w:rPr>
        <w:fldChar w:fldCharType="separate"/>
      </w:r>
      <w:r w:rsidRPr="005C7387">
        <w:rPr>
          <w:rFonts w:ascii="Times New Roman" w:hAnsi="Times New Roman" w:cs="Times New Roman"/>
          <w:sz w:val="24"/>
          <w:szCs w:val="24"/>
          <w:rPrChange w:id="23" w:author="Liu, Luyu" w:date="2020-06-13T21:30:00Z">
            <w:rPr/>
          </w:rPrChange>
        </w:rPr>
        <w:t xml:space="preserve">Figure </w:t>
      </w:r>
      <w:r w:rsidRPr="005C7387">
        <w:rPr>
          <w:rFonts w:ascii="Times New Roman" w:hAnsi="Times New Roman" w:cs="Times New Roman"/>
          <w:sz w:val="24"/>
          <w:szCs w:val="24"/>
          <w:rPrChange w:id="24" w:author="Liu, Luyu" w:date="2020-06-13T21:30:00Z">
            <w:rPr>
              <w:noProof/>
            </w:rPr>
          </w:rPrChange>
        </w:rPr>
        <w:t>1</w:t>
      </w:r>
      <w:r w:rsidRPr="005C7387">
        <w:rPr>
          <w:rFonts w:ascii="Times New Roman" w:hAnsi="Times New Roman" w:cs="Times New Roman"/>
          <w:sz w:val="24"/>
          <w:szCs w:val="24"/>
          <w:rPrChange w:id="25" w:author="Liu, Luyu" w:date="2020-06-13T21:30:00Z">
            <w:rPr/>
          </w:rPrChange>
        </w:rPr>
        <w:fldChar w:fldCharType="end"/>
      </w:r>
      <w:r w:rsidRPr="005C7387">
        <w:rPr>
          <w:rFonts w:ascii="Times New Roman" w:hAnsi="Times New Roman" w:cs="Times New Roman"/>
          <w:sz w:val="24"/>
          <w:szCs w:val="24"/>
          <w:rPrChange w:id="26" w:author="Liu, Luyu" w:date="2020-06-13T21:30:00Z">
            <w:rPr/>
          </w:rPrChange>
        </w:rPr>
        <w:t xml:space="preserve"> shows corresponding space-time diagram of the expected synchronization, the actual desynchronization, and delay reclamation process.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rsidRPr="005C7387">
        <w:rPr>
          <w:rFonts w:ascii="Times New Roman" w:hAnsi="Times New Roman" w:cs="Times New Roman"/>
          <w:sz w:val="24"/>
          <w:szCs w:val="24"/>
          <w:rPrChange w:id="27" w:author="Liu, Luyu" w:date="2020-06-13T21:30:00Z">
            <w:rPr/>
          </w:rPrChange>
        </w:rPr>
        <w:t>user’s</w:t>
      </w:r>
      <w:proofErr w:type="gramEnd"/>
      <w:r w:rsidRPr="005C7387">
        <w:rPr>
          <w:rFonts w:ascii="Times New Roman" w:hAnsi="Times New Roman" w:cs="Times New Roman"/>
          <w:sz w:val="24"/>
          <w:szCs w:val="24"/>
          <w:rPrChange w:id="28" w:author="Liu, Luyu" w:date="2020-06-13T21:30:00Z">
            <w:rPr/>
          </w:rPrChange>
        </w:rP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w:t>
      </w:r>
      <w:r>
        <w:lastRenderedPageBreak/>
        <w:t>mechanism, other RTI-related factors such as inaccurate geographic locations and delays in updates due to internet congestion and failures may also contribute to the desynchronization.</w:t>
      </w:r>
    </w:p>
    <w:p w14:paraId="65B88BB1" w14:textId="7838AD2E" w:rsidR="005A464A" w:rsidRDefault="000075C2" w:rsidP="005A464A">
      <w:pPr>
        <w:keepNext/>
        <w:jc w:val="center"/>
      </w:pPr>
      <w:r>
        <w:rPr>
          <w:noProof/>
        </w:rPr>
        <w:drawing>
          <wp:inline distT="0" distB="0" distL="0" distR="0" wp14:anchorId="3158BB71" wp14:editId="6C4D5DF7">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1400"/>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29" w:name="_Ref8118481"/>
      <w:commentRangeStart w:id="30"/>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29"/>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30"/>
      <w:r>
        <w:rPr>
          <w:rStyle w:val="CommentReference"/>
        </w:rPr>
        <w:commentReference w:id="30"/>
      </w:r>
      <w:r>
        <w:rPr>
          <w:rFonts w:ascii="Times New Roman" w:hAnsi="Times New Roman" w:cs="Times New Roman"/>
          <w:sz w:val="24"/>
          <w:szCs w:val="24"/>
        </w:rPr>
        <w:t>.</w:t>
      </w:r>
    </w:p>
    <w:p w14:paraId="26010D44" w14:textId="1990343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del w:id="31" w:author="Liu, Luyu" w:date="2020-06-12T16:21:00Z">
        <w:r w:rsidDel="001B4909">
          <w:rPr>
            <w:rFonts w:ascii="Times New Roman" w:hAnsi="Times New Roman" w:cs="Times New Roman"/>
            <w:sz w:val="24"/>
            <w:szCs w:val="24"/>
          </w:rPr>
          <w:delText xml:space="preserve"> as shown in </w:delText>
        </w:r>
        <w:r w:rsidDel="001B4909">
          <w:rPr>
            <w:rFonts w:ascii="Times New Roman" w:hAnsi="Times New Roman" w:cs="Times New Roman"/>
            <w:sz w:val="24"/>
            <w:szCs w:val="24"/>
          </w:rPr>
          <w:fldChar w:fldCharType="begin"/>
        </w:r>
        <w:r w:rsidDel="001B4909">
          <w:rPr>
            <w:rFonts w:ascii="Times New Roman" w:hAnsi="Times New Roman" w:cs="Times New Roman"/>
            <w:sz w:val="24"/>
            <w:szCs w:val="24"/>
          </w:rPr>
          <w:delInstrText xml:space="preserve"> REF _Ref18334385 \h </w:delInstrText>
        </w:r>
        <w:r w:rsidDel="001B4909">
          <w:rPr>
            <w:rFonts w:ascii="Times New Roman" w:hAnsi="Times New Roman" w:cs="Times New Roman"/>
            <w:sz w:val="24"/>
            <w:szCs w:val="24"/>
          </w:rPr>
        </w:r>
        <w:r w:rsidDel="001B4909">
          <w:rPr>
            <w:rFonts w:ascii="Times New Roman" w:hAnsi="Times New Roman" w:cs="Times New Roman"/>
            <w:sz w:val="24"/>
            <w:szCs w:val="24"/>
          </w:rPr>
          <w:fldChar w:fldCharType="separate"/>
        </w:r>
        <w:r w:rsidRPr="00EF6015" w:rsidDel="001B4909">
          <w:rPr>
            <w:rFonts w:ascii="Times New Roman" w:hAnsi="Times New Roman" w:cs="Times New Roman"/>
            <w:sz w:val="24"/>
            <w:szCs w:val="24"/>
          </w:rPr>
          <w:delText xml:space="preserve">Figure </w:delText>
        </w:r>
        <w:r w:rsidDel="001B4909">
          <w:rPr>
            <w:rFonts w:ascii="Times New Roman" w:hAnsi="Times New Roman" w:cs="Times New Roman"/>
            <w:noProof/>
            <w:sz w:val="24"/>
            <w:szCs w:val="24"/>
          </w:rPr>
          <w:delText>2</w:delText>
        </w:r>
        <w:r w:rsidDel="001B4909">
          <w:rPr>
            <w:rFonts w:ascii="Times New Roman" w:hAnsi="Times New Roman" w:cs="Times New Roman"/>
            <w:sz w:val="24"/>
            <w:szCs w:val="24"/>
          </w:rPr>
          <w:fldChar w:fldCharType="end"/>
        </w:r>
      </w:del>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07719CF4" w:rsidR="005A464A" w:rsidDel="001B4909" w:rsidRDefault="000075C2" w:rsidP="005A464A">
      <w:pPr>
        <w:keepNext/>
        <w:jc w:val="both"/>
        <w:rPr>
          <w:del w:id="32" w:author="Liu, Luyu" w:date="2020-06-12T16:22:00Z"/>
        </w:rPr>
      </w:pPr>
      <w:del w:id="33" w:author="Liu, Luyu" w:date="2020-06-12T16:22:00Z">
        <w:r w:rsidDel="001B4909">
          <w:rPr>
            <w:noProof/>
          </w:rPr>
          <w:drawing>
            <wp:inline distT="0" distB="0" distL="0" distR="0" wp14:anchorId="0E3B026C" wp14:editId="4B3140E8">
              <wp:extent cx="5943600" cy="272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6690"/>
                      </a:xfrm>
                      <a:prstGeom prst="rect">
                        <a:avLst/>
                      </a:prstGeom>
                    </pic:spPr>
                  </pic:pic>
                </a:graphicData>
              </a:graphic>
            </wp:inline>
          </w:drawing>
        </w:r>
      </w:del>
    </w:p>
    <w:p w14:paraId="28E23CCC" w14:textId="6B41A956" w:rsidR="005A464A" w:rsidDel="001B4909" w:rsidRDefault="005A464A" w:rsidP="005A464A">
      <w:pPr>
        <w:jc w:val="center"/>
        <w:rPr>
          <w:del w:id="34" w:author="Liu, Luyu" w:date="2020-06-12T16:22:00Z"/>
          <w:rFonts w:ascii="Times New Roman" w:hAnsi="Times New Roman" w:cs="Times New Roman"/>
          <w:sz w:val="24"/>
          <w:szCs w:val="24"/>
        </w:rPr>
      </w:pPr>
      <w:bookmarkStart w:id="35" w:name="_Ref18334385"/>
      <w:del w:id="36" w:author="Liu, Luyu" w:date="2020-06-12T16:22:00Z">
        <w:r w:rsidRPr="00EF6015" w:rsidDel="001B4909">
          <w:rPr>
            <w:rFonts w:ascii="Times New Roman" w:hAnsi="Times New Roman" w:cs="Times New Roman"/>
            <w:sz w:val="24"/>
            <w:szCs w:val="24"/>
          </w:rPr>
          <w:delText xml:space="preserve">Figure </w:delText>
        </w:r>
        <w:r w:rsidRPr="00EF6015" w:rsidDel="001B4909">
          <w:rPr>
            <w:rFonts w:ascii="Times New Roman" w:hAnsi="Times New Roman" w:cs="Times New Roman"/>
            <w:sz w:val="24"/>
            <w:szCs w:val="24"/>
          </w:rPr>
          <w:fldChar w:fldCharType="begin"/>
        </w:r>
        <w:r w:rsidRPr="00EF6015" w:rsidDel="001B4909">
          <w:rPr>
            <w:rFonts w:ascii="Times New Roman" w:hAnsi="Times New Roman" w:cs="Times New Roman"/>
            <w:sz w:val="24"/>
            <w:szCs w:val="24"/>
          </w:rPr>
          <w:delInstrText xml:space="preserve"> SEQ Figure \* ARABIC </w:delInstrText>
        </w:r>
        <w:r w:rsidRPr="00EF6015" w:rsidDel="001B4909">
          <w:rPr>
            <w:rFonts w:ascii="Times New Roman" w:hAnsi="Times New Roman" w:cs="Times New Roman"/>
            <w:sz w:val="24"/>
            <w:szCs w:val="24"/>
          </w:rPr>
          <w:fldChar w:fldCharType="separate"/>
        </w:r>
        <w:r w:rsidDel="001B4909">
          <w:rPr>
            <w:rFonts w:ascii="Times New Roman" w:hAnsi="Times New Roman" w:cs="Times New Roman"/>
            <w:noProof/>
            <w:sz w:val="24"/>
            <w:szCs w:val="24"/>
          </w:rPr>
          <w:delText>2</w:delText>
        </w:r>
        <w:r w:rsidRPr="00EF6015" w:rsidDel="001B4909">
          <w:rPr>
            <w:rFonts w:ascii="Times New Roman" w:hAnsi="Times New Roman" w:cs="Times New Roman"/>
            <w:sz w:val="24"/>
            <w:szCs w:val="24"/>
          </w:rPr>
          <w:fldChar w:fldCharType="end"/>
        </w:r>
        <w:bookmarkEnd w:id="35"/>
        <w:r w:rsidDel="001B4909">
          <w:rPr>
            <w:rFonts w:ascii="Times New Roman" w:hAnsi="Times New Roman" w:cs="Times New Roman"/>
            <w:sz w:val="24"/>
            <w:szCs w:val="24"/>
          </w:rPr>
          <w:delText>: t</w:delText>
        </w:r>
        <w:r w:rsidRPr="00EF6015" w:rsidDel="001B4909">
          <w:rPr>
            <w:rFonts w:ascii="Times New Roman" w:hAnsi="Times New Roman" w:cs="Times New Roman"/>
            <w:sz w:val="24"/>
            <w:szCs w:val="24"/>
          </w:rPr>
          <w:delText xml:space="preserve">he </w:delText>
        </w:r>
        <w:r w:rsidRPr="005C3823" w:rsidDel="001B4909">
          <w:rPr>
            <w:rFonts w:ascii="Times New Roman" w:hAnsi="Times New Roman" w:cs="Times New Roman"/>
            <w:sz w:val="24"/>
            <w:szCs w:val="24"/>
          </w:rPr>
          <w:delText xml:space="preserve">discontinuity </w:delText>
        </w:r>
        <w:r w:rsidDel="001B4909">
          <w:rPr>
            <w:rFonts w:ascii="Times New Roman" w:hAnsi="Times New Roman" w:cs="Times New Roman"/>
            <w:sz w:val="24"/>
            <w:szCs w:val="24"/>
          </w:rPr>
          <w:delText>delay of real-time data.</w:delText>
        </w:r>
      </w:del>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37"/>
      <w:commentRangeStart w:id="38"/>
      <w:r w:rsidRPr="0041102B">
        <w:rPr>
          <w:rFonts w:ascii="Times New Roman" w:hAnsi="Times New Roman" w:cs="Times New Roman"/>
          <w:b/>
          <w:sz w:val="24"/>
          <w:szCs w:val="24"/>
        </w:rPr>
        <w:t>Trip planning strategies</w:t>
      </w:r>
      <w:commentRangeEnd w:id="37"/>
      <w:r>
        <w:rPr>
          <w:rStyle w:val="CommentReference"/>
        </w:rPr>
        <w:commentReference w:id="37"/>
      </w:r>
      <w:commentRangeEnd w:id="38"/>
      <w:r>
        <w:rPr>
          <w:rStyle w:val="CommentReference"/>
        </w:rPr>
        <w:commentReference w:id="38"/>
      </w:r>
    </w:p>
    <w:p w14:paraId="34D4393A" w14:textId="2CFB9F7A" w:rsidR="00E92211" w:rsidRPr="00E92211" w:rsidRDefault="005A464A">
      <w:pPr>
        <w:pStyle w:val="Caption"/>
        <w:keepNext/>
        <w:jc w:val="both"/>
        <w:rPr>
          <w:rFonts w:ascii="Times New Roman" w:hAnsi="Times New Roman" w:cs="Times New Roman"/>
          <w:sz w:val="24"/>
          <w:szCs w:val="24"/>
        </w:rPr>
        <w:pPrChange w:id="39" w:author="Liu, Luyu" w:date="2020-06-12T10:21:00Z">
          <w:pPr/>
        </w:pPrChange>
      </w:pPr>
      <w:r w:rsidRPr="00924D51">
        <w:rPr>
          <w:rFonts w:ascii="Times New Roman" w:hAnsi="Times New Roman" w:cs="Times New Roman"/>
          <w:i w:val="0"/>
          <w:iCs w:val="0"/>
          <w:color w:val="auto"/>
          <w:sz w:val="24"/>
          <w:szCs w:val="24"/>
        </w:rPr>
        <w:t xml:space="preserve">A trip planning strategy can be interpreted as a tactic for a user to plan and execute a transit trip. There are different trip planning strategies for both RTI apps and non-RTI users to determine their </w:t>
      </w:r>
      <w:ins w:id="40" w:author="Liu, Luyu" w:date="2020-06-12T10:21:00Z">
        <w:r w:rsidR="00E92211">
          <w:rPr>
            <w:rFonts w:ascii="Times New Roman" w:hAnsi="Times New Roman" w:cs="Times New Roman"/>
            <w:i w:val="0"/>
            <w:iCs w:val="0"/>
            <w:color w:val="auto"/>
            <w:sz w:val="24"/>
            <w:szCs w:val="24"/>
          </w:rPr>
          <w:t xml:space="preserve">home departure time. </w:t>
        </w:r>
        <w:proofErr w:type="gramStart"/>
        <w:r w:rsidR="00E92211">
          <w:rPr>
            <w:rFonts w:ascii="Times New Roman" w:hAnsi="Times New Roman" w:cs="Times New Roman"/>
            <w:i w:val="0"/>
            <w:iCs w:val="0"/>
            <w:color w:val="auto"/>
            <w:sz w:val="24"/>
            <w:szCs w:val="24"/>
          </w:rPr>
          <w:t>A</w:t>
        </w:r>
      </w:ins>
      <w:proofErr w:type="gramEnd"/>
      <w:del w:id="41" w:author="Liu, Luyu" w:date="2020-06-12T10:21:00Z">
        <w:r w:rsidRPr="00924D51" w:rsidDel="00E92211">
          <w:rPr>
            <w:rFonts w:ascii="Times New Roman" w:hAnsi="Times New Roman" w:cs="Times New Roman"/>
            <w:i w:val="0"/>
            <w:iCs w:val="0"/>
            <w:color w:val="auto"/>
            <w:sz w:val="24"/>
            <w:szCs w:val="24"/>
          </w:rPr>
          <w:delText>HD</w:delText>
        </w:r>
      </w:del>
      <w:ins w:id="42" w:author="Liu, Luyu" w:date="2020-06-12T10:21:00Z">
        <w:r w:rsidR="00E92211">
          <w:rPr>
            <w:rFonts w:ascii="Times New Roman" w:hAnsi="Times New Roman" w:cs="Times New Roman"/>
            <w:i w:val="0"/>
            <w:iCs w:val="0"/>
            <w:color w:val="auto"/>
            <w:sz w:val="24"/>
            <w:szCs w:val="24"/>
          </w:rPr>
          <w:t>ss</w:t>
        </w:r>
        <w:r w:rsidR="00E92211" w:rsidRPr="007C3268">
          <w:rPr>
            <w:rFonts w:ascii="Times New Roman" w:hAnsi="Times New Roman" w:cs="Times New Roman"/>
            <w:i w:val="0"/>
            <w:iCs w:val="0"/>
            <w:color w:val="auto"/>
            <w:sz w:val="24"/>
            <w:szCs w:val="24"/>
          </w:rPr>
          <w:t xml:space="preserve">uming no disturbance on user’s walking and boarding process, different </w:t>
        </w:r>
        <w:r w:rsidR="00E92211" w:rsidRPr="007C3268">
          <w:rPr>
            <w:rFonts w:ascii="Times New Roman" w:hAnsi="Times New Roman" w:cs="Times New Roman"/>
            <w:i w:val="0"/>
            <w:iCs w:val="0"/>
            <w:color w:val="auto"/>
            <w:sz w:val="24"/>
            <w:szCs w:val="24"/>
          </w:rPr>
          <w:lastRenderedPageBreak/>
          <w:t>trip planning strategies have only one controllable factor to determine the actual waiting time, namely, the home departure tim</w:t>
        </w:r>
      </w:ins>
      <w:r w:rsidR="006B7BD9">
        <w:rPr>
          <w:rFonts w:ascii="Times New Roman" w:hAnsi="Times New Roman" w:cs="Times New Roman"/>
          <w:i w:val="0"/>
          <w:iCs w:val="0"/>
          <w:color w:val="auto"/>
          <w:sz w:val="24"/>
          <w:szCs w:val="24"/>
        </w:rPr>
        <w:t>e:</w:t>
      </w:r>
      <w:del w:id="43" w:author="Liu, Luyu" w:date="2020-06-12T10:21:00Z">
        <w:r w:rsidRPr="00924D51" w:rsidDel="00E92211">
          <w:rPr>
            <w:rFonts w:ascii="Times New Roman" w:hAnsi="Times New Roman" w:cs="Times New Roman"/>
            <w:i w:val="0"/>
            <w:iCs w:val="0"/>
            <w:color w:val="auto"/>
            <w:sz w:val="24"/>
            <w:szCs w:val="24"/>
          </w:rPr>
          <w:delText>T.</w:delText>
        </w:r>
      </w:del>
      <w:del w:id="44" w:author="Liu, Luyu" w:date="2020-06-12T10:20:00Z">
        <w:r w:rsidRPr="00924D51" w:rsidDel="00E92211">
          <w:rPr>
            <w:rFonts w:ascii="Times New Roman" w:hAnsi="Times New Roman" w:cs="Times New Roman"/>
            <w:i w:val="0"/>
            <w:iCs w:val="0"/>
            <w:color w:val="auto"/>
            <w:sz w:val="24"/>
            <w:szCs w:val="24"/>
          </w:rPr>
          <w:delText xml:space="preserve"> </w:delText>
        </w:r>
      </w:del>
      <w:del w:id="45" w:author="Liu, Luyu" w:date="2020-06-12T10:19:00Z">
        <w:r w:rsidRPr="00924D51" w:rsidDel="00E92211">
          <w:rPr>
            <w:rFonts w:ascii="Times New Roman" w:hAnsi="Times New Roman" w:cs="Times New Roman"/>
            <w:i w:val="0"/>
            <w:iCs w:val="0"/>
            <w:color w:val="auto"/>
            <w:sz w:val="24"/>
            <w:szCs w:val="24"/>
          </w:rPr>
          <w:fldChar w:fldCharType="begin"/>
        </w:r>
        <w:r w:rsidRPr="006B7BD9" w:rsidDel="00E92211">
          <w:rPr>
            <w:rFonts w:ascii="Times New Roman" w:hAnsi="Times New Roman" w:cs="Times New Roman"/>
            <w:i w:val="0"/>
            <w:iCs w:val="0"/>
            <w:color w:val="auto"/>
            <w:sz w:val="24"/>
            <w:szCs w:val="24"/>
          </w:rPr>
          <w:delInstrText xml:space="preserve"> REF _Ref24055515 \h  \* MERGEFORMAT </w:delInstrText>
        </w:r>
        <w:r w:rsidRPr="00924D51" w:rsidDel="00E92211">
          <w:rPr>
            <w:rFonts w:ascii="Times New Roman" w:hAnsi="Times New Roman" w:cs="Times New Roman"/>
            <w:i w:val="0"/>
            <w:iCs w:val="0"/>
            <w:color w:val="auto"/>
            <w:sz w:val="24"/>
            <w:szCs w:val="24"/>
          </w:rPr>
        </w:r>
        <w:r w:rsidRPr="00924D51" w:rsidDel="00E92211">
          <w:rPr>
            <w:rFonts w:ascii="Times New Roman" w:hAnsi="Times New Roman" w:cs="Times New Roman"/>
            <w:i w:val="0"/>
            <w:iCs w:val="0"/>
            <w:color w:val="auto"/>
            <w:sz w:val="24"/>
            <w:szCs w:val="24"/>
          </w:rPr>
          <w:fldChar w:fldCharType="separate"/>
        </w:r>
        <w:r w:rsidRPr="00351FFE" w:rsidDel="00E92211">
          <w:rPr>
            <w:rFonts w:ascii="Times New Roman" w:hAnsi="Times New Roman" w:cs="Times New Roman"/>
            <w:i w:val="0"/>
            <w:iCs w:val="0"/>
            <w:color w:val="auto"/>
            <w:sz w:val="24"/>
            <w:szCs w:val="24"/>
          </w:rPr>
          <w:delText>Table 1</w:delText>
        </w:r>
        <w:r w:rsidRPr="00924D51" w:rsidDel="00E92211">
          <w:rPr>
            <w:rFonts w:ascii="Times New Roman" w:hAnsi="Times New Roman" w:cs="Times New Roman"/>
            <w:i w:val="0"/>
            <w:iCs w:val="0"/>
            <w:color w:val="auto"/>
            <w:sz w:val="24"/>
            <w:szCs w:val="24"/>
          </w:rPr>
          <w:fldChar w:fldCharType="end"/>
        </w:r>
        <w:r w:rsidRPr="00924D51" w:rsidDel="00E92211">
          <w:rPr>
            <w:rFonts w:ascii="Times New Roman" w:hAnsi="Times New Roman" w:cs="Times New Roman"/>
            <w:i w:val="0"/>
            <w:iCs w:val="0"/>
            <w:color w:val="auto"/>
            <w:sz w:val="24"/>
            <w:szCs w:val="24"/>
          </w:rPr>
          <w:delText xml:space="preserve"> summarizes the strategies we explore in this study; we elaborate these bel</w:delText>
        </w:r>
      </w:del>
    </w:p>
    <w:tbl>
      <w:tblPr>
        <w:tblW w:w="5160" w:type="pct"/>
        <w:jc w:val="center"/>
        <w:tblLook w:val="04A0" w:firstRow="1" w:lastRow="0" w:firstColumn="1" w:lastColumn="0" w:noHBand="0" w:noVBand="1"/>
      </w:tblPr>
      <w:tblGrid>
        <w:gridCol w:w="455"/>
        <w:gridCol w:w="8589"/>
        <w:gridCol w:w="616"/>
      </w:tblGrid>
      <w:tr w:rsidR="00564BD6" w14:paraId="3DA54578" w14:textId="77777777" w:rsidTr="00007AEA">
        <w:trPr>
          <w:trHeight w:val="812"/>
          <w:jc w:val="center"/>
        </w:trPr>
        <w:tc>
          <w:tcPr>
            <w:tcW w:w="255" w:type="pct"/>
            <w:vAlign w:val="center"/>
          </w:tcPr>
          <w:p w14:paraId="0A18DE6B" w14:textId="77777777" w:rsidR="00564BD6" w:rsidRDefault="00564BD6" w:rsidP="00007AEA">
            <w:pPr>
              <w:jc w:val="center"/>
              <w:rPr>
                <w:rFonts w:ascii="Times New Roman" w:eastAsia="Yu Mincho" w:hAnsi="Times New Roman" w:cs="Times New Roman"/>
                <w:sz w:val="24"/>
                <w:szCs w:val="24"/>
                <w:lang w:eastAsia="ja-JP"/>
              </w:rPr>
            </w:pPr>
          </w:p>
        </w:tc>
        <w:tc>
          <w:tcPr>
            <w:tcW w:w="4465" w:type="pct"/>
            <w:vAlign w:val="center"/>
            <w:hideMark/>
          </w:tcPr>
          <w:p w14:paraId="77196138" w14:textId="444C5F4C" w:rsidR="00564BD6" w:rsidRPr="00B47B00" w:rsidRDefault="00564BD6" w:rsidP="00DD7E0C">
            <w:pPr>
              <w:rPr>
                <w:rFonts w:ascii="Times New Roman" w:eastAsia="Yu Mincho" w:hAnsi="Times New Roman" w:cs="Times New Roman"/>
                <w:sz w:val="24"/>
                <w:szCs w:val="24"/>
              </w:rPr>
            </w:pPr>
            <m:oMathPara>
              <m:oMath>
                <m:r>
                  <w:rPr>
                    <w:rFonts w:ascii="Cambria Math" w:hAnsi="Cambria Math" w:cs="Times New Roman"/>
                    <w:sz w:val="24"/>
                    <w:szCs w:val="24"/>
                  </w:rPr>
                  <m:t>δt=T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23B3A3F2" w14:textId="38BA178D" w:rsidR="00564BD6" w:rsidRPr="00E86BF0" w:rsidRDefault="00564BD6" w:rsidP="00007AE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46" w:author="Liu, Luyu" w:date="2020-06-13T23:17:00Z">
              <w:r w:rsidR="009D7465">
                <w:rPr>
                  <w:noProof/>
                </w:rPr>
                <w:t>1</w:t>
              </w:r>
            </w:ins>
            <w:del w:id="47" w:author="Liu, Luyu" w:date="2020-06-13T21:30:00Z">
              <w:r w:rsidDel="00373BEE">
                <w:rPr>
                  <w:noProof/>
                </w:rPr>
                <w:delText>2</w:delText>
              </w:r>
            </w:del>
            <w:r>
              <w:rPr>
                <w:noProof/>
              </w:rPr>
              <w:fldChar w:fldCharType="end"/>
            </w:r>
            <w:r>
              <w:rPr>
                <w:rFonts w:eastAsia="Yu Mincho"/>
                <w:lang w:eastAsia="ja-JP"/>
              </w:rPr>
              <w:t>)</w:t>
            </w:r>
          </w:p>
        </w:tc>
      </w:tr>
    </w:tbl>
    <w:p w14:paraId="02D5B8B0" w14:textId="37AD18E3" w:rsidR="005A464A" w:rsidRPr="00FB0CF6" w:rsidRDefault="00677F36" w:rsidP="005A464A">
      <w:pPr>
        <w:rPr>
          <w:rFonts w:ascii="Times New Roman" w:hAnsi="Times New Roman" w:cs="Times New Roman"/>
          <w:sz w:val="24"/>
          <w:szCs w:val="24"/>
        </w:rPr>
      </w:pPr>
      <w:r>
        <w:rPr>
          <w:rFonts w:ascii="Times New Roman" w:hAnsi="Times New Roman" w:cs="Times New Roman"/>
          <w:sz w:val="24"/>
          <w:szCs w:val="24"/>
        </w:rPr>
        <w:t>Where t</w:t>
      </w:r>
      <w:r>
        <w:rPr>
          <w:rFonts w:ascii="Times New Roman" w:hAnsi="Times New Roman" w:cs="Times New Roman"/>
          <w:sz w:val="24"/>
          <w:szCs w:val="24"/>
          <w:vertAlign w:val="subscript"/>
        </w:rPr>
        <w:t xml:space="preserve">a </w:t>
      </w:r>
      <w:r>
        <w:rPr>
          <w:rFonts w:ascii="Times New Roman" w:hAnsi="Times New Roman" w:cs="Times New Roman"/>
          <w:sz w:val="24"/>
          <w:szCs w:val="24"/>
        </w:rPr>
        <w:t xml:space="preserve">is the passenger’s arrival time at the stop, t is the home departure time, </w:t>
      </w:r>
      <w:proofErr w:type="spellStart"/>
      <w:r>
        <w:rPr>
          <w:rFonts w:ascii="Times New Roman" w:hAnsi="Times New Roman" w:cs="Times New Roman"/>
          <w:sz w:val="24"/>
          <w:szCs w:val="24"/>
        </w:rPr>
        <w:t>δt</w:t>
      </w:r>
      <w:r>
        <w:rPr>
          <w:rFonts w:ascii="Times New Roman" w:hAnsi="Times New Roman" w:cs="Times New Roman"/>
          <w:sz w:val="24"/>
          <w:szCs w:val="24"/>
          <w:vertAlign w:val="subscript"/>
        </w:rPr>
        <w:t>w</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is the walking time, and T(t</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corresponding </w:t>
      </w:r>
      <w:r w:rsidR="0037671B">
        <w:rPr>
          <w:rFonts w:ascii="Times New Roman" w:hAnsi="Times New Roman" w:cs="Times New Roman"/>
          <w:sz w:val="24"/>
          <w:szCs w:val="24"/>
        </w:rPr>
        <w:t xml:space="preserve">bus </w:t>
      </w:r>
      <w:r>
        <w:rPr>
          <w:rFonts w:ascii="Times New Roman" w:hAnsi="Times New Roman" w:cs="Times New Roman"/>
          <w:sz w:val="24"/>
          <w:szCs w:val="24"/>
        </w:rPr>
        <w:t xml:space="preserve">boarding time which depends on when the passenger arrives at the stop. </w:t>
      </w:r>
      <w:r w:rsidR="005A464A">
        <w:rPr>
          <w:rFonts w:ascii="Times New Roman" w:hAnsi="Times New Roman" w:cs="Times New Roman"/>
          <w:sz w:val="24"/>
          <w:szCs w:val="24"/>
        </w:rPr>
        <w:t xml:space="preserve">Therefore, in the following sections, we will define each </w:t>
      </w:r>
      <w:r w:rsidR="003D036C" w:rsidRPr="003D036C">
        <w:rPr>
          <w:rFonts w:ascii="Times New Roman" w:hAnsi="Times New Roman" w:cs="Times New Roman"/>
          <w:sz w:val="24"/>
          <w:szCs w:val="24"/>
        </w:rPr>
        <w:t xml:space="preserve">trip planning strategy </w:t>
      </w:r>
      <w:r w:rsidR="005A464A">
        <w:rPr>
          <w:rFonts w:ascii="Times New Roman" w:hAnsi="Times New Roman" w:cs="Times New Roman"/>
          <w:sz w:val="24"/>
          <w:szCs w:val="24"/>
        </w:rPr>
        <w:t>by giving the formula of either its actual waiting time or its</w:t>
      </w:r>
      <w:r w:rsidR="00AE57D8">
        <w:rPr>
          <w:rFonts w:ascii="Times New Roman" w:hAnsi="Times New Roman" w:cs="Times New Roman"/>
          <w:sz w:val="24"/>
          <w:szCs w:val="24"/>
        </w:rPr>
        <w:t xml:space="preserve"> home departure time</w:t>
      </w:r>
      <w:r w:rsidR="005A464A">
        <w:rPr>
          <w:rFonts w:ascii="Times New Roman" w:hAnsi="Times New Roman" w:cs="Times New Roman"/>
          <w:sz w:val="24"/>
          <w:szCs w:val="24"/>
        </w:rPr>
        <w:t>.</w:t>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w:t>
      </w:r>
      <w:del w:id="48" w:author="Liu, Luyu" w:date="2020-06-12T10:23:00Z">
        <w:r w:rsidRPr="00351FFE" w:rsidDel="00715901">
          <w:rPr>
            <w:rFonts w:ascii="Times New Roman" w:hAnsi="Times New Roman" w:cs="Times New Roman"/>
            <w:bCs/>
            <w:sz w:val="24"/>
            <w:szCs w:val="24"/>
          </w:rPr>
          <w:delText xml:space="preserve"> (AT)</w:delText>
        </w:r>
      </w:del>
    </w:p>
    <w:p w14:paraId="2D8BEE19" w14:textId="7E4977CD" w:rsidR="005A464A" w:rsidRDefault="005A464A" w:rsidP="002E7CD2">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w:t>
      </w:r>
      <w:del w:id="49" w:author="Liu, Luyu" w:date="2020-06-12T10:23:00Z">
        <w:r w:rsidDel="00F26D71">
          <w:rPr>
            <w:rFonts w:ascii="Times New Roman" w:hAnsi="Times New Roman" w:cs="Times New Roman"/>
            <w:sz w:val="24"/>
            <w:szCs w:val="24"/>
          </w:rPr>
          <w:delText xml:space="preserve">HDT </w:delText>
        </w:r>
      </w:del>
      <w:ins w:id="50" w:author="Liu, Luyu" w:date="2020-06-12T10:23:00Z">
        <w:r w:rsidR="00F26D7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or user’s arrival time is evenly distributed among the headway between two buses. </w:t>
      </w:r>
      <w:r w:rsidR="002E7CD2">
        <w:rPr>
          <w:rFonts w:ascii="Times New Roman" w:hAnsi="Times New Roman" w:cs="Times New Roman"/>
          <w:sz w:val="24"/>
          <w:szCs w:val="24"/>
        </w:rPr>
        <w:t>S</w:t>
      </w:r>
      <w:r>
        <w:rPr>
          <w:rFonts w:ascii="Times New Roman" w:hAnsi="Times New Roman" w:cs="Times New Roman"/>
          <w:sz w:val="24"/>
          <w:szCs w:val="24"/>
        </w:rPr>
        <w:t xml:space="preserve">ince we have access to the real-time vehicle departure time data, we can directly calculate the waiting time as the median of the departure time of target bus and its subsequent bus without calculating the </w:t>
      </w:r>
      <w:del w:id="51" w:author="Liu, Luyu" w:date="2020-06-12T10:23:00Z">
        <w:r w:rsidDel="00F21561">
          <w:rPr>
            <w:rFonts w:ascii="Times New Roman" w:hAnsi="Times New Roman" w:cs="Times New Roman"/>
            <w:sz w:val="24"/>
            <w:szCs w:val="24"/>
          </w:rPr>
          <w:delText>HDT</w:delText>
        </w:r>
      </w:del>
      <w:ins w:id="52" w:author="Liu, Luyu" w:date="2020-06-12T10:23:00Z">
        <w:r w:rsidR="00F21561">
          <w:rPr>
            <w:rFonts w:ascii="Times New Roman" w:hAnsi="Times New Roman" w:cs="Times New Roman"/>
            <w:sz w:val="24"/>
            <w:szCs w:val="24"/>
          </w:rPr>
          <w:t>home departure time</w:t>
        </w:r>
      </w:ins>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55"/>
        <w:gridCol w:w="8589"/>
        <w:gridCol w:w="616"/>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14AD9E56" w:rsidR="005A464A" w:rsidRPr="00B47B00" w:rsidRDefault="005A464A" w:rsidP="00EB7569">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⋅(T-T')</m:t>
                </m:r>
              </m:oMath>
            </m:oMathPara>
          </w:p>
        </w:tc>
        <w:tc>
          <w:tcPr>
            <w:tcW w:w="280" w:type="pct"/>
            <w:vAlign w:val="center"/>
            <w:hideMark/>
          </w:tcPr>
          <w:p w14:paraId="7C4BA4F1" w14:textId="2E92423A" w:rsidR="005A464A" w:rsidRPr="00E86BF0" w:rsidRDefault="005A464A" w:rsidP="005A464A">
            <w:pPr>
              <w:pStyle w:val="TimesNewRoman"/>
              <w:rPr>
                <w:rFonts w:asciiTheme="minorHAnsi" w:hAnsiTheme="minorHAnsi" w:cstheme="minorBidi"/>
                <w:sz w:val="18"/>
                <w:szCs w:val="18"/>
              </w:rPr>
            </w:pPr>
            <w:bookmarkStart w:id="53" w:name="_Ref21883957"/>
            <w:bookmarkStart w:id="54"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ins w:id="55" w:author="Liu, Luyu" w:date="2020-06-13T23:17:00Z">
              <w:r w:rsidR="009D7465">
                <w:rPr>
                  <w:noProof/>
                </w:rPr>
                <w:t>2</w:t>
              </w:r>
            </w:ins>
            <w:del w:id="56" w:author="Liu, Luyu" w:date="2020-06-13T21:30:00Z">
              <w:r w:rsidR="000E6AA4" w:rsidDel="00373BEE">
                <w:rPr>
                  <w:noProof/>
                </w:rPr>
                <w:delText>3</w:delText>
              </w:r>
            </w:del>
            <w:r>
              <w:rPr>
                <w:noProof/>
              </w:rPr>
              <w:fldChar w:fldCharType="end"/>
            </w:r>
            <w:bookmarkEnd w:id="53"/>
            <w:r>
              <w:rPr>
                <w:rFonts w:eastAsia="Yu Mincho"/>
                <w:lang w:eastAsia="ja-JP"/>
              </w:rPr>
              <w:t>)</w:t>
            </w:r>
            <w:bookmarkEnd w:id="54"/>
          </w:p>
        </w:tc>
      </w:tr>
    </w:tbl>
    <w:p w14:paraId="1298E159" w14:textId="12604BF1"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AC14CC">
        <w:rPr>
          <w:rFonts w:ascii="Times New Roman" w:hAnsi="Times New Roman" w:cs="Times New Roman"/>
          <w:sz w:val="24"/>
          <w:szCs w:val="24"/>
        </w:rPr>
        <w:t xml:space="preserve"> </w:t>
      </w:r>
      <w:proofErr w:type="spellStart"/>
      <w:r w:rsidR="00AC14CC">
        <w:rPr>
          <w:rFonts w:ascii="Times New Roman" w:hAnsi="Times New Roman" w:cs="Times New Roman"/>
          <w:sz w:val="24"/>
          <w:szCs w:val="24"/>
        </w:rPr>
        <w:t>δt</w:t>
      </w:r>
      <w:proofErr w:type="spellEnd"/>
      <w:r w:rsidR="00AC14CC">
        <w:rPr>
          <w:rFonts w:ascii="Times New Roman" w:hAnsi="Times New Roman" w:cs="Times New Roman"/>
          <w:sz w:val="24"/>
          <w:szCs w:val="24"/>
        </w:rPr>
        <w:t xml:space="preserve"> is waiting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w:t>
      </w:r>
      <w:r w:rsidR="00AC14CC">
        <w:rPr>
          <w:rFonts w:ascii="Times New Roman" w:hAnsi="Times New Roman" w:cs="Times New Roman"/>
          <w:sz w:val="24"/>
          <w:szCs w:val="24"/>
        </w:rPr>
        <w:t>,</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the previous bus’s actual real-time departure time</w:t>
      </w:r>
      <w:r w:rsidR="002E7CD2">
        <w:rPr>
          <w:rFonts w:ascii="Times New Roman" w:hAnsi="Times New Roman" w:cs="Times New Roman"/>
          <w:sz w:val="24"/>
          <w:szCs w:val="24"/>
        </w:rPr>
        <w:t xml:space="preserve"> with desynchronization degree = -1</w:t>
      </w:r>
      <w:r>
        <w:rPr>
          <w:rFonts w:ascii="Times New Roman" w:hAnsi="Times New Roman" w:cs="Times New Roman"/>
          <w:sz w:val="24"/>
          <w:szCs w:val="24"/>
        </w:rPr>
        <w:t>.</w:t>
      </w:r>
    </w:p>
    <w:p w14:paraId="0E09CC81" w14:textId="55CCD214"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Theoretically, this strategy is not very efficient since it is always the half of the buses’ actual headway. Therefore, it is a good benchmark for other </w:t>
      </w:r>
      <w:del w:id="57" w:author="Liu, Luyu" w:date="2020-06-13T12:35:00Z">
        <w:r w:rsidDel="00FA6C5B">
          <w:rPr>
            <w:rFonts w:ascii="Times New Roman" w:hAnsi="Times New Roman" w:cs="Times New Roman"/>
            <w:sz w:val="24"/>
            <w:szCs w:val="24"/>
          </w:rPr>
          <w:delText>TPS</w:delText>
        </w:r>
      </w:del>
      <w:ins w:id="58"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if another </w:t>
      </w:r>
      <w:del w:id="59" w:author="Liu, Luyu" w:date="2020-06-13T12:33:00Z">
        <w:r w:rsidDel="00307818">
          <w:rPr>
            <w:rFonts w:ascii="Times New Roman" w:hAnsi="Times New Roman" w:cs="Times New Roman"/>
            <w:sz w:val="24"/>
            <w:szCs w:val="24"/>
          </w:rPr>
          <w:delText>TPS</w:delText>
        </w:r>
      </w:del>
      <w:ins w:id="60"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performance is even worse than </w:t>
      </w:r>
      <w:del w:id="61" w:author="Liu, Luyu" w:date="2020-06-12T10:23:00Z">
        <w:r w:rsidDel="004E63A0">
          <w:rPr>
            <w:rFonts w:ascii="Times New Roman" w:hAnsi="Times New Roman" w:cs="Times New Roman"/>
            <w:sz w:val="24"/>
            <w:szCs w:val="24"/>
          </w:rPr>
          <w:delText>AT</w:delText>
        </w:r>
      </w:del>
      <w:ins w:id="62" w:author="Liu, Luyu" w:date="2020-06-12T10:23:00Z">
        <w:r w:rsidR="004E63A0">
          <w:rPr>
            <w:rFonts w:ascii="Times New Roman" w:hAnsi="Times New Roman" w:cs="Times New Roman"/>
            <w:sz w:val="24"/>
            <w:szCs w:val="24"/>
          </w:rPr>
          <w:t>arbitrary tactic</w:t>
        </w:r>
      </w:ins>
      <w:r>
        <w:rPr>
          <w:rFonts w:ascii="Times New Roman" w:hAnsi="Times New Roman" w:cs="Times New Roman"/>
          <w:sz w:val="24"/>
          <w:szCs w:val="24"/>
        </w:rPr>
        <w:t xml:space="preserve">, we can </w:t>
      </w:r>
      <w:r w:rsidR="000E6AA4">
        <w:rPr>
          <w:rFonts w:ascii="Times New Roman" w:hAnsi="Times New Roman" w:cs="Times New Roman"/>
          <w:sz w:val="24"/>
          <w:szCs w:val="24"/>
        </w:rPr>
        <w:t>assert</w:t>
      </w:r>
      <w:r>
        <w:rPr>
          <w:rFonts w:ascii="Times New Roman" w:hAnsi="Times New Roman" w:cs="Times New Roman"/>
          <w:sz w:val="24"/>
          <w:szCs w:val="24"/>
        </w:rPr>
        <w:t xml:space="preserve">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6D6F3EC"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w:t>
      </w:r>
      <w:del w:id="63" w:author="Liu, Luyu" w:date="2020-06-12T10:23:00Z">
        <w:r w:rsidRPr="00351FFE" w:rsidDel="00715901">
          <w:rPr>
            <w:rFonts w:ascii="Times New Roman" w:hAnsi="Times New Roman" w:cs="Times New Roman"/>
            <w:bCs/>
            <w:sz w:val="24"/>
            <w:szCs w:val="24"/>
          </w:rPr>
          <w:delText xml:space="preserve"> (ST)</w:delText>
        </w:r>
        <w:r w:rsidRPr="0001461D" w:rsidDel="00715901">
          <w:rPr>
            <w:rFonts w:ascii="Times New Roman" w:hAnsi="Times New Roman" w:cs="Times New Roman"/>
            <w:bCs/>
            <w:sz w:val="24"/>
            <w:szCs w:val="24"/>
          </w:rPr>
          <w:delText xml:space="preserve"> </w:delText>
        </w:r>
      </w:del>
    </w:p>
    <w:p w14:paraId="4AF4A50E" w14:textId="48544D62"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These timetable-dependent users make their </w:t>
      </w:r>
      <w:del w:id="64" w:author="Liu, Luyu" w:date="2020-06-12T10:24:00Z">
        <w:r w:rsidDel="00715901">
          <w:rPr>
            <w:rFonts w:ascii="Times New Roman" w:hAnsi="Times New Roman" w:cs="Times New Roman"/>
            <w:sz w:val="24"/>
            <w:szCs w:val="24"/>
          </w:rPr>
          <w:delText xml:space="preserve">HDT </w:delText>
        </w:r>
      </w:del>
      <w:ins w:id="65" w:author="Liu, Luyu" w:date="2020-06-12T10:24:00Z">
        <w:r w:rsidR="00715901">
          <w:rPr>
            <w:rFonts w:ascii="Times New Roman" w:hAnsi="Times New Roman" w:cs="Times New Roman"/>
            <w:sz w:val="24"/>
            <w:szCs w:val="24"/>
          </w:rPr>
          <w:t xml:space="preserve">home departure time </w:t>
        </w:r>
      </w:ins>
      <w:r>
        <w:rPr>
          <w:rFonts w:ascii="Times New Roman" w:hAnsi="Times New Roman" w:cs="Times New Roman"/>
          <w:sz w:val="24"/>
          <w:szCs w:val="24"/>
        </w:rPr>
        <w:t>decisions based on the schedule published to the public:</w:t>
      </w:r>
    </w:p>
    <w:tbl>
      <w:tblPr>
        <w:tblW w:w="4950" w:type="pct"/>
        <w:jc w:val="center"/>
        <w:tblLook w:val="04A0" w:firstRow="1" w:lastRow="0" w:firstColumn="1" w:lastColumn="0" w:noHBand="0" w:noVBand="1"/>
      </w:tblPr>
      <w:tblGrid>
        <w:gridCol w:w="425"/>
        <w:gridCol w:w="8225"/>
        <w:gridCol w:w="616"/>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59BE30E6" w:rsidR="005A464A" w:rsidRDefault="00EB7569" w:rsidP="00EB7569">
            <w:pPr>
              <w:rPr>
                <w:rFonts w:ascii="Times New Roman" w:hAnsi="Times New Roman" w:cs="Times New Roman"/>
                <w:sz w:val="24"/>
                <w:szCs w:val="24"/>
              </w:rPr>
            </w:pPr>
            <m:oMathPara>
              <m:oMath>
                <m:r>
                  <w:rPr>
                    <w:rFonts w:ascii="Cambria Math" w:hAnsi="Cambria Math" w:cs="Times New Roman"/>
                    <w:sz w:val="24"/>
                    <w:szCs w:val="24"/>
                  </w:rPr>
                  <m:t>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269FE0BA"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66" w:author="Liu, Luyu" w:date="2020-06-13T21:30:00Z">
              <w:r w:rsidR="00373BEE">
                <w:rPr>
                  <w:noProof/>
                </w:rPr>
                <w:t>3</w:t>
              </w:r>
            </w:ins>
            <w:del w:id="67" w:author="Liu, Luyu" w:date="2020-06-13T21:30:00Z">
              <w:r w:rsidR="000E6AA4" w:rsidDel="00373BEE">
                <w:rPr>
                  <w:noProof/>
                </w:rPr>
                <w:delText>4</w:delText>
              </w:r>
            </w:del>
            <w:r>
              <w:rPr>
                <w:noProof/>
              </w:rPr>
              <w:fldChar w:fldCharType="end"/>
            </w:r>
            <w:r>
              <w:rPr>
                <w:rFonts w:eastAsia="Yu Mincho"/>
                <w:lang w:eastAsia="ja-JP"/>
              </w:rPr>
              <w:t>)</w:t>
            </w:r>
          </w:p>
        </w:tc>
      </w:tr>
    </w:tbl>
    <w:p w14:paraId="6C7AAD3E" w14:textId="60487D7C" w:rsidR="005A464A" w:rsidRDefault="00143C44" w:rsidP="005A464A">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143C44">
        <w:rPr>
          <w:rFonts w:ascii="Times New Roman" w:hAnsi="Times New Roman" w:cs="Times New Roman"/>
          <w:i/>
          <w:sz w:val="24"/>
          <w:szCs w:val="24"/>
        </w:rPr>
        <w:t>δt</w:t>
      </w:r>
      <w:r w:rsidRPr="00143C44">
        <w:rPr>
          <w:rFonts w:ascii="Times New Roman" w:hAnsi="Times New Roman" w:cs="Times New Roman"/>
          <w:i/>
          <w:sz w:val="24"/>
          <w:szCs w:val="24"/>
          <w:vertAlign w:val="subscript"/>
        </w:rPr>
        <w:t>w</w:t>
      </w:r>
      <w:proofErr w:type="spellEnd"/>
      <w:r>
        <w:rPr>
          <w:rFonts w:ascii="Times New Roman" w:hAnsi="Times New Roman" w:cs="Times New Roman"/>
          <w:sz w:val="24"/>
          <w:szCs w:val="24"/>
        </w:rPr>
        <w:t xml:space="preserve"> </w:t>
      </w:r>
      <w:r w:rsidR="005A464A">
        <w:rPr>
          <w:rFonts w:ascii="Times New Roman" w:hAnsi="Times New Roman" w:cs="Times New Roman"/>
          <w:sz w:val="24"/>
          <w:szCs w:val="24"/>
        </w:rPr>
        <w:t xml:space="preserve">is the walking time from user’s home to the stop, </w:t>
      </w:r>
      <w:r w:rsidRPr="00143C44">
        <w:rPr>
          <w:rFonts w:ascii="Times New Roman" w:hAnsi="Times New Roman" w:cs="Times New Roman"/>
          <w:i/>
          <w:sz w:val="24"/>
          <w:szCs w:val="24"/>
        </w:rPr>
        <w:t>T</w:t>
      </w:r>
      <w:r w:rsidRPr="00143C44">
        <w:rPr>
          <w:rFonts w:ascii="Times New Roman" w:hAnsi="Times New Roman" w:cs="Times New Roman"/>
          <w:i/>
          <w:sz w:val="24"/>
          <w:szCs w:val="24"/>
          <w:vertAlign w:val="superscript"/>
        </w:rPr>
        <w:t>*</w:t>
      </w:r>
      <w:r>
        <w:rPr>
          <w:rFonts w:ascii="Times New Roman" w:hAnsi="Times New Roman" w:cs="Times New Roman"/>
          <w:sz w:val="24"/>
          <w:szCs w:val="24"/>
        </w:rPr>
        <w:t xml:space="preserve"> </w:t>
      </w:r>
      <w:r w:rsidR="005A464A">
        <w:rPr>
          <w:rFonts w:ascii="Times New Roman" w:hAnsi="Times New Roman" w:cs="Times New Roman"/>
          <w:sz w:val="24"/>
          <w:szCs w:val="24"/>
        </w:rPr>
        <w:t>is the scheduled bus departure time.</w:t>
      </w:r>
    </w:p>
    <w:p w14:paraId="395503E2" w14:textId="10C627BD" w:rsidR="005A464A" w:rsidRDefault="005A464A" w:rsidP="005A464A">
      <w:pPr>
        <w:ind w:firstLine="720"/>
        <w:jc w:val="both"/>
        <w:rPr>
          <w:rFonts w:ascii="Times New Roman" w:hAnsi="Times New Roman" w:cs="Times New Roman"/>
          <w:sz w:val="24"/>
          <w:szCs w:val="24"/>
        </w:rPr>
      </w:pPr>
      <w:del w:id="68" w:author="Liu, Luyu" w:date="2020-06-13T12:32:00Z">
        <w:r w:rsidDel="00D04CF8">
          <w:rPr>
            <w:rFonts w:ascii="Times New Roman" w:hAnsi="Times New Roman" w:cs="Times New Roman"/>
            <w:sz w:val="24"/>
            <w:szCs w:val="24"/>
          </w:rPr>
          <w:delText xml:space="preserve">ST </w:delText>
        </w:r>
      </w:del>
      <w:ins w:id="69" w:author="Liu, Luyu" w:date="2020-06-13T12:32:00Z">
        <w:r w:rsidR="00D04CF8">
          <w:rPr>
            <w:rFonts w:ascii="Times New Roman" w:hAnsi="Times New Roman" w:cs="Times New Roman"/>
            <w:sz w:val="24"/>
            <w:szCs w:val="24"/>
          </w:rPr>
          <w:t xml:space="preserve">Scheduled tactic </w:t>
        </w:r>
      </w:ins>
      <w:r>
        <w:rPr>
          <w:rFonts w:ascii="Times New Roman" w:hAnsi="Times New Roman" w:cs="Times New Roman"/>
          <w:sz w:val="24"/>
          <w:szCs w:val="24"/>
        </w:rPr>
        <w:t xml:space="preserve">users do not benefit from waiting time reduction based on RTI. However, since </w:t>
      </w:r>
      <w:r w:rsidR="0094289A">
        <w:rPr>
          <w:rFonts w:ascii="Times New Roman" w:hAnsi="Times New Roman" w:cs="Times New Roman"/>
          <w:sz w:val="24"/>
          <w:szCs w:val="24"/>
        </w:rPr>
        <w:t xml:space="preserve">COTA </w:t>
      </w:r>
      <w:r>
        <w:rPr>
          <w:rFonts w:ascii="Times New Roman" w:hAnsi="Times New Roman" w:cs="Times New Roman"/>
          <w:sz w:val="24"/>
          <w:szCs w:val="24"/>
        </w:rPr>
        <w:t>bus will rarely if ever leave a stop earlier than the scheduled time</w:t>
      </w:r>
      <w:r w:rsidR="0094289A">
        <w:rPr>
          <w:rFonts w:ascii="Times New Roman" w:hAnsi="Times New Roman" w:cs="Times New Roman"/>
          <w:sz w:val="24"/>
          <w:szCs w:val="24"/>
        </w:rPr>
        <w:t xml:space="preserve"> due to timetable </w:t>
      </w:r>
      <w:r w:rsidR="0094289A">
        <w:rPr>
          <w:rFonts w:ascii="Times New Roman" w:hAnsi="Times New Roman" w:cs="Times New Roman"/>
          <w:sz w:val="24"/>
          <w:szCs w:val="24"/>
        </w:rPr>
        <w:lastRenderedPageBreak/>
        <w:t xml:space="preserve">policy </w:t>
      </w:r>
      <w:r w:rsidR="0094289A">
        <w:rPr>
          <w:rFonts w:ascii="Times New Roman" w:hAnsi="Times New Roman" w:cs="Times New Roman"/>
          <w:sz w:val="24"/>
          <w:szCs w:val="24"/>
        </w:rPr>
        <w:fldChar w:fldCharType="begin" w:fldLock="1"/>
      </w:r>
      <w:r w:rsidR="0094289A">
        <w:rPr>
          <w:rFonts w:ascii="Times New Roman" w:hAnsi="Times New Roman" w:cs="Times New Roman"/>
          <w:sz w:val="24"/>
          <w:szCs w:val="24"/>
        </w:rP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2019)"},"properties":{"noteIndex":0},"schema":"https://github.com/citation-style-language/schema/raw/master/csl-citation.json"}</w:instrText>
      </w:r>
      <w:r w:rsidR="0094289A">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(COTA 2019)</w:t>
      </w:r>
      <w:r w:rsidR="0094289A">
        <w:rPr>
          <w:rFonts w:ascii="Times New Roman" w:hAnsi="Times New Roman" w:cs="Times New Roman"/>
          <w:sz w:val="24"/>
          <w:szCs w:val="24"/>
        </w:rPr>
        <w:fldChar w:fldCharType="end"/>
      </w:r>
      <w:r>
        <w:rPr>
          <w:rFonts w:ascii="Times New Roman" w:hAnsi="Times New Roman" w:cs="Times New Roman"/>
          <w:sz w:val="24"/>
          <w:szCs w:val="24"/>
        </w:rPr>
        <w:t xml:space="preserve">, </w:t>
      </w:r>
      <w:del w:id="70" w:author="Liu, Luyu" w:date="2020-06-12T10:24:00Z">
        <w:r w:rsidDel="00BB34D0">
          <w:rPr>
            <w:rFonts w:ascii="Times New Roman" w:hAnsi="Times New Roman" w:cs="Times New Roman"/>
            <w:sz w:val="24"/>
            <w:szCs w:val="24"/>
          </w:rPr>
          <w:delText xml:space="preserve">ST </w:delText>
        </w:r>
      </w:del>
      <w:ins w:id="71" w:author="Liu, Luyu" w:date="2020-06-12T10:24:00Z">
        <w:r w:rsidR="00BB34D0">
          <w:rPr>
            <w:rFonts w:ascii="Times New Roman" w:hAnsi="Times New Roman" w:cs="Times New Roman"/>
            <w:sz w:val="24"/>
            <w:szCs w:val="24"/>
          </w:rPr>
          <w:t xml:space="preserve">scheduled tactic </w:t>
        </w:r>
      </w:ins>
      <w:r>
        <w:rPr>
          <w:rFonts w:ascii="Times New Roman" w:hAnsi="Times New Roman" w:cs="Times New Roman"/>
          <w:sz w:val="24"/>
          <w:szCs w:val="24"/>
        </w:rPr>
        <w:t xml:space="preserve">minimizes the missing risk. </w:t>
      </w:r>
      <w:del w:id="72" w:author="Liu, Luyu" w:date="2020-06-12T10:24:00Z">
        <w:r w:rsidDel="00BB34D0">
          <w:rPr>
            <w:rFonts w:ascii="Times New Roman" w:hAnsi="Times New Roman" w:cs="Times New Roman"/>
            <w:sz w:val="24"/>
            <w:szCs w:val="24"/>
          </w:rPr>
          <w:delText xml:space="preserve">ST </w:delText>
        </w:r>
      </w:del>
      <w:ins w:id="73" w:author="Liu, Luyu" w:date="2020-06-12T10:24:00Z">
        <w:r w:rsidR="00BB34D0">
          <w:rPr>
            <w:rFonts w:ascii="Times New Roman" w:hAnsi="Times New Roman" w:cs="Times New Roman"/>
            <w:sz w:val="24"/>
            <w:szCs w:val="24"/>
          </w:rPr>
          <w:t xml:space="preserve">Scheduled tactic </w:t>
        </w:r>
      </w:ins>
      <w:r>
        <w:rPr>
          <w:rFonts w:ascii="Times New Roman" w:hAnsi="Times New Roman" w:cs="Times New Roman"/>
          <w:sz w:val="24"/>
          <w:szCs w:val="24"/>
        </w:rPr>
        <w:t xml:space="preserve">is another benchmark for all </w:t>
      </w:r>
      <w:del w:id="74" w:author="Liu, Luyu" w:date="2020-06-13T12:35:00Z">
        <w:r w:rsidDel="00FA6C5B">
          <w:rPr>
            <w:rFonts w:ascii="Times New Roman" w:hAnsi="Times New Roman" w:cs="Times New Roman"/>
            <w:sz w:val="24"/>
            <w:szCs w:val="24"/>
          </w:rPr>
          <w:delText>TPSs</w:delText>
        </w:r>
      </w:del>
      <w:ins w:id="75"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3067BB84"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w:t>
      </w:r>
      <w:del w:id="76" w:author="Liu, Luyu" w:date="2020-06-12T10:24:00Z">
        <w:r w:rsidRPr="00351FFE" w:rsidDel="00FF1026">
          <w:rPr>
            <w:rFonts w:ascii="Times New Roman" w:hAnsi="Times New Roman" w:cs="Times New Roman"/>
            <w:bCs/>
            <w:sz w:val="24"/>
            <w:szCs w:val="24"/>
          </w:rPr>
          <w:delText xml:space="preserve"> (ET)</w:delText>
        </w:r>
      </w:del>
    </w:p>
    <w:p w14:paraId="05E9EBD8" w14:textId="761F9F8C"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This </w:t>
      </w:r>
      <w:del w:id="77" w:author="Liu, Luyu" w:date="2020-06-13T12:33:00Z">
        <w:r w:rsidDel="00307818">
          <w:rPr>
            <w:rFonts w:ascii="Times New Roman" w:hAnsi="Times New Roman" w:cs="Times New Roman"/>
            <w:sz w:val="24"/>
            <w:szCs w:val="24"/>
          </w:rPr>
          <w:delText>TPS</w:delText>
        </w:r>
      </w:del>
      <w:ins w:id="78"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is based on a user's personal experience with the transit system.  The </w:t>
      </w:r>
      <w:del w:id="79" w:author="Liu, Luyu" w:date="2020-06-12T10:24:00Z">
        <w:r w:rsidDel="00BC552C">
          <w:rPr>
            <w:rFonts w:ascii="Times New Roman" w:hAnsi="Times New Roman" w:cs="Times New Roman"/>
            <w:sz w:val="24"/>
            <w:szCs w:val="24"/>
          </w:rPr>
          <w:delText xml:space="preserve">ET </w:delText>
        </w:r>
      </w:del>
      <w:ins w:id="80" w:author="Liu, Luyu" w:date="2020-06-12T10:24:00Z">
        <w:r w:rsidR="00BC552C">
          <w:rPr>
            <w:rFonts w:ascii="Times New Roman" w:hAnsi="Times New Roman" w:cs="Times New Roman"/>
            <w:sz w:val="24"/>
            <w:szCs w:val="24"/>
          </w:rPr>
          <w:t xml:space="preserve">empirical tactic </w:t>
        </w:r>
      </w:ins>
      <w:r>
        <w:rPr>
          <w:rFonts w:ascii="Times New Roman" w:hAnsi="Times New Roman" w:cs="Times New Roman"/>
          <w:sz w:val="24"/>
          <w:szCs w:val="24"/>
        </w:rPr>
        <w:t xml:space="preserve">is based on a learning function and memory. The learning function refers to the property derived from an empirical experience, such as average or minimum </w:t>
      </w:r>
      <w:del w:id="81" w:author="Liu, Luyu" w:date="2020-06-12T10:26:00Z">
        <w:r w:rsidDel="0021289C">
          <w:rPr>
            <w:rFonts w:ascii="Times New Roman" w:hAnsi="Times New Roman" w:cs="Times New Roman"/>
            <w:sz w:val="24"/>
            <w:szCs w:val="24"/>
          </w:rPr>
          <w:delText xml:space="preserve">wait </w:delText>
        </w:r>
      </w:del>
      <w:ins w:id="82" w:author="Liu, Luyu" w:date="2020-06-12T10:26:00Z">
        <w:r w:rsidR="0021289C">
          <w:rPr>
            <w:rFonts w:ascii="Times New Roman" w:hAnsi="Times New Roman" w:cs="Times New Roman"/>
            <w:sz w:val="24"/>
            <w:szCs w:val="24"/>
          </w:rPr>
          <w:t xml:space="preserve">arrival </w:t>
        </w:r>
      </w:ins>
      <w:r>
        <w:rPr>
          <w:rFonts w:ascii="Times New Roman" w:hAnsi="Times New Roman" w:cs="Times New Roman"/>
          <w:sz w:val="24"/>
          <w:szCs w:val="24"/>
        </w:rPr>
        <w:t>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25"/>
        <w:gridCol w:w="8225"/>
        <w:gridCol w:w="616"/>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56AE9C48" w:rsidR="005A464A" w:rsidRDefault="00AE57D8" w:rsidP="005A464A">
            <w:pPr>
              <w:jc w:val="both"/>
              <w:rPr>
                <w:rFonts w:ascii="Times New Roman" w:hAnsi="Times New Roman" w:cs="Times New Roman"/>
                <w:sz w:val="24"/>
                <w:szCs w:val="24"/>
              </w:rPr>
            </w:pPr>
            <m:oMathPara>
              <m:oMath>
                <m:r>
                  <w:rPr>
                    <w:rFonts w:ascii="Cambria Math" w:hAnsi="Cambria Math" w:cs="Times New Roman"/>
                    <w:sz w:val="24"/>
                    <w:szCs w:val="24"/>
                  </w:rPr>
                  <m:t>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60732ED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83" w:author="Liu, Luyu" w:date="2020-06-13T23:17:00Z">
              <w:r w:rsidR="009D7465">
                <w:rPr>
                  <w:noProof/>
                </w:rPr>
                <w:t>4</w:t>
              </w:r>
            </w:ins>
            <w:del w:id="84" w:author="Liu, Luyu" w:date="2020-06-13T21:30:00Z">
              <w:r w:rsidDel="00373BEE">
                <w:rPr>
                  <w:noProof/>
                </w:rPr>
                <w:delText>9</w:delText>
              </w:r>
            </w:del>
            <w:r>
              <w:rPr>
                <w:noProof/>
              </w:rPr>
              <w:fldChar w:fldCharType="end"/>
            </w:r>
            <w:r>
              <w:rPr>
                <w:rFonts w:eastAsia="Yu Mincho"/>
                <w:lang w:eastAsia="ja-JP"/>
              </w:rPr>
              <w:t>)</w:t>
            </w:r>
          </w:p>
        </w:tc>
      </w:tr>
    </w:tbl>
    <w:p w14:paraId="6EEBDD89" w14:textId="613D11D8" w:rsidR="005A464A" w:rsidRDefault="009D7465" w:rsidP="005A464A">
      <w:pPr>
        <w:jc w:val="both"/>
        <w:rPr>
          <w:rFonts w:ascii="Times New Roman" w:hAnsi="Times New Roman" w:cs="Times New Roman"/>
          <w:sz w:val="24"/>
          <w:szCs w:val="24"/>
        </w:rPr>
      </w:pPr>
      <w:ins w:id="85" w:author="Liu, Luyu" w:date="2020-06-13T23:19:00Z">
        <w:r>
          <w:rPr>
            <w:rFonts w:ascii="Times New Roman" w:hAnsi="Times New Roman" w:cs="Times New Roman"/>
            <w:sz w:val="24"/>
            <w:szCs w:val="24"/>
          </w:rPr>
          <w:t>W</w:t>
        </w:r>
      </w:ins>
      <w:del w:id="86" w:author="Liu, Luyu" w:date="2020-06-13T23:19:00Z">
        <w:r w:rsidR="005A464A" w:rsidDel="009D7465">
          <w:rPr>
            <w:rFonts w:ascii="Times New Roman" w:hAnsi="Times New Roman" w:cs="Times New Roman"/>
            <w:sz w:val="24"/>
            <w:szCs w:val="24"/>
          </w:rPr>
          <w:delText>w</w:delText>
        </w:r>
      </w:del>
      <w:r w:rsidR="005A464A">
        <w:rPr>
          <w:rFonts w:ascii="Times New Roman" w:hAnsi="Times New Roman" w:cs="Times New Roman"/>
          <w:sz w:val="24"/>
          <w:szCs w:val="24"/>
        </w:rPr>
        <w:t>here:</w:t>
      </w:r>
      <w:r w:rsidR="005A464A"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005A464A">
        <w:rPr>
          <w:rFonts w:ascii="Times New Roman" w:hAnsi="Times New Roman" w:cs="Times New Roman"/>
          <w:sz w:val="24"/>
          <w:szCs w:val="24"/>
        </w:rPr>
        <w:t xml:space="preserve"> is the user’s </w:t>
      </w:r>
      <w:r w:rsidR="00AE57D8">
        <w:rPr>
          <w:rFonts w:ascii="Times New Roman" w:hAnsi="Times New Roman" w:cs="Times New Roman"/>
          <w:sz w:val="24"/>
          <w:szCs w:val="24"/>
        </w:rPr>
        <w:t xml:space="preserve">empirical </w:t>
      </w:r>
      <w:r w:rsidR="005A464A">
        <w:rPr>
          <w:rFonts w:ascii="Times New Roman" w:hAnsi="Times New Roman" w:cs="Times New Roman"/>
          <w:sz w:val="24"/>
          <w:szCs w:val="24"/>
        </w:rPr>
        <w:t>arrival time at the bus trip</w:t>
      </w:r>
      <m:oMath>
        <m:r>
          <w:rPr>
            <w:rFonts w:ascii="Cambria Math" w:hAnsi="Cambria Math" w:cs="Times New Roman"/>
            <w:sz w:val="24"/>
            <w:szCs w:val="24"/>
          </w:rPr>
          <m:t>.</m:t>
        </m:r>
      </m:oMath>
      <w:r w:rsidR="005A464A">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5A464A">
        <w:rPr>
          <w:rFonts w:ascii="Times New Roman" w:hAnsi="Times New Roman" w:cs="Times New Roman"/>
          <w:sz w:val="24"/>
          <w:szCs w:val="24"/>
        </w:rPr>
        <w:t xml:space="preserve"> is the bus trip’s actual departure time on day </w:t>
      </w:r>
      <w:r w:rsidR="005A464A" w:rsidRPr="00377E1D">
        <w:rPr>
          <w:rFonts w:ascii="Times New Roman" w:hAnsi="Times New Roman" w:cs="Times New Roman"/>
          <w:i/>
          <w:sz w:val="24"/>
          <w:szCs w:val="24"/>
        </w:rPr>
        <w:t>i</w:t>
      </w:r>
      <w:r w:rsidR="005A464A">
        <w:rPr>
          <w:rFonts w:ascii="Times New Roman" w:hAnsi="Times New Roman" w:cs="Times New Roman"/>
          <w:sz w:val="24"/>
          <w:szCs w:val="24"/>
        </w:rPr>
        <w:t xml:space="preserve">, and </w:t>
      </w:r>
      <w:r w:rsidR="005A464A" w:rsidRPr="00377E1D">
        <w:rPr>
          <w:rStyle w:val="ItalicChar"/>
        </w:rPr>
        <w:t>n</w:t>
      </w:r>
      <w:r w:rsidR="005A464A">
        <w:rPr>
          <w:rFonts w:ascii="Times New Roman" w:hAnsi="Times New Roman" w:cs="Times New Roman"/>
          <w:sz w:val="24"/>
          <w:szCs w:val="24"/>
        </w:rPr>
        <w:t xml:space="preserve"> is the learning memory.  This is an idealistic, upper limit: the learning function can also have parameters reflecting learning rates and recall veracity. </w:t>
      </w:r>
    </w:p>
    <w:p w14:paraId="699ECEF2" w14:textId="637EC431" w:rsidR="005A464A" w:rsidRDefault="00E44002" w:rsidP="005A464A">
      <w:pPr>
        <w:ind w:firstLine="720"/>
        <w:jc w:val="both"/>
        <w:rPr>
          <w:rFonts w:ascii="Times New Roman" w:hAnsi="Times New Roman" w:cs="Times New Roman"/>
          <w:sz w:val="24"/>
          <w:szCs w:val="24"/>
        </w:rPr>
      </w:pPr>
      <w:ins w:id="87" w:author="Liu, Luyu" w:date="2020-06-12T10:31:00Z">
        <w:r>
          <w:rPr>
            <w:rFonts w:ascii="Times New Roman" w:hAnsi="Times New Roman" w:cs="Times New Roman"/>
            <w:sz w:val="24"/>
            <w:szCs w:val="24"/>
          </w:rPr>
          <w:t xml:space="preserve">We </w:t>
        </w:r>
      </w:ins>
      <w:ins w:id="88" w:author="Liu, Luyu" w:date="2020-06-12T10:32:00Z">
        <w:r w:rsidR="00C00330">
          <w:rPr>
            <w:rFonts w:ascii="Times New Roman" w:hAnsi="Times New Roman" w:cs="Times New Roman"/>
            <w:sz w:val="24"/>
            <w:szCs w:val="24"/>
          </w:rPr>
          <w:t>therefore calculate the average waiting time of different empirical tactics with different memory and learning function</w:t>
        </w:r>
      </w:ins>
      <w:ins w:id="89" w:author="Liu, Luyu" w:date="2020-06-12T10:33:00Z">
        <w:r w:rsidR="00C00330">
          <w:rPr>
            <w:rFonts w:ascii="Times New Roman" w:hAnsi="Times New Roman" w:cs="Times New Roman"/>
            <w:sz w:val="24"/>
            <w:szCs w:val="24"/>
          </w:rPr>
          <w:t xml:space="preserve"> to find the optimal parameters</w:t>
        </w:r>
      </w:ins>
      <w:ins w:id="90" w:author="Liu, Luyu" w:date="2020-06-12T10:32:00Z">
        <w:r w:rsidR="00C00330">
          <w:rPr>
            <w:rFonts w:ascii="Times New Roman" w:hAnsi="Times New Roman" w:cs="Times New Roman"/>
            <w:sz w:val="24"/>
            <w:szCs w:val="24"/>
          </w:rPr>
          <w:t xml:space="preserve">. </w:t>
        </w:r>
      </w:ins>
      <w:r w:rsidR="005A464A" w:rsidRPr="007B318F">
        <w:rPr>
          <w:rFonts w:ascii="Times New Roman" w:hAnsi="Times New Roman" w:cs="Times New Roman"/>
          <w:sz w:val="24"/>
          <w:szCs w:val="24"/>
        </w:rPr>
        <w:fldChar w:fldCharType="begin"/>
      </w:r>
      <w:r w:rsidR="005A464A" w:rsidRPr="007B318F">
        <w:rPr>
          <w:rFonts w:ascii="Times New Roman" w:hAnsi="Times New Roman" w:cs="Times New Roman"/>
          <w:sz w:val="24"/>
          <w:szCs w:val="24"/>
        </w:rPr>
        <w:instrText xml:space="preserve"> REF _Ref16256479 \h  \* MERGEFORMAT </w:instrText>
      </w:r>
      <w:r w:rsidR="005A464A" w:rsidRPr="007B318F">
        <w:rPr>
          <w:rFonts w:ascii="Times New Roman" w:hAnsi="Times New Roman" w:cs="Times New Roman"/>
          <w:sz w:val="24"/>
          <w:szCs w:val="24"/>
        </w:rPr>
      </w:r>
      <w:r w:rsidR="005A464A" w:rsidRPr="007B318F">
        <w:rPr>
          <w:rFonts w:ascii="Times New Roman" w:hAnsi="Times New Roman" w:cs="Times New Roman"/>
          <w:sz w:val="24"/>
          <w:szCs w:val="24"/>
        </w:rPr>
        <w:fldChar w:fldCharType="separate"/>
      </w:r>
      <w:ins w:id="91" w:author="Liu, Luyu" w:date="2020-06-13T23:17:00Z">
        <w:r w:rsidR="009D7465" w:rsidRPr="009D7465">
          <w:rPr>
            <w:rFonts w:ascii="Times New Roman" w:hAnsi="Times New Roman" w:cs="Times New Roman"/>
            <w:sz w:val="24"/>
            <w:szCs w:val="24"/>
            <w:rPrChange w:id="92" w:author="Liu, Luyu" w:date="2020-06-13T23:17:00Z">
              <w:rPr/>
            </w:rPrChange>
          </w:rPr>
          <w:t xml:space="preserve">Figure </w:t>
        </w:r>
        <w:r w:rsidR="009D7465" w:rsidRPr="009D7465">
          <w:rPr>
            <w:rFonts w:ascii="Times New Roman" w:hAnsi="Times New Roman" w:cs="Times New Roman"/>
            <w:noProof/>
            <w:sz w:val="24"/>
            <w:szCs w:val="24"/>
            <w:rPrChange w:id="93" w:author="Liu, Luyu" w:date="2020-06-13T23:17:00Z">
              <w:rPr>
                <w:noProof/>
              </w:rPr>
            </w:rPrChange>
          </w:rPr>
          <w:t>3</w:t>
        </w:r>
      </w:ins>
      <w:del w:id="94" w:author="Liu, Luyu" w:date="2020-06-13T23:17:00Z">
        <w:r w:rsidR="005A464A" w:rsidRPr="00351FFE" w:rsidDel="009D7465">
          <w:rPr>
            <w:rFonts w:ascii="Times New Roman" w:hAnsi="Times New Roman" w:cs="Times New Roman"/>
            <w:sz w:val="24"/>
            <w:szCs w:val="24"/>
          </w:rPr>
          <w:delText xml:space="preserve">Figure </w:delText>
        </w:r>
        <w:r w:rsidR="005A464A" w:rsidRPr="00351FFE" w:rsidDel="009D7465">
          <w:rPr>
            <w:rFonts w:ascii="Times New Roman" w:hAnsi="Times New Roman" w:cs="Times New Roman"/>
            <w:noProof/>
            <w:sz w:val="24"/>
            <w:szCs w:val="24"/>
          </w:rPr>
          <w:delText>3</w:delText>
        </w:r>
      </w:del>
      <w:r w:rsidR="005A464A" w:rsidRPr="007B318F">
        <w:rPr>
          <w:rFonts w:ascii="Times New Roman" w:hAnsi="Times New Roman" w:cs="Times New Roman"/>
          <w:sz w:val="24"/>
          <w:szCs w:val="24"/>
        </w:rPr>
        <w:fldChar w:fldCharType="end"/>
      </w:r>
      <w:r w:rsidR="005A464A" w:rsidRPr="007B318F">
        <w:rPr>
          <w:rFonts w:ascii="Times New Roman" w:hAnsi="Times New Roman" w:cs="Times New Roman"/>
          <w:sz w:val="24"/>
          <w:szCs w:val="24"/>
        </w:rPr>
        <w:t xml:space="preserve"> v</w:t>
      </w:r>
      <w:r w:rsidR="005A464A">
        <w:rPr>
          <w:rFonts w:ascii="Times New Roman" w:hAnsi="Times New Roman" w:cs="Times New Roman"/>
          <w:sz w:val="24"/>
          <w:szCs w:val="24"/>
        </w:rPr>
        <w:t xml:space="preserve">isualizes </w:t>
      </w:r>
      <w:del w:id="95" w:author="Liu, Luyu" w:date="2020-06-14T15:42:00Z">
        <w:r w:rsidR="005A464A" w:rsidDel="00FD1721">
          <w:rPr>
            <w:rFonts w:ascii="Times New Roman" w:hAnsi="Times New Roman" w:cs="Times New Roman"/>
            <w:sz w:val="24"/>
            <w:szCs w:val="24"/>
          </w:rPr>
          <w:delText xml:space="preserve">results </w:delText>
        </w:r>
      </w:del>
      <w:ins w:id="96" w:author="Liu, Luyu" w:date="2020-06-14T15:42:00Z">
        <w:r w:rsidR="00FD1721">
          <w:rPr>
            <w:rFonts w:ascii="Times New Roman" w:hAnsi="Times New Roman" w:cs="Times New Roman"/>
            <w:sz w:val="24"/>
            <w:szCs w:val="24"/>
          </w:rPr>
          <w:t>average waiting time derived</w:t>
        </w:r>
        <w:r w:rsidR="00FD1721">
          <w:rPr>
            <w:rFonts w:ascii="Times New Roman" w:hAnsi="Times New Roman" w:cs="Times New Roman"/>
            <w:sz w:val="24"/>
            <w:szCs w:val="24"/>
          </w:rPr>
          <w:t xml:space="preserve"> </w:t>
        </w:r>
      </w:ins>
      <w:r w:rsidR="005A464A">
        <w:rPr>
          <w:rFonts w:ascii="Times New Roman" w:hAnsi="Times New Roman" w:cs="Times New Roman"/>
          <w:sz w:val="24"/>
          <w:szCs w:val="24"/>
        </w:rPr>
        <w:t xml:space="preserve">from </w:t>
      </w:r>
      <w:del w:id="97" w:author="Liu, Luyu" w:date="2020-06-12T10:31:00Z">
        <w:r w:rsidR="005A464A" w:rsidDel="009D1D85">
          <w:rPr>
            <w:rFonts w:ascii="Times New Roman" w:hAnsi="Times New Roman" w:cs="Times New Roman"/>
            <w:sz w:val="24"/>
            <w:szCs w:val="24"/>
          </w:rPr>
          <w:delText xml:space="preserve">our </w:delText>
        </w:r>
      </w:del>
      <w:ins w:id="98" w:author="Liu, Luyu" w:date="2020-06-12T10:31:00Z">
        <w:r w:rsidR="009D1D85">
          <w:rPr>
            <w:rFonts w:ascii="Times New Roman" w:hAnsi="Times New Roman" w:cs="Times New Roman"/>
            <w:sz w:val="24"/>
            <w:szCs w:val="24"/>
          </w:rPr>
          <w:t xml:space="preserve">the GTFS-APC </w:t>
        </w:r>
      </w:ins>
      <w:r w:rsidR="005A464A">
        <w:rPr>
          <w:rFonts w:ascii="Times New Roman" w:hAnsi="Times New Roman" w:cs="Times New Roman"/>
          <w:sz w:val="24"/>
          <w:szCs w:val="24"/>
        </w:rPr>
        <w:t xml:space="preserve">data based on two learning functions (averaging and minimum </w:t>
      </w:r>
      <w:del w:id="99" w:author="Liu, Luyu" w:date="2020-06-12T10:26:00Z">
        <w:r w:rsidR="005A464A" w:rsidDel="00D273AF">
          <w:rPr>
            <w:rFonts w:ascii="Times New Roman" w:hAnsi="Times New Roman" w:cs="Times New Roman"/>
            <w:sz w:val="24"/>
            <w:szCs w:val="24"/>
          </w:rPr>
          <w:delText xml:space="preserve">wait </w:delText>
        </w:r>
      </w:del>
      <w:ins w:id="100" w:author="Liu, Luyu" w:date="2020-06-12T10:26:00Z">
        <w:r w:rsidR="00D273AF">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times) with memory ranging 1 </w:t>
      </w:r>
      <w:del w:id="101" w:author="Liu, Luyu" w:date="2020-06-13T21:17:00Z">
        <w:r w:rsidR="005A464A" w:rsidDel="00F961A0">
          <w:rPr>
            <w:rFonts w:ascii="Times New Roman" w:hAnsi="Times New Roman" w:cs="Times New Roman"/>
            <w:sz w:val="24"/>
            <w:szCs w:val="24"/>
          </w:rPr>
          <w:delText>-</w:delText>
        </w:r>
      </w:del>
      <w:ins w:id="102" w:author="Liu, Luyu" w:date="2020-06-13T21:17:00Z">
        <w:r w:rsidR="00F961A0">
          <w:rPr>
            <w:rFonts w:ascii="Times New Roman" w:hAnsi="Times New Roman" w:cs="Times New Roman"/>
            <w:sz w:val="24"/>
            <w:szCs w:val="24"/>
          </w:rPr>
          <w:t>–</w:t>
        </w:r>
      </w:ins>
      <w:r w:rsidR="005A464A">
        <w:rPr>
          <w:rFonts w:ascii="Times New Roman" w:hAnsi="Times New Roman" w:cs="Times New Roman"/>
          <w:sz w:val="24"/>
          <w:szCs w:val="24"/>
        </w:rPr>
        <w:t xml:space="preserve"> 9</w:t>
      </w:r>
      <w:ins w:id="103" w:author="Liu, Luyu" w:date="2020-06-13T21:17:00Z">
        <w:r w:rsidR="00F961A0">
          <w:rPr>
            <w:rFonts w:ascii="Times New Roman" w:hAnsi="Times New Roman" w:cs="Times New Roman"/>
            <w:sz w:val="24"/>
            <w:szCs w:val="24"/>
          </w:rPr>
          <w:t xml:space="preserve"> days</w:t>
        </w:r>
      </w:ins>
      <w:r w:rsidR="005A464A">
        <w:rPr>
          <w:rFonts w:ascii="Times New Roman" w:hAnsi="Times New Roman" w:cs="Times New Roman"/>
          <w:sz w:val="24"/>
          <w:szCs w:val="24"/>
        </w:rPr>
        <w:t>.  Note that average waiting time increases with longer memory with averaging learning function</w:t>
      </w:r>
      <w:r w:rsidR="005A464A" w:rsidRPr="007B318F">
        <w:rPr>
          <w:rFonts w:ascii="Times New Roman" w:hAnsi="Times New Roman" w:cs="Times New Roman"/>
          <w:sz w:val="24"/>
          <w:szCs w:val="24"/>
        </w:rPr>
        <w:t>.</w:t>
      </w:r>
      <w:r w:rsidR="005A464A">
        <w:rPr>
          <w:rFonts w:ascii="Times New Roman" w:hAnsi="Times New Roman" w:cs="Times New Roman"/>
          <w:sz w:val="24"/>
          <w:szCs w:val="24"/>
        </w:rPr>
        <w:t xml:space="preserve">  Learning the average wait time is a poor strategy due to the sudden jump in time penalty associated with missing a bus.  In contrast, learning the minimum </w:t>
      </w:r>
      <w:del w:id="104" w:author="Liu, Luyu" w:date="2020-06-12T10:26:00Z">
        <w:r w:rsidR="005A464A" w:rsidDel="00EF7412">
          <w:rPr>
            <w:rFonts w:ascii="Times New Roman" w:hAnsi="Times New Roman" w:cs="Times New Roman"/>
            <w:sz w:val="24"/>
            <w:szCs w:val="24"/>
          </w:rPr>
          <w:delText xml:space="preserve">wait </w:delText>
        </w:r>
      </w:del>
      <w:ins w:id="105" w:author="Liu, Luyu" w:date="2020-06-12T10:26:00Z">
        <w:r w:rsidR="00EF7412">
          <w:rPr>
            <w:rFonts w:ascii="Times New Roman" w:hAnsi="Times New Roman" w:cs="Times New Roman"/>
            <w:sz w:val="24"/>
            <w:szCs w:val="24"/>
          </w:rPr>
          <w:t xml:space="preserve">arrival </w:t>
        </w:r>
      </w:ins>
      <w:r w:rsidR="005A464A">
        <w:rPr>
          <w:rFonts w:ascii="Times New Roman" w:hAnsi="Times New Roman" w:cs="Times New Roman"/>
          <w:sz w:val="24"/>
          <w:szCs w:val="24"/>
        </w:rPr>
        <w:t xml:space="preserve">time is a more effective strategy that tends to improve with longer memory, although this improvement is volatile due to the volatility of that empirical parameter.  In the analysis presented later in this paper, we use an </w:t>
      </w:r>
      <w:del w:id="106" w:author="Liu, Luyu" w:date="2020-06-12T10:25:00Z">
        <w:r w:rsidR="005A464A" w:rsidDel="004220D9">
          <w:rPr>
            <w:rFonts w:ascii="Times New Roman" w:hAnsi="Times New Roman" w:cs="Times New Roman"/>
            <w:sz w:val="24"/>
            <w:szCs w:val="24"/>
          </w:rPr>
          <w:delText xml:space="preserve">ET </w:delText>
        </w:r>
      </w:del>
      <w:ins w:id="107" w:author="Liu, Luyu" w:date="2020-06-12T10:25:00Z">
        <w:r w:rsidR="004220D9">
          <w:rPr>
            <w:rFonts w:ascii="Times New Roman" w:hAnsi="Times New Roman" w:cs="Times New Roman"/>
            <w:sz w:val="24"/>
            <w:szCs w:val="24"/>
          </w:rPr>
          <w:t xml:space="preserve">empirical </w:t>
        </w:r>
      </w:ins>
      <w:r w:rsidR="005A464A">
        <w:rPr>
          <w:rFonts w:ascii="Times New Roman" w:hAnsi="Times New Roman" w:cs="Times New Roman"/>
          <w:sz w:val="24"/>
          <w:szCs w:val="24"/>
        </w:rPr>
        <w:t xml:space="preserve">based in minimal </w:t>
      </w:r>
      <w:del w:id="108" w:author="Liu, Luyu" w:date="2020-06-12T10:26:00Z">
        <w:r w:rsidR="005A464A" w:rsidDel="0021289C">
          <w:rPr>
            <w:rFonts w:ascii="Times New Roman" w:hAnsi="Times New Roman" w:cs="Times New Roman"/>
            <w:sz w:val="24"/>
            <w:szCs w:val="24"/>
          </w:rPr>
          <w:delText xml:space="preserve">wait </w:delText>
        </w:r>
      </w:del>
      <w:ins w:id="109" w:author="Liu, Luyu" w:date="2020-06-12T10:26:00Z">
        <w:r w:rsidR="0039009C">
          <w:rPr>
            <w:rFonts w:ascii="Times New Roman" w:hAnsi="Times New Roman" w:cs="Times New Roman"/>
            <w:sz w:val="24"/>
            <w:szCs w:val="24"/>
          </w:rPr>
          <w:t>ar</w:t>
        </w:r>
        <w:r w:rsidR="0021289C">
          <w:rPr>
            <w:rFonts w:ascii="Times New Roman" w:hAnsi="Times New Roman" w:cs="Times New Roman"/>
            <w:sz w:val="24"/>
            <w:szCs w:val="24"/>
          </w:rPr>
          <w:t xml:space="preserve">rival </w:t>
        </w:r>
      </w:ins>
      <w:r w:rsidR="005A464A">
        <w:rPr>
          <w:rFonts w:ascii="Times New Roman" w:hAnsi="Times New Roman" w:cs="Times New Roman"/>
          <w:sz w:val="24"/>
          <w:szCs w:val="24"/>
        </w:rPr>
        <w:t>times with memory = 6.</w:t>
      </w:r>
    </w:p>
    <w:p w14:paraId="0C7615A0" w14:textId="77777777" w:rsidR="005A464A" w:rsidRPr="00125961"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9284A55" w14:textId="77777777" w:rsidR="005A464A" w:rsidRDefault="005A464A" w:rsidP="005A464A">
      <w:pPr>
        <w:pStyle w:val="TimesNewRoman"/>
        <w:keepNext/>
        <w:jc w:val="center"/>
      </w:pPr>
      <w:r>
        <w:rPr>
          <w:noProof/>
        </w:rPr>
        <w:lastRenderedPageBreak/>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5455FEAD" w:rsidR="005A464A" w:rsidRDefault="005A464A" w:rsidP="005A464A">
      <w:pPr>
        <w:pStyle w:val="IndentTimesNewRoman"/>
        <w:ind w:firstLine="0"/>
        <w:jc w:val="center"/>
      </w:pPr>
      <w:bookmarkStart w:id="110" w:name="_Ref16256479"/>
      <w:r>
        <w:t xml:space="preserve">Figure </w:t>
      </w:r>
      <w:fldSimple w:instr=" SEQ Figure \* ARABIC ">
        <w:ins w:id="111" w:author="Liu, Luyu" w:date="2020-06-14T15:41:00Z">
          <w:r w:rsidR="00FD1721">
            <w:rPr>
              <w:noProof/>
            </w:rPr>
            <w:t>2</w:t>
          </w:r>
        </w:ins>
        <w:del w:id="112" w:author="Liu, Luyu" w:date="2020-06-14T15:41:00Z">
          <w:r w:rsidDel="00FD1721">
            <w:rPr>
              <w:noProof/>
            </w:rPr>
            <w:delText>3</w:delText>
          </w:r>
        </w:del>
      </w:fldSimple>
      <w:bookmarkEnd w:id="110"/>
      <w:r>
        <w:rPr>
          <w:noProof/>
        </w:rPr>
        <w:t>:</w:t>
      </w:r>
      <w:r>
        <w:t xml:space="preserve"> the </w:t>
      </w:r>
      <w:ins w:id="113" w:author="Liu, Luyu" w:date="2020-06-12T10:27:00Z">
        <w:r w:rsidR="000E2D42">
          <w:t xml:space="preserve">average </w:t>
        </w:r>
      </w:ins>
      <w:r>
        <w:t xml:space="preserve">waiting time of </w:t>
      </w:r>
      <w:del w:id="114" w:author="Liu, Luyu" w:date="2020-06-12T10:27:00Z">
        <w:r w:rsidDel="000E2D42">
          <w:delText xml:space="preserve">ET family </w:delText>
        </w:r>
      </w:del>
      <w:ins w:id="115" w:author="Liu, Luyu" w:date="2020-06-12T10:27:00Z">
        <w:r w:rsidR="000E2D42">
          <w:t xml:space="preserve">empirical tactics </w:t>
        </w:r>
      </w:ins>
      <w:r>
        <w:t xml:space="preserve">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08BE229"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w:t>
      </w:r>
      <w:del w:id="116" w:author="Liu, Luyu" w:date="2020-06-12T15:30:00Z">
        <w:r w:rsidRPr="00351FFE" w:rsidDel="00D6693C">
          <w:rPr>
            <w:rFonts w:ascii="Times New Roman" w:hAnsi="Times New Roman" w:cs="Times New Roman"/>
            <w:bCs/>
            <w:sz w:val="24"/>
            <w:szCs w:val="24"/>
          </w:rPr>
          <w:delText xml:space="preserve"> (GT)</w:delText>
        </w:r>
      </w:del>
    </w:p>
    <w:p w14:paraId="5A8B4F02" w14:textId="2AF6AF08" w:rsidR="001F6E54" w:rsidDel="005B1FF1" w:rsidRDefault="001F6E54" w:rsidP="005A464A">
      <w:pPr>
        <w:jc w:val="both"/>
        <w:rPr>
          <w:del w:id="117" w:author="Liu, Luyu" w:date="2020-06-12T14:46:00Z"/>
          <w:rFonts w:ascii="Times New Roman" w:hAnsi="Times New Roman" w:cs="Times New Roman"/>
          <w:sz w:val="24"/>
          <w:szCs w:val="24"/>
        </w:rPr>
      </w:pPr>
      <w:r>
        <w:rPr>
          <w:rFonts w:ascii="Times New Roman" w:hAnsi="Times New Roman" w:cs="Times New Roman"/>
          <w:sz w:val="24"/>
          <w:szCs w:val="24"/>
        </w:rPr>
        <w:t xml:space="preserve">Greedy tactic is a very common strategy used by </w:t>
      </w:r>
      <w:ins w:id="118" w:author="Liu, Luyu" w:date="2020-06-12T15:33:00Z">
        <w:r w:rsidR="00DC0516">
          <w:rPr>
            <w:rFonts w:ascii="Times New Roman" w:hAnsi="Times New Roman" w:cs="Times New Roman"/>
            <w:sz w:val="24"/>
            <w:szCs w:val="24"/>
          </w:rPr>
          <w:t>many</w:t>
        </w:r>
      </w:ins>
      <w:ins w:id="119" w:author="Liu, Luyu" w:date="2020-06-12T15:29:00Z">
        <w:r w:rsidR="00D6693C">
          <w:rPr>
            <w:rFonts w:ascii="Times New Roman" w:hAnsi="Times New Roman" w:cs="Times New Roman"/>
            <w:sz w:val="24"/>
            <w:szCs w:val="24"/>
          </w:rPr>
          <w:t xml:space="preserve"> </w:t>
        </w:r>
      </w:ins>
      <w:ins w:id="120" w:author="Liu, Luyu" w:date="2020-06-12T14:46:00Z">
        <w:r w:rsidR="005B1FF1">
          <w:rPr>
            <w:rFonts w:ascii="Times New Roman" w:hAnsi="Times New Roman" w:cs="Times New Roman"/>
            <w:sz w:val="24"/>
            <w:szCs w:val="24"/>
          </w:rPr>
          <w:t xml:space="preserve">real-time </w:t>
        </w:r>
      </w:ins>
      <w:del w:id="121" w:author="Liu, Luyu" w:date="2020-06-12T14:45:00Z">
        <w:r w:rsidDel="005B1FF1">
          <w:rPr>
            <w:rFonts w:ascii="Times New Roman" w:hAnsi="Times New Roman" w:cs="Times New Roman"/>
            <w:sz w:val="24"/>
            <w:szCs w:val="24"/>
          </w:rPr>
          <w:delText xml:space="preserve">different </w:delText>
        </w:r>
      </w:del>
      <w:r>
        <w:rPr>
          <w:rFonts w:ascii="Times New Roman" w:hAnsi="Times New Roman" w:cs="Times New Roman"/>
          <w:sz w:val="24"/>
          <w:szCs w:val="24"/>
        </w:rPr>
        <w:t>transit planning apps</w:t>
      </w:r>
      <w:del w:id="122" w:author="Liu, Luyu" w:date="2020-06-12T14:45:00Z">
        <w:r w:rsidDel="005B1FF1">
          <w:rPr>
            <w:rFonts w:ascii="Times New Roman" w:hAnsi="Times New Roman" w:cs="Times New Roman"/>
            <w:sz w:val="24"/>
            <w:szCs w:val="24"/>
          </w:rPr>
          <w:delText>, for GTFS’s na</w:delText>
        </w:r>
      </w:del>
      <w:ins w:id="123" w:author="Liu, Luyu" w:date="2020-06-12T14:45:00Z">
        <w:r w:rsidR="005B1FF1">
          <w:rPr>
            <w:rFonts w:ascii="Times New Roman" w:hAnsi="Times New Roman" w:cs="Times New Roman"/>
            <w:sz w:val="24"/>
            <w:szCs w:val="24"/>
          </w:rPr>
          <w:t xml:space="preserve"> and planning </w:t>
        </w:r>
      </w:ins>
      <w:ins w:id="124" w:author="Liu, Luyu" w:date="2020-06-12T14:46:00Z">
        <w:r w:rsidR="005B1FF1">
          <w:rPr>
            <w:rFonts w:ascii="Times New Roman" w:hAnsi="Times New Roman" w:cs="Times New Roman"/>
            <w:sz w:val="24"/>
            <w:szCs w:val="24"/>
          </w:rPr>
          <w:t>algorithm</w:t>
        </w:r>
      </w:ins>
      <w:ins w:id="125" w:author="Liu, Luyu" w:date="2020-06-12T15:43:00Z">
        <w:r w:rsidR="00EC5123">
          <w:rPr>
            <w:rFonts w:ascii="Times New Roman" w:hAnsi="Times New Roman" w:cs="Times New Roman"/>
            <w:sz w:val="24"/>
            <w:szCs w:val="24"/>
          </w:rPr>
          <w:t>s</w:t>
        </w:r>
      </w:ins>
      <w:ins w:id="126" w:author="Liu, Luyu" w:date="2020-06-12T15:28:00Z">
        <w:r w:rsidR="00D6693C">
          <w:rPr>
            <w:rFonts w:ascii="Times New Roman" w:hAnsi="Times New Roman" w:cs="Times New Roman"/>
            <w:sz w:val="24"/>
            <w:szCs w:val="24"/>
          </w:rPr>
          <w:t xml:space="preserve">: most </w:t>
        </w:r>
      </w:ins>
      <w:ins w:id="127" w:author="Liu, Luyu" w:date="2020-06-12T15:29:00Z">
        <w:r w:rsidR="00D6693C">
          <w:rPr>
            <w:rFonts w:ascii="Times New Roman" w:hAnsi="Times New Roman" w:cs="Times New Roman"/>
            <w:sz w:val="24"/>
            <w:szCs w:val="24"/>
          </w:rPr>
          <w:t xml:space="preserve">trip planning apps do not have a buffer time or wait time between the </w:t>
        </w:r>
      </w:ins>
      <w:ins w:id="128" w:author="Liu, Luyu" w:date="2020-06-12T15:33:00Z">
        <w:r w:rsidR="00DC0516">
          <w:rPr>
            <w:rFonts w:ascii="Times New Roman" w:hAnsi="Times New Roman" w:cs="Times New Roman"/>
            <w:sz w:val="24"/>
            <w:szCs w:val="24"/>
          </w:rPr>
          <w:t xml:space="preserve">initial </w:t>
        </w:r>
      </w:ins>
      <w:ins w:id="129" w:author="Liu, Luyu" w:date="2020-06-12T15:30:00Z">
        <w:r w:rsidR="00D6693C">
          <w:rPr>
            <w:rFonts w:ascii="Times New Roman" w:hAnsi="Times New Roman" w:cs="Times New Roman"/>
            <w:sz w:val="24"/>
            <w:szCs w:val="24"/>
          </w:rPr>
          <w:t xml:space="preserve">walking </w:t>
        </w:r>
      </w:ins>
      <w:ins w:id="130" w:author="Liu, Luyu" w:date="2020-06-12T15:43:00Z">
        <w:r w:rsidR="00EC5123">
          <w:rPr>
            <w:rFonts w:ascii="Times New Roman" w:hAnsi="Times New Roman" w:cs="Times New Roman"/>
            <w:sz w:val="24"/>
            <w:szCs w:val="24"/>
          </w:rPr>
          <w:t>phase</w:t>
        </w:r>
      </w:ins>
      <w:ins w:id="131" w:author="Liu, Luyu" w:date="2020-06-12T15:30:00Z">
        <w:r w:rsidR="00D6693C">
          <w:rPr>
            <w:rFonts w:ascii="Times New Roman" w:hAnsi="Times New Roman" w:cs="Times New Roman"/>
            <w:sz w:val="24"/>
            <w:szCs w:val="24"/>
          </w:rPr>
          <w:t xml:space="preserve"> and </w:t>
        </w:r>
      </w:ins>
      <w:ins w:id="132" w:author="Liu, Luyu" w:date="2020-06-12T15:44:00Z">
        <w:r w:rsidR="00EC5123">
          <w:rPr>
            <w:rFonts w:ascii="Times New Roman" w:hAnsi="Times New Roman" w:cs="Times New Roman"/>
            <w:sz w:val="24"/>
            <w:szCs w:val="24"/>
          </w:rPr>
          <w:t xml:space="preserve">the </w:t>
        </w:r>
      </w:ins>
      <w:ins w:id="133" w:author="Liu, Luyu" w:date="2020-06-12T15:30:00Z">
        <w:r w:rsidR="00D6693C">
          <w:rPr>
            <w:rFonts w:ascii="Times New Roman" w:hAnsi="Times New Roman" w:cs="Times New Roman"/>
            <w:sz w:val="24"/>
            <w:szCs w:val="24"/>
          </w:rPr>
          <w:t xml:space="preserve">transit </w:t>
        </w:r>
      </w:ins>
      <w:ins w:id="134" w:author="Liu, Luyu" w:date="2020-06-12T15:44:00Z">
        <w:r w:rsidR="00EC5123">
          <w:rPr>
            <w:rFonts w:ascii="Times New Roman" w:hAnsi="Times New Roman" w:cs="Times New Roman"/>
            <w:sz w:val="24"/>
            <w:szCs w:val="24"/>
          </w:rPr>
          <w:t>phase</w:t>
        </w:r>
      </w:ins>
      <w:ins w:id="135" w:author="Liu, Luyu" w:date="2020-06-12T14:46:00Z">
        <w:r w:rsidR="005B1FF1">
          <w:rPr>
            <w:rFonts w:ascii="Times New Roman" w:hAnsi="Times New Roman" w:cs="Times New Roman"/>
            <w:sz w:val="24"/>
            <w:szCs w:val="24"/>
          </w:rPr>
          <w:t>.</w:t>
        </w:r>
      </w:ins>
      <w:ins w:id="136" w:author="Liu, Luyu" w:date="2020-06-12T15:30:00Z">
        <w:r w:rsidR="00D6693C">
          <w:rPr>
            <w:rFonts w:ascii="Times New Roman" w:hAnsi="Times New Roman" w:cs="Times New Roman"/>
            <w:sz w:val="24"/>
            <w:szCs w:val="24"/>
          </w:rPr>
          <w:t xml:space="preserve"> The default assumption is the user will arrive at the same time when the bus arrive thus achieve shortest waiting time.</w:t>
        </w:r>
      </w:ins>
    </w:p>
    <w:p w14:paraId="084C7C66" w14:textId="7D77C9A7" w:rsidR="005A464A" w:rsidRDefault="005A464A" w:rsidP="005A464A">
      <w:pPr>
        <w:jc w:val="both"/>
        <w:rPr>
          <w:rFonts w:ascii="Times New Roman" w:hAnsi="Times New Roman" w:cs="Times New Roman"/>
          <w:sz w:val="24"/>
          <w:szCs w:val="24"/>
        </w:rPr>
      </w:pPr>
      <w:del w:id="137" w:author="Liu, Luyu" w:date="2020-06-12T14:46:00Z">
        <w:r w:rsidDel="005B1FF1">
          <w:rPr>
            <w:rFonts w:ascii="Times New Roman" w:hAnsi="Times New Roman" w:cs="Times New Roman"/>
            <w:sz w:val="24"/>
            <w:szCs w:val="24"/>
          </w:rPr>
          <w:delText xml:space="preserve">The greedy tactic (GT) and prudent tactic (PT) (discussed below) both exploit RTI. </w:delText>
        </w:r>
      </w:del>
      <w:r>
        <w:rPr>
          <w:rFonts w:ascii="Times New Roman" w:hAnsi="Times New Roman" w:cs="Times New Roman"/>
          <w:sz w:val="24"/>
          <w:szCs w:val="24"/>
        </w:rPr>
        <w:t xml:space="preserve"> </w:t>
      </w:r>
      <w:ins w:id="138" w:author="Liu, Luyu" w:date="2020-06-12T15:31:00Z">
        <w:r w:rsidR="00D6693C">
          <w:rPr>
            <w:rFonts w:ascii="Times New Roman" w:hAnsi="Times New Roman" w:cs="Times New Roman"/>
            <w:sz w:val="24"/>
            <w:szCs w:val="24"/>
          </w:rPr>
          <w:t>Therefore, based on the same logic, a</w:t>
        </w:r>
      </w:ins>
      <w:del w:id="139" w:author="Liu, Luyu" w:date="2020-06-12T15:31:00Z">
        <w:r w:rsidDel="00D6693C">
          <w:rPr>
            <w:rFonts w:ascii="Times New Roman" w:hAnsi="Times New Roman" w:cs="Times New Roman"/>
            <w:sz w:val="24"/>
            <w:szCs w:val="24"/>
          </w:rPr>
          <w:delText xml:space="preserve">A </w:delText>
        </w:r>
      </w:del>
      <w:del w:id="140" w:author="Liu, Luyu" w:date="2020-06-12T15:32:00Z">
        <w:r w:rsidDel="00D6693C">
          <w:rPr>
            <w:rFonts w:ascii="Times New Roman" w:hAnsi="Times New Roman" w:cs="Times New Roman"/>
            <w:sz w:val="24"/>
            <w:szCs w:val="24"/>
          </w:rPr>
          <w:delText>GT u</w:delText>
        </w:r>
      </w:del>
      <w:ins w:id="141" w:author="Liu, Luyu" w:date="2020-06-12T15:32:00Z">
        <w:r w:rsidR="00D6693C">
          <w:rPr>
            <w:rFonts w:ascii="Times New Roman" w:hAnsi="Times New Roman" w:cs="Times New Roman"/>
            <w:sz w:val="24"/>
            <w:szCs w:val="24"/>
          </w:rPr>
          <w:t xml:space="preserve"> greedy tactic u</w:t>
        </w:r>
      </w:ins>
      <w:r>
        <w:rPr>
          <w:rFonts w:ascii="Times New Roman" w:hAnsi="Times New Roman" w:cs="Times New Roman"/>
          <w:sz w:val="24"/>
          <w:szCs w:val="24"/>
        </w:rPr>
        <w:t xml:space="preserve">ser will use an RTI app to check the relationship between suggested </w:t>
      </w:r>
      <w:del w:id="142" w:author="Liu, Luyu" w:date="2020-06-12T14:47:00Z">
        <w:r w:rsidDel="005B1FF1">
          <w:rPr>
            <w:rFonts w:ascii="Times New Roman" w:hAnsi="Times New Roman" w:cs="Times New Roman"/>
            <w:sz w:val="24"/>
            <w:szCs w:val="24"/>
          </w:rPr>
          <w:delText xml:space="preserve">ETD </w:delText>
        </w:r>
      </w:del>
      <w:ins w:id="143" w:author="Liu, Luyu" w:date="2020-06-12T14:47:00Z">
        <w:r w:rsidR="005B1FF1">
          <w:rPr>
            <w:rFonts w:ascii="Times New Roman" w:hAnsi="Times New Roman" w:cs="Times New Roman"/>
            <w:sz w:val="24"/>
            <w:szCs w:val="24"/>
          </w:rPr>
          <w:t xml:space="preserve">home departure time </w:t>
        </w:r>
      </w:ins>
      <w:r>
        <w:rPr>
          <w:rFonts w:ascii="Times New Roman" w:hAnsi="Times New Roman" w:cs="Times New Roman"/>
          <w:sz w:val="24"/>
          <w:szCs w:val="24"/>
        </w:rPr>
        <w:t xml:space="preserve">and current time, only leaving home when the bus’s </w:t>
      </w:r>
      <w:del w:id="144" w:author="Liu, Luyu" w:date="2020-06-12T15:33:00Z">
        <w:r w:rsidDel="00D6693C">
          <w:rPr>
            <w:rFonts w:ascii="Times New Roman" w:hAnsi="Times New Roman" w:cs="Times New Roman"/>
            <w:sz w:val="24"/>
            <w:szCs w:val="24"/>
          </w:rPr>
          <w:delText xml:space="preserve">ETD </w:delText>
        </w:r>
      </w:del>
      <w:ins w:id="145" w:author="Liu, Luyu" w:date="2020-06-12T15:33:00Z">
        <w:r w:rsidR="00D6693C">
          <w:rPr>
            <w:rFonts w:ascii="Times New Roman" w:hAnsi="Times New Roman" w:cs="Times New Roman"/>
            <w:sz w:val="24"/>
            <w:szCs w:val="24"/>
          </w:rPr>
          <w:t>estimated time of departure</w:t>
        </w:r>
      </w:ins>
      <w:del w:id="146" w:author="Liu, Luyu" w:date="2020-06-12T15:33:00Z">
        <w:r w:rsidDel="00D6693C">
          <w:rPr>
            <w:rFonts w:ascii="Times New Roman" w:hAnsi="Times New Roman" w:cs="Times New Roman"/>
            <w:sz w:val="24"/>
            <w:szCs w:val="24"/>
          </w:rPr>
          <w:delText>at the stop</w:delText>
        </w:r>
      </w:del>
      <w:r>
        <w:rPr>
          <w:rFonts w:ascii="Times New Roman" w:hAnsi="Times New Roman" w:cs="Times New Roman"/>
          <w:sz w:val="24"/>
          <w:szCs w:val="24"/>
        </w:rPr>
        <w:t xml:space="preserve"> is equal to or greater than walking time plus current time</w:t>
      </w:r>
      <w:ins w:id="147" w:author="Liu, Luyu" w:date="2020-06-13T21:36:00Z">
        <w:r w:rsidR="00373BEE">
          <w:rPr>
            <w:rFonts w:ascii="Times New Roman" w:hAnsi="Times New Roman" w:cs="Times New Roman"/>
            <w:sz w:val="24"/>
            <w:szCs w:val="24"/>
          </w:rPr>
          <w:t>. The pseudo code is:</w:t>
        </w:r>
      </w:ins>
      <w:del w:id="148" w:author="Liu, Luyu" w:date="2020-06-13T21:36:00Z">
        <w:r w:rsidDel="00373BEE">
          <w:rPr>
            <w:rFonts w:ascii="Times New Roman" w:hAnsi="Times New Roman" w:cs="Times New Roman"/>
            <w:sz w:val="24"/>
            <w:szCs w:val="24"/>
          </w:rPr>
          <w:delText>:</w:delText>
        </w:r>
      </w:del>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9" w:author="Liu, Luyu" w:date="2020-06-13T21:41:00Z">
          <w:tblPr>
            <w:tblW w:w="4950" w:type="pct"/>
            <w:jc w:val="center"/>
            <w:tblLook w:val="04A0" w:firstRow="1" w:lastRow="0" w:firstColumn="1" w:lastColumn="0" w:noHBand="0" w:noVBand="1"/>
          </w:tblPr>
        </w:tblPrChange>
      </w:tblPr>
      <w:tblGrid>
        <w:gridCol w:w="365"/>
        <w:gridCol w:w="8165"/>
        <w:gridCol w:w="736"/>
        <w:tblGridChange w:id="150">
          <w:tblGrid>
            <w:gridCol w:w="365"/>
            <w:gridCol w:w="8165"/>
            <w:gridCol w:w="736"/>
          </w:tblGrid>
        </w:tblGridChange>
      </w:tblGrid>
      <w:tr w:rsidR="005A464A" w14:paraId="541806EB" w14:textId="77777777" w:rsidTr="00FF08DF">
        <w:trPr>
          <w:trHeight w:val="580"/>
          <w:trPrChange w:id="151" w:author="Liu, Luyu" w:date="2020-06-13T21:41:00Z">
            <w:trPr>
              <w:trHeight w:val="580"/>
              <w:jc w:val="center"/>
            </w:trPr>
          </w:trPrChange>
        </w:trPr>
        <w:tc>
          <w:tcPr>
            <w:tcW w:w="256" w:type="pct"/>
            <w:vAlign w:val="center"/>
            <w:tcPrChange w:id="152" w:author="Liu, Luyu" w:date="2020-06-13T21:41:00Z">
              <w:tcPr>
                <w:tcW w:w="256" w:type="pct"/>
                <w:vAlign w:val="center"/>
              </w:tcPr>
            </w:tcPrChange>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Change w:id="153" w:author="Liu, Luyu" w:date="2020-06-13T21:41:00Z">
              <w:tcPr>
                <w:tcW w:w="4463" w:type="pct"/>
                <w:vAlign w:val="center"/>
                <w:hideMark/>
              </w:tcPr>
            </w:tcPrChange>
          </w:tcPr>
          <w:p w14:paraId="3BA19E2D" w14:textId="79CA362E" w:rsidR="00373BEE" w:rsidRDefault="00373BEE">
            <w:pPr>
              <w:rPr>
                <w:ins w:id="154" w:author="Liu, Luyu" w:date="2020-06-13T21:37:00Z"/>
                <w:rFonts w:ascii="Times New Roman" w:eastAsia="Yu Mincho" w:hAnsi="Times New Roman" w:cs="Times New Roman"/>
                <w:b/>
                <w:sz w:val="24"/>
                <w:szCs w:val="24"/>
              </w:rPr>
            </w:pPr>
            <w:ins w:id="155" w:author="Liu, Luyu" w:date="2020-06-13T21:37:00Z">
              <w:r w:rsidRPr="00373BEE">
                <w:rPr>
                  <w:rFonts w:ascii="Times New Roman" w:eastAsia="Yu Mincho" w:hAnsi="Times New Roman" w:cs="Times New Roman"/>
                  <w:b/>
                  <w:sz w:val="24"/>
                  <w:szCs w:val="24"/>
                  <w:rPrChange w:id="156" w:author="Liu, Luyu" w:date="2020-06-13T21:37:00Z">
                    <w:rPr>
                      <w:rFonts w:ascii="Times New Roman" w:eastAsia="Yu Mincho" w:hAnsi="Times New Roman" w:cs="Times New Roman"/>
                      <w:sz w:val="24"/>
                      <w:szCs w:val="24"/>
                    </w:rPr>
                  </w:rPrChange>
                </w:rPr>
                <w:t xml:space="preserve">while </w:t>
              </w:r>
              <w:r w:rsidRPr="00373BEE">
                <w:rPr>
                  <w:rFonts w:ascii="Times New Roman" w:eastAsia="Yu Mincho" w:hAnsi="Times New Roman" w:cs="Times New Roman"/>
                  <w:sz w:val="24"/>
                  <w:szCs w:val="24"/>
                  <w:rPrChange w:id="157" w:author="Liu, Luyu" w:date="2020-06-13T21:38:00Z">
                    <w:rPr>
                      <w:rFonts w:ascii="Times New Roman" w:eastAsia="Yu Mincho" w:hAnsi="Times New Roman" w:cs="Times New Roman"/>
                      <w:b/>
                      <w:sz w:val="24"/>
                      <w:szCs w:val="24"/>
                    </w:rPr>
                  </w:rPrChange>
                </w:rPr>
                <w:t>there is a new update</w:t>
              </w:r>
              <w:r>
                <w:rPr>
                  <w:rFonts w:ascii="Times New Roman" w:eastAsia="Yu Mincho" w:hAnsi="Times New Roman" w:cs="Times New Roman"/>
                  <w:b/>
                  <w:sz w:val="24"/>
                  <w:szCs w:val="24"/>
                </w:rPr>
                <w:t xml:space="preserve"> do:</w:t>
              </w:r>
            </w:ins>
          </w:p>
          <w:p w14:paraId="5D8D7127" w14:textId="192C1614" w:rsidR="00373BEE" w:rsidRDefault="00373BEE">
            <w:pPr>
              <w:rPr>
                <w:ins w:id="158" w:author="Liu, Luyu" w:date="2020-06-13T21:39:00Z"/>
                <w:rFonts w:ascii="Times New Roman" w:eastAsia="Yu Mincho" w:hAnsi="Times New Roman" w:cs="Times New Roman"/>
                <w:sz w:val="24"/>
                <w:szCs w:val="24"/>
              </w:rPr>
            </w:pPr>
            <w:ins w:id="159" w:author="Liu, Luyu" w:date="2020-06-13T21:38:00Z">
              <w:r>
                <w:rPr>
                  <w:rFonts w:ascii="Times New Roman" w:eastAsia="Yu Mincho" w:hAnsi="Times New Roman" w:cs="Times New Roman"/>
                  <w:b/>
                  <w:sz w:val="24"/>
                  <w:szCs w:val="24"/>
                </w:rPr>
                <w:t xml:space="preserve">      if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ins>
          </w:p>
          <w:p w14:paraId="52EB9614" w14:textId="56B3A873" w:rsidR="00373BEE" w:rsidRDefault="00373BEE">
            <w:pPr>
              <w:rPr>
                <w:ins w:id="160" w:author="Liu, Luyu" w:date="2020-06-13T21:39:00Z"/>
                <w:rFonts w:ascii="Times New Roman" w:eastAsia="Yu Mincho" w:hAnsi="Times New Roman" w:cs="Times New Roman"/>
                <w:sz w:val="24"/>
                <w:szCs w:val="24"/>
              </w:rPr>
            </w:pPr>
            <w:ins w:id="161" w:author="Liu, Luyu" w:date="2020-06-13T21:39:00Z">
              <w:r>
                <w:rPr>
                  <w:rFonts w:ascii="Times New Roman" w:eastAsia="Yu Mincho" w:hAnsi="Times New Roman" w:cs="Times New Roman"/>
                  <w:sz w:val="24"/>
                  <w:szCs w:val="24"/>
                </w:rPr>
                <w:t xml:space="preserve">            return </w:t>
              </w:r>
              <m:oMath>
                <m:r>
                  <w:rPr>
                    <w:rFonts w:ascii="Cambria Math" w:eastAsia="Yu Mincho"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oMath>
            </w:ins>
          </w:p>
          <w:p w14:paraId="45522CAD" w14:textId="7DCE8D34" w:rsidR="00373BEE" w:rsidRPr="005C7EF1" w:rsidRDefault="00373BEE">
            <w:pPr>
              <w:rPr>
                <w:ins w:id="162" w:author="Liu, Luyu" w:date="2020-06-13T21:39:00Z"/>
                <w:rFonts w:ascii="Times New Roman" w:eastAsia="Yu Mincho" w:hAnsi="Times New Roman" w:cs="Times New Roman"/>
                <w:b/>
                <w:sz w:val="24"/>
                <w:szCs w:val="24"/>
                <w:rPrChange w:id="163" w:author="Liu, Luyu" w:date="2020-06-13T21:41:00Z">
                  <w:rPr>
                    <w:ins w:id="164" w:author="Liu, Luyu" w:date="2020-06-13T21:39:00Z"/>
                    <w:rFonts w:ascii="Times New Roman" w:eastAsia="Yu Mincho" w:hAnsi="Times New Roman" w:cs="Times New Roman"/>
                    <w:sz w:val="24"/>
                    <w:szCs w:val="24"/>
                  </w:rPr>
                </w:rPrChange>
              </w:rPr>
            </w:pPr>
            <w:ins w:id="165" w:author="Liu, Luyu" w:date="2020-06-13T21:39:00Z">
              <w:r>
                <w:rPr>
                  <w:rFonts w:ascii="Times New Roman" w:eastAsia="Yu Mincho" w:hAnsi="Times New Roman" w:cs="Times New Roman"/>
                  <w:sz w:val="24"/>
                  <w:szCs w:val="24"/>
                </w:rPr>
                <w:t xml:space="preserve">      </w:t>
              </w:r>
              <w:r w:rsidRPr="005C7EF1">
                <w:rPr>
                  <w:rFonts w:ascii="Times New Roman" w:eastAsia="Yu Mincho" w:hAnsi="Times New Roman" w:cs="Times New Roman"/>
                  <w:b/>
                  <w:sz w:val="24"/>
                  <w:szCs w:val="24"/>
                  <w:rPrChange w:id="166" w:author="Liu, Luyu" w:date="2020-06-13T21:41:00Z">
                    <w:rPr>
                      <w:rFonts w:ascii="Times New Roman" w:eastAsia="Yu Mincho" w:hAnsi="Times New Roman" w:cs="Times New Roman"/>
                      <w:sz w:val="24"/>
                      <w:szCs w:val="24"/>
                    </w:rPr>
                  </w:rPrChange>
                </w:rPr>
                <w:t>else</w:t>
              </w:r>
            </w:ins>
          </w:p>
          <w:p w14:paraId="64D59C42" w14:textId="77777777" w:rsidR="000D4D12" w:rsidRDefault="00373BEE">
            <w:pPr>
              <w:rPr>
                <w:ins w:id="167" w:author="Liu, Luyu" w:date="2020-06-13T21:44:00Z"/>
                <w:rFonts w:ascii="Times New Roman" w:eastAsia="Yu Mincho" w:hAnsi="Times New Roman" w:cs="Times New Roman"/>
                <w:sz w:val="24"/>
                <w:szCs w:val="24"/>
              </w:rPr>
            </w:pPr>
            <w:ins w:id="168" w:author="Liu, Luyu" w:date="2020-06-13T21:39:00Z">
              <w:r>
                <w:rPr>
                  <w:rFonts w:ascii="Times New Roman" w:eastAsia="Yu Mincho" w:hAnsi="Times New Roman" w:cs="Times New Roman"/>
                  <w:sz w:val="24"/>
                  <w:szCs w:val="24"/>
                </w:rPr>
                <w:t xml:space="preserve">            </w:t>
              </w:r>
            </w:ins>
            <w:ins w:id="169" w:author="Liu, Luyu" w:date="2020-06-13T21:40:00Z">
              <w:r>
                <w:rPr>
                  <w:rFonts w:ascii="Times New Roman" w:eastAsia="Yu Mincho" w:hAnsi="Times New Roman" w:cs="Times New Roman"/>
                  <w:sz w:val="24"/>
                  <w:szCs w:val="24"/>
                </w:rPr>
                <w:t>wait until next update</w:t>
              </w:r>
            </w:ins>
          </w:p>
          <w:p w14:paraId="1A7584C8" w14:textId="6F8BE4CE" w:rsidR="005A464A" w:rsidRPr="00FF08DF" w:rsidRDefault="00373BEE">
            <w:pPr>
              <w:rPr>
                <w:rFonts w:ascii="Times New Roman" w:eastAsia="Yu Mincho" w:hAnsi="Times New Roman" w:cs="Times New Roman"/>
                <w:sz w:val="24"/>
                <w:szCs w:val="24"/>
                <w:rPrChange w:id="170" w:author="Liu, Luyu" w:date="2020-06-13T21:40:00Z">
                  <w:rPr>
                    <w:rFonts w:ascii="Times New Roman" w:hAnsi="Times New Roman" w:cs="Times New Roman"/>
                    <w:sz w:val="24"/>
                    <w:szCs w:val="24"/>
                  </w:rPr>
                </w:rPrChange>
              </w:rPr>
            </w:pPr>
            <m:oMathPara>
              <m:oMath>
                <m:sSub>
                  <m:sSubPr>
                    <m:ctrlPr>
                      <w:del w:id="171" w:author="Liu, Luyu" w:date="2020-06-12T14:47:00Z">
                        <w:rPr>
                          <w:rFonts w:ascii="Cambria Math" w:hAnsi="Cambria Math" w:cs="Times New Roman"/>
                          <w:i/>
                          <w:sz w:val="24"/>
                          <w:szCs w:val="24"/>
                        </w:rPr>
                      </w:del>
                    </m:ctrlPr>
                  </m:sSubPr>
                  <m:e>
                    <m:r>
                      <w:del w:id="172" w:author="Liu, Luyu" w:date="2020-06-12T14:47:00Z">
                        <w:rPr>
                          <w:rFonts w:ascii="Cambria Math" w:hAnsi="Cambria Math" w:cs="Times New Roman"/>
                          <w:sz w:val="24"/>
                          <w:szCs w:val="24"/>
                        </w:rPr>
                        <m:t>t</m:t>
                      </w:del>
                    </m:r>
                  </m:e>
                  <m:sub>
                    <m:r>
                      <w:del w:id="173" w:author="Liu, Luyu" w:date="2020-06-12T14:47:00Z">
                        <w:rPr>
                          <w:rFonts w:ascii="Cambria Math" w:hAnsi="Cambria Math" w:cs="Times New Roman"/>
                          <w:sz w:val="24"/>
                          <w:szCs w:val="24"/>
                        </w:rPr>
                        <m:t>hd</m:t>
                      </w:del>
                    </m:r>
                  </m:sub>
                </m:sSub>
                <m:r>
                  <w:del w:id="174" w:author="Liu, Luyu" w:date="2020-06-13T21:40:00Z">
                    <w:rPr>
                      <w:rFonts w:ascii="Cambria Math" w:hAnsi="Cambria Math" w:cs="Times New Roman"/>
                      <w:sz w:val="24"/>
                      <w:szCs w:val="24"/>
                    </w:rPr>
                    <m:t>=</m:t>
                  </w:del>
                </m:r>
                <m:sSub>
                  <m:sSubPr>
                    <m:ctrlPr>
                      <w:del w:id="175" w:author="Liu, Luyu" w:date="2020-06-12T14:47:00Z">
                        <w:rPr>
                          <w:rFonts w:ascii="Cambria Math" w:hAnsi="Cambria Math" w:cs="Times New Roman"/>
                          <w:i/>
                          <w:sz w:val="24"/>
                          <w:szCs w:val="24"/>
                        </w:rPr>
                      </w:del>
                    </m:ctrlPr>
                  </m:sSubPr>
                  <m:e>
                    <m:r>
                      <w:del w:id="176" w:author="Liu, Luyu" w:date="2020-06-12T14:47:00Z">
                        <w:rPr>
                          <w:rFonts w:ascii="Cambria Math" w:hAnsi="Cambria Math" w:cs="Times New Roman"/>
                          <w:sz w:val="24"/>
                          <w:szCs w:val="24"/>
                        </w:rPr>
                        <m:t>t</m:t>
                      </w:del>
                    </m:r>
                  </m:e>
                  <m:sub>
                    <m:r>
                      <w:del w:id="177" w:author="Liu, Luyu" w:date="2020-06-12T14:47:00Z">
                        <w:rPr>
                          <w:rFonts w:ascii="Cambria Math" w:hAnsi="Cambria Math" w:cs="Times New Roman"/>
                          <w:sz w:val="24"/>
                          <w:szCs w:val="24"/>
                        </w:rPr>
                        <m:t>cu</m:t>
                      </w:del>
                    </m:r>
                  </m:sub>
                </m:sSub>
                <m:r>
                  <w:del w:id="178" w:author="Liu, Luyu" w:date="2020-06-13T21:40:00Z">
                    <w:rPr>
                      <w:rFonts w:ascii="Cambria Math" w:hAnsi="Cambria Math" w:cs="Times New Roman"/>
                      <w:sz w:val="24"/>
                      <w:szCs w:val="24"/>
                    </w:rPr>
                    <m:t xml:space="preserve">, if </m:t>
                  </w:del>
                </m:r>
                <m:sSub>
                  <m:sSubPr>
                    <m:ctrlPr>
                      <w:del w:id="179" w:author="Liu, Luyu" w:date="2020-06-13T21:40:00Z">
                        <w:rPr>
                          <w:rFonts w:ascii="Cambria Math" w:hAnsi="Cambria Math" w:cs="Times New Roman"/>
                          <w:i/>
                          <w:sz w:val="24"/>
                          <w:szCs w:val="24"/>
                        </w:rPr>
                      </w:del>
                    </m:ctrlPr>
                  </m:sSubPr>
                  <m:e>
                    <m:r>
                      <w:del w:id="180" w:author="Liu, Luyu" w:date="2020-06-13T21:40:00Z">
                        <w:rPr>
                          <w:rFonts w:ascii="Cambria Math" w:hAnsi="Cambria Math" w:cs="Times New Roman"/>
                          <w:sz w:val="24"/>
                          <w:szCs w:val="24"/>
                        </w:rPr>
                        <m:t>t</m:t>
                      </w:del>
                    </m:r>
                  </m:e>
                  <m:sub>
                    <m:r>
                      <w:del w:id="181" w:author="Liu, Luyu" w:date="2020-06-13T21:40:00Z">
                        <w:rPr>
                          <w:rFonts w:ascii="Cambria Math" w:hAnsi="Cambria Math" w:cs="Times New Roman"/>
                          <w:sz w:val="24"/>
                          <w:szCs w:val="24"/>
                        </w:rPr>
                        <m:t>c</m:t>
                      </w:del>
                    </m:r>
                    <m:r>
                      <w:del w:id="182" w:author="Liu, Luyu" w:date="2020-06-12T14:48:00Z">
                        <w:rPr>
                          <w:rFonts w:ascii="Cambria Math" w:hAnsi="Cambria Math" w:cs="Times New Roman"/>
                          <w:sz w:val="24"/>
                          <w:szCs w:val="24"/>
                        </w:rPr>
                        <m:t>u</m:t>
                      </w:del>
                    </m:r>
                  </m:sub>
                </m:sSub>
                <m:r>
                  <w:del w:id="183" w:author="Liu, Luyu" w:date="2020-06-13T21:40:00Z">
                    <w:rPr>
                      <w:rFonts w:ascii="Cambria Math" w:hAnsi="Cambria Math" w:cs="Times New Roman"/>
                      <w:sz w:val="24"/>
                      <w:szCs w:val="24"/>
                    </w:rPr>
                    <m:t>+δ</m:t>
                  </w:del>
                </m:r>
                <m:sSub>
                  <m:sSubPr>
                    <m:ctrlPr>
                      <w:del w:id="184" w:author="Liu, Luyu" w:date="2020-06-13T21:40:00Z">
                        <w:rPr>
                          <w:rFonts w:ascii="Cambria Math" w:hAnsi="Cambria Math" w:cs="Times New Roman"/>
                          <w:i/>
                          <w:sz w:val="24"/>
                          <w:szCs w:val="24"/>
                        </w:rPr>
                      </w:del>
                    </m:ctrlPr>
                  </m:sSubPr>
                  <m:e>
                    <m:r>
                      <w:del w:id="185" w:author="Liu, Luyu" w:date="2020-06-13T21:40:00Z">
                        <w:rPr>
                          <w:rFonts w:ascii="Cambria Math" w:hAnsi="Cambria Math" w:cs="Times New Roman"/>
                          <w:sz w:val="24"/>
                          <w:szCs w:val="24"/>
                        </w:rPr>
                        <m:t>t</m:t>
                      </w:del>
                    </m:r>
                  </m:e>
                  <m:sub>
                    <m:r>
                      <w:del w:id="186" w:author="Liu, Luyu" w:date="2020-06-13T21:40:00Z">
                        <w:rPr>
                          <w:rFonts w:ascii="Cambria Math" w:hAnsi="Cambria Math" w:cs="Times New Roman"/>
                          <w:sz w:val="24"/>
                          <w:szCs w:val="24"/>
                        </w:rPr>
                        <m:t>w</m:t>
                      </w:del>
                    </m:r>
                  </m:sub>
                </m:sSub>
                <m:r>
                  <w:del w:id="187" w:author="Liu, Luyu" w:date="2020-06-13T21:40:00Z">
                    <w:rPr>
                      <w:rFonts w:ascii="Cambria Math" w:hAnsi="Cambria Math" w:cs="Times New Roman"/>
                      <w:sz w:val="24"/>
                      <w:szCs w:val="24"/>
                    </w:rPr>
                    <m:t>≥</m:t>
                  </w:del>
                </m:r>
                <m:sSub>
                  <m:sSubPr>
                    <m:ctrlPr>
                      <w:del w:id="188" w:author="Liu, Luyu" w:date="2020-06-12T15:23:00Z">
                        <w:rPr>
                          <w:rFonts w:ascii="Cambria Math" w:hAnsi="Cambria Math" w:cs="Times New Roman"/>
                          <w:i/>
                          <w:sz w:val="24"/>
                          <w:szCs w:val="24"/>
                        </w:rPr>
                      </w:del>
                    </m:ctrlPr>
                  </m:sSubPr>
                  <m:e>
                    <m:r>
                      <w:del w:id="189" w:author="Liu, Luyu" w:date="2020-06-12T15:23:00Z">
                        <w:rPr>
                          <w:rFonts w:ascii="Cambria Math" w:hAnsi="Cambria Math" w:cs="Times New Roman"/>
                          <w:sz w:val="24"/>
                          <w:szCs w:val="24"/>
                        </w:rPr>
                        <m:t>T</m:t>
                      </w:del>
                    </m:r>
                  </m:e>
                  <m:sub>
                    <m:r>
                      <w:del w:id="190" w:author="Liu, Luyu" w:date="2020-06-12T15:23:00Z">
                        <w:rPr>
                          <w:rFonts w:ascii="Cambria Math" w:hAnsi="Cambria Math" w:cs="Times New Roman"/>
                          <w:sz w:val="24"/>
                          <w:szCs w:val="24"/>
                        </w:rPr>
                        <m:t>ex</m:t>
                      </w:del>
                    </m:r>
                  </m:sub>
                </m:sSub>
              </m:oMath>
            </m:oMathPara>
          </w:p>
        </w:tc>
        <w:tc>
          <w:tcPr>
            <w:tcW w:w="280" w:type="pct"/>
            <w:vAlign w:val="center"/>
            <w:hideMark/>
            <w:tcPrChange w:id="191" w:author="Liu, Luyu" w:date="2020-06-13T21:41:00Z">
              <w:tcPr>
                <w:tcW w:w="280" w:type="pct"/>
                <w:vAlign w:val="center"/>
                <w:hideMark/>
              </w:tcPr>
            </w:tcPrChange>
          </w:tcPr>
          <w:p w14:paraId="2973A1EF" w14:textId="1DCB32E3"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ins w:id="192" w:author="Liu, Luyu" w:date="2020-06-13T23:17:00Z">
              <w:r w:rsidR="009D7465">
                <w:rPr>
                  <w:noProof/>
                </w:rPr>
                <w:t>5</w:t>
              </w:r>
            </w:ins>
            <w:del w:id="193" w:author="Liu, Luyu" w:date="2020-06-13T16:27:00Z">
              <w:r w:rsidDel="004C1D89">
                <w:rPr>
                  <w:noProof/>
                </w:rPr>
                <w:delText>10</w:delText>
              </w:r>
            </w:del>
            <w:r>
              <w:rPr>
                <w:noProof/>
              </w:rPr>
              <w:fldChar w:fldCharType="end"/>
            </w:r>
            <w:r>
              <w:rPr>
                <w:rFonts w:eastAsia="Yu Mincho"/>
                <w:lang w:eastAsia="ja-JP"/>
              </w:rPr>
              <w:t>)</w:t>
            </w:r>
          </w:p>
        </w:tc>
      </w:tr>
    </w:tbl>
    <w:p w14:paraId="38CE4EF2" w14:textId="77800C9E"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Where</w:t>
      </w:r>
      <w:r w:rsidR="00D24C8C">
        <w:rPr>
          <w:rFonts w:ascii="Times New Roman" w:hAnsi="Times New Roman" w:cs="Times New Roman"/>
          <w:sz w:val="24"/>
          <w:szCs w:val="24"/>
        </w:rPr>
        <w:t xml:space="preserve">: </w:t>
      </w:r>
      <w:proofErr w:type="spellStart"/>
      <w:r w:rsidR="00D24C8C">
        <w:rPr>
          <w:rFonts w:ascii="Times New Roman" w:hAnsi="Times New Roman" w:cs="Times New Roman"/>
          <w:sz w:val="24"/>
          <w:szCs w:val="24"/>
        </w:rPr>
        <w:t>T</w:t>
      </w:r>
      <w:r w:rsidR="00D24C8C">
        <w:rPr>
          <w:rFonts w:ascii="Times New Roman" w:hAnsi="Times New Roman" w:cs="Times New Roman"/>
          <w:sz w:val="24"/>
          <w:szCs w:val="24"/>
          <w:vertAlign w:val="subscript"/>
        </w:rPr>
        <w:t>e</w:t>
      </w:r>
      <w:proofErr w:type="spellEnd"/>
      <w:r>
        <w:rPr>
          <w:rFonts w:ascii="Times New Roman" w:hAnsi="Times New Roman" w:cs="Times New Roman"/>
          <w:sz w:val="24"/>
          <w:szCs w:val="24"/>
        </w:rPr>
        <w:t xml:space="preserve"> is the scheduled bus’s </w:t>
      </w:r>
      <w:del w:id="194" w:author="Liu, Luyu" w:date="2020-06-12T16:00:00Z">
        <w:r w:rsidDel="006B052E">
          <w:rPr>
            <w:rFonts w:ascii="Times New Roman" w:hAnsi="Times New Roman" w:cs="Times New Roman"/>
            <w:sz w:val="24"/>
            <w:szCs w:val="24"/>
          </w:rPr>
          <w:delText xml:space="preserve">ETD </w:delText>
        </w:r>
      </w:del>
      <w:ins w:id="195" w:author="Liu, Luyu" w:date="2020-06-12T16:00:00Z">
        <w:r w:rsidR="006B052E">
          <w:rPr>
            <w:rFonts w:ascii="Times New Roman" w:hAnsi="Times New Roman" w:cs="Times New Roman"/>
            <w:sz w:val="24"/>
            <w:szCs w:val="24"/>
          </w:rPr>
          <w:t>estimated time of departure</w:t>
        </w:r>
      </w:ins>
      <w:del w:id="196" w:author="Liu, Luyu" w:date="2020-06-12T16:01:00Z">
        <w:r w:rsidDel="006B052E">
          <w:rPr>
            <w:rFonts w:ascii="Times New Roman" w:hAnsi="Times New Roman" w:cs="Times New Roman"/>
            <w:sz w:val="24"/>
            <w:szCs w:val="24"/>
          </w:rPr>
          <w:delText>at the stop</w:delText>
        </w:r>
      </w:del>
      <w:r>
        <w:rPr>
          <w:rFonts w:ascii="Times New Roman" w:hAnsi="Times New Roman" w:cs="Times New Roman"/>
          <w:sz w:val="24"/>
          <w:szCs w:val="24"/>
        </w:rPr>
        <w:t xml:space="preserve"> given by RTI app</w:t>
      </w:r>
      <w:del w:id="197" w:author="Liu, Luyu" w:date="2020-06-12T16:01:00Z">
        <w:r w:rsidRPr="000D420D" w:rsidDel="0035038F">
          <w:rPr>
            <w:rFonts w:ascii="Times New Roman" w:hAnsi="Times New Roman" w:cs="Times New Roman"/>
            <w:sz w:val="24"/>
            <w:szCs w:val="24"/>
          </w:rPr>
          <w:delText xml:space="preserve"> </w:delText>
        </w:r>
        <w:r w:rsidDel="0035038F">
          <w:rPr>
            <w:rFonts w:ascii="Times New Roman" w:hAnsi="Times New Roman" w:cs="Times New Roman"/>
            <w:sz w:val="24"/>
            <w:szCs w:val="24"/>
          </w:rPr>
          <w:delText>and real-time data</w:delText>
        </w:r>
      </w:del>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r>
              <w:del w:id="198" w:author="Liu, Luyu" w:date="2020-06-12T16:01:00Z">
                <w:rPr>
                  <w:rFonts w:ascii="Cambria Math" w:hAnsi="Cambria Math" w:cs="Times New Roman"/>
                  <w:sz w:val="24"/>
                  <w:szCs w:val="24"/>
                </w:rPr>
                <m:t>u</m:t>
              </w:del>
            </m:r>
          </m:sub>
        </m:sSub>
      </m:oMath>
      <w:r>
        <w:rPr>
          <w:rFonts w:ascii="Times New Roman" w:hAnsi="Times New Roman" w:cs="Times New Roman"/>
          <w:sz w:val="24"/>
          <w:szCs w:val="24"/>
        </w:rPr>
        <w:t xml:space="preserve"> is the current time.</w:t>
      </w:r>
    </w:p>
    <w:p w14:paraId="5DB77121" w14:textId="77B2E90E" w:rsidR="005A464A" w:rsidRDefault="00D6693C" w:rsidP="005A464A">
      <w:pPr>
        <w:ind w:firstLine="720"/>
        <w:jc w:val="both"/>
        <w:rPr>
          <w:rFonts w:ascii="Times New Roman" w:hAnsi="Times New Roman" w:cs="Times New Roman"/>
          <w:sz w:val="24"/>
          <w:szCs w:val="24"/>
        </w:rPr>
      </w:pPr>
      <w:ins w:id="199" w:author="Liu, Luyu" w:date="2020-06-12T15:32:00Z">
        <w:r>
          <w:rPr>
            <w:rFonts w:ascii="Times New Roman" w:hAnsi="Times New Roman" w:cs="Times New Roman"/>
            <w:sz w:val="24"/>
            <w:szCs w:val="24"/>
          </w:rPr>
          <w:t xml:space="preserve">Ideally, </w:t>
        </w:r>
      </w:ins>
      <w:del w:id="200" w:author="Liu, Luyu" w:date="2020-06-12T15:32:00Z">
        <w:r w:rsidR="005A464A" w:rsidDel="00D6693C">
          <w:rPr>
            <w:rFonts w:ascii="Times New Roman" w:hAnsi="Times New Roman" w:cs="Times New Roman"/>
            <w:sz w:val="24"/>
            <w:szCs w:val="24"/>
          </w:rPr>
          <w:delText>T</w:delText>
        </w:r>
      </w:del>
      <w:ins w:id="201" w:author="Liu, Luyu" w:date="2020-06-12T15:32:00Z">
        <w:r>
          <w:rPr>
            <w:rFonts w:ascii="Times New Roman" w:hAnsi="Times New Roman" w:cs="Times New Roman"/>
            <w:sz w:val="24"/>
            <w:szCs w:val="24"/>
          </w:rPr>
          <w:t>t</w:t>
        </w:r>
      </w:ins>
      <w:r w:rsidR="005A464A">
        <w:rPr>
          <w:rFonts w:ascii="Times New Roman" w:hAnsi="Times New Roman" w:cs="Times New Roman"/>
          <w:sz w:val="24"/>
          <w:szCs w:val="24"/>
        </w:rPr>
        <w:t>his strategy can achieve a minimal wait time</w:t>
      </w:r>
      <w:ins w:id="202" w:author="Liu, Luyu" w:date="2020-06-12T15:42:00Z">
        <w:r w:rsidR="00DC0516">
          <w:rPr>
            <w:rFonts w:ascii="Times New Roman" w:hAnsi="Times New Roman" w:cs="Times New Roman"/>
            <w:sz w:val="24"/>
            <w:szCs w:val="24"/>
          </w:rPr>
          <w:t xml:space="preserve"> if no disturbance</w:t>
        </w:r>
      </w:ins>
      <w:r w:rsidR="005A464A">
        <w:rPr>
          <w:rFonts w:ascii="Times New Roman" w:hAnsi="Times New Roman" w:cs="Times New Roman"/>
          <w:sz w:val="24"/>
          <w:szCs w:val="24"/>
        </w:rPr>
        <w:t xml:space="preserve"> as shown in </w:t>
      </w:r>
      <w:r w:rsidR="005A464A">
        <w:rPr>
          <w:rFonts w:ascii="Times New Roman" w:hAnsi="Times New Roman" w:cs="Times New Roman"/>
          <w:sz w:val="24"/>
          <w:szCs w:val="24"/>
        </w:rPr>
        <w:fldChar w:fldCharType="begin"/>
      </w:r>
      <w:r w:rsidR="005A464A">
        <w:rPr>
          <w:rFonts w:ascii="Times New Roman" w:hAnsi="Times New Roman" w:cs="Times New Roman"/>
          <w:sz w:val="24"/>
          <w:szCs w:val="24"/>
        </w:rPr>
        <w:instrText xml:space="preserve"> REF _Ref8118481 \h </w:instrText>
      </w:r>
      <w:r w:rsidR="005A464A">
        <w:rPr>
          <w:rFonts w:ascii="Times New Roman" w:hAnsi="Times New Roman" w:cs="Times New Roman"/>
          <w:sz w:val="24"/>
          <w:szCs w:val="24"/>
        </w:rPr>
      </w:r>
      <w:r w:rsidR="005A464A">
        <w:rPr>
          <w:rFonts w:ascii="Times New Roman" w:hAnsi="Times New Roman" w:cs="Times New Roman"/>
          <w:sz w:val="24"/>
          <w:szCs w:val="24"/>
        </w:rPr>
        <w:fldChar w:fldCharType="separate"/>
      </w:r>
      <w:ins w:id="203" w:author="Liu, Luyu" w:date="2020-06-13T23:17:00Z">
        <w:r w:rsidR="009D7465" w:rsidRPr="00333E7A">
          <w:rPr>
            <w:rFonts w:ascii="Times New Roman" w:hAnsi="Times New Roman" w:cs="Times New Roman"/>
            <w:sz w:val="24"/>
            <w:szCs w:val="24"/>
          </w:rPr>
          <w:t xml:space="preserve">Figure </w:t>
        </w:r>
        <w:r w:rsidR="009D7465">
          <w:rPr>
            <w:rFonts w:ascii="Times New Roman" w:hAnsi="Times New Roman" w:cs="Times New Roman"/>
            <w:noProof/>
            <w:sz w:val="24"/>
            <w:szCs w:val="24"/>
          </w:rPr>
          <w:t>1</w:t>
        </w:r>
      </w:ins>
      <w:del w:id="204" w:author="Liu, Luyu" w:date="2020-06-13T23:17:00Z">
        <w:r w:rsidR="005A464A" w:rsidRPr="00333E7A" w:rsidDel="009D7465">
          <w:rPr>
            <w:rFonts w:ascii="Times New Roman" w:hAnsi="Times New Roman" w:cs="Times New Roman"/>
            <w:sz w:val="24"/>
            <w:szCs w:val="24"/>
          </w:rPr>
          <w:delText xml:space="preserve">Figure </w:delText>
        </w:r>
        <w:r w:rsidR="005A464A" w:rsidDel="009D7465">
          <w:rPr>
            <w:rFonts w:ascii="Times New Roman" w:hAnsi="Times New Roman" w:cs="Times New Roman"/>
            <w:noProof/>
            <w:sz w:val="24"/>
            <w:szCs w:val="24"/>
          </w:rPr>
          <w:delText>1</w:delText>
        </w:r>
      </w:del>
      <w:r w:rsidR="005A464A">
        <w:rPr>
          <w:rFonts w:ascii="Times New Roman" w:hAnsi="Times New Roman" w:cs="Times New Roman"/>
          <w:sz w:val="24"/>
          <w:szCs w:val="24"/>
        </w:rPr>
        <w:fldChar w:fldCharType="end"/>
      </w:r>
      <w:r w:rsidR="005A464A">
        <w:rPr>
          <w:rFonts w:ascii="Times New Roman" w:hAnsi="Times New Roman" w:cs="Times New Roman"/>
          <w:sz w:val="24"/>
          <w:szCs w:val="24"/>
        </w:rPr>
        <w:t xml:space="preserve"> (green line). However, due to the instability of transit system, </w:t>
      </w:r>
      <w:del w:id="205" w:author="Liu, Luyu" w:date="2020-06-12T15:43:00Z">
        <w:r w:rsidR="005A464A" w:rsidDel="00650D62">
          <w:rPr>
            <w:rFonts w:ascii="Times New Roman" w:hAnsi="Times New Roman" w:cs="Times New Roman"/>
            <w:sz w:val="24"/>
            <w:szCs w:val="24"/>
          </w:rPr>
          <w:delText>a GT’s</w:delText>
        </w:r>
      </w:del>
      <w:ins w:id="206" w:author="Liu, Luyu" w:date="2020-06-12T15:43:00Z">
        <w:r w:rsidR="00650D62">
          <w:rPr>
            <w:rFonts w:ascii="Times New Roman" w:hAnsi="Times New Roman" w:cs="Times New Roman"/>
            <w:sz w:val="24"/>
            <w:szCs w:val="24"/>
          </w:rPr>
          <w:t>its</w:t>
        </w:r>
      </w:ins>
      <w:r w:rsidR="005A464A">
        <w:rPr>
          <w:rFonts w:ascii="Times New Roman" w:hAnsi="Times New Roman" w:cs="Times New Roman"/>
          <w:sz w:val="24"/>
          <w:szCs w:val="24"/>
        </w:rPr>
        <w:t xml:space="preserve"> risk of missing a bus is also the highest. Due to the possible reclaimed delay and discontinuity delay, the bus may leave the stop earlier than the </w:t>
      </w:r>
      <w:del w:id="207" w:author="Liu, Luyu" w:date="2020-06-12T15:43:00Z">
        <w:r w:rsidR="005A464A" w:rsidDel="005A3944">
          <w:rPr>
            <w:rFonts w:ascii="Times New Roman" w:hAnsi="Times New Roman" w:cs="Times New Roman"/>
            <w:sz w:val="24"/>
            <w:szCs w:val="24"/>
          </w:rPr>
          <w:delText>ETD</w:delText>
        </w:r>
      </w:del>
      <w:ins w:id="208" w:author="Liu, Luyu" w:date="2020-06-12T15:43:00Z">
        <w:r w:rsidR="005A3944">
          <w:rPr>
            <w:rFonts w:ascii="Times New Roman" w:hAnsi="Times New Roman" w:cs="Times New Roman"/>
            <w:sz w:val="24"/>
            <w:szCs w:val="24"/>
          </w:rPr>
          <w:t>estimated time of departure</w:t>
        </w:r>
      </w:ins>
      <w:r w:rsidR="005A464A">
        <w:rPr>
          <w:rFonts w:ascii="Times New Roman" w:hAnsi="Times New Roman" w:cs="Times New Roman"/>
          <w:sz w:val="24"/>
          <w:szCs w:val="24"/>
        </w:rPr>
        <w:t>. Consequently, the user may suffer from a long waiting time penalty, which is almost equal to a headway, the largest possible waiting time.</w:t>
      </w:r>
    </w:p>
    <w:p w14:paraId="617BE94F" w14:textId="77777777" w:rsidR="005A464A" w:rsidRDefault="005A464A" w:rsidP="005A464A">
      <w:pPr>
        <w:ind w:firstLine="720"/>
        <w:jc w:val="both"/>
        <w:rPr>
          <w:rFonts w:ascii="Times New Roman" w:hAnsi="Times New Roman" w:cs="Times New Roman"/>
          <w:sz w:val="24"/>
          <w:szCs w:val="24"/>
        </w:rPr>
      </w:pPr>
    </w:p>
    <w:p w14:paraId="69B2723C" w14:textId="578E5733"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w:t>
      </w:r>
      <w:del w:id="209" w:author="Liu, Luyu" w:date="2020-06-12T16:02:00Z">
        <w:r w:rsidRPr="00351FFE" w:rsidDel="001E61EC">
          <w:rPr>
            <w:rFonts w:ascii="Times New Roman" w:hAnsi="Times New Roman" w:cs="Times New Roman"/>
            <w:bCs/>
            <w:sz w:val="24"/>
            <w:szCs w:val="24"/>
          </w:rPr>
          <w:delText xml:space="preserve"> (PT)</w:delText>
        </w:r>
      </w:del>
    </w:p>
    <w:p w14:paraId="7DD54F45" w14:textId="36E87555" w:rsidR="005A464A" w:rsidRDefault="005A464A" w:rsidP="005A464A">
      <w:pPr>
        <w:jc w:val="both"/>
        <w:rPr>
          <w:ins w:id="210" w:author="Liu, Luyu" w:date="2020-06-13T21:41:00Z"/>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w:t>
      </w:r>
      <w:ins w:id="211" w:author="Liu, Luyu" w:date="2020-06-12T16:17:00Z">
        <w:r w:rsidR="005E74BE">
          <w:rPr>
            <w:rFonts w:ascii="Times New Roman" w:hAnsi="Times New Roman" w:cs="Times New Roman"/>
            <w:sz w:val="24"/>
            <w:szCs w:val="24"/>
          </w:rPr>
          <w:t xml:space="preserve">to </w:t>
        </w:r>
      </w:ins>
      <w:r>
        <w:rPr>
          <w:rFonts w:ascii="Times New Roman" w:hAnsi="Times New Roman" w:cs="Times New Roman"/>
          <w:sz w:val="24"/>
          <w:szCs w:val="24"/>
        </w:rPr>
        <w:t xml:space="preserve">leave home earlier than the </w:t>
      </w:r>
      <w:del w:id="212" w:author="Liu, Luyu" w:date="2020-06-12T16:02:00Z">
        <w:r w:rsidDel="001E61EC">
          <w:rPr>
            <w:rFonts w:ascii="Times New Roman" w:hAnsi="Times New Roman" w:cs="Times New Roman"/>
            <w:sz w:val="24"/>
            <w:szCs w:val="24"/>
          </w:rPr>
          <w:delText>GT</w:delText>
        </w:r>
      </w:del>
      <w:ins w:id="213" w:author="Liu, Luyu" w:date="2020-06-12T16:02:00Z">
        <w:r w:rsidR="001E61EC">
          <w:rPr>
            <w:rFonts w:ascii="Times New Roman" w:hAnsi="Times New Roman" w:cs="Times New Roman"/>
            <w:sz w:val="24"/>
            <w:szCs w:val="24"/>
          </w:rPr>
          <w:t>greedy tactic</w:t>
        </w:r>
      </w:ins>
      <w:r>
        <w:rPr>
          <w:rFonts w:ascii="Times New Roman" w:hAnsi="Times New Roman" w:cs="Times New Roman"/>
          <w:sz w:val="24"/>
          <w:szCs w:val="24"/>
        </w:rPr>
        <w:t xml:space="preserve">.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del w:id="214" w:author="Liu, Luyu" w:date="2020-06-12T16:18:00Z">
        <w:r w:rsidDel="00931385">
          <w:rPr>
            <w:rFonts w:ascii="Times New Roman" w:hAnsi="Times New Roman" w:cs="Times New Roman"/>
            <w:sz w:val="24"/>
            <w:szCs w:val="24"/>
          </w:rPr>
          <w:delText>,</w:delText>
        </w:r>
      </w:del>
      <w:r>
        <w:rPr>
          <w:rFonts w:ascii="Times New Roman" w:hAnsi="Times New Roman" w:cs="Times New Roman"/>
          <w:sz w:val="24"/>
          <w:szCs w:val="24"/>
        </w:rPr>
        <w:t xml:space="preserve"> trades some time to reduce risk of missing a bus.  Given a user-designated </w:t>
      </w:r>
      <w:del w:id="215" w:author="Liu, Luyu" w:date="2020-06-12T16:02:00Z">
        <w:r w:rsidDel="001E61EC">
          <w:rPr>
            <w:rFonts w:ascii="Times New Roman" w:hAnsi="Times New Roman" w:cs="Times New Roman"/>
            <w:sz w:val="24"/>
            <w:szCs w:val="24"/>
          </w:rPr>
          <w:delText>IB</w:delText>
        </w:r>
      </w:del>
      <w:ins w:id="216" w:author="Liu, Luyu" w:date="2020-06-12T16:02:00Z">
        <w:r w:rsidR="001E61EC">
          <w:rPr>
            <w:rFonts w:ascii="Times New Roman" w:hAnsi="Times New Roman" w:cs="Times New Roman"/>
            <w:sz w:val="24"/>
            <w:szCs w:val="24"/>
          </w:rPr>
          <w:t>insurance buffer</w:t>
        </w:r>
      </w:ins>
      <w:ins w:id="217" w:author="Liu, Luyu" w:date="2020-06-12T16:03:00Z">
        <w:r w:rsidR="000A621D">
          <w:rPr>
            <w:rFonts w:ascii="Times New Roman" w:hAnsi="Times New Roman" w:cs="Times New Roman"/>
            <w:sz w:val="24"/>
            <w:szCs w:val="24"/>
          </w:rPr>
          <w:t xml:space="preserve"> </w:t>
        </w:r>
        <w:r w:rsidR="000A621D" w:rsidRPr="002225A0">
          <w:rPr>
            <w:rFonts w:ascii="Times New Roman" w:hAnsi="Times New Roman" w:cs="Times New Roman"/>
            <w:i/>
            <w:sz w:val="24"/>
            <w:szCs w:val="24"/>
            <w:rPrChange w:id="218" w:author="Liu, Luyu" w:date="2020-06-12T16:10:00Z">
              <w:rPr>
                <w:rFonts w:ascii="Times New Roman" w:hAnsi="Times New Roman" w:cs="Times New Roman"/>
                <w:sz w:val="24"/>
                <w:szCs w:val="24"/>
              </w:rPr>
            </w:rPrChange>
          </w:rPr>
          <w:t>IB</w:t>
        </w:r>
      </w:ins>
      <w:r w:rsidRPr="002225A0">
        <w:rPr>
          <w:rFonts w:ascii="Times New Roman" w:hAnsi="Times New Roman" w:cs="Times New Roman"/>
          <w:i/>
          <w:sz w:val="24"/>
          <w:szCs w:val="24"/>
          <w:rPrChange w:id="219" w:author="Liu, Luyu" w:date="2020-06-12T16:10:00Z">
            <w:rPr>
              <w:rFonts w:ascii="Times New Roman" w:hAnsi="Times New Roman" w:cs="Times New Roman"/>
              <w:sz w:val="24"/>
              <w:szCs w:val="24"/>
            </w:rPr>
          </w:rPrChange>
        </w:rPr>
        <w:t>,</w:t>
      </w:r>
      <w:r>
        <w:rPr>
          <w:rFonts w:ascii="Times New Roman" w:hAnsi="Times New Roman" w:cs="Times New Roman"/>
          <w:sz w:val="24"/>
          <w:szCs w:val="24"/>
        </w:rPr>
        <w:t xml:space="preserve"> the</w:t>
      </w:r>
      <w:ins w:id="220" w:author="Liu, Luyu" w:date="2020-06-13T21:44:00Z">
        <w:r w:rsidR="004C1B1D">
          <w:rPr>
            <w:rFonts w:ascii="Times New Roman" w:hAnsi="Times New Roman" w:cs="Times New Roman"/>
            <w:sz w:val="24"/>
            <w:szCs w:val="24"/>
          </w:rPr>
          <w:t xml:space="preserve"> pseudo code</w:t>
        </w:r>
      </w:ins>
      <w:del w:id="221" w:author="Liu, Luyu" w:date="2020-06-13T21:44:00Z">
        <w:r w:rsidDel="004C1B1D">
          <w:rPr>
            <w:rFonts w:ascii="Times New Roman" w:hAnsi="Times New Roman" w:cs="Times New Roman"/>
            <w:sz w:val="24"/>
            <w:szCs w:val="24"/>
          </w:rPr>
          <w:delText xml:space="preserve"> </w:delText>
        </w:r>
      </w:del>
      <w:ins w:id="222" w:author="Liu, Luyu" w:date="2020-06-13T21:44:00Z">
        <w:r w:rsidR="004C1B1D">
          <w:rPr>
            <w:rFonts w:ascii="Times New Roman" w:hAnsi="Times New Roman" w:cs="Times New Roman"/>
            <w:sz w:val="24"/>
            <w:szCs w:val="24"/>
          </w:rPr>
          <w:t xml:space="preserve"> for home departure time</w:t>
        </w:r>
      </w:ins>
      <w:ins w:id="223" w:author="Liu, Luyu" w:date="2020-06-13T23:12:00Z">
        <w:r w:rsidR="00E07DC8">
          <w:rPr>
            <w:rFonts w:ascii="Times New Roman" w:hAnsi="Times New Roman" w:cs="Times New Roman"/>
            <w:sz w:val="24"/>
            <w:szCs w:val="24"/>
          </w:rPr>
          <w:t xml:space="preserve"> </w:t>
        </w:r>
        <w:r w:rsidR="00E07DC8" w:rsidRPr="00E07DC8">
          <w:rPr>
            <w:rFonts w:ascii="Times New Roman" w:hAnsi="Times New Roman" w:cs="Times New Roman"/>
            <w:i/>
            <w:sz w:val="24"/>
            <w:szCs w:val="24"/>
            <w:rPrChange w:id="224" w:author="Liu, Luyu" w:date="2020-06-13T23:12:00Z">
              <w:rPr>
                <w:rFonts w:ascii="Times New Roman" w:hAnsi="Times New Roman" w:cs="Times New Roman"/>
                <w:sz w:val="24"/>
                <w:szCs w:val="24"/>
              </w:rPr>
            </w:rPrChange>
          </w:rPr>
          <w:t>t</w:t>
        </w:r>
      </w:ins>
      <w:ins w:id="225" w:author="Liu, Luyu" w:date="2020-06-12T16:02:00Z">
        <w:r w:rsidR="001E61EC">
          <w:rPr>
            <w:rFonts w:ascii="Times New Roman" w:hAnsi="Times New Roman" w:cs="Times New Roman"/>
            <w:sz w:val="24"/>
            <w:szCs w:val="24"/>
          </w:rPr>
          <w:t xml:space="preserve"> </w:t>
        </w:r>
      </w:ins>
      <w:del w:id="226" w:author="Liu, Luyu" w:date="2020-06-12T16:02:00Z">
        <w:r w:rsidDel="001E61EC">
          <w:rPr>
            <w:rFonts w:ascii="Times New Roman" w:hAnsi="Times New Roman" w:cs="Times New Roman"/>
            <w:sz w:val="24"/>
            <w:szCs w:val="24"/>
          </w:rPr>
          <w:delText xml:space="preserve">HDT </w:delText>
        </w:r>
      </w:del>
      <w:r>
        <w:rPr>
          <w:rFonts w:ascii="Times New Roman" w:hAnsi="Times New Roman" w:cs="Times New Roman"/>
          <w:sz w:val="24"/>
          <w:szCs w:val="24"/>
        </w:rPr>
        <w:t xml:space="preserve">is:  </w:t>
      </w:r>
    </w:p>
    <w:tbl>
      <w:tblPr>
        <w:tblStyle w:val="TableGrid"/>
        <w:tblW w:w="49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27" w:author="Liu, Luyu" w:date="2020-06-13T21:43:00Z">
          <w:tblPr>
            <w:tblStyle w:val="TableGrid"/>
            <w:tblW w:w="4950" w:type="pct"/>
            <w:tblLook w:val="04A0" w:firstRow="1" w:lastRow="0" w:firstColumn="1" w:lastColumn="0" w:noHBand="0" w:noVBand="1"/>
          </w:tblPr>
        </w:tblPrChange>
      </w:tblPr>
      <w:tblGrid>
        <w:gridCol w:w="365"/>
        <w:gridCol w:w="8165"/>
        <w:gridCol w:w="736"/>
        <w:tblGridChange w:id="228">
          <w:tblGrid>
            <w:gridCol w:w="5"/>
            <w:gridCol w:w="360"/>
            <w:gridCol w:w="5"/>
            <w:gridCol w:w="8157"/>
            <w:gridCol w:w="3"/>
            <w:gridCol w:w="732"/>
            <w:gridCol w:w="4"/>
          </w:tblGrid>
        </w:tblGridChange>
      </w:tblGrid>
      <w:tr w:rsidR="00F925FB" w14:paraId="252A2A52" w14:textId="77777777" w:rsidTr="00E80762">
        <w:trPr>
          <w:trHeight w:val="580"/>
          <w:ins w:id="229" w:author="Liu, Luyu" w:date="2020-06-13T21:41:00Z"/>
          <w:trPrChange w:id="230" w:author="Liu, Luyu" w:date="2020-06-13T21:43:00Z">
            <w:trPr>
              <w:gridBefore w:val="1"/>
              <w:gridAfter w:val="0"/>
              <w:trHeight w:val="580"/>
            </w:trPr>
          </w:trPrChange>
        </w:trPr>
        <w:tc>
          <w:tcPr>
            <w:tcW w:w="197" w:type="pct"/>
            <w:tcPrChange w:id="231" w:author="Liu, Luyu" w:date="2020-06-13T21:43:00Z">
              <w:tcPr>
                <w:tcW w:w="197" w:type="pct"/>
                <w:gridSpan w:val="2"/>
              </w:tcPr>
            </w:tcPrChange>
          </w:tcPr>
          <w:p w14:paraId="1FF661B7" w14:textId="77777777" w:rsidR="00F925FB" w:rsidRDefault="00F925FB" w:rsidP="00F925FB">
            <w:pPr>
              <w:spacing w:after="160" w:line="259" w:lineRule="auto"/>
              <w:jc w:val="both"/>
              <w:rPr>
                <w:ins w:id="232" w:author="Liu, Luyu" w:date="2020-06-13T21:41:00Z"/>
                <w:rFonts w:ascii="Times New Roman" w:eastAsia="Yu Mincho" w:hAnsi="Times New Roman" w:cs="Times New Roman"/>
                <w:sz w:val="24"/>
                <w:szCs w:val="24"/>
                <w:lang w:eastAsia="ja-JP"/>
              </w:rPr>
            </w:pPr>
          </w:p>
        </w:tc>
        <w:tc>
          <w:tcPr>
            <w:tcW w:w="4406" w:type="pct"/>
            <w:vAlign w:val="center"/>
            <w:hideMark/>
            <w:tcPrChange w:id="233" w:author="Liu, Luyu" w:date="2020-06-13T21:43:00Z">
              <w:tcPr>
                <w:tcW w:w="4406" w:type="pct"/>
                <w:hideMark/>
              </w:tcPr>
            </w:tcPrChange>
          </w:tcPr>
          <w:p w14:paraId="5BFEE6B7" w14:textId="77777777" w:rsidR="00F925FB" w:rsidRDefault="00F925FB" w:rsidP="00F925FB">
            <w:pPr>
              <w:rPr>
                <w:ins w:id="234" w:author="Liu, Luyu" w:date="2020-06-13T21:42:00Z"/>
                <w:rFonts w:ascii="Times New Roman" w:eastAsia="Yu Mincho" w:hAnsi="Times New Roman" w:cs="Times New Roman"/>
                <w:b/>
                <w:sz w:val="24"/>
                <w:szCs w:val="24"/>
              </w:rPr>
            </w:pPr>
            <w:ins w:id="235" w:author="Liu, Luyu" w:date="2020-06-13T21:42:00Z">
              <w:r w:rsidRPr="00C67C7D">
                <w:rPr>
                  <w:rFonts w:ascii="Times New Roman" w:eastAsia="Yu Mincho" w:hAnsi="Times New Roman" w:cs="Times New Roman"/>
                  <w:b/>
                  <w:sz w:val="24"/>
                  <w:szCs w:val="24"/>
                </w:rPr>
                <w:t xml:space="preserve">while </w:t>
              </w:r>
              <w:r w:rsidRPr="00C67C7D">
                <w:rPr>
                  <w:rFonts w:ascii="Times New Roman" w:eastAsia="Yu Mincho" w:hAnsi="Times New Roman" w:cs="Times New Roman"/>
                  <w:sz w:val="24"/>
                  <w:szCs w:val="24"/>
                </w:rPr>
                <w:t>there is a new update</w:t>
              </w:r>
              <w:r>
                <w:rPr>
                  <w:rFonts w:ascii="Times New Roman" w:eastAsia="Yu Mincho" w:hAnsi="Times New Roman" w:cs="Times New Roman"/>
                  <w:b/>
                  <w:sz w:val="24"/>
                  <w:szCs w:val="24"/>
                </w:rPr>
                <w:t xml:space="preserve"> do:</w:t>
              </w:r>
            </w:ins>
          </w:p>
          <w:p w14:paraId="5CE5DE0F" w14:textId="61CEDE92" w:rsidR="00F925FB" w:rsidRDefault="00F925FB" w:rsidP="00F925FB">
            <w:pPr>
              <w:rPr>
                <w:ins w:id="236" w:author="Liu, Luyu" w:date="2020-06-13T21:42:00Z"/>
                <w:rFonts w:ascii="Times New Roman" w:eastAsia="Yu Mincho" w:hAnsi="Times New Roman" w:cs="Times New Roman"/>
                <w:sz w:val="24"/>
                <w:szCs w:val="24"/>
              </w:rPr>
            </w:pPr>
            <w:ins w:id="237" w:author="Liu, Luyu" w:date="2020-06-13T21:42:00Z">
              <w:r>
                <w:rPr>
                  <w:rFonts w:ascii="Times New Roman" w:eastAsia="Yu Mincho" w:hAnsi="Times New Roman" w:cs="Times New Roman"/>
                  <w:b/>
                  <w:sz w:val="24"/>
                  <w:szCs w:val="24"/>
                </w:rPr>
                <w:t xml:space="preserve">      if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ins>
            <m:oMath>
              <m:r>
                <w:ins w:id="238" w:author="Liu, Luyu" w:date="2020-06-13T21:43:00Z">
                  <w:rPr>
                    <w:rFonts w:ascii="Cambria Math" w:hAnsi="Cambria Math" w:cs="Times New Roman"/>
                    <w:sz w:val="24"/>
                    <w:szCs w:val="24"/>
                  </w:rPr>
                  <m:t>+IB</m:t>
                </w:ins>
              </m:r>
              <m:r>
                <w:ins w:id="239" w:author="Liu, Luyu" w:date="2020-06-13T21:42:00Z">
                  <w:rPr>
                    <w:rFonts w:ascii="Cambria Math" w:hAnsi="Cambria Math" w:cs="Times New Roman"/>
                    <w:sz w:val="24"/>
                    <w:szCs w:val="24"/>
                  </w:rPr>
                  <m:t>≥</m:t>
                </w:ins>
              </m:r>
              <m:sSub>
                <m:sSubPr>
                  <m:ctrlPr>
                    <w:ins w:id="240" w:author="Liu, Luyu" w:date="2020-06-13T21:42:00Z">
                      <w:rPr>
                        <w:rFonts w:ascii="Cambria Math" w:hAnsi="Cambria Math" w:cs="Times New Roman"/>
                        <w:i/>
                        <w:sz w:val="24"/>
                        <w:szCs w:val="24"/>
                      </w:rPr>
                    </w:ins>
                  </m:ctrlPr>
                </m:sSubPr>
                <m:e>
                  <m:r>
                    <w:ins w:id="241" w:author="Liu, Luyu" w:date="2020-06-13T21:42:00Z">
                      <w:rPr>
                        <w:rFonts w:ascii="Cambria Math" w:hAnsi="Cambria Math" w:cs="Times New Roman"/>
                        <w:sz w:val="24"/>
                        <w:szCs w:val="24"/>
                      </w:rPr>
                      <m:t>T</m:t>
                    </w:ins>
                  </m:r>
                </m:e>
                <m:sub>
                  <m:r>
                    <w:ins w:id="242" w:author="Liu, Luyu" w:date="2020-06-13T21:42:00Z">
                      <w:rPr>
                        <w:rFonts w:ascii="Cambria Math" w:hAnsi="Cambria Math" w:cs="Times New Roman"/>
                        <w:sz w:val="24"/>
                        <w:szCs w:val="24"/>
                      </w:rPr>
                      <m:t>e</m:t>
                    </w:ins>
                  </m:r>
                </m:sub>
              </m:sSub>
            </m:oMath>
          </w:p>
          <w:p w14:paraId="7984CEA5" w14:textId="77777777" w:rsidR="00F925FB" w:rsidRDefault="00F925FB" w:rsidP="00F925FB">
            <w:pPr>
              <w:rPr>
                <w:ins w:id="243" w:author="Liu, Luyu" w:date="2020-06-13T21:42:00Z"/>
                <w:rFonts w:ascii="Times New Roman" w:eastAsia="Yu Mincho" w:hAnsi="Times New Roman" w:cs="Times New Roman"/>
                <w:sz w:val="24"/>
                <w:szCs w:val="24"/>
              </w:rPr>
            </w:pPr>
            <w:ins w:id="244" w:author="Liu, Luyu" w:date="2020-06-13T21:42:00Z">
              <w:r>
                <w:rPr>
                  <w:rFonts w:ascii="Times New Roman" w:eastAsia="Yu Mincho" w:hAnsi="Times New Roman" w:cs="Times New Roman"/>
                  <w:sz w:val="24"/>
                  <w:szCs w:val="24"/>
                </w:rPr>
                <w:t xml:space="preserve">            return </w:t>
              </w:r>
              <m:oMath>
                <m:r>
                  <w:rPr>
                    <w:rFonts w:ascii="Cambria Math" w:eastAsia="Yu Mincho"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oMath>
            </w:ins>
          </w:p>
          <w:p w14:paraId="76F8910A" w14:textId="77777777" w:rsidR="00F925FB" w:rsidRPr="00C67C7D" w:rsidRDefault="00F925FB" w:rsidP="00F925FB">
            <w:pPr>
              <w:rPr>
                <w:ins w:id="245" w:author="Liu, Luyu" w:date="2020-06-13T21:42:00Z"/>
                <w:rFonts w:ascii="Times New Roman" w:eastAsia="Yu Mincho" w:hAnsi="Times New Roman" w:cs="Times New Roman"/>
                <w:b/>
                <w:sz w:val="24"/>
                <w:szCs w:val="24"/>
              </w:rPr>
            </w:pPr>
            <w:ins w:id="246" w:author="Liu, Luyu" w:date="2020-06-13T21:42:00Z">
              <w:r>
                <w:rPr>
                  <w:rFonts w:ascii="Times New Roman" w:eastAsia="Yu Mincho" w:hAnsi="Times New Roman" w:cs="Times New Roman"/>
                  <w:sz w:val="24"/>
                  <w:szCs w:val="24"/>
                </w:rPr>
                <w:t xml:space="preserve">      </w:t>
              </w:r>
              <w:r w:rsidRPr="00C67C7D">
                <w:rPr>
                  <w:rFonts w:ascii="Times New Roman" w:eastAsia="Yu Mincho" w:hAnsi="Times New Roman" w:cs="Times New Roman"/>
                  <w:b/>
                  <w:sz w:val="24"/>
                  <w:szCs w:val="24"/>
                </w:rPr>
                <w:t>else</w:t>
              </w:r>
            </w:ins>
          </w:p>
          <w:p w14:paraId="06DBAD4B" w14:textId="38E12BA3" w:rsidR="00F925FB" w:rsidRPr="00F925FB" w:rsidRDefault="00F925FB" w:rsidP="00F925FB">
            <w:pPr>
              <w:spacing w:after="160" w:line="259" w:lineRule="auto"/>
              <w:jc w:val="both"/>
              <w:rPr>
                <w:ins w:id="247" w:author="Liu, Luyu" w:date="2020-06-13T21:41:00Z"/>
                <w:rFonts w:ascii="Cambria Math" w:hAnsi="Cambria Math" w:cs="Times New Roman"/>
                <w:sz w:val="24"/>
                <w:szCs w:val="24"/>
                <w:oMath/>
                <w:rPrChange w:id="248" w:author="Liu, Luyu" w:date="2020-06-13T21:42:00Z">
                  <w:rPr>
                    <w:ins w:id="249" w:author="Liu, Luyu" w:date="2020-06-13T21:41:00Z"/>
                    <w:rFonts w:ascii="Cambria Math" w:hAnsi="Cambria Math" w:cs="Times New Roman"/>
                    <w:sz w:val="24"/>
                    <w:szCs w:val="24"/>
                    <w:oMath/>
                  </w:rPr>
                </w:rPrChange>
              </w:rPr>
            </w:pPr>
            <w:ins w:id="250" w:author="Liu, Luyu" w:date="2020-06-13T21:42:00Z">
              <w:r>
                <w:rPr>
                  <w:rFonts w:ascii="Times New Roman" w:eastAsia="Yu Mincho" w:hAnsi="Times New Roman" w:cs="Times New Roman"/>
                  <w:sz w:val="24"/>
                  <w:szCs w:val="24"/>
                </w:rPr>
                <w:t xml:space="preserve">            wait until next update</w:t>
              </w:r>
            </w:ins>
          </w:p>
        </w:tc>
        <w:tc>
          <w:tcPr>
            <w:tcW w:w="397" w:type="pct"/>
            <w:vAlign w:val="center"/>
            <w:hideMark/>
            <w:tcPrChange w:id="251" w:author="Liu, Luyu" w:date="2020-06-13T21:43:00Z">
              <w:tcPr>
                <w:tcW w:w="397" w:type="pct"/>
                <w:gridSpan w:val="2"/>
                <w:hideMark/>
              </w:tcPr>
            </w:tcPrChange>
          </w:tcPr>
          <w:p w14:paraId="3493CCF2" w14:textId="128515AB" w:rsidR="00F925FB" w:rsidRPr="00F925FB" w:rsidRDefault="00F925FB" w:rsidP="004D6471">
            <w:pPr>
              <w:jc w:val="both"/>
              <w:rPr>
                <w:ins w:id="252" w:author="Liu, Luyu" w:date="2020-06-13T21:41:00Z"/>
                <w:rFonts w:eastAsia="Yu Mincho"/>
                <w:lang w:eastAsia="ja-JP"/>
              </w:rPr>
              <w:pPrChange w:id="253" w:author="Liu, Luyu" w:date="2020-06-13T21:43:00Z">
                <w:pPr>
                  <w:spacing w:after="160" w:line="259" w:lineRule="auto"/>
                  <w:jc w:val="both"/>
                </w:pPr>
              </w:pPrChange>
            </w:pPr>
            <w:ins w:id="254" w:author="Liu, Luyu" w:date="2020-06-13T21:41:00Z">
              <w:r w:rsidRPr="004D6471">
                <w:rPr>
                  <w:rFonts w:ascii="Times New Roman" w:hAnsi="Times New Roman" w:cs="Times New Roman"/>
                  <w:sz w:val="24"/>
                  <w:szCs w:val="24"/>
                  <w:rPrChange w:id="255" w:author="Liu, Luyu" w:date="2020-06-13T21:43:00Z">
                    <w:rPr>
                      <w:rFonts w:eastAsia="Yu Mincho"/>
                      <w:lang w:eastAsia="ja-JP"/>
                    </w:rPr>
                  </w:rPrChange>
                </w:rPr>
                <w:t>(</w:t>
              </w:r>
              <w:r w:rsidRPr="004D6471">
                <w:rPr>
                  <w:rFonts w:ascii="Times New Roman" w:hAnsi="Times New Roman" w:cs="Times New Roman"/>
                  <w:sz w:val="24"/>
                  <w:szCs w:val="24"/>
                  <w:rPrChange w:id="256" w:author="Liu, Luyu" w:date="2020-06-13T21:43:00Z">
                    <w:rPr>
                      <w:rFonts w:eastAsia="Yu Mincho"/>
                      <w:lang w:eastAsia="ja-JP"/>
                    </w:rPr>
                  </w:rPrChange>
                </w:rPr>
                <w:fldChar w:fldCharType="begin"/>
              </w:r>
              <w:r w:rsidRPr="004D6471">
                <w:rPr>
                  <w:rFonts w:ascii="Times New Roman" w:hAnsi="Times New Roman" w:cs="Times New Roman"/>
                  <w:sz w:val="24"/>
                  <w:szCs w:val="24"/>
                  <w:rPrChange w:id="257" w:author="Liu, Luyu" w:date="2020-06-13T21:43:00Z">
                    <w:rPr>
                      <w:rFonts w:eastAsia="Yu Mincho"/>
                      <w:lang w:eastAsia="ja-JP"/>
                    </w:rPr>
                  </w:rPrChange>
                </w:rPr>
                <w:instrText xml:space="preserve"> SEQ Equation \* ARABIC </w:instrText>
              </w:r>
              <w:r w:rsidRPr="004D6471">
                <w:rPr>
                  <w:rFonts w:ascii="Times New Roman" w:hAnsi="Times New Roman" w:cs="Times New Roman"/>
                  <w:sz w:val="24"/>
                  <w:szCs w:val="24"/>
                  <w:rPrChange w:id="258" w:author="Liu, Luyu" w:date="2020-06-13T21:43:00Z">
                    <w:rPr>
                      <w:rFonts w:eastAsia="Yu Mincho"/>
                      <w:lang w:eastAsia="ja-JP"/>
                    </w:rPr>
                  </w:rPrChange>
                </w:rPr>
                <w:fldChar w:fldCharType="separate"/>
              </w:r>
            </w:ins>
            <w:ins w:id="259" w:author="Liu, Luyu" w:date="2020-06-13T21:43:00Z">
              <w:r w:rsidR="004D6471">
                <w:rPr>
                  <w:rFonts w:ascii="Times New Roman" w:hAnsi="Times New Roman" w:cs="Times New Roman"/>
                  <w:noProof/>
                  <w:sz w:val="24"/>
                  <w:szCs w:val="24"/>
                </w:rPr>
                <w:t>6</w:t>
              </w:r>
            </w:ins>
            <w:ins w:id="260" w:author="Liu, Luyu" w:date="2020-06-13T21:41:00Z">
              <w:r w:rsidRPr="004D6471">
                <w:rPr>
                  <w:rFonts w:ascii="Times New Roman" w:hAnsi="Times New Roman" w:cs="Times New Roman"/>
                  <w:sz w:val="24"/>
                  <w:szCs w:val="24"/>
                  <w:rPrChange w:id="261" w:author="Liu, Luyu" w:date="2020-06-13T21:43:00Z">
                    <w:rPr>
                      <w:rFonts w:eastAsia="Yu Mincho"/>
                      <w:lang w:eastAsia="ja-JP"/>
                    </w:rPr>
                  </w:rPrChange>
                </w:rPr>
                <w:fldChar w:fldCharType="end"/>
              </w:r>
              <w:r w:rsidRPr="004D6471">
                <w:rPr>
                  <w:rFonts w:ascii="Times New Roman" w:hAnsi="Times New Roman" w:cs="Times New Roman"/>
                  <w:sz w:val="24"/>
                  <w:szCs w:val="24"/>
                  <w:rPrChange w:id="262" w:author="Liu, Luyu" w:date="2020-06-13T21:43:00Z">
                    <w:rPr>
                      <w:rFonts w:eastAsia="Yu Mincho"/>
                      <w:lang w:eastAsia="ja-JP"/>
                    </w:rPr>
                  </w:rPrChange>
                </w:rPr>
                <w:t>)</w:t>
              </w:r>
            </w:ins>
          </w:p>
        </w:tc>
      </w:tr>
      <w:tr w:rsidR="005A464A" w:rsidDel="00F925FB" w14:paraId="2D1376CD" w14:textId="68139012" w:rsidTr="00E80762">
        <w:tblPrEx>
          <w:tblPrExChange w:id="263" w:author="Liu, Luyu" w:date="2020-06-13T21:43: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580"/>
          <w:del w:id="264" w:author="Liu, Luyu" w:date="2020-06-13T21:41:00Z"/>
          <w:trPrChange w:id="265" w:author="Liu, Luyu" w:date="2020-06-13T21:43:00Z">
            <w:trPr>
              <w:trHeight w:val="580"/>
              <w:jc w:val="center"/>
            </w:trPr>
          </w:trPrChange>
        </w:trPr>
        <w:tc>
          <w:tcPr>
            <w:tcW w:w="197" w:type="pct"/>
            <w:tcPrChange w:id="266" w:author="Liu, Luyu" w:date="2020-06-13T21:43:00Z">
              <w:tcPr>
                <w:tcW w:w="197" w:type="pct"/>
                <w:gridSpan w:val="2"/>
                <w:vAlign w:val="center"/>
              </w:tcPr>
            </w:tcPrChange>
          </w:tcPr>
          <w:p w14:paraId="7B4F0459" w14:textId="52756B69" w:rsidR="005A464A" w:rsidDel="00F925FB" w:rsidRDefault="005A464A" w:rsidP="005A464A">
            <w:pPr>
              <w:jc w:val="center"/>
              <w:rPr>
                <w:del w:id="267" w:author="Liu, Luyu" w:date="2020-06-13T21:41:00Z"/>
                <w:rFonts w:ascii="Times New Roman" w:eastAsia="Yu Mincho" w:hAnsi="Times New Roman" w:cs="Times New Roman"/>
                <w:sz w:val="24"/>
                <w:szCs w:val="24"/>
                <w:lang w:eastAsia="ja-JP"/>
              </w:rPr>
            </w:pPr>
          </w:p>
        </w:tc>
        <w:tc>
          <w:tcPr>
            <w:tcW w:w="4406" w:type="pct"/>
            <w:hideMark/>
            <w:tcPrChange w:id="268" w:author="Liu, Luyu" w:date="2020-06-13T21:43:00Z">
              <w:tcPr>
                <w:tcW w:w="4406" w:type="pct"/>
                <w:gridSpan w:val="3"/>
                <w:vAlign w:val="center"/>
                <w:hideMark/>
              </w:tcPr>
            </w:tcPrChange>
          </w:tcPr>
          <w:p w14:paraId="2166B4F5" w14:textId="3BC3C1B3" w:rsidR="005A464A" w:rsidDel="00F925FB" w:rsidRDefault="00373BEE" w:rsidP="005A464A">
            <w:pPr>
              <w:rPr>
                <w:del w:id="269" w:author="Liu, Luyu" w:date="2020-06-13T21:41:00Z"/>
                <w:rFonts w:ascii="Times New Roman" w:hAnsi="Times New Roman" w:cs="Times New Roman"/>
                <w:sz w:val="24"/>
                <w:szCs w:val="24"/>
              </w:rPr>
            </w:pPr>
            <m:oMathPara>
              <m:oMath>
                <m:sSub>
                  <m:sSubPr>
                    <m:ctrlPr>
                      <w:del w:id="270" w:author="Liu, Luyu" w:date="2020-06-12T16:02:00Z">
                        <w:rPr>
                          <w:rFonts w:ascii="Cambria Math" w:hAnsi="Cambria Math" w:cs="Times New Roman"/>
                          <w:i/>
                          <w:sz w:val="24"/>
                          <w:szCs w:val="24"/>
                        </w:rPr>
                      </w:del>
                    </m:ctrlPr>
                  </m:sSubPr>
                  <m:e>
                    <m:r>
                      <w:del w:id="271" w:author="Liu, Luyu" w:date="2020-06-12T16:02:00Z">
                        <w:rPr>
                          <w:rFonts w:ascii="Cambria Math" w:hAnsi="Cambria Math" w:cs="Times New Roman"/>
                          <w:sz w:val="24"/>
                          <w:szCs w:val="24"/>
                        </w:rPr>
                        <m:t>t</m:t>
                      </w:del>
                    </m:r>
                  </m:e>
                  <m:sub>
                    <m:r>
                      <w:del w:id="272" w:author="Liu, Luyu" w:date="2020-06-12T16:02:00Z">
                        <w:rPr>
                          <w:rFonts w:ascii="Cambria Math" w:hAnsi="Cambria Math" w:cs="Times New Roman"/>
                          <w:sz w:val="24"/>
                          <w:szCs w:val="24"/>
                        </w:rPr>
                        <m:t>hd</m:t>
                      </w:del>
                    </m:r>
                  </m:sub>
                </m:sSub>
                <m:r>
                  <w:del w:id="273" w:author="Liu, Luyu" w:date="2020-06-13T21:41:00Z">
                    <w:rPr>
                      <w:rFonts w:ascii="Cambria Math" w:hAnsi="Cambria Math" w:cs="Times New Roman"/>
                      <w:sz w:val="24"/>
                      <w:szCs w:val="24"/>
                    </w:rPr>
                    <m:t>=</m:t>
                  </w:del>
                </m:r>
                <m:sSub>
                  <m:sSubPr>
                    <m:ctrlPr>
                      <w:del w:id="274" w:author="Liu, Luyu" w:date="2020-06-13T21:41:00Z">
                        <w:rPr>
                          <w:rFonts w:ascii="Cambria Math" w:hAnsi="Cambria Math" w:cs="Times New Roman"/>
                          <w:i/>
                          <w:sz w:val="24"/>
                          <w:szCs w:val="24"/>
                        </w:rPr>
                      </w:del>
                    </m:ctrlPr>
                  </m:sSubPr>
                  <m:e>
                    <m:r>
                      <w:del w:id="275" w:author="Liu, Luyu" w:date="2020-06-13T21:41:00Z">
                        <w:rPr>
                          <w:rFonts w:ascii="Cambria Math" w:hAnsi="Cambria Math" w:cs="Times New Roman"/>
                          <w:sz w:val="24"/>
                          <w:szCs w:val="24"/>
                        </w:rPr>
                        <m:t>t</m:t>
                      </w:del>
                    </m:r>
                  </m:e>
                  <m:sub>
                    <m:r>
                      <w:del w:id="276" w:author="Liu, Luyu" w:date="2020-06-13T21:41:00Z">
                        <w:rPr>
                          <w:rFonts w:ascii="Cambria Math" w:hAnsi="Cambria Math" w:cs="Times New Roman"/>
                          <w:sz w:val="24"/>
                          <w:szCs w:val="24"/>
                        </w:rPr>
                        <m:t>c</m:t>
                      </w:del>
                    </m:r>
                    <m:r>
                      <w:del w:id="277" w:author="Liu, Luyu" w:date="2020-06-12T16:02:00Z">
                        <w:rPr>
                          <w:rFonts w:ascii="Cambria Math" w:hAnsi="Cambria Math" w:cs="Times New Roman"/>
                          <w:sz w:val="24"/>
                          <w:szCs w:val="24"/>
                        </w:rPr>
                        <m:t>u</m:t>
                      </w:del>
                    </m:r>
                  </m:sub>
                </m:sSub>
                <m:r>
                  <w:del w:id="278" w:author="Liu, Luyu" w:date="2020-06-13T21:41:00Z">
                    <w:rPr>
                      <w:rFonts w:ascii="Cambria Math" w:hAnsi="Cambria Math" w:cs="Times New Roman"/>
                      <w:sz w:val="24"/>
                      <w:szCs w:val="24"/>
                    </w:rPr>
                    <m:t xml:space="preserve">, if </m:t>
                  </w:del>
                </m:r>
                <m:sSub>
                  <m:sSubPr>
                    <m:ctrlPr>
                      <w:del w:id="279" w:author="Liu, Luyu" w:date="2020-06-13T21:41:00Z">
                        <w:rPr>
                          <w:rFonts w:ascii="Cambria Math" w:hAnsi="Cambria Math" w:cs="Times New Roman"/>
                          <w:i/>
                          <w:sz w:val="24"/>
                          <w:szCs w:val="24"/>
                        </w:rPr>
                      </w:del>
                    </m:ctrlPr>
                  </m:sSubPr>
                  <m:e>
                    <m:r>
                      <w:del w:id="280" w:author="Liu, Luyu" w:date="2020-06-13T21:41:00Z">
                        <w:rPr>
                          <w:rFonts w:ascii="Cambria Math" w:hAnsi="Cambria Math" w:cs="Times New Roman"/>
                          <w:sz w:val="24"/>
                          <w:szCs w:val="24"/>
                        </w:rPr>
                        <m:t>t</m:t>
                      </w:del>
                    </m:r>
                  </m:e>
                  <m:sub>
                    <m:r>
                      <w:del w:id="281" w:author="Liu, Luyu" w:date="2020-06-13T21:41:00Z">
                        <w:rPr>
                          <w:rFonts w:ascii="Cambria Math" w:hAnsi="Cambria Math" w:cs="Times New Roman"/>
                          <w:sz w:val="24"/>
                          <w:szCs w:val="24"/>
                        </w:rPr>
                        <m:t>c</m:t>
                      </w:del>
                    </m:r>
                    <m:r>
                      <w:del w:id="282" w:author="Liu, Luyu" w:date="2020-06-12T16:02:00Z">
                        <w:rPr>
                          <w:rFonts w:ascii="Cambria Math" w:hAnsi="Cambria Math" w:cs="Times New Roman"/>
                          <w:sz w:val="24"/>
                          <w:szCs w:val="24"/>
                        </w:rPr>
                        <m:t>u</m:t>
                      </w:del>
                    </m:r>
                  </m:sub>
                </m:sSub>
                <m:r>
                  <w:del w:id="283" w:author="Liu, Luyu" w:date="2020-06-13T21:41:00Z">
                    <w:rPr>
                      <w:rFonts w:ascii="Cambria Math" w:hAnsi="Cambria Math" w:cs="Times New Roman"/>
                      <w:sz w:val="24"/>
                      <w:szCs w:val="24"/>
                    </w:rPr>
                    <m:t>+δ</m:t>
                  </w:del>
                </m:r>
                <m:sSub>
                  <m:sSubPr>
                    <m:ctrlPr>
                      <w:del w:id="284" w:author="Liu, Luyu" w:date="2020-06-13T21:41:00Z">
                        <w:rPr>
                          <w:rFonts w:ascii="Cambria Math" w:hAnsi="Cambria Math" w:cs="Times New Roman"/>
                          <w:i/>
                          <w:sz w:val="24"/>
                          <w:szCs w:val="24"/>
                        </w:rPr>
                      </w:del>
                    </m:ctrlPr>
                  </m:sSubPr>
                  <m:e>
                    <m:r>
                      <w:del w:id="285" w:author="Liu, Luyu" w:date="2020-06-13T21:41:00Z">
                        <w:rPr>
                          <w:rFonts w:ascii="Cambria Math" w:hAnsi="Cambria Math" w:cs="Times New Roman"/>
                          <w:sz w:val="24"/>
                          <w:szCs w:val="24"/>
                        </w:rPr>
                        <m:t>t</m:t>
                      </w:del>
                    </m:r>
                  </m:e>
                  <m:sub>
                    <m:r>
                      <w:del w:id="286" w:author="Liu, Luyu" w:date="2020-06-13T21:41:00Z">
                        <w:rPr>
                          <w:rFonts w:ascii="Cambria Math" w:hAnsi="Cambria Math" w:cs="Times New Roman"/>
                          <w:sz w:val="24"/>
                          <w:szCs w:val="24"/>
                        </w:rPr>
                        <m:t>w</m:t>
                      </w:del>
                    </m:r>
                  </m:sub>
                </m:sSub>
                <m:r>
                  <w:del w:id="287" w:author="Liu, Luyu" w:date="2020-06-13T21:41:00Z">
                    <w:rPr>
                      <w:rFonts w:ascii="Cambria Math" w:hAnsi="Cambria Math" w:cs="Times New Roman"/>
                      <w:sz w:val="24"/>
                      <w:szCs w:val="24"/>
                    </w:rPr>
                    <m:t>+IB≥</m:t>
                  </w:del>
                </m:r>
                <m:sSub>
                  <m:sSubPr>
                    <m:ctrlPr>
                      <w:del w:id="288" w:author="Liu, Luyu" w:date="2020-06-13T21:41:00Z">
                        <w:rPr>
                          <w:rFonts w:ascii="Cambria Math" w:hAnsi="Cambria Math" w:cs="Times New Roman"/>
                          <w:i/>
                          <w:sz w:val="24"/>
                          <w:szCs w:val="24"/>
                        </w:rPr>
                      </w:del>
                    </m:ctrlPr>
                  </m:sSubPr>
                  <m:e>
                    <m:r>
                      <w:del w:id="289" w:author="Liu, Luyu" w:date="2020-06-13T21:41:00Z">
                        <w:rPr>
                          <w:rFonts w:ascii="Cambria Math" w:hAnsi="Cambria Math" w:cs="Times New Roman"/>
                          <w:sz w:val="24"/>
                          <w:szCs w:val="24"/>
                        </w:rPr>
                        <m:t>T</m:t>
                      </w:del>
                    </m:r>
                  </m:e>
                  <m:sub>
                    <m:r>
                      <w:del w:id="290" w:author="Liu, Luyu" w:date="2020-06-13T21:41:00Z">
                        <w:rPr>
                          <w:rFonts w:ascii="Cambria Math" w:hAnsi="Cambria Math" w:cs="Times New Roman"/>
                          <w:sz w:val="24"/>
                          <w:szCs w:val="24"/>
                        </w:rPr>
                        <m:t>e</m:t>
                      </w:del>
                    </m:r>
                    <m:r>
                      <w:del w:id="291" w:author="Liu, Luyu" w:date="2020-06-12T16:03:00Z">
                        <w:rPr>
                          <w:rFonts w:ascii="Cambria Math" w:hAnsi="Cambria Math" w:cs="Times New Roman"/>
                          <w:sz w:val="24"/>
                          <w:szCs w:val="24"/>
                        </w:rPr>
                        <m:t>x</m:t>
                      </w:del>
                    </m:r>
                  </m:sub>
                </m:sSub>
              </m:oMath>
            </m:oMathPara>
          </w:p>
        </w:tc>
        <w:tc>
          <w:tcPr>
            <w:tcW w:w="397" w:type="pct"/>
            <w:hideMark/>
            <w:tcPrChange w:id="292" w:author="Liu, Luyu" w:date="2020-06-13T21:43:00Z">
              <w:tcPr>
                <w:tcW w:w="397" w:type="pct"/>
                <w:gridSpan w:val="2"/>
                <w:vAlign w:val="center"/>
                <w:hideMark/>
              </w:tcPr>
            </w:tcPrChange>
          </w:tcPr>
          <w:p w14:paraId="7C38E0C2" w14:textId="44EA3582" w:rsidR="005A464A" w:rsidRPr="00E86BF0" w:rsidDel="00F925FB" w:rsidRDefault="005A464A" w:rsidP="005A464A">
            <w:pPr>
              <w:pStyle w:val="TimesNewRoman"/>
              <w:rPr>
                <w:del w:id="293" w:author="Liu, Luyu" w:date="2020-06-13T21:41:00Z"/>
                <w:rFonts w:asciiTheme="minorHAnsi" w:hAnsiTheme="minorHAnsi" w:cstheme="minorBidi"/>
                <w:sz w:val="18"/>
                <w:szCs w:val="18"/>
              </w:rPr>
            </w:pPr>
            <w:bookmarkStart w:id="294" w:name="_Ref9177069"/>
            <w:del w:id="295" w:author="Liu, Luyu" w:date="2020-06-13T21:41:00Z">
              <w:r w:rsidDel="00F925FB">
                <w:rPr>
                  <w:rFonts w:eastAsia="Yu Mincho"/>
                  <w:lang w:eastAsia="ja-JP"/>
                </w:rPr>
                <w:delText>(</w:delText>
              </w:r>
              <w:r w:rsidDel="00F925FB">
                <w:rPr>
                  <w:noProof/>
                </w:rPr>
                <w:fldChar w:fldCharType="begin"/>
              </w:r>
              <w:r w:rsidDel="00F925FB">
                <w:rPr>
                  <w:noProof/>
                </w:rPr>
                <w:delInstrText xml:space="preserve"> SEQ Equation \* ARABIC </w:delInstrText>
              </w:r>
              <w:r w:rsidDel="00F925FB">
                <w:rPr>
                  <w:noProof/>
                </w:rPr>
                <w:fldChar w:fldCharType="separate"/>
              </w:r>
            </w:del>
            <w:del w:id="296" w:author="Liu, Luyu" w:date="2020-06-13T16:27:00Z">
              <w:r w:rsidDel="004C1D89">
                <w:rPr>
                  <w:noProof/>
                </w:rPr>
                <w:delText>11</w:delText>
              </w:r>
            </w:del>
            <w:del w:id="297" w:author="Liu, Luyu" w:date="2020-06-13T21:41:00Z">
              <w:r w:rsidDel="00F925FB">
                <w:rPr>
                  <w:noProof/>
                </w:rPr>
                <w:fldChar w:fldCharType="end"/>
              </w:r>
              <w:r w:rsidDel="00F925FB">
                <w:rPr>
                  <w:rFonts w:eastAsia="Yu Mincho"/>
                  <w:lang w:eastAsia="ja-JP"/>
                </w:rPr>
                <w:delText>)</w:delText>
              </w:r>
              <w:bookmarkEnd w:id="294"/>
            </w:del>
          </w:p>
        </w:tc>
      </w:tr>
    </w:tbl>
    <w:p w14:paraId="5EC167EB" w14:textId="0B4FCFAF" w:rsidR="005A464A" w:rsidRDefault="005A464A">
      <w:pPr>
        <w:jc w:val="both"/>
        <w:rPr>
          <w:rFonts w:ascii="Times New Roman" w:hAnsi="Times New Roman" w:cs="Times New Roman" w:hint="eastAsia"/>
          <w:sz w:val="24"/>
          <w:szCs w:val="24"/>
        </w:rPr>
        <w:pPrChange w:id="298" w:author="Liu, Luyu" w:date="2020-06-12T16:18:00Z">
          <w:pPr>
            <w:ind w:firstLine="720"/>
            <w:jc w:val="both"/>
          </w:pPr>
        </w:pPrChange>
      </w:pPr>
      <w:del w:id="299" w:author="Liu, Luyu" w:date="2020-06-12T16:18:00Z">
        <w:r w:rsidDel="00931385">
          <w:rPr>
            <w:rFonts w:ascii="Times New Roman" w:hAnsi="Times New Roman" w:cs="Times New Roman"/>
            <w:sz w:val="24"/>
            <w:szCs w:val="24"/>
          </w:rPr>
          <w:delText xml:space="preserve">An </w:delText>
        </w:r>
      </w:del>
      <w:del w:id="300" w:author="Liu, Luyu" w:date="2020-06-12T16:03:00Z">
        <w:r w:rsidDel="00293712">
          <w:rPr>
            <w:rFonts w:ascii="Times New Roman" w:hAnsi="Times New Roman" w:cs="Times New Roman"/>
            <w:sz w:val="24"/>
            <w:szCs w:val="24"/>
          </w:rPr>
          <w:delText xml:space="preserve">IB value </w:delText>
        </w:r>
      </w:del>
      <w:ins w:id="301" w:author="Liu, Luyu" w:date="2020-06-12T16:18:00Z">
        <w:r w:rsidR="00931385">
          <w:rPr>
            <w:rFonts w:ascii="Times New Roman" w:hAnsi="Times New Roman" w:cs="Times New Roman"/>
            <w:sz w:val="24"/>
            <w:szCs w:val="24"/>
          </w:rPr>
          <w:t>I</w:t>
        </w:r>
      </w:ins>
      <w:ins w:id="302" w:author="Liu, Luyu" w:date="2020-06-12T16:03:00Z">
        <w:r w:rsidR="00293712">
          <w:rPr>
            <w:rFonts w:ascii="Times New Roman" w:hAnsi="Times New Roman" w:cs="Times New Roman"/>
            <w:sz w:val="24"/>
            <w:szCs w:val="24"/>
          </w:rPr>
          <w:t xml:space="preserve">nsurance buffer </w:t>
        </w:r>
      </w:ins>
      <w:r>
        <w:rPr>
          <w:rFonts w:ascii="Times New Roman" w:hAnsi="Times New Roman" w:cs="Times New Roman"/>
          <w:sz w:val="24"/>
          <w:szCs w:val="24"/>
        </w:rPr>
        <w:t xml:space="preserve">is an indicator of the transit users’ risk attitude: it represents how much time the user is willing to gamble to gain the waiting time reduction. </w:t>
      </w:r>
      <w:del w:id="303" w:author="Liu, Luyu" w:date="2020-06-12T16:14:00Z">
        <w:r w:rsidDel="00E43990">
          <w:rPr>
            <w:rFonts w:ascii="Times New Roman" w:hAnsi="Times New Roman" w:cs="Times New Roman"/>
            <w:sz w:val="24"/>
            <w:szCs w:val="24"/>
          </w:rPr>
          <w:delText xml:space="preserve">We define two extreme values of risk attitude: </w:delText>
        </w:r>
        <w:r w:rsidRPr="009F31D4"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and </w:delText>
        </w:r>
        <w:r w:rsidRPr="009F31D4"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w:delText>
        </w:r>
        <w:r w:rsidRPr="000F2E5E" w:rsidDel="00E43990">
          <w:rPr>
            <w:rFonts w:ascii="Times New Roman" w:hAnsi="Times New Roman" w:cs="Times New Roman"/>
            <w:i/>
            <w:sz w:val="24"/>
            <w:szCs w:val="24"/>
          </w:rPr>
          <w:delText>Risk-seeking</w:delText>
        </w:r>
        <w:r w:rsidDel="00E43990">
          <w:rPr>
            <w:rFonts w:ascii="Times New Roman" w:hAnsi="Times New Roman" w:cs="Times New Roman"/>
            <w:sz w:val="24"/>
            <w:szCs w:val="24"/>
          </w:rPr>
          <w:delText xml:space="preserve"> means the user would rather seek for the waiting time reduction regardless of the potential missed risk, which will possibly incur an additional large</w:delText>
        </w:r>
        <w:r w:rsidRPr="00F62E6A" w:rsidDel="00E43990">
          <w:rPr>
            <w:rFonts w:ascii="Times New Roman" w:hAnsi="Times New Roman" w:cs="Times New Roman"/>
            <w:sz w:val="24"/>
            <w:szCs w:val="24"/>
          </w:rPr>
          <w:delText xml:space="preserve"> </w:delText>
        </w:r>
        <w:r w:rsidDel="00E43990">
          <w:rPr>
            <w:rFonts w:ascii="Times New Roman" w:hAnsi="Times New Roman" w:cs="Times New Roman"/>
            <w:sz w:val="24"/>
            <w:szCs w:val="24"/>
          </w:rPr>
          <w:delText xml:space="preserve">waiting time caused by desynchronization; </w:delText>
        </w:r>
        <w:r w:rsidRPr="000F2E5E" w:rsidDel="00E43990">
          <w:rPr>
            <w:rFonts w:ascii="Times New Roman" w:hAnsi="Times New Roman" w:cs="Times New Roman"/>
            <w:i/>
            <w:sz w:val="24"/>
            <w:szCs w:val="24"/>
          </w:rPr>
          <w:delText>risk-averse</w:delText>
        </w:r>
        <w:r w:rsidDel="00E43990">
          <w:rPr>
            <w:rFonts w:ascii="Times New Roman" w:hAnsi="Times New Roman" w:cs="Times New Roman"/>
            <w:sz w:val="24"/>
            <w:szCs w:val="24"/>
          </w:rPr>
          <w:delText xml:space="preserve"> means the user would rather wait more time to avoid desynchronization. </w:delText>
        </w:r>
      </w:del>
      <w:r>
        <w:rPr>
          <w:rFonts w:ascii="Times New Roman" w:hAnsi="Times New Roman" w:cs="Times New Roman"/>
          <w:sz w:val="24"/>
          <w:szCs w:val="24"/>
        </w:rPr>
        <w:t xml:space="preserve">The less </w:t>
      </w:r>
      <w:del w:id="304" w:author="Liu, Luyu" w:date="2020-06-12T16:14:00Z">
        <w:r w:rsidDel="00E43990">
          <w:rPr>
            <w:rFonts w:ascii="Times New Roman" w:hAnsi="Times New Roman" w:cs="Times New Roman"/>
            <w:sz w:val="24"/>
            <w:szCs w:val="24"/>
          </w:rPr>
          <w:delText>IB’s value</w:delText>
        </w:r>
      </w:del>
      <w:ins w:id="305" w:author="Liu, Luyu" w:date="2020-06-12T16:14:00Z">
        <w:r w:rsidR="00E43990">
          <w:rPr>
            <w:rFonts w:ascii="Times New Roman" w:hAnsi="Times New Roman" w:cs="Times New Roman"/>
            <w:sz w:val="24"/>
            <w:szCs w:val="24"/>
          </w:rPr>
          <w:t>insurance buffer</w:t>
        </w:r>
      </w:ins>
      <w:r>
        <w:rPr>
          <w:rFonts w:ascii="Times New Roman" w:hAnsi="Times New Roman" w:cs="Times New Roman"/>
          <w:sz w:val="24"/>
          <w:szCs w:val="24"/>
        </w:rPr>
        <w:t xml:space="preserv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w:t>
      </w:r>
      <w:del w:id="306" w:author="Liu, Luyu" w:date="2020-06-12T16:14:00Z">
        <w:r w:rsidDel="00E507BF">
          <w:rPr>
            <w:rFonts w:ascii="Times New Roman" w:hAnsi="Times New Roman" w:cs="Times New Roman"/>
            <w:sz w:val="24"/>
            <w:szCs w:val="24"/>
          </w:rPr>
          <w:delText xml:space="preserve">and less </w:delText>
        </w:r>
        <w:r w:rsidRPr="00E00385" w:rsidDel="00E507BF">
          <w:rPr>
            <w:rFonts w:ascii="Times New Roman" w:hAnsi="Times New Roman" w:cs="Times New Roman"/>
            <w:sz w:val="24"/>
            <w:szCs w:val="24"/>
          </w:rPr>
          <w:delText>risk-averse</w:delText>
        </w:r>
        <w:r w:rsidDel="00E507BF">
          <w:rPr>
            <w:rFonts w:ascii="Times New Roman" w:hAnsi="Times New Roman" w:cs="Times New Roman"/>
            <w:sz w:val="24"/>
            <w:szCs w:val="24"/>
          </w:rPr>
          <w:delText xml:space="preserve"> </w:delText>
        </w:r>
      </w:del>
      <w:r>
        <w:rPr>
          <w:rFonts w:ascii="Times New Roman" w:hAnsi="Times New Roman" w:cs="Times New Roman"/>
          <w:sz w:val="24"/>
          <w:szCs w:val="24"/>
        </w:rPr>
        <w:t>the user</w:t>
      </w:r>
      <w:r w:rsidR="00DC000A">
        <w:rPr>
          <w:rFonts w:ascii="Times New Roman" w:hAnsi="Times New Roman" w:cs="Times New Roman"/>
          <w:sz w:val="24"/>
          <w:szCs w:val="24"/>
        </w:rPr>
        <w:t>s are</w:t>
      </w:r>
      <w:r>
        <w:rPr>
          <w:rFonts w:ascii="Times New Roman" w:hAnsi="Times New Roman" w:cs="Times New Roman"/>
          <w:sz w:val="24"/>
          <w:szCs w:val="24"/>
        </w:rPr>
        <w:t xml:space="preserve">. </w:t>
      </w:r>
    </w:p>
    <w:p w14:paraId="5D4BF5EF" w14:textId="13566ACE" w:rsidR="007B7B34" w:rsidRDefault="005A464A" w:rsidP="007B7B34">
      <w:pPr>
        <w:pStyle w:val="IndentTimesNewRoman"/>
        <w:jc w:val="both"/>
      </w:pPr>
      <w:r>
        <w:t xml:space="preserve">We can consider </w:t>
      </w:r>
      <w:del w:id="307" w:author="Liu, Luyu" w:date="2020-06-12T16:15:00Z">
        <w:r w:rsidDel="007C4101">
          <w:delText xml:space="preserve">PT </w:delText>
        </w:r>
      </w:del>
      <w:ins w:id="308" w:author="Liu, Luyu" w:date="2020-06-12T16:15:00Z">
        <w:r w:rsidR="007C4101">
          <w:t xml:space="preserve">prudent </w:t>
        </w:r>
      </w:ins>
      <w:r>
        <w:t xml:space="preserve">and </w:t>
      </w:r>
      <w:ins w:id="309" w:author="Liu, Luyu" w:date="2020-06-12T16:15:00Z">
        <w:r w:rsidR="007C4101">
          <w:t xml:space="preserve">greedy tactic </w:t>
        </w:r>
      </w:ins>
      <w:del w:id="310" w:author="Liu, Luyu" w:date="2020-06-12T16:15:00Z">
        <w:r w:rsidDel="007C4101">
          <w:delText xml:space="preserve">GT </w:delText>
        </w:r>
      </w:del>
      <w:r>
        <w:t xml:space="preserve">as part of a </w:t>
      </w:r>
      <w:r w:rsidRPr="007813A4">
        <w:rPr>
          <w:i/>
        </w:rPr>
        <w:t>prudent tactic family</w:t>
      </w:r>
      <w:r>
        <w:t xml:space="preserve">, for </w:t>
      </w:r>
      <w:ins w:id="311" w:author="Liu, Luyu" w:date="2020-06-12T16:15:00Z">
        <w:r w:rsidR="007C4101">
          <w:t xml:space="preserve">greedy tactic </w:t>
        </w:r>
      </w:ins>
      <w:del w:id="312" w:author="Liu, Luyu" w:date="2020-06-12T16:15:00Z">
        <w:r w:rsidDel="007C4101">
          <w:delText xml:space="preserve">GT </w:delText>
        </w:r>
      </w:del>
      <w:r>
        <w:t xml:space="preserve">is a special case </w:t>
      </w:r>
      <w:del w:id="313" w:author="Liu, Luyu" w:date="2020-06-12T16:15:00Z">
        <w:r w:rsidDel="007C4101">
          <w:delText xml:space="preserve">of PT </w:delText>
        </w:r>
      </w:del>
      <w:r>
        <w:t xml:space="preserve">with </w:t>
      </w:r>
      <w:ins w:id="314" w:author="Liu, Luyu" w:date="2020-06-12T16:15:00Z">
        <w:r w:rsidR="007C4101">
          <w:t xml:space="preserve">insurance buffer of </w:t>
        </w:r>
      </w:ins>
      <w:del w:id="315" w:author="Liu, Luyu" w:date="2020-06-12T16:15:00Z">
        <w:r w:rsidDel="007C4101">
          <w:delText>IB =</w:delText>
        </w:r>
      </w:del>
      <w:r>
        <w:t xml:space="preserve"> 0. With different</w:t>
      </w:r>
      <w:ins w:id="316" w:author="Liu, Luyu" w:date="2020-06-12T16:15:00Z">
        <w:r w:rsidR="007C4101">
          <w:t xml:space="preserve"> buffers</w:t>
        </w:r>
      </w:ins>
      <w:del w:id="317" w:author="Liu, Luyu" w:date="2020-06-12T16:15:00Z">
        <w:r w:rsidDel="007C4101">
          <w:delText xml:space="preserve"> IBs</w:delText>
        </w:r>
      </w:del>
      <w:r>
        <w:t xml:space="preserve">, each prudent tactic can vary in actual waiting time. However, we can optimize </w:t>
      </w:r>
      <w:ins w:id="318" w:author="Liu, Luyu" w:date="2020-06-12T16:15:00Z">
        <w:r w:rsidR="007C4101">
          <w:t xml:space="preserve">buffers </w:t>
        </w:r>
      </w:ins>
      <w:del w:id="319" w:author="Liu, Luyu" w:date="2020-06-12T16:15:00Z">
        <w:r w:rsidDel="007C4101">
          <w:delText xml:space="preserve">IBs </w:delText>
        </w:r>
      </w:del>
      <w:r>
        <w:t>and find the best prudent tactic with minimal wait</w:t>
      </w:r>
      <w:ins w:id="320" w:author="Liu, Luyu" w:date="2020-06-12T16:16:00Z">
        <w:r w:rsidR="008729A9">
          <w:t>ing</w:t>
        </w:r>
      </w:ins>
      <w:r>
        <w:t xml:space="preserve"> time based on system performance.</w:t>
      </w:r>
      <w:ins w:id="321" w:author="Liu, Luyu" w:date="2020-06-12T16:19:00Z">
        <w:r w:rsidR="001B4909">
          <w:t xml:space="preserve"> </w:t>
        </w:r>
      </w:ins>
      <w:r w:rsidR="00537B40">
        <w:t>W</w:t>
      </w:r>
      <w:r>
        <w:t xml:space="preserve">e simulate the users’ real-time waiting time based on the transit systems empirical performance using different </w:t>
      </w:r>
      <w:del w:id="322" w:author="Liu, Luyu" w:date="2020-06-12T17:03:00Z">
        <w:r w:rsidDel="00027007">
          <w:delText>IB</w:delText>
        </w:r>
        <w:r w:rsidR="007B7B34" w:rsidDel="00027007">
          <w:delText xml:space="preserve"> </w:delText>
        </w:r>
      </w:del>
      <w:ins w:id="323" w:author="Liu, Luyu" w:date="2020-06-12T17:03:00Z">
        <w:r w:rsidR="00027007">
          <w:t xml:space="preserve">buffer </w:t>
        </w:r>
      </w:ins>
      <w:r w:rsidR="007B7B34">
        <w:t>in four steps:</w:t>
      </w:r>
    </w:p>
    <w:p w14:paraId="3983541F" w14:textId="25C5714E" w:rsidR="005A464A" w:rsidRDefault="005A464A" w:rsidP="007B7B34">
      <w:pPr>
        <w:pStyle w:val="IndentTimesNewRoman"/>
        <w:numPr>
          <w:ilvl w:val="0"/>
          <w:numId w:val="15"/>
        </w:numPr>
        <w:jc w:val="both"/>
      </w:pPr>
      <w:r>
        <w:t xml:space="preserve">Calculation: Designate a set of </w:t>
      </w:r>
      <w:del w:id="324" w:author="Liu, Luyu" w:date="2020-06-12T17:11:00Z">
        <w:r w:rsidDel="00F06E79">
          <w:delText xml:space="preserve">IBs </w:delText>
        </w:r>
      </w:del>
      <w:ins w:id="325" w:author="Liu, Luyu" w:date="2020-06-12T17:11:00Z">
        <w:r w:rsidR="00F06E79">
          <w:t xml:space="preserve">buffers </w:t>
        </w:r>
      </w:ins>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77777777"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  The </w:t>
      </w:r>
      <w:r w:rsidRPr="006B729C">
        <w:rPr>
          <w:i/>
        </w:rPr>
        <w:t>optimization step</w:t>
      </w:r>
      <w:r>
        <w:t xml:space="preserve"> guarantees that obtained buffers are the smallest one among the buffers with the least waiting time.  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34BEE980" w14:textId="215BCA90" w:rsidR="005A464A" w:rsidRDefault="005A464A" w:rsidP="00F57A98">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326"/>
      <w:commentRangeStart w:id="327"/>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each</w:t>
      </w:r>
      <w:r w:rsidR="00EE548B">
        <w:rPr>
          <w:rFonts w:ascii="Times New Roman" w:hAnsi="Times New Roman" w:cs="Times New Roman"/>
          <w:sz w:val="24"/>
          <w:szCs w:val="24"/>
        </w:rPr>
        <w:t xml:space="preserve"> </w:t>
      </w:r>
      <w:proofErr w:type="spellStart"/>
      <w:r w:rsidR="00EE548B" w:rsidRPr="00EE548B">
        <w:rPr>
          <w:rFonts w:ascii="Times New Roman" w:hAnsi="Times New Roman" w:cs="Times New Roman"/>
          <w:i/>
          <w:sz w:val="24"/>
          <w:szCs w:val="24"/>
        </w:rPr>
        <w:t>IB</w:t>
      </w:r>
      <w:r w:rsidR="00EE548B" w:rsidRPr="00EE548B">
        <w:rPr>
          <w:rFonts w:ascii="Times New Roman" w:hAnsi="Times New Roman" w:cs="Times New Roman"/>
          <w:i/>
          <w:sz w:val="24"/>
          <w:szCs w:val="24"/>
          <w:vertAlign w:val="subscript"/>
        </w:rPr>
        <w:t>ijk</w:t>
      </w:r>
      <w:proofErr w:type="spellEnd"/>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w:t>
      </w:r>
      <w:del w:id="328" w:author="Liu, Luyu" w:date="2020-06-12T17:11:00Z">
        <w:r w:rsidRPr="00FD4B46" w:rsidDel="00F06E79">
          <w:rPr>
            <w:rFonts w:ascii="Times New Roman" w:hAnsi="Times New Roman" w:cs="Times New Roman"/>
            <w:sz w:val="24"/>
            <w:szCs w:val="24"/>
          </w:rPr>
          <w:delText xml:space="preserve">IB </w:delText>
        </w:r>
      </w:del>
      <w:ins w:id="329" w:author="Liu, Luyu" w:date="2020-06-12T17:11:00Z">
        <w:r w:rsidR="00F06E79">
          <w:rPr>
            <w:rFonts w:ascii="Times New Roman" w:hAnsi="Times New Roman" w:cs="Times New Roman"/>
            <w:sz w:val="24"/>
            <w:szCs w:val="24"/>
          </w:rPr>
          <w:t>buffer</w:t>
        </w:r>
        <w:r w:rsidR="00F06E79" w:rsidRPr="00FD4B46">
          <w:rPr>
            <w:rFonts w:ascii="Times New Roman" w:hAnsi="Times New Roman" w:cs="Times New Roman"/>
            <w:sz w:val="24"/>
            <w:szCs w:val="24"/>
          </w:rPr>
          <w:t xml:space="preserve"> </w:t>
        </w:r>
      </w:ins>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w:r w:rsidR="00495CA2">
        <w:rPr>
          <w:rFonts w:ascii="Times New Roman" w:hAnsi="Times New Roman" w:cs="Times New Roman"/>
          <w:sz w:val="24"/>
          <w:szCs w:val="24"/>
        </w:rPr>
        <w:t>i</w:t>
      </w:r>
      <w:r w:rsidRPr="00FD4B46">
        <w:rPr>
          <w:rFonts w:ascii="Times New Roman" w:hAnsi="Times New Roman" w:cs="Times New Roman"/>
          <w:sz w:val="24"/>
          <w:szCs w:val="24"/>
        </w:rPr>
        <w:t>, each stop</w:t>
      </w:r>
      <w:r>
        <w:rPr>
          <w:rFonts w:ascii="Times New Roman" w:hAnsi="Times New Roman" w:cs="Times New Roman"/>
          <w:sz w:val="24"/>
          <w:szCs w:val="24"/>
        </w:rPr>
        <w:t xml:space="preserve"> </w:t>
      </w:r>
      <w:r w:rsidR="00495CA2">
        <w:rPr>
          <w:rFonts w:ascii="Times New Roman" w:hAnsi="Times New Roman" w:cs="Times New Roman"/>
          <w:sz w:val="24"/>
          <w:szCs w:val="24"/>
        </w:rPr>
        <w:t>j</w:t>
      </w:r>
      <w:r w:rsidRPr="00FD4B46">
        <w:rPr>
          <w:rFonts w:ascii="Times New Roman" w:hAnsi="Times New Roman" w:cs="Times New Roman"/>
          <w:sz w:val="24"/>
          <w:szCs w:val="24"/>
        </w:rPr>
        <w:t xml:space="preserve">, and each </w:t>
      </w:r>
      <w:r w:rsidR="00495CA2">
        <w:rPr>
          <w:rFonts w:ascii="Times New Roman" w:hAnsi="Times New Roman" w:cs="Times New Roman"/>
          <w:sz w:val="24"/>
          <w:szCs w:val="24"/>
        </w:rPr>
        <w:t xml:space="preserve">walking time k </w:t>
      </w:r>
      <w:r>
        <w:rPr>
          <w:rFonts w:ascii="Times New Roman" w:hAnsi="Times New Roman" w:cs="Times New Roman"/>
          <w:sz w:val="24"/>
          <w:szCs w:val="24"/>
        </w:rPr>
        <w:t xml:space="preserve">from </w:t>
      </w:r>
      <w:r>
        <w:rPr>
          <w:rFonts w:ascii="Times New Roman" w:hAnsi="Times New Roman" w:cs="Times New Roman"/>
          <w:sz w:val="24"/>
          <w:szCs w:val="24"/>
        </w:rPr>
        <w:lastRenderedPageBreak/>
        <w:t>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330"/>
      <w:commentRangeStart w:id="331"/>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330"/>
      <w:r>
        <w:rPr>
          <w:rStyle w:val="CommentReference"/>
        </w:rPr>
        <w:commentReference w:id="330"/>
      </w:r>
      <w:commentRangeEnd w:id="331"/>
      <w:r>
        <w:rPr>
          <w:rStyle w:val="CommentReference"/>
        </w:rPr>
        <w:commentReference w:id="331"/>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w:t>
      </w:r>
      <w:del w:id="332" w:author="Liu, Luyu" w:date="2020-06-14T15:53:00Z">
        <w:r w:rsidDel="004C189B">
          <w:rPr>
            <w:rFonts w:ascii="Times New Roman" w:hAnsi="Times New Roman" w:cs="Times New Roman"/>
            <w:sz w:val="24"/>
            <w:szCs w:val="24"/>
          </w:rPr>
          <w:delText xml:space="preserve">a </w:delText>
        </w:r>
      </w:del>
      <w:ins w:id="333" w:author="Liu, Luyu" w:date="2020-06-14T15:53:00Z">
        <w:r w:rsidR="004C189B">
          <w:rPr>
            <w:rFonts w:ascii="Times New Roman" w:hAnsi="Times New Roman" w:cs="Times New Roman"/>
            <w:sz w:val="24"/>
            <w:szCs w:val="24"/>
          </w:rPr>
          <w:t xml:space="preserve">the </w:t>
        </w:r>
      </w:ins>
      <w:r>
        <w:rPr>
          <w:rFonts w:ascii="Times New Roman" w:hAnsi="Times New Roman" w:cs="Times New Roman"/>
          <w:sz w:val="24"/>
          <w:szCs w:val="24"/>
        </w:rPr>
        <w:t xml:space="preserve">representative </w:t>
      </w:r>
      <w:r w:rsidRPr="006D5AFB">
        <w:rPr>
          <w:rFonts w:ascii="Times New Roman" w:hAnsi="Times New Roman" w:cs="Times New Roman"/>
          <w:sz w:val="24"/>
          <w:szCs w:val="24"/>
        </w:rPr>
        <w:t>bus route</w:t>
      </w:r>
      <w:ins w:id="334" w:author="Liu, Luyu" w:date="2020-06-14T15:53:00Z">
        <w:r w:rsidR="004C189B">
          <w:rPr>
            <w:rFonts w:ascii="Times New Roman" w:hAnsi="Times New Roman" w:cs="Times New Roman"/>
            <w:sz w:val="24"/>
            <w:szCs w:val="24"/>
          </w:rPr>
          <w:t xml:space="preserve"> No.2</w:t>
        </w:r>
      </w:ins>
      <w:r w:rsidRPr="006D5AFB">
        <w:rPr>
          <w:rFonts w:ascii="Times New Roman" w:hAnsi="Times New Roman" w:cs="Times New Roman"/>
          <w:sz w:val="24"/>
          <w:szCs w:val="24"/>
        </w:rPr>
        <w:t xml:space="preserve"> to study</w:t>
      </w:r>
      <w:commentRangeEnd w:id="326"/>
      <w:r>
        <w:rPr>
          <w:rStyle w:val="CommentReference"/>
        </w:rPr>
        <w:commentReference w:id="326"/>
      </w:r>
      <w:commentRangeEnd w:id="327"/>
      <w:r>
        <w:rPr>
          <w:rStyle w:val="CommentReference"/>
        </w:rPr>
        <w:commentReference w:id="327"/>
      </w:r>
      <w:r>
        <w:rPr>
          <w:rFonts w:ascii="Times New Roman" w:hAnsi="Times New Roman" w:cs="Times New Roman"/>
          <w:sz w:val="24"/>
          <w:szCs w:val="24"/>
        </w:rPr>
        <w:t xml:space="preserve">. </w:t>
      </w:r>
      <w:ins w:id="335" w:author="Liu, Luyu" w:date="2020-06-14T15:50:00Z">
        <w:r w:rsidR="00FD1721">
          <w:rPr>
            <w:rFonts w:ascii="Times New Roman" w:hAnsi="Times New Roman" w:cs="Times New Roman"/>
            <w:sz w:val="24"/>
            <w:szCs w:val="24"/>
          </w:rPr>
          <w:t xml:space="preserve">We also select </w:t>
        </w:r>
      </w:ins>
      <w:ins w:id="336" w:author="Liu, Luyu" w:date="2020-06-14T15:51:00Z">
        <w:r w:rsidR="00FD1721">
          <w:rPr>
            <w:rFonts w:ascii="Times New Roman" w:hAnsi="Times New Roman" w:cs="Times New Roman"/>
            <w:sz w:val="24"/>
            <w:szCs w:val="24"/>
          </w:rPr>
          <w:t xml:space="preserve">another five </w:t>
        </w:r>
      </w:ins>
      <w:ins w:id="337" w:author="Liu, Luyu" w:date="2020-06-14T15:50:00Z">
        <w:r w:rsidR="00FD1721">
          <w:rPr>
            <w:rFonts w:ascii="Times New Roman" w:hAnsi="Times New Roman" w:cs="Times New Roman"/>
            <w:sz w:val="24"/>
            <w:szCs w:val="24"/>
          </w:rPr>
          <w:t xml:space="preserve">major routes in the COTA systems </w:t>
        </w:r>
      </w:ins>
      <w:ins w:id="338" w:author="Liu, Luyu" w:date="2020-06-14T15:52:00Z">
        <w:r w:rsidR="00A7287F">
          <w:rPr>
            <w:rFonts w:ascii="Times New Roman" w:hAnsi="Times New Roman" w:cs="Times New Roman"/>
            <w:sz w:val="24"/>
            <w:szCs w:val="24"/>
          </w:rPr>
          <w:t xml:space="preserve">in a </w:t>
        </w:r>
      </w:ins>
      <w:ins w:id="339" w:author="Liu, Luyu" w:date="2020-06-14T15:54:00Z">
        <w:r w:rsidR="004C189B">
          <w:rPr>
            <w:rFonts w:ascii="Times New Roman" w:hAnsi="Times New Roman" w:cs="Times New Roman"/>
            <w:sz w:val="24"/>
            <w:szCs w:val="24"/>
          </w:rPr>
          <w:t xml:space="preserve">typical </w:t>
        </w:r>
      </w:ins>
      <w:ins w:id="340" w:author="Liu, Luyu" w:date="2020-06-14T15:52:00Z">
        <w:r w:rsidR="00A7287F">
          <w:rPr>
            <w:rFonts w:ascii="Times New Roman" w:hAnsi="Times New Roman" w:cs="Times New Roman"/>
            <w:sz w:val="24"/>
            <w:szCs w:val="24"/>
          </w:rPr>
          <w:t>week</w:t>
        </w:r>
      </w:ins>
      <w:ins w:id="341" w:author="Liu, Luyu" w:date="2020-06-14T15:53:00Z">
        <w:r w:rsidR="004765A2">
          <w:rPr>
            <w:rFonts w:ascii="Times New Roman" w:hAnsi="Times New Roman" w:cs="Times New Roman"/>
            <w:sz w:val="24"/>
            <w:szCs w:val="24"/>
          </w:rPr>
          <w:t xml:space="preserve"> and conduct the same PT optimization process </w:t>
        </w:r>
      </w:ins>
      <w:ins w:id="342" w:author="Liu, Luyu" w:date="2020-06-14T15:51:00Z">
        <w:r w:rsidR="00FD1721">
          <w:rPr>
            <w:rFonts w:ascii="Times New Roman" w:hAnsi="Times New Roman" w:cs="Times New Roman"/>
            <w:sz w:val="24"/>
            <w:szCs w:val="24"/>
          </w:rPr>
          <w:t xml:space="preserve">to test the generalizability of the research. </w:t>
        </w:r>
      </w:ins>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343"/>
      <w:r w:rsidRPr="00351FFE">
        <w:rPr>
          <w:rFonts w:ascii="Times New Roman" w:hAnsi="Times New Roman" w:cs="Times New Roman"/>
          <w:b/>
          <w:sz w:val="24"/>
          <w:szCs w:val="24"/>
          <w:u w:val="single"/>
        </w:rPr>
        <w:t>Analysis</w:t>
      </w:r>
      <w:commentRangeEnd w:id="343"/>
      <w:r>
        <w:rPr>
          <w:rStyle w:val="CommentReference"/>
        </w:rPr>
        <w:commentReference w:id="343"/>
      </w:r>
    </w:p>
    <w:p w14:paraId="2BBC520C" w14:textId="376D99C1"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w:t>
      </w:r>
      <w:del w:id="344" w:author="Liu, Luyu" w:date="2020-06-13T12:33:00Z">
        <w:r w:rsidDel="00307818">
          <w:rPr>
            <w:rFonts w:ascii="Times New Roman" w:hAnsi="Times New Roman" w:cs="Times New Roman"/>
            <w:sz w:val="24"/>
            <w:szCs w:val="24"/>
          </w:rPr>
          <w:delText>TPS</w:delText>
        </w:r>
      </w:del>
      <w:ins w:id="345"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based on empirical schedule and actual bus arrivals at stops along one bus route in the Columbus, Ohio, USA Central Ohio Transit Authority (COTA) system:  </w:t>
      </w:r>
      <w:r w:rsidRPr="006D5AFB">
        <w:rPr>
          <w:rFonts w:ascii="Times New Roman" w:hAnsi="Times New Roman" w:cs="Times New Roman"/>
          <w:sz w:val="24"/>
          <w:szCs w:val="24"/>
        </w:rPr>
        <w:t>route No. 2.</w:t>
      </w:r>
      <w:r>
        <w:rPr>
          <w:rFonts w:ascii="Times New Roman" w:hAnsi="Times New Roman" w:cs="Times New Roman"/>
          <w:sz w:val="24"/>
          <w:szCs w:val="24"/>
        </w:rPr>
        <w:t xml:space="preserve">  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 xml:space="preserve">).  </w:t>
      </w:r>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lastRenderedPageBreak/>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346" w:name="_Ref18228043"/>
      <w:r>
        <w:t xml:space="preserve">Figure </w:t>
      </w:r>
      <w:fldSimple w:instr=" SEQ Figure \* ARABIC ">
        <w:r>
          <w:rPr>
            <w:noProof/>
          </w:rPr>
          <w:t>6</w:t>
        </w:r>
      </w:fldSimple>
      <w:bookmarkEnd w:id="346"/>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0381B9CA"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del w:id="347" w:author="Liu, Luyu" w:date="2020-06-13T12:33:00Z">
        <w:r w:rsidRPr="00351FFE" w:rsidDel="00307818">
          <w:rPr>
            <w:rFonts w:ascii="Times New Roman" w:hAnsi="Times New Roman" w:cs="Times New Roman"/>
            <w:b/>
            <w:sz w:val="24"/>
            <w:szCs w:val="24"/>
          </w:rPr>
          <w:delText>TPS</w:delText>
        </w:r>
      </w:del>
      <w:del w:id="348" w:author="Liu, Luyu" w:date="2020-06-13T12:34:00Z">
        <w:r w:rsidRPr="00351FFE" w:rsidDel="00307818">
          <w:rPr>
            <w:rFonts w:ascii="Times New Roman" w:hAnsi="Times New Roman" w:cs="Times New Roman"/>
            <w:b/>
            <w:sz w:val="24"/>
            <w:szCs w:val="24"/>
          </w:rPr>
          <w:delText xml:space="preserve"> </w:delText>
        </w:r>
      </w:del>
      <w:ins w:id="349" w:author="Liu, Luyu" w:date="2020-06-13T12:34:00Z">
        <w:r w:rsidR="00307818">
          <w:rPr>
            <w:rFonts w:ascii="Times New Roman" w:hAnsi="Times New Roman" w:cs="Times New Roman"/>
            <w:b/>
            <w:sz w:val="24"/>
            <w:szCs w:val="24"/>
          </w:rPr>
          <w:t>O</w:t>
        </w:r>
      </w:ins>
      <w:del w:id="350" w:author="Liu, Luyu" w:date="2020-06-13T12:34:00Z">
        <w:r w:rsidRPr="00351FFE" w:rsidDel="00307818">
          <w:rPr>
            <w:rFonts w:ascii="Times New Roman" w:hAnsi="Times New Roman" w:cs="Times New Roman"/>
            <w:b/>
            <w:sz w:val="24"/>
            <w:szCs w:val="24"/>
          </w:rPr>
          <w:delText>o</w:delText>
        </w:r>
      </w:del>
      <w:r w:rsidRPr="00351FFE">
        <w:rPr>
          <w:rFonts w:ascii="Times New Roman" w:hAnsi="Times New Roman" w:cs="Times New Roman"/>
          <w:b/>
          <w:sz w:val="24"/>
          <w:szCs w:val="24"/>
        </w:rPr>
        <w:t>verall performance</w:t>
      </w:r>
    </w:p>
    <w:p w14:paraId="76B9D1B5" w14:textId="134245C1"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001E0EB5" w:rsidRPr="001E0EB5">
        <w:rPr>
          <w:rFonts w:ascii="Times New Roman" w:hAnsi="Times New Roman" w:cs="Times New Roman"/>
          <w:bCs/>
          <w:sz w:val="24"/>
          <w:szCs w:val="24"/>
        </w:rPr>
        <w:t>Table 1</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w:t>
      </w:r>
      <w:del w:id="351" w:author="Liu, Luyu" w:date="2020-06-13T12:33:00Z">
        <w:r w:rsidDel="00307818">
          <w:rPr>
            <w:rFonts w:ascii="Times New Roman" w:hAnsi="Times New Roman" w:cs="Times New Roman"/>
            <w:sz w:val="24"/>
            <w:szCs w:val="24"/>
          </w:rPr>
          <w:delText>TPS</w:delText>
        </w:r>
      </w:del>
      <w:ins w:id="352" w:author="Liu, Luyu" w:date="2020-06-13T12:33:00Z">
        <w:r w:rsidR="00307818">
          <w:rPr>
            <w:rFonts w:ascii="Times New Roman" w:hAnsi="Times New Roman" w:cs="Times New Roman"/>
            <w:sz w:val="24"/>
            <w:szCs w:val="24"/>
          </w:rPr>
          <w:t>trip planning strategy</w:t>
        </w:r>
      </w:ins>
      <w:r>
        <w:rPr>
          <w:rFonts w:ascii="Times New Roman" w:hAnsi="Times New Roman" w:cs="Times New Roman"/>
          <w:sz w:val="24"/>
          <w:szCs w:val="24"/>
        </w:rPr>
        <w:t xml:space="preserve">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 xml:space="preserve">risk average and standard deviation. </w:t>
      </w:r>
      <w:r>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validate the decision-making process like the other </w:t>
      </w:r>
      <w:del w:id="353" w:author="Liu, Luyu" w:date="2020-06-13T12:35:00Z">
        <w:r w:rsidRPr="00961F8B" w:rsidDel="00FA6C5B">
          <w:rPr>
            <w:rFonts w:ascii="Times New Roman" w:hAnsi="Times New Roman" w:cs="Times New Roman"/>
            <w:sz w:val="24"/>
            <w:szCs w:val="24"/>
          </w:rPr>
          <w:delText>TPSs</w:delText>
        </w:r>
      </w:del>
      <w:ins w:id="354" w:author="Liu, Luyu" w:date="2020-06-13T12:35:00Z">
        <w:r w:rsidR="00FA6C5B">
          <w:rPr>
            <w:rFonts w:ascii="Times New Roman" w:hAnsi="Times New Roman" w:cs="Times New Roman"/>
            <w:sz w:val="24"/>
            <w:szCs w:val="24"/>
          </w:rPr>
          <w:t>trip planning strategies</w:t>
        </w:r>
      </w:ins>
      <w:r w:rsidRPr="00961F8B">
        <w:rPr>
          <w:rFonts w:ascii="Times New Roman" w:hAnsi="Times New Roman" w:cs="Times New Roman"/>
          <w:sz w:val="24"/>
          <w:szCs w:val="24"/>
        </w:rPr>
        <w:t xml:space="preserve">;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ins w:id="355" w:author="Liu, Luyu" w:date="2020-06-13T21:31:00Z">
        <w:r w:rsidR="00373BEE" w:rsidRPr="00373BEE">
          <w:rPr>
            <w:rFonts w:ascii="Times New Roman" w:hAnsi="Times New Roman" w:cs="Times New Roman"/>
            <w:sz w:val="24"/>
            <w:szCs w:val="24"/>
            <w:rPrChange w:id="356" w:author="Liu, Luyu" w:date="2020-06-13T21:31:00Z">
              <w:rPr>
                <w:rFonts w:eastAsia="Yu Mincho"/>
                <w:lang w:eastAsia="ja-JP"/>
              </w:rPr>
            </w:rPrChange>
          </w:rPr>
          <w:t>(</w:t>
        </w:r>
        <w:r w:rsidR="00373BEE" w:rsidRPr="00373BEE">
          <w:rPr>
            <w:rFonts w:ascii="Times New Roman" w:hAnsi="Times New Roman" w:cs="Times New Roman"/>
            <w:sz w:val="24"/>
            <w:szCs w:val="24"/>
            <w:rPrChange w:id="357" w:author="Liu, Luyu" w:date="2020-06-13T21:31:00Z">
              <w:rPr>
                <w:noProof/>
              </w:rPr>
            </w:rPrChange>
          </w:rPr>
          <w:t>2</w:t>
        </w:r>
      </w:ins>
      <w:del w:id="358" w:author="Liu, Luyu" w:date="2020-06-13T21:31:00Z">
        <w:r w:rsidR="001E0EB5" w:rsidRPr="001E0EB5" w:rsidDel="00373BEE">
          <w:rPr>
            <w:rFonts w:ascii="Times New Roman" w:hAnsi="Times New Roman" w:cs="Times New Roman"/>
            <w:sz w:val="24"/>
            <w:szCs w:val="24"/>
          </w:rPr>
          <w:delText>(3</w:delText>
        </w:r>
      </w:del>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359"/>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360"/>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360"/>
            <w:r>
              <w:rPr>
                <w:rStyle w:val="CommentReference"/>
              </w:rPr>
              <w:commentReference w:id="360"/>
            </w:r>
            <w:r>
              <w:rPr>
                <w:rStyle w:val="CommentReference"/>
              </w:rPr>
              <w:commentReference w:id="359"/>
            </w:r>
          </w:p>
        </w:tc>
      </w:tr>
      <w:commentRangeEnd w:id="359"/>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356B3012" w:rsidR="005A464A" w:rsidRDefault="005A464A" w:rsidP="005A464A">
      <w:pPr>
        <w:pStyle w:val="TimesNewRoman"/>
        <w:jc w:val="center"/>
      </w:pPr>
      <w:bookmarkStart w:id="361" w:name="_Ref15136477"/>
      <w:r>
        <w:t xml:space="preserve">Table </w:t>
      </w:r>
      <w:fldSimple w:instr=" SEQ Table \* ARABIC ">
        <w:r w:rsidR="001E0EB5">
          <w:rPr>
            <w:noProof/>
          </w:rPr>
          <w:t>1</w:t>
        </w:r>
      </w:fldSimple>
      <w:bookmarkEnd w:id="361"/>
      <w:r>
        <w:rPr>
          <w:noProof/>
        </w:rPr>
        <w:t>:</w:t>
      </w:r>
      <w:r>
        <w:t xml:space="preserve"> Overall performance of </w:t>
      </w:r>
      <w:del w:id="362" w:author="Liu, Luyu" w:date="2020-06-13T12:33:00Z">
        <w:r w:rsidDel="00307818">
          <w:delText>TPS</w:delText>
        </w:r>
      </w:del>
      <w:ins w:id="363" w:author="Liu, Luyu" w:date="2020-06-13T12:33:00Z">
        <w:r w:rsidR="00307818">
          <w:t>trip planning strategy</w:t>
        </w:r>
      </w:ins>
      <w:r>
        <w:t>; waiting time and missed risk's mean and deviation.</w:t>
      </w:r>
    </w:p>
    <w:p w14:paraId="417C479C" w14:textId="4B656302"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worse strategy is the greedy </w:t>
      </w:r>
      <w:r w:rsidR="001E0EB5">
        <w:rPr>
          <w:rFonts w:ascii="Times New Roman" w:hAnsi="Times New Roman" w:cs="Times New Roman"/>
          <w:sz w:val="24"/>
          <w:szCs w:val="24"/>
        </w:rPr>
        <w:t>tactic</w:t>
      </w:r>
      <w:r>
        <w:rPr>
          <w:rFonts w:ascii="Times New Roman" w:hAnsi="Times New Roman" w:cs="Times New Roman"/>
          <w:sz w:val="24"/>
          <w:szCs w:val="24"/>
        </w:rPr>
        <w:t xml:space="preserve"> that tries to exploit RTI to </w:t>
      </w:r>
      <w:r w:rsidR="006C2F32">
        <w:rPr>
          <w:rFonts w:ascii="Times New Roman" w:hAnsi="Times New Roman" w:cs="Times New Roman"/>
          <w:sz w:val="24"/>
          <w:szCs w:val="24"/>
        </w:rPr>
        <w:t xml:space="preserve">try to </w:t>
      </w:r>
      <w:r>
        <w:rPr>
          <w:rFonts w:ascii="Times New Roman" w:hAnsi="Times New Roman" w:cs="Times New Roman"/>
          <w:sz w:val="24"/>
          <w:szCs w:val="24"/>
        </w:rPr>
        <w:t>achieve a waiting time of zero: this is a risky strategy that is harshly penalized by reclaimed delay by bus drivers and discon</w:t>
      </w:r>
      <w:r w:rsidR="00553FF5">
        <w:rPr>
          <w:rFonts w:ascii="Times New Roman" w:hAnsi="Times New Roman" w:cs="Times New Roman"/>
          <w:sz w:val="24"/>
          <w:szCs w:val="24"/>
        </w:rPr>
        <w:t>tinuity delay in the RTI system</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end"/>
      </w:r>
      <w:r w:rsidR="00C05664">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2F75AC20" w:rsidR="005A464A" w:rsidDel="00EF308E" w:rsidRDefault="005A464A">
      <w:pPr>
        <w:spacing w:line="256" w:lineRule="auto"/>
        <w:ind w:firstLine="720"/>
        <w:jc w:val="both"/>
        <w:rPr>
          <w:del w:id="364" w:author="Liu, Luyu" w:date="2020-06-13T17:13:00Z"/>
        </w:rPr>
        <w:pPrChange w:id="365" w:author="Liu, Luyu" w:date="2020-06-13T17:13:00Z">
          <w:pPr>
            <w:pStyle w:val="TimesNewRoman"/>
            <w:keepNext/>
            <w:jc w:val="center"/>
          </w:pPr>
        </w:pPrChange>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w:t>
      </w:r>
      <w:del w:id="366" w:author="Liu, Luyu" w:date="2020-06-12T17:11:00Z">
        <w:r w:rsidRPr="00774C49" w:rsidDel="00F06E79">
          <w:rPr>
            <w:rFonts w:ascii="Times New Roman" w:hAnsi="Times New Roman" w:cs="Times New Roman"/>
            <w:sz w:val="24"/>
            <w:szCs w:val="24"/>
          </w:rPr>
          <w:delText xml:space="preserve">IB </w:delText>
        </w:r>
      </w:del>
      <w:ins w:id="367" w:author="Liu, Luyu" w:date="2020-06-12T17:11:00Z">
        <w:r w:rsidR="00F06E79">
          <w:rPr>
            <w:rFonts w:ascii="Times New Roman" w:hAnsi="Times New Roman" w:cs="Times New Roman"/>
            <w:sz w:val="24"/>
            <w:szCs w:val="24"/>
          </w:rPr>
          <w:t>buffer</w:t>
        </w:r>
        <w:r w:rsidR="00F06E79" w:rsidRPr="00774C49">
          <w:rPr>
            <w:rFonts w:ascii="Times New Roman" w:hAnsi="Times New Roman" w:cs="Times New Roman"/>
            <w:sz w:val="24"/>
            <w:szCs w:val="24"/>
          </w:rPr>
          <w:t xml:space="preserve"> </w:t>
        </w:r>
      </w:ins>
      <w:r w:rsidRPr="00774C49">
        <w:rPr>
          <w:rFonts w:ascii="Times New Roman" w:hAnsi="Times New Roman" w:cs="Times New Roman"/>
          <w:sz w:val="24"/>
          <w:szCs w:val="24"/>
        </w:rPr>
        <w:t>will ease both reclaimed delay and discontinuity delay simultaneously; however, due to the discrete nature of discontinuity delay, only also observe sudden changes at multiples of 60 seconds.</w:t>
      </w:r>
      <w:r w:rsidR="00831DD2">
        <w:rPr>
          <w:rFonts w:ascii="Times New Roman" w:hAnsi="Times New Roman" w:cs="Times New Roman"/>
          <w:sz w:val="24"/>
          <w:szCs w:val="24"/>
        </w:rPr>
        <w:t xml:space="preserve"> </w:t>
      </w:r>
    </w:p>
    <w:p w14:paraId="5059104E" w14:textId="03D36186" w:rsidR="00EF308E" w:rsidRDefault="00EF308E" w:rsidP="005A464A">
      <w:pPr>
        <w:spacing w:line="256" w:lineRule="auto"/>
        <w:ind w:firstLine="720"/>
        <w:jc w:val="both"/>
        <w:rPr>
          <w:ins w:id="368" w:author="Liu, Luyu" w:date="2020-06-13T17:14:00Z"/>
          <w:rFonts w:ascii="Times New Roman" w:hAnsi="Times New Roman" w:cs="Times New Roman"/>
          <w:sz w:val="24"/>
          <w:szCs w:val="24"/>
        </w:rPr>
      </w:pPr>
    </w:p>
    <w:p w14:paraId="5F50F558" w14:textId="711DFCD1" w:rsidR="00EF308E" w:rsidRDefault="00EF308E" w:rsidP="005A464A">
      <w:pPr>
        <w:spacing w:line="256" w:lineRule="auto"/>
        <w:ind w:firstLine="720"/>
        <w:jc w:val="both"/>
        <w:rPr>
          <w:ins w:id="369" w:author="Liu, Luyu" w:date="2020-06-13T17:14:00Z"/>
          <w:rFonts w:ascii="Times New Roman" w:hAnsi="Times New Roman" w:cs="Times New Roman"/>
          <w:sz w:val="24"/>
          <w:szCs w:val="24"/>
        </w:rPr>
      </w:pPr>
      <w:ins w:id="370" w:author="Liu, Luyu" w:date="2020-06-13T17:15:00Z">
        <w:r>
          <w:rPr>
            <w:rFonts w:ascii="Times New Roman" w:hAnsi="Times New Roman" w:cs="Times New Roman"/>
            <w:sz w:val="24"/>
            <w:szCs w:val="24"/>
          </w:rPr>
          <w:t>With better real-time data support</w:t>
        </w:r>
      </w:ins>
      <w:ins w:id="371" w:author="Liu, Luyu" w:date="2020-06-13T17:16:00Z">
        <w:r>
          <w:rPr>
            <w:rFonts w:ascii="Times New Roman" w:hAnsi="Times New Roman" w:cs="Times New Roman"/>
            <w:sz w:val="24"/>
            <w:szCs w:val="24"/>
          </w:rPr>
          <w:t>s and policies</w:t>
        </w:r>
      </w:ins>
      <w:ins w:id="372" w:author="Liu, Luyu" w:date="2020-06-13T17:15:00Z">
        <w:r>
          <w:rPr>
            <w:rFonts w:ascii="Times New Roman" w:hAnsi="Times New Roman" w:cs="Times New Roman"/>
            <w:sz w:val="24"/>
            <w:szCs w:val="24"/>
          </w:rPr>
          <w:t>,</w:t>
        </w:r>
      </w:ins>
      <w:ins w:id="373" w:author="Liu, Luyu" w:date="2020-06-13T17:16:00Z">
        <w:r>
          <w:rPr>
            <w:rFonts w:ascii="Times New Roman" w:hAnsi="Times New Roman" w:cs="Times New Roman"/>
            <w:sz w:val="24"/>
            <w:szCs w:val="24"/>
          </w:rPr>
          <w:t xml:space="preserve"> </w:t>
        </w:r>
      </w:ins>
      <w:ins w:id="374" w:author="Liu, Luyu" w:date="2020-06-13T17:17:00Z">
        <w:r>
          <w:rPr>
            <w:rFonts w:ascii="Times New Roman" w:hAnsi="Times New Roman" w:cs="Times New Roman"/>
            <w:sz w:val="24"/>
            <w:szCs w:val="24"/>
          </w:rPr>
          <w:t xml:space="preserve">more </w:t>
        </w:r>
      </w:ins>
      <w:ins w:id="375" w:author="Liu, Luyu" w:date="2020-06-13T17:16:00Z">
        <w:r>
          <w:rPr>
            <w:rFonts w:ascii="Times New Roman" w:hAnsi="Times New Roman" w:cs="Times New Roman"/>
            <w:sz w:val="24"/>
            <w:szCs w:val="24"/>
          </w:rPr>
          <w:t xml:space="preserve">transit </w:t>
        </w:r>
      </w:ins>
      <w:ins w:id="376" w:author="Liu, Luyu" w:date="2020-06-13T17:17:00Z">
        <w:r>
          <w:rPr>
            <w:rFonts w:ascii="Times New Roman" w:hAnsi="Times New Roman" w:cs="Times New Roman"/>
            <w:sz w:val="24"/>
            <w:szCs w:val="24"/>
          </w:rPr>
          <w:t xml:space="preserve">systems are providing RTI with </w:t>
        </w:r>
      </w:ins>
      <w:ins w:id="377" w:author="Liu, Luyu" w:date="2020-06-13T17:16:00Z">
        <w:r>
          <w:rPr>
            <w:rFonts w:ascii="Times New Roman" w:hAnsi="Times New Roman" w:cs="Times New Roman"/>
            <w:sz w:val="24"/>
            <w:szCs w:val="24"/>
          </w:rPr>
          <w:t>higher update frequency</w:t>
        </w:r>
      </w:ins>
      <w:ins w:id="378" w:author="Liu, Luyu" w:date="2020-06-13T17:17:00Z">
        <w:r>
          <w:rPr>
            <w:rFonts w:ascii="Times New Roman" w:hAnsi="Times New Roman" w:cs="Times New Roman"/>
            <w:sz w:val="24"/>
            <w:szCs w:val="24"/>
          </w:rPr>
          <w:t>. Some can be</w:t>
        </w:r>
      </w:ins>
      <w:ins w:id="379" w:author="Liu, Luyu" w:date="2020-06-13T17:16:00Z">
        <w:r>
          <w:rPr>
            <w:rFonts w:ascii="Times New Roman" w:hAnsi="Times New Roman" w:cs="Times New Roman"/>
            <w:sz w:val="24"/>
            <w:szCs w:val="24"/>
          </w:rPr>
          <w:t xml:space="preserve"> as high as 5 second</w:t>
        </w:r>
      </w:ins>
      <w:ins w:id="380" w:author="Liu, Luyu" w:date="2020-06-13T17:17:00Z">
        <w:r>
          <w:rPr>
            <w:rFonts w:ascii="Times New Roman" w:hAnsi="Times New Roman" w:cs="Times New Roman"/>
            <w:sz w:val="24"/>
            <w:szCs w:val="24"/>
          </w:rPr>
          <w:t xml:space="preserve"> such as M</w:t>
        </w:r>
      </w:ins>
      <w:ins w:id="381" w:author="Liu, Luyu" w:date="2020-06-13T17:18:00Z">
        <w:r>
          <w:rPr>
            <w:rFonts w:ascii="Times New Roman" w:hAnsi="Times New Roman" w:cs="Times New Roman"/>
            <w:sz w:val="24"/>
            <w:szCs w:val="24"/>
          </w:rPr>
          <w:t>assachusetts Bay Transportation Authority</w:t>
        </w:r>
      </w:ins>
      <w:ins w:id="382" w:author="Liu, Luyu" w:date="2020-06-14T14:52:00Z">
        <w:r w:rsidR="00426597">
          <w:rPr>
            <w:rFonts w:ascii="Times New Roman" w:hAnsi="Times New Roman" w:cs="Times New Roman"/>
            <w:sz w:val="24"/>
            <w:szCs w:val="24"/>
          </w:rPr>
          <w:t xml:space="preserve"> in Boston</w:t>
        </w:r>
      </w:ins>
      <w:ins w:id="383" w:author="Liu, Luyu" w:date="2020-06-13T17:15:00Z">
        <w:r>
          <w:rPr>
            <w:rFonts w:ascii="Times New Roman" w:hAnsi="Times New Roman" w:cs="Times New Roman"/>
            <w:sz w:val="24"/>
            <w:szCs w:val="24"/>
          </w:rPr>
          <w:t>.</w:t>
        </w:r>
      </w:ins>
      <w:ins w:id="384" w:author="Liu, Luyu" w:date="2020-06-13T17:18:00Z">
        <w:r>
          <w:rPr>
            <w:rFonts w:ascii="Times New Roman" w:hAnsi="Times New Roman" w:cs="Times New Roman"/>
            <w:sz w:val="24"/>
            <w:szCs w:val="24"/>
          </w:rPr>
          <w:t xml:space="preserve"> However, the </w:t>
        </w:r>
      </w:ins>
      <w:ins w:id="385" w:author="Liu, Luyu" w:date="2020-06-13T17:19:00Z">
        <w:r>
          <w:rPr>
            <w:rFonts w:ascii="Times New Roman" w:hAnsi="Times New Roman" w:cs="Times New Roman"/>
            <w:sz w:val="24"/>
            <w:szCs w:val="24"/>
          </w:rPr>
          <w:t>large</w:t>
        </w:r>
      </w:ins>
      <w:ins w:id="386" w:author="Liu, Luyu" w:date="2020-06-13T17:18:00Z">
        <w:r>
          <w:rPr>
            <w:rFonts w:ascii="Times New Roman" w:hAnsi="Times New Roman" w:cs="Times New Roman"/>
            <w:sz w:val="24"/>
            <w:szCs w:val="24"/>
          </w:rPr>
          <w:t xml:space="preserve"> majority of </w:t>
        </w:r>
      </w:ins>
      <w:ins w:id="387" w:author="Liu, Luyu" w:date="2020-06-13T17:19:00Z">
        <w:r>
          <w:rPr>
            <w:rFonts w:ascii="Times New Roman" w:hAnsi="Times New Roman" w:cs="Times New Roman"/>
            <w:sz w:val="24"/>
            <w:szCs w:val="24"/>
          </w:rPr>
          <w:t>most transit systems still face</w:t>
        </w:r>
      </w:ins>
      <w:ins w:id="388" w:author="Liu, Luyu" w:date="2020-06-13T17:14:00Z">
        <w:r>
          <w:rPr>
            <w:rFonts w:ascii="Times New Roman" w:hAnsi="Times New Roman" w:cs="Times New Roman"/>
            <w:sz w:val="24"/>
            <w:szCs w:val="24"/>
          </w:rPr>
          <w:t xml:space="preserve"> </w:t>
        </w:r>
      </w:ins>
      <w:ins w:id="389" w:author="Liu, Luyu" w:date="2020-06-13T17:20:00Z">
        <w:r w:rsidR="00B62185">
          <w:rPr>
            <w:rFonts w:ascii="Times New Roman" w:hAnsi="Times New Roman" w:cs="Times New Roman"/>
            <w:sz w:val="24"/>
            <w:szCs w:val="24"/>
          </w:rPr>
          <w:t xml:space="preserve">considerable </w:t>
        </w:r>
      </w:ins>
      <w:ins w:id="390" w:author="Liu, Luyu" w:date="2020-06-13T17:14:00Z">
        <w:r>
          <w:rPr>
            <w:rFonts w:ascii="Times New Roman" w:hAnsi="Times New Roman" w:cs="Times New Roman"/>
            <w:sz w:val="24"/>
            <w:szCs w:val="24"/>
          </w:rPr>
          <w:t>discontinuity delay</w:t>
        </w:r>
      </w:ins>
      <w:ins w:id="391" w:author="Liu, Luyu" w:date="2020-06-13T17:19:00Z">
        <w:r w:rsidR="00C6427E">
          <w:rPr>
            <w:rFonts w:ascii="Times New Roman" w:hAnsi="Times New Roman" w:cs="Times New Roman"/>
            <w:sz w:val="24"/>
            <w:szCs w:val="24"/>
          </w:rPr>
          <w:t xml:space="preserve"> </w:t>
        </w:r>
      </w:ins>
      <w:ins w:id="392" w:author="Liu, Luyu" w:date="2020-06-13T17:20:00Z">
        <w:r w:rsidR="00B62185">
          <w:rPr>
            <w:rFonts w:ascii="Times New Roman" w:hAnsi="Times New Roman" w:cs="Times New Roman"/>
            <w:sz w:val="24"/>
            <w:szCs w:val="24"/>
          </w:rPr>
          <w:t xml:space="preserve">larger than 30 seconds </w:t>
        </w:r>
      </w:ins>
      <w:ins w:id="393" w:author="Liu, Luyu" w:date="2020-06-13T17:19:00Z">
        <w:r w:rsidR="00C6427E">
          <w:rPr>
            <w:rFonts w:ascii="Times New Roman" w:hAnsi="Times New Roman" w:cs="Times New Roman"/>
            <w:sz w:val="24"/>
            <w:szCs w:val="24"/>
          </w:rPr>
          <w:t xml:space="preserve">as shown in </w:t>
        </w:r>
      </w:ins>
      <w:ins w:id="394" w:author="Liu, Luyu" w:date="2020-06-13T17:20:00Z">
        <w:r w:rsidR="00C6427E">
          <w:rPr>
            <w:rFonts w:ascii="Times New Roman" w:hAnsi="Times New Roman" w:cs="Times New Roman"/>
            <w:sz w:val="24"/>
            <w:szCs w:val="24"/>
          </w:rPr>
          <w:t xml:space="preserve">the RTI update frequency </w:t>
        </w:r>
        <w:r w:rsidR="00B62185">
          <w:rPr>
            <w:rFonts w:ascii="Times New Roman" w:hAnsi="Times New Roman" w:cs="Times New Roman"/>
            <w:sz w:val="24"/>
            <w:szCs w:val="24"/>
          </w:rPr>
          <w:t>summary table in the appendix</w:t>
        </w:r>
      </w:ins>
      <w:ins w:id="395" w:author="Liu, Luyu" w:date="2020-06-14T14:52:00Z">
        <w:r w:rsidR="000D3498">
          <w:rPr>
            <w:rFonts w:ascii="Times New Roman" w:hAnsi="Times New Roman" w:cs="Times New Roman"/>
            <w:sz w:val="24"/>
            <w:szCs w:val="24"/>
          </w:rPr>
          <w:t xml:space="preserve"> 4</w:t>
        </w:r>
      </w:ins>
      <w:ins w:id="396" w:author="Liu, Luyu" w:date="2020-06-13T17:20:00Z">
        <w:r w:rsidR="00B62185">
          <w:rPr>
            <w:rFonts w:ascii="Times New Roman" w:hAnsi="Times New Roman" w:cs="Times New Roman"/>
            <w:sz w:val="24"/>
            <w:szCs w:val="24"/>
          </w:rPr>
          <w:t>.</w:t>
        </w:r>
      </w:ins>
    </w:p>
    <w:p w14:paraId="791B6455" w14:textId="6C97FF76" w:rsidR="005A464A" w:rsidRPr="00774C49" w:rsidDel="00F73E77" w:rsidRDefault="005A464A" w:rsidP="005A464A">
      <w:pPr>
        <w:spacing w:line="256" w:lineRule="auto"/>
        <w:ind w:firstLine="720"/>
        <w:jc w:val="both"/>
        <w:rPr>
          <w:del w:id="397" w:author="Liu, Luyu" w:date="2020-06-13T17:13:00Z"/>
          <w:rFonts w:ascii="Times New Roman" w:hAnsi="Times New Roman" w:cs="Times New Roman"/>
          <w:sz w:val="24"/>
          <w:szCs w:val="24"/>
        </w:rPr>
      </w:pPr>
    </w:p>
    <w:p w14:paraId="2AE502D9" w14:textId="77777777" w:rsidR="005A464A" w:rsidRPr="005128A9" w:rsidRDefault="005A464A">
      <w:pPr>
        <w:spacing w:line="256" w:lineRule="auto"/>
        <w:ind w:firstLine="720"/>
        <w:jc w:val="both"/>
        <w:pPrChange w:id="398" w:author="Liu, Luyu" w:date="2020-06-13T17:13:00Z">
          <w:pPr>
            <w:pStyle w:val="TimesNewRoman"/>
            <w:keepNext/>
            <w:jc w:val="center"/>
          </w:pPr>
        </w:pPrChange>
      </w:pPr>
      <w:r w:rsidRPr="00862C5F">
        <w:rPr>
          <w:noProof/>
        </w:rPr>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497BE1A6" w:rsidR="005A464A" w:rsidRPr="00BF4947" w:rsidDel="00F73E77" w:rsidRDefault="005A464A" w:rsidP="005A464A">
      <w:pPr>
        <w:spacing w:line="256" w:lineRule="auto"/>
        <w:jc w:val="center"/>
        <w:rPr>
          <w:del w:id="399" w:author="Liu, Luyu" w:date="2020-06-13T17:13:00Z"/>
          <w:rFonts w:ascii="Times New Roman" w:hAnsi="Times New Roman" w:cs="Times New Roman"/>
          <w:sz w:val="24"/>
          <w:szCs w:val="24"/>
        </w:rPr>
      </w:pPr>
      <w:bookmarkStart w:id="400" w:name="_Ref18339654"/>
      <w:commentRangeStart w:id="401"/>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ins w:id="402" w:author="Liu, Luyu" w:date="2020-06-13T17:12:00Z">
        <w:r w:rsidR="00F73E77">
          <w:rPr>
            <w:rFonts w:ascii="Times New Roman" w:hAnsi="Times New Roman" w:cs="Times New Roman"/>
            <w:noProof/>
            <w:sz w:val="24"/>
            <w:szCs w:val="24"/>
          </w:rPr>
          <w:t>4</w:t>
        </w:r>
      </w:ins>
      <w:del w:id="403" w:author="Liu, Luyu" w:date="2020-06-13T17:12:00Z">
        <w:r w:rsidDel="00F73E77">
          <w:rPr>
            <w:rFonts w:ascii="Times New Roman" w:hAnsi="Times New Roman" w:cs="Times New Roman"/>
            <w:noProof/>
            <w:sz w:val="24"/>
            <w:szCs w:val="24"/>
          </w:rPr>
          <w:delText>7</w:delText>
        </w:r>
      </w:del>
      <w:r w:rsidRPr="00065BDE">
        <w:rPr>
          <w:rFonts w:ascii="Times New Roman" w:hAnsi="Times New Roman" w:cs="Times New Roman"/>
          <w:sz w:val="24"/>
          <w:szCs w:val="24"/>
        </w:rPr>
        <w:fldChar w:fldCharType="end"/>
      </w:r>
      <w:bookmarkEnd w:id="400"/>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401"/>
      <w:r>
        <w:rPr>
          <w:rStyle w:val="CommentReference"/>
        </w:rPr>
        <w:commentReference w:id="401"/>
      </w:r>
    </w:p>
    <w:p w14:paraId="3D7BDD4A" w14:textId="77777777" w:rsidR="00F73E77" w:rsidRDefault="00F73E77">
      <w:pPr>
        <w:spacing w:line="256" w:lineRule="auto"/>
        <w:jc w:val="center"/>
        <w:rPr>
          <w:ins w:id="404" w:author="Liu, Luyu" w:date="2020-06-13T17:13:00Z"/>
          <w:rFonts w:ascii="Times New Roman" w:hAnsi="Times New Roman" w:cs="Times New Roman"/>
          <w:sz w:val="24"/>
          <w:szCs w:val="24"/>
        </w:rPr>
        <w:pPrChange w:id="405" w:author="Liu, Luyu" w:date="2020-06-13T17:13:00Z">
          <w:pPr>
            <w:spacing w:line="256" w:lineRule="auto"/>
            <w:ind w:firstLine="720"/>
            <w:jc w:val="both"/>
          </w:pPr>
        </w:pPrChange>
      </w:pPr>
    </w:p>
    <w:p w14:paraId="70B6C001" w14:textId="19C4F853"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These results suggest that real-time information may have limited value with respect to minimizing waiting time and risk:</w:t>
      </w:r>
      <w:r w:rsidR="0018128D">
        <w:rPr>
          <w:rFonts w:ascii="Times New Roman" w:hAnsi="Times New Roman" w:cs="Times New Roman"/>
          <w:sz w:val="24"/>
          <w:szCs w:val="24"/>
        </w:rPr>
        <w:t xml:space="preserve"> the best RTI strategy prudent tactic optimal</w:t>
      </w:r>
      <w:r>
        <w:rPr>
          <w:rFonts w:ascii="Times New Roman" w:hAnsi="Times New Roman" w:cs="Times New Roman"/>
          <w:sz w:val="24"/>
          <w:szCs w:val="24"/>
        </w:rPr>
        <w:t xml:space="preserve"> is not substantially better than</w:t>
      </w:r>
      <w:r w:rsidR="0018128D">
        <w:rPr>
          <w:rFonts w:ascii="Times New Roman" w:hAnsi="Times New Roman" w:cs="Times New Roman"/>
          <w:sz w:val="24"/>
          <w:szCs w:val="24"/>
        </w:rPr>
        <w:t xml:space="preserve"> simply following the schedule</w:t>
      </w:r>
      <w:r>
        <w:rPr>
          <w:rFonts w:ascii="Times New Roman" w:hAnsi="Times New Roman" w:cs="Times New Roman"/>
          <w:sz w:val="24"/>
          <w:szCs w:val="24"/>
        </w:rPr>
        <w:t xml:space="preserve">, and the RTI-based </w:t>
      </w:r>
      <w:r w:rsidR="0018128D">
        <w:rPr>
          <w:rFonts w:ascii="Times New Roman" w:hAnsi="Times New Roman" w:cs="Times New Roman"/>
          <w:sz w:val="24"/>
          <w:szCs w:val="24"/>
        </w:rPr>
        <w:t xml:space="preserve">greedy tactic </w:t>
      </w:r>
      <w:r>
        <w:rPr>
          <w:rFonts w:ascii="Times New Roman" w:hAnsi="Times New Roman" w:cs="Times New Roman"/>
          <w:sz w:val="24"/>
          <w:szCs w:val="24"/>
        </w:rPr>
        <w:t xml:space="preserve">has the worst performance among all </w:t>
      </w:r>
      <w:del w:id="406" w:author="Liu, Luyu" w:date="2020-06-13T12:35:00Z">
        <w:r w:rsidDel="00FA6C5B">
          <w:rPr>
            <w:rFonts w:ascii="Times New Roman" w:hAnsi="Times New Roman" w:cs="Times New Roman"/>
            <w:sz w:val="24"/>
            <w:szCs w:val="24"/>
          </w:rPr>
          <w:delText>TPSs</w:delText>
        </w:r>
      </w:del>
      <w:ins w:id="407"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w:t>
      </w:r>
      <w:r w:rsidR="00F5302C">
        <w:rPr>
          <w:rFonts w:ascii="Times New Roman" w:hAnsi="Times New Roman" w:cs="Times New Roman"/>
          <w:sz w:val="24"/>
          <w:szCs w:val="24"/>
        </w:rPr>
        <w:t xml:space="preserve">This </w:t>
      </w:r>
      <w:ins w:id="408" w:author="Liu, Luyu" w:date="2020-06-12T16:54:00Z">
        <w:r w:rsidR="00E62000">
          <w:rPr>
            <w:rFonts w:ascii="Times New Roman" w:hAnsi="Times New Roman" w:cs="Times New Roman"/>
            <w:sz w:val="24"/>
            <w:szCs w:val="24"/>
          </w:rPr>
          <w:t>moreover proves our claim earlier about the RTI apps:</w:t>
        </w:r>
      </w:ins>
      <w:ins w:id="409" w:author="Liu, Luyu" w:date="2020-06-12T16:55:00Z">
        <w:r w:rsidR="00E62000">
          <w:rPr>
            <w:rFonts w:ascii="Times New Roman" w:hAnsi="Times New Roman" w:cs="Times New Roman"/>
            <w:sz w:val="24"/>
            <w:szCs w:val="24"/>
          </w:rPr>
          <w:t xml:space="preserve"> if following the RTI apps’ suggestion based on greedy tactic, the user</w:t>
        </w:r>
      </w:ins>
      <w:ins w:id="410" w:author="Liu, Luyu" w:date="2020-06-12T16:56:00Z">
        <w:r w:rsidR="00E62000">
          <w:rPr>
            <w:rFonts w:ascii="Times New Roman" w:hAnsi="Times New Roman" w:cs="Times New Roman"/>
            <w:sz w:val="24"/>
            <w:szCs w:val="24"/>
          </w:rPr>
          <w:t xml:space="preserve"> is very likely to miss</w:t>
        </w:r>
        <w:r w:rsidR="00C3448A">
          <w:rPr>
            <w:rFonts w:ascii="Times New Roman" w:hAnsi="Times New Roman" w:cs="Times New Roman"/>
            <w:sz w:val="24"/>
            <w:szCs w:val="24"/>
          </w:rPr>
          <w:t xml:space="preserve"> the bus</w:t>
        </w:r>
        <w:r w:rsidR="00A46C3D">
          <w:rPr>
            <w:rFonts w:ascii="Times New Roman" w:hAnsi="Times New Roman" w:cs="Times New Roman"/>
            <w:sz w:val="24"/>
            <w:szCs w:val="24"/>
          </w:rPr>
          <w:t xml:space="preserve"> and wait a long time</w:t>
        </w:r>
        <w:r w:rsidR="00E62000">
          <w:rPr>
            <w:rFonts w:ascii="Times New Roman" w:hAnsi="Times New Roman" w:cs="Times New Roman"/>
            <w:sz w:val="24"/>
            <w:szCs w:val="24"/>
          </w:rPr>
          <w:t>.</w:t>
        </w:r>
      </w:ins>
      <w:ins w:id="411" w:author="Liu, Luyu" w:date="2020-06-12T16:54:00Z">
        <w:r w:rsidR="00E62000">
          <w:rPr>
            <w:rFonts w:ascii="Times New Roman" w:hAnsi="Times New Roman" w:cs="Times New Roman"/>
            <w:sz w:val="24"/>
            <w:szCs w:val="24"/>
          </w:rPr>
          <w:t xml:space="preserve"> </w:t>
        </w:r>
      </w:ins>
      <w:r>
        <w:rPr>
          <w:rFonts w:ascii="Times New Roman" w:hAnsi="Times New Roman" w:cs="Times New Roman"/>
          <w:sz w:val="24"/>
          <w:szCs w:val="24"/>
        </w:rPr>
        <w:t>However, note these are based on overall performance.  The effectiveness of these strategies can vary with respect to time and space; we examine these patterns below</w:t>
      </w:r>
      <w:ins w:id="412" w:author="Liu, Luyu" w:date="2020-06-13T17:13:00Z">
        <w:r w:rsidR="00F73E77">
          <w:rPr>
            <w:rFonts w:ascii="Times New Roman" w:hAnsi="Times New Roman" w:cs="Times New Roman"/>
            <w:sz w:val="24"/>
            <w:szCs w:val="24"/>
          </w:rPr>
          <w:t>.</w:t>
        </w:r>
      </w:ins>
      <w:del w:id="413" w:author="Liu, Luyu" w:date="2020-06-13T17:13:00Z">
        <w:r w:rsidDel="00F73E77">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447A533E" w:rsidR="005A464A" w:rsidRPr="00B2390C" w:rsidRDefault="005A464A" w:rsidP="005A464A">
      <w:pPr>
        <w:pStyle w:val="IndentTimesNewRoman"/>
        <w:numPr>
          <w:ilvl w:val="1"/>
          <w:numId w:val="5"/>
        </w:numPr>
        <w:rPr>
          <w:b/>
        </w:rPr>
      </w:pPr>
      <w:del w:id="414" w:author="Liu, Luyu" w:date="2020-06-13T12:33:00Z">
        <w:r w:rsidDel="00307818">
          <w:rPr>
            <w:b/>
          </w:rPr>
          <w:delText>TPS</w:delText>
        </w:r>
      </w:del>
      <w:del w:id="415" w:author="Liu, Luyu" w:date="2020-06-13T12:34:00Z">
        <w:r w:rsidDel="00307818">
          <w:rPr>
            <w:b/>
          </w:rPr>
          <w:delText xml:space="preserve"> p</w:delText>
        </w:r>
      </w:del>
      <w:ins w:id="416" w:author="Liu, Luyu" w:date="2020-06-13T12:34:00Z">
        <w:r w:rsidR="00307818">
          <w:rPr>
            <w:b/>
          </w:rPr>
          <w:t>P</w:t>
        </w:r>
      </w:ins>
      <w:r>
        <w:rPr>
          <w:b/>
        </w:rPr>
        <w:t>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77777777"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  These hourly results support the overall results discussed above: ST and PT are consistently the best over the course of a day.  AT, ET and GT perform especially poorly during service hours with long headways (6:00 to 8:00 and 21:00 to 24:00) since the time penalties associated with missing a bus during these periods are dramatically higher. These inferior </w:t>
      </w:r>
      <w:r>
        <w:lastRenderedPageBreak/>
        <w:t xml:space="preserve">strategies perform better during short headway hours, but not better than ST and PT.  GT is a very risky strategy at all times, although is not penalized as harshly during short headway hours.   </w:t>
      </w:r>
    </w:p>
    <w:p w14:paraId="3F3EC819" w14:textId="170208AE" w:rsidR="005A464A" w:rsidRDefault="005A464A" w:rsidP="005A464A">
      <w:pPr>
        <w:pStyle w:val="IndentTimesNewRoman"/>
        <w:jc w:val="both"/>
      </w:pPr>
      <w:r>
        <w:t>Although ST and PT are always competitive, although there are some differences in their performance over the day.   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  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5496ACD0" w:rsidR="005A464A" w:rsidRDefault="005A464A" w:rsidP="005A464A">
      <w:pPr>
        <w:spacing w:line="256" w:lineRule="auto"/>
        <w:jc w:val="center"/>
        <w:rPr>
          <w:rFonts w:ascii="Times New Roman" w:hAnsi="Times New Roman" w:cs="Times New Roman"/>
          <w:sz w:val="24"/>
          <w:szCs w:val="24"/>
        </w:rPr>
      </w:pPr>
      <w:bookmarkStart w:id="417" w:name="_Ref11510776"/>
      <w:commentRangeStart w:id="418"/>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ins w:id="419" w:author="Liu, Luyu" w:date="2020-06-12T16:57:00Z">
        <w:r w:rsidR="00461E45">
          <w:rPr>
            <w:rFonts w:ascii="Times New Roman" w:hAnsi="Times New Roman" w:cs="Times New Roman"/>
            <w:noProof/>
            <w:sz w:val="24"/>
            <w:szCs w:val="24"/>
          </w:rPr>
          <w:t>5</w:t>
        </w:r>
      </w:ins>
      <w:del w:id="420" w:author="Liu, Luyu" w:date="2020-06-12T16:57:00Z">
        <w:r w:rsidDel="00461E45">
          <w:rPr>
            <w:rFonts w:ascii="Times New Roman" w:hAnsi="Times New Roman" w:cs="Times New Roman"/>
            <w:noProof/>
            <w:sz w:val="24"/>
            <w:szCs w:val="24"/>
          </w:rPr>
          <w:delText>8</w:delText>
        </w:r>
      </w:del>
      <w:r w:rsidRPr="00B338F3">
        <w:rPr>
          <w:rFonts w:ascii="Times New Roman" w:hAnsi="Times New Roman" w:cs="Times New Roman"/>
          <w:sz w:val="24"/>
          <w:szCs w:val="24"/>
        </w:rPr>
        <w:fldChar w:fldCharType="end"/>
      </w:r>
      <w:bookmarkEnd w:id="417"/>
      <w:r>
        <w:rPr>
          <w:rFonts w:ascii="Times New Roman" w:hAnsi="Times New Roman" w:cs="Times New Roman"/>
          <w:sz w:val="24"/>
          <w:szCs w:val="24"/>
        </w:rPr>
        <w:t xml:space="preserve">: </w:t>
      </w:r>
      <w:del w:id="421" w:author="Liu, Luyu" w:date="2020-06-13T12:33:00Z">
        <w:r w:rsidDel="00307818">
          <w:rPr>
            <w:rFonts w:ascii="Times New Roman" w:hAnsi="Times New Roman" w:cs="Times New Roman"/>
            <w:sz w:val="24"/>
            <w:szCs w:val="24"/>
          </w:rPr>
          <w:delText xml:space="preserve">TPS </w:delText>
        </w:r>
      </w:del>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418"/>
      <w:r>
        <w:rPr>
          <w:rStyle w:val="CommentReference"/>
        </w:rPr>
        <w:commentReference w:id="418"/>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337084ED" w:rsidR="005A464A" w:rsidRDefault="005A464A" w:rsidP="005A464A">
      <w:pPr>
        <w:spacing w:line="256" w:lineRule="auto"/>
        <w:jc w:val="center"/>
        <w:rPr>
          <w:rFonts w:ascii="Times New Roman" w:hAnsi="Times New Roman" w:cs="Times New Roman"/>
          <w:sz w:val="24"/>
          <w:szCs w:val="24"/>
        </w:rPr>
      </w:pPr>
      <w:bookmarkStart w:id="422" w:name="_Ref24372002"/>
      <w:commentRangeStart w:id="423"/>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ins w:id="424" w:author="Liu, Luyu" w:date="2020-06-12T16:57:00Z">
        <w:r w:rsidR="00461E45">
          <w:rPr>
            <w:rFonts w:ascii="Times New Roman" w:hAnsi="Times New Roman" w:cs="Times New Roman"/>
            <w:noProof/>
            <w:sz w:val="24"/>
            <w:szCs w:val="24"/>
          </w:rPr>
          <w:t>6</w:t>
        </w:r>
      </w:ins>
      <w:del w:id="425" w:author="Liu, Luyu" w:date="2020-06-12T16:57:00Z">
        <w:r w:rsidDel="00461E45">
          <w:rPr>
            <w:rFonts w:ascii="Times New Roman" w:hAnsi="Times New Roman" w:cs="Times New Roman"/>
            <w:noProof/>
            <w:sz w:val="24"/>
            <w:szCs w:val="24"/>
          </w:rPr>
          <w:delText>9</w:delText>
        </w:r>
      </w:del>
      <w:r w:rsidRPr="00282A53">
        <w:rPr>
          <w:rFonts w:ascii="Times New Roman" w:hAnsi="Times New Roman" w:cs="Times New Roman"/>
          <w:sz w:val="24"/>
          <w:szCs w:val="24"/>
        </w:rPr>
        <w:fldChar w:fldCharType="end"/>
      </w:r>
      <w:bookmarkEnd w:id="422"/>
      <w:r>
        <w:rPr>
          <w:rFonts w:ascii="Times New Roman" w:hAnsi="Times New Roman" w:cs="Times New Roman"/>
          <w:sz w:val="24"/>
          <w:szCs w:val="24"/>
        </w:rPr>
        <w:t xml:space="preserve">: </w:t>
      </w:r>
      <w:del w:id="426" w:author="Liu, Luyu" w:date="2020-06-13T12:33:00Z">
        <w:r w:rsidDel="00307818">
          <w:rPr>
            <w:rFonts w:ascii="Times New Roman" w:hAnsi="Times New Roman" w:cs="Times New Roman"/>
            <w:sz w:val="24"/>
            <w:szCs w:val="24"/>
          </w:rPr>
          <w:delText xml:space="preserve">TPS </w:delText>
        </w:r>
      </w:del>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423"/>
      <w:r>
        <w:rPr>
          <w:rStyle w:val="CommentReference"/>
        </w:rPr>
        <w:commentReference w:id="423"/>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12EC1B04"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As previous analyses suggest, headway is a crucial factor for the performance of </w:t>
      </w:r>
      <w:del w:id="427" w:author="Liu, Luyu" w:date="2020-06-13T12:35:00Z">
        <w:r w:rsidDel="00FA6C5B">
          <w:rPr>
            <w:rFonts w:ascii="Times New Roman" w:hAnsi="Times New Roman" w:cs="Times New Roman"/>
            <w:sz w:val="24"/>
            <w:szCs w:val="24"/>
          </w:rPr>
          <w:delText>TPSs</w:delText>
        </w:r>
      </w:del>
      <w:ins w:id="428"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429" w:name="_Ref21939313"/>
      <w:commentRangeStart w:id="430"/>
      <w:commentRangeStart w:id="431"/>
      <w:r w:rsidRPr="00214628">
        <w:t xml:space="preserve">Figure </w:t>
      </w:r>
      <w:fldSimple w:instr=" SEQ Figure \* ARABIC ">
        <w:r>
          <w:rPr>
            <w:noProof/>
          </w:rPr>
          <w:t>10</w:t>
        </w:r>
      </w:fldSimple>
      <w:bookmarkEnd w:id="429"/>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430"/>
      <w:r>
        <w:rPr>
          <w:rStyle w:val="CommentReference"/>
          <w:rFonts w:asciiTheme="minorHAnsi" w:hAnsiTheme="minorHAnsi" w:cstheme="minorBidi"/>
        </w:rPr>
        <w:commentReference w:id="430"/>
      </w:r>
      <w:commentRangeEnd w:id="431"/>
      <w:r>
        <w:rPr>
          <w:rStyle w:val="CommentReference"/>
          <w:rFonts w:asciiTheme="minorHAnsi" w:hAnsiTheme="minorHAnsi" w:cstheme="minorBidi"/>
        </w:rPr>
        <w:commentReference w:id="431"/>
      </w:r>
    </w:p>
    <w:p w14:paraId="3803E778" w14:textId="77777777" w:rsidR="005A464A" w:rsidRDefault="005A464A" w:rsidP="005A464A">
      <w:pPr>
        <w:pStyle w:val="IndentTimesNewRoman"/>
        <w:ind w:firstLine="0"/>
        <w:rPr>
          <w:b/>
        </w:rPr>
      </w:pPr>
    </w:p>
    <w:p w14:paraId="08D3BB57" w14:textId="535FF424" w:rsidR="005A464A" w:rsidRDefault="005A464A" w:rsidP="005A464A">
      <w:pPr>
        <w:pStyle w:val="IndentTimesNewRoman"/>
        <w:numPr>
          <w:ilvl w:val="1"/>
          <w:numId w:val="5"/>
        </w:numPr>
        <w:rPr>
          <w:b/>
        </w:rPr>
      </w:pPr>
      <w:del w:id="432" w:author="Liu, Luyu" w:date="2020-06-13T12:33:00Z">
        <w:r w:rsidDel="00307818">
          <w:rPr>
            <w:b/>
          </w:rPr>
          <w:delText>TPS p</w:delText>
        </w:r>
      </w:del>
      <w:ins w:id="433" w:author="Liu, Luyu" w:date="2020-06-13T12:33:00Z">
        <w:r w:rsidR="00307818">
          <w:rPr>
            <w:b/>
          </w:rPr>
          <w:t>P</w:t>
        </w:r>
      </w:ins>
      <w:r>
        <w:rPr>
          <w:b/>
        </w:rPr>
        <w:t>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  Again, we can see that the non-RTI strategy of following the schedule (ST) and the prudent RTI strategy (PT) are generally competitive with each other with respect to average waiting time.   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434"/>
      <w:commentRangeStart w:id="435"/>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434"/>
      <w:r>
        <w:rPr>
          <w:rStyle w:val="CommentReference"/>
        </w:rPr>
        <w:commentReference w:id="434"/>
      </w:r>
      <w:commentRangeEnd w:id="435"/>
      <w:r>
        <w:rPr>
          <w:rStyle w:val="CommentReference"/>
        </w:rPr>
        <w:commentReference w:id="435"/>
      </w:r>
    </w:p>
    <w:p w14:paraId="7247DD39" w14:textId="3C96DD5A"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 xml:space="preserve">decrease. PT and GT are the two polar of RTI-based </w:t>
      </w:r>
      <w:del w:id="436" w:author="Liu, Luyu" w:date="2020-06-13T12:35:00Z">
        <w:r w:rsidDel="00FA6C5B">
          <w:rPr>
            <w:rFonts w:ascii="Times New Roman" w:hAnsi="Times New Roman" w:cs="Times New Roman"/>
            <w:sz w:val="24"/>
            <w:szCs w:val="24"/>
          </w:rPr>
          <w:delText>TPSs</w:delText>
        </w:r>
      </w:del>
      <w:ins w:id="437" w:author="Liu, Luyu" w:date="2020-06-13T12:35:00Z">
        <w:r w:rsidR="00FA6C5B">
          <w:rPr>
            <w:rFonts w:ascii="Times New Roman" w:hAnsi="Times New Roman" w:cs="Times New Roman"/>
            <w:sz w:val="24"/>
            <w:szCs w:val="24"/>
          </w:rPr>
          <w:t>trip planning strategies</w:t>
        </w:r>
      </w:ins>
      <w:r>
        <w:rPr>
          <w:rFonts w:ascii="Times New Roman" w:hAnsi="Times New Roman" w:cs="Times New Roman"/>
          <w:sz w:val="24"/>
          <w:szCs w:val="24"/>
        </w:rPr>
        <w:t xml:space="preserve">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610B3BC3" w14:textId="36465183" w:rsidR="005A464A" w:rsidRDefault="005A464A" w:rsidP="00F57A98">
      <w:pPr>
        <w:spacing w:line="256" w:lineRule="auto"/>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7EDDCC06" w:rsidR="005A464A" w:rsidRPr="00663896" w:rsidRDefault="005A464A" w:rsidP="005A464A">
      <w:pPr>
        <w:spacing w:line="256" w:lineRule="auto"/>
        <w:jc w:val="center"/>
        <w:rPr>
          <w:rFonts w:ascii="Times New Roman" w:hAnsi="Times New Roman" w:cs="Times New Roman"/>
          <w:sz w:val="24"/>
          <w:szCs w:val="24"/>
        </w:rPr>
      </w:pPr>
      <w:bookmarkStart w:id="438" w:name="_Ref16256335"/>
      <w:bookmarkStart w:id="439" w:name="_Ref25663231"/>
      <w:commentRangeStart w:id="440"/>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ins w:id="441" w:author="Liu, Luyu" w:date="2020-06-12T16:21:00Z">
        <w:r w:rsidR="001B4909">
          <w:rPr>
            <w:rFonts w:ascii="Times New Roman" w:hAnsi="Times New Roman" w:cs="Times New Roman"/>
            <w:noProof/>
            <w:sz w:val="24"/>
            <w:szCs w:val="24"/>
          </w:rPr>
          <w:t>10</w:t>
        </w:r>
      </w:ins>
      <w:del w:id="442" w:author="Liu, Luyu" w:date="2020-06-12T16:20:00Z">
        <w:r w:rsidDel="001B4909">
          <w:rPr>
            <w:rFonts w:ascii="Times New Roman" w:hAnsi="Times New Roman" w:cs="Times New Roman"/>
            <w:noProof/>
            <w:sz w:val="24"/>
            <w:szCs w:val="24"/>
          </w:rPr>
          <w:delText>12</w:delText>
        </w:r>
      </w:del>
      <w:r w:rsidRPr="00663896">
        <w:rPr>
          <w:rFonts w:ascii="Times New Roman" w:hAnsi="Times New Roman" w:cs="Times New Roman"/>
          <w:sz w:val="24"/>
          <w:szCs w:val="24"/>
        </w:rPr>
        <w:fldChar w:fldCharType="end"/>
      </w:r>
      <w:bookmarkEnd w:id="438"/>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sidR="00F57A98">
        <w:rPr>
          <w:rFonts w:ascii="Times New Roman" w:hAnsi="Times New Roman" w:cs="Times New Roman"/>
          <w:sz w:val="24"/>
          <w:szCs w:val="24"/>
        </w:rPr>
        <w:t xml:space="preserve">waiting time and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39"/>
      <w:commentRangeEnd w:id="440"/>
      <w:r>
        <w:rPr>
          <w:rStyle w:val="CommentReference"/>
        </w:rPr>
        <w:commentReference w:id="440"/>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3214D6FB" w:rsidR="005A464A" w:rsidRDefault="005A464A" w:rsidP="005A464A">
      <w:pPr>
        <w:pStyle w:val="TimesNewRoman"/>
        <w:jc w:val="both"/>
      </w:pPr>
      <w:r>
        <w:lastRenderedPageBreak/>
        <w:t xml:space="preserve">As noted above, due to the heterogeneity of on-time performance over a bus route, the location of the bus stop within the route also influences the performance of a </w:t>
      </w:r>
      <w:del w:id="443" w:author="Liu, Luyu" w:date="2020-06-13T12:34:00Z">
        <w:r w:rsidDel="00A1720D">
          <w:delText>TPS</w:delText>
        </w:r>
      </w:del>
      <w:ins w:id="444" w:author="Liu, Luyu" w:date="2020-06-13T12:34:00Z">
        <w:r w:rsidR="00A1720D">
          <w:t>trip planning strategy</w:t>
        </w:r>
      </w:ins>
      <w:r>
        <w:t>.  To illustrate this, we map the average wait time and risk of missing a bus for home locations within</w:t>
      </w:r>
      <w:commentRangeStart w:id="445"/>
      <w:r>
        <w:t xml:space="preserve"> </w:t>
      </w:r>
      <w:commentRangeEnd w:id="445"/>
      <w:r>
        <w:rPr>
          <w:rStyle w:val="CommentReference"/>
          <w:rFonts w:asciiTheme="minorHAnsi" w:hAnsiTheme="minorHAnsi" w:cstheme="minorBidi"/>
        </w:rPr>
        <w:commentReference w:id="445"/>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  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   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1860F404" w:rsidR="005A464A" w:rsidRPr="006E112A" w:rsidRDefault="005A464A" w:rsidP="005A464A">
      <w:pPr>
        <w:spacing w:line="256" w:lineRule="auto"/>
        <w:jc w:val="center"/>
        <w:rPr>
          <w:rFonts w:ascii="Times New Roman" w:hAnsi="Times New Roman" w:cs="Times New Roman"/>
          <w:sz w:val="24"/>
          <w:szCs w:val="24"/>
        </w:rPr>
      </w:pPr>
      <w:bookmarkStart w:id="446" w:name="_Ref16256385"/>
      <w:bookmarkStart w:id="447" w:name="_Ref16256378"/>
      <w:commentRangeStart w:id="44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ins w:id="449" w:author="Liu, Luyu" w:date="2020-06-12T16:21:00Z">
        <w:r w:rsidR="001B4909">
          <w:rPr>
            <w:rFonts w:ascii="Times New Roman" w:hAnsi="Times New Roman" w:cs="Times New Roman"/>
            <w:noProof/>
            <w:sz w:val="24"/>
            <w:szCs w:val="24"/>
          </w:rPr>
          <w:t>11</w:t>
        </w:r>
      </w:ins>
      <w:del w:id="450" w:author="Liu, Luyu" w:date="2020-06-12T16:21:00Z">
        <w:r w:rsidDel="001B4909">
          <w:rPr>
            <w:rFonts w:ascii="Times New Roman" w:hAnsi="Times New Roman" w:cs="Times New Roman"/>
            <w:noProof/>
            <w:sz w:val="24"/>
            <w:szCs w:val="24"/>
          </w:rPr>
          <w:delText>13</w:delText>
        </w:r>
      </w:del>
      <w:r w:rsidRPr="004743C5">
        <w:rPr>
          <w:rFonts w:ascii="Times New Roman" w:hAnsi="Times New Roman" w:cs="Times New Roman"/>
          <w:sz w:val="24"/>
          <w:szCs w:val="24"/>
        </w:rPr>
        <w:fldChar w:fldCharType="end"/>
      </w:r>
      <w:bookmarkEnd w:id="446"/>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447"/>
      <w:r w:rsidRPr="006E112A">
        <w:rPr>
          <w:rFonts w:ascii="Times New Roman" w:hAnsi="Times New Roman" w:cs="Times New Roman"/>
          <w:sz w:val="24"/>
          <w:szCs w:val="24"/>
        </w:rPr>
        <w:t xml:space="preserve"> </w:t>
      </w:r>
      <w:commentRangeEnd w:id="448"/>
      <w:r>
        <w:rPr>
          <w:rStyle w:val="CommentReference"/>
        </w:rPr>
        <w:commentReference w:id="448"/>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1E776341" w:rsidR="005A464A" w:rsidRPr="006E112A" w:rsidRDefault="005A464A" w:rsidP="005A464A">
      <w:pPr>
        <w:spacing w:line="256" w:lineRule="auto"/>
        <w:jc w:val="center"/>
        <w:rPr>
          <w:rFonts w:ascii="Times New Roman" w:hAnsi="Times New Roman" w:cs="Times New Roman"/>
          <w:sz w:val="24"/>
          <w:szCs w:val="24"/>
        </w:rPr>
      </w:pPr>
      <w:bookmarkStart w:id="451" w:name="_Ref16256137"/>
      <w:commentRangeStart w:id="452"/>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FF1FB0">
        <w:rPr>
          <w:rFonts w:ascii="Times New Roman" w:hAnsi="Times New Roman" w:cs="Times New Roman"/>
          <w:noProof/>
          <w:sz w:val="24"/>
          <w:szCs w:val="24"/>
        </w:rPr>
        <w:t>12</w:t>
      </w:r>
      <w:r w:rsidRPr="00530F4C">
        <w:rPr>
          <w:rFonts w:ascii="Times New Roman" w:hAnsi="Times New Roman" w:cs="Times New Roman"/>
          <w:sz w:val="24"/>
          <w:szCs w:val="24"/>
        </w:rPr>
        <w:fldChar w:fldCharType="end"/>
      </w:r>
      <w:bookmarkEnd w:id="451"/>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 xml:space="preserve">: </w:t>
      </w:r>
      <w:r w:rsidRPr="00F625BD" w:rsidDel="00C24854">
        <w:rPr>
          <w:rFonts w:ascii="Times New Roman" w:hAnsi="Times New Roman" w:cs="Times New Roman"/>
          <w:sz w:val="24"/>
          <w:szCs w:val="24"/>
        </w:rPr>
        <w:t xml:space="preserve"> </w:t>
      </w:r>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452"/>
      <w:r>
        <w:rPr>
          <w:rStyle w:val="CommentReference"/>
        </w:rPr>
        <w:commentReference w:id="452"/>
      </w:r>
    </w:p>
    <w:p w14:paraId="30D21D53" w14:textId="77777777" w:rsidR="005A464A" w:rsidRDefault="005A464A" w:rsidP="005A464A">
      <w:pPr>
        <w:spacing w:line="256" w:lineRule="auto"/>
        <w:rPr>
          <w:rFonts w:ascii="Times New Roman" w:hAnsi="Times New Roman" w:cs="Times New Roman"/>
          <w:sz w:val="24"/>
          <w:szCs w:val="24"/>
        </w:rPr>
      </w:pPr>
    </w:p>
    <w:p w14:paraId="33348674" w14:textId="4C37CFC0" w:rsidR="00FA14CE" w:rsidRPr="00B942D8" w:rsidRDefault="005A464A" w:rsidP="00754A71">
      <w:pPr>
        <w:pStyle w:val="IndentTimesNewRoman"/>
        <w:jc w:val="both"/>
        <w:pPrChange w:id="453" w:author="Liu, Luyu" w:date="2020-06-14T15:56:00Z">
          <w:pPr>
            <w:pStyle w:val="IndentTimesNewRoman"/>
            <w:jc w:val="both"/>
          </w:pPr>
        </w:pPrChange>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  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ins w:id="454" w:author="Liu, Luyu" w:date="2020-06-14T15:56:00Z">
        <w:r w:rsidR="00754A71">
          <w:t xml:space="preserve"> </w:t>
        </w:r>
        <w:r w:rsidR="00754A71">
          <w:t>We also test the transferability of these conclusions to other five major routes in the COTA systems in Appendix 5.</w:t>
        </w:r>
        <w:r w:rsidR="00754A71">
          <w:t xml:space="preserve"> The results show that these conclusions are transferable </w:t>
        </w:r>
      </w:ins>
      <w:ins w:id="455" w:author="Liu, Luyu" w:date="2020-06-14T15:57:00Z">
        <w:r w:rsidR="00851388">
          <w:t>to other routes</w:t>
        </w:r>
        <w:r w:rsidR="00851388">
          <w:t xml:space="preserve"> </w:t>
        </w:r>
        <w:bookmarkStart w:id="456" w:name="_GoBack"/>
        <w:bookmarkEnd w:id="456"/>
        <w:r w:rsidR="00E60001">
          <w:t>with highly similar geographic patterns.</w:t>
        </w:r>
      </w:ins>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0843FB54" w:rsidR="005A464A" w:rsidRDefault="005A464A" w:rsidP="005A464A">
      <w:pPr>
        <w:pStyle w:val="TimesNewRoman"/>
        <w:jc w:val="center"/>
      </w:pPr>
      <w:bookmarkStart w:id="457" w:name="_Ref16256046"/>
      <w:r>
        <w:t xml:space="preserve">Figure </w:t>
      </w:r>
      <w:fldSimple w:instr=" SEQ Figure \* ARABIC ">
        <w:r w:rsidR="00FF1FB0">
          <w:rPr>
            <w:noProof/>
          </w:rPr>
          <w:t>13</w:t>
        </w:r>
      </w:fldSimple>
      <w:bookmarkEnd w:id="457"/>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355C3D68" w:rsidR="005A464A" w:rsidRDefault="005A464A" w:rsidP="005A464A">
      <w:pPr>
        <w:pStyle w:val="TimesNewRoman"/>
        <w:numPr>
          <w:ilvl w:val="2"/>
          <w:numId w:val="5"/>
        </w:numPr>
        <w:jc w:val="both"/>
      </w:pPr>
      <w:r w:rsidRPr="00351FFE">
        <w:rPr>
          <w:bCs/>
        </w:rPr>
        <w:t>Spatial differences between ST and PT</w:t>
      </w:r>
      <w:r>
        <w:t xml:space="preserve">  </w:t>
      </w:r>
    </w:p>
    <w:p w14:paraId="223EE24E" w14:textId="33AD1F0B"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ins w:id="458" w:author="Liu, Luyu" w:date="2020-06-14T14:13:00Z">
        <w:r w:rsidR="00C80238">
          <w:t xml:space="preserve"> This is because </w:t>
        </w:r>
      </w:ins>
      <w:ins w:id="459" w:author="Liu, Luyu" w:date="2020-06-14T14:14:00Z">
        <w:r w:rsidR="00C80238">
          <w:t xml:space="preserve">of </w:t>
        </w:r>
      </w:ins>
      <w:ins w:id="460" w:author="Liu, Luyu" w:date="2020-06-14T14:13:00Z">
        <w:r w:rsidR="00C80238">
          <w:t>the delay propagation and deterioration of the on-time performance in the downstream stops.</w:t>
        </w:r>
      </w:ins>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0A93CF82" w:rsidR="005A464A" w:rsidRDefault="005A464A" w:rsidP="005A464A">
      <w:pPr>
        <w:pStyle w:val="TimesNewRoman"/>
        <w:jc w:val="center"/>
      </w:pPr>
      <w:bookmarkStart w:id="461" w:name="_Ref16255992"/>
      <w:commentRangeStart w:id="462"/>
      <w:r>
        <w:t xml:space="preserve">Figure </w:t>
      </w:r>
      <w:fldSimple w:instr=" SEQ Figure \* ARABIC ">
        <w:r w:rsidR="001B4909">
          <w:rPr>
            <w:noProof/>
          </w:rPr>
          <w:t>14</w:t>
        </w:r>
      </w:fldSimple>
      <w:bookmarkEnd w:id="461"/>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462"/>
      <w:r>
        <w:rPr>
          <w:rStyle w:val="CommentReference"/>
          <w:rFonts w:asciiTheme="minorHAnsi" w:hAnsiTheme="minorHAnsi" w:cstheme="minorBidi"/>
        </w:rPr>
        <w:commentReference w:id="462"/>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04AA6FD8"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of RTI impact on waiting time and the risk of missing a bus.  In this paper, we theorize and validate the concept of reclaimed delay and discontinuity delay during the synchronization process between users and buses. We introduce the concept of trip planning strategy</w:t>
      </w:r>
      <w:del w:id="463" w:author="Liu, Luyu" w:date="2020-06-13T12:34:00Z">
        <w:r w:rsidDel="00A1720D">
          <w:rPr>
            <w:rFonts w:ascii="Times New Roman" w:hAnsi="Times New Roman" w:cs="Times New Roman"/>
            <w:sz w:val="24"/>
            <w:szCs w:val="24"/>
          </w:rPr>
          <w:delText xml:space="preserve"> (TPS)</w:delText>
        </w:r>
      </w:del>
      <w:r>
        <w:rPr>
          <w:rFonts w:ascii="Times New Roman" w:hAnsi="Times New Roman" w:cs="Times New Roman"/>
          <w:sz w:val="24"/>
          <w:szCs w:val="24"/>
        </w:rPr>
        <w:t xml:space="preserve"> and five </w:t>
      </w:r>
      <w:ins w:id="464" w:author="Liu, Luyu" w:date="2020-06-13T12:34:00Z">
        <w:r w:rsidR="00FC7D43">
          <w:rPr>
            <w:rFonts w:ascii="Times New Roman" w:hAnsi="Times New Roman" w:cs="Times New Roman"/>
            <w:sz w:val="24"/>
            <w:szCs w:val="24"/>
          </w:rPr>
          <w:t xml:space="preserve">different </w:t>
        </w:r>
      </w:ins>
      <w:r>
        <w:rPr>
          <w:rFonts w:ascii="Times New Roman" w:hAnsi="Times New Roman" w:cs="Times New Roman"/>
          <w:sz w:val="24"/>
          <w:szCs w:val="24"/>
        </w:rPr>
        <w:t xml:space="preserve">types </w:t>
      </w:r>
      <w:del w:id="465" w:author="Liu, Luyu" w:date="2020-06-13T12:34:00Z">
        <w:r w:rsidDel="00FC7D43">
          <w:rPr>
            <w:rFonts w:ascii="Times New Roman" w:hAnsi="Times New Roman" w:cs="Times New Roman"/>
            <w:sz w:val="24"/>
            <w:szCs w:val="24"/>
          </w:rPr>
          <w:delText xml:space="preserve">of TPSs </w:delText>
        </w:r>
      </w:del>
      <w:r>
        <w:rPr>
          <w:rFonts w:ascii="Times New Roman" w:hAnsi="Times New Roman" w:cs="Times New Roman"/>
          <w:sz w:val="24"/>
          <w:szCs w:val="24"/>
        </w:rPr>
        <w:t xml:space="preserve">for both RTI and non-RTI users. We calculate the empirical wait time and risk of the different </w:t>
      </w:r>
      <w:del w:id="466" w:author="Liu, Luyu" w:date="2020-06-13T12:34:00Z">
        <w:r w:rsidDel="00FA6C5B">
          <w:rPr>
            <w:rFonts w:ascii="Times New Roman" w:hAnsi="Times New Roman" w:cs="Times New Roman"/>
            <w:sz w:val="24"/>
            <w:szCs w:val="24"/>
          </w:rPr>
          <w:delText>TPS</w:delText>
        </w:r>
      </w:del>
      <w:ins w:id="467"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xml:space="preserve"> using real-time bus location data for a representative bus route in a mid-sized US city.  We find that the best RTI strategy, a prudent tactic (PT) with an optimized insurance buffer, performs roughly the same as a simple, follow-the-schedule tactic (ST) that does not use RTI.  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w:t>
      </w:r>
      <w:r>
        <w:rPr>
          <w:rFonts w:ascii="Times New Roman" w:hAnsi="Times New Roman" w:cs="Times New Roman"/>
          <w:sz w:val="24"/>
          <w:szCs w:val="24"/>
        </w:rPr>
        <w:lastRenderedPageBreak/>
        <w:t>that although 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  This suggests that RTI could make users’ waiting time significantly longer if apps are not using the appropriate trip planning strategy.</w:t>
      </w:r>
    </w:p>
    <w:p w14:paraId="13D67AD1" w14:textId="789B57F0" w:rsidR="005A464A" w:rsidRDefault="005A464A" w:rsidP="005A464A">
      <w:pPr>
        <w:spacing w:line="256" w:lineRule="auto"/>
        <w:ind w:firstLine="720"/>
        <w:jc w:val="both"/>
        <w:rPr>
          <w:rFonts w:ascii="Times New Roman" w:hAnsi="Times New Roman" w:cs="Times New Roman"/>
          <w:sz w:val="24"/>
          <w:szCs w:val="24"/>
        </w:rPr>
      </w:pPr>
      <w:commentRangeStart w:id="468"/>
      <w:commentRangeStart w:id="469"/>
      <w:r>
        <w:rPr>
          <w:rFonts w:ascii="Times New Roman" w:hAnsi="Times New Roman" w:cs="Times New Roman"/>
          <w:sz w:val="24"/>
          <w:szCs w:val="24"/>
        </w:rPr>
        <w:t xml:space="preserve">This study provides valuable insights for transit users, planners, and real-time transit app providers. With more access to real-time data, it is understandable that transit system navigation apps would engage with real-time performance data in addition to the published schedules.   However, our results suggest that real-time performance data is not sufficient: RTI apps should also consider </w:t>
      </w:r>
      <w:commentRangeStart w:id="470"/>
      <w:commentRangeStart w:id="471"/>
      <w:r>
        <w:rPr>
          <w:rFonts w:ascii="Times New Roman" w:hAnsi="Times New Roman" w:cs="Times New Roman"/>
          <w:sz w:val="24"/>
          <w:szCs w:val="24"/>
        </w:rPr>
        <w:t>historical data to gauge the veracity of the RTI in reducing waiting time based on spatial and temporal context.</w:t>
      </w:r>
      <w:commentRangeEnd w:id="470"/>
      <w:r>
        <w:rPr>
          <w:rStyle w:val="CommentReference"/>
        </w:rPr>
        <w:commentReference w:id="470"/>
      </w:r>
      <w:commentRangeEnd w:id="471"/>
      <w:r>
        <w:rPr>
          <w:rStyle w:val="CommentReference"/>
        </w:rPr>
        <w:commentReference w:id="471"/>
      </w:r>
      <w:r>
        <w:rPr>
          <w:rFonts w:ascii="Times New Roman" w:hAnsi="Times New Roman" w:cs="Times New Roman"/>
          <w:sz w:val="24"/>
          <w:szCs w:val="24"/>
        </w:rPr>
        <w:t xml:space="preserve">  Users should also have the option of specifying different </w:t>
      </w:r>
      <w:del w:id="472" w:author="Liu, Luyu" w:date="2020-06-13T12:34:00Z">
        <w:r w:rsidDel="00FA6C5B">
          <w:rPr>
            <w:rFonts w:ascii="Times New Roman" w:hAnsi="Times New Roman" w:cs="Times New Roman"/>
            <w:sz w:val="24"/>
            <w:szCs w:val="24"/>
          </w:rPr>
          <w:delText>TPS</w:delText>
        </w:r>
      </w:del>
      <w:ins w:id="473" w:author="Liu, Luyu" w:date="2020-06-13T12:34:00Z">
        <w:r w:rsidR="00FA6C5B">
          <w:rPr>
            <w:rFonts w:ascii="Times New Roman" w:hAnsi="Times New Roman" w:cs="Times New Roman"/>
            <w:sz w:val="24"/>
            <w:szCs w:val="24"/>
          </w:rPr>
          <w:t>trip planning strategy</w:t>
        </w:r>
      </w:ins>
      <w:r>
        <w:rPr>
          <w:rFonts w:ascii="Times New Roman" w:hAnsi="Times New Roman" w:cs="Times New Roman"/>
          <w:sz w:val="24"/>
          <w:szCs w:val="24"/>
        </w:rPr>
        <w:t>, including prudent strategies with insurance time buffers.  At present, most RTI apps do not consider missed risk and implicitly promote a greedy strategy: as we have shown, this is a risky and poor performing strategy.  The techniques and measure we develop in this paper can help support a more holistic and sensitive approach to public transit RTI apps.</w:t>
      </w:r>
      <w:commentRangeEnd w:id="468"/>
      <w:r>
        <w:rPr>
          <w:rStyle w:val="CommentReference"/>
        </w:rPr>
        <w:commentReference w:id="468"/>
      </w:r>
      <w:commentRangeEnd w:id="469"/>
      <w:r>
        <w:rPr>
          <w:rStyle w:val="CommentReference"/>
        </w:rPr>
        <w:commentReference w:id="469"/>
      </w:r>
    </w:p>
    <w:p w14:paraId="26325501" w14:textId="6585E7F0"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del w:id="474" w:author="Liu, Luyu" w:date="2020-06-13T15:20:00Z">
        <w:r w:rsidDel="00BB57AA">
          <w:rPr>
            <w:rFonts w:ascii="Times New Roman" w:hAnsi="Times New Roman" w:cs="Times New Roman"/>
            <w:sz w:val="24"/>
            <w:szCs w:val="24"/>
          </w:rPr>
          <w:delText xml:space="preserve">strathies </w:delText>
        </w:r>
      </w:del>
      <w:ins w:id="475" w:author="Liu, Luyu" w:date="2020-06-13T15:20:00Z">
        <w:r w:rsidR="00BB57AA">
          <w:rPr>
            <w:rFonts w:ascii="Times New Roman" w:hAnsi="Times New Roman" w:cs="Times New Roman"/>
            <w:sz w:val="24"/>
            <w:szCs w:val="24"/>
          </w:rPr>
          <w:t xml:space="preserve">strategies </w:t>
        </w:r>
      </w:ins>
      <w:r>
        <w:rPr>
          <w:rFonts w:ascii="Times New Roman" w:hAnsi="Times New Roman" w:cs="Times New Roman"/>
          <w:sz w:val="24"/>
          <w:szCs w:val="24"/>
        </w:rPr>
        <w:t>based on context and user risk preferences.</w:t>
      </w:r>
      <w:del w:id="476" w:author="Liu, Luyu" w:date="2020-06-14T14:28:00Z">
        <w:r w:rsidDel="001F7846">
          <w:rPr>
            <w:rFonts w:ascii="Times New Roman" w:hAnsi="Times New Roman" w:cs="Times New Roman"/>
            <w:sz w:val="24"/>
            <w:szCs w:val="24"/>
          </w:rPr>
          <w:delText xml:space="preserve">   </w:delText>
        </w:r>
      </w:del>
    </w:p>
    <w:p w14:paraId="73F3E03A" w14:textId="485EBC9E"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w:t>
      </w:r>
      <w:ins w:id="477" w:author="Liu, Luyu" w:date="2020-06-13T15:16:00Z">
        <w:r w:rsidR="0001558A">
          <w:rPr>
            <w:rFonts w:ascii="Times New Roman" w:hAnsi="Times New Roman" w:cs="Times New Roman"/>
            <w:sz w:val="24"/>
            <w:szCs w:val="24"/>
          </w:rPr>
          <w:t>each trip planning strategy</w:t>
        </w:r>
      </w:ins>
      <w:ins w:id="478" w:author="Liu, Luyu" w:date="2020-06-13T15:17:00Z">
        <w:r w:rsidR="0001558A">
          <w:rPr>
            <w:rFonts w:ascii="Times New Roman" w:hAnsi="Times New Roman" w:cs="Times New Roman"/>
            <w:sz w:val="24"/>
            <w:szCs w:val="24"/>
          </w:rPr>
          <w:t>’s</w:t>
        </w:r>
      </w:ins>
      <w:ins w:id="479" w:author="Liu, Luyu" w:date="2020-06-13T15:16:00Z">
        <w:r w:rsidR="0001558A">
          <w:rPr>
            <w:rFonts w:ascii="Times New Roman" w:hAnsi="Times New Roman" w:cs="Times New Roman"/>
            <w:sz w:val="24"/>
            <w:szCs w:val="24"/>
          </w:rPr>
          <w:t xml:space="preserve"> </w:t>
        </w:r>
      </w:ins>
      <w:del w:id="480" w:author="Liu, Luyu" w:date="2020-06-13T15:17:00Z">
        <w:r w:rsidDel="0001558A">
          <w:rPr>
            <w:rFonts w:ascii="Times New Roman" w:hAnsi="Times New Roman" w:cs="Times New Roman"/>
            <w:sz w:val="24"/>
            <w:szCs w:val="24"/>
          </w:rPr>
          <w:delText xml:space="preserve">individual passenger’s </w:delText>
        </w:r>
      </w:del>
      <w:r>
        <w:rPr>
          <w:rFonts w:ascii="Times New Roman" w:hAnsi="Times New Roman" w:cs="Times New Roman"/>
          <w:sz w:val="24"/>
          <w:szCs w:val="24"/>
        </w:rPr>
        <w:t xml:space="preserve">performance </w:t>
      </w:r>
      <w:ins w:id="481" w:author="Liu, Luyu" w:date="2020-06-13T15:17:00Z">
        <w:r w:rsidR="0001558A">
          <w:rPr>
            <w:rFonts w:ascii="Times New Roman" w:hAnsi="Times New Roman" w:cs="Times New Roman"/>
            <w:sz w:val="24"/>
            <w:szCs w:val="24"/>
          </w:rPr>
          <w:t xml:space="preserve">at individual level </w:t>
        </w:r>
      </w:ins>
      <w:r>
        <w:rPr>
          <w:rFonts w:ascii="Times New Roman" w:hAnsi="Times New Roman" w:cs="Times New Roman"/>
          <w:sz w:val="24"/>
          <w:szCs w:val="24"/>
        </w:rPr>
        <w:t xml:space="preserve">is systematically discussed in this paper, we do not empirically </w:t>
      </w:r>
      <w:ins w:id="482" w:author="Liu, Luyu" w:date="2020-06-13T15:15:00Z">
        <w:r w:rsidR="00D32CB3">
          <w:rPr>
            <w:rFonts w:ascii="Times New Roman" w:hAnsi="Times New Roman" w:cs="Times New Roman"/>
            <w:sz w:val="24"/>
            <w:szCs w:val="24"/>
          </w:rPr>
          <w:t xml:space="preserve">survey </w:t>
        </w:r>
      </w:ins>
      <w:del w:id="483" w:author="Liu, Luyu" w:date="2020-06-13T15:15:00Z">
        <w:r w:rsidDel="00D32CB3">
          <w:rPr>
            <w:rFonts w:ascii="Times New Roman" w:hAnsi="Times New Roman" w:cs="Times New Roman"/>
            <w:sz w:val="24"/>
            <w:szCs w:val="24"/>
          </w:rPr>
          <w:delText xml:space="preserve">investigate </w:delText>
        </w:r>
      </w:del>
      <w:r>
        <w:rPr>
          <w:rFonts w:ascii="Times New Roman" w:hAnsi="Times New Roman" w:cs="Times New Roman"/>
          <w:sz w:val="24"/>
          <w:szCs w:val="24"/>
        </w:rPr>
        <w:t xml:space="preserve">or simulate the proportions of </w:t>
      </w:r>
      <w:ins w:id="484" w:author="Liu, Luyu" w:date="2020-06-13T15:15:00Z">
        <w:r w:rsidR="00D32CB3">
          <w:rPr>
            <w:rFonts w:ascii="Times New Roman" w:hAnsi="Times New Roman" w:cs="Times New Roman"/>
            <w:sz w:val="24"/>
            <w:szCs w:val="24"/>
          </w:rPr>
          <w:t>the users using each trip planning strategy</w:t>
        </w:r>
      </w:ins>
      <w:ins w:id="485" w:author="Liu, Luyu" w:date="2020-06-13T15:17:00Z">
        <w:r w:rsidR="00BB57AA">
          <w:rPr>
            <w:rFonts w:ascii="Times New Roman" w:hAnsi="Times New Roman" w:cs="Times New Roman"/>
            <w:sz w:val="24"/>
            <w:szCs w:val="24"/>
          </w:rPr>
          <w:t xml:space="preserve"> among all users</w:t>
        </w:r>
      </w:ins>
      <w:del w:id="486" w:author="Liu, Luyu" w:date="2020-06-13T15:15:00Z">
        <w:r w:rsidDel="00D32CB3">
          <w:rPr>
            <w:rFonts w:ascii="Times New Roman" w:hAnsi="Times New Roman" w:cs="Times New Roman"/>
            <w:sz w:val="24"/>
            <w:szCs w:val="24"/>
          </w:rPr>
          <w:delText xml:space="preserve">each user type as in as </w:delText>
        </w:r>
        <w:r w:rsidDel="00D32CB3">
          <w:rPr>
            <w:rFonts w:ascii="Times New Roman" w:hAnsi="Times New Roman" w:cs="Times New Roman"/>
            <w:sz w:val="24"/>
            <w:szCs w:val="24"/>
          </w:rPr>
          <w:fldChar w:fldCharType="begin" w:fldLock="1"/>
        </w:r>
        <w:r w:rsidDel="00D32CB3">
          <w:rPr>
            <w:rFonts w:ascii="Times New Roman" w:hAnsi="Times New Roman" w:cs="Times New Roman"/>
            <w:sz w:val="24"/>
            <w:szCs w:val="24"/>
          </w:rPr>
          <w:del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delInstrText>
        </w:r>
        <w:r w:rsidDel="00D32CB3">
          <w:rPr>
            <w:rFonts w:ascii="Times New Roman" w:hAnsi="Times New Roman" w:cs="Times New Roman"/>
            <w:sz w:val="24"/>
            <w:szCs w:val="24"/>
          </w:rPr>
          <w:fldChar w:fldCharType="separate"/>
        </w:r>
        <w:r w:rsidDel="00D32CB3">
          <w:rPr>
            <w:rFonts w:ascii="Times New Roman" w:hAnsi="Times New Roman" w:cs="Times New Roman"/>
            <w:noProof/>
            <w:sz w:val="24"/>
            <w:szCs w:val="24"/>
          </w:rPr>
          <w:delText>Jolliffe &amp; Hutchinson</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1975)</w:delText>
        </w:r>
        <w:r w:rsidDel="00D32CB3">
          <w:rPr>
            <w:rFonts w:ascii="Times New Roman" w:hAnsi="Times New Roman" w:cs="Times New Roman"/>
            <w:sz w:val="24"/>
            <w:szCs w:val="24"/>
          </w:rPr>
          <w:fldChar w:fldCharType="end"/>
        </w:r>
        <w:r w:rsidDel="00D32CB3">
          <w:rPr>
            <w:rFonts w:ascii="Times New Roman" w:hAnsi="Times New Roman" w:cs="Times New Roman"/>
            <w:sz w:val="24"/>
            <w:szCs w:val="24"/>
          </w:rPr>
          <w:delText xml:space="preserve"> and </w:delText>
        </w:r>
        <w:r w:rsidDel="00D32CB3">
          <w:rPr>
            <w:rFonts w:ascii="Times New Roman" w:hAnsi="Times New Roman" w:cs="Times New Roman"/>
            <w:noProof/>
            <w:sz w:val="24"/>
            <w:szCs w:val="24"/>
          </w:rPr>
          <w:fldChar w:fldCharType="begin" w:fldLock="1"/>
        </w:r>
        <w:r w:rsidDel="00D32CB3">
          <w:rPr>
            <w:rFonts w:ascii="Times New Roman" w:hAnsi="Times New Roman" w:cs="Times New Roman"/>
            <w:noProof/>
            <w:sz w:val="24"/>
            <w:szCs w:val="24"/>
          </w:rPr>
          <w:del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delInstrText>
        </w:r>
        <w:r w:rsidDel="00D32CB3">
          <w:rPr>
            <w:rFonts w:ascii="Times New Roman" w:hAnsi="Times New Roman" w:cs="Times New Roman"/>
            <w:noProof/>
            <w:sz w:val="24"/>
            <w:szCs w:val="24"/>
          </w:rPr>
          <w:fldChar w:fldCharType="separate"/>
        </w:r>
        <w:r w:rsidDel="00D32CB3">
          <w:rPr>
            <w:rFonts w:ascii="Times New Roman" w:hAnsi="Times New Roman" w:cs="Times New Roman"/>
            <w:noProof/>
            <w:sz w:val="24"/>
            <w:szCs w:val="24"/>
          </w:rPr>
          <w:delText>Bowman &amp; Turnquist</w:delText>
        </w:r>
        <w:r w:rsidRPr="00E24BBF" w:rsidDel="00D32CB3">
          <w:rPr>
            <w:rFonts w:ascii="Times New Roman" w:hAnsi="Times New Roman" w:cs="Times New Roman"/>
            <w:noProof/>
            <w:sz w:val="24"/>
            <w:szCs w:val="24"/>
          </w:rPr>
          <w:delText xml:space="preserve"> </w:delText>
        </w:r>
        <w:r w:rsidDel="00D32CB3">
          <w:rPr>
            <w:rFonts w:ascii="Times New Roman" w:hAnsi="Times New Roman" w:cs="Times New Roman"/>
            <w:noProof/>
            <w:sz w:val="24"/>
            <w:szCs w:val="24"/>
          </w:rPr>
          <w:delText>(</w:delText>
        </w:r>
        <w:r w:rsidRPr="00E24BBF" w:rsidDel="00D32CB3">
          <w:rPr>
            <w:rFonts w:ascii="Times New Roman" w:hAnsi="Times New Roman" w:cs="Times New Roman"/>
            <w:noProof/>
            <w:sz w:val="24"/>
            <w:szCs w:val="24"/>
          </w:rPr>
          <w:delText>1981)</w:delText>
        </w:r>
        <w:r w:rsidDel="00D32CB3">
          <w:rPr>
            <w:rFonts w:ascii="Times New Roman" w:hAnsi="Times New Roman" w:cs="Times New Roman"/>
            <w:noProof/>
            <w:sz w:val="24"/>
            <w:szCs w:val="24"/>
          </w:rPr>
          <w:fldChar w:fldCharType="end"/>
        </w:r>
      </w:del>
      <w:r>
        <w:rPr>
          <w:rFonts w:ascii="Times New Roman" w:hAnsi="Times New Roman" w:cs="Times New Roman"/>
          <w:noProof/>
          <w:sz w:val="24"/>
          <w:szCs w:val="24"/>
        </w:rPr>
        <w:t>.</w:t>
      </w:r>
      <w:ins w:id="487" w:author="Liu, Luyu" w:date="2020-06-13T17:09:00Z">
        <w:r w:rsidR="007C3594">
          <w:rPr>
            <w:rFonts w:ascii="Times New Roman" w:hAnsi="Times New Roman" w:cs="Times New Roman"/>
            <w:noProof/>
            <w:sz w:val="24"/>
            <w:szCs w:val="24"/>
          </w:rPr>
          <w:t xml:space="preserve"> </w:t>
        </w:r>
      </w:ins>
      <w:del w:id="488" w:author="Liu, Luyu" w:date="2020-06-13T17:09:00Z">
        <w:r w:rsidDel="007C3594">
          <w:rPr>
            <w:rFonts w:ascii="Times New Roman" w:hAnsi="Times New Roman" w:cs="Times New Roman"/>
            <w:noProof/>
            <w:sz w:val="24"/>
            <w:szCs w:val="24"/>
          </w:rPr>
          <w:delText xml:space="preserve">   </w:delText>
        </w:r>
      </w:del>
      <w:r>
        <w:rPr>
          <w:rFonts w:ascii="Times New Roman" w:hAnsi="Times New Roman" w:cs="Times New Roman"/>
          <w:noProof/>
          <w:sz w:val="24"/>
          <w:szCs w:val="24"/>
        </w:rPr>
        <w:t xml:space="preserve">Future research should survey the different </w:t>
      </w:r>
      <w:ins w:id="489" w:author="Liu, Luyu" w:date="2020-06-13T15:18:00Z">
        <w:r w:rsidR="00BB57AA">
          <w:rPr>
            <w:rFonts w:ascii="Times New Roman" w:hAnsi="Times New Roman" w:cs="Times New Roman"/>
            <w:noProof/>
            <w:sz w:val="24"/>
            <w:szCs w:val="24"/>
          </w:rPr>
          <w:t xml:space="preserve">trip planning strategies </w:t>
        </w:r>
      </w:ins>
      <w:r>
        <w:rPr>
          <w:rFonts w:ascii="Times New Roman" w:hAnsi="Times New Roman" w:cs="Times New Roman"/>
          <w:noProof/>
          <w:sz w:val="24"/>
          <w:szCs w:val="24"/>
        </w:rPr>
        <w:t>user groups</w:t>
      </w:r>
      <w:del w:id="490" w:author="Liu, Luyu" w:date="2020-06-13T15:18:00Z">
        <w:r w:rsidDel="00BB57AA">
          <w:rPr>
            <w:rFonts w:ascii="Times New Roman" w:hAnsi="Times New Roman" w:cs="Times New Roman"/>
            <w:noProof/>
            <w:sz w:val="24"/>
            <w:szCs w:val="24"/>
          </w:rPr>
          <w:delText xml:space="preserve"> </w:delText>
        </w:r>
      </w:del>
      <w:ins w:id="491" w:author="Liu, Luyu" w:date="2020-06-13T15:18:00Z">
        <w:r w:rsidR="00BB57AA">
          <w:rPr>
            <w:rFonts w:ascii="Times New Roman" w:hAnsi="Times New Roman" w:cs="Times New Roman"/>
            <w:noProof/>
            <w:sz w:val="24"/>
            <w:szCs w:val="24"/>
          </w:rPr>
          <w:t xml:space="preserve"> </w:t>
        </w:r>
      </w:ins>
      <w:r>
        <w:rPr>
          <w:rFonts w:ascii="Times New Roman" w:hAnsi="Times New Roman" w:cs="Times New Roman"/>
          <w:noProof/>
          <w:sz w:val="24"/>
          <w:szCs w:val="24"/>
        </w:rPr>
        <w:t>and the way in which they use transit apps in their decision making</w:t>
      </w:r>
      <w:ins w:id="492" w:author="Liu, Luyu" w:date="2020-06-13T15:25:00Z">
        <w:r w:rsidR="00687CCC">
          <w:rPr>
            <w:rFonts w:ascii="Times New Roman" w:hAnsi="Times New Roman" w:cs="Times New Roman"/>
            <w:noProof/>
            <w:sz w:val="24"/>
            <w:szCs w:val="24"/>
          </w:rPr>
          <w:t>. This include</w:t>
        </w:r>
      </w:ins>
      <w:ins w:id="493" w:author="Liu, Luyu" w:date="2020-06-13T15:29:00Z">
        <w:r w:rsidR="00687CCC">
          <w:rPr>
            <w:rFonts w:ascii="Times New Roman" w:hAnsi="Times New Roman" w:cs="Times New Roman"/>
            <w:noProof/>
            <w:sz w:val="24"/>
            <w:szCs w:val="24"/>
          </w:rPr>
          <w:t>s</w:t>
        </w:r>
      </w:ins>
      <w:ins w:id="494" w:author="Liu, Luyu" w:date="2020-06-13T15:25:00Z">
        <w:r w:rsidR="00687CCC">
          <w:rPr>
            <w:rFonts w:ascii="Times New Roman" w:hAnsi="Times New Roman" w:cs="Times New Roman"/>
            <w:noProof/>
            <w:sz w:val="24"/>
            <w:szCs w:val="24"/>
          </w:rPr>
          <w:t xml:space="preserve"> but </w:t>
        </w:r>
      </w:ins>
      <w:ins w:id="495" w:author="Liu, Luyu" w:date="2020-06-13T15:26:00Z">
        <w:r w:rsidR="00687CCC">
          <w:rPr>
            <w:rFonts w:ascii="Times New Roman" w:hAnsi="Times New Roman" w:cs="Times New Roman"/>
            <w:noProof/>
            <w:sz w:val="24"/>
            <w:szCs w:val="24"/>
          </w:rPr>
          <w:t xml:space="preserve">is </w:t>
        </w:r>
      </w:ins>
      <w:ins w:id="496" w:author="Liu, Luyu" w:date="2020-06-13T15:25:00Z">
        <w:r w:rsidR="00687CCC">
          <w:rPr>
            <w:rFonts w:ascii="Times New Roman" w:hAnsi="Times New Roman" w:cs="Times New Roman"/>
            <w:noProof/>
            <w:sz w:val="24"/>
            <w:szCs w:val="24"/>
          </w:rPr>
          <w:t xml:space="preserve">not limit to the distribution of actual inssurance buffer and actual </w:t>
        </w:r>
      </w:ins>
      <w:ins w:id="497" w:author="Liu, Luyu" w:date="2020-06-13T15:27:00Z">
        <w:r w:rsidR="00687CCC">
          <w:rPr>
            <w:rFonts w:ascii="Times New Roman" w:hAnsi="Times New Roman" w:cs="Times New Roman"/>
            <w:noProof/>
            <w:sz w:val="24"/>
            <w:szCs w:val="24"/>
          </w:rPr>
          <w:t>waiting time</w:t>
        </w:r>
      </w:ins>
      <w:ins w:id="498" w:author="Liu, Luyu" w:date="2020-06-13T15:28:00Z">
        <w:r w:rsidR="00687CCC">
          <w:rPr>
            <w:rFonts w:ascii="Times New Roman" w:hAnsi="Times New Roman" w:cs="Times New Roman"/>
            <w:noProof/>
            <w:sz w:val="24"/>
            <w:szCs w:val="24"/>
          </w:rPr>
          <w:t>.</w:t>
        </w:r>
      </w:ins>
      <w:ins w:id="499" w:author="Liu, Luyu" w:date="2020-06-13T15:33:00Z">
        <w:r w:rsidR="00067856">
          <w:rPr>
            <w:rFonts w:ascii="Times New Roman" w:hAnsi="Times New Roman" w:cs="Times New Roman"/>
            <w:noProof/>
            <w:sz w:val="24"/>
            <w:szCs w:val="24"/>
          </w:rPr>
          <w:t xml:space="preserve"> The progress on these issues will</w:t>
        </w:r>
      </w:ins>
      <w:del w:id="500" w:author="Liu, Luyu" w:date="2020-06-13T15:28:00Z">
        <w:r w:rsidDel="00687CCC">
          <w:rPr>
            <w:rFonts w:ascii="Times New Roman" w:hAnsi="Times New Roman" w:cs="Times New Roman"/>
            <w:noProof/>
            <w:sz w:val="24"/>
            <w:szCs w:val="24"/>
          </w:rPr>
          <w:delText xml:space="preserve"> so</w:delText>
        </w:r>
      </w:del>
      <w:del w:id="501" w:author="Liu, Luyu" w:date="2020-06-13T15:33:00Z">
        <w:r w:rsidDel="00067856">
          <w:rPr>
            <w:rFonts w:ascii="Times New Roman" w:hAnsi="Times New Roman" w:cs="Times New Roman"/>
            <w:noProof/>
            <w:sz w:val="24"/>
            <w:szCs w:val="24"/>
          </w:rPr>
          <w:delText xml:space="preserve"> </w:delText>
        </w:r>
      </w:del>
      <w:ins w:id="502" w:author="Liu, Luyu" w:date="2020-06-13T15:29:00Z">
        <w:r w:rsidR="00067856">
          <w:rPr>
            <w:rFonts w:ascii="Times New Roman" w:hAnsi="Times New Roman" w:cs="Times New Roman"/>
            <w:noProof/>
            <w:sz w:val="24"/>
            <w:szCs w:val="24"/>
          </w:rPr>
          <w:t xml:space="preserve"> help </w:t>
        </w:r>
      </w:ins>
      <w:ins w:id="503" w:author="Liu, Luyu" w:date="2020-06-13T15:34:00Z">
        <w:r w:rsidR="004D36B5">
          <w:rPr>
            <w:rFonts w:ascii="Times New Roman" w:hAnsi="Times New Roman" w:cs="Times New Roman"/>
            <w:noProof/>
            <w:sz w:val="24"/>
            <w:szCs w:val="24"/>
          </w:rPr>
          <w:t xml:space="preserve">to </w:t>
        </w:r>
      </w:ins>
      <w:ins w:id="504" w:author="Liu, Luyu" w:date="2020-06-13T15:29:00Z">
        <w:r w:rsidR="00067856">
          <w:rPr>
            <w:rFonts w:ascii="Times New Roman" w:hAnsi="Times New Roman" w:cs="Times New Roman"/>
            <w:noProof/>
            <w:sz w:val="24"/>
            <w:szCs w:val="24"/>
          </w:rPr>
          <w:t>understand</w:t>
        </w:r>
      </w:ins>
      <w:ins w:id="505" w:author="Liu, Luyu" w:date="2020-06-13T15:28:00Z">
        <w:r w:rsidR="00687CCC">
          <w:rPr>
            <w:rFonts w:ascii="Times New Roman" w:hAnsi="Times New Roman" w:cs="Times New Roman"/>
            <w:noProof/>
            <w:sz w:val="24"/>
            <w:szCs w:val="24"/>
          </w:rPr>
          <w:t xml:space="preserve"> </w:t>
        </w:r>
      </w:ins>
      <w:del w:id="506" w:author="Liu, Luyu" w:date="2020-06-13T15:28:00Z">
        <w:r w:rsidDel="00687CCC">
          <w:rPr>
            <w:rFonts w:ascii="Times New Roman" w:hAnsi="Times New Roman" w:cs="Times New Roman"/>
            <w:noProof/>
            <w:sz w:val="24"/>
            <w:szCs w:val="24"/>
          </w:rPr>
          <w:delText xml:space="preserve">that </w:delText>
        </w:r>
      </w:del>
      <w:r>
        <w:rPr>
          <w:rFonts w:ascii="Times New Roman" w:hAnsi="Times New Roman" w:cs="Times New Roman"/>
          <w:noProof/>
          <w:sz w:val="24"/>
          <w:szCs w:val="24"/>
        </w:rPr>
        <w:t>RTI apps’ collective impact on the whole population</w:t>
      </w:r>
      <w:del w:id="507" w:author="Liu, Luyu" w:date="2020-06-13T15:30:00Z">
        <w:r w:rsidDel="00067856">
          <w:rPr>
            <w:rFonts w:ascii="Times New Roman" w:hAnsi="Times New Roman" w:cs="Times New Roman"/>
            <w:noProof/>
            <w:sz w:val="24"/>
            <w:szCs w:val="24"/>
          </w:rPr>
          <w:delText xml:space="preserve"> could be understood</w:delText>
        </w:r>
      </w:del>
      <w:r>
        <w:rPr>
          <w:rFonts w:ascii="Times New Roman" w:hAnsi="Times New Roman" w:cs="Times New Roman"/>
          <w:noProof/>
          <w:sz w:val="24"/>
          <w:szCs w:val="24"/>
        </w:rPr>
        <w:t>.</w:t>
      </w:r>
      <w:ins w:id="508" w:author="Liu, Luyu" w:date="2020-06-13T17:09:00Z">
        <w:r w:rsidR="007C3594">
          <w:rPr>
            <w:rFonts w:ascii="Times New Roman" w:hAnsi="Times New Roman" w:cs="Times New Roman"/>
            <w:noProof/>
            <w:sz w:val="24"/>
            <w:szCs w:val="24"/>
          </w:rPr>
          <w:t xml:space="preserve"> Meanwhile, we also encourage future studies to expand the </w:t>
        </w:r>
      </w:ins>
      <w:ins w:id="509" w:author="Liu, Luyu" w:date="2020-06-13T17:10:00Z">
        <w:r w:rsidR="007C3594">
          <w:rPr>
            <w:rFonts w:ascii="Times New Roman" w:hAnsi="Times New Roman" w:cs="Times New Roman"/>
            <w:noProof/>
            <w:sz w:val="24"/>
            <w:szCs w:val="24"/>
          </w:rPr>
          <w:t>methods and measures to more transit systems</w:t>
        </w:r>
      </w:ins>
      <w:ins w:id="510" w:author="Liu, Luyu" w:date="2020-06-14T14:35:00Z">
        <w:r w:rsidR="001F7846">
          <w:rPr>
            <w:rFonts w:ascii="Times New Roman" w:hAnsi="Times New Roman" w:cs="Times New Roman"/>
            <w:noProof/>
            <w:sz w:val="24"/>
            <w:szCs w:val="24"/>
          </w:rPr>
          <w:t xml:space="preserve"> to test the transferability of the conclusion</w:t>
        </w:r>
      </w:ins>
      <w:ins w:id="511" w:author="Liu, Luyu" w:date="2020-06-14T14:36:00Z">
        <w:r w:rsidR="001F7846">
          <w:rPr>
            <w:rFonts w:ascii="Times New Roman" w:hAnsi="Times New Roman" w:cs="Times New Roman"/>
            <w:noProof/>
            <w:sz w:val="24"/>
            <w:szCs w:val="24"/>
          </w:rPr>
          <w:t>s</w:t>
        </w:r>
      </w:ins>
      <w:ins w:id="512" w:author="Liu, Luyu" w:date="2020-06-14T14:35:00Z">
        <w:r w:rsidR="001F7846">
          <w:rPr>
            <w:rFonts w:ascii="Times New Roman" w:hAnsi="Times New Roman" w:cs="Times New Roman"/>
            <w:noProof/>
            <w:sz w:val="24"/>
            <w:szCs w:val="24"/>
          </w:rPr>
          <w:t xml:space="preserve"> </w:t>
        </w:r>
      </w:ins>
      <w:ins w:id="513" w:author="Liu, Luyu" w:date="2020-06-14T14:37:00Z">
        <w:r w:rsidR="00B1253D">
          <w:rPr>
            <w:rFonts w:ascii="Times New Roman" w:hAnsi="Times New Roman" w:cs="Times New Roman"/>
            <w:noProof/>
            <w:sz w:val="24"/>
            <w:szCs w:val="24"/>
          </w:rPr>
          <w:t>drawn from</w:t>
        </w:r>
      </w:ins>
      <w:ins w:id="514" w:author="Liu, Luyu" w:date="2020-06-14T14:39:00Z">
        <w:r w:rsidR="00B1253D">
          <w:rPr>
            <w:rFonts w:ascii="Times New Roman" w:hAnsi="Times New Roman" w:cs="Times New Roman"/>
            <w:noProof/>
            <w:sz w:val="24"/>
            <w:szCs w:val="24"/>
          </w:rPr>
          <w:t xml:space="preserve"> the</w:t>
        </w:r>
      </w:ins>
      <w:ins w:id="515" w:author="Liu, Luyu" w:date="2020-06-14T14:37:00Z">
        <w:r w:rsidR="00B1253D">
          <w:rPr>
            <w:rFonts w:ascii="Times New Roman" w:hAnsi="Times New Roman" w:cs="Times New Roman"/>
            <w:noProof/>
            <w:sz w:val="24"/>
            <w:szCs w:val="24"/>
          </w:rPr>
          <w:t xml:space="preserve"> COTA system. </w:t>
        </w:r>
      </w:ins>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lastRenderedPageBreak/>
        <w:t>Reference:</w:t>
      </w:r>
    </w:p>
    <w:commentRangeStart w:id="516"/>
    <w:p w14:paraId="387FE39C" w14:textId="0B98B9AB" w:rsidR="0094289A" w:rsidRPr="0094289A" w:rsidRDefault="005A464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4289A" w:rsidRPr="0094289A">
        <w:rPr>
          <w:rFonts w:ascii="Times New Roman" w:hAnsi="Times New Roman" w:cs="Times New Roman"/>
          <w:noProof/>
          <w:sz w:val="24"/>
          <w:szCs w:val="24"/>
        </w:rPr>
        <w:t xml:space="preserve">Algers, Staffan, Stein Hansen, and Goran Tegner. 1975. “Role of Waiting Time, Comfort, and Convenience in Modal Choice for Work Trip.” </w:t>
      </w:r>
      <w:r w:rsidR="0094289A" w:rsidRPr="0094289A">
        <w:rPr>
          <w:rFonts w:ascii="Times New Roman" w:hAnsi="Times New Roman" w:cs="Times New Roman"/>
          <w:i/>
          <w:iCs/>
          <w:noProof/>
          <w:sz w:val="24"/>
          <w:szCs w:val="24"/>
        </w:rPr>
        <w:t>Transportation Research Record</w:t>
      </w:r>
      <w:r w:rsidR="0094289A" w:rsidRPr="0094289A">
        <w:rPr>
          <w:rFonts w:ascii="Times New Roman" w:hAnsi="Times New Roman" w:cs="Times New Roman"/>
          <w:noProof/>
          <w:sz w:val="24"/>
          <w:szCs w:val="24"/>
        </w:rPr>
        <w:t xml:space="preserve"> 534(534): 38–51.</w:t>
      </w:r>
    </w:p>
    <w:p w14:paraId="1D4BA38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Bowman, Larry A., and Mark A. Turnquist. 1981. “Service Frequency, Schedule Reliability and Passenger Wait Times at Transit Stops.” </w:t>
      </w:r>
      <w:r w:rsidRPr="0094289A">
        <w:rPr>
          <w:rFonts w:ascii="Times New Roman" w:hAnsi="Times New Roman" w:cs="Times New Roman"/>
          <w:i/>
          <w:iCs/>
          <w:noProof/>
          <w:sz w:val="24"/>
          <w:szCs w:val="24"/>
        </w:rPr>
        <w:t>Transportation Research Part A: General</w:t>
      </w:r>
      <w:r w:rsidRPr="0094289A">
        <w:rPr>
          <w:rFonts w:ascii="Times New Roman" w:hAnsi="Times New Roman" w:cs="Times New Roman"/>
          <w:noProof/>
          <w:sz w:val="24"/>
          <w:szCs w:val="24"/>
        </w:rPr>
        <w:t xml:space="preserve"> 15(6): 465–71.</w:t>
      </w:r>
    </w:p>
    <w:p w14:paraId="79CC387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et al. 2015. “An Analysis of Commuter Rail Real-Time Information in Boston.”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18(1): 1–20.</w:t>
      </w:r>
    </w:p>
    <w:p w14:paraId="2A9E4A2D"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69: 409–22.</w:t>
      </w:r>
    </w:p>
    <w:p w14:paraId="15907565"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Brakewood, Candace, and Kari Watkins. 2019. “A Literature Review of the Passenger Benefits of Real-Time Transit Information.” </w:t>
      </w:r>
      <w:r w:rsidRPr="0094289A">
        <w:rPr>
          <w:rFonts w:ascii="Times New Roman" w:hAnsi="Times New Roman" w:cs="Times New Roman"/>
          <w:i/>
          <w:iCs/>
          <w:noProof/>
          <w:sz w:val="24"/>
          <w:szCs w:val="24"/>
        </w:rPr>
        <w:t>Transport Reviews</w:t>
      </w:r>
      <w:r w:rsidRPr="0094289A">
        <w:rPr>
          <w:rFonts w:ascii="Times New Roman" w:hAnsi="Times New Roman" w:cs="Times New Roman"/>
          <w:noProof/>
          <w:sz w:val="24"/>
          <w:szCs w:val="24"/>
        </w:rPr>
        <w:t xml:space="preserve"> 39(3): 327–56.</w:t>
      </w:r>
    </w:p>
    <w:p w14:paraId="61F45D62"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Cabannes, Theophile et al. 2018. “Measuring Regret in Routing: Assessing the Impact of Increased App Usage.” In </w:t>
      </w:r>
      <w:r w:rsidRPr="0094289A">
        <w:rPr>
          <w:rFonts w:ascii="Times New Roman" w:hAnsi="Times New Roman" w:cs="Times New Roman"/>
          <w:i/>
          <w:iCs/>
          <w:noProof/>
          <w:sz w:val="24"/>
          <w:szCs w:val="24"/>
        </w:rPr>
        <w:t>IEEE Conference on Intelligent Transportation Systems, Proceedings, ITSC</w:t>
      </w:r>
      <w:r w:rsidRPr="0094289A">
        <w:rPr>
          <w:rFonts w:ascii="Times New Roman" w:hAnsi="Times New Roman" w:cs="Times New Roman"/>
          <w:noProof/>
          <w:sz w:val="24"/>
          <w:szCs w:val="24"/>
        </w:rPr>
        <w:t>, IEEE, 2589–94.</w:t>
      </w:r>
    </w:p>
    <w:p w14:paraId="76AF738E"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94289A">
        <w:rPr>
          <w:rFonts w:ascii="Times New Roman" w:hAnsi="Times New Roman" w:cs="Times New Roman"/>
          <w:i/>
          <w:iCs/>
          <w:noProof/>
          <w:sz w:val="24"/>
          <w:szCs w:val="24"/>
        </w:rPr>
        <w:t>EURO Journal on Transportation and Logistics</w:t>
      </w:r>
      <w:r w:rsidRPr="0094289A">
        <w:rPr>
          <w:rFonts w:ascii="Times New Roman" w:hAnsi="Times New Roman" w:cs="Times New Roman"/>
          <w:noProof/>
          <w:sz w:val="24"/>
          <w:szCs w:val="24"/>
        </w:rPr>
        <w:t xml:space="preserve"> 6(3): 247–70.</w:t>
      </w:r>
    </w:p>
    <w:p w14:paraId="43F1119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94289A">
        <w:rPr>
          <w:rFonts w:ascii="Times New Roman" w:hAnsi="Times New Roman" w:cs="Times New Roman"/>
          <w:i/>
          <w:iCs/>
          <w:noProof/>
          <w:sz w:val="24"/>
          <w:szCs w:val="24"/>
        </w:rPr>
        <w:t>Transportation Research Record</w:t>
      </w:r>
      <w:r w:rsidRPr="0094289A">
        <w:rPr>
          <w:rFonts w:ascii="Times New Roman" w:hAnsi="Times New Roman" w:cs="Times New Roman"/>
          <w:noProof/>
          <w:sz w:val="24"/>
          <w:szCs w:val="24"/>
        </w:rPr>
        <w:t xml:space="preserve"> 2419(1): 1–10.</w:t>
      </w:r>
    </w:p>
    <w:p w14:paraId="123B8846"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COTA. 2013. “C. E. Main.” </w:t>
      </w:r>
      <w:r w:rsidRPr="0094289A">
        <w:rPr>
          <w:rFonts w:ascii="Times New Roman" w:hAnsi="Times New Roman" w:cs="Times New Roman"/>
          <w:i/>
          <w:iCs/>
          <w:noProof/>
          <w:sz w:val="24"/>
          <w:szCs w:val="24"/>
        </w:rPr>
        <w:t>Veterinary Record</w:t>
      </w:r>
      <w:r w:rsidRPr="0094289A">
        <w:rPr>
          <w:rFonts w:ascii="Times New Roman" w:hAnsi="Times New Roman" w:cs="Times New Roman"/>
          <w:noProof/>
          <w:sz w:val="24"/>
          <w:szCs w:val="24"/>
        </w:rPr>
        <w:t xml:space="preserve"> 172(5): 134.1-134.</w:t>
      </w:r>
    </w:p>
    <w:p w14:paraId="10E7996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2019. “How Does COTA Measure On-Time Performance?” https://www.cota.com/policies/on-time-performance/ (February 5, 2019).</w:t>
      </w:r>
    </w:p>
    <w:p w14:paraId="1FF5ED0D"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3893C844"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88: 251–64.</w:t>
      </w:r>
    </w:p>
    <w:p w14:paraId="1876A98E"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94289A">
        <w:rPr>
          <w:rFonts w:ascii="Times New Roman" w:hAnsi="Times New Roman" w:cs="Times New Roman"/>
          <w:i/>
          <w:iCs/>
          <w:noProof/>
          <w:sz w:val="24"/>
          <w:szCs w:val="24"/>
        </w:rPr>
        <w:t>Conference on Human Factors in Computing Systems - Proceedings</w:t>
      </w:r>
      <w:r w:rsidRPr="0094289A">
        <w:rPr>
          <w:rFonts w:ascii="Times New Roman" w:hAnsi="Times New Roman" w:cs="Times New Roman"/>
          <w:noProof/>
          <w:sz w:val="24"/>
          <w:szCs w:val="24"/>
        </w:rPr>
        <w:t>, ACM, 1807–16.</w:t>
      </w:r>
    </w:p>
    <w:p w14:paraId="1B535FB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Firmani, Donatella, Massimo Mecella, Monica Scannapieco, and Carlo Batini. 2016. “On the Meaningfulness of ‘Big Data Quality.’” </w:t>
      </w:r>
      <w:r w:rsidRPr="0094289A">
        <w:rPr>
          <w:rFonts w:ascii="Times New Roman" w:hAnsi="Times New Roman" w:cs="Times New Roman"/>
          <w:i/>
          <w:iCs/>
          <w:noProof/>
          <w:sz w:val="24"/>
          <w:szCs w:val="24"/>
        </w:rPr>
        <w:t>Data Science and Engineering</w:t>
      </w:r>
      <w:r w:rsidRPr="0094289A">
        <w:rPr>
          <w:rFonts w:ascii="Times New Roman" w:hAnsi="Times New Roman" w:cs="Times New Roman"/>
          <w:noProof/>
          <w:sz w:val="24"/>
          <w:szCs w:val="24"/>
        </w:rPr>
        <w:t xml:space="preserve"> 1(1): 6–20.</w:t>
      </w:r>
    </w:p>
    <w:p w14:paraId="688AB82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Fonzone, Achille, Jan Dirk Schmöcker, and Ronghui Liu. 2015. “A Model of Bus Bunching </w:t>
      </w:r>
      <w:r w:rsidRPr="0094289A">
        <w:rPr>
          <w:rFonts w:ascii="Times New Roman" w:hAnsi="Times New Roman" w:cs="Times New Roman"/>
          <w:noProof/>
          <w:sz w:val="24"/>
          <w:szCs w:val="24"/>
        </w:rPr>
        <w:lastRenderedPageBreak/>
        <w:t xml:space="preserve">under Reliability-Based Passenger Arrival Patterns.” </w:t>
      </w:r>
      <w:r w:rsidRPr="0094289A">
        <w:rPr>
          <w:rFonts w:ascii="Times New Roman" w:hAnsi="Times New Roman" w:cs="Times New Roman"/>
          <w:i/>
          <w:iCs/>
          <w:noProof/>
          <w:sz w:val="24"/>
          <w:szCs w:val="24"/>
        </w:rPr>
        <w:t>Transportation Research Procedia</w:t>
      </w:r>
      <w:r w:rsidRPr="0094289A">
        <w:rPr>
          <w:rFonts w:ascii="Times New Roman" w:hAnsi="Times New Roman" w:cs="Times New Roman"/>
          <w:noProof/>
          <w:sz w:val="24"/>
          <w:szCs w:val="24"/>
        </w:rPr>
        <w:t xml:space="preserve"> 7: 276–99.</w:t>
      </w:r>
    </w:p>
    <w:p w14:paraId="2CC6B7F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Fries, Ryan N., Anne E. Dunning, and Mashrur A. Chowdhury. 2011. “University Traveler Value of Potential Real-Time Transit Information.”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14(2): 29–50.</w:t>
      </w:r>
    </w:p>
    <w:p w14:paraId="5E8D0AE6"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Gkioulou, Zafeira. 2013. “Evaluating the Impact of Waiting Time Uncertainty on Passengers´ Decisions.”</w:t>
      </w:r>
    </w:p>
    <w:p w14:paraId="63E7F6EA"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Google Developers. 2018. “Trip Updates.” https://developers.google.com/transit/gtfs-realtime/guides/trip-updates (April 8, 2019).</w:t>
      </w:r>
    </w:p>
    <w:p w14:paraId="54F85549"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Jolliffe, J. K., and T. P. Hutchinson. 1975. “Behavioural Explanation of the Association between Bus and Passenger Arrivals at a Bus Stop.” </w:t>
      </w:r>
      <w:r w:rsidRPr="0094289A">
        <w:rPr>
          <w:rFonts w:ascii="Times New Roman" w:hAnsi="Times New Roman" w:cs="Times New Roman"/>
          <w:i/>
          <w:iCs/>
          <w:noProof/>
          <w:sz w:val="24"/>
          <w:szCs w:val="24"/>
        </w:rPr>
        <w:t>Transportation Science</w:t>
      </w:r>
      <w:r w:rsidRPr="0094289A">
        <w:rPr>
          <w:rFonts w:ascii="Times New Roman" w:hAnsi="Times New Roman" w:cs="Times New Roman"/>
          <w:noProof/>
          <w:sz w:val="24"/>
          <w:szCs w:val="24"/>
        </w:rPr>
        <w:t xml:space="preserve"> 9(3): 248–82.</w:t>
      </w:r>
    </w:p>
    <w:p w14:paraId="55ECA909"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Larsen, Odd I., and Øyvind Sunde. 2008. “Waiting Time and the Role and Value of Information in Scheduled Transport.” </w:t>
      </w:r>
      <w:r w:rsidRPr="0094289A">
        <w:rPr>
          <w:rFonts w:ascii="Times New Roman" w:hAnsi="Times New Roman" w:cs="Times New Roman"/>
          <w:i/>
          <w:iCs/>
          <w:noProof/>
          <w:sz w:val="24"/>
          <w:szCs w:val="24"/>
        </w:rPr>
        <w:t>Research in Transportation Economics</w:t>
      </w:r>
      <w:r w:rsidRPr="0094289A">
        <w:rPr>
          <w:rFonts w:ascii="Times New Roman" w:hAnsi="Times New Roman" w:cs="Times New Roman"/>
          <w:noProof/>
          <w:sz w:val="24"/>
          <w:szCs w:val="24"/>
        </w:rPr>
        <w:t xml:space="preserve"> 23(1): 41–52.</w:t>
      </w:r>
    </w:p>
    <w:p w14:paraId="731D9E1A"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94289A">
        <w:rPr>
          <w:rFonts w:ascii="Times New Roman" w:hAnsi="Times New Roman" w:cs="Times New Roman"/>
          <w:i/>
          <w:iCs/>
          <w:noProof/>
          <w:sz w:val="24"/>
          <w:szCs w:val="24"/>
        </w:rPr>
        <w:t>Manuscript submitted for publication.</w:t>
      </w:r>
    </w:p>
    <w:p w14:paraId="5247317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94289A">
        <w:rPr>
          <w:rFonts w:ascii="Times New Roman" w:hAnsi="Times New Roman" w:cs="Times New Roman"/>
          <w:i/>
          <w:iCs/>
          <w:noProof/>
          <w:sz w:val="24"/>
          <w:szCs w:val="24"/>
        </w:rPr>
        <w:t>Journal of Advanced Transportation</w:t>
      </w:r>
      <w:r w:rsidRPr="0094289A">
        <w:rPr>
          <w:rFonts w:ascii="Times New Roman" w:hAnsi="Times New Roman" w:cs="Times New Roman"/>
          <w:noProof/>
          <w:sz w:val="24"/>
          <w:szCs w:val="24"/>
        </w:rPr>
        <w:t xml:space="preserve"> 2017.</w:t>
      </w:r>
    </w:p>
    <w:p w14:paraId="1042BE44"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94289A">
        <w:rPr>
          <w:rFonts w:ascii="Times New Roman" w:hAnsi="Times New Roman" w:cs="Times New Roman"/>
          <w:i/>
          <w:iCs/>
          <w:noProof/>
          <w:sz w:val="24"/>
          <w:szCs w:val="24"/>
        </w:rPr>
        <w:t>Journal of Public Transportation</w:t>
      </w:r>
      <w:r w:rsidRPr="0094289A">
        <w:rPr>
          <w:rFonts w:ascii="Times New Roman" w:hAnsi="Times New Roman" w:cs="Times New Roman"/>
          <w:noProof/>
          <w:sz w:val="24"/>
          <w:szCs w:val="24"/>
        </w:rPr>
        <w:t xml:space="preserve"> 9(2): 89–106.</w:t>
      </w:r>
    </w:p>
    <w:p w14:paraId="6B89E41B"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Neuman, W. L., &amp; Robson, K. 2004. </w:t>
      </w:r>
      <w:r w:rsidRPr="0094289A">
        <w:rPr>
          <w:rFonts w:ascii="Times New Roman" w:hAnsi="Times New Roman" w:cs="Times New Roman"/>
          <w:i/>
          <w:iCs/>
          <w:noProof/>
          <w:sz w:val="24"/>
          <w:szCs w:val="24"/>
        </w:rPr>
        <w:t>“Basics of Social Research. Pearson.”</w:t>
      </w:r>
      <w:r w:rsidRPr="0094289A">
        <w:rPr>
          <w:rFonts w:ascii="Times New Roman" w:hAnsi="Times New Roman" w:cs="Times New Roman"/>
          <w:noProof/>
          <w:sz w:val="24"/>
          <w:szCs w:val="24"/>
        </w:rPr>
        <w:t xml:space="preserve"> Pearson Canada Toronto.</w:t>
      </w:r>
    </w:p>
    <w:p w14:paraId="2400E2D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94289A">
        <w:rPr>
          <w:rFonts w:ascii="Times New Roman" w:hAnsi="Times New Roman" w:cs="Times New Roman"/>
          <w:i/>
          <w:iCs/>
          <w:noProof/>
          <w:sz w:val="24"/>
          <w:szCs w:val="24"/>
        </w:rPr>
        <w:t>Transportation Planning and Technology</w:t>
      </w:r>
      <w:r w:rsidRPr="0094289A">
        <w:rPr>
          <w:rFonts w:ascii="Times New Roman" w:hAnsi="Times New Roman" w:cs="Times New Roman"/>
          <w:noProof/>
          <w:sz w:val="24"/>
          <w:szCs w:val="24"/>
        </w:rPr>
        <w:t xml:space="preserve"> 39(1): 97–114.</w:t>
      </w:r>
    </w:p>
    <w:p w14:paraId="510BDFEC"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94289A">
        <w:rPr>
          <w:rFonts w:ascii="Times New Roman" w:hAnsi="Times New Roman" w:cs="Times New Roman"/>
          <w:i/>
          <w:iCs/>
          <w:noProof/>
          <w:sz w:val="24"/>
          <w:szCs w:val="24"/>
        </w:rPr>
        <w:t>International Journal of Geographical Information Science</w:t>
      </w:r>
      <w:r w:rsidRPr="0094289A">
        <w:rPr>
          <w:rFonts w:ascii="Times New Roman" w:hAnsi="Times New Roman" w:cs="Times New Roman"/>
          <w:noProof/>
          <w:sz w:val="24"/>
          <w:szCs w:val="24"/>
        </w:rPr>
        <w:t>: 1–26.</w:t>
      </w:r>
    </w:p>
    <w:p w14:paraId="4F9A3DF2"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94289A">
        <w:rPr>
          <w:rFonts w:ascii="Times New Roman" w:hAnsi="Times New Roman" w:cs="Times New Roman"/>
          <w:i/>
          <w:iCs/>
          <w:noProof/>
          <w:sz w:val="24"/>
          <w:szCs w:val="24"/>
        </w:rPr>
        <w:t>Vehicle Navigation and Information Systems Conference (VNIS)</w:t>
      </w:r>
      <w:r w:rsidRPr="0094289A">
        <w:rPr>
          <w:rFonts w:ascii="Times New Roman" w:hAnsi="Times New Roman" w:cs="Times New Roman"/>
          <w:noProof/>
          <w:sz w:val="24"/>
          <w:szCs w:val="24"/>
        </w:rPr>
        <w:t>, IEEE, 83–89.</w:t>
      </w:r>
    </w:p>
    <w:p w14:paraId="6B474541"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2838AE60"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szCs w:val="24"/>
        </w:rPr>
      </w:pPr>
      <w:r w:rsidRPr="0094289A">
        <w:rPr>
          <w:rFonts w:ascii="Times New Roman" w:hAnsi="Times New Roman" w:cs="Times New Roman"/>
          <w:noProof/>
          <w:sz w:val="24"/>
          <w:szCs w:val="24"/>
        </w:rPr>
        <w:t xml:space="preserve">Walker, Jarrett. 2012. Human Transit: How Clearer Thinking About Public Transit can Enrich </w:t>
      </w:r>
      <w:r w:rsidRPr="0094289A">
        <w:rPr>
          <w:rFonts w:ascii="Times New Roman" w:hAnsi="Times New Roman" w:cs="Times New Roman"/>
          <w:noProof/>
          <w:sz w:val="24"/>
          <w:szCs w:val="24"/>
        </w:rPr>
        <w:lastRenderedPageBreak/>
        <w:t xml:space="preserve">our Communities and our Lives </w:t>
      </w:r>
      <w:r w:rsidRPr="0094289A">
        <w:rPr>
          <w:rFonts w:ascii="Times New Roman" w:hAnsi="Times New Roman" w:cs="Times New Roman"/>
          <w:i/>
          <w:iCs/>
          <w:noProof/>
          <w:sz w:val="24"/>
          <w:szCs w:val="24"/>
        </w:rPr>
        <w:t>Human Transit: How Clearer Thinking about Public Transit Can Enrich Our Communities and Our Lives</w:t>
      </w:r>
      <w:r w:rsidRPr="0094289A">
        <w:rPr>
          <w:rFonts w:ascii="Times New Roman" w:hAnsi="Times New Roman" w:cs="Times New Roman"/>
          <w:noProof/>
          <w:sz w:val="24"/>
          <w:szCs w:val="24"/>
        </w:rPr>
        <w:t>. Island Press.</w:t>
      </w:r>
    </w:p>
    <w:p w14:paraId="218651BF" w14:textId="77777777" w:rsidR="0094289A" w:rsidRPr="0094289A" w:rsidRDefault="0094289A" w:rsidP="0094289A">
      <w:pPr>
        <w:widowControl w:val="0"/>
        <w:autoSpaceDE w:val="0"/>
        <w:autoSpaceDN w:val="0"/>
        <w:adjustRightInd w:val="0"/>
        <w:spacing w:line="240" w:lineRule="auto"/>
        <w:ind w:left="480" w:hanging="480"/>
        <w:rPr>
          <w:rFonts w:ascii="Times New Roman" w:hAnsi="Times New Roman" w:cs="Times New Roman"/>
          <w:noProof/>
          <w:sz w:val="24"/>
        </w:rPr>
      </w:pPr>
      <w:r w:rsidRPr="0094289A">
        <w:rPr>
          <w:rFonts w:ascii="Times New Roman" w:hAnsi="Times New Roman" w:cs="Times New Roman"/>
          <w:noProof/>
          <w:sz w:val="24"/>
          <w:szCs w:val="24"/>
        </w:rPr>
        <w:t xml:space="preserve">Watkins, Kari Edison et al. 2011. “Where Is My Bus? Impact of Mobile Real-Time Information on the Perceived and Actual Wait Time of Transit Riders.” </w:t>
      </w:r>
      <w:r w:rsidRPr="0094289A">
        <w:rPr>
          <w:rFonts w:ascii="Times New Roman" w:hAnsi="Times New Roman" w:cs="Times New Roman"/>
          <w:i/>
          <w:iCs/>
          <w:noProof/>
          <w:sz w:val="24"/>
          <w:szCs w:val="24"/>
        </w:rPr>
        <w:t>Transportation Research Part A: Policy and Practice</w:t>
      </w:r>
      <w:r w:rsidRPr="0094289A">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516"/>
      <w:r>
        <w:rPr>
          <w:rStyle w:val="CommentReference"/>
        </w:rPr>
        <w:commentReference w:id="516"/>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Miller, Harvey J." w:date="2019-12-10T10:54:00Z" w:initials="MHJ">
    <w:p w14:paraId="254FA6B8" w14:textId="77777777" w:rsidR="00373BEE" w:rsidRDefault="00373BEE" w:rsidP="005A464A">
      <w:pPr>
        <w:pStyle w:val="CommentText"/>
      </w:pPr>
      <w:r>
        <w:rPr>
          <w:rStyle w:val="CommentReference"/>
        </w:rPr>
        <w:annotationRef/>
      </w:r>
      <w:r>
        <w:t>Note how I snuck that in; helps make a subtle case for doing this research in Columbus)</w:t>
      </w:r>
    </w:p>
  </w:comment>
  <w:comment w:id="4" w:author="Miller, Harvey J." w:date="2019-12-10T10:59:00Z" w:initials="MHJ">
    <w:p w14:paraId="7BBBB7D5" w14:textId="77777777" w:rsidR="00373BEE" w:rsidRDefault="00373BEE" w:rsidP="005A464A">
      <w:pPr>
        <w:pStyle w:val="CommentText"/>
      </w:pPr>
      <w:r>
        <w:rPr>
          <w:rStyle w:val="CommentReference"/>
        </w:rPr>
        <w:annotationRef/>
      </w:r>
      <w:r>
        <w:t>More general, less specific that the 30 vs 2 minute headway example.</w:t>
      </w:r>
    </w:p>
  </w:comment>
  <w:comment w:id="5" w:author="Miller, Harvey J." w:date="2019-12-10T09:17:00Z" w:initials="MHJ">
    <w:p w14:paraId="6B886228" w14:textId="77777777" w:rsidR="00373BEE" w:rsidRDefault="00373BEE"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373BEE" w:rsidRDefault="00373BEE" w:rsidP="005A464A">
      <w:pPr>
        <w:pStyle w:val="CommentText"/>
      </w:pPr>
    </w:p>
    <w:p w14:paraId="7F99B162" w14:textId="77777777" w:rsidR="00373BEE" w:rsidRDefault="00373BEE" w:rsidP="005A464A">
      <w:pPr>
        <w:pStyle w:val="CommentText"/>
      </w:pPr>
      <w:r>
        <w:t>I also don't think the next paragraph (now deleted) was necessary.  Note how our message is now much "punchier" (concise, focused)</w:t>
      </w:r>
    </w:p>
  </w:comment>
  <w:comment w:id="10" w:author="Miller, Harvey J." w:date="2019-12-10T11:07:00Z" w:initials="MHJ">
    <w:p w14:paraId="4637086B" w14:textId="77777777" w:rsidR="00373BEE" w:rsidRDefault="00373BEE" w:rsidP="005A464A">
      <w:pPr>
        <w:pStyle w:val="CommentText"/>
      </w:pPr>
      <w:r>
        <w:rPr>
          <w:rStyle w:val="CommentReference"/>
        </w:rPr>
        <w:annotationRef/>
      </w:r>
      <w:r>
        <w:t>Yes, this is a word.</w:t>
      </w:r>
    </w:p>
  </w:comment>
  <w:comment w:id="30" w:author="Miller, Harvey J." w:date="2019-11-08T13:12:00Z" w:initials="MHJ">
    <w:p w14:paraId="484AC89D" w14:textId="77777777" w:rsidR="00373BEE" w:rsidRDefault="00373BEE" w:rsidP="005A464A">
      <w:pPr>
        <w:pStyle w:val="CommentText"/>
      </w:pPr>
      <w:r>
        <w:rPr>
          <w:rStyle w:val="CommentReference"/>
        </w:rPr>
        <w:annotationRef/>
      </w:r>
      <w:r>
        <w:t xml:space="preserve">Shouldn’t ETA and ATA be ETD and ATD </w:t>
      </w:r>
    </w:p>
  </w:comment>
  <w:comment w:id="37" w:author="Miller, Harvey J." w:date="2019-12-10T13:15:00Z" w:initials="MHJ">
    <w:p w14:paraId="77FEFD68" w14:textId="77777777" w:rsidR="00373BEE" w:rsidRDefault="00373BEE"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38" w:author="Luyu Liu" w:date="2019-12-17T15:50:00Z" w:initials="LL">
    <w:p w14:paraId="0C4C7ED6" w14:textId="77777777" w:rsidR="00373BEE" w:rsidRDefault="00373BEE" w:rsidP="005A464A">
      <w:pPr>
        <w:pStyle w:val="CommentText"/>
      </w:pPr>
      <w:r>
        <w:rPr>
          <w:rStyle w:val="CommentReference"/>
        </w:rPr>
        <w:annotationRef/>
      </w:r>
      <w:r>
        <w:t>Yes it did causes some issue. I revert the change.</w:t>
      </w:r>
    </w:p>
  </w:comment>
  <w:comment w:id="330" w:author="Miller, Harvey J." w:date="2019-11-11T11:03:00Z" w:initials="MHJ">
    <w:p w14:paraId="451E58D3" w14:textId="77777777" w:rsidR="00373BEE" w:rsidRDefault="00373BEE"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331" w:author="Liu, Luyu" w:date="2019-11-18T12:24:00Z" w:initials="LL">
    <w:p w14:paraId="38426002" w14:textId="77777777" w:rsidR="00373BEE" w:rsidRDefault="00373BEE"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373BEE" w:rsidRDefault="00373BEE" w:rsidP="005A464A">
      <w:pPr>
        <w:pStyle w:val="CommentText"/>
      </w:pPr>
    </w:p>
    <w:p w14:paraId="2E8AE5DC" w14:textId="77777777" w:rsidR="00373BEE" w:rsidRDefault="00373BEE" w:rsidP="005A464A">
      <w:pPr>
        <w:pStyle w:val="CommentText"/>
      </w:pPr>
      <w:r>
        <w:t>Let’s think about this. If there is a solid reason why we should keep it, I can definitely add it.</w:t>
      </w:r>
    </w:p>
  </w:comment>
  <w:comment w:id="326" w:author="Miller, Harvey J." w:date="2019-11-11T11:19:00Z" w:initials="MHJ">
    <w:p w14:paraId="21A0F174" w14:textId="77777777" w:rsidR="00373BEE" w:rsidRDefault="00373BEE"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327" w:author="Liu, Luyu" w:date="2019-11-18T12:23:00Z" w:initials="LL">
    <w:p w14:paraId="365BC263" w14:textId="77777777" w:rsidR="00373BEE" w:rsidRDefault="00373BEE" w:rsidP="005A464A">
      <w:pPr>
        <w:pStyle w:val="CommentText"/>
      </w:pPr>
      <w:r>
        <w:rPr>
          <w:rStyle w:val="CommentReference"/>
        </w:rPr>
        <w:annotationRef/>
      </w:r>
      <w:r>
        <w:t>Made several adjustments.</w:t>
      </w:r>
    </w:p>
  </w:comment>
  <w:comment w:id="343" w:author="Miller, Harvey J." w:date="2019-12-10T13:37:00Z" w:initials="MHJ">
    <w:p w14:paraId="793D223C" w14:textId="77777777" w:rsidR="00373BEE" w:rsidRDefault="00373BEE" w:rsidP="005A464A">
      <w:pPr>
        <w:pStyle w:val="CommentText"/>
      </w:pPr>
      <w:r>
        <w:rPr>
          <w:rStyle w:val="CommentReference"/>
        </w:rPr>
        <w:annotationRef/>
      </w:r>
      <w:r>
        <w:t>I specified the section number manually; you may want to insert automatic fields.</w:t>
      </w:r>
    </w:p>
  </w:comment>
  <w:comment w:id="360" w:author="Miller, Harvey J." w:date="2019-11-11T12:16:00Z" w:initials="MHJ">
    <w:p w14:paraId="39574292" w14:textId="77777777" w:rsidR="00373BEE" w:rsidRDefault="00373BEE" w:rsidP="005A464A">
      <w:pPr>
        <w:pStyle w:val="CommentText"/>
      </w:pPr>
      <w:r>
        <w:rPr>
          <w:rStyle w:val="CommentReference"/>
        </w:rPr>
        <w:annotationRef/>
      </w:r>
      <w:r>
        <w:t xml:space="preserve">Why doesn't AT have a waiting time SD and a risk mean and SD?  It should. </w:t>
      </w:r>
    </w:p>
  </w:comment>
  <w:comment w:id="359" w:author="Liu, Luyu" w:date="2019-11-11T15:12:00Z" w:initials="LL">
    <w:p w14:paraId="63A1AEBB" w14:textId="77777777" w:rsidR="00373BEE" w:rsidRDefault="00373BEE" w:rsidP="005A464A">
      <w:pPr>
        <w:pStyle w:val="CommentText"/>
      </w:pPr>
      <w:r>
        <w:rPr>
          <w:rStyle w:val="CommentReference"/>
        </w:rPr>
        <w:annotationRef/>
      </w:r>
      <w:r>
        <w:t xml:space="preserve">I added an explanation above. </w:t>
      </w:r>
    </w:p>
    <w:p w14:paraId="4CB93804" w14:textId="77777777" w:rsidR="00373BEE" w:rsidRDefault="00373BEE"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373BEE" w:rsidRDefault="00373BEE" w:rsidP="005A464A">
      <w:pPr>
        <w:pStyle w:val="CommentText"/>
      </w:pPr>
    </w:p>
    <w:p w14:paraId="30A6DB5E" w14:textId="77777777" w:rsidR="00373BEE" w:rsidRDefault="00373BEE" w:rsidP="005A464A">
      <w:pPr>
        <w:pStyle w:val="CommentText"/>
      </w:pPr>
      <w:r>
        <w:t>So for missed risk: In the sense of my computation, AT’s missed risk is always 0, but in reality it’s definitely not.</w:t>
      </w:r>
    </w:p>
    <w:p w14:paraId="0C3A8549" w14:textId="77777777" w:rsidR="00373BEE" w:rsidRDefault="00373BEE" w:rsidP="005A464A">
      <w:pPr>
        <w:pStyle w:val="CommentText"/>
      </w:pPr>
    </w:p>
    <w:p w14:paraId="3C17F6B8" w14:textId="77777777" w:rsidR="00373BEE" w:rsidRDefault="00373BEE"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373BEE" w:rsidRDefault="00373BEE" w:rsidP="005A464A">
      <w:pPr>
        <w:pStyle w:val="CommentText"/>
      </w:pPr>
    </w:p>
  </w:comment>
  <w:comment w:id="401" w:author="Miller, Harvey J." w:date="2019-11-11T14:56:00Z" w:initials="MHJ">
    <w:p w14:paraId="6218AF92" w14:textId="77777777" w:rsidR="00373BEE" w:rsidRDefault="00373BEE" w:rsidP="005A464A">
      <w:pPr>
        <w:pStyle w:val="CommentText"/>
      </w:pPr>
      <w:r>
        <w:rPr>
          <w:rStyle w:val="CommentReference"/>
        </w:rPr>
        <w:annotationRef/>
      </w:r>
      <w:r>
        <w:t>Change "Average X change rate" to "Rate of change"</w:t>
      </w:r>
    </w:p>
  </w:comment>
  <w:comment w:id="418" w:author="Miller, Harvey J." w:date="2019-11-26T12:07:00Z" w:initials="MHJ">
    <w:p w14:paraId="6814713E" w14:textId="77777777" w:rsidR="00373BEE" w:rsidRDefault="00373BEE"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423" w:author="Miller, Harvey J." w:date="2019-11-26T12:06:00Z" w:initials="MHJ">
    <w:p w14:paraId="7349455E" w14:textId="77777777" w:rsidR="00373BEE" w:rsidRDefault="00373BEE" w:rsidP="005A464A">
      <w:pPr>
        <w:pStyle w:val="CommentText"/>
      </w:pPr>
      <w:r>
        <w:rPr>
          <w:rStyle w:val="CommentReference"/>
        </w:rPr>
        <w:annotationRef/>
      </w:r>
      <w:r>
        <w:t xml:space="preserve">In the figure, use “PT” rather than “PT optimal” for consistency </w:t>
      </w:r>
    </w:p>
  </w:comment>
  <w:comment w:id="430" w:author="Miller, Harvey J." w:date="2019-11-26T13:16:00Z" w:initials="MHJ">
    <w:p w14:paraId="5CF70BED" w14:textId="77777777" w:rsidR="00373BEE" w:rsidRDefault="00373BEE" w:rsidP="005A464A">
      <w:pPr>
        <w:pStyle w:val="CommentText"/>
      </w:pPr>
      <w:r>
        <w:rPr>
          <w:rStyle w:val="CommentReference"/>
        </w:rPr>
        <w:annotationRef/>
      </w:r>
      <w:r>
        <w:t>What does “headway of each hour” mean?</w:t>
      </w:r>
    </w:p>
  </w:comment>
  <w:comment w:id="431" w:author="Liu, Luyu" w:date="2019-11-26T17:25:00Z" w:initials="LL">
    <w:p w14:paraId="0C9168C7" w14:textId="77777777" w:rsidR="00373BEE" w:rsidRDefault="00373BEE" w:rsidP="005A464A">
      <w:pPr>
        <w:pStyle w:val="CommentText"/>
      </w:pPr>
      <w:r>
        <w:rPr>
          <w:rStyle w:val="CommentReference"/>
        </w:rPr>
        <w:annotationRef/>
      </w:r>
      <w:r>
        <w:t>It means the buses’ headway within each hour.</w:t>
      </w:r>
    </w:p>
    <w:p w14:paraId="416D606D" w14:textId="77777777" w:rsidR="00373BEE" w:rsidRDefault="00373BEE" w:rsidP="005A464A">
      <w:pPr>
        <w:pStyle w:val="CommentText"/>
      </w:pPr>
    </w:p>
    <w:p w14:paraId="1C19100A" w14:textId="77777777" w:rsidR="00373BEE" w:rsidRDefault="00373BEE" w:rsidP="005A464A">
      <w:pPr>
        <w:pStyle w:val="CommentText"/>
      </w:pPr>
      <w:r>
        <w:t xml:space="preserve">I </w:t>
      </w:r>
      <w:r>
        <w:rPr>
          <w:rFonts w:hint="eastAsia"/>
        </w:rPr>
        <w:t>added</w:t>
      </w:r>
      <w:r>
        <w:t xml:space="preserve"> another sentence in the beginning of this paragraph</w:t>
      </w:r>
    </w:p>
  </w:comment>
  <w:comment w:id="434" w:author="Miller, Harvey J." w:date="2019-12-10T13:57:00Z" w:initials="MHJ">
    <w:p w14:paraId="08890C54" w14:textId="77777777" w:rsidR="00373BEE" w:rsidRDefault="00373BEE"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435" w:author="Luyu Liu" w:date="2019-12-17T20:02:00Z" w:initials="LL">
    <w:p w14:paraId="0CAAAAF1" w14:textId="77777777" w:rsidR="00373BEE" w:rsidRDefault="00373BEE" w:rsidP="005A464A">
      <w:pPr>
        <w:pStyle w:val="CommentText"/>
      </w:pPr>
      <w:r>
        <w:rPr>
          <w:rStyle w:val="CommentReference"/>
        </w:rPr>
        <w:annotationRef/>
      </w:r>
      <w:r>
        <w:t xml:space="preserve">How about this time? </w:t>
      </w:r>
    </w:p>
  </w:comment>
  <w:comment w:id="440" w:author="Miller, Harvey J." w:date="2019-11-26T12:33:00Z" w:initials="MHJ">
    <w:p w14:paraId="0106B417" w14:textId="77777777" w:rsidR="00373BEE" w:rsidRDefault="00373BEE" w:rsidP="005A464A">
      <w:pPr>
        <w:pStyle w:val="CommentText"/>
      </w:pPr>
      <w:r>
        <w:rPr>
          <w:rStyle w:val="CommentReference"/>
        </w:rPr>
        <w:annotationRef/>
      </w:r>
      <w:r>
        <w:t>Same as above</w:t>
      </w:r>
    </w:p>
  </w:comment>
  <w:comment w:id="445" w:author="Miller, Harvey J." w:date="2019-11-26T14:18:00Z" w:initials="MHJ">
    <w:p w14:paraId="793796F1" w14:textId="77777777" w:rsidR="00373BEE" w:rsidRDefault="00373BEE" w:rsidP="005A464A">
      <w:pPr>
        <w:pStyle w:val="CommentText"/>
      </w:pPr>
      <w:r>
        <w:rPr>
          <w:rStyle w:val="CommentReference"/>
        </w:rPr>
        <w:annotationRef/>
      </w:r>
      <w:r>
        <w:t>Provide the distance (in meters)</w:t>
      </w:r>
    </w:p>
  </w:comment>
  <w:comment w:id="448" w:author="Miller, Harvey J." w:date="2019-11-26T13:18:00Z" w:initials="MHJ">
    <w:p w14:paraId="64A68B6B" w14:textId="77777777" w:rsidR="00373BEE" w:rsidRDefault="00373BEE" w:rsidP="005A464A">
      <w:pPr>
        <w:pStyle w:val="CommentText"/>
      </w:pPr>
      <w:r>
        <w:rPr>
          <w:rStyle w:val="CommentReference"/>
        </w:rPr>
        <w:annotationRef/>
      </w:r>
      <w:r>
        <w:t>Add red ovals indicating change in headway</w:t>
      </w:r>
    </w:p>
  </w:comment>
  <w:comment w:id="452" w:author="Miller, Harvey J." w:date="2019-11-26T13:19:00Z" w:initials="MHJ">
    <w:p w14:paraId="643F7497" w14:textId="77777777" w:rsidR="00373BEE" w:rsidRDefault="00373BEE" w:rsidP="005A464A">
      <w:pPr>
        <w:pStyle w:val="CommentText"/>
      </w:pPr>
      <w:r>
        <w:rPr>
          <w:rStyle w:val="CommentReference"/>
        </w:rPr>
        <w:annotationRef/>
      </w:r>
      <w:r>
        <w:t>Rearrange this figure so it matches the figure above (leave a blank panel in the upper left corner corresponding to AT)</w:t>
      </w:r>
    </w:p>
  </w:comment>
  <w:comment w:id="462" w:author="Miller, Harvey J." w:date="2019-11-26T13:52:00Z" w:initials="MHJ">
    <w:p w14:paraId="7168B432" w14:textId="77777777" w:rsidR="00373BEE" w:rsidRDefault="00373BEE" w:rsidP="005A464A">
      <w:pPr>
        <w:pStyle w:val="CommentText"/>
      </w:pPr>
      <w:r>
        <w:rPr>
          <w:rStyle w:val="CommentReference"/>
        </w:rPr>
        <w:annotationRef/>
      </w:r>
      <w:r>
        <w:t>Again, only use “PT” in the figure</w:t>
      </w:r>
    </w:p>
  </w:comment>
  <w:comment w:id="470" w:author="Miller, Harvey J." w:date="2019-11-26T14:24:00Z" w:initials="MHJ">
    <w:p w14:paraId="58D5DF38" w14:textId="77777777" w:rsidR="00373BEE" w:rsidRDefault="00373BEE" w:rsidP="005A464A">
      <w:pPr>
        <w:pStyle w:val="CommentText"/>
      </w:pPr>
      <w:r>
        <w:rPr>
          <w:rStyle w:val="CommentReference"/>
        </w:rPr>
        <w:annotationRef/>
      </w:r>
      <w:r>
        <w:t>What is the difference between these two?</w:t>
      </w:r>
    </w:p>
  </w:comment>
  <w:comment w:id="471" w:author="Liu, Luyu" w:date="2019-11-27T16:50:00Z" w:initials="LL">
    <w:p w14:paraId="1FE14754" w14:textId="77777777" w:rsidR="00373BEE" w:rsidRDefault="00373BEE" w:rsidP="005A464A">
      <w:pPr>
        <w:pStyle w:val="CommentText"/>
      </w:pPr>
      <w:r>
        <w:rPr>
          <w:rStyle w:val="CommentReference"/>
        </w:rPr>
        <w:annotationRef/>
      </w:r>
      <w:r>
        <w:t>One is real-time, which is the performance in the present;</w:t>
      </w:r>
    </w:p>
    <w:p w14:paraId="207A2F25" w14:textId="77777777" w:rsidR="00373BEE" w:rsidRDefault="00373BEE" w:rsidP="005A464A">
      <w:pPr>
        <w:pStyle w:val="CommentText"/>
      </w:pPr>
      <w:r>
        <w:t>One is historical, which is the performance is the past.</w:t>
      </w:r>
    </w:p>
  </w:comment>
  <w:comment w:id="468" w:author="Miller, Harvey J." w:date="2019-12-10T14:22:00Z" w:initials="MHJ">
    <w:p w14:paraId="0A6F58D0" w14:textId="77777777" w:rsidR="00373BEE" w:rsidRDefault="00373BEE" w:rsidP="005A464A">
      <w:pPr>
        <w:pStyle w:val="CommentText"/>
      </w:pPr>
      <w:r>
        <w:rPr>
          <w:rStyle w:val="CommentReference"/>
        </w:rPr>
        <w:annotationRef/>
      </w:r>
      <w:r>
        <w:t>What do you think?</w:t>
      </w:r>
    </w:p>
  </w:comment>
  <w:comment w:id="469" w:author="Luyu Liu" w:date="2019-12-17T15:58:00Z" w:initials="LL">
    <w:p w14:paraId="6CAEEA24" w14:textId="77777777" w:rsidR="00373BEE" w:rsidRDefault="00373BEE" w:rsidP="005A464A">
      <w:pPr>
        <w:pStyle w:val="CommentText"/>
      </w:pPr>
      <w:r>
        <w:rPr>
          <w:rStyle w:val="CommentReference"/>
        </w:rPr>
        <w:annotationRef/>
      </w:r>
      <w:r>
        <w:t>Good for me.</w:t>
      </w:r>
    </w:p>
  </w:comment>
  <w:comment w:id="516" w:author="Miller, Harvey J." w:date="2019-11-26T14:20:00Z" w:initials="MHJ">
    <w:p w14:paraId="0D596B54" w14:textId="77777777" w:rsidR="00373BEE" w:rsidRDefault="00373BEE"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DB1295" w14:textId="77777777" w:rsidR="008213A7" w:rsidRDefault="008213A7" w:rsidP="005A464A">
      <w:pPr>
        <w:spacing w:after="0" w:line="240" w:lineRule="auto"/>
      </w:pPr>
      <w:r>
        <w:separator/>
      </w:r>
    </w:p>
  </w:endnote>
  <w:endnote w:type="continuationSeparator" w:id="0">
    <w:p w14:paraId="41790E3C" w14:textId="77777777" w:rsidR="008213A7" w:rsidRDefault="008213A7"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852E6D" w14:textId="77777777" w:rsidR="008213A7" w:rsidRDefault="008213A7" w:rsidP="005A464A">
      <w:pPr>
        <w:spacing w:after="0" w:line="240" w:lineRule="auto"/>
      </w:pPr>
      <w:r>
        <w:separator/>
      </w:r>
    </w:p>
  </w:footnote>
  <w:footnote w:type="continuationSeparator" w:id="0">
    <w:p w14:paraId="071C382B" w14:textId="77777777" w:rsidR="008213A7" w:rsidRDefault="008213A7" w:rsidP="005A464A">
      <w:pPr>
        <w:spacing w:after="0" w:line="240" w:lineRule="auto"/>
      </w:pPr>
      <w:r>
        <w:continuationSeparator/>
      </w:r>
    </w:p>
  </w:footnote>
  <w:footnote w:id="1">
    <w:p w14:paraId="379C98E5" w14:textId="77777777" w:rsidR="00373BEE" w:rsidRPr="00351FFE" w:rsidRDefault="00373BEE"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17906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075C2"/>
    <w:rsid w:val="00007AEA"/>
    <w:rsid w:val="0001558A"/>
    <w:rsid w:val="00025ED8"/>
    <w:rsid w:val="00027007"/>
    <w:rsid w:val="0004693D"/>
    <w:rsid w:val="00067856"/>
    <w:rsid w:val="00067EB1"/>
    <w:rsid w:val="00075952"/>
    <w:rsid w:val="000A621D"/>
    <w:rsid w:val="000D1C79"/>
    <w:rsid w:val="000D3498"/>
    <w:rsid w:val="000D4D12"/>
    <w:rsid w:val="000E2D42"/>
    <w:rsid w:val="000E6AA4"/>
    <w:rsid w:val="000F1852"/>
    <w:rsid w:val="00104F24"/>
    <w:rsid w:val="001262AA"/>
    <w:rsid w:val="00126F71"/>
    <w:rsid w:val="00143C44"/>
    <w:rsid w:val="0015437E"/>
    <w:rsid w:val="0018128D"/>
    <w:rsid w:val="00181EB2"/>
    <w:rsid w:val="001A5CD7"/>
    <w:rsid w:val="001B4909"/>
    <w:rsid w:val="001C632B"/>
    <w:rsid w:val="001E0EB5"/>
    <w:rsid w:val="001E61EC"/>
    <w:rsid w:val="001F6E54"/>
    <w:rsid w:val="001F7846"/>
    <w:rsid w:val="00202DD3"/>
    <w:rsid w:val="0021289C"/>
    <w:rsid w:val="002225A0"/>
    <w:rsid w:val="00246801"/>
    <w:rsid w:val="0026052E"/>
    <w:rsid w:val="00274FDA"/>
    <w:rsid w:val="0028075F"/>
    <w:rsid w:val="00293712"/>
    <w:rsid w:val="002B61BA"/>
    <w:rsid w:val="002E7CD2"/>
    <w:rsid w:val="0030283A"/>
    <w:rsid w:val="00307818"/>
    <w:rsid w:val="00340673"/>
    <w:rsid w:val="0035038F"/>
    <w:rsid w:val="00373BEE"/>
    <w:rsid w:val="00373C67"/>
    <w:rsid w:val="0037671B"/>
    <w:rsid w:val="00381A9D"/>
    <w:rsid w:val="0039009C"/>
    <w:rsid w:val="00393362"/>
    <w:rsid w:val="0039590D"/>
    <w:rsid w:val="003D036C"/>
    <w:rsid w:val="003D6CE2"/>
    <w:rsid w:val="003E6D9E"/>
    <w:rsid w:val="00414DB0"/>
    <w:rsid w:val="004220D9"/>
    <w:rsid w:val="00426597"/>
    <w:rsid w:val="00455A6C"/>
    <w:rsid w:val="00461E45"/>
    <w:rsid w:val="004742D3"/>
    <w:rsid w:val="004765A2"/>
    <w:rsid w:val="00495CA2"/>
    <w:rsid w:val="004B6CB6"/>
    <w:rsid w:val="004C189B"/>
    <w:rsid w:val="004C1B1D"/>
    <w:rsid w:val="004C1D89"/>
    <w:rsid w:val="004D2FE2"/>
    <w:rsid w:val="004D36B5"/>
    <w:rsid w:val="004D6471"/>
    <w:rsid w:val="004E63A0"/>
    <w:rsid w:val="00500780"/>
    <w:rsid w:val="0052176D"/>
    <w:rsid w:val="005254FE"/>
    <w:rsid w:val="00536234"/>
    <w:rsid w:val="00537B40"/>
    <w:rsid w:val="00543494"/>
    <w:rsid w:val="00553FF5"/>
    <w:rsid w:val="00564BD6"/>
    <w:rsid w:val="005A2CF0"/>
    <w:rsid w:val="005A3944"/>
    <w:rsid w:val="005A464A"/>
    <w:rsid w:val="005B1FF1"/>
    <w:rsid w:val="005C62D9"/>
    <w:rsid w:val="005C7387"/>
    <w:rsid w:val="005C7EF1"/>
    <w:rsid w:val="005E74BE"/>
    <w:rsid w:val="005E777C"/>
    <w:rsid w:val="00614D95"/>
    <w:rsid w:val="00650D62"/>
    <w:rsid w:val="00677F36"/>
    <w:rsid w:val="00687CCC"/>
    <w:rsid w:val="006B052E"/>
    <w:rsid w:val="006B7BD9"/>
    <w:rsid w:val="006C2F32"/>
    <w:rsid w:val="00715901"/>
    <w:rsid w:val="007440C9"/>
    <w:rsid w:val="00754A71"/>
    <w:rsid w:val="00756AE4"/>
    <w:rsid w:val="0078530C"/>
    <w:rsid w:val="0078534E"/>
    <w:rsid w:val="007B3239"/>
    <w:rsid w:val="007B7B34"/>
    <w:rsid w:val="007C3594"/>
    <w:rsid w:val="007C4101"/>
    <w:rsid w:val="008213A7"/>
    <w:rsid w:val="00831DD2"/>
    <w:rsid w:val="00837314"/>
    <w:rsid w:val="00851388"/>
    <w:rsid w:val="008729A9"/>
    <w:rsid w:val="008A7B6A"/>
    <w:rsid w:val="008B25DB"/>
    <w:rsid w:val="008E2EBB"/>
    <w:rsid w:val="00931385"/>
    <w:rsid w:val="0094289A"/>
    <w:rsid w:val="00956F17"/>
    <w:rsid w:val="0096682B"/>
    <w:rsid w:val="0097552A"/>
    <w:rsid w:val="00984CCF"/>
    <w:rsid w:val="009D1D85"/>
    <w:rsid w:val="009D652C"/>
    <w:rsid w:val="009D7465"/>
    <w:rsid w:val="009E11FE"/>
    <w:rsid w:val="00A1587A"/>
    <w:rsid w:val="00A1720D"/>
    <w:rsid w:val="00A3660D"/>
    <w:rsid w:val="00A41814"/>
    <w:rsid w:val="00A46C3D"/>
    <w:rsid w:val="00A56386"/>
    <w:rsid w:val="00A67CDA"/>
    <w:rsid w:val="00A7287F"/>
    <w:rsid w:val="00AC14CC"/>
    <w:rsid w:val="00AC6A61"/>
    <w:rsid w:val="00AE57D8"/>
    <w:rsid w:val="00B04736"/>
    <w:rsid w:val="00B100FD"/>
    <w:rsid w:val="00B1253D"/>
    <w:rsid w:val="00B36D12"/>
    <w:rsid w:val="00B56A1C"/>
    <w:rsid w:val="00B62185"/>
    <w:rsid w:val="00B862B9"/>
    <w:rsid w:val="00B87824"/>
    <w:rsid w:val="00BB34D0"/>
    <w:rsid w:val="00BB49BC"/>
    <w:rsid w:val="00BB57AA"/>
    <w:rsid w:val="00BB650A"/>
    <w:rsid w:val="00BC361F"/>
    <w:rsid w:val="00BC552C"/>
    <w:rsid w:val="00BC5F47"/>
    <w:rsid w:val="00C00330"/>
    <w:rsid w:val="00C05664"/>
    <w:rsid w:val="00C3448A"/>
    <w:rsid w:val="00C62F3F"/>
    <w:rsid w:val="00C6427E"/>
    <w:rsid w:val="00C6468D"/>
    <w:rsid w:val="00C71EAB"/>
    <w:rsid w:val="00C80238"/>
    <w:rsid w:val="00C917E3"/>
    <w:rsid w:val="00CC29B1"/>
    <w:rsid w:val="00D00DD2"/>
    <w:rsid w:val="00D04CF8"/>
    <w:rsid w:val="00D24C8C"/>
    <w:rsid w:val="00D26685"/>
    <w:rsid w:val="00D273AF"/>
    <w:rsid w:val="00D32CB3"/>
    <w:rsid w:val="00D34301"/>
    <w:rsid w:val="00D6693C"/>
    <w:rsid w:val="00D71E56"/>
    <w:rsid w:val="00D740AB"/>
    <w:rsid w:val="00D8560B"/>
    <w:rsid w:val="00D94E97"/>
    <w:rsid w:val="00DC000A"/>
    <w:rsid w:val="00DC0516"/>
    <w:rsid w:val="00DD7E0C"/>
    <w:rsid w:val="00DE2593"/>
    <w:rsid w:val="00E07DC8"/>
    <w:rsid w:val="00E33862"/>
    <w:rsid w:val="00E43990"/>
    <w:rsid w:val="00E44002"/>
    <w:rsid w:val="00E507BF"/>
    <w:rsid w:val="00E5767D"/>
    <w:rsid w:val="00E60001"/>
    <w:rsid w:val="00E62000"/>
    <w:rsid w:val="00E80762"/>
    <w:rsid w:val="00E92211"/>
    <w:rsid w:val="00EB7569"/>
    <w:rsid w:val="00EC5123"/>
    <w:rsid w:val="00EE548B"/>
    <w:rsid w:val="00EF308E"/>
    <w:rsid w:val="00EF712A"/>
    <w:rsid w:val="00EF7412"/>
    <w:rsid w:val="00F06E79"/>
    <w:rsid w:val="00F15B51"/>
    <w:rsid w:val="00F21561"/>
    <w:rsid w:val="00F26D71"/>
    <w:rsid w:val="00F43B23"/>
    <w:rsid w:val="00F5302C"/>
    <w:rsid w:val="00F57A98"/>
    <w:rsid w:val="00F64BC6"/>
    <w:rsid w:val="00F73E77"/>
    <w:rsid w:val="00F82344"/>
    <w:rsid w:val="00F925FB"/>
    <w:rsid w:val="00F9289F"/>
    <w:rsid w:val="00F953D7"/>
    <w:rsid w:val="00F961A0"/>
    <w:rsid w:val="00FA14CE"/>
    <w:rsid w:val="00FA6C5B"/>
    <w:rsid w:val="00FB3E31"/>
    <w:rsid w:val="00FB66D6"/>
    <w:rsid w:val="00FC7D43"/>
    <w:rsid w:val="00FD1721"/>
    <w:rsid w:val="00FD54DD"/>
    <w:rsid w:val="00FE7804"/>
    <w:rsid w:val="00FF08DF"/>
    <w:rsid w:val="00FF1026"/>
    <w:rsid w:val="00FF16CC"/>
    <w:rsid w:val="00FF1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0D66"/>
  <w15:chartTrackingRefBased/>
  <w15:docId w15:val="{A79E3A59-989B-4FE0-A0F1-75B38C3E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 w:type="character" w:styleId="PlaceholderText">
    <w:name w:val="Placeholder Text"/>
    <w:basedOn w:val="DefaultParagraphFont"/>
    <w:uiPriority w:val="99"/>
    <w:semiHidden/>
    <w:rsid w:val="00AC1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97FBC-0D59-4425-9B82-86094C2A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6134</TotalTime>
  <Pages>27</Pages>
  <Words>24506</Words>
  <Characters>139688</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35</cp:revision>
  <dcterms:created xsi:type="dcterms:W3CDTF">2020-05-27T02:57:00Z</dcterms:created>
  <dcterms:modified xsi:type="dcterms:W3CDTF">2020-06-14T19:57:00Z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