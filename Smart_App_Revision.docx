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6F64BE06"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0" w:author="Liu, Luyu" w:date="2020-06-15T19:57:00Z">
        <w:r w:rsidRPr="005719F8" w:rsidDel="00A246E6">
          <w:rPr>
            <w:rFonts w:ascii="Times New Roman" w:hAnsi="Times New Roman" w:cs="Times New Roman"/>
            <w:sz w:val="32"/>
            <w:szCs w:val="24"/>
          </w:rPr>
          <w:delText xml:space="preserve">  </w:delText>
        </w:r>
      </w:del>
      <w:ins w:id="1"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w:t>
      </w:r>
      <w:proofErr w:type="gramStart"/>
      <w:r>
        <w:rPr>
          <w:rFonts w:ascii="Times New Roman" w:hAnsi="Times New Roman" w:cs="Times New Roman"/>
          <w:sz w:val="28"/>
          <w:szCs w:val="24"/>
          <w:vertAlign w:val="superscript"/>
        </w:rPr>
        <w:t>,b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a</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b</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54BEE699"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2" w:author="Liu, Luyu" w:date="2020-06-15T19:57:00Z">
        <w:r w:rsidDel="00A246E6">
          <w:rPr>
            <w:rFonts w:ascii="Times New Roman" w:hAnsi="Times New Roman" w:cs="Times New Roman"/>
            <w:sz w:val="24"/>
            <w:szCs w:val="24"/>
          </w:rPr>
          <w:delText xml:space="preserve">  </w:delText>
        </w:r>
      </w:del>
      <w:ins w:id="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4" w:author="Liu, Luyu" w:date="2020-06-15T19:57:00Z">
        <w:r w:rsidDel="00A246E6">
          <w:rPr>
            <w:rFonts w:ascii="Times New Roman" w:hAnsi="Times New Roman" w:cs="Times New Roman"/>
            <w:sz w:val="24"/>
            <w:szCs w:val="24"/>
          </w:rPr>
          <w:delText xml:space="preserve">  </w:delText>
        </w:r>
      </w:del>
      <w:ins w:id="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introduce five trip planning strategies</w:t>
      </w:r>
      <w:del w:id="6" w:author="Liu, Luyu" w:date="2020-06-13T12:32:00Z">
        <w:r w:rsidDel="00D04CF8">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that cover possible behaviors that ignore or use RTI in deciding when to depart home to arrive at a nearby transit stop.</w:t>
      </w:r>
      <w:del w:id="7" w:author="Liu, Luyu" w:date="2020-06-15T19:57:00Z">
        <w:r w:rsidDel="00A246E6">
          <w:rPr>
            <w:rFonts w:ascii="Times New Roman" w:hAnsi="Times New Roman" w:cs="Times New Roman"/>
            <w:sz w:val="24"/>
            <w:szCs w:val="24"/>
          </w:rPr>
          <w:delText xml:space="preserve">  </w:delText>
        </w:r>
      </w:del>
      <w:ins w:id="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Using real-time bus location data from a medium-sized US city, we calculate the realized waiting times and risk of missing a bus for each </w:t>
      </w:r>
      <w:del w:id="9" w:author="Liu, Luyu" w:date="2020-06-13T12:32:00Z">
        <w:r w:rsidDel="00D04CF8">
          <w:rPr>
            <w:rFonts w:ascii="Times New Roman" w:hAnsi="Times New Roman" w:cs="Times New Roman"/>
            <w:sz w:val="24"/>
            <w:szCs w:val="24"/>
          </w:rPr>
          <w:delText>TPS</w:delText>
        </w:r>
      </w:del>
      <w:ins w:id="10"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11" w:author="Liu, Luyu" w:date="2020-06-15T19:57:00Z">
        <w:r w:rsidDel="00A246E6">
          <w:rPr>
            <w:rFonts w:ascii="Times New Roman" w:hAnsi="Times New Roman" w:cs="Times New Roman"/>
            <w:sz w:val="24"/>
            <w:szCs w:val="24"/>
          </w:rPr>
          <w:delText xml:space="preserve">  </w:delText>
        </w:r>
      </w:del>
      <w:ins w:id="12"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13" w:author="Liu, Luyu" w:date="2020-06-15T19:57:00Z">
        <w:r w:rsidDel="00A246E6">
          <w:rPr>
            <w:rFonts w:ascii="Times New Roman" w:hAnsi="Times New Roman" w:cs="Times New Roman"/>
            <w:sz w:val="24"/>
            <w:szCs w:val="24"/>
          </w:rPr>
          <w:delText xml:space="preserve">  </w:delText>
        </w:r>
      </w:del>
      <w:ins w:id="14"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Moreover, the greedy tactic of using RTI to achieve a waiting time of zero is the worst strategy, even worse than showing up at a bus stop arbitrarily.</w:t>
      </w:r>
      <w:del w:id="15" w:author="Liu, Luyu" w:date="2020-06-15T19:57:00Z">
        <w:r w:rsidRPr="003803CA" w:rsidDel="00A246E6">
          <w:rPr>
            <w:rFonts w:ascii="Times New Roman" w:hAnsi="Times New Roman" w:cs="Times New Roman"/>
            <w:sz w:val="24"/>
            <w:szCs w:val="24"/>
          </w:rPr>
          <w:delText xml:space="preserve">  </w:delText>
        </w:r>
      </w:del>
      <w:ins w:id="16"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17" w:author="Liu, Luyu" w:date="2020-06-15T19:57:00Z">
        <w:r w:rsidDel="00A246E6">
          <w:rPr>
            <w:rFonts w:ascii="Times New Roman" w:hAnsi="Times New Roman" w:cs="Times New Roman"/>
            <w:sz w:val="24"/>
            <w:szCs w:val="24"/>
          </w:rPr>
          <w:delText xml:space="preserve">  </w:delText>
        </w:r>
      </w:del>
      <w:ins w:id="18"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19" w:author="Liu, Luyu" w:date="2020-06-15T19:57:00Z">
        <w:r w:rsidDel="00A246E6">
          <w:rPr>
            <w:rFonts w:ascii="Times New Roman" w:hAnsi="Times New Roman" w:cs="Times New Roman"/>
            <w:sz w:val="24"/>
            <w:szCs w:val="24"/>
          </w:rPr>
          <w:delText xml:space="preserve">  </w:delText>
        </w:r>
      </w:del>
      <w:ins w:id="2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many public transit agencies are sharing schedule and real-time vehicle location data to enable navigation apps that make public transit more convivial and useful to users. </w:t>
      </w:r>
    </w:p>
    <w:p w14:paraId="4DF218AB" w14:textId="18BE86E0"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21" w:author="Liu, Luyu" w:date="2020-06-15T19:57:00Z">
        <w:r w:rsidRPr="003E62F4" w:rsidDel="00A246E6">
          <w:rPr>
            <w:rFonts w:ascii="Times New Roman" w:hAnsi="Times New Roman" w:cs="Times New Roman"/>
            <w:sz w:val="24"/>
            <w:szCs w:val="24"/>
          </w:rPr>
          <w:delText xml:space="preserve">  </w:delText>
        </w:r>
      </w:del>
      <w:ins w:id="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91427">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Record","id":"ITEM-2","issue":"534","issued":{"date-parts":[["1975"]]},"page":"38-51","title":"Role of waiting time, comfort, and convenience in modal choice for work trip.","type":"article-journal","volume":"534"},"uris":["http://www.mendeley.com/documents/?uuid=e0a6c792-6afe-4e60-8355-8398f578ad68"]}],"mendeley":{"formattedCitation":"(Algers, Hansen, and Tegner 1975; Gkioulou 2013)","plainTextFormattedCitation":"(Algers, Hansen, and Tegner 1975; Gkioulou 2013)","previouslyFormattedCitation":"(Algers, Hansen, and Tegner 1975; Gkioulou 2013)"},"properties":{"noteIndex":0},"schema":"https://github.com/citation-style-language/schema/raw/master/csl-citation.json"}</w:instrText>
      </w:r>
      <w:r w:rsidRPr="0086659E">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(Algers, Hansen, and Tegner 1975; Gkioulou 2013)</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23" w:author="Liu, Luyu" w:date="2020-06-15T19:57:00Z">
        <w:r w:rsidRPr="003E62F4" w:rsidDel="00A246E6">
          <w:rPr>
            <w:rFonts w:ascii="Times New Roman" w:hAnsi="Times New Roman" w:cs="Times New Roman"/>
            <w:sz w:val="24"/>
            <w:szCs w:val="24"/>
          </w:rPr>
          <w:delText xml:space="preserve">   </w:delText>
        </w:r>
      </w:del>
      <w:ins w:id="24"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4367B">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Cats and Gkioulou 2017;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25" w:author="Liu, Luyu" w:date="2020-06-15T19:57:00Z">
        <w:r w:rsidDel="00A246E6">
          <w:rPr>
            <w:rFonts w:ascii="Times New Roman" w:hAnsi="Times New Roman" w:cs="Times New Roman"/>
            <w:sz w:val="24"/>
            <w:szCs w:val="24"/>
          </w:rPr>
          <w:delText xml:space="preserve">  </w:delText>
        </w:r>
      </w:del>
      <w:ins w:id="26" w:author="Liu, Luyu" w:date="2020-06-15T19:57:00Z">
        <w:r w:rsidR="00A246E6">
          <w:rPr>
            <w:rFonts w:ascii="Times New Roman" w:hAnsi="Times New Roman" w:cs="Times New Roman"/>
            <w:sz w:val="24"/>
            <w:szCs w:val="24"/>
          </w:rPr>
          <w:t xml:space="preserve"> </w:t>
        </w:r>
      </w:ins>
    </w:p>
    <w:p w14:paraId="5BA93D6C" w14:textId="30C566FD" w:rsidR="005A464A" w:rsidRPr="008C77AC" w:rsidRDefault="005A464A" w:rsidP="005A464A">
      <w:pPr>
        <w:ind w:firstLine="720"/>
        <w:jc w:val="both"/>
        <w:rPr>
          <w:rFonts w:ascii="Times New Roman" w:hAnsi="Times New Roman" w:cs="Times New Roman"/>
          <w:sz w:val="24"/>
          <w:szCs w:val="24"/>
        </w:rPr>
      </w:pPr>
      <w:commentRangeStart w:id="27"/>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27"/>
      <w:r>
        <w:rPr>
          <w:rFonts w:ascii="Times New Roman" w:hAnsi="Times New Roman" w:cs="Times New Roman"/>
          <w:sz w:val="24"/>
          <w:szCs w:val="24"/>
        </w:rPr>
        <w:t xml:space="preserve">As </w:t>
      </w:r>
      <w:r>
        <w:rPr>
          <w:rStyle w:val="CommentReference"/>
        </w:rPr>
        <w:commentReference w:id="27"/>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del w:id="28"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29" w:author="Liu, Luyu" w:date="2020-06-15T19:57:00Z">
        <w:r w:rsidR="00A246E6">
          <w:rPr>
            <w:rFonts w:ascii="Times New Roman" w:hAnsi="Times New Roman" w:cs="Times New Roman"/>
            <w:sz w:val="24"/>
            <w:szCs w:val="24"/>
          </w:rPr>
          <w:t xml:space="preserve"> </w:t>
        </w:r>
      </w:ins>
      <w:commentRangeStart w:id="30"/>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31" w:author="Liu, Luyu" w:date="2020-06-16T19:27:00Z">
        <w:r w:rsidDel="00AB37CD">
          <w:rPr>
            <w:rFonts w:ascii="Times New Roman" w:hAnsi="Times New Roman" w:cs="Times New Roman"/>
            <w:sz w:val="24"/>
            <w:szCs w:val="24"/>
          </w:rPr>
          <w:delText xml:space="preserve">allow users to experience short </w:delText>
        </w:r>
      </w:del>
      <w:ins w:id="32"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r w:rsidR="00BD0837">
        <w:rPr>
          <w:rFonts w:ascii="Times New Roman" w:hAnsi="Times New Roman" w:cs="Times New Roman"/>
          <w:sz w:val="24"/>
          <w:szCs w:val="24"/>
        </w:rPr>
        <w:t xml:space="preserve"> </w:t>
      </w:r>
      <w:r w:rsidR="00BD0837">
        <w:rPr>
          <w:rFonts w:ascii="Times New Roman" w:hAnsi="Times New Roman" w:cs="Times New Roman"/>
          <w:sz w:val="24"/>
          <w:szCs w:val="24"/>
        </w:rPr>
        <w:fldChar w:fldCharType="begin" w:fldLock="1"/>
      </w:r>
      <w:r w:rsidR="0031367D">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D0837">
        <w:rPr>
          <w:rFonts w:ascii="Times New Roman" w:hAnsi="Times New Roman" w:cs="Times New Roman"/>
          <w:sz w:val="24"/>
          <w:szCs w:val="24"/>
        </w:rPr>
        <w:fldChar w:fldCharType="separate"/>
      </w:r>
      <w:r w:rsidR="00BD0837" w:rsidRPr="00BD0837">
        <w:rPr>
          <w:rFonts w:ascii="Times New Roman" w:hAnsi="Times New Roman" w:cs="Times New Roman"/>
          <w:noProof/>
          <w:sz w:val="24"/>
          <w:szCs w:val="24"/>
        </w:rPr>
        <w:t>(Cats and Loutos 2016a)</w:t>
      </w:r>
      <w:r w:rsidR="00BD0837">
        <w:rPr>
          <w:rFonts w:ascii="Times New Roman" w:hAnsi="Times New Roman" w:cs="Times New Roman"/>
          <w:sz w:val="24"/>
          <w:szCs w:val="24"/>
        </w:rPr>
        <w:fldChar w:fldCharType="end"/>
      </w:r>
      <w:del w:id="33"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34"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35"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30"/>
      <w:del w:id="36" w:author="Liu, Luyu" w:date="2020-06-22T15:06:00Z">
        <w:r w:rsidDel="00D172A4">
          <w:rPr>
            <w:rStyle w:val="CommentReference"/>
          </w:rPr>
          <w:commentReference w:id="30"/>
        </w:r>
      </w:del>
    </w:p>
    <w:p w14:paraId="06A64842" w14:textId="01942BAE" w:rsidR="005A464A" w:rsidRDefault="00270353" w:rsidP="005A464A">
      <w:pPr>
        <w:ind w:firstLine="720"/>
        <w:jc w:val="both"/>
        <w:rPr>
          <w:rFonts w:ascii="Times New Roman" w:hAnsi="Times New Roman" w:cs="Times New Roman"/>
          <w:sz w:val="24"/>
          <w:szCs w:val="24"/>
        </w:rPr>
      </w:pPr>
      <w:ins w:id="37" w:author="Liu, Luyu" w:date="2020-06-15T16:11:00Z">
        <w:r>
          <w:rPr>
            <w:rFonts w:ascii="Times New Roman" w:hAnsi="Times New Roman" w:cs="Times New Roman"/>
            <w:sz w:val="24"/>
            <w:szCs w:val="24"/>
          </w:rPr>
          <w:t xml:space="preserve">Most </w:t>
        </w:r>
      </w:ins>
      <w:commentRangeStart w:id="38"/>
      <w:del w:id="39"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40" w:author="Liu, Luyu" w:date="2020-06-15T16:11:00Z">
        <w:r>
          <w:rPr>
            <w:rFonts w:ascii="Times New Roman" w:hAnsi="Times New Roman" w:cs="Times New Roman"/>
            <w:sz w:val="24"/>
            <w:szCs w:val="24"/>
          </w:rPr>
          <w:t xml:space="preserve">’ algorithms always aim to </w:t>
        </w:r>
      </w:ins>
      <w:del w:id="41"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42" w:author="Liu, Luyu" w:date="2020-06-15T16:24:00Z">
        <w:r w:rsidR="005A464A" w:rsidRPr="006E0EAE" w:rsidDel="00A163AB">
          <w:rPr>
            <w:rFonts w:ascii="Times New Roman" w:hAnsi="Times New Roman" w:cs="Times New Roman"/>
            <w:sz w:val="24"/>
            <w:szCs w:val="24"/>
          </w:rPr>
          <w:delText>, which means</w:delText>
        </w:r>
      </w:del>
      <w:ins w:id="43"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44" w:author="Liu, Luyu" w:date="2020-06-15T16:22:00Z">
        <w:r w:rsidR="005A464A" w:rsidRPr="006E0EAE" w:rsidDel="006A62A1">
          <w:rPr>
            <w:rFonts w:ascii="Times New Roman" w:hAnsi="Times New Roman" w:cs="Times New Roman"/>
            <w:sz w:val="24"/>
            <w:szCs w:val="24"/>
          </w:rPr>
          <w:delText xml:space="preserve">as soon as </w:delText>
        </w:r>
      </w:del>
      <w:del w:id="45"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46" w:author="Liu, Luyu" w:date="2020-06-15T16:24:00Z">
        <w:r w:rsidR="00A163AB">
          <w:rPr>
            <w:rFonts w:ascii="Times New Roman" w:hAnsi="Times New Roman" w:cs="Times New Roman"/>
            <w:sz w:val="24"/>
            <w:szCs w:val="24"/>
          </w:rPr>
          <w:t xml:space="preserve">arrival time </w:t>
        </w:r>
      </w:ins>
      <w:del w:id="47" w:author="Liu, Luyu" w:date="2020-06-15T16:24:00Z">
        <w:r w:rsidR="005A464A" w:rsidRPr="006E0EAE" w:rsidDel="00A163AB">
          <w:rPr>
            <w:rFonts w:ascii="Times New Roman" w:hAnsi="Times New Roman" w:cs="Times New Roman"/>
            <w:sz w:val="24"/>
            <w:szCs w:val="24"/>
          </w:rPr>
          <w:delText>arriv</w:delText>
        </w:r>
      </w:del>
      <w:del w:id="48"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49"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50" w:author="Liu, Luyu" w:date="2020-06-15T16:22:00Z">
        <w:r w:rsidR="006A62A1">
          <w:rPr>
            <w:rFonts w:ascii="Times New Roman" w:hAnsi="Times New Roman" w:cs="Times New Roman"/>
            <w:sz w:val="24"/>
            <w:szCs w:val="24"/>
          </w:rPr>
          <w:t xml:space="preserve"> is </w:t>
        </w:r>
      </w:ins>
      <w:ins w:id="51" w:author="Liu, Luyu" w:date="2020-06-15T16:24:00Z">
        <w:r w:rsidR="00A163AB">
          <w:rPr>
            <w:rFonts w:ascii="Times New Roman" w:hAnsi="Times New Roman" w:cs="Times New Roman"/>
            <w:sz w:val="24"/>
            <w:szCs w:val="24"/>
          </w:rPr>
          <w:t xml:space="preserve">always </w:t>
        </w:r>
      </w:ins>
      <w:ins w:id="52" w:author="Liu, Luyu" w:date="2020-06-15T16:25:00Z">
        <w:r w:rsidR="00E65DED">
          <w:rPr>
            <w:rFonts w:ascii="Times New Roman" w:hAnsi="Times New Roman" w:cs="Times New Roman"/>
            <w:sz w:val="24"/>
            <w:szCs w:val="24"/>
          </w:rPr>
          <w:t>exactly the</w:t>
        </w:r>
      </w:ins>
      <w:ins w:id="53" w:author="Liu, Luyu" w:date="2020-06-15T16:22:00Z">
        <w:r w:rsidR="006A62A1">
          <w:rPr>
            <w:rFonts w:ascii="Times New Roman" w:hAnsi="Times New Roman" w:cs="Times New Roman"/>
            <w:sz w:val="24"/>
            <w:szCs w:val="24"/>
          </w:rPr>
          <w:t xml:space="preserve"> same as</w:t>
        </w:r>
      </w:ins>
      <w:del w:id="54" w:author="Liu, Luyu" w:date="2020-06-15T16:22:00Z">
        <w:r w:rsidR="005A464A" w:rsidRPr="006E0EAE" w:rsidDel="006A62A1">
          <w:rPr>
            <w:rFonts w:ascii="Times New Roman" w:hAnsi="Times New Roman" w:cs="Times New Roman"/>
            <w:sz w:val="24"/>
            <w:szCs w:val="24"/>
          </w:rPr>
          <w:delText xml:space="preserve">, </w:delText>
        </w:r>
      </w:del>
      <w:ins w:id="55"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56" w:author="Liu, Luyu" w:date="2020-06-15T16:22:00Z">
        <w:r w:rsidR="006A62A1">
          <w:rPr>
            <w:rFonts w:ascii="Times New Roman" w:hAnsi="Times New Roman" w:cs="Times New Roman"/>
            <w:sz w:val="24"/>
            <w:szCs w:val="24"/>
          </w:rPr>
          <w:t>al time</w:t>
        </w:r>
      </w:ins>
      <w:ins w:id="57" w:author="Liu, Luyu" w:date="2020-06-15T16:24:00Z">
        <w:r w:rsidR="00A163AB">
          <w:rPr>
            <w:rFonts w:ascii="Times New Roman" w:hAnsi="Times New Roman" w:cs="Times New Roman"/>
            <w:sz w:val="24"/>
            <w:szCs w:val="24"/>
          </w:rPr>
          <w:t>,</w:t>
        </w:r>
      </w:ins>
      <w:ins w:id="58" w:author="Liu, Luyu" w:date="2020-06-15T16:22:00Z">
        <w:r w:rsidR="006A62A1">
          <w:rPr>
            <w:rFonts w:ascii="Times New Roman" w:hAnsi="Times New Roman" w:cs="Times New Roman"/>
            <w:sz w:val="24"/>
            <w:szCs w:val="24"/>
          </w:rPr>
          <w:t xml:space="preserve"> as shown in most </w:t>
        </w:r>
      </w:ins>
      <w:ins w:id="59" w:author="Liu, Luyu" w:date="2020-06-15T16:23:00Z">
        <w:r w:rsidR="006A62A1">
          <w:rPr>
            <w:rFonts w:ascii="Times New Roman" w:hAnsi="Times New Roman" w:cs="Times New Roman"/>
            <w:sz w:val="24"/>
            <w:szCs w:val="24"/>
          </w:rPr>
          <w:t>transit</w:t>
        </w:r>
      </w:ins>
      <w:ins w:id="60" w:author="Liu, Luyu" w:date="2020-06-15T16:22:00Z">
        <w:r w:rsidR="006A62A1">
          <w:rPr>
            <w:rFonts w:ascii="Times New Roman" w:hAnsi="Times New Roman" w:cs="Times New Roman"/>
            <w:sz w:val="24"/>
            <w:szCs w:val="24"/>
          </w:rPr>
          <w:t xml:space="preserve"> </w:t>
        </w:r>
      </w:ins>
      <w:ins w:id="61" w:author="Liu, Luyu" w:date="2020-06-15T16:23:00Z">
        <w:r w:rsidR="006A62A1">
          <w:rPr>
            <w:rFonts w:ascii="Times New Roman" w:hAnsi="Times New Roman" w:cs="Times New Roman"/>
            <w:sz w:val="24"/>
            <w:szCs w:val="24"/>
          </w:rPr>
          <w:t>planning apps’ suggested routes</w:t>
        </w:r>
      </w:ins>
      <w:del w:id="62"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63" w:author="Liu, Luyu" w:date="2020-06-15T16:22:00Z">
        <w:r w:rsidR="006A62A1">
          <w:rPr>
            <w:rFonts w:ascii="Times New Roman" w:hAnsi="Times New Roman" w:cs="Times New Roman"/>
            <w:sz w:val="24"/>
            <w:szCs w:val="24"/>
          </w:rPr>
          <w:t xml:space="preserve"> </w:t>
        </w:r>
      </w:ins>
      <w:del w:id="64"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65" w:author="Liu, Luyu" w:date="2020-06-15T16:12:00Z">
        <w:r w:rsidR="00E517A2">
          <w:rPr>
            <w:rFonts w:ascii="Times New Roman" w:hAnsi="Times New Roman" w:cs="Times New Roman"/>
            <w:sz w:val="24"/>
            <w:szCs w:val="24"/>
          </w:rPr>
          <w:t xml:space="preserve"> </w:t>
        </w:r>
      </w:ins>
      <w:del w:id="66"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67" w:author="Liu, Luyu" w:date="2020-06-15T17:15:00Z">
        <w:r w:rsidR="00543EE4">
          <w:rPr>
            <w:rFonts w:ascii="Times New Roman" w:hAnsi="Times New Roman" w:cs="Times New Roman"/>
            <w:sz w:val="24"/>
            <w:szCs w:val="24"/>
          </w:rPr>
          <w:t xml:space="preserve">For example, </w:t>
        </w:r>
      </w:ins>
      <w:del w:id="68" w:author="Liu, Luyu" w:date="2020-06-15T17:15:00Z">
        <w:r w:rsidR="005A464A" w:rsidDel="00543EE4">
          <w:rPr>
            <w:rFonts w:ascii="Times New Roman" w:hAnsi="Times New Roman" w:cs="Times New Roman"/>
            <w:sz w:val="24"/>
            <w:szCs w:val="24"/>
          </w:rPr>
          <w:delText>I</w:delText>
        </w:r>
      </w:del>
      <w:ins w:id="69"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70"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71"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72" w:author="Liu, Luyu" w:date="2020-06-15T19:57:00Z">
        <w:r w:rsidR="005A464A" w:rsidDel="00A246E6">
          <w:rPr>
            <w:rFonts w:ascii="Times New Roman" w:hAnsi="Times New Roman" w:cs="Times New Roman"/>
            <w:sz w:val="24"/>
            <w:szCs w:val="24"/>
          </w:rPr>
          <w:delText xml:space="preserve">  </w:delText>
        </w:r>
      </w:del>
      <w:ins w:id="73"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74"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75" w:author="Liu, Luyu" w:date="2020-06-16T19:30:00Z">
        <w:r w:rsidR="007F393A">
          <w:rPr>
            <w:rFonts w:ascii="Times New Roman" w:hAnsi="Times New Roman" w:cs="Times New Roman"/>
            <w:sz w:val="24"/>
            <w:szCs w:val="24"/>
          </w:rPr>
          <w:t xml:space="preserve">moreover make the user miss the bus thus incur </w:t>
        </w:r>
      </w:ins>
      <w:del w:id="76"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77"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78"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79"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80" w:author="Liu, Luyu" w:date="2020-06-15T16:14:00Z">
        <w:r w:rsidR="00E360ED" w:rsidRPr="00DC1984" w:rsidDel="00E360ED">
          <w:rPr>
            <w:rFonts w:ascii="Times New Roman" w:hAnsi="Times New Roman" w:cs="Times New Roman"/>
            <w:sz w:val="24"/>
            <w:szCs w:val="24"/>
          </w:rPr>
          <w:t xml:space="preserve"> </w:t>
        </w:r>
      </w:ins>
      <w:del w:id="81" w:author="Liu, Luyu" w:date="2020-06-15T16:14:00Z">
        <w:r w:rsidR="005A464A" w:rsidRPr="00DC1984" w:rsidDel="00E360ED">
          <w:rPr>
            <w:rFonts w:ascii="Times New Roman" w:hAnsi="Times New Roman" w:cs="Times New Roman"/>
            <w:sz w:val="24"/>
            <w:szCs w:val="24"/>
          </w:rPr>
          <w:delText xml:space="preserve"> </w:delText>
        </w:r>
        <w:commentRangeEnd w:id="38"/>
        <w:r w:rsidR="005A464A" w:rsidDel="00E360ED">
          <w:rPr>
            <w:rStyle w:val="CommentReference"/>
          </w:rPr>
          <w:commentReference w:id="38"/>
        </w:r>
      </w:del>
    </w:p>
    <w:p w14:paraId="342EAE4B" w14:textId="6DC75A05"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w:t>
      </w:r>
      <w:ins w:id="82" w:author="Liu, Luyu" w:date="2020-06-22T15:08:00Z">
        <w:r w:rsidR="000B6A91">
          <w:rPr>
            <w:rFonts w:ascii="Times New Roman" w:hAnsi="Times New Roman" w:cs="Times New Roman"/>
            <w:sz w:val="24"/>
            <w:szCs w:val="24"/>
          </w:rPr>
          <w:t>the</w:t>
        </w:r>
      </w:ins>
      <w:ins w:id="83" w:author="Liu, Luyu" w:date="2020-06-22T15:09:00Z">
        <w:r w:rsidR="000B6A91">
          <w:rPr>
            <w:rFonts w:ascii="Times New Roman" w:hAnsi="Times New Roman" w:cs="Times New Roman"/>
            <w:sz w:val="24"/>
            <w:szCs w:val="24"/>
          </w:rPr>
          <w:t xml:space="preserve"> most</w:t>
        </w:r>
      </w:ins>
      <w:ins w:id="84" w:author="Liu, Luyu" w:date="2020-06-22T15:08:00Z">
        <w:r w:rsidR="000B6A91">
          <w:rPr>
            <w:rFonts w:ascii="Times New Roman" w:hAnsi="Times New Roman" w:cs="Times New Roman"/>
            <w:sz w:val="24"/>
            <w:szCs w:val="24"/>
          </w:rPr>
          <w:t xml:space="preserve"> </w:t>
        </w:r>
      </w:ins>
      <w:ins w:id="85" w:author="Liu, Luyu" w:date="2020-06-22T15:07:00Z">
        <w:r w:rsidR="000B6A91">
          <w:rPr>
            <w:rFonts w:ascii="Times New Roman" w:hAnsi="Times New Roman" w:cs="Times New Roman"/>
            <w:sz w:val="24"/>
            <w:szCs w:val="24"/>
          </w:rPr>
          <w:t xml:space="preserve">common RTI strategy that always expect the user to arrive </w:t>
        </w:r>
      </w:ins>
      <w:ins w:id="86" w:author="Liu, Luyu" w:date="2020-06-22T15:08:00Z">
        <w:r w:rsidR="000B6A91">
          <w:rPr>
            <w:rFonts w:ascii="Times New Roman" w:hAnsi="Times New Roman" w:cs="Times New Roman"/>
            <w:sz w:val="24"/>
            <w:szCs w:val="24"/>
          </w:rPr>
          <w:t xml:space="preserve">at the same time when the bus arrives has the worst waiting time. </w:t>
        </w:r>
      </w:ins>
      <w:del w:id="87" w:author="Liu, Luyu" w:date="2020-06-22T15:08:00Z">
        <w:r w:rsidRPr="003803CA" w:rsidDel="000B6A91">
          <w:rPr>
            <w:rFonts w:ascii="Times New Roman" w:hAnsi="Times New Roman" w:cs="Times New Roman"/>
            <w:sz w:val="24"/>
            <w:szCs w:val="24"/>
          </w:rPr>
          <w:delText>t</w:delText>
        </w:r>
      </w:del>
      <w:ins w:id="88" w:author="Liu, Luyu" w:date="2020-06-22T15:08:00Z">
        <w:r w:rsidR="000B6A91">
          <w:rPr>
            <w:rFonts w:ascii="Times New Roman" w:hAnsi="Times New Roman" w:cs="Times New Roman"/>
            <w:sz w:val="24"/>
            <w:szCs w:val="24"/>
          </w:rPr>
          <w:t>T</w:t>
        </w:r>
      </w:ins>
      <w:r w:rsidRPr="003803CA">
        <w:rPr>
          <w:rFonts w:ascii="Times New Roman" w:hAnsi="Times New Roman" w:cs="Times New Roman"/>
          <w:sz w:val="24"/>
          <w:szCs w:val="24"/>
        </w:rPr>
        <w:t xml:space="preserve">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89"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9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91" w:author="Liu, Luyu" w:date="2020-06-15T19:57:00Z">
        <w:r w:rsidDel="00A246E6">
          <w:rPr>
            <w:rFonts w:ascii="Times New Roman" w:hAnsi="Times New Roman" w:cs="Times New Roman"/>
            <w:sz w:val="24"/>
            <w:szCs w:val="24"/>
          </w:rPr>
          <w:delText xml:space="preserve">  </w:delText>
        </w:r>
      </w:del>
      <w:ins w:id="9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w:t>
      </w:r>
      <w:ins w:id="93" w:author="Liu, Luyu" w:date="2020-06-21T14:19:00Z">
        <w:r w:rsidR="00E476E4">
          <w:rPr>
            <w:rFonts w:ascii="Times New Roman" w:hAnsi="Times New Roman" w:cs="Times New Roman"/>
            <w:sz w:val="24"/>
            <w:szCs w:val="24"/>
          </w:rPr>
          <w:t xml:space="preserve">current </w:t>
        </w:r>
      </w:ins>
      <w:r>
        <w:rPr>
          <w:rFonts w:ascii="Times New Roman" w:hAnsi="Times New Roman" w:cs="Times New Roman"/>
          <w:sz w:val="24"/>
          <w:szCs w:val="24"/>
        </w:rPr>
        <w:t xml:space="preserve">RTI </w:t>
      </w:r>
      <w:ins w:id="94" w:author="Liu, Luyu" w:date="2020-06-21T14:19:00Z">
        <w:r w:rsidR="00E476E4">
          <w:rPr>
            <w:rFonts w:ascii="Times New Roman" w:hAnsi="Times New Roman" w:cs="Times New Roman"/>
            <w:sz w:val="24"/>
            <w:szCs w:val="24"/>
          </w:rPr>
          <w:t xml:space="preserve">prediction schemes </w:t>
        </w:r>
      </w:ins>
      <w:r>
        <w:rPr>
          <w:rFonts w:ascii="Times New Roman" w:hAnsi="Times New Roman" w:cs="Times New Roman"/>
          <w:sz w:val="24"/>
          <w:szCs w:val="24"/>
        </w:rPr>
        <w:t>in reducing user wait time</w:t>
      </w:r>
      <w:ins w:id="95" w:author="Liu, Luyu" w:date="2020-06-15T19:57:00Z">
        <w:r w:rsidR="00565924">
          <w:rPr>
            <w:rFonts w:ascii="Times New Roman" w:hAnsi="Times New Roman" w:cs="Times New Roman"/>
            <w:sz w:val="24"/>
            <w:szCs w:val="24"/>
          </w:rPr>
          <w:t>.</w:t>
        </w:r>
      </w:ins>
      <w:del w:id="96" w:author="Liu, Luyu" w:date="2020-06-15T19:57:00Z">
        <w:r w:rsidDel="00565924">
          <w:rPr>
            <w:rFonts w:ascii="Times New Roman" w:hAnsi="Times New Roman" w:cs="Times New Roman"/>
            <w:sz w:val="24"/>
            <w:szCs w:val="24"/>
          </w:rPr>
          <w:delText xml:space="preserve"> </w:delText>
        </w:r>
      </w:del>
    </w:p>
    <w:p w14:paraId="7DE1546D" w14:textId="171ACFB4"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97"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98"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99"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five types of </w:t>
      </w:r>
      <w:ins w:id="100" w:author="Liu, Luyu" w:date="2020-06-13T12:57:00Z">
        <w:r w:rsidR="0026052E">
          <w:rPr>
            <w:rFonts w:ascii="Times New Roman" w:hAnsi="Times New Roman" w:cs="Times New Roman"/>
            <w:sz w:val="24"/>
            <w:szCs w:val="24"/>
          </w:rPr>
          <w:t xml:space="preserve">strategies used </w:t>
        </w:r>
        <w:r w:rsidR="00D34301">
          <w:rPr>
            <w:rFonts w:ascii="Times New Roman" w:hAnsi="Times New Roman" w:cs="Times New Roman"/>
            <w:sz w:val="24"/>
            <w:szCs w:val="24"/>
          </w:rPr>
          <w:t>in trip planning</w:t>
        </w:r>
        <w:r w:rsidR="0026052E">
          <w:rPr>
            <w:rFonts w:ascii="Times New Roman" w:hAnsi="Times New Roman" w:cs="Times New Roman"/>
            <w:sz w:val="24"/>
            <w:szCs w:val="24"/>
          </w:rPr>
          <w:t xml:space="preserve"> </w:t>
        </w:r>
      </w:ins>
      <w:del w:id="101" w:author="Liu, Luyu" w:date="2020-06-13T12:57:00Z">
        <w:r w:rsidDel="0026052E">
          <w:rPr>
            <w:rFonts w:ascii="Times New Roman" w:hAnsi="Times New Roman" w:cs="Times New Roman"/>
            <w:sz w:val="24"/>
            <w:szCs w:val="24"/>
          </w:rPr>
          <w:delText xml:space="preserve">trip planning strategies </w:delText>
        </w:r>
      </w:del>
      <w:r>
        <w:rPr>
          <w:rFonts w:ascii="Times New Roman" w:hAnsi="Times New Roman" w:cs="Times New Roman"/>
          <w:sz w:val="24"/>
          <w:szCs w:val="24"/>
        </w:rPr>
        <w:t>that either ignore or exploit RTI.</w:t>
      </w:r>
      <w:del w:id="102" w:author="Liu, Luyu" w:date="2020-06-15T19:57:00Z">
        <w:r w:rsidDel="00A246E6">
          <w:rPr>
            <w:rFonts w:ascii="Times New Roman" w:hAnsi="Times New Roman" w:cs="Times New Roman"/>
            <w:sz w:val="24"/>
            <w:szCs w:val="24"/>
          </w:rPr>
          <w:delText xml:space="preserve">  </w:delText>
        </w:r>
      </w:del>
      <w:ins w:id="10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104" w:author="Liu, Luyu" w:date="2020-06-13T12:32:00Z">
        <w:r w:rsidDel="007B3239">
          <w:rPr>
            <w:rFonts w:ascii="Times New Roman" w:hAnsi="Times New Roman" w:cs="Times New Roman"/>
            <w:sz w:val="24"/>
            <w:szCs w:val="24"/>
          </w:rPr>
          <w:delText xml:space="preserve">TPS’ </w:delText>
        </w:r>
      </w:del>
      <w:ins w:id="105"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 xml:space="preserve">overall performance </w:t>
      </w:r>
      <w:r>
        <w:rPr>
          <w:rFonts w:ascii="Times New Roman" w:hAnsi="Times New Roman" w:cs="Times New Roman"/>
          <w:sz w:val="24"/>
          <w:szCs w:val="24"/>
        </w:rPr>
        <w:lastRenderedPageBreak/>
        <w:t>and performance with respect to time, distance to bus stop, and location of the bus stop within the route.</w:t>
      </w:r>
      <w:del w:id="106" w:author="Liu, Luyu" w:date="2020-06-15T19:57:00Z">
        <w:r w:rsidDel="00A246E6">
          <w:rPr>
            <w:rFonts w:ascii="Times New Roman" w:hAnsi="Times New Roman" w:cs="Times New Roman"/>
            <w:sz w:val="24"/>
            <w:szCs w:val="24"/>
          </w:rPr>
          <w:delText xml:space="preserve">  </w:delText>
        </w:r>
      </w:del>
      <w:ins w:id="107" w:author="Liu, Luyu" w:date="2020-06-15T19:57:00Z">
        <w:r w:rsidR="00A246E6">
          <w:rPr>
            <w:rFonts w:ascii="Times New Roman" w:hAnsi="Times New Roman" w:cs="Times New Roman"/>
            <w:sz w:val="24"/>
            <w:szCs w:val="24"/>
          </w:rPr>
          <w:t xml:space="preserve"> </w:t>
        </w:r>
      </w:ins>
      <w:del w:id="108"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09"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10" w:author="Liu, Luyu" w:date="2020-06-15T19:57:00Z">
        <w:r w:rsidDel="00A246E6">
          <w:rPr>
            <w:rFonts w:ascii="Times New Roman" w:hAnsi="Times New Roman" w:cs="Times New Roman"/>
            <w:sz w:val="24"/>
            <w:szCs w:val="24"/>
          </w:rPr>
          <w:delText xml:space="preserve">  </w:delText>
        </w:r>
      </w:del>
      <w:ins w:id="111"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14B8C01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12"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13"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14"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vehicle location system, open data policies</w:t>
      </w:r>
      <w:del w:id="115" w:author="Liu, Luyu" w:date="2020-06-21T14:47:00Z">
        <w:r w:rsidDel="00A966F8">
          <w:rPr>
            <w:rFonts w:ascii="Times New Roman" w:hAnsi="Times New Roman" w:cs="Times New Roman"/>
            <w:sz w:val="24"/>
            <w:szCs w:val="24"/>
          </w:rPr>
          <w:delText xml:space="preserve"> by transit authorities</w:delText>
        </w:r>
      </w:del>
      <w:r>
        <w:rPr>
          <w:rFonts w:ascii="Times New Roman" w:hAnsi="Times New Roman" w:cs="Times New Roman"/>
          <w:sz w:val="24"/>
          <w:szCs w:val="24"/>
        </w:rPr>
        <w:t xml:space="preserve">, and the widespread adoption of the </w:t>
      </w:r>
      <w:del w:id="116"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17"/>
      <w:r>
        <w:rPr>
          <w:rFonts w:ascii="Times New Roman" w:hAnsi="Times New Roman" w:cs="Times New Roman"/>
          <w:sz w:val="24"/>
          <w:szCs w:val="24"/>
        </w:rPr>
        <w:t>telephony</w:t>
      </w:r>
      <w:commentRangeEnd w:id="117"/>
      <w:r>
        <w:rPr>
          <w:rStyle w:val="CommentReference"/>
        </w:rPr>
        <w:commentReference w:id="117"/>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18"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19"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20"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21"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402F230A" w:rsidR="00126F71" w:rsidDel="003876C4" w:rsidRDefault="005A464A" w:rsidP="00126F71">
      <w:pPr>
        <w:jc w:val="both"/>
        <w:rPr>
          <w:del w:id="122" w:author="Liu, Luyu" w:date="2020-06-21T14:56:00Z"/>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 xml:space="preserve">methods </w:t>
      </w:r>
      <w:del w:id="123" w:author="Liu, Luyu" w:date="2020-06-21T14:55:00Z">
        <w:r w:rsidRPr="00C965F1" w:rsidDel="00B118C8">
          <w:rPr>
            <w:rFonts w:ascii="Times New Roman" w:hAnsi="Times New Roman" w:cs="Times New Roman"/>
            <w:sz w:val="24"/>
            <w:szCs w:val="24"/>
          </w:rPr>
          <w:delText xml:space="preserve">include </w:delText>
        </w:r>
      </w:del>
      <w:del w:id="124" w:author="Liu, Luyu" w:date="2020-06-21T14:53:00Z">
        <w:r w:rsidRPr="00C965F1" w:rsidDel="00B118C8">
          <w:rPr>
            <w:rFonts w:ascii="Times New Roman" w:hAnsi="Times New Roman" w:cs="Times New Roman"/>
            <w:sz w:val="24"/>
            <w:szCs w:val="24"/>
          </w:rPr>
          <w:delText>on-board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RPr="00B118C8" w:rsidDel="00B118C8">
          <w:rPr>
            <w:rFonts w:ascii="Times New Roman" w:hAnsi="Times New Roman" w:cs="Times New Roman"/>
            <w:sz w:val="24"/>
            <w:szCs w:val="24"/>
          </w:rPr>
          <w:del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B118C8" w:rsidDel="00B118C8">
          <w:rPr>
            <w:rFonts w:ascii="Times New Roman" w:hAnsi="Times New Roman" w:cs="Times New Roman"/>
            <w:noProof/>
            <w:sz w:val="24"/>
            <w:szCs w:val="24"/>
          </w:rPr>
          <w:delText>(Fan, Guthrie, and Levinson 2016)</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25" w:author="Liu, Luyu" w:date="2020-06-21T14:55:00Z">
        <w:r w:rsidRPr="00C965F1" w:rsidDel="00B118C8">
          <w:rPr>
            <w:rFonts w:ascii="Times New Roman" w:hAnsi="Times New Roman" w:cs="Times New Roman"/>
            <w:sz w:val="24"/>
            <w:szCs w:val="24"/>
          </w:rPr>
          <w:delText>before-after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(Chow, Block-Schachter, and Hickey 2014)</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web-based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(Ferris, Watkins, and Borning 2010)</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in-person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(Watkins et al. 2011)</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26" w:author="Liu, Luyu" w:date="2020-06-16T19:36:00Z">
        <w:r w:rsidRPr="00C965F1" w:rsidDel="00374DFB">
          <w:rPr>
            <w:rFonts w:ascii="Times New Roman" w:hAnsi="Times New Roman" w:cs="Times New Roman"/>
            <w:sz w:val="24"/>
            <w:szCs w:val="24"/>
          </w:rPr>
          <w:delText xml:space="preserve">interviews and </w:delText>
        </w:r>
      </w:del>
      <w:del w:id="127" w:author="Liu, Luyu" w:date="2020-06-21T14:55:00Z">
        <w:r w:rsidRPr="00C965F1" w:rsidDel="00B118C8">
          <w:rPr>
            <w:rFonts w:ascii="Times New Roman" w:hAnsi="Times New Roman" w:cs="Times New Roman"/>
            <w:sz w:val="24"/>
            <w:szCs w:val="24"/>
          </w:rPr>
          <w:delText>observations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(Papangelis et al. 2016)</w:delText>
        </w:r>
        <w:r w:rsidDel="00B118C8">
          <w:rPr>
            <w:rFonts w:ascii="Times New Roman" w:hAnsi="Times New Roman" w:cs="Times New Roman"/>
            <w:sz w:val="24"/>
            <w:szCs w:val="24"/>
          </w:rPr>
          <w:fldChar w:fldCharType="end"/>
        </w:r>
      </w:del>
      <w:del w:id="128"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del w:id="129" w:author="Liu, Luyu" w:date="2020-06-21T14:55:00Z">
        <w:r w:rsidRPr="00C965F1" w:rsidDel="00B118C8">
          <w:rPr>
            <w:rFonts w:ascii="Times New Roman" w:hAnsi="Times New Roman" w:cs="Times New Roman"/>
            <w:sz w:val="24"/>
            <w:szCs w:val="24"/>
          </w:rPr>
          <w:delText>.</w:delText>
        </w:r>
        <w:r w:rsidDel="00B118C8">
          <w:rPr>
            <w:rFonts w:ascii="Times New Roman" w:hAnsi="Times New Roman" w:cs="Times New Roman"/>
            <w:sz w:val="24"/>
            <w:szCs w:val="24"/>
          </w:rPr>
          <w:delText xml:space="preserve"> </w:delText>
        </w:r>
        <w:r w:rsidR="00BC5F47" w:rsidDel="00B118C8">
          <w:rPr>
            <w:rFonts w:ascii="Times New Roman" w:hAnsi="Times New Roman" w:cs="Times New Roman"/>
            <w:sz w:val="24"/>
            <w:szCs w:val="24"/>
          </w:rPr>
          <w:delText xml:space="preserve">These methods </w:delText>
        </w:r>
      </w:del>
      <w:r w:rsidR="00BC5F47">
        <w:rPr>
          <w:rFonts w:ascii="Times New Roman" w:hAnsi="Times New Roman" w:cs="Times New Roman"/>
          <w:sz w:val="24"/>
          <w:szCs w:val="24"/>
        </w:rPr>
        <w:t xml:space="preserve">can moreover be classified into two categories: self-reported survey </w:t>
      </w:r>
      <w:ins w:id="130" w:author="Liu, Luyu" w:date="2020-06-21T14:54:00Z">
        <w:r w:rsidR="00B118C8">
          <w:rPr>
            <w:rFonts w:ascii="Times New Roman" w:hAnsi="Times New Roman" w:cs="Times New Roman"/>
            <w:sz w:val="24"/>
            <w:szCs w:val="24"/>
          </w:rPr>
          <w:fldChar w:fldCharType="begin" w:fldLock="1"/>
        </w:r>
      </w:ins>
      <w:r w:rsidR="00B118C8">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authority","type":"article-journal","volume":"2419"},"uris":["http://www.mendeley.com/documents/?uuid=b8c02461-cab2-4f18-baf7-f6de3a903305"]},{"id":"ITEM-2","itemData":{"DOI":"10.1145/1753326.1753597","ISBN":"9781605589299","abstract":"Public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Proceedings","id":"ITEM-2","issued":{"date-parts":[["2010"]]},"page":"1807-1816","publisher":"ACM","title":"OneBusAway: Results from providing real-time arrival information for public transit","type":"paper-conference","volume":"3"},"uris":["http://www.mendeley.com/documents/?uuid=9ba6e2aa-66b6-4458-83b7-8393dcd6b9cf"]},{"id":"ITEM-3","itemData":{"DOI":"10.1016/j.tra.2011.06.010","ISSN":"09658564","abstract":"In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riders","type":"article-journal","volume":"45"},"uris":["http://www.mendeley.com/documents/?uuid=5af0fbe9-8d4d-4b5b-875e-8b5a0e18570b"]}],"mendeley":{"formattedCitation":"(Chow, Block-Schachter, and Hickey 2014; Ferris, Watkins, and Borning 2010; Watkins et al. 2011)","plainTextFormattedCitation":"(Chow, Block-Schachter, and Hickey 2014; Ferris, Watkins, and Borning 2010; Watkins et al. 2011)","previouslyFormattedCitation":"(Chow, Block-Schachter, and Hickey 2014; Ferris, Watkins, and Borning 2010; Watkins et al. 2011)"},"properties":{"noteIndex":0},"schema":"https://github.com/citation-style-language/schema/raw/master/csl-citation.json"}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(Chow, Block-Schachter, and Hickey 2014; Ferris, Watkins, and Borning 2010; Watkins et al. 2011)</w:t>
      </w:r>
      <w:ins w:id="131" w:author="Liu, Luyu" w:date="2020-06-21T14:54:00Z">
        <w:r w:rsidR="00B118C8">
          <w:rPr>
            <w:rFonts w:ascii="Times New Roman" w:hAnsi="Times New Roman" w:cs="Times New Roman"/>
            <w:sz w:val="24"/>
            <w:szCs w:val="24"/>
          </w:rPr>
          <w:fldChar w:fldCharType="end"/>
        </w:r>
      </w:ins>
      <w:ins w:id="132" w:author="Liu, Luyu" w:date="2020-06-21T14:55:00Z">
        <w:r w:rsidR="00B118C8">
          <w:rPr>
            <w:rFonts w:ascii="Times New Roman" w:hAnsi="Times New Roman" w:cs="Times New Roman"/>
            <w:sz w:val="24"/>
            <w:szCs w:val="24"/>
          </w:rPr>
          <w:t xml:space="preserve"> </w:t>
        </w:r>
      </w:ins>
      <w:r w:rsidR="00BC5F47">
        <w:rPr>
          <w:rFonts w:ascii="Times New Roman" w:hAnsi="Times New Roman" w:cs="Times New Roman"/>
          <w:sz w:val="24"/>
          <w:szCs w:val="24"/>
        </w:rPr>
        <w:t>and observation</w:t>
      </w:r>
      <w:ins w:id="133" w:author="Liu, Luyu" w:date="2020-06-21T14:55:00Z">
        <w:r w:rsidR="00B118C8">
          <w:rPr>
            <w:rFonts w:ascii="Times New Roman" w:hAnsi="Times New Roman" w:cs="Times New Roman"/>
            <w:sz w:val="24"/>
            <w:szCs w:val="24"/>
          </w:rPr>
          <w:t xml:space="preserve"> </w:t>
        </w:r>
        <w:r w:rsidR="00B118C8">
          <w:rPr>
            <w:rFonts w:ascii="Times New Roman" w:hAnsi="Times New Roman" w:cs="Times New Roman"/>
            <w:sz w:val="24"/>
            <w:szCs w:val="24"/>
          </w:rPr>
          <w:fldChar w:fldCharType="begin" w:fldLock="1"/>
        </w:r>
      </w:ins>
      <w:r w:rsidR="00FB0E4C">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(Papangelis et al. 2016)</w:t>
      </w:r>
      <w:ins w:id="134" w:author="Liu, Luyu" w:date="2020-06-21T14:55:00Z">
        <w:r w:rsidR="00B118C8">
          <w:rPr>
            <w:rFonts w:ascii="Times New Roman" w:hAnsi="Times New Roman" w:cs="Times New Roman"/>
            <w:sz w:val="24"/>
            <w:szCs w:val="24"/>
          </w:rPr>
          <w:fldChar w:fldCharType="end"/>
        </w:r>
      </w:ins>
      <w:r w:rsidR="00BC5F47">
        <w:rPr>
          <w:rFonts w:ascii="Times New Roman" w:hAnsi="Times New Roman" w:cs="Times New Roman"/>
          <w:sz w:val="24"/>
          <w:szCs w:val="24"/>
        </w:rPr>
        <w:t>.</w:t>
      </w:r>
      <w:del w:id="135" w:author="Liu, Luyu" w:date="2020-06-15T19:57:00Z">
        <w:r w:rsidR="00BC5F47" w:rsidDel="00A246E6">
          <w:rPr>
            <w:rFonts w:ascii="Times New Roman" w:hAnsi="Times New Roman" w:cs="Times New Roman"/>
            <w:sz w:val="24"/>
            <w:szCs w:val="24"/>
          </w:rPr>
          <w:delText xml:space="preserve">  </w:delText>
        </w:r>
      </w:del>
      <w:ins w:id="136"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0F20A897" w:rsidR="005A464A" w:rsidRDefault="005A464A">
      <w:pPr>
        <w:jc w:val="both"/>
        <w:rPr>
          <w:rFonts w:ascii="Times New Roman" w:hAnsi="Times New Roman" w:cs="Times New Roman"/>
          <w:sz w:val="24"/>
          <w:szCs w:val="24"/>
        </w:rPr>
        <w:pPrChange w:id="137" w:author="Liu, Luyu" w:date="2020-06-21T14:56:00Z">
          <w:pPr>
            <w:ind w:firstLine="720"/>
            <w:jc w:val="both"/>
          </w:pPr>
        </w:pPrChange>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 xml:space="preserve">survey can be inaccurate since they are based on </w:t>
      </w:r>
      <w:r w:rsidRPr="00A56DD0">
        <w:rPr>
          <w:rFonts w:ascii="Times New Roman" w:hAnsi="Times New Roman" w:cs="Times New Roman"/>
          <w:i/>
          <w:sz w:val="24"/>
          <w:szCs w:val="24"/>
          <w:rPrChange w:id="138" w:author="Liu, Luyu" w:date="2020-06-16T19:38:00Z">
            <w:rPr>
              <w:rFonts w:ascii="Times New Roman" w:hAnsi="Times New Roman" w:cs="Times New Roman"/>
              <w:sz w:val="24"/>
              <w:szCs w:val="24"/>
            </w:rPr>
          </w:rPrChange>
        </w:rPr>
        <w:t xml:space="preserve">perceived </w:t>
      </w:r>
      <w:del w:id="139" w:author="Liu, Luyu" w:date="2020-06-16T19:38:00Z">
        <w:r w:rsidRPr="00A56DD0" w:rsidDel="00A56DD0">
          <w:rPr>
            <w:rFonts w:ascii="Times New Roman" w:hAnsi="Times New Roman" w:cs="Times New Roman"/>
            <w:i/>
            <w:sz w:val="24"/>
            <w:szCs w:val="24"/>
            <w:rPrChange w:id="140"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141" w:author="Liu, Luyu" w:date="2020-06-16T19:38:00Z">
            <w:rPr>
              <w:rFonts w:ascii="Times New Roman" w:hAnsi="Times New Roman" w:cs="Times New Roman"/>
              <w:sz w:val="24"/>
              <w:szCs w:val="24"/>
            </w:rPr>
          </w:rPrChange>
        </w:rPr>
        <w:t>waiting time</w:t>
      </w:r>
      <w:r>
        <w:rPr>
          <w:rFonts w:ascii="Times New Roman" w:hAnsi="Times New Roman" w:cs="Times New Roman"/>
          <w:sz w:val="24"/>
          <w:szCs w:val="24"/>
        </w:rPr>
        <w:t xml:space="preserve"> instead of </w:t>
      </w:r>
      <w:r w:rsidRPr="00A56DD0">
        <w:rPr>
          <w:rFonts w:ascii="Times New Roman" w:hAnsi="Times New Roman" w:cs="Times New Roman"/>
          <w:i/>
          <w:sz w:val="24"/>
          <w:szCs w:val="24"/>
          <w:rPrChange w:id="142" w:author="Liu, Luyu" w:date="2020-06-16T19:38:00Z">
            <w:rPr>
              <w:rFonts w:ascii="Times New Roman" w:hAnsi="Times New Roman" w:cs="Times New Roman"/>
              <w:sz w:val="24"/>
              <w:szCs w:val="24"/>
            </w:rPr>
          </w:rPrChange>
        </w:rPr>
        <w:t>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FB0E4C">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2014)","plainTextFormattedCitation":"(Brakewood, Barbeau, and Watkins 2014)","previouslyFormattedCitation":"(Brakewood, Barbeau, and Watkins 2014)"},"properties":{"noteIndex":0},"schema":"https://github.com/citation-style-language/schema/raw/master/csl-citation.json"}</w:instrText>
      </w:r>
      <w:r w:rsidR="00126F71">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(Brakewood, Barbeau, and Watkins 2014)</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0ECDBDAC"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143" w:author="Liu, Luyu" w:date="2020-06-15T19:57:00Z">
        <w:r w:rsidDel="00A246E6">
          <w:rPr>
            <w:rFonts w:ascii="Times New Roman" w:hAnsi="Times New Roman" w:cs="Times New Roman"/>
            <w:sz w:val="24"/>
            <w:szCs w:val="24"/>
          </w:rPr>
          <w:delText xml:space="preserve">  </w:delText>
        </w:r>
      </w:del>
      <w:ins w:id="144"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ins w:id="145" w:author="Liu, Luyu" w:date="2020-06-21T09:55:00Z">
        <w:r w:rsidR="00623A6B">
          <w:rPr>
            <w:rFonts w:ascii="Times New Roman" w:hAnsi="Times New Roman" w:cs="Times New Roman"/>
            <w:sz w:val="24"/>
            <w:szCs w:val="24"/>
          </w:rPr>
          <w:t xml:space="preserve">With </w:t>
        </w:r>
      </w:ins>
      <w:ins w:id="146" w:author="Liu, Luyu" w:date="2020-06-21T09:58:00Z">
        <w:r w:rsidR="00623A6B">
          <w:rPr>
            <w:rFonts w:ascii="Times New Roman" w:hAnsi="Times New Roman" w:cs="Times New Roman"/>
            <w:sz w:val="24"/>
            <w:szCs w:val="24"/>
          </w:rPr>
          <w:t xml:space="preserve">more abundant and accurate </w:t>
        </w:r>
      </w:ins>
      <w:ins w:id="147" w:author="Liu, Luyu" w:date="2020-06-21T09:57:00Z">
        <w:r w:rsidR="00623A6B">
          <w:rPr>
            <w:rFonts w:ascii="Times New Roman" w:hAnsi="Times New Roman" w:cs="Times New Roman"/>
            <w:sz w:val="24"/>
            <w:szCs w:val="24"/>
          </w:rPr>
          <w:t>real-time data,</w:t>
        </w:r>
      </w:ins>
      <w:ins w:id="148" w:author="Liu, Luyu" w:date="2020-06-21T09:58:00Z">
        <w:r w:rsidR="00623A6B">
          <w:rPr>
            <w:rFonts w:ascii="Times New Roman" w:hAnsi="Times New Roman" w:cs="Times New Roman"/>
            <w:sz w:val="24"/>
            <w:szCs w:val="24"/>
          </w:rPr>
          <w:t xml:space="preserve"> many studies</w:t>
        </w:r>
      </w:ins>
      <w:ins w:id="149" w:author="Liu, Luyu" w:date="2020-06-21T14:01:00Z">
        <w:r w:rsidR="00AA310D">
          <w:rPr>
            <w:rFonts w:ascii="Times New Roman" w:hAnsi="Times New Roman" w:cs="Times New Roman"/>
            <w:sz w:val="24"/>
            <w:szCs w:val="24"/>
          </w:rPr>
          <w:t xml:space="preserve"> also</w:t>
        </w:r>
      </w:ins>
      <w:ins w:id="150" w:author="Liu, Luyu" w:date="2020-06-21T09:59:00Z">
        <w:r w:rsidR="001B0999">
          <w:rPr>
            <w:rFonts w:ascii="Times New Roman" w:hAnsi="Times New Roman" w:cs="Times New Roman"/>
            <w:sz w:val="24"/>
            <w:szCs w:val="24"/>
          </w:rPr>
          <w:t xml:space="preserve"> </w:t>
        </w:r>
        <w:r w:rsidR="00623A6B">
          <w:rPr>
            <w:rFonts w:ascii="Times New Roman" w:hAnsi="Times New Roman" w:cs="Times New Roman"/>
            <w:sz w:val="24"/>
            <w:szCs w:val="24"/>
          </w:rPr>
          <w:t>simulate</w:t>
        </w:r>
        <w:r w:rsidR="001B0999">
          <w:rPr>
            <w:rFonts w:ascii="Times New Roman" w:hAnsi="Times New Roman" w:cs="Times New Roman"/>
            <w:sz w:val="24"/>
            <w:szCs w:val="24"/>
          </w:rPr>
          <w:t xml:space="preserve">d the real-time </w:t>
        </w:r>
      </w:ins>
      <w:ins w:id="151" w:author="Liu, Luyu" w:date="2020-06-21T10:00:00Z">
        <w:r w:rsidR="001B0999">
          <w:rPr>
            <w:rFonts w:ascii="Times New Roman" w:hAnsi="Times New Roman" w:cs="Times New Roman"/>
            <w:sz w:val="24"/>
            <w:szCs w:val="24"/>
          </w:rPr>
          <w:t>arrival time</w:t>
        </w:r>
      </w:ins>
      <w:ins w:id="152" w:author="Liu, Luyu" w:date="2020-06-21T09:59:00Z">
        <w:r w:rsidR="001B0999">
          <w:rPr>
            <w:rFonts w:ascii="Times New Roman" w:hAnsi="Times New Roman" w:cs="Times New Roman"/>
            <w:sz w:val="24"/>
            <w:szCs w:val="24"/>
          </w:rPr>
          <w:t xml:space="preserve"> prediction scheme</w:t>
        </w:r>
      </w:ins>
      <w:ins w:id="153" w:author="Liu, Luyu" w:date="2020-06-21T12:19:00Z">
        <w:r w:rsidR="00BB08EC">
          <w:rPr>
            <w:rFonts w:ascii="Times New Roman" w:hAnsi="Times New Roman" w:cs="Times New Roman"/>
            <w:sz w:val="24"/>
            <w:szCs w:val="24"/>
          </w:rPr>
          <w:t>s</w:t>
        </w:r>
      </w:ins>
      <w:ins w:id="154" w:author="Liu, Luyu" w:date="2020-06-21T10:00:00Z">
        <w:r w:rsidR="001B0999">
          <w:rPr>
            <w:rFonts w:ascii="Times New Roman" w:hAnsi="Times New Roman" w:cs="Times New Roman"/>
            <w:sz w:val="24"/>
            <w:szCs w:val="24"/>
          </w:rPr>
          <w:t xml:space="preserve"> and investigated the added-value of RTI on real-time users. </w:t>
        </w:r>
      </w:ins>
      <w:ins w:id="155" w:author="Liu, Luyu" w:date="2020-06-21T10:01:00Z">
        <w:r w:rsidR="001B0999">
          <w:rPr>
            <w:rFonts w:ascii="Times New Roman" w:hAnsi="Times New Roman" w:cs="Times New Roman"/>
            <w:sz w:val="24"/>
            <w:szCs w:val="24"/>
          </w:rPr>
          <w:t xml:space="preserve">For example, </w:t>
        </w:r>
      </w:ins>
      <w:ins w:id="156" w:author="Liu, Luyu" w:date="2020-06-21T10:06:00Z">
        <w:r w:rsidR="001B0999">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ins w:id="157" w:author="Liu, Luyu" w:date="2020-06-21T10:06:00Z">
        <w:r w:rsidR="001B0999">
          <w:rPr>
            <w:rFonts w:ascii="Times New Roman" w:hAnsi="Times New Roman" w:cs="Times New Roman"/>
            <w:sz w:val="24"/>
            <w:szCs w:val="24"/>
          </w:rPr>
          <w:fldChar w:fldCharType="separate"/>
        </w:r>
      </w:ins>
      <w:del w:id="158" w:author="Liu, Luyu" w:date="2020-06-21T10:07:00Z">
        <w:r w:rsidR="001B0999" w:rsidRPr="001B0999" w:rsidDel="001B0999">
          <w:rPr>
            <w:rFonts w:ascii="Times New Roman" w:hAnsi="Times New Roman" w:cs="Times New Roman"/>
            <w:noProof/>
            <w:sz w:val="24"/>
            <w:szCs w:val="24"/>
          </w:rPr>
          <w:delText>(</w:delText>
        </w:r>
      </w:del>
      <w:r w:rsidR="001B0999" w:rsidRPr="001B0999">
        <w:rPr>
          <w:rFonts w:ascii="Times New Roman" w:hAnsi="Times New Roman" w:cs="Times New Roman"/>
          <w:noProof/>
          <w:sz w:val="24"/>
          <w:szCs w:val="24"/>
        </w:rPr>
        <w:t xml:space="preserve">Cats and Loutos </w:t>
      </w:r>
      <w:ins w:id="159" w:author="Liu, Luyu" w:date="2020-06-21T10:07:00Z">
        <w:r w:rsidR="001B0999">
          <w:rPr>
            <w:rFonts w:ascii="Times New Roman" w:hAnsi="Times New Roman" w:cs="Times New Roman"/>
            <w:noProof/>
            <w:sz w:val="24"/>
            <w:szCs w:val="24"/>
          </w:rPr>
          <w:t>(</w:t>
        </w:r>
      </w:ins>
      <w:r w:rsidR="001B0999" w:rsidRPr="001B0999">
        <w:rPr>
          <w:rFonts w:ascii="Times New Roman" w:hAnsi="Times New Roman" w:cs="Times New Roman"/>
          <w:noProof/>
          <w:sz w:val="24"/>
          <w:szCs w:val="24"/>
        </w:rPr>
        <w:t>2016)</w:t>
      </w:r>
      <w:ins w:id="160" w:author="Liu, Luyu" w:date="2020-06-21T10:06:00Z">
        <w:r w:rsidR="001B0999">
          <w:rPr>
            <w:rFonts w:ascii="Times New Roman" w:hAnsi="Times New Roman" w:cs="Times New Roman"/>
            <w:sz w:val="24"/>
            <w:szCs w:val="24"/>
          </w:rPr>
          <w:fldChar w:fldCharType="end"/>
        </w:r>
      </w:ins>
      <w:ins w:id="161" w:author="Liu, Luyu" w:date="2020-06-21T10:07:00Z">
        <w:r w:rsidR="001B0999">
          <w:rPr>
            <w:rFonts w:ascii="Times New Roman" w:hAnsi="Times New Roman" w:cs="Times New Roman"/>
            <w:sz w:val="24"/>
            <w:szCs w:val="24"/>
          </w:rPr>
          <w:t xml:space="preserve"> </w:t>
        </w:r>
      </w:ins>
      <w:ins w:id="162" w:author="Liu, Luyu" w:date="2020-06-21T12:39:00Z">
        <w:r w:rsidR="00B326A9">
          <w:rPr>
            <w:rFonts w:ascii="Times New Roman" w:hAnsi="Times New Roman" w:cs="Times New Roman"/>
            <w:sz w:val="24"/>
            <w:szCs w:val="24"/>
          </w:rPr>
          <w:t>introduced</w:t>
        </w:r>
      </w:ins>
      <w:ins w:id="163" w:author="Liu, Luyu" w:date="2020-06-21T12:19:00Z">
        <w:r w:rsidR="00BB08EC">
          <w:rPr>
            <w:rFonts w:ascii="Times New Roman" w:hAnsi="Times New Roman" w:cs="Times New Roman"/>
            <w:sz w:val="24"/>
            <w:szCs w:val="24"/>
          </w:rPr>
          <w:t xml:space="preserve"> </w:t>
        </w:r>
      </w:ins>
      <w:ins w:id="164" w:author="Liu, Luyu" w:date="2020-06-21T12:20:00Z">
        <w:r w:rsidR="00BB08EC">
          <w:rPr>
            <w:rFonts w:ascii="Times New Roman" w:hAnsi="Times New Roman" w:cs="Times New Roman"/>
            <w:sz w:val="24"/>
            <w:szCs w:val="24"/>
          </w:rPr>
          <w:t xml:space="preserve">a </w:t>
        </w:r>
      </w:ins>
      <w:ins w:id="165" w:author="Liu, Luyu" w:date="2020-06-21T15:00:00Z">
        <w:r w:rsidR="0034420C">
          <w:rPr>
            <w:rFonts w:ascii="Times New Roman" w:hAnsi="Times New Roman" w:cs="Times New Roman"/>
            <w:sz w:val="24"/>
            <w:szCs w:val="24"/>
          </w:rPr>
          <w:t xml:space="preserve">new </w:t>
        </w:r>
      </w:ins>
      <w:ins w:id="166" w:author="Liu, Luyu" w:date="2020-06-21T12:20:00Z">
        <w:r w:rsidR="00BB08EC">
          <w:rPr>
            <w:rFonts w:ascii="Times New Roman" w:hAnsi="Times New Roman" w:cs="Times New Roman"/>
            <w:sz w:val="24"/>
            <w:szCs w:val="24"/>
          </w:rPr>
          <w:t xml:space="preserve">bus arrival prediction scheme and compared its performance with </w:t>
        </w:r>
      </w:ins>
      <w:ins w:id="167" w:author="Liu, Luyu" w:date="2020-06-21T12:21:00Z">
        <w:r w:rsidR="00BB08EC">
          <w:rPr>
            <w:rFonts w:ascii="Times New Roman" w:hAnsi="Times New Roman" w:cs="Times New Roman"/>
            <w:sz w:val="24"/>
            <w:szCs w:val="24"/>
          </w:rPr>
          <w:t>the schedule and a common prediction scheme</w:t>
        </w:r>
      </w:ins>
      <w:ins w:id="168" w:author="Liu, Luyu" w:date="2020-06-21T12:55:00Z">
        <w:r w:rsidR="00762413">
          <w:rPr>
            <w:rFonts w:ascii="Times New Roman" w:hAnsi="Times New Roman" w:cs="Times New Roman"/>
            <w:sz w:val="24"/>
            <w:szCs w:val="24"/>
          </w:rPr>
          <w:t>.</w:t>
        </w:r>
      </w:ins>
      <w:ins w:id="169" w:author="Liu, Luyu" w:date="2020-06-21T12:21:00Z">
        <w:r w:rsidR="00BB08EC">
          <w:rPr>
            <w:rFonts w:ascii="Times New Roman" w:hAnsi="Times New Roman" w:cs="Times New Roman"/>
            <w:sz w:val="24"/>
            <w:szCs w:val="24"/>
          </w:rPr>
          <w:t xml:space="preserve"> </w:t>
        </w:r>
      </w:ins>
    </w:p>
    <w:p w14:paraId="7BFCC772" w14:textId="48CB434A" w:rsidR="005A464A" w:rsidRDefault="00A55901">
      <w:pPr>
        <w:tabs>
          <w:tab w:val="left" w:pos="7540"/>
        </w:tabs>
        <w:jc w:val="both"/>
        <w:rPr>
          <w:rFonts w:ascii="Times New Roman" w:hAnsi="Times New Roman" w:cs="Times New Roman"/>
          <w:sz w:val="24"/>
          <w:szCs w:val="24"/>
        </w:rPr>
        <w:pPrChange w:id="170" w:author="Liu, Luyu" w:date="2020-06-21T13:21:00Z">
          <w:pPr>
            <w:jc w:val="both"/>
          </w:pPr>
        </w:pPrChange>
      </w:pPr>
      <w:ins w:id="171" w:author="Liu, Luyu" w:date="2020-06-21T13:21:00Z">
        <w:r>
          <w:rPr>
            <w:rFonts w:ascii="Times New Roman" w:hAnsi="Times New Roman" w:cs="Times New Roman"/>
            <w:sz w:val="24"/>
            <w:szCs w:val="24"/>
          </w:rPr>
          <w:tab/>
        </w:r>
      </w:ins>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w:t>
      </w:r>
      <w:r>
        <w:rPr>
          <w:rFonts w:ascii="Times New Roman" w:hAnsi="Times New Roman" w:cs="Times New Roman"/>
          <w:bCs/>
          <w:sz w:val="24"/>
          <w:szCs w:val="24"/>
        </w:rPr>
        <w:lastRenderedPageBreak/>
        <w:t xml:space="preserve">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175CB5A3"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w:t>
      </w:r>
      <w:del w:id="172" w:author="Liu, Luyu" w:date="2020-06-21T14:50:00Z">
        <w:r w:rsidR="00BC361F" w:rsidDel="00634C59">
          <w:rPr>
            <w:rFonts w:ascii="Times New Roman" w:hAnsi="Times New Roman" w:cs="Times New Roman"/>
            <w:bCs/>
            <w:sz w:val="24"/>
            <w:szCs w:val="24"/>
          </w:rPr>
          <w:delText xml:space="preserve"> </w:delText>
        </w:r>
        <w:r w:rsidR="00BB650A" w:rsidDel="00634C59">
          <w:rPr>
            <w:rFonts w:ascii="Times New Roman" w:hAnsi="Times New Roman" w:cs="Times New Roman"/>
            <w:bCs/>
            <w:sz w:val="24"/>
            <w:szCs w:val="24"/>
          </w:rPr>
          <w:fldChar w:fldCharType="begin" w:fldLock="1"/>
        </w:r>
        <w:r w:rsidR="0096682B" w:rsidRPr="00634C59" w:rsidDel="00634C59">
          <w:rPr>
            <w:rFonts w:ascii="Times New Roman" w:hAnsi="Times New Roman" w:cs="Times New Roman"/>
            <w:bCs/>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delInstrText>
        </w:r>
        <w:r w:rsidR="00BB650A" w:rsidDel="00634C59">
          <w:rPr>
            <w:rFonts w:ascii="Times New Roman" w:hAnsi="Times New Roman" w:cs="Times New Roman"/>
            <w:bCs/>
            <w:sz w:val="24"/>
            <w:szCs w:val="24"/>
          </w:rPr>
          <w:fldChar w:fldCharType="separate"/>
        </w:r>
        <w:r w:rsidR="00BB650A" w:rsidRPr="008D6C9E" w:rsidDel="00634C59">
          <w:rPr>
            <w:rFonts w:ascii="Times New Roman" w:hAnsi="Times New Roman" w:cs="Times New Roman"/>
            <w:bCs/>
            <w:noProof/>
            <w:sz w:val="24"/>
            <w:szCs w:val="24"/>
          </w:rPr>
          <w:delText>Y. Liu, Shi, and</w:delText>
        </w:r>
        <w:r w:rsidR="00BB650A" w:rsidRPr="00B118C8" w:rsidDel="00634C59">
          <w:rPr>
            <w:rFonts w:ascii="Times New Roman" w:hAnsi="Times New Roman" w:cs="Times New Roman"/>
            <w:bCs/>
            <w:noProof/>
            <w:sz w:val="24"/>
            <w:szCs w:val="24"/>
          </w:rPr>
          <w:delText xml:space="preserve"> Jian (2017)</w:delText>
        </w:r>
        <w:r w:rsidR="00BB650A" w:rsidDel="00634C59">
          <w:rPr>
            <w:rFonts w:ascii="Times New Roman" w:hAnsi="Times New Roman" w:cs="Times New Roman"/>
            <w:bCs/>
            <w:sz w:val="24"/>
            <w:szCs w:val="24"/>
          </w:rPr>
          <w:fldChar w:fldCharType="end"/>
        </w:r>
        <w:r w:rsidR="00BB650A" w:rsidDel="00634C59">
          <w:rPr>
            <w:rFonts w:ascii="Times New Roman" w:hAnsi="Times New Roman" w:cs="Times New Roman"/>
            <w:bCs/>
            <w:sz w:val="24"/>
            <w:szCs w:val="24"/>
          </w:rPr>
          <w:delText xml:space="preserve"> presented that tourists’ perceived waiting time became longer without RTI.</w:delText>
        </w:r>
      </w:del>
      <w:del w:id="173" w:author="Liu, Luyu" w:date="2020-06-15T19:57:00Z">
        <w:r w:rsidR="00004CCF" w:rsidDel="00A246E6">
          <w:rPr>
            <w:rFonts w:ascii="Times New Roman" w:hAnsi="Times New Roman" w:cs="Times New Roman"/>
            <w:bCs/>
            <w:sz w:val="24"/>
            <w:szCs w:val="24"/>
          </w:rPr>
          <w:delText xml:space="preserve">  </w:delText>
        </w:r>
      </w:del>
      <w:ins w:id="174"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ins w:id="175" w:author="Liu, Luyu" w:date="2020-06-21T14:26:00Z">
        <w:r w:rsidR="009F1D92">
          <w:rPr>
            <w:rFonts w:ascii="Times New Roman" w:hAnsi="Times New Roman" w:cs="Times New Roman"/>
            <w:bCs/>
            <w:sz w:val="24"/>
            <w:szCs w:val="24"/>
          </w:rPr>
          <w:t xml:space="preserve"> and simulation</w:t>
        </w:r>
      </w:ins>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w:t>
      </w:r>
      <w:ins w:id="176" w:author="Liu, Luyu" w:date="2020-06-21T14:04:00Z">
        <w:r w:rsidR="00196B01">
          <w:rPr>
            <w:rFonts w:ascii="Times New Roman" w:hAnsi="Times New Roman" w:cs="Times New Roman"/>
            <w:bCs/>
            <w:sz w:val="24"/>
            <w:szCs w:val="24"/>
          </w:rPr>
          <w:t xml:space="preserve">could </w:t>
        </w:r>
      </w:ins>
      <w:del w:id="177" w:author="Liu, Luyu" w:date="2020-06-21T14:04:00Z">
        <w:r w:rsidR="00BC361F" w:rsidDel="00196B01">
          <w:rPr>
            <w:rFonts w:ascii="Times New Roman" w:hAnsi="Times New Roman" w:cs="Times New Roman"/>
            <w:bCs/>
            <w:sz w:val="24"/>
            <w:szCs w:val="24"/>
          </w:rPr>
          <w:delText xml:space="preserve">can </w:delText>
        </w:r>
      </w:del>
      <w:r w:rsidR="00BC361F">
        <w:rPr>
          <w:rFonts w:ascii="Times New Roman" w:hAnsi="Times New Roman" w:cs="Times New Roman"/>
          <w:bCs/>
          <w:sz w:val="24"/>
          <w:szCs w:val="24"/>
        </w:rPr>
        <w:t>save 2 minutes than non-RTI users</w:t>
      </w:r>
      <w:ins w:id="178" w:author="Liu, Luyu" w:date="2020-06-21T14:27:00Z">
        <w:r w:rsidR="000A4C95">
          <w:rPr>
            <w:rFonts w:ascii="Times New Roman" w:hAnsi="Times New Roman" w:cs="Times New Roman"/>
            <w:bCs/>
            <w:sz w:val="24"/>
            <w:szCs w:val="24"/>
          </w:rPr>
          <w:t xml:space="preserve"> by observation</w:t>
        </w:r>
      </w:ins>
      <w:del w:id="179" w:author="Liu, Luyu" w:date="2020-06-21T14:27:00Z">
        <w:r w:rsidR="00BC361F" w:rsidDel="000A4C95">
          <w:rPr>
            <w:rFonts w:ascii="Times New Roman" w:hAnsi="Times New Roman" w:cs="Times New Roman"/>
            <w:bCs/>
            <w:sz w:val="24"/>
            <w:szCs w:val="24"/>
          </w:rPr>
          <w:delText xml:space="preserve"> while the perceived waiting time reduced 2.4 minutes in Seattle</w:delText>
        </w:r>
      </w:del>
      <w:r w:rsidR="00BC361F">
        <w:rPr>
          <w:rFonts w:ascii="Times New Roman" w:hAnsi="Times New Roman" w:cs="Times New Roman"/>
          <w:bCs/>
          <w:sz w:val="24"/>
          <w:szCs w:val="24"/>
        </w:rPr>
        <w:t xml:space="preserve">. </w:t>
      </w:r>
      <w:ins w:id="180" w:author="Liu, Luyu" w:date="2020-06-21T14:05:00Z">
        <w:r w:rsidR="0070034D">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70034D">
        <w:rPr>
          <w:rFonts w:ascii="Times New Roman" w:hAnsi="Times New Roman" w:cs="Times New Roman"/>
          <w:bCs/>
          <w:sz w:val="24"/>
          <w:szCs w:val="24"/>
        </w:rPr>
        <w:fldChar w:fldCharType="separate"/>
      </w:r>
      <w:del w:id="181" w:author="Liu, Luyu" w:date="2020-06-21T14:05:00Z">
        <w:r w:rsidR="0070034D" w:rsidRPr="0070034D" w:rsidDel="0070034D">
          <w:rPr>
            <w:rFonts w:ascii="Times New Roman" w:hAnsi="Times New Roman" w:cs="Times New Roman"/>
            <w:bCs/>
            <w:noProof/>
            <w:sz w:val="24"/>
            <w:szCs w:val="24"/>
          </w:rPr>
          <w:delText>(</w:delText>
        </w:r>
      </w:del>
      <w:r w:rsidR="0070034D" w:rsidRPr="0070034D">
        <w:rPr>
          <w:rFonts w:ascii="Times New Roman" w:hAnsi="Times New Roman" w:cs="Times New Roman"/>
          <w:bCs/>
          <w:noProof/>
          <w:sz w:val="24"/>
          <w:szCs w:val="24"/>
        </w:rPr>
        <w:t xml:space="preserve">Cats and Loutos </w:t>
      </w:r>
      <w:ins w:id="182" w:author="Liu, Luyu" w:date="2020-06-21T14:05:00Z">
        <w:r w:rsidR="0070034D">
          <w:rPr>
            <w:rFonts w:ascii="Times New Roman" w:hAnsi="Times New Roman" w:cs="Times New Roman"/>
            <w:bCs/>
            <w:noProof/>
            <w:sz w:val="24"/>
            <w:szCs w:val="24"/>
          </w:rPr>
          <w:t>(</w:t>
        </w:r>
      </w:ins>
      <w:r w:rsidR="0070034D" w:rsidRPr="0070034D">
        <w:rPr>
          <w:rFonts w:ascii="Times New Roman" w:hAnsi="Times New Roman" w:cs="Times New Roman"/>
          <w:bCs/>
          <w:noProof/>
          <w:sz w:val="24"/>
          <w:szCs w:val="24"/>
        </w:rPr>
        <w:t>2016)</w:t>
      </w:r>
      <w:ins w:id="183" w:author="Liu, Luyu" w:date="2020-06-21T14:05:00Z">
        <w:r w:rsidR="0070034D">
          <w:rPr>
            <w:rFonts w:ascii="Times New Roman" w:hAnsi="Times New Roman" w:cs="Times New Roman"/>
            <w:bCs/>
            <w:sz w:val="24"/>
            <w:szCs w:val="24"/>
          </w:rPr>
          <w:fldChar w:fldCharType="end"/>
        </w:r>
        <w:r w:rsidR="0070034D">
          <w:rPr>
            <w:rFonts w:ascii="Times New Roman" w:hAnsi="Times New Roman" w:cs="Times New Roman"/>
            <w:bCs/>
            <w:sz w:val="24"/>
            <w:szCs w:val="24"/>
          </w:rPr>
          <w:t xml:space="preserve"> </w:t>
        </w:r>
      </w:ins>
      <w:ins w:id="184" w:author="Liu, Luyu" w:date="2020-06-21T14:27:00Z">
        <w:r w:rsidR="00341E5C">
          <w:rPr>
            <w:rFonts w:ascii="Times New Roman" w:hAnsi="Times New Roman" w:cs="Times New Roman"/>
            <w:bCs/>
            <w:sz w:val="24"/>
            <w:szCs w:val="24"/>
          </w:rPr>
          <w:t xml:space="preserve">introduced </w:t>
        </w:r>
      </w:ins>
      <w:ins w:id="185" w:author="Liu, Luyu" w:date="2020-06-21T14:06:00Z">
        <w:r w:rsidR="0070034D">
          <w:rPr>
            <w:rFonts w:ascii="Times New Roman" w:hAnsi="Times New Roman" w:cs="Times New Roman"/>
            <w:bCs/>
            <w:sz w:val="24"/>
            <w:szCs w:val="24"/>
          </w:rPr>
          <w:t xml:space="preserve">a better </w:t>
        </w:r>
      </w:ins>
      <w:ins w:id="186" w:author="Liu, Luyu" w:date="2020-06-21T14:07:00Z">
        <w:r w:rsidR="0070034D">
          <w:rPr>
            <w:rFonts w:ascii="Times New Roman" w:hAnsi="Times New Roman" w:cs="Times New Roman"/>
            <w:bCs/>
            <w:sz w:val="24"/>
            <w:szCs w:val="24"/>
          </w:rPr>
          <w:t xml:space="preserve">RTI </w:t>
        </w:r>
      </w:ins>
      <w:ins w:id="187" w:author="Liu, Luyu" w:date="2020-06-21T14:06:00Z">
        <w:r w:rsidR="0070034D">
          <w:rPr>
            <w:rFonts w:ascii="Times New Roman" w:hAnsi="Times New Roman" w:cs="Times New Roman"/>
            <w:bCs/>
            <w:sz w:val="24"/>
            <w:szCs w:val="24"/>
          </w:rPr>
          <w:t xml:space="preserve">prediction scheme </w:t>
        </w:r>
      </w:ins>
      <w:ins w:id="188" w:author="Liu, Luyu" w:date="2020-06-21T14:27:00Z">
        <w:r w:rsidR="006E2F89">
          <w:rPr>
            <w:rFonts w:ascii="Times New Roman" w:hAnsi="Times New Roman" w:cs="Times New Roman"/>
            <w:bCs/>
            <w:sz w:val="24"/>
            <w:szCs w:val="24"/>
          </w:rPr>
          <w:t xml:space="preserve">that </w:t>
        </w:r>
      </w:ins>
      <w:ins w:id="189" w:author="Liu, Luyu" w:date="2020-06-21T14:06:00Z">
        <w:r w:rsidR="0070034D">
          <w:rPr>
            <w:rFonts w:ascii="Times New Roman" w:hAnsi="Times New Roman" w:cs="Times New Roman"/>
            <w:bCs/>
            <w:sz w:val="24"/>
            <w:szCs w:val="24"/>
          </w:rPr>
          <w:t xml:space="preserve">can </w:t>
        </w:r>
      </w:ins>
      <w:ins w:id="190" w:author="Liu, Luyu" w:date="2020-06-21T14:08:00Z">
        <w:r w:rsidR="00094EDC">
          <w:rPr>
            <w:rFonts w:ascii="Times New Roman" w:hAnsi="Times New Roman" w:cs="Times New Roman"/>
            <w:bCs/>
            <w:sz w:val="24"/>
            <w:szCs w:val="24"/>
          </w:rPr>
          <w:t>save</w:t>
        </w:r>
      </w:ins>
      <w:ins w:id="191" w:author="Liu, Luyu" w:date="2020-06-21T14:07:00Z">
        <w:r w:rsidR="0070034D">
          <w:rPr>
            <w:rFonts w:ascii="Times New Roman" w:hAnsi="Times New Roman" w:cs="Times New Roman"/>
            <w:bCs/>
            <w:sz w:val="24"/>
            <w:szCs w:val="24"/>
          </w:rPr>
          <w:t xml:space="preserve"> waiting time equivalent to introducing a 60% increase in service frequency</w:t>
        </w:r>
      </w:ins>
      <w:ins w:id="192" w:author="Liu, Luyu" w:date="2020-06-21T14:09:00Z">
        <w:r w:rsidR="006967A9">
          <w:rPr>
            <w:rFonts w:ascii="Times New Roman" w:hAnsi="Times New Roman" w:cs="Times New Roman"/>
            <w:bCs/>
            <w:sz w:val="24"/>
            <w:szCs w:val="24"/>
          </w:rPr>
          <w:t xml:space="preserve"> in Stockholm</w:t>
        </w:r>
      </w:ins>
      <w:ins w:id="193" w:author="Liu, Luyu" w:date="2020-06-21T14:07:00Z">
        <w:r w:rsidR="0070034D">
          <w:rPr>
            <w:rFonts w:ascii="Times New Roman" w:hAnsi="Times New Roman" w:cs="Times New Roman"/>
            <w:bCs/>
            <w:sz w:val="24"/>
            <w:szCs w:val="24"/>
          </w:rPr>
          <w:t>.</w:t>
        </w:r>
      </w:ins>
      <w:ins w:id="194" w:author="Liu, Luyu" w:date="2020-06-21T14:09:00Z">
        <w:r w:rsidR="00CA3E89">
          <w:rPr>
            <w:rFonts w:ascii="Times New Roman" w:hAnsi="Times New Roman" w:cs="Times New Roman"/>
            <w:bCs/>
            <w:sz w:val="24"/>
            <w:szCs w:val="24"/>
          </w:rPr>
          <w:t xml:space="preserve"> </w:t>
        </w:r>
        <w:r w:rsidR="00CA3E89">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evaluation","type":"article-journal","volume":"20"},"uris":["http://www.mendeley.com/documents/?uuid=7aaf7662-bad1-44c0-b1d4-43033cefe464"]}],"mendeley":{"formattedCitation":"(Cats and Loutos 2016b)","manualFormatting":"Cats and Loutos (2016b)","plainTextFormattedCitation":"(Cats and Loutos 2016b)","previouslyFormattedCitation":"(Cats and Loutos 2016b)"},"properties":{"noteIndex":0},"schema":"https://github.com/citation-style-language/schema/raw/master/csl-citation.json"}</w:instrText>
      </w:r>
      <w:r w:rsidR="00CA3E89">
        <w:rPr>
          <w:rFonts w:ascii="Times New Roman" w:hAnsi="Times New Roman" w:cs="Times New Roman"/>
          <w:bCs/>
          <w:sz w:val="24"/>
          <w:szCs w:val="24"/>
        </w:rPr>
        <w:fldChar w:fldCharType="separate"/>
      </w:r>
      <w:del w:id="195" w:author="Liu, Luyu" w:date="2020-06-21T14:10:00Z">
        <w:r w:rsidR="00CA3E89" w:rsidRPr="00CA3E89" w:rsidDel="00CA3E89">
          <w:rPr>
            <w:rFonts w:ascii="Times New Roman" w:hAnsi="Times New Roman" w:cs="Times New Roman"/>
            <w:bCs/>
            <w:noProof/>
            <w:sz w:val="24"/>
            <w:szCs w:val="24"/>
          </w:rPr>
          <w:delText>(</w:delText>
        </w:r>
      </w:del>
      <w:r w:rsidR="00CA3E89" w:rsidRPr="00CA3E89">
        <w:rPr>
          <w:rFonts w:ascii="Times New Roman" w:hAnsi="Times New Roman" w:cs="Times New Roman"/>
          <w:bCs/>
          <w:noProof/>
          <w:sz w:val="24"/>
          <w:szCs w:val="24"/>
        </w:rPr>
        <w:t xml:space="preserve">Cats and Loutos </w:t>
      </w:r>
      <w:ins w:id="196" w:author="Liu, Luyu" w:date="2020-06-21T14:10:00Z">
        <w:r w:rsidR="00CA3E89">
          <w:rPr>
            <w:rFonts w:ascii="Times New Roman" w:hAnsi="Times New Roman" w:cs="Times New Roman"/>
            <w:bCs/>
            <w:noProof/>
            <w:sz w:val="24"/>
            <w:szCs w:val="24"/>
          </w:rPr>
          <w:t>(</w:t>
        </w:r>
      </w:ins>
      <w:r w:rsidR="00CA3E89" w:rsidRPr="00CA3E89">
        <w:rPr>
          <w:rFonts w:ascii="Times New Roman" w:hAnsi="Times New Roman" w:cs="Times New Roman"/>
          <w:bCs/>
          <w:noProof/>
          <w:sz w:val="24"/>
          <w:szCs w:val="24"/>
        </w:rPr>
        <w:t>2016b)</w:t>
      </w:r>
      <w:ins w:id="197" w:author="Liu, Luyu" w:date="2020-06-21T14:09:00Z">
        <w:r w:rsidR="00CA3E89">
          <w:rPr>
            <w:rFonts w:ascii="Times New Roman" w:hAnsi="Times New Roman" w:cs="Times New Roman"/>
            <w:bCs/>
            <w:sz w:val="24"/>
            <w:szCs w:val="24"/>
          </w:rPr>
          <w:fldChar w:fldCharType="end"/>
        </w:r>
      </w:ins>
      <w:ins w:id="198" w:author="Liu, Luyu" w:date="2020-06-21T14:10:00Z">
        <w:r w:rsidR="00CA3E89">
          <w:rPr>
            <w:rFonts w:ascii="Times New Roman" w:hAnsi="Times New Roman" w:cs="Times New Roman"/>
            <w:bCs/>
            <w:sz w:val="24"/>
            <w:szCs w:val="24"/>
          </w:rPr>
          <w:t xml:space="preserve"> also concluded that RTI </w:t>
        </w:r>
      </w:ins>
      <w:ins w:id="199" w:author="Liu, Luyu" w:date="2020-06-21T14:50:00Z">
        <w:r w:rsidR="008D6C9E">
          <w:rPr>
            <w:rFonts w:ascii="Times New Roman" w:hAnsi="Times New Roman" w:cs="Times New Roman"/>
            <w:bCs/>
            <w:sz w:val="24"/>
            <w:szCs w:val="24"/>
          </w:rPr>
          <w:t>could</w:t>
        </w:r>
      </w:ins>
      <w:ins w:id="200" w:author="Liu, Luyu" w:date="2020-06-21T14:27:00Z">
        <w:r w:rsidR="007B23C6">
          <w:rPr>
            <w:rFonts w:ascii="Times New Roman" w:hAnsi="Times New Roman" w:cs="Times New Roman"/>
            <w:bCs/>
            <w:sz w:val="24"/>
            <w:szCs w:val="24"/>
          </w:rPr>
          <w:t xml:space="preserve"> </w:t>
        </w:r>
      </w:ins>
      <w:ins w:id="201" w:author="Liu, Luyu" w:date="2020-06-21T14:17:00Z">
        <w:r w:rsidR="007B23C6">
          <w:rPr>
            <w:rFonts w:ascii="Times New Roman" w:hAnsi="Times New Roman" w:cs="Times New Roman"/>
            <w:bCs/>
            <w:sz w:val="24"/>
            <w:szCs w:val="24"/>
          </w:rPr>
          <w:t>make</w:t>
        </w:r>
        <w:r w:rsidR="00CA3E89">
          <w:rPr>
            <w:rFonts w:ascii="Times New Roman" w:hAnsi="Times New Roman" w:cs="Times New Roman"/>
            <w:bCs/>
            <w:sz w:val="24"/>
            <w:szCs w:val="24"/>
          </w:rPr>
          <w:t xml:space="preserve"> waiting time estimate twice as close </w:t>
        </w:r>
      </w:ins>
      <w:ins w:id="202" w:author="Liu, Luyu" w:date="2020-06-21T14:18:00Z">
        <w:r w:rsidR="00CA3E89">
          <w:rPr>
            <w:rFonts w:ascii="Times New Roman" w:hAnsi="Times New Roman" w:cs="Times New Roman"/>
            <w:bCs/>
            <w:sz w:val="24"/>
            <w:szCs w:val="24"/>
          </w:rPr>
          <w:t>to the actual time than the schedule.</w:t>
        </w:r>
      </w:ins>
    </w:p>
    <w:p w14:paraId="46BB9317" w14:textId="2B2C3407" w:rsidR="005A464A" w:rsidDel="007C4469" w:rsidRDefault="00004CCF" w:rsidP="00E5767D">
      <w:pPr>
        <w:rPr>
          <w:del w:id="203" w:author="Liu, Luyu" w:date="2020-06-15T20:48:00Z"/>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del w:id="204" w:author="Liu, Luyu" w:date="2020-06-21T15:01:00Z">
        <w:r w:rsidR="00A56386" w:rsidDel="00B46C8A">
          <w:rPr>
            <w:rFonts w:ascii="Times New Roman" w:hAnsi="Times New Roman" w:cs="Times New Roman"/>
            <w:bCs/>
            <w:sz w:val="24"/>
            <w:szCs w:val="24"/>
          </w:rPr>
          <w:delText xml:space="preserve">also </w:delText>
        </w:r>
      </w:del>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rsidP="00E5767D">
      <w:pPr>
        <w:rPr>
          <w:ins w:id="205" w:author="Liu, Luyu" w:date="2020-06-15T20:48:00Z"/>
          <w:rFonts w:ascii="Times New Roman" w:hAnsi="Times New Roman" w:cs="Times New Roman"/>
          <w:bCs/>
          <w:sz w:val="24"/>
          <w:szCs w:val="24"/>
        </w:rPr>
      </w:pPr>
    </w:p>
    <w:p w14:paraId="7DC39110" w14:textId="77777777" w:rsidR="00066124" w:rsidRPr="00E5767D" w:rsidRDefault="00066124" w:rsidP="00E5767D">
      <w:pPr>
        <w:rPr>
          <w:rFonts w:ascii="Times New Roman" w:hAnsi="Times New Roman" w:cs="Times New Roman"/>
          <w:bCs/>
          <w:sz w:val="24"/>
          <w:szCs w:val="24"/>
        </w:rPr>
      </w:pPr>
    </w:p>
    <w:p w14:paraId="2506B2F9" w14:textId="63B04A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w:t>
      </w:r>
      <w:ins w:id="206" w:author="Liu, Luyu" w:date="2020-06-21T15:01:00Z">
        <w:r w:rsidR="00A539B2">
          <w:rPr>
            <w:rFonts w:ascii="Times New Roman" w:hAnsi="Times New Roman" w:cs="Times New Roman"/>
            <w:sz w:val="24"/>
            <w:szCs w:val="24"/>
          </w:rPr>
          <w:t xml:space="preserve">, </w:t>
        </w:r>
      </w:ins>
      <w:del w:id="207" w:author="Liu, Luyu" w:date="2020-06-21T15:01:00Z">
        <w:r w:rsidDel="00A539B2">
          <w:rPr>
            <w:rFonts w:ascii="Times New Roman" w:hAnsi="Times New Roman" w:cs="Times New Roman"/>
            <w:sz w:val="24"/>
            <w:szCs w:val="24"/>
          </w:rPr>
          <w:delText xml:space="preserve"> or </w:delText>
        </w:r>
      </w:del>
      <w:r>
        <w:rPr>
          <w:rFonts w:ascii="Times New Roman" w:hAnsi="Times New Roman" w:cs="Times New Roman"/>
          <w:sz w:val="24"/>
          <w:szCs w:val="24"/>
        </w:rPr>
        <w:t>perceived waiting time</w:t>
      </w:r>
      <w:ins w:id="208" w:author="Liu, Luyu" w:date="2020-06-21T15:02:00Z">
        <w:r w:rsidR="00A539B2">
          <w:rPr>
            <w:rFonts w:ascii="Times New Roman" w:hAnsi="Times New Roman" w:cs="Times New Roman"/>
            <w:sz w:val="24"/>
            <w:szCs w:val="24"/>
          </w:rPr>
          <w:t>,</w:t>
        </w:r>
      </w:ins>
      <w:ins w:id="209" w:author="Liu, Luyu" w:date="2020-06-21T15:01:00Z">
        <w:r w:rsidR="000C432A">
          <w:rPr>
            <w:rFonts w:ascii="Times New Roman" w:hAnsi="Times New Roman" w:cs="Times New Roman"/>
            <w:sz w:val="24"/>
            <w:szCs w:val="24"/>
          </w:rPr>
          <w:t xml:space="preserve"> or predicted time deviation</w:t>
        </w:r>
      </w:ins>
      <w:r>
        <w:rPr>
          <w:rFonts w:ascii="Times New Roman" w:hAnsi="Times New Roman" w:cs="Times New Roman"/>
          <w:sz w:val="24"/>
          <w:szCs w:val="24"/>
        </w:rPr>
        <w:t xml:space="preserve">; however, </w:t>
      </w:r>
      <w:del w:id="210" w:author="Liu, Luyu" w:date="2020-06-20T22:01:00Z">
        <w:r w:rsidDel="00633412">
          <w:rPr>
            <w:rFonts w:ascii="Times New Roman" w:hAnsi="Times New Roman" w:cs="Times New Roman"/>
            <w:sz w:val="24"/>
            <w:szCs w:val="24"/>
          </w:rPr>
          <w:delText>no one</w:delText>
        </w:r>
      </w:del>
      <w:ins w:id="211" w:author="Liu, Luyu" w:date="2020-06-20T22:01:00Z">
        <w:r w:rsidR="00633412">
          <w:rPr>
            <w:rFonts w:ascii="Times New Roman" w:hAnsi="Times New Roman" w:cs="Times New Roman"/>
            <w:sz w:val="24"/>
            <w:szCs w:val="24"/>
          </w:rPr>
          <w:t xml:space="preserve">few </w:t>
        </w:r>
        <w:r w:rsidR="00AF3EB8">
          <w:rPr>
            <w:rFonts w:ascii="Times New Roman" w:hAnsi="Times New Roman" w:cs="Times New Roman"/>
            <w:sz w:val="24"/>
            <w:szCs w:val="24"/>
          </w:rPr>
          <w:t>studies</w:t>
        </w:r>
      </w:ins>
      <w:del w:id="212" w:author="Liu, Luyu" w:date="2020-06-20T22:01:00Z">
        <w:r w:rsidDel="00633412">
          <w:rPr>
            <w:rFonts w:ascii="Times New Roman" w:hAnsi="Times New Roman" w:cs="Times New Roman"/>
            <w:sz w:val="24"/>
            <w:szCs w:val="24"/>
          </w:rPr>
          <w:delText xml:space="preserve"> </w:delText>
        </w:r>
        <w:r w:rsidDel="00AF3EB8">
          <w:rPr>
            <w:rFonts w:ascii="Times New Roman" w:hAnsi="Times New Roman" w:cs="Times New Roman"/>
            <w:sz w:val="24"/>
            <w:szCs w:val="24"/>
          </w:rPr>
          <w:delText>has</w:delText>
        </w:r>
      </w:del>
      <w:r>
        <w:rPr>
          <w:rFonts w:ascii="Times New Roman" w:hAnsi="Times New Roman" w:cs="Times New Roman"/>
          <w:sz w:val="24"/>
          <w:szCs w:val="24"/>
        </w:rPr>
        <w:t xml:space="preserve"> investigated the variance of this impact</w:t>
      </w:r>
      <w:ins w:id="213" w:author="Liu, Luyu" w:date="2020-06-21T15:02:00Z">
        <w:r w:rsidR="00064D29">
          <w:rPr>
            <w:rFonts w:ascii="Times New Roman" w:hAnsi="Times New Roman" w:cs="Times New Roman"/>
            <w:sz w:val="24"/>
            <w:szCs w:val="24"/>
          </w:rPr>
          <w:t xml:space="preserve"> on </w:t>
        </w:r>
      </w:ins>
      <w:ins w:id="214" w:author="Liu, Luyu" w:date="2020-06-21T15:08:00Z">
        <w:r w:rsidR="002A300E">
          <w:rPr>
            <w:rFonts w:ascii="Times New Roman" w:hAnsi="Times New Roman" w:cs="Times New Roman"/>
            <w:sz w:val="24"/>
            <w:szCs w:val="24"/>
          </w:rPr>
          <w:t xml:space="preserve">actual </w:t>
        </w:r>
      </w:ins>
      <w:ins w:id="215" w:author="Liu, Luyu" w:date="2020-06-21T15:02:00Z">
        <w:r w:rsidR="00064D29">
          <w:rPr>
            <w:rFonts w:ascii="Times New Roman" w:hAnsi="Times New Roman" w:cs="Times New Roman"/>
            <w:sz w:val="24"/>
            <w:szCs w:val="24"/>
          </w:rPr>
          <w:t>waiting time</w:t>
        </w:r>
      </w:ins>
      <w:r>
        <w:rPr>
          <w:rFonts w:ascii="Times New Roman" w:hAnsi="Times New Roman" w:cs="Times New Roman"/>
          <w:sz w:val="24"/>
          <w:szCs w:val="24"/>
        </w:rPr>
        <w:t xml:space="preserve"> relative to transit system’s actual on-time performance.</w:t>
      </w:r>
      <w:del w:id="216" w:author="Liu, Luyu" w:date="2020-06-15T19:57:00Z">
        <w:r w:rsidDel="00A246E6">
          <w:rPr>
            <w:rFonts w:ascii="Times New Roman" w:hAnsi="Times New Roman" w:cs="Times New Roman"/>
            <w:sz w:val="24"/>
            <w:szCs w:val="24"/>
          </w:rPr>
          <w:delText xml:space="preserve">  </w:delText>
        </w:r>
      </w:del>
      <w:ins w:id="21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218" w:author="Liu, Luyu" w:date="2020-06-15T19:57:00Z">
        <w:r w:rsidDel="00A246E6">
          <w:rPr>
            <w:rFonts w:ascii="Times New Roman" w:hAnsi="Times New Roman" w:cs="Times New Roman"/>
            <w:sz w:val="24"/>
            <w:szCs w:val="24"/>
          </w:rPr>
          <w:delText xml:space="preserve">  </w:delText>
        </w:r>
      </w:del>
      <w:ins w:id="21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addition, a key decision of public transit users is when to leave </w:t>
      </w:r>
      <w:del w:id="220" w:author="Liu, Luyu" w:date="2020-06-21T15:07:00Z">
        <w:r w:rsidDel="00942A6C">
          <w:rPr>
            <w:rFonts w:ascii="Times New Roman" w:hAnsi="Times New Roman" w:cs="Times New Roman"/>
            <w:sz w:val="24"/>
            <w:szCs w:val="24"/>
          </w:rPr>
          <w:delText xml:space="preserve">their </w:delText>
        </w:r>
      </w:del>
      <w:r>
        <w:rPr>
          <w:rFonts w:ascii="Times New Roman" w:hAnsi="Times New Roman" w:cs="Times New Roman"/>
          <w:sz w:val="24"/>
          <w:szCs w:val="24"/>
        </w:rPr>
        <w:t>home (or other origin) to travel to a stop; therefore, the impact of RTI on waiting times may vary with walking time to the stop</w:t>
      </w:r>
      <w:ins w:id="221" w:author="Liu, Luyu" w:date="2020-06-21T15:03:00Z">
        <w:r w:rsidR="00E91427">
          <w:rPr>
            <w:rFonts w:ascii="Times New Roman" w:hAnsi="Times New Roman" w:cs="Times New Roman"/>
            <w:sz w:val="24"/>
            <w:szCs w:val="24"/>
          </w:rPr>
          <w:t xml:space="preserve"> </w:t>
        </w:r>
        <w:r w:rsidR="00E91427">
          <w:rPr>
            <w:rFonts w:ascii="Times New Roman" w:hAnsi="Times New Roman" w:cs="Times New Roman"/>
            <w:sz w:val="24"/>
            <w:szCs w:val="24"/>
          </w:rPr>
          <w:fldChar w:fldCharType="begin" w:fldLock="1"/>
        </w:r>
      </w:ins>
      <w:r w:rsidR="00BD0837">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E91427">
        <w:rPr>
          <w:rFonts w:ascii="Times New Roman" w:hAnsi="Times New Roman" w:cs="Times New Roman"/>
          <w:sz w:val="24"/>
          <w:szCs w:val="24"/>
        </w:rPr>
        <w:fldChar w:fldCharType="separate"/>
      </w:r>
      <w:r w:rsidR="00E91427" w:rsidRPr="00E91427">
        <w:rPr>
          <w:rFonts w:ascii="Times New Roman" w:hAnsi="Times New Roman" w:cs="Times New Roman"/>
          <w:noProof/>
          <w:sz w:val="24"/>
          <w:szCs w:val="24"/>
        </w:rPr>
        <w:t>(Cats and Loutos 2016a)</w:t>
      </w:r>
      <w:ins w:id="222" w:author="Liu, Luyu" w:date="2020-06-21T15:03:00Z">
        <w:r w:rsidR="00E91427">
          <w:rPr>
            <w:rFonts w:ascii="Times New Roman" w:hAnsi="Times New Roman" w:cs="Times New Roman"/>
            <w:sz w:val="24"/>
            <w:szCs w:val="24"/>
          </w:rPr>
          <w:fldChar w:fldCharType="end"/>
        </w:r>
      </w:ins>
      <w:r>
        <w:rPr>
          <w:rFonts w:ascii="Times New Roman" w:hAnsi="Times New Roman" w:cs="Times New Roman"/>
          <w:sz w:val="24"/>
          <w:szCs w:val="24"/>
        </w:rPr>
        <w:t>.</w:t>
      </w:r>
      <w:del w:id="223" w:author="Liu, Luyu" w:date="2020-06-15T19:57:00Z">
        <w:r w:rsidDel="00A246E6">
          <w:rPr>
            <w:rFonts w:ascii="Times New Roman" w:hAnsi="Times New Roman" w:cs="Times New Roman"/>
            <w:sz w:val="24"/>
            <w:szCs w:val="24"/>
          </w:rPr>
          <w:delText xml:space="preserve">  </w:delText>
        </w:r>
      </w:del>
      <w:ins w:id="22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225" w:author="Liu, Luyu" w:date="2020-06-15T19:57:00Z">
        <w:r w:rsidDel="00A246E6">
          <w:rPr>
            <w:rFonts w:ascii="Times New Roman" w:hAnsi="Times New Roman" w:cs="Times New Roman"/>
            <w:sz w:val="24"/>
            <w:szCs w:val="24"/>
          </w:rPr>
          <w:delText xml:space="preserve">  </w:delText>
        </w:r>
      </w:del>
      <w:ins w:id="22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11FBBF68"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227"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xml:space="preserve">, the later related to the RTI updating </w:t>
      </w:r>
      <w:r>
        <w:rPr>
          <w:rFonts w:ascii="Times New Roman" w:hAnsi="Times New Roman" w:cs="Times New Roman"/>
          <w:sz w:val="24"/>
          <w:szCs w:val="24"/>
        </w:rPr>
        <w:lastRenderedPageBreak/>
        <w:t>frequency. Both can have impacts on RTI users.</w:t>
      </w:r>
      <w:del w:id="228" w:author="Liu, Luyu" w:date="2020-06-15T19:57:00Z">
        <w:r w:rsidDel="00A246E6">
          <w:rPr>
            <w:rFonts w:ascii="Times New Roman" w:hAnsi="Times New Roman" w:cs="Times New Roman"/>
            <w:sz w:val="24"/>
            <w:szCs w:val="24"/>
          </w:rPr>
          <w:delText xml:space="preserve">  </w:delText>
        </w:r>
      </w:del>
      <w:ins w:id="22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Based on the synchronization theory, we propose and model several trip planning strategies</w:t>
      </w:r>
      <w:del w:id="230"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231" w:author="Liu, Luyu" w:date="2020-06-15T19:57:00Z">
        <w:r w:rsidDel="00A246E6">
          <w:rPr>
            <w:rFonts w:ascii="Times New Roman" w:hAnsi="Times New Roman" w:cs="Times New Roman"/>
            <w:sz w:val="24"/>
            <w:szCs w:val="24"/>
          </w:rPr>
          <w:delText xml:space="preserve">  </w:delText>
        </w:r>
      </w:del>
      <w:ins w:id="23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4672CCE9"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233"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58BAF21C" w14:textId="05C28B84"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General Transit Feed Specification (GTFS) real-time provides a homogeneous protocol to effectively transmit transit real-time information with normalized standard. </w:t>
      </w:r>
      <w:del w:id="234" w:author="Liu, Luyu" w:date="2020-06-15T22:58:00Z">
        <w:r w:rsidDel="00960871">
          <w:rPr>
            <w:rFonts w:ascii="Times New Roman" w:hAnsi="Times New Roman" w:cs="Times New Roman"/>
            <w:sz w:val="24"/>
            <w:szCs w:val="24"/>
          </w:rPr>
          <w:delText>As a result, m</w:delText>
        </w:r>
      </w:del>
      <w:ins w:id="235" w:author="Liu, Luyu" w:date="2020-06-15T22:58:00Z">
        <w:r w:rsidR="00960871">
          <w:rPr>
            <w:rFonts w:ascii="Times New Roman" w:hAnsi="Times New Roman" w:cs="Times New Roman"/>
            <w:sz w:val="24"/>
            <w:szCs w:val="24"/>
          </w:rPr>
          <w:t>M</w:t>
        </w:r>
      </w:ins>
      <w:r>
        <w:rPr>
          <w:rFonts w:ascii="Times New Roman" w:hAnsi="Times New Roman" w:cs="Times New Roman"/>
          <w:sz w:val="24"/>
          <w:szCs w:val="24"/>
        </w:rPr>
        <w:t>ost RTI apps</w:t>
      </w:r>
      <w:r w:rsidRPr="000D420D">
        <w:rPr>
          <w:rFonts w:ascii="Times New Roman" w:hAnsi="Times New Roman" w:cs="Times New Roman"/>
          <w:sz w:val="24"/>
          <w:szCs w:val="24"/>
        </w:rPr>
        <w:t xml:space="preserve"> </w:t>
      </w:r>
      <w:del w:id="236" w:author="Liu, Luyu" w:date="2020-06-15T22:58:00Z">
        <w:r w:rsidRPr="000D420D" w:rsidDel="00F322BB">
          <w:rPr>
            <w:rFonts w:ascii="Times New Roman" w:hAnsi="Times New Roman" w:cs="Times New Roman"/>
            <w:sz w:val="24"/>
            <w:szCs w:val="24"/>
          </w:rPr>
          <w:delText xml:space="preserve">will </w:delText>
        </w:r>
      </w:del>
      <w:r w:rsidRPr="000D420D">
        <w:rPr>
          <w:rFonts w:ascii="Times New Roman" w:hAnsi="Times New Roman" w:cs="Times New Roman"/>
          <w:sz w:val="24"/>
          <w:szCs w:val="24"/>
        </w:rPr>
        <w:t xml:space="preserve">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57D63BE3"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1C320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w:t>
      </w:r>
      <w:ins w:id="237" w:author="Liu, Luyu" w:date="2020-06-15T23:14:00Z">
        <w:r w:rsidR="00A14DF9">
          <w:rPr>
            <w:rFonts w:ascii="Times New Roman" w:eastAsia="Yu Mincho" w:hAnsi="Times New Roman" w:cs="Times New Roman"/>
            <w:sz w:val="24"/>
            <w:szCs w:val="24"/>
            <w:lang w:eastAsia="ja-JP"/>
          </w:rPr>
          <w:t xml:space="preserve"> </w:t>
        </w:r>
      </w:ins>
      <w:ins w:id="238" w:author="Liu, Luyu" w:date="2020-06-22T17:23:00Z">
        <w:r w:rsidR="0031367D">
          <w:rPr>
            <w:rFonts w:ascii="Times New Roman" w:eastAsia="Yu Mincho" w:hAnsi="Times New Roman" w:cs="Times New Roman"/>
            <w:sz w:val="24"/>
            <w:szCs w:val="24"/>
            <w:lang w:eastAsia="ja-JP"/>
          </w:rPr>
          <w:fldChar w:fldCharType="begin" w:fldLock="1"/>
        </w:r>
      </w:ins>
      <w:r w:rsidR="004400AC">
        <w:rPr>
          <w:rFonts w:ascii="Times New Roman" w:eastAsia="Yu Mincho" w:hAnsi="Times New Roman" w:cs="Times New Roman"/>
          <w:sz w:val="24"/>
          <w:szCs w:val="24"/>
          <w:lang w:eastAsia="ja-JP"/>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sidR="0031367D">
        <w:rPr>
          <w:rFonts w:ascii="Times New Roman" w:eastAsia="Yu Mincho" w:hAnsi="Times New Roman" w:cs="Times New Roman"/>
          <w:sz w:val="24"/>
          <w:szCs w:val="24"/>
          <w:lang w:eastAsia="ja-JP"/>
        </w:rPr>
        <w:fldChar w:fldCharType="separate"/>
      </w:r>
      <w:r w:rsidR="0031367D" w:rsidRPr="0031367D">
        <w:rPr>
          <w:rFonts w:ascii="Times New Roman" w:eastAsia="Yu Mincho" w:hAnsi="Times New Roman" w:cs="Times New Roman"/>
          <w:noProof/>
          <w:sz w:val="24"/>
          <w:szCs w:val="24"/>
          <w:lang w:eastAsia="ja-JP"/>
        </w:rPr>
        <w:t>(Liu and Miller 2020)</w:t>
      </w:r>
      <w:ins w:id="239" w:author="Liu, Luyu" w:date="2020-06-22T17:23:00Z">
        <w:r w:rsidR="0031367D">
          <w:rPr>
            <w:rFonts w:ascii="Times New Roman" w:eastAsia="Yu Mincho" w:hAnsi="Times New Roman" w:cs="Times New Roman"/>
            <w:sz w:val="24"/>
            <w:szCs w:val="24"/>
            <w:lang w:eastAsia="ja-JP"/>
          </w:rPr>
          <w:fldChar w:fldCharType="end"/>
        </w:r>
      </w:ins>
      <w:r w:rsidR="00D94E97" w:rsidRPr="00E714F0">
        <w:rPr>
          <w:rFonts w:ascii="Times New Roman" w:eastAsia="Yu Mincho" w:hAnsi="Times New Roman" w:cs="Times New Roman"/>
          <w:sz w:val="24"/>
          <w:szCs w:val="24"/>
          <w:lang w:eastAsia="ja-JP"/>
        </w:rPr>
        <w:t xml:space="preserv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71CA8DAB"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To solve the temporal accuracy issue, we use</w:t>
      </w:r>
      <w:del w:id="240" w:author="Liu, Luyu" w:date="2020-06-22T17:24:00Z">
        <w:r w:rsidDel="0031367D">
          <w:rPr>
            <w:rFonts w:ascii="Times New Roman" w:hAnsi="Times New Roman" w:cs="Times New Roman"/>
            <w:sz w:val="24"/>
            <w:szCs w:val="24"/>
          </w:rPr>
          <w:delText>d</w:delText>
        </w:r>
      </w:del>
      <w:r>
        <w:rPr>
          <w:rFonts w:ascii="Times New Roman" w:hAnsi="Times New Roman" w:cs="Times New Roman"/>
          <w:sz w:val="24"/>
          <w:szCs w:val="24"/>
        </w:rPr>
        <w:t xml:space="preserve"> </w:t>
      </w:r>
      <w:del w:id="241"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242" w:author="Liu, Luyu" w:date="2020-06-16T19:45:00Z">
        <w:r w:rsidDel="00970BC4">
          <w:rPr>
            <w:rFonts w:ascii="Times New Roman" w:hAnsi="Times New Roman" w:cs="Times New Roman"/>
            <w:sz w:val="24"/>
            <w:szCs w:val="24"/>
          </w:rPr>
          <w:delText>A</w:delText>
        </w:r>
      </w:del>
      <w:ins w:id="243" w:author="Liu, Luyu" w:date="2020-06-16T19:46:00Z">
        <w:r w:rsidR="00CC0067">
          <w:rPr>
            <w:rFonts w:ascii="Times New Roman" w:hAnsi="Times New Roman" w:cs="Times New Roman"/>
            <w:sz w:val="24"/>
            <w:szCs w:val="24"/>
          </w:rPr>
          <w:t xml:space="preserve">automated passenger counter </w:t>
        </w:r>
      </w:ins>
      <w:del w:id="244" w:author="Liu, Luyu" w:date="2020-06-16T19:46:00Z">
        <w:r w:rsidDel="00CC0067">
          <w:rPr>
            <w:rFonts w:ascii="Times New Roman" w:hAnsi="Times New Roman" w:cs="Times New Roman"/>
            <w:sz w:val="24"/>
            <w:szCs w:val="24"/>
          </w:rPr>
          <w:delText xml:space="preserve">utomatic </w:delText>
        </w:r>
      </w:del>
      <w:del w:id="245"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246" w:author="Liu, Luyu" w:date="2020-06-16T19:47:00Z">
        <w:r w:rsidDel="00BB4F04">
          <w:rPr>
            <w:rFonts w:ascii="Times New Roman" w:hAnsi="Times New Roman" w:cs="Times New Roman"/>
            <w:sz w:val="24"/>
            <w:szCs w:val="24"/>
          </w:rPr>
          <w:delText xml:space="preserve">The </w:delText>
        </w:r>
      </w:del>
      <w:r>
        <w:rPr>
          <w:rFonts w:ascii="Times New Roman" w:hAnsi="Times New Roman" w:cs="Times New Roman"/>
          <w:sz w:val="24"/>
          <w:szCs w:val="24"/>
        </w:rPr>
        <w:t xml:space="preserve">APC data </w:t>
      </w:r>
      <w:del w:id="247" w:author="Liu, Luyu" w:date="2020-06-16T19:47:00Z">
        <w:r w:rsidDel="00BB4F04">
          <w:rPr>
            <w:rFonts w:ascii="Times New Roman" w:hAnsi="Times New Roman" w:cs="Times New Roman"/>
            <w:sz w:val="24"/>
            <w:szCs w:val="24"/>
          </w:rPr>
          <w:delText xml:space="preserve">is </w:delText>
        </w:r>
      </w:del>
      <w:ins w:id="248" w:author="Liu, Luyu" w:date="2020-06-16T19:47:00Z">
        <w:r w:rsidR="00BB4F04">
          <w:rPr>
            <w:rFonts w:ascii="Times New Roman" w:hAnsi="Times New Roman" w:cs="Times New Roman"/>
            <w:sz w:val="24"/>
            <w:szCs w:val="24"/>
          </w:rPr>
          <w:t xml:space="preserve">are </w:t>
        </w:r>
      </w:ins>
      <w:r>
        <w:rPr>
          <w:rFonts w:ascii="Times New Roman" w:hAnsi="Times New Roman" w:cs="Times New Roman"/>
          <w:sz w:val="24"/>
          <w:szCs w:val="24"/>
        </w:rPr>
        <w:t>collected by the passenger counters installed on each bus</w:t>
      </w:r>
      <w:del w:id="249" w:author="Liu, Luyu" w:date="2020-06-15T23:03:00Z">
        <w:r w:rsidDel="00244721">
          <w:rPr>
            <w:rFonts w:ascii="Times New Roman" w:hAnsi="Times New Roman" w:cs="Times New Roman"/>
            <w:sz w:val="24"/>
            <w:szCs w:val="24"/>
          </w:rPr>
          <w:delText>, which is primarily intended</w:delText>
        </w:r>
      </w:del>
      <w:r>
        <w:rPr>
          <w:rFonts w:ascii="Times New Roman" w:hAnsi="Times New Roman" w:cs="Times New Roman"/>
          <w:sz w:val="24"/>
          <w:szCs w:val="24"/>
        </w:rPr>
        <w:t xml:space="preserve"> to summary the ridership. Moreover, the data also contain</w:t>
      </w:r>
      <w:del w:id="250" w:author="Liu, Luyu" w:date="2020-06-16T19:47:00Z">
        <w:r w:rsidDel="00423DB9">
          <w:rPr>
            <w:rFonts w:ascii="Times New Roman" w:hAnsi="Times New Roman" w:cs="Times New Roman"/>
            <w:sz w:val="24"/>
            <w:szCs w:val="24"/>
          </w:rPr>
          <w:delText>s</w:delText>
        </w:r>
      </w:del>
      <w:r>
        <w:rPr>
          <w:rFonts w:ascii="Times New Roman" w:hAnsi="Times New Roman" w:cs="Times New Roman"/>
          <w:sz w:val="24"/>
          <w:szCs w:val="24"/>
        </w:rPr>
        <w:t xml:space="preserve"> the accurate arrival/departure time recorded promptly at each stop. Compared with GTFS, it is more appropriate to use APC to calculate the system performance and RTI-based users’ actual performance</w:t>
      </w:r>
      <w:ins w:id="251" w:author="Liu, Luyu" w:date="2020-06-15T23:00:00Z">
        <w:r w:rsidR="007C0955">
          <w:rPr>
            <w:rFonts w:ascii="Times New Roman" w:hAnsi="Times New Roman" w:cs="Times New Roman"/>
            <w:sz w:val="24"/>
            <w:szCs w:val="24"/>
          </w:rPr>
          <w:t xml:space="preserve"> for its higher temporal accuracy</w:t>
        </w:r>
      </w:ins>
      <w:r>
        <w:rPr>
          <w:rFonts w:ascii="Times New Roman" w:hAnsi="Times New Roman" w:cs="Times New Roman"/>
          <w:sz w:val="24"/>
          <w:szCs w:val="24"/>
        </w:rPr>
        <w:t xml:space="preserv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w:t>
      </w:r>
      <w:ins w:id="252" w:author="Liu, Luyu" w:date="2020-06-15T23:16:00Z">
        <w:r w:rsidR="00A14DF9">
          <w:rPr>
            <w:rFonts w:ascii="Times New Roman" w:hAnsi="Times New Roman" w:cs="Times New Roman"/>
            <w:sz w:val="24"/>
            <w:szCs w:val="24"/>
          </w:rPr>
          <w:t>trip and stop</w:t>
        </w:r>
      </w:ins>
      <w:del w:id="253"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254"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255"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256"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 xml:space="preserve">exists. </w:t>
      </w:r>
    </w:p>
    <w:p w14:paraId="16913567" w14:textId="184E64DC"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t>
      </w:r>
      <w:del w:id="257" w:author="Liu, Luyu" w:date="2020-06-16T19:48:00Z">
        <w:r w:rsidRPr="005062FD" w:rsidDel="0039143D">
          <w:rPr>
            <w:rFonts w:ascii="Times New Roman" w:hAnsi="Times New Roman" w:cs="Times New Roman"/>
            <w:sz w:val="24"/>
            <w:szCs w:val="24"/>
          </w:rPr>
          <w:delText>which makes</w:delText>
        </w:r>
      </w:del>
      <w:ins w:id="258" w:author="Liu, Luyu" w:date="2020-06-16T19:48:00Z">
        <w:r w:rsidR="0039143D">
          <w:rPr>
            <w:rFonts w:ascii="Times New Roman" w:hAnsi="Times New Roman" w:cs="Times New Roman"/>
            <w:sz w:val="24"/>
            <w:szCs w:val="24"/>
          </w:rPr>
          <w:t>making</w:t>
        </w:r>
      </w:ins>
      <w:r w:rsidRPr="005062FD">
        <w:rPr>
          <w:rFonts w:ascii="Times New Roman" w:hAnsi="Times New Roman" w:cs="Times New Roman"/>
          <w:sz w:val="24"/>
          <w:szCs w:val="24"/>
        </w:rPr>
        <w:t xml:space="preserve"> the waiting time a significant factor</w:t>
      </w:r>
      <w:del w:id="259" w:author="Liu, Luyu" w:date="2020-06-16T19:48:00Z">
        <w:r w:rsidRPr="005062FD" w:rsidDel="0039143D">
          <w:rPr>
            <w:rFonts w:ascii="Times New Roman" w:hAnsi="Times New Roman" w:cs="Times New Roman"/>
            <w:sz w:val="24"/>
            <w:szCs w:val="24"/>
          </w:rPr>
          <w:delText xml:space="preserve"> when actually using the system</w:delText>
        </w:r>
      </w:del>
      <w:r w:rsidRPr="005062FD">
        <w:rPr>
          <w:rFonts w:ascii="Times New Roman" w:hAnsi="Times New Roman" w:cs="Times New Roman"/>
          <w:sz w:val="24"/>
          <w:szCs w:val="24"/>
        </w:rPr>
        <w:t xml:space="preserve">;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w:t>
      </w:r>
      <w:del w:id="260" w:author="Liu, Luyu" w:date="2020-06-16T19:49:00Z">
        <w:r w:rsidRPr="005062FD" w:rsidDel="005C4682">
          <w:rPr>
            <w:rFonts w:ascii="Times New Roman" w:hAnsi="Times New Roman" w:cs="Times New Roman"/>
            <w:sz w:val="24"/>
            <w:szCs w:val="24"/>
          </w:rPr>
          <w:delText xml:space="preserve">and organized </w:delText>
        </w:r>
      </w:del>
      <w:r>
        <w:rPr>
          <w:rFonts w:ascii="Times New Roman" w:hAnsi="Times New Roman" w:cs="Times New Roman"/>
          <w:sz w:val="24"/>
          <w:szCs w:val="24"/>
        </w:rPr>
        <w:t xml:space="preserve">the </w:t>
      </w:r>
      <w:ins w:id="261" w:author="Liu, Luyu" w:date="2020-06-16T19:49:00Z">
        <w:r w:rsidR="007A4E80">
          <w:rPr>
            <w:rFonts w:ascii="Times New Roman" w:hAnsi="Times New Roman" w:cs="Times New Roman"/>
            <w:sz w:val="24"/>
            <w:szCs w:val="24"/>
          </w:rPr>
          <w:t xml:space="preserve">COTA </w:t>
        </w:r>
      </w:ins>
      <w:r w:rsidRPr="005062FD">
        <w:rPr>
          <w:rFonts w:ascii="Times New Roman" w:hAnsi="Times New Roman" w:cs="Times New Roman"/>
          <w:sz w:val="24"/>
          <w:szCs w:val="24"/>
        </w:rPr>
        <w:t xml:space="preserve">GTFS </w:t>
      </w:r>
      <w:del w:id="262" w:author="Liu, Luyu" w:date="2020-06-16T19:49:00Z">
        <w:r w:rsidRPr="005062FD" w:rsidDel="006473C0">
          <w:rPr>
            <w:rFonts w:ascii="Times New Roman" w:hAnsi="Times New Roman" w:cs="Times New Roman"/>
            <w:sz w:val="24"/>
            <w:szCs w:val="24"/>
          </w:rPr>
          <w:delText>schedule data</w:delText>
        </w:r>
      </w:del>
      <w:ins w:id="263" w:author="Liu, Luyu" w:date="2020-06-16T19:49:00Z">
        <w:r w:rsidR="006473C0">
          <w:rPr>
            <w:rFonts w:ascii="Times New Roman" w:hAnsi="Times New Roman" w:cs="Times New Roman"/>
            <w:sz w:val="24"/>
            <w:szCs w:val="24"/>
          </w:rPr>
          <w:t>data</w:t>
        </w:r>
      </w:ins>
      <w:r w:rsidRPr="005062FD">
        <w:rPr>
          <w:rFonts w:ascii="Times New Roman" w:hAnsi="Times New Roman" w:cs="Times New Roman"/>
          <w:sz w:val="24"/>
          <w:szCs w:val="24"/>
        </w:rPr>
        <w:t xml:space="preserve"> in MongoDB and Python environment </w:t>
      </w:r>
      <w:del w:id="264" w:author="Liu, Luyu" w:date="2020-06-16T19:49:00Z">
        <w:r w:rsidRPr="005062FD" w:rsidDel="005B2415">
          <w:rPr>
            <w:rFonts w:ascii="Times New Roman" w:hAnsi="Times New Roman" w:cs="Times New Roman"/>
            <w:sz w:val="24"/>
            <w:szCs w:val="24"/>
          </w:rPr>
          <w:delText xml:space="preserve">from Application Programming Interface </w:delText>
        </w:r>
        <w:r w:rsidRPr="005062FD" w:rsidDel="00761023">
          <w:rPr>
            <w:rFonts w:ascii="Times New Roman" w:hAnsi="Times New Roman" w:cs="Times New Roman"/>
            <w:sz w:val="24"/>
            <w:szCs w:val="24"/>
          </w:rPr>
          <w:delText xml:space="preserve">(API) </w:delText>
        </w:r>
        <w:r w:rsidRPr="005062FD" w:rsidDel="005B2415">
          <w:rPr>
            <w:rFonts w:ascii="Times New Roman" w:hAnsi="Times New Roman" w:cs="Times New Roman"/>
            <w:sz w:val="24"/>
            <w:szCs w:val="24"/>
          </w:rPr>
          <w:delText xml:space="preserve">provided by </w:delText>
        </w:r>
        <w:r w:rsidRPr="005062FD" w:rsidDel="004150C3">
          <w:rPr>
            <w:rFonts w:ascii="Times New Roman" w:hAnsi="Times New Roman" w:cs="Times New Roman"/>
            <w:sz w:val="24"/>
            <w:szCs w:val="24"/>
          </w:rPr>
          <w:delText xml:space="preserve">COTA </w:delText>
        </w:r>
      </w:del>
      <w:r w:rsidRPr="005062FD">
        <w:rPr>
          <w:rFonts w:ascii="Times New Roman" w:hAnsi="Times New Roman" w:cs="Times New Roman"/>
          <w:sz w:val="24"/>
          <w:szCs w:val="24"/>
        </w:rPr>
        <w:t xml:space="preserve">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265"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5F2C85DC" w:rsidR="005A464A" w:rsidRDefault="005A464A">
      <w:pPr>
        <w:ind w:firstLine="720"/>
        <w:jc w:val="both"/>
        <w:rPr>
          <w:rFonts w:ascii="Times New Roman" w:hAnsi="Times New Roman" w:cs="Times New Roman"/>
          <w:sz w:val="24"/>
          <w:szCs w:val="24"/>
        </w:rPr>
        <w:pPrChange w:id="266"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sidR="004400AC">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2019)"},"properties":{"noteIndex":0},"schema":"https://github.com/citation-style-language/schema/raw/master/csl-citation.json"}</w:instrText>
      </w:r>
      <w:r>
        <w:rPr>
          <w:rFonts w:ascii="Times New Roman" w:hAnsi="Times New Roman" w:cs="Times New Roman"/>
          <w:sz w:val="24"/>
          <w:szCs w:val="24"/>
        </w:rPr>
        <w:fldChar w:fldCharType="separate"/>
      </w:r>
      <w:r w:rsidR="004400AC" w:rsidRPr="004400AC">
        <w:rPr>
          <w:rFonts w:ascii="Times New Roman" w:hAnsi="Times New Roman" w:cs="Times New Roman"/>
          <w:noProof/>
          <w:sz w:val="24"/>
          <w:szCs w:val="24"/>
        </w:rPr>
        <w:t>(Liu and Miller 2020)</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267"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268"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del w:id="269" w:author="Liu, Luyu" w:date="2020-06-15T19:57:00Z">
        <w:r w:rsidDel="00A246E6">
          <w:rPr>
            <w:rFonts w:ascii="Times New Roman" w:hAnsi="Times New Roman" w:cs="Times New Roman"/>
            <w:sz w:val="24"/>
            <w:szCs w:val="24"/>
          </w:rPr>
          <w:delText xml:space="preserve">  </w:delText>
        </w:r>
      </w:del>
      <w:ins w:id="27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410A7C25" w:rsidR="005A464A" w:rsidDel="005C7387" w:rsidRDefault="005A464A" w:rsidP="0052176D">
      <w:pPr>
        <w:ind w:firstLine="720"/>
        <w:jc w:val="both"/>
        <w:rPr>
          <w:del w:id="271"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272"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ins w:id="273" w:author="Liu, Luyu" w:date="2020-06-20T15:12:00Z">
        <w:r w:rsidR="008A318A">
          <w:rPr>
            <w:rFonts w:ascii="Times New Roman" w:hAnsi="Times New Roman" w:cs="Times New Roman"/>
            <w:sz w:val="24"/>
            <w:szCs w:val="24"/>
          </w:rPr>
          <w:t xml:space="preserve"> and riding time deviation </w:t>
        </w:r>
      </w:ins>
      <w:ins w:id="274" w:author="Liu, Luyu" w:date="2020-06-20T15:13:00Z">
        <w:r w:rsidR="008A318A">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performance","type":"article-journal","volume":"145"},"uris":["http://www.mendeley.com/documents/?uuid=5f056a50-65ea-4882-a5c4-bb6541f2ad61"]}],"mendeley":{"formattedCitation":"(Cats 2019)","plainTextFormattedCitation":"(Cats 2019)","previouslyFormattedCitation":"(Cats 2019)"},"properties":{"noteIndex":0},"schema":"https://github.com/citation-style-language/schema/raw/master/csl-citation.json"}</w:instrText>
      </w:r>
      <w:r w:rsidR="008A318A">
        <w:rPr>
          <w:rFonts w:ascii="Times New Roman" w:hAnsi="Times New Roman" w:cs="Times New Roman"/>
          <w:sz w:val="24"/>
          <w:szCs w:val="24"/>
        </w:rPr>
        <w:fldChar w:fldCharType="separate"/>
      </w:r>
      <w:r w:rsidR="008A318A" w:rsidRPr="008A318A">
        <w:rPr>
          <w:rFonts w:ascii="Times New Roman" w:hAnsi="Times New Roman" w:cs="Times New Roman"/>
          <w:noProof/>
          <w:sz w:val="24"/>
          <w:szCs w:val="24"/>
        </w:rPr>
        <w:t>(Cats 2019)</w:t>
      </w:r>
      <w:ins w:id="275" w:author="Liu, Luyu" w:date="2020-06-20T15:13:00Z">
        <w:r w:rsidR="008A318A">
          <w:rPr>
            <w:rFonts w:ascii="Times New Roman" w:hAnsi="Times New Roman" w:cs="Times New Roman"/>
            <w:sz w:val="24"/>
            <w:szCs w:val="24"/>
          </w:rPr>
          <w:fldChar w:fldCharType="end"/>
        </w:r>
      </w:ins>
      <w:r>
        <w:rPr>
          <w:rFonts w:ascii="Times New Roman" w:hAnsi="Times New Roman" w:cs="Times New Roman"/>
          <w:sz w:val="24"/>
          <w:szCs w:val="24"/>
        </w:rPr>
        <w:t xml:space="preserve">, it is the time difference between </w:t>
      </w:r>
      <w:ins w:id="276" w:author="Liu, Luyu" w:date="2020-06-20T16:17:00Z">
        <w:r w:rsidR="006E2BE1">
          <w:rPr>
            <w:rFonts w:ascii="Times New Roman" w:hAnsi="Times New Roman" w:cs="Times New Roman"/>
            <w:sz w:val="24"/>
            <w:szCs w:val="24"/>
          </w:rPr>
          <w:t xml:space="preserve">the </w:t>
        </w:r>
      </w:ins>
      <w:ins w:id="277" w:author="Liu, Luyu" w:date="2020-06-20T16:20:00Z">
        <w:r w:rsidR="00634294">
          <w:rPr>
            <w:rFonts w:ascii="Times New Roman" w:hAnsi="Times New Roman" w:cs="Times New Roman"/>
            <w:sz w:val="24"/>
            <w:szCs w:val="24"/>
          </w:rPr>
          <w:t xml:space="preserve">estimated </w:t>
        </w:r>
      </w:ins>
      <w:ins w:id="278" w:author="Liu, Luyu" w:date="2020-06-20T16:17:00Z">
        <w:r w:rsidR="006E2BE1">
          <w:rPr>
            <w:rFonts w:ascii="Times New Roman" w:hAnsi="Times New Roman" w:cs="Times New Roman"/>
            <w:sz w:val="24"/>
            <w:szCs w:val="24"/>
          </w:rPr>
          <w:t xml:space="preserve">time of departure </w:t>
        </w:r>
      </w:ins>
      <w:ins w:id="279" w:author="Liu, Luyu" w:date="2020-06-20T16:20:00Z">
        <w:r w:rsidR="00634294">
          <w:rPr>
            <w:rFonts w:ascii="Times New Roman" w:hAnsi="Times New Roman" w:cs="Times New Roman"/>
            <w:sz w:val="24"/>
            <w:szCs w:val="24"/>
          </w:rPr>
          <w:t xml:space="preserve">estimated </w:t>
        </w:r>
        <w:r w:rsidR="00B1390E">
          <w:rPr>
            <w:rFonts w:ascii="Times New Roman" w:hAnsi="Times New Roman" w:cs="Times New Roman"/>
            <w:sz w:val="24"/>
            <w:szCs w:val="24"/>
          </w:rPr>
          <w:t xml:space="preserve">before the bus arrival </w:t>
        </w:r>
      </w:ins>
      <w:ins w:id="280" w:author="Liu, Luyu" w:date="2020-06-20T16:17:00Z">
        <w:r w:rsidR="006E2BE1">
          <w:rPr>
            <w:rFonts w:ascii="Times New Roman" w:hAnsi="Times New Roman" w:cs="Times New Roman"/>
            <w:sz w:val="24"/>
            <w:szCs w:val="24"/>
          </w:rPr>
          <w:t xml:space="preserve">and the </w:t>
        </w:r>
        <w:r w:rsidR="00634294">
          <w:rPr>
            <w:rFonts w:ascii="Times New Roman" w:hAnsi="Times New Roman" w:cs="Times New Roman"/>
            <w:sz w:val="24"/>
            <w:szCs w:val="24"/>
          </w:rPr>
          <w:t xml:space="preserve">actual </w:t>
        </w:r>
        <w:r w:rsidR="006E2BE1">
          <w:rPr>
            <w:rFonts w:ascii="Times New Roman" w:hAnsi="Times New Roman" w:cs="Times New Roman"/>
            <w:sz w:val="24"/>
            <w:szCs w:val="24"/>
          </w:rPr>
          <w:t xml:space="preserve">time of departure at the </w:t>
        </w:r>
      </w:ins>
      <w:ins w:id="281" w:author="Liu, Luyu" w:date="2020-06-20T16:18:00Z">
        <w:r w:rsidR="00634294">
          <w:rPr>
            <w:rFonts w:ascii="Times New Roman" w:hAnsi="Times New Roman" w:cs="Times New Roman"/>
            <w:sz w:val="24"/>
            <w:szCs w:val="24"/>
          </w:rPr>
          <w:t xml:space="preserve">target </w:t>
        </w:r>
      </w:ins>
      <w:ins w:id="282" w:author="Liu, Luyu" w:date="2020-06-20T16:17:00Z">
        <w:r w:rsidR="006E2BE1">
          <w:rPr>
            <w:rFonts w:ascii="Times New Roman" w:hAnsi="Times New Roman" w:cs="Times New Roman"/>
            <w:sz w:val="24"/>
            <w:szCs w:val="24"/>
          </w:rPr>
          <w:t>stop</w:t>
        </w:r>
        <w:r w:rsidR="006E2BE1" w:rsidDel="008F43F7">
          <w:rPr>
            <w:rFonts w:ascii="Times New Roman" w:hAnsi="Times New Roman" w:cs="Times New Roman"/>
            <w:sz w:val="24"/>
            <w:szCs w:val="24"/>
          </w:rPr>
          <w:t xml:space="preserve"> </w:t>
        </w:r>
      </w:ins>
      <w:del w:id="283" w:author="Liu, Luyu" w:date="2020-06-20T16:06:00Z">
        <w:r w:rsidDel="008F43F7">
          <w:rPr>
            <w:rFonts w:ascii="Times New Roman" w:hAnsi="Times New Roman" w:cs="Times New Roman"/>
            <w:sz w:val="24"/>
            <w:szCs w:val="24"/>
          </w:rPr>
          <w:delText>th</w:delText>
        </w:r>
        <w:r w:rsidR="00AE57D8" w:rsidDel="008F43F7">
          <w:rPr>
            <w:rFonts w:ascii="Times New Roman" w:hAnsi="Times New Roman" w:cs="Times New Roman"/>
            <w:sz w:val="24"/>
            <w:szCs w:val="24"/>
          </w:rPr>
          <w:delText>e actual time of departure</w:delText>
        </w:r>
        <w:r w:rsidDel="008F43F7">
          <w:rPr>
            <w:rFonts w:ascii="Times New Roman" w:hAnsi="Times New Roman" w:cs="Times New Roman"/>
            <w:sz w:val="24"/>
            <w:szCs w:val="24"/>
          </w:rPr>
          <w:delText xml:space="preserve"> and the </w:delText>
        </w:r>
        <w:r w:rsidR="00AE57D8" w:rsidDel="008F43F7">
          <w:rPr>
            <w:rFonts w:ascii="Times New Roman" w:hAnsi="Times New Roman" w:cs="Times New Roman"/>
            <w:sz w:val="24"/>
            <w:szCs w:val="24"/>
          </w:rPr>
          <w:delText>expected time of departure</w:delText>
        </w:r>
        <w:r w:rsidDel="008F43F7">
          <w:rPr>
            <w:rFonts w:ascii="Times New Roman" w:hAnsi="Times New Roman" w:cs="Times New Roman"/>
            <w:sz w:val="24"/>
            <w:szCs w:val="24"/>
          </w:rPr>
          <w:delText xml:space="preserve"> at the stop</w:delText>
        </w:r>
      </w:del>
      <w:r>
        <w:rPr>
          <w:rFonts w:ascii="Times New Roman" w:hAnsi="Times New Roman" w:cs="Times New Roman"/>
          <w:sz w:val="24"/>
          <w:szCs w:val="24"/>
        </w:rPr>
        <w:t xml:space="preserve">. </w:t>
      </w:r>
      <w:ins w:id="284" w:author="Liu, Luyu" w:date="2020-06-16T21:12:00Z">
        <w:r w:rsidR="00CE3C87">
          <w:rPr>
            <w:rFonts w:ascii="Times New Roman" w:hAnsi="Times New Roman" w:cs="Times New Roman"/>
            <w:sz w:val="24"/>
            <w:szCs w:val="24"/>
          </w:rPr>
          <w:t xml:space="preserve">It measures the over-estimation caused by </w:t>
        </w:r>
      </w:ins>
      <w:ins w:id="285" w:author="Liu, Luyu" w:date="2020-06-16T21:11:00Z">
        <w:r w:rsidR="00CE3C87">
          <w:rPr>
            <w:rFonts w:ascii="Times New Roman" w:hAnsi="Times New Roman" w:cs="Times New Roman"/>
            <w:sz w:val="24"/>
            <w:szCs w:val="24"/>
          </w:rPr>
          <w:t>bus accelerating, short signals, and skipping stops</w:t>
        </w:r>
      </w:ins>
      <w:ins w:id="286" w:author="Liu, Luyu" w:date="2020-06-20T15:14:00Z">
        <w:r w:rsidR="00F11B4F">
          <w:rPr>
            <w:rFonts w:ascii="Times New Roman" w:hAnsi="Times New Roman" w:cs="Times New Roman"/>
            <w:sz w:val="24"/>
            <w:szCs w:val="24"/>
          </w:rPr>
          <w:t xml:space="preserve"> between two stops</w:t>
        </w:r>
      </w:ins>
      <w:ins w:id="287" w:author="Liu, Luyu" w:date="2020-06-16T21:11:00Z">
        <w:r w:rsidR="00CE3C87">
          <w:rPr>
            <w:rFonts w:ascii="Times New Roman" w:hAnsi="Times New Roman" w:cs="Times New Roman"/>
            <w:sz w:val="24"/>
            <w:szCs w:val="24"/>
          </w:rPr>
          <w:t>.</w:t>
        </w:r>
      </w:ins>
      <w:ins w:id="288" w:author="Liu, Luyu" w:date="2020-06-20T15:15:00Z">
        <w:r w:rsidR="00CC1315">
          <w:rPr>
            <w:rFonts w:ascii="Times New Roman" w:hAnsi="Times New Roman" w:cs="Times New Roman"/>
            <w:sz w:val="24"/>
            <w:szCs w:val="24"/>
          </w:rPr>
          <w:t xml:space="preserve"> Many studies reported </w:t>
        </w:r>
      </w:ins>
      <w:ins w:id="289" w:author="Liu, Luyu" w:date="2020-06-20T15:16:00Z">
        <w:r w:rsidR="00CC1315">
          <w:rPr>
            <w:rFonts w:ascii="Times New Roman" w:hAnsi="Times New Roman" w:cs="Times New Roman"/>
            <w:sz w:val="24"/>
            <w:szCs w:val="24"/>
          </w:rPr>
          <w:t>t</w:t>
        </w:r>
      </w:ins>
      <w:ins w:id="290" w:author="Liu, Luyu" w:date="2020-06-20T15:15:00Z">
        <w:r w:rsidR="00CC1315">
          <w:rPr>
            <w:rFonts w:ascii="Times New Roman" w:hAnsi="Times New Roman" w:cs="Times New Roman"/>
            <w:sz w:val="24"/>
            <w:szCs w:val="24"/>
          </w:rPr>
          <w:t xml:space="preserve">he impact of </w:t>
        </w:r>
      </w:ins>
      <w:ins w:id="291" w:author="Liu, Luyu" w:date="2020-06-20T15:16:00Z">
        <w:r w:rsidR="00CC1315">
          <w:rPr>
            <w:rFonts w:ascii="Times New Roman" w:hAnsi="Times New Roman" w:cs="Times New Roman"/>
            <w:sz w:val="24"/>
            <w:szCs w:val="24"/>
          </w:rPr>
          <w:t xml:space="preserve">the delay propagation </w:t>
        </w:r>
      </w:ins>
      <w:ins w:id="292" w:author="Liu, Luyu" w:date="2020-06-20T15:17:00Z">
        <w:r w:rsidR="00CC1315">
          <w:rPr>
            <w:rFonts w:ascii="Times New Roman" w:hAnsi="Times New Roman" w:cs="Times New Roman"/>
            <w:sz w:val="24"/>
            <w:szCs w:val="24"/>
          </w:rPr>
          <w:t xml:space="preserve">on transit performance </w:t>
        </w:r>
      </w:ins>
      <w:ins w:id="293" w:author="Liu, Luyu" w:date="2020-06-20T15:38:00Z">
        <w:r w:rsidR="008D4F13">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8D4F13">
        <w:rPr>
          <w:rFonts w:ascii="Times New Roman" w:hAnsi="Times New Roman" w:cs="Times New Roman"/>
          <w:sz w:val="24"/>
          <w:szCs w:val="24"/>
        </w:rPr>
        <w:fldChar w:fldCharType="separate"/>
      </w:r>
      <w:r w:rsidR="008D4F13" w:rsidRPr="008D4F13">
        <w:rPr>
          <w:rFonts w:ascii="Times New Roman" w:hAnsi="Times New Roman" w:cs="Times New Roman"/>
          <w:noProof/>
          <w:sz w:val="24"/>
          <w:szCs w:val="24"/>
        </w:rPr>
        <w:t>(Cats 2019; Park et al. 2019)</w:t>
      </w:r>
      <w:ins w:id="294" w:author="Liu, Luyu" w:date="2020-06-20T15:38:00Z">
        <w:r w:rsidR="008D4F13">
          <w:rPr>
            <w:rFonts w:ascii="Times New Roman" w:hAnsi="Times New Roman" w:cs="Times New Roman"/>
            <w:sz w:val="24"/>
            <w:szCs w:val="24"/>
          </w:rPr>
          <w:fldChar w:fldCharType="end"/>
        </w:r>
        <w:r w:rsidR="000F0CA7">
          <w:rPr>
            <w:rFonts w:ascii="Times New Roman" w:hAnsi="Times New Roman" w:cs="Times New Roman"/>
            <w:sz w:val="24"/>
            <w:szCs w:val="24"/>
          </w:rPr>
          <w:t>, ridership and running time</w:t>
        </w:r>
      </w:ins>
      <w:ins w:id="295" w:author="Liu, Luyu" w:date="2020-06-20T16:00:00Z">
        <w:r w:rsidR="008E5AA7">
          <w:rPr>
            <w:rFonts w:ascii="Times New Roman" w:hAnsi="Times New Roman" w:cs="Times New Roman"/>
            <w:sz w:val="24"/>
            <w:szCs w:val="24"/>
          </w:rPr>
          <w:t xml:space="preserve"> </w:t>
        </w:r>
      </w:ins>
      <w:ins w:id="296" w:author="Liu, Luyu" w:date="2020-06-20T15:39:00Z">
        <w:r w:rsidR="008D4F13">
          <w:rPr>
            <w:rFonts w:ascii="Times New Roman" w:hAnsi="Times New Roman" w:cs="Times New Roman"/>
            <w:sz w:val="24"/>
            <w:szCs w:val="24"/>
          </w:rPr>
          <w:fldChar w:fldCharType="begin" w:fldLock="1"/>
        </w:r>
      </w:ins>
      <w:r w:rsidR="003E0FCA">
        <w:rPr>
          <w:rFonts w:ascii="Times New Roman" w:hAnsi="Times New Roman" w:cs="Times New Roman"/>
          <w:sz w:val="24"/>
          <w:szCs w:val="24"/>
        </w:rP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E0FCA">
        <w:rPr>
          <w:rFonts w:ascii="Times New Roman" w:hAnsi="Times New Roman" w:cs="Times New Roman" w:hint="eastAsia"/>
          <w:sz w:val="24"/>
          <w:szCs w:val="24"/>
        </w:rPr>
        <w:instrText>0197-6729","author":[{"dropping-particle":"","family":"El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Geneidy","given":"Ahmed M","non-dropping-particle":"","parse-names":false,"suffix":""},{"dropping-particle":"","family":"Horning","given":"Jessica","non-dropping-particle":"","parse-names":false,"s</w:instrText>
      </w:r>
      <w:r w:rsidR="003E0FCA">
        <w:rPr>
          <w:rFonts w:ascii="Times New Roman" w:hAnsi="Times New Roman" w:cs="Times New Roman"/>
          <w:sz w:val="24"/>
          <w:szCs w:val="24"/>
        </w:rP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E0FCA">
        <w:rPr>
          <w:rFonts w:ascii="Times New Roman" w:hAnsi="Times New Roman" w:cs="Times New Roman" w:hint="eastAsia"/>
          <w:sz w:val="24"/>
          <w:szCs w:val="24"/>
        </w:rPr>
        <w:instrText>4cf6-8270-b23893a423f9"]}],"mendeley":{"formattedCitation":"(El-Geneidy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2011)","plainTextFormattedCitation":"(El-Geneidy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2011)","previouslyFormattedCitation":"(El-Geneidy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2011)"},"properties":{"noteIndex":0},"schema":"https://github.com/citation-style-language/schema/raw/master/csl-citation.json"}</w:instrText>
      </w:r>
      <w:r w:rsidR="008D4F13">
        <w:rPr>
          <w:rFonts w:ascii="Times New Roman" w:hAnsi="Times New Roman" w:cs="Times New Roman"/>
          <w:sz w:val="24"/>
          <w:szCs w:val="24"/>
        </w:rPr>
        <w:fldChar w:fldCharType="separate"/>
      </w:r>
      <w:r w:rsidR="000F0CA7" w:rsidRPr="000F0CA7">
        <w:rPr>
          <w:rFonts w:ascii="Times New Roman" w:hAnsi="Times New Roman" w:cs="Times New Roman" w:hint="eastAsia"/>
          <w:noProof/>
          <w:sz w:val="24"/>
          <w:szCs w:val="24"/>
        </w:rPr>
        <w:t>(El-Geneidy et al. 2006; El</w:t>
      </w:r>
      <w:r w:rsidR="000F0CA7" w:rsidRPr="000F0CA7">
        <w:rPr>
          <w:rFonts w:ascii="Times New Roman" w:hAnsi="Times New Roman" w:cs="Times New Roman" w:hint="eastAsia"/>
          <w:noProof/>
          <w:sz w:val="24"/>
          <w:szCs w:val="24"/>
        </w:rPr>
        <w:t>‐</w:t>
      </w:r>
      <w:r w:rsidR="000F0CA7" w:rsidRPr="000F0CA7">
        <w:rPr>
          <w:rFonts w:ascii="Times New Roman" w:hAnsi="Times New Roman" w:cs="Times New Roman" w:hint="eastAsia"/>
          <w:noProof/>
          <w:sz w:val="24"/>
          <w:szCs w:val="24"/>
        </w:rPr>
        <w:t>Geneidy, Horning, and Krizek 2011)</w:t>
      </w:r>
      <w:ins w:id="297" w:author="Liu, Luyu" w:date="2020-06-20T15:39:00Z">
        <w:r w:rsidR="008D4F13">
          <w:rPr>
            <w:rFonts w:ascii="Times New Roman" w:hAnsi="Times New Roman" w:cs="Times New Roman"/>
            <w:sz w:val="24"/>
            <w:szCs w:val="24"/>
          </w:rPr>
          <w:fldChar w:fldCharType="end"/>
        </w:r>
        <w:r w:rsidR="008E5AA7">
          <w:rPr>
            <w:rFonts w:ascii="Times New Roman" w:hAnsi="Times New Roman" w:cs="Times New Roman"/>
            <w:sz w:val="24"/>
            <w:szCs w:val="24"/>
          </w:rPr>
          <w:t xml:space="preserve">. In this paper, we are </w:t>
        </w:r>
      </w:ins>
      <w:ins w:id="298" w:author="Liu, Luyu" w:date="2020-06-20T16:00:00Z">
        <w:r w:rsidR="008E5AA7">
          <w:rPr>
            <w:rFonts w:ascii="Times New Roman" w:hAnsi="Times New Roman" w:cs="Times New Roman"/>
            <w:sz w:val="24"/>
            <w:szCs w:val="24"/>
          </w:rPr>
          <w:t>going</w:t>
        </w:r>
      </w:ins>
      <w:ins w:id="299" w:author="Liu, Luyu" w:date="2020-06-20T15:39:00Z">
        <w:r w:rsidR="008E5AA7">
          <w:rPr>
            <w:rFonts w:ascii="Times New Roman" w:hAnsi="Times New Roman" w:cs="Times New Roman"/>
            <w:sz w:val="24"/>
            <w:szCs w:val="24"/>
          </w:rPr>
          <w:t xml:space="preserve"> </w:t>
        </w:r>
      </w:ins>
      <w:ins w:id="300" w:author="Liu, Luyu" w:date="2020-06-20T16:00:00Z">
        <w:r w:rsidR="008E5AA7">
          <w:rPr>
            <w:rFonts w:ascii="Times New Roman" w:hAnsi="Times New Roman" w:cs="Times New Roman"/>
            <w:sz w:val="24"/>
            <w:szCs w:val="24"/>
          </w:rPr>
          <w:t xml:space="preserve">to discuss the impact on waiting time specifically. </w:t>
        </w:r>
      </w:ins>
    </w:p>
    <w:p w14:paraId="00734E98" w14:textId="3752AC41" w:rsidR="005A464A" w:rsidRPr="005C7387" w:rsidRDefault="005A464A">
      <w:pPr>
        <w:ind w:firstLine="720"/>
        <w:jc w:val="both"/>
        <w:rPr>
          <w:rPrChange w:id="301" w:author="Liu, Luyu" w:date="2020-06-13T21:30:00Z">
            <w:rPr>
              <w:rStyle w:val="TimesNewRomanChar"/>
            </w:rPr>
          </w:rPrChange>
        </w:rPr>
        <w:pPrChange w:id="302" w:author="Liu, Luyu" w:date="2020-06-13T21:30:00Z">
          <w:pPr>
            <w:pStyle w:val="IndentTimesNewRoman"/>
            <w:jc w:val="both"/>
          </w:pPr>
        </w:pPrChange>
      </w:pPr>
      <w:r w:rsidRPr="005C7387">
        <w:rPr>
          <w:rFonts w:ascii="Times New Roman" w:hAnsi="Times New Roman" w:cs="Times New Roman"/>
          <w:sz w:val="24"/>
          <w:szCs w:val="24"/>
          <w:rPrChange w:id="303" w:author="Liu, Luyu" w:date="2020-06-13T21:30:00Z">
            <w:rPr/>
          </w:rPrChange>
        </w:rPr>
        <w:fldChar w:fldCharType="begin"/>
      </w:r>
      <w:r w:rsidRPr="005C7387">
        <w:rPr>
          <w:rFonts w:ascii="Times New Roman" w:hAnsi="Times New Roman" w:cs="Times New Roman"/>
          <w:sz w:val="24"/>
          <w:szCs w:val="24"/>
        </w:rPr>
        <w:instrText xml:space="preserve"> REF _Ref8118481 \h </w:instrText>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304" w:author="Liu, Luyu" w:date="2020-06-13T21:30:00Z">
            <w:rPr/>
          </w:rPrChange>
        </w:rPr>
      </w:r>
      <w:r w:rsidRPr="005C7387">
        <w:rPr>
          <w:rFonts w:ascii="Times New Roman" w:hAnsi="Times New Roman" w:cs="Times New Roman"/>
          <w:sz w:val="24"/>
          <w:szCs w:val="24"/>
          <w:rPrChange w:id="305" w:author="Liu, Luyu" w:date="2020-06-13T21:30:00Z">
            <w:rPr/>
          </w:rPrChange>
        </w:rPr>
        <w:fldChar w:fldCharType="separate"/>
      </w:r>
      <w:r w:rsidRPr="005C7387">
        <w:rPr>
          <w:rFonts w:ascii="Times New Roman" w:hAnsi="Times New Roman" w:cs="Times New Roman"/>
          <w:sz w:val="24"/>
          <w:szCs w:val="24"/>
        </w:rPr>
        <w:t xml:space="preserve">Figure </w:t>
      </w:r>
      <w:r w:rsidRPr="005C7387">
        <w:rPr>
          <w:rFonts w:ascii="Times New Roman" w:hAnsi="Times New Roman" w:cs="Times New Roman"/>
          <w:sz w:val="24"/>
          <w:szCs w:val="24"/>
          <w:rPrChange w:id="306" w:author="Liu, Luyu" w:date="2020-06-13T21:30:00Z">
            <w:rPr>
              <w:noProof/>
            </w:rPr>
          </w:rPrChange>
        </w:rPr>
        <w:t>1</w:t>
      </w:r>
      <w:r w:rsidRPr="005C7387">
        <w:rPr>
          <w:rFonts w:ascii="Times New Roman" w:hAnsi="Times New Roman" w:cs="Times New Roman"/>
          <w:sz w:val="24"/>
          <w:szCs w:val="24"/>
          <w:rPrChange w:id="307" w:author="Liu, Luyu" w:date="2020-06-13T21:30:00Z">
            <w:rPr/>
          </w:rPrChange>
        </w:rPr>
        <w:fldChar w:fldCharType="end"/>
      </w:r>
      <w:r w:rsidRPr="005C7387">
        <w:rPr>
          <w:rFonts w:ascii="Times New Roman" w:hAnsi="Times New Roman" w:cs="Times New Roman"/>
          <w:sz w:val="24"/>
          <w:szCs w:val="24"/>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w:t>
      </w:r>
      <w:proofErr w:type="gramStart"/>
      <w:r w:rsidRPr="005C7387">
        <w:rPr>
          <w:rFonts w:ascii="Times New Roman" w:hAnsi="Times New Roman" w:cs="Times New Roman"/>
          <w:sz w:val="24"/>
          <w:szCs w:val="24"/>
        </w:rPr>
        <w:t>user’s</w:t>
      </w:r>
      <w:proofErr w:type="gramEnd"/>
      <w:r w:rsidRPr="005C7387">
        <w:rPr>
          <w:rFonts w:ascii="Times New Roman" w:hAnsi="Times New Roman" w:cs="Times New Roman"/>
          <w:sz w:val="24"/>
          <w:szCs w:val="24"/>
        </w:rPr>
        <w:t xml:space="preserve">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308" w:name="_Ref8118481"/>
      <w:commentRangeStart w:id="309"/>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308"/>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309"/>
      <w:r>
        <w:rPr>
          <w:rStyle w:val="CommentReference"/>
        </w:rPr>
        <w:commentReference w:id="309"/>
      </w:r>
      <w:r>
        <w:rPr>
          <w:rFonts w:ascii="Times New Roman" w:hAnsi="Times New Roman" w:cs="Times New Roman"/>
          <w:sz w:val="24"/>
          <w:szCs w:val="24"/>
        </w:rPr>
        <w:t>.</w:t>
      </w:r>
    </w:p>
    <w:p w14:paraId="26010D44" w14:textId="19903438"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310"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311" w:author="Liu, Luyu" w:date="2020-06-12T16:22:00Z"/>
        </w:rPr>
      </w:pPr>
      <w:del w:id="312"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313" w:author="Liu, Luyu" w:date="2020-06-12T16:22:00Z"/>
          <w:rFonts w:ascii="Times New Roman" w:hAnsi="Times New Roman" w:cs="Times New Roman"/>
          <w:sz w:val="24"/>
          <w:szCs w:val="24"/>
        </w:rPr>
      </w:pPr>
      <w:bookmarkStart w:id="314" w:name="_Ref18334385"/>
      <w:del w:id="315"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314"/>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316"/>
      <w:commentRangeStart w:id="317"/>
      <w:r w:rsidRPr="0041102B">
        <w:rPr>
          <w:rFonts w:ascii="Times New Roman" w:hAnsi="Times New Roman" w:cs="Times New Roman"/>
          <w:b/>
          <w:sz w:val="24"/>
          <w:szCs w:val="24"/>
        </w:rPr>
        <w:t>Trip planning strategies</w:t>
      </w:r>
      <w:commentRangeEnd w:id="316"/>
      <w:r>
        <w:rPr>
          <w:rStyle w:val="CommentReference"/>
        </w:rPr>
        <w:commentReference w:id="316"/>
      </w:r>
      <w:commentRangeEnd w:id="317"/>
      <w:r>
        <w:rPr>
          <w:rStyle w:val="CommentReference"/>
        </w:rPr>
        <w:commentReference w:id="317"/>
      </w:r>
    </w:p>
    <w:p w14:paraId="34D4393A" w14:textId="67830C1A" w:rsidR="00E92211" w:rsidRPr="00E92211" w:rsidRDefault="005A464A">
      <w:pPr>
        <w:pStyle w:val="Caption"/>
        <w:keepNext/>
        <w:jc w:val="both"/>
        <w:rPr>
          <w:rFonts w:ascii="Times New Roman" w:hAnsi="Times New Roman" w:cs="Times New Roman"/>
          <w:sz w:val="24"/>
          <w:szCs w:val="24"/>
        </w:rPr>
        <w:pPrChange w:id="318" w:author="Liu, Luyu" w:date="2020-06-12T10:21:00Z">
          <w:pPr/>
        </w:pPrChange>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w:t>
      </w:r>
      <w:ins w:id="319" w:author="Liu, Luyu" w:date="2020-06-12T10:21:00Z">
        <w:r w:rsidR="00E92211">
          <w:rPr>
            <w:rFonts w:ascii="Times New Roman" w:hAnsi="Times New Roman" w:cs="Times New Roman"/>
            <w:i w:val="0"/>
            <w:iCs w:val="0"/>
            <w:color w:val="auto"/>
            <w:sz w:val="24"/>
            <w:szCs w:val="24"/>
          </w:rPr>
          <w:t xml:space="preserve">home departure time. </w:t>
        </w:r>
        <w:proofErr w:type="gramStart"/>
        <w:r w:rsidR="00E92211">
          <w:rPr>
            <w:rFonts w:ascii="Times New Roman" w:hAnsi="Times New Roman" w:cs="Times New Roman"/>
            <w:i w:val="0"/>
            <w:iCs w:val="0"/>
            <w:color w:val="auto"/>
            <w:sz w:val="24"/>
            <w:szCs w:val="24"/>
          </w:rPr>
          <w:t>A</w:t>
        </w:r>
      </w:ins>
      <w:proofErr w:type="gramEnd"/>
      <w:del w:id="320" w:author="Liu, Luyu" w:date="2020-06-12T10:21:00Z">
        <w:r w:rsidRPr="00924D51" w:rsidDel="00E92211">
          <w:rPr>
            <w:rFonts w:ascii="Times New Roman" w:hAnsi="Times New Roman" w:cs="Times New Roman"/>
            <w:i w:val="0"/>
            <w:iCs w:val="0"/>
            <w:color w:val="auto"/>
            <w:sz w:val="24"/>
            <w:szCs w:val="24"/>
          </w:rPr>
          <w:delText>HD</w:delText>
        </w:r>
      </w:del>
      <w:ins w:id="321"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 xml:space="preserve">uming no disturbance </w:t>
        </w:r>
        <w:bookmarkStart w:id="322" w:name="_GoBack"/>
        <w:bookmarkEnd w:id="322"/>
        <w:r w:rsidR="00E92211" w:rsidRPr="007C3268">
          <w:rPr>
            <w:rFonts w:ascii="Times New Roman" w:hAnsi="Times New Roman" w:cs="Times New Roman"/>
            <w:i w:val="0"/>
            <w:iCs w:val="0"/>
            <w:color w:val="auto"/>
            <w:sz w:val="24"/>
            <w:szCs w:val="24"/>
          </w:rPr>
          <w:t xml:space="preserve">on user’s walking and boarding process, different </w:t>
        </w:r>
        <w:r w:rsidR="00E92211" w:rsidRPr="007C3268">
          <w:rPr>
            <w:rFonts w:ascii="Times New Roman" w:hAnsi="Times New Roman" w:cs="Times New Roman"/>
            <w:i w:val="0"/>
            <w:iCs w:val="0"/>
            <w:color w:val="auto"/>
            <w:sz w:val="24"/>
            <w:szCs w:val="24"/>
          </w:rPr>
          <w:lastRenderedPageBreak/>
          <w:t>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323" w:author="Liu, Luyu" w:date="2020-06-12T10:21:00Z">
        <w:r w:rsidRPr="00924D51" w:rsidDel="00E92211">
          <w:rPr>
            <w:rFonts w:ascii="Times New Roman" w:hAnsi="Times New Roman" w:cs="Times New Roman"/>
            <w:i w:val="0"/>
            <w:iCs w:val="0"/>
            <w:color w:val="auto"/>
            <w:sz w:val="24"/>
            <w:szCs w:val="24"/>
          </w:rPr>
          <w:delText>T.</w:delText>
        </w:r>
      </w:del>
      <w:del w:id="324" w:author="Liu, Luyu" w:date="2020-06-12T10:20:00Z">
        <w:r w:rsidRPr="00924D51" w:rsidDel="00E92211">
          <w:rPr>
            <w:rFonts w:ascii="Times New Roman" w:hAnsi="Times New Roman" w:cs="Times New Roman"/>
            <w:i w:val="0"/>
            <w:iCs w:val="0"/>
            <w:color w:val="auto"/>
            <w:sz w:val="24"/>
            <w:szCs w:val="24"/>
          </w:rPr>
          <w:delText xml:space="preserve"> </w:delText>
        </w:r>
      </w:del>
      <w:del w:id="325" w:author="Liu, Luyu" w:date="2020-06-12T10:19:00Z">
        <w:r w:rsidRPr="00924D51" w:rsidDel="00E92211">
          <w:rPr>
            <w:rFonts w:ascii="Times New Roman" w:hAnsi="Times New Roman" w:cs="Times New Roman"/>
            <w:i w:val="0"/>
            <w:iCs w:val="0"/>
            <w:color w:val="auto"/>
            <w:sz w:val="24"/>
            <w:szCs w:val="24"/>
          </w:rPr>
          <w:fldChar w:fldCharType="begin"/>
        </w:r>
        <w:r w:rsidRPr="009D3D88" w:rsidDel="00E92211">
          <w:rPr>
            <w:rFonts w:ascii="Times New Roman" w:hAnsi="Times New Roman" w:cs="Times New Roman"/>
            <w:i w:val="0"/>
            <w:iCs w:val="0"/>
            <w:color w:val="auto"/>
            <w:sz w:val="24"/>
            <w:szCs w:val="24"/>
          </w:rPr>
          <w:delInstrText xml:space="preserve"> REF _Ref24055515 \h  \* MERGEFORMAT </w:delInstrText>
        </w:r>
        <w:r w:rsidRPr="00924D51" w:rsidDel="00E92211">
          <w:rPr>
            <w:rFonts w:ascii="Times New Roman" w:hAnsi="Times New Roman" w:cs="Times New Roman"/>
            <w:i w:val="0"/>
            <w:iCs w:val="0"/>
            <w:color w:val="auto"/>
            <w:sz w:val="24"/>
            <w:szCs w:val="24"/>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rsidP="00007AEA">
            <w:pPr>
              <w:jc w:val="center"/>
              <w:rPr>
                <w:rFonts w:ascii="Times New Roman" w:eastAsia="Yu Mincho" w:hAnsi="Times New Roman" w:cs="Times New Roman"/>
                <w:sz w:val="24"/>
                <w:szCs w:val="24"/>
                <w:lang w:eastAsia="ja-JP"/>
              </w:rPr>
            </w:pPr>
          </w:p>
        </w:tc>
        <w:tc>
          <w:tcPr>
            <w:tcW w:w="4465" w:type="pct"/>
            <w:vAlign w:val="center"/>
            <w:hideMark/>
          </w:tcPr>
          <w:p w14:paraId="77196138" w14:textId="1543A813" w:rsidR="00564BD6" w:rsidRPr="00B47B00" w:rsidRDefault="009D3D88" w:rsidP="001B0999">
            <w:pPr>
              <w:rPr>
                <w:rFonts w:ascii="Times New Roman" w:eastAsia="Yu Mincho" w:hAnsi="Times New Roman" w:cs="Times New Roman"/>
                <w:sz w:val="24"/>
                <w:szCs w:val="24"/>
              </w:rPr>
            </w:pPr>
            <m:oMathPara>
              <m:oMath>
                <m:r>
                  <w:ins w:id="326" w:author="Liu, Luyu" w:date="2020-06-20T22:32:00Z">
                    <w:rPr>
                      <w:rFonts w:ascii="Cambria Math" w:hAnsi="Cambria Math" w:cs="Times New Roman"/>
                      <w:sz w:val="24"/>
                      <w:szCs w:val="24"/>
                    </w:rPr>
                    <m:t>w</m:t>
                  </w:ins>
                </m:r>
                <m:d>
                  <m:dPr>
                    <m:ctrlPr>
                      <w:ins w:id="327" w:author="Liu, Luyu" w:date="2020-06-20T22:22:00Z">
                        <w:rPr>
                          <w:rFonts w:ascii="Cambria Math" w:hAnsi="Cambria Math" w:cs="Times New Roman"/>
                          <w:i/>
                          <w:sz w:val="24"/>
                          <w:szCs w:val="24"/>
                        </w:rPr>
                      </w:ins>
                    </m:ctrlPr>
                  </m:dPr>
                  <m:e>
                    <m:r>
                      <w:ins w:id="328" w:author="Liu, Luyu" w:date="2020-06-20T22:29:00Z">
                        <w:rPr>
                          <w:rFonts w:ascii="Cambria Math" w:hAnsi="Cambria Math" w:cs="Times New Roman"/>
                          <w:sz w:val="24"/>
                          <w:szCs w:val="24"/>
                        </w:rPr>
                        <m:t>τ</m:t>
                      </w:ins>
                    </m:r>
                  </m:e>
                </m:d>
                <m:r>
                  <w:del w:id="329" w:author="Liu, Luyu" w:date="2020-06-20T22:22:00Z">
                    <w:rPr>
                      <w:rFonts w:ascii="Cambria Math" w:hAnsi="Cambria Math" w:cs="Times New Roman"/>
                      <w:sz w:val="24"/>
                      <w:szCs w:val="24"/>
                    </w:rPr>
                    <m:t>δt</m:t>
                  </w:del>
                </m:r>
                <m:r>
                  <w:rPr>
                    <w:rFonts w:ascii="Cambria Math" w:hAnsi="Cambria Math" w:cs="Times New Roman"/>
                    <w:sz w:val="24"/>
                    <w:szCs w:val="24"/>
                  </w:rPr>
                  <m:t>=</m:t>
                </m:r>
                <m:r>
                  <w:del w:id="330" w:author="Liu, Luyu" w:date="2020-06-20T22:23:00Z">
                    <w:rPr>
                      <w:rFonts w:ascii="Cambria Math" w:hAnsi="Cambria Math" w:cs="Times New Roman"/>
                      <w:sz w:val="24"/>
                      <w:szCs w:val="24"/>
                    </w:rPr>
                    <m:t>T</m:t>
                  </w:del>
                </m:r>
                <m:sSup>
                  <m:sSupPr>
                    <m:ctrlPr>
                      <w:ins w:id="331" w:author="Liu, Luyu" w:date="2020-06-20T22:26:00Z">
                        <w:rPr>
                          <w:rFonts w:ascii="Cambria Math" w:hAnsi="Cambria Math" w:cs="Times New Roman"/>
                          <w:i/>
                          <w:sz w:val="24"/>
                          <w:szCs w:val="24"/>
                        </w:rPr>
                      </w:ins>
                    </m:ctrlPr>
                  </m:sSupPr>
                  <m:e>
                    <m:r>
                      <w:ins w:id="332" w:author="Liu, Luyu" w:date="2020-06-20T22:23:00Z">
                        <w:rPr>
                          <w:rFonts w:ascii="Cambria Math" w:hAnsi="Cambria Math" w:cs="Times New Roman"/>
                          <w:sz w:val="24"/>
                          <w:szCs w:val="24"/>
                        </w:rPr>
                        <m:t>π</m:t>
                      </w:ins>
                    </m:r>
                  </m:e>
                  <m:sup>
                    <m:r>
                      <w:ins w:id="333" w:author="Liu, Luyu" w:date="2020-06-20T22:26:00Z">
                        <w:rPr>
                          <w:rFonts w:ascii="Cambria Math" w:hAnsi="Cambria Math" w:cs="Times New Roman"/>
                          <w:sz w:val="24"/>
                          <w:szCs w:val="24"/>
                        </w:rPr>
                        <m:t>a</m:t>
                      </w:ins>
                    </m:r>
                  </m:sup>
                </m:sSup>
                <m:d>
                  <m:dPr>
                    <m:ctrlPr>
                      <w:rPr>
                        <w:rFonts w:ascii="Cambria Math" w:hAnsi="Cambria Math" w:cs="Times New Roman"/>
                        <w:i/>
                        <w:sz w:val="24"/>
                        <w:szCs w:val="24"/>
                      </w:rPr>
                    </m:ctrlPr>
                  </m:dPr>
                  <m:e>
                    <m:sSub>
                      <m:sSubPr>
                        <m:ctrlPr>
                          <w:del w:id="334" w:author="Liu, Luyu" w:date="2020-06-20T22:26:00Z">
                            <w:rPr>
                              <w:rFonts w:ascii="Cambria Math" w:hAnsi="Cambria Math" w:cs="Times New Roman"/>
                              <w:i/>
                              <w:sz w:val="24"/>
                              <w:szCs w:val="24"/>
                            </w:rPr>
                          </w:del>
                        </m:ctrlPr>
                      </m:sSubPr>
                      <m:e>
                        <m:r>
                          <w:del w:id="335" w:author="Liu, Luyu" w:date="2020-06-20T22:26:00Z">
                            <w:rPr>
                              <w:rFonts w:ascii="Cambria Math" w:hAnsi="Cambria Math" w:cs="Times New Roman"/>
                              <w:sz w:val="24"/>
                              <w:szCs w:val="24"/>
                            </w:rPr>
                            <m:t>t</m:t>
                          </w:del>
                        </m:r>
                      </m:e>
                      <m:sub>
                        <m:r>
                          <w:del w:id="336" w:author="Liu, Luyu" w:date="2020-06-20T22:26:00Z">
                            <w:rPr>
                              <w:rFonts w:ascii="Cambria Math" w:hAnsi="Cambria Math" w:cs="Times New Roman"/>
                              <w:sz w:val="24"/>
                              <w:szCs w:val="24"/>
                            </w:rPr>
                            <m:t>a</m:t>
                          </w:del>
                        </m:r>
                      </m:sub>
                    </m:sSub>
                    <m:r>
                      <w:ins w:id="337" w:author="Liu, Luyu" w:date="2020-06-20T22:26:00Z">
                        <w:rPr>
                          <w:rFonts w:ascii="Cambria Math" w:hAnsi="Cambria Math" w:cs="Times New Roman"/>
                          <w:sz w:val="24"/>
                          <w:szCs w:val="24"/>
                        </w:rPr>
                        <m:t>τ</m:t>
                      </w:ins>
                    </m:r>
                  </m:e>
                </m:d>
                <m:r>
                  <w:rPr>
                    <w:rFonts w:ascii="Cambria Math" w:hAnsi="Cambria Math" w:cs="Times New Roman"/>
                    <w:sz w:val="24"/>
                    <w:szCs w:val="24"/>
                  </w:rPr>
                  <m:t>-</m:t>
                </m:r>
                <m:r>
                  <w:ins w:id="338" w:author="Liu, Luyu" w:date="2020-06-20T22:26:00Z">
                    <w:rPr>
                      <w:rFonts w:ascii="Cambria Math" w:hAnsi="Cambria Math" w:cs="Times New Roman"/>
                      <w:sz w:val="24"/>
                      <w:szCs w:val="24"/>
                    </w:rPr>
                    <m:t>τ</m:t>
                  </w:ins>
                </m:r>
                <m:r>
                  <w:ins w:id="339" w:author="Liu, Luyu" w:date="2020-06-20T22:30:00Z">
                    <w:rPr>
                      <w:rFonts w:ascii="Cambria Math" w:hAnsi="Cambria Math" w:cs="Times New Roman"/>
                      <w:sz w:val="24"/>
                      <w:szCs w:val="24"/>
                    </w:rPr>
                    <m:t>=</m:t>
                  </w:ins>
                </m:r>
                <m:sSup>
                  <m:sSupPr>
                    <m:ctrlPr>
                      <w:ins w:id="340" w:author="Liu, Luyu" w:date="2020-06-20T22:30:00Z">
                        <w:rPr>
                          <w:rFonts w:ascii="Cambria Math" w:hAnsi="Cambria Math" w:cs="Times New Roman"/>
                          <w:i/>
                          <w:sz w:val="24"/>
                          <w:szCs w:val="24"/>
                        </w:rPr>
                      </w:ins>
                    </m:ctrlPr>
                  </m:sSupPr>
                  <m:e>
                    <m:r>
                      <w:ins w:id="341" w:author="Liu, Luyu" w:date="2020-06-20T22:30:00Z">
                        <w:rPr>
                          <w:rFonts w:ascii="Cambria Math" w:hAnsi="Cambria Math" w:cs="Times New Roman"/>
                          <w:sz w:val="24"/>
                          <w:szCs w:val="24"/>
                        </w:rPr>
                        <m:t>π</m:t>
                      </w:ins>
                    </m:r>
                  </m:e>
                  <m:sup>
                    <m:r>
                      <w:ins w:id="342" w:author="Liu, Luyu" w:date="2020-06-20T22:30:00Z">
                        <w:rPr>
                          <w:rFonts w:ascii="Cambria Math" w:hAnsi="Cambria Math" w:cs="Times New Roman"/>
                          <w:sz w:val="24"/>
                          <w:szCs w:val="24"/>
                        </w:rPr>
                        <m:t>a</m:t>
                      </w:ins>
                    </m:r>
                  </m:sup>
                </m:sSup>
                <m:d>
                  <m:dPr>
                    <m:ctrlPr>
                      <w:ins w:id="343" w:author="Liu, Luyu" w:date="2020-06-20T22:30:00Z">
                        <w:rPr>
                          <w:rFonts w:ascii="Cambria Math" w:hAnsi="Cambria Math" w:cs="Times New Roman"/>
                          <w:i/>
                          <w:sz w:val="24"/>
                          <w:szCs w:val="24"/>
                        </w:rPr>
                      </w:ins>
                    </m:ctrlPr>
                  </m:dPr>
                  <m:e>
                    <m:r>
                      <w:ins w:id="344" w:author="Liu, Luyu" w:date="2020-06-20T22:30:00Z">
                        <w:rPr>
                          <w:rFonts w:ascii="Cambria Math" w:hAnsi="Cambria Math" w:cs="Times New Roman"/>
                          <w:sz w:val="24"/>
                          <w:szCs w:val="24"/>
                        </w:rPr>
                        <m:t>t+δt</m:t>
                      </w:ins>
                    </m:r>
                  </m:e>
                </m:d>
                <m:r>
                  <w:ins w:id="345" w:author="Liu, Luyu" w:date="2020-06-20T22:30:00Z">
                    <w:rPr>
                      <w:rFonts w:ascii="Cambria Math" w:hAnsi="Cambria Math" w:cs="Times New Roman"/>
                      <w:sz w:val="24"/>
                      <w:szCs w:val="24"/>
                    </w:rPr>
                    <m:t>-(t+δt)</m:t>
                  </w:ins>
                </m:r>
                <m:sSub>
                  <m:sSubPr>
                    <m:ctrlPr>
                      <w:del w:id="346" w:author="Liu, Luyu" w:date="2020-06-20T22:26:00Z">
                        <w:rPr>
                          <w:rFonts w:ascii="Cambria Math" w:hAnsi="Cambria Math" w:cs="Times New Roman"/>
                          <w:i/>
                          <w:sz w:val="24"/>
                          <w:szCs w:val="24"/>
                        </w:rPr>
                      </w:del>
                    </m:ctrlPr>
                  </m:sSubPr>
                  <m:e>
                    <m:r>
                      <w:del w:id="347" w:author="Liu, Luyu" w:date="2020-06-20T22:26:00Z">
                        <w:rPr>
                          <w:rFonts w:ascii="Cambria Math" w:hAnsi="Cambria Math" w:cs="Times New Roman"/>
                          <w:sz w:val="24"/>
                          <w:szCs w:val="24"/>
                        </w:rPr>
                        <m:t>t</m:t>
                      </w:del>
                    </m:r>
                  </m:e>
                  <m:sub>
                    <m:r>
                      <w:del w:id="348" w:author="Liu, Luyu" w:date="2020-06-20T22:26:00Z">
                        <w:rPr>
                          <w:rFonts w:ascii="Cambria Math" w:hAnsi="Cambria Math" w:cs="Times New Roman"/>
                          <w:sz w:val="24"/>
                          <w:szCs w:val="24"/>
                        </w:rPr>
                        <m:t>a</m:t>
                      </w:del>
                    </m:r>
                  </m:sub>
                </m:sSub>
                <m:r>
                  <w:del w:id="349" w:author="Liu, Luyu" w:date="2020-06-20T22:27:00Z">
                    <w:rPr>
                      <w:rFonts w:ascii="Cambria Math" w:hAnsi="Cambria Math" w:cs="Times New Roman"/>
                      <w:sz w:val="24"/>
                      <w:szCs w:val="24"/>
                    </w:rPr>
                    <m:t>=</m:t>
                  </w:del>
                </m:r>
                <m:r>
                  <w:del w:id="350" w:author="Liu, Luyu" w:date="2020-06-20T22:26:00Z">
                    <w:rPr>
                      <w:rFonts w:ascii="Cambria Math" w:hAnsi="Cambria Math" w:cs="Times New Roman"/>
                      <w:sz w:val="24"/>
                      <w:szCs w:val="24"/>
                    </w:rPr>
                    <m:t>T</m:t>
                  </w:del>
                </m:r>
                <m:d>
                  <m:dPr>
                    <m:ctrlPr>
                      <w:del w:id="351" w:author="Liu, Luyu" w:date="2020-06-20T22:27:00Z">
                        <w:rPr>
                          <w:rFonts w:ascii="Cambria Math" w:hAnsi="Cambria Math" w:cs="Times New Roman"/>
                          <w:i/>
                          <w:sz w:val="24"/>
                          <w:szCs w:val="24"/>
                        </w:rPr>
                      </w:del>
                    </m:ctrlPr>
                  </m:dPr>
                  <m:e>
                    <m:r>
                      <w:del w:id="352" w:author="Liu, Luyu" w:date="2020-06-20T22:27:00Z">
                        <w:rPr>
                          <w:rFonts w:ascii="Cambria Math" w:hAnsi="Cambria Math" w:cs="Times New Roman"/>
                          <w:sz w:val="24"/>
                          <w:szCs w:val="24"/>
                        </w:rPr>
                        <m:t>t+δ</m:t>
                      </w:del>
                    </m:r>
                    <m:sSub>
                      <m:sSubPr>
                        <m:ctrlPr>
                          <w:del w:id="353" w:author="Liu, Luyu" w:date="2020-06-20T22:27:00Z">
                            <w:rPr>
                              <w:rFonts w:ascii="Cambria Math" w:hAnsi="Cambria Math" w:cs="Times New Roman"/>
                              <w:i/>
                              <w:sz w:val="24"/>
                              <w:szCs w:val="24"/>
                            </w:rPr>
                          </w:del>
                        </m:ctrlPr>
                      </m:sSubPr>
                      <m:e>
                        <m:r>
                          <w:del w:id="354" w:author="Liu, Luyu" w:date="2020-06-20T22:27:00Z">
                            <w:rPr>
                              <w:rFonts w:ascii="Cambria Math" w:hAnsi="Cambria Math" w:cs="Times New Roman"/>
                              <w:sz w:val="24"/>
                              <w:szCs w:val="24"/>
                            </w:rPr>
                            <m:t>t</m:t>
                          </w:del>
                        </m:r>
                      </m:e>
                      <m:sub>
                        <m:r>
                          <w:del w:id="355" w:author="Liu, Luyu" w:date="2020-06-20T22:26:00Z">
                            <w:rPr>
                              <w:rFonts w:ascii="Cambria Math" w:hAnsi="Cambria Math" w:cs="Times New Roman"/>
                              <w:sz w:val="24"/>
                              <w:szCs w:val="24"/>
                            </w:rPr>
                            <m:t>w</m:t>
                          </w:del>
                        </m:r>
                      </m:sub>
                    </m:sSub>
                  </m:e>
                </m:d>
                <m:r>
                  <w:del w:id="356" w:author="Liu, Luyu" w:date="2020-06-20T22:27:00Z">
                    <w:rPr>
                      <w:rFonts w:ascii="Cambria Math" w:hAnsi="Cambria Math" w:cs="Times New Roman"/>
                      <w:sz w:val="24"/>
                      <w:szCs w:val="24"/>
                    </w:rPr>
                    <m:t>-t-δ</m:t>
                  </w:del>
                </m:r>
                <m:sSub>
                  <m:sSubPr>
                    <m:ctrlPr>
                      <w:del w:id="357" w:author="Liu, Luyu" w:date="2020-06-20T22:27:00Z">
                        <w:rPr>
                          <w:rFonts w:ascii="Cambria Math" w:hAnsi="Cambria Math" w:cs="Times New Roman"/>
                          <w:i/>
                          <w:sz w:val="24"/>
                          <w:szCs w:val="24"/>
                        </w:rPr>
                      </w:del>
                    </m:ctrlPr>
                  </m:sSubPr>
                  <m:e>
                    <m:r>
                      <w:del w:id="358" w:author="Liu, Luyu" w:date="2020-06-20T22:27:00Z">
                        <w:rPr>
                          <w:rFonts w:ascii="Cambria Math" w:hAnsi="Cambria Math" w:cs="Times New Roman"/>
                          <w:sz w:val="24"/>
                          <w:szCs w:val="24"/>
                        </w:rPr>
                        <m:t>t</m:t>
                      </w:del>
                    </m:r>
                  </m:e>
                  <m:sub>
                    <m:r>
                      <w:del w:id="359" w:author="Liu, Luyu" w:date="2020-06-20T22:27:00Z">
                        <w:rPr>
                          <w:rFonts w:ascii="Cambria Math" w:hAnsi="Cambria Math" w:cs="Times New Roman"/>
                          <w:sz w:val="24"/>
                          <w:szCs w:val="24"/>
                        </w:rPr>
                        <m:t>w</m:t>
                      </w:del>
                    </m:r>
                  </m:sub>
                </m:sSub>
              </m:oMath>
            </m:oMathPara>
          </w:p>
        </w:tc>
        <w:tc>
          <w:tcPr>
            <w:tcW w:w="280" w:type="pct"/>
            <w:vAlign w:val="center"/>
            <w:hideMark/>
          </w:tcPr>
          <w:p w14:paraId="23B3A3F2" w14:textId="38BA178D" w:rsidR="00564BD6" w:rsidRPr="00E86BF0" w:rsidRDefault="00564BD6" w:rsidP="00007AE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360" w:author="Liu, Luyu" w:date="2020-06-13T23:17:00Z">
              <w:r w:rsidR="009D7465">
                <w:rPr>
                  <w:noProof/>
                </w:rPr>
                <w:t>1</w:t>
              </w:r>
            </w:ins>
            <w:del w:id="361" w:author="Liu, Luyu" w:date="2020-06-13T21:30:00Z">
              <w:r w:rsidDel="00373BEE">
                <w:rPr>
                  <w:noProof/>
                </w:rPr>
                <w:delText>2</w:delText>
              </w:r>
            </w:del>
            <w:r>
              <w:rPr>
                <w:noProof/>
              </w:rPr>
              <w:fldChar w:fldCharType="end"/>
            </w:r>
            <w:r>
              <w:rPr>
                <w:rFonts w:eastAsia="Yu Mincho"/>
                <w:lang w:eastAsia="ja-JP"/>
              </w:rPr>
              <w:t>)</w:t>
            </w:r>
          </w:p>
        </w:tc>
      </w:tr>
    </w:tbl>
    <w:p w14:paraId="02D5B8B0" w14:textId="42585649"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t xml:space="preserve">Where </w:t>
      </w:r>
      <w:ins w:id="362" w:author="Liu, Luyu" w:date="2020-06-20T22:27:00Z">
        <w:r w:rsidR="000E693C">
          <w:rPr>
            <w:rFonts w:ascii="Times New Roman" w:hAnsi="Times New Roman" w:cs="Times New Roman"/>
            <w:sz w:val="24"/>
            <w:szCs w:val="24"/>
          </w:rPr>
          <w:t xml:space="preserve">τ </w:t>
        </w:r>
      </w:ins>
      <w:del w:id="363" w:author="Liu, Luyu" w:date="2020-06-20T22:27: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is the passenger’s arrival time at the stop</w:t>
      </w:r>
      <w:ins w:id="364" w:author="Liu, Luyu" w:date="2020-06-20T22:30:00Z">
        <w:r w:rsidR="000E693C">
          <w:rPr>
            <w:rFonts w:ascii="Times New Roman" w:hAnsi="Times New Roman" w:cs="Times New Roman"/>
            <w:sz w:val="24"/>
            <w:szCs w:val="24"/>
          </w:rPr>
          <w:t xml:space="preserve">, </w:t>
        </w:r>
      </w:ins>
      <w:del w:id="365" w:author="Liu, Luyu" w:date="2020-06-20T22:29:00Z">
        <w:r w:rsidDel="000E693C">
          <w:rPr>
            <w:rFonts w:ascii="Times New Roman" w:hAnsi="Times New Roman" w:cs="Times New Roman"/>
            <w:sz w:val="24"/>
            <w:szCs w:val="24"/>
          </w:rPr>
          <w:delText xml:space="preserve">, </w:delText>
        </w:r>
      </w:del>
      <w:r>
        <w:rPr>
          <w:rFonts w:ascii="Times New Roman" w:hAnsi="Times New Roman" w:cs="Times New Roman"/>
          <w:sz w:val="24"/>
          <w:szCs w:val="24"/>
        </w:rPr>
        <w:t xml:space="preserve">t is the home departure time, </w:t>
      </w:r>
      <w:proofErr w:type="spellStart"/>
      <w:r>
        <w:rPr>
          <w:rFonts w:ascii="Times New Roman" w:hAnsi="Times New Roman" w:cs="Times New Roman"/>
          <w:sz w:val="24"/>
          <w:szCs w:val="24"/>
        </w:rPr>
        <w:t>δt</w:t>
      </w:r>
      <w:proofErr w:type="spellEnd"/>
      <w:del w:id="366" w:author="Liu, Luyu" w:date="2020-06-20T22:31:00Z">
        <w:r w:rsidDel="009D3D88">
          <w:rPr>
            <w:rFonts w:ascii="Times New Roman" w:hAnsi="Times New Roman" w:cs="Times New Roman"/>
            <w:sz w:val="24"/>
            <w:szCs w:val="24"/>
            <w:vertAlign w:val="subscript"/>
          </w:rPr>
          <w:delText>w</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the walking time, and </w:t>
      </w:r>
      <w:proofErr w:type="gramStart"/>
      <w:ins w:id="367" w:author="Liu, Luyu" w:date="2020-06-20T22:28:00Z">
        <w:r w:rsidR="000E693C">
          <w:rPr>
            <w:rFonts w:ascii="Times New Roman" w:hAnsi="Times New Roman" w:cs="Times New Roman"/>
            <w:sz w:val="24"/>
            <w:szCs w:val="24"/>
          </w:rPr>
          <w:t>π</w:t>
        </w:r>
      </w:ins>
      <w:ins w:id="368" w:author="Liu, Luyu" w:date="2020-06-20T22:31:00Z">
        <w:r w:rsidR="009D3D88">
          <w:rPr>
            <w:rFonts w:ascii="Times New Roman" w:hAnsi="Times New Roman" w:cs="Times New Roman"/>
            <w:sz w:val="24"/>
            <w:szCs w:val="24"/>
            <w:vertAlign w:val="superscript"/>
          </w:rPr>
          <w:t>a</w:t>
        </w:r>
      </w:ins>
      <w:proofErr w:type="gramEnd"/>
      <w:del w:id="369" w:author="Liu, Luyu" w:date="2020-06-20T22:28:00Z">
        <w:r w:rsidDel="000E693C">
          <w:rPr>
            <w:rFonts w:ascii="Times New Roman" w:hAnsi="Times New Roman" w:cs="Times New Roman"/>
            <w:sz w:val="24"/>
            <w:szCs w:val="24"/>
          </w:rPr>
          <w:delText>T</w:delText>
        </w:r>
      </w:del>
      <w:r>
        <w:rPr>
          <w:rFonts w:ascii="Times New Roman" w:hAnsi="Times New Roman" w:cs="Times New Roman"/>
          <w:sz w:val="24"/>
          <w:szCs w:val="24"/>
        </w:rPr>
        <w:t>(</w:t>
      </w:r>
      <w:ins w:id="370" w:author="Liu, Luyu" w:date="2020-06-20T22:28:00Z">
        <w:r w:rsidR="000E693C">
          <w:rPr>
            <w:rFonts w:ascii="Times New Roman" w:hAnsi="Times New Roman" w:cs="Times New Roman"/>
            <w:sz w:val="24"/>
            <w:szCs w:val="24"/>
          </w:rPr>
          <w:t>τ</w:t>
        </w:r>
      </w:ins>
      <w:del w:id="371" w:author="Liu, Luyu" w:date="2020-06-20T22:28: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rPr>
        <w:t xml:space="preserve">) is the corresponding </w:t>
      </w:r>
      <w:del w:id="372" w:author="Liu, Luyu" w:date="2020-06-20T22:33:00Z">
        <w:r w:rsidR="0037671B" w:rsidDel="009D3D88">
          <w:rPr>
            <w:rFonts w:ascii="Times New Roman" w:hAnsi="Times New Roman" w:cs="Times New Roman"/>
            <w:sz w:val="24"/>
            <w:szCs w:val="24"/>
          </w:rPr>
          <w:delText xml:space="preserve">bus </w:delText>
        </w:r>
        <w:r w:rsidDel="009D3D88">
          <w:rPr>
            <w:rFonts w:ascii="Times New Roman" w:hAnsi="Times New Roman" w:cs="Times New Roman"/>
            <w:sz w:val="24"/>
            <w:szCs w:val="24"/>
          </w:rPr>
          <w:delText>boarding time</w:delText>
        </w:r>
      </w:del>
      <w:ins w:id="373" w:author="Liu, Luyu" w:date="2020-06-20T22:32:00Z">
        <w:r w:rsidR="009D3D88">
          <w:rPr>
            <w:rFonts w:ascii="Times New Roman" w:hAnsi="Times New Roman" w:cs="Times New Roman"/>
            <w:sz w:val="24"/>
            <w:szCs w:val="24"/>
          </w:rPr>
          <w:t xml:space="preserve">actual </w:t>
        </w:r>
      </w:ins>
      <w:ins w:id="374" w:author="Liu, Luyu" w:date="2020-06-20T22:33:00Z">
        <w:r w:rsidR="00B80B02">
          <w:rPr>
            <w:rFonts w:ascii="Times New Roman" w:hAnsi="Times New Roman" w:cs="Times New Roman"/>
            <w:sz w:val="24"/>
            <w:szCs w:val="24"/>
          </w:rPr>
          <w:t xml:space="preserve">boarding </w:t>
        </w:r>
      </w:ins>
      <w:ins w:id="375" w:author="Liu, Luyu" w:date="2020-06-20T22:32:00Z">
        <w:r w:rsidR="009D3D88">
          <w:rPr>
            <w:rFonts w:ascii="Times New Roman" w:hAnsi="Times New Roman" w:cs="Times New Roman"/>
            <w:sz w:val="24"/>
            <w:szCs w:val="24"/>
          </w:rPr>
          <w:t>bus departure time</w:t>
        </w:r>
      </w:ins>
      <w:r>
        <w:rPr>
          <w:rFonts w:ascii="Times New Roman" w:hAnsi="Times New Roman" w:cs="Times New Roman"/>
          <w:sz w:val="24"/>
          <w:szCs w:val="24"/>
        </w:rPr>
        <w:t xml:space="preserv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376" w:author="Liu, Luyu" w:date="2020-06-12T10:23:00Z">
        <w:r w:rsidRPr="00351FFE" w:rsidDel="00715901">
          <w:rPr>
            <w:rFonts w:ascii="Times New Roman" w:hAnsi="Times New Roman" w:cs="Times New Roman"/>
            <w:bCs/>
            <w:sz w:val="24"/>
            <w:szCs w:val="24"/>
          </w:rPr>
          <w:delText xml:space="preserve"> (AT)</w:delText>
        </w:r>
      </w:del>
    </w:p>
    <w:p w14:paraId="2D8BEE19" w14:textId="7413E05A"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w:t>
      </w:r>
      <w:ins w:id="377" w:author="Liu, Luyu" w:date="2020-06-20T20:14:00Z">
        <w:r w:rsidR="000377DB">
          <w:rPr>
            <w:rFonts w:ascii="Times New Roman" w:hAnsi="Times New Roman" w:cs="Times New Roman"/>
            <w:sz w:val="24"/>
            <w:szCs w:val="24"/>
          </w:rPr>
          <w:t xml:space="preserve">It </w:t>
        </w:r>
      </w:ins>
      <w:ins w:id="378" w:author="Liu, Luyu" w:date="2020-06-20T20:17:00Z">
        <w:r w:rsidR="000377DB">
          <w:rPr>
            <w:rFonts w:ascii="Times New Roman" w:hAnsi="Times New Roman" w:cs="Times New Roman"/>
            <w:sz w:val="24"/>
            <w:szCs w:val="24"/>
          </w:rPr>
          <w:t>has been extensively studied that</w:t>
        </w:r>
      </w:ins>
      <w:ins w:id="379" w:author="Liu, Luyu" w:date="2020-06-20T20:15:00Z">
        <w:r w:rsidR="000377DB">
          <w:rPr>
            <w:rFonts w:ascii="Times New Roman" w:hAnsi="Times New Roman" w:cs="Times New Roman"/>
            <w:sz w:val="24"/>
            <w:szCs w:val="24"/>
          </w:rPr>
          <w:t xml:space="preserve"> </w:t>
        </w:r>
      </w:ins>
      <w:ins w:id="380" w:author="Liu, Luyu" w:date="2020-06-20T20:17:00Z">
        <w:r w:rsidR="000377DB">
          <w:rPr>
            <w:rFonts w:ascii="Times New Roman" w:hAnsi="Times New Roman" w:cs="Times New Roman"/>
            <w:sz w:val="24"/>
            <w:szCs w:val="24"/>
          </w:rPr>
          <w:t xml:space="preserve">passenger </w:t>
        </w:r>
      </w:ins>
      <w:ins w:id="381" w:author="Liu, Luyu" w:date="2020-06-20T20:15:00Z">
        <w:r w:rsidR="000377DB">
          <w:rPr>
            <w:rFonts w:ascii="Times New Roman" w:hAnsi="Times New Roman" w:cs="Times New Roman"/>
            <w:sz w:val="24"/>
            <w:szCs w:val="24"/>
          </w:rPr>
          <w:t>arrival time follow</w:t>
        </w:r>
      </w:ins>
      <w:ins w:id="382" w:author="Liu, Luyu" w:date="2020-06-20T20:17:00Z">
        <w:r w:rsidR="000377DB">
          <w:rPr>
            <w:rFonts w:ascii="Times New Roman" w:hAnsi="Times New Roman" w:cs="Times New Roman"/>
            <w:sz w:val="24"/>
            <w:szCs w:val="24"/>
          </w:rPr>
          <w:t>s</w:t>
        </w:r>
      </w:ins>
      <w:ins w:id="383" w:author="Liu, Luyu" w:date="2020-06-20T20:15:00Z">
        <w:r w:rsidR="000377DB">
          <w:rPr>
            <w:rFonts w:ascii="Times New Roman" w:hAnsi="Times New Roman" w:cs="Times New Roman"/>
            <w:sz w:val="24"/>
            <w:szCs w:val="24"/>
          </w:rPr>
          <w:t xml:space="preserve"> </w:t>
        </w:r>
      </w:ins>
      <w:ins w:id="384" w:author="Liu, Luyu" w:date="2020-06-20T20:36:00Z">
        <w:r w:rsidR="000C0BD8">
          <w:rPr>
            <w:rFonts w:ascii="Times New Roman" w:hAnsi="Times New Roman" w:cs="Times New Roman"/>
            <w:sz w:val="24"/>
            <w:szCs w:val="24"/>
          </w:rPr>
          <w:t xml:space="preserve">the </w:t>
        </w:r>
      </w:ins>
      <w:ins w:id="385" w:author="Liu, Luyu" w:date="2020-06-20T20:15:00Z">
        <w:r w:rsidR="000377DB">
          <w:rPr>
            <w:rFonts w:ascii="Times New Roman" w:hAnsi="Times New Roman" w:cs="Times New Roman"/>
            <w:sz w:val="24"/>
            <w:szCs w:val="24"/>
          </w:rPr>
          <w:t xml:space="preserve">uniform </w:t>
        </w:r>
      </w:ins>
      <w:ins w:id="386" w:author="Liu, Luyu" w:date="2020-06-20T20:36:00Z">
        <w:r w:rsidR="00C94203">
          <w:rPr>
            <w:rFonts w:ascii="Times New Roman" w:hAnsi="Times New Roman" w:cs="Times New Roman"/>
            <w:sz w:val="24"/>
            <w:szCs w:val="24"/>
          </w:rPr>
          <w:t xml:space="preserve">random </w:t>
        </w:r>
      </w:ins>
      <w:ins w:id="387" w:author="Liu, Luyu" w:date="2020-06-20T20:15:00Z">
        <w:r w:rsidR="000377DB">
          <w:rPr>
            <w:rFonts w:ascii="Times New Roman" w:hAnsi="Times New Roman" w:cs="Times New Roman"/>
            <w:sz w:val="24"/>
            <w:szCs w:val="24"/>
          </w:rPr>
          <w:t>distribution when the headway is small</w:t>
        </w:r>
      </w:ins>
      <w:ins w:id="388" w:author="Liu, Luyu" w:date="2020-06-20T20:36:00Z">
        <w:r w:rsidR="003E0FCA">
          <w:rPr>
            <w:rFonts w:ascii="Times New Roman" w:hAnsi="Times New Roman" w:cs="Times New Roman"/>
            <w:sz w:val="24"/>
            <w:szCs w:val="24"/>
          </w:rPr>
          <w:t xml:space="preserve"> </w:t>
        </w:r>
      </w:ins>
      <w:ins w:id="389" w:author="Liu, Luyu" w:date="2020-06-20T20:37:00Z">
        <w:r w:rsidR="003E0FCA">
          <w:rPr>
            <w:rFonts w:ascii="Times New Roman" w:hAnsi="Times New Roman" w:cs="Times New Roman"/>
            <w:sz w:val="24"/>
            <w:szCs w:val="24"/>
          </w:rPr>
          <w:fldChar w:fldCharType="begin" w:fldLock="1"/>
        </w:r>
      </w:ins>
      <w:r w:rsidR="001D6E74">
        <w:rPr>
          <w:rFonts w:ascii="Times New Roman" w:hAnsi="Times New Roman" w:cs="Times New Roman"/>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3E0FCA">
        <w:rPr>
          <w:rFonts w:ascii="Times New Roman" w:hAnsi="Times New Roman" w:cs="Times New Roman"/>
          <w:sz w:val="24"/>
          <w:szCs w:val="24"/>
        </w:rPr>
        <w:fldChar w:fldCharType="separate"/>
      </w:r>
      <w:r w:rsidR="003E0FCA" w:rsidRPr="003E0FCA">
        <w:rPr>
          <w:rFonts w:ascii="Times New Roman" w:hAnsi="Times New Roman" w:cs="Times New Roman"/>
          <w:noProof/>
          <w:sz w:val="24"/>
          <w:szCs w:val="24"/>
        </w:rPr>
        <w:t>(Bowman and Turnquist 1981)</w:t>
      </w:r>
      <w:ins w:id="390" w:author="Liu, Luyu" w:date="2020-06-20T20:37:00Z">
        <w:r w:rsidR="003E0FCA">
          <w:rPr>
            <w:rFonts w:ascii="Times New Roman" w:hAnsi="Times New Roman" w:cs="Times New Roman"/>
            <w:sz w:val="24"/>
            <w:szCs w:val="24"/>
          </w:rPr>
          <w:fldChar w:fldCharType="end"/>
        </w:r>
      </w:ins>
      <w:ins w:id="391" w:author="Liu, Luyu" w:date="2020-06-20T20:39:00Z">
        <w:r w:rsidR="003E0FCA">
          <w:rPr>
            <w:rFonts w:ascii="Times New Roman" w:hAnsi="Times New Roman" w:cs="Times New Roman"/>
            <w:sz w:val="24"/>
            <w:szCs w:val="24"/>
          </w:rPr>
          <w:t xml:space="preserve">, which means </w:t>
        </w:r>
      </w:ins>
      <w:ins w:id="392" w:author="Liu, Luyu" w:date="2020-06-20T20:42:00Z">
        <w:r w:rsidR="00CD77A2">
          <w:rPr>
            <w:rFonts w:ascii="Times New Roman" w:hAnsi="Times New Roman" w:cs="Times New Roman"/>
            <w:sz w:val="24"/>
            <w:szCs w:val="24"/>
          </w:rPr>
          <w:t xml:space="preserve">this </w:t>
        </w:r>
      </w:ins>
      <w:ins w:id="393" w:author="Liu, Luyu" w:date="2020-06-20T20:39:00Z">
        <w:r w:rsidR="003E0FCA">
          <w:rPr>
            <w:rFonts w:ascii="Times New Roman" w:hAnsi="Times New Roman" w:cs="Times New Roman"/>
            <w:sz w:val="24"/>
            <w:szCs w:val="24"/>
          </w:rPr>
          <w:t xml:space="preserve">arbitrary tactic is a very common strategy </w:t>
        </w:r>
      </w:ins>
      <w:ins w:id="394" w:author="Liu, Luyu" w:date="2020-06-20T20:42:00Z">
        <w:r w:rsidR="00742EB0">
          <w:rPr>
            <w:rFonts w:ascii="Times New Roman" w:hAnsi="Times New Roman" w:cs="Times New Roman"/>
            <w:sz w:val="24"/>
            <w:szCs w:val="24"/>
          </w:rPr>
          <w:t>among passengers</w:t>
        </w:r>
      </w:ins>
      <w:ins w:id="395" w:author="Liu, Luyu" w:date="2020-06-20T20:15:00Z">
        <w:r w:rsidR="000377DB">
          <w:rPr>
            <w:rFonts w:ascii="Times New Roman" w:hAnsi="Times New Roman" w:cs="Times New Roman"/>
            <w:sz w:val="24"/>
            <w:szCs w:val="24"/>
          </w:rPr>
          <w:t>.</w:t>
        </w:r>
      </w:ins>
      <w:ins w:id="396" w:author="Liu, Luyu" w:date="2020-06-20T20:02:00Z">
        <w:r w:rsidR="00726043">
          <w:rPr>
            <w:rFonts w:ascii="Times New Roman" w:hAnsi="Times New Roman" w:cs="Times New Roman"/>
            <w:sz w:val="24"/>
            <w:szCs w:val="24"/>
          </w:rPr>
          <w:t xml:space="preserve"> </w:t>
        </w:r>
      </w:ins>
      <w:r>
        <w:rPr>
          <w:rFonts w:ascii="Times New Roman" w:hAnsi="Times New Roman" w:cs="Times New Roman"/>
          <w:sz w:val="24"/>
          <w:szCs w:val="24"/>
        </w:rPr>
        <w:t xml:space="preserve">Because the user’s decision-making process is random, it is reasonable to assume user’s </w:t>
      </w:r>
      <w:del w:id="397" w:author="Liu, Luyu" w:date="2020-06-12T10:23:00Z">
        <w:r w:rsidDel="00F26D71">
          <w:rPr>
            <w:rFonts w:ascii="Times New Roman" w:hAnsi="Times New Roman" w:cs="Times New Roman"/>
            <w:sz w:val="24"/>
            <w:szCs w:val="24"/>
          </w:rPr>
          <w:delText xml:space="preserve">HDT </w:delText>
        </w:r>
      </w:del>
      <w:ins w:id="398"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399" w:author="Liu, Luyu" w:date="2020-06-12T10:23:00Z">
        <w:r w:rsidDel="00F21561">
          <w:rPr>
            <w:rFonts w:ascii="Times New Roman" w:hAnsi="Times New Roman" w:cs="Times New Roman"/>
            <w:sz w:val="24"/>
            <w:szCs w:val="24"/>
          </w:rPr>
          <w:delText>HDT</w:delText>
        </w:r>
      </w:del>
      <w:ins w:id="400"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0F062746" w:rsidR="005A464A" w:rsidRPr="00B47B00" w:rsidRDefault="009D3D88" w:rsidP="001B0999">
            <w:pPr>
              <w:rPr>
                <w:rFonts w:ascii="Times New Roman" w:eastAsia="Yu Mincho" w:hAnsi="Times New Roman" w:cs="Times New Roman"/>
                <w:sz w:val="24"/>
                <w:szCs w:val="24"/>
              </w:rPr>
            </w:pPr>
            <m:oMathPara>
              <m:oMath>
                <m:r>
                  <w:ins w:id="401" w:author="Liu, Luyu" w:date="2020-06-20T22:32:00Z">
                    <w:rPr>
                      <w:rFonts w:ascii="Cambria Math" w:hAnsi="Cambria Math" w:cs="Times New Roman"/>
                      <w:sz w:val="24"/>
                      <w:szCs w:val="24"/>
                    </w:rPr>
                    <m:t>w</m:t>
                  </w:ins>
                </m:r>
                <m:r>
                  <w:del w:id="402" w:author="Liu, Luyu" w:date="2020-06-20T22:32:00Z">
                    <w:rPr>
                      <w:rFonts w:ascii="Cambria Math" w:hAnsi="Cambria Math" w:cs="Times New Roman"/>
                      <w:sz w:val="24"/>
                      <w:szCs w:val="24"/>
                    </w:rPr>
                    <m:t>δt</m:t>
                  </w:del>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del w:id="403" w:author="Liu, Luyu" w:date="2020-06-20T22:31:00Z">
                    <w:rPr>
                      <w:rFonts w:ascii="Cambria Math" w:hAnsi="Cambria Math" w:cs="Times New Roman"/>
                      <w:sz w:val="24"/>
                      <w:szCs w:val="24"/>
                    </w:rPr>
                    <m:t>T</m:t>
                  </w:del>
                </m:r>
                <m:sSubSup>
                  <m:sSubSupPr>
                    <m:ctrlPr>
                      <w:ins w:id="404" w:author="Liu, Luyu" w:date="2020-06-20T22:33:00Z">
                        <w:rPr>
                          <w:rFonts w:ascii="Cambria Math" w:hAnsi="Cambria Math" w:cs="Times New Roman"/>
                          <w:i/>
                          <w:sz w:val="24"/>
                          <w:szCs w:val="24"/>
                        </w:rPr>
                      </w:ins>
                    </m:ctrlPr>
                  </m:sSubSupPr>
                  <m:e>
                    <m:r>
                      <w:ins w:id="405" w:author="Liu, Luyu" w:date="2020-06-20T22:31:00Z">
                        <w:rPr>
                          <w:rFonts w:ascii="Cambria Math" w:hAnsi="Cambria Math" w:cs="Times New Roman"/>
                          <w:sz w:val="24"/>
                          <w:szCs w:val="24"/>
                        </w:rPr>
                        <m:t>π</m:t>
                      </w:ins>
                    </m:r>
                  </m:e>
                  <m:sub>
                    <m:r>
                      <w:ins w:id="406" w:author="Liu, Luyu" w:date="2020-06-20T22:33:00Z">
                        <w:rPr>
                          <w:rFonts w:ascii="Cambria Math" w:hAnsi="Cambria Math" w:cs="Times New Roman"/>
                          <w:sz w:val="24"/>
                          <w:szCs w:val="24"/>
                        </w:rPr>
                        <m:t>0</m:t>
                      </w:ins>
                    </m:r>
                  </m:sub>
                  <m:sup>
                    <m:r>
                      <w:ins w:id="407" w:author="Liu, Luyu" w:date="2020-06-20T22:33:00Z">
                        <w:rPr>
                          <w:rFonts w:ascii="Cambria Math" w:hAnsi="Cambria Math" w:cs="Times New Roman"/>
                          <w:sz w:val="24"/>
                          <w:szCs w:val="24"/>
                        </w:rPr>
                        <m:t>a</m:t>
                      </w:ins>
                    </m:r>
                  </m:sup>
                </m:sSubSup>
                <m:r>
                  <w:rPr>
                    <w:rFonts w:ascii="Cambria Math" w:hAnsi="Cambria Math" w:cs="Times New Roman"/>
                    <w:sz w:val="24"/>
                    <w:szCs w:val="24"/>
                  </w:rPr>
                  <m:t>-</m:t>
                </m:r>
                <m:sSubSup>
                  <m:sSubSupPr>
                    <m:ctrlPr>
                      <w:ins w:id="408" w:author="Liu, Luyu" w:date="2020-06-20T22:33:00Z">
                        <w:rPr>
                          <w:rFonts w:ascii="Cambria Math" w:hAnsi="Cambria Math" w:cs="Times New Roman"/>
                          <w:i/>
                          <w:sz w:val="24"/>
                          <w:szCs w:val="24"/>
                        </w:rPr>
                      </w:ins>
                    </m:ctrlPr>
                  </m:sSubSupPr>
                  <m:e>
                    <m:r>
                      <w:ins w:id="409" w:author="Liu, Luyu" w:date="2020-06-20T22:31:00Z">
                        <w:rPr>
                          <w:rFonts w:ascii="Cambria Math" w:hAnsi="Cambria Math" w:cs="Times New Roman"/>
                          <w:sz w:val="24"/>
                          <w:szCs w:val="24"/>
                        </w:rPr>
                        <m:t>π</m:t>
                      </w:ins>
                    </m:r>
                  </m:e>
                  <m:sub>
                    <m:r>
                      <w:ins w:id="410" w:author="Liu, Luyu" w:date="2020-06-20T22:31:00Z">
                        <w:rPr>
                          <w:rFonts w:ascii="Cambria Math" w:hAnsi="Cambria Math" w:cs="Times New Roman"/>
                          <w:sz w:val="24"/>
                          <w:szCs w:val="24"/>
                        </w:rPr>
                        <m:t>-1</m:t>
                      </w:ins>
                    </m:r>
                  </m:sub>
                  <m:sup>
                    <m:r>
                      <w:ins w:id="411" w:author="Liu, Luyu" w:date="2020-06-20T22:33:00Z">
                        <w:rPr>
                          <w:rFonts w:ascii="Cambria Math" w:hAnsi="Cambria Math" w:cs="Times New Roman"/>
                          <w:sz w:val="24"/>
                          <w:szCs w:val="24"/>
                        </w:rPr>
                        <m:t>a</m:t>
                      </w:ins>
                    </m:r>
                  </m:sup>
                </m:sSubSup>
                <m:r>
                  <w:del w:id="412" w:author="Liu, Luyu" w:date="2020-06-20T22:31:00Z">
                    <w:rPr>
                      <w:rFonts w:ascii="Cambria Math" w:hAnsi="Cambria Math" w:cs="Times New Roman"/>
                      <w:sz w:val="24"/>
                      <w:szCs w:val="24"/>
                    </w:rPr>
                    <m:t>T'</m:t>
                  </w:del>
                </m:r>
                <m:r>
                  <w:rPr>
                    <w:rFonts w:ascii="Cambria Math" w:hAnsi="Cambria Math" w:cs="Times New Roman"/>
                    <w:sz w:val="24"/>
                    <w:szCs w:val="24"/>
                  </w:rPr>
                  <m: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413" w:name="_Ref21883957"/>
            <w:bookmarkStart w:id="414"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415" w:author="Liu, Luyu" w:date="2020-06-13T23:17:00Z">
              <w:r w:rsidR="009D7465">
                <w:rPr>
                  <w:noProof/>
                </w:rPr>
                <w:t>2</w:t>
              </w:r>
            </w:ins>
            <w:del w:id="416" w:author="Liu, Luyu" w:date="2020-06-13T21:30:00Z">
              <w:r w:rsidR="000E6AA4" w:rsidDel="00373BEE">
                <w:rPr>
                  <w:noProof/>
                </w:rPr>
                <w:delText>3</w:delText>
              </w:r>
            </w:del>
            <w:r>
              <w:rPr>
                <w:noProof/>
              </w:rPr>
              <w:fldChar w:fldCharType="end"/>
            </w:r>
            <w:bookmarkEnd w:id="413"/>
            <w:r>
              <w:rPr>
                <w:rFonts w:eastAsia="Yu Mincho"/>
                <w:lang w:eastAsia="ja-JP"/>
              </w:rPr>
              <w:t>)</w:t>
            </w:r>
            <w:bookmarkEnd w:id="414"/>
          </w:p>
        </w:tc>
      </w:tr>
    </w:tbl>
    <w:p w14:paraId="1298E159" w14:textId="1A362C1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w:t>
      </w:r>
      <w:proofErr w:type="spellStart"/>
      <w:proofErr w:type="gramStart"/>
      <w:r w:rsidR="00AC14CC">
        <w:rPr>
          <w:rFonts w:ascii="Times New Roman" w:hAnsi="Times New Roman" w:cs="Times New Roman"/>
          <w:sz w:val="24"/>
          <w:szCs w:val="24"/>
        </w:rPr>
        <w:t>δt</w:t>
      </w:r>
      <w:proofErr w:type="spellEnd"/>
      <w:proofErr w:type="gramEnd"/>
      <w:r w:rsidR="00AC14CC">
        <w:rPr>
          <w:rFonts w:ascii="Times New Roman" w:hAnsi="Times New Roman" w:cs="Times New Roman"/>
          <w:sz w:val="24"/>
          <w:szCs w:val="24"/>
        </w:rPr>
        <w:t xml:space="preserve"> is waiting time,</w:t>
      </w:r>
      <w:ins w:id="417" w:author="Liu, Luyu" w:date="2020-06-20T22:34:00Z">
        <w:r w:rsidR="00674A2F">
          <w:rPr>
            <w:rFonts w:ascii="Times New Roman" w:hAnsi="Times New Roman" w:cs="Times New Roman"/>
            <w:sz w:val="24"/>
            <w:szCs w:val="24"/>
          </w:rPr>
          <w:t xml:space="preserve"> </w:t>
        </w:r>
      </w:ins>
      <m:oMath>
        <m:sSubSup>
          <m:sSubSupPr>
            <m:ctrlPr>
              <w:ins w:id="418" w:author="Liu, Luyu" w:date="2020-06-20T22:35:00Z">
                <w:rPr>
                  <w:rFonts w:ascii="Cambria Math" w:hAnsi="Cambria Math" w:cs="Times New Roman"/>
                  <w:i/>
                  <w:sz w:val="24"/>
                  <w:szCs w:val="24"/>
                </w:rPr>
              </w:ins>
            </m:ctrlPr>
          </m:sSubSupPr>
          <m:e>
            <m:r>
              <w:ins w:id="419" w:author="Liu, Luyu" w:date="2020-06-20T22:35:00Z">
                <w:rPr>
                  <w:rFonts w:ascii="Cambria Math" w:hAnsi="Cambria Math" w:cs="Times New Roman"/>
                  <w:sz w:val="24"/>
                  <w:szCs w:val="24"/>
                </w:rPr>
                <m:t>π</m:t>
              </w:ins>
            </m:r>
          </m:e>
          <m:sub>
            <m:r>
              <w:ins w:id="420" w:author="Liu, Luyu" w:date="2020-06-20T22:35:00Z">
                <w:rPr>
                  <w:rFonts w:ascii="Cambria Math" w:hAnsi="Cambria Math" w:cs="Times New Roman"/>
                  <w:sz w:val="24"/>
                  <w:szCs w:val="24"/>
                </w:rPr>
                <m:t>0</m:t>
              </w:ins>
            </m:r>
          </m:sub>
          <m:sup>
            <m:r>
              <w:ins w:id="421" w:author="Liu, Luyu" w:date="2020-06-20T22:35:00Z">
                <w:rPr>
                  <w:rFonts w:ascii="Cambria Math" w:hAnsi="Cambria Math" w:cs="Times New Roman"/>
                  <w:sz w:val="24"/>
                  <w:szCs w:val="24"/>
                </w:rPr>
                <m:t>a</m:t>
              </w:ins>
            </m:r>
          </m:sup>
        </m:sSubSup>
      </m:oMath>
      <w:ins w:id="422" w:author="Liu, Luyu" w:date="2020-06-20T22:34:00Z">
        <w:r w:rsidR="009A5BB6">
          <w:rPr>
            <w:rFonts w:ascii="Times New Roman" w:hAnsi="Times New Roman" w:cs="Times New Roman"/>
            <w:sz w:val="24"/>
            <w:szCs w:val="24"/>
          </w:rPr>
          <w:t xml:space="preserve"> </w:t>
        </w:r>
      </w:ins>
      <w:del w:id="423" w:author="Liu, Luyu" w:date="2020-06-20T22:34:00Z">
        <w:r w:rsidDel="00674A2F">
          <w:rPr>
            <w:rFonts w:ascii="Times New Roman" w:hAnsi="Times New Roman" w:cs="Times New Roman"/>
            <w:sz w:val="24"/>
            <w:szCs w:val="24"/>
          </w:rPr>
          <w:delText xml:space="preserve"> </w:delText>
        </w:r>
        <m:oMath>
          <m:r>
            <w:rPr>
              <w:rFonts w:ascii="Cambria Math" w:hAnsi="Cambria Math" w:cs="Times New Roman"/>
              <w:sz w:val="24"/>
              <w:szCs w:val="24"/>
            </w:rPr>
            <m:t>T</m:t>
          </m:r>
        </m:oMath>
        <w:r w:rsidDel="00674A2F">
          <w:rPr>
            <w:rFonts w:ascii="Times New Roman" w:hAnsi="Times New Roman" w:cs="Times New Roman"/>
            <w:sz w:val="24"/>
            <w:szCs w:val="24"/>
          </w:rPr>
          <w:delText xml:space="preserve"> </w:delText>
        </w:r>
      </w:del>
      <w:r>
        <w:rPr>
          <w:rFonts w:ascii="Times New Roman" w:hAnsi="Times New Roman" w:cs="Times New Roman"/>
          <w:sz w:val="24"/>
          <w:szCs w:val="24"/>
        </w:rPr>
        <w:t>is the bus’s actual real-time departure time</w:t>
      </w:r>
      <w:ins w:id="424" w:author="Liu, Luyu" w:date="2020-06-20T22:35:00Z">
        <w:r w:rsidR="009A5BB6">
          <w:rPr>
            <w:rFonts w:ascii="Times New Roman" w:hAnsi="Times New Roman" w:cs="Times New Roman"/>
            <w:sz w:val="24"/>
            <w:szCs w:val="24"/>
          </w:rPr>
          <w:t xml:space="preserve"> with desynchronization degree = 0</w:t>
        </w:r>
      </w:ins>
      <w:r w:rsidR="00AC14CC">
        <w:rPr>
          <w:rFonts w:ascii="Times New Roman" w:hAnsi="Times New Roman" w:cs="Times New Roman"/>
          <w:sz w:val="24"/>
          <w:szCs w:val="24"/>
        </w:rPr>
        <w:t>,</w:t>
      </w:r>
      <w:r>
        <w:rPr>
          <w:rFonts w:ascii="Times New Roman" w:hAnsi="Times New Roman" w:cs="Times New Roman"/>
          <w:sz w:val="24"/>
          <w:szCs w:val="24"/>
        </w:rPr>
        <w:t xml:space="preserve"> and </w:t>
      </w:r>
      <m:oMath>
        <m:sSubSup>
          <m:sSubSupPr>
            <m:ctrlPr>
              <w:ins w:id="425" w:author="Liu, Luyu" w:date="2020-06-20T22:35:00Z">
                <w:rPr>
                  <w:rFonts w:ascii="Cambria Math" w:hAnsi="Cambria Math" w:cs="Times New Roman"/>
                  <w:i/>
                  <w:sz w:val="24"/>
                  <w:szCs w:val="24"/>
                </w:rPr>
              </w:ins>
            </m:ctrlPr>
          </m:sSubSupPr>
          <m:e>
            <m:r>
              <w:ins w:id="426" w:author="Liu, Luyu" w:date="2020-06-20T22:35:00Z">
                <w:rPr>
                  <w:rFonts w:ascii="Cambria Math" w:hAnsi="Cambria Math" w:cs="Times New Roman"/>
                  <w:sz w:val="24"/>
                  <w:szCs w:val="24"/>
                </w:rPr>
                <m:t>π</m:t>
              </w:ins>
            </m:r>
          </m:e>
          <m:sub>
            <m:r>
              <w:ins w:id="427" w:author="Liu, Luyu" w:date="2020-06-20T22:35:00Z">
                <w:rPr>
                  <w:rFonts w:ascii="Cambria Math" w:hAnsi="Cambria Math" w:cs="Times New Roman"/>
                  <w:sz w:val="24"/>
                  <w:szCs w:val="24"/>
                </w:rPr>
                <m:t>-1</m:t>
              </w:ins>
            </m:r>
          </m:sub>
          <m:sup>
            <m:r>
              <w:ins w:id="428" w:author="Liu, Luyu" w:date="2020-06-20T22:35:00Z">
                <w:rPr>
                  <w:rFonts w:ascii="Cambria Math" w:hAnsi="Cambria Math" w:cs="Times New Roman"/>
                  <w:sz w:val="24"/>
                  <w:szCs w:val="24"/>
                </w:rPr>
                <m:t>a</m:t>
              </w:ins>
            </m:r>
          </m:sup>
        </m:sSubSup>
        <m:r>
          <w:del w:id="429" w:author="Liu, Luyu" w:date="2020-06-20T22:35:00Z">
            <w:rPr>
              <w:rFonts w:ascii="Cambria Math" w:hAnsi="Cambria Math" w:cs="Times New Roman"/>
              <w:sz w:val="24"/>
              <w:szCs w:val="24"/>
            </w:rPr>
            <m:t>T'</m:t>
          </w:del>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430" w:author="Liu, Luyu" w:date="2020-06-13T12:35:00Z">
        <w:r w:rsidDel="00FA6C5B">
          <w:rPr>
            <w:rFonts w:ascii="Times New Roman" w:hAnsi="Times New Roman" w:cs="Times New Roman"/>
            <w:sz w:val="24"/>
            <w:szCs w:val="24"/>
          </w:rPr>
          <w:delText>TPS</w:delText>
        </w:r>
      </w:del>
      <w:ins w:id="431"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432" w:author="Liu, Luyu" w:date="2020-06-13T12:33:00Z">
        <w:r w:rsidDel="00307818">
          <w:rPr>
            <w:rFonts w:ascii="Times New Roman" w:hAnsi="Times New Roman" w:cs="Times New Roman"/>
            <w:sz w:val="24"/>
            <w:szCs w:val="24"/>
          </w:rPr>
          <w:delText>TPS</w:delText>
        </w:r>
      </w:del>
      <w:ins w:id="433"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434" w:author="Liu, Luyu" w:date="2020-06-12T10:23:00Z">
        <w:r w:rsidDel="004E63A0">
          <w:rPr>
            <w:rFonts w:ascii="Times New Roman" w:hAnsi="Times New Roman" w:cs="Times New Roman"/>
            <w:sz w:val="24"/>
            <w:szCs w:val="24"/>
          </w:rPr>
          <w:delText>AT</w:delText>
        </w:r>
      </w:del>
      <w:ins w:id="435"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w:t>
      </w:r>
      <w:del w:id="436" w:author="Liu, Luyu" w:date="2020-06-18T19:36:00Z">
        <w:r w:rsidRPr="00351FFE" w:rsidDel="00680FD7">
          <w:rPr>
            <w:rFonts w:ascii="Times New Roman" w:hAnsi="Times New Roman" w:cs="Times New Roman"/>
            <w:bCs/>
            <w:sz w:val="24"/>
            <w:szCs w:val="24"/>
          </w:rPr>
          <w:delText>d</w:delText>
        </w:r>
      </w:del>
      <w:r w:rsidRPr="00351FFE">
        <w:rPr>
          <w:rFonts w:ascii="Times New Roman" w:hAnsi="Times New Roman" w:cs="Times New Roman"/>
          <w:bCs/>
          <w:sz w:val="24"/>
          <w:szCs w:val="24"/>
        </w:rPr>
        <w:t xml:space="preserve"> tactic</w:t>
      </w:r>
      <w:del w:id="437"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438" w:author="Liu, Luyu" w:date="2020-06-12T10:24:00Z">
        <w:r w:rsidDel="00715901">
          <w:rPr>
            <w:rFonts w:ascii="Times New Roman" w:hAnsi="Times New Roman" w:cs="Times New Roman"/>
            <w:sz w:val="24"/>
            <w:szCs w:val="24"/>
          </w:rPr>
          <w:delText xml:space="preserve">HDT </w:delText>
        </w:r>
      </w:del>
      <w:ins w:id="439"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1FD2C90A" w:rsidR="005A464A" w:rsidRDefault="00EB7569" w:rsidP="001B0999">
            <w:pPr>
              <w:rPr>
                <w:rFonts w:ascii="Times New Roman" w:hAnsi="Times New Roman" w:cs="Times New Roman"/>
                <w:sz w:val="24"/>
                <w:szCs w:val="24"/>
              </w:rPr>
            </w:pPr>
            <m:oMathPara>
              <m:oMath>
                <m:r>
                  <w:rPr>
                    <w:rFonts w:ascii="Cambria Math" w:hAnsi="Cambria Math" w:cs="Times New Roman"/>
                    <w:sz w:val="24"/>
                    <w:szCs w:val="24"/>
                  </w:rPr>
                  <m:t>t=</m:t>
                </m:r>
                <m:sSup>
                  <m:sSupPr>
                    <m:ctrlPr>
                      <w:del w:id="440" w:author="Liu, Luyu" w:date="2020-06-20T22:35:00Z">
                        <w:rPr>
                          <w:rFonts w:ascii="Cambria Math" w:hAnsi="Cambria Math" w:cs="Times New Roman"/>
                          <w:i/>
                          <w:sz w:val="24"/>
                          <w:szCs w:val="24"/>
                        </w:rPr>
                      </w:del>
                    </m:ctrlPr>
                  </m:sSupPr>
                  <m:e>
                    <m:r>
                      <w:del w:id="441" w:author="Liu, Luyu" w:date="2020-06-20T22:35:00Z">
                        <w:rPr>
                          <w:rFonts w:ascii="Cambria Math" w:hAnsi="Cambria Math" w:cs="Times New Roman"/>
                          <w:sz w:val="24"/>
                          <w:szCs w:val="24"/>
                        </w:rPr>
                        <m:t>T</m:t>
                      </w:del>
                    </m:r>
                  </m:e>
                  <m:sup>
                    <m:r>
                      <w:del w:id="442" w:author="Liu, Luyu" w:date="2020-06-20T22:35:00Z">
                        <w:rPr>
                          <w:rFonts w:ascii="Cambria Math" w:hAnsi="Cambria Math" w:cs="Times New Roman"/>
                          <w:sz w:val="24"/>
                          <w:szCs w:val="24"/>
                        </w:rPr>
                        <m:t>*</m:t>
                      </w:del>
                    </m:r>
                  </m:sup>
                </m:sSup>
                <m:sSup>
                  <m:sSupPr>
                    <m:ctrlPr>
                      <w:ins w:id="443" w:author="Liu, Luyu" w:date="2020-06-20T22:35:00Z">
                        <w:rPr>
                          <w:rFonts w:ascii="Cambria Math" w:hAnsi="Cambria Math" w:cs="Times New Roman"/>
                          <w:i/>
                          <w:sz w:val="24"/>
                          <w:szCs w:val="24"/>
                        </w:rPr>
                      </w:ins>
                    </m:ctrlPr>
                  </m:sSupPr>
                  <m:e>
                    <m:r>
                      <w:ins w:id="444" w:author="Liu, Luyu" w:date="2020-06-20T22:35:00Z">
                        <w:rPr>
                          <w:rFonts w:ascii="Cambria Math" w:hAnsi="Cambria Math" w:cs="Times New Roman"/>
                          <w:sz w:val="24"/>
                          <w:szCs w:val="24"/>
                        </w:rPr>
                        <m:t>π</m:t>
                      </w:ins>
                    </m:r>
                  </m:e>
                  <m:sup>
                    <m:r>
                      <w:ins w:id="445" w:author="Liu, Luyu" w:date="2020-06-20T22:35:00Z">
                        <w:rPr>
                          <w:rFonts w:ascii="Cambria Math" w:hAnsi="Cambria Math" w:cs="Times New Roman"/>
                          <w:sz w:val="24"/>
                          <w:szCs w:val="24"/>
                        </w:rPr>
                        <m:t>t</m:t>
                      </w:ins>
                    </m:r>
                  </m:sup>
                </m:sSup>
                <m:r>
                  <w:rPr>
                    <w:rFonts w:ascii="Cambria Math" w:hAnsi="Cambria Math" w:cs="Times New Roman"/>
                    <w:sz w:val="24"/>
                    <w:szCs w:val="24"/>
                  </w:rPr>
                  <m:t>-δ</m:t>
                </m:r>
                <m:sSub>
                  <m:sSubPr>
                    <m:ctrlPr>
                      <w:del w:id="446" w:author="Liu, Luyu" w:date="2020-06-20T22:36:00Z">
                        <w:rPr>
                          <w:rFonts w:ascii="Cambria Math" w:hAnsi="Cambria Math" w:cs="Times New Roman"/>
                          <w:i/>
                          <w:sz w:val="24"/>
                          <w:szCs w:val="24"/>
                        </w:rPr>
                      </w:del>
                    </m:ctrlPr>
                  </m:sSubPr>
                  <m:e>
                    <m:r>
                      <w:del w:id="447" w:author="Liu, Luyu" w:date="2020-06-20T22:36:00Z">
                        <w:rPr>
                          <w:rFonts w:ascii="Cambria Math" w:hAnsi="Cambria Math" w:cs="Times New Roman"/>
                          <w:sz w:val="24"/>
                          <w:szCs w:val="24"/>
                        </w:rPr>
                        <m:t>t</m:t>
                      </w:del>
                    </m:r>
                  </m:e>
                  <m:sub>
                    <m:r>
                      <w:del w:id="448" w:author="Liu, Luyu" w:date="2020-06-20T22:35:00Z">
                        <w:rPr>
                          <w:rFonts w:ascii="Cambria Math" w:hAnsi="Cambria Math" w:cs="Times New Roman"/>
                          <w:sz w:val="24"/>
                          <w:szCs w:val="24"/>
                        </w:rPr>
                        <m:t>w</m:t>
                      </w:del>
                    </m:r>
                  </m:sub>
                </m:sSub>
                <m:r>
                  <w:ins w:id="449" w:author="Liu, Luyu" w:date="2020-06-20T22:36:00Z">
                    <w:rPr>
                      <w:rFonts w:ascii="Cambria Math" w:hAnsi="Cambria Math" w:cs="Times New Roman"/>
                      <w:sz w:val="24"/>
                      <w:szCs w:val="24"/>
                    </w:rPr>
                    <m:t>t</m:t>
                  </w:ins>
                </m:r>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450" w:author="Liu, Luyu" w:date="2020-06-13T21:30:00Z">
              <w:r w:rsidR="00373BEE">
                <w:rPr>
                  <w:noProof/>
                </w:rPr>
                <w:t>3</w:t>
              </w:r>
            </w:ins>
            <w:del w:id="451"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22EADFC4"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proofErr w:type="gramStart"/>
      <w:r w:rsidRPr="00143C44">
        <w:rPr>
          <w:rFonts w:ascii="Times New Roman" w:hAnsi="Times New Roman" w:cs="Times New Roman"/>
          <w:i/>
          <w:sz w:val="24"/>
          <w:szCs w:val="24"/>
        </w:rPr>
        <w:t>δt</w:t>
      </w:r>
      <w:proofErr w:type="spellEnd"/>
      <w:proofErr w:type="gramEnd"/>
      <w:del w:id="452" w:author="Liu, Luyu" w:date="2020-06-20T22:36:00Z">
        <w:r w:rsidRPr="00143C44" w:rsidDel="009E6F49">
          <w:rPr>
            <w:rFonts w:ascii="Times New Roman" w:hAnsi="Times New Roman" w:cs="Times New Roman"/>
            <w:i/>
            <w:sz w:val="24"/>
            <w:szCs w:val="24"/>
            <w:vertAlign w:val="subscript"/>
          </w:rPr>
          <w:delText>w</w:delText>
        </w:r>
      </w:del>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ins w:id="453" w:author="Liu, Luyu" w:date="2020-06-20T22:36:00Z">
        <w:r w:rsidR="009E6F49">
          <w:rPr>
            <w:rFonts w:ascii="Times New Roman" w:hAnsi="Times New Roman" w:cs="Times New Roman"/>
            <w:i/>
            <w:sz w:val="24"/>
            <w:szCs w:val="24"/>
          </w:rPr>
          <w:t>π</w:t>
        </w:r>
      </w:ins>
      <w:del w:id="454" w:author="Liu, Luyu" w:date="2020-06-20T22:36:00Z">
        <w:r w:rsidRPr="00143C44" w:rsidDel="009E6F49">
          <w:rPr>
            <w:rFonts w:ascii="Times New Roman" w:hAnsi="Times New Roman" w:cs="Times New Roman"/>
            <w:i/>
            <w:sz w:val="24"/>
            <w:szCs w:val="24"/>
          </w:rPr>
          <w:delText>T</w:delText>
        </w:r>
      </w:del>
      <w:ins w:id="455" w:author="Liu, Luyu" w:date="2020-06-20T22:36:00Z">
        <w:r w:rsidR="009E6F49">
          <w:rPr>
            <w:rFonts w:ascii="Times New Roman" w:hAnsi="Times New Roman" w:cs="Times New Roman"/>
            <w:i/>
            <w:sz w:val="24"/>
            <w:szCs w:val="24"/>
            <w:vertAlign w:val="superscript"/>
          </w:rPr>
          <w:t>t</w:t>
        </w:r>
      </w:ins>
      <w:del w:id="456" w:author="Liu, Luyu" w:date="2020-06-20T22:36:00Z">
        <w:r w:rsidRPr="00143C44" w:rsidDel="009E6F49">
          <w:rPr>
            <w:rFonts w:ascii="Times New Roman" w:hAnsi="Times New Roman" w:cs="Times New Roman"/>
            <w:i/>
            <w:sz w:val="24"/>
            <w:szCs w:val="24"/>
            <w:vertAlign w:val="superscript"/>
          </w:rPr>
          <w:delText>*</w:delText>
        </w:r>
      </w:del>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50B2AC71" w:rsidR="005A464A" w:rsidRDefault="005A464A" w:rsidP="005A464A">
      <w:pPr>
        <w:ind w:firstLine="720"/>
        <w:jc w:val="both"/>
        <w:rPr>
          <w:rFonts w:ascii="Times New Roman" w:hAnsi="Times New Roman" w:cs="Times New Roman"/>
          <w:sz w:val="24"/>
          <w:szCs w:val="24"/>
        </w:rPr>
      </w:pPr>
      <w:del w:id="457" w:author="Liu, Luyu" w:date="2020-06-13T12:32:00Z">
        <w:r w:rsidDel="00D04CF8">
          <w:rPr>
            <w:rFonts w:ascii="Times New Roman" w:hAnsi="Times New Roman" w:cs="Times New Roman"/>
            <w:sz w:val="24"/>
            <w:szCs w:val="24"/>
          </w:rPr>
          <w:lastRenderedPageBreak/>
          <w:delText xml:space="preserve">ST </w:delText>
        </w:r>
      </w:del>
      <w:ins w:id="458" w:author="Liu, Luyu" w:date="2020-06-13T12:32:00Z">
        <w:r w:rsidR="00D04CF8">
          <w:rPr>
            <w:rFonts w:ascii="Times New Roman" w:hAnsi="Times New Roman" w:cs="Times New Roman"/>
            <w:sz w:val="24"/>
            <w:szCs w:val="24"/>
          </w:rPr>
          <w:t xml:space="preserve">Schedule tactic </w:t>
        </w:r>
      </w:ins>
      <w:r>
        <w:rPr>
          <w:rFonts w:ascii="Times New Roman" w:hAnsi="Times New Roman" w:cs="Times New Roman"/>
          <w:sz w:val="24"/>
          <w:szCs w:val="24"/>
        </w:rPr>
        <w:t xml:space="preserve">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policy </w:t>
      </w:r>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xml:space="preserve">, </w:t>
      </w:r>
      <w:del w:id="459" w:author="Liu, Luyu" w:date="2020-06-12T10:24:00Z">
        <w:r w:rsidDel="00BB34D0">
          <w:rPr>
            <w:rFonts w:ascii="Times New Roman" w:hAnsi="Times New Roman" w:cs="Times New Roman"/>
            <w:sz w:val="24"/>
            <w:szCs w:val="24"/>
          </w:rPr>
          <w:delText xml:space="preserve">ST </w:delText>
        </w:r>
      </w:del>
      <w:ins w:id="460" w:author="Liu, Luyu" w:date="2020-06-12T10:24:00Z">
        <w:r w:rsidR="00BB34D0">
          <w:rPr>
            <w:rFonts w:ascii="Times New Roman" w:hAnsi="Times New Roman" w:cs="Times New Roman"/>
            <w:sz w:val="24"/>
            <w:szCs w:val="24"/>
          </w:rPr>
          <w:t xml:space="preserve">schedule tactic </w:t>
        </w:r>
      </w:ins>
      <w:r>
        <w:rPr>
          <w:rFonts w:ascii="Times New Roman" w:hAnsi="Times New Roman" w:cs="Times New Roman"/>
          <w:sz w:val="24"/>
          <w:szCs w:val="24"/>
        </w:rPr>
        <w:t xml:space="preserve">minimizes the missing risk. </w:t>
      </w:r>
      <w:del w:id="461" w:author="Liu, Luyu" w:date="2020-06-12T10:24:00Z">
        <w:r w:rsidDel="00BB34D0">
          <w:rPr>
            <w:rFonts w:ascii="Times New Roman" w:hAnsi="Times New Roman" w:cs="Times New Roman"/>
            <w:sz w:val="24"/>
            <w:szCs w:val="24"/>
          </w:rPr>
          <w:delText xml:space="preserve">ST </w:delText>
        </w:r>
      </w:del>
      <w:ins w:id="462" w:author="Liu, Luyu" w:date="2020-06-12T10:24:00Z">
        <w:r w:rsidR="00680FD7">
          <w:rPr>
            <w:rFonts w:ascii="Times New Roman" w:hAnsi="Times New Roman" w:cs="Times New Roman"/>
            <w:sz w:val="24"/>
            <w:szCs w:val="24"/>
          </w:rPr>
          <w:t>Schedule</w:t>
        </w:r>
        <w:r w:rsidR="00BB34D0">
          <w:rPr>
            <w:rFonts w:ascii="Times New Roman" w:hAnsi="Times New Roman" w:cs="Times New Roman"/>
            <w:sz w:val="24"/>
            <w:szCs w:val="24"/>
          </w:rPr>
          <w:t xml:space="preserve"> tactic </w:t>
        </w:r>
      </w:ins>
      <w:r>
        <w:rPr>
          <w:rFonts w:ascii="Times New Roman" w:hAnsi="Times New Roman" w:cs="Times New Roman"/>
          <w:sz w:val="24"/>
          <w:szCs w:val="24"/>
        </w:rPr>
        <w:t xml:space="preserve">is another benchmark for all </w:t>
      </w:r>
      <w:del w:id="463" w:author="Liu, Luyu" w:date="2020-06-13T12:35:00Z">
        <w:r w:rsidDel="00FA6C5B">
          <w:rPr>
            <w:rFonts w:ascii="Times New Roman" w:hAnsi="Times New Roman" w:cs="Times New Roman"/>
            <w:sz w:val="24"/>
            <w:szCs w:val="24"/>
          </w:rPr>
          <w:delText>TPSs</w:delText>
        </w:r>
      </w:del>
      <w:ins w:id="464"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1BA6206" w14:textId="18593246"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465" w:author="Liu, Luyu" w:date="2020-06-12T15:30:00Z">
        <w:r w:rsidRPr="00351FFE" w:rsidDel="00D6693C">
          <w:rPr>
            <w:rFonts w:ascii="Times New Roman" w:hAnsi="Times New Roman" w:cs="Times New Roman"/>
            <w:bCs/>
            <w:sz w:val="24"/>
            <w:szCs w:val="24"/>
          </w:rPr>
          <w:delText xml:space="preserve"> (GT)</w:delText>
        </w:r>
      </w:del>
    </w:p>
    <w:p w14:paraId="5A8B4F02" w14:textId="2EBA6BAE" w:rsidR="001F6E54" w:rsidDel="005B1FF1" w:rsidRDefault="001F6E54" w:rsidP="005A464A">
      <w:pPr>
        <w:jc w:val="both"/>
        <w:rPr>
          <w:del w:id="466"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w:t>
      </w:r>
      <w:ins w:id="467" w:author="Liu, Luyu" w:date="2020-06-12T15:33:00Z">
        <w:r w:rsidR="00DC0516">
          <w:rPr>
            <w:rFonts w:ascii="Times New Roman" w:hAnsi="Times New Roman" w:cs="Times New Roman"/>
            <w:sz w:val="24"/>
            <w:szCs w:val="24"/>
          </w:rPr>
          <w:t>many</w:t>
        </w:r>
      </w:ins>
      <w:ins w:id="468" w:author="Liu, Luyu" w:date="2020-06-12T15:29:00Z">
        <w:r w:rsidR="00D6693C">
          <w:rPr>
            <w:rFonts w:ascii="Times New Roman" w:hAnsi="Times New Roman" w:cs="Times New Roman"/>
            <w:sz w:val="24"/>
            <w:szCs w:val="24"/>
          </w:rPr>
          <w:t xml:space="preserve"> </w:t>
        </w:r>
      </w:ins>
      <w:ins w:id="469" w:author="Liu, Luyu" w:date="2020-06-12T14:46:00Z">
        <w:r w:rsidR="005B1FF1">
          <w:rPr>
            <w:rFonts w:ascii="Times New Roman" w:hAnsi="Times New Roman" w:cs="Times New Roman"/>
            <w:sz w:val="24"/>
            <w:szCs w:val="24"/>
          </w:rPr>
          <w:t xml:space="preserve">real-time </w:t>
        </w:r>
      </w:ins>
      <w:del w:id="470"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471" w:author="Liu, Luyu" w:date="2020-06-12T14:45:00Z">
        <w:r w:rsidDel="005B1FF1">
          <w:rPr>
            <w:rFonts w:ascii="Times New Roman" w:hAnsi="Times New Roman" w:cs="Times New Roman"/>
            <w:sz w:val="24"/>
            <w:szCs w:val="24"/>
          </w:rPr>
          <w:delText>, for GTFS’s na</w:delText>
        </w:r>
      </w:del>
      <w:ins w:id="472" w:author="Liu, Luyu" w:date="2020-06-12T14:45:00Z">
        <w:r w:rsidR="005B1FF1">
          <w:rPr>
            <w:rFonts w:ascii="Times New Roman" w:hAnsi="Times New Roman" w:cs="Times New Roman"/>
            <w:sz w:val="24"/>
            <w:szCs w:val="24"/>
          </w:rPr>
          <w:t xml:space="preserve"> and </w:t>
        </w:r>
      </w:ins>
      <w:ins w:id="473" w:author="Liu, Luyu" w:date="2020-06-12T14:46:00Z">
        <w:r w:rsidR="005B1FF1">
          <w:rPr>
            <w:rFonts w:ascii="Times New Roman" w:hAnsi="Times New Roman" w:cs="Times New Roman"/>
            <w:sz w:val="24"/>
            <w:szCs w:val="24"/>
          </w:rPr>
          <w:t>algorithm</w:t>
        </w:r>
      </w:ins>
      <w:ins w:id="474" w:author="Liu, Luyu" w:date="2020-06-12T15:43:00Z">
        <w:r w:rsidR="00EC5123">
          <w:rPr>
            <w:rFonts w:ascii="Times New Roman" w:hAnsi="Times New Roman" w:cs="Times New Roman"/>
            <w:sz w:val="24"/>
            <w:szCs w:val="24"/>
          </w:rPr>
          <w:t>s</w:t>
        </w:r>
      </w:ins>
      <w:ins w:id="475" w:author="Liu, Luyu" w:date="2020-06-12T15:28:00Z">
        <w:r w:rsidR="00D6693C">
          <w:rPr>
            <w:rFonts w:ascii="Times New Roman" w:hAnsi="Times New Roman" w:cs="Times New Roman"/>
            <w:sz w:val="24"/>
            <w:szCs w:val="24"/>
          </w:rPr>
          <w:t xml:space="preserve">: most </w:t>
        </w:r>
      </w:ins>
      <w:ins w:id="476" w:author="Liu, Luyu" w:date="2020-06-12T15:29:00Z">
        <w:r w:rsidR="00D6693C">
          <w:rPr>
            <w:rFonts w:ascii="Times New Roman" w:hAnsi="Times New Roman" w:cs="Times New Roman"/>
            <w:sz w:val="24"/>
            <w:szCs w:val="24"/>
          </w:rPr>
          <w:t xml:space="preserve">trip planning apps do not have a buffer time or wait time between the </w:t>
        </w:r>
      </w:ins>
      <w:ins w:id="477" w:author="Liu, Luyu" w:date="2020-06-12T15:33:00Z">
        <w:r w:rsidR="00DC0516">
          <w:rPr>
            <w:rFonts w:ascii="Times New Roman" w:hAnsi="Times New Roman" w:cs="Times New Roman"/>
            <w:sz w:val="24"/>
            <w:szCs w:val="24"/>
          </w:rPr>
          <w:t xml:space="preserve">initial </w:t>
        </w:r>
      </w:ins>
      <w:ins w:id="478" w:author="Liu, Luyu" w:date="2020-06-12T15:30:00Z">
        <w:r w:rsidR="00D6693C">
          <w:rPr>
            <w:rFonts w:ascii="Times New Roman" w:hAnsi="Times New Roman" w:cs="Times New Roman"/>
            <w:sz w:val="24"/>
            <w:szCs w:val="24"/>
          </w:rPr>
          <w:t xml:space="preserve">walking </w:t>
        </w:r>
      </w:ins>
      <w:ins w:id="479" w:author="Liu, Luyu" w:date="2020-06-12T15:43:00Z">
        <w:r w:rsidR="00EC5123">
          <w:rPr>
            <w:rFonts w:ascii="Times New Roman" w:hAnsi="Times New Roman" w:cs="Times New Roman"/>
            <w:sz w:val="24"/>
            <w:szCs w:val="24"/>
          </w:rPr>
          <w:t>phase</w:t>
        </w:r>
      </w:ins>
      <w:ins w:id="480" w:author="Liu, Luyu" w:date="2020-06-12T15:30:00Z">
        <w:r w:rsidR="00D6693C">
          <w:rPr>
            <w:rFonts w:ascii="Times New Roman" w:hAnsi="Times New Roman" w:cs="Times New Roman"/>
            <w:sz w:val="24"/>
            <w:szCs w:val="24"/>
          </w:rPr>
          <w:t xml:space="preserve"> and </w:t>
        </w:r>
      </w:ins>
      <w:ins w:id="481" w:author="Liu, Luyu" w:date="2020-06-12T15:44:00Z">
        <w:r w:rsidR="00EC5123">
          <w:rPr>
            <w:rFonts w:ascii="Times New Roman" w:hAnsi="Times New Roman" w:cs="Times New Roman"/>
            <w:sz w:val="24"/>
            <w:szCs w:val="24"/>
          </w:rPr>
          <w:t xml:space="preserve">the </w:t>
        </w:r>
      </w:ins>
      <w:ins w:id="482" w:author="Liu, Luyu" w:date="2020-06-12T15:30:00Z">
        <w:r w:rsidR="00D6693C">
          <w:rPr>
            <w:rFonts w:ascii="Times New Roman" w:hAnsi="Times New Roman" w:cs="Times New Roman"/>
            <w:sz w:val="24"/>
            <w:szCs w:val="24"/>
          </w:rPr>
          <w:t xml:space="preserve">transit </w:t>
        </w:r>
      </w:ins>
      <w:ins w:id="483" w:author="Liu, Luyu" w:date="2020-06-12T15:44:00Z">
        <w:r w:rsidR="00EC5123">
          <w:rPr>
            <w:rFonts w:ascii="Times New Roman" w:hAnsi="Times New Roman" w:cs="Times New Roman"/>
            <w:sz w:val="24"/>
            <w:szCs w:val="24"/>
          </w:rPr>
          <w:t>phase</w:t>
        </w:r>
      </w:ins>
      <w:ins w:id="484" w:author="Liu, Luyu" w:date="2020-06-12T14:46:00Z">
        <w:r w:rsidR="005B1FF1">
          <w:rPr>
            <w:rFonts w:ascii="Times New Roman" w:hAnsi="Times New Roman" w:cs="Times New Roman"/>
            <w:sz w:val="24"/>
            <w:szCs w:val="24"/>
          </w:rPr>
          <w:t>.</w:t>
        </w:r>
      </w:ins>
      <w:ins w:id="485" w:author="Liu, Luyu" w:date="2020-06-12T15:30:00Z">
        <w:r w:rsidR="00D6693C">
          <w:rPr>
            <w:rFonts w:ascii="Times New Roman" w:hAnsi="Times New Roman" w:cs="Times New Roman"/>
            <w:sz w:val="24"/>
            <w:szCs w:val="24"/>
          </w:rPr>
          <w:t xml:space="preserve"> The default assumption is the user will arrive at the same time when the bus arrive thus achieve shortest waiting time.</w:t>
        </w:r>
      </w:ins>
    </w:p>
    <w:p w14:paraId="084C7C66" w14:textId="737D1D3C" w:rsidR="005A464A" w:rsidRDefault="005A464A" w:rsidP="00A4367B">
      <w:pPr>
        <w:jc w:val="both"/>
        <w:rPr>
          <w:rFonts w:ascii="Times New Roman" w:hAnsi="Times New Roman" w:cs="Times New Roman"/>
          <w:sz w:val="24"/>
          <w:szCs w:val="24"/>
        </w:rPr>
      </w:pPr>
      <w:del w:id="486"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ins w:id="487" w:author="Liu, Luyu" w:date="2020-06-12T15:31:00Z">
        <w:r w:rsidR="00D6693C">
          <w:rPr>
            <w:rFonts w:ascii="Times New Roman" w:hAnsi="Times New Roman" w:cs="Times New Roman"/>
            <w:sz w:val="24"/>
            <w:szCs w:val="24"/>
          </w:rPr>
          <w:t>Therefore, based on the same logic, a</w:t>
        </w:r>
      </w:ins>
      <w:del w:id="488" w:author="Liu, Luyu" w:date="2020-06-12T15:31:00Z">
        <w:r w:rsidDel="00D6693C">
          <w:rPr>
            <w:rFonts w:ascii="Times New Roman" w:hAnsi="Times New Roman" w:cs="Times New Roman"/>
            <w:sz w:val="24"/>
            <w:szCs w:val="24"/>
          </w:rPr>
          <w:delText xml:space="preserve">A </w:delText>
        </w:r>
      </w:del>
      <w:del w:id="489" w:author="Liu, Luyu" w:date="2020-06-12T15:32:00Z">
        <w:r w:rsidDel="00D6693C">
          <w:rPr>
            <w:rFonts w:ascii="Times New Roman" w:hAnsi="Times New Roman" w:cs="Times New Roman"/>
            <w:sz w:val="24"/>
            <w:szCs w:val="24"/>
          </w:rPr>
          <w:delText>GT u</w:delText>
        </w:r>
      </w:del>
      <w:ins w:id="490"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491" w:author="Liu, Luyu" w:date="2020-06-16T19:22:00Z">
        <w:r w:rsidR="001C320A">
          <w:rPr>
            <w:rFonts w:ascii="Times New Roman" w:hAnsi="Times New Roman" w:cs="Times New Roman"/>
            <w:sz w:val="24"/>
            <w:szCs w:val="24"/>
          </w:rPr>
          <w:t xml:space="preserve">will </w:t>
        </w:r>
      </w:ins>
      <w:del w:id="492"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493" w:author="Liu, Luyu" w:date="2020-06-12T14:47:00Z">
        <w:r w:rsidDel="005B1FF1">
          <w:rPr>
            <w:rFonts w:ascii="Times New Roman" w:hAnsi="Times New Roman" w:cs="Times New Roman"/>
            <w:sz w:val="24"/>
            <w:szCs w:val="24"/>
          </w:rPr>
          <w:delText xml:space="preserve">ETD </w:delText>
        </w:r>
      </w:del>
      <w:ins w:id="494"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only leaving home when the bus’s </w:t>
      </w:r>
      <w:del w:id="495" w:author="Liu, Luyu" w:date="2020-06-12T15:33:00Z">
        <w:r w:rsidDel="00D6693C">
          <w:rPr>
            <w:rFonts w:ascii="Times New Roman" w:hAnsi="Times New Roman" w:cs="Times New Roman"/>
            <w:sz w:val="24"/>
            <w:szCs w:val="24"/>
          </w:rPr>
          <w:delText xml:space="preserve">ETD </w:delText>
        </w:r>
      </w:del>
      <w:ins w:id="496" w:author="Liu, Luyu" w:date="2020-06-12T15:33:00Z">
        <w:r w:rsidR="00D6693C">
          <w:rPr>
            <w:rFonts w:ascii="Times New Roman" w:hAnsi="Times New Roman" w:cs="Times New Roman"/>
            <w:sz w:val="24"/>
            <w:szCs w:val="24"/>
          </w:rPr>
          <w:t>estimated time of departure</w:t>
        </w:r>
      </w:ins>
      <w:del w:id="497"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498" w:author="Liu, Luyu" w:date="2020-06-13T21:36:00Z">
        <w:r w:rsidR="00373BEE">
          <w:rPr>
            <w:rFonts w:ascii="Times New Roman" w:hAnsi="Times New Roman" w:cs="Times New Roman"/>
            <w:sz w:val="24"/>
            <w:szCs w:val="24"/>
          </w:rPr>
          <w:t>. The pseudo code is:</w:t>
        </w:r>
      </w:ins>
      <w:del w:id="499"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00" w:author="Liu, Luyu" w:date="2020-06-13T21:41:00Z">
          <w:tblPr>
            <w:tblW w:w="4950" w:type="pct"/>
            <w:jc w:val="center"/>
            <w:tblLook w:val="04A0" w:firstRow="1" w:lastRow="0" w:firstColumn="1" w:lastColumn="0" w:noHBand="0" w:noVBand="1"/>
          </w:tblPr>
        </w:tblPrChange>
      </w:tblPr>
      <w:tblGrid>
        <w:gridCol w:w="365"/>
        <w:gridCol w:w="8165"/>
        <w:gridCol w:w="736"/>
        <w:tblGridChange w:id="501">
          <w:tblGrid>
            <w:gridCol w:w="365"/>
            <w:gridCol w:w="8165"/>
            <w:gridCol w:w="736"/>
          </w:tblGrid>
        </w:tblGridChange>
      </w:tblGrid>
      <w:tr w:rsidR="005A464A" w14:paraId="541806EB" w14:textId="77777777" w:rsidTr="00FF08DF">
        <w:trPr>
          <w:trHeight w:val="580"/>
          <w:trPrChange w:id="502" w:author="Liu, Luyu" w:date="2020-06-13T21:41:00Z">
            <w:trPr>
              <w:trHeight w:val="580"/>
              <w:jc w:val="center"/>
            </w:trPr>
          </w:trPrChange>
        </w:trPr>
        <w:tc>
          <w:tcPr>
            <w:tcW w:w="256" w:type="pct"/>
            <w:vAlign w:val="center"/>
            <w:tcPrChange w:id="503"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504" w:author="Liu, Luyu" w:date="2020-06-13T21:41:00Z">
              <w:tcPr>
                <w:tcW w:w="4463" w:type="pct"/>
                <w:vAlign w:val="center"/>
                <w:hideMark/>
              </w:tcPr>
            </w:tcPrChange>
          </w:tcPr>
          <w:p w14:paraId="72DDA24B" w14:textId="77777777" w:rsidR="00D838A7" w:rsidRDefault="00373BEE">
            <w:pPr>
              <w:rPr>
                <w:ins w:id="505" w:author="Liu, Luyu" w:date="2020-06-15T21:07:00Z"/>
                <w:rFonts w:ascii="Times New Roman" w:eastAsia="Yu Mincho" w:hAnsi="Times New Roman" w:cs="Times New Roman"/>
                <w:b/>
                <w:sz w:val="24"/>
                <w:szCs w:val="24"/>
              </w:rPr>
            </w:pPr>
            <w:ins w:id="506" w:author="Liu, Luyu" w:date="2020-06-13T21:37:00Z">
              <w:r w:rsidRPr="00373BEE">
                <w:rPr>
                  <w:rFonts w:ascii="Times New Roman" w:eastAsia="Yu Mincho" w:hAnsi="Times New Roman" w:cs="Times New Roman"/>
                  <w:b/>
                  <w:sz w:val="24"/>
                  <w:szCs w:val="24"/>
                  <w:rPrChange w:id="507"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508"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63D4051E" w:rsidR="00373BEE" w:rsidRPr="00D838A7" w:rsidRDefault="00D838A7">
            <w:pPr>
              <w:rPr>
                <w:ins w:id="509" w:author="Liu, Luyu" w:date="2020-06-13T21:39:00Z"/>
                <w:rFonts w:ascii="Times New Roman" w:eastAsia="Yu Mincho" w:hAnsi="Times New Roman" w:cs="Times New Roman"/>
                <w:b/>
                <w:sz w:val="24"/>
                <w:szCs w:val="24"/>
                <w:rPrChange w:id="510" w:author="Liu, Luyu" w:date="2020-06-15T21:07:00Z">
                  <w:rPr>
                    <w:ins w:id="511" w:author="Liu, Luyu" w:date="2020-06-13T21:39:00Z"/>
                    <w:rFonts w:ascii="Times New Roman" w:eastAsia="Yu Mincho" w:hAnsi="Times New Roman" w:cs="Times New Roman"/>
                    <w:sz w:val="24"/>
                    <w:szCs w:val="24"/>
                  </w:rPr>
                </w:rPrChange>
              </w:rPr>
            </w:pPr>
            <w:ins w:id="512" w:author="Liu, Luyu" w:date="2020-06-15T21:07:00Z">
              <w:r>
                <w:rPr>
                  <w:rFonts w:ascii="Times New Roman" w:eastAsia="Yu Mincho" w:hAnsi="Times New Roman" w:cs="Times New Roman"/>
                  <w:b/>
                  <w:sz w:val="24"/>
                  <w:szCs w:val="24"/>
                </w:rPr>
                <w:t xml:space="preserve">   </w:t>
              </w:r>
            </w:ins>
            <w:ins w:id="513" w:author="Liu, Luyu" w:date="2020-06-13T21:38:00Z">
              <w:r w:rsidR="00373BEE">
                <w:rPr>
                  <w:rFonts w:ascii="Times New Roman" w:eastAsia="Yu Mincho" w:hAnsi="Times New Roman" w:cs="Times New Roman"/>
                  <w:b/>
                  <w:sz w:val="24"/>
                  <w:szCs w:val="24"/>
                </w:rPr>
                <w:t xml:space="preserve">if </w:t>
              </w:r>
            </w:ins>
            <m:oMath>
              <m:r>
                <w:ins w:id="514" w:author="Liu, Luyu" w:date="2020-06-20T22:40:00Z">
                  <w:rPr>
                    <w:rFonts w:ascii="Cambria Math" w:hAnsi="Cambria Math" w:cs="Times New Roman"/>
                    <w:sz w:val="24"/>
                    <w:szCs w:val="24"/>
                  </w:rPr>
                  <m:t>t'</m:t>
                </w:ins>
              </m:r>
              <m:r>
                <w:ins w:id="515" w:author="Liu, Luyu" w:date="2020-06-13T21:38:00Z">
                  <w:rPr>
                    <w:rFonts w:ascii="Cambria Math" w:hAnsi="Cambria Math" w:cs="Times New Roman"/>
                    <w:sz w:val="24"/>
                    <w:szCs w:val="24"/>
                  </w:rPr>
                  <m:t>+δ</m:t>
                </w:ins>
              </m:r>
              <m:r>
                <w:ins w:id="516" w:author="Liu, Luyu" w:date="2020-06-20T22:39:00Z">
                  <w:rPr>
                    <w:rFonts w:ascii="Cambria Math" w:hAnsi="Cambria Math" w:cs="Times New Roman"/>
                    <w:sz w:val="24"/>
                    <w:szCs w:val="24"/>
                  </w:rPr>
                  <m:t>t</m:t>
                </w:ins>
              </m:r>
              <m:r>
                <w:ins w:id="517" w:author="Liu, Luyu" w:date="2020-06-13T21:38:00Z">
                  <w:rPr>
                    <w:rFonts w:ascii="Cambria Math" w:hAnsi="Cambria Math" w:cs="Times New Roman"/>
                    <w:sz w:val="24"/>
                    <w:szCs w:val="24"/>
                  </w:rPr>
                  <m:t>≥</m:t>
                </w:ins>
              </m:r>
              <m:sSup>
                <m:sSupPr>
                  <m:ctrlPr>
                    <w:ins w:id="518" w:author="Liu, Luyu" w:date="2020-06-20T22:40:00Z">
                      <w:rPr>
                        <w:rFonts w:ascii="Cambria Math" w:hAnsi="Cambria Math" w:cs="Times New Roman"/>
                        <w:i/>
                        <w:sz w:val="24"/>
                        <w:szCs w:val="24"/>
                      </w:rPr>
                    </w:ins>
                  </m:ctrlPr>
                </m:sSupPr>
                <m:e>
                  <m:r>
                    <w:ins w:id="519" w:author="Liu, Luyu" w:date="2020-06-20T22:40:00Z">
                      <w:rPr>
                        <w:rFonts w:ascii="Cambria Math" w:hAnsi="Cambria Math" w:cs="Times New Roman"/>
                        <w:sz w:val="24"/>
                        <w:szCs w:val="24"/>
                      </w:rPr>
                      <m:t>π</m:t>
                    </w:ins>
                  </m:r>
                </m:e>
                <m:sup>
                  <m:r>
                    <w:ins w:id="520" w:author="Liu, Luyu" w:date="2020-06-20T22:40:00Z">
                      <w:rPr>
                        <w:rFonts w:ascii="Cambria Math" w:hAnsi="Cambria Math" w:cs="Times New Roman"/>
                        <w:sz w:val="24"/>
                        <w:szCs w:val="24"/>
                      </w:rPr>
                      <m:t>p</m:t>
                    </w:ins>
                  </m:r>
                </m:sup>
              </m:sSup>
            </m:oMath>
          </w:p>
          <w:p w14:paraId="6070749B" w14:textId="2232973E" w:rsidR="00D838A7" w:rsidRDefault="00A246E6">
            <w:pPr>
              <w:rPr>
                <w:ins w:id="521" w:author="Liu, Luyu" w:date="2020-06-15T21:08:00Z"/>
                <w:rFonts w:ascii="Times New Roman" w:eastAsia="Yu Mincho" w:hAnsi="Times New Roman" w:cs="Times New Roman"/>
                <w:sz w:val="24"/>
                <w:szCs w:val="24"/>
              </w:rPr>
            </w:pPr>
            <w:ins w:id="522" w:author="Liu, Luyu" w:date="2020-06-15T19:57:00Z">
              <w:r>
                <w:rPr>
                  <w:rFonts w:ascii="Times New Roman" w:eastAsia="Yu Mincho" w:hAnsi="Times New Roman" w:cs="Times New Roman"/>
                  <w:sz w:val="24"/>
                  <w:szCs w:val="24"/>
                </w:rPr>
                <w:t xml:space="preserve"> </w:t>
              </w:r>
            </w:ins>
            <w:ins w:id="523" w:author="Liu, Luyu" w:date="2020-06-15T21:07:00Z">
              <w:r w:rsidR="00D838A7">
                <w:rPr>
                  <w:rFonts w:ascii="Times New Roman" w:eastAsia="Yu Mincho" w:hAnsi="Times New Roman" w:cs="Times New Roman"/>
                  <w:sz w:val="24"/>
                  <w:szCs w:val="24"/>
                </w:rPr>
                <w:t xml:space="preserve">     </w:t>
              </w:r>
            </w:ins>
            <w:ins w:id="524" w:author="Liu, Luyu" w:date="2020-06-13T21:39:00Z">
              <w:r w:rsidR="00373BEE">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525" w:author="Liu, Luyu" w:date="2020-06-20T22:40:00Z">
                  <w:rPr>
                    <w:rFonts w:ascii="Cambria Math" w:hAnsi="Cambria Math" w:cs="Times New Roman"/>
                    <w:sz w:val="24"/>
                    <w:szCs w:val="24"/>
                  </w:rPr>
                  <m:t>t'</m:t>
                </w:ins>
              </m:r>
            </m:oMath>
          </w:p>
          <w:p w14:paraId="45522CAD" w14:textId="5F5AE63D" w:rsidR="00373BEE" w:rsidRPr="001C320A" w:rsidRDefault="00D838A7">
            <w:pPr>
              <w:rPr>
                <w:ins w:id="526" w:author="Liu, Luyu" w:date="2020-06-13T21:39:00Z"/>
                <w:rFonts w:ascii="Times New Roman" w:eastAsia="Yu Mincho" w:hAnsi="Times New Roman" w:cs="Times New Roman"/>
                <w:sz w:val="24"/>
                <w:szCs w:val="24"/>
              </w:rPr>
            </w:pPr>
            <w:ins w:id="527" w:author="Liu, Luyu" w:date="2020-06-15T21:08:00Z">
              <w:r>
                <w:rPr>
                  <w:rFonts w:ascii="Times New Roman" w:eastAsia="Yu Mincho" w:hAnsi="Times New Roman" w:cs="Times New Roman"/>
                  <w:sz w:val="24"/>
                  <w:szCs w:val="24"/>
                </w:rPr>
                <w:t xml:space="preserve">   </w:t>
              </w:r>
            </w:ins>
            <w:ins w:id="528" w:author="Liu, Luyu" w:date="2020-06-13T21:39:00Z">
              <w:r w:rsidR="00373BEE" w:rsidRPr="005C7EF1">
                <w:rPr>
                  <w:rFonts w:ascii="Times New Roman" w:eastAsia="Yu Mincho" w:hAnsi="Times New Roman" w:cs="Times New Roman"/>
                  <w:b/>
                  <w:sz w:val="24"/>
                  <w:szCs w:val="24"/>
                  <w:rPrChange w:id="529" w:author="Liu, Luyu" w:date="2020-06-13T21:41:00Z">
                    <w:rPr>
                      <w:rFonts w:ascii="Times New Roman" w:eastAsia="Yu Mincho" w:hAnsi="Times New Roman" w:cs="Times New Roman"/>
                      <w:sz w:val="24"/>
                      <w:szCs w:val="24"/>
                    </w:rPr>
                  </w:rPrChange>
                </w:rPr>
                <w:t>else</w:t>
              </w:r>
            </w:ins>
          </w:p>
          <w:p w14:paraId="64D59C42" w14:textId="6F518A76" w:rsidR="000D4D12" w:rsidRDefault="00D838A7">
            <w:pPr>
              <w:rPr>
                <w:ins w:id="530" w:author="Liu, Luyu" w:date="2020-06-13T21:44:00Z"/>
                <w:rFonts w:ascii="Times New Roman" w:eastAsia="Yu Mincho" w:hAnsi="Times New Roman" w:cs="Times New Roman"/>
                <w:sz w:val="24"/>
                <w:szCs w:val="24"/>
              </w:rPr>
            </w:pPr>
            <w:ins w:id="531" w:author="Liu, Luyu" w:date="2020-06-15T21:08:00Z">
              <w:r>
                <w:rPr>
                  <w:rFonts w:ascii="Times New Roman" w:eastAsia="Yu Mincho" w:hAnsi="Times New Roman" w:cs="Times New Roman"/>
                  <w:sz w:val="24"/>
                  <w:szCs w:val="24"/>
                </w:rPr>
                <w:t xml:space="preserve">      </w:t>
              </w:r>
            </w:ins>
            <w:ins w:id="532"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252535">
            <w:pPr>
              <w:rPr>
                <w:rFonts w:ascii="Times New Roman" w:eastAsia="Yu Mincho" w:hAnsi="Times New Roman" w:cs="Times New Roman"/>
                <w:sz w:val="24"/>
                <w:szCs w:val="24"/>
                <w:rPrChange w:id="533" w:author="Liu, Luyu" w:date="2020-06-13T21:40:00Z">
                  <w:rPr>
                    <w:rFonts w:ascii="Times New Roman" w:hAnsi="Times New Roman" w:cs="Times New Roman"/>
                    <w:sz w:val="24"/>
                    <w:szCs w:val="24"/>
                  </w:rPr>
                </w:rPrChange>
              </w:rPr>
            </w:pPr>
            <m:oMathPara>
              <m:oMath>
                <m:sSub>
                  <m:sSubPr>
                    <m:ctrlPr>
                      <w:del w:id="534" w:author="Liu, Luyu" w:date="2020-06-12T14:47:00Z">
                        <w:rPr>
                          <w:rFonts w:ascii="Cambria Math" w:hAnsi="Cambria Math" w:cs="Times New Roman"/>
                          <w:i/>
                          <w:sz w:val="24"/>
                          <w:szCs w:val="24"/>
                        </w:rPr>
                      </w:del>
                    </m:ctrlPr>
                  </m:sSubPr>
                  <m:e>
                    <m:r>
                      <w:del w:id="535" w:author="Liu, Luyu" w:date="2020-06-12T14:47:00Z">
                        <w:rPr>
                          <w:rFonts w:ascii="Cambria Math" w:hAnsi="Cambria Math" w:cs="Times New Roman"/>
                          <w:sz w:val="24"/>
                          <w:szCs w:val="24"/>
                        </w:rPr>
                        <m:t>t</m:t>
                      </w:del>
                    </m:r>
                  </m:e>
                  <m:sub>
                    <m:r>
                      <w:del w:id="536" w:author="Liu, Luyu" w:date="2020-06-12T14:47:00Z">
                        <w:rPr>
                          <w:rFonts w:ascii="Cambria Math" w:hAnsi="Cambria Math" w:cs="Times New Roman"/>
                          <w:sz w:val="24"/>
                          <w:szCs w:val="24"/>
                        </w:rPr>
                        <m:t>hd</m:t>
                      </w:del>
                    </m:r>
                  </m:sub>
                </m:sSub>
                <m:r>
                  <w:del w:id="537" w:author="Liu, Luyu" w:date="2020-06-13T21:40:00Z">
                    <w:rPr>
                      <w:rFonts w:ascii="Cambria Math" w:hAnsi="Cambria Math" w:cs="Times New Roman"/>
                      <w:sz w:val="24"/>
                      <w:szCs w:val="24"/>
                    </w:rPr>
                    <m:t>=</m:t>
                  </w:del>
                </m:r>
                <m:sSub>
                  <m:sSubPr>
                    <m:ctrlPr>
                      <w:del w:id="538" w:author="Liu, Luyu" w:date="2020-06-12T14:47:00Z">
                        <w:rPr>
                          <w:rFonts w:ascii="Cambria Math" w:hAnsi="Cambria Math" w:cs="Times New Roman"/>
                          <w:i/>
                          <w:sz w:val="24"/>
                          <w:szCs w:val="24"/>
                        </w:rPr>
                      </w:del>
                    </m:ctrlPr>
                  </m:sSubPr>
                  <m:e>
                    <m:r>
                      <w:del w:id="539" w:author="Liu, Luyu" w:date="2020-06-12T14:47:00Z">
                        <w:rPr>
                          <w:rFonts w:ascii="Cambria Math" w:hAnsi="Cambria Math" w:cs="Times New Roman"/>
                          <w:sz w:val="24"/>
                          <w:szCs w:val="24"/>
                        </w:rPr>
                        <m:t>t</m:t>
                      </w:del>
                    </m:r>
                  </m:e>
                  <m:sub>
                    <m:r>
                      <w:del w:id="540" w:author="Liu, Luyu" w:date="2020-06-12T14:47:00Z">
                        <w:rPr>
                          <w:rFonts w:ascii="Cambria Math" w:hAnsi="Cambria Math" w:cs="Times New Roman"/>
                          <w:sz w:val="24"/>
                          <w:szCs w:val="24"/>
                        </w:rPr>
                        <m:t>cu</m:t>
                      </w:del>
                    </m:r>
                  </m:sub>
                </m:sSub>
                <m:r>
                  <w:del w:id="541" w:author="Liu, Luyu" w:date="2020-06-13T21:40:00Z">
                    <w:rPr>
                      <w:rFonts w:ascii="Cambria Math" w:hAnsi="Cambria Math" w:cs="Times New Roman"/>
                      <w:sz w:val="24"/>
                      <w:szCs w:val="24"/>
                    </w:rPr>
                    <m:t xml:space="preserve">, if </m:t>
                  </w:del>
                </m:r>
                <m:sSub>
                  <m:sSubPr>
                    <m:ctrlPr>
                      <w:del w:id="542" w:author="Liu, Luyu" w:date="2020-06-13T21:40:00Z">
                        <w:rPr>
                          <w:rFonts w:ascii="Cambria Math" w:hAnsi="Cambria Math" w:cs="Times New Roman"/>
                          <w:i/>
                          <w:sz w:val="24"/>
                          <w:szCs w:val="24"/>
                        </w:rPr>
                      </w:del>
                    </m:ctrlPr>
                  </m:sSubPr>
                  <m:e>
                    <m:r>
                      <w:del w:id="543" w:author="Liu, Luyu" w:date="2020-06-13T21:40:00Z">
                        <w:rPr>
                          <w:rFonts w:ascii="Cambria Math" w:hAnsi="Cambria Math" w:cs="Times New Roman"/>
                          <w:sz w:val="24"/>
                          <w:szCs w:val="24"/>
                        </w:rPr>
                        <m:t>t</m:t>
                      </w:del>
                    </m:r>
                  </m:e>
                  <m:sub>
                    <m:r>
                      <w:del w:id="544" w:author="Liu, Luyu" w:date="2020-06-13T21:40:00Z">
                        <w:rPr>
                          <w:rFonts w:ascii="Cambria Math" w:hAnsi="Cambria Math" w:cs="Times New Roman"/>
                          <w:sz w:val="24"/>
                          <w:szCs w:val="24"/>
                        </w:rPr>
                        <m:t>c</m:t>
                      </w:del>
                    </m:r>
                    <m:r>
                      <w:del w:id="545" w:author="Liu, Luyu" w:date="2020-06-12T14:48:00Z">
                        <w:rPr>
                          <w:rFonts w:ascii="Cambria Math" w:hAnsi="Cambria Math" w:cs="Times New Roman"/>
                          <w:sz w:val="24"/>
                          <w:szCs w:val="24"/>
                        </w:rPr>
                        <m:t>u</m:t>
                      </w:del>
                    </m:r>
                  </m:sub>
                </m:sSub>
                <m:r>
                  <w:del w:id="546" w:author="Liu, Luyu" w:date="2020-06-13T21:40:00Z">
                    <w:rPr>
                      <w:rFonts w:ascii="Cambria Math" w:hAnsi="Cambria Math" w:cs="Times New Roman"/>
                      <w:sz w:val="24"/>
                      <w:szCs w:val="24"/>
                    </w:rPr>
                    <m:t>+δ</m:t>
                  </w:del>
                </m:r>
                <m:sSub>
                  <m:sSubPr>
                    <m:ctrlPr>
                      <w:del w:id="547" w:author="Liu, Luyu" w:date="2020-06-13T21:40:00Z">
                        <w:rPr>
                          <w:rFonts w:ascii="Cambria Math" w:hAnsi="Cambria Math" w:cs="Times New Roman"/>
                          <w:i/>
                          <w:sz w:val="24"/>
                          <w:szCs w:val="24"/>
                        </w:rPr>
                      </w:del>
                    </m:ctrlPr>
                  </m:sSubPr>
                  <m:e>
                    <m:r>
                      <w:del w:id="548" w:author="Liu, Luyu" w:date="2020-06-13T21:40:00Z">
                        <w:rPr>
                          <w:rFonts w:ascii="Cambria Math" w:hAnsi="Cambria Math" w:cs="Times New Roman"/>
                          <w:sz w:val="24"/>
                          <w:szCs w:val="24"/>
                        </w:rPr>
                        <m:t>t</m:t>
                      </w:del>
                    </m:r>
                  </m:e>
                  <m:sub>
                    <m:r>
                      <w:del w:id="549" w:author="Liu, Luyu" w:date="2020-06-13T21:40:00Z">
                        <w:rPr>
                          <w:rFonts w:ascii="Cambria Math" w:hAnsi="Cambria Math" w:cs="Times New Roman"/>
                          <w:sz w:val="24"/>
                          <w:szCs w:val="24"/>
                        </w:rPr>
                        <m:t>w</m:t>
                      </w:del>
                    </m:r>
                  </m:sub>
                </m:sSub>
                <m:r>
                  <w:del w:id="550" w:author="Liu, Luyu" w:date="2020-06-13T21:40:00Z">
                    <w:rPr>
                      <w:rFonts w:ascii="Cambria Math" w:hAnsi="Cambria Math" w:cs="Times New Roman"/>
                      <w:sz w:val="24"/>
                      <w:szCs w:val="24"/>
                    </w:rPr>
                    <m:t>≥</m:t>
                  </w:del>
                </m:r>
                <m:sSub>
                  <m:sSubPr>
                    <m:ctrlPr>
                      <w:del w:id="551" w:author="Liu, Luyu" w:date="2020-06-12T15:23:00Z">
                        <w:rPr>
                          <w:rFonts w:ascii="Cambria Math" w:hAnsi="Cambria Math" w:cs="Times New Roman"/>
                          <w:i/>
                          <w:sz w:val="24"/>
                          <w:szCs w:val="24"/>
                        </w:rPr>
                      </w:del>
                    </m:ctrlPr>
                  </m:sSubPr>
                  <m:e>
                    <m:r>
                      <w:del w:id="552" w:author="Liu, Luyu" w:date="2020-06-12T15:23:00Z">
                        <w:rPr>
                          <w:rFonts w:ascii="Cambria Math" w:hAnsi="Cambria Math" w:cs="Times New Roman"/>
                          <w:sz w:val="24"/>
                          <w:szCs w:val="24"/>
                        </w:rPr>
                        <m:t>T</m:t>
                      </w:del>
                    </m:r>
                  </m:e>
                  <m:sub>
                    <m:r>
                      <w:del w:id="553" w:author="Liu, Luyu" w:date="2020-06-12T15:23:00Z">
                        <w:rPr>
                          <w:rFonts w:ascii="Cambria Math" w:hAnsi="Cambria Math" w:cs="Times New Roman"/>
                          <w:sz w:val="24"/>
                          <w:szCs w:val="24"/>
                        </w:rPr>
                        <m:t>ex</m:t>
                      </w:del>
                    </m:r>
                  </m:sub>
                </m:sSub>
              </m:oMath>
            </m:oMathPara>
          </w:p>
        </w:tc>
        <w:tc>
          <w:tcPr>
            <w:tcW w:w="280" w:type="pct"/>
            <w:vAlign w:val="center"/>
            <w:hideMark/>
            <w:tcPrChange w:id="554" w:author="Liu, Luyu" w:date="2020-06-13T21:41:00Z">
              <w:tcPr>
                <w:tcW w:w="280" w:type="pct"/>
                <w:vAlign w:val="center"/>
                <w:hideMark/>
              </w:tcPr>
            </w:tcPrChange>
          </w:tcPr>
          <w:p w14:paraId="2973A1EF" w14:textId="79B12EC0"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555" w:author="Liu, Luyu" w:date="2020-06-22T18:03:00Z">
              <w:r w:rsidR="00355A84">
                <w:rPr>
                  <w:noProof/>
                </w:rPr>
                <w:t>4</w:t>
              </w:r>
            </w:ins>
            <w:del w:id="556" w:author="Liu, Luyu" w:date="2020-06-13T16:27:00Z">
              <w:r w:rsidDel="004C1D89">
                <w:rPr>
                  <w:noProof/>
                </w:rPr>
                <w:delText>10</w:delText>
              </w:r>
            </w:del>
            <w:r>
              <w:rPr>
                <w:noProof/>
              </w:rPr>
              <w:fldChar w:fldCharType="end"/>
            </w:r>
            <w:r>
              <w:rPr>
                <w:rFonts w:eastAsia="Yu Mincho"/>
                <w:lang w:eastAsia="ja-JP"/>
              </w:rPr>
              <w:t>)</w:t>
            </w:r>
          </w:p>
        </w:tc>
      </w:tr>
    </w:tbl>
    <w:p w14:paraId="38CE4EF2" w14:textId="02157E3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w:t>
      </w:r>
      <w:ins w:id="557" w:author="Liu, Luyu" w:date="2020-06-20T22:41:00Z">
        <w:r w:rsidR="003463AD">
          <w:rPr>
            <w:rFonts w:ascii="Times New Roman" w:hAnsi="Times New Roman" w:cs="Times New Roman"/>
            <w:sz w:val="24"/>
            <w:szCs w:val="24"/>
          </w:rPr>
          <w:t>e: π</w:t>
        </w:r>
      </w:ins>
      <w:del w:id="558" w:author="Liu, Luyu" w:date="2020-06-20T22:41:00Z">
        <w:r w:rsidDel="003463AD">
          <w:rPr>
            <w:rFonts w:ascii="Times New Roman" w:hAnsi="Times New Roman" w:cs="Times New Roman"/>
            <w:sz w:val="24"/>
            <w:szCs w:val="24"/>
          </w:rPr>
          <w:delText>e</w:delText>
        </w:r>
        <w:r w:rsidR="00D24C8C" w:rsidDel="003463AD">
          <w:rPr>
            <w:rFonts w:ascii="Times New Roman" w:hAnsi="Times New Roman" w:cs="Times New Roman"/>
            <w:sz w:val="24"/>
            <w:szCs w:val="24"/>
          </w:rPr>
          <w:delText>: T</w:delText>
        </w:r>
        <w:r w:rsidR="00D24C8C" w:rsidDel="003463AD">
          <w:rPr>
            <w:rFonts w:ascii="Times New Roman" w:hAnsi="Times New Roman" w:cs="Times New Roman"/>
            <w:sz w:val="24"/>
            <w:szCs w:val="24"/>
            <w:vertAlign w:val="subscript"/>
          </w:rPr>
          <w:delText>e</w:delText>
        </w:r>
      </w:del>
      <w:del w:id="559" w:author="Liu, Luyu" w:date="2020-06-20T22:42:00Z">
        <w:r w:rsidDel="003463AD">
          <w:rPr>
            <w:rFonts w:ascii="Times New Roman" w:hAnsi="Times New Roman" w:cs="Times New Roman"/>
            <w:sz w:val="24"/>
            <w:szCs w:val="24"/>
          </w:rPr>
          <w:delText xml:space="preserve"> </w:delText>
        </w:r>
      </w:del>
      <w:ins w:id="560" w:author="Liu, Luyu" w:date="2020-06-20T22:42:00Z">
        <w:r w:rsidR="003463AD">
          <w:rPr>
            <w:rFonts w:ascii="Times New Roman" w:hAnsi="Times New Roman" w:cs="Times New Roman"/>
            <w:sz w:val="24"/>
            <w:szCs w:val="24"/>
            <w:vertAlign w:val="superscript"/>
          </w:rPr>
          <w:t>p</w:t>
        </w:r>
        <w:r w:rsidR="003463AD">
          <w:rPr>
            <w:rFonts w:ascii="Times New Roman" w:hAnsi="Times New Roman" w:cs="Times New Roman"/>
            <w:sz w:val="24"/>
            <w:szCs w:val="24"/>
          </w:rPr>
          <w:t xml:space="preserve"> </w:t>
        </w:r>
      </w:ins>
      <w:r>
        <w:rPr>
          <w:rFonts w:ascii="Times New Roman" w:hAnsi="Times New Roman" w:cs="Times New Roman"/>
          <w:sz w:val="24"/>
          <w:szCs w:val="24"/>
        </w:rPr>
        <w:t xml:space="preserve">is the scheduled bus’s </w:t>
      </w:r>
      <w:del w:id="561" w:author="Liu, Luyu" w:date="2020-06-12T16:00:00Z">
        <w:r w:rsidDel="006B052E">
          <w:rPr>
            <w:rFonts w:ascii="Times New Roman" w:hAnsi="Times New Roman" w:cs="Times New Roman"/>
            <w:sz w:val="24"/>
            <w:szCs w:val="24"/>
          </w:rPr>
          <w:delText xml:space="preserve">ETD </w:delText>
        </w:r>
      </w:del>
      <w:ins w:id="562" w:author="Liu, Luyu" w:date="2020-06-12T16:00:00Z">
        <w:r w:rsidR="006B052E">
          <w:rPr>
            <w:rFonts w:ascii="Times New Roman" w:hAnsi="Times New Roman" w:cs="Times New Roman"/>
            <w:sz w:val="24"/>
            <w:szCs w:val="24"/>
          </w:rPr>
          <w:t>estimated time of departure</w:t>
        </w:r>
      </w:ins>
      <w:del w:id="563"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564"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565"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566" w:author="Liu, Luyu" w:date="2020-06-15T21:08:00Z">
        <w:r w:rsidR="002916ED">
          <w:rPr>
            <w:rFonts w:ascii="Times New Roman" w:hAnsi="Times New Roman" w:cs="Times New Roman"/>
            <w:sz w:val="24"/>
            <w:szCs w:val="24"/>
          </w:rPr>
          <w:t>t</w:t>
        </w:r>
      </w:ins>
      <w:ins w:id="567" w:author="Liu, Luyu" w:date="2020-06-20T22:42:00Z">
        <w:r w:rsidR="008B6EB5">
          <w:rPr>
            <w:rFonts w:ascii="Times New Roman" w:hAnsi="Times New Roman" w:cs="Times New Roman"/>
            <w:sz w:val="24"/>
            <w:szCs w:val="24"/>
          </w:rPr>
          <w:t>’</w:t>
        </w:r>
      </w:ins>
      <w:ins w:id="568" w:author="Liu, Luyu" w:date="2020-06-15T21:08:00Z">
        <w:r w:rsidR="002916ED">
          <w:rPr>
            <w:rFonts w:ascii="Times New Roman" w:hAnsi="Times New Roman" w:cs="Times New Roman"/>
            <w:sz w:val="24"/>
            <w:szCs w:val="24"/>
          </w:rPr>
          <w:t xml:space="preserve"> </w:t>
        </w:r>
      </w:ins>
      <m:oMath>
        <m:sSub>
          <m:sSubPr>
            <m:ctrlPr>
              <w:del w:id="569" w:author="Liu, Luyu" w:date="2020-06-15T21:08:00Z">
                <w:rPr>
                  <w:rFonts w:ascii="Cambria Math" w:hAnsi="Cambria Math" w:cs="Times New Roman"/>
                  <w:i/>
                  <w:sz w:val="24"/>
                  <w:szCs w:val="24"/>
                </w:rPr>
              </w:del>
            </m:ctrlPr>
          </m:sSubPr>
          <m:e>
            <m:r>
              <w:del w:id="570" w:author="Liu, Luyu" w:date="2020-06-15T21:08:00Z">
                <w:rPr>
                  <w:rFonts w:ascii="Cambria Math" w:hAnsi="Cambria Math" w:cs="Times New Roman"/>
                  <w:sz w:val="24"/>
                  <w:szCs w:val="24"/>
                </w:rPr>
                <m:t>t</m:t>
              </w:del>
            </m:r>
          </m:e>
          <m:sub>
            <m:r>
              <w:del w:id="571" w:author="Liu, Luyu" w:date="2020-06-15T21:08:00Z">
                <w:rPr>
                  <w:rFonts w:ascii="Cambria Math" w:hAnsi="Cambria Math" w:cs="Times New Roman"/>
                  <w:sz w:val="24"/>
                  <w:szCs w:val="24"/>
                </w:rPr>
                <m:t>c</m:t>
              </w:del>
            </m:r>
            <m:r>
              <w:del w:id="572" w:author="Liu, Luyu" w:date="2020-06-12T16:01:00Z">
                <w:rPr>
                  <w:rFonts w:ascii="Cambria Math" w:hAnsi="Cambria Math" w:cs="Times New Roman"/>
                  <w:sz w:val="24"/>
                  <w:szCs w:val="24"/>
                </w:rPr>
                <m:t>u</m:t>
              </w:del>
            </m:r>
          </m:sub>
        </m:sSub>
      </m:oMath>
      <w:del w:id="573"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ins w:id="574" w:author="Liu, Luyu" w:date="2020-06-20T22:43:00Z">
        <w:r w:rsidR="00EF0430">
          <w:rPr>
            <w:rFonts w:ascii="Times New Roman" w:hAnsi="Times New Roman" w:cs="Times New Roman"/>
            <w:sz w:val="24"/>
            <w:szCs w:val="24"/>
          </w:rPr>
          <w:t xml:space="preserve"> when a new update is available</w:t>
        </w:r>
      </w:ins>
      <w:r>
        <w:rPr>
          <w:rFonts w:ascii="Times New Roman" w:hAnsi="Times New Roman" w:cs="Times New Roman"/>
          <w:sz w:val="24"/>
          <w:szCs w:val="24"/>
        </w:rPr>
        <w:t>.</w:t>
      </w:r>
    </w:p>
    <w:p w14:paraId="5DB77121" w14:textId="24C77914" w:rsidR="005A464A" w:rsidRDefault="00D6693C" w:rsidP="005A464A">
      <w:pPr>
        <w:ind w:firstLine="720"/>
        <w:jc w:val="both"/>
        <w:rPr>
          <w:rFonts w:ascii="Times New Roman" w:hAnsi="Times New Roman" w:cs="Times New Roman"/>
          <w:sz w:val="24"/>
          <w:szCs w:val="24"/>
        </w:rPr>
      </w:pPr>
      <w:ins w:id="575" w:author="Liu, Luyu" w:date="2020-06-12T15:32:00Z">
        <w:r>
          <w:rPr>
            <w:rFonts w:ascii="Times New Roman" w:hAnsi="Times New Roman" w:cs="Times New Roman"/>
            <w:sz w:val="24"/>
            <w:szCs w:val="24"/>
          </w:rPr>
          <w:t xml:space="preserve">Ideally, </w:t>
        </w:r>
      </w:ins>
      <w:del w:id="576" w:author="Liu, Luyu" w:date="2020-06-12T15:32:00Z">
        <w:r w:rsidR="005A464A" w:rsidDel="00D6693C">
          <w:rPr>
            <w:rFonts w:ascii="Times New Roman" w:hAnsi="Times New Roman" w:cs="Times New Roman"/>
            <w:sz w:val="24"/>
            <w:szCs w:val="24"/>
          </w:rPr>
          <w:delText>T</w:delText>
        </w:r>
      </w:del>
      <w:ins w:id="577"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578"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579"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580"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r w:rsidR="005A464A">
        <w:rPr>
          <w:rFonts w:ascii="Times New Roman" w:hAnsi="Times New Roman" w:cs="Times New Roman"/>
          <w:sz w:val="24"/>
          <w:szCs w:val="24"/>
        </w:rPr>
        <w:t xml:space="preserve"> (green line). However, due to the instability of transit system, </w:t>
      </w:r>
      <w:del w:id="581" w:author="Liu, Luyu" w:date="2020-06-12T15:43:00Z">
        <w:r w:rsidR="005A464A" w:rsidDel="00650D62">
          <w:rPr>
            <w:rFonts w:ascii="Times New Roman" w:hAnsi="Times New Roman" w:cs="Times New Roman"/>
            <w:sz w:val="24"/>
            <w:szCs w:val="24"/>
          </w:rPr>
          <w:delText>a GT’s</w:delText>
        </w:r>
      </w:del>
      <w:ins w:id="582"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583" w:author="Liu, Luyu" w:date="2020-06-12T15:43:00Z">
        <w:r w:rsidR="005A464A" w:rsidDel="005A3944">
          <w:rPr>
            <w:rFonts w:ascii="Times New Roman" w:hAnsi="Times New Roman" w:cs="Times New Roman"/>
            <w:sz w:val="24"/>
            <w:szCs w:val="24"/>
          </w:rPr>
          <w:delText>ETD</w:delText>
        </w:r>
      </w:del>
      <w:ins w:id="584"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xml:space="preserve">. Consequently, </w:t>
      </w:r>
      <w:del w:id="585" w:author="Liu, Luyu" w:date="2020-06-19T10:37:00Z">
        <w:r w:rsidR="005A464A" w:rsidDel="00445144">
          <w:rPr>
            <w:rFonts w:ascii="Times New Roman" w:hAnsi="Times New Roman" w:cs="Times New Roman"/>
            <w:sz w:val="24"/>
            <w:szCs w:val="24"/>
          </w:rPr>
          <w:delText>the user may suffer from a long waiting time penalty</w:delText>
        </w:r>
      </w:del>
      <w:ins w:id="586" w:author="Liu, Luyu" w:date="2020-06-19T10:37:00Z">
        <w:r w:rsidR="00445144">
          <w:rPr>
            <w:rFonts w:ascii="Times New Roman" w:hAnsi="Times New Roman" w:cs="Times New Roman"/>
            <w:sz w:val="24"/>
            <w:szCs w:val="24"/>
          </w:rPr>
          <w:t xml:space="preserve">this could suggest that mainstream apps are systematically suggesting a trip plan with very poor performance. It is extremely imperative to measure greedy </w:t>
        </w:r>
      </w:ins>
      <w:ins w:id="587" w:author="Liu, Luyu" w:date="2020-06-19T10:38:00Z">
        <w:r w:rsidR="00445144">
          <w:rPr>
            <w:rFonts w:ascii="Times New Roman" w:hAnsi="Times New Roman" w:cs="Times New Roman"/>
            <w:sz w:val="24"/>
            <w:szCs w:val="24"/>
          </w:rPr>
          <w:t>tactic’s performance and improve it.</w:t>
        </w:r>
      </w:ins>
      <w:del w:id="588" w:author="Liu, Luyu" w:date="2020-06-16T19:20:00Z">
        <w:r w:rsidR="005A464A" w:rsidDel="00E227C9">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589" w:author="Liu, Luyu" w:date="2020-06-12T16:02:00Z">
        <w:r w:rsidRPr="00351FFE" w:rsidDel="001E61EC">
          <w:rPr>
            <w:rFonts w:ascii="Times New Roman" w:hAnsi="Times New Roman" w:cs="Times New Roman"/>
            <w:bCs/>
            <w:sz w:val="24"/>
            <w:szCs w:val="24"/>
          </w:rPr>
          <w:delText xml:space="preserve"> (PT)</w:delText>
        </w:r>
      </w:del>
    </w:p>
    <w:p w14:paraId="7DD54F45" w14:textId="3CDE356C" w:rsidR="005A464A" w:rsidRDefault="005A464A" w:rsidP="005A464A">
      <w:pPr>
        <w:jc w:val="both"/>
        <w:rPr>
          <w:ins w:id="590"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591"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592" w:author="Liu, Luyu" w:date="2020-06-12T16:02:00Z">
        <w:r w:rsidDel="001E61EC">
          <w:rPr>
            <w:rFonts w:ascii="Times New Roman" w:hAnsi="Times New Roman" w:cs="Times New Roman"/>
            <w:sz w:val="24"/>
            <w:szCs w:val="24"/>
          </w:rPr>
          <w:delText>GT</w:delText>
        </w:r>
      </w:del>
      <w:ins w:id="593"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This is a common strategy to avoid risk of missing a bus</w:t>
      </w:r>
      <w:ins w:id="594" w:author="Liu, Luyu" w:date="2020-06-19T16:46:00Z">
        <w:r w:rsidR="003B51EA">
          <w:rPr>
            <w:rFonts w:ascii="Times New Roman" w:hAnsi="Times New Roman" w:cs="Times New Roman"/>
            <w:sz w:val="24"/>
            <w:szCs w:val="24"/>
          </w:rPr>
          <w:t>,</w:t>
        </w:r>
      </w:ins>
      <w:ins w:id="595" w:author="Liu, Luyu" w:date="2020-06-19T16:45:00Z">
        <w:r w:rsidR="005E1216">
          <w:rPr>
            <w:rFonts w:ascii="Times New Roman" w:hAnsi="Times New Roman" w:cs="Times New Roman"/>
            <w:sz w:val="24"/>
            <w:szCs w:val="24"/>
          </w:rPr>
          <w:t xml:space="preserve"> such as using the 95</w:t>
        </w:r>
        <w:r w:rsidR="005E1216" w:rsidRPr="005E1216">
          <w:rPr>
            <w:rFonts w:ascii="Times New Roman" w:hAnsi="Times New Roman" w:cs="Times New Roman"/>
            <w:sz w:val="24"/>
            <w:szCs w:val="24"/>
            <w:vertAlign w:val="superscript"/>
            <w:rPrChange w:id="596" w:author="Liu, Luyu" w:date="2020-06-19T16:46:00Z">
              <w:rPr>
                <w:rFonts w:ascii="Times New Roman" w:hAnsi="Times New Roman" w:cs="Times New Roman"/>
                <w:sz w:val="24"/>
                <w:szCs w:val="24"/>
              </w:rPr>
            </w:rPrChange>
          </w:rPr>
          <w:t>th</w:t>
        </w:r>
        <w:r w:rsidR="005E1216">
          <w:rPr>
            <w:rFonts w:ascii="Times New Roman" w:hAnsi="Times New Roman" w:cs="Times New Roman"/>
            <w:sz w:val="24"/>
            <w:szCs w:val="24"/>
          </w:rPr>
          <w:t xml:space="preserve"> </w:t>
        </w:r>
      </w:ins>
      <w:ins w:id="597" w:author="Liu, Luyu" w:date="2020-06-19T16:46:00Z">
        <w:r w:rsidR="005E1216">
          <w:rPr>
            <w:rFonts w:ascii="Times New Roman" w:hAnsi="Times New Roman" w:cs="Times New Roman"/>
            <w:sz w:val="24"/>
            <w:szCs w:val="24"/>
          </w:rPr>
          <w:t>percentile waiting time</w:t>
        </w:r>
      </w:ins>
      <w:r>
        <w:rPr>
          <w:rFonts w:ascii="Times New Roman" w:hAnsi="Times New Roman" w:cs="Times New Roman"/>
          <w:sz w:val="24"/>
          <w:szCs w:val="24"/>
        </w:rPr>
        <w:t xml:space="preserve"> </w:t>
      </w:r>
      <w:ins w:id="598" w:author="Liu, Luyu" w:date="2020-06-19T16:46:00Z">
        <w:r w:rsidR="00355E41">
          <w:rPr>
            <w:rFonts w:ascii="Times New Roman" w:hAnsi="Times New Roman" w:cs="Times New Roman"/>
            <w:sz w:val="24"/>
            <w:szCs w:val="24"/>
          </w:rPr>
          <w:t xml:space="preserve">as budgeted waiting time </w:t>
        </w:r>
      </w:ins>
      <w:ins w:id="599" w:author="Liu, Luyu" w:date="2020-06-19T15:47:00Z">
        <w:r w:rsidR="00A4367B">
          <w:rPr>
            <w:rFonts w:ascii="Times New Roman" w:hAnsi="Times New Roman" w:cs="Times New Roman"/>
            <w:sz w:val="24"/>
            <w:szCs w:val="24"/>
          </w:rPr>
          <w:fldChar w:fldCharType="begin" w:fldLock="1"/>
        </w:r>
      </w:ins>
      <w:r w:rsidR="008A318A">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A4367B">
        <w:rPr>
          <w:rFonts w:ascii="Times New Roman" w:hAnsi="Times New Roman" w:cs="Times New Roman"/>
          <w:sz w:val="24"/>
          <w:szCs w:val="24"/>
        </w:rPr>
        <w:fldChar w:fldCharType="separate"/>
      </w:r>
      <w:r w:rsidR="00A76261" w:rsidRPr="00A76261">
        <w:rPr>
          <w:rFonts w:ascii="Times New Roman" w:hAnsi="Times New Roman" w:cs="Times New Roman"/>
          <w:noProof/>
          <w:sz w:val="24"/>
          <w:szCs w:val="24"/>
        </w:rPr>
        <w:t>(Furth and Muller 2006)</w:t>
      </w:r>
      <w:ins w:id="600" w:author="Liu, Luyu" w:date="2020-06-19T15:47:00Z">
        <w:r w:rsidR="00A4367B">
          <w:rPr>
            <w:rFonts w:ascii="Times New Roman" w:hAnsi="Times New Roman" w:cs="Times New Roman"/>
            <w:sz w:val="24"/>
            <w:szCs w:val="24"/>
          </w:rPr>
          <w:fldChar w:fldCharType="end"/>
        </w:r>
      </w:ins>
      <w:del w:id="601" w:author="Liu, Luyu" w:date="2020-06-19T15:47:00Z">
        <w:r w:rsidDel="00A4367B">
          <w:rPr>
            <w:rFonts w:ascii="Times New Roman" w:hAnsi="Times New Roman" w:cs="Times New Roman"/>
            <w:sz w:val="24"/>
            <w:szCs w:val="24"/>
          </w:rPr>
          <w:fldChar w:fldCharType="begin" w:fldLock="1"/>
        </w:r>
        <w:r w:rsidR="00A4367B" w:rsidRPr="00A4367B" w:rsidDel="00A4367B">
          <w:rPr>
            <w:rFonts w:ascii="Times New Roman" w:hAnsi="Times New Roman" w:cs="Times New Roman"/>
            <w:sz w:val="24"/>
            <w:szCs w:val="24"/>
          </w:rPr>
          <w:del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2015b)","manualFormatting":"(Fonzone, Schmöcker, &amp; Liu, 2015; Frumin &amp; Zhao, 2012)","plainTextFormattedCitation":"(Fonzone, Schmöcker, and Liu 2015b)","previouslyFormattedCitation":"(Fonzone, Schmöcker, and Liu 2015)"},"properties":{"noteIndex":0},"schema":"https://github.com/citation-style-language/schema/raw/master/csl-citation.json"}</w:delInstrText>
        </w:r>
        <w:r w:rsidDel="00A4367B">
          <w:rPr>
            <w:rFonts w:ascii="Times New Roman" w:hAnsi="Times New Roman" w:cs="Times New Roman"/>
            <w:sz w:val="24"/>
            <w:szCs w:val="24"/>
          </w:rPr>
          <w:fldChar w:fldCharType="separate"/>
        </w:r>
        <w:r w:rsidRPr="00A4367B" w:rsidDel="00A4367B">
          <w:rPr>
            <w:rFonts w:ascii="Times New Roman" w:hAnsi="Times New Roman" w:cs="Times New Roman"/>
            <w:noProof/>
            <w:sz w:val="24"/>
            <w:szCs w:val="24"/>
          </w:rPr>
          <w:delText>(Fonzone, Schmöcker, &amp; Liu, 2015;</w:delText>
        </w:r>
        <w:r w:rsidRPr="00A76261" w:rsidDel="00A4367B">
          <w:rPr>
            <w:rFonts w:ascii="Times New Roman" w:hAnsi="Times New Roman" w:cs="Times New Roman"/>
            <w:noProof/>
            <w:sz w:val="24"/>
            <w:szCs w:val="24"/>
          </w:rPr>
          <w:delText xml:space="preserve"> Frumin &amp; Zhao, 2012)</w:delText>
        </w:r>
        <w:r w:rsidDel="00A4367B">
          <w:rPr>
            <w:rFonts w:ascii="Times New Roman" w:hAnsi="Times New Roman" w:cs="Times New Roman"/>
            <w:sz w:val="24"/>
            <w:szCs w:val="24"/>
          </w:rPr>
          <w:fldChar w:fldCharType="end"/>
        </w:r>
      </w:del>
      <w:r>
        <w:rPr>
          <w:rFonts w:ascii="Times New Roman" w:hAnsi="Times New Roman" w:cs="Times New Roman"/>
          <w:sz w:val="24"/>
          <w:szCs w:val="24"/>
        </w:rPr>
        <w:t>.</w:t>
      </w:r>
      <w:del w:id="602" w:author="Liu, Luyu" w:date="2020-06-15T19:57:00Z">
        <w:r w:rsidDel="00A246E6">
          <w:rPr>
            <w:rFonts w:ascii="Times New Roman" w:hAnsi="Times New Roman" w:cs="Times New Roman"/>
            <w:sz w:val="24"/>
            <w:szCs w:val="24"/>
          </w:rPr>
          <w:delText xml:space="preserve">  </w:delText>
        </w:r>
      </w:del>
      <w:ins w:id="60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604"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605" w:author="Liu, Luyu" w:date="2020-06-15T19:57:00Z">
        <w:r w:rsidDel="00A246E6">
          <w:rPr>
            <w:rFonts w:ascii="Times New Roman" w:hAnsi="Times New Roman" w:cs="Times New Roman"/>
            <w:sz w:val="24"/>
            <w:szCs w:val="24"/>
          </w:rPr>
          <w:delText xml:space="preserve">  </w:delText>
        </w:r>
      </w:del>
      <w:ins w:id="60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607" w:author="Liu, Luyu" w:date="2020-06-12T16:02:00Z">
        <w:r w:rsidDel="001E61EC">
          <w:rPr>
            <w:rFonts w:ascii="Times New Roman" w:hAnsi="Times New Roman" w:cs="Times New Roman"/>
            <w:sz w:val="24"/>
            <w:szCs w:val="24"/>
          </w:rPr>
          <w:delText>IB</w:delText>
        </w:r>
      </w:del>
      <w:ins w:id="608" w:author="Liu, Luyu" w:date="2020-06-12T16:02:00Z">
        <w:r w:rsidR="001E61EC">
          <w:rPr>
            <w:rFonts w:ascii="Times New Roman" w:hAnsi="Times New Roman" w:cs="Times New Roman"/>
            <w:sz w:val="24"/>
            <w:szCs w:val="24"/>
          </w:rPr>
          <w:t>insurance buffer</w:t>
        </w:r>
      </w:ins>
      <w:ins w:id="609"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610"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611"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612" w:author="Liu, Luyu" w:date="2020-06-13T21:44:00Z">
        <w:r w:rsidR="004C1B1D">
          <w:rPr>
            <w:rFonts w:ascii="Times New Roman" w:hAnsi="Times New Roman" w:cs="Times New Roman"/>
            <w:sz w:val="24"/>
            <w:szCs w:val="24"/>
          </w:rPr>
          <w:t xml:space="preserve"> pseudo code</w:t>
        </w:r>
      </w:ins>
      <w:del w:id="613" w:author="Liu, Luyu" w:date="2020-06-13T21:44:00Z">
        <w:r w:rsidDel="004C1B1D">
          <w:rPr>
            <w:rFonts w:ascii="Times New Roman" w:hAnsi="Times New Roman" w:cs="Times New Roman"/>
            <w:sz w:val="24"/>
            <w:szCs w:val="24"/>
          </w:rPr>
          <w:delText xml:space="preserve"> </w:delText>
        </w:r>
      </w:del>
      <w:ins w:id="614" w:author="Liu, Luyu" w:date="2020-06-13T21:44:00Z">
        <w:r w:rsidR="004C1B1D">
          <w:rPr>
            <w:rFonts w:ascii="Times New Roman" w:hAnsi="Times New Roman" w:cs="Times New Roman"/>
            <w:sz w:val="24"/>
            <w:szCs w:val="24"/>
          </w:rPr>
          <w:t xml:space="preserve"> for home departure time</w:t>
        </w:r>
      </w:ins>
      <w:ins w:id="615"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616" w:author="Liu, Luyu" w:date="2020-06-13T23:12:00Z">
              <w:rPr>
                <w:rFonts w:ascii="Times New Roman" w:hAnsi="Times New Roman" w:cs="Times New Roman"/>
                <w:sz w:val="24"/>
                <w:szCs w:val="24"/>
              </w:rPr>
            </w:rPrChange>
          </w:rPr>
          <w:t>t</w:t>
        </w:r>
      </w:ins>
      <w:ins w:id="617" w:author="Liu, Luyu" w:date="2020-06-12T16:02:00Z">
        <w:r w:rsidR="001E61EC">
          <w:rPr>
            <w:rFonts w:ascii="Times New Roman" w:hAnsi="Times New Roman" w:cs="Times New Roman"/>
            <w:sz w:val="24"/>
            <w:szCs w:val="24"/>
          </w:rPr>
          <w:t xml:space="preserve"> </w:t>
        </w:r>
      </w:ins>
      <w:del w:id="618"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619" w:author="Liu, Luyu" w:date="2020-06-15T19:57:00Z">
        <w:r w:rsidDel="00A246E6">
          <w:rPr>
            <w:rFonts w:ascii="Times New Roman" w:hAnsi="Times New Roman" w:cs="Times New Roman"/>
            <w:sz w:val="24"/>
            <w:szCs w:val="24"/>
          </w:rPr>
          <w:delText xml:space="preserve">  </w:delText>
        </w:r>
      </w:del>
      <w:ins w:id="620"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21" w:author="Liu, Luyu" w:date="2020-06-13T21:43:00Z">
          <w:tblPr>
            <w:tblStyle w:val="TableGrid"/>
            <w:tblW w:w="4950" w:type="pct"/>
            <w:tblLook w:val="04A0" w:firstRow="1" w:lastRow="0" w:firstColumn="1" w:lastColumn="0" w:noHBand="0" w:noVBand="1"/>
          </w:tblPr>
        </w:tblPrChange>
      </w:tblPr>
      <w:tblGrid>
        <w:gridCol w:w="365"/>
        <w:gridCol w:w="8165"/>
        <w:gridCol w:w="736"/>
        <w:tblGridChange w:id="622">
          <w:tblGrid>
            <w:gridCol w:w="5"/>
            <w:gridCol w:w="360"/>
            <w:gridCol w:w="5"/>
            <w:gridCol w:w="8157"/>
            <w:gridCol w:w="3"/>
            <w:gridCol w:w="732"/>
            <w:gridCol w:w="4"/>
          </w:tblGrid>
        </w:tblGridChange>
      </w:tblGrid>
      <w:tr w:rsidR="00F925FB" w14:paraId="252A2A52" w14:textId="77777777" w:rsidTr="00E80762">
        <w:trPr>
          <w:trHeight w:val="580"/>
          <w:ins w:id="623" w:author="Liu, Luyu" w:date="2020-06-13T21:41:00Z"/>
          <w:trPrChange w:id="624" w:author="Liu, Luyu" w:date="2020-06-13T21:43:00Z">
            <w:trPr>
              <w:gridBefore w:val="1"/>
              <w:gridAfter w:val="0"/>
              <w:trHeight w:val="580"/>
            </w:trPr>
          </w:trPrChange>
        </w:trPr>
        <w:tc>
          <w:tcPr>
            <w:tcW w:w="197" w:type="pct"/>
            <w:tcPrChange w:id="625" w:author="Liu, Luyu" w:date="2020-06-13T21:43:00Z">
              <w:tcPr>
                <w:tcW w:w="197" w:type="pct"/>
                <w:gridSpan w:val="2"/>
              </w:tcPr>
            </w:tcPrChange>
          </w:tcPr>
          <w:p w14:paraId="1FF661B7" w14:textId="77777777" w:rsidR="00F925FB" w:rsidRDefault="00F925FB" w:rsidP="00F925FB">
            <w:pPr>
              <w:spacing w:after="160" w:line="259" w:lineRule="auto"/>
              <w:jc w:val="both"/>
              <w:rPr>
                <w:ins w:id="626" w:author="Liu, Luyu" w:date="2020-06-13T21:41:00Z"/>
                <w:rFonts w:ascii="Times New Roman" w:eastAsia="Yu Mincho" w:hAnsi="Times New Roman" w:cs="Times New Roman"/>
                <w:sz w:val="24"/>
                <w:szCs w:val="24"/>
                <w:lang w:eastAsia="ja-JP"/>
              </w:rPr>
            </w:pPr>
          </w:p>
        </w:tc>
        <w:tc>
          <w:tcPr>
            <w:tcW w:w="4406" w:type="pct"/>
            <w:vAlign w:val="center"/>
            <w:hideMark/>
            <w:tcPrChange w:id="627" w:author="Liu, Luyu" w:date="2020-06-13T21:43:00Z">
              <w:tcPr>
                <w:tcW w:w="4406" w:type="pct"/>
                <w:hideMark/>
              </w:tcPr>
            </w:tcPrChange>
          </w:tcPr>
          <w:p w14:paraId="5BFEE6B7" w14:textId="77777777" w:rsidR="00F925FB" w:rsidRDefault="00F925FB" w:rsidP="00F925FB">
            <w:pPr>
              <w:rPr>
                <w:ins w:id="628" w:author="Liu, Luyu" w:date="2020-06-13T21:42:00Z"/>
                <w:rFonts w:ascii="Times New Roman" w:eastAsia="Yu Mincho" w:hAnsi="Times New Roman" w:cs="Times New Roman"/>
                <w:b/>
                <w:sz w:val="24"/>
                <w:szCs w:val="24"/>
              </w:rPr>
            </w:pPr>
            <w:ins w:id="629"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669EA4C9" w:rsidR="00F925FB" w:rsidRDefault="00A246E6" w:rsidP="00F925FB">
            <w:pPr>
              <w:rPr>
                <w:ins w:id="630" w:author="Liu, Luyu" w:date="2020-06-13T21:42:00Z"/>
                <w:rFonts w:ascii="Times New Roman" w:eastAsia="Yu Mincho" w:hAnsi="Times New Roman" w:cs="Times New Roman"/>
                <w:sz w:val="24"/>
                <w:szCs w:val="24"/>
              </w:rPr>
            </w:pPr>
            <w:ins w:id="631" w:author="Liu, Luyu" w:date="2020-06-15T19:57:00Z">
              <w:r>
                <w:rPr>
                  <w:rFonts w:ascii="Times New Roman" w:eastAsia="Yu Mincho" w:hAnsi="Times New Roman" w:cs="Times New Roman"/>
                  <w:b/>
                  <w:sz w:val="24"/>
                  <w:szCs w:val="24"/>
                </w:rPr>
                <w:t xml:space="preserve"> </w:t>
              </w:r>
            </w:ins>
            <w:ins w:id="632" w:author="Liu, Luyu" w:date="2020-06-15T21:08:00Z">
              <w:r w:rsidR="00614960">
                <w:rPr>
                  <w:rFonts w:ascii="Times New Roman" w:eastAsia="Yu Mincho" w:hAnsi="Times New Roman" w:cs="Times New Roman"/>
                  <w:b/>
                  <w:sz w:val="24"/>
                  <w:szCs w:val="24"/>
                </w:rPr>
                <w:t xml:space="preserve">  </w:t>
              </w:r>
            </w:ins>
            <w:ins w:id="633" w:author="Liu, Luyu" w:date="2020-06-13T21:42:00Z">
              <w:r w:rsidR="00F925FB">
                <w:rPr>
                  <w:rFonts w:ascii="Times New Roman" w:eastAsia="Yu Mincho" w:hAnsi="Times New Roman" w:cs="Times New Roman"/>
                  <w:b/>
                  <w:sz w:val="24"/>
                  <w:szCs w:val="24"/>
                </w:rPr>
                <w:t xml:space="preserve">if </w:t>
              </w:r>
            </w:ins>
            <m:oMath>
              <m:r>
                <w:ins w:id="634" w:author="Liu, Luyu" w:date="2020-06-20T22:42:00Z">
                  <w:rPr>
                    <w:rFonts w:ascii="Cambria Math" w:hAnsi="Cambria Math" w:cs="Times New Roman"/>
                    <w:sz w:val="24"/>
                    <w:szCs w:val="24"/>
                  </w:rPr>
                  <m:t>t'</m:t>
                </w:ins>
              </m:r>
              <m:r>
                <w:ins w:id="635" w:author="Liu, Luyu" w:date="2020-06-13T21:42:00Z">
                  <w:rPr>
                    <w:rFonts w:ascii="Cambria Math" w:hAnsi="Cambria Math" w:cs="Times New Roman"/>
                    <w:sz w:val="24"/>
                    <w:szCs w:val="24"/>
                  </w:rPr>
                  <m:t>+δ</m:t>
                </w:ins>
              </m:r>
              <m:r>
                <w:ins w:id="636" w:author="Liu, Luyu" w:date="2020-06-20T22:42:00Z">
                  <w:rPr>
                    <w:rFonts w:ascii="Cambria Math" w:hAnsi="Cambria Math" w:cs="Times New Roman"/>
                    <w:sz w:val="24"/>
                    <w:szCs w:val="24"/>
                  </w:rPr>
                  <m:t>t</m:t>
                </w:ins>
              </m:r>
              <m:r>
                <w:ins w:id="637" w:author="Liu, Luyu" w:date="2020-06-13T21:43:00Z">
                  <w:rPr>
                    <w:rFonts w:ascii="Cambria Math" w:hAnsi="Cambria Math" w:cs="Times New Roman"/>
                    <w:sz w:val="24"/>
                    <w:szCs w:val="24"/>
                  </w:rPr>
                  <m:t>+IB</m:t>
                </w:ins>
              </m:r>
              <m:r>
                <w:ins w:id="638" w:author="Liu, Luyu" w:date="2020-06-13T21:42:00Z">
                  <w:rPr>
                    <w:rFonts w:ascii="Cambria Math" w:hAnsi="Cambria Math" w:cs="Times New Roman"/>
                    <w:sz w:val="24"/>
                    <w:szCs w:val="24"/>
                  </w:rPr>
                  <m:t>≥</m:t>
                </w:ins>
              </m:r>
              <m:sSup>
                <m:sSupPr>
                  <m:ctrlPr>
                    <w:ins w:id="639" w:author="Liu, Luyu" w:date="2020-06-20T22:43:00Z">
                      <w:rPr>
                        <w:rFonts w:ascii="Cambria Math" w:hAnsi="Cambria Math" w:cs="Times New Roman"/>
                        <w:i/>
                        <w:sz w:val="24"/>
                        <w:szCs w:val="24"/>
                      </w:rPr>
                    </w:ins>
                  </m:ctrlPr>
                </m:sSupPr>
                <m:e>
                  <m:r>
                    <w:ins w:id="640" w:author="Liu, Luyu" w:date="2020-06-20T22:43:00Z">
                      <w:rPr>
                        <w:rFonts w:ascii="Cambria Math" w:hAnsi="Cambria Math" w:cs="Times New Roman"/>
                        <w:sz w:val="24"/>
                        <w:szCs w:val="24"/>
                      </w:rPr>
                      <m:t>π</m:t>
                    </w:ins>
                  </m:r>
                </m:e>
                <m:sup>
                  <m:r>
                    <w:ins w:id="641" w:author="Liu, Luyu" w:date="2020-06-20T22:43:00Z">
                      <w:rPr>
                        <w:rFonts w:ascii="Cambria Math" w:hAnsi="Cambria Math" w:cs="Times New Roman"/>
                        <w:sz w:val="24"/>
                        <w:szCs w:val="24"/>
                      </w:rPr>
                      <m:t>p</m:t>
                    </w:ins>
                  </m:r>
                </m:sup>
              </m:sSup>
            </m:oMath>
          </w:p>
          <w:p w14:paraId="7984CEA5" w14:textId="1D9603A9" w:rsidR="00F925FB" w:rsidRDefault="00A246E6" w:rsidP="00F925FB">
            <w:pPr>
              <w:rPr>
                <w:ins w:id="642" w:author="Liu, Luyu" w:date="2020-06-13T21:42:00Z"/>
                <w:rFonts w:ascii="Times New Roman" w:eastAsia="Yu Mincho" w:hAnsi="Times New Roman" w:cs="Times New Roman"/>
                <w:sz w:val="24"/>
                <w:szCs w:val="24"/>
              </w:rPr>
            </w:pPr>
            <w:ins w:id="643" w:author="Liu, Luyu" w:date="2020-06-15T19:57:00Z">
              <w:r>
                <w:rPr>
                  <w:rFonts w:ascii="Times New Roman" w:eastAsia="Yu Mincho" w:hAnsi="Times New Roman" w:cs="Times New Roman"/>
                  <w:sz w:val="24"/>
                  <w:szCs w:val="24"/>
                </w:rPr>
                <w:t xml:space="preserve"> </w:t>
              </w:r>
            </w:ins>
            <w:ins w:id="644" w:author="Liu, Luyu" w:date="2020-06-15T21:08:00Z">
              <w:r w:rsidR="00614960">
                <w:rPr>
                  <w:rFonts w:ascii="Times New Roman" w:eastAsia="Yu Mincho" w:hAnsi="Times New Roman" w:cs="Times New Roman"/>
                  <w:sz w:val="24"/>
                  <w:szCs w:val="24"/>
                </w:rPr>
                <w:t xml:space="preserve">     </w:t>
              </w:r>
            </w:ins>
            <w:ins w:id="645" w:author="Liu, Luyu" w:date="2020-06-13T21:42:00Z">
              <w:r w:rsidR="00F925FB">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646" w:author="Liu, Luyu" w:date="2020-06-20T22:43:00Z">
                  <w:rPr>
                    <w:rFonts w:ascii="Cambria Math" w:hAnsi="Cambria Math" w:cs="Times New Roman"/>
                    <w:sz w:val="24"/>
                    <w:szCs w:val="24"/>
                  </w:rPr>
                  <m:t>t'</m:t>
                </w:ins>
              </m:r>
            </m:oMath>
          </w:p>
          <w:p w14:paraId="76F8910A" w14:textId="655344B7" w:rsidR="00F925FB" w:rsidRPr="00C67C7D" w:rsidRDefault="00A246E6" w:rsidP="00F925FB">
            <w:pPr>
              <w:rPr>
                <w:ins w:id="647" w:author="Liu, Luyu" w:date="2020-06-13T21:42:00Z"/>
                <w:rFonts w:ascii="Times New Roman" w:eastAsia="Yu Mincho" w:hAnsi="Times New Roman" w:cs="Times New Roman"/>
                <w:b/>
                <w:sz w:val="24"/>
                <w:szCs w:val="24"/>
              </w:rPr>
            </w:pPr>
            <w:ins w:id="648" w:author="Liu, Luyu" w:date="2020-06-15T19:57:00Z">
              <w:r>
                <w:rPr>
                  <w:rFonts w:ascii="Times New Roman" w:eastAsia="Yu Mincho" w:hAnsi="Times New Roman" w:cs="Times New Roman"/>
                  <w:sz w:val="24"/>
                  <w:szCs w:val="24"/>
                </w:rPr>
                <w:t xml:space="preserve"> </w:t>
              </w:r>
            </w:ins>
            <w:ins w:id="649" w:author="Liu, Luyu" w:date="2020-06-15T21:08:00Z">
              <w:r w:rsidR="00614960">
                <w:rPr>
                  <w:rFonts w:ascii="Times New Roman" w:eastAsia="Yu Mincho" w:hAnsi="Times New Roman" w:cs="Times New Roman"/>
                  <w:sz w:val="24"/>
                  <w:szCs w:val="24"/>
                </w:rPr>
                <w:t xml:space="preserve">  </w:t>
              </w:r>
            </w:ins>
            <w:ins w:id="650" w:author="Liu, Luyu" w:date="2020-06-13T21:42:00Z">
              <w:r w:rsidR="00F925FB" w:rsidRPr="00C67C7D">
                <w:rPr>
                  <w:rFonts w:ascii="Times New Roman" w:eastAsia="Yu Mincho" w:hAnsi="Times New Roman" w:cs="Times New Roman"/>
                  <w:b/>
                  <w:sz w:val="24"/>
                  <w:szCs w:val="24"/>
                </w:rPr>
                <w:t>else</w:t>
              </w:r>
            </w:ins>
          </w:p>
          <w:p w14:paraId="06DBAD4B" w14:textId="582AAE9E" w:rsidR="00F925FB" w:rsidRPr="001C320A" w:rsidRDefault="00A246E6" w:rsidP="00F925FB">
            <w:pPr>
              <w:spacing w:after="160" w:line="259" w:lineRule="auto"/>
              <w:jc w:val="both"/>
              <w:rPr>
                <w:ins w:id="651" w:author="Liu, Luyu" w:date="2020-06-13T21:41:00Z"/>
                <w:rFonts w:ascii="Cambria Math" w:hAnsi="Cambria Math" w:cs="Times New Roman"/>
                <w:sz w:val="24"/>
                <w:szCs w:val="24"/>
                <w:oMath/>
              </w:rPr>
            </w:pPr>
            <w:ins w:id="652" w:author="Liu, Luyu" w:date="2020-06-15T19:57:00Z">
              <w:r>
                <w:rPr>
                  <w:rFonts w:ascii="Times New Roman" w:eastAsia="Yu Mincho" w:hAnsi="Times New Roman" w:cs="Times New Roman"/>
                  <w:sz w:val="24"/>
                  <w:szCs w:val="24"/>
                </w:rPr>
                <w:lastRenderedPageBreak/>
                <w:t xml:space="preserve"> </w:t>
              </w:r>
            </w:ins>
            <w:ins w:id="653" w:author="Liu, Luyu" w:date="2020-06-15T21:08:00Z">
              <w:r w:rsidR="00614960">
                <w:rPr>
                  <w:rFonts w:ascii="Times New Roman" w:eastAsia="Yu Mincho" w:hAnsi="Times New Roman" w:cs="Times New Roman"/>
                  <w:sz w:val="24"/>
                  <w:szCs w:val="24"/>
                </w:rPr>
                <w:t xml:space="preserve">     </w:t>
              </w:r>
            </w:ins>
            <w:ins w:id="654"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655" w:author="Liu, Luyu" w:date="2020-06-13T21:43:00Z">
              <w:tcPr>
                <w:tcW w:w="397" w:type="pct"/>
                <w:gridSpan w:val="2"/>
                <w:hideMark/>
              </w:tcPr>
            </w:tcPrChange>
          </w:tcPr>
          <w:p w14:paraId="3493CCF2" w14:textId="664793DD" w:rsidR="00F925FB" w:rsidRPr="00F925FB" w:rsidRDefault="00F925FB">
            <w:pPr>
              <w:jc w:val="both"/>
              <w:rPr>
                <w:ins w:id="656" w:author="Liu, Luyu" w:date="2020-06-13T21:41:00Z"/>
                <w:rFonts w:eastAsia="Yu Mincho"/>
                <w:lang w:eastAsia="ja-JP"/>
              </w:rPr>
              <w:pPrChange w:id="657" w:author="Liu, Luyu" w:date="2020-06-13T21:43:00Z">
                <w:pPr>
                  <w:spacing w:after="160" w:line="259" w:lineRule="auto"/>
                  <w:jc w:val="both"/>
                </w:pPr>
              </w:pPrChange>
            </w:pPr>
            <w:ins w:id="658" w:author="Liu, Luyu" w:date="2020-06-13T21:41:00Z">
              <w:r w:rsidRPr="004D6471">
                <w:rPr>
                  <w:rFonts w:ascii="Times New Roman" w:hAnsi="Times New Roman" w:cs="Times New Roman"/>
                  <w:sz w:val="24"/>
                  <w:szCs w:val="24"/>
                  <w:rPrChange w:id="659" w:author="Liu, Luyu" w:date="2020-06-13T21:43:00Z">
                    <w:rPr>
                      <w:rFonts w:eastAsia="Yu Mincho"/>
                      <w:lang w:eastAsia="ja-JP"/>
                    </w:rPr>
                  </w:rPrChange>
                </w:rPr>
                <w:lastRenderedPageBreak/>
                <w:t>(</w:t>
              </w:r>
              <w:r w:rsidRPr="004D6471">
                <w:rPr>
                  <w:rFonts w:ascii="Times New Roman" w:hAnsi="Times New Roman" w:cs="Times New Roman"/>
                  <w:sz w:val="24"/>
                  <w:szCs w:val="24"/>
                  <w:rPrChange w:id="660" w:author="Liu, Luyu" w:date="2020-06-13T21:43:00Z">
                    <w:rPr>
                      <w:rFonts w:eastAsia="Yu Mincho"/>
                      <w:lang w:eastAsia="ja-JP"/>
                    </w:rPr>
                  </w:rPrChange>
                </w:rPr>
                <w:fldChar w:fldCharType="begin"/>
              </w:r>
              <w:r w:rsidRPr="004D6471">
                <w:rPr>
                  <w:rFonts w:ascii="Times New Roman" w:hAnsi="Times New Roman" w:cs="Times New Roman"/>
                  <w:sz w:val="24"/>
                  <w:szCs w:val="24"/>
                  <w:rPrChange w:id="661"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662" w:author="Liu, Luyu" w:date="2020-06-13T21:43:00Z">
                    <w:rPr>
                      <w:rFonts w:eastAsia="Yu Mincho"/>
                      <w:lang w:eastAsia="ja-JP"/>
                    </w:rPr>
                  </w:rPrChange>
                </w:rPr>
                <w:fldChar w:fldCharType="separate"/>
              </w:r>
            </w:ins>
            <w:ins w:id="663" w:author="Liu, Luyu" w:date="2020-06-22T18:03:00Z">
              <w:r w:rsidR="00355A84">
                <w:rPr>
                  <w:rFonts w:ascii="Times New Roman" w:hAnsi="Times New Roman" w:cs="Times New Roman"/>
                  <w:noProof/>
                  <w:sz w:val="24"/>
                  <w:szCs w:val="24"/>
                </w:rPr>
                <w:t>5</w:t>
              </w:r>
            </w:ins>
            <w:ins w:id="664" w:author="Liu, Luyu" w:date="2020-06-13T21:41:00Z">
              <w:r w:rsidRPr="004D6471">
                <w:rPr>
                  <w:rFonts w:ascii="Times New Roman" w:hAnsi="Times New Roman" w:cs="Times New Roman"/>
                  <w:sz w:val="24"/>
                  <w:szCs w:val="24"/>
                  <w:rPrChange w:id="665" w:author="Liu, Luyu" w:date="2020-06-13T21:43:00Z">
                    <w:rPr>
                      <w:rFonts w:eastAsia="Yu Mincho"/>
                      <w:lang w:eastAsia="ja-JP"/>
                    </w:rPr>
                  </w:rPrChange>
                </w:rPr>
                <w:fldChar w:fldCharType="end"/>
              </w:r>
              <w:r w:rsidRPr="004D6471">
                <w:rPr>
                  <w:rFonts w:ascii="Times New Roman" w:hAnsi="Times New Roman" w:cs="Times New Roman"/>
                  <w:sz w:val="24"/>
                  <w:szCs w:val="24"/>
                  <w:rPrChange w:id="666" w:author="Liu, Luyu" w:date="2020-06-13T21:43:00Z">
                    <w:rPr>
                      <w:rFonts w:eastAsia="Yu Mincho"/>
                      <w:lang w:eastAsia="ja-JP"/>
                    </w:rPr>
                  </w:rPrChange>
                </w:rPr>
                <w:t>)</w:t>
              </w:r>
            </w:ins>
          </w:p>
        </w:tc>
      </w:tr>
      <w:tr w:rsidR="005A464A" w:rsidDel="00F925FB" w14:paraId="2D1376CD" w14:textId="68139012" w:rsidTr="00E80762">
        <w:tblPrEx>
          <w:tblPrExChange w:id="667"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668" w:author="Liu, Luyu" w:date="2020-06-13T21:41:00Z"/>
          <w:trPrChange w:id="669" w:author="Liu, Luyu" w:date="2020-06-13T21:43:00Z">
            <w:trPr>
              <w:trHeight w:val="580"/>
              <w:jc w:val="center"/>
            </w:trPr>
          </w:trPrChange>
        </w:trPr>
        <w:tc>
          <w:tcPr>
            <w:tcW w:w="197" w:type="pct"/>
            <w:tcPrChange w:id="670" w:author="Liu, Luyu" w:date="2020-06-13T21:43:00Z">
              <w:tcPr>
                <w:tcW w:w="197" w:type="pct"/>
                <w:gridSpan w:val="2"/>
                <w:vAlign w:val="center"/>
              </w:tcPr>
            </w:tcPrChange>
          </w:tcPr>
          <w:p w14:paraId="7B4F0459" w14:textId="52756B69" w:rsidR="005A464A" w:rsidDel="00F925FB" w:rsidRDefault="005A464A" w:rsidP="005A464A">
            <w:pPr>
              <w:jc w:val="center"/>
              <w:rPr>
                <w:del w:id="671" w:author="Liu, Luyu" w:date="2020-06-13T21:41:00Z"/>
                <w:rFonts w:ascii="Times New Roman" w:eastAsia="Yu Mincho" w:hAnsi="Times New Roman" w:cs="Times New Roman"/>
                <w:sz w:val="24"/>
                <w:szCs w:val="24"/>
                <w:lang w:eastAsia="ja-JP"/>
              </w:rPr>
            </w:pPr>
          </w:p>
        </w:tc>
        <w:tc>
          <w:tcPr>
            <w:tcW w:w="4406" w:type="pct"/>
            <w:hideMark/>
            <w:tcPrChange w:id="672" w:author="Liu, Luyu" w:date="2020-06-13T21:43:00Z">
              <w:tcPr>
                <w:tcW w:w="4406" w:type="pct"/>
                <w:gridSpan w:val="3"/>
                <w:vAlign w:val="center"/>
                <w:hideMark/>
              </w:tcPr>
            </w:tcPrChange>
          </w:tcPr>
          <w:p w14:paraId="2166B4F5" w14:textId="3BC3C1B3" w:rsidR="005A464A" w:rsidDel="00F925FB" w:rsidRDefault="00252535" w:rsidP="005A464A">
            <w:pPr>
              <w:rPr>
                <w:del w:id="673" w:author="Liu, Luyu" w:date="2020-06-13T21:41:00Z"/>
                <w:rFonts w:ascii="Times New Roman" w:hAnsi="Times New Roman" w:cs="Times New Roman"/>
                <w:sz w:val="24"/>
                <w:szCs w:val="24"/>
              </w:rPr>
            </w:pPr>
            <m:oMathPara>
              <m:oMath>
                <m:sSub>
                  <m:sSubPr>
                    <m:ctrlPr>
                      <w:del w:id="674" w:author="Liu, Luyu" w:date="2020-06-12T16:02:00Z">
                        <w:rPr>
                          <w:rFonts w:ascii="Cambria Math" w:hAnsi="Cambria Math" w:cs="Times New Roman"/>
                          <w:i/>
                          <w:sz w:val="24"/>
                          <w:szCs w:val="24"/>
                        </w:rPr>
                      </w:del>
                    </m:ctrlPr>
                  </m:sSubPr>
                  <m:e>
                    <m:r>
                      <w:del w:id="675" w:author="Liu, Luyu" w:date="2020-06-12T16:02:00Z">
                        <w:rPr>
                          <w:rFonts w:ascii="Cambria Math" w:hAnsi="Cambria Math" w:cs="Times New Roman"/>
                          <w:sz w:val="24"/>
                          <w:szCs w:val="24"/>
                        </w:rPr>
                        <m:t>t</m:t>
                      </w:del>
                    </m:r>
                  </m:e>
                  <m:sub>
                    <m:r>
                      <w:del w:id="676" w:author="Liu, Luyu" w:date="2020-06-12T16:02:00Z">
                        <w:rPr>
                          <w:rFonts w:ascii="Cambria Math" w:hAnsi="Cambria Math" w:cs="Times New Roman"/>
                          <w:sz w:val="24"/>
                          <w:szCs w:val="24"/>
                        </w:rPr>
                        <m:t>hd</m:t>
                      </w:del>
                    </m:r>
                  </m:sub>
                </m:sSub>
                <m:r>
                  <w:del w:id="677" w:author="Liu, Luyu" w:date="2020-06-13T21:41:00Z">
                    <w:rPr>
                      <w:rFonts w:ascii="Cambria Math" w:hAnsi="Cambria Math" w:cs="Times New Roman"/>
                      <w:sz w:val="24"/>
                      <w:szCs w:val="24"/>
                    </w:rPr>
                    <m:t>=</m:t>
                  </w:del>
                </m:r>
                <m:sSub>
                  <m:sSubPr>
                    <m:ctrlPr>
                      <w:del w:id="678" w:author="Liu, Luyu" w:date="2020-06-13T21:41:00Z">
                        <w:rPr>
                          <w:rFonts w:ascii="Cambria Math" w:hAnsi="Cambria Math" w:cs="Times New Roman"/>
                          <w:i/>
                          <w:sz w:val="24"/>
                          <w:szCs w:val="24"/>
                        </w:rPr>
                      </w:del>
                    </m:ctrlPr>
                  </m:sSubPr>
                  <m:e>
                    <m:r>
                      <w:del w:id="679" w:author="Liu, Luyu" w:date="2020-06-13T21:41:00Z">
                        <w:rPr>
                          <w:rFonts w:ascii="Cambria Math" w:hAnsi="Cambria Math" w:cs="Times New Roman"/>
                          <w:sz w:val="24"/>
                          <w:szCs w:val="24"/>
                        </w:rPr>
                        <m:t>t</m:t>
                      </w:del>
                    </m:r>
                  </m:e>
                  <m:sub>
                    <m:r>
                      <w:del w:id="680" w:author="Liu, Luyu" w:date="2020-06-13T21:41:00Z">
                        <w:rPr>
                          <w:rFonts w:ascii="Cambria Math" w:hAnsi="Cambria Math" w:cs="Times New Roman"/>
                          <w:sz w:val="24"/>
                          <w:szCs w:val="24"/>
                        </w:rPr>
                        <m:t>c</m:t>
                      </w:del>
                    </m:r>
                    <m:r>
                      <w:del w:id="681" w:author="Liu, Luyu" w:date="2020-06-12T16:02:00Z">
                        <w:rPr>
                          <w:rFonts w:ascii="Cambria Math" w:hAnsi="Cambria Math" w:cs="Times New Roman"/>
                          <w:sz w:val="24"/>
                          <w:szCs w:val="24"/>
                        </w:rPr>
                        <m:t>u</m:t>
                      </w:del>
                    </m:r>
                  </m:sub>
                </m:sSub>
                <m:r>
                  <w:del w:id="682" w:author="Liu, Luyu" w:date="2020-06-13T21:41:00Z">
                    <w:rPr>
                      <w:rFonts w:ascii="Cambria Math" w:hAnsi="Cambria Math" w:cs="Times New Roman"/>
                      <w:sz w:val="24"/>
                      <w:szCs w:val="24"/>
                    </w:rPr>
                    <m:t xml:space="preserve">, if </m:t>
                  </w:del>
                </m:r>
                <m:sSub>
                  <m:sSubPr>
                    <m:ctrlPr>
                      <w:del w:id="683" w:author="Liu, Luyu" w:date="2020-06-13T21:41:00Z">
                        <w:rPr>
                          <w:rFonts w:ascii="Cambria Math" w:hAnsi="Cambria Math" w:cs="Times New Roman"/>
                          <w:i/>
                          <w:sz w:val="24"/>
                          <w:szCs w:val="24"/>
                        </w:rPr>
                      </w:del>
                    </m:ctrlPr>
                  </m:sSubPr>
                  <m:e>
                    <m:r>
                      <w:del w:id="684" w:author="Liu, Luyu" w:date="2020-06-13T21:41:00Z">
                        <w:rPr>
                          <w:rFonts w:ascii="Cambria Math" w:hAnsi="Cambria Math" w:cs="Times New Roman"/>
                          <w:sz w:val="24"/>
                          <w:szCs w:val="24"/>
                        </w:rPr>
                        <m:t>t</m:t>
                      </w:del>
                    </m:r>
                  </m:e>
                  <m:sub>
                    <m:r>
                      <w:del w:id="685" w:author="Liu, Luyu" w:date="2020-06-13T21:41:00Z">
                        <w:rPr>
                          <w:rFonts w:ascii="Cambria Math" w:hAnsi="Cambria Math" w:cs="Times New Roman"/>
                          <w:sz w:val="24"/>
                          <w:szCs w:val="24"/>
                        </w:rPr>
                        <m:t>c</m:t>
                      </w:del>
                    </m:r>
                    <m:r>
                      <w:del w:id="686" w:author="Liu, Luyu" w:date="2020-06-12T16:02:00Z">
                        <w:rPr>
                          <w:rFonts w:ascii="Cambria Math" w:hAnsi="Cambria Math" w:cs="Times New Roman"/>
                          <w:sz w:val="24"/>
                          <w:szCs w:val="24"/>
                        </w:rPr>
                        <m:t>u</m:t>
                      </w:del>
                    </m:r>
                  </m:sub>
                </m:sSub>
                <m:r>
                  <w:del w:id="687" w:author="Liu, Luyu" w:date="2020-06-13T21:41:00Z">
                    <w:rPr>
                      <w:rFonts w:ascii="Cambria Math" w:hAnsi="Cambria Math" w:cs="Times New Roman"/>
                      <w:sz w:val="24"/>
                      <w:szCs w:val="24"/>
                    </w:rPr>
                    <m:t>+δ</m:t>
                  </w:del>
                </m:r>
                <m:sSub>
                  <m:sSubPr>
                    <m:ctrlPr>
                      <w:del w:id="688" w:author="Liu, Luyu" w:date="2020-06-13T21:41:00Z">
                        <w:rPr>
                          <w:rFonts w:ascii="Cambria Math" w:hAnsi="Cambria Math" w:cs="Times New Roman"/>
                          <w:i/>
                          <w:sz w:val="24"/>
                          <w:szCs w:val="24"/>
                        </w:rPr>
                      </w:del>
                    </m:ctrlPr>
                  </m:sSubPr>
                  <m:e>
                    <m:r>
                      <w:del w:id="689" w:author="Liu, Luyu" w:date="2020-06-13T21:41:00Z">
                        <w:rPr>
                          <w:rFonts w:ascii="Cambria Math" w:hAnsi="Cambria Math" w:cs="Times New Roman"/>
                          <w:sz w:val="24"/>
                          <w:szCs w:val="24"/>
                        </w:rPr>
                        <m:t>t</m:t>
                      </w:del>
                    </m:r>
                  </m:e>
                  <m:sub>
                    <m:r>
                      <w:del w:id="690" w:author="Liu, Luyu" w:date="2020-06-13T21:41:00Z">
                        <w:rPr>
                          <w:rFonts w:ascii="Cambria Math" w:hAnsi="Cambria Math" w:cs="Times New Roman"/>
                          <w:sz w:val="24"/>
                          <w:szCs w:val="24"/>
                        </w:rPr>
                        <m:t>w</m:t>
                      </w:del>
                    </m:r>
                  </m:sub>
                </m:sSub>
                <m:r>
                  <w:del w:id="691" w:author="Liu, Luyu" w:date="2020-06-13T21:41:00Z">
                    <w:rPr>
                      <w:rFonts w:ascii="Cambria Math" w:hAnsi="Cambria Math" w:cs="Times New Roman"/>
                      <w:sz w:val="24"/>
                      <w:szCs w:val="24"/>
                    </w:rPr>
                    <m:t>+IB≥</m:t>
                  </w:del>
                </m:r>
                <m:sSub>
                  <m:sSubPr>
                    <m:ctrlPr>
                      <w:del w:id="692" w:author="Liu, Luyu" w:date="2020-06-13T21:41:00Z">
                        <w:rPr>
                          <w:rFonts w:ascii="Cambria Math" w:hAnsi="Cambria Math" w:cs="Times New Roman"/>
                          <w:i/>
                          <w:sz w:val="24"/>
                          <w:szCs w:val="24"/>
                        </w:rPr>
                      </w:del>
                    </m:ctrlPr>
                  </m:sSubPr>
                  <m:e>
                    <m:r>
                      <w:del w:id="693" w:author="Liu, Luyu" w:date="2020-06-13T21:41:00Z">
                        <w:rPr>
                          <w:rFonts w:ascii="Cambria Math" w:hAnsi="Cambria Math" w:cs="Times New Roman"/>
                          <w:sz w:val="24"/>
                          <w:szCs w:val="24"/>
                        </w:rPr>
                        <m:t>T</m:t>
                      </w:del>
                    </m:r>
                  </m:e>
                  <m:sub>
                    <m:r>
                      <w:del w:id="694" w:author="Liu, Luyu" w:date="2020-06-13T21:41:00Z">
                        <w:rPr>
                          <w:rFonts w:ascii="Cambria Math" w:hAnsi="Cambria Math" w:cs="Times New Roman"/>
                          <w:sz w:val="24"/>
                          <w:szCs w:val="24"/>
                        </w:rPr>
                        <m:t>e</m:t>
                      </w:del>
                    </m:r>
                    <m:r>
                      <w:del w:id="695" w:author="Liu, Luyu" w:date="2020-06-12T16:03:00Z">
                        <w:rPr>
                          <w:rFonts w:ascii="Cambria Math" w:hAnsi="Cambria Math" w:cs="Times New Roman"/>
                          <w:sz w:val="24"/>
                          <w:szCs w:val="24"/>
                        </w:rPr>
                        <m:t>x</m:t>
                      </w:del>
                    </m:r>
                  </m:sub>
                </m:sSub>
              </m:oMath>
            </m:oMathPara>
          </w:p>
        </w:tc>
        <w:tc>
          <w:tcPr>
            <w:tcW w:w="397" w:type="pct"/>
            <w:hideMark/>
            <w:tcPrChange w:id="696"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697" w:author="Liu, Luyu" w:date="2020-06-13T21:41:00Z"/>
                <w:rFonts w:asciiTheme="minorHAnsi" w:hAnsiTheme="minorHAnsi" w:cstheme="minorBidi"/>
                <w:sz w:val="18"/>
                <w:szCs w:val="18"/>
              </w:rPr>
            </w:pPr>
            <w:bookmarkStart w:id="698" w:name="_Ref9177069"/>
            <w:del w:id="699"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700" w:author="Liu, Luyu" w:date="2020-06-13T16:27:00Z">
              <w:r w:rsidDel="004C1D89">
                <w:rPr>
                  <w:noProof/>
                </w:rPr>
                <w:delText>11</w:delText>
              </w:r>
            </w:del>
            <w:del w:id="701" w:author="Liu, Luyu" w:date="2020-06-13T21:41:00Z">
              <w:r w:rsidDel="00F925FB">
                <w:rPr>
                  <w:noProof/>
                </w:rPr>
                <w:fldChar w:fldCharType="end"/>
              </w:r>
              <w:r w:rsidDel="00F925FB">
                <w:rPr>
                  <w:rFonts w:eastAsia="Yu Mincho"/>
                  <w:lang w:eastAsia="ja-JP"/>
                </w:rPr>
                <w:delText>)</w:delText>
              </w:r>
              <w:bookmarkEnd w:id="698"/>
            </w:del>
          </w:p>
        </w:tc>
      </w:tr>
    </w:tbl>
    <w:p w14:paraId="5EC167EB" w14:textId="0B4FCFAF" w:rsidR="005A464A" w:rsidRDefault="005A464A">
      <w:pPr>
        <w:jc w:val="both"/>
        <w:rPr>
          <w:rFonts w:ascii="Times New Roman" w:hAnsi="Times New Roman" w:cs="Times New Roman"/>
          <w:sz w:val="24"/>
          <w:szCs w:val="24"/>
        </w:rPr>
        <w:pPrChange w:id="702" w:author="Liu, Luyu" w:date="2020-06-12T16:18:00Z">
          <w:pPr>
            <w:ind w:firstLine="720"/>
            <w:jc w:val="both"/>
          </w:pPr>
        </w:pPrChange>
      </w:pPr>
      <w:del w:id="703" w:author="Liu, Luyu" w:date="2020-06-12T16:18:00Z">
        <w:r w:rsidDel="00931385">
          <w:rPr>
            <w:rFonts w:ascii="Times New Roman" w:hAnsi="Times New Roman" w:cs="Times New Roman"/>
            <w:sz w:val="24"/>
            <w:szCs w:val="24"/>
          </w:rPr>
          <w:delText xml:space="preserve">An </w:delText>
        </w:r>
      </w:del>
      <w:del w:id="704" w:author="Liu, Luyu" w:date="2020-06-12T16:03:00Z">
        <w:r w:rsidDel="00293712">
          <w:rPr>
            <w:rFonts w:ascii="Times New Roman" w:hAnsi="Times New Roman" w:cs="Times New Roman"/>
            <w:sz w:val="24"/>
            <w:szCs w:val="24"/>
          </w:rPr>
          <w:delText xml:space="preserve">IB value </w:delText>
        </w:r>
      </w:del>
      <w:ins w:id="705" w:author="Liu, Luyu" w:date="2020-06-12T16:18:00Z">
        <w:r w:rsidR="00931385">
          <w:rPr>
            <w:rFonts w:ascii="Times New Roman" w:hAnsi="Times New Roman" w:cs="Times New Roman"/>
            <w:sz w:val="24"/>
            <w:szCs w:val="24"/>
          </w:rPr>
          <w:t>I</w:t>
        </w:r>
      </w:ins>
      <w:ins w:id="706"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707"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708" w:author="Liu, Luyu" w:date="2020-06-12T16:14:00Z">
        <w:r w:rsidDel="00E43990">
          <w:rPr>
            <w:rFonts w:ascii="Times New Roman" w:hAnsi="Times New Roman" w:cs="Times New Roman"/>
            <w:sz w:val="24"/>
            <w:szCs w:val="24"/>
          </w:rPr>
          <w:delText>IB’s value</w:delText>
        </w:r>
      </w:del>
      <w:ins w:id="709" w:author="Liu, Luyu" w:date="2020-06-12T16:14:00Z">
        <w:r w:rsidR="00E43990">
          <w:rPr>
            <w:rFonts w:ascii="Times New Roman" w:hAnsi="Times New Roman" w:cs="Times New Roman"/>
            <w:sz w:val="24"/>
            <w:szCs w:val="24"/>
          </w:rPr>
          <w:t>insurance buffer</w:t>
        </w:r>
      </w:ins>
      <w:r>
        <w:rPr>
          <w:rFonts w:ascii="Times New Roman" w:hAnsi="Times New Roman" w:cs="Times New Roman"/>
          <w:sz w:val="24"/>
          <w:szCs w:val="24"/>
        </w:rPr>
        <w:t xml:space="preserv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710"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r w:rsidR="00DC000A">
        <w:rPr>
          <w:rFonts w:ascii="Times New Roman" w:hAnsi="Times New Roman" w:cs="Times New Roman"/>
          <w:sz w:val="24"/>
          <w:szCs w:val="24"/>
        </w:rPr>
        <w:t>s are</w:t>
      </w:r>
      <w:r>
        <w:rPr>
          <w:rFonts w:ascii="Times New Roman" w:hAnsi="Times New Roman" w:cs="Times New Roman"/>
          <w:sz w:val="24"/>
          <w:szCs w:val="24"/>
        </w:rPr>
        <w:t xml:space="preserve">. </w:t>
      </w:r>
    </w:p>
    <w:p w14:paraId="5D4BF5EF" w14:textId="13566ACE" w:rsidR="007B7B34" w:rsidRDefault="005A464A" w:rsidP="007B7B34">
      <w:pPr>
        <w:pStyle w:val="IndentTimesNewRoman"/>
        <w:jc w:val="both"/>
      </w:pPr>
      <w:r>
        <w:t xml:space="preserve">We can consider </w:t>
      </w:r>
      <w:del w:id="711" w:author="Liu, Luyu" w:date="2020-06-12T16:15:00Z">
        <w:r w:rsidDel="007C4101">
          <w:delText xml:space="preserve">PT </w:delText>
        </w:r>
      </w:del>
      <w:ins w:id="712" w:author="Liu, Luyu" w:date="2020-06-12T16:15:00Z">
        <w:r w:rsidR="007C4101">
          <w:t xml:space="preserve">prudent </w:t>
        </w:r>
      </w:ins>
      <w:r>
        <w:t xml:space="preserve">and </w:t>
      </w:r>
      <w:ins w:id="713" w:author="Liu, Luyu" w:date="2020-06-12T16:15:00Z">
        <w:r w:rsidR="007C4101">
          <w:t xml:space="preserve">greedy tactic </w:t>
        </w:r>
      </w:ins>
      <w:del w:id="714" w:author="Liu, Luyu" w:date="2020-06-12T16:15:00Z">
        <w:r w:rsidDel="007C4101">
          <w:delText xml:space="preserve">GT </w:delText>
        </w:r>
      </w:del>
      <w:r>
        <w:t xml:space="preserve">as part of a </w:t>
      </w:r>
      <w:r w:rsidRPr="007813A4">
        <w:rPr>
          <w:i/>
        </w:rPr>
        <w:t>prudent tactic family</w:t>
      </w:r>
      <w:r>
        <w:t xml:space="preserve">, for </w:t>
      </w:r>
      <w:ins w:id="715" w:author="Liu, Luyu" w:date="2020-06-12T16:15:00Z">
        <w:r w:rsidR="007C4101">
          <w:t xml:space="preserve">greedy tactic </w:t>
        </w:r>
      </w:ins>
      <w:del w:id="716" w:author="Liu, Luyu" w:date="2020-06-12T16:15:00Z">
        <w:r w:rsidDel="007C4101">
          <w:delText xml:space="preserve">GT </w:delText>
        </w:r>
      </w:del>
      <w:r>
        <w:t xml:space="preserve">is a special case </w:t>
      </w:r>
      <w:del w:id="717" w:author="Liu, Luyu" w:date="2020-06-12T16:15:00Z">
        <w:r w:rsidDel="007C4101">
          <w:delText xml:space="preserve">of PT </w:delText>
        </w:r>
      </w:del>
      <w:r>
        <w:t xml:space="preserve">with </w:t>
      </w:r>
      <w:ins w:id="718" w:author="Liu, Luyu" w:date="2020-06-12T16:15:00Z">
        <w:r w:rsidR="007C4101">
          <w:t xml:space="preserve">insurance buffer of </w:t>
        </w:r>
      </w:ins>
      <w:del w:id="719" w:author="Liu, Luyu" w:date="2020-06-12T16:15:00Z">
        <w:r w:rsidDel="007C4101">
          <w:delText>IB =</w:delText>
        </w:r>
      </w:del>
      <w:r>
        <w:t xml:space="preserve"> 0. With different</w:t>
      </w:r>
      <w:ins w:id="720" w:author="Liu, Luyu" w:date="2020-06-12T16:15:00Z">
        <w:r w:rsidR="007C4101">
          <w:t xml:space="preserve"> buffers</w:t>
        </w:r>
      </w:ins>
      <w:del w:id="721" w:author="Liu, Luyu" w:date="2020-06-12T16:15:00Z">
        <w:r w:rsidDel="007C4101">
          <w:delText xml:space="preserve"> IBs</w:delText>
        </w:r>
      </w:del>
      <w:r>
        <w:t xml:space="preserve">, each prudent tactic can vary in actual waiting time. However, we can optimize </w:t>
      </w:r>
      <w:ins w:id="722" w:author="Liu, Luyu" w:date="2020-06-12T16:15:00Z">
        <w:r w:rsidR="007C4101">
          <w:t xml:space="preserve">buffers </w:t>
        </w:r>
      </w:ins>
      <w:del w:id="723" w:author="Liu, Luyu" w:date="2020-06-12T16:15:00Z">
        <w:r w:rsidDel="007C4101">
          <w:delText xml:space="preserve">IBs </w:delText>
        </w:r>
      </w:del>
      <w:r>
        <w:t>and find the best prudent tactic with minimal wait</w:t>
      </w:r>
      <w:ins w:id="724" w:author="Liu, Luyu" w:date="2020-06-12T16:16:00Z">
        <w:r w:rsidR="008729A9">
          <w:t>ing</w:t>
        </w:r>
      </w:ins>
      <w:r>
        <w:t xml:space="preserve"> time based on system performance.</w:t>
      </w:r>
      <w:ins w:id="725" w:author="Liu, Luyu" w:date="2020-06-12T16:19:00Z">
        <w:r w:rsidR="001B4909">
          <w:t xml:space="preserve"> </w:t>
        </w:r>
      </w:ins>
      <w:r w:rsidR="00537B40">
        <w:t>W</w:t>
      </w:r>
      <w:r>
        <w:t xml:space="preserve">e simulate the users’ real-time waiting time based on the transit systems empirical performance using different </w:t>
      </w:r>
      <w:del w:id="726" w:author="Liu, Luyu" w:date="2020-06-12T17:03:00Z">
        <w:r w:rsidDel="00027007">
          <w:delText>IB</w:delText>
        </w:r>
        <w:r w:rsidR="007B7B34" w:rsidDel="00027007">
          <w:delText xml:space="preserve"> </w:delText>
        </w:r>
      </w:del>
      <w:ins w:id="727" w:author="Liu, Luyu" w:date="2020-06-12T17:03:00Z">
        <w:r w:rsidR="00027007">
          <w:t xml:space="preserve">buffer </w:t>
        </w:r>
      </w:ins>
      <w:r w:rsidR="007B7B34">
        <w:t>in four steps:</w:t>
      </w:r>
    </w:p>
    <w:p w14:paraId="3983541F" w14:textId="0844A46F" w:rsidR="005A464A" w:rsidRDefault="005A464A" w:rsidP="007B7B34">
      <w:pPr>
        <w:pStyle w:val="IndentTimesNewRoman"/>
        <w:numPr>
          <w:ilvl w:val="0"/>
          <w:numId w:val="15"/>
        </w:numPr>
        <w:jc w:val="both"/>
      </w:pPr>
      <w:r>
        <w:t xml:space="preserve">Calculation: Designate a set of </w:t>
      </w:r>
      <w:del w:id="728" w:author="Liu, Luyu" w:date="2020-06-12T17:11:00Z">
        <w:r w:rsidDel="00F06E79">
          <w:delText xml:space="preserve">IBs </w:delText>
        </w:r>
      </w:del>
      <w:ins w:id="729" w:author="Liu, Luyu" w:date="2020-06-12T17:11:00Z">
        <w:r w:rsidR="00F06E79">
          <w:t xml:space="preserve">buffers </w:t>
        </w:r>
      </w:ins>
      <w:r w:rsidRPr="0087115B">
        <w:t>(e.g., 0 – 300 seconds)</w:t>
      </w:r>
      <w:r>
        <w:t xml:space="preserve"> and walking time ranges (e.g., 0 – 9 minutes)</w:t>
      </w:r>
      <w:r w:rsidRPr="0087115B">
        <w:t xml:space="preserve">. </w:t>
      </w:r>
      <w:r>
        <w:t>Calculate the performance for all designated buffers. The results contain user’s arrival time at the stop and the actual taken bus’s departure time for users with different walking time</w:t>
      </w:r>
      <w:ins w:id="730" w:author="Liu, Luyu" w:date="2020-06-19T15:53:00Z">
        <w:r w:rsidR="00D44222">
          <w:t>.</w:t>
        </w:r>
      </w:ins>
      <w:del w:id="731" w:author="Liu, Luyu" w:date="2020-06-19T15:53:00Z">
        <w:r w:rsidDel="00D44222">
          <w:delText xml:space="preserve"> </w:delText>
        </w:r>
      </w:del>
    </w:p>
    <w:p w14:paraId="7E3EF277" w14:textId="42D835FE"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lest waiting time, designate the one with smaller buffer</w:t>
      </w:r>
      <w:ins w:id="732" w:author="Liu, Luyu" w:date="2020-06-18T23:12:00Z">
        <w:r w:rsidR="00767C30">
          <w:t xml:space="preserve"> to guarantee least waiting time</w:t>
        </w:r>
      </w:ins>
      <w:r>
        <w:t xml:space="preserve">. </w:t>
      </w:r>
    </w:p>
    <w:p w14:paraId="4FE8AAD4" w14:textId="733CC46A" w:rsidR="005A464A" w:rsidRDefault="005A464A">
      <w:pPr>
        <w:pStyle w:val="IndentTimesNewRoman"/>
        <w:numPr>
          <w:ilvl w:val="0"/>
          <w:numId w:val="15"/>
        </w:numPr>
        <w:jc w:val="both"/>
      </w:pPr>
      <w:r>
        <w:t>Finalization: For each day, reduce all past days’ buffers into one by finding the maximum of the optimal buffers</w:t>
      </w:r>
      <w:ins w:id="733" w:author="Liu, Luyu" w:date="2020-06-18T23:15:00Z">
        <w:r w:rsidR="0077582E">
          <w:t>. We aim</w:t>
        </w:r>
      </w:ins>
      <w:ins w:id="734" w:author="Liu, Luyu" w:date="2020-06-18T23:12:00Z">
        <w:r w:rsidR="00767C30">
          <w:t xml:space="preserve"> to </w:t>
        </w:r>
      </w:ins>
      <w:ins w:id="735" w:author="Liu, Luyu" w:date="2020-06-18T23:15:00Z">
        <w:r w:rsidR="0077582E">
          <w:t xml:space="preserve">find the smallest buffers while </w:t>
        </w:r>
      </w:ins>
      <w:ins w:id="736" w:author="Liu, Luyu" w:date="2020-06-18T23:13:00Z">
        <w:r w:rsidR="00767C30">
          <w:t>most trips are synchronized</w:t>
        </w:r>
      </w:ins>
      <w:r>
        <w:t>. To accommodate changes in the schedule, we will restart the process whenever a change is implemented</w:t>
      </w:r>
      <w:ins w:id="737" w:author="Liu, Luyu" w:date="2020-06-19T15:53:00Z">
        <w:r w:rsidR="00DA7CFF">
          <w:t>.</w:t>
        </w:r>
      </w:ins>
      <w:del w:id="738" w:author="Liu, Luyu" w:date="2020-06-19T15:53:00Z">
        <w:r w:rsidDel="00DA7CFF">
          <w:delText>.</w:delText>
        </w:r>
      </w:del>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5138E4A5" w:rsidR="005A464A" w:rsidDel="00767C30" w:rsidRDefault="005A464A" w:rsidP="005A464A">
      <w:pPr>
        <w:pStyle w:val="IndentTimesNewRoman"/>
        <w:jc w:val="both"/>
        <w:rPr>
          <w:del w:id="739" w:author="Liu, Luyu" w:date="2020-06-18T23:14:00Z"/>
        </w:rPr>
      </w:pPr>
      <w:del w:id="740" w:author="Liu, Luyu" w:date="2020-06-18T23:14:00Z">
        <w:r w:rsidDel="00767C30">
          <w:delText xml:space="preserve">The </w:delText>
        </w:r>
        <w:r w:rsidRPr="006B729C" w:rsidDel="00767C30">
          <w:rPr>
            <w:i/>
          </w:rPr>
          <w:delText>calculation step</w:delText>
        </w:r>
        <w:r w:rsidDel="00767C30">
          <w:delText xml:space="preserve"> and </w:delText>
        </w:r>
        <w:r w:rsidRPr="006B729C" w:rsidDel="00767C30">
          <w:rPr>
            <w:i/>
          </w:rPr>
          <w:delText>optimization step</w:delText>
        </w:r>
        <w:r w:rsidDel="00767C30">
          <w:delText xml:space="preserve"> guarantee that obtained buffers in each day have the least waiting time.</w:delText>
        </w:r>
      </w:del>
      <w:del w:id="741" w:author="Liu, Luyu" w:date="2020-06-15T19:57:00Z">
        <w:r w:rsidDel="00A246E6">
          <w:delText xml:space="preserve">  </w:delText>
        </w:r>
      </w:del>
      <w:del w:id="742" w:author="Liu, Luyu" w:date="2020-06-18T23:14:00Z">
        <w:r w:rsidDel="00767C30">
          <w:delText xml:space="preserve">The </w:delText>
        </w:r>
        <w:r w:rsidRPr="006B729C" w:rsidDel="00767C30">
          <w:rPr>
            <w:i/>
          </w:rPr>
          <w:delText>optimization step</w:delText>
        </w:r>
        <w:r w:rsidDel="00767C30">
          <w:delText xml:space="preserve"> guarantees that obtained buffers are the smallest one among the buffers with the least waiting time.</w:delText>
        </w:r>
      </w:del>
      <w:del w:id="743" w:author="Liu, Luyu" w:date="2020-06-15T19:57:00Z">
        <w:r w:rsidDel="00A246E6">
          <w:delText xml:space="preserve">  </w:delText>
        </w:r>
      </w:del>
      <w:del w:id="744" w:author="Liu, Luyu" w:date="2020-06-18T23:14:00Z">
        <w:r w:rsidDel="00767C30">
          <w:delText xml:space="preserve">The </w:delText>
        </w:r>
        <w:r w:rsidRPr="00AF7DB7" w:rsidDel="00767C30">
          <w:rPr>
            <w:i/>
          </w:rPr>
          <w:delText>finalization step</w:delText>
        </w:r>
        <w:r w:rsidDel="00767C30">
          <w:delText xml:space="preserve"> guarantees that trips with finalized buffers are most synchronized for each day when revalidating the performance. </w:delText>
        </w:r>
      </w:del>
      <w:del w:id="745" w:author="Liu, Luyu" w:date="2020-06-18T23:11:00Z">
        <w:r w:rsidDel="00CE5233">
          <w:delText xml:space="preserve">In the sense of risk attitude, this is a </w:delText>
        </w:r>
        <w:r w:rsidRPr="0012396E" w:rsidDel="00CE5233">
          <w:rPr>
            <w:i/>
          </w:rPr>
          <w:delText>risk-neutral</w:delText>
        </w:r>
        <w:r w:rsidDel="00CE5233">
          <w:delText xml:space="preserve"> strategy: w</w:delText>
        </w:r>
      </w:del>
      <w:del w:id="746" w:author="Liu, Luyu" w:date="2020-06-18T23:14:00Z">
        <w:r w:rsidDel="00767C30">
          <w:delText xml:space="preserve">e </w:delText>
        </w:r>
      </w:del>
      <w:del w:id="747" w:author="Liu, Luyu" w:date="2020-06-18T23:11:00Z">
        <w:r w:rsidDel="00CE5233">
          <w:delText xml:space="preserve">want to </w:delText>
        </w:r>
      </w:del>
      <w:del w:id="748" w:author="Liu, Luyu" w:date="2020-06-18T23:14:00Z">
        <w:r w:rsidDel="00767C30">
          <w:delText>find the smallest buffers while trying to keep synchronized for most trips.</w:delText>
        </w:r>
      </w:del>
    </w:p>
    <w:p w14:paraId="34BEE980" w14:textId="4416ADBF"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749"/>
      <w:commentRangeStart w:id="750"/>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proofErr w:type="spellStart"/>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proofErr w:type="spellEnd"/>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751" w:author="Liu, Luyu" w:date="2020-06-12T17:11:00Z">
        <w:r w:rsidRPr="00FD4B46" w:rsidDel="00F06E79">
          <w:rPr>
            <w:rFonts w:ascii="Times New Roman" w:hAnsi="Times New Roman" w:cs="Times New Roman"/>
            <w:sz w:val="24"/>
            <w:szCs w:val="24"/>
          </w:rPr>
          <w:delText xml:space="preserve">IB </w:delText>
        </w:r>
      </w:del>
      <w:ins w:id="752"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del w:id="753" w:author="Liu, Luyu" w:date="2020-06-18T23:16:00Z">
        <w:r w:rsidDel="006D59F6">
          <w:rPr>
            <w:rFonts w:ascii="Times New Roman" w:hAnsi="Times New Roman" w:cs="Times New Roman"/>
            <w:sz w:val="24"/>
            <w:szCs w:val="24"/>
          </w:rPr>
          <w:delText xml:space="preserve">The computational burden is consequently large: the </w:delText>
        </w:r>
        <w:commentRangeStart w:id="754"/>
        <w:commentRangeStart w:id="755"/>
        <w:r w:rsidDel="006D59F6">
          <w:rPr>
            <w:rFonts w:ascii="Times New Roman" w:hAnsi="Times New Roman" w:cs="Times New Roman"/>
            <w:sz w:val="24"/>
            <w:szCs w:val="24"/>
          </w:rPr>
          <w:delText xml:space="preserve">worst case is </w:delText>
        </w:r>
        <w:r w:rsidRPr="00FD4B46" w:rsidDel="006D59F6">
          <w:rPr>
            <w:rFonts w:ascii="Times New Roman" w:hAnsi="Times New Roman" w:cs="Times New Roman"/>
            <w:sz w:val="24"/>
            <w:szCs w:val="24"/>
          </w:rPr>
          <w:delText xml:space="preserve">polynomial </w:delText>
        </w:r>
        <w:r w:rsidDel="006D59F6">
          <w:rPr>
            <w:rFonts w:ascii="Times New Roman" w:hAnsi="Times New Roman" w:cs="Times New Roman"/>
            <w:sz w:val="24"/>
            <w:szCs w:val="24"/>
          </w:rPr>
          <w:delText xml:space="preserve">but </w:delText>
        </w:r>
        <w:r w:rsidRPr="00FD4B46" w:rsidDel="006D59F6">
          <w:rPr>
            <w:rFonts w:ascii="Times New Roman" w:hAnsi="Times New Roman" w:cs="Times New Roman"/>
            <w:sz w:val="24"/>
            <w:szCs w:val="24"/>
          </w:rPr>
          <w:delText>high power</w:delText>
        </w:r>
        <w:commentRangeEnd w:id="754"/>
        <w:r w:rsidDel="006D59F6">
          <w:rPr>
            <w:rStyle w:val="CommentReference"/>
          </w:rPr>
          <w:commentReference w:id="754"/>
        </w:r>
        <w:commentRangeEnd w:id="755"/>
        <w:r w:rsidDel="006D59F6">
          <w:rPr>
            <w:rStyle w:val="CommentReference"/>
          </w:rPr>
          <w:commentReference w:id="755"/>
        </w:r>
        <w:r w:rsidRPr="00FD4B46" w:rsidDel="006D59F6">
          <w:rPr>
            <w:rFonts w:ascii="Times New Roman" w:hAnsi="Times New Roman" w:cs="Times New Roman"/>
            <w:sz w:val="24"/>
            <w:szCs w:val="24"/>
          </w:rPr>
          <w:delText xml:space="preserve">. </w:delText>
        </w:r>
      </w:del>
      <w:del w:id="756" w:author="Liu, Luyu" w:date="2020-06-18T23:18:00Z">
        <w:r w:rsidRPr="00153B3F" w:rsidDel="00B77E50">
          <w:rPr>
            <w:rFonts w:ascii="Times New Roman" w:hAnsi="Times New Roman" w:cs="Times New Roman"/>
            <w:sz w:val="24"/>
            <w:szCs w:val="24"/>
          </w:rPr>
          <w:delText xml:space="preserve">To </w:delText>
        </w:r>
      </w:del>
      <w:del w:id="757" w:author="Liu, Luyu" w:date="2020-06-18T23:16:00Z">
        <w:r w:rsidRPr="00153B3F" w:rsidDel="006D59F6">
          <w:rPr>
            <w:rFonts w:ascii="Times New Roman" w:hAnsi="Times New Roman" w:cs="Times New Roman"/>
            <w:sz w:val="24"/>
            <w:szCs w:val="24"/>
          </w:rPr>
          <w:delText>improve the com</w:delText>
        </w:r>
        <w:r w:rsidDel="006D59F6">
          <w:rPr>
            <w:rFonts w:ascii="Times New Roman" w:hAnsi="Times New Roman" w:cs="Times New Roman"/>
            <w:sz w:val="24"/>
            <w:szCs w:val="24"/>
          </w:rPr>
          <w:delText>putational performance</w:delText>
        </w:r>
      </w:del>
      <w:del w:id="758" w:author="Liu, Luyu" w:date="2020-06-18T23:18:00Z">
        <w:r w:rsidDel="00B77E50">
          <w:rPr>
            <w:rFonts w:ascii="Times New Roman" w:hAnsi="Times New Roman" w:cs="Times New Roman"/>
            <w:sz w:val="24"/>
            <w:szCs w:val="24"/>
          </w:rPr>
          <w:delText xml:space="preserve">, we </w:delText>
        </w:r>
        <w:r w:rsidRPr="00153B3F" w:rsidDel="00B77E50">
          <w:rPr>
            <w:rFonts w:ascii="Times New Roman" w:hAnsi="Times New Roman" w:cs="Times New Roman"/>
            <w:sz w:val="24"/>
            <w:szCs w:val="24"/>
          </w:rPr>
          <w:delText xml:space="preserve">parallelized the outmost loops (buffers × dates) on a workstation with 40 virtual CPU cores. </w:delText>
        </w:r>
        <w:r w:rsidDel="00B77E50">
          <w:rPr>
            <w:rFonts w:ascii="Times New Roman" w:hAnsi="Times New Roman" w:cs="Times New Roman"/>
            <w:sz w:val="24"/>
            <w:szCs w:val="24"/>
          </w:rPr>
          <w:delText>Nevertheless, in our study, t</w:delText>
        </w:r>
      </w:del>
      <w:ins w:id="759" w:author="Liu, Luyu" w:date="2020-06-18T23:18:00Z">
        <w:r w:rsidR="00B77E50">
          <w:rPr>
            <w:rFonts w:ascii="Times New Roman" w:hAnsi="Times New Roman" w:cs="Times New Roman"/>
            <w:sz w:val="24"/>
            <w:szCs w:val="24"/>
          </w:rPr>
          <w:t xml:space="preserve">Meanwhile, </w:t>
        </w:r>
      </w:ins>
      <w:del w:id="760" w:author="Liu, Luyu" w:date="2020-06-18T23:18:00Z">
        <w:r w:rsidDel="00B77E50">
          <w:rPr>
            <w:rFonts w:ascii="Times New Roman" w:hAnsi="Times New Roman" w:cs="Times New Roman"/>
            <w:sz w:val="24"/>
            <w:szCs w:val="24"/>
          </w:rPr>
          <w:delText>h</w:delText>
        </w:r>
      </w:del>
      <w:ins w:id="761" w:author="Liu, Luyu" w:date="2020-06-18T23:18:00Z">
        <w:r w:rsidR="00B77E50">
          <w:rPr>
            <w:rFonts w:ascii="Times New Roman" w:hAnsi="Times New Roman" w:cs="Times New Roman"/>
            <w:sz w:val="24"/>
            <w:szCs w:val="24"/>
          </w:rPr>
          <w:t>th</w:t>
        </w:r>
      </w:ins>
      <w:r>
        <w:rPr>
          <w:rFonts w:ascii="Times New Roman" w:hAnsi="Times New Roman" w:cs="Times New Roman"/>
          <w:sz w:val="24"/>
          <w:szCs w:val="24"/>
        </w:rPr>
        <w:t xml:space="preserve">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w:t>
      </w:r>
      <w:del w:id="762" w:author="Liu, Luyu" w:date="2020-06-18T23:18:00Z">
        <w:r w:rsidRPr="006D5AFB" w:rsidDel="00B77E50">
          <w:rPr>
            <w:rFonts w:ascii="Times New Roman" w:hAnsi="Times New Roman" w:cs="Times New Roman"/>
            <w:sz w:val="24"/>
            <w:szCs w:val="24"/>
          </w:rPr>
          <w:delText xml:space="preserve"> correspondingly, the computational burden </w:delText>
        </w:r>
        <w:r w:rsidDel="00B77E50">
          <w:rPr>
            <w:rFonts w:ascii="Times New Roman" w:hAnsi="Times New Roman" w:cs="Times New Roman"/>
            <w:sz w:val="24"/>
            <w:szCs w:val="24"/>
          </w:rPr>
          <w:delText xml:space="preserve">to calculate all of the bus routes </w:delText>
        </w:r>
        <w:r w:rsidRPr="006D5AFB" w:rsidDel="00B77E50">
          <w:rPr>
            <w:rFonts w:ascii="Times New Roman" w:hAnsi="Times New Roman" w:cs="Times New Roman"/>
            <w:sz w:val="24"/>
            <w:szCs w:val="24"/>
          </w:rPr>
          <w:delText>is considerably large.</w:delText>
        </w:r>
      </w:del>
      <w:r w:rsidRPr="006D5AFB">
        <w:rPr>
          <w:rFonts w:ascii="Times New Roman" w:hAnsi="Times New Roman" w:cs="Times New Roman"/>
          <w:sz w:val="24"/>
          <w:szCs w:val="24"/>
        </w:rPr>
        <w:t xml:space="preserve"> </w:t>
      </w:r>
      <w:ins w:id="763" w:author="Liu, Luyu" w:date="2020-06-18T23:18:00Z">
        <w:r w:rsidR="00B77E50">
          <w:rPr>
            <w:rFonts w:ascii="Times New Roman" w:hAnsi="Times New Roman" w:cs="Times New Roman"/>
            <w:sz w:val="24"/>
            <w:szCs w:val="24"/>
          </w:rPr>
          <w:t>t</w:t>
        </w:r>
        <w:r w:rsidR="00B77E50" w:rsidRPr="00153B3F">
          <w:rPr>
            <w:rFonts w:ascii="Times New Roman" w:hAnsi="Times New Roman" w:cs="Times New Roman"/>
            <w:sz w:val="24"/>
            <w:szCs w:val="24"/>
          </w:rPr>
          <w:t xml:space="preserve">o </w:t>
        </w:r>
        <w:r w:rsidR="00B77E50">
          <w:rPr>
            <w:rFonts w:ascii="Times New Roman" w:hAnsi="Times New Roman" w:cs="Times New Roman"/>
            <w:sz w:val="24"/>
            <w:szCs w:val="24"/>
          </w:rPr>
          <w:t xml:space="preserve">deal with the consequent large computational cost, we </w:t>
        </w:r>
      </w:ins>
      <w:ins w:id="764" w:author="Liu, Luyu" w:date="2020-06-18T23:19:00Z">
        <w:r w:rsidR="00B77E50">
          <w:rPr>
            <w:rFonts w:ascii="Times New Roman" w:hAnsi="Times New Roman" w:cs="Times New Roman"/>
            <w:sz w:val="24"/>
            <w:szCs w:val="24"/>
          </w:rPr>
          <w:t xml:space="preserve">selected the representative </w:t>
        </w:r>
        <w:r w:rsidR="00B77E50" w:rsidRPr="006D5AFB">
          <w:rPr>
            <w:rFonts w:ascii="Times New Roman" w:hAnsi="Times New Roman" w:cs="Times New Roman"/>
            <w:sz w:val="24"/>
            <w:szCs w:val="24"/>
          </w:rPr>
          <w:t>bus route</w:t>
        </w:r>
        <w:r w:rsidR="00B77E50">
          <w:rPr>
            <w:rFonts w:ascii="Times New Roman" w:hAnsi="Times New Roman" w:cs="Times New Roman"/>
            <w:sz w:val="24"/>
            <w:szCs w:val="24"/>
          </w:rPr>
          <w:t xml:space="preserve"> No.2</w:t>
        </w:r>
        <w:r w:rsidR="00B77E50" w:rsidRPr="006D5AFB">
          <w:rPr>
            <w:rFonts w:ascii="Times New Roman" w:hAnsi="Times New Roman" w:cs="Times New Roman"/>
            <w:sz w:val="24"/>
            <w:szCs w:val="24"/>
          </w:rPr>
          <w:t xml:space="preserve"> to study</w:t>
        </w:r>
        <w:r w:rsidR="00B77E50">
          <w:rPr>
            <w:rStyle w:val="CommentReference"/>
          </w:rPr>
          <w:commentReference w:id="765"/>
        </w:r>
        <w:r w:rsidR="00B77E50">
          <w:rPr>
            <w:rStyle w:val="CommentReference"/>
          </w:rPr>
          <w:commentReference w:id="766"/>
        </w:r>
        <w:r w:rsidR="00B77E50">
          <w:rPr>
            <w:rFonts w:ascii="Times New Roman" w:hAnsi="Times New Roman" w:cs="Times New Roman"/>
            <w:sz w:val="24"/>
            <w:szCs w:val="24"/>
          </w:rPr>
          <w:t xml:space="preserve"> and </w:t>
        </w:r>
      </w:ins>
      <w:ins w:id="767" w:author="Liu, Luyu" w:date="2020-06-18T23:18:00Z">
        <w:r w:rsidR="00B77E50" w:rsidRPr="00153B3F">
          <w:rPr>
            <w:rFonts w:ascii="Times New Roman" w:hAnsi="Times New Roman" w:cs="Times New Roman"/>
            <w:sz w:val="24"/>
            <w:szCs w:val="24"/>
          </w:rPr>
          <w:t>parallelized the outmost loops (buffers × dates) on a workstation with 40 virtual CPU cores.</w:t>
        </w:r>
      </w:ins>
      <w:del w:id="768" w:author="Liu, Luyu" w:date="2020-06-18T23:19:00Z">
        <w:r w:rsidRPr="006D5AFB" w:rsidDel="00B77E50">
          <w:rPr>
            <w:rFonts w:ascii="Times New Roman" w:hAnsi="Times New Roman" w:cs="Times New Roman"/>
            <w:sz w:val="24"/>
            <w:szCs w:val="24"/>
          </w:rPr>
          <w:delText xml:space="preserve">Therefore, </w:delText>
        </w:r>
        <w:r w:rsidDel="00B77E50">
          <w:rPr>
            <w:rFonts w:ascii="Times New Roman" w:hAnsi="Times New Roman" w:cs="Times New Roman"/>
            <w:sz w:val="24"/>
            <w:szCs w:val="24"/>
          </w:rPr>
          <w:delText xml:space="preserve">we selected </w:delText>
        </w:r>
      </w:del>
      <w:del w:id="769" w:author="Liu, Luyu" w:date="2020-06-14T15:53:00Z">
        <w:r w:rsidDel="004C189B">
          <w:rPr>
            <w:rFonts w:ascii="Times New Roman" w:hAnsi="Times New Roman" w:cs="Times New Roman"/>
            <w:sz w:val="24"/>
            <w:szCs w:val="24"/>
          </w:rPr>
          <w:delText xml:space="preserve">a </w:delText>
        </w:r>
      </w:del>
      <w:del w:id="770" w:author="Liu, Luyu" w:date="2020-06-18T23:19:00Z">
        <w:r w:rsidDel="00B77E50">
          <w:rPr>
            <w:rFonts w:ascii="Times New Roman" w:hAnsi="Times New Roman" w:cs="Times New Roman"/>
            <w:sz w:val="24"/>
            <w:szCs w:val="24"/>
          </w:rPr>
          <w:delText xml:space="preserve">representative </w:delText>
        </w:r>
        <w:r w:rsidRPr="006D5AFB" w:rsidDel="00B77E50">
          <w:rPr>
            <w:rFonts w:ascii="Times New Roman" w:hAnsi="Times New Roman" w:cs="Times New Roman"/>
            <w:sz w:val="24"/>
            <w:szCs w:val="24"/>
          </w:rPr>
          <w:delText>bus route to study</w:delText>
        </w:r>
        <w:commentRangeEnd w:id="749"/>
        <w:r w:rsidDel="00B77E50">
          <w:rPr>
            <w:rStyle w:val="CommentReference"/>
          </w:rPr>
          <w:commentReference w:id="749"/>
        </w:r>
        <w:commentRangeEnd w:id="750"/>
        <w:r w:rsidDel="00B77E50">
          <w:rPr>
            <w:rStyle w:val="CommentReference"/>
          </w:rPr>
          <w:commentReference w:id="750"/>
        </w:r>
        <w:r w:rsidDel="00B77E50">
          <w:rPr>
            <w:rFonts w:ascii="Times New Roman" w:hAnsi="Times New Roman" w:cs="Times New Roman"/>
            <w:sz w:val="24"/>
            <w:szCs w:val="24"/>
          </w:rPr>
          <w:delText>.</w:delText>
        </w:r>
      </w:del>
      <w:r>
        <w:rPr>
          <w:rFonts w:ascii="Times New Roman" w:hAnsi="Times New Roman" w:cs="Times New Roman"/>
          <w:sz w:val="24"/>
          <w:szCs w:val="24"/>
        </w:rPr>
        <w:t xml:space="preserve"> </w:t>
      </w:r>
      <w:ins w:id="771" w:author="Liu, Luyu" w:date="2020-06-14T15:50:00Z">
        <w:r w:rsidR="00FD1721">
          <w:rPr>
            <w:rFonts w:ascii="Times New Roman" w:hAnsi="Times New Roman" w:cs="Times New Roman"/>
            <w:sz w:val="24"/>
            <w:szCs w:val="24"/>
          </w:rPr>
          <w:t xml:space="preserve">We also select </w:t>
        </w:r>
      </w:ins>
      <w:ins w:id="772" w:author="Liu, Luyu" w:date="2020-06-14T15:51:00Z">
        <w:r w:rsidR="00FD1721">
          <w:rPr>
            <w:rFonts w:ascii="Times New Roman" w:hAnsi="Times New Roman" w:cs="Times New Roman"/>
            <w:sz w:val="24"/>
            <w:szCs w:val="24"/>
          </w:rPr>
          <w:t xml:space="preserve">another five </w:t>
        </w:r>
      </w:ins>
      <w:ins w:id="773" w:author="Liu, Luyu" w:date="2020-06-14T15:50:00Z">
        <w:r w:rsidR="00FD1721">
          <w:rPr>
            <w:rFonts w:ascii="Times New Roman" w:hAnsi="Times New Roman" w:cs="Times New Roman"/>
            <w:sz w:val="24"/>
            <w:szCs w:val="24"/>
          </w:rPr>
          <w:t xml:space="preserve">major routes in the COTA systems </w:t>
        </w:r>
      </w:ins>
      <w:ins w:id="774" w:author="Liu, Luyu" w:date="2020-06-14T15:52:00Z">
        <w:r w:rsidR="00A7287F">
          <w:rPr>
            <w:rFonts w:ascii="Times New Roman" w:hAnsi="Times New Roman" w:cs="Times New Roman"/>
            <w:sz w:val="24"/>
            <w:szCs w:val="24"/>
          </w:rPr>
          <w:t xml:space="preserve">in a </w:t>
        </w:r>
      </w:ins>
      <w:ins w:id="775" w:author="Liu, Luyu" w:date="2020-06-14T15:54:00Z">
        <w:r w:rsidR="004C189B">
          <w:rPr>
            <w:rFonts w:ascii="Times New Roman" w:hAnsi="Times New Roman" w:cs="Times New Roman"/>
            <w:sz w:val="24"/>
            <w:szCs w:val="24"/>
          </w:rPr>
          <w:t xml:space="preserve">typical </w:t>
        </w:r>
      </w:ins>
      <w:ins w:id="776" w:author="Liu, Luyu" w:date="2020-06-14T15:52:00Z">
        <w:r w:rsidR="00A7287F">
          <w:rPr>
            <w:rFonts w:ascii="Times New Roman" w:hAnsi="Times New Roman" w:cs="Times New Roman"/>
            <w:sz w:val="24"/>
            <w:szCs w:val="24"/>
          </w:rPr>
          <w:t>week</w:t>
        </w:r>
      </w:ins>
      <w:ins w:id="777" w:author="Liu, Luyu" w:date="2020-06-14T15:53:00Z">
        <w:r w:rsidR="004765A2">
          <w:rPr>
            <w:rFonts w:ascii="Times New Roman" w:hAnsi="Times New Roman" w:cs="Times New Roman"/>
            <w:sz w:val="24"/>
            <w:szCs w:val="24"/>
          </w:rPr>
          <w:t xml:space="preserve"> and conduct the same PT optimization process </w:t>
        </w:r>
      </w:ins>
      <w:ins w:id="778"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779"/>
      <w:r w:rsidRPr="00351FFE">
        <w:rPr>
          <w:rFonts w:ascii="Times New Roman" w:hAnsi="Times New Roman" w:cs="Times New Roman"/>
          <w:b/>
          <w:sz w:val="24"/>
          <w:szCs w:val="24"/>
          <w:u w:val="single"/>
        </w:rPr>
        <w:t>Analysis</w:t>
      </w:r>
      <w:commentRangeEnd w:id="779"/>
      <w:r>
        <w:rPr>
          <w:rStyle w:val="CommentReference"/>
        </w:rPr>
        <w:commentReference w:id="779"/>
      </w:r>
    </w:p>
    <w:p w14:paraId="2BBC520C" w14:textId="37CB9E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780" w:author="Liu, Luyu" w:date="2020-06-13T12:33:00Z">
        <w:r w:rsidDel="00307818">
          <w:rPr>
            <w:rFonts w:ascii="Times New Roman" w:hAnsi="Times New Roman" w:cs="Times New Roman"/>
            <w:sz w:val="24"/>
            <w:szCs w:val="24"/>
          </w:rPr>
          <w:delText>TPS</w:delText>
        </w:r>
      </w:del>
      <w:ins w:id="781"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schedule</w:t>
      </w:r>
      <w:r w:rsidR="005F3EA6">
        <w:rPr>
          <w:rFonts w:ascii="Times New Roman" w:hAnsi="Times New Roman" w:cs="Times New Roman"/>
          <w:sz w:val="24"/>
          <w:szCs w:val="24"/>
        </w:rPr>
        <w:t>d</w:t>
      </w:r>
      <w:r>
        <w:rPr>
          <w:rFonts w:ascii="Times New Roman" w:hAnsi="Times New Roman" w:cs="Times New Roman"/>
          <w:sz w:val="24"/>
          <w:szCs w:val="24"/>
        </w:rPr>
        <w:t xml:space="preserve"> and actual bus arrivals at stops along one bus route in the Columbus, Ohio, USA Central Ohio Transit Authority (COTA) system:</w:t>
      </w:r>
      <w:del w:id="782" w:author="Liu, Luyu" w:date="2020-06-15T19:57:00Z">
        <w:r w:rsidDel="00A246E6">
          <w:rPr>
            <w:rFonts w:ascii="Times New Roman" w:hAnsi="Times New Roman" w:cs="Times New Roman"/>
            <w:sz w:val="24"/>
            <w:szCs w:val="24"/>
          </w:rPr>
          <w:delText xml:space="preserve">  </w:delText>
        </w:r>
      </w:del>
      <w:ins w:id="783"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784" w:author="Liu, Luyu" w:date="2020-06-15T19:57:00Z">
        <w:r w:rsidDel="00A246E6">
          <w:rPr>
            <w:rFonts w:ascii="Times New Roman" w:hAnsi="Times New Roman" w:cs="Times New Roman"/>
            <w:sz w:val="24"/>
            <w:szCs w:val="24"/>
          </w:rPr>
          <w:delText xml:space="preserve">  </w:delText>
        </w:r>
      </w:del>
      <w:ins w:id="78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del w:id="786" w:author="Liu, Luyu" w:date="2020-06-15T19:57:00Z">
        <w:r w:rsidDel="00A246E6">
          <w:rPr>
            <w:rFonts w:ascii="Times New Roman" w:hAnsi="Times New Roman" w:cs="Times New Roman"/>
            <w:sz w:val="24"/>
            <w:szCs w:val="24"/>
          </w:rPr>
          <w:delText xml:space="preserve">  </w:delText>
        </w:r>
      </w:del>
      <w:ins w:id="787" w:author="Liu, Luyu" w:date="2020-06-15T19:57:00Z">
        <w:r w:rsidR="00A246E6">
          <w:rPr>
            <w:rFonts w:ascii="Times New Roman" w:hAnsi="Times New Roman" w:cs="Times New Roman"/>
            <w:sz w:val="24"/>
            <w:szCs w:val="24"/>
          </w:rPr>
          <w:t xml:space="preserve"> </w:t>
        </w:r>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ins w:id="788" w:author="Liu, Luyu" w:date="2020-06-18T22:57:00Z">
        <w:r w:rsidR="00B35D3E" w:rsidRPr="00B35D3E">
          <w:rPr>
            <w:rFonts w:ascii="Times New Roman" w:hAnsi="Times New Roman" w:cs="Times New Roman"/>
            <w:sz w:val="24"/>
            <w:szCs w:val="24"/>
            <w:rPrChange w:id="789" w:author="Liu, Luyu" w:date="2020-06-18T22:57:00Z">
              <w:rPr/>
            </w:rPrChange>
          </w:rPr>
          <w:t xml:space="preserve">Figure </w:t>
        </w:r>
        <w:r w:rsidR="00B35D3E" w:rsidRPr="00B35D3E">
          <w:rPr>
            <w:rFonts w:ascii="Times New Roman" w:hAnsi="Times New Roman" w:cs="Times New Roman"/>
            <w:sz w:val="24"/>
            <w:szCs w:val="24"/>
            <w:rPrChange w:id="790" w:author="Liu, Luyu" w:date="2020-06-18T22:57:00Z">
              <w:rPr>
                <w:noProof/>
              </w:rPr>
            </w:rPrChange>
          </w:rPr>
          <w:t>3</w:t>
        </w:r>
      </w:ins>
      <w:del w:id="791" w:author="Liu, Luyu" w:date="2020-06-18T22:57:00Z">
        <w:r w:rsidRPr="00351FFE" w:rsidDel="00B35D3E">
          <w:rPr>
            <w:rFonts w:ascii="Times New Roman" w:hAnsi="Times New Roman" w:cs="Times New Roman"/>
            <w:sz w:val="24"/>
            <w:szCs w:val="24"/>
          </w:rPr>
          <w:delText>Figure 6</w:delText>
        </w:r>
      </w:del>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w:t>
      </w:r>
      <w:r>
        <w:rPr>
          <w:rFonts w:ascii="Times New Roman" w:hAnsi="Times New Roman" w:cs="Times New Roman"/>
          <w:sz w:val="24"/>
          <w:szCs w:val="24"/>
        </w:rPr>
        <w:lastRenderedPageBreak/>
        <w:t xml:space="preserve">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792" w:author="Liu, Luyu" w:date="2020-06-18T22:57:00Z">
        <w:r w:rsidR="00B35D3E" w:rsidRPr="00B35D3E">
          <w:rPr>
            <w:rFonts w:ascii="Times New Roman" w:hAnsi="Times New Roman" w:cs="Times New Roman"/>
            <w:sz w:val="24"/>
            <w:szCs w:val="24"/>
            <w:rPrChange w:id="793" w:author="Liu, Luyu" w:date="2020-06-18T22:57:00Z">
              <w:rPr/>
            </w:rPrChange>
          </w:rPr>
          <w:t xml:space="preserve">Figure </w:t>
        </w:r>
        <w:r w:rsidR="00B35D3E" w:rsidRPr="00B35D3E">
          <w:rPr>
            <w:rFonts w:ascii="Times New Roman" w:hAnsi="Times New Roman" w:cs="Times New Roman"/>
            <w:sz w:val="24"/>
            <w:szCs w:val="24"/>
            <w:rPrChange w:id="794" w:author="Liu, Luyu" w:date="2020-06-18T22:57:00Z">
              <w:rPr>
                <w:noProof/>
              </w:rPr>
            </w:rPrChange>
          </w:rPr>
          <w:t>3</w:t>
        </w:r>
      </w:ins>
      <w:del w:id="795" w:author="Liu, Luyu" w:date="2020-06-18T22:57:00Z">
        <w:r w:rsidRPr="00351FFE" w:rsidDel="00B35D3E">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561C3BEE" w:rsidR="005A464A" w:rsidRDefault="005A464A" w:rsidP="005A464A">
      <w:pPr>
        <w:pStyle w:val="TimesNewRoman"/>
        <w:jc w:val="center"/>
      </w:pPr>
      <w:bookmarkStart w:id="796" w:name="_Ref18228043"/>
      <w:r>
        <w:t xml:space="preserve">Figure </w:t>
      </w:r>
      <w:fldSimple w:instr=" SEQ Figure \* ARABIC ">
        <w:r w:rsidR="00282DA5">
          <w:rPr>
            <w:noProof/>
          </w:rPr>
          <w:t>2</w:t>
        </w:r>
      </w:fldSimple>
      <w:bookmarkEnd w:id="796"/>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797" w:author="Liu, Luyu" w:date="2020-06-13T12:33:00Z">
        <w:r w:rsidRPr="00351FFE" w:rsidDel="00307818">
          <w:rPr>
            <w:rFonts w:ascii="Times New Roman" w:hAnsi="Times New Roman" w:cs="Times New Roman"/>
            <w:b/>
            <w:sz w:val="24"/>
            <w:szCs w:val="24"/>
          </w:rPr>
          <w:delText>TPS</w:delText>
        </w:r>
      </w:del>
      <w:del w:id="798" w:author="Liu, Luyu" w:date="2020-06-13T12:34:00Z">
        <w:r w:rsidRPr="00351FFE" w:rsidDel="00307818">
          <w:rPr>
            <w:rFonts w:ascii="Times New Roman" w:hAnsi="Times New Roman" w:cs="Times New Roman"/>
            <w:b/>
            <w:sz w:val="24"/>
            <w:szCs w:val="24"/>
          </w:rPr>
          <w:delText xml:space="preserve"> </w:delText>
        </w:r>
      </w:del>
      <w:ins w:id="799" w:author="Liu, Luyu" w:date="2020-06-13T12:34:00Z">
        <w:r w:rsidR="00307818">
          <w:rPr>
            <w:rFonts w:ascii="Times New Roman" w:hAnsi="Times New Roman" w:cs="Times New Roman"/>
            <w:b/>
            <w:sz w:val="24"/>
            <w:szCs w:val="24"/>
          </w:rPr>
          <w:t>O</w:t>
        </w:r>
      </w:ins>
      <w:del w:id="800"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76B9D1B5" w14:textId="68F2C9AB"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801" w:author="Liu, Luyu" w:date="2020-06-13T12:33:00Z">
        <w:r w:rsidDel="00307818">
          <w:rPr>
            <w:rFonts w:ascii="Times New Roman" w:hAnsi="Times New Roman" w:cs="Times New Roman"/>
            <w:sz w:val="24"/>
            <w:szCs w:val="24"/>
          </w:rPr>
          <w:delText>TPS</w:delText>
        </w:r>
      </w:del>
      <w:ins w:id="802"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Overall, str</w:t>
      </w:r>
      <w:r w:rsidR="00DD6C04">
        <w:rPr>
          <w:rFonts w:ascii="Times New Roman" w:hAnsi="Times New Roman" w:cs="Times New Roman"/>
          <w:sz w:val="24"/>
          <w:szCs w:val="24"/>
        </w:rPr>
        <w:t>ictly following the schedule (schedule tactic</w:t>
      </w:r>
      <w:r w:rsidRPr="00EA5C6A">
        <w:rPr>
          <w:rFonts w:ascii="Times New Roman" w:hAnsi="Times New Roman" w:cs="Times New Roman"/>
          <w:sz w:val="24"/>
          <w:szCs w:val="24"/>
        </w:rPr>
        <w:t>) or using RTI to determine an optimal insurance buffer (</w:t>
      </w:r>
      <w:r w:rsidR="00DD6C04">
        <w:rPr>
          <w:rFonts w:ascii="Times New Roman" w:hAnsi="Times New Roman" w:cs="Times New Roman"/>
          <w:sz w:val="24"/>
          <w:szCs w:val="24"/>
        </w:rPr>
        <w:t>prudent tactic optimal</w:t>
      </w:r>
      <w:r w:rsidRPr="00EA5C6A">
        <w:rPr>
          <w:rFonts w:ascii="Times New Roman" w:hAnsi="Times New Roman" w:cs="Times New Roman"/>
          <w:sz w:val="24"/>
          <w:szCs w:val="24"/>
        </w:rPr>
        <w:t xml:space="preserve">)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803"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04" w:author="Liu, Luyu" w:date="2020-06-15T19:57:00Z">
        <w:r w:rsidR="00A246E6">
          <w:rPr>
            <w:rFonts w:ascii="Times New Roman" w:hAnsi="Times New Roman" w:cs="Times New Roman"/>
            <w:sz w:val="24"/>
            <w:szCs w:val="24"/>
          </w:rPr>
          <w:t xml:space="preserve"> </w:t>
        </w:r>
      </w:ins>
      <w:r w:rsidR="00252535">
        <w:rPr>
          <w:rFonts w:ascii="Times New Roman" w:hAnsi="Times New Roman" w:cs="Times New Roman"/>
          <w:sz w:val="24"/>
          <w:szCs w:val="24"/>
        </w:rPr>
        <w:t>S</w:t>
      </w:r>
      <w:r>
        <w:rPr>
          <w:rFonts w:ascii="Times New Roman" w:hAnsi="Times New Roman" w:cs="Times New Roman"/>
          <w:sz w:val="24"/>
          <w:szCs w:val="24"/>
        </w:rPr>
        <w:t>howing up at the bus stop at an arbitrary time (AT)</w:t>
      </w:r>
      <w:r w:rsidR="00916C51">
        <w:rPr>
          <w:rFonts w:ascii="Times New Roman" w:hAnsi="Times New Roman" w:cs="Times New Roman"/>
          <w:sz w:val="24"/>
          <w:szCs w:val="24"/>
        </w:rPr>
        <w:t xml:space="preserve"> has the second worst performance. </w:t>
      </w:r>
      <w:del w:id="805" w:author="Liu, Luyu" w:date="2020-06-18T20:26:00Z">
        <w:r w:rsidRPr="00961F8B" w:rsidDel="00E029C3">
          <w:rPr>
            <w:rFonts w:ascii="Times New Roman" w:hAnsi="Times New Roman" w:cs="Times New Roman"/>
            <w:sz w:val="24"/>
            <w:szCs w:val="24"/>
          </w:rPr>
          <w:delText>For AT, because</w:delText>
        </w:r>
      </w:del>
      <w:ins w:id="806" w:author="Liu, Luyu" w:date="2020-06-18T20:26:00Z">
        <w:r w:rsidR="00E029C3">
          <w:rPr>
            <w:rFonts w:ascii="Times New Roman" w:hAnsi="Times New Roman" w:cs="Times New Roman"/>
            <w:sz w:val="24"/>
            <w:szCs w:val="24"/>
          </w:rPr>
          <w:t>AT only has average waiting time because</w:t>
        </w:r>
      </w:ins>
      <w:r w:rsidRPr="00961F8B">
        <w:rPr>
          <w:rFonts w:ascii="Times New Roman" w:hAnsi="Times New Roman" w:cs="Times New Roman"/>
          <w:sz w:val="24"/>
          <w:szCs w:val="24"/>
        </w:rPr>
        <w:t xml:space="preserve"> we do not simulate </w:t>
      </w:r>
      <w:del w:id="807" w:author="Liu, Luyu" w:date="2020-06-18T20:26:00Z">
        <w:r w:rsidRPr="00961F8B" w:rsidDel="00E6403F">
          <w:rPr>
            <w:rFonts w:ascii="Times New Roman" w:hAnsi="Times New Roman" w:cs="Times New Roman"/>
            <w:sz w:val="24"/>
            <w:szCs w:val="24"/>
          </w:rPr>
          <w:delText xml:space="preserve">and validate </w:delText>
        </w:r>
      </w:del>
      <w:r w:rsidRPr="00961F8B">
        <w:rPr>
          <w:rFonts w:ascii="Times New Roman" w:hAnsi="Times New Roman" w:cs="Times New Roman"/>
          <w:sz w:val="24"/>
          <w:szCs w:val="24"/>
        </w:rPr>
        <w:t xml:space="preserve">the decision-making process like the other </w:t>
      </w:r>
      <w:del w:id="808" w:author="Liu, Luyu" w:date="2020-06-13T12:35:00Z">
        <w:r w:rsidRPr="00961F8B" w:rsidDel="00FA6C5B">
          <w:rPr>
            <w:rFonts w:ascii="Times New Roman" w:hAnsi="Times New Roman" w:cs="Times New Roman"/>
            <w:sz w:val="24"/>
            <w:szCs w:val="24"/>
          </w:rPr>
          <w:delText>TPSs</w:delText>
        </w:r>
      </w:del>
      <w:ins w:id="809" w:author="Liu, Luyu" w:date="2020-06-13T12:35:00Z">
        <w:r w:rsidR="00FA6C5B">
          <w:rPr>
            <w:rFonts w:ascii="Times New Roman" w:hAnsi="Times New Roman" w:cs="Times New Roman"/>
            <w:sz w:val="24"/>
            <w:szCs w:val="24"/>
          </w:rPr>
          <w:t>trip planning strategies</w:t>
        </w:r>
      </w:ins>
      <w:ins w:id="810" w:author="Liu, Luyu" w:date="2020-06-18T20:26:00Z">
        <w:r w:rsidR="00B16014">
          <w:rPr>
            <w:rFonts w:ascii="Times New Roman" w:hAnsi="Times New Roman" w:cs="Times New Roman"/>
            <w:sz w:val="24"/>
            <w:szCs w:val="24"/>
          </w:rPr>
          <w:t xml:space="preserve"> but use </w:t>
        </w:r>
      </w:ins>
      <w:del w:id="811" w:author="Liu, Luyu" w:date="2020-06-18T20:26:00Z">
        <w:r w:rsidRPr="00961F8B" w:rsidDel="00B16014">
          <w:rPr>
            <w:rFonts w:ascii="Times New Roman" w:hAnsi="Times New Roman" w:cs="Times New Roman"/>
            <w:sz w:val="24"/>
            <w:szCs w:val="24"/>
          </w:rPr>
          <w:delText xml:space="preserve">; instead, we directly calculate the average waiting time using </w:delText>
        </w:r>
      </w:del>
      <w:r w:rsidRPr="00961F8B">
        <w:rPr>
          <w:rFonts w:ascii="Times New Roman" w:hAnsi="Times New Roman" w:cs="Times New Roman"/>
          <w:sz w:val="24"/>
          <w:szCs w:val="24"/>
        </w:rPr>
        <w:t xml:space="preserve">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r w:rsidR="00282DA5" w:rsidRPr="00282DA5">
        <w:rPr>
          <w:rFonts w:ascii="Times New Roman" w:hAnsi="Times New Roman" w:cs="Times New Roman"/>
          <w:sz w:val="24"/>
          <w:szCs w:val="24"/>
        </w:rPr>
        <w:t>(</w:t>
      </w:r>
      <w:ins w:id="812" w:author="Liu, Luyu" w:date="2020-06-13T23:17:00Z">
        <w:r w:rsidR="00282DA5" w:rsidRPr="00282DA5">
          <w:rPr>
            <w:rFonts w:ascii="Times New Roman" w:hAnsi="Times New Roman" w:cs="Times New Roman"/>
            <w:sz w:val="24"/>
            <w:szCs w:val="24"/>
          </w:rPr>
          <w:t>2</w:t>
        </w:r>
      </w:ins>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813"/>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814"/>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814"/>
            <w:r>
              <w:rPr>
                <w:rStyle w:val="CommentReference"/>
              </w:rPr>
              <w:commentReference w:id="814"/>
            </w:r>
            <w:r>
              <w:rPr>
                <w:rStyle w:val="CommentReference"/>
              </w:rPr>
              <w:commentReference w:id="813"/>
            </w:r>
          </w:p>
        </w:tc>
      </w:tr>
      <w:commentRangeEnd w:id="813"/>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3250E875" w:rsidR="005A464A" w:rsidRPr="00BB7E93" w:rsidRDefault="005A464A" w:rsidP="00DD6C04">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w:t>
            </w:r>
            <w:r w:rsidR="00DD6C04">
              <w:rPr>
                <w:rFonts w:ascii="Times New Roman" w:hAnsi="Times New Roman" w:cs="Times New Roman"/>
                <w:sz w:val="24"/>
                <w:szCs w:val="24"/>
              </w:rPr>
              <w:t xml:space="preserve"> Optimal</w:t>
            </w:r>
            <w:r>
              <w:rPr>
                <w:rFonts w:ascii="Times New Roman" w:hAnsi="Times New Roman" w:cs="Times New Roman"/>
                <w:sz w:val="24"/>
                <w:szCs w:val="24"/>
              </w:rPr>
              <w:t xml:space="preserve">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815" w:name="_Ref15136477"/>
      <w:r>
        <w:t xml:space="preserve">Table </w:t>
      </w:r>
      <w:fldSimple w:instr=" SEQ Table \* ARABIC ">
        <w:r w:rsidR="001E0EB5">
          <w:rPr>
            <w:noProof/>
          </w:rPr>
          <w:t>1</w:t>
        </w:r>
      </w:fldSimple>
      <w:bookmarkEnd w:id="815"/>
      <w:r>
        <w:rPr>
          <w:noProof/>
        </w:rPr>
        <w:t>:</w:t>
      </w:r>
      <w:r>
        <w:t xml:space="preserve"> Overall performance of </w:t>
      </w:r>
      <w:del w:id="816" w:author="Liu, Luyu" w:date="2020-06-13T12:33:00Z">
        <w:r w:rsidDel="00307818">
          <w:delText>TPS</w:delText>
        </w:r>
      </w:del>
      <w:ins w:id="817" w:author="Liu, Luyu" w:date="2020-06-13T12:33:00Z">
        <w:r w:rsidR="00307818">
          <w:t>trip planning strategy</w:t>
        </w:r>
      </w:ins>
      <w:r>
        <w:t>; waiting time and missed risk's mean and deviation.</w:t>
      </w:r>
    </w:p>
    <w:p w14:paraId="74D1DE54" w14:textId="15CD07FE" w:rsidR="0082149C" w:rsidRDefault="005A464A" w:rsidP="005A464A">
      <w:pPr>
        <w:spacing w:line="256" w:lineRule="auto"/>
        <w:ind w:firstLine="720"/>
        <w:jc w:val="both"/>
        <w:rPr>
          <w:ins w:id="818" w:author="Liu, Luyu" w:date="2020-06-19T11:18:00Z"/>
          <w:rFonts w:ascii="Times New Roman" w:hAnsi="Times New Roman" w:cs="Times New Roman"/>
          <w:sz w:val="24"/>
          <w:szCs w:val="24"/>
        </w:rPr>
      </w:pPr>
      <w:r>
        <w:rPr>
          <w:rFonts w:ascii="Times New Roman" w:hAnsi="Times New Roman" w:cs="Times New Roman"/>
          <w:sz w:val="24"/>
          <w:szCs w:val="24"/>
        </w:rPr>
        <w:t xml:space="preserve">The worse strategy is the greedy </w:t>
      </w:r>
      <w:r w:rsidR="001E0EB5">
        <w:rPr>
          <w:rFonts w:ascii="Times New Roman" w:hAnsi="Times New Roman" w:cs="Times New Roman"/>
          <w:sz w:val="24"/>
          <w:szCs w:val="24"/>
        </w:rPr>
        <w:t>tactic</w:t>
      </w:r>
      <w:r>
        <w:rPr>
          <w:rFonts w:ascii="Times New Roman" w:hAnsi="Times New Roman" w:cs="Times New Roman"/>
          <w:sz w:val="24"/>
          <w:szCs w:val="24"/>
        </w:rPr>
        <w:t xml:space="preserve"> that tries to exploit RTI to </w:t>
      </w:r>
      <w:r w:rsidR="006C2F32">
        <w:rPr>
          <w:rFonts w:ascii="Times New Roman" w:hAnsi="Times New Roman" w:cs="Times New Roman"/>
          <w:sz w:val="24"/>
          <w:szCs w:val="24"/>
        </w:rPr>
        <w:t xml:space="preserve">try to </w:t>
      </w:r>
      <w:r>
        <w:rPr>
          <w:rFonts w:ascii="Times New Roman" w:hAnsi="Times New Roman" w:cs="Times New Roman"/>
          <w:sz w:val="24"/>
          <w:szCs w:val="24"/>
        </w:rPr>
        <w:t xml:space="preserve">achieve a waiting time of zero: this is a risky strategy that is harshly penalized by reclaimed delay </w:t>
      </w:r>
      <w:del w:id="819" w:author="Liu, Luyu" w:date="2020-06-18T23:22:00Z">
        <w:r w:rsidDel="00B77E50">
          <w:rPr>
            <w:rFonts w:ascii="Times New Roman" w:hAnsi="Times New Roman" w:cs="Times New Roman"/>
            <w:sz w:val="24"/>
            <w:szCs w:val="24"/>
          </w:rPr>
          <w:delText xml:space="preserve">by bus drivers </w:delText>
        </w:r>
      </w:del>
      <w:r>
        <w:rPr>
          <w:rFonts w:ascii="Times New Roman" w:hAnsi="Times New Roman" w:cs="Times New Roman"/>
          <w:sz w:val="24"/>
          <w:szCs w:val="24"/>
        </w:rPr>
        <w:t>and discon</w:t>
      </w:r>
      <w:r w:rsidR="00553FF5">
        <w:rPr>
          <w:rFonts w:ascii="Times New Roman" w:hAnsi="Times New Roman" w:cs="Times New Roman"/>
          <w:sz w:val="24"/>
          <w:szCs w:val="24"/>
        </w:rPr>
        <w:t>tinuity delay in the RTI system</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end"/>
      </w:r>
      <w:r w:rsidR="00C05664">
        <w:rPr>
          <w:rFonts w:ascii="Times New Roman" w:hAnsi="Times New Roman" w:cs="Times New Roman"/>
          <w:sz w:val="24"/>
          <w:szCs w:val="24"/>
        </w:rPr>
        <w:t>.</w:t>
      </w:r>
      <w:ins w:id="820" w:author="Liu, Luyu" w:date="2020-06-19T11:18:00Z">
        <w:r w:rsidR="0082149C">
          <w:rPr>
            <w:rFonts w:ascii="Times New Roman" w:hAnsi="Times New Roman" w:cs="Times New Roman"/>
            <w:sz w:val="24"/>
            <w:szCs w:val="24"/>
          </w:rPr>
          <w:t xml:space="preserve"> This </w:t>
        </w:r>
      </w:ins>
      <w:ins w:id="821" w:author="Liu, Luyu" w:date="2020-06-19T11:22:00Z">
        <w:r w:rsidR="0082149C">
          <w:rPr>
            <w:rFonts w:ascii="Times New Roman" w:hAnsi="Times New Roman" w:cs="Times New Roman"/>
            <w:sz w:val="24"/>
            <w:szCs w:val="24"/>
          </w:rPr>
          <w:t xml:space="preserve">shows </w:t>
        </w:r>
      </w:ins>
      <w:ins w:id="822" w:author="Liu, Luyu" w:date="2020-06-19T11:18:00Z">
        <w:r w:rsidR="0082149C">
          <w:rPr>
            <w:rFonts w:ascii="Times New Roman" w:hAnsi="Times New Roman" w:cs="Times New Roman"/>
            <w:sz w:val="24"/>
            <w:szCs w:val="24"/>
          </w:rPr>
          <w:t>that many trip planning apps and algorithms are</w:t>
        </w:r>
      </w:ins>
      <w:ins w:id="823" w:author="Liu, Luyu" w:date="2020-06-19T11:19:00Z">
        <w:r w:rsidR="0082149C">
          <w:rPr>
            <w:rFonts w:ascii="Times New Roman" w:hAnsi="Times New Roman" w:cs="Times New Roman"/>
            <w:sz w:val="24"/>
            <w:szCs w:val="24"/>
          </w:rPr>
          <w:t xml:space="preserve"> systematically proposing a very risky strategy </w:t>
        </w:r>
      </w:ins>
      <w:ins w:id="824" w:author="Liu, Luyu" w:date="2020-06-19T11:23:00Z">
        <w:r w:rsidR="0082149C">
          <w:rPr>
            <w:rFonts w:ascii="Times New Roman" w:hAnsi="Times New Roman" w:cs="Times New Roman"/>
            <w:sz w:val="24"/>
            <w:szCs w:val="24"/>
          </w:rPr>
          <w:t xml:space="preserve">with poor performance to </w:t>
        </w:r>
      </w:ins>
      <w:ins w:id="825" w:author="Liu, Luyu" w:date="2020-06-19T11:19:00Z">
        <w:r w:rsidR="0082149C">
          <w:rPr>
            <w:rFonts w:ascii="Times New Roman" w:hAnsi="Times New Roman" w:cs="Times New Roman"/>
            <w:sz w:val="24"/>
            <w:szCs w:val="24"/>
          </w:rPr>
          <w:t xml:space="preserve">users; therefore, </w:t>
        </w:r>
      </w:ins>
      <w:ins w:id="826" w:author="Liu, Luyu" w:date="2020-06-19T11:21:00Z">
        <w:r w:rsidR="0082149C">
          <w:rPr>
            <w:rFonts w:ascii="Times New Roman" w:hAnsi="Times New Roman" w:cs="Times New Roman"/>
            <w:sz w:val="24"/>
            <w:szCs w:val="24"/>
          </w:rPr>
          <w:t xml:space="preserve">it moreover </w:t>
        </w:r>
      </w:ins>
      <w:ins w:id="827" w:author="Liu, Luyu" w:date="2020-06-19T11:25:00Z">
        <w:r w:rsidR="0082149C">
          <w:rPr>
            <w:rFonts w:ascii="Times New Roman" w:hAnsi="Times New Roman" w:cs="Times New Roman"/>
            <w:sz w:val="24"/>
            <w:szCs w:val="24"/>
          </w:rPr>
          <w:t>demonstrates</w:t>
        </w:r>
      </w:ins>
      <w:ins w:id="828" w:author="Liu, Luyu" w:date="2020-06-19T11:21:00Z">
        <w:r w:rsidR="0082149C">
          <w:rPr>
            <w:rFonts w:ascii="Times New Roman" w:hAnsi="Times New Roman" w:cs="Times New Roman"/>
            <w:sz w:val="24"/>
            <w:szCs w:val="24"/>
          </w:rPr>
          <w:t xml:space="preserve"> that </w:t>
        </w:r>
      </w:ins>
      <w:ins w:id="829" w:author="Liu, Luyu" w:date="2020-06-19T11:19:00Z">
        <w:r w:rsidR="0082149C">
          <w:rPr>
            <w:rFonts w:ascii="Times New Roman" w:hAnsi="Times New Roman" w:cs="Times New Roman"/>
            <w:sz w:val="24"/>
            <w:szCs w:val="24"/>
          </w:rPr>
          <w:t>it is imperative to introduce</w:t>
        </w:r>
      </w:ins>
      <w:ins w:id="830" w:author="Liu, Luyu" w:date="2020-06-19T11:20:00Z">
        <w:r w:rsidR="0082149C">
          <w:rPr>
            <w:rFonts w:ascii="Times New Roman" w:hAnsi="Times New Roman" w:cs="Times New Roman"/>
            <w:sz w:val="24"/>
            <w:szCs w:val="24"/>
          </w:rPr>
          <w:t xml:space="preserve"> insurance buffer and optimization</w:t>
        </w:r>
      </w:ins>
      <w:ins w:id="831" w:author="Liu, Luyu" w:date="2020-06-19T11:25:00Z">
        <w:r w:rsidR="0082149C">
          <w:rPr>
            <w:rFonts w:ascii="Times New Roman" w:hAnsi="Times New Roman" w:cs="Times New Roman"/>
            <w:sz w:val="24"/>
            <w:szCs w:val="24"/>
          </w:rPr>
          <w:t xml:space="preserve"> to better utilize RTI.</w:t>
        </w:r>
      </w:ins>
      <w:del w:id="832" w:author="Liu, Luyu" w:date="2020-06-19T11:18:00Z">
        <w:r w:rsidR="00C05664" w:rsidDel="0082149C">
          <w:rPr>
            <w:rFonts w:ascii="Times New Roman" w:hAnsi="Times New Roman" w:cs="Times New Roman"/>
            <w:sz w:val="24"/>
            <w:szCs w:val="24"/>
          </w:rPr>
          <w:delText xml:space="preserve"> </w:delText>
        </w:r>
      </w:del>
    </w:p>
    <w:p w14:paraId="417C479C" w14:textId="75B862C1" w:rsidR="005A464A" w:rsidRPr="00774C49" w:rsidDel="0082149C" w:rsidRDefault="005A464A" w:rsidP="005A464A">
      <w:pPr>
        <w:spacing w:line="256" w:lineRule="auto"/>
        <w:ind w:firstLine="720"/>
        <w:jc w:val="both"/>
        <w:rPr>
          <w:del w:id="833" w:author="Liu, Luyu" w:date="2020-06-19T11:26:00Z"/>
          <w:rFonts w:ascii="Times New Roman" w:hAnsi="Times New Roman" w:cs="Times New Roman"/>
          <w:sz w:val="24"/>
          <w:szCs w:val="24"/>
        </w:rPr>
      </w:pP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3DB16AE4" w:rsidR="005A464A" w:rsidDel="00EF308E" w:rsidRDefault="0082149C">
      <w:pPr>
        <w:spacing w:line="256" w:lineRule="auto"/>
        <w:ind w:firstLine="720"/>
        <w:jc w:val="both"/>
        <w:rPr>
          <w:del w:id="834" w:author="Liu, Luyu" w:date="2020-06-13T17:13:00Z"/>
        </w:rPr>
        <w:pPrChange w:id="835" w:author="Liu, Luyu" w:date="2020-06-13T17:13:00Z">
          <w:pPr>
            <w:pStyle w:val="TimesNewRoman"/>
            <w:keepNext/>
            <w:jc w:val="center"/>
          </w:pPr>
        </w:pPrChange>
      </w:pPr>
      <w:ins w:id="836" w:author="Liu, Luyu" w:date="2020-06-19T11:26:00Z">
        <w:r>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005A464A" w:rsidRPr="00774C49">
        <w:rPr>
          <w:rFonts w:ascii="Times New Roman" w:hAnsi="Times New Roman" w:cs="Times New Roman"/>
          <w:sz w:val="24"/>
          <w:szCs w:val="24"/>
        </w:rPr>
        <w:fldChar w:fldCharType="begin"/>
      </w:r>
      <w:r w:rsidR="005A464A" w:rsidRPr="00774C49">
        <w:rPr>
          <w:rFonts w:ascii="Times New Roman" w:hAnsi="Times New Roman" w:cs="Times New Roman"/>
          <w:sz w:val="24"/>
          <w:szCs w:val="24"/>
        </w:rPr>
        <w:instrText xml:space="preserve"> REF _Ref18339654 \h  \* MERGEFORMAT </w:instrText>
      </w:r>
      <w:r w:rsidR="005A464A" w:rsidRPr="00774C49">
        <w:rPr>
          <w:rFonts w:ascii="Times New Roman" w:hAnsi="Times New Roman" w:cs="Times New Roman"/>
          <w:sz w:val="24"/>
          <w:szCs w:val="24"/>
        </w:rPr>
      </w:r>
      <w:r w:rsidR="005A464A" w:rsidRPr="00774C49">
        <w:rPr>
          <w:rFonts w:ascii="Times New Roman" w:hAnsi="Times New Roman" w:cs="Times New Roman"/>
          <w:sz w:val="24"/>
          <w:szCs w:val="24"/>
        </w:rPr>
        <w:fldChar w:fldCharType="separate"/>
      </w:r>
      <w:r w:rsidR="005A464A" w:rsidRPr="00065BDE">
        <w:rPr>
          <w:rFonts w:ascii="Times New Roman" w:hAnsi="Times New Roman" w:cs="Times New Roman"/>
          <w:sz w:val="24"/>
          <w:szCs w:val="24"/>
        </w:rPr>
        <w:t xml:space="preserve">Figure </w:t>
      </w:r>
      <w:r w:rsidR="005A464A">
        <w:rPr>
          <w:rFonts w:ascii="Times New Roman" w:hAnsi="Times New Roman" w:cs="Times New Roman"/>
          <w:sz w:val="24"/>
          <w:szCs w:val="24"/>
        </w:rPr>
        <w:t>7</w:t>
      </w:r>
      <w:r w:rsidR="005A464A" w:rsidRPr="00774C49">
        <w:rPr>
          <w:rFonts w:ascii="Times New Roman" w:hAnsi="Times New Roman" w:cs="Times New Roman"/>
          <w:sz w:val="24"/>
          <w:szCs w:val="24"/>
        </w:rPr>
        <w:fldChar w:fldCharType="end"/>
      </w:r>
      <w:r w:rsidR="005A464A"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837" w:author="Liu, Luyu" w:date="2020-06-15T19:57:00Z">
        <w:r w:rsidR="005A464A" w:rsidRPr="00774C49" w:rsidDel="00A246E6">
          <w:rPr>
            <w:rFonts w:ascii="Times New Roman" w:hAnsi="Times New Roman" w:cs="Times New Roman"/>
            <w:sz w:val="24"/>
            <w:szCs w:val="24"/>
          </w:rPr>
          <w:delText xml:space="preserve">  </w:delText>
        </w:r>
      </w:del>
      <w:ins w:id="838" w:author="Liu, Luyu" w:date="2020-06-15T19:57:00Z">
        <w:r w:rsidR="00A246E6">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Note the dramatic changes in both indicators at </w:t>
      </w:r>
      <w:del w:id="839" w:author="Liu, Luyu" w:date="2020-06-18T20:28:00Z">
        <w:r w:rsidR="005A464A" w:rsidRPr="00774C49" w:rsidDel="00927B85">
          <w:rPr>
            <w:rFonts w:ascii="Times New Roman" w:hAnsi="Times New Roman" w:cs="Times New Roman"/>
            <w:sz w:val="24"/>
            <w:szCs w:val="24"/>
          </w:rPr>
          <w:delText>60, 120, 180, and 240 seconds; these are</w:delText>
        </w:r>
      </w:del>
      <w:ins w:id="840" w:author="Liu, Luyu" w:date="2020-06-18T20:28:00Z">
        <w:r w:rsidR="00927B85">
          <w:rPr>
            <w:rFonts w:ascii="Times New Roman" w:hAnsi="Times New Roman" w:cs="Times New Roman"/>
            <w:sz w:val="24"/>
            <w:szCs w:val="24"/>
          </w:rPr>
          <w:t>the</w:t>
        </w:r>
      </w:ins>
      <w:r w:rsidR="005A464A" w:rsidRPr="00774C49">
        <w:rPr>
          <w:rFonts w:ascii="Times New Roman" w:hAnsi="Times New Roman" w:cs="Times New Roman"/>
          <w:sz w:val="24"/>
          <w:szCs w:val="24"/>
        </w:rPr>
        <w:t xml:space="preserve"> multiples of the RTI update frequency (60 seconds). These </w:t>
      </w:r>
      <w:r w:rsidR="005A464A">
        <w:rPr>
          <w:rFonts w:ascii="Times New Roman" w:hAnsi="Times New Roman" w:cs="Times New Roman"/>
          <w:sz w:val="24"/>
          <w:szCs w:val="24"/>
        </w:rPr>
        <w:t xml:space="preserve">abrupt </w:t>
      </w:r>
      <w:r w:rsidR="005A464A" w:rsidRPr="00774C49">
        <w:rPr>
          <w:rFonts w:ascii="Times New Roman" w:hAnsi="Times New Roman" w:cs="Times New Roman"/>
          <w:sz w:val="24"/>
          <w:szCs w:val="24"/>
        </w:rPr>
        <w:t>change</w:t>
      </w:r>
      <w:r w:rsidR="005A464A">
        <w:rPr>
          <w:rFonts w:ascii="Times New Roman" w:hAnsi="Times New Roman" w:cs="Times New Roman"/>
          <w:sz w:val="24"/>
          <w:szCs w:val="24"/>
        </w:rPr>
        <w:t>s</w:t>
      </w:r>
      <w:r w:rsidR="005A464A" w:rsidRPr="00774C49">
        <w:rPr>
          <w:rFonts w:ascii="Times New Roman" w:hAnsi="Times New Roman" w:cs="Times New Roman"/>
          <w:sz w:val="24"/>
          <w:szCs w:val="24"/>
        </w:rPr>
        <w:t xml:space="preserve"> demonstrate the existence of the discontinuity dela</w:t>
      </w:r>
      <w:del w:id="841" w:author="Liu, Luyu" w:date="2020-06-18T20:29:00Z">
        <w:r w:rsidR="005A464A" w:rsidRPr="00774C49" w:rsidDel="0096055C">
          <w:rPr>
            <w:rFonts w:ascii="Times New Roman" w:hAnsi="Times New Roman" w:cs="Times New Roman"/>
            <w:sz w:val="24"/>
            <w:szCs w:val="24"/>
          </w:rPr>
          <w:delText>y. T</w:delText>
        </w:r>
      </w:del>
      <w:ins w:id="842" w:author="Liu, Luyu" w:date="2020-06-18T20:29:00Z">
        <w:r w:rsidR="0096055C">
          <w:rPr>
            <w:rFonts w:ascii="Times New Roman" w:hAnsi="Times New Roman" w:cs="Times New Roman"/>
            <w:sz w:val="24"/>
            <w:szCs w:val="24"/>
          </w:rPr>
          <w:t xml:space="preserve">y. </w:t>
        </w:r>
      </w:ins>
      <w:del w:id="843" w:author="Liu, Luyu" w:date="2020-06-18T20:29:00Z">
        <w:r w:rsidR="005A464A" w:rsidRPr="00774C49" w:rsidDel="0096055C">
          <w:rPr>
            <w:rFonts w:ascii="Times New Roman" w:hAnsi="Times New Roman" w:cs="Times New Roman"/>
            <w:sz w:val="24"/>
            <w:szCs w:val="24"/>
          </w:rPr>
          <w:delText xml:space="preserve">he </w:delText>
        </w:r>
      </w:del>
      <w:del w:id="844" w:author="Liu, Luyu" w:date="2020-06-12T17:11:00Z">
        <w:r w:rsidR="005A464A" w:rsidRPr="00774C49" w:rsidDel="00F06E79">
          <w:rPr>
            <w:rFonts w:ascii="Times New Roman" w:hAnsi="Times New Roman" w:cs="Times New Roman"/>
            <w:sz w:val="24"/>
            <w:szCs w:val="24"/>
          </w:rPr>
          <w:delText xml:space="preserve">IB </w:delText>
        </w:r>
      </w:del>
      <w:del w:id="845" w:author="Liu, Luyu" w:date="2020-06-18T20:29:00Z">
        <w:r w:rsidR="005A464A" w:rsidRPr="00774C49" w:rsidDel="0096055C">
          <w:rPr>
            <w:rFonts w:ascii="Times New Roman" w:hAnsi="Times New Roman" w:cs="Times New Roman"/>
            <w:sz w:val="24"/>
            <w:szCs w:val="24"/>
          </w:rPr>
          <w:delText>will ease both reclaimed delay and discontinuity delay simultaneously; however, due to the discrete nature of discontinuity delay, only also observe sudden changes at multiples of 60 seconds.</w:delText>
        </w:r>
        <w:r w:rsidR="00831DD2" w:rsidDel="0096055C">
          <w:rPr>
            <w:rFonts w:ascii="Times New Roman" w:hAnsi="Times New Roman" w:cs="Times New Roman"/>
            <w:sz w:val="24"/>
            <w:szCs w:val="24"/>
          </w:rPr>
          <w:delText xml:space="preserve"> </w:delText>
        </w:r>
      </w:del>
    </w:p>
    <w:p w14:paraId="5F50F558" w14:textId="3DE1B79B" w:rsidR="00EF308E" w:rsidRDefault="00EF308E" w:rsidP="005A464A">
      <w:pPr>
        <w:spacing w:line="256" w:lineRule="auto"/>
        <w:ind w:firstLine="720"/>
        <w:jc w:val="both"/>
        <w:rPr>
          <w:ins w:id="846" w:author="Liu, Luyu" w:date="2020-06-13T17:14:00Z"/>
          <w:rFonts w:ascii="Times New Roman" w:hAnsi="Times New Roman" w:cs="Times New Roman"/>
          <w:sz w:val="24"/>
          <w:szCs w:val="24"/>
        </w:rPr>
      </w:pPr>
      <w:ins w:id="847" w:author="Liu, Luyu" w:date="2020-06-13T17:15:00Z">
        <w:r>
          <w:rPr>
            <w:rFonts w:ascii="Times New Roman" w:hAnsi="Times New Roman" w:cs="Times New Roman"/>
            <w:sz w:val="24"/>
            <w:szCs w:val="24"/>
          </w:rPr>
          <w:t>With better real-time data support</w:t>
        </w:r>
      </w:ins>
      <w:ins w:id="848" w:author="Liu, Luyu" w:date="2020-06-13T17:16:00Z">
        <w:r>
          <w:rPr>
            <w:rFonts w:ascii="Times New Roman" w:hAnsi="Times New Roman" w:cs="Times New Roman"/>
            <w:sz w:val="24"/>
            <w:szCs w:val="24"/>
          </w:rPr>
          <w:t>s and policies</w:t>
        </w:r>
      </w:ins>
      <w:ins w:id="849" w:author="Liu, Luyu" w:date="2020-06-13T17:15:00Z">
        <w:r>
          <w:rPr>
            <w:rFonts w:ascii="Times New Roman" w:hAnsi="Times New Roman" w:cs="Times New Roman"/>
            <w:sz w:val="24"/>
            <w:szCs w:val="24"/>
          </w:rPr>
          <w:t>,</w:t>
        </w:r>
      </w:ins>
      <w:ins w:id="850" w:author="Liu, Luyu" w:date="2020-06-13T17:16:00Z">
        <w:r>
          <w:rPr>
            <w:rFonts w:ascii="Times New Roman" w:hAnsi="Times New Roman" w:cs="Times New Roman"/>
            <w:sz w:val="24"/>
            <w:szCs w:val="24"/>
          </w:rPr>
          <w:t xml:space="preserve"> </w:t>
        </w:r>
      </w:ins>
      <w:ins w:id="851" w:author="Liu, Luyu" w:date="2020-06-13T17:17:00Z">
        <w:r>
          <w:rPr>
            <w:rFonts w:ascii="Times New Roman" w:hAnsi="Times New Roman" w:cs="Times New Roman"/>
            <w:sz w:val="24"/>
            <w:szCs w:val="24"/>
          </w:rPr>
          <w:t xml:space="preserve">more </w:t>
        </w:r>
      </w:ins>
      <w:ins w:id="852" w:author="Liu, Luyu" w:date="2020-06-13T17:16:00Z">
        <w:r>
          <w:rPr>
            <w:rFonts w:ascii="Times New Roman" w:hAnsi="Times New Roman" w:cs="Times New Roman"/>
            <w:sz w:val="24"/>
            <w:szCs w:val="24"/>
          </w:rPr>
          <w:t xml:space="preserve">transit </w:t>
        </w:r>
      </w:ins>
      <w:ins w:id="853" w:author="Liu, Luyu" w:date="2020-06-13T17:17:00Z">
        <w:r>
          <w:rPr>
            <w:rFonts w:ascii="Times New Roman" w:hAnsi="Times New Roman" w:cs="Times New Roman"/>
            <w:sz w:val="24"/>
            <w:szCs w:val="24"/>
          </w:rPr>
          <w:t xml:space="preserve">systems are providing RTI with </w:t>
        </w:r>
      </w:ins>
      <w:ins w:id="854" w:author="Liu, Luyu" w:date="2020-06-13T17:16:00Z">
        <w:r>
          <w:rPr>
            <w:rFonts w:ascii="Times New Roman" w:hAnsi="Times New Roman" w:cs="Times New Roman"/>
            <w:sz w:val="24"/>
            <w:szCs w:val="24"/>
          </w:rPr>
          <w:t>higher update frequency</w:t>
        </w:r>
      </w:ins>
      <w:ins w:id="855" w:author="Liu, Luyu" w:date="2020-06-13T17:17:00Z">
        <w:r>
          <w:rPr>
            <w:rFonts w:ascii="Times New Roman" w:hAnsi="Times New Roman" w:cs="Times New Roman"/>
            <w:sz w:val="24"/>
            <w:szCs w:val="24"/>
          </w:rPr>
          <w:t>. Some can be</w:t>
        </w:r>
      </w:ins>
      <w:ins w:id="856" w:author="Liu, Luyu" w:date="2020-06-13T17:16:00Z">
        <w:r>
          <w:rPr>
            <w:rFonts w:ascii="Times New Roman" w:hAnsi="Times New Roman" w:cs="Times New Roman"/>
            <w:sz w:val="24"/>
            <w:szCs w:val="24"/>
          </w:rPr>
          <w:t xml:space="preserve"> as high as 5 second</w:t>
        </w:r>
      </w:ins>
      <w:ins w:id="857" w:author="Liu, Luyu" w:date="2020-06-13T17:17:00Z">
        <w:r>
          <w:rPr>
            <w:rFonts w:ascii="Times New Roman" w:hAnsi="Times New Roman" w:cs="Times New Roman"/>
            <w:sz w:val="24"/>
            <w:szCs w:val="24"/>
          </w:rPr>
          <w:t xml:space="preserve"> such as M</w:t>
        </w:r>
      </w:ins>
      <w:ins w:id="858" w:author="Liu, Luyu" w:date="2020-06-13T17:18:00Z">
        <w:r>
          <w:rPr>
            <w:rFonts w:ascii="Times New Roman" w:hAnsi="Times New Roman" w:cs="Times New Roman"/>
            <w:sz w:val="24"/>
            <w:szCs w:val="24"/>
          </w:rPr>
          <w:t>assachusetts Bay Transportation Authority</w:t>
        </w:r>
      </w:ins>
      <w:ins w:id="859" w:author="Liu, Luyu" w:date="2020-06-14T14:52:00Z">
        <w:r w:rsidR="00426597">
          <w:rPr>
            <w:rFonts w:ascii="Times New Roman" w:hAnsi="Times New Roman" w:cs="Times New Roman"/>
            <w:sz w:val="24"/>
            <w:szCs w:val="24"/>
          </w:rPr>
          <w:t xml:space="preserve"> in Boston</w:t>
        </w:r>
      </w:ins>
      <w:ins w:id="860" w:author="Liu, Luyu" w:date="2020-06-13T17:15:00Z">
        <w:r>
          <w:rPr>
            <w:rFonts w:ascii="Times New Roman" w:hAnsi="Times New Roman" w:cs="Times New Roman"/>
            <w:sz w:val="24"/>
            <w:szCs w:val="24"/>
          </w:rPr>
          <w:t>.</w:t>
        </w:r>
      </w:ins>
      <w:ins w:id="861" w:author="Liu, Luyu" w:date="2020-06-13T17:18:00Z">
        <w:r>
          <w:rPr>
            <w:rFonts w:ascii="Times New Roman" w:hAnsi="Times New Roman" w:cs="Times New Roman"/>
            <w:sz w:val="24"/>
            <w:szCs w:val="24"/>
          </w:rPr>
          <w:t xml:space="preserve"> However, the </w:t>
        </w:r>
      </w:ins>
      <w:ins w:id="862" w:author="Liu, Luyu" w:date="2020-06-13T17:19:00Z">
        <w:r>
          <w:rPr>
            <w:rFonts w:ascii="Times New Roman" w:hAnsi="Times New Roman" w:cs="Times New Roman"/>
            <w:sz w:val="24"/>
            <w:szCs w:val="24"/>
          </w:rPr>
          <w:t>large</w:t>
        </w:r>
      </w:ins>
      <w:ins w:id="863" w:author="Liu, Luyu" w:date="2020-06-13T17:18:00Z">
        <w:r>
          <w:rPr>
            <w:rFonts w:ascii="Times New Roman" w:hAnsi="Times New Roman" w:cs="Times New Roman"/>
            <w:sz w:val="24"/>
            <w:szCs w:val="24"/>
          </w:rPr>
          <w:t xml:space="preserve"> majority of </w:t>
        </w:r>
      </w:ins>
      <w:ins w:id="864" w:author="Liu, Luyu" w:date="2020-06-13T17:19:00Z">
        <w:r>
          <w:rPr>
            <w:rFonts w:ascii="Times New Roman" w:hAnsi="Times New Roman" w:cs="Times New Roman"/>
            <w:sz w:val="24"/>
            <w:szCs w:val="24"/>
          </w:rPr>
          <w:t>most transit systems still face</w:t>
        </w:r>
      </w:ins>
      <w:ins w:id="865" w:author="Liu, Luyu" w:date="2020-06-13T17:14:00Z">
        <w:r>
          <w:rPr>
            <w:rFonts w:ascii="Times New Roman" w:hAnsi="Times New Roman" w:cs="Times New Roman"/>
            <w:sz w:val="24"/>
            <w:szCs w:val="24"/>
          </w:rPr>
          <w:t xml:space="preserve"> </w:t>
        </w:r>
      </w:ins>
      <w:ins w:id="866" w:author="Liu, Luyu" w:date="2020-06-13T17:20:00Z">
        <w:r w:rsidR="00B62185">
          <w:rPr>
            <w:rFonts w:ascii="Times New Roman" w:hAnsi="Times New Roman" w:cs="Times New Roman"/>
            <w:sz w:val="24"/>
            <w:szCs w:val="24"/>
          </w:rPr>
          <w:t xml:space="preserve">considerable </w:t>
        </w:r>
      </w:ins>
      <w:ins w:id="867" w:author="Liu, Luyu" w:date="2020-06-13T17:14:00Z">
        <w:r>
          <w:rPr>
            <w:rFonts w:ascii="Times New Roman" w:hAnsi="Times New Roman" w:cs="Times New Roman"/>
            <w:sz w:val="24"/>
            <w:szCs w:val="24"/>
          </w:rPr>
          <w:t>discontinuity delay</w:t>
        </w:r>
      </w:ins>
      <w:ins w:id="868" w:author="Liu, Luyu" w:date="2020-06-13T17:19:00Z">
        <w:r w:rsidR="00C6427E">
          <w:rPr>
            <w:rFonts w:ascii="Times New Roman" w:hAnsi="Times New Roman" w:cs="Times New Roman"/>
            <w:sz w:val="24"/>
            <w:szCs w:val="24"/>
          </w:rPr>
          <w:t xml:space="preserve"> </w:t>
        </w:r>
      </w:ins>
      <w:ins w:id="869" w:author="Liu, Luyu" w:date="2020-06-13T17:20:00Z">
        <w:r w:rsidR="00B62185">
          <w:rPr>
            <w:rFonts w:ascii="Times New Roman" w:hAnsi="Times New Roman" w:cs="Times New Roman"/>
            <w:sz w:val="24"/>
            <w:szCs w:val="24"/>
          </w:rPr>
          <w:t xml:space="preserve">larger than 30 seconds </w:t>
        </w:r>
      </w:ins>
      <w:ins w:id="870" w:author="Liu, Luyu" w:date="2020-06-13T17:19:00Z">
        <w:r w:rsidR="00C6427E">
          <w:rPr>
            <w:rFonts w:ascii="Times New Roman" w:hAnsi="Times New Roman" w:cs="Times New Roman"/>
            <w:sz w:val="24"/>
            <w:szCs w:val="24"/>
          </w:rPr>
          <w:t xml:space="preserve">as shown in </w:t>
        </w:r>
      </w:ins>
      <w:ins w:id="871"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872" w:author="Liu, Luyu" w:date="2020-06-14T14:52:00Z">
        <w:r w:rsidR="000D3498">
          <w:rPr>
            <w:rFonts w:ascii="Times New Roman" w:hAnsi="Times New Roman" w:cs="Times New Roman"/>
            <w:sz w:val="24"/>
            <w:szCs w:val="24"/>
          </w:rPr>
          <w:t xml:space="preserve"> 4</w:t>
        </w:r>
      </w:ins>
      <w:ins w:id="873"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874"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875"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16A5B6B9" w:rsidR="005A464A" w:rsidRPr="00BF4947" w:rsidDel="00F73E77" w:rsidRDefault="005A464A" w:rsidP="005A464A">
      <w:pPr>
        <w:spacing w:line="256" w:lineRule="auto"/>
        <w:jc w:val="center"/>
        <w:rPr>
          <w:del w:id="876" w:author="Liu, Luyu" w:date="2020-06-13T17:13:00Z"/>
          <w:rFonts w:ascii="Times New Roman" w:hAnsi="Times New Roman" w:cs="Times New Roman"/>
          <w:sz w:val="24"/>
          <w:szCs w:val="24"/>
        </w:rPr>
      </w:pPr>
      <w:bookmarkStart w:id="877" w:name="_Ref18339654"/>
      <w:commentRangeStart w:id="878"/>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282DA5">
        <w:rPr>
          <w:rFonts w:ascii="Times New Roman" w:hAnsi="Times New Roman" w:cs="Times New Roman"/>
          <w:noProof/>
          <w:sz w:val="24"/>
          <w:szCs w:val="24"/>
        </w:rPr>
        <w:t>3</w:t>
      </w:r>
      <w:r w:rsidRPr="00065BDE">
        <w:rPr>
          <w:rFonts w:ascii="Times New Roman" w:hAnsi="Times New Roman" w:cs="Times New Roman"/>
          <w:sz w:val="24"/>
          <w:szCs w:val="24"/>
        </w:rPr>
        <w:fldChar w:fldCharType="end"/>
      </w:r>
      <w:bookmarkEnd w:id="877"/>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878"/>
      <w:r>
        <w:rPr>
          <w:rStyle w:val="CommentReference"/>
        </w:rPr>
        <w:commentReference w:id="878"/>
      </w:r>
    </w:p>
    <w:p w14:paraId="3D7BDD4A" w14:textId="77777777" w:rsidR="00F73E77" w:rsidRDefault="00F73E77">
      <w:pPr>
        <w:spacing w:line="256" w:lineRule="auto"/>
        <w:jc w:val="center"/>
        <w:rPr>
          <w:ins w:id="879" w:author="Liu, Luyu" w:date="2020-06-13T17:13:00Z"/>
          <w:rFonts w:ascii="Times New Roman" w:hAnsi="Times New Roman" w:cs="Times New Roman"/>
          <w:sz w:val="24"/>
          <w:szCs w:val="24"/>
        </w:rPr>
        <w:pPrChange w:id="880" w:author="Liu, Luyu" w:date="2020-06-13T17:13:00Z">
          <w:pPr>
            <w:spacing w:line="256" w:lineRule="auto"/>
            <w:ind w:firstLine="720"/>
            <w:jc w:val="both"/>
          </w:pPr>
        </w:pPrChange>
      </w:pPr>
    </w:p>
    <w:p w14:paraId="70B6C001" w14:textId="0E6B193D"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r w:rsidR="0018128D">
        <w:rPr>
          <w:rFonts w:ascii="Times New Roman" w:hAnsi="Times New Roman" w:cs="Times New Roman"/>
          <w:sz w:val="24"/>
          <w:szCs w:val="24"/>
        </w:rPr>
        <w:t xml:space="preserve"> the best RTI strategy prudent tactic optimal</w:t>
      </w:r>
      <w:r>
        <w:rPr>
          <w:rFonts w:ascii="Times New Roman" w:hAnsi="Times New Roman" w:cs="Times New Roman"/>
          <w:sz w:val="24"/>
          <w:szCs w:val="24"/>
        </w:rPr>
        <w:t xml:space="preserve"> is not substantially better than</w:t>
      </w:r>
      <w:r w:rsidR="0018128D">
        <w:rPr>
          <w:rFonts w:ascii="Times New Roman" w:hAnsi="Times New Roman" w:cs="Times New Roman"/>
          <w:sz w:val="24"/>
          <w:szCs w:val="24"/>
        </w:rPr>
        <w:t xml:space="preserve"> simply following the schedule</w:t>
      </w:r>
      <w:r>
        <w:rPr>
          <w:rFonts w:ascii="Times New Roman" w:hAnsi="Times New Roman" w:cs="Times New Roman"/>
          <w:sz w:val="24"/>
          <w:szCs w:val="24"/>
        </w:rPr>
        <w:t xml:space="preserve">, and the RTI-based </w:t>
      </w:r>
      <w:r w:rsidR="0018128D">
        <w:rPr>
          <w:rFonts w:ascii="Times New Roman" w:hAnsi="Times New Roman" w:cs="Times New Roman"/>
          <w:sz w:val="24"/>
          <w:szCs w:val="24"/>
        </w:rPr>
        <w:t xml:space="preserve">greedy tactic </w:t>
      </w:r>
      <w:r>
        <w:rPr>
          <w:rFonts w:ascii="Times New Roman" w:hAnsi="Times New Roman" w:cs="Times New Roman"/>
          <w:sz w:val="24"/>
          <w:szCs w:val="24"/>
        </w:rPr>
        <w:t xml:space="preserve">has the worst performance among all </w:t>
      </w:r>
      <w:del w:id="881" w:author="Liu, Luyu" w:date="2020-06-13T12:35:00Z">
        <w:r w:rsidDel="00FA6C5B">
          <w:rPr>
            <w:rFonts w:ascii="Times New Roman" w:hAnsi="Times New Roman" w:cs="Times New Roman"/>
            <w:sz w:val="24"/>
            <w:szCs w:val="24"/>
          </w:rPr>
          <w:delText>TPSs</w:delText>
        </w:r>
      </w:del>
      <w:ins w:id="882"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w:t>
      </w:r>
      <w:del w:id="883" w:author="Liu, Luyu" w:date="2020-06-15T19:57:00Z">
        <w:r w:rsidDel="00A246E6">
          <w:rPr>
            <w:rFonts w:ascii="Times New Roman" w:hAnsi="Times New Roman" w:cs="Times New Roman"/>
            <w:sz w:val="24"/>
            <w:szCs w:val="24"/>
          </w:rPr>
          <w:delText xml:space="preserve">  </w:delText>
        </w:r>
      </w:del>
      <w:ins w:id="884" w:author="Liu, Luyu" w:date="2020-06-15T19:57:00Z">
        <w:r w:rsidR="00A246E6">
          <w:rPr>
            <w:rFonts w:ascii="Times New Roman" w:hAnsi="Times New Roman" w:cs="Times New Roman"/>
            <w:sz w:val="24"/>
            <w:szCs w:val="24"/>
          </w:rPr>
          <w:t xml:space="preserve"> </w:t>
        </w:r>
      </w:ins>
      <w:r w:rsidR="00F5302C">
        <w:rPr>
          <w:rFonts w:ascii="Times New Roman" w:hAnsi="Times New Roman" w:cs="Times New Roman"/>
          <w:sz w:val="24"/>
          <w:szCs w:val="24"/>
        </w:rPr>
        <w:t xml:space="preserve">This </w:t>
      </w:r>
      <w:ins w:id="885" w:author="Liu, Luyu" w:date="2020-06-12T16:54:00Z">
        <w:r w:rsidR="00E62000">
          <w:rPr>
            <w:rFonts w:ascii="Times New Roman" w:hAnsi="Times New Roman" w:cs="Times New Roman"/>
            <w:sz w:val="24"/>
            <w:szCs w:val="24"/>
          </w:rPr>
          <w:t>moreover proves our claim earlier about the RTI apps:</w:t>
        </w:r>
      </w:ins>
      <w:ins w:id="886" w:author="Liu, Luyu" w:date="2020-06-12T16:55:00Z">
        <w:r w:rsidR="00E62000">
          <w:rPr>
            <w:rFonts w:ascii="Times New Roman" w:hAnsi="Times New Roman" w:cs="Times New Roman"/>
            <w:sz w:val="24"/>
            <w:szCs w:val="24"/>
          </w:rPr>
          <w:t xml:space="preserve"> if following the RTI apps’ suggestion based on greedy tactic, the user</w:t>
        </w:r>
      </w:ins>
      <w:ins w:id="887" w:author="Liu, Luyu" w:date="2020-06-12T16:56:00Z">
        <w:r w:rsidR="00E62000">
          <w:rPr>
            <w:rFonts w:ascii="Times New Roman" w:hAnsi="Times New Roman" w:cs="Times New Roman"/>
            <w:sz w:val="24"/>
            <w:szCs w:val="24"/>
          </w:rPr>
          <w:t xml:space="preserve"> is very likely to miss</w:t>
        </w:r>
        <w:r w:rsidR="00C3448A">
          <w:rPr>
            <w:rFonts w:ascii="Times New Roman" w:hAnsi="Times New Roman" w:cs="Times New Roman"/>
            <w:sz w:val="24"/>
            <w:szCs w:val="24"/>
          </w:rPr>
          <w:t xml:space="preserve"> the bus</w:t>
        </w:r>
        <w:r w:rsidR="00A46C3D">
          <w:rPr>
            <w:rFonts w:ascii="Times New Roman" w:hAnsi="Times New Roman" w:cs="Times New Roman"/>
            <w:sz w:val="24"/>
            <w:szCs w:val="24"/>
          </w:rPr>
          <w:t xml:space="preserve"> and wait a long time</w:t>
        </w:r>
        <w:r w:rsidR="00E62000">
          <w:rPr>
            <w:rFonts w:ascii="Times New Roman" w:hAnsi="Times New Roman" w:cs="Times New Roman"/>
            <w:sz w:val="24"/>
            <w:szCs w:val="24"/>
          </w:rPr>
          <w:t>.</w:t>
        </w:r>
      </w:ins>
      <w:ins w:id="888" w:author="Liu, Luyu" w:date="2020-06-12T16:54:00Z">
        <w:r w:rsidR="00E62000">
          <w:rPr>
            <w:rFonts w:ascii="Times New Roman" w:hAnsi="Times New Roman" w:cs="Times New Roman"/>
            <w:sz w:val="24"/>
            <w:szCs w:val="24"/>
          </w:rPr>
          <w:t xml:space="preserve"> </w:t>
        </w:r>
      </w:ins>
      <w:r>
        <w:rPr>
          <w:rFonts w:ascii="Times New Roman" w:hAnsi="Times New Roman" w:cs="Times New Roman"/>
          <w:sz w:val="24"/>
          <w:szCs w:val="24"/>
        </w:rPr>
        <w:t>However, note these are based on overall performance.</w:t>
      </w:r>
      <w:del w:id="889" w:author="Liu, Luyu" w:date="2020-06-15T19:57:00Z">
        <w:r w:rsidDel="00A246E6">
          <w:rPr>
            <w:rFonts w:ascii="Times New Roman" w:hAnsi="Times New Roman" w:cs="Times New Roman"/>
            <w:sz w:val="24"/>
            <w:szCs w:val="24"/>
          </w:rPr>
          <w:delText xml:space="preserve">  </w:delText>
        </w:r>
      </w:del>
      <w:ins w:id="89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891" w:author="Liu, Luyu" w:date="2020-06-13T17:13:00Z">
        <w:r w:rsidR="00F73E77">
          <w:rPr>
            <w:rFonts w:ascii="Times New Roman" w:hAnsi="Times New Roman" w:cs="Times New Roman"/>
            <w:sz w:val="24"/>
            <w:szCs w:val="24"/>
          </w:rPr>
          <w:t>.</w:t>
        </w:r>
      </w:ins>
      <w:del w:id="892"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893" w:author="Liu, Luyu" w:date="2020-06-13T12:33:00Z">
        <w:r w:rsidDel="00307818">
          <w:rPr>
            <w:b/>
          </w:rPr>
          <w:delText>TPS</w:delText>
        </w:r>
      </w:del>
      <w:del w:id="894" w:author="Liu, Luyu" w:date="2020-06-13T12:34:00Z">
        <w:r w:rsidDel="00307818">
          <w:rPr>
            <w:b/>
          </w:rPr>
          <w:delText xml:space="preserve"> p</w:delText>
        </w:r>
      </w:del>
      <w:ins w:id="895"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10DA2DFF"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ins w:id="896" w:author="Liu, Luyu" w:date="2020-06-18T20:31:00Z">
        <w:r w:rsidR="00EC48EB" w:rsidRPr="00B338F3">
          <w:t xml:space="preserve">Figure </w:t>
        </w:r>
        <w:r w:rsidR="00EC48EB">
          <w:rPr>
            <w:noProof/>
          </w:rPr>
          <w:t>5</w:t>
        </w:r>
      </w:ins>
      <w:del w:id="897" w:author="Liu, Luyu" w:date="2020-06-18T20:30:00Z">
        <w:r w:rsidRPr="00B338F3" w:rsidDel="0096055C">
          <w:delText xml:space="preserve">Figure </w:delText>
        </w:r>
        <w:r w:rsidDel="0096055C">
          <w:rPr>
            <w:noProof/>
          </w:rPr>
          <w:delText>8</w:delText>
        </w:r>
      </w:del>
      <w:r>
        <w:fldChar w:fldCharType="end"/>
      </w:r>
      <w:r>
        <w:t xml:space="preserve"> </w:t>
      </w:r>
      <w:ins w:id="898" w:author="Liu, Luyu" w:date="2020-06-18T20:31:00Z">
        <w:r w:rsidR="00EC48EB">
          <w:t>i</w:t>
        </w:r>
      </w:ins>
      <w:del w:id="899" w:author="Liu, Luyu" w:date="2020-06-18T20:31:00Z">
        <w:r w:rsidDel="00EC48EB">
          <w:delText xml:space="preserve">and </w:delText>
        </w:r>
        <w:r w:rsidDel="00EC48EB">
          <w:fldChar w:fldCharType="begin"/>
        </w:r>
        <w:r w:rsidDel="00EC48EB">
          <w:delInstrText xml:space="preserve"> REF _Ref24372002 \h  \* MERGEFORMAT </w:delInstrText>
        </w:r>
        <w:r w:rsidDel="00EC48EB">
          <w:fldChar w:fldCharType="separate"/>
        </w:r>
      </w:del>
      <w:del w:id="900" w:author="Liu, Luyu" w:date="2020-06-18T20:30:00Z">
        <w:r w:rsidRPr="00282A53" w:rsidDel="0096055C">
          <w:delText xml:space="preserve">Figure </w:delText>
        </w:r>
        <w:r w:rsidDel="0096055C">
          <w:rPr>
            <w:noProof/>
          </w:rPr>
          <w:delText>9</w:delText>
        </w:r>
      </w:del>
      <w:del w:id="901" w:author="Liu, Luyu" w:date="2020-06-18T20:31:00Z">
        <w:r w:rsidDel="00EC48EB">
          <w:fldChar w:fldCharType="end"/>
        </w:r>
        <w:r w:rsidDel="00EC48EB">
          <w:delText xml:space="preserve"> i</w:delText>
        </w:r>
      </w:del>
      <w:r>
        <w:t>llustrate</w:t>
      </w:r>
      <w:ins w:id="902" w:author="Liu, Luyu" w:date="2020-06-18T20:31:00Z">
        <w:r w:rsidR="00EC48EB">
          <w:t>s</w:t>
        </w:r>
      </w:ins>
      <w:r>
        <w:t xml:space="preserve"> the average waiting time and risk of missing a bus with respect to hour of the day.</w:t>
      </w:r>
      <w:del w:id="903" w:author="Liu, Luyu" w:date="2020-06-15T19:57:00Z">
        <w:r w:rsidDel="00A246E6">
          <w:delText xml:space="preserve">  </w:delText>
        </w:r>
      </w:del>
      <w:ins w:id="904" w:author="Liu, Luyu" w:date="2020-06-15T19:57:00Z">
        <w:r w:rsidR="00A246E6">
          <w:t xml:space="preserve"> </w:t>
        </w:r>
      </w:ins>
      <w:r>
        <w:t>These hourly results support the overall results discussed above: ST and PT are consistently the best over the course of a day.</w:t>
      </w:r>
      <w:del w:id="905" w:author="Liu, Luyu" w:date="2020-06-15T19:57:00Z">
        <w:r w:rsidDel="00A246E6">
          <w:delText xml:space="preserve">  </w:delText>
        </w:r>
      </w:del>
      <w:ins w:id="906" w:author="Liu, Luyu" w:date="2020-06-15T19:57:00Z">
        <w:r w:rsidR="00A246E6">
          <w:t xml:space="preserve"> </w:t>
        </w:r>
      </w:ins>
      <w:r w:rsidR="00F334EC">
        <w:t>AT</w:t>
      </w:r>
      <w:r>
        <w:t xml:space="preserve"> </w:t>
      </w:r>
      <w:r w:rsidR="00F334EC">
        <w:t xml:space="preserve">and </w:t>
      </w:r>
      <w:r>
        <w:t xml:space="preserve">GT perform especially poorly during service hours with long headways (6:00 to 8:00 and 21:00 to 24:00) since the time penalties associated with missing a bus during these periods are dramatically higher. These inferior strategies perform better during </w:t>
      </w:r>
      <w:r>
        <w:lastRenderedPageBreak/>
        <w:t>short headway hours, but not better than ST and PT.</w:t>
      </w:r>
      <w:del w:id="907" w:author="Liu, Luyu" w:date="2020-06-15T19:57:00Z">
        <w:r w:rsidDel="00A246E6">
          <w:delText xml:space="preserve">  </w:delText>
        </w:r>
      </w:del>
      <w:ins w:id="908" w:author="Liu, Luyu" w:date="2020-06-15T19:57:00Z">
        <w:r w:rsidR="00A246E6">
          <w:t xml:space="preserve"> </w:t>
        </w:r>
      </w:ins>
      <w:r>
        <w:t>GT is a very risky strategy at all times, although is not penalized as harshly during short headway hours.</w:t>
      </w:r>
      <w:del w:id="909" w:author="Liu, Luyu" w:date="2020-06-15T19:57:00Z">
        <w:r w:rsidDel="00A246E6">
          <w:delText xml:space="preserve">   </w:delText>
        </w:r>
      </w:del>
      <w:ins w:id="910"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911" w:author="Liu, Luyu" w:date="2020-06-15T19:57:00Z">
        <w:r w:rsidDel="00A246E6">
          <w:delText xml:space="preserve">   </w:delText>
        </w:r>
      </w:del>
      <w:ins w:id="912"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913" w:author="Liu, Luyu" w:date="2020-06-15T19:57:00Z">
        <w:r w:rsidDel="00A246E6">
          <w:delText xml:space="preserve">  </w:delText>
        </w:r>
      </w:del>
      <w:ins w:id="914"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76BD21A" w14:textId="5B41DC52" w:rsidR="0096055C" w:rsidRDefault="005A464A" w:rsidP="005A464A">
      <w:pPr>
        <w:pStyle w:val="IndentTimesNewRoman"/>
        <w:keepNext/>
        <w:ind w:firstLine="0"/>
      </w:pPr>
      <w:r>
        <w:rPr>
          <w:noProof/>
        </w:rPr>
        <w:lastRenderedPageBreak/>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moveToRangeStart w:id="915" w:author="Liu, Luyu" w:date="2020-06-18T20:30:00Z" w:name="move43404665"/>
      <w:moveTo w:id="916" w:author="Liu, Luyu" w:date="2020-06-18T20:30:00Z">
        <w:r w:rsidR="0096055C">
          <w:rPr>
            <w:noProof/>
          </w:rPr>
          <w:drawing>
            <wp:inline distT="0" distB="0" distL="0" distR="0" wp14:anchorId="7C89E719" wp14:editId="51739C59">
              <wp:extent cx="5931535" cy="309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To>
      <w:moveToRangeEnd w:id="915"/>
    </w:p>
    <w:p w14:paraId="1E648A4F" w14:textId="4C584F71" w:rsidR="005A464A" w:rsidRDefault="005A464A" w:rsidP="005A464A">
      <w:pPr>
        <w:spacing w:line="256" w:lineRule="auto"/>
        <w:jc w:val="center"/>
        <w:rPr>
          <w:rFonts w:ascii="Times New Roman" w:hAnsi="Times New Roman" w:cs="Times New Roman"/>
          <w:sz w:val="24"/>
          <w:szCs w:val="24"/>
        </w:rPr>
      </w:pPr>
      <w:bookmarkStart w:id="917" w:name="_Ref11510776"/>
      <w:commentRangeStart w:id="918"/>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F64130">
        <w:rPr>
          <w:rFonts w:ascii="Times New Roman" w:hAnsi="Times New Roman" w:cs="Times New Roman"/>
          <w:noProof/>
          <w:sz w:val="24"/>
          <w:szCs w:val="24"/>
        </w:rPr>
        <w:t>4</w:t>
      </w:r>
      <w:r w:rsidRPr="00B338F3">
        <w:rPr>
          <w:rFonts w:ascii="Times New Roman" w:hAnsi="Times New Roman" w:cs="Times New Roman"/>
          <w:sz w:val="24"/>
          <w:szCs w:val="24"/>
        </w:rPr>
        <w:fldChar w:fldCharType="end"/>
      </w:r>
      <w:bookmarkEnd w:id="917"/>
      <w:r>
        <w:rPr>
          <w:rFonts w:ascii="Times New Roman" w:hAnsi="Times New Roman" w:cs="Times New Roman"/>
          <w:sz w:val="24"/>
          <w:szCs w:val="24"/>
        </w:rPr>
        <w:t xml:space="preserve">: </w:t>
      </w:r>
      <w:del w:id="919"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ins w:id="920" w:author="Liu, Luyu" w:date="2020-06-18T20:31:00Z">
        <w:r w:rsidR="0096055C">
          <w:rPr>
            <w:rFonts w:ascii="Times New Roman" w:hAnsi="Times New Roman" w:cs="Times New Roman"/>
            <w:sz w:val="24"/>
            <w:szCs w:val="24"/>
          </w:rPr>
          <w:t xml:space="preserve"> and risk of missing bus</w:t>
        </w:r>
      </w:ins>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918"/>
      <w:r>
        <w:rPr>
          <w:rStyle w:val="CommentReference"/>
        </w:rPr>
        <w:commentReference w:id="918"/>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35805A56" w:rsidR="005A464A" w:rsidDel="0096055C" w:rsidRDefault="005A464A">
      <w:pPr>
        <w:pStyle w:val="ListParagraph"/>
        <w:numPr>
          <w:ilvl w:val="2"/>
          <w:numId w:val="5"/>
        </w:numPr>
        <w:rPr>
          <w:del w:id="921" w:author="Liu, Luyu" w:date="2020-06-18T20:31:00Z"/>
        </w:rPr>
        <w:pPrChange w:id="922" w:author="Liu, Luyu" w:date="2020-06-18T20:31:00Z">
          <w:pPr>
            <w:keepNext/>
            <w:spacing w:line="256" w:lineRule="auto"/>
          </w:pPr>
        </w:pPrChange>
      </w:pPr>
      <w:moveFromRangeStart w:id="923" w:author="Liu, Luyu" w:date="2020-06-18T20:30:00Z" w:name="move43404665"/>
      <w:moveFrom w:id="924" w:author="Liu, Luyu" w:date="2020-06-18T20:30:00Z">
        <w:r w:rsidDel="0096055C">
          <w:rPr>
            <w:noProof/>
          </w:rPr>
          <w:drawing>
            <wp:inline distT="0" distB="0" distL="0" distR="0" wp14:anchorId="4FD85F20" wp14:editId="543395D1">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From>
      <w:moveFromRangeEnd w:id="923"/>
    </w:p>
    <w:p w14:paraId="4F38469E" w14:textId="70C97999" w:rsidR="005A464A" w:rsidDel="0096055C" w:rsidRDefault="005A464A">
      <w:pPr>
        <w:pStyle w:val="ListParagraph"/>
        <w:numPr>
          <w:ilvl w:val="2"/>
          <w:numId w:val="5"/>
        </w:numPr>
        <w:rPr>
          <w:del w:id="925" w:author="Liu, Luyu" w:date="2020-06-18T20:31:00Z"/>
          <w:rFonts w:ascii="Times New Roman" w:hAnsi="Times New Roman" w:cs="Times New Roman"/>
          <w:sz w:val="24"/>
          <w:szCs w:val="24"/>
        </w:rPr>
        <w:pPrChange w:id="926" w:author="Liu, Luyu" w:date="2020-06-18T20:31:00Z">
          <w:pPr>
            <w:spacing w:line="256" w:lineRule="auto"/>
            <w:jc w:val="center"/>
          </w:pPr>
        </w:pPrChange>
      </w:pPr>
      <w:bookmarkStart w:id="927" w:name="_Ref24372002"/>
      <w:commentRangeStart w:id="928"/>
      <w:del w:id="929" w:author="Liu, Luyu" w:date="2020-06-18T20:31:00Z">
        <w:r w:rsidRPr="00282A53" w:rsidDel="0096055C">
          <w:rPr>
            <w:rFonts w:ascii="Times New Roman" w:hAnsi="Times New Roman" w:cs="Times New Roman"/>
            <w:sz w:val="24"/>
            <w:szCs w:val="24"/>
          </w:rPr>
          <w:delText xml:space="preserve">Figure </w:delText>
        </w:r>
        <w:r w:rsidRPr="00282A53" w:rsidDel="0096055C">
          <w:rPr>
            <w:rFonts w:ascii="Times New Roman" w:hAnsi="Times New Roman" w:cs="Times New Roman"/>
            <w:sz w:val="24"/>
            <w:szCs w:val="24"/>
          </w:rPr>
          <w:fldChar w:fldCharType="begin"/>
        </w:r>
        <w:r w:rsidRPr="0096055C" w:rsidDel="0096055C">
          <w:rPr>
            <w:rFonts w:ascii="Times New Roman" w:hAnsi="Times New Roman" w:cs="Times New Roman"/>
            <w:sz w:val="24"/>
            <w:szCs w:val="24"/>
          </w:rPr>
          <w:delInstrText xml:space="preserve"> SEQ Figure \* ARABIC </w:delInstrText>
        </w:r>
        <w:r w:rsidRPr="00282A53" w:rsidDel="0096055C">
          <w:rPr>
            <w:rFonts w:ascii="Times New Roman" w:hAnsi="Times New Roman" w:cs="Times New Roman"/>
            <w:sz w:val="24"/>
            <w:szCs w:val="24"/>
          </w:rPr>
          <w:fldChar w:fldCharType="separate"/>
        </w:r>
      </w:del>
      <w:del w:id="930" w:author="Liu, Luyu" w:date="2020-06-12T16:57:00Z">
        <w:r w:rsidRPr="0096055C" w:rsidDel="00461E45">
          <w:rPr>
            <w:rFonts w:ascii="Times New Roman" w:hAnsi="Times New Roman" w:cs="Times New Roman"/>
            <w:noProof/>
            <w:sz w:val="24"/>
            <w:szCs w:val="24"/>
          </w:rPr>
          <w:delText>9</w:delText>
        </w:r>
      </w:del>
      <w:del w:id="931" w:author="Liu, Luyu" w:date="2020-06-18T20:31:00Z">
        <w:r w:rsidRPr="00282A53" w:rsidDel="0096055C">
          <w:rPr>
            <w:rFonts w:ascii="Times New Roman" w:hAnsi="Times New Roman" w:cs="Times New Roman"/>
            <w:sz w:val="24"/>
            <w:szCs w:val="24"/>
          </w:rPr>
          <w:fldChar w:fldCharType="end"/>
        </w:r>
        <w:bookmarkEnd w:id="927"/>
        <w:r w:rsidDel="0096055C">
          <w:rPr>
            <w:rFonts w:ascii="Times New Roman" w:hAnsi="Times New Roman" w:cs="Times New Roman"/>
            <w:sz w:val="24"/>
            <w:szCs w:val="24"/>
          </w:rPr>
          <w:delText xml:space="preserve">: </w:delText>
        </w:r>
      </w:del>
      <w:del w:id="932" w:author="Liu, Luyu" w:date="2020-06-13T12:33:00Z">
        <w:r w:rsidDel="00307818">
          <w:rPr>
            <w:rFonts w:ascii="Times New Roman" w:hAnsi="Times New Roman" w:cs="Times New Roman"/>
            <w:sz w:val="24"/>
            <w:szCs w:val="24"/>
          </w:rPr>
          <w:delText xml:space="preserve">TPS </w:delText>
        </w:r>
      </w:del>
      <w:del w:id="933" w:author="Liu, Luyu" w:date="2020-06-18T20:31:00Z">
        <w:r w:rsidRPr="00282A53" w:rsidDel="0096055C">
          <w:rPr>
            <w:rFonts w:ascii="Times New Roman" w:hAnsi="Times New Roman" w:cs="Times New Roman"/>
            <w:sz w:val="24"/>
            <w:szCs w:val="24"/>
          </w:rPr>
          <w:delText>risk</w:delText>
        </w:r>
        <w:r w:rsidDel="0096055C">
          <w:rPr>
            <w:rFonts w:ascii="Times New Roman" w:hAnsi="Times New Roman" w:cs="Times New Roman"/>
            <w:sz w:val="24"/>
            <w:szCs w:val="24"/>
          </w:rPr>
          <w:delText xml:space="preserve"> of missed bus by hour of day</w:delText>
        </w:r>
        <w:r w:rsidRPr="00282A53" w:rsidDel="0096055C">
          <w:rPr>
            <w:rFonts w:ascii="Times New Roman" w:hAnsi="Times New Roman" w:cs="Times New Roman"/>
            <w:sz w:val="24"/>
            <w:szCs w:val="24"/>
          </w:rPr>
          <w:delText>.</w:delText>
        </w:r>
        <w:commentRangeEnd w:id="928"/>
        <w:r w:rsidDel="0096055C">
          <w:rPr>
            <w:rStyle w:val="CommentReference"/>
          </w:rPr>
          <w:commentReference w:id="928"/>
        </w:r>
      </w:del>
    </w:p>
    <w:p w14:paraId="3CFA02F3" w14:textId="77777777" w:rsidR="005A464A" w:rsidRPr="00351FFE" w:rsidRDefault="005A464A">
      <w:pPr>
        <w:pStyle w:val="ListParagraph"/>
        <w:numPr>
          <w:ilvl w:val="2"/>
          <w:numId w:val="5"/>
        </w:numPr>
        <w:rPr>
          <w:rFonts w:ascii="Times New Roman" w:hAnsi="Times New Roman" w:cs="Times New Roman"/>
          <w:bCs/>
          <w:sz w:val="24"/>
          <w:szCs w:val="24"/>
        </w:rPr>
        <w:pPrChange w:id="934" w:author="Liu, Luyu" w:date="2020-06-18T20:31:00Z">
          <w:pPr>
            <w:pStyle w:val="ListParagraph"/>
            <w:numPr>
              <w:ilvl w:val="2"/>
              <w:numId w:val="5"/>
            </w:numPr>
            <w:spacing w:line="256" w:lineRule="auto"/>
            <w:ind w:left="504" w:hanging="504"/>
            <w:jc w:val="both"/>
          </w:pPr>
        </w:pPrChange>
      </w:pPr>
      <w:r w:rsidRPr="00351FFE">
        <w:rPr>
          <w:rFonts w:ascii="Times New Roman" w:hAnsi="Times New Roman" w:cs="Times New Roman"/>
          <w:bCs/>
          <w:sz w:val="24"/>
          <w:szCs w:val="24"/>
        </w:rPr>
        <w:t>Service headway</w:t>
      </w:r>
    </w:p>
    <w:p w14:paraId="5E4FFF2A" w14:textId="12EC1B0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935" w:author="Liu, Luyu" w:date="2020-06-13T12:35:00Z">
        <w:r w:rsidDel="00FA6C5B">
          <w:rPr>
            <w:rFonts w:ascii="Times New Roman" w:hAnsi="Times New Roman" w:cs="Times New Roman"/>
            <w:sz w:val="24"/>
            <w:szCs w:val="24"/>
          </w:rPr>
          <w:delText>TPSs</w:delText>
        </w:r>
      </w:del>
      <w:ins w:id="936"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3A3D1E0F"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lastRenderedPageBreak/>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w:t>
      </w:r>
      <w:ins w:id="937" w:author="Liu, Luyu" w:date="2020-06-18T20:32:00Z">
        <w:r w:rsidR="00B90D7A">
          <w:rPr>
            <w:rFonts w:ascii="Times New Roman" w:hAnsi="Times New Roman" w:cs="Times New Roman"/>
            <w:sz w:val="24"/>
            <w:szCs w:val="24"/>
          </w:rPr>
          <w:t xml:space="preserve">indicates a strong </w:t>
        </w:r>
      </w:ins>
      <w:ins w:id="938" w:author="Liu, Luyu" w:date="2020-06-18T20:34:00Z">
        <w:r w:rsidR="004441BF">
          <w:rPr>
            <w:rFonts w:ascii="Times New Roman" w:hAnsi="Times New Roman" w:cs="Times New Roman"/>
            <w:sz w:val="24"/>
            <w:szCs w:val="24"/>
          </w:rPr>
          <w:t xml:space="preserve">positive </w:t>
        </w:r>
      </w:ins>
      <w:ins w:id="939" w:author="Liu, Luyu" w:date="2020-06-18T20:32:00Z">
        <w:r w:rsidR="00B90D7A">
          <w:rPr>
            <w:rFonts w:ascii="Times New Roman" w:hAnsi="Times New Roman" w:cs="Times New Roman"/>
            <w:sz w:val="24"/>
            <w:szCs w:val="24"/>
          </w:rPr>
          <w:t xml:space="preserve">correlation </w:t>
        </w:r>
      </w:ins>
      <w:ins w:id="940" w:author="Liu, Luyu" w:date="2020-06-18T20:33:00Z">
        <w:r w:rsidR="00B90D7A">
          <w:rPr>
            <w:rFonts w:ascii="Times New Roman" w:hAnsi="Times New Roman" w:cs="Times New Roman"/>
            <w:sz w:val="24"/>
            <w:szCs w:val="24"/>
          </w:rPr>
          <w:t>(</w:t>
        </w:r>
      </w:ins>
      <w:r w:rsidRPr="00AF16B3">
        <w:rPr>
          <w:rFonts w:ascii="Times New Roman" w:hAnsi="Times New Roman" w:cs="Times New Roman"/>
          <w:sz w:val="24"/>
          <w:szCs w:val="24"/>
        </w:rPr>
        <w:t>coefficient</w:t>
      </w:r>
      <w:del w:id="941" w:author="Liu, Luyu" w:date="2020-06-18T20:33:00Z">
        <w:r w:rsidRPr="00AF16B3" w:rsidDel="00B90D7A">
          <w:rPr>
            <w:rFonts w:ascii="Times New Roman" w:hAnsi="Times New Roman" w:cs="Times New Roman"/>
            <w:sz w:val="24"/>
            <w:szCs w:val="24"/>
          </w:rPr>
          <w:delText xml:space="preserve"> </w:delText>
        </w:r>
      </w:del>
      <w:ins w:id="942" w:author="Liu, Luyu" w:date="2020-06-18T20:33:00Z">
        <w:r w:rsidR="00B90D7A">
          <w:rPr>
            <w:rFonts w:ascii="Times New Roman" w:hAnsi="Times New Roman" w:cs="Times New Roman"/>
            <w:sz w:val="24"/>
            <w:szCs w:val="24"/>
          </w:rPr>
          <w:t>=</w:t>
        </w:r>
      </w:ins>
      <w:del w:id="943" w:author="Liu, Luyu" w:date="2020-06-18T20:33:00Z">
        <w:r w:rsidRPr="00AF16B3" w:rsidDel="00B90D7A">
          <w:rPr>
            <w:rFonts w:ascii="Times New Roman" w:hAnsi="Times New Roman" w:cs="Times New Roman"/>
            <w:sz w:val="24"/>
            <w:szCs w:val="24"/>
          </w:rPr>
          <w:delText xml:space="preserve">is </w:delText>
        </w:r>
      </w:del>
      <w:r w:rsidRPr="00AF16B3">
        <w:rPr>
          <w:rFonts w:ascii="Times New Roman" w:hAnsi="Times New Roman" w:cs="Times New Roman"/>
          <w:sz w:val="24"/>
          <w:szCs w:val="24"/>
        </w:rPr>
        <w:t xml:space="preserve">0.9798 and </w:t>
      </w:r>
      <w:del w:id="944" w:author="Liu, Luyu" w:date="2020-06-18T20:33:00Z">
        <w:r w:rsidRPr="00AF16B3" w:rsidDel="00B90D7A">
          <w:rPr>
            <w:rFonts w:ascii="Times New Roman" w:hAnsi="Times New Roman" w:cs="Times New Roman"/>
            <w:sz w:val="24"/>
            <w:szCs w:val="24"/>
          </w:rPr>
          <w:delText xml:space="preserve">the </w:delText>
        </w:r>
      </w:del>
      <w:r w:rsidRPr="00AF16B3">
        <w:rPr>
          <w:rFonts w:ascii="Times New Roman" w:hAnsi="Times New Roman" w:cs="Times New Roman"/>
          <w:sz w:val="24"/>
          <w:szCs w:val="24"/>
        </w:rPr>
        <w:t>p-value</w:t>
      </w:r>
      <w:del w:id="945" w:author="Liu, Luyu" w:date="2020-06-18T20:33:00Z">
        <w:r w:rsidRPr="00AF16B3" w:rsidDel="00B90D7A">
          <w:rPr>
            <w:rFonts w:ascii="Times New Roman" w:hAnsi="Times New Roman" w:cs="Times New Roman"/>
            <w:sz w:val="24"/>
            <w:szCs w:val="24"/>
          </w:rPr>
          <w:delText xml:space="preserve"> </w:delText>
        </w:r>
      </w:del>
      <w:ins w:id="946" w:author="Liu, Luyu" w:date="2020-06-18T20:33:00Z">
        <w:r w:rsidR="00B90D7A">
          <w:rPr>
            <w:rFonts w:ascii="Times New Roman" w:hAnsi="Times New Roman" w:cs="Times New Roman"/>
            <w:sz w:val="24"/>
            <w:szCs w:val="24"/>
          </w:rPr>
          <w:t>&lt;</w:t>
        </w:r>
      </w:ins>
      <w:del w:id="947" w:author="Liu, Luyu" w:date="2020-06-18T20:33:00Z">
        <w:r w:rsidRPr="00AF16B3" w:rsidDel="00B90D7A">
          <w:rPr>
            <w:rFonts w:ascii="Times New Roman" w:hAnsi="Times New Roman" w:cs="Times New Roman"/>
            <w:sz w:val="24"/>
            <w:szCs w:val="24"/>
          </w:rPr>
          <w:delText xml:space="preserve">is smaller than </w:delText>
        </w:r>
      </w:del>
      <w:r w:rsidRPr="00AF16B3">
        <w:rPr>
          <w:rFonts w:ascii="Times New Roman" w:hAnsi="Times New Roman" w:cs="Times New Roman"/>
          <w:sz w:val="24"/>
          <w:szCs w:val="24"/>
        </w:rPr>
        <w:t>0.0001</w:t>
      </w:r>
      <w:ins w:id="948" w:author="Liu, Luyu" w:date="2020-06-18T20:33:00Z">
        <w:r w:rsidR="00B90D7A">
          <w:rPr>
            <w:rFonts w:ascii="Times New Roman" w:hAnsi="Times New Roman" w:cs="Times New Roman"/>
            <w:sz w:val="24"/>
            <w:szCs w:val="24"/>
          </w:rPr>
          <w:t>)</w:t>
        </w:r>
      </w:ins>
      <w:ins w:id="949" w:author="Liu, Luyu" w:date="2020-06-18T20:11:00Z">
        <w:r w:rsidR="00522476">
          <w:rPr>
            <w:rFonts w:ascii="Times New Roman" w:hAnsi="Times New Roman" w:cs="Times New Roman"/>
            <w:sz w:val="24"/>
            <w:szCs w:val="24"/>
          </w:rPr>
          <w:t xml:space="preserve"> as shown in </w:t>
        </w:r>
        <w:r w:rsidR="00522476" w:rsidRPr="00AF16B3">
          <w:rPr>
            <w:rFonts w:ascii="Times New Roman" w:hAnsi="Times New Roman" w:cs="Times New Roman"/>
            <w:sz w:val="24"/>
            <w:szCs w:val="24"/>
          </w:rPr>
          <w:fldChar w:fldCharType="begin"/>
        </w:r>
        <w:r w:rsidR="00522476" w:rsidRPr="00AF16B3">
          <w:rPr>
            <w:rFonts w:ascii="Times New Roman" w:hAnsi="Times New Roman" w:cs="Times New Roman"/>
            <w:sz w:val="24"/>
            <w:szCs w:val="24"/>
          </w:rPr>
          <w:instrText xml:space="preserve"> REF _Ref21939313 \h  \* MERGEFORMAT </w:instrText>
        </w:r>
      </w:ins>
      <w:r w:rsidR="00522476" w:rsidRPr="00AF16B3">
        <w:rPr>
          <w:rFonts w:ascii="Times New Roman" w:hAnsi="Times New Roman" w:cs="Times New Roman"/>
          <w:sz w:val="24"/>
          <w:szCs w:val="24"/>
        </w:rPr>
      </w:r>
      <w:ins w:id="950" w:author="Liu, Luyu" w:date="2020-06-18T20:11:00Z">
        <w:r w:rsidR="00522476" w:rsidRPr="00AF16B3">
          <w:rPr>
            <w:rFonts w:ascii="Times New Roman" w:hAnsi="Times New Roman" w:cs="Times New Roman"/>
            <w:sz w:val="24"/>
            <w:szCs w:val="24"/>
          </w:rPr>
          <w:fldChar w:fldCharType="separate"/>
        </w:r>
        <w:r w:rsidR="00522476" w:rsidRPr="00351FFE">
          <w:rPr>
            <w:rFonts w:ascii="Times New Roman" w:hAnsi="Times New Roman" w:cs="Times New Roman"/>
            <w:sz w:val="24"/>
            <w:szCs w:val="24"/>
          </w:rPr>
          <w:t>Figure 10</w:t>
        </w:r>
        <w:r w:rsidR="00522476" w:rsidRPr="00AF16B3">
          <w:rPr>
            <w:rFonts w:ascii="Times New Roman" w:hAnsi="Times New Roman" w:cs="Times New Roman"/>
            <w:sz w:val="24"/>
            <w:szCs w:val="24"/>
          </w:rPr>
          <w:fldChar w:fldCharType="end"/>
        </w:r>
        <w:r w:rsidR="00522476" w:rsidRPr="00AF16B3">
          <w:rPr>
            <w:rFonts w:ascii="Times New Roman" w:hAnsi="Times New Roman" w:cs="Times New Roman"/>
            <w:sz w:val="24"/>
            <w:szCs w:val="24"/>
          </w:rPr>
          <w:t xml:space="preserve"> (left)</w:t>
        </w:r>
      </w:ins>
      <w:r w:rsidRPr="00AF16B3">
        <w:rPr>
          <w:rFonts w:ascii="Times New Roman" w:hAnsi="Times New Roman" w:cs="Times New Roman"/>
          <w:sz w:val="24"/>
          <w:szCs w:val="24"/>
        </w:rPr>
        <w:t xml:space="preserve">. </w:t>
      </w:r>
      <w:del w:id="951" w:author="Liu, Luyu" w:date="2020-06-18T20:11:00Z">
        <w:r w:rsidRPr="00AF16B3" w:rsidDel="00522476">
          <w:rPr>
            <w:rFonts w:ascii="Times New Roman" w:hAnsi="Times New Roman" w:cs="Times New Roman"/>
            <w:sz w:val="24"/>
            <w:szCs w:val="24"/>
          </w:rPr>
          <w:fldChar w:fldCharType="begin"/>
        </w:r>
        <w:r w:rsidRPr="00B90D7A" w:rsidDel="00522476">
          <w:rPr>
            <w:rFonts w:ascii="Times New Roman" w:hAnsi="Times New Roman" w:cs="Times New Roman"/>
            <w:sz w:val="24"/>
            <w:szCs w:val="24"/>
          </w:rPr>
          <w:delInstrText xml:space="preserve"> REF _Ref21939313 \h  \* MERGEFORMAT </w:delInstrText>
        </w:r>
        <w:r w:rsidRPr="00AF16B3" w:rsidDel="00522476">
          <w:rPr>
            <w:rFonts w:ascii="Times New Roman" w:hAnsi="Times New Roman" w:cs="Times New Roman"/>
            <w:sz w:val="24"/>
            <w:szCs w:val="24"/>
          </w:rPr>
        </w:r>
        <w:r w:rsidRPr="00AF16B3" w:rsidDel="00522476">
          <w:rPr>
            <w:rFonts w:ascii="Times New Roman" w:hAnsi="Times New Roman" w:cs="Times New Roman"/>
            <w:sz w:val="24"/>
            <w:szCs w:val="24"/>
          </w:rPr>
          <w:fldChar w:fldCharType="separate"/>
        </w:r>
        <w:r w:rsidRPr="00351FFE" w:rsidDel="00522476">
          <w:rPr>
            <w:rFonts w:ascii="Times New Roman" w:hAnsi="Times New Roman" w:cs="Times New Roman"/>
            <w:sz w:val="24"/>
            <w:szCs w:val="24"/>
          </w:rPr>
          <w:delText>Figure 10</w:delText>
        </w:r>
        <w:r w:rsidRPr="00AF16B3" w:rsidDel="00522476">
          <w:rPr>
            <w:rFonts w:ascii="Times New Roman" w:hAnsi="Times New Roman" w:cs="Times New Roman"/>
            <w:sz w:val="24"/>
            <w:szCs w:val="24"/>
          </w:rPr>
          <w:fldChar w:fldCharType="end"/>
        </w:r>
        <w:r w:rsidRPr="00AF16B3" w:rsidDel="00522476">
          <w:rPr>
            <w:rFonts w:ascii="Times New Roman" w:hAnsi="Times New Roman" w:cs="Times New Roman"/>
            <w:sz w:val="24"/>
            <w:szCs w:val="24"/>
          </w:rPr>
          <w:delText xml:space="preserve"> (left) </w:delText>
        </w:r>
      </w:del>
      <w:del w:id="952" w:author="Liu, Luyu" w:date="2020-06-18T20:32:00Z">
        <w:r w:rsidRPr="00AF16B3" w:rsidDel="00B90D7A">
          <w:rPr>
            <w:rFonts w:ascii="Times New Roman" w:hAnsi="Times New Roman" w:cs="Times New Roman"/>
            <w:sz w:val="24"/>
            <w:szCs w:val="24"/>
          </w:rPr>
          <w:delText xml:space="preserve">shows the strong positive correlation between headway of each hour and the waiting time difference. </w:delText>
        </w:r>
      </w:del>
      <w:r w:rsidRPr="00AF16B3">
        <w:rPr>
          <w:rFonts w:ascii="Times New Roman" w:hAnsi="Times New Roman" w:cs="Times New Roman"/>
          <w:sz w:val="24"/>
          <w:szCs w:val="24"/>
        </w:rPr>
        <w:t xml:space="preserve">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45D1CD51"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ins w:id="953" w:author="Liu, Luyu" w:date="2020-06-18T20:42:00Z">
        <w:r w:rsidR="009A3EC5">
          <w:rPr>
            <w:rFonts w:ascii="Times New Roman" w:hAnsi="Times New Roman" w:cs="Times New Roman"/>
            <w:sz w:val="24"/>
            <w:szCs w:val="24"/>
          </w:rPr>
          <w:fldChar w:fldCharType="begin"/>
        </w:r>
        <w:r w:rsidR="009A3EC5">
          <w:rPr>
            <w:rFonts w:ascii="Times New Roman" w:hAnsi="Times New Roman" w:cs="Times New Roman"/>
            <w:sz w:val="24"/>
            <w:szCs w:val="24"/>
          </w:rPr>
          <w:instrText xml:space="preserve"> REF _Ref21939313 \h  \* MERGEFORMAT </w:instrText>
        </w:r>
      </w:ins>
      <w:r w:rsidR="009A3EC5">
        <w:rPr>
          <w:rFonts w:ascii="Times New Roman" w:hAnsi="Times New Roman" w:cs="Times New Roman"/>
          <w:sz w:val="24"/>
          <w:szCs w:val="24"/>
        </w:rPr>
      </w:r>
      <w:ins w:id="954" w:author="Liu, Luyu" w:date="2020-06-18T20:42:00Z">
        <w:r w:rsidR="009A3EC5">
          <w:rPr>
            <w:rFonts w:ascii="Times New Roman" w:hAnsi="Times New Roman" w:cs="Times New Roman"/>
            <w:sz w:val="24"/>
            <w:szCs w:val="24"/>
          </w:rPr>
          <w:fldChar w:fldCharType="separate"/>
        </w:r>
      </w:ins>
      <w:ins w:id="955" w:author="Liu, Luyu" w:date="2020-06-18T22:07:00Z">
        <w:r w:rsidR="004359D5" w:rsidRPr="004359D5">
          <w:rPr>
            <w:rFonts w:ascii="Times New Roman" w:hAnsi="Times New Roman" w:cs="Times New Roman"/>
            <w:sz w:val="24"/>
            <w:szCs w:val="24"/>
            <w:rPrChange w:id="956" w:author="Liu, Luyu" w:date="2020-06-18T22:07:00Z">
              <w:rPr/>
            </w:rPrChange>
          </w:rPr>
          <w:t xml:space="preserve">Figure </w:t>
        </w:r>
        <w:r w:rsidR="004359D5" w:rsidRPr="004359D5">
          <w:rPr>
            <w:rFonts w:ascii="Times New Roman" w:hAnsi="Times New Roman" w:cs="Times New Roman"/>
            <w:sz w:val="24"/>
            <w:szCs w:val="24"/>
            <w:rPrChange w:id="957" w:author="Liu, Luyu" w:date="2020-06-18T22:07:00Z">
              <w:rPr>
                <w:noProof/>
              </w:rPr>
            </w:rPrChange>
          </w:rPr>
          <w:t>6</w:t>
        </w:r>
      </w:ins>
      <w:ins w:id="958" w:author="Liu, Luyu" w:date="2020-06-18T20:42:00Z">
        <w:r w:rsidR="009A3EC5">
          <w:rPr>
            <w:rFonts w:ascii="Times New Roman" w:hAnsi="Times New Roman" w:cs="Times New Roman"/>
            <w:sz w:val="24"/>
            <w:szCs w:val="24"/>
          </w:rPr>
          <w:fldChar w:fldCharType="end"/>
        </w:r>
        <w:r w:rsidR="009A3EC5">
          <w:rPr>
            <w:rFonts w:ascii="Times New Roman" w:hAnsi="Times New Roman" w:cs="Times New Roman"/>
            <w:sz w:val="24"/>
            <w:szCs w:val="24"/>
          </w:rPr>
          <w:t xml:space="preserve"> (right) shows a </w:t>
        </w:r>
      </w:ins>
      <w:ins w:id="959" w:author="Liu, Luyu" w:date="2020-06-18T20:43:00Z">
        <w:r w:rsidR="002D4819">
          <w:rPr>
            <w:rFonts w:ascii="Times New Roman" w:hAnsi="Times New Roman" w:cs="Times New Roman"/>
            <w:sz w:val="24"/>
            <w:szCs w:val="24"/>
          </w:rPr>
          <w:t xml:space="preserve">strong </w:t>
        </w:r>
      </w:ins>
      <w:ins w:id="960" w:author="Liu, Luyu" w:date="2020-06-18T20:42:00Z">
        <w:r w:rsidR="009A3EC5">
          <w:rPr>
            <w:rFonts w:ascii="Times New Roman" w:hAnsi="Times New Roman" w:cs="Times New Roman"/>
            <w:sz w:val="24"/>
            <w:szCs w:val="24"/>
          </w:rPr>
          <w:t>negative correlation (</w:t>
        </w:r>
      </w:ins>
      <w:del w:id="961"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Pearson correlation coefficient </w:t>
      </w:r>
      <w:ins w:id="962" w:author="Liu, Luyu" w:date="2020-06-18T20:42:00Z">
        <w:r w:rsidR="009A3EC5">
          <w:rPr>
            <w:rFonts w:ascii="Times New Roman" w:hAnsi="Times New Roman" w:cs="Times New Roman"/>
            <w:sz w:val="24"/>
            <w:szCs w:val="24"/>
          </w:rPr>
          <w:t xml:space="preserve">= </w:t>
        </w:r>
      </w:ins>
      <w:del w:id="963" w:author="Liu, Luyu" w:date="2020-06-18T20:42: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 xml:space="preserve">-0.6201 and </w:t>
      </w:r>
      <w:del w:id="964"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p-value </w:t>
      </w:r>
      <w:ins w:id="965" w:author="Liu, Luyu" w:date="2020-06-18T20:43:00Z">
        <w:r w:rsidR="009A3EC5">
          <w:rPr>
            <w:rFonts w:ascii="Times New Roman" w:hAnsi="Times New Roman" w:cs="Times New Roman"/>
            <w:sz w:val="24"/>
            <w:szCs w:val="24"/>
          </w:rPr>
          <w:t xml:space="preserve">= </w:t>
        </w:r>
      </w:ins>
      <w:del w:id="966" w:author="Liu, Luyu" w:date="2020-06-18T20:43: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0.0012</w:t>
      </w:r>
      <w:ins w:id="967" w:author="Liu, Luyu" w:date="2020-06-18T20:43:00Z">
        <w:r w:rsidR="009A3EC5">
          <w:rPr>
            <w:rFonts w:ascii="Times New Roman" w:hAnsi="Times New Roman" w:cs="Times New Roman"/>
            <w:sz w:val="24"/>
            <w:szCs w:val="24"/>
          </w:rPr>
          <w:t>)</w:t>
        </w:r>
      </w:ins>
      <w:del w:id="968" w:author="Liu, Luyu" w:date="2020-06-18T20:43:00Z">
        <w:r w:rsidDel="002D4819">
          <w:rPr>
            <w:rFonts w:ascii="Times New Roman" w:hAnsi="Times New Roman" w:cs="Times New Roman"/>
            <w:sz w:val="24"/>
            <w:szCs w:val="24"/>
          </w:rPr>
          <w:delText xml:space="preserve">. </w:delText>
        </w:r>
      </w:del>
      <w:del w:id="969" w:author="Liu, Luyu" w:date="2020-06-18T20:42:00Z">
        <w:r w:rsidDel="009A3EC5">
          <w:rPr>
            <w:rFonts w:ascii="Times New Roman" w:hAnsi="Times New Roman" w:cs="Times New Roman"/>
            <w:sz w:val="24"/>
            <w:szCs w:val="24"/>
          </w:rPr>
          <w:fldChar w:fldCharType="begin"/>
        </w:r>
        <w:r w:rsidDel="009A3EC5">
          <w:rPr>
            <w:rFonts w:ascii="Times New Roman" w:hAnsi="Times New Roman" w:cs="Times New Roman"/>
            <w:sz w:val="24"/>
            <w:szCs w:val="24"/>
          </w:rPr>
          <w:delInstrText xml:space="preserve"> REF _Ref21939313 \h  \* MERGEFORMAT </w:delInstrText>
        </w:r>
        <w:r w:rsidDel="009A3EC5">
          <w:rPr>
            <w:rFonts w:ascii="Times New Roman" w:hAnsi="Times New Roman" w:cs="Times New Roman"/>
            <w:sz w:val="24"/>
            <w:szCs w:val="24"/>
          </w:rPr>
        </w:r>
        <w:r w:rsidDel="009A3EC5">
          <w:rPr>
            <w:rFonts w:ascii="Times New Roman" w:hAnsi="Times New Roman" w:cs="Times New Roman"/>
            <w:sz w:val="24"/>
            <w:szCs w:val="24"/>
          </w:rPr>
          <w:fldChar w:fldCharType="separate"/>
        </w:r>
        <w:r w:rsidRPr="00351FFE" w:rsidDel="009A3EC5">
          <w:rPr>
            <w:rFonts w:ascii="Times New Roman" w:hAnsi="Times New Roman" w:cs="Times New Roman"/>
            <w:sz w:val="24"/>
            <w:szCs w:val="24"/>
          </w:rPr>
          <w:delText>Figure 10</w:delText>
        </w:r>
        <w:r w:rsidDel="009A3EC5">
          <w:rPr>
            <w:rFonts w:ascii="Times New Roman" w:hAnsi="Times New Roman" w:cs="Times New Roman"/>
            <w:sz w:val="24"/>
            <w:szCs w:val="24"/>
          </w:rPr>
          <w:fldChar w:fldCharType="end"/>
        </w:r>
        <w:r w:rsidDel="009A3EC5">
          <w:rPr>
            <w:rFonts w:ascii="Times New Roman" w:hAnsi="Times New Roman" w:cs="Times New Roman"/>
            <w:sz w:val="24"/>
            <w:szCs w:val="24"/>
          </w:rPr>
          <w:delText xml:space="preserve"> (right) </w:delText>
        </w:r>
      </w:del>
      <w:del w:id="970" w:author="Liu, Luyu" w:date="2020-06-18T20:43:00Z">
        <w:r w:rsidDel="002D4819">
          <w:rPr>
            <w:rFonts w:ascii="Times New Roman" w:hAnsi="Times New Roman" w:cs="Times New Roman"/>
            <w:sz w:val="24"/>
            <w:szCs w:val="24"/>
          </w:rPr>
          <w:delText>is the scatter plot of the two variables</w:delText>
        </w:r>
      </w:del>
      <w:r>
        <w:rPr>
          <w:rFonts w:ascii="Times New Roman" w:hAnsi="Times New Roman" w:cs="Times New Roman"/>
          <w:sz w:val="24"/>
          <w:szCs w:val="24"/>
        </w:rPr>
        <w:t>.</w:t>
      </w:r>
      <w:del w:id="971" w:author="Liu, Luyu" w:date="2020-06-18T20:43:00Z">
        <w:r w:rsidDel="002D4819">
          <w:rPr>
            <w:rFonts w:ascii="Times New Roman" w:hAnsi="Times New Roman" w:cs="Times New Roman"/>
            <w:sz w:val="24"/>
            <w:szCs w:val="24"/>
          </w:rPr>
          <w:delText xml:space="preserve"> </w:delText>
        </w:r>
        <w:r w:rsidRPr="001C79B2" w:rsidDel="002D4819">
          <w:rPr>
            <w:rFonts w:ascii="Times New Roman" w:hAnsi="Times New Roman" w:cs="Times New Roman"/>
            <w:sz w:val="24"/>
            <w:szCs w:val="24"/>
          </w:rPr>
          <w:delText xml:space="preserve">The results show strong </w:delText>
        </w:r>
        <w:r w:rsidDel="002D4819">
          <w:rPr>
            <w:rFonts w:ascii="Times New Roman" w:hAnsi="Times New Roman" w:cs="Times New Roman"/>
            <w:sz w:val="24"/>
            <w:szCs w:val="24"/>
          </w:rPr>
          <w:delText>negative</w:delText>
        </w:r>
        <w:r w:rsidRPr="001C79B2" w:rsidDel="002D4819">
          <w:rPr>
            <w:rFonts w:ascii="Times New Roman" w:hAnsi="Times New Roman" w:cs="Times New Roman"/>
            <w:sz w:val="24"/>
            <w:szCs w:val="24"/>
          </w:rPr>
          <w:delText xml:space="preserve"> correlation between headway and the ST</w:delText>
        </w:r>
        <w:r w:rsidDel="002D4819">
          <w:rPr>
            <w:rFonts w:ascii="Times New Roman" w:hAnsi="Times New Roman" w:cs="Times New Roman"/>
            <w:sz w:val="24"/>
            <w:szCs w:val="24"/>
          </w:rPr>
          <w:delText xml:space="preserve"> - PT</w:delText>
        </w:r>
        <w:r w:rsidRPr="001C79B2" w:rsidDel="002D4819">
          <w:rPr>
            <w:rFonts w:ascii="Times New Roman" w:hAnsi="Times New Roman" w:cs="Times New Roman"/>
            <w:sz w:val="24"/>
            <w:szCs w:val="24"/>
          </w:rPr>
          <w:delText xml:space="preserve"> waiting time </w:delText>
        </w:r>
        <w:r w:rsidDel="002D4819">
          <w:rPr>
            <w:rFonts w:ascii="Times New Roman" w:hAnsi="Times New Roman" w:cs="Times New Roman"/>
            <w:sz w:val="24"/>
            <w:szCs w:val="24"/>
          </w:rPr>
          <w:delText>difference.</w:delText>
        </w:r>
      </w:del>
    </w:p>
    <w:p w14:paraId="352B0507" w14:textId="77777777" w:rsidR="005A464A" w:rsidRDefault="005A464A" w:rsidP="005A464A">
      <w:pPr>
        <w:keepNext/>
        <w:spacing w:line="256" w:lineRule="auto"/>
        <w:jc w:val="center"/>
      </w:pPr>
      <w:r>
        <w:rPr>
          <w:noProof/>
        </w:rPr>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0A9ACC6F" w:rsidR="005A464A" w:rsidRDefault="005A464A" w:rsidP="005A464A">
      <w:pPr>
        <w:pStyle w:val="IndentTimesNewRoman"/>
        <w:ind w:firstLine="0"/>
        <w:jc w:val="center"/>
        <w:rPr>
          <w:b/>
        </w:rPr>
      </w:pPr>
      <w:bookmarkStart w:id="972" w:name="_Ref21939313"/>
      <w:commentRangeStart w:id="973"/>
      <w:commentRangeStart w:id="974"/>
      <w:r w:rsidRPr="00214628">
        <w:t xml:space="preserve">Figure </w:t>
      </w:r>
      <w:fldSimple w:instr=" SEQ Figure \* ARABIC ">
        <w:r w:rsidR="00F64130">
          <w:rPr>
            <w:noProof/>
          </w:rPr>
          <w:t>5</w:t>
        </w:r>
      </w:fldSimple>
      <w:bookmarkEnd w:id="972"/>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973"/>
      <w:r>
        <w:rPr>
          <w:rStyle w:val="CommentReference"/>
          <w:rFonts w:asciiTheme="minorHAnsi" w:hAnsiTheme="minorHAnsi" w:cstheme="minorBidi"/>
        </w:rPr>
        <w:commentReference w:id="973"/>
      </w:r>
      <w:commentRangeEnd w:id="974"/>
      <w:r>
        <w:rPr>
          <w:rStyle w:val="CommentReference"/>
          <w:rFonts w:asciiTheme="minorHAnsi" w:hAnsiTheme="minorHAnsi" w:cstheme="minorBidi"/>
        </w:rPr>
        <w:commentReference w:id="974"/>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975" w:author="Liu, Luyu" w:date="2020-06-13T12:33:00Z">
        <w:r w:rsidDel="00307818">
          <w:rPr>
            <w:b/>
          </w:rPr>
          <w:delText>TPS p</w:delText>
        </w:r>
      </w:del>
      <w:ins w:id="976" w:author="Liu, Luyu" w:date="2020-06-13T12:33:00Z">
        <w:r w:rsidR="00307818">
          <w:rPr>
            <w:b/>
          </w:rPr>
          <w:t>P</w:t>
        </w:r>
      </w:ins>
      <w:r>
        <w:rPr>
          <w:b/>
        </w:rPr>
        <w:t>erformance over space</w:t>
      </w:r>
    </w:p>
    <w:p w14:paraId="3DC6BCCA" w14:textId="4F07A87E" w:rsidR="005A464A" w:rsidRPr="00351FFE" w:rsidRDefault="005A464A" w:rsidP="005A464A">
      <w:pPr>
        <w:pStyle w:val="IndentTimesNewRoman"/>
        <w:numPr>
          <w:ilvl w:val="2"/>
          <w:numId w:val="5"/>
        </w:numPr>
        <w:rPr>
          <w:bCs/>
        </w:rPr>
      </w:pPr>
      <w:r w:rsidRPr="00351FFE">
        <w:rPr>
          <w:bCs/>
        </w:rPr>
        <w:t>Walking time to bus stops</w:t>
      </w:r>
    </w:p>
    <w:p w14:paraId="0C457677" w14:textId="6803031D" w:rsidR="005A464A" w:rsidRDefault="005A464A" w:rsidP="005A464A">
      <w:pPr>
        <w:spacing w:line="256" w:lineRule="auto"/>
        <w:jc w:val="both"/>
        <w:rPr>
          <w:rFonts w:ascii="Times New Roman" w:hAnsi="Times New Roman" w:cs="Times New Roman"/>
          <w:sz w:val="24"/>
          <w:szCs w:val="24"/>
        </w:rPr>
      </w:pPr>
      <w:del w:id="977" w:author="Liu, Luyu" w:date="2020-06-18T19:58:00Z">
        <w:r w:rsidDel="00351DCD">
          <w:rPr>
            <w:rFonts w:ascii="Times New Roman" w:hAnsi="Times New Roman" w:cs="Times New Roman"/>
            <w:sz w:val="24"/>
            <w:szCs w:val="24"/>
          </w:rPr>
          <w:fldChar w:fldCharType="begin"/>
        </w:r>
        <w:r w:rsidRPr="00161D36" w:rsidDel="00351DCD">
          <w:rPr>
            <w:rFonts w:ascii="Times New Roman" w:hAnsi="Times New Roman" w:cs="Times New Roman"/>
            <w:sz w:val="24"/>
            <w:szCs w:val="24"/>
          </w:rPr>
          <w:delInstrText xml:space="preserve"> REF _Ref11073838 \h  \* MERGEFORMAT </w:delInstrText>
        </w:r>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978"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11</w:delText>
        </w:r>
      </w:del>
      <w:del w:id="979"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 xml:space="preserve"> and </w:delText>
        </w:r>
      </w:del>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980" w:author="Liu, Luyu" w:date="2020-06-20T21:22:00Z">
        <w:r w:rsidR="009B46CD" w:rsidRPr="00663896">
          <w:rPr>
            <w:rFonts w:ascii="Times New Roman" w:hAnsi="Times New Roman" w:cs="Times New Roman"/>
            <w:sz w:val="24"/>
            <w:szCs w:val="24"/>
          </w:rPr>
          <w:t xml:space="preserve">Figure </w:t>
        </w:r>
        <w:r w:rsidR="009B46CD">
          <w:rPr>
            <w:rFonts w:ascii="Times New Roman" w:hAnsi="Times New Roman" w:cs="Times New Roman"/>
            <w:noProof/>
            <w:sz w:val="24"/>
            <w:szCs w:val="24"/>
          </w:rPr>
          <w:t>7</w:t>
        </w:r>
      </w:ins>
      <w:del w:id="981" w:author="Liu, Luyu" w:date="2020-06-18T19:55:00Z">
        <w:r w:rsidRPr="00663896"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w:t>
      </w:r>
      <w:ins w:id="982" w:author="Liu, Luyu" w:date="2020-06-18T20:45:00Z">
        <w:r w:rsidR="00D21694">
          <w:rPr>
            <w:rFonts w:ascii="Times New Roman" w:hAnsi="Times New Roman" w:cs="Times New Roman"/>
            <w:sz w:val="24"/>
            <w:szCs w:val="24"/>
          </w:rPr>
          <w:t>s</w:t>
        </w:r>
      </w:ins>
      <w:r>
        <w:rPr>
          <w:rFonts w:ascii="Times New Roman" w:hAnsi="Times New Roman" w:cs="Times New Roman"/>
          <w:sz w:val="24"/>
          <w:szCs w:val="24"/>
        </w:rPr>
        <w:t xml:space="preserve"> the relationship between average waiting time and risk of missing </w:t>
      </w:r>
      <w:del w:id="983" w:author="Liu, Luyu" w:date="2020-06-18T22:14:00Z">
        <w:r w:rsidDel="00AE5DA1">
          <w:rPr>
            <w:rFonts w:ascii="Times New Roman" w:hAnsi="Times New Roman" w:cs="Times New Roman"/>
            <w:sz w:val="24"/>
            <w:szCs w:val="24"/>
          </w:rPr>
          <w:delText xml:space="preserve">a </w:delText>
        </w:r>
      </w:del>
      <w:r>
        <w:rPr>
          <w:rFonts w:ascii="Times New Roman" w:hAnsi="Times New Roman" w:cs="Times New Roman"/>
          <w:sz w:val="24"/>
          <w:szCs w:val="24"/>
        </w:rPr>
        <w:t>bus based on walking time from home to the closest stop.</w:t>
      </w:r>
      <w:del w:id="984" w:author="Liu, Luyu" w:date="2020-06-15T19:57:00Z">
        <w:r w:rsidDel="00A246E6">
          <w:rPr>
            <w:rFonts w:ascii="Times New Roman" w:hAnsi="Times New Roman" w:cs="Times New Roman"/>
            <w:sz w:val="24"/>
            <w:szCs w:val="24"/>
          </w:rPr>
          <w:delText xml:space="preserve">  </w:delText>
        </w:r>
      </w:del>
      <w:ins w:id="98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Again, we can see that the non-RTI strategy of following the schedule (ST) and the prudent RTI strategy (PT) are generally competitive with each other with respect to average waiting time.</w:t>
      </w:r>
      <w:del w:id="986" w:author="Liu, Luyu" w:date="2020-06-15T19:57:00Z">
        <w:r w:rsidDel="00A246E6">
          <w:rPr>
            <w:rFonts w:ascii="Times New Roman" w:hAnsi="Times New Roman" w:cs="Times New Roman"/>
            <w:sz w:val="24"/>
            <w:szCs w:val="24"/>
          </w:rPr>
          <w:delText xml:space="preserve">   </w:delText>
        </w:r>
      </w:del>
      <w:ins w:id="98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w:t>
      </w:r>
      <w:ins w:id="988" w:author="Liu, Luyu" w:date="2020-06-18T20:46:00Z">
        <w:r w:rsidR="008F4570">
          <w:rPr>
            <w:rFonts w:ascii="Times New Roman" w:hAnsi="Times New Roman" w:cs="Times New Roman"/>
            <w:sz w:val="24"/>
            <w:szCs w:val="24"/>
          </w:rPr>
          <w:t xml:space="preserve"> with respect to ST</w:t>
        </w:r>
      </w:ins>
      <w:ins w:id="989" w:author="Liu, Luyu" w:date="2020-06-18T22:06:00Z">
        <w:r w:rsidR="004359D5">
          <w:rPr>
            <w:rFonts w:ascii="Times New Roman" w:hAnsi="Times New Roman" w:cs="Times New Roman"/>
            <w:sz w:val="24"/>
            <w:szCs w:val="24"/>
          </w:rPr>
          <w:t xml:space="preserve">, which can also be observed in </w:t>
        </w:r>
      </w:ins>
      <w:ins w:id="990" w:author="Liu, Luyu" w:date="2020-06-18T22:07:00Z">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_Ref43410446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991" w:author="Liu, Luyu" w:date="2020-06-20T21:22:00Z">
        <w:r w:rsidR="009B46CD" w:rsidRPr="009B46CD">
          <w:rPr>
            <w:rFonts w:ascii="Times New Roman" w:hAnsi="Times New Roman" w:cs="Times New Roman"/>
            <w:sz w:val="24"/>
            <w:szCs w:val="24"/>
            <w:rPrChange w:id="992" w:author="Liu, Luyu" w:date="2020-06-20T21:22:00Z">
              <w:rPr/>
            </w:rPrChange>
          </w:rPr>
          <w:t xml:space="preserve">Figure </w:t>
        </w:r>
        <w:r w:rsidR="009B46CD" w:rsidRPr="009B46CD">
          <w:rPr>
            <w:rFonts w:ascii="Times New Roman" w:hAnsi="Times New Roman" w:cs="Times New Roman"/>
            <w:sz w:val="24"/>
            <w:szCs w:val="24"/>
            <w:rPrChange w:id="993" w:author="Liu, Luyu" w:date="2020-06-20T21:22:00Z">
              <w:rPr>
                <w:noProof/>
              </w:rPr>
            </w:rPrChange>
          </w:rPr>
          <w:t>8</w:t>
        </w:r>
      </w:ins>
      <w:ins w:id="994" w:author="Liu, Luyu" w:date="2020-06-18T22:07:00Z">
        <w:r w:rsidR="004359D5">
          <w:rPr>
            <w:rFonts w:ascii="Times New Roman" w:hAnsi="Times New Roman" w:cs="Times New Roman"/>
            <w:sz w:val="24"/>
            <w:szCs w:val="24"/>
          </w:rPr>
          <w:fldChar w:fldCharType="end"/>
        </w:r>
      </w:ins>
      <w:del w:id="995" w:author="Liu, Luyu" w:date="2020-06-18T19:58:00Z">
        <w:r w:rsidDel="00351DCD">
          <w:rPr>
            <w:rFonts w:ascii="Times New Roman" w:hAnsi="Times New Roman" w:cs="Times New Roman"/>
            <w:sz w:val="24"/>
            <w:szCs w:val="24"/>
          </w:rPr>
          <w:delText xml:space="preserve"> relative to ST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_Ref11073838 \h </w:delInstrText>
        </w:r>
      </w:del>
      <w:r w:rsidR="004359D5">
        <w:rPr>
          <w:rFonts w:ascii="Times New Roman" w:hAnsi="Times New Roman" w:cs="Times New Roman"/>
          <w:sz w:val="24"/>
          <w:szCs w:val="24"/>
        </w:rPr>
        <w:instrText xml:space="preserve"> \* MERGEFORMAT </w:instrText>
      </w:r>
      <w:del w:id="996" w:author="Liu, Luyu" w:date="2020-06-18T19:58:00Z">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997"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sz w:val="24"/>
            <w:szCs w:val="24"/>
          </w:rPr>
          <w:delText>12</w:delText>
        </w:r>
      </w:del>
      <w:del w:id="998"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w:t>
      </w:r>
      <w:del w:id="999" w:author="Liu, Luyu" w:date="2020-06-15T19:57:00Z">
        <w:r w:rsidDel="00A246E6">
          <w:rPr>
            <w:rFonts w:ascii="Times New Roman" w:hAnsi="Times New Roman" w:cs="Times New Roman"/>
            <w:sz w:val="24"/>
            <w:szCs w:val="24"/>
          </w:rPr>
          <w:delText xml:space="preserve">  </w:delText>
        </w:r>
      </w:del>
      <w:ins w:id="100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w:t>
      </w:r>
      <w:ins w:id="1001" w:author="Liu, Luyu" w:date="2020-06-18T19:58:00Z">
        <w:r w:rsidR="00351DCD">
          <w:rPr>
            <w:rFonts w:ascii="Times New Roman" w:hAnsi="Times New Roman" w:cs="Times New Roman"/>
            <w:sz w:val="24"/>
            <w:szCs w:val="24"/>
          </w:rPr>
          <w:t>.</w:t>
        </w:r>
      </w:ins>
      <w:del w:id="1002" w:author="Liu, Luyu" w:date="2020-06-18T19:58:00Z">
        <w:r w:rsidDel="00351DCD">
          <w:rPr>
            <w:rFonts w:ascii="Times New Roman" w:hAnsi="Times New Roman" w:cs="Times New Roman"/>
            <w:sz w:val="24"/>
            <w:szCs w:val="24"/>
          </w:rPr>
          <w:delText xml:space="preserve">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_Ref16256385 \h </w:delInstrText>
        </w:r>
        <w:r w:rsidDel="00351DCD">
          <w:rPr>
            <w:rFonts w:ascii="Times New Roman" w:hAnsi="Times New Roman" w:cs="Times New Roman"/>
            <w:sz w:val="24"/>
            <w:szCs w:val="24"/>
          </w:rPr>
        </w:r>
      </w:del>
      <w:del w:id="1003" w:author="Liu, Luyu" w:date="2020-06-18T19:55:00Z">
        <w:r w:rsidDel="00351DCD">
          <w:rPr>
            <w:rFonts w:ascii="Times New Roman" w:hAnsi="Times New Roman" w:cs="Times New Roman"/>
            <w:sz w:val="24"/>
            <w:szCs w:val="24"/>
          </w:rPr>
          <w:fldChar w:fldCharType="separate"/>
        </w:r>
        <w:r w:rsidRPr="004743C5"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13</w:delText>
        </w:r>
      </w:del>
      <w:del w:id="1004"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 xml:space="preserve"> This supports the claim that the longer distance a user lives from </w:t>
      </w:r>
      <w:r>
        <w:rPr>
          <w:rFonts w:ascii="Times New Roman" w:hAnsi="Times New Roman" w:cs="Times New Roman"/>
          <w:sz w:val="24"/>
          <w:szCs w:val="24"/>
        </w:rPr>
        <w:lastRenderedPageBreak/>
        <w:t xml:space="preserve">the stop, the more unstable their trip: the longer walking time to the stop, the bus has a greater chance to reclaim delay; because PT trips are synchronized to RTI, they are more sensitive to </w:t>
      </w:r>
      <w:proofErr w:type="gramStart"/>
      <w:r>
        <w:rPr>
          <w:rFonts w:ascii="Times New Roman" w:hAnsi="Times New Roman" w:cs="Times New Roman"/>
          <w:sz w:val="24"/>
          <w:szCs w:val="24"/>
        </w:rPr>
        <w:t>reclaimed/</w:t>
      </w:r>
      <w:proofErr w:type="gramEnd"/>
      <w:r>
        <w:rPr>
          <w:rFonts w:ascii="Times New Roman" w:hAnsi="Times New Roman" w:cs="Times New Roman"/>
          <w:sz w:val="24"/>
          <w:szCs w:val="24"/>
        </w:rPr>
        <w:t xml:space="preserve">discontinuity delays. Therefore, PT users have a greater chance to desynchronize with longer walking time. </w:t>
      </w:r>
      <w:ins w:id="1005" w:author="Liu, Luyu" w:date="2020-06-21T13:26:00Z">
        <w:r w:rsidR="00A55901">
          <w:rPr>
            <w:rFonts w:ascii="Times New Roman" w:hAnsi="Times New Roman" w:cs="Times New Roman"/>
            <w:sz w:val="24"/>
            <w:szCs w:val="24"/>
          </w:rPr>
          <w:t xml:space="preserve">This is also consistent with </w:t>
        </w:r>
      </w:ins>
      <w:ins w:id="1006" w:author="Liu, Luyu" w:date="2020-06-21T13:35:00Z">
        <w:r w:rsidR="00737814">
          <w:rPr>
            <w:rFonts w:ascii="Times New Roman" w:hAnsi="Times New Roman" w:cs="Times New Roman"/>
            <w:sz w:val="24"/>
            <w:szCs w:val="24"/>
          </w:rPr>
          <w:t>prior</w:t>
        </w:r>
      </w:ins>
      <w:ins w:id="1007" w:author="Liu, Luyu" w:date="2020-06-21T13:26:00Z">
        <w:r w:rsidR="00A55901">
          <w:rPr>
            <w:rFonts w:ascii="Times New Roman" w:hAnsi="Times New Roman" w:cs="Times New Roman"/>
            <w:sz w:val="24"/>
            <w:szCs w:val="24"/>
          </w:rPr>
          <w:t xml:space="preserve"> </w:t>
        </w:r>
      </w:ins>
      <w:ins w:id="1008" w:author="Liu, Luyu" w:date="2020-06-21T13:35:00Z">
        <w:r w:rsidR="001B51E8">
          <w:rPr>
            <w:rFonts w:ascii="Times New Roman" w:hAnsi="Times New Roman" w:cs="Times New Roman"/>
            <w:sz w:val="24"/>
            <w:szCs w:val="24"/>
          </w:rPr>
          <w:t xml:space="preserve">studies </w:t>
        </w:r>
      </w:ins>
      <w:ins w:id="1009" w:author="Liu, Luyu" w:date="2020-06-21T13:32:00Z">
        <w:r w:rsidR="00A55901">
          <w:rPr>
            <w:rFonts w:ascii="Times New Roman" w:hAnsi="Times New Roman" w:cs="Times New Roman"/>
            <w:sz w:val="24"/>
            <w:szCs w:val="24"/>
          </w:rPr>
          <w:t xml:space="preserve">about </w:t>
        </w:r>
      </w:ins>
      <w:ins w:id="1010" w:author="Liu, Luyu" w:date="2020-06-21T13:26:00Z">
        <w:r w:rsidR="00A55901">
          <w:rPr>
            <w:rFonts w:ascii="Times New Roman" w:hAnsi="Times New Roman" w:cs="Times New Roman"/>
            <w:sz w:val="24"/>
            <w:szCs w:val="24"/>
          </w:rPr>
          <w:t>prediction horizon</w:t>
        </w:r>
      </w:ins>
      <w:ins w:id="1011" w:author="Liu, Luyu" w:date="2020-06-21T13:32:00Z">
        <w:r w:rsidR="00A55901">
          <w:rPr>
            <w:rFonts w:ascii="Times New Roman" w:hAnsi="Times New Roman" w:cs="Times New Roman"/>
            <w:sz w:val="24"/>
            <w:szCs w:val="24"/>
          </w:rPr>
          <w:t>’s</w:t>
        </w:r>
      </w:ins>
      <w:ins w:id="1012" w:author="Liu, Luyu" w:date="2020-06-21T13:26:00Z">
        <w:r w:rsidR="00A55901">
          <w:rPr>
            <w:rFonts w:ascii="Times New Roman" w:hAnsi="Times New Roman" w:cs="Times New Roman"/>
            <w:sz w:val="24"/>
            <w:szCs w:val="24"/>
          </w:rPr>
          <w:t xml:space="preserve"> </w:t>
        </w:r>
      </w:ins>
      <w:ins w:id="1013" w:author="Liu, Luyu" w:date="2020-06-21T13:31:00Z">
        <w:r w:rsidR="00A55901">
          <w:rPr>
            <w:rFonts w:ascii="Times New Roman" w:hAnsi="Times New Roman" w:cs="Times New Roman"/>
            <w:sz w:val="24"/>
            <w:szCs w:val="24"/>
          </w:rPr>
          <w:t xml:space="preserve">impact </w:t>
        </w:r>
      </w:ins>
      <w:ins w:id="1014" w:author="Liu, Luyu" w:date="2020-06-21T13:32:00Z">
        <w:r w:rsidR="00A55901">
          <w:rPr>
            <w:rFonts w:ascii="Times New Roman" w:hAnsi="Times New Roman" w:cs="Times New Roman"/>
            <w:sz w:val="24"/>
            <w:szCs w:val="24"/>
          </w:rPr>
          <w:t>on the waiting time</w:t>
        </w:r>
      </w:ins>
      <w:ins w:id="1015" w:author="Liu, Luyu" w:date="2020-06-21T13:35:00Z">
        <w:r w:rsidR="001B51E8">
          <w:rPr>
            <w:rFonts w:ascii="Times New Roman" w:hAnsi="Times New Roman" w:cs="Times New Roman"/>
            <w:sz w:val="24"/>
            <w:szCs w:val="24"/>
          </w:rPr>
          <w:t xml:space="preserve"> </w:t>
        </w:r>
      </w:ins>
      <w:ins w:id="1016" w:author="Liu, Luyu" w:date="2020-06-21T13:36:00Z">
        <w:r w:rsidR="001B51E8">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1B51E8">
        <w:rPr>
          <w:rFonts w:ascii="Times New Roman" w:hAnsi="Times New Roman" w:cs="Times New Roman"/>
          <w:sz w:val="24"/>
          <w:szCs w:val="24"/>
        </w:rPr>
        <w:fldChar w:fldCharType="separate"/>
      </w:r>
      <w:r w:rsidR="00CA3E89" w:rsidRPr="00CA3E89">
        <w:rPr>
          <w:rFonts w:ascii="Times New Roman" w:hAnsi="Times New Roman" w:cs="Times New Roman"/>
          <w:noProof/>
          <w:sz w:val="24"/>
          <w:szCs w:val="24"/>
        </w:rPr>
        <w:t>(Cats and Loutos 2016a)</w:t>
      </w:r>
      <w:ins w:id="1017" w:author="Liu, Luyu" w:date="2020-06-21T13:36:00Z">
        <w:r w:rsidR="001B51E8">
          <w:rPr>
            <w:rFonts w:ascii="Times New Roman" w:hAnsi="Times New Roman" w:cs="Times New Roman"/>
            <w:sz w:val="24"/>
            <w:szCs w:val="24"/>
          </w:rPr>
          <w:fldChar w:fldCharType="end"/>
        </w:r>
      </w:ins>
      <w:ins w:id="1018" w:author="Liu, Luyu" w:date="2020-06-21T13:34:00Z">
        <w:r w:rsidR="00AB671D">
          <w:rPr>
            <w:rFonts w:ascii="Times New Roman" w:hAnsi="Times New Roman" w:cs="Times New Roman"/>
            <w:sz w:val="24"/>
            <w:szCs w:val="24"/>
          </w:rPr>
          <w:t>.</w:t>
        </w:r>
      </w:ins>
    </w:p>
    <w:p w14:paraId="5FDE67FA" w14:textId="4EC77093" w:rsidR="005A464A" w:rsidRDefault="005A464A" w:rsidP="005A464A">
      <w:pPr>
        <w:spacing w:line="256" w:lineRule="auto"/>
        <w:ind w:firstLine="720"/>
        <w:jc w:val="both"/>
        <w:rPr>
          <w:rFonts w:ascii="Times New Roman" w:hAnsi="Times New Roman" w:cs="Times New Roman"/>
          <w:sz w:val="24"/>
          <w:szCs w:val="24"/>
        </w:rPr>
      </w:pPr>
      <w:commentRangeStart w:id="1019"/>
      <w:commentRangeStart w:id="1020"/>
      <w:r>
        <w:rPr>
          <w:rFonts w:ascii="Times New Roman" w:hAnsi="Times New Roman" w:cs="Times New Roman"/>
          <w:sz w:val="24"/>
          <w:szCs w:val="24"/>
        </w:rPr>
        <w:t>Interestingly, for the greedy strategy (GT), longer walking time lowers average waiting time since the missed risk decreases with distance from a stop</w:t>
      </w:r>
      <w:ins w:id="1021" w:author="Liu, Luyu" w:date="2020-06-18T22:06:00Z">
        <w:r w:rsidR="004359D5">
          <w:rPr>
            <w:rFonts w:ascii="Times New Roman" w:hAnsi="Times New Roman" w:cs="Times New Roman"/>
            <w:sz w:val="24"/>
            <w:szCs w:val="24"/>
          </w:rPr>
          <w:t xml:space="preserve">, which can also be observed in </w:t>
        </w:r>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_Ref16256046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022" w:author="Liu, Luyu" w:date="2020-06-18T22:06:00Z">
        <w:r w:rsidR="004359D5" w:rsidRPr="004359D5">
          <w:rPr>
            <w:rFonts w:ascii="Times New Roman" w:hAnsi="Times New Roman" w:cs="Times New Roman"/>
            <w:sz w:val="24"/>
            <w:szCs w:val="24"/>
            <w:rPrChange w:id="1023" w:author="Liu, Luyu" w:date="2020-06-18T22:06:00Z">
              <w:rPr/>
            </w:rPrChange>
          </w:rPr>
          <w:t xml:space="preserve">Figure </w:t>
        </w:r>
        <w:r w:rsidR="004359D5" w:rsidRPr="004359D5">
          <w:rPr>
            <w:rFonts w:ascii="Times New Roman" w:hAnsi="Times New Roman" w:cs="Times New Roman"/>
            <w:sz w:val="24"/>
            <w:szCs w:val="24"/>
            <w:rPrChange w:id="1024" w:author="Liu, Luyu" w:date="2020-06-18T22:06:00Z">
              <w:rPr>
                <w:noProof/>
              </w:rPr>
            </w:rPrChange>
          </w:rPr>
          <w:t>9</w:t>
        </w:r>
        <w:r w:rsidR="004359D5">
          <w:rPr>
            <w:rFonts w:ascii="Times New Roman" w:hAnsi="Times New Roman" w:cs="Times New Roman"/>
            <w:sz w:val="24"/>
            <w:szCs w:val="24"/>
          </w:rPr>
          <w:fldChar w:fldCharType="end"/>
        </w:r>
      </w:ins>
      <w:r>
        <w:rPr>
          <w:rFonts w:ascii="Times New Roman" w:hAnsi="Times New Roman" w:cs="Times New Roman"/>
          <w:sz w:val="24"/>
          <w:szCs w:val="24"/>
        </w:rPr>
        <w:t xml:space="preserve">.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1019"/>
      <w:r>
        <w:rPr>
          <w:rStyle w:val="CommentReference"/>
        </w:rPr>
        <w:commentReference w:id="1019"/>
      </w:r>
      <w:commentRangeEnd w:id="1020"/>
      <w:r>
        <w:rPr>
          <w:rStyle w:val="CommentReference"/>
        </w:rPr>
        <w:commentReference w:id="1020"/>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decrease. PT and GT are the two polar of RTI-based </w:t>
      </w:r>
      <w:del w:id="1025" w:author="Liu, Luyu" w:date="2020-06-13T12:35:00Z">
        <w:r w:rsidDel="00FA6C5B">
          <w:rPr>
            <w:rFonts w:ascii="Times New Roman" w:hAnsi="Times New Roman" w:cs="Times New Roman"/>
            <w:sz w:val="24"/>
            <w:szCs w:val="24"/>
          </w:rPr>
          <w:delText>TPSs</w:delText>
        </w:r>
      </w:del>
      <w:ins w:id="1026"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lastRenderedPageBreak/>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24540EEF" w:rsidR="005A464A" w:rsidRPr="00663896" w:rsidRDefault="005A464A" w:rsidP="005A464A">
      <w:pPr>
        <w:spacing w:line="256" w:lineRule="auto"/>
        <w:jc w:val="center"/>
        <w:rPr>
          <w:rFonts w:ascii="Times New Roman" w:hAnsi="Times New Roman" w:cs="Times New Roman"/>
          <w:sz w:val="24"/>
          <w:szCs w:val="24"/>
        </w:rPr>
      </w:pPr>
      <w:bookmarkStart w:id="1027" w:name="_Ref16256335"/>
      <w:bookmarkStart w:id="1028" w:name="_Ref25663231"/>
      <w:commentRangeStart w:id="1029"/>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F64130">
        <w:rPr>
          <w:rFonts w:ascii="Times New Roman" w:hAnsi="Times New Roman" w:cs="Times New Roman"/>
          <w:noProof/>
          <w:sz w:val="24"/>
          <w:szCs w:val="24"/>
        </w:rPr>
        <w:t>6</w:t>
      </w:r>
      <w:r w:rsidRPr="00663896">
        <w:rPr>
          <w:rFonts w:ascii="Times New Roman" w:hAnsi="Times New Roman" w:cs="Times New Roman"/>
          <w:sz w:val="24"/>
          <w:szCs w:val="24"/>
        </w:rPr>
        <w:fldChar w:fldCharType="end"/>
      </w:r>
      <w:bookmarkEnd w:id="1027"/>
      <w:r>
        <w:rPr>
          <w:rFonts w:ascii="Times New Roman" w:hAnsi="Times New Roman" w:cs="Times New Roman"/>
          <w:sz w:val="24"/>
          <w:szCs w:val="24"/>
        </w:rPr>
        <w:t xml:space="preserve">: PT, GT, </w:t>
      </w:r>
      <w:r w:rsidR="00282DA5">
        <w:rPr>
          <w:rFonts w:ascii="Times New Roman" w:hAnsi="Times New Roman" w:cs="Times New Roman"/>
          <w:sz w:val="24"/>
          <w:szCs w:val="24"/>
        </w:rPr>
        <w:t xml:space="preserve">AT, </w:t>
      </w:r>
      <w:r>
        <w:rPr>
          <w:rFonts w:ascii="Times New Roman" w:hAnsi="Times New Roman" w:cs="Times New Roman"/>
          <w:sz w:val="24"/>
          <w:szCs w:val="24"/>
        </w:rPr>
        <w:t>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del w:id="1030" w:author="Liu, Luyu" w:date="2020-06-18T22:13:00Z">
        <w:r w:rsidDel="004359D5">
          <w:rPr>
            <w:rFonts w:ascii="Times New Roman" w:hAnsi="Times New Roman" w:cs="Times New Roman"/>
            <w:sz w:val="24"/>
            <w:szCs w:val="24"/>
          </w:rPr>
          <w:delText>missed bus risk</w:delText>
        </w:r>
      </w:del>
      <w:ins w:id="1031" w:author="Liu, Luyu" w:date="2020-06-18T22:13:00Z">
        <w:r w:rsidR="004359D5">
          <w:rPr>
            <w:rFonts w:ascii="Times New Roman" w:hAnsi="Times New Roman" w:cs="Times New Roman"/>
            <w:sz w:val="24"/>
            <w:szCs w:val="24"/>
          </w:rPr>
          <w:t>risk of missing bus</w:t>
        </w:r>
      </w:ins>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028"/>
      <w:commentRangeEnd w:id="1029"/>
      <w:r>
        <w:rPr>
          <w:rStyle w:val="CommentReference"/>
        </w:rPr>
        <w:commentReference w:id="1029"/>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3807870D" w:rsidR="005A464A" w:rsidDel="00956300" w:rsidRDefault="005A464A" w:rsidP="0070034D">
      <w:pPr>
        <w:pStyle w:val="TimesNewRoman"/>
        <w:jc w:val="both"/>
        <w:rPr>
          <w:del w:id="1032" w:author="Liu, Luyu" w:date="2020-06-18T22:17:00Z"/>
        </w:rPr>
      </w:pPr>
      <w:r>
        <w:t xml:space="preserve">As noted above, due to the heterogeneity of on-time performance over a bus route, the location of the bus stop within the route also influences the performance of a </w:t>
      </w:r>
      <w:del w:id="1033" w:author="Liu, Luyu" w:date="2020-06-13T12:34:00Z">
        <w:r w:rsidDel="00A1720D">
          <w:delText>TPS</w:delText>
        </w:r>
      </w:del>
      <w:ins w:id="1034" w:author="Liu, Luyu" w:date="2020-06-13T12:34:00Z">
        <w:r w:rsidR="00A1720D">
          <w:t>trip planning strategy</w:t>
        </w:r>
      </w:ins>
      <w:r>
        <w:t>.</w:t>
      </w:r>
      <w:del w:id="1035" w:author="Liu, Luyu" w:date="2020-06-15T19:57:00Z">
        <w:r w:rsidDel="00A246E6">
          <w:delText xml:space="preserve">  </w:delText>
        </w:r>
      </w:del>
      <w:ins w:id="1036" w:author="Liu, Luyu" w:date="2020-06-15T19:57:00Z">
        <w:r w:rsidR="00A246E6">
          <w:t xml:space="preserve"> </w:t>
        </w:r>
      </w:ins>
      <w:r>
        <w:t>To illustrate this, we map the average wait time and risk of missing a bus for home locations within</w:t>
      </w:r>
      <w:commentRangeStart w:id="1037"/>
      <w:r>
        <w:t xml:space="preserve"> </w:t>
      </w:r>
      <w:commentRangeEnd w:id="1037"/>
      <w:r>
        <w:rPr>
          <w:rStyle w:val="CommentReference"/>
          <w:rFonts w:asciiTheme="minorHAnsi" w:hAnsiTheme="minorHAnsi" w:cstheme="minorBidi"/>
        </w:rPr>
        <w:commentReference w:id="1037"/>
      </w:r>
      <w:r>
        <w:t>0 – 9 minutes (0 – 756 meters) distance buffer of COTA bus route #2 heading from southwest to northeast, assuming users travel to their closest bus stop.</w:t>
      </w:r>
      <w:del w:id="1038" w:author="Liu, Luyu" w:date="2020-06-18T19:42:00Z">
        <w:r w:rsidDel="000E1C52">
          <w:delText xml:space="preserve"> </w:delText>
        </w:r>
        <w:r w:rsidDel="000E1C52">
          <w:fldChar w:fldCharType="begin"/>
        </w:r>
        <w:r w:rsidRPr="00351DCD" w:rsidDel="000E1C52">
          <w:delInstrText xml:space="preserve"> REF _Ref16256385 \h  \* MERGEFORMAT </w:delInstrText>
        </w:r>
        <w:r w:rsidDel="000E1C52">
          <w:fldChar w:fldCharType="separate"/>
        </w:r>
        <w:r w:rsidRPr="000E1C52" w:rsidDel="000E1C52">
          <w:delText xml:space="preserve">Figure </w:delText>
        </w:r>
        <w:r w:rsidRPr="000E1C52" w:rsidDel="000E1C52">
          <w:rPr>
            <w:noProof/>
          </w:rPr>
          <w:delText>13</w:delText>
        </w:r>
        <w:r w:rsidDel="000E1C52">
          <w:fldChar w:fldCharType="end"/>
        </w:r>
        <w:r w:rsidDel="000E1C52">
          <w:delText xml:space="preserve"> and </w:delText>
        </w:r>
        <w:r w:rsidDel="000E1C52">
          <w:fldChar w:fldCharType="begin"/>
        </w:r>
        <w:r w:rsidDel="000E1C52">
          <w:delInstrText xml:space="preserve"> REF _Ref16256137 \h  \* MERGEFORMAT </w:delInstrText>
        </w:r>
        <w:r w:rsidDel="000E1C52">
          <w:fldChar w:fldCharType="separate"/>
        </w:r>
        <w:r w:rsidRPr="00530F4C" w:rsidDel="000E1C52">
          <w:delText xml:space="preserve">Figure </w:delText>
        </w:r>
        <w:r w:rsidDel="000E1C52">
          <w:rPr>
            <w:noProof/>
          </w:rPr>
          <w:delText>14</w:delText>
        </w:r>
        <w:r w:rsidDel="000E1C52">
          <w:fldChar w:fldCharType="end"/>
        </w:r>
        <w:r w:rsidDel="000E1C52">
          <w:delText xml:space="preserve"> shows spatial pattern of waiting time and risk (respectively) for the AT, ST, ET, and GT strategies.</w:delText>
        </w:r>
      </w:del>
      <w:del w:id="1039" w:author="Liu, Luyu" w:date="2020-06-15T19:57:00Z">
        <w:r w:rsidDel="00A246E6">
          <w:delText xml:space="preserve">  </w:delText>
        </w:r>
      </w:del>
      <w:ins w:id="1040" w:author="Liu, Luyu" w:date="2020-06-15T19:57:00Z">
        <w:r w:rsidR="00A246E6">
          <w:t xml:space="preserve"> </w:t>
        </w:r>
      </w:ins>
      <w:ins w:id="1041" w:author="Liu, Luyu" w:date="2020-06-18T22:34:00Z">
        <w:r w:rsidR="00DE2C99">
          <w:fldChar w:fldCharType="begin"/>
        </w:r>
        <w:r w:rsidR="00DE2C99">
          <w:instrText xml:space="preserve"> REF _Ref43410446 \h </w:instrText>
        </w:r>
      </w:ins>
      <w:r w:rsidR="00DE2C99">
        <w:fldChar w:fldCharType="separate"/>
      </w:r>
      <w:ins w:id="1042" w:author="Liu, Luyu" w:date="2020-06-18T22:34:00Z">
        <w:r w:rsidR="00DE2C99">
          <w:t xml:space="preserve">Figure </w:t>
        </w:r>
        <w:r w:rsidR="00DE2C99">
          <w:rPr>
            <w:noProof/>
          </w:rPr>
          <w:t>8</w:t>
        </w:r>
        <w:r w:rsidR="00DE2C99">
          <w:fldChar w:fldCharType="end"/>
        </w:r>
        <w:r w:rsidR="00DE2C99">
          <w:t xml:space="preserve"> shows the average waiting time and </w:t>
        </w:r>
        <w:r w:rsidR="005B7E90">
          <w:t>risk</w:t>
        </w:r>
      </w:ins>
      <w:ins w:id="1043" w:author="Liu, Luyu" w:date="2020-06-18T22:35:00Z">
        <w:r w:rsidR="005B7E90">
          <w:t xml:space="preserve">’s spatial pattern </w:t>
        </w:r>
      </w:ins>
      <w:ins w:id="1044" w:author="Liu, Luyu" w:date="2020-06-18T22:34:00Z">
        <w:r w:rsidR="00DE2C99">
          <w:t xml:space="preserve">for </w:t>
        </w:r>
      </w:ins>
      <w:ins w:id="1045" w:author="Liu, Luyu" w:date="2020-06-18T22:35:00Z">
        <w:r w:rsidR="002106A5">
          <w:t xml:space="preserve">the </w:t>
        </w:r>
      </w:ins>
      <w:ins w:id="1046" w:author="Liu, Luyu" w:date="2020-06-18T22:34:00Z">
        <w:r w:rsidR="00DE2C99">
          <w:t>greedy tactic.</w:t>
        </w:r>
      </w:ins>
      <w:ins w:id="1047" w:author="Liu, Luyu" w:date="2020-06-18T22:35:00Z">
        <w:r w:rsidR="005B7E90">
          <w:t xml:space="preserve"> </w:t>
        </w:r>
      </w:ins>
      <w:ins w:id="1048" w:author="Liu, Luyu" w:date="2020-06-18T22:40:00Z">
        <w:r w:rsidR="00E800CF">
          <w:t>It confirms t</w:t>
        </w:r>
      </w:ins>
      <w:ins w:id="1049" w:author="Liu, Luyu" w:date="2020-06-18T22:39:00Z">
        <w:r w:rsidR="00E800CF">
          <w:t xml:space="preserve">he waiting times are sensitive to the </w:t>
        </w:r>
        <w:r w:rsidR="00E800CF">
          <w:lastRenderedPageBreak/>
          <w:t>change in the headways</w:t>
        </w:r>
      </w:ins>
      <w:ins w:id="1050" w:author="Liu, Luyu" w:date="2020-06-18T22:40:00Z">
        <w:r w:rsidR="00E800CF">
          <w:t xml:space="preserve"> indicated by red ovals: longer headways are correlated with longer waiting times but not</w:t>
        </w:r>
      </w:ins>
      <w:ins w:id="1051" w:author="Liu, Luyu" w:date="2020-06-18T22:41:00Z">
        <w:r w:rsidR="00E800CF">
          <w:t xml:space="preserve"> risk of missing bus</w:t>
        </w:r>
      </w:ins>
      <w:ins w:id="1052" w:author="Liu, Luyu" w:date="2020-06-18T22:40:00Z">
        <w:r w:rsidR="00E800CF">
          <w:t>.</w:t>
        </w:r>
      </w:ins>
      <w:ins w:id="1053" w:author="Liu, Luyu" w:date="2020-06-18T22:41:00Z">
        <w:r w:rsidR="00C855F9">
          <w:t xml:space="preserve"> </w:t>
        </w:r>
      </w:ins>
      <w:del w:id="1054" w:author="Liu, Luyu" w:date="2020-06-18T22:17:00Z">
        <w:r w:rsidDel="00956300">
          <w:delText>These results confirm the waiting times are sensitive to the change in the headways (indicated by red ovals in the figures): with longer headways comes longer waiting times</w:delText>
        </w:r>
      </w:del>
      <w:del w:id="1055" w:author="Liu, Luyu" w:date="2020-06-18T19:52:00Z">
        <w:r w:rsidDel="000E1C52">
          <w:delText xml:space="preserve"> (</w:delText>
        </w:r>
        <w:r w:rsidDel="000E1C52">
          <w:fldChar w:fldCharType="begin"/>
        </w:r>
        <w:r w:rsidRPr="00910368" w:rsidDel="000E1C52">
          <w:delInstrText xml:space="preserve"> REF _Ref16256385 \h </w:delInstrText>
        </w:r>
        <w:r w:rsidDel="000E1C52">
          <w:fldChar w:fldCharType="separate"/>
        </w:r>
        <w:r w:rsidRPr="004743C5" w:rsidDel="000E1C52">
          <w:delText xml:space="preserve">Figure </w:delText>
        </w:r>
        <w:r w:rsidDel="000E1C52">
          <w:rPr>
            <w:noProof/>
          </w:rPr>
          <w:delText>13</w:delText>
        </w:r>
        <w:r w:rsidDel="000E1C52">
          <w:fldChar w:fldCharType="end"/>
        </w:r>
        <w:r w:rsidDel="000E1C52">
          <w:delText>)</w:delText>
        </w:r>
      </w:del>
      <w:del w:id="1056" w:author="Liu, Luyu" w:date="2020-06-18T22:17:00Z">
        <w:r w:rsidDel="00956300">
          <w:delText>.</w:delText>
        </w:r>
      </w:del>
      <w:del w:id="1057" w:author="Liu, Luyu" w:date="2020-06-15T19:57:00Z">
        <w:r w:rsidDel="00A246E6">
          <w:delText xml:space="preserve">   </w:delText>
        </w:r>
      </w:del>
      <w:del w:id="1058" w:author="Liu, Luyu" w:date="2020-06-18T22:17:00Z">
        <w:r w:rsidDel="00956300">
          <w:delText>In contrast, the risk of missing a bus does not increase dramatically with differences in headway frequency</w:delText>
        </w:r>
      </w:del>
      <w:del w:id="1059" w:author="Liu, Luyu" w:date="2020-06-18T19:53:00Z">
        <w:r w:rsidDel="00D03EAF">
          <w:delText xml:space="preserve"> (</w:delText>
        </w:r>
        <w:r w:rsidDel="00D03EAF">
          <w:fldChar w:fldCharType="begin"/>
        </w:r>
        <w:r w:rsidRPr="00D03EAF" w:rsidDel="00D03EAF">
          <w:delInstrText xml:space="preserve"> REF _Ref16256137 \h </w:delInstrText>
        </w:r>
        <w:r w:rsidDel="00D03EAF">
          <w:fldChar w:fldCharType="separate"/>
        </w:r>
        <w:r w:rsidRPr="00D03EAF" w:rsidDel="00D03EAF">
          <w:delText xml:space="preserve">Figure </w:delText>
        </w:r>
        <w:r w:rsidRPr="00D03EAF" w:rsidDel="00D03EAF">
          <w:rPr>
            <w:noProof/>
          </w:rPr>
          <w:delText>14</w:delText>
        </w:r>
        <w:r w:rsidDel="00D03EAF">
          <w:fldChar w:fldCharType="end"/>
        </w:r>
        <w:r w:rsidDel="00D03EAF">
          <w:delText>)</w:delText>
        </w:r>
      </w:del>
      <w:del w:id="1060" w:author="Liu, Luyu" w:date="2020-06-18T22:17:00Z">
        <w:r w:rsidDel="00956300">
          <w:delText>.</w:delText>
        </w:r>
      </w:del>
    </w:p>
    <w:p w14:paraId="21847F69" w14:textId="13D4BDCA" w:rsidR="005A464A" w:rsidDel="00C855F9" w:rsidRDefault="005A464A">
      <w:pPr>
        <w:pStyle w:val="TimesNewRoman"/>
        <w:rPr>
          <w:del w:id="1061" w:author="Liu, Luyu" w:date="2020-06-18T22:42:00Z"/>
        </w:rPr>
        <w:pPrChange w:id="1062" w:author="Liu, Luyu" w:date="2020-06-21T13:36:00Z">
          <w:pPr>
            <w:pStyle w:val="IndentTimesNewRoman"/>
            <w:ind w:firstLine="0"/>
            <w:jc w:val="both"/>
          </w:pPr>
        </w:pPrChange>
      </w:pPr>
    </w:p>
    <w:p w14:paraId="73189504" w14:textId="66975B87" w:rsidR="005A464A" w:rsidRPr="005F6743" w:rsidDel="000E1C52" w:rsidRDefault="005A464A" w:rsidP="0070034D">
      <w:pPr>
        <w:pStyle w:val="IndentTimesNewRoman"/>
        <w:ind w:firstLine="0"/>
        <w:jc w:val="both"/>
        <w:rPr>
          <w:del w:id="1063" w:author="Liu, Luyu" w:date="2020-06-18T19:44:00Z"/>
        </w:rPr>
      </w:pPr>
    </w:p>
    <w:p w14:paraId="1119AB4C" w14:textId="579F2BC0" w:rsidR="005A464A" w:rsidDel="000E1C52" w:rsidRDefault="005A464A" w:rsidP="00CA3E89">
      <w:pPr>
        <w:pStyle w:val="IndentTimesNewRoman"/>
        <w:keepNext/>
        <w:ind w:firstLine="0"/>
        <w:jc w:val="center"/>
        <w:rPr>
          <w:del w:id="1064" w:author="Liu, Luyu" w:date="2020-06-18T19:44:00Z"/>
        </w:rPr>
      </w:pPr>
      <w:del w:id="1065" w:author="Liu, Luyu" w:date="2020-06-18T19:44:00Z">
        <w:r w:rsidDel="000E1C52">
          <w:rPr>
            <w:noProof/>
          </w:rPr>
          <w:drawing>
            <wp:inline distT="0" distB="0" distL="0" distR="0" wp14:anchorId="68EFE967" wp14:editId="4E25A7E8">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del>
    </w:p>
    <w:p w14:paraId="20CD4B5E" w14:textId="33FA70A3" w:rsidR="005A464A" w:rsidRPr="006E112A" w:rsidDel="000E1C52" w:rsidRDefault="005A464A" w:rsidP="00497A00">
      <w:pPr>
        <w:spacing w:line="256" w:lineRule="auto"/>
        <w:jc w:val="center"/>
        <w:rPr>
          <w:del w:id="1066" w:author="Liu, Luyu" w:date="2020-06-18T19:44:00Z"/>
          <w:rFonts w:ascii="Times New Roman" w:hAnsi="Times New Roman" w:cs="Times New Roman"/>
          <w:sz w:val="24"/>
          <w:szCs w:val="24"/>
        </w:rPr>
      </w:pPr>
      <w:bookmarkStart w:id="1067" w:name="_Ref16256385"/>
      <w:bookmarkStart w:id="1068" w:name="_Ref16256378"/>
      <w:commentRangeStart w:id="1069"/>
      <w:del w:id="1070" w:author="Liu, Luyu" w:date="2020-06-18T19:44:00Z">
        <w:r w:rsidRPr="004743C5" w:rsidDel="000E1C52">
          <w:rPr>
            <w:rFonts w:ascii="Times New Roman" w:hAnsi="Times New Roman" w:cs="Times New Roman"/>
            <w:sz w:val="24"/>
            <w:szCs w:val="24"/>
          </w:rPr>
          <w:delText xml:space="preserve">Figure </w:delText>
        </w:r>
        <w:r w:rsidRPr="004743C5" w:rsidDel="000E1C52">
          <w:rPr>
            <w:rFonts w:ascii="Times New Roman" w:hAnsi="Times New Roman" w:cs="Times New Roman"/>
            <w:sz w:val="24"/>
            <w:szCs w:val="24"/>
          </w:rPr>
          <w:fldChar w:fldCharType="begin"/>
        </w:r>
        <w:r w:rsidRPr="004743C5" w:rsidDel="000E1C52">
          <w:rPr>
            <w:rFonts w:ascii="Times New Roman" w:hAnsi="Times New Roman" w:cs="Times New Roman"/>
            <w:sz w:val="24"/>
            <w:szCs w:val="24"/>
          </w:rPr>
          <w:delInstrText xml:space="preserve"> SEQ Figure \* ARABIC </w:delInstrText>
        </w:r>
        <w:r w:rsidRPr="004743C5" w:rsidDel="000E1C52">
          <w:rPr>
            <w:rFonts w:ascii="Times New Roman" w:hAnsi="Times New Roman" w:cs="Times New Roman"/>
            <w:sz w:val="24"/>
            <w:szCs w:val="24"/>
          </w:rPr>
          <w:fldChar w:fldCharType="separate"/>
        </w:r>
      </w:del>
      <w:del w:id="1071" w:author="Liu, Luyu" w:date="2020-06-12T16:21:00Z">
        <w:r w:rsidDel="001B4909">
          <w:rPr>
            <w:rFonts w:ascii="Times New Roman" w:hAnsi="Times New Roman" w:cs="Times New Roman"/>
            <w:noProof/>
            <w:sz w:val="24"/>
            <w:szCs w:val="24"/>
          </w:rPr>
          <w:delText>13</w:delText>
        </w:r>
      </w:del>
      <w:del w:id="1072" w:author="Liu, Luyu" w:date="2020-06-18T19:44:00Z">
        <w:r w:rsidRPr="004743C5" w:rsidDel="000E1C52">
          <w:rPr>
            <w:rFonts w:ascii="Times New Roman" w:hAnsi="Times New Roman" w:cs="Times New Roman"/>
            <w:sz w:val="24"/>
            <w:szCs w:val="24"/>
          </w:rPr>
          <w:fldChar w:fldCharType="end"/>
        </w:r>
        <w:bookmarkEnd w:id="1067"/>
        <w:r w:rsidDel="000E1C52">
          <w:rPr>
            <w:rFonts w:ascii="Times New Roman" w:hAnsi="Times New Roman" w:cs="Times New Roman"/>
            <w:sz w:val="24"/>
            <w:szCs w:val="24"/>
          </w:rPr>
          <w:delText>:</w:delText>
        </w:r>
        <w:r w:rsidRPr="004743C5"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Spatial pattern of average waiting time within a walking distance buffer along the bus route: GT</w:delText>
        </w:r>
        <w:r w:rsidRPr="006E112A" w:rsidDel="000E1C52">
          <w:rPr>
            <w:rFonts w:ascii="Times New Roman" w:hAnsi="Times New Roman" w:cs="Times New Roman"/>
            <w:sz w:val="24"/>
            <w:szCs w:val="24"/>
          </w:rPr>
          <w:delText xml:space="preserve"> (top left), </w:delText>
        </w:r>
        <w:r w:rsidDel="000E1C52">
          <w:rPr>
            <w:rFonts w:ascii="Times New Roman" w:hAnsi="Times New Roman" w:cs="Times New Roman"/>
            <w:sz w:val="24"/>
            <w:szCs w:val="24"/>
          </w:rPr>
          <w:delText>ST</w:delText>
        </w:r>
        <w:r w:rsidRPr="003705D3"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right),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 left), </w:delText>
        </w:r>
        <w:r w:rsidDel="000E1C52">
          <w:rPr>
            <w:rFonts w:ascii="Times New Roman" w:hAnsi="Times New Roman" w:cs="Times New Roman"/>
            <w:sz w:val="24"/>
            <w:szCs w:val="24"/>
          </w:rPr>
          <w:delText>AT (bottom right)</w:delText>
        </w:r>
        <w:bookmarkEnd w:id="1068"/>
        <w:r w:rsidRPr="006E112A" w:rsidDel="000E1C52">
          <w:rPr>
            <w:rFonts w:ascii="Times New Roman" w:hAnsi="Times New Roman" w:cs="Times New Roman"/>
            <w:sz w:val="24"/>
            <w:szCs w:val="24"/>
          </w:rPr>
          <w:delText xml:space="preserve"> </w:delText>
        </w:r>
        <w:commentRangeEnd w:id="1069"/>
        <w:r w:rsidDel="000E1C52">
          <w:rPr>
            <w:rStyle w:val="CommentReference"/>
          </w:rPr>
          <w:commentReference w:id="1069"/>
        </w:r>
      </w:del>
    </w:p>
    <w:p w14:paraId="7ED116EF" w14:textId="29BFEF90" w:rsidR="005A464A" w:rsidDel="000E1C52" w:rsidRDefault="005A464A" w:rsidP="008D6C9E">
      <w:pPr>
        <w:pStyle w:val="Italic"/>
        <w:ind w:firstLine="0"/>
        <w:rPr>
          <w:del w:id="1073" w:author="Liu, Luyu" w:date="2020-06-18T19:44:00Z"/>
          <w:b/>
          <w:i w:val="0"/>
          <w:iCs/>
        </w:rPr>
      </w:pPr>
    </w:p>
    <w:p w14:paraId="3669BB19" w14:textId="435632B1" w:rsidR="005A464A" w:rsidDel="000E1C52" w:rsidRDefault="005A464A" w:rsidP="008D6C9E">
      <w:pPr>
        <w:keepNext/>
        <w:spacing w:line="256" w:lineRule="auto"/>
        <w:jc w:val="center"/>
        <w:rPr>
          <w:del w:id="1074" w:author="Liu, Luyu" w:date="2020-06-18T19:44:00Z"/>
        </w:rPr>
      </w:pPr>
      <w:del w:id="1075" w:author="Liu, Luyu" w:date="2020-06-18T19:44:00Z">
        <w:r w:rsidDel="000E1C52">
          <w:rPr>
            <w:noProof/>
          </w:rPr>
          <w:drawing>
            <wp:inline distT="0" distB="0" distL="0" distR="0" wp14:anchorId="031D1A10" wp14:editId="4E427535">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del>
    </w:p>
    <w:p w14:paraId="113B73B2" w14:textId="3DDBFDA2" w:rsidR="005A464A" w:rsidRPr="006E112A" w:rsidDel="000E1C52" w:rsidRDefault="005A464A" w:rsidP="00B118C8">
      <w:pPr>
        <w:spacing w:line="256" w:lineRule="auto"/>
        <w:jc w:val="center"/>
        <w:rPr>
          <w:del w:id="1076" w:author="Liu, Luyu" w:date="2020-06-18T19:44:00Z"/>
          <w:rFonts w:ascii="Times New Roman" w:hAnsi="Times New Roman" w:cs="Times New Roman"/>
          <w:sz w:val="24"/>
          <w:szCs w:val="24"/>
        </w:rPr>
      </w:pPr>
      <w:bookmarkStart w:id="1077" w:name="_Ref16256137"/>
      <w:commentRangeStart w:id="1078"/>
      <w:del w:id="1079" w:author="Liu, Luyu" w:date="2020-06-18T19:44:00Z">
        <w:r w:rsidRPr="00530F4C" w:rsidDel="000E1C52">
          <w:rPr>
            <w:rFonts w:ascii="Times New Roman" w:hAnsi="Times New Roman" w:cs="Times New Roman"/>
            <w:sz w:val="24"/>
            <w:szCs w:val="24"/>
          </w:rPr>
          <w:delText xml:space="preserve">Figure </w:delText>
        </w:r>
        <w:r w:rsidRPr="00530F4C" w:rsidDel="000E1C52">
          <w:rPr>
            <w:rFonts w:ascii="Times New Roman" w:hAnsi="Times New Roman" w:cs="Times New Roman"/>
            <w:sz w:val="24"/>
            <w:szCs w:val="24"/>
          </w:rPr>
          <w:fldChar w:fldCharType="begin"/>
        </w:r>
        <w:r w:rsidRPr="00530F4C" w:rsidDel="000E1C52">
          <w:rPr>
            <w:rFonts w:ascii="Times New Roman" w:hAnsi="Times New Roman" w:cs="Times New Roman"/>
            <w:sz w:val="24"/>
            <w:szCs w:val="24"/>
          </w:rPr>
          <w:delInstrText xml:space="preserve"> SEQ Figure \* ARABIC </w:delInstrText>
        </w:r>
        <w:r w:rsidRPr="00530F4C" w:rsidDel="000E1C52">
          <w:rPr>
            <w:rFonts w:ascii="Times New Roman" w:hAnsi="Times New Roman" w:cs="Times New Roman"/>
            <w:sz w:val="24"/>
            <w:szCs w:val="24"/>
          </w:rPr>
          <w:fldChar w:fldCharType="separate"/>
        </w:r>
        <w:r w:rsidR="00FF1FB0" w:rsidDel="000E1C52">
          <w:rPr>
            <w:rFonts w:ascii="Times New Roman" w:hAnsi="Times New Roman" w:cs="Times New Roman"/>
            <w:noProof/>
            <w:sz w:val="24"/>
            <w:szCs w:val="24"/>
          </w:rPr>
          <w:delText>12</w:delText>
        </w:r>
        <w:r w:rsidRPr="00530F4C" w:rsidDel="000E1C52">
          <w:rPr>
            <w:rFonts w:ascii="Times New Roman" w:hAnsi="Times New Roman" w:cs="Times New Roman"/>
            <w:sz w:val="24"/>
            <w:szCs w:val="24"/>
          </w:rPr>
          <w:fldChar w:fldCharType="end"/>
        </w:r>
        <w:bookmarkEnd w:id="1077"/>
        <w:r w:rsidDel="000E1C52">
          <w:rPr>
            <w:rFonts w:ascii="Times New Roman" w:hAnsi="Times New Roman" w:cs="Times New Roman"/>
            <w:sz w:val="24"/>
            <w:szCs w:val="24"/>
          </w:rPr>
          <w:delText>:</w:delText>
        </w:r>
        <w:r w:rsidRPr="00D4298B" w:rsidDel="000E1C52">
          <w:rPr>
            <w:rFonts w:ascii="Times New Roman" w:hAnsi="Times New Roman" w:cs="Times New Roman"/>
            <w:sz w:val="24"/>
            <w:szCs w:val="24"/>
          </w:rPr>
          <w:delText xml:space="preserve"> </w:delText>
        </w:r>
        <w:r w:rsidRPr="00F625BD" w:rsidDel="000E1C52">
          <w:rPr>
            <w:rFonts w:ascii="Times New Roman" w:hAnsi="Times New Roman" w:cs="Times New Roman"/>
            <w:sz w:val="24"/>
            <w:szCs w:val="24"/>
          </w:rPr>
          <w:delText xml:space="preserve">Spatial pattern of </w:delText>
        </w:r>
        <w:r w:rsidDel="000E1C52">
          <w:rPr>
            <w:rFonts w:ascii="Times New Roman" w:hAnsi="Times New Roman" w:cs="Times New Roman"/>
            <w:sz w:val="24"/>
            <w:szCs w:val="24"/>
          </w:rPr>
          <w:delText xml:space="preserve">missed bus risk </w:delText>
        </w:r>
        <w:r w:rsidRPr="00F625BD" w:rsidDel="000E1C52">
          <w:rPr>
            <w:rFonts w:ascii="Times New Roman" w:hAnsi="Times New Roman" w:cs="Times New Roman"/>
            <w:sz w:val="24"/>
            <w:szCs w:val="24"/>
          </w:rPr>
          <w:delText xml:space="preserve">within a walking distance buffer along the </w:delText>
        </w:r>
        <w:r w:rsidDel="000E1C52">
          <w:rPr>
            <w:rFonts w:ascii="Times New Roman" w:hAnsi="Times New Roman" w:cs="Times New Roman"/>
            <w:sz w:val="24"/>
            <w:szCs w:val="24"/>
          </w:rPr>
          <w:delText xml:space="preserve">bus </w:delText>
        </w:r>
        <w:r w:rsidRPr="00F625BD" w:rsidDel="000E1C52">
          <w:rPr>
            <w:rFonts w:ascii="Times New Roman" w:hAnsi="Times New Roman" w:cs="Times New Roman"/>
            <w:sz w:val="24"/>
            <w:szCs w:val="24"/>
          </w:rPr>
          <w:delText>route</w:delText>
        </w:r>
        <w:r w:rsidDel="000E1C52">
          <w:rPr>
            <w:rFonts w:ascii="Times New Roman" w:hAnsi="Times New Roman" w:cs="Times New Roman"/>
            <w:sz w:val="24"/>
            <w:szCs w:val="24"/>
          </w:rPr>
          <w:delText>:</w:delText>
        </w:r>
      </w:del>
      <w:del w:id="1080"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del w:id="1081" w:author="Liu, Luyu" w:date="2020-06-18T19:44:00Z">
        <w:r w:rsidDel="000E1C52">
          <w:rPr>
            <w:rFonts w:ascii="Times New Roman" w:hAnsi="Times New Roman" w:cs="Times New Roman"/>
            <w:sz w:val="24"/>
            <w:szCs w:val="24"/>
          </w:rPr>
          <w:delText>GT</w:delText>
        </w:r>
        <w:r w:rsidRPr="00530F4C"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w:delText>
        </w:r>
        <w:r w:rsidDel="000E1C52">
          <w:rPr>
            <w:rFonts w:ascii="Times New Roman" w:hAnsi="Times New Roman" w:cs="Times New Roman"/>
            <w:sz w:val="24"/>
            <w:szCs w:val="24"/>
          </w:rPr>
          <w:delText>left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 xml:space="preserve">ST </w:delText>
        </w:r>
        <w:r w:rsidRPr="006E112A" w:rsidDel="000E1C52">
          <w:rPr>
            <w:rFonts w:ascii="Times New Roman" w:hAnsi="Times New Roman" w:cs="Times New Roman"/>
            <w:sz w:val="24"/>
            <w:szCs w:val="24"/>
          </w:rPr>
          <w:delText>(</w:delText>
        </w:r>
        <w:r w:rsidDel="000E1C52">
          <w:rPr>
            <w:rFonts w:ascii="Times New Roman" w:hAnsi="Times New Roman" w:cs="Times New Roman"/>
            <w:sz w:val="24"/>
            <w:szCs w:val="24"/>
          </w:rPr>
          <w:delText>top</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right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(bottom)'s </w:delText>
        </w:r>
        <w:r w:rsidDel="000E1C52">
          <w:rPr>
            <w:rFonts w:ascii="Times New Roman" w:hAnsi="Times New Roman" w:cs="Times New Roman"/>
            <w:sz w:val="24"/>
            <w:szCs w:val="24"/>
          </w:rPr>
          <w:delText>missed risk</w:delText>
        </w:r>
        <w:r w:rsidRPr="006E112A" w:rsidDel="000E1C52">
          <w:rPr>
            <w:rFonts w:ascii="Times New Roman" w:hAnsi="Times New Roman" w:cs="Times New Roman"/>
            <w:sz w:val="24"/>
            <w:szCs w:val="24"/>
          </w:rPr>
          <w:delText xml:space="preserve"> pattern</w:delText>
        </w:r>
        <w:r w:rsidDel="000E1C52">
          <w:rPr>
            <w:rFonts w:ascii="Times New Roman" w:hAnsi="Times New Roman" w:cs="Times New Roman"/>
            <w:sz w:val="24"/>
            <w:szCs w:val="24"/>
          </w:rPr>
          <w:delText>.</w:delText>
        </w:r>
        <w:commentRangeEnd w:id="1078"/>
        <w:r w:rsidDel="000E1C52">
          <w:rPr>
            <w:rStyle w:val="CommentReference"/>
          </w:rPr>
          <w:commentReference w:id="1078"/>
        </w:r>
      </w:del>
    </w:p>
    <w:p w14:paraId="30D21D53" w14:textId="6381AD78" w:rsidR="005A464A" w:rsidDel="00C855F9" w:rsidRDefault="005A464A" w:rsidP="00B118C8">
      <w:pPr>
        <w:spacing w:line="256" w:lineRule="auto"/>
        <w:rPr>
          <w:del w:id="1082" w:author="Liu, Luyu" w:date="2020-06-18T22:42:00Z"/>
          <w:rFonts w:ascii="Times New Roman" w:hAnsi="Times New Roman" w:cs="Times New Roman"/>
          <w:sz w:val="24"/>
          <w:szCs w:val="24"/>
        </w:rPr>
      </w:pPr>
    </w:p>
    <w:p w14:paraId="6015FA69" w14:textId="7B679E0B" w:rsidR="008977AC" w:rsidRDefault="005A464A">
      <w:pPr>
        <w:pStyle w:val="IndentTimesNewRoman"/>
        <w:ind w:firstLine="0"/>
        <w:jc w:val="both"/>
        <w:rPr>
          <w:ins w:id="1083" w:author="Liu, Luyu" w:date="2020-06-18T22:17:00Z"/>
        </w:rPr>
        <w:pPrChange w:id="1084" w:author="Liu, Luyu" w:date="2020-06-21T13:36:00Z">
          <w:pPr>
            <w:pStyle w:val="IndentTimesNewRoman"/>
            <w:jc w:val="both"/>
          </w:pPr>
        </w:pPrChange>
      </w:pPr>
      <w:r>
        <w:fldChar w:fldCharType="begin"/>
      </w:r>
      <w:r>
        <w:instrText xml:space="preserve"> REF _Ref16256046 \h  \* MERGEFORMAT </w:instrText>
      </w:r>
      <w:r>
        <w:fldChar w:fldCharType="separate"/>
      </w:r>
      <w:ins w:id="1085" w:author="Liu, Luyu" w:date="2020-06-18T22:58:00Z">
        <w:r w:rsidR="00910368">
          <w:t xml:space="preserve">Figure </w:t>
        </w:r>
        <w:r w:rsidR="00910368">
          <w:rPr>
            <w:noProof/>
          </w:rPr>
          <w:t>9</w:t>
        </w:r>
      </w:ins>
      <w:del w:id="1086" w:author="Liu, Luyu" w:date="2020-06-18T19:55:00Z">
        <w:r w:rsidDel="00351DCD">
          <w:delText xml:space="preserve">Figure </w:delText>
        </w:r>
        <w:r w:rsidDel="00351DCD">
          <w:rPr>
            <w:noProof/>
          </w:rPr>
          <w:delText>15</w:delText>
        </w:r>
      </w:del>
      <w:r>
        <w:fldChar w:fldCharType="end"/>
      </w:r>
      <w:r>
        <w:t xml:space="preserve"> shows the average waiting time and risk across space for </w:t>
      </w:r>
      <w:ins w:id="1087" w:author="Liu, Luyu" w:date="2020-06-18T22:34:00Z">
        <w:r w:rsidR="002106A5">
          <w:t xml:space="preserve">the </w:t>
        </w:r>
      </w:ins>
      <w:del w:id="1088" w:author="Liu, Luyu" w:date="2020-06-18T22:34:00Z">
        <w:r w:rsidDel="00DE2C99">
          <w:delText>the PT strategy</w:delText>
        </w:r>
      </w:del>
      <w:ins w:id="1089" w:author="Liu, Luyu" w:date="2020-06-18T22:34:00Z">
        <w:r w:rsidR="00DE2C99">
          <w:t>prudent tactic optimal</w:t>
        </w:r>
      </w:ins>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1090" w:author="Liu, Luyu" w:date="2020-06-15T19:57:00Z">
        <w:r w:rsidDel="00A246E6">
          <w:rPr>
            <w:rStyle w:val="TimesNewRomanChar"/>
          </w:rPr>
          <w:delText xml:space="preserve">  </w:delText>
        </w:r>
      </w:del>
      <w:ins w:id="1091" w:author="Liu, Luyu" w:date="2020-06-15T19:57:00Z">
        <w:r w:rsidR="00A246E6">
          <w:rPr>
            <w:rStyle w:val="TimesNewRomanChar"/>
          </w:rPr>
          <w:t xml:space="preserve"> </w:t>
        </w:r>
      </w:ins>
      <w:r>
        <w:rPr>
          <w:rStyle w:val="TimesNewRomanChar"/>
        </w:rPr>
        <w:t>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ins w:id="1092" w:author="Liu, Luyu" w:date="2020-06-18T21:14:00Z">
        <w:r w:rsidR="008977AC">
          <w:t>.</w:t>
        </w:r>
      </w:ins>
      <w:del w:id="1093" w:author="Liu, Luyu" w:date="2020-06-18T21:13:00Z">
        <w:r w:rsidDel="008977AC">
          <w:delText>.</w:delText>
        </w:r>
        <w:r w:rsidRPr="00142817" w:rsidDel="008977AC">
          <w:delText xml:space="preserve"> </w:delText>
        </w:r>
        <w:r w:rsidDel="008977AC">
          <w:delText>Based on these results</w:delText>
        </w:r>
        <w:r w:rsidRPr="00C335AA" w:rsidDel="008977AC">
          <w:delText xml:space="preserve">, we can call these stops </w:delText>
        </w:r>
        <w:r w:rsidRPr="00C335AA" w:rsidDel="008977AC">
          <w:rPr>
            <w:i/>
          </w:rPr>
          <w:delText>marginalized stops</w:delText>
        </w:r>
        <w:r w:rsidRPr="00C335AA" w:rsidDel="008977AC">
          <w:delText xml:space="preserve">. </w:delText>
        </w:r>
      </w:del>
      <w:del w:id="1094" w:author="Liu, Luyu" w:date="2020-06-18T21:14:00Z">
        <w:r w:rsidDel="008977AC">
          <w:delText xml:space="preserve">It suggests that RTI strategies may be less effective at these stops. </w:delText>
        </w:r>
      </w:del>
      <w:ins w:id="1095" w:author="Liu, Luyu" w:date="2020-06-18T21:14:00Z">
        <w:r w:rsidR="008977AC">
          <w:t xml:space="preserve"> </w:t>
        </w:r>
      </w:ins>
      <w:moveToRangeStart w:id="1096" w:author="Liu, Luyu" w:date="2020-06-18T21:14:00Z" w:name="move43407284"/>
      <w:moveTo w:id="1097" w:author="Liu, Luyu" w:date="2020-06-18T21:14:00Z">
        <w:r w:rsidR="008977AC">
          <w:t>In these areas, transit users are</w:t>
        </w:r>
        <w:r w:rsidR="008977AC" w:rsidRPr="00EF5E45">
          <w:t xml:space="preserve"> </w:t>
        </w:r>
        <w:r w:rsidR="008977AC">
          <w:t>vulnerable and may be structurally unable to utilize real-time information.</w:t>
        </w:r>
      </w:moveTo>
      <w:moveToRangeEnd w:id="1096"/>
    </w:p>
    <w:p w14:paraId="1CB8323C" w14:textId="3D4D3123" w:rsidR="00DA6901" w:rsidRDefault="00DA6901">
      <w:pPr>
        <w:pStyle w:val="IndentTimesNewRoman"/>
        <w:ind w:firstLine="0"/>
        <w:jc w:val="both"/>
        <w:rPr>
          <w:ins w:id="1098" w:author="Liu, Luyu" w:date="2020-06-18T22:03:00Z"/>
        </w:rPr>
        <w:pPrChange w:id="1099" w:author="Liu, Luyu" w:date="2020-06-18T22:03:00Z">
          <w:pPr>
            <w:pStyle w:val="IndentTimesNewRoman"/>
            <w:jc w:val="both"/>
          </w:pPr>
        </w:pPrChange>
      </w:pPr>
      <w:ins w:id="1100" w:author="Liu, Luyu" w:date="2020-06-18T22:03:00Z">
        <w:r>
          <w:rPr>
            <w:noProof/>
          </w:rPr>
          <w:drawing>
            <wp:inline distT="0" distB="0" distL="0" distR="0" wp14:anchorId="7F317331" wp14:editId="0F283433">
              <wp:extent cx="5943600" cy="2044700"/>
              <wp:effectExtent l="0" t="0" r="0" b="0"/>
              <wp:docPr id="5" name="Picture 5" descr="C:\Users\liu.6544\AppData\Local\Microsoft\Windows\INetCache\Content.Wo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g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ins>
    </w:p>
    <w:p w14:paraId="22549C90" w14:textId="0E6C3C74" w:rsidR="00DA6901" w:rsidRDefault="00DA6901" w:rsidP="00DA6901">
      <w:pPr>
        <w:pStyle w:val="TimesNewRoman"/>
        <w:jc w:val="center"/>
        <w:rPr>
          <w:ins w:id="1101" w:author="Liu, Luyu" w:date="2020-06-18T22:03:00Z"/>
        </w:rPr>
      </w:pPr>
      <w:bookmarkStart w:id="1102" w:name="_Ref43410446"/>
      <w:ins w:id="1103" w:author="Liu, Luyu" w:date="2020-06-18T22:03:00Z">
        <w:r>
          <w:t xml:space="preserve">Figure </w:t>
        </w:r>
        <w:r>
          <w:fldChar w:fldCharType="begin"/>
        </w:r>
        <w:r>
          <w:instrText xml:space="preserve"> SEQ Figure \* ARABIC </w:instrText>
        </w:r>
        <w:r>
          <w:fldChar w:fldCharType="separate"/>
        </w:r>
      </w:ins>
      <w:r w:rsidR="00F64130">
        <w:rPr>
          <w:noProof/>
        </w:rPr>
        <w:t>7</w:t>
      </w:r>
      <w:ins w:id="1104" w:author="Liu, Luyu" w:date="2020-06-18T22:03:00Z">
        <w:r>
          <w:rPr>
            <w:noProof/>
          </w:rPr>
          <w:fldChar w:fldCharType="end"/>
        </w:r>
        <w:bookmarkEnd w:id="1102"/>
        <w:r>
          <w:rPr>
            <w:noProof/>
          </w:rPr>
          <w:t>:</w:t>
        </w:r>
        <w:r>
          <w:t xml:space="preserve"> Spatial pattern of average wait time (left side) and missed bus risk (right side) within a walking distance buffer for the </w:t>
        </w:r>
      </w:ins>
      <w:ins w:id="1105" w:author="Liu, Luyu" w:date="2020-06-18T22:05:00Z">
        <w:r>
          <w:t>GT</w:t>
        </w:r>
      </w:ins>
      <w:ins w:id="1106" w:author="Liu, Luyu" w:date="2020-06-18T22:03:00Z">
        <w:r>
          <w:t xml:space="preserve"> strategy </w:t>
        </w:r>
      </w:ins>
      <w:ins w:id="1107" w:author="Liu, Luyu" w:date="2020-06-18T22:31:00Z">
        <w:r w:rsidR="005D2C95">
          <w:t xml:space="preserve">(black stroke: </w:t>
        </w:r>
        <w:proofErr w:type="spellStart"/>
        <w:r w:rsidR="005D2C95">
          <w:t>timepoints</w:t>
        </w:r>
        <w:proofErr w:type="spellEnd"/>
        <w:r w:rsidR="005D2C95">
          <w:t>)</w:t>
        </w:r>
      </w:ins>
      <w:ins w:id="1108" w:author="Liu, Luyu" w:date="2020-06-18T22:32:00Z">
        <w:r w:rsidR="001C472B">
          <w:t>.</w:t>
        </w:r>
      </w:ins>
    </w:p>
    <w:p w14:paraId="5562E34E" w14:textId="77777777" w:rsidR="00DA6901" w:rsidRDefault="00DA6901">
      <w:pPr>
        <w:pStyle w:val="IndentTimesNewRoman"/>
        <w:ind w:firstLine="0"/>
        <w:jc w:val="both"/>
        <w:rPr>
          <w:ins w:id="1109" w:author="Liu, Luyu" w:date="2020-06-18T21:14:00Z"/>
        </w:rPr>
        <w:pPrChange w:id="1110" w:author="Liu, Luyu" w:date="2020-06-18T22:03:00Z">
          <w:pPr>
            <w:pStyle w:val="IndentTimesNewRoman"/>
            <w:jc w:val="both"/>
          </w:pPr>
        </w:pPrChange>
      </w:pPr>
    </w:p>
    <w:p w14:paraId="33348674" w14:textId="18F37B33" w:rsidR="00FA14CE" w:rsidRPr="00B942D8" w:rsidDel="008977AC" w:rsidRDefault="005A464A" w:rsidP="001C320A">
      <w:pPr>
        <w:pStyle w:val="IndentTimesNewRoman"/>
        <w:jc w:val="both"/>
        <w:rPr>
          <w:del w:id="1111" w:author="Liu, Luyu" w:date="2020-06-18T21:15:00Z"/>
        </w:rPr>
      </w:pPr>
      <w:moveFromRangeStart w:id="1112" w:author="Liu, Luyu" w:date="2020-06-18T21:14:00Z" w:name="move43407284"/>
      <w:moveFrom w:id="1113" w:author="Liu, Luyu" w:date="2020-06-18T21:14:00Z">
        <w:del w:id="1114" w:author="Liu, Luyu" w:date="2020-06-18T21:15:00Z">
          <w:r w:rsidDel="008977AC">
            <w:delText>In these areas, transit users are</w:delText>
          </w:r>
          <w:r w:rsidRPr="00EF5E45" w:rsidDel="008977AC">
            <w:delText xml:space="preserve"> </w:delText>
          </w:r>
          <w:r w:rsidDel="008977AC">
            <w:delText>vulnerable and may be structurally unable to utilize real-time information.</w:delText>
          </w:r>
        </w:del>
      </w:moveFrom>
      <w:moveFromRangeEnd w:id="1112"/>
    </w:p>
    <w:p w14:paraId="4B8EAC76" w14:textId="77777777" w:rsidR="005A464A" w:rsidRDefault="005A464A" w:rsidP="005A464A">
      <w:pPr>
        <w:keepNext/>
        <w:spacing w:line="256" w:lineRule="auto"/>
        <w:jc w:val="center"/>
      </w:pPr>
      <w:r>
        <w:rPr>
          <w:noProof/>
        </w:rPr>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017590E3" w:rsidR="005A464A" w:rsidRDefault="005A464A" w:rsidP="005A464A">
      <w:pPr>
        <w:pStyle w:val="TimesNewRoman"/>
        <w:jc w:val="center"/>
      </w:pPr>
      <w:bookmarkStart w:id="1115" w:name="_Ref16256046"/>
      <w:r>
        <w:t xml:space="preserve">Figure </w:t>
      </w:r>
      <w:fldSimple w:instr=" SEQ Figure \* ARABIC ">
        <w:r w:rsidR="00F64130">
          <w:rPr>
            <w:noProof/>
          </w:rPr>
          <w:t>8</w:t>
        </w:r>
      </w:fldSimple>
      <w:bookmarkEnd w:id="1115"/>
      <w:r>
        <w:rPr>
          <w:noProof/>
        </w:rPr>
        <w:t>:</w:t>
      </w:r>
      <w:r>
        <w:t xml:space="preserve"> Spatial pattern of average wait time (left side) and missed bus risk (right side) within a walking distance buffer </w:t>
      </w:r>
      <w:del w:id="1116" w:author="Liu, Luyu" w:date="2020-06-18T22:42:00Z">
        <w:r w:rsidDel="001C208C">
          <w:delText xml:space="preserve">of the bus route </w:delText>
        </w:r>
      </w:del>
      <w:r>
        <w:t xml:space="preserve">for the PT strategy </w:t>
      </w:r>
      <w:ins w:id="1117" w:author="Liu, Luyu" w:date="2020-06-18T22:32:00Z">
        <w:r w:rsidR="001C472B">
          <w:t xml:space="preserve">(black stroke: </w:t>
        </w:r>
        <w:proofErr w:type="spellStart"/>
        <w:r w:rsidR="001C472B">
          <w:t>timepoints</w:t>
        </w:r>
        <w:proofErr w:type="spellEnd"/>
        <w:r w:rsidR="001C472B">
          <w:t>).</w:t>
        </w:r>
      </w:ins>
    </w:p>
    <w:p w14:paraId="2BDDCF8A" w14:textId="4D7262C7" w:rsidR="00D41F43" w:rsidRDefault="00D41F43" w:rsidP="008977AC">
      <w:pPr>
        <w:pStyle w:val="IndentTimesNewRoman"/>
        <w:jc w:val="both"/>
        <w:rPr>
          <w:ins w:id="1118" w:author="Liu, Luyu" w:date="2020-06-18T22:42:00Z"/>
        </w:rPr>
      </w:pPr>
      <w:ins w:id="1119" w:author="Liu, Luyu" w:date="2020-06-18T22:45:00Z">
        <w:r>
          <w:t>W</w:t>
        </w:r>
      </w:ins>
      <w:ins w:id="1120" w:author="Liu, Luyu" w:date="2020-06-18T22:44:00Z">
        <w:r>
          <w:t xml:space="preserve">e can </w:t>
        </w:r>
      </w:ins>
      <w:ins w:id="1121" w:author="Liu, Luyu" w:date="2020-06-18T22:52:00Z">
        <w:r w:rsidR="00A103DC">
          <w:t xml:space="preserve">also </w:t>
        </w:r>
      </w:ins>
      <w:ins w:id="1122" w:author="Liu, Luyu" w:date="2020-06-18T22:44:00Z">
        <w:r>
          <w:t xml:space="preserve">observe </w:t>
        </w:r>
      </w:ins>
      <w:ins w:id="1123" w:author="Liu, Luyu" w:date="2020-06-18T22:45:00Z">
        <w:r>
          <w:t xml:space="preserve">interesting spatial patterns at </w:t>
        </w:r>
      </w:ins>
      <w:proofErr w:type="spellStart"/>
      <w:ins w:id="1124" w:author="Liu, Luyu" w:date="2020-06-18T22:43:00Z">
        <w:r>
          <w:t>timepoints</w:t>
        </w:r>
      </w:ins>
      <w:proofErr w:type="spellEnd"/>
      <w:ins w:id="1125" w:author="Liu, Luyu" w:date="2020-06-18T22:57:00Z">
        <w:r w:rsidR="00846CD0">
          <w:t xml:space="preserve"> in </w:t>
        </w:r>
        <w:r w:rsidR="00846CD0">
          <w:fldChar w:fldCharType="begin"/>
        </w:r>
        <w:r w:rsidR="00846CD0">
          <w:instrText xml:space="preserve"> REF _Ref43410446 \h </w:instrText>
        </w:r>
      </w:ins>
      <w:r w:rsidR="00846CD0">
        <w:fldChar w:fldCharType="separate"/>
      </w:r>
      <w:ins w:id="1126" w:author="Liu, Luyu" w:date="2020-06-18T22:57:00Z">
        <w:r w:rsidR="00846CD0">
          <w:t xml:space="preserve">Figure </w:t>
        </w:r>
        <w:r w:rsidR="00846CD0">
          <w:rPr>
            <w:noProof/>
          </w:rPr>
          <w:t>8</w:t>
        </w:r>
        <w:r w:rsidR="00846CD0">
          <w:fldChar w:fldCharType="end"/>
        </w:r>
        <w:r w:rsidR="00846CD0">
          <w:t xml:space="preserve"> and </w:t>
        </w:r>
        <w:r w:rsidR="00846CD0">
          <w:fldChar w:fldCharType="begin"/>
        </w:r>
        <w:r w:rsidR="00846CD0">
          <w:instrText xml:space="preserve"> REF _Ref16256046 \h </w:instrText>
        </w:r>
      </w:ins>
      <w:r w:rsidR="00846CD0">
        <w:fldChar w:fldCharType="separate"/>
      </w:r>
      <w:ins w:id="1127" w:author="Liu, Luyu" w:date="2020-06-18T22:57:00Z">
        <w:r w:rsidR="00846CD0">
          <w:t xml:space="preserve">Figure </w:t>
        </w:r>
        <w:r w:rsidR="00846CD0">
          <w:rPr>
            <w:noProof/>
          </w:rPr>
          <w:t>9</w:t>
        </w:r>
        <w:r w:rsidR="00846CD0">
          <w:fldChar w:fldCharType="end"/>
        </w:r>
      </w:ins>
      <w:ins w:id="1128" w:author="Liu, Luyu" w:date="2020-06-18T22:43:00Z">
        <w:r>
          <w:t xml:space="preserve">, defined as stops where </w:t>
        </w:r>
      </w:ins>
      <w:ins w:id="1129" w:author="Liu, Luyu" w:date="2020-06-18T22:53:00Z">
        <w:r w:rsidR="00A103DC">
          <w:t xml:space="preserve">buses </w:t>
        </w:r>
      </w:ins>
      <w:ins w:id="1130" w:author="Liu, Luyu" w:date="2020-06-18T22:44:00Z">
        <w:r w:rsidR="00A103DC">
          <w:t>try</w:t>
        </w:r>
        <w:r>
          <w:t xml:space="preserve"> to strictly observe </w:t>
        </w:r>
        <w:r w:rsidR="00483E8A">
          <w:t>the scheduled time</w:t>
        </w:r>
        <w:r>
          <w:t xml:space="preserve">table. </w:t>
        </w:r>
      </w:ins>
      <w:ins w:id="1131" w:author="Liu, Luyu" w:date="2020-06-18T22:45:00Z">
        <w:r>
          <w:t xml:space="preserve">For greedy tactic, the </w:t>
        </w:r>
        <w:r>
          <w:lastRenderedPageBreak/>
          <w:t>waiting times</w:t>
        </w:r>
        <w:r w:rsidR="00483E8A">
          <w:t xml:space="preserve"> at </w:t>
        </w:r>
        <w:proofErr w:type="spellStart"/>
        <w:r w:rsidR="00483E8A">
          <w:t>timepoint</w:t>
        </w:r>
        <w:r>
          <w:t>s</w:t>
        </w:r>
        <w:proofErr w:type="spellEnd"/>
        <w:r>
          <w:t xml:space="preserve"> are significantly larger than nearby </w:t>
        </w:r>
      </w:ins>
      <w:ins w:id="1132" w:author="Liu, Luyu" w:date="2020-06-18T22:46:00Z">
        <w:r w:rsidR="00483E8A">
          <w:t>non-</w:t>
        </w:r>
        <w:proofErr w:type="spellStart"/>
        <w:r w:rsidR="00483E8A">
          <w:t>timepoint</w:t>
        </w:r>
        <w:proofErr w:type="spellEnd"/>
        <w:r w:rsidR="00483E8A">
          <w:t xml:space="preserve"> </w:t>
        </w:r>
      </w:ins>
      <w:ins w:id="1133" w:author="Liu, Luyu" w:date="2020-06-18T22:45:00Z">
        <w:r>
          <w:t xml:space="preserve">stops. </w:t>
        </w:r>
      </w:ins>
      <w:ins w:id="1134" w:author="Liu, Luyu" w:date="2020-06-18T22:56:00Z">
        <w:r w:rsidR="002331C7">
          <w:t>D</w:t>
        </w:r>
      </w:ins>
      <w:ins w:id="1135" w:author="Liu, Luyu" w:date="2020-06-18T22:47:00Z">
        <w:r w:rsidR="00483E8A">
          <w:t>ue to strict timetable policy</w:t>
        </w:r>
      </w:ins>
      <w:ins w:id="1136" w:author="Liu, Luyu" w:date="2020-06-18T22:48:00Z">
        <w:r w:rsidR="00483E8A">
          <w:t xml:space="preserve">, bus drivers </w:t>
        </w:r>
      </w:ins>
      <w:ins w:id="1137" w:author="Liu, Luyu" w:date="2020-06-18T22:56:00Z">
        <w:r w:rsidR="002331C7">
          <w:t xml:space="preserve">may </w:t>
        </w:r>
      </w:ins>
      <w:ins w:id="1138" w:author="Liu, Luyu" w:date="2020-06-18T22:48:00Z">
        <w:r w:rsidR="00483E8A">
          <w:t xml:space="preserve">tend to reclaim </w:t>
        </w:r>
      </w:ins>
      <w:ins w:id="1139" w:author="Liu, Luyu" w:date="2020-06-18T22:50:00Z">
        <w:r w:rsidR="00A76812">
          <w:t xml:space="preserve">more </w:t>
        </w:r>
      </w:ins>
      <w:ins w:id="1140" w:author="Liu, Luyu" w:date="2020-06-18T22:48:00Z">
        <w:r w:rsidR="00483E8A">
          <w:t xml:space="preserve">delay before these stops, making </w:t>
        </w:r>
      </w:ins>
      <w:ins w:id="1141" w:author="Liu, Luyu" w:date="2020-06-18T22:50:00Z">
        <w:r w:rsidR="00A76812">
          <w:t xml:space="preserve">greedy tactic users’ </w:t>
        </w:r>
      </w:ins>
      <w:ins w:id="1142" w:author="Liu, Luyu" w:date="2020-06-18T22:48:00Z">
        <w:r w:rsidR="00483E8A">
          <w:t>risk of missing bus larger.</w:t>
        </w:r>
      </w:ins>
      <w:ins w:id="1143" w:author="Liu, Luyu" w:date="2020-06-18T22:50:00Z">
        <w:r w:rsidR="004120D6">
          <w:t xml:space="preserve"> However, the waiting time </w:t>
        </w:r>
      </w:ins>
      <w:ins w:id="1144" w:author="Liu, Luyu" w:date="2020-06-18T22:55:00Z">
        <w:r w:rsidR="00F56B01">
          <w:t xml:space="preserve">for prudent tactic optimal </w:t>
        </w:r>
      </w:ins>
      <w:ins w:id="1145" w:author="Liu, Luyu" w:date="2020-06-18T22:50:00Z">
        <w:r w:rsidR="004120D6">
          <w:t xml:space="preserve">at </w:t>
        </w:r>
      </w:ins>
      <w:proofErr w:type="spellStart"/>
      <w:ins w:id="1146" w:author="Liu, Luyu" w:date="2020-06-18T22:51:00Z">
        <w:r w:rsidR="004120D6">
          <w:t>timepoints</w:t>
        </w:r>
        <w:proofErr w:type="spellEnd"/>
        <w:r w:rsidR="004120D6">
          <w:t xml:space="preserve"> are significantly smaller than nearby non-</w:t>
        </w:r>
        <w:proofErr w:type="spellStart"/>
        <w:r w:rsidR="004120D6">
          <w:t>timepoint</w:t>
        </w:r>
        <w:proofErr w:type="spellEnd"/>
        <w:r w:rsidR="004120D6">
          <w:t xml:space="preserve"> stops, showing the effectiveness of the optimal insurance buffers.</w:t>
        </w:r>
      </w:ins>
    </w:p>
    <w:p w14:paraId="4FCA01AF" w14:textId="2AFEB3ED" w:rsidR="008977AC" w:rsidRPr="00B942D8" w:rsidRDefault="008977AC" w:rsidP="008977AC">
      <w:pPr>
        <w:pStyle w:val="IndentTimesNewRoman"/>
        <w:jc w:val="both"/>
        <w:rPr>
          <w:ins w:id="1147" w:author="Liu, Luyu" w:date="2020-06-18T21:15:00Z"/>
        </w:rPr>
      </w:pPr>
      <w:ins w:id="1148" w:author="Liu, Luyu" w:date="2020-06-18T21:15:00Z">
        <w:r>
          <w:t xml:space="preserve">We also test the transferability of </w:t>
        </w:r>
      </w:ins>
      <w:ins w:id="1149" w:author="Liu, Luyu" w:date="2020-06-18T22:51:00Z">
        <w:r w:rsidR="00FC3268">
          <w:t>the spatial</w:t>
        </w:r>
      </w:ins>
      <w:ins w:id="1150" w:author="Liu, Luyu" w:date="2020-06-18T21:15:00Z">
        <w:r>
          <w:t xml:space="preserve"> </w:t>
        </w:r>
      </w:ins>
      <w:ins w:id="1151" w:author="Liu, Luyu" w:date="2020-06-18T22:51:00Z">
        <w:r w:rsidR="00FC3268">
          <w:t xml:space="preserve">patterns </w:t>
        </w:r>
      </w:ins>
      <w:ins w:id="1152" w:author="Liu, Luyu" w:date="2020-06-18T21:15:00Z">
        <w:r>
          <w:t xml:space="preserve">to other five major routes in the COTA systems in Appendix 5. The results show that these conclusions are transferable to other routes with highly </w:t>
        </w:r>
      </w:ins>
      <w:ins w:id="1153" w:author="Liu, Luyu" w:date="2020-06-18T22:52:00Z">
        <w:r w:rsidR="00DF7BCC">
          <w:t xml:space="preserve">similar </w:t>
        </w:r>
        <w:r w:rsidR="00FC3268">
          <w:t xml:space="preserve">spatial </w:t>
        </w:r>
      </w:ins>
      <w:ins w:id="1154" w:author="Liu, Luyu" w:date="2020-06-18T21:15:00Z">
        <w:r>
          <w:t>patterns.</w:t>
        </w:r>
      </w:ins>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1155" w:author="Liu, Luyu" w:date="2020-06-15T19:57:00Z">
        <w:r w:rsidDel="00A246E6">
          <w:delText xml:space="preserve">  </w:delText>
        </w:r>
      </w:del>
      <w:ins w:id="1156" w:author="Liu, Luyu" w:date="2020-06-15T19:57:00Z">
        <w:r w:rsidR="00A246E6">
          <w:t xml:space="preserve"> </w:t>
        </w:r>
      </w:ins>
    </w:p>
    <w:p w14:paraId="223EE24E" w14:textId="52AC591F" w:rsidR="005A464A" w:rsidRDefault="005A464A" w:rsidP="005A464A">
      <w:pPr>
        <w:pStyle w:val="TimesNewRoman"/>
        <w:jc w:val="both"/>
      </w:pPr>
      <w:r>
        <w:t>We now compare</w:t>
      </w:r>
      <w:r w:rsidRPr="0016636C">
        <w:t xml:space="preserve"> </w:t>
      </w:r>
      <w:r>
        <w:t xml:space="preserve">the </w:t>
      </w:r>
      <w:r w:rsidRPr="0016636C">
        <w:t xml:space="preserve">performance of </w:t>
      </w:r>
      <w:del w:id="1157" w:author="Liu, Luyu" w:date="2020-06-21T14:39:00Z">
        <w:r w:rsidRPr="0016636C" w:rsidDel="00A61F5E">
          <w:delText xml:space="preserve">best non-RTI </w:delText>
        </w:r>
        <w:r w:rsidDel="00A61F5E">
          <w:delText xml:space="preserve">strategy </w:delText>
        </w:r>
        <w:r w:rsidRPr="0016636C" w:rsidDel="00A61F5E">
          <w:delText xml:space="preserve">(ST) and </w:delText>
        </w:r>
      </w:del>
      <w:r w:rsidRPr="0016636C">
        <w:t>b</w:t>
      </w:r>
      <w:r>
        <w:t xml:space="preserve">est RTI strategy (PT) </w:t>
      </w:r>
      <w:ins w:id="1158" w:author="Liu, Luyu" w:date="2020-06-21T14:39:00Z">
        <w:r w:rsidR="00A61F5E">
          <w:t xml:space="preserve">and </w:t>
        </w:r>
        <w:r w:rsidR="00A61F5E" w:rsidRPr="0016636C">
          <w:t xml:space="preserve">best non-RTI </w:t>
        </w:r>
        <w:r w:rsidR="00A61F5E">
          <w:t xml:space="preserve">strategy </w:t>
        </w:r>
        <w:r w:rsidR="00A61F5E" w:rsidRPr="0016636C">
          <w:t xml:space="preserve">(ST) </w:t>
        </w:r>
      </w:ins>
      <w:r>
        <w:t>with respect to space</w:t>
      </w:r>
      <w:ins w:id="1159" w:author="Liu, Luyu" w:date="2020-06-21T14:39:00Z">
        <w:r w:rsidR="00A61F5E">
          <w:t>, which is a</w:t>
        </w:r>
        <w:r w:rsidR="00497A00">
          <w:t xml:space="preserve"> common benchmark adopted by prior research </w:t>
        </w:r>
      </w:ins>
      <w:ins w:id="1160" w:author="Liu, Luyu" w:date="2020-06-21T14:40:00Z">
        <w:r w:rsidR="00497A00">
          <w:fldChar w:fldCharType="begin" w:fldLock="1"/>
        </w:r>
      </w:ins>
      <w:r w:rsidR="008D6C9E">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evaluation","type":"article-journal","volume":"20"},"uris":["http://www.mendeley.com/documents/?uuid=7aaf7662-bad1-44c0-b1d4-43033cefe464"]},{"id":"ITEM-2","itemData":{"DOI":"https://doi.org/10.1016/j.tra.2016.02.004","ISSN":"0965-8564","abstract":"Online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Practice","id":"ITEM-2","issued":{"date-parts":[["2016"]]},"page":"35-55","title":"Evaluating the added-value of online bus arrival prediction schemes","type":"article-journal","volume":"86"},"uris":["http://www.mendeley.com/documents/?uuid=f14f39b0-b077-4603-a998-605a54a0005b"]}],"mendeley":{"formattedCitation":"(Cats and Loutos 2016b, 2016a)","plainTextFormattedCitation":"(Cats and Loutos 2016b, 2016a)","previouslyFormattedCitation":"(Cats and Loutos 2016b, 2016a)"},"properties":{"noteIndex":0},"schema":"https://github.com/citation-style-language/schema/raw/master/csl-citation.json"}</w:instrText>
      </w:r>
      <w:r w:rsidR="00497A00">
        <w:fldChar w:fldCharType="separate"/>
      </w:r>
      <w:r w:rsidR="00497A00" w:rsidRPr="00497A00">
        <w:rPr>
          <w:noProof/>
        </w:rPr>
        <w:t>(Cats and Loutos 2016b, 2016a)</w:t>
      </w:r>
      <w:ins w:id="1161" w:author="Liu, Luyu" w:date="2020-06-21T14:40:00Z">
        <w:r w:rsidR="00497A00">
          <w:fldChar w:fldCharType="end"/>
        </w:r>
      </w:ins>
      <w:r>
        <w:t>.</w:t>
      </w:r>
      <w:del w:id="1162" w:author="Liu, Luyu" w:date="2020-06-15T19:57:00Z">
        <w:r w:rsidRPr="0016636C" w:rsidDel="00A246E6">
          <w:delText xml:space="preserve"> </w:delText>
        </w:r>
        <w:r w:rsidDel="00A246E6">
          <w:delText xml:space="preserve"> </w:delText>
        </w:r>
      </w:del>
      <w:ins w:id="1163" w:author="Liu, Luyu" w:date="2020-06-15T19:57:00Z">
        <w:r w:rsidR="00A246E6">
          <w:t xml:space="preserve"> </w:t>
        </w:r>
      </w:ins>
      <w:r>
        <w:fldChar w:fldCharType="begin"/>
      </w:r>
      <w:r>
        <w:instrText xml:space="preserve"> REF _Ref16255992 \h  \* MERGEFORMAT </w:instrText>
      </w:r>
      <w:r>
        <w:fldChar w:fldCharType="separate"/>
      </w:r>
      <w:ins w:id="1164" w:author="Liu, Luyu" w:date="2020-06-18T23:00:00Z">
        <w:r w:rsidR="00F752DD">
          <w:t xml:space="preserve">Figure </w:t>
        </w:r>
        <w:r w:rsidR="00F752DD">
          <w:rPr>
            <w:noProof/>
          </w:rPr>
          <w:t>10</w:t>
        </w:r>
      </w:ins>
      <w:del w:id="1165" w:author="Liu, Luyu" w:date="2020-06-18T23:00:00Z">
        <w:r w:rsidDel="00F752DD">
          <w:delText xml:space="preserve">Figure </w:delText>
        </w:r>
        <w:r w:rsidDel="00F752DD">
          <w:rPr>
            <w:noProof/>
          </w:rPr>
          <w:delText>16</w:delText>
        </w:r>
      </w:del>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1166" w:author="Liu, Luyu" w:date="2020-06-14T14:13:00Z">
        <w:r w:rsidR="00C80238">
          <w:t xml:space="preserve"> This </w:t>
        </w:r>
      </w:ins>
      <w:ins w:id="1167" w:author="Liu, Luyu" w:date="2020-06-18T23:02:00Z">
        <w:r w:rsidR="00331568">
          <w:t xml:space="preserve">could be </w:t>
        </w:r>
      </w:ins>
      <w:ins w:id="1168" w:author="Liu, Luyu" w:date="2020-06-14T14:13:00Z">
        <w:r w:rsidR="00C80238">
          <w:t xml:space="preserve">because </w:t>
        </w:r>
      </w:ins>
      <w:ins w:id="1169" w:author="Liu, Luyu" w:date="2020-06-14T14:14:00Z">
        <w:r w:rsidR="00C80238">
          <w:t xml:space="preserve">of </w:t>
        </w:r>
      </w:ins>
      <w:ins w:id="1170" w:author="Liu, Luyu" w:date="2020-06-18T23:01:00Z">
        <w:r w:rsidR="00D36004">
          <w:t xml:space="preserve">the relatively stable performance of prudent tactic optimal and </w:t>
        </w:r>
      </w:ins>
      <w:ins w:id="1171" w:author="Liu, Luyu" w:date="2020-06-14T14:13:00Z">
        <w:r w:rsidR="00C80238">
          <w:t>the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ins w:id="1172" w:author="Liu, Luyu" w:date="2020-06-18T23:00:00Z">
        <w:r w:rsidR="00F752DD">
          <w:t>Figure 10</w:t>
        </w:r>
      </w:ins>
      <w:del w:id="1173" w:author="Liu, Luyu" w:date="2020-06-18T23:00:00Z">
        <w:r w:rsidDel="00F752DD">
          <w:delText>Figure 16</w:delText>
        </w:r>
      </w:del>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040784BC" w:rsidR="005A464A" w:rsidRDefault="005A464A" w:rsidP="005A464A">
      <w:pPr>
        <w:pStyle w:val="TimesNewRoman"/>
        <w:jc w:val="center"/>
      </w:pPr>
      <w:bookmarkStart w:id="1174" w:name="_Ref16255992"/>
      <w:commentRangeStart w:id="1175"/>
      <w:r>
        <w:t xml:space="preserve">Figure </w:t>
      </w:r>
      <w:fldSimple w:instr=" SEQ Figure \* ARABIC ">
        <w:r w:rsidR="00F64130">
          <w:rPr>
            <w:noProof/>
          </w:rPr>
          <w:t>9</w:t>
        </w:r>
      </w:fldSimple>
      <w:bookmarkEnd w:id="1174"/>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1175"/>
      <w:r>
        <w:rPr>
          <w:rStyle w:val="CommentReference"/>
          <w:rFonts w:asciiTheme="minorHAnsi" w:hAnsiTheme="minorHAnsi" w:cstheme="minorBidi"/>
        </w:rPr>
        <w:commentReference w:id="1175"/>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2F89A162"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1176" w:author="Liu, Luyu" w:date="2020-06-15T19:57:00Z">
        <w:r w:rsidDel="00A246E6">
          <w:rPr>
            <w:rFonts w:ascii="Times New Roman" w:hAnsi="Times New Roman" w:cs="Times New Roman"/>
            <w:sz w:val="24"/>
            <w:szCs w:val="24"/>
          </w:rPr>
          <w:delText xml:space="preserve">  </w:delText>
        </w:r>
      </w:del>
      <w:ins w:id="117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1178"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1179"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1180"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1181" w:author="Liu, Luyu" w:date="2020-06-13T12:34:00Z">
        <w:r w:rsidDel="00FA6C5B">
          <w:rPr>
            <w:rFonts w:ascii="Times New Roman" w:hAnsi="Times New Roman" w:cs="Times New Roman"/>
            <w:sz w:val="24"/>
            <w:szCs w:val="24"/>
          </w:rPr>
          <w:delText>TPS</w:delText>
        </w:r>
      </w:del>
      <w:ins w:id="1182"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1183" w:author="Liu, Luyu" w:date="2020-06-15T19:57:00Z">
        <w:r w:rsidDel="00A246E6">
          <w:rPr>
            <w:rFonts w:ascii="Times New Roman" w:hAnsi="Times New Roman" w:cs="Times New Roman"/>
            <w:sz w:val="24"/>
            <w:szCs w:val="24"/>
          </w:rPr>
          <w:delText xml:space="preserve">  </w:delText>
        </w:r>
      </w:del>
      <w:ins w:id="118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1185" w:author="Liu, Luyu" w:date="2020-06-15T19:57:00Z">
        <w:r w:rsidDel="00A246E6">
          <w:rPr>
            <w:rFonts w:ascii="Times New Roman" w:hAnsi="Times New Roman" w:cs="Times New Roman"/>
            <w:sz w:val="24"/>
            <w:szCs w:val="24"/>
          </w:rPr>
          <w:delText xml:space="preserve">  </w:delText>
        </w:r>
      </w:del>
      <w:ins w:id="118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1187" w:author="Liu, Luyu" w:date="2020-06-15T19:57:00Z">
        <w:r w:rsidDel="00A246E6">
          <w:rPr>
            <w:rFonts w:ascii="Times New Roman" w:hAnsi="Times New Roman" w:cs="Times New Roman"/>
            <w:sz w:val="24"/>
            <w:szCs w:val="24"/>
          </w:rPr>
          <w:delText xml:space="preserve">  </w:delText>
        </w:r>
      </w:del>
      <w:ins w:id="118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1189"/>
      <w:commentRangeStart w:id="1190"/>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1191" w:author="Liu, Luyu" w:date="2020-06-15T19:57:00Z">
        <w:r w:rsidDel="00A246E6">
          <w:rPr>
            <w:rFonts w:ascii="Times New Roman" w:hAnsi="Times New Roman" w:cs="Times New Roman"/>
            <w:sz w:val="24"/>
            <w:szCs w:val="24"/>
          </w:rPr>
          <w:delText xml:space="preserve">   </w:delText>
        </w:r>
      </w:del>
      <w:ins w:id="119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1193"/>
      <w:commentRangeStart w:id="1194"/>
      <w:r>
        <w:rPr>
          <w:rFonts w:ascii="Times New Roman" w:hAnsi="Times New Roman" w:cs="Times New Roman"/>
          <w:sz w:val="24"/>
          <w:szCs w:val="24"/>
        </w:rPr>
        <w:t>historical data to gauge the veracity of the RTI in reducing waiting time based on spatial and temporal context.</w:t>
      </w:r>
      <w:commentRangeEnd w:id="1193"/>
      <w:r>
        <w:rPr>
          <w:rStyle w:val="CommentReference"/>
        </w:rPr>
        <w:commentReference w:id="1193"/>
      </w:r>
      <w:commentRangeEnd w:id="1194"/>
      <w:r>
        <w:rPr>
          <w:rStyle w:val="CommentReference"/>
        </w:rPr>
        <w:commentReference w:id="1194"/>
      </w:r>
      <w:del w:id="1195" w:author="Liu, Luyu" w:date="2020-06-15T19:57:00Z">
        <w:r w:rsidDel="00A246E6">
          <w:rPr>
            <w:rFonts w:ascii="Times New Roman" w:hAnsi="Times New Roman" w:cs="Times New Roman"/>
            <w:sz w:val="24"/>
            <w:szCs w:val="24"/>
          </w:rPr>
          <w:delText xml:space="preserve">  </w:delText>
        </w:r>
      </w:del>
      <w:ins w:id="119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1197" w:author="Liu, Luyu" w:date="2020-06-13T12:34:00Z">
        <w:r w:rsidDel="00FA6C5B">
          <w:rPr>
            <w:rFonts w:ascii="Times New Roman" w:hAnsi="Times New Roman" w:cs="Times New Roman"/>
            <w:sz w:val="24"/>
            <w:szCs w:val="24"/>
          </w:rPr>
          <w:delText>TPS</w:delText>
        </w:r>
      </w:del>
      <w:ins w:id="1198"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1199" w:author="Liu, Luyu" w:date="2020-06-15T19:57:00Z">
        <w:r w:rsidDel="00A246E6">
          <w:rPr>
            <w:rFonts w:ascii="Times New Roman" w:hAnsi="Times New Roman" w:cs="Times New Roman"/>
            <w:sz w:val="24"/>
            <w:szCs w:val="24"/>
          </w:rPr>
          <w:delText xml:space="preserve">  </w:delText>
        </w:r>
      </w:del>
      <w:ins w:id="120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1201" w:author="Liu, Luyu" w:date="2020-06-15T19:57:00Z">
        <w:r w:rsidDel="00A246E6">
          <w:rPr>
            <w:rFonts w:ascii="Times New Roman" w:hAnsi="Times New Roman" w:cs="Times New Roman"/>
            <w:sz w:val="24"/>
            <w:szCs w:val="24"/>
          </w:rPr>
          <w:delText xml:space="preserve">  </w:delText>
        </w:r>
      </w:del>
      <w:ins w:id="120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1189"/>
      <w:r>
        <w:rPr>
          <w:rStyle w:val="CommentReference"/>
        </w:rPr>
        <w:commentReference w:id="1189"/>
      </w:r>
      <w:commentRangeEnd w:id="1190"/>
      <w:r>
        <w:rPr>
          <w:rStyle w:val="CommentReference"/>
        </w:rPr>
        <w:commentReference w:id="1190"/>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1203" w:author="Liu, Luyu" w:date="2020-06-13T15:20:00Z">
        <w:r w:rsidDel="00BB57AA">
          <w:rPr>
            <w:rFonts w:ascii="Times New Roman" w:hAnsi="Times New Roman" w:cs="Times New Roman"/>
            <w:sz w:val="24"/>
            <w:szCs w:val="24"/>
          </w:rPr>
          <w:delText xml:space="preserve">strathies </w:delText>
        </w:r>
      </w:del>
      <w:ins w:id="1204"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1205" w:author="Liu, Luyu" w:date="2020-06-14T14:28:00Z">
        <w:r w:rsidDel="001F7846">
          <w:rPr>
            <w:rFonts w:ascii="Times New Roman" w:hAnsi="Times New Roman" w:cs="Times New Roman"/>
            <w:sz w:val="24"/>
            <w:szCs w:val="24"/>
          </w:rPr>
          <w:delText xml:space="preserve">   </w:delText>
        </w:r>
      </w:del>
    </w:p>
    <w:p w14:paraId="73F3E03A" w14:textId="5CA5FE5B"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1206" w:author="Liu, Luyu" w:date="2020-06-13T15:16:00Z">
        <w:r w:rsidR="0001558A">
          <w:rPr>
            <w:rFonts w:ascii="Times New Roman" w:hAnsi="Times New Roman" w:cs="Times New Roman"/>
            <w:sz w:val="24"/>
            <w:szCs w:val="24"/>
          </w:rPr>
          <w:t>each trip planning strategy</w:t>
        </w:r>
      </w:ins>
      <w:ins w:id="1207" w:author="Liu, Luyu" w:date="2020-06-13T15:17:00Z">
        <w:r w:rsidR="0001558A">
          <w:rPr>
            <w:rFonts w:ascii="Times New Roman" w:hAnsi="Times New Roman" w:cs="Times New Roman"/>
            <w:sz w:val="24"/>
            <w:szCs w:val="24"/>
          </w:rPr>
          <w:t>’s</w:t>
        </w:r>
      </w:ins>
      <w:ins w:id="1208" w:author="Liu, Luyu" w:date="2020-06-13T15:16:00Z">
        <w:r w:rsidR="0001558A">
          <w:rPr>
            <w:rFonts w:ascii="Times New Roman" w:hAnsi="Times New Roman" w:cs="Times New Roman"/>
            <w:sz w:val="24"/>
            <w:szCs w:val="24"/>
          </w:rPr>
          <w:t xml:space="preserve"> </w:t>
        </w:r>
      </w:ins>
      <w:del w:id="1209"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1210"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1211" w:author="Liu, Luyu" w:date="2020-06-13T15:15:00Z">
        <w:r w:rsidR="00D32CB3">
          <w:rPr>
            <w:rFonts w:ascii="Times New Roman" w:hAnsi="Times New Roman" w:cs="Times New Roman"/>
            <w:sz w:val="24"/>
            <w:szCs w:val="24"/>
          </w:rPr>
          <w:t xml:space="preserve">survey </w:t>
        </w:r>
      </w:ins>
      <w:del w:id="1212"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1213" w:author="Liu, Luyu" w:date="2020-06-13T15:15:00Z">
        <w:r w:rsidR="00D32CB3">
          <w:rPr>
            <w:rFonts w:ascii="Times New Roman" w:hAnsi="Times New Roman" w:cs="Times New Roman"/>
            <w:sz w:val="24"/>
            <w:szCs w:val="24"/>
          </w:rPr>
          <w:t>the users using each trip planning strategy</w:t>
        </w:r>
      </w:ins>
      <w:ins w:id="1214" w:author="Liu, Luyu" w:date="2020-06-13T15:17:00Z">
        <w:r w:rsidR="00BB57AA">
          <w:rPr>
            <w:rFonts w:ascii="Times New Roman" w:hAnsi="Times New Roman" w:cs="Times New Roman"/>
            <w:sz w:val="24"/>
            <w:szCs w:val="24"/>
          </w:rPr>
          <w:t xml:space="preserve"> among all users</w:t>
        </w:r>
      </w:ins>
      <w:del w:id="1215"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1216" w:author="Liu, Luyu" w:date="2020-06-13T17:09:00Z">
        <w:r w:rsidR="007C3594">
          <w:rPr>
            <w:rFonts w:ascii="Times New Roman" w:hAnsi="Times New Roman" w:cs="Times New Roman"/>
            <w:noProof/>
            <w:sz w:val="24"/>
            <w:szCs w:val="24"/>
          </w:rPr>
          <w:t xml:space="preserve"> </w:t>
        </w:r>
      </w:ins>
      <w:del w:id="1217"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1218"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1219" w:author="Liu, Luyu" w:date="2020-06-13T15:18:00Z">
        <w:r w:rsidDel="00BB57AA">
          <w:rPr>
            <w:rFonts w:ascii="Times New Roman" w:hAnsi="Times New Roman" w:cs="Times New Roman"/>
            <w:noProof/>
            <w:sz w:val="24"/>
            <w:szCs w:val="24"/>
          </w:rPr>
          <w:delText xml:space="preserve"> </w:delText>
        </w:r>
      </w:del>
      <w:ins w:id="1220"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1221" w:author="Liu, Luyu" w:date="2020-06-13T15:25:00Z">
        <w:r w:rsidR="00687CCC">
          <w:rPr>
            <w:rFonts w:ascii="Times New Roman" w:hAnsi="Times New Roman" w:cs="Times New Roman"/>
            <w:noProof/>
            <w:sz w:val="24"/>
            <w:szCs w:val="24"/>
          </w:rPr>
          <w:t>. This include</w:t>
        </w:r>
      </w:ins>
      <w:ins w:id="1222" w:author="Liu, Luyu" w:date="2020-06-13T15:29:00Z">
        <w:r w:rsidR="00687CCC">
          <w:rPr>
            <w:rFonts w:ascii="Times New Roman" w:hAnsi="Times New Roman" w:cs="Times New Roman"/>
            <w:noProof/>
            <w:sz w:val="24"/>
            <w:szCs w:val="24"/>
          </w:rPr>
          <w:t>s</w:t>
        </w:r>
      </w:ins>
      <w:ins w:id="1223" w:author="Liu, Luyu" w:date="2020-06-13T15:25:00Z">
        <w:r w:rsidR="00687CCC">
          <w:rPr>
            <w:rFonts w:ascii="Times New Roman" w:hAnsi="Times New Roman" w:cs="Times New Roman"/>
            <w:noProof/>
            <w:sz w:val="24"/>
            <w:szCs w:val="24"/>
          </w:rPr>
          <w:t xml:space="preserve"> but </w:t>
        </w:r>
      </w:ins>
      <w:ins w:id="1224" w:author="Liu, Luyu" w:date="2020-06-13T15:26:00Z">
        <w:r w:rsidR="00687CCC">
          <w:rPr>
            <w:rFonts w:ascii="Times New Roman" w:hAnsi="Times New Roman" w:cs="Times New Roman"/>
            <w:noProof/>
            <w:sz w:val="24"/>
            <w:szCs w:val="24"/>
          </w:rPr>
          <w:t xml:space="preserve">is </w:t>
        </w:r>
      </w:ins>
      <w:ins w:id="1225" w:author="Liu, Luyu" w:date="2020-06-13T15:25:00Z">
        <w:r w:rsidR="00687CCC">
          <w:rPr>
            <w:rFonts w:ascii="Times New Roman" w:hAnsi="Times New Roman" w:cs="Times New Roman"/>
            <w:noProof/>
            <w:sz w:val="24"/>
            <w:szCs w:val="24"/>
          </w:rPr>
          <w:t xml:space="preserve">not limit to the distribution of actual inssurance buffer and actual </w:t>
        </w:r>
      </w:ins>
      <w:ins w:id="1226" w:author="Liu, Luyu" w:date="2020-06-13T15:27:00Z">
        <w:r w:rsidR="00687CCC">
          <w:rPr>
            <w:rFonts w:ascii="Times New Roman" w:hAnsi="Times New Roman" w:cs="Times New Roman"/>
            <w:noProof/>
            <w:sz w:val="24"/>
            <w:szCs w:val="24"/>
          </w:rPr>
          <w:t>waiting time</w:t>
        </w:r>
      </w:ins>
      <w:ins w:id="1227" w:author="Liu, Luyu" w:date="2020-06-13T15:28:00Z">
        <w:r w:rsidR="00687CCC">
          <w:rPr>
            <w:rFonts w:ascii="Times New Roman" w:hAnsi="Times New Roman" w:cs="Times New Roman"/>
            <w:noProof/>
            <w:sz w:val="24"/>
            <w:szCs w:val="24"/>
          </w:rPr>
          <w:t>.</w:t>
        </w:r>
      </w:ins>
      <w:ins w:id="1228" w:author="Liu, Luyu" w:date="2020-06-13T15:33:00Z">
        <w:r w:rsidR="00067856">
          <w:rPr>
            <w:rFonts w:ascii="Times New Roman" w:hAnsi="Times New Roman" w:cs="Times New Roman"/>
            <w:noProof/>
            <w:sz w:val="24"/>
            <w:szCs w:val="24"/>
          </w:rPr>
          <w:t xml:space="preserve"> The progress on these issues will</w:t>
        </w:r>
      </w:ins>
      <w:del w:id="1229" w:author="Liu, Luyu" w:date="2020-06-13T15:28:00Z">
        <w:r w:rsidDel="00687CCC">
          <w:rPr>
            <w:rFonts w:ascii="Times New Roman" w:hAnsi="Times New Roman" w:cs="Times New Roman"/>
            <w:noProof/>
            <w:sz w:val="24"/>
            <w:szCs w:val="24"/>
          </w:rPr>
          <w:delText xml:space="preserve"> so</w:delText>
        </w:r>
      </w:del>
      <w:del w:id="1230" w:author="Liu, Luyu" w:date="2020-06-13T15:33:00Z">
        <w:r w:rsidDel="00067856">
          <w:rPr>
            <w:rFonts w:ascii="Times New Roman" w:hAnsi="Times New Roman" w:cs="Times New Roman"/>
            <w:noProof/>
            <w:sz w:val="24"/>
            <w:szCs w:val="24"/>
          </w:rPr>
          <w:delText xml:space="preserve"> </w:delText>
        </w:r>
      </w:del>
      <w:ins w:id="1231" w:author="Liu, Luyu" w:date="2020-06-13T15:29:00Z">
        <w:r w:rsidR="00067856">
          <w:rPr>
            <w:rFonts w:ascii="Times New Roman" w:hAnsi="Times New Roman" w:cs="Times New Roman"/>
            <w:noProof/>
            <w:sz w:val="24"/>
            <w:szCs w:val="24"/>
          </w:rPr>
          <w:t xml:space="preserve"> help </w:t>
        </w:r>
      </w:ins>
      <w:ins w:id="1232" w:author="Liu, Luyu" w:date="2020-06-13T15:34:00Z">
        <w:r w:rsidR="004D36B5">
          <w:rPr>
            <w:rFonts w:ascii="Times New Roman" w:hAnsi="Times New Roman" w:cs="Times New Roman"/>
            <w:noProof/>
            <w:sz w:val="24"/>
            <w:szCs w:val="24"/>
          </w:rPr>
          <w:t xml:space="preserve">to </w:t>
        </w:r>
      </w:ins>
      <w:ins w:id="1233" w:author="Liu, Luyu" w:date="2020-06-13T15:29:00Z">
        <w:r w:rsidR="00067856">
          <w:rPr>
            <w:rFonts w:ascii="Times New Roman" w:hAnsi="Times New Roman" w:cs="Times New Roman"/>
            <w:noProof/>
            <w:sz w:val="24"/>
            <w:szCs w:val="24"/>
          </w:rPr>
          <w:t>understand</w:t>
        </w:r>
      </w:ins>
      <w:ins w:id="1234" w:author="Liu, Luyu" w:date="2020-06-13T15:28:00Z">
        <w:r w:rsidR="00687CCC">
          <w:rPr>
            <w:rFonts w:ascii="Times New Roman" w:hAnsi="Times New Roman" w:cs="Times New Roman"/>
            <w:noProof/>
            <w:sz w:val="24"/>
            <w:szCs w:val="24"/>
          </w:rPr>
          <w:t xml:space="preserve"> </w:t>
        </w:r>
      </w:ins>
      <w:del w:id="1235"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1236"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1237" w:author="Liu, Luyu" w:date="2020-06-13T17:09:00Z">
        <w:r w:rsidR="007C3594">
          <w:rPr>
            <w:rFonts w:ascii="Times New Roman" w:hAnsi="Times New Roman" w:cs="Times New Roman"/>
            <w:noProof/>
            <w:sz w:val="24"/>
            <w:szCs w:val="24"/>
          </w:rPr>
          <w:t xml:space="preserve"> Meanwhile, we also encourage future studies to expand the </w:t>
        </w:r>
      </w:ins>
      <w:ins w:id="1238" w:author="Liu, Luyu" w:date="2020-06-13T17:10:00Z">
        <w:r w:rsidR="007C3594">
          <w:rPr>
            <w:rFonts w:ascii="Times New Roman" w:hAnsi="Times New Roman" w:cs="Times New Roman"/>
            <w:noProof/>
            <w:sz w:val="24"/>
            <w:szCs w:val="24"/>
          </w:rPr>
          <w:t>methods to more transit systems</w:t>
        </w:r>
      </w:ins>
      <w:ins w:id="1239" w:author="Liu, Luyu" w:date="2020-06-14T14:35:00Z">
        <w:r w:rsidR="001F7846">
          <w:rPr>
            <w:rFonts w:ascii="Times New Roman" w:hAnsi="Times New Roman" w:cs="Times New Roman"/>
            <w:noProof/>
            <w:sz w:val="24"/>
            <w:szCs w:val="24"/>
          </w:rPr>
          <w:t xml:space="preserve"> </w:t>
        </w:r>
      </w:ins>
      <w:ins w:id="1240" w:author="Liu, Luyu" w:date="2020-06-22T17:30:00Z">
        <w:r w:rsidR="004400AC">
          <w:rPr>
            <w:rFonts w:ascii="Times New Roman" w:hAnsi="Times New Roman" w:cs="Times New Roman"/>
            <w:noProof/>
            <w:sz w:val="24"/>
            <w:szCs w:val="24"/>
          </w:rPr>
          <w:t xml:space="preserve">with different headway and update interval </w:t>
        </w:r>
      </w:ins>
      <w:ins w:id="1241" w:author="Liu, Luyu" w:date="2020-06-14T14:35:00Z">
        <w:r w:rsidR="001F7846">
          <w:rPr>
            <w:rFonts w:ascii="Times New Roman" w:hAnsi="Times New Roman" w:cs="Times New Roman"/>
            <w:noProof/>
            <w:sz w:val="24"/>
            <w:szCs w:val="24"/>
          </w:rPr>
          <w:t>to test the transferability of the conclusion</w:t>
        </w:r>
      </w:ins>
      <w:ins w:id="1242" w:author="Liu, Luyu" w:date="2020-06-14T14:36:00Z">
        <w:r w:rsidR="001F7846">
          <w:rPr>
            <w:rFonts w:ascii="Times New Roman" w:hAnsi="Times New Roman" w:cs="Times New Roman"/>
            <w:noProof/>
            <w:sz w:val="24"/>
            <w:szCs w:val="24"/>
          </w:rPr>
          <w:t>s</w:t>
        </w:r>
      </w:ins>
      <w:ins w:id="1243" w:author="Liu, Luyu" w:date="2020-06-14T14:35:00Z">
        <w:r w:rsidR="001F7846">
          <w:rPr>
            <w:rFonts w:ascii="Times New Roman" w:hAnsi="Times New Roman" w:cs="Times New Roman"/>
            <w:noProof/>
            <w:sz w:val="24"/>
            <w:szCs w:val="24"/>
          </w:rPr>
          <w:t xml:space="preserve"> </w:t>
        </w:r>
      </w:ins>
      <w:ins w:id="1244" w:author="Liu, Luyu" w:date="2020-06-14T14:37:00Z">
        <w:r w:rsidR="00B1253D">
          <w:rPr>
            <w:rFonts w:ascii="Times New Roman" w:hAnsi="Times New Roman" w:cs="Times New Roman"/>
            <w:noProof/>
            <w:sz w:val="24"/>
            <w:szCs w:val="24"/>
          </w:rPr>
          <w:t>drawn from</w:t>
        </w:r>
      </w:ins>
      <w:ins w:id="1245" w:author="Liu, Luyu" w:date="2020-06-14T14:39:00Z">
        <w:r w:rsidR="00B1253D">
          <w:rPr>
            <w:rFonts w:ascii="Times New Roman" w:hAnsi="Times New Roman" w:cs="Times New Roman"/>
            <w:noProof/>
            <w:sz w:val="24"/>
            <w:szCs w:val="24"/>
          </w:rPr>
          <w:t xml:space="preserve"> the</w:t>
        </w:r>
      </w:ins>
      <w:ins w:id="1246" w:author="Liu, Luyu" w:date="2020-06-14T14:37:00Z">
        <w:r w:rsidR="00B1253D">
          <w:rPr>
            <w:rFonts w:ascii="Times New Roman" w:hAnsi="Times New Roman" w:cs="Times New Roman"/>
            <w:noProof/>
            <w:sz w:val="24"/>
            <w:szCs w:val="24"/>
          </w:rPr>
          <w:t xml:space="preserve"> COTA system. </w:t>
        </w:r>
      </w:ins>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lastRenderedPageBreak/>
        <w:t>Reference:</w:t>
      </w:r>
    </w:p>
    <w:commentRangeStart w:id="1247"/>
    <w:p w14:paraId="62D9FD40" w14:textId="484EBD51" w:rsidR="004400AC" w:rsidRPr="004400AC" w:rsidRDefault="005A464A"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400AC" w:rsidRPr="004400AC">
        <w:rPr>
          <w:rFonts w:ascii="Times New Roman" w:hAnsi="Times New Roman" w:cs="Times New Roman"/>
          <w:noProof/>
          <w:sz w:val="24"/>
          <w:szCs w:val="24"/>
        </w:rPr>
        <w:t xml:space="preserve">Algers, Staffan, Stein Hansen, and Goran Tegner. 1975. “Role of Waiting Time, Comfort, and Convenience in Modal Choice for Work Trip.” </w:t>
      </w:r>
      <w:r w:rsidR="004400AC" w:rsidRPr="004400AC">
        <w:rPr>
          <w:rFonts w:ascii="Times New Roman" w:hAnsi="Times New Roman" w:cs="Times New Roman"/>
          <w:i/>
          <w:iCs/>
          <w:noProof/>
          <w:sz w:val="24"/>
          <w:szCs w:val="24"/>
        </w:rPr>
        <w:t>Transportation Research Record</w:t>
      </w:r>
      <w:r w:rsidR="004400AC" w:rsidRPr="004400AC">
        <w:rPr>
          <w:rFonts w:ascii="Times New Roman" w:hAnsi="Times New Roman" w:cs="Times New Roman"/>
          <w:noProof/>
          <w:sz w:val="24"/>
          <w:szCs w:val="24"/>
        </w:rPr>
        <w:t xml:space="preserve"> 534(534): 38–51.</w:t>
      </w:r>
    </w:p>
    <w:p w14:paraId="5FD576DC"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Bowman, Larry A., and Mark A. Turnquist. 1981. “Service Frequency, Schedule Reliability and Passenger Wait Times at Transit Stops.” </w:t>
      </w:r>
      <w:r w:rsidRPr="004400AC">
        <w:rPr>
          <w:rFonts w:ascii="Times New Roman" w:hAnsi="Times New Roman" w:cs="Times New Roman"/>
          <w:i/>
          <w:iCs/>
          <w:noProof/>
          <w:sz w:val="24"/>
          <w:szCs w:val="24"/>
        </w:rPr>
        <w:t>Transportation Research Part A: General</w:t>
      </w:r>
      <w:r w:rsidRPr="004400AC">
        <w:rPr>
          <w:rFonts w:ascii="Times New Roman" w:hAnsi="Times New Roman" w:cs="Times New Roman"/>
          <w:noProof/>
          <w:sz w:val="24"/>
          <w:szCs w:val="24"/>
        </w:rPr>
        <w:t xml:space="preserve"> 15(6): 465–71.</w:t>
      </w:r>
    </w:p>
    <w:p w14:paraId="1B3DC45E"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Brakewood, Candace et al. 2015. “An Analysis of Commuter Rail Real-Time Information in Boston.” </w:t>
      </w:r>
      <w:r w:rsidRPr="004400AC">
        <w:rPr>
          <w:rFonts w:ascii="Times New Roman" w:hAnsi="Times New Roman" w:cs="Times New Roman"/>
          <w:i/>
          <w:iCs/>
          <w:noProof/>
          <w:sz w:val="24"/>
          <w:szCs w:val="24"/>
        </w:rPr>
        <w:t>Journal of Public Transportation</w:t>
      </w:r>
      <w:r w:rsidRPr="004400AC">
        <w:rPr>
          <w:rFonts w:ascii="Times New Roman" w:hAnsi="Times New Roman" w:cs="Times New Roman"/>
          <w:noProof/>
          <w:sz w:val="24"/>
          <w:szCs w:val="24"/>
        </w:rPr>
        <w:t xml:space="preserve"> 18(1): 1–20.</w:t>
      </w:r>
    </w:p>
    <w:p w14:paraId="2BA319F3"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4400AC">
        <w:rPr>
          <w:rFonts w:ascii="Times New Roman" w:hAnsi="Times New Roman" w:cs="Times New Roman"/>
          <w:i/>
          <w:iCs/>
          <w:noProof/>
          <w:sz w:val="24"/>
          <w:szCs w:val="24"/>
        </w:rPr>
        <w:t>Transportation Research Part A: Policy and Practice</w:t>
      </w:r>
      <w:r w:rsidRPr="004400AC">
        <w:rPr>
          <w:rFonts w:ascii="Times New Roman" w:hAnsi="Times New Roman" w:cs="Times New Roman"/>
          <w:noProof/>
          <w:sz w:val="24"/>
          <w:szCs w:val="24"/>
        </w:rPr>
        <w:t xml:space="preserve"> 69: 409–22.</w:t>
      </w:r>
    </w:p>
    <w:p w14:paraId="2B2743EA"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Brakewood, Candace, and Kari Watkins. 2019. “A Literature Review of the Passenger Benefits of Real-Time Transit Information.” </w:t>
      </w:r>
      <w:r w:rsidRPr="004400AC">
        <w:rPr>
          <w:rFonts w:ascii="Times New Roman" w:hAnsi="Times New Roman" w:cs="Times New Roman"/>
          <w:i/>
          <w:iCs/>
          <w:noProof/>
          <w:sz w:val="24"/>
          <w:szCs w:val="24"/>
        </w:rPr>
        <w:t>Transport Reviews</w:t>
      </w:r>
      <w:r w:rsidRPr="004400AC">
        <w:rPr>
          <w:rFonts w:ascii="Times New Roman" w:hAnsi="Times New Roman" w:cs="Times New Roman"/>
          <w:noProof/>
          <w:sz w:val="24"/>
          <w:szCs w:val="24"/>
        </w:rPr>
        <w:t xml:space="preserve"> 39(3): 327–56.</w:t>
      </w:r>
    </w:p>
    <w:p w14:paraId="1C652A2C"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Cabannes, Theophile et al. 2018. “Measuring Regret in Routing: Assessing the Impact of Increased App Usage.” In </w:t>
      </w:r>
      <w:r w:rsidRPr="004400AC">
        <w:rPr>
          <w:rFonts w:ascii="Times New Roman" w:hAnsi="Times New Roman" w:cs="Times New Roman"/>
          <w:i/>
          <w:iCs/>
          <w:noProof/>
          <w:sz w:val="24"/>
          <w:szCs w:val="24"/>
        </w:rPr>
        <w:t>IEEE Conference on Intelligent Transportation Systems, Proceedings, ITSC</w:t>
      </w:r>
      <w:r w:rsidRPr="004400AC">
        <w:rPr>
          <w:rFonts w:ascii="Times New Roman" w:hAnsi="Times New Roman" w:cs="Times New Roman"/>
          <w:noProof/>
          <w:sz w:val="24"/>
          <w:szCs w:val="24"/>
        </w:rPr>
        <w:t>, IEEE, 2589–94.</w:t>
      </w:r>
    </w:p>
    <w:p w14:paraId="700F9C5E"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Cats, Oded. 2019. “Determinants of Bus Riding Time Deviations: Relationship between Driving Patterns and Transit Performance.” </w:t>
      </w:r>
      <w:r w:rsidRPr="004400AC">
        <w:rPr>
          <w:rFonts w:ascii="Times New Roman" w:hAnsi="Times New Roman" w:cs="Times New Roman"/>
          <w:i/>
          <w:iCs/>
          <w:noProof/>
          <w:sz w:val="24"/>
          <w:szCs w:val="24"/>
        </w:rPr>
        <w:t>Journal of Transportation Engineering, Part A: Systems</w:t>
      </w:r>
      <w:r w:rsidRPr="004400AC">
        <w:rPr>
          <w:rFonts w:ascii="Times New Roman" w:hAnsi="Times New Roman" w:cs="Times New Roman"/>
          <w:noProof/>
          <w:sz w:val="24"/>
          <w:szCs w:val="24"/>
        </w:rPr>
        <w:t xml:space="preserve"> 145(1): 4018078.</w:t>
      </w:r>
    </w:p>
    <w:p w14:paraId="21EEBFCE"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4400AC">
        <w:rPr>
          <w:rFonts w:ascii="Times New Roman" w:hAnsi="Times New Roman" w:cs="Times New Roman"/>
          <w:i/>
          <w:iCs/>
          <w:noProof/>
          <w:sz w:val="24"/>
          <w:szCs w:val="24"/>
        </w:rPr>
        <w:t>EURO Journal on Transportation and Logistics</w:t>
      </w:r>
      <w:r w:rsidRPr="004400AC">
        <w:rPr>
          <w:rFonts w:ascii="Times New Roman" w:hAnsi="Times New Roman" w:cs="Times New Roman"/>
          <w:noProof/>
          <w:sz w:val="24"/>
          <w:szCs w:val="24"/>
        </w:rPr>
        <w:t xml:space="preserve"> 6(3): 247–70.</w:t>
      </w:r>
    </w:p>
    <w:p w14:paraId="5F410CD6"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Cats, Oded, and Gerasimos Loutos. 2016a. “Evaluating the Added-Value of Online Bus Arrival Prediction Schemes.” </w:t>
      </w:r>
      <w:r w:rsidRPr="004400AC">
        <w:rPr>
          <w:rFonts w:ascii="Times New Roman" w:hAnsi="Times New Roman" w:cs="Times New Roman"/>
          <w:i/>
          <w:iCs/>
          <w:noProof/>
          <w:sz w:val="24"/>
          <w:szCs w:val="24"/>
        </w:rPr>
        <w:t>Transportation Research Part A: Policy and Practice</w:t>
      </w:r>
      <w:r w:rsidRPr="004400AC">
        <w:rPr>
          <w:rFonts w:ascii="Times New Roman" w:hAnsi="Times New Roman" w:cs="Times New Roman"/>
          <w:noProof/>
          <w:sz w:val="24"/>
          <w:szCs w:val="24"/>
        </w:rPr>
        <w:t xml:space="preserve"> 86: 35–55. http://www.sciencedirect.com/science/article/pii/S0965856415300124.</w:t>
      </w:r>
    </w:p>
    <w:p w14:paraId="5D966720"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 2016b. “Real-Time Bus Arrival Information System: An Empirical Evaluation.” </w:t>
      </w:r>
      <w:r w:rsidRPr="004400AC">
        <w:rPr>
          <w:rFonts w:ascii="Times New Roman" w:hAnsi="Times New Roman" w:cs="Times New Roman"/>
          <w:i/>
          <w:iCs/>
          <w:noProof/>
          <w:sz w:val="24"/>
          <w:szCs w:val="24"/>
        </w:rPr>
        <w:t>Journal of Intelligent Transportation Systems</w:t>
      </w:r>
      <w:r w:rsidRPr="004400AC">
        <w:rPr>
          <w:rFonts w:ascii="Times New Roman" w:hAnsi="Times New Roman" w:cs="Times New Roman"/>
          <w:noProof/>
          <w:sz w:val="24"/>
          <w:szCs w:val="24"/>
        </w:rPr>
        <w:t xml:space="preserve"> 20(2): 138–51.</w:t>
      </w:r>
    </w:p>
    <w:p w14:paraId="6DFF1A5A"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4400AC">
        <w:rPr>
          <w:rFonts w:ascii="Times New Roman" w:hAnsi="Times New Roman" w:cs="Times New Roman"/>
          <w:i/>
          <w:iCs/>
          <w:noProof/>
          <w:sz w:val="24"/>
          <w:szCs w:val="24"/>
        </w:rPr>
        <w:t>Transportation Research Record</w:t>
      </w:r>
      <w:r w:rsidRPr="004400AC">
        <w:rPr>
          <w:rFonts w:ascii="Times New Roman" w:hAnsi="Times New Roman" w:cs="Times New Roman"/>
          <w:noProof/>
          <w:sz w:val="24"/>
          <w:szCs w:val="24"/>
        </w:rPr>
        <w:t xml:space="preserve"> 2419(1): 1–10.</w:t>
      </w:r>
    </w:p>
    <w:p w14:paraId="6EA2E5D4"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COTA. 2013. “C. E. Main.” </w:t>
      </w:r>
      <w:r w:rsidRPr="004400AC">
        <w:rPr>
          <w:rFonts w:ascii="Times New Roman" w:hAnsi="Times New Roman" w:cs="Times New Roman"/>
          <w:i/>
          <w:iCs/>
          <w:noProof/>
          <w:sz w:val="24"/>
          <w:szCs w:val="24"/>
        </w:rPr>
        <w:t>Veterinary Record</w:t>
      </w:r>
      <w:r w:rsidRPr="004400AC">
        <w:rPr>
          <w:rFonts w:ascii="Times New Roman" w:hAnsi="Times New Roman" w:cs="Times New Roman"/>
          <w:noProof/>
          <w:sz w:val="24"/>
          <w:szCs w:val="24"/>
        </w:rPr>
        <w:t xml:space="preserve"> 172(5): 134.1-134.</w:t>
      </w:r>
    </w:p>
    <w:p w14:paraId="7A57EF06"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2019. “How Does COTA Measure On-Time Performance?” https://www.cota.com/policies/on-time-performance/ (February 5, 2019).</w:t>
      </w:r>
    </w:p>
    <w:p w14:paraId="1A79A082"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470F6149"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El-Geneidy, Ahmed M, James G Strathman, Thomas J Kimpel, and David T Crout. 2006. </w:t>
      </w:r>
      <w:r w:rsidRPr="004400AC">
        <w:rPr>
          <w:rFonts w:ascii="Times New Roman" w:hAnsi="Times New Roman" w:cs="Times New Roman"/>
          <w:noProof/>
          <w:sz w:val="24"/>
          <w:szCs w:val="24"/>
        </w:rPr>
        <w:lastRenderedPageBreak/>
        <w:t xml:space="preserve">“Effects of Bus Stop Consolidation on Passenger Activity and Transit Operations.” </w:t>
      </w:r>
      <w:r w:rsidRPr="004400AC">
        <w:rPr>
          <w:rFonts w:ascii="Times New Roman" w:hAnsi="Times New Roman" w:cs="Times New Roman"/>
          <w:i/>
          <w:iCs/>
          <w:noProof/>
          <w:sz w:val="24"/>
          <w:szCs w:val="24"/>
        </w:rPr>
        <w:t>Transportation Research Record</w:t>
      </w:r>
      <w:r w:rsidRPr="004400AC">
        <w:rPr>
          <w:rFonts w:ascii="Times New Roman" w:hAnsi="Times New Roman" w:cs="Times New Roman"/>
          <w:noProof/>
          <w:sz w:val="24"/>
          <w:szCs w:val="24"/>
        </w:rPr>
        <w:t xml:space="preserve"> 1971(1): 32–41.</w:t>
      </w:r>
    </w:p>
    <w:p w14:paraId="341400FE"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El‐Geneidy, Ahmed M, Jessica Horning, and Kevin J Krizek. 2011. “Analyzing Transit Service Reliability Using Detailed Data from Automatic Vehicular Locator Systems.” </w:t>
      </w:r>
      <w:r w:rsidRPr="004400AC">
        <w:rPr>
          <w:rFonts w:ascii="Times New Roman" w:hAnsi="Times New Roman" w:cs="Times New Roman"/>
          <w:i/>
          <w:iCs/>
          <w:noProof/>
          <w:sz w:val="24"/>
          <w:szCs w:val="24"/>
        </w:rPr>
        <w:t>Journal of Advanced Transportation</w:t>
      </w:r>
      <w:r w:rsidRPr="004400AC">
        <w:rPr>
          <w:rFonts w:ascii="Times New Roman" w:hAnsi="Times New Roman" w:cs="Times New Roman"/>
          <w:noProof/>
          <w:sz w:val="24"/>
          <w:szCs w:val="24"/>
        </w:rPr>
        <w:t xml:space="preserve"> 45(1): 66–79.</w:t>
      </w:r>
    </w:p>
    <w:p w14:paraId="7E76D115"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4400AC">
        <w:rPr>
          <w:rFonts w:ascii="Times New Roman" w:hAnsi="Times New Roman" w:cs="Times New Roman"/>
          <w:i/>
          <w:iCs/>
          <w:noProof/>
          <w:sz w:val="24"/>
          <w:szCs w:val="24"/>
        </w:rPr>
        <w:t>Conference on Human Factors in Computing Systems - Proceedings</w:t>
      </w:r>
      <w:r w:rsidRPr="004400AC">
        <w:rPr>
          <w:rFonts w:ascii="Times New Roman" w:hAnsi="Times New Roman" w:cs="Times New Roman"/>
          <w:noProof/>
          <w:sz w:val="24"/>
          <w:szCs w:val="24"/>
        </w:rPr>
        <w:t>, ACM, 1807–16.</w:t>
      </w:r>
    </w:p>
    <w:p w14:paraId="2F401767"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Firmani, Donatella, Massimo Mecella, Monica Scannapieco, and Carlo Batini. 2016. “On the Meaningfulness of ‘Big Data Quality.’” </w:t>
      </w:r>
      <w:r w:rsidRPr="004400AC">
        <w:rPr>
          <w:rFonts w:ascii="Times New Roman" w:hAnsi="Times New Roman" w:cs="Times New Roman"/>
          <w:i/>
          <w:iCs/>
          <w:noProof/>
          <w:sz w:val="24"/>
          <w:szCs w:val="24"/>
        </w:rPr>
        <w:t>Data Science and Engineering</w:t>
      </w:r>
      <w:r w:rsidRPr="004400AC">
        <w:rPr>
          <w:rFonts w:ascii="Times New Roman" w:hAnsi="Times New Roman" w:cs="Times New Roman"/>
          <w:noProof/>
          <w:sz w:val="24"/>
          <w:szCs w:val="24"/>
        </w:rPr>
        <w:t xml:space="preserve"> 1(1): 6–20.</w:t>
      </w:r>
    </w:p>
    <w:p w14:paraId="48CE9F29"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Fries, Ryan N., Anne E. Dunning, and Mashrur A. Chowdhury. 2011. “University Traveler Value of Potential Real-Time Transit Information.” </w:t>
      </w:r>
      <w:r w:rsidRPr="004400AC">
        <w:rPr>
          <w:rFonts w:ascii="Times New Roman" w:hAnsi="Times New Roman" w:cs="Times New Roman"/>
          <w:i/>
          <w:iCs/>
          <w:noProof/>
          <w:sz w:val="24"/>
          <w:szCs w:val="24"/>
        </w:rPr>
        <w:t>Journal of Public Transportation</w:t>
      </w:r>
      <w:r w:rsidRPr="004400AC">
        <w:rPr>
          <w:rFonts w:ascii="Times New Roman" w:hAnsi="Times New Roman" w:cs="Times New Roman"/>
          <w:noProof/>
          <w:sz w:val="24"/>
          <w:szCs w:val="24"/>
        </w:rPr>
        <w:t xml:space="preserve"> 14(2): 29–50.</w:t>
      </w:r>
    </w:p>
    <w:p w14:paraId="39BCD271"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Furth, Peter G, and Theo H J Muller. 2006. “Service Reliability and Hidden Waiting Time: Insights from Automatic Vehicle Location Data.” </w:t>
      </w:r>
      <w:r w:rsidRPr="004400AC">
        <w:rPr>
          <w:rFonts w:ascii="Times New Roman" w:hAnsi="Times New Roman" w:cs="Times New Roman"/>
          <w:i/>
          <w:iCs/>
          <w:noProof/>
          <w:sz w:val="24"/>
          <w:szCs w:val="24"/>
        </w:rPr>
        <w:t>Transportation Research Record</w:t>
      </w:r>
      <w:r w:rsidRPr="004400AC">
        <w:rPr>
          <w:rFonts w:ascii="Times New Roman" w:hAnsi="Times New Roman" w:cs="Times New Roman"/>
          <w:noProof/>
          <w:sz w:val="24"/>
          <w:szCs w:val="24"/>
        </w:rPr>
        <w:t xml:space="preserve"> 1955(1): 79–87.</w:t>
      </w:r>
    </w:p>
    <w:p w14:paraId="1BE21E22"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Gkioulou, Zafeira. 2013. “Evaluating the Impact of Waiting Time Uncertainty on Passengers´ Decisions.”</w:t>
      </w:r>
    </w:p>
    <w:p w14:paraId="4CAAB31A"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Google Developers. 2018. “Trip Updates.” https://developers.google.com/transit/gtfs-realtime/guides/trip-updates (April 8, 2019).</w:t>
      </w:r>
    </w:p>
    <w:p w14:paraId="4BA5C17D"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Liu, Luyu, and Harvey J Miller. 2020. “Measuring Risk of Missing Transfers in Public Transit Systems Using High-Resolution Schedule and Real-Time Bus Location Data.” </w:t>
      </w:r>
      <w:r w:rsidRPr="004400AC">
        <w:rPr>
          <w:rFonts w:ascii="Times New Roman" w:hAnsi="Times New Roman" w:cs="Times New Roman"/>
          <w:i/>
          <w:iCs/>
          <w:noProof/>
          <w:sz w:val="24"/>
          <w:szCs w:val="24"/>
        </w:rPr>
        <w:t>Urban Studies</w:t>
      </w:r>
      <w:r w:rsidRPr="004400AC">
        <w:rPr>
          <w:rFonts w:ascii="Times New Roman" w:hAnsi="Times New Roman" w:cs="Times New Roman"/>
          <w:noProof/>
          <w:sz w:val="24"/>
          <w:szCs w:val="24"/>
        </w:rPr>
        <w:t>: 0042098020919323. https://doi.org/10.1177/0042098020919323.</w:t>
      </w:r>
    </w:p>
    <w:p w14:paraId="30FCB878"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Neuman, W. L., &amp; Robson, K. 2004. </w:t>
      </w:r>
      <w:r w:rsidRPr="004400AC">
        <w:rPr>
          <w:rFonts w:ascii="Times New Roman" w:hAnsi="Times New Roman" w:cs="Times New Roman"/>
          <w:i/>
          <w:iCs/>
          <w:noProof/>
          <w:sz w:val="24"/>
          <w:szCs w:val="24"/>
        </w:rPr>
        <w:t>“Basics of Social Research. Pearson.”</w:t>
      </w:r>
      <w:r w:rsidRPr="004400AC">
        <w:rPr>
          <w:rFonts w:ascii="Times New Roman" w:hAnsi="Times New Roman" w:cs="Times New Roman"/>
          <w:noProof/>
          <w:sz w:val="24"/>
          <w:szCs w:val="24"/>
        </w:rPr>
        <w:t xml:space="preserve"> Pearson Canada Toronto.</w:t>
      </w:r>
    </w:p>
    <w:p w14:paraId="6A3DA82F"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4400AC">
        <w:rPr>
          <w:rFonts w:ascii="Times New Roman" w:hAnsi="Times New Roman" w:cs="Times New Roman"/>
          <w:i/>
          <w:iCs/>
          <w:noProof/>
          <w:sz w:val="24"/>
          <w:szCs w:val="24"/>
        </w:rPr>
        <w:t>Transportation Planning and Technology</w:t>
      </w:r>
      <w:r w:rsidRPr="004400AC">
        <w:rPr>
          <w:rFonts w:ascii="Times New Roman" w:hAnsi="Times New Roman" w:cs="Times New Roman"/>
          <w:noProof/>
          <w:sz w:val="24"/>
          <w:szCs w:val="24"/>
        </w:rPr>
        <w:t xml:space="preserve"> 39(1): 97–114.</w:t>
      </w:r>
    </w:p>
    <w:p w14:paraId="5A6A160C"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4400AC">
        <w:rPr>
          <w:rFonts w:ascii="Times New Roman" w:hAnsi="Times New Roman" w:cs="Times New Roman"/>
          <w:i/>
          <w:iCs/>
          <w:noProof/>
          <w:sz w:val="24"/>
          <w:szCs w:val="24"/>
        </w:rPr>
        <w:t>International Journal of Geographical Information Science</w:t>
      </w:r>
      <w:r w:rsidRPr="004400AC">
        <w:rPr>
          <w:rFonts w:ascii="Times New Roman" w:hAnsi="Times New Roman" w:cs="Times New Roman"/>
          <w:noProof/>
          <w:sz w:val="24"/>
          <w:szCs w:val="24"/>
        </w:rPr>
        <w:t>: 1–26.</w:t>
      </w:r>
    </w:p>
    <w:p w14:paraId="32DCB7AE"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587F6893"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szCs w:val="24"/>
        </w:rPr>
      </w:pPr>
      <w:r w:rsidRPr="004400AC">
        <w:rPr>
          <w:rFonts w:ascii="Times New Roman" w:hAnsi="Times New Roman" w:cs="Times New Roman"/>
          <w:noProof/>
          <w:sz w:val="24"/>
          <w:szCs w:val="24"/>
        </w:rPr>
        <w:t xml:space="preserve">Walker, Jarrett. 2012. Human Transit: How Clearer Thinking About Public Transit can Enrich our Communities and our Lives </w:t>
      </w:r>
      <w:r w:rsidRPr="004400AC">
        <w:rPr>
          <w:rFonts w:ascii="Times New Roman" w:hAnsi="Times New Roman" w:cs="Times New Roman"/>
          <w:i/>
          <w:iCs/>
          <w:noProof/>
          <w:sz w:val="24"/>
          <w:szCs w:val="24"/>
        </w:rPr>
        <w:t>Human Transit: How Clearer Thinking about Public Transit Can Enrich Our Communities and Our Lives</w:t>
      </w:r>
      <w:r w:rsidRPr="004400AC">
        <w:rPr>
          <w:rFonts w:ascii="Times New Roman" w:hAnsi="Times New Roman" w:cs="Times New Roman"/>
          <w:noProof/>
          <w:sz w:val="24"/>
          <w:szCs w:val="24"/>
        </w:rPr>
        <w:t>. Island Press.</w:t>
      </w:r>
    </w:p>
    <w:p w14:paraId="2ADBAB7E" w14:textId="77777777" w:rsidR="004400AC" w:rsidRPr="004400AC" w:rsidRDefault="004400AC" w:rsidP="004400AC">
      <w:pPr>
        <w:widowControl w:val="0"/>
        <w:autoSpaceDE w:val="0"/>
        <w:autoSpaceDN w:val="0"/>
        <w:adjustRightInd w:val="0"/>
        <w:spacing w:line="240" w:lineRule="auto"/>
        <w:ind w:left="480" w:hanging="480"/>
        <w:rPr>
          <w:rFonts w:ascii="Times New Roman" w:hAnsi="Times New Roman" w:cs="Times New Roman"/>
          <w:noProof/>
          <w:sz w:val="24"/>
        </w:rPr>
      </w:pPr>
      <w:r w:rsidRPr="004400AC">
        <w:rPr>
          <w:rFonts w:ascii="Times New Roman" w:hAnsi="Times New Roman" w:cs="Times New Roman"/>
          <w:noProof/>
          <w:sz w:val="24"/>
          <w:szCs w:val="24"/>
        </w:rPr>
        <w:lastRenderedPageBreak/>
        <w:t xml:space="preserve">Watkins, Kari Edison et al. 2011. “Where Is My Bus? Impact of Mobile Real-Time Information on the Perceived and Actual Wait Time of Transit Riders.” </w:t>
      </w:r>
      <w:r w:rsidRPr="004400AC">
        <w:rPr>
          <w:rFonts w:ascii="Times New Roman" w:hAnsi="Times New Roman" w:cs="Times New Roman"/>
          <w:i/>
          <w:iCs/>
          <w:noProof/>
          <w:sz w:val="24"/>
          <w:szCs w:val="24"/>
        </w:rPr>
        <w:t>Transportation Research Part A: Policy and Practice</w:t>
      </w:r>
      <w:r w:rsidRPr="004400AC">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fldChar w:fldCharType="end"/>
      </w:r>
      <w:commentRangeEnd w:id="1247"/>
      <w:r>
        <w:rPr>
          <w:rStyle w:val="CommentReference"/>
        </w:rPr>
        <w:commentReference w:id="1247"/>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 w:author="Miller, Harvey J." w:date="2019-12-10T10:54:00Z" w:initials="MHJ">
    <w:p w14:paraId="254FA6B8" w14:textId="77777777" w:rsidR="00252535" w:rsidRDefault="00252535" w:rsidP="005A464A">
      <w:pPr>
        <w:pStyle w:val="CommentText"/>
      </w:pPr>
      <w:r>
        <w:rPr>
          <w:rStyle w:val="CommentReference"/>
        </w:rPr>
        <w:annotationRef/>
      </w:r>
      <w:r>
        <w:t>Note how I snuck that in; helps make a subtle case for doing this research in Columbus)</w:t>
      </w:r>
    </w:p>
  </w:comment>
  <w:comment w:id="30" w:author="Miller, Harvey J." w:date="2019-12-10T10:59:00Z" w:initials="MHJ">
    <w:p w14:paraId="7BBBB7D5" w14:textId="77777777" w:rsidR="00252535" w:rsidRDefault="00252535" w:rsidP="005A464A">
      <w:pPr>
        <w:pStyle w:val="CommentText"/>
      </w:pPr>
      <w:r>
        <w:rPr>
          <w:rStyle w:val="CommentReference"/>
        </w:rPr>
        <w:annotationRef/>
      </w:r>
      <w:r>
        <w:t>More general, less specific that the 30 vs 2 minute headway example.</w:t>
      </w:r>
    </w:p>
  </w:comment>
  <w:comment w:id="38" w:author="Miller, Harvey J." w:date="2019-12-10T09:17:00Z" w:initials="MHJ">
    <w:p w14:paraId="6B886228" w14:textId="4BAA69D5" w:rsidR="00252535" w:rsidRDefault="00252535"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252535" w:rsidRDefault="00252535" w:rsidP="005A464A">
      <w:pPr>
        <w:pStyle w:val="CommentText"/>
      </w:pPr>
    </w:p>
    <w:p w14:paraId="7F99B162" w14:textId="2FE52CA3" w:rsidR="00252535" w:rsidRDefault="00252535" w:rsidP="005A464A">
      <w:pPr>
        <w:pStyle w:val="CommentText"/>
      </w:pPr>
      <w:r>
        <w:t>I also don't think the next paragraph (now deleted) was necessary. Note how our message is now much "punchier" (concise, focused)</w:t>
      </w:r>
    </w:p>
  </w:comment>
  <w:comment w:id="117" w:author="Miller, Harvey J." w:date="2019-12-10T11:07:00Z" w:initials="MHJ">
    <w:p w14:paraId="4637086B" w14:textId="77777777" w:rsidR="00252535" w:rsidRDefault="00252535" w:rsidP="005A464A">
      <w:pPr>
        <w:pStyle w:val="CommentText"/>
      </w:pPr>
      <w:r>
        <w:rPr>
          <w:rStyle w:val="CommentReference"/>
        </w:rPr>
        <w:annotationRef/>
      </w:r>
      <w:r>
        <w:t>Yes, this is a word.</w:t>
      </w:r>
    </w:p>
  </w:comment>
  <w:comment w:id="309" w:author="Miller, Harvey J." w:date="2019-11-08T13:12:00Z" w:initials="MHJ">
    <w:p w14:paraId="484AC89D" w14:textId="77777777" w:rsidR="00252535" w:rsidRDefault="00252535" w:rsidP="005A464A">
      <w:pPr>
        <w:pStyle w:val="CommentText"/>
      </w:pPr>
      <w:r>
        <w:rPr>
          <w:rStyle w:val="CommentReference"/>
        </w:rPr>
        <w:annotationRef/>
      </w:r>
      <w:r>
        <w:t xml:space="preserve">Shouldn’t ETA and ATA be ETD and ATD </w:t>
      </w:r>
    </w:p>
  </w:comment>
  <w:comment w:id="316" w:author="Miller, Harvey J." w:date="2019-12-10T13:15:00Z" w:initials="MHJ">
    <w:p w14:paraId="77FEFD68" w14:textId="1DE3208A" w:rsidR="00252535" w:rsidRDefault="00252535"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317" w:author="Luyu Liu" w:date="2019-12-17T15:50:00Z" w:initials="LL">
    <w:p w14:paraId="0C4C7ED6" w14:textId="77777777" w:rsidR="00252535" w:rsidRDefault="00252535" w:rsidP="005A464A">
      <w:pPr>
        <w:pStyle w:val="CommentText"/>
      </w:pPr>
      <w:r>
        <w:rPr>
          <w:rStyle w:val="CommentReference"/>
        </w:rPr>
        <w:annotationRef/>
      </w:r>
      <w:r>
        <w:t>Yes it did causes some issue. I revert the change.</w:t>
      </w:r>
    </w:p>
  </w:comment>
  <w:comment w:id="754" w:author="Miller, Harvey J." w:date="2019-11-11T11:03:00Z" w:initials="MHJ">
    <w:p w14:paraId="451E58D3" w14:textId="77777777" w:rsidR="00252535" w:rsidRDefault="00252535"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755" w:author="Liu, Luyu" w:date="2019-11-18T12:24:00Z" w:initials="LL">
    <w:p w14:paraId="38426002" w14:textId="77777777" w:rsidR="00252535" w:rsidRDefault="00252535"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252535" w:rsidRDefault="00252535" w:rsidP="005A464A">
      <w:pPr>
        <w:pStyle w:val="CommentText"/>
      </w:pPr>
    </w:p>
    <w:p w14:paraId="2E8AE5DC" w14:textId="77777777" w:rsidR="00252535" w:rsidRDefault="00252535" w:rsidP="005A464A">
      <w:pPr>
        <w:pStyle w:val="CommentText"/>
      </w:pPr>
      <w:r>
        <w:t>Let’s think about this. If there is a solid reason why we should keep it, I can definitely add it.</w:t>
      </w:r>
    </w:p>
  </w:comment>
  <w:comment w:id="765" w:author="Miller, Harvey J." w:date="2019-11-11T11:19:00Z" w:initials="MHJ">
    <w:p w14:paraId="51E61C8C" w14:textId="77777777" w:rsidR="00252535" w:rsidRDefault="00252535" w:rsidP="00B77E50">
      <w:pPr>
        <w:pStyle w:val="CommentText"/>
      </w:pPr>
      <w:r>
        <w:rPr>
          <w:rStyle w:val="CommentReference"/>
        </w:rPr>
        <w:annotationRef/>
      </w:r>
      <w:r>
        <w:t>I wonder how to smooth the tension between these two paragraphs – it can be done in practice but we could only do one route. OTOH, Moore's Law.</w:t>
      </w:r>
    </w:p>
  </w:comment>
  <w:comment w:id="766" w:author="Liu, Luyu" w:date="2019-11-18T12:23:00Z" w:initials="LL">
    <w:p w14:paraId="03E1F863" w14:textId="77777777" w:rsidR="00252535" w:rsidRDefault="00252535" w:rsidP="00B77E50">
      <w:pPr>
        <w:pStyle w:val="CommentText"/>
      </w:pPr>
      <w:r>
        <w:rPr>
          <w:rStyle w:val="CommentReference"/>
        </w:rPr>
        <w:annotationRef/>
      </w:r>
      <w:r>
        <w:t>Made several adjustments.</w:t>
      </w:r>
    </w:p>
  </w:comment>
  <w:comment w:id="749" w:author="Miller, Harvey J." w:date="2019-11-11T11:19:00Z" w:initials="MHJ">
    <w:p w14:paraId="21A0F174" w14:textId="73CEEA9D" w:rsidR="00252535" w:rsidRDefault="00252535"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750" w:author="Liu, Luyu" w:date="2019-11-18T12:23:00Z" w:initials="LL">
    <w:p w14:paraId="365BC263" w14:textId="77777777" w:rsidR="00252535" w:rsidRDefault="00252535" w:rsidP="005A464A">
      <w:pPr>
        <w:pStyle w:val="CommentText"/>
      </w:pPr>
      <w:r>
        <w:rPr>
          <w:rStyle w:val="CommentReference"/>
        </w:rPr>
        <w:annotationRef/>
      </w:r>
      <w:r>
        <w:t>Made several adjustments.</w:t>
      </w:r>
    </w:p>
  </w:comment>
  <w:comment w:id="779" w:author="Miller, Harvey J." w:date="2019-12-10T13:37:00Z" w:initials="MHJ">
    <w:p w14:paraId="793D223C" w14:textId="77777777" w:rsidR="00252535" w:rsidRDefault="00252535" w:rsidP="005A464A">
      <w:pPr>
        <w:pStyle w:val="CommentText"/>
      </w:pPr>
      <w:r>
        <w:rPr>
          <w:rStyle w:val="CommentReference"/>
        </w:rPr>
        <w:annotationRef/>
      </w:r>
      <w:r>
        <w:t>I specified the section number manually; you may want to insert automatic fields.</w:t>
      </w:r>
    </w:p>
  </w:comment>
  <w:comment w:id="814" w:author="Miller, Harvey J." w:date="2019-11-11T12:16:00Z" w:initials="MHJ">
    <w:p w14:paraId="39574292" w14:textId="26A01D4F" w:rsidR="00252535" w:rsidRDefault="00252535" w:rsidP="005A464A">
      <w:pPr>
        <w:pStyle w:val="CommentText"/>
      </w:pPr>
      <w:r>
        <w:rPr>
          <w:rStyle w:val="CommentReference"/>
        </w:rPr>
        <w:annotationRef/>
      </w:r>
      <w:r>
        <w:t xml:space="preserve">Why doesn't AT have a waiting time SD and a risk mean and SD? It should. </w:t>
      </w:r>
    </w:p>
  </w:comment>
  <w:comment w:id="813" w:author="Liu, Luyu" w:date="2019-11-11T15:12:00Z" w:initials="LL">
    <w:p w14:paraId="63A1AEBB" w14:textId="77777777" w:rsidR="00252535" w:rsidRDefault="00252535" w:rsidP="005A464A">
      <w:pPr>
        <w:pStyle w:val="CommentText"/>
      </w:pPr>
      <w:r>
        <w:rPr>
          <w:rStyle w:val="CommentReference"/>
        </w:rPr>
        <w:annotationRef/>
      </w:r>
      <w:r>
        <w:t xml:space="preserve">I added an explanation above. </w:t>
      </w:r>
    </w:p>
    <w:p w14:paraId="4CB93804" w14:textId="77777777" w:rsidR="00252535" w:rsidRDefault="00252535"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252535" w:rsidRDefault="00252535" w:rsidP="005A464A">
      <w:pPr>
        <w:pStyle w:val="CommentText"/>
      </w:pPr>
    </w:p>
    <w:p w14:paraId="30A6DB5E" w14:textId="77777777" w:rsidR="00252535" w:rsidRDefault="00252535" w:rsidP="005A464A">
      <w:pPr>
        <w:pStyle w:val="CommentText"/>
      </w:pPr>
      <w:r>
        <w:t>So for missed risk: In the sense of my computation, AT’s missed risk is always 0, but in reality it’s definitely not.</w:t>
      </w:r>
    </w:p>
    <w:p w14:paraId="0C3A8549" w14:textId="77777777" w:rsidR="00252535" w:rsidRDefault="00252535" w:rsidP="005A464A">
      <w:pPr>
        <w:pStyle w:val="CommentText"/>
      </w:pPr>
    </w:p>
    <w:p w14:paraId="3C17F6B8" w14:textId="77777777" w:rsidR="00252535" w:rsidRDefault="00252535"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252535" w:rsidRDefault="00252535" w:rsidP="005A464A">
      <w:pPr>
        <w:pStyle w:val="CommentText"/>
      </w:pPr>
    </w:p>
  </w:comment>
  <w:comment w:id="878" w:author="Miller, Harvey J." w:date="2019-11-11T14:56:00Z" w:initials="MHJ">
    <w:p w14:paraId="6218AF92" w14:textId="77777777" w:rsidR="00252535" w:rsidRDefault="00252535" w:rsidP="005A464A">
      <w:pPr>
        <w:pStyle w:val="CommentText"/>
      </w:pPr>
      <w:r>
        <w:rPr>
          <w:rStyle w:val="CommentReference"/>
        </w:rPr>
        <w:annotationRef/>
      </w:r>
      <w:r>
        <w:t>Change "Average X change rate" to "Rate of change"</w:t>
      </w:r>
    </w:p>
  </w:comment>
  <w:comment w:id="918" w:author="Miller, Harvey J." w:date="2019-11-26T12:07:00Z" w:initials="MHJ">
    <w:p w14:paraId="6814713E" w14:textId="77777777" w:rsidR="00252535" w:rsidRDefault="00252535"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928" w:author="Miller, Harvey J." w:date="2019-11-26T12:06:00Z" w:initials="MHJ">
    <w:p w14:paraId="7349455E" w14:textId="77777777" w:rsidR="00252535" w:rsidRDefault="00252535" w:rsidP="005A464A">
      <w:pPr>
        <w:pStyle w:val="CommentText"/>
      </w:pPr>
      <w:r>
        <w:rPr>
          <w:rStyle w:val="CommentReference"/>
        </w:rPr>
        <w:annotationRef/>
      </w:r>
      <w:r>
        <w:t xml:space="preserve">In the figure, use “PT” rather than “PT optimal” for consistency </w:t>
      </w:r>
    </w:p>
  </w:comment>
  <w:comment w:id="973" w:author="Miller, Harvey J." w:date="2019-11-26T13:16:00Z" w:initials="MHJ">
    <w:p w14:paraId="5CF70BED" w14:textId="77777777" w:rsidR="00252535" w:rsidRDefault="00252535" w:rsidP="005A464A">
      <w:pPr>
        <w:pStyle w:val="CommentText"/>
      </w:pPr>
      <w:r>
        <w:rPr>
          <w:rStyle w:val="CommentReference"/>
        </w:rPr>
        <w:annotationRef/>
      </w:r>
      <w:r>
        <w:t>What does “headway of each hour” mean?</w:t>
      </w:r>
    </w:p>
  </w:comment>
  <w:comment w:id="974" w:author="Liu, Luyu" w:date="2019-11-26T17:25:00Z" w:initials="LL">
    <w:p w14:paraId="0C9168C7" w14:textId="77777777" w:rsidR="00252535" w:rsidRDefault="00252535" w:rsidP="005A464A">
      <w:pPr>
        <w:pStyle w:val="CommentText"/>
      </w:pPr>
      <w:r>
        <w:rPr>
          <w:rStyle w:val="CommentReference"/>
        </w:rPr>
        <w:annotationRef/>
      </w:r>
      <w:r>
        <w:t>It means the buses’ headway within each hour.</w:t>
      </w:r>
    </w:p>
    <w:p w14:paraId="416D606D" w14:textId="77777777" w:rsidR="00252535" w:rsidRDefault="00252535" w:rsidP="005A464A">
      <w:pPr>
        <w:pStyle w:val="CommentText"/>
      </w:pPr>
    </w:p>
    <w:p w14:paraId="1C19100A" w14:textId="77777777" w:rsidR="00252535" w:rsidRDefault="00252535" w:rsidP="005A464A">
      <w:pPr>
        <w:pStyle w:val="CommentText"/>
      </w:pPr>
      <w:r>
        <w:t xml:space="preserve">I </w:t>
      </w:r>
      <w:r>
        <w:rPr>
          <w:rFonts w:hint="eastAsia"/>
        </w:rPr>
        <w:t>added</w:t>
      </w:r>
      <w:r>
        <w:t xml:space="preserve"> another sentence in the beginning of this paragraph</w:t>
      </w:r>
    </w:p>
  </w:comment>
  <w:comment w:id="1019" w:author="Miller, Harvey J." w:date="2019-12-10T13:57:00Z" w:initials="MHJ">
    <w:p w14:paraId="08890C54" w14:textId="5E730B1A" w:rsidR="00252535" w:rsidRDefault="00252535"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020" w:author="Luyu Liu" w:date="2019-12-17T20:02:00Z" w:initials="LL">
    <w:p w14:paraId="0CAAAAF1" w14:textId="77777777" w:rsidR="00252535" w:rsidRDefault="00252535" w:rsidP="005A464A">
      <w:pPr>
        <w:pStyle w:val="CommentText"/>
      </w:pPr>
      <w:r>
        <w:rPr>
          <w:rStyle w:val="CommentReference"/>
        </w:rPr>
        <w:annotationRef/>
      </w:r>
      <w:r>
        <w:t xml:space="preserve">How about this time? </w:t>
      </w:r>
    </w:p>
  </w:comment>
  <w:comment w:id="1029" w:author="Miller, Harvey J." w:date="2019-11-26T12:33:00Z" w:initials="MHJ">
    <w:p w14:paraId="0106B417" w14:textId="77777777" w:rsidR="00252535" w:rsidRDefault="00252535" w:rsidP="005A464A">
      <w:pPr>
        <w:pStyle w:val="CommentText"/>
      </w:pPr>
      <w:r>
        <w:rPr>
          <w:rStyle w:val="CommentReference"/>
        </w:rPr>
        <w:annotationRef/>
      </w:r>
      <w:r>
        <w:t>Same as above</w:t>
      </w:r>
    </w:p>
  </w:comment>
  <w:comment w:id="1037" w:author="Miller, Harvey J." w:date="2019-11-26T14:18:00Z" w:initials="MHJ">
    <w:p w14:paraId="793796F1" w14:textId="77777777" w:rsidR="00252535" w:rsidRDefault="00252535" w:rsidP="005A464A">
      <w:pPr>
        <w:pStyle w:val="CommentText"/>
      </w:pPr>
      <w:r>
        <w:rPr>
          <w:rStyle w:val="CommentReference"/>
        </w:rPr>
        <w:annotationRef/>
      </w:r>
      <w:r>
        <w:t>Provide the distance (in meters)</w:t>
      </w:r>
    </w:p>
  </w:comment>
  <w:comment w:id="1069" w:author="Miller, Harvey J." w:date="2019-11-26T13:18:00Z" w:initials="MHJ">
    <w:p w14:paraId="64A68B6B" w14:textId="77777777" w:rsidR="00252535" w:rsidRDefault="00252535" w:rsidP="005A464A">
      <w:pPr>
        <w:pStyle w:val="CommentText"/>
      </w:pPr>
      <w:r>
        <w:rPr>
          <w:rStyle w:val="CommentReference"/>
        </w:rPr>
        <w:annotationRef/>
      </w:r>
      <w:r>
        <w:t>Add red ovals indicating change in headway</w:t>
      </w:r>
    </w:p>
  </w:comment>
  <w:comment w:id="1078" w:author="Miller, Harvey J." w:date="2019-11-26T13:19:00Z" w:initials="MHJ">
    <w:p w14:paraId="643F7497" w14:textId="77777777" w:rsidR="00252535" w:rsidRDefault="00252535" w:rsidP="005A464A">
      <w:pPr>
        <w:pStyle w:val="CommentText"/>
      </w:pPr>
      <w:r>
        <w:rPr>
          <w:rStyle w:val="CommentReference"/>
        </w:rPr>
        <w:annotationRef/>
      </w:r>
      <w:r>
        <w:t>Rearrange this figure so it matches the figure above (leave a blank panel in the upper left corner corresponding to AT)</w:t>
      </w:r>
    </w:p>
  </w:comment>
  <w:comment w:id="1175" w:author="Miller, Harvey J." w:date="2019-11-26T13:52:00Z" w:initials="MHJ">
    <w:p w14:paraId="7168B432" w14:textId="77777777" w:rsidR="00252535" w:rsidRDefault="00252535" w:rsidP="005A464A">
      <w:pPr>
        <w:pStyle w:val="CommentText"/>
      </w:pPr>
      <w:r>
        <w:rPr>
          <w:rStyle w:val="CommentReference"/>
        </w:rPr>
        <w:annotationRef/>
      </w:r>
      <w:r>
        <w:t>Again, only use “PT” in the figure</w:t>
      </w:r>
    </w:p>
  </w:comment>
  <w:comment w:id="1193" w:author="Miller, Harvey J." w:date="2019-11-26T14:24:00Z" w:initials="MHJ">
    <w:p w14:paraId="58D5DF38" w14:textId="77777777" w:rsidR="00252535" w:rsidRDefault="00252535" w:rsidP="005A464A">
      <w:pPr>
        <w:pStyle w:val="CommentText"/>
      </w:pPr>
      <w:r>
        <w:rPr>
          <w:rStyle w:val="CommentReference"/>
        </w:rPr>
        <w:annotationRef/>
      </w:r>
      <w:r>
        <w:t>What is the difference between these two?</w:t>
      </w:r>
    </w:p>
  </w:comment>
  <w:comment w:id="1194" w:author="Liu, Luyu" w:date="2019-11-27T16:50:00Z" w:initials="LL">
    <w:p w14:paraId="1FE14754" w14:textId="77777777" w:rsidR="00252535" w:rsidRDefault="00252535" w:rsidP="005A464A">
      <w:pPr>
        <w:pStyle w:val="CommentText"/>
      </w:pPr>
      <w:r>
        <w:rPr>
          <w:rStyle w:val="CommentReference"/>
        </w:rPr>
        <w:annotationRef/>
      </w:r>
      <w:r>
        <w:t>One is real-time, which is the performance in the present;</w:t>
      </w:r>
    </w:p>
    <w:p w14:paraId="207A2F25" w14:textId="77777777" w:rsidR="00252535" w:rsidRDefault="00252535" w:rsidP="005A464A">
      <w:pPr>
        <w:pStyle w:val="CommentText"/>
      </w:pPr>
      <w:r>
        <w:t>One is historical, which is the performance is the past.</w:t>
      </w:r>
    </w:p>
  </w:comment>
  <w:comment w:id="1189" w:author="Miller, Harvey J." w:date="2019-12-10T14:22:00Z" w:initials="MHJ">
    <w:p w14:paraId="0A6F58D0" w14:textId="77777777" w:rsidR="00252535" w:rsidRDefault="00252535" w:rsidP="005A464A">
      <w:pPr>
        <w:pStyle w:val="CommentText"/>
      </w:pPr>
      <w:r>
        <w:rPr>
          <w:rStyle w:val="CommentReference"/>
        </w:rPr>
        <w:annotationRef/>
      </w:r>
      <w:r>
        <w:t>What do you think?</w:t>
      </w:r>
    </w:p>
  </w:comment>
  <w:comment w:id="1190" w:author="Luyu Liu" w:date="2019-12-17T15:58:00Z" w:initials="LL">
    <w:p w14:paraId="6CAEEA24" w14:textId="77777777" w:rsidR="00252535" w:rsidRDefault="00252535" w:rsidP="005A464A">
      <w:pPr>
        <w:pStyle w:val="CommentText"/>
      </w:pPr>
      <w:r>
        <w:rPr>
          <w:rStyle w:val="CommentReference"/>
        </w:rPr>
        <w:annotationRef/>
      </w:r>
      <w:r>
        <w:t>Good for me.</w:t>
      </w:r>
    </w:p>
  </w:comment>
  <w:comment w:id="1247" w:author="Miller, Harvey J." w:date="2019-11-26T14:20:00Z" w:initials="MHJ">
    <w:p w14:paraId="0D596B54" w14:textId="77777777" w:rsidR="00252535" w:rsidRDefault="00252535"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451E58D3" w15:done="1"/>
  <w15:commentEx w15:paraId="2E8AE5DC" w15:paraIdParent="451E58D3" w15:done="1"/>
  <w15:commentEx w15:paraId="51E61C8C" w15:done="1"/>
  <w15:commentEx w15:paraId="03E1F863" w15:paraIdParent="51E61C8C"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D4AA92" w14:textId="77777777" w:rsidR="00E87035" w:rsidRDefault="00E87035" w:rsidP="005A464A">
      <w:pPr>
        <w:spacing w:after="0" w:line="240" w:lineRule="auto"/>
      </w:pPr>
      <w:r>
        <w:separator/>
      </w:r>
    </w:p>
  </w:endnote>
  <w:endnote w:type="continuationSeparator" w:id="0">
    <w:p w14:paraId="5BABC75F" w14:textId="77777777" w:rsidR="00E87035" w:rsidRDefault="00E87035"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4FC14C" w14:textId="77777777" w:rsidR="00E87035" w:rsidRDefault="00E87035" w:rsidP="005A464A">
      <w:pPr>
        <w:spacing w:after="0" w:line="240" w:lineRule="auto"/>
      </w:pPr>
      <w:r>
        <w:separator/>
      </w:r>
    </w:p>
  </w:footnote>
  <w:footnote w:type="continuationSeparator" w:id="0">
    <w:p w14:paraId="57AA8AAF" w14:textId="77777777" w:rsidR="00E87035" w:rsidRDefault="00E87035" w:rsidP="005A464A">
      <w:pPr>
        <w:spacing w:after="0" w:line="240" w:lineRule="auto"/>
      </w:pPr>
      <w:r>
        <w:continuationSeparator/>
      </w:r>
    </w:p>
  </w:footnote>
  <w:footnote w:id="1">
    <w:p w14:paraId="379C98E5" w14:textId="77777777" w:rsidR="00252535" w:rsidRPr="00351FFE" w:rsidRDefault="00252535"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4FFF"/>
    <w:rsid w:val="000075C2"/>
    <w:rsid w:val="00007AEA"/>
    <w:rsid w:val="0001558A"/>
    <w:rsid w:val="000202BE"/>
    <w:rsid w:val="00025ED8"/>
    <w:rsid w:val="00027007"/>
    <w:rsid w:val="000377DB"/>
    <w:rsid w:val="000402CC"/>
    <w:rsid w:val="0004693D"/>
    <w:rsid w:val="00064D29"/>
    <w:rsid w:val="00066124"/>
    <w:rsid w:val="00067856"/>
    <w:rsid w:val="00067EB1"/>
    <w:rsid w:val="00075952"/>
    <w:rsid w:val="000908A0"/>
    <w:rsid w:val="00094EDC"/>
    <w:rsid w:val="000A4C95"/>
    <w:rsid w:val="000A621D"/>
    <w:rsid w:val="000B6A91"/>
    <w:rsid w:val="000C0BD8"/>
    <w:rsid w:val="000C432A"/>
    <w:rsid w:val="000D1C79"/>
    <w:rsid w:val="000D3498"/>
    <w:rsid w:val="000D4D12"/>
    <w:rsid w:val="000E1C52"/>
    <w:rsid w:val="000E1FF9"/>
    <w:rsid w:val="000E291A"/>
    <w:rsid w:val="000E2D42"/>
    <w:rsid w:val="000E693C"/>
    <w:rsid w:val="000E6AA4"/>
    <w:rsid w:val="000E7329"/>
    <w:rsid w:val="000F0CA7"/>
    <w:rsid w:val="000F1852"/>
    <w:rsid w:val="00104F24"/>
    <w:rsid w:val="00125ABE"/>
    <w:rsid w:val="001262AA"/>
    <w:rsid w:val="00126F71"/>
    <w:rsid w:val="00143C44"/>
    <w:rsid w:val="00150565"/>
    <w:rsid w:val="001530ED"/>
    <w:rsid w:val="0015437E"/>
    <w:rsid w:val="00161D36"/>
    <w:rsid w:val="00163257"/>
    <w:rsid w:val="0018128D"/>
    <w:rsid w:val="00181EB2"/>
    <w:rsid w:val="00187A84"/>
    <w:rsid w:val="0019332F"/>
    <w:rsid w:val="00196B01"/>
    <w:rsid w:val="001A5CD7"/>
    <w:rsid w:val="001B0999"/>
    <w:rsid w:val="001B4909"/>
    <w:rsid w:val="001B51E8"/>
    <w:rsid w:val="001C208C"/>
    <w:rsid w:val="001C320A"/>
    <w:rsid w:val="001C472B"/>
    <w:rsid w:val="001C632B"/>
    <w:rsid w:val="001D6E74"/>
    <w:rsid w:val="001E0EB5"/>
    <w:rsid w:val="001E61EC"/>
    <w:rsid w:val="001F6E54"/>
    <w:rsid w:val="001F7846"/>
    <w:rsid w:val="00202522"/>
    <w:rsid w:val="00202DD3"/>
    <w:rsid w:val="002106A5"/>
    <w:rsid w:val="0021289C"/>
    <w:rsid w:val="00213F56"/>
    <w:rsid w:val="0021617B"/>
    <w:rsid w:val="002225A0"/>
    <w:rsid w:val="002331C7"/>
    <w:rsid w:val="00242D0F"/>
    <w:rsid w:val="00244721"/>
    <w:rsid w:val="00246801"/>
    <w:rsid w:val="00252535"/>
    <w:rsid w:val="00252FFD"/>
    <w:rsid w:val="00253BE9"/>
    <w:rsid w:val="00257422"/>
    <w:rsid w:val="0026052E"/>
    <w:rsid w:val="002650A2"/>
    <w:rsid w:val="00270353"/>
    <w:rsid w:val="00274FDA"/>
    <w:rsid w:val="0028075F"/>
    <w:rsid w:val="00282DA5"/>
    <w:rsid w:val="002916ED"/>
    <w:rsid w:val="00293712"/>
    <w:rsid w:val="002A300E"/>
    <w:rsid w:val="002B61BA"/>
    <w:rsid w:val="002D4819"/>
    <w:rsid w:val="002D7987"/>
    <w:rsid w:val="002E5328"/>
    <w:rsid w:val="002E7CD2"/>
    <w:rsid w:val="00301CA8"/>
    <w:rsid w:val="0030283A"/>
    <w:rsid w:val="00307818"/>
    <w:rsid w:val="0031367D"/>
    <w:rsid w:val="00331568"/>
    <w:rsid w:val="00340673"/>
    <w:rsid w:val="00341995"/>
    <w:rsid w:val="00341E5C"/>
    <w:rsid w:val="0034420C"/>
    <w:rsid w:val="003463AD"/>
    <w:rsid w:val="00347BC3"/>
    <w:rsid w:val="0035038F"/>
    <w:rsid w:val="00351DCD"/>
    <w:rsid w:val="00355A84"/>
    <w:rsid w:val="00355E41"/>
    <w:rsid w:val="00373BEE"/>
    <w:rsid w:val="00373C67"/>
    <w:rsid w:val="00374DFB"/>
    <w:rsid w:val="0037671B"/>
    <w:rsid w:val="00381A9D"/>
    <w:rsid w:val="003876C4"/>
    <w:rsid w:val="0039009C"/>
    <w:rsid w:val="0039143D"/>
    <w:rsid w:val="00392806"/>
    <w:rsid w:val="00393362"/>
    <w:rsid w:val="0039590D"/>
    <w:rsid w:val="003B51EA"/>
    <w:rsid w:val="003B60E6"/>
    <w:rsid w:val="003D036C"/>
    <w:rsid w:val="003D13C4"/>
    <w:rsid w:val="003D6CE2"/>
    <w:rsid w:val="003E0FCA"/>
    <w:rsid w:val="003E6D9E"/>
    <w:rsid w:val="004120D6"/>
    <w:rsid w:val="00414DB0"/>
    <w:rsid w:val="004150C3"/>
    <w:rsid w:val="004220D9"/>
    <w:rsid w:val="00423DB9"/>
    <w:rsid w:val="00426597"/>
    <w:rsid w:val="004359D5"/>
    <w:rsid w:val="004400AC"/>
    <w:rsid w:val="004441BF"/>
    <w:rsid w:val="00445144"/>
    <w:rsid w:val="00455A6C"/>
    <w:rsid w:val="00461E45"/>
    <w:rsid w:val="00473418"/>
    <w:rsid w:val="004742D3"/>
    <w:rsid w:val="00474E80"/>
    <w:rsid w:val="004765A2"/>
    <w:rsid w:val="00483E8A"/>
    <w:rsid w:val="00495CA2"/>
    <w:rsid w:val="00497A00"/>
    <w:rsid w:val="004A7963"/>
    <w:rsid w:val="004B6CB6"/>
    <w:rsid w:val="004C189B"/>
    <w:rsid w:val="004C1B1D"/>
    <w:rsid w:val="004C1D89"/>
    <w:rsid w:val="004D2FE2"/>
    <w:rsid w:val="004D36B5"/>
    <w:rsid w:val="004D4726"/>
    <w:rsid w:val="004D6471"/>
    <w:rsid w:val="004E63A0"/>
    <w:rsid w:val="00500780"/>
    <w:rsid w:val="0051612F"/>
    <w:rsid w:val="0052176D"/>
    <w:rsid w:val="00522476"/>
    <w:rsid w:val="005254FE"/>
    <w:rsid w:val="00536234"/>
    <w:rsid w:val="00537B40"/>
    <w:rsid w:val="00543494"/>
    <w:rsid w:val="0054373C"/>
    <w:rsid w:val="00543EE4"/>
    <w:rsid w:val="00553FF5"/>
    <w:rsid w:val="00564BD6"/>
    <w:rsid w:val="00565924"/>
    <w:rsid w:val="005A2CF0"/>
    <w:rsid w:val="005A3944"/>
    <w:rsid w:val="005A464A"/>
    <w:rsid w:val="005A4745"/>
    <w:rsid w:val="005B0C17"/>
    <w:rsid w:val="005B1FF1"/>
    <w:rsid w:val="005B2415"/>
    <w:rsid w:val="005B7E90"/>
    <w:rsid w:val="005C2837"/>
    <w:rsid w:val="005C4682"/>
    <w:rsid w:val="005C62D9"/>
    <w:rsid w:val="005C7387"/>
    <w:rsid w:val="005C7EF1"/>
    <w:rsid w:val="005D2C95"/>
    <w:rsid w:val="005E1216"/>
    <w:rsid w:val="005E74BE"/>
    <w:rsid w:val="005E777C"/>
    <w:rsid w:val="005F3EA6"/>
    <w:rsid w:val="005F4A8A"/>
    <w:rsid w:val="00614960"/>
    <w:rsid w:val="00614D95"/>
    <w:rsid w:val="00623A6B"/>
    <w:rsid w:val="00633412"/>
    <w:rsid w:val="00634294"/>
    <w:rsid w:val="00634C59"/>
    <w:rsid w:val="006473C0"/>
    <w:rsid w:val="00650D62"/>
    <w:rsid w:val="00674A2F"/>
    <w:rsid w:val="00677F36"/>
    <w:rsid w:val="00680FD7"/>
    <w:rsid w:val="00687CCC"/>
    <w:rsid w:val="006967A9"/>
    <w:rsid w:val="006A2735"/>
    <w:rsid w:val="006A5D39"/>
    <w:rsid w:val="006A62A1"/>
    <w:rsid w:val="006B052E"/>
    <w:rsid w:val="006B1D8D"/>
    <w:rsid w:val="006B7BD9"/>
    <w:rsid w:val="006C2F32"/>
    <w:rsid w:val="006D59F6"/>
    <w:rsid w:val="006E2BE1"/>
    <w:rsid w:val="006E2F89"/>
    <w:rsid w:val="006E690F"/>
    <w:rsid w:val="0070034D"/>
    <w:rsid w:val="00715901"/>
    <w:rsid w:val="00726043"/>
    <w:rsid w:val="00732E99"/>
    <w:rsid w:val="007348A3"/>
    <w:rsid w:val="007371DD"/>
    <w:rsid w:val="00737814"/>
    <w:rsid w:val="00742EB0"/>
    <w:rsid w:val="007440C9"/>
    <w:rsid w:val="00754A71"/>
    <w:rsid w:val="00756AE4"/>
    <w:rsid w:val="00761023"/>
    <w:rsid w:val="00762413"/>
    <w:rsid w:val="00767C30"/>
    <w:rsid w:val="0077582E"/>
    <w:rsid w:val="0078530C"/>
    <w:rsid w:val="0078534E"/>
    <w:rsid w:val="00786FA1"/>
    <w:rsid w:val="00792C31"/>
    <w:rsid w:val="0079410E"/>
    <w:rsid w:val="007A2455"/>
    <w:rsid w:val="007A4E80"/>
    <w:rsid w:val="007B23C6"/>
    <w:rsid w:val="007B3239"/>
    <w:rsid w:val="007B323E"/>
    <w:rsid w:val="007B7B34"/>
    <w:rsid w:val="007C0955"/>
    <w:rsid w:val="007C3594"/>
    <w:rsid w:val="007C4101"/>
    <w:rsid w:val="007C4469"/>
    <w:rsid w:val="007F393A"/>
    <w:rsid w:val="008061C6"/>
    <w:rsid w:val="008131AB"/>
    <w:rsid w:val="00814C1F"/>
    <w:rsid w:val="0082149C"/>
    <w:rsid w:val="00830D67"/>
    <w:rsid w:val="00831DD2"/>
    <w:rsid w:val="00837314"/>
    <w:rsid w:val="00846CD0"/>
    <w:rsid w:val="00851388"/>
    <w:rsid w:val="008729A9"/>
    <w:rsid w:val="008977AC"/>
    <w:rsid w:val="008A318A"/>
    <w:rsid w:val="008A7B6A"/>
    <w:rsid w:val="008B25DB"/>
    <w:rsid w:val="008B6EB5"/>
    <w:rsid w:val="008D4F13"/>
    <w:rsid w:val="008D6C9E"/>
    <w:rsid w:val="008E2EBB"/>
    <w:rsid w:val="008E5AA7"/>
    <w:rsid w:val="008F0380"/>
    <w:rsid w:val="008F43F7"/>
    <w:rsid w:val="008F4570"/>
    <w:rsid w:val="00910368"/>
    <w:rsid w:val="00915718"/>
    <w:rsid w:val="00916C51"/>
    <w:rsid w:val="00921FD6"/>
    <w:rsid w:val="00927B85"/>
    <w:rsid w:val="00931385"/>
    <w:rsid w:val="009414E4"/>
    <w:rsid w:val="0094289A"/>
    <w:rsid w:val="00942A6C"/>
    <w:rsid w:val="0094593D"/>
    <w:rsid w:val="00956300"/>
    <w:rsid w:val="00956F17"/>
    <w:rsid w:val="0096055C"/>
    <w:rsid w:val="00960871"/>
    <w:rsid w:val="00961511"/>
    <w:rsid w:val="00962558"/>
    <w:rsid w:val="0096682B"/>
    <w:rsid w:val="00970BC4"/>
    <w:rsid w:val="0097552A"/>
    <w:rsid w:val="00984CCF"/>
    <w:rsid w:val="009A3EC5"/>
    <w:rsid w:val="009A5BB6"/>
    <w:rsid w:val="009B46CD"/>
    <w:rsid w:val="009D18EF"/>
    <w:rsid w:val="009D1D85"/>
    <w:rsid w:val="009D3D88"/>
    <w:rsid w:val="009D652C"/>
    <w:rsid w:val="009D7465"/>
    <w:rsid w:val="009E11FE"/>
    <w:rsid w:val="009E6C47"/>
    <w:rsid w:val="009E6F49"/>
    <w:rsid w:val="009F1D92"/>
    <w:rsid w:val="00A103DC"/>
    <w:rsid w:val="00A14DF9"/>
    <w:rsid w:val="00A1587A"/>
    <w:rsid w:val="00A163AB"/>
    <w:rsid w:val="00A1720D"/>
    <w:rsid w:val="00A246E6"/>
    <w:rsid w:val="00A3660D"/>
    <w:rsid w:val="00A41814"/>
    <w:rsid w:val="00A4367B"/>
    <w:rsid w:val="00A46C3D"/>
    <w:rsid w:val="00A539B2"/>
    <w:rsid w:val="00A55901"/>
    <w:rsid w:val="00A56386"/>
    <w:rsid w:val="00A56DD0"/>
    <w:rsid w:val="00A61F5E"/>
    <w:rsid w:val="00A67CDA"/>
    <w:rsid w:val="00A7287F"/>
    <w:rsid w:val="00A75713"/>
    <w:rsid w:val="00A76261"/>
    <w:rsid w:val="00A76812"/>
    <w:rsid w:val="00A81052"/>
    <w:rsid w:val="00A816E6"/>
    <w:rsid w:val="00A966F8"/>
    <w:rsid w:val="00AA310D"/>
    <w:rsid w:val="00AA6341"/>
    <w:rsid w:val="00AB37CD"/>
    <w:rsid w:val="00AB671D"/>
    <w:rsid w:val="00AC14CC"/>
    <w:rsid w:val="00AC390B"/>
    <w:rsid w:val="00AC6A61"/>
    <w:rsid w:val="00AD1B88"/>
    <w:rsid w:val="00AD6931"/>
    <w:rsid w:val="00AD786A"/>
    <w:rsid w:val="00AE35D6"/>
    <w:rsid w:val="00AE4B5C"/>
    <w:rsid w:val="00AE57D8"/>
    <w:rsid w:val="00AE5DA1"/>
    <w:rsid w:val="00AE7E5F"/>
    <w:rsid w:val="00AF3EB8"/>
    <w:rsid w:val="00AF6FFC"/>
    <w:rsid w:val="00B04736"/>
    <w:rsid w:val="00B100FD"/>
    <w:rsid w:val="00B118C8"/>
    <w:rsid w:val="00B1253D"/>
    <w:rsid w:val="00B1390E"/>
    <w:rsid w:val="00B16014"/>
    <w:rsid w:val="00B16F96"/>
    <w:rsid w:val="00B326A9"/>
    <w:rsid w:val="00B35D3E"/>
    <w:rsid w:val="00B36D12"/>
    <w:rsid w:val="00B46C8A"/>
    <w:rsid w:val="00B511B6"/>
    <w:rsid w:val="00B56A1C"/>
    <w:rsid w:val="00B62185"/>
    <w:rsid w:val="00B738B4"/>
    <w:rsid w:val="00B77E50"/>
    <w:rsid w:val="00B80B02"/>
    <w:rsid w:val="00B862B9"/>
    <w:rsid w:val="00B87824"/>
    <w:rsid w:val="00B90D7A"/>
    <w:rsid w:val="00BA476E"/>
    <w:rsid w:val="00BB08EC"/>
    <w:rsid w:val="00BB34D0"/>
    <w:rsid w:val="00BB49BC"/>
    <w:rsid w:val="00BB4F04"/>
    <w:rsid w:val="00BB57AA"/>
    <w:rsid w:val="00BB650A"/>
    <w:rsid w:val="00BC361F"/>
    <w:rsid w:val="00BC552C"/>
    <w:rsid w:val="00BC5F47"/>
    <w:rsid w:val="00BD0837"/>
    <w:rsid w:val="00BD0DEC"/>
    <w:rsid w:val="00BF36D0"/>
    <w:rsid w:val="00C00330"/>
    <w:rsid w:val="00C05664"/>
    <w:rsid w:val="00C3448A"/>
    <w:rsid w:val="00C61B23"/>
    <w:rsid w:val="00C62F3F"/>
    <w:rsid w:val="00C6427E"/>
    <w:rsid w:val="00C6468D"/>
    <w:rsid w:val="00C71EAB"/>
    <w:rsid w:val="00C80238"/>
    <w:rsid w:val="00C855F9"/>
    <w:rsid w:val="00C917E3"/>
    <w:rsid w:val="00C94203"/>
    <w:rsid w:val="00CA3E89"/>
    <w:rsid w:val="00CC0067"/>
    <w:rsid w:val="00CC1315"/>
    <w:rsid w:val="00CC29B1"/>
    <w:rsid w:val="00CD467A"/>
    <w:rsid w:val="00CD77A2"/>
    <w:rsid w:val="00CE3C87"/>
    <w:rsid w:val="00CE5233"/>
    <w:rsid w:val="00D00DD2"/>
    <w:rsid w:val="00D03EAF"/>
    <w:rsid w:val="00D04CF8"/>
    <w:rsid w:val="00D172A4"/>
    <w:rsid w:val="00D21694"/>
    <w:rsid w:val="00D21F98"/>
    <w:rsid w:val="00D24C8C"/>
    <w:rsid w:val="00D259A3"/>
    <w:rsid w:val="00D26685"/>
    <w:rsid w:val="00D273AF"/>
    <w:rsid w:val="00D31CBF"/>
    <w:rsid w:val="00D32CB3"/>
    <w:rsid w:val="00D34301"/>
    <w:rsid w:val="00D36004"/>
    <w:rsid w:val="00D3738F"/>
    <w:rsid w:val="00D41F43"/>
    <w:rsid w:val="00D44222"/>
    <w:rsid w:val="00D519B5"/>
    <w:rsid w:val="00D528F5"/>
    <w:rsid w:val="00D6693C"/>
    <w:rsid w:val="00D71E56"/>
    <w:rsid w:val="00D740AB"/>
    <w:rsid w:val="00D7788E"/>
    <w:rsid w:val="00D838A7"/>
    <w:rsid w:val="00D8560B"/>
    <w:rsid w:val="00D87306"/>
    <w:rsid w:val="00D94E97"/>
    <w:rsid w:val="00DA6901"/>
    <w:rsid w:val="00DA7CFF"/>
    <w:rsid w:val="00DC000A"/>
    <w:rsid w:val="00DC0516"/>
    <w:rsid w:val="00DC2D08"/>
    <w:rsid w:val="00DC5C20"/>
    <w:rsid w:val="00DD6C04"/>
    <w:rsid w:val="00DD7E0C"/>
    <w:rsid w:val="00DE2593"/>
    <w:rsid w:val="00DE2C99"/>
    <w:rsid w:val="00DF7BCC"/>
    <w:rsid w:val="00E029C3"/>
    <w:rsid w:val="00E07DC8"/>
    <w:rsid w:val="00E227C9"/>
    <w:rsid w:val="00E33862"/>
    <w:rsid w:val="00E360ED"/>
    <w:rsid w:val="00E43990"/>
    <w:rsid w:val="00E44002"/>
    <w:rsid w:val="00E476E4"/>
    <w:rsid w:val="00E507BF"/>
    <w:rsid w:val="00E517A2"/>
    <w:rsid w:val="00E5767D"/>
    <w:rsid w:val="00E60001"/>
    <w:rsid w:val="00E62000"/>
    <w:rsid w:val="00E64028"/>
    <w:rsid w:val="00E6403F"/>
    <w:rsid w:val="00E65DED"/>
    <w:rsid w:val="00E800CF"/>
    <w:rsid w:val="00E80762"/>
    <w:rsid w:val="00E87035"/>
    <w:rsid w:val="00E91427"/>
    <w:rsid w:val="00E92211"/>
    <w:rsid w:val="00EB7569"/>
    <w:rsid w:val="00EC48EB"/>
    <w:rsid w:val="00EC5123"/>
    <w:rsid w:val="00EE548B"/>
    <w:rsid w:val="00EE5E8F"/>
    <w:rsid w:val="00EF0430"/>
    <w:rsid w:val="00EF1920"/>
    <w:rsid w:val="00EF308E"/>
    <w:rsid w:val="00EF6CCA"/>
    <w:rsid w:val="00EF712A"/>
    <w:rsid w:val="00EF7412"/>
    <w:rsid w:val="00F06E79"/>
    <w:rsid w:val="00F11B4F"/>
    <w:rsid w:val="00F15B51"/>
    <w:rsid w:val="00F21561"/>
    <w:rsid w:val="00F26D71"/>
    <w:rsid w:val="00F322BB"/>
    <w:rsid w:val="00F334EC"/>
    <w:rsid w:val="00F42918"/>
    <w:rsid w:val="00F43B23"/>
    <w:rsid w:val="00F5302C"/>
    <w:rsid w:val="00F56B01"/>
    <w:rsid w:val="00F57A98"/>
    <w:rsid w:val="00F64130"/>
    <w:rsid w:val="00F64BC6"/>
    <w:rsid w:val="00F73E77"/>
    <w:rsid w:val="00F752DD"/>
    <w:rsid w:val="00F77818"/>
    <w:rsid w:val="00F82344"/>
    <w:rsid w:val="00F84F3A"/>
    <w:rsid w:val="00F925FB"/>
    <w:rsid w:val="00F9289F"/>
    <w:rsid w:val="00F953D7"/>
    <w:rsid w:val="00F961A0"/>
    <w:rsid w:val="00FA14CE"/>
    <w:rsid w:val="00FA6C5B"/>
    <w:rsid w:val="00FB0E4C"/>
    <w:rsid w:val="00FB3E31"/>
    <w:rsid w:val="00FB66D6"/>
    <w:rsid w:val="00FC3268"/>
    <w:rsid w:val="00FC7D43"/>
    <w:rsid w:val="00FD1721"/>
    <w:rsid w:val="00FD54DD"/>
    <w:rsid w:val="00FE77C0"/>
    <w:rsid w:val="00FE7804"/>
    <w:rsid w:val="00FF08DF"/>
    <w:rsid w:val="00FF1026"/>
    <w:rsid w:val="00FF16CC"/>
    <w:rsid w:val="00FF1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9D534-6F39-4B95-8B4E-0B61849F0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Pages>
  <Words>28928</Words>
  <Characters>164890</Characters>
  <Application>Microsoft Office Word</Application>
  <DocSecurity>0</DocSecurity>
  <Lines>1374</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22</cp:revision>
  <dcterms:created xsi:type="dcterms:W3CDTF">2020-06-22T15:42:00Z</dcterms:created>
  <dcterms:modified xsi:type="dcterms:W3CDTF">2020-06-23T00:01:00Z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