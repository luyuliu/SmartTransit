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A77A65" w14:textId="77777777" w:rsidR="006550FB" w:rsidRDefault="006550FB" w:rsidP="006550FB">
      <w:pPr>
        <w:jc w:val="center"/>
        <w:rPr>
          <w:rFonts w:ascii="Times New Roman" w:hAnsi="Times New Roman" w:cs="Times New Roman"/>
          <w:sz w:val="32"/>
          <w:szCs w:val="24"/>
        </w:rPr>
      </w:pPr>
      <w:r>
        <w:rPr>
          <w:rFonts w:ascii="Times New Roman" w:hAnsi="Times New Roman" w:cs="Times New Roman"/>
          <w:sz w:val="32"/>
          <w:szCs w:val="24"/>
        </w:rPr>
        <w:t xml:space="preserve">Is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helpful</w:t>
      </w:r>
      <w:r w:rsidRPr="005719F8">
        <w:rPr>
          <w:rFonts w:ascii="Times New Roman" w:hAnsi="Times New Roman" w:cs="Times New Roman"/>
          <w:sz w:val="32"/>
          <w:szCs w:val="24"/>
        </w:rPr>
        <w:t xml:space="preserve">?  Analyzing the impacts of </w:t>
      </w:r>
      <w:r>
        <w:rPr>
          <w:rFonts w:ascii="Times New Roman" w:hAnsi="Times New Roman" w:cs="Times New Roman"/>
          <w:sz w:val="32"/>
          <w:szCs w:val="24"/>
        </w:rPr>
        <w:t xml:space="preserve">public </w:t>
      </w:r>
      <w:r w:rsidRPr="005719F8">
        <w:rPr>
          <w:rFonts w:ascii="Times New Roman" w:hAnsi="Times New Roman" w:cs="Times New Roman"/>
          <w:sz w:val="32"/>
          <w:szCs w:val="24"/>
        </w:rPr>
        <w:t xml:space="preserve">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750F3A99" w14:textId="77777777" w:rsidR="006550FB" w:rsidRDefault="006550FB" w:rsidP="006550FB">
      <w:pPr>
        <w:jc w:val="center"/>
        <w:rPr>
          <w:rFonts w:ascii="Times New Roman" w:hAnsi="Times New Roman" w:cs="Times New Roman"/>
          <w:sz w:val="28"/>
          <w:szCs w:val="24"/>
        </w:rPr>
      </w:pPr>
      <w:r w:rsidRPr="00150008">
        <w:rPr>
          <w:rFonts w:ascii="Times New Roman" w:hAnsi="Times New Roman" w:cs="Times New Roman"/>
          <w:sz w:val="28"/>
          <w:szCs w:val="24"/>
        </w:rPr>
        <w:t>Luyu Liu</w:t>
      </w:r>
      <w:r>
        <w:rPr>
          <w:rFonts w:ascii="Times New Roman" w:hAnsi="Times New Roman" w:cs="Times New Roman"/>
          <w:sz w:val="28"/>
          <w:szCs w:val="24"/>
        </w:rPr>
        <w:t xml:space="preserve"> and Harvey J. Miller</w:t>
      </w:r>
    </w:p>
    <w:p w14:paraId="6447EB7A"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Department of Geography and Center for Urban and Regional Analysis</w:t>
      </w:r>
    </w:p>
    <w:p w14:paraId="362196BD"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41A0AE52" w14:textId="77777777" w:rsidR="006550FB" w:rsidRDefault="006550FB" w:rsidP="006550FB">
      <w:pPr>
        <w:rPr>
          <w:rFonts w:ascii="Times New Roman" w:hAnsi="Times New Roman" w:cs="Times New Roman"/>
          <w:b/>
          <w:sz w:val="24"/>
          <w:szCs w:val="24"/>
        </w:rPr>
      </w:pPr>
    </w:p>
    <w:p w14:paraId="4C4C5B93" w14:textId="77777777" w:rsidR="006550FB" w:rsidRPr="00B46565" w:rsidRDefault="006550FB" w:rsidP="006550FB">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6203CD" w14:textId="365CDF1A" w:rsidR="006550FB" w:rsidRPr="00EA0C72" w:rsidRDefault="005E0FA8" w:rsidP="006550FB">
      <w:pPr>
        <w:jc w:val="both"/>
        <w:rPr>
          <w:rFonts w:ascii="Times New Roman" w:hAnsi="Times New Roman" w:cs="Times New Roman"/>
          <w:sz w:val="24"/>
          <w:szCs w:val="24"/>
        </w:rPr>
      </w:pPr>
      <w:r>
        <w:rPr>
          <w:rFonts w:ascii="Times New Roman" w:hAnsi="Times New Roman" w:cs="Times New Roman"/>
          <w:sz w:val="24"/>
          <w:szCs w:val="24"/>
        </w:rPr>
        <w:t>A claimed benefit of r</w:t>
      </w:r>
      <w:r w:rsidR="006550FB">
        <w:rPr>
          <w:rFonts w:ascii="Times New Roman" w:hAnsi="Times New Roman" w:cs="Times New Roman" w:hint="eastAsia"/>
          <w:sz w:val="24"/>
          <w:szCs w:val="24"/>
        </w:rPr>
        <w:t>eal-</w:t>
      </w:r>
      <w:r w:rsidR="006550FB">
        <w:rPr>
          <w:rFonts w:ascii="Times New Roman" w:hAnsi="Times New Roman" w:cs="Times New Roman"/>
          <w:sz w:val="24"/>
          <w:szCs w:val="24"/>
        </w:rPr>
        <w:t>time information (RTI) apps in p</w:t>
      </w:r>
      <w:r>
        <w:rPr>
          <w:rFonts w:ascii="Times New Roman" w:hAnsi="Times New Roman" w:cs="Times New Roman"/>
          <w:sz w:val="24"/>
          <w:szCs w:val="24"/>
        </w:rPr>
        <w:t>ublic transit systems is the reduction of</w:t>
      </w:r>
      <w:r w:rsidR="006550FB">
        <w:rPr>
          <w:rFonts w:ascii="Times New Roman" w:hAnsi="Times New Roman" w:cs="Times New Roman"/>
          <w:sz w:val="24"/>
          <w:szCs w:val="24"/>
        </w:rPr>
        <w:t xml:space="preserve"> waiting times by allowing passengers to appropriately time their arrivals </w:t>
      </w:r>
      <w:r w:rsidR="006550FB" w:rsidRPr="009D4C36">
        <w:rPr>
          <w:rFonts w:ascii="Times New Roman" w:hAnsi="Times New Roman" w:cs="Times New Roman"/>
          <w:sz w:val="24"/>
          <w:szCs w:val="24"/>
        </w:rPr>
        <w:t xml:space="preserve">at </w:t>
      </w:r>
      <w:r w:rsidR="006550FB">
        <w:rPr>
          <w:rFonts w:ascii="Times New Roman" w:hAnsi="Times New Roman" w:cs="Times New Roman"/>
          <w:sz w:val="24"/>
          <w:szCs w:val="24"/>
        </w:rPr>
        <w:t xml:space="preserve">transit </w:t>
      </w:r>
      <w:r w:rsidR="006550FB" w:rsidRPr="009D4C36">
        <w:rPr>
          <w:rFonts w:ascii="Times New Roman" w:hAnsi="Times New Roman" w:cs="Times New Roman"/>
          <w:sz w:val="24"/>
          <w:szCs w:val="24"/>
        </w:rPr>
        <w:t>stops</w:t>
      </w:r>
      <w:r w:rsidR="006550FB">
        <w:rPr>
          <w:rFonts w:ascii="Times New Roman" w:hAnsi="Times New Roman" w:cs="Times New Roman"/>
          <w:sz w:val="24"/>
          <w:szCs w:val="24"/>
        </w:rPr>
        <w:t xml:space="preserve">. Although previous </w:t>
      </w:r>
      <w:r w:rsidR="001D19D8">
        <w:rPr>
          <w:rFonts w:ascii="Times New Roman" w:hAnsi="Times New Roman" w:cs="Times New Roman"/>
          <w:sz w:val="24"/>
          <w:szCs w:val="24"/>
        </w:rPr>
        <w:t xml:space="preserve">research investigated </w:t>
      </w:r>
      <w:r w:rsidR="006550FB">
        <w:rPr>
          <w:rFonts w:ascii="Times New Roman" w:hAnsi="Times New Roman" w:cs="Times New Roman"/>
          <w:sz w:val="24"/>
          <w:szCs w:val="24"/>
        </w:rPr>
        <w:t>the</w:t>
      </w:r>
      <w:r w:rsidR="001D19D8">
        <w:rPr>
          <w:rFonts w:ascii="Times New Roman" w:hAnsi="Times New Roman" w:cs="Times New Roman"/>
          <w:sz w:val="24"/>
          <w:szCs w:val="24"/>
        </w:rPr>
        <w:t xml:space="preserve"> overall impact</w:t>
      </w:r>
      <w:r w:rsidR="005D6518">
        <w:rPr>
          <w:rFonts w:ascii="Times New Roman" w:hAnsi="Times New Roman" w:cs="Times New Roman"/>
          <w:sz w:val="24"/>
          <w:szCs w:val="24"/>
        </w:rPr>
        <w:t xml:space="preserve"> of RTI on waiting time</w:t>
      </w:r>
      <w:r w:rsidR="001D19D8">
        <w:rPr>
          <w:rFonts w:ascii="Times New Roman" w:hAnsi="Times New Roman" w:cs="Times New Roman"/>
          <w:sz w:val="24"/>
          <w:szCs w:val="24"/>
        </w:rPr>
        <w:t xml:space="preserve">, few studies </w:t>
      </w:r>
      <w:r w:rsidR="00AF5D99">
        <w:rPr>
          <w:rFonts w:ascii="Times New Roman" w:hAnsi="Times New Roman" w:cs="Times New Roman"/>
          <w:sz w:val="24"/>
          <w:szCs w:val="24"/>
        </w:rPr>
        <w:t xml:space="preserve">examine the </w:t>
      </w:r>
      <w:r w:rsidR="006550FB">
        <w:rPr>
          <w:rFonts w:ascii="Times New Roman" w:hAnsi="Times New Roman" w:cs="Times New Roman"/>
          <w:sz w:val="24"/>
          <w:szCs w:val="24"/>
        </w:rPr>
        <w:t>mechanism</w:t>
      </w:r>
      <w:r w:rsidR="00AF5D99">
        <w:rPr>
          <w:rFonts w:ascii="Times New Roman" w:hAnsi="Times New Roman" w:cs="Times New Roman"/>
          <w:sz w:val="24"/>
          <w:szCs w:val="24"/>
        </w:rPr>
        <w:t xml:space="preserve">s underlying these claims, and variations in its effectiveness over time and space.  </w:t>
      </w:r>
      <w:r w:rsidR="00351DC4">
        <w:rPr>
          <w:rFonts w:ascii="Times New Roman" w:hAnsi="Times New Roman" w:cs="Times New Roman"/>
          <w:sz w:val="24"/>
          <w:szCs w:val="24"/>
        </w:rPr>
        <w:t xml:space="preserve">In this paper, </w:t>
      </w:r>
      <w:r w:rsidR="00A76080">
        <w:rPr>
          <w:rFonts w:ascii="Times New Roman" w:hAnsi="Times New Roman" w:cs="Times New Roman"/>
          <w:sz w:val="24"/>
          <w:szCs w:val="24"/>
        </w:rPr>
        <w:t xml:space="preserve">we </w:t>
      </w:r>
      <w:r w:rsidR="00351DC4">
        <w:rPr>
          <w:rFonts w:ascii="Times New Roman" w:hAnsi="Times New Roman" w:cs="Times New Roman"/>
          <w:sz w:val="24"/>
          <w:szCs w:val="24"/>
        </w:rPr>
        <w:t xml:space="preserve">first </w:t>
      </w:r>
      <w:r w:rsidR="006550FB">
        <w:rPr>
          <w:rFonts w:ascii="Times New Roman" w:hAnsi="Times New Roman" w:cs="Times New Roman"/>
          <w:sz w:val="24"/>
          <w:szCs w:val="24"/>
        </w:rPr>
        <w:t>theorize and later validate the</w:t>
      </w:r>
      <w:r w:rsidR="00351DC4">
        <w:rPr>
          <w:rFonts w:ascii="Times New Roman" w:hAnsi="Times New Roman" w:cs="Times New Roman"/>
          <w:sz w:val="24"/>
          <w:szCs w:val="24"/>
        </w:rPr>
        <w:t xml:space="preserve"> source</w:t>
      </w:r>
      <w:r w:rsidR="00000F55">
        <w:rPr>
          <w:rFonts w:ascii="Times New Roman" w:hAnsi="Times New Roman" w:cs="Times New Roman"/>
          <w:sz w:val="24"/>
          <w:szCs w:val="24"/>
        </w:rPr>
        <w:t>s</w:t>
      </w:r>
      <w:r w:rsidR="00351DC4">
        <w:rPr>
          <w:rFonts w:ascii="Times New Roman" w:hAnsi="Times New Roman" w:cs="Times New Roman"/>
          <w:sz w:val="24"/>
          <w:szCs w:val="24"/>
        </w:rPr>
        <w:t xml:space="preserve"> of </w:t>
      </w:r>
      <w:r w:rsidR="00244C3E">
        <w:rPr>
          <w:rFonts w:ascii="Times New Roman" w:hAnsi="Times New Roman" w:cs="Times New Roman"/>
          <w:sz w:val="24"/>
          <w:szCs w:val="24"/>
        </w:rPr>
        <w:t>RTI-based</w:t>
      </w:r>
      <w:r w:rsidR="00907DD7">
        <w:rPr>
          <w:rFonts w:ascii="Times New Roman" w:hAnsi="Times New Roman" w:cs="Times New Roman"/>
          <w:sz w:val="24"/>
          <w:szCs w:val="24"/>
        </w:rPr>
        <w:t xml:space="preserve"> users’</w:t>
      </w:r>
      <w:r w:rsidR="00244C3E">
        <w:rPr>
          <w:rFonts w:ascii="Times New Roman" w:hAnsi="Times New Roman" w:cs="Times New Roman"/>
          <w:sz w:val="24"/>
          <w:szCs w:val="24"/>
        </w:rPr>
        <w:t xml:space="preserve"> waiting time</w:t>
      </w:r>
      <w:r w:rsidR="00000F55">
        <w:rPr>
          <w:rFonts w:ascii="Times New Roman" w:hAnsi="Times New Roman" w:cs="Times New Roman"/>
          <w:sz w:val="24"/>
          <w:szCs w:val="24"/>
        </w:rPr>
        <w:t xml:space="preserve"> penalties</w:t>
      </w:r>
      <w:r w:rsidR="00AB159A">
        <w:rPr>
          <w:rFonts w:ascii="Times New Roman" w:hAnsi="Times New Roman" w:cs="Times New Roman"/>
          <w:sz w:val="24"/>
          <w:szCs w:val="24"/>
        </w:rPr>
        <w:t>:</w:t>
      </w:r>
      <w:r w:rsidR="00351DC4">
        <w:rPr>
          <w:rFonts w:ascii="Times New Roman" w:hAnsi="Times New Roman" w:cs="Times New Roman"/>
          <w:sz w:val="24"/>
          <w:szCs w:val="24"/>
        </w:rPr>
        <w:t xml:space="preserve"> </w:t>
      </w:r>
      <w:r w:rsidR="006550FB" w:rsidRPr="00351DC4">
        <w:rPr>
          <w:rFonts w:ascii="Times New Roman" w:hAnsi="Times New Roman" w:cs="Times New Roman"/>
          <w:i/>
          <w:sz w:val="24"/>
          <w:szCs w:val="24"/>
        </w:rPr>
        <w:t>reclaimed delay</w:t>
      </w:r>
      <w:r w:rsidR="006550FB">
        <w:rPr>
          <w:rFonts w:ascii="Times New Roman" w:hAnsi="Times New Roman" w:cs="Times New Roman"/>
          <w:sz w:val="24"/>
          <w:szCs w:val="24"/>
        </w:rPr>
        <w:t xml:space="preserve"> </w:t>
      </w:r>
      <w:r>
        <w:rPr>
          <w:rFonts w:ascii="Times New Roman" w:hAnsi="Times New Roman" w:cs="Times New Roman"/>
          <w:sz w:val="24"/>
          <w:szCs w:val="24"/>
        </w:rPr>
        <w:t xml:space="preserve">due to bus drivers compensating for being behind schedule </w:t>
      </w:r>
      <w:r w:rsidR="006550FB">
        <w:rPr>
          <w:rFonts w:ascii="Times New Roman" w:hAnsi="Times New Roman" w:cs="Times New Roman"/>
          <w:sz w:val="24"/>
          <w:szCs w:val="24"/>
        </w:rPr>
        <w:t xml:space="preserve">and </w:t>
      </w:r>
      <w:r w:rsidR="006550FB"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due to the updating frequency of RTI</w:t>
      </w:r>
      <w:r w:rsidR="00000F55">
        <w:rPr>
          <w:rFonts w:ascii="Times New Roman" w:hAnsi="Times New Roman" w:cs="Times New Roman"/>
          <w:sz w:val="24"/>
          <w:szCs w:val="24"/>
        </w:rPr>
        <w:t xml:space="preserve"> apps</w:t>
      </w:r>
      <w:r>
        <w:rPr>
          <w:rFonts w:ascii="Times New Roman" w:hAnsi="Times New Roman" w:cs="Times New Roman"/>
          <w:sz w:val="24"/>
          <w:szCs w:val="24"/>
        </w:rPr>
        <w:t xml:space="preserve">. </w:t>
      </w:r>
      <w:r w:rsidR="00351DC4">
        <w:rPr>
          <w:rFonts w:ascii="Times New Roman" w:hAnsi="Times New Roman" w:cs="Times New Roman"/>
          <w:sz w:val="24"/>
          <w:szCs w:val="24"/>
        </w:rPr>
        <w:t xml:space="preserve"> </w:t>
      </w:r>
      <w:r w:rsidR="00747B08">
        <w:rPr>
          <w:rFonts w:ascii="Times New Roman" w:hAnsi="Times New Roman" w:cs="Times New Roman"/>
          <w:sz w:val="24"/>
          <w:szCs w:val="24"/>
        </w:rPr>
        <w:t>W</w:t>
      </w:r>
      <w:r w:rsidR="00351DC4">
        <w:rPr>
          <w:rFonts w:ascii="Times New Roman" w:hAnsi="Times New Roman" w:cs="Times New Roman"/>
          <w:sz w:val="24"/>
          <w:szCs w:val="24"/>
        </w:rPr>
        <w:t xml:space="preserve">e </w:t>
      </w:r>
      <w:r w:rsidR="00497F38">
        <w:rPr>
          <w:rFonts w:ascii="Times New Roman" w:hAnsi="Times New Roman" w:cs="Times New Roman"/>
          <w:sz w:val="24"/>
          <w:szCs w:val="24"/>
        </w:rPr>
        <w:t>then</w:t>
      </w:r>
      <w:r w:rsidR="00351DC4">
        <w:rPr>
          <w:rFonts w:ascii="Times New Roman" w:hAnsi="Times New Roman" w:cs="Times New Roman"/>
          <w:sz w:val="24"/>
          <w:szCs w:val="24"/>
        </w:rPr>
        <w:t xml:space="preserve"> introduce five types of trip planning strategies (TPSs) for RTI</w:t>
      </w:r>
      <w:r w:rsidR="00EF21A3">
        <w:rPr>
          <w:rFonts w:ascii="Times New Roman" w:hAnsi="Times New Roman" w:cs="Times New Roman"/>
          <w:sz w:val="24"/>
          <w:szCs w:val="24"/>
        </w:rPr>
        <w:t>-based</w:t>
      </w:r>
      <w:r w:rsidR="00351DC4">
        <w:rPr>
          <w:rFonts w:ascii="Times New Roman" w:hAnsi="Times New Roman" w:cs="Times New Roman"/>
          <w:sz w:val="24"/>
          <w:szCs w:val="24"/>
        </w:rPr>
        <w:t xml:space="preserve"> and non-RTI users</w:t>
      </w:r>
      <w:r w:rsidR="00482EDD">
        <w:rPr>
          <w:rFonts w:ascii="Times New Roman" w:hAnsi="Times New Roman" w:cs="Times New Roman"/>
          <w:sz w:val="24"/>
          <w:szCs w:val="24"/>
        </w:rPr>
        <w:t xml:space="preserve">. </w:t>
      </w:r>
      <w:r w:rsidR="004D3C3D">
        <w:rPr>
          <w:rFonts w:ascii="Times New Roman" w:hAnsi="Times New Roman" w:cs="Times New Roman"/>
          <w:sz w:val="24"/>
          <w:szCs w:val="24"/>
        </w:rPr>
        <w:t xml:space="preserve">Using </w:t>
      </w:r>
      <w:r w:rsidR="006550FB">
        <w:rPr>
          <w:rFonts w:ascii="Times New Roman" w:hAnsi="Times New Roman" w:cs="Times New Roman"/>
          <w:sz w:val="24"/>
          <w:szCs w:val="24"/>
        </w:rPr>
        <w:t xml:space="preserve">real-time </w:t>
      </w:r>
      <w:r w:rsidR="00AF5D99">
        <w:rPr>
          <w:rFonts w:ascii="Times New Roman" w:hAnsi="Times New Roman" w:cs="Times New Roman"/>
          <w:sz w:val="24"/>
          <w:szCs w:val="24"/>
        </w:rPr>
        <w:t xml:space="preserve">bus location </w:t>
      </w:r>
      <w:r w:rsidR="006550FB">
        <w:rPr>
          <w:rFonts w:ascii="Times New Roman" w:hAnsi="Times New Roman" w:cs="Times New Roman"/>
          <w:sz w:val="24"/>
          <w:szCs w:val="24"/>
        </w:rPr>
        <w:t>data</w:t>
      </w:r>
      <w:r>
        <w:rPr>
          <w:rFonts w:ascii="Times New Roman" w:hAnsi="Times New Roman" w:cs="Times New Roman"/>
          <w:sz w:val="24"/>
          <w:szCs w:val="24"/>
        </w:rPr>
        <w:t xml:space="preserve"> from a transit authority in a medium-sized US city</w:t>
      </w:r>
      <w:r w:rsidR="006550FB">
        <w:rPr>
          <w:rFonts w:ascii="Times New Roman" w:hAnsi="Times New Roman" w:cs="Times New Roman"/>
          <w:sz w:val="24"/>
          <w:szCs w:val="24"/>
        </w:rPr>
        <w:t xml:space="preserve">, we calculate the </w:t>
      </w:r>
      <w:r w:rsidR="00AF5D99">
        <w:rPr>
          <w:rFonts w:ascii="Times New Roman" w:hAnsi="Times New Roman" w:cs="Times New Roman"/>
          <w:sz w:val="24"/>
          <w:szCs w:val="24"/>
        </w:rPr>
        <w:t xml:space="preserve">empirical </w:t>
      </w:r>
      <w:r w:rsidR="006550FB">
        <w:rPr>
          <w:rFonts w:ascii="Times New Roman" w:hAnsi="Times New Roman" w:cs="Times New Roman"/>
          <w:sz w:val="24"/>
          <w:szCs w:val="24"/>
        </w:rPr>
        <w:t>waiting time</w:t>
      </w:r>
      <w:r w:rsidR="00AF5D99">
        <w:rPr>
          <w:rFonts w:ascii="Times New Roman" w:hAnsi="Times New Roman" w:cs="Times New Roman"/>
          <w:sz w:val="24"/>
          <w:szCs w:val="24"/>
        </w:rPr>
        <w:t xml:space="preserve">s and </w:t>
      </w:r>
      <w:r w:rsidR="00E15888">
        <w:rPr>
          <w:rFonts w:ascii="Times New Roman" w:hAnsi="Times New Roman" w:cs="Times New Roman"/>
          <w:sz w:val="24"/>
          <w:szCs w:val="24"/>
        </w:rPr>
        <w:t>risk</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of missing a bus for each TPS</w:t>
      </w:r>
      <w:r w:rsidR="006550FB">
        <w:rPr>
          <w:rFonts w:ascii="Times New Roman" w:hAnsi="Times New Roman" w:cs="Times New Roman"/>
          <w:sz w:val="24"/>
          <w:szCs w:val="24"/>
        </w:rPr>
        <w:t xml:space="preserve">. </w:t>
      </w:r>
      <w:r w:rsidR="00AF5D99">
        <w:rPr>
          <w:rFonts w:ascii="Times New Roman" w:hAnsi="Times New Roman" w:cs="Times New Roman"/>
          <w:sz w:val="24"/>
          <w:szCs w:val="24"/>
        </w:rPr>
        <w:t xml:space="preserve"> </w:t>
      </w:r>
      <w:r w:rsidR="003803CA" w:rsidRPr="003803CA">
        <w:rPr>
          <w:rFonts w:ascii="Times New Roman" w:hAnsi="Times New Roman" w:cs="Times New Roman"/>
          <w:sz w:val="24"/>
          <w:szCs w:val="24"/>
        </w:rPr>
        <w:t xml:space="preserve">We find that the best RTI </w:t>
      </w:r>
      <w:r w:rsidR="003803CA">
        <w:rPr>
          <w:rFonts w:ascii="Times New Roman" w:hAnsi="Times New Roman" w:cs="Times New Roman"/>
          <w:sz w:val="24"/>
          <w:szCs w:val="24"/>
        </w:rPr>
        <w:t xml:space="preserve">strategy, a prudent tactic </w:t>
      </w:r>
      <w:r w:rsidR="003803CA" w:rsidRPr="003803CA">
        <w:rPr>
          <w:rFonts w:ascii="Times New Roman" w:hAnsi="Times New Roman" w:cs="Times New Roman"/>
          <w:sz w:val="24"/>
          <w:szCs w:val="24"/>
        </w:rPr>
        <w:t>with an optimized insurance buffer, performs roughly the same as a simple,</w:t>
      </w:r>
      <w:r w:rsidR="003803CA">
        <w:rPr>
          <w:rFonts w:ascii="Times New Roman" w:hAnsi="Times New Roman" w:cs="Times New Roman"/>
          <w:sz w:val="24"/>
          <w:szCs w:val="24"/>
        </w:rPr>
        <w:t xml:space="preserve"> follow the schedule tactic </w:t>
      </w:r>
      <w:r w:rsidR="003803CA" w:rsidRPr="003803CA">
        <w:rPr>
          <w:rFonts w:ascii="Times New Roman" w:hAnsi="Times New Roman" w:cs="Times New Roman"/>
          <w:sz w:val="24"/>
          <w:szCs w:val="24"/>
        </w:rPr>
        <w:t xml:space="preserve">that does not use RTI. </w:t>
      </w:r>
      <w:r w:rsidR="003803CA">
        <w:rPr>
          <w:rFonts w:ascii="Times New Roman" w:hAnsi="Times New Roman" w:cs="Times New Roman"/>
          <w:sz w:val="24"/>
          <w:szCs w:val="24"/>
        </w:rPr>
        <w:t xml:space="preserve">However, relative performance varies over time and space.  </w:t>
      </w:r>
      <w:r w:rsidR="003803CA" w:rsidRPr="003803CA">
        <w:rPr>
          <w:rFonts w:ascii="Times New Roman" w:hAnsi="Times New Roman" w:cs="Times New Roman"/>
          <w:sz w:val="24"/>
          <w:szCs w:val="24"/>
        </w:rPr>
        <w:t xml:space="preserve">These results show that although the best RTI strategy can indeed save time for certain users in certain stops and during certain hours, </w:t>
      </w:r>
      <w:r w:rsidR="003803CA">
        <w:rPr>
          <w:rFonts w:ascii="Times New Roman" w:hAnsi="Times New Roman" w:cs="Times New Roman"/>
          <w:sz w:val="24"/>
          <w:szCs w:val="24"/>
        </w:rPr>
        <w:t xml:space="preserve">it </w:t>
      </w:r>
      <w:r w:rsidR="003803CA" w:rsidRPr="003803CA">
        <w:rPr>
          <w:rFonts w:ascii="Times New Roman" w:hAnsi="Times New Roman" w:cs="Times New Roman"/>
          <w:sz w:val="24"/>
          <w:szCs w:val="24"/>
        </w:rPr>
        <w:t xml:space="preserve">cannot </w:t>
      </w:r>
      <w:r w:rsidR="003803CA">
        <w:rPr>
          <w:rFonts w:ascii="Times New Roman" w:hAnsi="Times New Roman" w:cs="Times New Roman"/>
          <w:sz w:val="24"/>
          <w:szCs w:val="24"/>
        </w:rPr>
        <w:t xml:space="preserve">globally outperform simply following the </w:t>
      </w:r>
      <w:r w:rsidR="003803CA" w:rsidRPr="003803CA">
        <w:rPr>
          <w:rFonts w:ascii="Times New Roman" w:hAnsi="Times New Roman" w:cs="Times New Roman"/>
          <w:sz w:val="24"/>
          <w:szCs w:val="24"/>
        </w:rPr>
        <w:t xml:space="preserve">schedule. Moreover, the greedy tactic of using RTI to achieve a waiting time of zero is the worst strategy, even worse than showing up at a bus stop arbitrarily.  This suggests that RTI could make users’ waiting time significantly longer if </w:t>
      </w:r>
      <w:r w:rsidR="003803CA">
        <w:rPr>
          <w:rFonts w:ascii="Times New Roman" w:hAnsi="Times New Roman" w:cs="Times New Roman"/>
          <w:sz w:val="24"/>
          <w:szCs w:val="24"/>
        </w:rPr>
        <w:t xml:space="preserve">RTI </w:t>
      </w:r>
      <w:r w:rsidR="003803CA" w:rsidRPr="003803CA">
        <w:rPr>
          <w:rFonts w:ascii="Times New Roman" w:hAnsi="Times New Roman" w:cs="Times New Roman"/>
          <w:sz w:val="24"/>
          <w:szCs w:val="24"/>
        </w:rPr>
        <w:t>apps are not using the appropriate trip planning strategy.</w:t>
      </w:r>
    </w:p>
    <w:p w14:paraId="53388A71" w14:textId="77777777" w:rsidR="006550FB" w:rsidRPr="00EA0C72" w:rsidRDefault="006550FB" w:rsidP="006550FB">
      <w:pPr>
        <w:rPr>
          <w:rFonts w:ascii="Times New Roman" w:hAnsi="Times New Roman" w:cs="Times New Roman"/>
          <w:sz w:val="24"/>
          <w:szCs w:val="24"/>
        </w:rPr>
      </w:pPr>
    </w:p>
    <w:p w14:paraId="3B23E904" w14:textId="158A35D0" w:rsidR="006550FB" w:rsidRDefault="006550FB" w:rsidP="006550FB">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295C2B">
        <w:rPr>
          <w:rFonts w:ascii="Times New Roman" w:hAnsi="Times New Roman" w:cs="Times New Roman"/>
          <w:sz w:val="24"/>
          <w:szCs w:val="24"/>
        </w:rPr>
        <w:t>Public transit; Real-time information; Mobile apps.</w:t>
      </w:r>
    </w:p>
    <w:p w14:paraId="6BAF21BB" w14:textId="77777777" w:rsidR="006550FB" w:rsidRPr="00EA0C72" w:rsidRDefault="006550FB" w:rsidP="006550FB">
      <w:pPr>
        <w:rPr>
          <w:rFonts w:ascii="Times New Roman" w:hAnsi="Times New Roman" w:cs="Times New Roman"/>
          <w:sz w:val="24"/>
          <w:szCs w:val="24"/>
        </w:rPr>
      </w:pPr>
    </w:p>
    <w:p w14:paraId="38ADF6A0" w14:textId="77777777" w:rsidR="006550FB" w:rsidRPr="005719F8" w:rsidRDefault="006550FB" w:rsidP="006550FB">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4DB1CFD" w14:textId="43FF6035"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data and sharing real-time information about transportation systems is changing how people navigate and travel through cities. For example,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64F3C69D" w14:textId="51BE6600"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(Dutzik, Madsen, &amp;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pps often provide real-time information (RTI) on vehicle locations and delays to help users to deal with this inevitable feature of public transit</w:t>
      </w:r>
      <w:r w:rsidRPr="003E62F4">
        <w:rPr>
          <w:rFonts w:ascii="Times New Roman" w:hAnsi="Times New Roman" w:cs="Times New Roman"/>
          <w:sz w:val="24"/>
          <w:szCs w:val="24"/>
        </w:rPr>
        <w:t xml:space="preserve"> (Brakewood et al., 2014).  </w:t>
      </w:r>
      <w:r>
        <w:rPr>
          <w:rFonts w:ascii="Times New Roman" w:hAnsi="Times New Roman" w:cs="Times New Roman"/>
          <w:sz w:val="24"/>
          <w:szCs w:val="24"/>
        </w:rPr>
        <w:t xml:space="preserve">In particular, RTI </w:t>
      </w:r>
      <w:r w:rsidRPr="0086659E">
        <w:rPr>
          <w:rFonts w:ascii="Times New Roman" w:hAnsi="Times New Roman" w:cs="Times New Roman"/>
          <w:sz w:val="24"/>
          <w:szCs w:val="24"/>
        </w:rPr>
        <w:t>can allow users to 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ins w:id="0" w:author="Liu, Luyu" w:date="2019-12-03T19:52:00Z">
        <w:r w:rsidR="004A316C">
          <w:rPr>
            <w:rFonts w:ascii="Times New Roman" w:hAnsi="Times New Roman" w:cs="Times New Roman"/>
            <w:sz w:val="24"/>
            <w:szCs w:val="24"/>
          </w:rPr>
          <w:t>ing</w:t>
        </w:r>
      </w:ins>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(Algers, Hansen, &amp; Tegner, 1975; Fan, Guthrie, &amp; Levinson, 2016; Gkioulou, 2013; Larsen &amp;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 xml:space="preserve">to a public stop so as to minimize wait time.   When delay happens, RTI </w:t>
      </w:r>
      <w:r>
        <w:rPr>
          <w:rFonts w:ascii="Times New Roman" w:hAnsi="Times New Roman" w:cs="Times New Roman"/>
          <w:sz w:val="24"/>
          <w:szCs w:val="24"/>
        </w:rPr>
        <w:t>app</w:t>
      </w:r>
      <w:r w:rsidRPr="003E62F4">
        <w:rPr>
          <w:rFonts w:ascii="Times New Roman" w:hAnsi="Times New Roman" w:cs="Times New Roman"/>
          <w:sz w:val="24"/>
          <w:szCs w:val="24"/>
        </w:rPr>
        <w:t xml:space="preserve"> users can access to the re</w:t>
      </w:r>
      <w:r>
        <w:rPr>
          <w:rFonts w:ascii="Times New Roman" w:hAnsi="Times New Roman" w:cs="Times New Roman"/>
          <w:sz w:val="24"/>
          <w:szCs w:val="24"/>
        </w:rPr>
        <w:t xml:space="preserve">al-time status of buses and adjust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717516B" w14:textId="77777777" w:rsidR="006550FB" w:rsidRDefault="006550FB" w:rsidP="006550FB">
      <w:pPr>
        <w:ind w:firstLine="720"/>
        <w:jc w:val="both"/>
        <w:rPr>
          <w:rFonts w:ascii="Times New Roman" w:hAnsi="Times New Roman" w:cs="Times New Roman"/>
          <w:sz w:val="24"/>
          <w:szCs w:val="24"/>
        </w:rPr>
      </w:pPr>
    </w:p>
    <w:p w14:paraId="549B74A6" w14:textId="77777777" w:rsidR="006550FB" w:rsidRDefault="006550FB" w:rsidP="006550FB">
      <w:pPr>
        <w:keepNext/>
      </w:pPr>
      <w:r>
        <w:rPr>
          <w:rFonts w:ascii="Times New Roman" w:hAnsi="Times New Roman" w:cs="Times New Roman" w:hint="eastAsia"/>
          <w:noProof/>
          <w:sz w:val="24"/>
          <w:szCs w:val="24"/>
        </w:rPr>
        <w:drawing>
          <wp:inline distT="0" distB="0" distL="0" distR="0" wp14:anchorId="35A445F7" wp14:editId="7A1CED84">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6AD6EB07" w14:textId="1C9BE713" w:rsidR="006550FB" w:rsidRDefault="006550FB" w:rsidP="006550FB">
      <w:pPr>
        <w:jc w:val="center"/>
        <w:rPr>
          <w:rFonts w:ascii="Times New Roman" w:hAnsi="Times New Roman" w:cs="Times New Roman"/>
          <w:sz w:val="24"/>
          <w:szCs w:val="24"/>
        </w:rPr>
      </w:pPr>
      <w:commentRangeStart w:id="1"/>
      <w:commentRangeStart w:id="2"/>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00291929">
        <w:rPr>
          <w:rFonts w:ascii="Times New Roman" w:hAnsi="Times New Roman" w:cs="Times New Roman"/>
          <w:sz w:val="24"/>
          <w:szCs w:val="24"/>
        </w:rPr>
        <w:t>:</w:t>
      </w:r>
      <w:r w:rsidRPr="003A089C">
        <w:rPr>
          <w:rFonts w:ascii="Times New Roman" w:hAnsi="Times New Roman" w:cs="Times New Roman"/>
          <w:sz w:val="24"/>
          <w:szCs w:val="24"/>
        </w:rPr>
        <w:t xml:space="preserve"> </w:t>
      </w:r>
      <w:r w:rsidR="00770D45">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commentRangeEnd w:id="1"/>
      <w:r>
        <w:rPr>
          <w:rStyle w:val="CommentReference"/>
        </w:rPr>
        <w:commentReference w:id="1"/>
      </w:r>
      <w:commentRangeEnd w:id="2"/>
      <w:r>
        <w:rPr>
          <w:rStyle w:val="CommentReference"/>
        </w:rPr>
        <w:commentReference w:id="2"/>
      </w:r>
    </w:p>
    <w:p w14:paraId="52036CDE" w14:textId="4CAE9C1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RTI can be especially important for systems with sparser timetable and longer headways. For example, in a system with average headway of 30 minutes, people is highly likely to care more </w:t>
      </w:r>
      <w:r>
        <w:rPr>
          <w:rFonts w:ascii="Times New Roman" w:hAnsi="Times New Roman" w:cs="Times New Roman"/>
          <w:sz w:val="24"/>
          <w:szCs w:val="24"/>
        </w:rPr>
        <w:lastRenderedPageBreak/>
        <w:t xml:space="preserve">about getting the performance of a specific vehicle via real-time information, since the possible waiting time is significantly longer; while in a system with average headway of 2 minutes, people may not care about how a specific vehicle works, since there will be another one shortly after the bus.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As Walker (</w:t>
      </w:r>
      <w:r w:rsidRPr="0004466D">
        <w:rPr>
          <w:rFonts w:ascii="Times New Roman" w:hAnsi="Times New Roman" w:cs="Times New Roman"/>
          <w:noProof/>
          <w:sz w:val="24"/>
          <w:szCs w:val="24"/>
        </w:rPr>
        <w:t>2012)</w:t>
      </w:r>
      <w:r>
        <w:rPr>
          <w:rFonts w:ascii="Times New Roman" w:hAnsi="Times New Roman" w:cs="Times New Roman"/>
          <w:sz w:val="24"/>
          <w:szCs w:val="24"/>
        </w:rPr>
        <w:fldChar w:fldCharType="end"/>
      </w:r>
      <w:r>
        <w:rPr>
          <w:rFonts w:ascii="Times New Roman" w:hAnsi="Times New Roman" w:cs="Times New Roman"/>
          <w:sz w:val="24"/>
          <w:szCs w:val="24"/>
        </w:rPr>
        <w:t xml:space="preserve"> argues, with public transit, frequency is freedom.  However, in a public transit system which cannot sustain high frequency service due to limited funds and personnel, RTI can play an important role as a cheap and effective complement. </w:t>
      </w:r>
    </w:p>
    <w:p w14:paraId="68746E44" w14:textId="77777777" w:rsidR="006550FB" w:rsidRDefault="006550FB" w:rsidP="006550FB">
      <w:pPr>
        <w:ind w:firstLine="720"/>
        <w:jc w:val="both"/>
        <w:rPr>
          <w:rFonts w:ascii="Times New Roman" w:hAnsi="Times New Roman" w:cs="Times New Roman"/>
          <w:sz w:val="24"/>
          <w:szCs w:val="24"/>
        </w:rPr>
      </w:pPr>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users arrive at the stop, the bus arrives and leaves.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D</w:t>
      </w:r>
      <w:r w:rsidRPr="00803DCB">
        <w:rPr>
          <w:rFonts w:ascii="Times New Roman" w:hAnsi="Times New Roman" w:cs="Times New Roman"/>
          <w:sz w:val="24"/>
          <w:szCs w:val="24"/>
        </w:rPr>
        <w:t xml:space="preserve">uring the time interval between when a person leaves their home and arrives at the stop, the actual arrival time of the bus may change. For example, if the bus is behind schedule, the driver may take opportunities to </w:t>
      </w:r>
      <w:r>
        <w:rPr>
          <w:rFonts w:ascii="Times New Roman" w:hAnsi="Times New Roman" w:cs="Times New Roman"/>
          <w:sz w:val="24"/>
          <w:szCs w:val="24"/>
        </w:rPr>
        <w:t xml:space="preserve">reduce the delay by speeding up. </w:t>
      </w:r>
      <w:r w:rsidRPr="00803DCB">
        <w:rPr>
          <w:rFonts w:ascii="Times New Roman" w:hAnsi="Times New Roman" w:cs="Times New Roman"/>
          <w:sz w:val="24"/>
          <w:szCs w:val="24"/>
        </w:rPr>
        <w:t xml:space="preserve">This 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p>
    <w:p w14:paraId="55B71CF0" w14:textId="77777777" w:rsidR="006550FB" w:rsidRPr="00F242B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Despite the technological breakthroughs in providing RTI to public transit users</w:t>
      </w:r>
      <w:r w:rsidRPr="00F242B3">
        <w:rPr>
          <w:rFonts w:ascii="Times New Roman" w:hAnsi="Times New Roman" w:cs="Times New Roman"/>
          <w:sz w:val="24"/>
          <w:szCs w:val="24"/>
        </w:rPr>
        <w:t xml:space="preserve">, </w:t>
      </w:r>
      <w:r>
        <w:rPr>
          <w:rFonts w:ascii="Times New Roman" w:hAnsi="Times New Roman" w:cs="Times New Roman"/>
          <w:sz w:val="24"/>
          <w:szCs w:val="24"/>
        </w:rPr>
        <w:t xml:space="preserve">traditional strategies that ignore RTI are still viable.  For example, users can just follow the published schedule, time their arrival at stops based on personal experience, or arrive at stops randomly.   It is possible that, in some situations, these strategies can perform better with respect to minimizing wait time than strategies that exploit RTI, due to the paradox discussed above.  </w:t>
      </w:r>
    </w:p>
    <w:p w14:paraId="6CDE1527"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w:t>
      </w:r>
      <w:r>
        <w:rPr>
          <w:rFonts w:ascii="Times New Roman" w:hAnsi="Times New Roman" w:cs="Times New Roman"/>
          <w:sz w:val="24"/>
          <w:szCs w:val="24"/>
        </w:rPr>
        <w:t xml:space="preserve">behavioral </w:t>
      </w:r>
      <w:r w:rsidRPr="006E12CF">
        <w:rPr>
          <w:rFonts w:ascii="Times New Roman" w:hAnsi="Times New Roman" w:cs="Times New Roman"/>
          <w:sz w:val="24"/>
          <w:szCs w:val="24"/>
        </w:rPr>
        <w:t xml:space="preserve">strategies that </w:t>
      </w:r>
      <w:r>
        <w:rPr>
          <w:rFonts w:ascii="Times New Roman" w:hAnsi="Times New Roman" w:cs="Times New Roman"/>
          <w:sz w:val="24"/>
          <w:szCs w:val="24"/>
        </w:rPr>
        <w:t>exploit or ignore</w:t>
      </w:r>
      <w:r w:rsidRPr="006E12CF">
        <w:rPr>
          <w:rFonts w:ascii="Times New Roman" w:hAnsi="Times New Roman" w:cs="Times New Roman"/>
          <w:sz w:val="24"/>
          <w:szCs w:val="24"/>
        </w:rPr>
        <w:t xml:space="preserve"> RTI.</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We show that the performance of RTI in reducing users’ wait time at stops can vary depending on the behavioral strategy, distance to the bus stop from home, and the location of the stop along the bus route.</w:t>
      </w:r>
    </w:p>
    <w:p w14:paraId="1EDE5D93" w14:textId="22ACC3D3" w:rsidR="006550FB" w:rsidRDefault="00453E0B" w:rsidP="006550FB">
      <w:pPr>
        <w:ind w:firstLine="720"/>
        <w:jc w:val="both"/>
        <w:rPr>
          <w:rFonts w:ascii="Times New Roman" w:hAnsi="Times New Roman" w:cs="Times New Roman"/>
          <w:sz w:val="24"/>
          <w:szCs w:val="24"/>
        </w:rPr>
      </w:pPr>
      <w:r w:rsidRPr="00453E0B">
        <w:rPr>
          <w:rFonts w:ascii="Times New Roman" w:hAnsi="Times New Roman" w:cs="Times New Roman"/>
          <w:sz w:val="24"/>
          <w:szCs w:val="24"/>
        </w:rPr>
        <w:t>In t</w:t>
      </w:r>
      <w:r w:rsidR="006550FB" w:rsidRPr="00453E0B">
        <w:rPr>
          <w:rFonts w:ascii="Times New Roman" w:hAnsi="Times New Roman" w:cs="Times New Roman"/>
          <w:sz w:val="24"/>
          <w:szCs w:val="24"/>
        </w:rPr>
        <w:t>he next section of this paper</w:t>
      </w:r>
      <w:r w:rsidRPr="00453E0B">
        <w:rPr>
          <w:rFonts w:ascii="Times New Roman" w:hAnsi="Times New Roman" w:cs="Times New Roman"/>
          <w:sz w:val="24"/>
          <w:szCs w:val="24"/>
        </w:rPr>
        <w:t>, we</w:t>
      </w:r>
      <w:r w:rsidR="00D50DD6" w:rsidRPr="00453E0B">
        <w:rPr>
          <w:rFonts w:ascii="Times New Roman" w:hAnsi="Times New Roman" w:cs="Times New Roman"/>
          <w:sz w:val="24"/>
          <w:szCs w:val="24"/>
        </w:rPr>
        <w:t xml:space="preserve"> will </w:t>
      </w:r>
      <w:r>
        <w:rPr>
          <w:rFonts w:ascii="Times New Roman" w:hAnsi="Times New Roman" w:cs="Times New Roman"/>
          <w:sz w:val="24"/>
          <w:szCs w:val="24"/>
        </w:rPr>
        <w:t xml:space="preserve">first review the studies about the impact of RTI on </w:t>
      </w:r>
      <w:r w:rsidR="00A40E20">
        <w:rPr>
          <w:rFonts w:ascii="Times New Roman" w:hAnsi="Times New Roman" w:cs="Times New Roman"/>
          <w:sz w:val="24"/>
          <w:szCs w:val="24"/>
        </w:rPr>
        <w:t xml:space="preserve">transit users’ </w:t>
      </w:r>
      <w:r>
        <w:rPr>
          <w:rFonts w:ascii="Times New Roman" w:hAnsi="Times New Roman" w:cs="Times New Roman"/>
          <w:sz w:val="24"/>
          <w:szCs w:val="24"/>
        </w:rPr>
        <w:t>waiting time</w:t>
      </w:r>
      <w:r w:rsidR="00FC4DA7">
        <w:rPr>
          <w:rFonts w:ascii="Times New Roman" w:hAnsi="Times New Roman" w:cs="Times New Roman"/>
          <w:sz w:val="24"/>
          <w:szCs w:val="24"/>
        </w:rPr>
        <w:t xml:space="preserve"> by information media and </w:t>
      </w:r>
      <w:r w:rsidR="00D01535">
        <w:rPr>
          <w:rFonts w:ascii="Times New Roman" w:hAnsi="Times New Roman" w:cs="Times New Roman"/>
          <w:sz w:val="24"/>
          <w:szCs w:val="24"/>
        </w:rPr>
        <w:t>research methods</w:t>
      </w:r>
      <w:r>
        <w:rPr>
          <w:rFonts w:ascii="Times New Roman" w:hAnsi="Times New Roman" w:cs="Times New Roman"/>
          <w:sz w:val="24"/>
          <w:szCs w:val="24"/>
        </w:rPr>
        <w:t xml:space="preserve">. </w:t>
      </w:r>
      <w:r w:rsidR="00E41883">
        <w:rPr>
          <w:rFonts w:ascii="Times New Roman" w:hAnsi="Times New Roman" w:cs="Times New Roman"/>
          <w:sz w:val="24"/>
          <w:szCs w:val="24"/>
        </w:rPr>
        <w:t>Then we will introduce our data sources, the sources of RTI-based users’ waiting time penalties, and five types of trip planning strategies and thei</w:t>
      </w:r>
      <w:r w:rsidR="000619C8">
        <w:rPr>
          <w:rFonts w:ascii="Times New Roman" w:hAnsi="Times New Roman" w:cs="Times New Roman"/>
          <w:sz w:val="24"/>
          <w:szCs w:val="24"/>
        </w:rPr>
        <w:t xml:space="preserve">r definitions. Finally, we will demonstrate each TPS’s </w:t>
      </w:r>
      <w:r w:rsidR="007964AD">
        <w:rPr>
          <w:rFonts w:ascii="Times New Roman" w:hAnsi="Times New Roman" w:cs="Times New Roman"/>
          <w:sz w:val="24"/>
          <w:szCs w:val="24"/>
        </w:rPr>
        <w:t xml:space="preserve">overall </w:t>
      </w:r>
      <w:r w:rsidR="000619C8">
        <w:rPr>
          <w:rFonts w:ascii="Times New Roman" w:hAnsi="Times New Roman" w:cs="Times New Roman"/>
          <w:sz w:val="24"/>
          <w:szCs w:val="24"/>
        </w:rPr>
        <w:t>pattern</w:t>
      </w:r>
      <w:r w:rsidR="007964AD">
        <w:rPr>
          <w:rFonts w:ascii="Times New Roman" w:hAnsi="Times New Roman" w:cs="Times New Roman"/>
          <w:sz w:val="24"/>
          <w:szCs w:val="24"/>
        </w:rPr>
        <w:t>s</w:t>
      </w:r>
      <w:r w:rsidR="000619C8">
        <w:rPr>
          <w:rFonts w:ascii="Times New Roman" w:hAnsi="Times New Roman" w:cs="Times New Roman"/>
          <w:sz w:val="24"/>
          <w:szCs w:val="24"/>
        </w:rPr>
        <w:t xml:space="preserve"> </w:t>
      </w:r>
      <w:r w:rsidR="007964AD">
        <w:rPr>
          <w:rFonts w:ascii="Times New Roman" w:hAnsi="Times New Roman" w:cs="Times New Roman"/>
          <w:sz w:val="24"/>
          <w:szCs w:val="24"/>
        </w:rPr>
        <w:t xml:space="preserve">and patterns </w:t>
      </w:r>
      <w:r w:rsidR="000619C8">
        <w:rPr>
          <w:rFonts w:ascii="Times New Roman" w:hAnsi="Times New Roman" w:cs="Times New Roman"/>
          <w:sz w:val="24"/>
          <w:szCs w:val="24"/>
        </w:rPr>
        <w:t>across space and time.</w:t>
      </w:r>
    </w:p>
    <w:p w14:paraId="53B8932A" w14:textId="77777777" w:rsidR="006550FB" w:rsidRPr="00742068" w:rsidRDefault="006550FB" w:rsidP="006550FB">
      <w:pPr>
        <w:ind w:firstLine="720"/>
        <w:rPr>
          <w:rFonts w:ascii="Times New Roman" w:hAnsi="Times New Roman" w:cs="Times New Roman"/>
          <w:sz w:val="24"/>
          <w:szCs w:val="24"/>
        </w:rPr>
      </w:pPr>
    </w:p>
    <w:p w14:paraId="6AF28606" w14:textId="77777777" w:rsidR="006550FB" w:rsidRPr="001A426D" w:rsidRDefault="006550FB" w:rsidP="006550FB">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750C973A" w14:textId="12388C00"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real-time data provided via webpages and smart phone apps (e.g.,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discussed below).  After the widespread application of smart personal devices, real-time information is becoming more prevalent due to less expensive automated vehicle location system </w:t>
      </w:r>
      <w:r>
        <w:rPr>
          <w:rFonts w:ascii="Times New Roman" w:hAnsi="Times New Roman" w:cs="Times New Roman"/>
          <w:sz w:val="24"/>
          <w:szCs w:val="24"/>
        </w:rPr>
        <w:lastRenderedPageBreak/>
        <w:t>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Transportation","id":"ITEM-2","issue":"2","issued":{"date-parts":[["2011"]]},"page":"29-50","title":"University traveler value of potential real-time transit information","type":"article-journal","volume":"14"},"uris":["http://www.mendeley.com/documents/?uuid=ed48103a-d902-4fed-86f3-447166293619"]},{"id":"ITEM-3","itemData":{"DOI":"10.1016/j.tra.2011.06.010","ISSN":"09658564","abstract":"In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Florida","type":"article-journal","volume":"69"},"uris":["http://www.mendeley.com/documents/?uuid=3c0a8220-b16e-441e-844a-fcbf55094f1e"]},{"id":"ITEM-5","itemData":{"DOI":"10.1016/j.trc.2015.01.021","ISSN":"0968090X","abstract":"In the past few years, numerous mobile applications have made it possible for public transit passengers to find routes and/or learn about the expected arrival time of their transit vehicles. Though these services are widely used, their impact on overall transit ridership remains unclear. The objective of this research is to assess the effect of real-time information provided via web-enabled and mobile devices on public transit ridership. An empirical evaluation is conducted for New York City, which is the setting of a natural experiment in which a real-time bus tracking system was gradually launched on a borough-by-borough basis beginning in 2011. Panel regression techniques are used to evaluate bus ridership over a three year period, while controlling for changes in transit service, fares, local socioeconomic conditions, weather, and other factors. A fixed effects model of average weekday unlinked bus trips per month reveals an increase of approximately 118 trips per route per weekday (median increase of 1.7% of weekday route-level ridership) attributable to providing real-time information. Further refinement of the fixed effects model suggests that this ridership increase may only be occurring on larger routes; specifically, the largest quartile of routes defined by revenue miles of service realized approximately 340 additional trips per route per weekday (median increase of 2.3% per route). Although the increase in weekday route-level ridership may appear modest, on aggregate these increases exert a substantial positive effect on farebox revenue. The implications of this research are critical to decision-makers at the country's transit operators who face pressure to increase ridership under limited budgets, particularly as they seek to prioritize investments in infrastructure, service offerings, and new technologies.","author":[{"dropping-particle":"","family":"Brakewood","given":"Candace","non-dropping-particle":"","parse-names":false,"suffix":""},{"dropping-particle":"","family":"Macfarlane","given":"Gregory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Y. Liu, Shi, &amp; Jian, 2017; Papangelis et al., 2016; Watkins et al., 2011)","plainTextFormattedCitation":"(Brakewood et al., 2014; Brakewood, Macfarlane, &amp; Watkins, 2015; Cats &amp; Gkioulou, 2017; Ferris et al., 2010; Fries, Dunning, &amp; Chowdhury, 2011; Y. Liu, Shi, &amp; Jian, 2017; Papangelis et al., 2016; Watkins et al., 2011)","previouslyFormattedCitation":"(Brakewood et al., 2014; Brakewood, Macfarlane, &amp; Watkins, 2015; Cats &amp; Gkioulou, 2017; Ferris et al., 2010; Fries, Dunning, &amp; Chowdhury, 2011; Y.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 Brakewood, Macfarlane, &amp; Watkins, 2015; Cats &amp; Gkioulou, 2017; Ferris et al., 2010; Fries, Dunning, &amp; Chowdhury, 2011; Y.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We examine this literature based on two dimensions: the information media </w:t>
      </w:r>
      <w:r w:rsidR="003B2EF7">
        <w:rPr>
          <w:rFonts w:ascii="Times New Roman" w:hAnsi="Times New Roman" w:cs="Times New Roman"/>
          <w:sz w:val="24"/>
          <w:szCs w:val="24"/>
        </w:rPr>
        <w:t>examined,</w:t>
      </w:r>
      <w:r>
        <w:rPr>
          <w:rFonts w:ascii="Times New Roman" w:hAnsi="Times New Roman" w:cs="Times New Roman"/>
          <w:sz w:val="24"/>
          <w:szCs w:val="24"/>
        </w:rPr>
        <w:t xml:space="preserve"> and methodology used in the study.</w:t>
      </w:r>
    </w:p>
    <w:p w14:paraId="7F12806E" w14:textId="2373AE16" w:rsidR="006550FB" w:rsidRPr="006C5050" w:rsidRDefault="006550FB" w:rsidP="006550FB">
      <w:pPr>
        <w:jc w:val="both"/>
        <w:rPr>
          <w:rFonts w:ascii="Times New Roman" w:hAnsi="Times New Roman" w:cs="Times New Roman"/>
          <w:sz w:val="24"/>
          <w:szCs w:val="24"/>
        </w:rPr>
      </w:pPr>
      <w:r>
        <w:rPr>
          <w:rFonts w:ascii="Times New Roman" w:hAnsi="Times New Roman" w:cs="Times New Roman"/>
          <w:b/>
          <w:bCs/>
          <w:sz w:val="24"/>
          <w:szCs w:val="24"/>
        </w:rPr>
        <w:t>I</w:t>
      </w:r>
      <w:r w:rsidRPr="007536EE">
        <w:rPr>
          <w:rFonts w:ascii="Times New Roman" w:hAnsi="Times New Roman" w:cs="Times New Roman"/>
          <w:b/>
          <w:bCs/>
          <w:sz w:val="24"/>
          <w:szCs w:val="24"/>
        </w:rPr>
        <w:t>nformation media</w:t>
      </w:r>
      <w:r>
        <w:rPr>
          <w:rFonts w:ascii="Times New Roman" w:hAnsi="Times New Roman" w:cs="Times New Roman"/>
          <w:b/>
          <w:bCs/>
          <w:sz w:val="24"/>
          <w:szCs w:val="24"/>
        </w:rPr>
        <w:t xml:space="preserve">.  </w:t>
      </w:r>
      <w:r w:rsidRPr="006C5050">
        <w:rPr>
          <w:rFonts w:ascii="Times New Roman" w:hAnsi="Times New Roman" w:cs="Times New Roman"/>
          <w:sz w:val="24"/>
          <w:szCs w:val="24"/>
        </w:rPr>
        <w:t>We first categorize research according to their information media, including static signage, telephone and text services, and smart phone application. Signage and at-stop displays can provide transit users useful information and reduce actual and perceived wait time</w:t>
      </w:r>
      <w:r w:rsidRPr="006C5050">
        <w:rPr>
          <w:rFonts w:ascii="Times New Roman" w:hAnsi="Times New Roman" w:cs="Times New Roman" w:hint="eastAsia"/>
          <w:sz w:val="24"/>
          <w:szCs w:val="24"/>
        </w:rPr>
        <w:t xml:space="preserve"> </w:t>
      </w:r>
      <w:r w:rsidRPr="006C5050">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 Reed, 1995)</w:t>
      </w:r>
      <w:r w:rsidRPr="006C5050">
        <w:rPr>
          <w:rFonts w:ascii="Times New Roman" w:hAnsi="Times New Roman" w:cs="Times New Roman"/>
          <w:sz w:val="24"/>
          <w:szCs w:val="24"/>
        </w:rPr>
        <w:fldChar w:fldCharType="end"/>
      </w:r>
      <w:r w:rsidRPr="006C5050">
        <w:rPr>
          <w:rFonts w:ascii="Times New Roman" w:hAnsi="Times New Roman" w:cs="Times New Roman"/>
          <w:sz w:val="24"/>
          <w:szCs w:val="24"/>
        </w:rPr>
        <w:t xml:space="preserve">. Moreover, at-stop displays’ psychological effect is even more important: systems showing the next train or bus’s departure time can </w:t>
      </w:r>
      <w:r>
        <w:rPr>
          <w:rFonts w:ascii="Times New Roman" w:hAnsi="Times New Roman" w:cs="Times New Roman"/>
          <w:sz w:val="24"/>
          <w:szCs w:val="24"/>
        </w:rPr>
        <w:t xml:space="preserve">reduce </w:t>
      </w:r>
      <w:r w:rsidRPr="006C5050">
        <w:rPr>
          <w:rFonts w:ascii="Times New Roman" w:hAnsi="Times New Roman" w:cs="Times New Roman"/>
          <w:sz w:val="24"/>
          <w:szCs w:val="24"/>
        </w:rPr>
        <w:t xml:space="preserve">anxiety </w:t>
      </w:r>
      <w:r w:rsidRPr="006C5050">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w:t>
      </w:r>
      <w:r w:rsidRPr="006C5050">
        <w:rPr>
          <w:rFonts w:ascii="Times New Roman" w:hAnsi="Times New Roman" w:cs="Times New Roman"/>
          <w:sz w:val="24"/>
          <w:szCs w:val="24"/>
        </w:rPr>
        <w:fldChar w:fldCharType="end"/>
      </w:r>
      <w:r w:rsidRPr="006C5050">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03D5FF9D" w14:textId="64E29A2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43BBE30E" w14:textId="5D14CDA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for example, 91% percent of RTI users self-reported spending less waiting time in Seattle, 2010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 a self-reported survey. Especially, in rural Scotland. RTI user can even save 7 minutes in average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 xml:space="preserve">. Meanwhile, the others concluded that RTI’s impact on different users is not significant.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Fries et al.</w:t>
      </w:r>
      <w:r w:rsidRPr="00552A73">
        <w:rPr>
          <w:rFonts w:ascii="Times New Roman" w:hAnsi="Times New Roman" w:cs="Times New Roman"/>
          <w:noProof/>
          <w:sz w:val="24"/>
          <w:szCs w:val="24"/>
        </w:rPr>
        <w:t xml:space="preserve"> </w:t>
      </w:r>
      <w:r>
        <w:rPr>
          <w:rFonts w:ascii="Times New Roman" w:hAnsi="Times New Roman" w:cs="Times New Roman"/>
          <w:noProof/>
          <w:sz w:val="24"/>
          <w:szCs w:val="24"/>
        </w:rPr>
        <w:t>(</w:t>
      </w:r>
      <w:r w:rsidRPr="00552A73">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reported that pre-trip travel time savings by RTI is small while the major beneficial effect is the reduction in anxiety.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Brakewood, Rojas, et al.</w:t>
      </w:r>
      <w:r w:rsidRPr="00C869E5">
        <w:rPr>
          <w:rFonts w:ascii="Times New Roman" w:hAnsi="Times New Roman" w:cs="Times New Roman"/>
          <w:noProof/>
          <w:sz w:val="24"/>
          <w:szCs w:val="24"/>
        </w:rPr>
        <w:t xml:space="preserve"> </w:t>
      </w:r>
      <w:r>
        <w:rPr>
          <w:rFonts w:ascii="Times New Roman" w:hAnsi="Times New Roman" w:cs="Times New Roman"/>
          <w:noProof/>
          <w:sz w:val="24"/>
          <w:szCs w:val="24"/>
        </w:rPr>
        <w:t>(</w:t>
      </w:r>
      <w:r w:rsidRPr="00C869E5">
        <w:rPr>
          <w:rFonts w:ascii="Times New Roman" w:hAnsi="Times New Roman" w:cs="Times New Roman"/>
          <w:noProof/>
          <w:sz w:val="24"/>
          <w:szCs w:val="24"/>
        </w:rPr>
        <w:t>2015)</w:t>
      </w:r>
      <w:r>
        <w:rPr>
          <w:rFonts w:ascii="Times New Roman" w:hAnsi="Times New Roman" w:cs="Times New Roman"/>
          <w:sz w:val="24"/>
          <w:szCs w:val="24"/>
        </w:rPr>
        <w:fldChar w:fldCharType="end"/>
      </w:r>
      <w:r>
        <w:rPr>
          <w:rFonts w:ascii="Times New Roman" w:hAnsi="Times New Roman" w:cs="Times New Roman"/>
          <w:sz w:val="24"/>
          <w:szCs w:val="24"/>
        </w:rPr>
        <w:t xml:space="preserve"> found that there were no statistically significant differences between RTI and non-RTI users’ waiting time according to a survey they administered in Boston. </w:t>
      </w:r>
    </w:p>
    <w:p w14:paraId="1A0272B2" w14:textId="77777777" w:rsidR="006550FB" w:rsidRDefault="006550FB" w:rsidP="006550FB">
      <w:pPr>
        <w:ind w:firstLine="720"/>
        <w:jc w:val="both"/>
        <w:rPr>
          <w:rFonts w:ascii="Times New Roman" w:hAnsi="Times New Roman" w:cs="Times New Roman"/>
          <w:sz w:val="24"/>
          <w:szCs w:val="24"/>
        </w:rPr>
      </w:pPr>
    </w:p>
    <w:p w14:paraId="6AF6CBA3" w14:textId="3E39308E" w:rsidR="006550FB" w:rsidRDefault="006550FB" w:rsidP="006550FB">
      <w:pPr>
        <w:jc w:val="both"/>
        <w:rPr>
          <w:rFonts w:ascii="Times New Roman" w:hAnsi="Times New Roman" w:cs="Times New Roman"/>
          <w:sz w:val="24"/>
          <w:szCs w:val="24"/>
        </w:rPr>
      </w:pPr>
      <w:r>
        <w:rPr>
          <w:rFonts w:ascii="Times New Roman" w:hAnsi="Times New Roman" w:cs="Times New Roman"/>
          <w:b/>
          <w:bCs/>
          <w:sz w:val="24"/>
          <w:szCs w:val="24"/>
        </w:rPr>
        <w:t>R</w:t>
      </w:r>
      <w:r w:rsidRPr="007536EE">
        <w:rPr>
          <w:rFonts w:ascii="Times New Roman" w:hAnsi="Times New Roman" w:cs="Times New Roman"/>
          <w:b/>
          <w:bCs/>
          <w:sz w:val="24"/>
          <w:szCs w:val="24"/>
        </w:rPr>
        <w:t>esearch methods</w:t>
      </w:r>
      <w:r>
        <w:rPr>
          <w:rFonts w:ascii="Times New Roman" w:hAnsi="Times New Roman" w:cs="Times New Roman"/>
          <w:b/>
          <w:bCs/>
          <w:sz w:val="24"/>
          <w:szCs w:val="24"/>
        </w:rPr>
        <w:t xml:space="preserve">.  </w:t>
      </w: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et al., 2017)","plainTextFormattedCitation":"(Y. Liu et al., 2017)","previouslyFormattedCitation":"(Y. Liu et al., 2017)"},"properties":{"noteIndex":0},"schema":"https://github.com/citation-style-language/schema/raw/master/csl-citation.json"}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(Y. 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P</w:t>
      </w:r>
      <w:r w:rsidRPr="00342EA9">
        <w:rPr>
          <w:rFonts w:ascii="Times New Roman" w:hAnsi="Times New Roman" w:cs="Times New Roman"/>
          <w:sz w:val="24"/>
          <w:szCs w:val="24"/>
        </w:rPr>
        <w:t xml:space="preserve">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sidRPr="00342EA9" w:rsidDel="007B0A4F">
        <w:rPr>
          <w:rFonts w:ascii="Times New Roman" w:hAnsi="Times New Roman" w:cs="Times New Roman"/>
          <w:sz w:val="24"/>
          <w:szCs w:val="24"/>
        </w:rPr>
        <w:t xml:space="preserve"> </w:t>
      </w:r>
      <w:r>
        <w:rPr>
          <w:rFonts w:ascii="Times New Roman" w:hAnsi="Times New Roman" w:cs="Times New Roman"/>
          <w:sz w:val="24"/>
          <w:szCs w:val="24"/>
        </w:rPr>
        <w:lastRenderedPageBreak/>
        <w:t>However, survey methods can be inaccurate or biased since they are based on perceived or self-reported waiting time instead of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8EF162B" w14:textId="724EC4C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Another limitation of surveys is small and biased samples.   M</w:t>
      </w:r>
      <w:r w:rsidR="007C5F37">
        <w:rPr>
          <w:rFonts w:ascii="Times New Roman" w:hAnsi="Times New Roman" w:cs="Times New Roman"/>
          <w:sz w:val="24"/>
          <w:szCs w:val="24"/>
        </w:rPr>
        <w:t>any surveying methods</w:t>
      </w:r>
      <w:r>
        <w:rPr>
          <w:rFonts w:ascii="Times New Roman" w:hAnsi="Times New Roman" w:cs="Times New Roman"/>
          <w:sz w:val="24"/>
          <w:szCs w:val="24"/>
        </w:rPr>
        <w:t xml:space="preserve"> have limited samples due to their high cost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{"citationItems":[{"id":"ITEM-1","itemData":{"DOI":"10.1086/268957","ISSN":"0033362X","abstract":"Data from two surveys on surveys in Waterloo, Ontario were used to assess attitudes toward the survey. Questions in the two surveys inquired into motives for refusing/consenting to interviews; attitudes toward past experience with surveys; likes/ dislikes of form of contact, question format, and topic; perception of social pressure to respond to surveys; views on the social legitimacy of polling and on legislative controls for surveying. The surveys also collected response histories. Analysis of the attitudes began with a factor analysis of 12 items, which identified four factors descending from the general to the particular. It was found that attitudes are related to exposure to surveying, i.e., the more times a person reports requests for survey cooperation, the more unfavorable is his or her attitude toward the method. On the whole, however, the author finds that the evidence presented belies pessimistic views about surveys on sur- veys. John Goyder is Associate Professor, Department of Sociology, University of Water- loo, Ontario, Canada. This article is a revision of a paper presented at the 40th Annual AAPOR Conference, May 16-19, 1985. Research assistants on the record-linking portion of the study were Joti Sekhon, Christine Hutchinson, Ella Haley, and Joan Lyons. Twenty-one students enrolled in Sociology 282 in Winter 1982 collected the 1982 survey data. Patricia Anderson, Helen Chapman, and Joan Lyons conducted telephone inter- views for the 1985 replication. Marnie Goyder was coder on the replication. The work reported herein has been supported by the University of Waterloo Faculty of Arts Resource Fund, the UW-SSHRC Small Grants Subcommittee, and by an SSHRC Leave Fellowship. The hospitality of the Social and Political Sciences Committee, Cambridge University, in granting the author Visiting Scholar privileges in 1985-86, greatly assisted the completion of the manuscript.","author":[{"dropping-particle":"","family":"Goyder","given":"John","non-dropping-particle":"","parse-names":false,"suffix":""}],"container-title":"Public Opinion Quarterly","id":"ITEM-1","issue":"1","issued":{"date-parts":[["1986"]]},"page":"27","publisher":"Oxford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Mail surveys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{"citationItems":[{"id":"ITEM-1","itemData":{"ISSN":"0022-2437","author":[{"dropping-particle":"","family":"Armstrong","given":"J Scott","non-dropping-particle":"","parse-names":false,"suffix":""},{"dropping-particle":"","family":"Overton","given":"Terry S","non-dropping-particle":"","parse-names":false,"suffix":""}],"container-title":"Journal of marketing research","id":"ITEM-1","issue":"3","issued":{"date-parts":[["1977"]]},"page":"396-402","publisher":"SAGE Publications Sage CA: Los Angeles, CA","title":"Estimating nonresponse bias in mail surveys","type":"article-journal","volume":"14"},"uris":["http://www.mendeley.com/documents/?uuid=b14c6969-f911-4368-8b0c-e476fb785339"]}],"mendeley":{"formattedCitation":"(Armstrong &amp; Overton, 1977)","plainTextFormattedCitation":"(Armstrong &amp; Overton, 1977)","previouslyFormattedCitation":"(Armstrong &amp; Overton, 1977)"},"properties":{"noteIndex":0},"schema":"https://github.com/citation-style-language/schema/raw/master/csl-citation.json"}</w:instrText>
      </w:r>
      <w:r>
        <w:rPr>
          <w:rFonts w:ascii="Times New Roman" w:hAnsi="Times New Roman" w:cs="Times New Roman"/>
          <w:sz w:val="24"/>
          <w:szCs w:val="24"/>
        </w:rPr>
        <w:fldChar w:fldCharType="separate"/>
      </w:r>
      <w:r w:rsidR="00BE5A68" w:rsidRPr="00BE5A68">
        <w:rPr>
          <w:rFonts w:ascii="Times New Roman" w:hAnsi="Times New Roman" w:cs="Times New Roman"/>
          <w:noProof/>
          <w:sz w:val="24"/>
          <w:szCs w:val="24"/>
        </w:rPr>
        <w:t>(Armstrong &amp; Overton, 1977)</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surveys, and internet-based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2006)","plainTextFormattedCitation":"(Wright, 2006)","previouslyFormattedCitation":"(Wright,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(Wright, 2006)</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time and cost, but these methods may be biased </w:t>
      </w:r>
      <w:r>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Services","type":"article-journal","volume":"10"},"uris":["http://www.mendeley.com/documents/?uuid=c28a7ed9-931f-4057-9f92-e97af44573a8"]},{"id":"ITEM-2","itemData":{"ISSN":"0022-2437","author":[{"dropping-particle":"","family":"Armstrong","given":"J Scott","non-dropping-particle":"","parse-names":false,"suffix":""},{"dropping-particle":"","family":"Overton","given":"Terry S","non-dropping-particle":"","parse-names":false,"suffix":""}],"container-title":"Journal of marketing research","id":"ITEM-2","issue":"3","issued":{"date-parts":[["1977"]]},"page":"396-402","publisher":"SAGE Publications Sage CA: Los Angeles, CA","title":"Estimating nonresponse bias in mail surveys","type":"article-journal","volume":"14"},"uris":["http://www.mendeley.com/documents/?uuid=b14c6969-f911-4368-8b0c-e476fb785339"]}],"mendeley":{"formattedCitation":"(Armstrong &amp; Overton, 1977; Wright, 2006)","plainTextFormattedCitation":"(Armstrong &amp; Overton, 1977; Wright, 2006)","previouslyFormattedCitation":"(Wilcox, Rossi, Wright, &amp; Anderson, 1985; Wright, 2006)"},"properties":{"noteIndex":0},"schema":"https://github.com/citation-style-language/schema/raw/master/csl-citation.json"}</w:instrText>
      </w:r>
      <w:r>
        <w:rPr>
          <w:rFonts w:ascii="Times New Roman" w:hAnsi="Times New Roman" w:cs="Times New Roman"/>
          <w:sz w:val="24"/>
          <w:szCs w:val="24"/>
        </w:rPr>
        <w:fldChar w:fldCharType="separate"/>
      </w:r>
      <w:r w:rsidR="00BE5A68" w:rsidRPr="00BE5A68">
        <w:rPr>
          <w:rFonts w:ascii="Times New Roman" w:hAnsi="Times New Roman" w:cs="Times New Roman"/>
          <w:noProof/>
          <w:sz w:val="24"/>
          <w:szCs w:val="24"/>
        </w:rPr>
        <w:t>(Armstrong &amp; Overton, 1977; Wright, 2006)</w:t>
      </w:r>
      <w:r>
        <w:rPr>
          <w:rFonts w:ascii="Times New Roman" w:hAnsi="Times New Roman" w:cs="Times New Roman"/>
          <w:sz w:val="24"/>
          <w:szCs w:val="24"/>
        </w:rPr>
        <w:fldChar w:fldCharType="end"/>
      </w:r>
      <w:r>
        <w:rPr>
          <w:rFonts w:ascii="Times New Roman" w:hAnsi="Times New Roman" w:cs="Times New Roman"/>
          <w:sz w:val="24"/>
          <w:szCs w:val="24"/>
        </w:rPr>
        <w:t>. For example, some public transport users may not have data plans or easy access to the internet; some users may not have wired telephony services.</w:t>
      </w:r>
    </w:p>
    <w:p w14:paraId="27321D1B" w14:textId="1CF7689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4893521A" w14:textId="5C4A82E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w:t>
      </w:r>
      <w:ins w:id="3" w:author="Liu, Luyu" w:date="2019-12-08T22:43:00Z">
        <w:r w:rsidR="00250901">
          <w:rPr>
            <w:rFonts w:ascii="Times New Roman" w:hAnsi="Times New Roman" w:cs="Times New Roman"/>
            <w:sz w:val="24"/>
            <w:szCs w:val="24"/>
          </w:rPr>
          <w:t>on</w:t>
        </w:r>
      </w:ins>
      <w:r>
        <w:rPr>
          <w:rFonts w:ascii="Times New Roman" w:hAnsi="Times New Roman" w:cs="Times New Roman"/>
          <w:sz w:val="24"/>
          <w:szCs w:val="24"/>
        </w:rPr>
        <w:t xml:space="preserve"> the overall average waiting time or perceived waiting time in certain areas; however, no one has investigated the variance of this impact relative to transit system’s actual on-time performance. The variance of this impact can depend on factors such as the spatial and temporal patterns of public transit delays, the distance between the users’ origin locations and the public transit stop, and their trip planning strategies.  It is somewhat ironic that, to date, there are no studies using empirical real-time transit data to study the impacts on RTI on waiting time.  This paper fills this gap by leveraging open transit data published to enable RTI apps along with administrative data collected to conduct passenger counts and other performance measures.    </w:t>
      </w:r>
    </w:p>
    <w:p w14:paraId="56C17940" w14:textId="77777777" w:rsidR="006550FB" w:rsidRPr="007B5D15" w:rsidRDefault="006550FB" w:rsidP="006550FB">
      <w:pPr>
        <w:rPr>
          <w:rFonts w:ascii="Times New Roman" w:hAnsi="Times New Roman" w:cs="Times New Roman"/>
          <w:sz w:val="24"/>
          <w:szCs w:val="24"/>
        </w:rPr>
      </w:pPr>
    </w:p>
    <w:p w14:paraId="575562DE" w14:textId="77777777" w:rsidR="006550FB" w:rsidRPr="005719F8" w:rsidRDefault="006550FB" w:rsidP="006550FB">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01BEB798" w14:textId="77777777" w:rsidR="006550FB" w:rsidRDefault="006550FB" w:rsidP="006550FB">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our data sources. Next, we conceptualize catching a bus as a synchronization process between the user and the vehicle, and introduce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representing the possible behaviors of users.  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C95E6A3" w14:textId="77777777" w:rsidR="006550FB" w:rsidRPr="00C13172" w:rsidRDefault="006550FB" w:rsidP="006550FB">
      <w:pPr>
        <w:spacing w:line="256" w:lineRule="auto"/>
        <w:jc w:val="both"/>
        <w:rPr>
          <w:rFonts w:ascii="Times New Roman" w:hAnsi="Times New Roman" w:cs="Times New Roman"/>
          <w:sz w:val="24"/>
          <w:szCs w:val="24"/>
        </w:rPr>
      </w:pPr>
    </w:p>
    <w:p w14:paraId="6DBDB955"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227BD29B"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We use two data sources to represent two major actors in a public transit system: open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corresponding to the information available to users and automated passenger count data to represent the actual on-time performance behavior of the transit system.  </w:t>
      </w:r>
    </w:p>
    <w:p w14:paraId="034B3BAF" w14:textId="214481D8" w:rsidR="006550FB" w:rsidRDefault="006550FB" w:rsidP="006550FB">
      <w:pPr>
        <w:jc w:val="both"/>
        <w:rPr>
          <w:rFonts w:ascii="Times New Roman" w:hAnsi="Times New Roman" w:cs="Times New Roman"/>
          <w:sz w:val="24"/>
          <w:szCs w:val="24"/>
        </w:rPr>
      </w:pPr>
      <w:r w:rsidRPr="009D07E7">
        <w:rPr>
          <w:rFonts w:ascii="Times New Roman" w:hAnsi="Times New Roman" w:cs="Times New Roman"/>
          <w:b/>
          <w:bCs/>
          <w:sz w:val="24"/>
          <w:szCs w:val="24"/>
        </w:rPr>
        <w:t>User</w:t>
      </w:r>
      <w:r>
        <w:rPr>
          <w:rFonts w:ascii="Times New Roman" w:hAnsi="Times New Roman" w:cs="Times New Roman"/>
          <w:b/>
          <w:bCs/>
          <w:sz w:val="24"/>
          <w:szCs w:val="24"/>
        </w:rPr>
        <w:t xml:space="preserve">s’ information - </w:t>
      </w:r>
      <w:r w:rsidRPr="0085140B">
        <w:rPr>
          <w:rFonts w:ascii="Times New Roman" w:hAnsi="Times New Roman" w:cs="Times New Roman"/>
          <w:b/>
          <w:bCs/>
          <w:sz w:val="24"/>
          <w:szCs w:val="24"/>
        </w:rPr>
        <w:t>General Transit Feed Specification (GTFS)</w:t>
      </w:r>
      <w:r>
        <w:rPr>
          <w:rFonts w:ascii="Times New Roman" w:hAnsi="Times New Roman" w:cs="Times New Roman"/>
          <w:sz w:val="24"/>
          <w:szCs w:val="24"/>
        </w:rPr>
        <w:t xml:space="preserve">. Introduced by Google in 2006, the 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transit system schedules and transit geographic information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transit apps providers, and researchers. </w:t>
      </w:r>
    </w:p>
    <w:p w14:paraId="783D64F7" w14:textId="47CBFF03"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relatively high resolution, and full system coverage; and also, unlike many big data, GTFS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p>
    <w:p w14:paraId="66574101" w14:textId="77777777" w:rsidR="006550FB" w:rsidRDefault="006550FB" w:rsidP="006550FB">
      <w:pPr>
        <w:jc w:val="both"/>
        <w:rPr>
          <w:rFonts w:ascii="Times New Roman" w:hAnsi="Times New Roman" w:cs="Times New Roman"/>
          <w:sz w:val="24"/>
          <w:szCs w:val="24"/>
        </w:rPr>
      </w:pPr>
    </w:p>
    <w:p w14:paraId="3C65BC13" w14:textId="77777777" w:rsidR="006550FB" w:rsidRDefault="006550FB" w:rsidP="006550FB">
      <w:pPr>
        <w:jc w:val="both"/>
        <w:rPr>
          <w:rFonts w:ascii="Times New Roman" w:hAnsi="Times New Roman" w:cs="Times New Roman"/>
          <w:sz w:val="24"/>
          <w:szCs w:val="24"/>
        </w:rPr>
      </w:pPr>
      <w:r w:rsidRPr="00AF7E83">
        <w:rPr>
          <w:rFonts w:ascii="Times New Roman" w:hAnsi="Times New Roman" w:cs="Times New Roman"/>
          <w:b/>
          <w:bCs/>
          <w:sz w:val="24"/>
          <w:szCs w:val="24"/>
        </w:rPr>
        <w:t xml:space="preserve">System performance – </w:t>
      </w:r>
      <w:r>
        <w:rPr>
          <w:rFonts w:ascii="Times New Roman" w:hAnsi="Times New Roman" w:cs="Times New Roman"/>
          <w:b/>
          <w:bCs/>
          <w:sz w:val="24"/>
          <w:szCs w:val="24"/>
        </w:rPr>
        <w:t>Automatic Passenger Counting (</w:t>
      </w:r>
      <w:r w:rsidRPr="00AF7E83">
        <w:rPr>
          <w:rFonts w:ascii="Times New Roman" w:hAnsi="Times New Roman" w:cs="Times New Roman"/>
          <w:b/>
          <w:bCs/>
          <w:sz w:val="24"/>
          <w:szCs w:val="24"/>
        </w:rPr>
        <w:t>APC</w:t>
      </w:r>
      <w:r>
        <w:rPr>
          <w:rFonts w:ascii="Times New Roman" w:hAnsi="Times New Roman" w:cs="Times New Roman"/>
          <w:b/>
          <w:bCs/>
          <w:sz w:val="24"/>
          <w:szCs w:val="24"/>
        </w:rPr>
        <w:t>)</w:t>
      </w:r>
      <w:r w:rsidRPr="00AF7E8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F7E83">
        <w:rPr>
          <w:rFonts w:ascii="Times New Roman" w:hAnsi="Times New Roman" w:cs="Times New Roman"/>
          <w:sz w:val="24"/>
          <w:szCs w:val="24"/>
        </w:rPr>
        <w:t xml:space="preserve">Although </w:t>
      </w:r>
      <w:r>
        <w:rPr>
          <w:rFonts w:ascii="Times New Roman" w:hAnsi="Times New Roman" w:cs="Times New Roman"/>
          <w:sz w:val="24"/>
          <w:szCs w:val="24"/>
        </w:rPr>
        <w:t xml:space="preserve">GTFS data’s resolution is relatively high, its </w:t>
      </w:r>
      <w:r w:rsidRPr="00EA0493">
        <w:rPr>
          <w:rFonts w:ascii="Times New Roman" w:hAnsi="Times New Roman" w:cs="Times New Roman"/>
          <w:i/>
          <w:iCs/>
          <w:sz w:val="24"/>
          <w:szCs w:val="24"/>
        </w:rPr>
        <w:t>temporal accuracy</w:t>
      </w:r>
      <w:r>
        <w:rPr>
          <w:rFonts w:ascii="Times New Roman" w:hAnsi="Times New Roman" w:cs="Times New Roman"/>
          <w:sz w:val="24"/>
          <w:szCs w:val="24"/>
        </w:rPr>
        <w:t xml:space="preserve"> is not satisfying. GTFS data is updated based on a fixed interval; this could range from 15 seconds to 2 minutes depending on the system. Consequently, the reported times of bus arrivals at stops could be different from the actual arrival times.</w:t>
      </w:r>
    </w:p>
    <w:p w14:paraId="25ECF04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0DCAC9A9" w14:textId="329A85BA" w:rsidR="006550FB" w:rsidRDefault="006550FB" w:rsidP="006550FB">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w:t>
      </w:r>
      <w:r w:rsidRPr="005062FD">
        <w:rPr>
          <w:rFonts w:ascii="Times New Roman" w:hAnsi="Times New Roman" w:cs="Times New Roman"/>
          <w:sz w:val="24"/>
          <w:szCs w:val="24"/>
        </w:rPr>
        <w:lastRenderedPageBreak/>
        <w:t xml:space="preserve">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t>
      </w:r>
    </w:p>
    <w:p w14:paraId="65036B10" w14:textId="77777777" w:rsidR="006550FB" w:rsidRDefault="006550FB" w:rsidP="006550FB">
      <w:pPr>
        <w:ind w:firstLine="720"/>
        <w:jc w:val="both"/>
        <w:rPr>
          <w:rFonts w:ascii="Times New Roman" w:hAnsi="Times New Roman" w:cs="Times New Roman"/>
          <w:sz w:val="24"/>
          <w:szCs w:val="24"/>
        </w:rPr>
      </w:pPr>
    </w:p>
    <w:p w14:paraId="4F2F36B4"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615274D3" w14:textId="77777777" w:rsidR="006550FB" w:rsidRDefault="006550FB" w:rsidP="006550FB">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3358AFE6" w14:textId="511CD64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0545CA">
        <w:rPr>
          <w:rFonts w:ascii="Times New Roman" w:hAnsi="Times New Roman" w:cs="Times New Roman"/>
          <w:sz w:val="24"/>
          <w:szCs w:val="24"/>
        </w:rPr>
        <w:t xml:space="preserve"> </w:t>
      </w:r>
      <w:r w:rsidR="000545CA">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sidR="000545CA">
        <w:rPr>
          <w:rFonts w:ascii="Times New Roman" w:hAnsi="Times New Roman" w:cs="Times New Roman"/>
          <w:sz w:val="24"/>
          <w:szCs w:val="24"/>
        </w:rPr>
        <w:fldChar w:fldCharType="separate"/>
      </w:r>
      <w:r w:rsidR="00ED7F3C" w:rsidRPr="00ED7F3C">
        <w:rPr>
          <w:rFonts w:ascii="Times New Roman" w:hAnsi="Times New Roman" w:cs="Times New Roman"/>
          <w:noProof/>
          <w:sz w:val="24"/>
          <w:szCs w:val="24"/>
        </w:rPr>
        <w:t>(L. Liu &amp; Miller, 2019)</w:t>
      </w:r>
      <w:r w:rsidR="000545CA">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6550FB" w14:paraId="146B0E6D" w14:textId="77777777" w:rsidTr="007C5F37">
        <w:trPr>
          <w:trHeight w:val="817"/>
          <w:jc w:val="center"/>
        </w:trPr>
        <w:tc>
          <w:tcPr>
            <w:tcW w:w="258" w:type="pct"/>
          </w:tcPr>
          <w:p w14:paraId="6C60DDF3" w14:textId="77777777" w:rsidR="006550FB" w:rsidRDefault="006550FB" w:rsidP="007C5F37">
            <w:pPr>
              <w:ind w:firstLine="720"/>
              <w:rPr>
                <w:rFonts w:ascii="Times New Roman" w:hAnsi="Times New Roman" w:cs="Times New Roman"/>
                <w:sz w:val="24"/>
                <w:szCs w:val="24"/>
              </w:rPr>
            </w:pPr>
          </w:p>
        </w:tc>
        <w:tc>
          <w:tcPr>
            <w:tcW w:w="4462" w:type="pct"/>
            <w:hideMark/>
          </w:tcPr>
          <w:p w14:paraId="5B2F937C" w14:textId="77777777" w:rsidR="006550FB" w:rsidRPr="00D16BE4" w:rsidRDefault="007B75F3" w:rsidP="007C5F37">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4B39DE94" w14:textId="77777777" w:rsidR="006550FB" w:rsidRPr="00FD223B" w:rsidRDefault="006550FB" w:rsidP="007C5F37">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4" w:name="_Ref8213065"/>
            <w:r>
              <w:rPr>
                <w:rFonts w:ascii="Times New Roman" w:hAnsi="Times New Roman" w:cs="Times New Roman"/>
                <w:noProof/>
                <w:sz w:val="24"/>
                <w:szCs w:val="24"/>
              </w:rPr>
              <w:t>1</w:t>
            </w:r>
            <w:bookmarkEnd w:id="4"/>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1CA824" w14:textId="77777777" w:rsidR="006550FB" w:rsidRDefault="006550FB" w:rsidP="007C5F37">
            <w:pPr>
              <w:ind w:firstLine="720"/>
              <w:rPr>
                <w:rFonts w:ascii="Times New Roman" w:hAnsi="Times New Roman" w:cs="Times New Roman"/>
                <w:sz w:val="24"/>
                <w:szCs w:val="24"/>
              </w:rPr>
            </w:pPr>
          </w:p>
        </w:tc>
      </w:tr>
    </w:tbl>
    <w:p w14:paraId="6A15188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465BD8D3" w14:textId="77777777" w:rsidR="006550FB" w:rsidRPr="00163470"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C99FD4E" w14:textId="06AB810E" w:rsidR="006550FB" w:rsidRPr="00832B4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6550FB" w14:paraId="25F433AA" w14:textId="77777777" w:rsidTr="007C5F37">
        <w:trPr>
          <w:trHeight w:val="580"/>
          <w:jc w:val="center"/>
        </w:trPr>
        <w:tc>
          <w:tcPr>
            <w:tcW w:w="256" w:type="pct"/>
            <w:vAlign w:val="center"/>
          </w:tcPr>
          <w:p w14:paraId="4A976D55" w14:textId="77777777" w:rsidR="006550FB" w:rsidRDefault="006550FB" w:rsidP="007C5F37">
            <w:pPr>
              <w:pStyle w:val="TimesNewRoman"/>
              <w:rPr>
                <w:lang w:eastAsia="ja-JP"/>
              </w:rPr>
            </w:pPr>
          </w:p>
        </w:tc>
        <w:tc>
          <w:tcPr>
            <w:tcW w:w="4463" w:type="pct"/>
            <w:vAlign w:val="center"/>
            <w:hideMark/>
          </w:tcPr>
          <w:p w14:paraId="2E4A211C" w14:textId="77777777" w:rsidR="006550FB" w:rsidRDefault="006550FB" w:rsidP="007C5F37">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6CE4F0BB" w14:textId="77777777" w:rsidR="006550FB" w:rsidRPr="00E86BF0" w:rsidRDefault="006550FB" w:rsidP="007C5F37">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246ED2CE"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4A99FEB4" w14:textId="77777777" w:rsidR="006550FB" w:rsidRDefault="006550FB" w:rsidP="006550FB">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Pr="00333E7A">
        <w:t xml:space="preserve">Figure </w:t>
      </w:r>
      <w:r>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w:t>
      </w:r>
      <w:r>
        <w:lastRenderedPageBreak/>
        <w:t xml:space="preserve">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10CD1F61" w14:textId="77777777" w:rsidR="006550FB" w:rsidRDefault="006550FB" w:rsidP="006550FB">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28397381" w14:textId="0D414A59" w:rsidR="006550FB" w:rsidRDefault="00C900E9" w:rsidP="006550FB">
      <w:pPr>
        <w:keepNext/>
        <w:jc w:val="center"/>
      </w:pPr>
      <w:r>
        <w:rPr>
          <w:noProof/>
        </w:rPr>
        <w:drawing>
          <wp:inline distT="0" distB="0" distL="0" distR="0" wp14:anchorId="1CCDEAE9" wp14:editId="78280343">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71875"/>
                    </a:xfrm>
                    <a:prstGeom prst="rect">
                      <a:avLst/>
                    </a:prstGeom>
                  </pic:spPr>
                </pic:pic>
              </a:graphicData>
            </a:graphic>
          </wp:inline>
        </w:drawing>
      </w:r>
    </w:p>
    <w:p w14:paraId="3F10D63C" w14:textId="00D6BE3C" w:rsidR="006550FB" w:rsidRDefault="006550FB" w:rsidP="006550FB">
      <w:pPr>
        <w:jc w:val="center"/>
        <w:rPr>
          <w:rFonts w:ascii="Times New Roman" w:hAnsi="Times New Roman" w:cs="Times New Roman"/>
          <w:sz w:val="24"/>
          <w:szCs w:val="24"/>
        </w:rPr>
      </w:pPr>
      <w:bookmarkStart w:id="5" w:name="_Ref8118481"/>
      <w:commentRangeStart w:id="6"/>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5"/>
      <w:r w:rsidR="007D09E9">
        <w:rPr>
          <w:rFonts w:ascii="Times New Roman" w:hAnsi="Times New Roman" w:cs="Times New Roman"/>
          <w:sz w:val="24"/>
          <w:szCs w:val="24"/>
        </w:rPr>
        <w:t>:</w:t>
      </w:r>
      <w:r w:rsidRPr="00333E7A">
        <w:rPr>
          <w:rFonts w:ascii="Times New Roman" w:hAnsi="Times New Roman" w:cs="Times New Roman"/>
          <w:sz w:val="24"/>
          <w:szCs w:val="24"/>
        </w:rPr>
        <w:t xml:space="preserve"> </w:t>
      </w:r>
      <w:r w:rsidR="00770D45">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6"/>
      <w:r w:rsidR="008C25D1">
        <w:rPr>
          <w:rStyle w:val="CommentReference"/>
        </w:rPr>
        <w:commentReference w:id="6"/>
      </w:r>
      <w:r w:rsidR="007D09E9">
        <w:rPr>
          <w:rFonts w:ascii="Times New Roman" w:hAnsi="Times New Roman" w:cs="Times New Roman"/>
          <w:sz w:val="24"/>
          <w:szCs w:val="24"/>
        </w:rPr>
        <w:t>.</w:t>
      </w:r>
    </w:p>
    <w:p w14:paraId="03F78262"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4951A120" w14:textId="77777777" w:rsidR="006550FB" w:rsidRDefault="006550FB" w:rsidP="006550FB">
      <w:pPr>
        <w:keepNext/>
        <w:jc w:val="both"/>
      </w:pPr>
      <w:r>
        <w:rPr>
          <w:noProof/>
        </w:rPr>
        <w:lastRenderedPageBreak/>
        <w:drawing>
          <wp:inline distT="0" distB="0" distL="0" distR="0" wp14:anchorId="1F49919E" wp14:editId="04A105B5">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5B9F12F4" w14:textId="06F21725" w:rsidR="006550FB" w:rsidRDefault="006550FB" w:rsidP="006550FB">
      <w:pPr>
        <w:jc w:val="center"/>
        <w:rPr>
          <w:rFonts w:ascii="Times New Roman" w:hAnsi="Times New Roman" w:cs="Times New Roman"/>
          <w:sz w:val="24"/>
          <w:szCs w:val="24"/>
        </w:rPr>
      </w:pPr>
      <w:bookmarkStart w:id="7"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7"/>
      <w:r w:rsidR="00291929">
        <w:rPr>
          <w:rFonts w:ascii="Times New Roman" w:hAnsi="Times New Roman" w:cs="Times New Roman"/>
          <w:sz w:val="24"/>
          <w:szCs w:val="24"/>
        </w:rPr>
        <w:t>:</w:t>
      </w:r>
      <w:r>
        <w:rPr>
          <w:rFonts w:ascii="Times New Roman" w:hAnsi="Times New Roman" w:cs="Times New Roman"/>
          <w:sz w:val="24"/>
          <w:szCs w:val="24"/>
        </w:rPr>
        <w:t xml:space="preserve"> </w:t>
      </w:r>
      <w:r w:rsidR="00770D45">
        <w:rPr>
          <w:rFonts w:ascii="Times New Roman" w:hAnsi="Times New Roman" w:cs="Times New Roman"/>
          <w:sz w:val="24"/>
          <w:szCs w:val="24"/>
        </w:rPr>
        <w:t>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r w:rsidR="00291929">
        <w:rPr>
          <w:rFonts w:ascii="Times New Roman" w:hAnsi="Times New Roman" w:cs="Times New Roman"/>
          <w:sz w:val="24"/>
          <w:szCs w:val="24"/>
        </w:rPr>
        <w:t>.</w:t>
      </w:r>
    </w:p>
    <w:p w14:paraId="00A6FBAD" w14:textId="77777777" w:rsidR="006550FB" w:rsidRDefault="006550FB" w:rsidP="006550FB">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2111D7F1" w14:textId="77777777" w:rsidR="006550FB" w:rsidRDefault="006550FB" w:rsidP="006550FB">
      <w:pPr>
        <w:spacing w:line="256" w:lineRule="auto"/>
        <w:rPr>
          <w:rFonts w:ascii="Times New Roman" w:hAnsi="Times New Roman" w:cs="Times New Roman"/>
          <w:sz w:val="24"/>
          <w:szCs w:val="24"/>
        </w:rPr>
      </w:pPr>
    </w:p>
    <w:p w14:paraId="449605F4" w14:textId="77777777" w:rsidR="006550FB" w:rsidRPr="005719F8" w:rsidRDefault="006550FB" w:rsidP="006550FB">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commentRangeStart w:id="8"/>
      <w:r w:rsidRPr="005719F8">
        <w:rPr>
          <w:rFonts w:ascii="Times New Roman" w:hAnsi="Times New Roman" w:cs="Times New Roman"/>
          <w:b/>
          <w:sz w:val="24"/>
          <w:szCs w:val="24"/>
        </w:rPr>
        <w:t xml:space="preserve">Measures </w:t>
      </w:r>
      <w:commentRangeEnd w:id="8"/>
      <w:r w:rsidR="007C5F37">
        <w:rPr>
          <w:rStyle w:val="CommentReference"/>
        </w:rPr>
        <w:commentReference w:id="8"/>
      </w:r>
    </w:p>
    <w:p w14:paraId="4A6F38F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RTI users and non-RTI users. Therefore, we define two measures: the missing risk and average waiting time.</w:t>
      </w:r>
    </w:p>
    <w:p w14:paraId="27E963A7" w14:textId="77777777" w:rsidR="006550FB" w:rsidRDefault="006550FB" w:rsidP="006550FB">
      <w:pPr>
        <w:jc w:val="both"/>
        <w:rPr>
          <w:rFonts w:ascii="Times New Roman" w:hAnsi="Times New Roman" w:cs="Times New Roman"/>
          <w:sz w:val="24"/>
          <w:szCs w:val="24"/>
        </w:rPr>
      </w:pPr>
    </w:p>
    <w:p w14:paraId="3FA0C42D" w14:textId="3DCB3A30"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The missed bus risk measures the probability of missing a bus based on the TPS relative to the actual performance of the transit system</w:t>
      </w:r>
      <w:r w:rsidR="000D0C3A">
        <w:rPr>
          <w:rFonts w:ascii="Times New Roman" w:hAnsi="Times New Roman" w:cs="Times New Roman"/>
          <w:sz w:val="24"/>
          <w:szCs w:val="24"/>
        </w:rPr>
        <w:t xml:space="preserve"> </w:t>
      </w:r>
      <w:r w:rsidR="004D59F3">
        <w:rPr>
          <w:rFonts w:ascii="Times New Roman" w:hAnsi="Times New Roman" w:cs="Times New Roman"/>
          <w:sz w:val="24"/>
          <w:szCs w:val="24"/>
        </w:rPr>
        <w:fldChar w:fldCharType="begin" w:fldLock="1"/>
      </w:r>
      <w:r w:rsidR="00ED7F3C">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2019)","previouslyFormattedCitation":"(L. Liu &amp; Miller, 2019)"},"properties":{"noteIndex":0},"schema":"https://github.com/citation-style-language/schema/raw/master/csl-citation.json"}</w:instrText>
      </w:r>
      <w:r w:rsidR="004D59F3">
        <w:rPr>
          <w:rFonts w:ascii="Times New Roman" w:hAnsi="Times New Roman" w:cs="Times New Roman"/>
          <w:sz w:val="24"/>
          <w:szCs w:val="24"/>
        </w:rPr>
        <w:fldChar w:fldCharType="separate"/>
      </w:r>
      <w:r w:rsidR="004D59F3" w:rsidRPr="004D59F3">
        <w:rPr>
          <w:rFonts w:ascii="Times New Roman" w:hAnsi="Times New Roman" w:cs="Times New Roman"/>
          <w:noProof/>
          <w:sz w:val="24"/>
          <w:szCs w:val="24"/>
        </w:rPr>
        <w:t>(L. Liu &amp; Miller, 2019)</w:t>
      </w:r>
      <w:r w:rsidR="004D59F3">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74"/>
        <w:gridCol w:w="8273"/>
        <w:gridCol w:w="519"/>
      </w:tblGrid>
      <w:tr w:rsidR="006550FB" w14:paraId="7C8080A0" w14:textId="77777777" w:rsidTr="007C5F37">
        <w:trPr>
          <w:trHeight w:val="580"/>
          <w:jc w:val="center"/>
        </w:trPr>
        <w:tc>
          <w:tcPr>
            <w:tcW w:w="256" w:type="pct"/>
            <w:vAlign w:val="center"/>
          </w:tcPr>
          <w:p w14:paraId="1592C94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3B400427" w14:textId="77777777" w:rsidR="006550FB" w:rsidRDefault="006550FB" w:rsidP="007C5F37">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1EC2CD4" w14:textId="77777777" w:rsidR="006550FB" w:rsidRPr="006D08E3"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rPr>
                <w:rFonts w:eastAsia="Yu Mincho"/>
                <w:lang w:eastAsia="ja-JP"/>
              </w:rPr>
              <w:t>)</w:t>
            </w:r>
          </w:p>
        </w:tc>
      </w:tr>
    </w:tbl>
    <w:p w14:paraId="15420C18" w14:textId="77777777" w:rsidR="006550FB" w:rsidRDefault="006550FB" w:rsidP="006550FB">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21D6B2E9" w14:textId="2050911B" w:rsidR="006550FB" w:rsidRDefault="006550FB" w:rsidP="006550FB">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w:t>
      </w:r>
      <w:r w:rsidR="00F4276A">
        <w:rPr>
          <w:rFonts w:ascii="Times New Roman" w:hAnsi="Times New Roman" w:cs="Times New Roman"/>
          <w:sz w:val="24"/>
          <w:szCs w:val="24"/>
        </w:rPr>
        <w:t xml:space="preserve"> define missing a bus/train as </w:t>
      </w:r>
      <w:r>
        <w:rPr>
          <w:rFonts w:ascii="Times New Roman" w:hAnsi="Times New Roman" w:cs="Times New Roman"/>
          <w:sz w:val="24"/>
          <w:szCs w:val="24"/>
        </w:rPr>
        <w:t>the actual bus’s desynchronization degree (DD) is larger than 0. This also means the user takes a different bus after the scheduled bus.</w:t>
      </w:r>
    </w:p>
    <w:p w14:paraId="449A6558" w14:textId="77777777" w:rsidR="006550FB" w:rsidRDefault="006550FB" w:rsidP="006550FB">
      <w:pPr>
        <w:spacing w:line="240" w:lineRule="auto"/>
        <w:jc w:val="both"/>
        <w:rPr>
          <w:rFonts w:ascii="Times New Roman" w:hAnsi="Times New Roman" w:cs="Times New Roman"/>
          <w:sz w:val="24"/>
          <w:szCs w:val="24"/>
        </w:rPr>
      </w:pPr>
    </w:p>
    <w:p w14:paraId="722EAC7E" w14:textId="234B7477" w:rsidR="006550FB" w:rsidRDefault="00613F2A" w:rsidP="006550FB">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Average </w:t>
      </w:r>
      <w:r w:rsidR="006550FB">
        <w:rPr>
          <w:rFonts w:ascii="Times New Roman" w:hAnsi="Times New Roman" w:cs="Times New Roman"/>
          <w:b/>
          <w:sz w:val="24"/>
          <w:szCs w:val="24"/>
        </w:rPr>
        <w:t>waiting time</w:t>
      </w:r>
      <w:r w:rsidR="006550FB">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74"/>
        <w:gridCol w:w="8273"/>
        <w:gridCol w:w="519"/>
      </w:tblGrid>
      <w:tr w:rsidR="006550FB" w14:paraId="4B49D51B" w14:textId="77777777" w:rsidTr="007C5F37">
        <w:trPr>
          <w:trHeight w:val="580"/>
          <w:jc w:val="center"/>
        </w:trPr>
        <w:tc>
          <w:tcPr>
            <w:tcW w:w="256" w:type="pct"/>
            <w:vAlign w:val="center"/>
          </w:tcPr>
          <w:p w14:paraId="039C6194"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21580B5D" w14:textId="77777777" w:rsidR="006550FB" w:rsidRDefault="006550FB" w:rsidP="007C5F37">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49B8A2C9" w14:textId="77777777" w:rsidR="006550FB" w:rsidRPr="006D08E3" w:rsidRDefault="006550FB" w:rsidP="007C5F37">
            <w:pPr>
              <w:pStyle w:val="TimesNewRoman"/>
              <w:rPr>
                <w:rFonts w:asciiTheme="minorHAnsi" w:hAnsiTheme="minorHAnsi" w:cstheme="minorBidi"/>
                <w:sz w:val="18"/>
                <w:szCs w:val="18"/>
              </w:rPr>
            </w:pPr>
            <w:bookmarkStart w:id="9" w:name="_Ref18658049"/>
            <w:bookmarkStart w:id="10" w:name="_Ref1962714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bookmarkEnd w:id="9"/>
            <w:r>
              <w:rPr>
                <w:rFonts w:eastAsia="Yu Mincho"/>
                <w:lang w:eastAsia="ja-JP"/>
              </w:rPr>
              <w:t>)</w:t>
            </w:r>
            <w:bookmarkEnd w:id="10"/>
          </w:p>
        </w:tc>
      </w:tr>
    </w:tbl>
    <w:p w14:paraId="6A814FB6"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 </w:t>
      </w:r>
    </w:p>
    <w:p w14:paraId="7DDBF053" w14:textId="77777777" w:rsidR="006550FB" w:rsidRDefault="006550FB" w:rsidP="006550FB">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74"/>
        <w:gridCol w:w="8273"/>
        <w:gridCol w:w="519"/>
      </w:tblGrid>
      <w:tr w:rsidR="006550FB" w14:paraId="26A59818" w14:textId="77777777" w:rsidTr="007C5F37">
        <w:trPr>
          <w:trHeight w:val="580"/>
          <w:jc w:val="center"/>
        </w:trPr>
        <w:tc>
          <w:tcPr>
            <w:tcW w:w="256" w:type="pct"/>
            <w:vAlign w:val="center"/>
          </w:tcPr>
          <w:p w14:paraId="799F9FFA"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BC93586" w14:textId="77777777" w:rsidR="006550FB" w:rsidRDefault="007B75F3" w:rsidP="007C5F37">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711751AF" w14:textId="77777777" w:rsidR="006550FB" w:rsidRPr="006D08E3"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39C88B63"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5D98376B" w14:textId="77777777" w:rsidR="006550FB" w:rsidRDefault="006550FB" w:rsidP="006550FB">
      <w:pPr>
        <w:spacing w:line="256" w:lineRule="auto"/>
        <w:rPr>
          <w:rFonts w:ascii="Times New Roman" w:hAnsi="Times New Roman" w:cs="Times New Roman"/>
          <w:sz w:val="24"/>
          <w:szCs w:val="24"/>
        </w:rPr>
      </w:pPr>
    </w:p>
    <w:p w14:paraId="3392F7A3" w14:textId="77777777" w:rsidR="006550FB" w:rsidRPr="0041102B" w:rsidRDefault="006550FB" w:rsidP="006550FB">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2832F40B" w14:textId="77777777" w:rsidR="006550FB" w:rsidRDefault="006550FB" w:rsidP="00531192">
      <w:pPr>
        <w:pStyle w:val="Caption"/>
        <w:keepNext/>
        <w:jc w:val="both"/>
      </w:pPr>
      <w:r w:rsidRPr="00924D51">
        <w:rPr>
          <w:rFonts w:ascii="Times New Roman" w:hAnsi="Times New Roman" w:cs="Times New Roman"/>
          <w:i w:val="0"/>
          <w:iCs w:val="0"/>
          <w:color w:val="auto"/>
          <w:sz w:val="24"/>
          <w:szCs w:val="24"/>
        </w:rPr>
        <w:t xml:space="preserve">A trip planning strategy (TPS)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Table 1</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6550FB" w14:paraId="69929FF4" w14:textId="77777777" w:rsidTr="00494C8F">
        <w:trPr>
          <w:trHeight w:val="353"/>
          <w:jc w:val="center"/>
        </w:trPr>
        <w:tc>
          <w:tcPr>
            <w:tcW w:w="4315" w:type="dxa"/>
            <w:tcBorders>
              <w:bottom w:val="single" w:sz="4" w:space="0" w:color="auto"/>
            </w:tcBorders>
          </w:tcPr>
          <w:p w14:paraId="45C91CF1"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4F682650"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6550FB" w14:paraId="5B973EBA" w14:textId="77777777" w:rsidTr="00494C8F">
        <w:trPr>
          <w:trHeight w:val="353"/>
          <w:jc w:val="center"/>
        </w:trPr>
        <w:tc>
          <w:tcPr>
            <w:tcW w:w="4315" w:type="dxa"/>
            <w:tcBorders>
              <w:top w:val="single" w:sz="4" w:space="0" w:color="auto"/>
              <w:left w:val="single" w:sz="4" w:space="0" w:color="auto"/>
              <w:bottom w:val="nil"/>
              <w:right w:val="single" w:sz="4" w:space="0" w:color="auto"/>
            </w:tcBorders>
          </w:tcPr>
          <w:p w14:paraId="390F4C20" w14:textId="698BB126"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Arbitrary tactic</w:t>
            </w:r>
            <w:r w:rsidR="00531192">
              <w:rPr>
                <w:rFonts w:ascii="Times New Roman" w:hAnsi="Times New Roman" w:cs="Times New Roman"/>
                <w:sz w:val="24"/>
                <w:szCs w:val="24"/>
              </w:rPr>
              <w:t xml:space="preserve"> (AT)</w:t>
            </w:r>
          </w:p>
        </w:tc>
        <w:tc>
          <w:tcPr>
            <w:tcW w:w="4638" w:type="dxa"/>
            <w:tcBorders>
              <w:top w:val="single" w:sz="4" w:space="0" w:color="auto"/>
              <w:left w:val="single" w:sz="4" w:space="0" w:color="auto"/>
              <w:bottom w:val="nil"/>
              <w:right w:val="single" w:sz="4" w:space="0" w:color="auto"/>
            </w:tcBorders>
          </w:tcPr>
          <w:p w14:paraId="1AE84477" w14:textId="2B0B8A52"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Greedy tactic</w:t>
            </w:r>
            <w:r w:rsidR="00531192">
              <w:rPr>
                <w:rFonts w:ascii="Times New Roman" w:hAnsi="Times New Roman" w:cs="Times New Roman"/>
                <w:sz w:val="24"/>
                <w:szCs w:val="24"/>
              </w:rPr>
              <w:t xml:space="preserve"> (GT)</w:t>
            </w:r>
          </w:p>
        </w:tc>
      </w:tr>
      <w:tr w:rsidR="006550FB" w14:paraId="25CA489D" w14:textId="77777777" w:rsidTr="00494C8F">
        <w:trPr>
          <w:trHeight w:val="353"/>
          <w:jc w:val="center"/>
        </w:trPr>
        <w:tc>
          <w:tcPr>
            <w:tcW w:w="4315" w:type="dxa"/>
            <w:tcBorders>
              <w:top w:val="nil"/>
              <w:left w:val="single" w:sz="4" w:space="0" w:color="auto"/>
              <w:bottom w:val="nil"/>
              <w:right w:val="single" w:sz="4" w:space="0" w:color="auto"/>
            </w:tcBorders>
          </w:tcPr>
          <w:p w14:paraId="544E59EF" w14:textId="71098A27"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Scheduled tactic</w:t>
            </w:r>
            <w:r w:rsidR="00531192">
              <w:rPr>
                <w:rFonts w:ascii="Times New Roman" w:hAnsi="Times New Roman" w:cs="Times New Roman"/>
                <w:sz w:val="24"/>
                <w:szCs w:val="24"/>
              </w:rPr>
              <w:t xml:space="preserve"> (ST)</w:t>
            </w:r>
          </w:p>
        </w:tc>
        <w:tc>
          <w:tcPr>
            <w:tcW w:w="4638" w:type="dxa"/>
            <w:tcBorders>
              <w:top w:val="nil"/>
              <w:left w:val="single" w:sz="4" w:space="0" w:color="auto"/>
              <w:bottom w:val="nil"/>
              <w:right w:val="single" w:sz="4" w:space="0" w:color="auto"/>
            </w:tcBorders>
          </w:tcPr>
          <w:p w14:paraId="5CDD0309" w14:textId="4F2F2115"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6550FB" w14:paraId="40244A18" w14:textId="77777777" w:rsidTr="00494C8F">
        <w:trPr>
          <w:trHeight w:val="337"/>
          <w:jc w:val="center"/>
        </w:trPr>
        <w:tc>
          <w:tcPr>
            <w:tcW w:w="4315" w:type="dxa"/>
            <w:tcBorders>
              <w:top w:val="nil"/>
              <w:left w:val="single" w:sz="4" w:space="0" w:color="auto"/>
              <w:bottom w:val="single" w:sz="4" w:space="0" w:color="auto"/>
              <w:right w:val="single" w:sz="4" w:space="0" w:color="auto"/>
            </w:tcBorders>
          </w:tcPr>
          <w:p w14:paraId="5C50686E" w14:textId="3B84B5F0"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13C3230C" w14:textId="5A21FD7C" w:rsidR="006550FB" w:rsidRDefault="006550FB" w:rsidP="00D50DD6">
            <w:pPr>
              <w:jc w:val="center"/>
              <w:rPr>
                <w:rFonts w:ascii="Times New Roman" w:hAnsi="Times New Roman" w:cs="Times New Roman"/>
                <w:sz w:val="24"/>
                <w:szCs w:val="24"/>
              </w:rPr>
            </w:pPr>
          </w:p>
        </w:tc>
      </w:tr>
    </w:tbl>
    <w:p w14:paraId="4B3B402D" w14:textId="41C115B2" w:rsidR="006550FB" w:rsidRDefault="006550FB" w:rsidP="006550FB">
      <w:pPr>
        <w:jc w:val="center"/>
        <w:rPr>
          <w:rFonts w:ascii="Times New Roman" w:hAnsi="Times New Roman" w:cs="Times New Roman"/>
          <w:sz w:val="24"/>
          <w:szCs w:val="24"/>
        </w:rPr>
      </w:pPr>
      <w:bookmarkStart w:id="11"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sidRPr="00924D51">
        <w:rPr>
          <w:rFonts w:ascii="Times New Roman" w:hAnsi="Times New Roman" w:cs="Times New Roman"/>
          <w:sz w:val="24"/>
          <w:szCs w:val="24"/>
        </w:rPr>
        <w:t>1</w:t>
      </w:r>
      <w:r w:rsidRPr="00924D51">
        <w:rPr>
          <w:rFonts w:ascii="Times New Roman" w:hAnsi="Times New Roman" w:cs="Times New Roman"/>
          <w:sz w:val="24"/>
          <w:szCs w:val="24"/>
        </w:rPr>
        <w:fldChar w:fldCharType="end"/>
      </w:r>
      <w:bookmarkEnd w:id="11"/>
      <w:r w:rsidR="00291929">
        <w:rPr>
          <w:rFonts w:ascii="Times New Roman" w:hAnsi="Times New Roman" w:cs="Times New Roman"/>
          <w:sz w:val="24"/>
          <w:szCs w:val="24"/>
        </w:rPr>
        <w:t>:</w:t>
      </w:r>
      <w:r w:rsidRPr="00924D51">
        <w:rPr>
          <w:rFonts w:ascii="Times New Roman" w:hAnsi="Times New Roman" w:cs="Times New Roman"/>
          <w:sz w:val="24"/>
          <w:szCs w:val="24"/>
        </w:rPr>
        <w:t xml:space="preserve"> Non-RTI and RTI-based trip planning strategies</w:t>
      </w:r>
      <w:r w:rsidR="00291929">
        <w:rPr>
          <w:rFonts w:ascii="Times New Roman" w:hAnsi="Times New Roman" w:cs="Times New Roman"/>
          <w:sz w:val="24"/>
          <w:szCs w:val="24"/>
        </w:rPr>
        <w:t>.</w:t>
      </w:r>
    </w:p>
    <w:p w14:paraId="3B19E6CC" w14:textId="28FCDF3E" w:rsidR="006550FB" w:rsidRDefault="006550FB" w:rsidP="00531192">
      <w:pPr>
        <w:pStyle w:val="Caption"/>
        <w:keepNext/>
        <w:jc w:val="both"/>
        <w:rPr>
          <w:rFonts w:ascii="Times New Roman" w:hAnsi="Times New Roman" w:cs="Times New Roman"/>
          <w:i w:val="0"/>
          <w:iCs w:val="0"/>
          <w:color w:val="auto"/>
          <w:sz w:val="24"/>
          <w:szCs w:val="24"/>
        </w:rPr>
      </w:pPr>
      <w:r w:rsidRPr="00924D51">
        <w:rPr>
          <w:rFonts w:ascii="Times New Roman" w:hAnsi="Times New Roman" w:cs="Times New Roman"/>
          <w:i w:val="0"/>
          <w:iCs w:val="0"/>
          <w:color w:val="auto"/>
          <w:sz w:val="24"/>
          <w:szCs w:val="24"/>
        </w:rPr>
        <w:t xml:space="preserve">Assuming no disturbance on user’s walking and boarding process, different TPSs have only one controllable factor to determine the actual waiting time, namely, the home departure time (HDT). Equation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_Ref19627149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(4)</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also </w:t>
      </w:r>
      <w:r w:rsidR="00C812A5">
        <w:rPr>
          <w:rFonts w:ascii="Times New Roman" w:hAnsi="Times New Roman" w:cs="Times New Roman"/>
          <w:i w:val="0"/>
          <w:iCs w:val="0"/>
          <w:color w:val="auto"/>
          <w:sz w:val="24"/>
          <w:szCs w:val="24"/>
        </w:rPr>
        <w:t>demonstrates</w:t>
      </w:r>
      <w:r w:rsidRPr="00924D51">
        <w:rPr>
          <w:rFonts w:ascii="Times New Roman" w:hAnsi="Times New Roman" w:cs="Times New Roman"/>
          <w:i w:val="0"/>
          <w:iCs w:val="0"/>
          <w:color w:val="auto"/>
          <w:sz w:val="24"/>
          <w:szCs w:val="24"/>
        </w:rPr>
        <w:t xml:space="preserve"> that the only factor that user can control and can affect waiting time is </w:t>
      </w:r>
      <m:oMath>
        <m:sSub>
          <m:sSubPr>
            <m:ctrlPr>
              <w:rPr>
                <w:rFonts w:ascii="Cambria Math" w:hAnsi="Cambria Math" w:cs="Times New Roman"/>
                <w:i w:val="0"/>
                <w:iCs w:val="0"/>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hd</m:t>
            </m:r>
          </m:sub>
        </m:sSub>
      </m:oMath>
      <w:r w:rsidRPr="00924D51">
        <w:rPr>
          <w:rFonts w:ascii="Times New Roman" w:hAnsi="Times New Roman" w:cs="Times New Roman"/>
          <w:i w:val="0"/>
          <w:iCs w:val="0"/>
          <w:color w:val="auto"/>
          <w:sz w:val="24"/>
          <w:szCs w:val="24"/>
        </w:rPr>
        <w:t xml:space="preserve">, </w:t>
      </w:r>
      <w:r w:rsidR="00451033">
        <w:rPr>
          <w:rFonts w:ascii="Times New Roman" w:hAnsi="Times New Roman" w:cs="Times New Roman"/>
          <w:i w:val="0"/>
          <w:iCs w:val="0"/>
          <w:color w:val="auto"/>
          <w:sz w:val="24"/>
          <w:szCs w:val="24"/>
        </w:rPr>
        <w:t>given</w:t>
      </w:r>
      <w:r w:rsidRPr="00924D51">
        <w:rPr>
          <w:rFonts w:ascii="Times New Roman" w:hAnsi="Times New Roman" w:cs="Times New Roman"/>
          <w:i w:val="0"/>
          <w:iCs w:val="0"/>
          <w:color w:val="auto"/>
          <w:sz w:val="24"/>
          <w:szCs w:val="24"/>
        </w:rPr>
        <w:t xml:space="preserve"> a static walking time. </w:t>
      </w:r>
    </w:p>
    <w:p w14:paraId="70ED2AD6" w14:textId="08D5D215" w:rsidR="006550FB" w:rsidRDefault="006550FB" w:rsidP="00F4276A">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w:t>
      </w:r>
      <w:r w:rsidR="00F4276A">
        <w:rPr>
          <w:rFonts w:ascii="Times New Roman" w:hAnsi="Times New Roman" w:cs="Times New Roman"/>
          <w:sz w:val="24"/>
          <w:szCs w:val="24"/>
        </w:rPr>
        <w:t>The simplest</w:t>
      </w:r>
      <w:r>
        <w:rPr>
          <w:rFonts w:ascii="Times New Roman" w:hAnsi="Times New Roman" w:cs="Times New Roman"/>
          <w:sz w:val="24"/>
          <w:szCs w:val="24"/>
        </w:rPr>
        <w:t xml:space="preserve">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{"citationItems":[{"id":"ITEM-1","itemData":{"DOI":"10.3141/2274-05","ISSN":"03611981","abstract":"Passenger incidence (station arrival) behavior has been studied primarily to understand how changes to a transit service will affect passenger waiting times. The impact of one intervention (e.g., increasing frequency) could be overestimated when compared with another (e.g., improving reliability), depending on the assumption of incidence behavior. Understanding passenger incidence allows management decisions to be based on realistic behavioral assumptions. Earlier studies on passenger incidence chose their data samples from stations with a single service pattern such that the linking of passengers to services was straightforward. This choice of data samples simplifies the analysis but heavily limits the stations that can be studied. In any moderately complex network, many stations may have more than one service pattern. This limitation prevents the method from being systematically applied to the whole network and constrains its use in practice. This paper considers incidence behavior in stations with heterogeneous services and proposes a method for estimating incidence headway and waiting time by integrating disaggregate smartcard data with published timetables using schedule-based assignment. This method is applied to stations in the entire London Overground to demonstrate its practicality; incidence behavior varies across the network and across times of day and reflects headways and reliability. Incidence is much less timetable-dependent on the North London Line than on the other lines because of shorter headways and poorer reliability. Where incidence is timetable-dependent, passengers reduce their mean scheduled waiting time by more than 3 min compared with random incidence.","author":[{"dropping-particle":"","family":"Frumin","given":"Michael","non-dropping-particle":"","parse-names":false,"suffix":""},{"dropping-particle":"","family":"Zhao","given":"Jinhua","non-dropping-particle":"","parse-names":false,"suffix":""}],"container-title":"Transportation Research Record","id":"ITEM-1","issue":"2274","issued":{"date-parts":[["2012"]]},"page":"52-60","publisher":"SAGE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6550FB" w14:paraId="5D6DAF14" w14:textId="77777777" w:rsidTr="007C5F37">
        <w:trPr>
          <w:trHeight w:val="812"/>
          <w:jc w:val="center"/>
        </w:trPr>
        <w:tc>
          <w:tcPr>
            <w:tcW w:w="255" w:type="pct"/>
            <w:vAlign w:val="center"/>
          </w:tcPr>
          <w:p w14:paraId="55915032"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2BE8321" w14:textId="77777777" w:rsidR="006550FB" w:rsidRPr="008E26AA" w:rsidRDefault="007B75F3" w:rsidP="007C5F37">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21B95139" w14:textId="77777777" w:rsidR="006550FB" w:rsidRPr="00E86BF0" w:rsidRDefault="006550FB" w:rsidP="007C5F37">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t>)</w:t>
            </w:r>
          </w:p>
        </w:tc>
      </w:tr>
    </w:tbl>
    <w:p w14:paraId="53E27505"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31B02A1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6550FB" w14:paraId="4A40F7DE" w14:textId="77777777" w:rsidTr="007C5F37">
        <w:trPr>
          <w:trHeight w:val="812"/>
          <w:jc w:val="center"/>
        </w:trPr>
        <w:tc>
          <w:tcPr>
            <w:tcW w:w="255" w:type="pct"/>
            <w:vAlign w:val="center"/>
          </w:tcPr>
          <w:p w14:paraId="4E4B9610"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4C8B842" w14:textId="77777777" w:rsidR="006550FB" w:rsidRPr="00B47B00" w:rsidRDefault="006550FB" w:rsidP="007C5F37">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oMath>
            </m:oMathPara>
          </w:p>
        </w:tc>
        <w:tc>
          <w:tcPr>
            <w:tcW w:w="280" w:type="pct"/>
            <w:vAlign w:val="center"/>
            <w:hideMark/>
          </w:tcPr>
          <w:p w14:paraId="63518AA6" w14:textId="77777777" w:rsidR="006550FB" w:rsidRPr="00E86BF0" w:rsidRDefault="006550FB" w:rsidP="007C5F37">
            <w:pPr>
              <w:pStyle w:val="TimesNewRoman"/>
              <w:rPr>
                <w:rFonts w:asciiTheme="minorHAnsi" w:hAnsiTheme="minorHAnsi" w:cstheme="minorBidi"/>
                <w:sz w:val="18"/>
                <w:szCs w:val="18"/>
              </w:rPr>
            </w:pPr>
            <w:bookmarkStart w:id="12" w:name="_Ref21883957"/>
            <w:bookmarkStart w:id="13"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bookmarkEnd w:id="12"/>
            <w:r>
              <w:rPr>
                <w:rFonts w:eastAsia="Yu Mincho"/>
                <w:lang w:eastAsia="ja-JP"/>
              </w:rPr>
              <w:t>)</w:t>
            </w:r>
            <w:bookmarkEnd w:id="13"/>
          </w:p>
        </w:tc>
      </w:tr>
    </w:tbl>
    <w:p w14:paraId="3971D943"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previous bus’s actual real-time departure time.</w:t>
      </w:r>
    </w:p>
    <w:p w14:paraId="5FA8C27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Theoretically, this strategy is not very efficient since it is always the half of the buses’ actual headway. Therefore, it is a good benchmark for other TPS: if another TPS performance is even worse than AT, we can say that it is not effective.</w:t>
      </w:r>
    </w:p>
    <w:p w14:paraId="68395B58" w14:textId="77777777" w:rsidR="006550FB" w:rsidRDefault="006550FB" w:rsidP="006550FB">
      <w:pPr>
        <w:jc w:val="both"/>
        <w:rPr>
          <w:rFonts w:ascii="Times New Roman" w:hAnsi="Times New Roman" w:cs="Times New Roman"/>
          <w:sz w:val="24"/>
          <w:szCs w:val="24"/>
        </w:rPr>
      </w:pPr>
    </w:p>
    <w:p w14:paraId="7B72326E" w14:textId="4D710BD5"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These timetable-dependent users make their HDT decisions based on the sche</w:t>
      </w:r>
      <w:r w:rsidR="00ED7D1E">
        <w:rPr>
          <w:rFonts w:ascii="Times New Roman" w:hAnsi="Times New Roman" w:cs="Times New Roman"/>
          <w:sz w:val="24"/>
          <w:szCs w:val="24"/>
        </w:rPr>
        <w:t>dule published to the public</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14B590E5" w14:textId="77777777" w:rsidTr="007C5F37">
        <w:trPr>
          <w:trHeight w:val="580"/>
          <w:jc w:val="center"/>
        </w:trPr>
        <w:tc>
          <w:tcPr>
            <w:tcW w:w="256" w:type="pct"/>
            <w:vAlign w:val="center"/>
          </w:tcPr>
          <w:p w14:paraId="6705A2A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5E3D5102" w14:textId="77777777" w:rsidR="006550FB" w:rsidRDefault="007B75F3"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5994FD"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148452B9"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3663928" w14:textId="0878AB15"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ST users do not benefit from waiting time reduction based o</w:t>
      </w:r>
      <w:r w:rsidR="00F4276A">
        <w:rPr>
          <w:rFonts w:ascii="Times New Roman" w:hAnsi="Times New Roman" w:cs="Times New Roman"/>
          <w:sz w:val="24"/>
          <w:szCs w:val="24"/>
        </w:rPr>
        <w:t xml:space="preserve">n RTI. However, since bus </w:t>
      </w:r>
      <w:r>
        <w:rPr>
          <w:rFonts w:ascii="Times New Roman" w:hAnsi="Times New Roman" w:cs="Times New Roman"/>
          <w:sz w:val="24"/>
          <w:szCs w:val="24"/>
        </w:rPr>
        <w:t xml:space="preserve">will </w:t>
      </w:r>
      <w:r w:rsidR="00F4276A">
        <w:rPr>
          <w:rFonts w:ascii="Times New Roman" w:hAnsi="Times New Roman" w:cs="Times New Roman"/>
          <w:sz w:val="24"/>
          <w:szCs w:val="24"/>
        </w:rPr>
        <w:t xml:space="preserve">rarely if ever </w:t>
      </w:r>
      <w:r>
        <w:rPr>
          <w:rFonts w:ascii="Times New Roman" w:hAnsi="Times New Roman" w:cs="Times New Roman"/>
          <w:sz w:val="24"/>
          <w:szCs w:val="24"/>
        </w:rPr>
        <w:t>leave a stop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p>
    <w:p w14:paraId="73AB84FA" w14:textId="77777777" w:rsidR="006550FB" w:rsidRDefault="006550FB" w:rsidP="006550FB">
      <w:pPr>
        <w:rPr>
          <w:rFonts w:ascii="Times New Roman" w:hAnsi="Times New Roman" w:cs="Times New Roman"/>
          <w:sz w:val="24"/>
          <w:szCs w:val="24"/>
        </w:rPr>
      </w:pPr>
    </w:p>
    <w:p w14:paraId="64F85BDB" w14:textId="0AA80DDA" w:rsidR="006550FB" w:rsidRDefault="006550FB" w:rsidP="00ED7D1E">
      <w:pPr>
        <w:jc w:val="both"/>
        <w:rPr>
          <w:rFonts w:ascii="Times New Roman" w:hAnsi="Times New Roman" w:cs="Times New Roman"/>
          <w:sz w:val="24"/>
          <w:szCs w:val="24"/>
        </w:rPr>
      </w:pPr>
      <w:r>
        <w:rPr>
          <w:rFonts w:ascii="Times New Roman" w:hAnsi="Times New Roman" w:cs="Times New Roman"/>
          <w:b/>
          <w:sz w:val="24"/>
          <w:szCs w:val="24"/>
        </w:rPr>
        <w:t>Empirical tactic (ET</w:t>
      </w:r>
      <w:r>
        <w:rPr>
          <w:rFonts w:ascii="Times New Roman" w:hAnsi="Times New Roman" w:cs="Times New Roman"/>
          <w:sz w:val="24"/>
          <w:szCs w:val="24"/>
        </w:rPr>
        <w:t xml:space="preserve">).  </w:t>
      </w:r>
      <w:r w:rsidR="00ED7D1E">
        <w:rPr>
          <w:rFonts w:ascii="Times New Roman" w:hAnsi="Times New Roman" w:cs="Times New Roman"/>
          <w:sz w:val="24"/>
          <w:szCs w:val="24"/>
        </w:rPr>
        <w:t xml:space="preserve">This TPS is based on a </w:t>
      </w:r>
      <w:r>
        <w:rPr>
          <w:rFonts w:ascii="Times New Roman" w:hAnsi="Times New Roman" w:cs="Times New Roman"/>
          <w:sz w:val="24"/>
          <w:szCs w:val="24"/>
        </w:rPr>
        <w:t>user</w:t>
      </w:r>
      <w:r w:rsidR="00ED7D1E">
        <w:rPr>
          <w:rFonts w:ascii="Times New Roman" w:hAnsi="Times New Roman" w:cs="Times New Roman"/>
          <w:sz w:val="24"/>
          <w:szCs w:val="24"/>
        </w:rPr>
        <w:t xml:space="preserve">'s personal experience with the transit system.  </w:t>
      </w:r>
      <w:r w:rsidR="004D6113">
        <w:rPr>
          <w:rFonts w:ascii="Times New Roman" w:hAnsi="Times New Roman" w:cs="Times New Roman"/>
          <w:sz w:val="24"/>
          <w:szCs w:val="24"/>
        </w:rPr>
        <w:t xml:space="preserve">The ET is based on a learning function </w:t>
      </w:r>
      <w:r>
        <w:rPr>
          <w:rFonts w:ascii="Times New Roman" w:hAnsi="Times New Roman" w:cs="Times New Roman"/>
          <w:sz w:val="24"/>
          <w:szCs w:val="24"/>
        </w:rPr>
        <w:t xml:space="preserve">and </w:t>
      </w:r>
      <w:r w:rsidR="004D6113">
        <w:rPr>
          <w:rFonts w:ascii="Times New Roman" w:hAnsi="Times New Roman" w:cs="Times New Roman"/>
          <w:sz w:val="24"/>
          <w:szCs w:val="24"/>
        </w:rPr>
        <w:t xml:space="preserve">memory. The learning function </w:t>
      </w:r>
      <w:r w:rsidR="00ED7D1E">
        <w:rPr>
          <w:rFonts w:ascii="Times New Roman" w:hAnsi="Times New Roman" w:cs="Times New Roman"/>
          <w:sz w:val="24"/>
          <w:szCs w:val="24"/>
        </w:rPr>
        <w:t xml:space="preserve">refers </w:t>
      </w:r>
      <w:r w:rsidR="00125961">
        <w:rPr>
          <w:rFonts w:ascii="Times New Roman" w:hAnsi="Times New Roman" w:cs="Times New Roman"/>
          <w:sz w:val="24"/>
          <w:szCs w:val="24"/>
        </w:rPr>
        <w:t>to the property derived from an</w:t>
      </w:r>
      <w:r w:rsidR="00ED7D1E">
        <w:rPr>
          <w:rFonts w:ascii="Times New Roman" w:hAnsi="Times New Roman" w:cs="Times New Roman"/>
          <w:sz w:val="24"/>
          <w:szCs w:val="24"/>
        </w:rPr>
        <w:t xml:space="preserve"> empirical experi</w:t>
      </w:r>
      <w:r w:rsidR="008D02D7">
        <w:rPr>
          <w:rFonts w:ascii="Times New Roman" w:hAnsi="Times New Roman" w:cs="Times New Roman"/>
          <w:sz w:val="24"/>
          <w:szCs w:val="24"/>
        </w:rPr>
        <w:t>ence, such as average or minimum</w:t>
      </w:r>
      <w:r w:rsidR="00ED7D1E">
        <w:rPr>
          <w:rFonts w:ascii="Times New Roman" w:hAnsi="Times New Roman" w:cs="Times New Roman"/>
          <w:sz w:val="24"/>
          <w:szCs w:val="24"/>
        </w:rPr>
        <w:t xml:space="preserve"> wait times</w:t>
      </w:r>
      <w:r w:rsidR="004D6113">
        <w:rPr>
          <w:rFonts w:ascii="Times New Roman" w:hAnsi="Times New Roman" w:cs="Times New Roman"/>
          <w:sz w:val="24"/>
          <w:szCs w:val="24"/>
        </w:rPr>
        <w:t>; memory is the number of observations comprising the user experience or, equivalently, the number of recent observations recalled by the user</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34F9A3F6" w14:textId="77777777" w:rsidTr="007C5F37">
        <w:trPr>
          <w:trHeight w:val="580"/>
          <w:jc w:val="center"/>
        </w:trPr>
        <w:tc>
          <w:tcPr>
            <w:tcW w:w="256" w:type="pct"/>
            <w:vAlign w:val="center"/>
          </w:tcPr>
          <w:p w14:paraId="26E8DF7D" w14:textId="77777777" w:rsidR="006550FB" w:rsidRDefault="006550FB" w:rsidP="007C5F37">
            <w:pPr>
              <w:jc w:val="both"/>
              <w:rPr>
                <w:rFonts w:ascii="Times New Roman" w:eastAsia="Yu Mincho" w:hAnsi="Times New Roman" w:cs="Times New Roman"/>
                <w:sz w:val="24"/>
                <w:szCs w:val="24"/>
                <w:lang w:eastAsia="ja-JP"/>
              </w:rPr>
            </w:pPr>
          </w:p>
        </w:tc>
        <w:tc>
          <w:tcPr>
            <w:tcW w:w="4463" w:type="pct"/>
            <w:vAlign w:val="center"/>
            <w:hideMark/>
          </w:tcPr>
          <w:p w14:paraId="4ED28CB6" w14:textId="77777777" w:rsidR="006550FB" w:rsidRDefault="007B75F3" w:rsidP="007C5F37">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E6CF4D6" w14:textId="77777777" w:rsidR="006550FB" w:rsidRPr="00E86BF0" w:rsidRDefault="006550FB" w:rsidP="007C5F37">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5A3767C8" w14:textId="77777777" w:rsidR="00D322A9" w:rsidRDefault="006550FB" w:rsidP="00D322A9">
      <w:pPr>
        <w:jc w:val="both"/>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937311">
        <w:rPr>
          <w:rFonts w:ascii="Times New Roman" w:hAnsi="Times New Roman" w:cs="Times New Roman"/>
          <w:sz w:val="24"/>
          <w:szCs w:val="24"/>
        </w:rPr>
        <w:t xml:space="preserve"> is the user’s </w:t>
      </w:r>
      <w:r>
        <w:rPr>
          <w:rFonts w:ascii="Times New Roman" w:hAnsi="Times New Roman" w:cs="Times New Roman"/>
          <w:sz w:val="24"/>
          <w:szCs w:val="24"/>
        </w:rPr>
        <w:t xml:space="preserve">arrival time </w:t>
      </w:r>
      <w:r w:rsidR="00DE4E96">
        <w:rPr>
          <w:rFonts w:ascii="Times New Roman" w:hAnsi="Times New Roman" w:cs="Times New Roman"/>
          <w:sz w:val="24"/>
          <w:szCs w:val="24"/>
        </w:rPr>
        <w:t>at</w:t>
      </w:r>
      <w:r>
        <w:rPr>
          <w:rFonts w:ascii="Times New Roman" w:hAnsi="Times New Roman" w:cs="Times New Roman"/>
          <w:sz w:val="24"/>
          <w:szCs w:val="24"/>
        </w:rPr>
        <w:t xml:space="preserve">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sidR="004D6113">
        <w:rPr>
          <w:rFonts w:ascii="Times New Roman" w:hAnsi="Times New Roman" w:cs="Times New Roman"/>
          <w:sz w:val="24"/>
          <w:szCs w:val="24"/>
        </w:rPr>
        <w:t xml:space="preserve"> is the learning memory</w:t>
      </w:r>
      <w:r>
        <w:rPr>
          <w:rFonts w:ascii="Times New Roman" w:hAnsi="Times New Roman" w:cs="Times New Roman"/>
          <w:sz w:val="24"/>
          <w:szCs w:val="24"/>
        </w:rPr>
        <w:t>.</w:t>
      </w:r>
      <w:r w:rsidR="004D6113">
        <w:rPr>
          <w:rFonts w:ascii="Times New Roman" w:hAnsi="Times New Roman" w:cs="Times New Roman"/>
          <w:sz w:val="24"/>
          <w:szCs w:val="24"/>
        </w:rPr>
        <w:t xml:space="preserve">  This is an idealistic, upper limit: the learning function can also have parameters reflecting learn</w:t>
      </w:r>
      <w:r w:rsidR="00D322A9">
        <w:rPr>
          <w:rFonts w:ascii="Times New Roman" w:hAnsi="Times New Roman" w:cs="Times New Roman"/>
          <w:sz w:val="24"/>
          <w:szCs w:val="24"/>
        </w:rPr>
        <w:t xml:space="preserve">ing rates and recall veracity. </w:t>
      </w:r>
    </w:p>
    <w:p w14:paraId="286A94F6" w14:textId="77777777" w:rsidR="009263B1" w:rsidRDefault="007B318F" w:rsidP="00D322A9">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r w:rsidRPr="007B318F">
        <w:rPr>
          <w:rFonts w:ascii="Times New Roman" w:hAnsi="Times New Roman" w:cs="Times New Roman"/>
          <w:sz w:val="24"/>
          <w:szCs w:val="24"/>
        </w:rPr>
        <w:t xml:space="preserve">Figure </w:t>
      </w:r>
      <w:r w:rsidRPr="007B318F">
        <w:rPr>
          <w:rFonts w:ascii="Times New Roman" w:hAnsi="Times New Roman" w:cs="Times New Roman"/>
          <w:noProof/>
          <w:sz w:val="24"/>
          <w:szCs w:val="24"/>
        </w:rPr>
        <w:t>4</w:t>
      </w:r>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w:t>
      </w:r>
      <w:r w:rsidR="004D6113">
        <w:rPr>
          <w:rFonts w:ascii="Times New Roman" w:hAnsi="Times New Roman" w:cs="Times New Roman"/>
          <w:sz w:val="24"/>
          <w:szCs w:val="24"/>
        </w:rPr>
        <w:t xml:space="preserve"> results </w:t>
      </w:r>
      <w:r w:rsidR="00D322A9">
        <w:rPr>
          <w:rFonts w:ascii="Times New Roman" w:hAnsi="Times New Roman" w:cs="Times New Roman"/>
          <w:sz w:val="24"/>
          <w:szCs w:val="24"/>
        </w:rPr>
        <w:t xml:space="preserve">from our data </w:t>
      </w:r>
      <w:r w:rsidR="004D6113">
        <w:rPr>
          <w:rFonts w:ascii="Times New Roman" w:hAnsi="Times New Roman" w:cs="Times New Roman"/>
          <w:sz w:val="24"/>
          <w:szCs w:val="24"/>
        </w:rPr>
        <w:t xml:space="preserve">based on two learning </w:t>
      </w:r>
      <w:r w:rsidR="00D322A9">
        <w:rPr>
          <w:rFonts w:ascii="Times New Roman" w:hAnsi="Times New Roman" w:cs="Times New Roman"/>
          <w:sz w:val="24"/>
          <w:szCs w:val="24"/>
        </w:rPr>
        <w:t>functions (averaging</w:t>
      </w:r>
      <w:r w:rsidR="004D6113">
        <w:rPr>
          <w:rFonts w:ascii="Times New Roman" w:hAnsi="Times New Roman" w:cs="Times New Roman"/>
          <w:sz w:val="24"/>
          <w:szCs w:val="24"/>
        </w:rPr>
        <w:t xml:space="preserve"> and minimum wait times) with memory ranging 1 - 9.  </w:t>
      </w:r>
      <w:r w:rsidR="00D322A9">
        <w:rPr>
          <w:rFonts w:ascii="Times New Roman" w:hAnsi="Times New Roman" w:cs="Times New Roman"/>
          <w:sz w:val="24"/>
          <w:szCs w:val="24"/>
        </w:rPr>
        <w:t>Note that average waiting</w:t>
      </w:r>
      <w:r w:rsidR="00FB33A9">
        <w:rPr>
          <w:rFonts w:ascii="Times New Roman" w:hAnsi="Times New Roman" w:cs="Times New Roman"/>
          <w:sz w:val="24"/>
          <w:szCs w:val="24"/>
        </w:rPr>
        <w:t xml:space="preserve"> time increases with longer </w:t>
      </w:r>
      <w:r w:rsidR="00D322A9">
        <w:rPr>
          <w:rFonts w:ascii="Times New Roman" w:hAnsi="Times New Roman" w:cs="Times New Roman"/>
          <w:sz w:val="24"/>
          <w:szCs w:val="24"/>
        </w:rPr>
        <w:t xml:space="preserve">memory </w:t>
      </w:r>
      <w:r w:rsidR="00FB33A9">
        <w:rPr>
          <w:rFonts w:ascii="Times New Roman" w:hAnsi="Times New Roman" w:cs="Times New Roman"/>
          <w:sz w:val="24"/>
          <w:szCs w:val="24"/>
        </w:rPr>
        <w:t xml:space="preserve">with </w:t>
      </w:r>
      <w:r w:rsidR="00D322A9">
        <w:rPr>
          <w:rFonts w:ascii="Times New Roman" w:hAnsi="Times New Roman" w:cs="Times New Roman"/>
          <w:sz w:val="24"/>
          <w:szCs w:val="24"/>
        </w:rPr>
        <w:t>averaging learning function</w:t>
      </w:r>
      <w:r w:rsidRPr="007B318F">
        <w:rPr>
          <w:rFonts w:ascii="Times New Roman" w:hAnsi="Times New Roman" w:cs="Times New Roman"/>
          <w:sz w:val="24"/>
          <w:szCs w:val="24"/>
        </w:rPr>
        <w:t>.</w:t>
      </w:r>
      <w:r w:rsidR="00FB33A9">
        <w:rPr>
          <w:rFonts w:ascii="Times New Roman" w:hAnsi="Times New Roman" w:cs="Times New Roman"/>
          <w:sz w:val="24"/>
          <w:szCs w:val="24"/>
        </w:rPr>
        <w:t xml:space="preserve">  Learning the average wait time is a poor strategy due to the sudden jump in time penalty associated with missing a bus.  In contrast, learning the minimum wait time is a more effective strategy that tends to improve with longer memory, although this improvement is volatile due to the volatility of that </w:t>
      </w:r>
      <w:r w:rsidR="009263B1">
        <w:rPr>
          <w:rFonts w:ascii="Times New Roman" w:hAnsi="Times New Roman" w:cs="Times New Roman"/>
          <w:sz w:val="24"/>
          <w:szCs w:val="24"/>
        </w:rPr>
        <w:t xml:space="preserve">empirical </w:t>
      </w:r>
      <w:r w:rsidR="00FB33A9">
        <w:rPr>
          <w:rFonts w:ascii="Times New Roman" w:hAnsi="Times New Roman" w:cs="Times New Roman"/>
          <w:sz w:val="24"/>
          <w:szCs w:val="24"/>
        </w:rPr>
        <w:t>parameter.</w:t>
      </w:r>
      <w:r w:rsidR="009263B1">
        <w:rPr>
          <w:rFonts w:ascii="Times New Roman" w:hAnsi="Times New Roman" w:cs="Times New Roman"/>
          <w:sz w:val="24"/>
          <w:szCs w:val="24"/>
        </w:rPr>
        <w:t xml:space="preserve">  In the analysis presented later in this paper, we use an ET based in minimal wait times with memory = 6.</w:t>
      </w:r>
    </w:p>
    <w:p w14:paraId="6B67453D" w14:textId="51E3BA30" w:rsidR="007B318F" w:rsidRPr="00125961" w:rsidRDefault="009263B1" w:rsidP="00D322A9">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FB33A9">
        <w:rPr>
          <w:rFonts w:ascii="Times New Roman" w:hAnsi="Times New Roman" w:cs="Times New Roman"/>
          <w:sz w:val="24"/>
          <w:szCs w:val="24"/>
        </w:rPr>
        <w:t xml:space="preserve">  </w:t>
      </w:r>
    </w:p>
    <w:p w14:paraId="73D8295F" w14:textId="6F9A8D27" w:rsidR="007B318F" w:rsidRDefault="00FE6324" w:rsidP="007B318F">
      <w:pPr>
        <w:pStyle w:val="TimesNewRoman"/>
        <w:keepNext/>
        <w:jc w:val="center"/>
      </w:pPr>
      <w:r>
        <w:rPr>
          <w:noProof/>
        </w:rPr>
        <w:lastRenderedPageBreak/>
        <w:drawing>
          <wp:inline distT="0" distB="0" distL="0" distR="0" wp14:anchorId="17261724" wp14:editId="199A2D0C">
            <wp:extent cx="5614989" cy="2905125"/>
            <wp:effectExtent l="0" t="0" r="508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6B81739" w14:textId="0ADE3A9F" w:rsidR="007B318F" w:rsidRDefault="007B318F" w:rsidP="007B318F">
      <w:pPr>
        <w:pStyle w:val="IndentTimesNewRoman"/>
        <w:ind w:firstLine="0"/>
        <w:jc w:val="center"/>
      </w:pPr>
      <w:bookmarkStart w:id="14" w:name="_Ref16256479"/>
      <w:r>
        <w:t xml:space="preserve">Figure </w:t>
      </w:r>
      <w:fldSimple w:instr=" SEQ Figure \* ARABIC ">
        <w:r>
          <w:rPr>
            <w:noProof/>
          </w:rPr>
          <w:t>4</w:t>
        </w:r>
      </w:fldSimple>
      <w:bookmarkEnd w:id="14"/>
      <w:r w:rsidR="00291929">
        <w:rPr>
          <w:noProof/>
        </w:rPr>
        <w:t>:</w:t>
      </w:r>
      <w:r>
        <w:t xml:space="preserve"> the waiting time of ET family with </w:t>
      </w:r>
      <w:r w:rsidR="006E6507">
        <w:rPr>
          <w:rFonts w:hint="eastAsia"/>
        </w:rPr>
        <w:t>minimum</w:t>
      </w:r>
      <w:r w:rsidR="006E6507">
        <w:t xml:space="preserve"> </w:t>
      </w:r>
      <w:r>
        <w:t>and averaging learning function and 1 – 9 learning memories</w:t>
      </w:r>
      <w:r w:rsidR="00291929">
        <w:t>.</w:t>
      </w:r>
    </w:p>
    <w:p w14:paraId="7407D445" w14:textId="77777777" w:rsidR="007B318F" w:rsidRDefault="007B318F" w:rsidP="00937311">
      <w:pPr>
        <w:ind w:firstLine="720"/>
        <w:jc w:val="both"/>
        <w:rPr>
          <w:rFonts w:ascii="Times New Roman" w:hAnsi="Times New Roman" w:cs="Times New Roman"/>
          <w:sz w:val="24"/>
          <w:szCs w:val="24"/>
        </w:rPr>
      </w:pPr>
    </w:p>
    <w:p w14:paraId="585CF803" w14:textId="77777777" w:rsidR="007B318F" w:rsidRDefault="007B318F" w:rsidP="00937311">
      <w:pPr>
        <w:ind w:firstLine="720"/>
        <w:jc w:val="both"/>
        <w:rPr>
          <w:rFonts w:ascii="Times New Roman" w:hAnsi="Times New Roman" w:cs="Times New Roman"/>
          <w:sz w:val="24"/>
          <w:szCs w:val="24"/>
        </w:rPr>
      </w:pPr>
    </w:p>
    <w:p w14:paraId="18F46ADF" w14:textId="7921F594"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Greedy tactic (GT)</w:t>
      </w:r>
      <w:r w:rsidR="008D02D7">
        <w:rPr>
          <w:rFonts w:ascii="Times New Roman" w:hAnsi="Times New Roman" w:cs="Times New Roman"/>
          <w:sz w:val="24"/>
          <w:szCs w:val="24"/>
        </w:rPr>
        <w:t xml:space="preserve">.  The greedy tactic (GT) and prudent tactic (PT) (discussed below) both exploit RTI.  </w:t>
      </w:r>
      <w:r w:rsidR="00937311">
        <w:rPr>
          <w:rFonts w:ascii="Times New Roman" w:hAnsi="Times New Roman" w:cs="Times New Roman"/>
          <w:sz w:val="24"/>
          <w:szCs w:val="24"/>
        </w:rPr>
        <w:t xml:space="preserve">A </w:t>
      </w:r>
      <w:r w:rsidR="008D02D7">
        <w:rPr>
          <w:rFonts w:ascii="Times New Roman" w:hAnsi="Times New Roman" w:cs="Times New Roman"/>
          <w:sz w:val="24"/>
          <w:szCs w:val="24"/>
        </w:rPr>
        <w:t xml:space="preserve">GT </w:t>
      </w:r>
      <w:r>
        <w:rPr>
          <w:rFonts w:ascii="Times New Roman" w:hAnsi="Times New Roman" w:cs="Times New Roman"/>
          <w:sz w:val="24"/>
          <w:szCs w:val="24"/>
        </w:rPr>
        <w:t xml:space="preserve">user will </w:t>
      </w:r>
      <w:r w:rsidR="008D02D7">
        <w:rPr>
          <w:rFonts w:ascii="Times New Roman" w:hAnsi="Times New Roman" w:cs="Times New Roman"/>
          <w:sz w:val="24"/>
          <w:szCs w:val="24"/>
        </w:rPr>
        <w:t xml:space="preserve">use an RTI app to </w:t>
      </w:r>
      <w:r>
        <w:rPr>
          <w:rFonts w:ascii="Times New Roman" w:hAnsi="Times New Roman" w:cs="Times New Roman"/>
          <w:sz w:val="24"/>
          <w:szCs w:val="24"/>
        </w:rPr>
        <w:t xml:space="preserve">check the relationship between suggested </w:t>
      </w:r>
      <w:r w:rsidR="00CC4C41">
        <w:rPr>
          <w:rFonts w:ascii="Times New Roman" w:hAnsi="Times New Roman" w:cs="Times New Roman"/>
          <w:sz w:val="24"/>
          <w:szCs w:val="24"/>
        </w:rPr>
        <w:t>ETD</w:t>
      </w:r>
      <w:r>
        <w:rPr>
          <w:rFonts w:ascii="Times New Roman" w:hAnsi="Times New Roman" w:cs="Times New Roman"/>
          <w:sz w:val="24"/>
          <w:szCs w:val="24"/>
        </w:rPr>
        <w:t xml:space="preserve"> and </w:t>
      </w:r>
      <w:r w:rsidR="008D02D7">
        <w:rPr>
          <w:rFonts w:ascii="Times New Roman" w:hAnsi="Times New Roman" w:cs="Times New Roman"/>
          <w:sz w:val="24"/>
          <w:szCs w:val="24"/>
        </w:rPr>
        <w:t>current time, only leaving</w:t>
      </w:r>
      <w:r>
        <w:rPr>
          <w:rFonts w:ascii="Times New Roman" w:hAnsi="Times New Roman" w:cs="Times New Roman"/>
          <w:sz w:val="24"/>
          <w:szCs w:val="24"/>
        </w:rPr>
        <w:t xml:space="preserve">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6550FB" w14:paraId="1DBF6278" w14:textId="77777777" w:rsidTr="007C5F37">
        <w:trPr>
          <w:trHeight w:val="580"/>
          <w:jc w:val="center"/>
        </w:trPr>
        <w:tc>
          <w:tcPr>
            <w:tcW w:w="256" w:type="pct"/>
            <w:vAlign w:val="center"/>
          </w:tcPr>
          <w:p w14:paraId="73B49F23"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9EF68" w14:textId="77777777" w:rsidR="006550FB" w:rsidRDefault="007B75F3"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67265FC"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52315B0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4A7EEA2C" w14:textId="04CB5FA2"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w:t>
      </w:r>
      <w:r w:rsidR="00937311">
        <w:rPr>
          <w:rFonts w:ascii="Times New Roman" w:hAnsi="Times New Roman" w:cs="Times New Roman"/>
          <w:sz w:val="24"/>
          <w:szCs w:val="24"/>
        </w:rPr>
        <w:t xml:space="preserve">a minimal wait time </w:t>
      </w:r>
      <w:r>
        <w:rPr>
          <w:rFonts w:ascii="Times New Roman" w:hAnsi="Times New Roman" w:cs="Times New Roman"/>
          <w:sz w:val="24"/>
          <w:szCs w:val="24"/>
        </w:rPr>
        <w:t xml:space="preserve">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37311">
        <w:rPr>
          <w:rFonts w:ascii="Times New Roman" w:hAnsi="Times New Roman" w:cs="Times New Roman"/>
          <w:sz w:val="24"/>
          <w:szCs w:val="24"/>
        </w:rPr>
        <w:t>(g</w:t>
      </w:r>
      <w:r>
        <w:rPr>
          <w:rFonts w:ascii="Times New Roman" w:hAnsi="Times New Roman" w:cs="Times New Roman"/>
          <w:sz w:val="24"/>
          <w:szCs w:val="24"/>
        </w:rPr>
        <w:t>reen line</w:t>
      </w:r>
      <w:r w:rsidR="00937311">
        <w:rPr>
          <w:rFonts w:ascii="Times New Roman" w:hAnsi="Times New Roman" w:cs="Times New Roman"/>
          <w:sz w:val="24"/>
          <w:szCs w:val="24"/>
        </w:rPr>
        <w:t>)</w:t>
      </w:r>
      <w:r>
        <w:rPr>
          <w:rFonts w:ascii="Times New Roman" w:hAnsi="Times New Roman" w:cs="Times New Roman"/>
          <w:sz w:val="24"/>
          <w:szCs w:val="24"/>
        </w:rPr>
        <w:t>. However, due to the ins</w:t>
      </w:r>
      <w:r w:rsidR="00937311">
        <w:rPr>
          <w:rFonts w:ascii="Times New Roman" w:hAnsi="Times New Roman" w:cs="Times New Roman"/>
          <w:sz w:val="24"/>
          <w:szCs w:val="24"/>
        </w:rPr>
        <w:t xml:space="preserve">tability of transit system, a GT’s risk of missing a bus is </w:t>
      </w:r>
      <w:r>
        <w:rPr>
          <w:rFonts w:ascii="Times New Roman" w:hAnsi="Times New Roman" w:cs="Times New Roman"/>
          <w:sz w:val="24"/>
          <w:szCs w:val="24"/>
        </w:rPr>
        <w:t xml:space="preserve">also the highest. Due to the possible reclaimed delay and discontinuity delay, the bus </w:t>
      </w:r>
      <w:r w:rsidR="00937311">
        <w:rPr>
          <w:rFonts w:ascii="Times New Roman" w:hAnsi="Times New Roman" w:cs="Times New Roman"/>
          <w:sz w:val="24"/>
          <w:szCs w:val="24"/>
        </w:rPr>
        <w:t xml:space="preserve">may leave the stop </w:t>
      </w:r>
      <w:r>
        <w:rPr>
          <w:rFonts w:ascii="Times New Roman" w:hAnsi="Times New Roman" w:cs="Times New Roman"/>
          <w:sz w:val="24"/>
          <w:szCs w:val="24"/>
        </w:rPr>
        <w:t xml:space="preserve">earlier than </w:t>
      </w:r>
      <w:r w:rsidR="00937311">
        <w:rPr>
          <w:rFonts w:ascii="Times New Roman" w:hAnsi="Times New Roman" w:cs="Times New Roman"/>
          <w:sz w:val="24"/>
          <w:szCs w:val="24"/>
        </w:rPr>
        <w:t xml:space="preserve">the </w:t>
      </w:r>
      <w:r>
        <w:rPr>
          <w:rFonts w:ascii="Times New Roman" w:hAnsi="Times New Roman" w:cs="Times New Roman"/>
          <w:sz w:val="24"/>
          <w:szCs w:val="24"/>
        </w:rPr>
        <w:t>ETD. Consequently, the user may suffer from a long waiting time penalty, which is almost equal to a headway, the largest possible waiting time.</w:t>
      </w:r>
    </w:p>
    <w:p w14:paraId="01EA7BC5" w14:textId="77777777" w:rsidR="006550FB" w:rsidRDefault="006550FB" w:rsidP="006550FB">
      <w:pPr>
        <w:ind w:firstLine="720"/>
        <w:jc w:val="both"/>
        <w:rPr>
          <w:rFonts w:ascii="Times New Roman" w:hAnsi="Times New Roman" w:cs="Times New Roman"/>
          <w:sz w:val="24"/>
          <w:szCs w:val="24"/>
        </w:rPr>
      </w:pPr>
    </w:p>
    <w:p w14:paraId="21011CF5" w14:textId="5364ED01" w:rsidR="006550FB" w:rsidRDefault="006550FB" w:rsidP="008D02D7">
      <w:pPr>
        <w:jc w:val="both"/>
        <w:rPr>
          <w:rFonts w:ascii="Times New Roman" w:hAnsi="Times New Roman" w:cs="Times New Roman"/>
          <w:sz w:val="24"/>
          <w:szCs w:val="24"/>
        </w:rPr>
      </w:pPr>
      <w:r>
        <w:rPr>
          <w:rFonts w:ascii="Times New Roman" w:hAnsi="Times New Roman" w:cs="Times New Roman"/>
          <w:b/>
          <w:sz w:val="24"/>
          <w:szCs w:val="24"/>
        </w:rPr>
        <w:t>Prudent tactic (PT)</w:t>
      </w:r>
      <w:r>
        <w:rPr>
          <w:rFonts w:ascii="Times New Roman" w:hAnsi="Times New Roman" w:cs="Times New Roman"/>
          <w:sz w:val="24"/>
          <w:szCs w:val="24"/>
        </w:rPr>
        <w:t xml:space="preserve">.  </w:t>
      </w:r>
      <w:r w:rsidR="00610D75">
        <w:rPr>
          <w:rFonts w:ascii="Times New Roman" w:hAnsi="Times New Roman" w:cs="Times New Roman"/>
          <w:sz w:val="24"/>
          <w:szCs w:val="24"/>
        </w:rPr>
        <w:t xml:space="preserve">To </w:t>
      </w:r>
      <w:r w:rsidR="00937311">
        <w:rPr>
          <w:rFonts w:ascii="Times New Roman" w:hAnsi="Times New Roman" w:cs="Times New Roman"/>
          <w:sz w:val="24"/>
          <w:szCs w:val="24"/>
        </w:rPr>
        <w:t xml:space="preserve">manage the </w:t>
      </w:r>
      <w:r>
        <w:rPr>
          <w:rFonts w:ascii="Times New Roman" w:hAnsi="Times New Roman" w:cs="Times New Roman"/>
          <w:sz w:val="24"/>
          <w:szCs w:val="24"/>
        </w:rPr>
        <w:t xml:space="preserve">risk </w:t>
      </w:r>
      <w:r w:rsidR="00610D75">
        <w:rPr>
          <w:rFonts w:ascii="Times New Roman" w:hAnsi="Times New Roman" w:cs="Times New Roman"/>
          <w:sz w:val="24"/>
          <w:szCs w:val="24"/>
        </w:rPr>
        <w:t>of missing a bus</w:t>
      </w:r>
      <w:r w:rsidR="008D02D7">
        <w:rPr>
          <w:rFonts w:ascii="Times New Roman" w:hAnsi="Times New Roman" w:cs="Times New Roman"/>
          <w:sz w:val="24"/>
          <w:szCs w:val="24"/>
        </w:rPr>
        <w:t xml:space="preserve">, a RTI user </w:t>
      </w:r>
      <w:r>
        <w:rPr>
          <w:rFonts w:ascii="Times New Roman" w:hAnsi="Times New Roman" w:cs="Times New Roman"/>
          <w:sz w:val="24"/>
          <w:szCs w:val="24"/>
        </w:rPr>
        <w:t xml:space="preserve">may </w:t>
      </w:r>
      <w:r w:rsidR="008D02D7">
        <w:rPr>
          <w:rFonts w:ascii="Times New Roman" w:hAnsi="Times New Roman" w:cs="Times New Roman"/>
          <w:sz w:val="24"/>
          <w:szCs w:val="24"/>
        </w:rPr>
        <w:t xml:space="preserve">want </w:t>
      </w:r>
      <w:r>
        <w:rPr>
          <w:rFonts w:ascii="Times New Roman" w:hAnsi="Times New Roman" w:cs="Times New Roman"/>
          <w:sz w:val="24"/>
          <w:szCs w:val="24"/>
        </w:rPr>
        <w:t xml:space="preserve">leave </w:t>
      </w:r>
      <w:r w:rsidR="00937311">
        <w:rPr>
          <w:rFonts w:ascii="Times New Roman" w:hAnsi="Times New Roman" w:cs="Times New Roman"/>
          <w:sz w:val="24"/>
          <w:szCs w:val="24"/>
        </w:rPr>
        <w:t xml:space="preserve">home </w:t>
      </w:r>
      <w:r>
        <w:rPr>
          <w:rFonts w:ascii="Times New Roman" w:hAnsi="Times New Roman" w:cs="Times New Roman"/>
          <w:sz w:val="24"/>
          <w:szCs w:val="24"/>
        </w:rPr>
        <w:t xml:space="preserve">earlier than </w:t>
      </w:r>
      <w:r w:rsidR="00610D75">
        <w:rPr>
          <w:rFonts w:ascii="Times New Roman" w:hAnsi="Times New Roman" w:cs="Times New Roman"/>
          <w:sz w:val="24"/>
          <w:szCs w:val="24"/>
        </w:rPr>
        <w:t xml:space="preserve">the </w:t>
      </w:r>
      <w:r>
        <w:rPr>
          <w:rFonts w:ascii="Times New Roman" w:hAnsi="Times New Roman" w:cs="Times New Roman"/>
          <w:sz w:val="24"/>
          <w:szCs w:val="24"/>
        </w:rPr>
        <w:t>GT</w:t>
      </w:r>
      <w:ins w:id="15" w:author="Liu, Luyu" w:date="2019-12-08T22:55:00Z">
        <w:r w:rsidR="00233B4A">
          <w:rPr>
            <w:rFonts w:ascii="Times New Roman" w:hAnsi="Times New Roman" w:cs="Times New Roman"/>
            <w:sz w:val="24"/>
            <w:szCs w:val="24"/>
          </w:rPr>
          <w:t>. This is a common strategy to avoid risk of missing a bus</w:t>
        </w:r>
      </w:ins>
      <w:r w:rsidR="00610D75">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2015)","manualFormatting":"(Fonzone, Schmöcker, &amp; Liu, 2015; Frumin &amp; Zhao, 2012)","plainTextFormattedCitation":"(Fonzone,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sidR="00FE2291">
        <w:rPr>
          <w:rFonts w:ascii="Times New Roman" w:hAnsi="Times New Roman" w:cs="Times New Roman"/>
          <w:noProof/>
          <w:sz w:val="24"/>
          <w:szCs w:val="24"/>
        </w:rPr>
        <w:t>;</w:t>
      </w:r>
      <w:r w:rsidR="00FE2291"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r w:rsidR="008D02D7">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w:t>
      </w:r>
      <w:r w:rsidR="008D02D7">
        <w:rPr>
          <w:rFonts w:ascii="Times New Roman" w:hAnsi="Times New Roman" w:cs="Times New Roman"/>
          <w:sz w:val="24"/>
          <w:szCs w:val="24"/>
        </w:rPr>
        <w:t xml:space="preserve"> of missing a bus.  Given a user-designated IB, the HDT is: </w:t>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25"/>
        <w:gridCol w:w="8225"/>
        <w:gridCol w:w="616"/>
      </w:tblGrid>
      <w:tr w:rsidR="006550FB" w14:paraId="158E868D" w14:textId="77777777" w:rsidTr="007C5F37">
        <w:trPr>
          <w:trHeight w:val="580"/>
          <w:jc w:val="center"/>
        </w:trPr>
        <w:tc>
          <w:tcPr>
            <w:tcW w:w="256" w:type="pct"/>
            <w:vAlign w:val="center"/>
          </w:tcPr>
          <w:p w14:paraId="42C0A338"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2685E" w14:textId="77777777" w:rsidR="006550FB" w:rsidRDefault="007B75F3"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5AAD3DC" w14:textId="77777777" w:rsidR="006550FB" w:rsidRPr="00E86BF0" w:rsidRDefault="006550FB" w:rsidP="007C5F37">
            <w:pPr>
              <w:pStyle w:val="TimesNewRoman"/>
              <w:rPr>
                <w:rFonts w:asciiTheme="minorHAnsi" w:hAnsiTheme="minorHAnsi" w:cstheme="minorBidi"/>
                <w:sz w:val="18"/>
                <w:szCs w:val="18"/>
              </w:rPr>
            </w:pPr>
            <w:bookmarkStart w:id="16"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16"/>
          </w:p>
        </w:tc>
      </w:tr>
    </w:tbl>
    <w:p w14:paraId="13FB0C52" w14:textId="1ED9CD41" w:rsidR="006550FB" w:rsidRDefault="00FE2291" w:rsidP="00FE2291">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w:t>
      </w:r>
      <w:r w:rsidR="006550FB">
        <w:rPr>
          <w:rFonts w:ascii="Times New Roman" w:hAnsi="Times New Roman" w:cs="Times New Roman"/>
          <w:sz w:val="24"/>
          <w:szCs w:val="24"/>
        </w:rPr>
        <w:t>indicator of the</w:t>
      </w:r>
      <w:r w:rsidR="00610D75">
        <w:rPr>
          <w:rFonts w:ascii="Times New Roman" w:hAnsi="Times New Roman" w:cs="Times New Roman"/>
          <w:sz w:val="24"/>
          <w:szCs w:val="24"/>
        </w:rPr>
        <w:t xml:space="preserve"> transit users’ risk attitude: i</w:t>
      </w:r>
      <w:r w:rsidR="006550FB">
        <w:rPr>
          <w:rFonts w:ascii="Times New Roman" w:hAnsi="Times New Roman" w:cs="Times New Roman"/>
          <w:sz w:val="24"/>
          <w:szCs w:val="24"/>
        </w:rPr>
        <w:t xml:space="preserve">t represents how much time the user is willing to gamble to gain the waiting time reduction. We define two extreme values of risk attitude: </w:t>
      </w:r>
      <w:r w:rsidR="006550FB" w:rsidRPr="009F31D4">
        <w:rPr>
          <w:rFonts w:ascii="Times New Roman" w:hAnsi="Times New Roman" w:cs="Times New Roman"/>
          <w:i/>
          <w:sz w:val="24"/>
          <w:szCs w:val="24"/>
        </w:rPr>
        <w:t>risk-seeking</w:t>
      </w:r>
      <w:r w:rsidR="006550FB">
        <w:rPr>
          <w:rFonts w:ascii="Times New Roman" w:hAnsi="Times New Roman" w:cs="Times New Roman"/>
          <w:sz w:val="24"/>
          <w:szCs w:val="24"/>
        </w:rPr>
        <w:t xml:space="preserve"> and </w:t>
      </w:r>
      <w:r w:rsidR="006550FB" w:rsidRPr="009F31D4">
        <w:rPr>
          <w:rFonts w:ascii="Times New Roman" w:hAnsi="Times New Roman" w:cs="Times New Roman"/>
          <w:i/>
          <w:sz w:val="24"/>
          <w:szCs w:val="24"/>
        </w:rPr>
        <w:t>risk-averse</w:t>
      </w:r>
      <w:r w:rsidR="006550FB">
        <w:rPr>
          <w:rFonts w:ascii="Times New Roman" w:hAnsi="Times New Roman" w:cs="Times New Roman"/>
          <w:sz w:val="24"/>
          <w:szCs w:val="24"/>
        </w:rPr>
        <w:t xml:space="preserve">. </w:t>
      </w:r>
      <w:r w:rsidR="006550FB" w:rsidRPr="000F2E5E">
        <w:rPr>
          <w:rFonts w:ascii="Times New Roman" w:hAnsi="Times New Roman" w:cs="Times New Roman"/>
          <w:i/>
          <w:sz w:val="24"/>
          <w:szCs w:val="24"/>
        </w:rPr>
        <w:t>Risk-seeking</w:t>
      </w:r>
      <w:r w:rsidR="006550FB">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006550FB" w:rsidRPr="00F62E6A">
        <w:rPr>
          <w:rFonts w:ascii="Times New Roman" w:hAnsi="Times New Roman" w:cs="Times New Roman"/>
          <w:sz w:val="24"/>
          <w:szCs w:val="24"/>
        </w:rPr>
        <w:t xml:space="preserve"> </w:t>
      </w:r>
      <w:r w:rsidR="006550FB">
        <w:rPr>
          <w:rFonts w:ascii="Times New Roman" w:hAnsi="Times New Roman" w:cs="Times New Roman"/>
          <w:sz w:val="24"/>
          <w:szCs w:val="24"/>
        </w:rPr>
        <w:t xml:space="preserve">waiting time caused by desynchronization; </w:t>
      </w:r>
      <w:r w:rsidR="006550FB" w:rsidRPr="000F2E5E">
        <w:rPr>
          <w:rFonts w:ascii="Times New Roman" w:hAnsi="Times New Roman" w:cs="Times New Roman"/>
          <w:i/>
          <w:sz w:val="24"/>
          <w:szCs w:val="24"/>
        </w:rPr>
        <w:t>risk-averse</w:t>
      </w:r>
      <w:r w:rsidR="006550FB">
        <w:rPr>
          <w:rFonts w:ascii="Times New Roman" w:hAnsi="Times New Roman" w:cs="Times New Roman"/>
          <w:sz w:val="24"/>
          <w:szCs w:val="24"/>
        </w:rPr>
        <w:t xml:space="preserve"> means the user would rather wait more time to avoid desynchronization. The less IB’s value is, the more </w:t>
      </w:r>
      <w:r w:rsidR="006550FB" w:rsidRPr="00E00385">
        <w:rPr>
          <w:rFonts w:ascii="Times New Roman" w:hAnsi="Times New Roman" w:cs="Times New Roman"/>
          <w:sz w:val="24"/>
          <w:szCs w:val="24"/>
        </w:rPr>
        <w:t>risk-seeking</w:t>
      </w:r>
      <w:r w:rsidR="006550FB">
        <w:rPr>
          <w:rFonts w:ascii="Times New Roman" w:hAnsi="Times New Roman" w:cs="Times New Roman"/>
          <w:sz w:val="24"/>
          <w:szCs w:val="24"/>
        </w:rPr>
        <w:t xml:space="preserve"> and less </w:t>
      </w:r>
      <w:r w:rsidR="006550FB" w:rsidRPr="00E00385">
        <w:rPr>
          <w:rFonts w:ascii="Times New Roman" w:hAnsi="Times New Roman" w:cs="Times New Roman"/>
          <w:sz w:val="24"/>
          <w:szCs w:val="24"/>
        </w:rPr>
        <w:t>risk-averse</w:t>
      </w:r>
      <w:r w:rsidR="00610D75">
        <w:rPr>
          <w:rFonts w:ascii="Times New Roman" w:hAnsi="Times New Roman" w:cs="Times New Roman"/>
          <w:sz w:val="24"/>
          <w:szCs w:val="24"/>
        </w:rPr>
        <w:t xml:space="preserve"> the user</w:t>
      </w:r>
      <w:r w:rsidR="006550FB">
        <w:rPr>
          <w:rFonts w:ascii="Times New Roman" w:hAnsi="Times New Roman" w:cs="Times New Roman"/>
          <w:sz w:val="24"/>
          <w:szCs w:val="24"/>
        </w:rPr>
        <w:t xml:space="preserve">. </w:t>
      </w:r>
    </w:p>
    <w:p w14:paraId="21145FB6" w14:textId="67CB01AE" w:rsidR="000925B2" w:rsidRDefault="00610D75" w:rsidP="000925B2">
      <w:pPr>
        <w:pStyle w:val="IndentTimesNewRoman"/>
        <w:jc w:val="both"/>
      </w:pPr>
      <w:r>
        <w:t xml:space="preserve">We can consider PT and GT as part of </w:t>
      </w:r>
      <w:r w:rsidR="006550FB">
        <w:t xml:space="preserve">a </w:t>
      </w:r>
      <w:r w:rsidR="006550FB" w:rsidRPr="007813A4">
        <w:rPr>
          <w:i/>
        </w:rPr>
        <w:t>prudent tactic family</w:t>
      </w:r>
      <w:r w:rsidR="006550FB">
        <w:t>, for GT is a special case of PT with IB = 0. With different IBs, each prudent tactic ca</w:t>
      </w:r>
      <w:r w:rsidR="00494C8F">
        <w:t>n vary in actual waiting time. However, w</w:t>
      </w:r>
      <w:r w:rsidR="006550FB">
        <w:t xml:space="preserve">e </w:t>
      </w:r>
      <w:r w:rsidR="00494C8F">
        <w:t xml:space="preserve">can </w:t>
      </w:r>
      <w:r w:rsidR="006550FB">
        <w:t xml:space="preserve">optimize IBs and find the best prudent tactic with </w:t>
      </w:r>
      <w:r w:rsidR="00543ABC">
        <w:t>minimal wait time based on system performance</w:t>
      </w:r>
      <w:r w:rsidR="006550FB">
        <w:t>.</w:t>
      </w:r>
    </w:p>
    <w:commentRangeStart w:id="17"/>
    <w:p w14:paraId="315302EA" w14:textId="2A27F656" w:rsidR="006550FB" w:rsidRDefault="006550FB" w:rsidP="000925B2">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sidR="00543ABC">
        <w:rPr>
          <w:rFonts w:ascii="Times New Roman" w:hAnsi="Times New Roman" w:cs="Times New Roman"/>
          <w:sz w:val="24"/>
          <w:szCs w:val="24"/>
        </w:rPr>
        <w:t xml:space="preserve"> shows how a </w:t>
      </w:r>
      <w:r>
        <w:rPr>
          <w:rFonts w:ascii="Times New Roman" w:hAnsi="Times New Roman" w:cs="Times New Roman"/>
          <w:sz w:val="24"/>
          <w:szCs w:val="24"/>
        </w:rPr>
        <w:t xml:space="preserve">PT </w:t>
      </w:r>
      <w:r w:rsidR="00543ABC">
        <w:rPr>
          <w:rFonts w:ascii="Times New Roman" w:hAnsi="Times New Roman" w:cs="Times New Roman"/>
          <w:sz w:val="24"/>
          <w:szCs w:val="24"/>
        </w:rPr>
        <w:t xml:space="preserve">strategy with </w:t>
      </w:r>
      <w:r>
        <w:rPr>
          <w:rFonts w:ascii="Times New Roman" w:hAnsi="Times New Roman" w:cs="Times New Roman"/>
          <w:sz w:val="24"/>
          <w:szCs w:val="24"/>
        </w:rPr>
        <w:t xml:space="preserve">optimal </w:t>
      </w:r>
      <w:r w:rsidR="00543ABC">
        <w:rPr>
          <w:rFonts w:ascii="Times New Roman" w:hAnsi="Times New Roman" w:cs="Times New Roman"/>
          <w:sz w:val="24"/>
          <w:szCs w:val="24"/>
        </w:rPr>
        <w:t>IB can resynchronize</w:t>
      </w:r>
      <w:r>
        <w:rPr>
          <w:rFonts w:ascii="Times New Roman" w:hAnsi="Times New Roman" w:cs="Times New Roman"/>
          <w:sz w:val="24"/>
          <w:szCs w:val="24"/>
        </w:rPr>
        <w:t xml:space="preserv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commentRangeEnd w:id="17"/>
      <w:r w:rsidR="00543ABC">
        <w:rPr>
          <w:rStyle w:val="CommentReference"/>
        </w:rPr>
        <w:commentReference w:id="17"/>
      </w:r>
    </w:p>
    <w:p w14:paraId="58A38D2B" w14:textId="77777777" w:rsidR="006550FB" w:rsidRDefault="006550FB" w:rsidP="006550FB">
      <w:pPr>
        <w:keepNext/>
        <w:jc w:val="both"/>
      </w:pPr>
      <w:r>
        <w:rPr>
          <w:noProof/>
        </w:rPr>
        <w:drawing>
          <wp:inline distT="0" distB="0" distL="0" distR="0" wp14:anchorId="6CFC617A" wp14:editId="2934725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2875"/>
                    </a:xfrm>
                    <a:prstGeom prst="rect">
                      <a:avLst/>
                    </a:prstGeom>
                  </pic:spPr>
                </pic:pic>
              </a:graphicData>
            </a:graphic>
          </wp:inline>
        </w:drawing>
      </w:r>
    </w:p>
    <w:p w14:paraId="156B9360" w14:textId="59EF6892" w:rsidR="006550FB" w:rsidRDefault="006550FB" w:rsidP="006550FB">
      <w:pPr>
        <w:pStyle w:val="IndentTimesNewRoman"/>
        <w:ind w:firstLine="0"/>
        <w:jc w:val="center"/>
      </w:pPr>
      <w:bookmarkStart w:id="18" w:name="_Ref16063523"/>
      <w:r>
        <w:t xml:space="preserve">Figure </w:t>
      </w:r>
      <w:fldSimple w:instr=" SEQ Figure \* ARABIC ">
        <w:r>
          <w:rPr>
            <w:noProof/>
          </w:rPr>
          <w:t>4</w:t>
        </w:r>
      </w:fldSimple>
      <w:bookmarkEnd w:id="18"/>
      <w:r w:rsidR="00291929">
        <w:rPr>
          <w:noProof/>
        </w:rPr>
        <w:t>:</w:t>
      </w:r>
      <w:r>
        <w:t xml:space="preserve"> Space-t</w:t>
      </w:r>
      <w:r w:rsidR="00613F2A">
        <w:t xml:space="preserve">ime diagram of a PT </w:t>
      </w:r>
      <w:r>
        <w:t>trip</w:t>
      </w:r>
      <w:r w:rsidR="00291929">
        <w:t>.</w:t>
      </w:r>
    </w:p>
    <w:p w14:paraId="5B017ACD"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6550FB" w14:paraId="6CDE40A0" w14:textId="77777777" w:rsidTr="007C5F37">
        <w:trPr>
          <w:trHeight w:val="747"/>
          <w:jc w:val="center"/>
        </w:trPr>
        <w:tc>
          <w:tcPr>
            <w:tcW w:w="255" w:type="pct"/>
            <w:vAlign w:val="center"/>
          </w:tcPr>
          <w:p w14:paraId="62D0FBC3" w14:textId="77777777" w:rsidR="006550FB" w:rsidRDefault="006550FB" w:rsidP="007C5F37">
            <w:pPr>
              <w:jc w:val="both"/>
              <w:rPr>
                <w:rFonts w:ascii="Times New Roman" w:eastAsia="Yu Mincho" w:hAnsi="Times New Roman" w:cs="Times New Roman"/>
                <w:sz w:val="24"/>
                <w:szCs w:val="24"/>
                <w:lang w:eastAsia="ja-JP"/>
              </w:rPr>
            </w:pPr>
          </w:p>
        </w:tc>
        <w:tc>
          <w:tcPr>
            <w:tcW w:w="4465" w:type="pct"/>
            <w:vAlign w:val="center"/>
            <w:hideMark/>
          </w:tcPr>
          <w:p w14:paraId="06575A42" w14:textId="77777777" w:rsidR="006550FB" w:rsidRDefault="006550FB" w:rsidP="007C5F37">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02E5776" w14:textId="77777777" w:rsidR="006550FB" w:rsidRPr="006D08E3" w:rsidRDefault="006550FB" w:rsidP="007C5F37">
            <w:pPr>
              <w:pStyle w:val="TimesNewRoman"/>
              <w:jc w:val="both"/>
              <w:rPr>
                <w:rFonts w:asciiTheme="minorHAnsi" w:hAnsiTheme="minorHAnsi" w:cstheme="minorBidi"/>
                <w:sz w:val="18"/>
                <w:szCs w:val="18"/>
              </w:rPr>
            </w:pPr>
            <w:bookmarkStart w:id="19"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9"/>
            <w:r>
              <w:rPr>
                <w:rFonts w:eastAsia="Yu Mincho"/>
                <w:lang w:eastAsia="ja-JP"/>
              </w:rPr>
              <w:t>)</w:t>
            </w:r>
          </w:p>
        </w:tc>
      </w:tr>
    </w:tbl>
    <w:p w14:paraId="25623682" w14:textId="77777777" w:rsidR="006550FB" w:rsidRPr="00DE6716" w:rsidRDefault="006550FB" w:rsidP="006550FB">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(11)</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(12</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43D1E0C8" w14:textId="1471DC2D" w:rsidR="006550FB" w:rsidRPr="00196D81" w:rsidRDefault="006550FB" w:rsidP="006550FB">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w:r w:rsidR="000925B2">
        <w:rPr>
          <w:rFonts w:ascii="Times New Roman" w:hAnsi="Times New Roman" w:cs="Times New Roman"/>
          <w:sz w:val="24"/>
        </w:rPr>
        <w:t xml:space="preserve">optimal </w:t>
      </w:r>
      <w:r w:rsidR="0087115B">
        <w:rPr>
          <w:rFonts w:ascii="Times New Roman" w:hAnsi="Times New Roman" w:cs="Times New Roman"/>
          <w:sz w:val="24"/>
        </w:rPr>
        <w:t>PT</w:t>
      </w:r>
      <w:r w:rsidR="000925B2">
        <w:rPr>
          <w:rFonts w:ascii="Times New Roman" w:hAnsi="Times New Roman" w:cs="Times New Roman"/>
          <w:sz w:val="24"/>
        </w:rPr>
        <w:t xml:space="preserve"> </w:t>
      </w:r>
      <w:r w:rsidR="0087115B">
        <w:rPr>
          <w:rFonts w:ascii="Times New Roman" w:hAnsi="Times New Roman" w:cs="Times New Roman"/>
          <w:sz w:val="24"/>
        </w:rPr>
        <w:t>empirically, we simulate</w:t>
      </w:r>
      <w:r>
        <w:rPr>
          <w:rFonts w:ascii="Times New Roman" w:hAnsi="Times New Roman" w:cs="Times New Roman"/>
          <w:sz w:val="24"/>
        </w:rPr>
        <w:t xml:space="preserve"> the users’ real-time waiting time </w:t>
      </w:r>
      <w:r w:rsidR="00543ABC">
        <w:rPr>
          <w:rFonts w:ascii="Times New Roman" w:hAnsi="Times New Roman" w:cs="Times New Roman"/>
          <w:sz w:val="24"/>
        </w:rPr>
        <w:t xml:space="preserve">based on the transit systems empirical performance </w:t>
      </w:r>
      <w:r>
        <w:rPr>
          <w:rFonts w:ascii="Times New Roman" w:hAnsi="Times New Roman" w:cs="Times New Roman"/>
          <w:sz w:val="24"/>
        </w:rPr>
        <w:t xml:space="preserve">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65A94467" w14:textId="0757B156" w:rsidR="006550FB" w:rsidRDefault="006550FB" w:rsidP="0087115B">
      <w:pPr>
        <w:pStyle w:val="IndentTimesNewRoman"/>
        <w:numPr>
          <w:ilvl w:val="0"/>
          <w:numId w:val="15"/>
        </w:numPr>
        <w:jc w:val="both"/>
      </w:pPr>
      <w:r>
        <w:t xml:space="preserve">Calculation: </w:t>
      </w:r>
      <w:r w:rsidR="0087115B">
        <w:t xml:space="preserve">Designate a set of IBs </w:t>
      </w:r>
      <w:r w:rsidR="0087115B" w:rsidRPr="0087115B">
        <w:t>(e.g., 0 – 300 seconds)</w:t>
      </w:r>
      <w:r w:rsidR="0087115B">
        <w:t xml:space="preserve"> and walking time ranges (e.g., 0 – 9 minutes)</w:t>
      </w:r>
      <w:r w:rsidR="0087115B" w:rsidRPr="0087115B">
        <w:t xml:space="preserve">. </w:t>
      </w:r>
      <w:r>
        <w:t>Calculate the performance for all designated buffers</w:t>
      </w:r>
      <w:r w:rsidR="0087115B">
        <w:t>.</w:t>
      </w:r>
      <w:r>
        <w:t xml:space="preserve"> The results contain user’s arrival time at the stop and the actual taken bus’s departure time for users with different walking time </w:t>
      </w:r>
    </w:p>
    <w:p w14:paraId="29B204E7" w14:textId="77777777" w:rsidR="006550FB" w:rsidRDefault="006550FB" w:rsidP="006550FB">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2D72D175" w14:textId="586C9333" w:rsidR="006550FB" w:rsidRDefault="006550FB" w:rsidP="006550FB">
      <w:pPr>
        <w:pStyle w:val="IndentTimesNewRoman"/>
        <w:numPr>
          <w:ilvl w:val="0"/>
          <w:numId w:val="15"/>
        </w:numPr>
        <w:jc w:val="both"/>
      </w:pPr>
      <w:r>
        <w:t xml:space="preserve">Finalization: For each day, reduce all past days’ buffers into one by finding the maximum of the optimal buffers. </w:t>
      </w:r>
      <w:r w:rsidR="00543ABC">
        <w:t xml:space="preserve">To </w:t>
      </w:r>
      <w:r>
        <w:t xml:space="preserve">accommodate changes in the schedule, we will </w:t>
      </w:r>
      <w:r w:rsidR="00543ABC">
        <w:t xml:space="preserve">can restart the </w:t>
      </w:r>
      <w:r w:rsidR="0087115B">
        <w:t xml:space="preserve">process whenever a </w:t>
      </w:r>
      <w:r w:rsidR="00543ABC">
        <w:t xml:space="preserve">change </w:t>
      </w:r>
      <w:r w:rsidR="0087115B">
        <w:t>is implemented</w:t>
      </w:r>
      <w:r>
        <w:t>.</w:t>
      </w:r>
    </w:p>
    <w:p w14:paraId="28DA508B" w14:textId="77777777" w:rsidR="006550FB" w:rsidRDefault="006550FB" w:rsidP="006550FB">
      <w:pPr>
        <w:pStyle w:val="IndentTimesNewRoman"/>
        <w:numPr>
          <w:ilvl w:val="0"/>
          <w:numId w:val="15"/>
        </w:numPr>
        <w:jc w:val="both"/>
      </w:pPr>
      <w:r>
        <w:t>Revalidat</w:t>
      </w:r>
      <w:r>
        <w:rPr>
          <w:rFonts w:hint="eastAsia"/>
        </w:rPr>
        <w:t>ion</w:t>
      </w:r>
      <w:r>
        <w:t>: Based on the finalized buffers, calculate the performance of each day.</w:t>
      </w:r>
    </w:p>
    <w:p w14:paraId="5A50B292" w14:textId="7AEC1356" w:rsidR="006550FB" w:rsidRDefault="0087115B" w:rsidP="006550FB">
      <w:pPr>
        <w:pStyle w:val="IndentTimesNewRoman"/>
        <w:jc w:val="both"/>
      </w:pPr>
      <w:r>
        <w:t xml:space="preserve">The </w:t>
      </w:r>
      <w:r w:rsidR="006550FB" w:rsidRPr="006B729C">
        <w:rPr>
          <w:i/>
        </w:rPr>
        <w:t>calculation step</w:t>
      </w:r>
      <w:r w:rsidR="006550FB">
        <w:t xml:space="preserve"> and </w:t>
      </w:r>
      <w:r w:rsidR="006550FB" w:rsidRPr="006B729C">
        <w:rPr>
          <w:i/>
        </w:rPr>
        <w:t>optimization step</w:t>
      </w:r>
      <w:r w:rsidR="006550FB">
        <w:t xml:space="preserve"> </w:t>
      </w:r>
      <w:r w:rsidR="004C032B">
        <w:t>guarantee</w:t>
      </w:r>
      <w:r w:rsidR="006550FB">
        <w:t xml:space="preserve"> that obtained buffers in each day have </w:t>
      </w:r>
      <w:r>
        <w:t xml:space="preserve">the least waiting time.  The </w:t>
      </w:r>
      <w:r w:rsidR="006550FB" w:rsidRPr="006B729C">
        <w:rPr>
          <w:i/>
        </w:rPr>
        <w:t>optimization step</w:t>
      </w:r>
      <w:r w:rsidR="006550FB">
        <w:t xml:space="preserve"> guarantees that obtained buffers are the smallest one among the buffers wit</w:t>
      </w:r>
      <w:r>
        <w:t>h the least waiting time.  The</w:t>
      </w:r>
      <w:r w:rsidR="006550FB">
        <w:t xml:space="preserve"> </w:t>
      </w:r>
      <w:r w:rsidR="006550FB" w:rsidRPr="00AF7DB7">
        <w:rPr>
          <w:i/>
        </w:rPr>
        <w:t>finalization step</w:t>
      </w:r>
      <w:r w:rsidR="006550FB">
        <w:t xml:space="preserve"> guarantees that trips with finalized buffers are most synchronized for each day when revalidating the performance. In the sense of risk attitude, </w:t>
      </w:r>
      <w:r>
        <w:t xml:space="preserve">this is </w:t>
      </w:r>
      <w:r w:rsidR="006550FB">
        <w:t xml:space="preserve">a </w:t>
      </w:r>
      <w:r w:rsidR="006550FB" w:rsidRPr="0012396E">
        <w:rPr>
          <w:i/>
        </w:rPr>
        <w:t>risk-neutral</w:t>
      </w:r>
      <w:r w:rsidR="006550FB">
        <w:t xml:space="preserve"> strategy: we want to find the smallest buffers while trying to keep synchronized for most trips.</w:t>
      </w:r>
    </w:p>
    <w:p w14:paraId="64DF6F37" w14:textId="77777777" w:rsidR="006550FB" w:rsidRDefault="006550FB" w:rsidP="006550FB">
      <w:pPr>
        <w:pStyle w:val="IndentTimesNewRoman"/>
        <w:jc w:val="both"/>
      </w:pPr>
    </w:p>
    <w:p w14:paraId="6ABA8B90" w14:textId="77777777" w:rsidR="006550FB" w:rsidRDefault="006550FB" w:rsidP="006550FB">
      <w:pPr>
        <w:keepNext/>
        <w:jc w:val="center"/>
      </w:pPr>
      <w:r>
        <w:rPr>
          <w:rFonts w:ascii="Times New Roman" w:hAnsi="Times New Roman" w:cs="Times New Roman"/>
          <w:noProof/>
          <w:sz w:val="24"/>
          <w:szCs w:val="24"/>
        </w:rPr>
        <w:lastRenderedPageBreak/>
        <w:drawing>
          <wp:inline distT="0" distB="0" distL="0" distR="0" wp14:anchorId="5C135888" wp14:editId="6D384CF1">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188F373" w14:textId="18A68299" w:rsidR="006550FB" w:rsidRPr="00A23D83" w:rsidRDefault="006550FB" w:rsidP="006550FB">
      <w:pPr>
        <w:pStyle w:val="IndentTimesNewRoman"/>
        <w:ind w:firstLine="0"/>
        <w:jc w:val="center"/>
      </w:pPr>
      <w:bookmarkStart w:id="20"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20"/>
      <w:r w:rsidR="00291929">
        <w:rPr>
          <w:noProof/>
        </w:rPr>
        <w:t>:</w:t>
      </w:r>
      <w:r>
        <w:t xml:space="preserve"> Flow chart of PT optimization algorithm</w:t>
      </w:r>
      <w:r w:rsidR="00291929">
        <w:t>.</w:t>
      </w:r>
    </w:p>
    <w:p w14:paraId="0001D089" w14:textId="5FB1CCB8" w:rsidR="004A4D57" w:rsidRPr="004A4D57" w:rsidRDefault="004C032B" w:rsidP="004A4D57">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21"/>
      <w:commentRangeStart w:id="22"/>
      <w:r w:rsidR="005915AE" w:rsidRPr="005915AE">
        <w:rPr>
          <w:rFonts w:ascii="Times New Roman" w:hAnsi="Times New Roman" w:cs="Times New Roman"/>
          <w:sz w:val="24"/>
          <w:szCs w:val="24"/>
        </w:rPr>
        <w:t xml:space="preserve">he </w:t>
      </w:r>
      <w:r w:rsidR="00B15470">
        <w:rPr>
          <w:rFonts w:ascii="Times New Roman" w:hAnsi="Times New Roman" w:cs="Times New Roman" w:hint="eastAsia"/>
          <w:sz w:val="24"/>
          <w:szCs w:val="24"/>
        </w:rPr>
        <w:t>number</w:t>
      </w:r>
      <w:r w:rsidR="00B15470">
        <w:rPr>
          <w:rFonts w:ascii="Times New Roman" w:hAnsi="Times New Roman" w:cs="Times New Roman"/>
          <w:sz w:val="24"/>
          <w:szCs w:val="24"/>
        </w:rPr>
        <w:t xml:space="preserve"> </w:t>
      </w:r>
      <w:r w:rsidR="005915AE" w:rsidRPr="005915AE">
        <w:rPr>
          <w:rFonts w:ascii="Times New Roman" w:hAnsi="Times New Roman" w:cs="Times New Roman"/>
          <w:sz w:val="24"/>
          <w:szCs w:val="24"/>
        </w:rPr>
        <w:t xml:space="preserve">of </w:t>
      </w:r>
      <w:r w:rsidR="00415B5C">
        <w:rPr>
          <w:rFonts w:ascii="Times New Roman" w:hAnsi="Times New Roman" w:cs="Times New Roman"/>
          <w:sz w:val="24"/>
          <w:szCs w:val="24"/>
        </w:rPr>
        <w:t>insurance buffers</w:t>
      </w:r>
      <w:r w:rsidR="005915AE" w:rsidRPr="005915AE">
        <w:rPr>
          <w:rFonts w:ascii="Times New Roman" w:hAnsi="Times New Roman" w:cs="Times New Roman"/>
          <w:sz w:val="24"/>
          <w:szCs w:val="24"/>
        </w:rPr>
        <w:t xml:space="preserve"> </w:t>
      </w:r>
      <w:r w:rsidR="00B15470">
        <w:rPr>
          <w:rFonts w:ascii="Times New Roman" w:hAnsi="Times New Roman" w:cs="Times New Roman"/>
          <w:sz w:val="24"/>
          <w:szCs w:val="24"/>
        </w:rPr>
        <w:t>is large:</w:t>
      </w:r>
      <w:r w:rsidR="00C27406">
        <w:rPr>
          <w:rFonts w:ascii="Times New Roman" w:hAnsi="Times New Roman" w:cs="Times New Roman"/>
          <w:sz w:val="24"/>
          <w:szCs w:val="24"/>
        </w:rPr>
        <w:t xml:space="preserve"> </w:t>
      </w:r>
      <w:r w:rsidR="00B15470">
        <w:rPr>
          <w:rFonts w:ascii="Times New Roman" w:hAnsi="Times New Roman" w:cs="Times New Roman"/>
          <w:sz w:val="24"/>
          <w:szCs w:val="24"/>
        </w:rPr>
        <w:t>w</w:t>
      </w:r>
      <w:r w:rsidR="00B15470" w:rsidRPr="00FD4B46">
        <w:rPr>
          <w:rFonts w:ascii="Times New Roman" w:hAnsi="Times New Roman" w:cs="Times New Roman"/>
          <w:sz w:val="24"/>
          <w:szCs w:val="24"/>
        </w:rPr>
        <w:t>e minimize waiting time over</w:t>
      </w:r>
      <w:r w:rsidR="00D456E3">
        <w:rPr>
          <w:rFonts w:ascii="Times New Roman" w:hAnsi="Times New Roman" w:cs="Times New Roman"/>
          <w:sz w:val="24"/>
          <w:szCs w:val="24"/>
        </w:rPr>
        <w:t xml:space="preserve"> each</w:t>
      </w:r>
      <w:r w:rsidR="00B15470" w:rsidRPr="00FD4B46">
        <w:rPr>
          <w:rFonts w:ascii="Times New Roman" w:hAnsi="Times New Roman" w:cs="Times New Roman"/>
          <w:sz w:val="24"/>
          <w:szCs w:val="24"/>
        </w:rPr>
        <w:t xml:space="preserve">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B15470" w:rsidRPr="00FD4B46">
        <w:rPr>
          <w:rFonts w:ascii="Times New Roman" w:hAnsi="Times New Roman" w:cs="Times New Roman"/>
          <w:sz w:val="24"/>
          <w:szCs w:val="24"/>
        </w:rPr>
        <w:t xml:space="preserve">, </w:t>
      </w:r>
      <w:r w:rsidR="00A67400">
        <w:rPr>
          <w:rFonts w:ascii="Times New Roman" w:hAnsi="Times New Roman" w:cs="Times New Roman"/>
          <w:sz w:val="24"/>
          <w:szCs w:val="24"/>
        </w:rPr>
        <w:t xml:space="preserve">which </w:t>
      </w:r>
      <w:r w:rsidR="004F114F">
        <w:rPr>
          <w:rFonts w:ascii="Times New Roman" w:hAnsi="Times New Roman" w:cs="Times New Roman"/>
          <w:sz w:val="24"/>
          <w:szCs w:val="24"/>
        </w:rPr>
        <w:t>represents</w:t>
      </w:r>
      <w:r w:rsidR="00B15470">
        <w:rPr>
          <w:rFonts w:ascii="Times New Roman" w:hAnsi="Times New Roman" w:cs="Times New Roman"/>
          <w:sz w:val="24"/>
          <w:szCs w:val="24"/>
        </w:rPr>
        <w:t xml:space="preserve"> </w:t>
      </w:r>
      <w:r w:rsidR="00B15470" w:rsidRPr="00FD4B46">
        <w:rPr>
          <w:rFonts w:ascii="Times New Roman" w:hAnsi="Times New Roman" w:cs="Times New Roman"/>
          <w:sz w:val="24"/>
          <w:szCs w:val="24"/>
        </w:rPr>
        <w:t xml:space="preserve">a different IB </w:t>
      </w:r>
      <w:r w:rsidR="0029322E">
        <w:rPr>
          <w:rFonts w:ascii="Times New Roman" w:hAnsi="Times New Roman" w:cs="Times New Roman"/>
          <w:sz w:val="24"/>
          <w:szCs w:val="24"/>
        </w:rPr>
        <w:t xml:space="preserve">for </w:t>
      </w:r>
      <w:r w:rsidR="00B15470" w:rsidRPr="00FD4B46">
        <w:rPr>
          <w:rFonts w:ascii="Times New Roman" w:hAnsi="Times New Roman" w:cs="Times New Roman"/>
          <w:sz w:val="24"/>
          <w:szCs w:val="24"/>
        </w:rPr>
        <w:t>each trip</w:t>
      </w:r>
      <w:r w:rsidR="00B15470">
        <w:rPr>
          <w:rFonts w:ascii="Times New Roman" w:hAnsi="Times New Roman" w:cs="Times New Roman"/>
          <w:sz w:val="24"/>
          <w:szCs w:val="24"/>
        </w:rPr>
        <w:t xml:space="preserve"> </w:t>
      </w:r>
      <m:oMath>
        <m:r>
          <w:rPr>
            <w:rFonts w:ascii="Cambria Math" w:hAnsi="Cambria Math" w:cs="Times New Roman"/>
            <w:sz w:val="24"/>
            <w:szCs w:val="24"/>
          </w:rPr>
          <m:t>i</m:t>
        </m:r>
      </m:oMath>
      <w:r w:rsidR="00B15470" w:rsidRPr="00FD4B46">
        <w:rPr>
          <w:rFonts w:ascii="Times New Roman" w:hAnsi="Times New Roman" w:cs="Times New Roman"/>
          <w:sz w:val="24"/>
          <w:szCs w:val="24"/>
        </w:rPr>
        <w:t>, each stop</w:t>
      </w:r>
      <w:r w:rsidR="00B15470">
        <w:rPr>
          <w:rFonts w:ascii="Times New Roman" w:hAnsi="Times New Roman" w:cs="Times New Roman"/>
          <w:sz w:val="24"/>
          <w:szCs w:val="24"/>
        </w:rPr>
        <w:t xml:space="preserve"> </w:t>
      </w:r>
      <m:oMath>
        <m:r>
          <w:rPr>
            <w:rFonts w:ascii="Cambria Math" w:hAnsi="Cambria Math" w:cs="Times New Roman"/>
            <w:sz w:val="24"/>
            <w:szCs w:val="24"/>
          </w:rPr>
          <m:t>j</m:t>
        </m:r>
      </m:oMath>
      <w:r w:rsidR="00B15470" w:rsidRPr="00FD4B46">
        <w:rPr>
          <w:rFonts w:ascii="Times New Roman" w:hAnsi="Times New Roman" w:cs="Times New Roman"/>
          <w:sz w:val="24"/>
          <w:szCs w:val="24"/>
        </w:rPr>
        <w:t xml:space="preserve">, and each </w:t>
      </w:r>
      <w:r w:rsidR="00B15470">
        <w:rPr>
          <w:rFonts w:ascii="Times New Roman" w:hAnsi="Times New Roman" w:cs="Times New Roman"/>
          <w:sz w:val="24"/>
          <w:szCs w:val="24"/>
        </w:rPr>
        <w:t xml:space="preserve">walking time </w:t>
      </w:r>
      <m:oMath>
        <m:r>
          <w:rPr>
            <w:rFonts w:ascii="Cambria Math" w:hAnsi="Cambria Math" w:cs="Times New Roman"/>
            <w:sz w:val="24"/>
            <w:szCs w:val="24"/>
          </w:rPr>
          <m:t>k</m:t>
        </m:r>
      </m:oMath>
      <w:r w:rsidR="00B15470">
        <w:rPr>
          <w:rFonts w:ascii="Times New Roman" w:hAnsi="Times New Roman" w:cs="Times New Roman"/>
          <w:sz w:val="24"/>
          <w:szCs w:val="24"/>
        </w:rPr>
        <w:t xml:space="preserve"> from the stop (0 – 10 min)</w:t>
      </w:r>
      <w:r w:rsidR="005915AE" w:rsidRPr="005915AE">
        <w:rPr>
          <w:rFonts w:ascii="Times New Roman" w:hAnsi="Times New Roman" w:cs="Times New Roman"/>
          <w:sz w:val="24"/>
          <w:szCs w:val="24"/>
        </w:rPr>
        <w:t xml:space="preserve">. </w:t>
      </w:r>
      <w:r w:rsidR="005915AE">
        <w:rPr>
          <w:rFonts w:ascii="Times New Roman" w:hAnsi="Times New Roman" w:cs="Times New Roman"/>
          <w:sz w:val="24"/>
          <w:szCs w:val="24"/>
        </w:rPr>
        <w:t xml:space="preserve">The computational </w:t>
      </w:r>
      <w:r w:rsidR="00153B3F">
        <w:rPr>
          <w:rFonts w:ascii="Times New Roman" w:hAnsi="Times New Roman" w:cs="Times New Roman"/>
          <w:sz w:val="24"/>
          <w:szCs w:val="24"/>
        </w:rPr>
        <w:t xml:space="preserve">burden </w:t>
      </w:r>
      <w:r w:rsidR="00B15470">
        <w:rPr>
          <w:rFonts w:ascii="Times New Roman" w:hAnsi="Times New Roman" w:cs="Times New Roman"/>
          <w:sz w:val="24"/>
          <w:szCs w:val="24"/>
        </w:rPr>
        <w:t>is consequently large</w:t>
      </w:r>
      <w:r w:rsidR="00153B3F">
        <w:rPr>
          <w:rFonts w:ascii="Times New Roman" w:hAnsi="Times New Roman" w:cs="Times New Roman"/>
          <w:sz w:val="24"/>
          <w:szCs w:val="24"/>
        </w:rPr>
        <w:t xml:space="preserve">: the </w:t>
      </w:r>
      <w:commentRangeStart w:id="23"/>
      <w:commentRangeStart w:id="24"/>
      <w:r w:rsidR="005915AE">
        <w:rPr>
          <w:rFonts w:ascii="Times New Roman" w:hAnsi="Times New Roman" w:cs="Times New Roman"/>
          <w:sz w:val="24"/>
          <w:szCs w:val="24"/>
        </w:rPr>
        <w:t>wors</w:t>
      </w:r>
      <w:r>
        <w:rPr>
          <w:rFonts w:ascii="Times New Roman" w:hAnsi="Times New Roman" w:cs="Times New Roman"/>
          <w:sz w:val="24"/>
          <w:szCs w:val="24"/>
        </w:rPr>
        <w:t>t</w:t>
      </w:r>
      <w:r w:rsidR="00F97C93">
        <w:rPr>
          <w:rFonts w:ascii="Times New Roman" w:hAnsi="Times New Roman" w:cs="Times New Roman"/>
          <w:sz w:val="24"/>
          <w:szCs w:val="24"/>
        </w:rPr>
        <w:t xml:space="preserve"> </w:t>
      </w:r>
      <w:r w:rsidR="005915AE">
        <w:rPr>
          <w:rFonts w:ascii="Times New Roman" w:hAnsi="Times New Roman" w:cs="Times New Roman"/>
          <w:sz w:val="24"/>
          <w:szCs w:val="24"/>
        </w:rPr>
        <w:t>case</w:t>
      </w:r>
      <w:r w:rsidR="00F832FE">
        <w:rPr>
          <w:rFonts w:ascii="Times New Roman" w:hAnsi="Times New Roman" w:cs="Times New Roman"/>
          <w:sz w:val="24"/>
          <w:szCs w:val="24"/>
        </w:rPr>
        <w:t xml:space="preserve"> </w:t>
      </w:r>
      <w:r w:rsidR="005915AE">
        <w:rPr>
          <w:rFonts w:ascii="Times New Roman" w:hAnsi="Times New Roman" w:cs="Times New Roman"/>
          <w:sz w:val="24"/>
          <w:szCs w:val="24"/>
        </w:rPr>
        <w:t xml:space="preserve">is </w:t>
      </w:r>
      <w:r w:rsidR="006550FB" w:rsidRPr="00FD4B46">
        <w:rPr>
          <w:rFonts w:ascii="Times New Roman" w:hAnsi="Times New Roman" w:cs="Times New Roman"/>
          <w:sz w:val="24"/>
          <w:szCs w:val="24"/>
        </w:rPr>
        <w:t xml:space="preserve">polynomial </w:t>
      </w:r>
      <w:r w:rsidR="00153B3F">
        <w:rPr>
          <w:rFonts w:ascii="Times New Roman" w:hAnsi="Times New Roman" w:cs="Times New Roman"/>
          <w:sz w:val="24"/>
          <w:szCs w:val="24"/>
        </w:rPr>
        <w:t xml:space="preserve">but </w:t>
      </w:r>
      <w:r w:rsidR="006550FB" w:rsidRPr="00FD4B46">
        <w:rPr>
          <w:rFonts w:ascii="Times New Roman" w:hAnsi="Times New Roman" w:cs="Times New Roman"/>
          <w:sz w:val="24"/>
          <w:szCs w:val="24"/>
        </w:rPr>
        <w:t>high power</w:t>
      </w:r>
      <w:commentRangeEnd w:id="23"/>
      <w:r w:rsidR="005915AE">
        <w:rPr>
          <w:rStyle w:val="CommentReference"/>
        </w:rPr>
        <w:commentReference w:id="23"/>
      </w:r>
      <w:commentRangeEnd w:id="24"/>
      <w:r w:rsidR="00642308">
        <w:rPr>
          <w:rStyle w:val="CommentReference"/>
        </w:rPr>
        <w:commentReference w:id="24"/>
      </w:r>
      <w:r w:rsidR="006550FB" w:rsidRPr="00FD4B46">
        <w:rPr>
          <w:rFonts w:ascii="Times New Roman" w:hAnsi="Times New Roman" w:cs="Times New Roman"/>
          <w:sz w:val="24"/>
          <w:szCs w:val="24"/>
        </w:rPr>
        <w:t xml:space="preserve">. </w:t>
      </w:r>
      <w:r w:rsidR="00153B3F" w:rsidRPr="00153B3F">
        <w:rPr>
          <w:rFonts w:ascii="Times New Roman" w:hAnsi="Times New Roman" w:cs="Times New Roman"/>
          <w:sz w:val="24"/>
          <w:szCs w:val="24"/>
        </w:rPr>
        <w:t>To improve the com</w:t>
      </w:r>
      <w:r w:rsidR="00153B3F">
        <w:rPr>
          <w:rFonts w:ascii="Times New Roman" w:hAnsi="Times New Roman" w:cs="Times New Roman"/>
          <w:sz w:val="24"/>
          <w:szCs w:val="24"/>
        </w:rPr>
        <w:t xml:space="preserve">putational performance, we </w:t>
      </w:r>
      <w:r w:rsidR="00153B3F" w:rsidRPr="00153B3F">
        <w:rPr>
          <w:rFonts w:ascii="Times New Roman" w:hAnsi="Times New Roman" w:cs="Times New Roman"/>
          <w:sz w:val="24"/>
          <w:szCs w:val="24"/>
        </w:rPr>
        <w:t xml:space="preserve">parallelized the outmost loops (buffers × dates) on a workstation with 40 virtual CPU cores. </w:t>
      </w:r>
      <w:r w:rsidR="00153B3F">
        <w:rPr>
          <w:rFonts w:ascii="Times New Roman" w:hAnsi="Times New Roman" w:cs="Times New Roman"/>
          <w:sz w:val="24"/>
          <w:szCs w:val="24"/>
        </w:rPr>
        <w:t>Nevertheless, i</w:t>
      </w:r>
      <w:r w:rsidR="006D5AFB">
        <w:rPr>
          <w:rFonts w:ascii="Times New Roman" w:hAnsi="Times New Roman" w:cs="Times New Roman"/>
          <w:sz w:val="24"/>
          <w:szCs w:val="24"/>
        </w:rPr>
        <w:t xml:space="preserve">n our study, the </w:t>
      </w:r>
      <w:r w:rsidR="00211006">
        <w:rPr>
          <w:rFonts w:ascii="Times New Roman" w:hAnsi="Times New Roman" w:cs="Times New Roman"/>
          <w:sz w:val="24"/>
          <w:szCs w:val="24"/>
        </w:rPr>
        <w:t xml:space="preserve">collected </w:t>
      </w:r>
      <w:r w:rsidR="006D5AFB">
        <w:rPr>
          <w:rFonts w:ascii="Times New Roman" w:hAnsi="Times New Roman" w:cs="Times New Roman"/>
          <w:sz w:val="24"/>
          <w:szCs w:val="24"/>
        </w:rPr>
        <w:t xml:space="preserve">transit system data volume for the period </w:t>
      </w:r>
      <w:r w:rsidR="006D5AFB" w:rsidRPr="006D5AFB">
        <w:rPr>
          <w:rFonts w:ascii="Times New Roman" w:hAnsi="Times New Roman" w:cs="Times New Roman"/>
          <w:sz w:val="24"/>
          <w:szCs w:val="24"/>
        </w:rPr>
        <w:t>May 2018 to May 2019</w:t>
      </w:r>
      <w:r w:rsidR="006D5AFB">
        <w:rPr>
          <w:rFonts w:ascii="Times New Roman" w:hAnsi="Times New Roman" w:cs="Times New Roman"/>
          <w:sz w:val="24"/>
          <w:szCs w:val="24"/>
        </w:rPr>
        <w:t xml:space="preserve"> is terabyte-scale</w:t>
      </w:r>
      <w:r w:rsidR="006D5AFB" w:rsidRPr="006D5AFB">
        <w:rPr>
          <w:rFonts w:ascii="Times New Roman" w:hAnsi="Times New Roman" w:cs="Times New Roman"/>
          <w:sz w:val="24"/>
          <w:szCs w:val="24"/>
        </w:rPr>
        <w:t xml:space="preserve">; correspondingly, </w:t>
      </w:r>
      <w:r w:rsidR="00981152" w:rsidRPr="006D5AFB">
        <w:rPr>
          <w:rFonts w:ascii="Times New Roman" w:hAnsi="Times New Roman" w:cs="Times New Roman"/>
          <w:sz w:val="24"/>
          <w:szCs w:val="24"/>
        </w:rPr>
        <w:t xml:space="preserve">the computational burden </w:t>
      </w:r>
      <w:r w:rsidR="00981152">
        <w:rPr>
          <w:rFonts w:ascii="Times New Roman" w:hAnsi="Times New Roman" w:cs="Times New Roman"/>
          <w:sz w:val="24"/>
          <w:szCs w:val="24"/>
        </w:rPr>
        <w:t xml:space="preserve">to calculate all of the bus routes </w:t>
      </w:r>
      <w:r w:rsidR="00981152" w:rsidRPr="006D5AFB">
        <w:rPr>
          <w:rFonts w:ascii="Times New Roman" w:hAnsi="Times New Roman" w:cs="Times New Roman"/>
          <w:sz w:val="24"/>
          <w:szCs w:val="24"/>
        </w:rPr>
        <w:t xml:space="preserve">is considerably large. </w:t>
      </w:r>
      <w:r w:rsidR="006D5AFB" w:rsidRPr="006D5AFB">
        <w:rPr>
          <w:rFonts w:ascii="Times New Roman" w:hAnsi="Times New Roman" w:cs="Times New Roman"/>
          <w:sz w:val="24"/>
          <w:szCs w:val="24"/>
        </w:rPr>
        <w:t xml:space="preserve">Therefore, </w:t>
      </w:r>
      <w:r w:rsidR="00153B3F">
        <w:rPr>
          <w:rFonts w:ascii="Times New Roman" w:hAnsi="Times New Roman" w:cs="Times New Roman"/>
          <w:sz w:val="24"/>
          <w:szCs w:val="24"/>
        </w:rPr>
        <w:t xml:space="preserve">we selected a representative </w:t>
      </w:r>
      <w:r w:rsidR="006D5AFB" w:rsidRPr="006D5AFB">
        <w:rPr>
          <w:rFonts w:ascii="Times New Roman" w:hAnsi="Times New Roman" w:cs="Times New Roman"/>
          <w:sz w:val="24"/>
          <w:szCs w:val="24"/>
        </w:rPr>
        <w:t>bus route to study</w:t>
      </w:r>
      <w:commentRangeEnd w:id="21"/>
      <w:r w:rsidR="004A4D57">
        <w:rPr>
          <w:rStyle w:val="CommentReference"/>
        </w:rPr>
        <w:commentReference w:id="21"/>
      </w:r>
      <w:commentRangeEnd w:id="22"/>
      <w:r w:rsidR="00642308">
        <w:rPr>
          <w:rStyle w:val="CommentReference"/>
        </w:rPr>
        <w:commentReference w:id="22"/>
      </w:r>
      <w:r w:rsidR="00981152">
        <w:rPr>
          <w:rFonts w:ascii="Times New Roman" w:hAnsi="Times New Roman" w:cs="Times New Roman"/>
          <w:sz w:val="24"/>
          <w:szCs w:val="24"/>
        </w:rPr>
        <w:t xml:space="preserve">. </w:t>
      </w:r>
    </w:p>
    <w:p w14:paraId="5D7E8764" w14:textId="77777777" w:rsidR="006D5AFB" w:rsidRDefault="006D5AFB" w:rsidP="006D5AFB">
      <w:pPr>
        <w:ind w:firstLine="720"/>
        <w:jc w:val="both"/>
        <w:rPr>
          <w:rFonts w:ascii="Times New Roman" w:hAnsi="Times New Roman" w:cs="Times New Roman"/>
          <w:sz w:val="24"/>
          <w:szCs w:val="24"/>
        </w:rPr>
      </w:pPr>
    </w:p>
    <w:p w14:paraId="00581A41" w14:textId="77777777" w:rsidR="006550FB" w:rsidRPr="005719F8" w:rsidRDefault="006550FB" w:rsidP="006550FB">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4EF3EE07" w14:textId="38DECAE4" w:rsidR="006550FB" w:rsidRDefault="006550FB" w:rsidP="004A4D57">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w:t>
      </w:r>
      <w:r w:rsidR="00613F2A">
        <w:rPr>
          <w:rFonts w:ascii="Times New Roman" w:hAnsi="Times New Roman" w:cs="Times New Roman"/>
          <w:sz w:val="24"/>
          <w:szCs w:val="24"/>
        </w:rPr>
        <w:t xml:space="preserve">performance </w:t>
      </w:r>
      <w:r w:rsidR="00153B3F">
        <w:rPr>
          <w:rFonts w:ascii="Times New Roman" w:hAnsi="Times New Roman" w:cs="Times New Roman"/>
          <w:sz w:val="24"/>
          <w:szCs w:val="24"/>
        </w:rPr>
        <w:t xml:space="preserve">of </w:t>
      </w:r>
      <w:r w:rsidR="005915AE">
        <w:rPr>
          <w:rFonts w:ascii="Times New Roman" w:hAnsi="Times New Roman" w:cs="Times New Roman"/>
          <w:sz w:val="24"/>
          <w:szCs w:val="24"/>
        </w:rPr>
        <w:t>different TPS</w:t>
      </w:r>
      <w:r w:rsidR="00153B3F">
        <w:rPr>
          <w:rFonts w:ascii="Times New Roman" w:hAnsi="Times New Roman" w:cs="Times New Roman"/>
          <w:sz w:val="24"/>
          <w:szCs w:val="24"/>
        </w:rPr>
        <w:t xml:space="preserve"> based on </w:t>
      </w:r>
      <w:r w:rsidR="00613F2A">
        <w:rPr>
          <w:rFonts w:ascii="Times New Roman" w:hAnsi="Times New Roman" w:cs="Times New Roman"/>
          <w:sz w:val="24"/>
          <w:szCs w:val="24"/>
        </w:rPr>
        <w:t xml:space="preserve">empirical schedule and actual bus arrivals at stops along </w:t>
      </w:r>
      <w:r w:rsidR="006D5AFB">
        <w:rPr>
          <w:rFonts w:ascii="Times New Roman" w:hAnsi="Times New Roman" w:cs="Times New Roman"/>
          <w:sz w:val="24"/>
          <w:szCs w:val="24"/>
        </w:rPr>
        <w:t>one bus route</w:t>
      </w:r>
      <w:r w:rsidR="00153B3F">
        <w:rPr>
          <w:rFonts w:ascii="Times New Roman" w:hAnsi="Times New Roman" w:cs="Times New Roman"/>
          <w:sz w:val="24"/>
          <w:szCs w:val="24"/>
        </w:rPr>
        <w:t xml:space="preserve"> in the Columbus, Ohio, USA Central Ohio Transit Authority (COTA) system:  </w:t>
      </w:r>
      <w:r w:rsidR="006D5AFB" w:rsidRPr="006D5AFB">
        <w:rPr>
          <w:rFonts w:ascii="Times New Roman" w:hAnsi="Times New Roman" w:cs="Times New Roman"/>
          <w:sz w:val="24"/>
          <w:szCs w:val="24"/>
        </w:rPr>
        <w:t>route No. 2.</w:t>
      </w:r>
      <w:r w:rsidR="006D5AFB">
        <w:rPr>
          <w:rFonts w:ascii="Times New Roman" w:hAnsi="Times New Roman" w:cs="Times New Roman"/>
          <w:sz w:val="24"/>
          <w:szCs w:val="24"/>
        </w:rPr>
        <w:t xml:space="preserve">  We chose this route for several reasons:</w:t>
      </w:r>
      <w:r w:rsidR="006D5AFB" w:rsidRPr="006D5AFB">
        <w:rPr>
          <w:rFonts w:ascii="Times New Roman" w:hAnsi="Times New Roman" w:cs="Times New Roman"/>
          <w:sz w:val="24"/>
          <w:szCs w:val="24"/>
        </w:rPr>
        <w:t xml:space="preserve"> i) </w:t>
      </w:r>
      <w:r w:rsidR="006D5AFB">
        <w:rPr>
          <w:rFonts w:ascii="Times New Roman" w:hAnsi="Times New Roman" w:cs="Times New Roman"/>
          <w:sz w:val="24"/>
          <w:szCs w:val="24"/>
        </w:rPr>
        <w:t xml:space="preserve">popularity - </w:t>
      </w:r>
      <w:r w:rsidR="006D5AFB" w:rsidRPr="006D5AFB">
        <w:rPr>
          <w:rFonts w:ascii="Times New Roman" w:hAnsi="Times New Roman" w:cs="Times New Roman"/>
          <w:sz w:val="24"/>
          <w:szCs w:val="24"/>
        </w:rPr>
        <w:t xml:space="preserve">it is the one of the busiest routes in the system; </w:t>
      </w:r>
      <w:r w:rsidR="006D5AFB">
        <w:rPr>
          <w:rFonts w:ascii="Times New Roman" w:hAnsi="Times New Roman" w:cs="Times New Roman"/>
          <w:sz w:val="24"/>
          <w:szCs w:val="24"/>
        </w:rPr>
        <w:t xml:space="preserve">ii) </w:t>
      </w:r>
      <w:r w:rsidR="006D5AFB" w:rsidRPr="006D5AFB">
        <w:rPr>
          <w:rFonts w:ascii="Times New Roman" w:hAnsi="Times New Roman" w:cs="Times New Roman"/>
          <w:sz w:val="24"/>
          <w:szCs w:val="24"/>
        </w:rPr>
        <w:t xml:space="preserve">coverage - it traverses a long spatial transect of the city and has a long service </w:t>
      </w:r>
      <w:r w:rsidR="00153B3F">
        <w:rPr>
          <w:rFonts w:ascii="Times New Roman" w:hAnsi="Times New Roman" w:cs="Times New Roman"/>
          <w:sz w:val="24"/>
          <w:szCs w:val="24"/>
        </w:rPr>
        <w:t xml:space="preserve">temporal </w:t>
      </w:r>
      <w:r w:rsidR="006D5AFB" w:rsidRPr="006D5AFB">
        <w:rPr>
          <w:rFonts w:ascii="Times New Roman" w:hAnsi="Times New Roman" w:cs="Times New Roman"/>
          <w:sz w:val="24"/>
          <w:szCs w:val="24"/>
        </w:rPr>
        <w:t>span</w:t>
      </w:r>
      <w:r w:rsidR="006D5AFB">
        <w:rPr>
          <w:rFonts w:ascii="Times New Roman" w:hAnsi="Times New Roman" w:cs="Times New Roman"/>
          <w:sz w:val="24"/>
          <w:szCs w:val="24"/>
        </w:rPr>
        <w:t>, and</w:t>
      </w:r>
      <w:r w:rsidR="006D5AFB" w:rsidRPr="006D5AFB">
        <w:rPr>
          <w:rFonts w:ascii="Times New Roman" w:hAnsi="Times New Roman" w:cs="Times New Roman"/>
          <w:sz w:val="24"/>
          <w:szCs w:val="24"/>
        </w:rPr>
        <w:t>;  iii) it has two schedules with different headways, allowing us to study the impact of headways on the performance.</w:t>
      </w:r>
      <w:r w:rsidR="004A4D57" w:rsidRPr="004A4D57">
        <w:rPr>
          <w:rFonts w:ascii="Times New Roman" w:hAnsi="Times New Roman" w:cs="Times New Roman"/>
          <w:sz w:val="24"/>
          <w:szCs w:val="24"/>
        </w:rPr>
        <w:t xml:space="preserve"> </w:t>
      </w:r>
      <w:r w:rsidR="004A4D57" w:rsidRPr="004A4D57">
        <w:rPr>
          <w:rFonts w:ascii="Times New Roman" w:hAnsi="Times New Roman" w:cs="Times New Roman"/>
          <w:sz w:val="24"/>
          <w:szCs w:val="24"/>
        </w:rPr>
        <w:fldChar w:fldCharType="begin"/>
      </w:r>
      <w:r w:rsidR="004A4D57" w:rsidRPr="004A4D57">
        <w:rPr>
          <w:rFonts w:ascii="Times New Roman" w:hAnsi="Times New Roman" w:cs="Times New Roman"/>
          <w:sz w:val="24"/>
          <w:szCs w:val="24"/>
        </w:rPr>
        <w:instrText xml:space="preserve"> REF _Ref18228043 \h  \* MERGEFORMAT </w:instrText>
      </w:r>
      <w:r w:rsidR="004A4D57" w:rsidRPr="004A4D57">
        <w:rPr>
          <w:rFonts w:ascii="Times New Roman" w:hAnsi="Times New Roman" w:cs="Times New Roman"/>
          <w:sz w:val="24"/>
          <w:szCs w:val="24"/>
        </w:rPr>
      </w:r>
      <w:r w:rsidR="004A4D57" w:rsidRPr="004A4D57">
        <w:rPr>
          <w:rFonts w:ascii="Times New Roman" w:hAnsi="Times New Roman" w:cs="Times New Roman"/>
          <w:sz w:val="24"/>
          <w:szCs w:val="24"/>
        </w:rPr>
        <w:fldChar w:fldCharType="separate"/>
      </w:r>
      <w:r w:rsidR="00203DA0" w:rsidRPr="00203DA0">
        <w:rPr>
          <w:rFonts w:ascii="Times New Roman" w:hAnsi="Times New Roman" w:cs="Times New Roman"/>
          <w:sz w:val="24"/>
          <w:szCs w:val="24"/>
        </w:rPr>
        <w:t>Figure 6</w:t>
      </w:r>
      <w:r w:rsidR="004A4D57" w:rsidRPr="004A4D57">
        <w:rPr>
          <w:rFonts w:ascii="Times New Roman" w:hAnsi="Times New Roman" w:cs="Times New Roman"/>
          <w:sz w:val="24"/>
          <w:szCs w:val="24"/>
        </w:rPr>
        <w:fldChar w:fldCharType="end"/>
      </w:r>
      <w:r w:rsidR="004A4D57">
        <w:rPr>
          <w:rFonts w:ascii="Times New Roman" w:hAnsi="Times New Roman" w:cs="Times New Roman"/>
          <w:sz w:val="24"/>
          <w:szCs w:val="24"/>
        </w:rPr>
        <w:t xml:space="preserve"> provides a map of </w:t>
      </w:r>
      <w:r>
        <w:rPr>
          <w:rFonts w:ascii="Times New Roman" w:hAnsi="Times New Roman" w:cs="Times New Roman"/>
          <w:sz w:val="24"/>
          <w:szCs w:val="24"/>
        </w:rPr>
        <w:t xml:space="preserve">COTA bus No. 2 </w:t>
      </w:r>
      <w:r w:rsidRPr="00C86189">
        <w:rPr>
          <w:rFonts w:ascii="Times New Roman" w:hAnsi="Times New Roman" w:cs="Times New Roman"/>
          <w:sz w:val="24"/>
          <w:szCs w:val="24"/>
        </w:rPr>
        <w:t xml:space="preserve">from Southeast to Northwest </w:t>
      </w:r>
      <w:r w:rsidR="004A4D57">
        <w:rPr>
          <w:rFonts w:ascii="Times New Roman" w:hAnsi="Times New Roman" w:cs="Times New Roman"/>
          <w:sz w:val="24"/>
          <w:szCs w:val="24"/>
        </w:rPr>
        <w:t xml:space="preserve">during the period </w:t>
      </w:r>
      <w:r>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w:t>
      </w:r>
      <w:r w:rsidR="004A4D57">
        <w:rPr>
          <w:rFonts w:ascii="Times New Roman" w:hAnsi="Times New Roman" w:cs="Times New Roman"/>
          <w:sz w:val="24"/>
          <w:szCs w:val="24"/>
        </w:rPr>
        <w:t xml:space="preserve">two schedules: the frequent schedule </w:t>
      </w:r>
      <w:r>
        <w:rPr>
          <w:rFonts w:ascii="Times New Roman" w:hAnsi="Times New Roman" w:cs="Times New Roman"/>
          <w:sz w:val="24"/>
          <w:szCs w:val="24"/>
        </w:rPr>
        <w:t xml:space="preserve">originates from </w:t>
      </w:r>
      <w:r w:rsidR="004A4D57">
        <w:rPr>
          <w:rFonts w:ascii="Times New Roman" w:hAnsi="Times New Roman" w:cs="Times New Roman"/>
          <w:sz w:val="24"/>
          <w:szCs w:val="24"/>
        </w:rPr>
        <w:t xml:space="preserve">the </w:t>
      </w:r>
      <w:r>
        <w:rPr>
          <w:rFonts w:ascii="Times New Roman" w:hAnsi="Times New Roman" w:cs="Times New Roman"/>
          <w:sz w:val="24"/>
          <w:szCs w:val="24"/>
        </w:rPr>
        <w:t>red circled s</w:t>
      </w:r>
      <w:r w:rsidR="004A4D57">
        <w:rPr>
          <w:rFonts w:ascii="Times New Roman" w:hAnsi="Times New Roman" w:cs="Times New Roman"/>
          <w:sz w:val="24"/>
          <w:szCs w:val="24"/>
        </w:rPr>
        <w:t xml:space="preserve">top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03DA0" w:rsidRPr="00203DA0">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10 – 15 minutes, while the standard</w:t>
      </w:r>
      <w:r w:rsidR="004A4D57">
        <w:rPr>
          <w:rFonts w:ascii="Times New Roman" w:hAnsi="Times New Roman" w:cs="Times New Roman"/>
          <w:sz w:val="24"/>
          <w:szCs w:val="24"/>
        </w:rPr>
        <w:t xml:space="preserve"> (non-frequent) schedule </w:t>
      </w:r>
      <w:r>
        <w:rPr>
          <w:rFonts w:ascii="Times New Roman" w:hAnsi="Times New Roman" w:cs="Times New Roman"/>
          <w:sz w:val="24"/>
          <w:szCs w:val="24"/>
        </w:rPr>
        <w:t>originate</w:t>
      </w:r>
      <w:r w:rsidR="004A4D57">
        <w:rPr>
          <w:rFonts w:ascii="Times New Roman" w:hAnsi="Times New Roman" w:cs="Times New Roman"/>
          <w:sz w:val="24"/>
          <w:szCs w:val="24"/>
        </w:rPr>
        <w:t>s</w:t>
      </w:r>
      <w:r>
        <w:rPr>
          <w:rFonts w:ascii="Times New Roman" w:hAnsi="Times New Roman" w:cs="Times New Roman"/>
          <w:sz w:val="24"/>
          <w:szCs w:val="24"/>
        </w:rPr>
        <w:t xml:space="preserve"> from blue circled stop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20 – 30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EFF6825" w14:textId="77777777" w:rsidR="006550FB" w:rsidRDefault="006550FB" w:rsidP="006550FB">
      <w:pPr>
        <w:keepNext/>
        <w:spacing w:line="256" w:lineRule="auto"/>
        <w:jc w:val="both"/>
      </w:pPr>
      <w:r>
        <w:rPr>
          <w:noProof/>
        </w:rPr>
        <w:lastRenderedPageBreak/>
        <w:drawing>
          <wp:inline distT="0" distB="0" distL="0" distR="0" wp14:anchorId="23ECBD34" wp14:editId="4C232CE9">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74B475B" w14:textId="5D46F7A7" w:rsidR="006550FB" w:rsidRDefault="006550FB" w:rsidP="006550FB">
      <w:pPr>
        <w:pStyle w:val="TimesNewRoman"/>
        <w:jc w:val="center"/>
      </w:pPr>
      <w:bookmarkStart w:id="25" w:name="_Ref18228043"/>
      <w:r>
        <w:t xml:space="preserve">Figure </w:t>
      </w:r>
      <w:fldSimple w:instr=" SEQ Figure \* ARABIC ">
        <w:r>
          <w:rPr>
            <w:noProof/>
          </w:rPr>
          <w:t>6</w:t>
        </w:r>
      </w:fldSimple>
      <w:bookmarkEnd w:id="25"/>
      <w:r w:rsidR="00291929">
        <w:rPr>
          <w:noProof/>
        </w:rPr>
        <w:t>:</w:t>
      </w:r>
      <w:r>
        <w:t xml:space="preserve"> Bus route 2's standard and frequent service map </w:t>
      </w:r>
      <w:r>
        <w:fldChar w:fldCharType="begin" w:fldLock="1"/>
      </w:r>
      <w:r w:rsidR="000545CA">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000545CA" w:rsidRPr="000545CA">
        <w:rPr>
          <w:noProof/>
        </w:rPr>
        <w:t>(COTA, 2013)</w:t>
      </w:r>
      <w:r>
        <w:fldChar w:fldCharType="end"/>
      </w:r>
      <w:r>
        <w:t>.</w:t>
      </w:r>
    </w:p>
    <w:p w14:paraId="0DFD47E7" w14:textId="7D2A36EB" w:rsidR="006550FB" w:rsidRDefault="006550FB" w:rsidP="006550FB">
      <w:pPr>
        <w:spacing w:line="256" w:lineRule="auto"/>
        <w:jc w:val="both"/>
        <w:rPr>
          <w:rFonts w:ascii="Times New Roman" w:hAnsi="Times New Roman" w:cs="Times New Roman"/>
          <w:sz w:val="24"/>
          <w:szCs w:val="24"/>
        </w:rPr>
      </w:pPr>
    </w:p>
    <w:p w14:paraId="5789CEE7" w14:textId="66FBA8EC" w:rsidR="004A4D57" w:rsidRPr="00BE78D3" w:rsidRDefault="00BE78D3" w:rsidP="006550FB">
      <w:pPr>
        <w:spacing w:line="256" w:lineRule="auto"/>
        <w:jc w:val="both"/>
        <w:rPr>
          <w:rFonts w:ascii="Times New Roman" w:hAnsi="Times New Roman" w:cs="Times New Roman"/>
          <w:sz w:val="24"/>
          <w:szCs w:val="24"/>
        </w:rPr>
      </w:pPr>
      <w:r w:rsidRPr="00BE78D3">
        <w:rPr>
          <w:rFonts w:ascii="Times New Roman" w:hAnsi="Times New Roman" w:cs="Times New Roman"/>
          <w:b/>
          <w:sz w:val="24"/>
          <w:szCs w:val="24"/>
        </w:rPr>
        <w:t>4.1.</w:t>
      </w:r>
      <w:r>
        <w:rPr>
          <w:rFonts w:ascii="Times New Roman" w:hAnsi="Times New Roman" w:cs="Times New Roman"/>
          <w:sz w:val="24"/>
          <w:szCs w:val="24"/>
        </w:rPr>
        <w:t xml:space="preserve"> </w:t>
      </w:r>
      <w:r w:rsidR="000A0DD4">
        <w:rPr>
          <w:rFonts w:ascii="Times New Roman" w:hAnsi="Times New Roman" w:cs="Times New Roman"/>
          <w:b/>
          <w:sz w:val="24"/>
          <w:szCs w:val="24"/>
        </w:rPr>
        <w:t xml:space="preserve">TPS </w:t>
      </w:r>
      <w:r w:rsidR="00F82824">
        <w:rPr>
          <w:rFonts w:ascii="Times New Roman" w:hAnsi="Times New Roman" w:cs="Times New Roman"/>
          <w:b/>
          <w:sz w:val="24"/>
          <w:szCs w:val="24"/>
        </w:rPr>
        <w:t xml:space="preserve">overall </w:t>
      </w:r>
      <w:r w:rsidR="004A4D57" w:rsidRPr="004A4D57">
        <w:rPr>
          <w:rFonts w:ascii="Times New Roman" w:hAnsi="Times New Roman" w:cs="Times New Roman"/>
          <w:b/>
          <w:sz w:val="24"/>
          <w:szCs w:val="24"/>
        </w:rPr>
        <w:t>performance</w:t>
      </w:r>
    </w:p>
    <w:p w14:paraId="79484FE9" w14:textId="629911BE" w:rsidR="00F82824" w:rsidRPr="004A4D57" w:rsidRDefault="004A4D57" w:rsidP="00F82824">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Pr="004A4D57">
        <w:rPr>
          <w:rFonts w:ascii="Times New Roman" w:hAnsi="Times New Roman" w:cs="Times New Roman"/>
          <w:bCs/>
          <w:sz w:val="24"/>
          <w:szCs w:val="24"/>
        </w:rPr>
        <w:t>Table 2</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sidR="009263B1">
        <w:rPr>
          <w:rFonts w:ascii="Times New Roman" w:hAnsi="Times New Roman" w:cs="Times New Roman"/>
          <w:sz w:val="24"/>
          <w:szCs w:val="24"/>
        </w:rPr>
        <w:t xml:space="preserve">h TPS </w:t>
      </w:r>
      <w:r w:rsidR="000925B2">
        <w:rPr>
          <w:rFonts w:ascii="Times New Roman" w:hAnsi="Times New Roman" w:cs="Times New Roman"/>
          <w:sz w:val="24"/>
          <w:szCs w:val="24"/>
        </w:rPr>
        <w:t xml:space="preserve">waiting time and </w:t>
      </w:r>
      <w:r w:rsidRPr="004A4D57">
        <w:rPr>
          <w:rFonts w:ascii="Times New Roman" w:hAnsi="Times New Roman" w:cs="Times New Roman"/>
          <w:sz w:val="24"/>
          <w:szCs w:val="24"/>
        </w:rPr>
        <w:t>risk</w:t>
      </w:r>
      <w:r w:rsidR="000925B2">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009263B1" w:rsidRPr="00EA5C6A">
        <w:rPr>
          <w:rFonts w:ascii="Times New Roman" w:hAnsi="Times New Roman" w:cs="Times New Roman"/>
          <w:sz w:val="24"/>
          <w:szCs w:val="24"/>
        </w:rPr>
        <w:t xml:space="preserve">Overall, strictly following the schedule (ST) or </w:t>
      </w:r>
      <w:r w:rsidR="00FC4F8C" w:rsidRPr="00EA5C6A">
        <w:rPr>
          <w:rFonts w:ascii="Times New Roman" w:hAnsi="Times New Roman" w:cs="Times New Roman"/>
          <w:sz w:val="24"/>
          <w:szCs w:val="24"/>
        </w:rPr>
        <w:t xml:space="preserve">using RTI to determine an </w:t>
      </w:r>
      <w:r w:rsidR="009263B1" w:rsidRPr="00EA5C6A">
        <w:rPr>
          <w:rFonts w:ascii="Times New Roman" w:hAnsi="Times New Roman" w:cs="Times New Roman"/>
          <w:sz w:val="24"/>
          <w:szCs w:val="24"/>
        </w:rPr>
        <w:t xml:space="preserve">optimal insurance buffer (PT) are </w:t>
      </w:r>
      <w:r w:rsidR="004C032B" w:rsidRPr="00EA5C6A">
        <w:rPr>
          <w:rFonts w:ascii="Times New Roman" w:hAnsi="Times New Roman" w:cs="Times New Roman"/>
          <w:sz w:val="24"/>
          <w:szCs w:val="24"/>
        </w:rPr>
        <w:t xml:space="preserve">among </w:t>
      </w:r>
      <w:r w:rsidR="009263B1" w:rsidRPr="00EA5C6A">
        <w:rPr>
          <w:rFonts w:ascii="Times New Roman" w:hAnsi="Times New Roman" w:cs="Times New Roman"/>
          <w:sz w:val="24"/>
          <w:szCs w:val="24"/>
        </w:rPr>
        <w:t xml:space="preserve">the best strategies: </w:t>
      </w:r>
      <w:r w:rsidR="00FC4F8C" w:rsidRPr="00EA5C6A">
        <w:rPr>
          <w:rFonts w:ascii="Times New Roman" w:hAnsi="Times New Roman" w:cs="Times New Roman"/>
          <w:sz w:val="24"/>
          <w:szCs w:val="24"/>
        </w:rPr>
        <w:t xml:space="preserve">these achieve roughly equivalent waiting time performance based on waiting and average and standard deviation; they also have similar performance based on risk average and standard deviation. </w:t>
      </w:r>
      <w:r w:rsidR="00FC4F8C">
        <w:rPr>
          <w:rFonts w:ascii="Times New Roman" w:hAnsi="Times New Roman" w:cs="Times New Roman"/>
          <w:sz w:val="24"/>
          <w:szCs w:val="24"/>
        </w:rPr>
        <w:t xml:space="preserve"> Ignoring RTI and learning the minimal waiting time based on experience (ET) is the next best strategy based on overall performance, followed by showing up at the bus s</w:t>
      </w:r>
      <w:r w:rsidR="00203DA0">
        <w:rPr>
          <w:rFonts w:ascii="Times New Roman" w:hAnsi="Times New Roman" w:cs="Times New Roman"/>
          <w:sz w:val="24"/>
          <w:szCs w:val="24"/>
        </w:rPr>
        <w:t xml:space="preserve">top at an arbitrary time (AT). </w:t>
      </w:r>
      <w:r w:rsidR="00E46E69">
        <w:rPr>
          <w:rFonts w:ascii="Times New Roman" w:hAnsi="Times New Roman" w:cs="Times New Roman"/>
          <w:sz w:val="24"/>
          <w:szCs w:val="24"/>
        </w:rPr>
        <w:t>(</w:t>
      </w:r>
      <w:r w:rsidR="003D74ED" w:rsidRPr="00961F8B">
        <w:rPr>
          <w:rFonts w:ascii="Times New Roman" w:hAnsi="Times New Roman" w:cs="Times New Roman"/>
          <w:sz w:val="24"/>
          <w:szCs w:val="24"/>
        </w:rPr>
        <w:t>For AT, b</w:t>
      </w:r>
      <w:r w:rsidR="00203DA0" w:rsidRPr="00961F8B">
        <w:rPr>
          <w:rFonts w:ascii="Times New Roman" w:hAnsi="Times New Roman" w:cs="Times New Roman"/>
          <w:sz w:val="24"/>
          <w:szCs w:val="24"/>
        </w:rPr>
        <w:t xml:space="preserve">ecause we </w:t>
      </w:r>
      <w:r w:rsidR="00021D1A" w:rsidRPr="00961F8B">
        <w:rPr>
          <w:rFonts w:ascii="Times New Roman" w:hAnsi="Times New Roman" w:cs="Times New Roman"/>
          <w:sz w:val="24"/>
          <w:szCs w:val="24"/>
        </w:rPr>
        <w:t xml:space="preserve">do not simulate </w:t>
      </w:r>
      <w:r w:rsidR="00EF3F1A" w:rsidRPr="00961F8B">
        <w:rPr>
          <w:rFonts w:ascii="Times New Roman" w:hAnsi="Times New Roman" w:cs="Times New Roman"/>
          <w:sz w:val="24"/>
          <w:szCs w:val="24"/>
        </w:rPr>
        <w:t xml:space="preserve">and validate </w:t>
      </w:r>
      <w:r w:rsidR="00021D1A" w:rsidRPr="00961F8B">
        <w:rPr>
          <w:rFonts w:ascii="Times New Roman" w:hAnsi="Times New Roman" w:cs="Times New Roman"/>
          <w:sz w:val="24"/>
          <w:szCs w:val="24"/>
        </w:rPr>
        <w:t>the dec</w:t>
      </w:r>
      <w:r w:rsidR="00783AC3" w:rsidRPr="00961F8B">
        <w:rPr>
          <w:rFonts w:ascii="Times New Roman" w:hAnsi="Times New Roman" w:cs="Times New Roman"/>
          <w:sz w:val="24"/>
          <w:szCs w:val="24"/>
        </w:rPr>
        <w:t>ision-</w:t>
      </w:r>
      <w:r w:rsidR="00021D1A" w:rsidRPr="00961F8B">
        <w:rPr>
          <w:rFonts w:ascii="Times New Roman" w:hAnsi="Times New Roman" w:cs="Times New Roman"/>
          <w:sz w:val="24"/>
          <w:szCs w:val="24"/>
        </w:rPr>
        <w:t>making process like the other TPSs</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instead</w:t>
      </w:r>
      <w:r w:rsidR="0098001D" w:rsidRPr="00961F8B">
        <w:rPr>
          <w:rFonts w:ascii="Times New Roman" w:hAnsi="Times New Roman" w:cs="Times New Roman"/>
          <w:sz w:val="24"/>
          <w:szCs w:val="24"/>
        </w:rPr>
        <w:t>,</w:t>
      </w:r>
      <w:r w:rsidR="00021D1A" w:rsidRPr="00961F8B">
        <w:rPr>
          <w:rFonts w:ascii="Times New Roman" w:hAnsi="Times New Roman" w:cs="Times New Roman"/>
          <w:sz w:val="24"/>
          <w:szCs w:val="24"/>
        </w:rPr>
        <w:t xml:space="preserve"> we </w:t>
      </w:r>
      <w:r w:rsidR="00203DA0" w:rsidRPr="00961F8B">
        <w:rPr>
          <w:rFonts w:ascii="Times New Roman" w:hAnsi="Times New Roman" w:cs="Times New Roman"/>
          <w:sz w:val="24"/>
          <w:szCs w:val="24"/>
        </w:rPr>
        <w:t xml:space="preserve">directly calculate the average waiting time </w:t>
      </w:r>
      <w:r w:rsidR="00DB4509" w:rsidRPr="00961F8B">
        <w:rPr>
          <w:rFonts w:ascii="Times New Roman" w:hAnsi="Times New Roman" w:cs="Times New Roman"/>
          <w:sz w:val="24"/>
          <w:szCs w:val="24"/>
        </w:rPr>
        <w:t>using</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t>Equation</w:t>
      </w:r>
      <w:r w:rsidR="00067FD4" w:rsidRPr="00961F8B">
        <w:rPr>
          <w:rFonts w:ascii="Times New Roman" w:hAnsi="Times New Roman" w:cs="Times New Roman"/>
          <w:sz w:val="24"/>
          <w:szCs w:val="24"/>
        </w:rPr>
        <w:t xml:space="preserve"> </w:t>
      </w:r>
      <w:r w:rsidR="004552C1" w:rsidRPr="00961F8B">
        <w:rPr>
          <w:rFonts w:ascii="Times New Roman" w:hAnsi="Times New Roman" w:cs="Times New Roman"/>
          <w:sz w:val="24"/>
          <w:szCs w:val="24"/>
        </w:rPr>
        <w:fldChar w:fldCharType="begin"/>
      </w:r>
      <w:r w:rsidR="004552C1" w:rsidRPr="00961F8B">
        <w:rPr>
          <w:rFonts w:ascii="Times New Roman" w:hAnsi="Times New Roman" w:cs="Times New Roman"/>
          <w:sz w:val="24"/>
          <w:szCs w:val="24"/>
        </w:rPr>
        <w:instrText xml:space="preserve"> REF _Ref21883957 \h  \* MERGEFORMAT </w:instrText>
      </w:r>
      <w:r w:rsidR="004552C1" w:rsidRPr="00961F8B">
        <w:rPr>
          <w:rFonts w:ascii="Times New Roman" w:hAnsi="Times New Roman" w:cs="Times New Roman"/>
          <w:sz w:val="24"/>
          <w:szCs w:val="24"/>
        </w:rPr>
      </w:r>
      <w:r w:rsidR="004552C1" w:rsidRPr="00961F8B">
        <w:rPr>
          <w:rFonts w:ascii="Times New Roman" w:hAnsi="Times New Roman" w:cs="Times New Roman"/>
          <w:sz w:val="24"/>
          <w:szCs w:val="24"/>
        </w:rPr>
        <w:fldChar w:fldCharType="separate"/>
      </w:r>
      <w:r w:rsidR="004552C1" w:rsidRPr="00961F8B">
        <w:rPr>
          <w:rFonts w:ascii="Times New Roman" w:hAnsi="Times New Roman" w:cs="Times New Roman"/>
          <w:sz w:val="24"/>
          <w:szCs w:val="24"/>
        </w:rPr>
        <w:t>7</w:t>
      </w:r>
      <w:r w:rsidR="004552C1" w:rsidRPr="00961F8B">
        <w:rPr>
          <w:rFonts w:ascii="Times New Roman" w:hAnsi="Times New Roman" w:cs="Times New Roman"/>
          <w:sz w:val="24"/>
          <w:szCs w:val="24"/>
        </w:rPr>
        <w:fldChar w:fldCharType="end"/>
      </w:r>
      <w:r w:rsidR="00203DA0" w:rsidRPr="00961F8B">
        <w:rPr>
          <w:rFonts w:ascii="Times New Roman" w:hAnsi="Times New Roman" w:cs="Times New Roman"/>
          <w:sz w:val="24"/>
          <w:szCs w:val="24"/>
        </w:rPr>
        <w:t>.</w:t>
      </w:r>
      <w:r w:rsidR="00E46E69">
        <w:rPr>
          <w:rFonts w:ascii="Times New Roman" w:hAnsi="Times New Roman" w:cs="Times New Roman"/>
          <w:sz w:val="24"/>
          <w:szCs w:val="24"/>
        </w:rPr>
        <w:t>)</w:t>
      </w:r>
    </w:p>
    <w:p w14:paraId="38A4C8CF" w14:textId="77777777" w:rsidR="004A4D57" w:rsidRPr="00CD66E2" w:rsidRDefault="004A4D57" w:rsidP="006550FB">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0925B2" w:rsidRPr="00BB7E93" w14:paraId="0E8C63BB" w14:textId="77777777" w:rsidTr="000831FD">
        <w:tc>
          <w:tcPr>
            <w:tcW w:w="1413" w:type="dxa"/>
            <w:vMerge w:val="restart"/>
          </w:tcPr>
          <w:p w14:paraId="67924F07" w14:textId="77777777" w:rsidR="00F351BE" w:rsidRDefault="00F351BE" w:rsidP="000925B2">
            <w:pPr>
              <w:spacing w:line="256" w:lineRule="auto"/>
              <w:jc w:val="both"/>
              <w:rPr>
                <w:rFonts w:ascii="Times New Roman" w:hAnsi="Times New Roman" w:cs="Times New Roman"/>
                <w:sz w:val="24"/>
                <w:szCs w:val="24"/>
              </w:rPr>
            </w:pPr>
          </w:p>
          <w:p w14:paraId="58F3D3E0" w14:textId="797A656F" w:rsidR="000925B2" w:rsidRDefault="00F351BE"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53ED098C" w14:textId="77777777" w:rsidR="000925B2" w:rsidRDefault="000925B2" w:rsidP="000925B2">
            <w:pPr>
              <w:spacing w:line="256" w:lineRule="auto"/>
              <w:jc w:val="both"/>
              <w:rPr>
                <w:rFonts w:ascii="Times New Roman" w:hAnsi="Times New Roman" w:cs="Times New Roman"/>
                <w:sz w:val="24"/>
                <w:szCs w:val="24"/>
              </w:rPr>
            </w:pPr>
          </w:p>
          <w:p w14:paraId="1D142732" w14:textId="6A6C32F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43164671" w14:textId="6DC2AC69"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3B56DDEB" w14:textId="0A9C331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810EED" w:rsidRPr="00BB7E93" w14:paraId="7677EDDA" w14:textId="77777777" w:rsidTr="000925B2">
        <w:tc>
          <w:tcPr>
            <w:tcW w:w="1413" w:type="dxa"/>
            <w:vMerge/>
          </w:tcPr>
          <w:p w14:paraId="78A7ABB6" w14:textId="04737508" w:rsidR="000925B2" w:rsidRDefault="000925B2" w:rsidP="000925B2">
            <w:pPr>
              <w:spacing w:line="256" w:lineRule="auto"/>
              <w:jc w:val="both"/>
              <w:rPr>
                <w:rFonts w:ascii="Times New Roman" w:hAnsi="Times New Roman" w:cs="Times New Roman"/>
                <w:sz w:val="24"/>
                <w:szCs w:val="24"/>
              </w:rPr>
            </w:pPr>
          </w:p>
        </w:tc>
        <w:tc>
          <w:tcPr>
            <w:tcW w:w="1769" w:type="dxa"/>
            <w:vMerge/>
          </w:tcPr>
          <w:p w14:paraId="48BC143A" w14:textId="1956ABFB" w:rsidR="000925B2" w:rsidRPr="00BB7E93" w:rsidRDefault="000925B2" w:rsidP="000925B2">
            <w:pPr>
              <w:spacing w:line="256" w:lineRule="auto"/>
              <w:jc w:val="both"/>
              <w:rPr>
                <w:rFonts w:ascii="Times New Roman" w:hAnsi="Times New Roman" w:cs="Times New Roman"/>
                <w:sz w:val="24"/>
                <w:szCs w:val="24"/>
              </w:rPr>
            </w:pPr>
          </w:p>
        </w:tc>
        <w:tc>
          <w:tcPr>
            <w:tcW w:w="1554" w:type="dxa"/>
          </w:tcPr>
          <w:p w14:paraId="7260CE75" w14:textId="1D970B16"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667" w:type="dxa"/>
          </w:tcPr>
          <w:p w14:paraId="06DD5319" w14:textId="4D62D68F"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sidRPr="00BB7E93">
              <w:rPr>
                <w:rFonts w:ascii="Times New Roman" w:hAnsi="Times New Roman" w:cs="Times New Roman"/>
                <w:sz w:val="24"/>
                <w:szCs w:val="24"/>
              </w:rPr>
              <w:t>deviation</w:t>
            </w:r>
          </w:p>
        </w:tc>
        <w:tc>
          <w:tcPr>
            <w:tcW w:w="1446" w:type="dxa"/>
          </w:tcPr>
          <w:p w14:paraId="73C98B78" w14:textId="33387681"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501" w:type="dxa"/>
          </w:tcPr>
          <w:p w14:paraId="15F86CF0" w14:textId="140B7DBA"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Pr>
                <w:rFonts w:ascii="Times New Roman" w:hAnsi="Times New Roman" w:cs="Times New Roman"/>
                <w:sz w:val="24"/>
                <w:szCs w:val="24"/>
              </w:rPr>
              <w:t>d</w:t>
            </w:r>
            <w:r w:rsidR="000925B2" w:rsidRPr="00BB7E93">
              <w:rPr>
                <w:rFonts w:ascii="Times New Roman" w:hAnsi="Times New Roman" w:cs="Times New Roman"/>
                <w:sz w:val="24"/>
                <w:szCs w:val="24"/>
              </w:rPr>
              <w:t>eviation</w:t>
            </w:r>
          </w:p>
        </w:tc>
      </w:tr>
      <w:tr w:rsidR="00810EED" w:rsidRPr="00BB7E93" w14:paraId="3D7941DA" w14:textId="77777777" w:rsidTr="000925B2">
        <w:tc>
          <w:tcPr>
            <w:tcW w:w="1413" w:type="dxa"/>
            <w:vMerge w:val="restart"/>
          </w:tcPr>
          <w:p w14:paraId="0C3C758A" w14:textId="3023E31C" w:rsidR="000925B2" w:rsidRDefault="000925B2" w:rsidP="000925B2">
            <w:pPr>
              <w:spacing w:line="256" w:lineRule="auto"/>
              <w:jc w:val="both"/>
              <w:rPr>
                <w:rFonts w:ascii="Times New Roman" w:hAnsi="Times New Roman" w:cs="Times New Roman"/>
                <w:sz w:val="24"/>
                <w:szCs w:val="24"/>
              </w:rPr>
            </w:pPr>
            <w:commentRangeStart w:id="26"/>
            <w:r>
              <w:rPr>
                <w:rFonts w:ascii="Times New Roman" w:hAnsi="Times New Roman" w:cs="Times New Roman"/>
                <w:sz w:val="24"/>
                <w:szCs w:val="24"/>
              </w:rPr>
              <w:t>No real-time information</w:t>
            </w:r>
          </w:p>
        </w:tc>
        <w:tc>
          <w:tcPr>
            <w:tcW w:w="1769" w:type="dxa"/>
          </w:tcPr>
          <w:p w14:paraId="50AEAEDD" w14:textId="53736026" w:rsidR="000925B2" w:rsidRDefault="000925B2" w:rsidP="000925B2">
            <w:pPr>
              <w:spacing w:line="256" w:lineRule="auto"/>
              <w:jc w:val="both"/>
              <w:rPr>
                <w:rFonts w:ascii="Times New Roman" w:hAnsi="Times New Roman" w:cs="Times New Roman"/>
                <w:sz w:val="24"/>
                <w:szCs w:val="24"/>
              </w:rPr>
            </w:pPr>
            <w:commentRangeStart w:id="27"/>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58773FCE" w14:textId="761460B0"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71D7B4C6" w14:textId="06CE3EF2"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7B3F0231" w14:textId="315178E5"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3B441227" w14:textId="1D97BEC3"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27"/>
            <w:r w:rsidR="0031733F">
              <w:rPr>
                <w:rStyle w:val="CommentReference"/>
              </w:rPr>
              <w:commentReference w:id="27"/>
            </w:r>
            <w:r w:rsidR="000831FD">
              <w:rPr>
                <w:rStyle w:val="CommentReference"/>
              </w:rPr>
              <w:commentReference w:id="26"/>
            </w:r>
          </w:p>
        </w:tc>
      </w:tr>
      <w:commentRangeEnd w:id="26"/>
      <w:tr w:rsidR="00810EED" w:rsidRPr="00BB7E93" w14:paraId="2F9ABC9E" w14:textId="77777777" w:rsidTr="000925B2">
        <w:tc>
          <w:tcPr>
            <w:tcW w:w="1413" w:type="dxa"/>
            <w:vMerge/>
          </w:tcPr>
          <w:p w14:paraId="72277BF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71ECCD03" w14:textId="27C27164" w:rsidR="000925B2" w:rsidRPr="00BB7E93" w:rsidRDefault="009263B1"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Schedule</w:t>
            </w:r>
            <w:r w:rsidR="000925B2">
              <w:rPr>
                <w:rFonts w:ascii="Times New Roman" w:hAnsi="Times New Roman" w:cs="Times New Roman"/>
                <w:sz w:val="24"/>
                <w:szCs w:val="24"/>
              </w:rPr>
              <w:t xml:space="preserve"> Tactic (ST)</w:t>
            </w:r>
          </w:p>
        </w:tc>
        <w:tc>
          <w:tcPr>
            <w:tcW w:w="1554" w:type="dxa"/>
          </w:tcPr>
          <w:p w14:paraId="2481E00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257B603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09267C91"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248579B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810EED" w:rsidRPr="00BB7E93" w14:paraId="6E0E300F" w14:textId="77777777" w:rsidTr="000925B2">
        <w:tc>
          <w:tcPr>
            <w:tcW w:w="1413" w:type="dxa"/>
            <w:vMerge/>
          </w:tcPr>
          <w:p w14:paraId="1706A01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0CC692FA" w14:textId="6FCC98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39013E56" w14:textId="1A76FD20"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FC147F3" w14:textId="61D97F8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34F225E5" w14:textId="6FFF36A3"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48A49C54" w14:textId="2CDFF311"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810EED" w:rsidRPr="00BB7E93" w14:paraId="74EABF50" w14:textId="77777777" w:rsidTr="000925B2">
        <w:tc>
          <w:tcPr>
            <w:tcW w:w="1413" w:type="dxa"/>
            <w:vMerge w:val="restart"/>
          </w:tcPr>
          <w:p w14:paraId="549E8F9E" w14:textId="28E0B0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4798B7FC" w14:textId="7439487B"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48D724D3" w14:textId="2F1F923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00AC8A2C" w14:textId="693820AA"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763D7374" w14:textId="294A02CF"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2E830F32" w14:textId="175A8C0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810EED" w:rsidRPr="00BB7E93" w14:paraId="19B72E25" w14:textId="77777777" w:rsidTr="000925B2">
        <w:tc>
          <w:tcPr>
            <w:tcW w:w="1413" w:type="dxa"/>
            <w:vMerge/>
          </w:tcPr>
          <w:p w14:paraId="15733C74"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5E42C526" w14:textId="61F880D4"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42923525"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7E0DAD5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6DBF1DAB"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57E22520"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68DF32C7" w14:textId="7F72417B" w:rsidR="006550FB" w:rsidRDefault="006550FB" w:rsidP="006550FB">
      <w:pPr>
        <w:pStyle w:val="TimesNewRoman"/>
        <w:jc w:val="center"/>
      </w:pPr>
      <w:bookmarkStart w:id="28" w:name="_Ref15136477"/>
      <w:r>
        <w:t xml:space="preserve">Table </w:t>
      </w:r>
      <w:fldSimple w:instr=" SEQ Table \* ARABIC ">
        <w:r>
          <w:rPr>
            <w:noProof/>
          </w:rPr>
          <w:t>2</w:t>
        </w:r>
      </w:fldSimple>
      <w:bookmarkEnd w:id="28"/>
      <w:r w:rsidR="00E119ED">
        <w:rPr>
          <w:noProof/>
        </w:rPr>
        <w:t>:</w:t>
      </w:r>
      <w:r w:rsidR="000925B2">
        <w:t xml:space="preserve"> Overall performance of TPS</w:t>
      </w:r>
      <w:r w:rsidR="00D972FD">
        <w:t>;</w:t>
      </w:r>
      <w:r w:rsidR="000925B2">
        <w:t xml:space="preserve"> </w:t>
      </w:r>
      <w:r>
        <w:t>waiting time and missed risk's mean and deviation</w:t>
      </w:r>
      <w:r w:rsidR="00291929">
        <w:t>.</w:t>
      </w:r>
    </w:p>
    <w:p w14:paraId="20F43201" w14:textId="21B2589A" w:rsidR="00774C49" w:rsidRPr="00774C49" w:rsidRDefault="00774C49" w:rsidP="00774C49">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worse strategy is the greedy one </w:t>
      </w:r>
      <w:r w:rsidR="00E46E69">
        <w:rPr>
          <w:rFonts w:ascii="Times New Roman" w:hAnsi="Times New Roman" w:cs="Times New Roman"/>
          <w:sz w:val="24"/>
          <w:szCs w:val="24"/>
        </w:rPr>
        <w:t xml:space="preserve">(GT) </w:t>
      </w:r>
      <w:r>
        <w:rPr>
          <w:rFonts w:ascii="Times New Roman" w:hAnsi="Times New Roman" w:cs="Times New Roman"/>
          <w:sz w:val="24"/>
          <w:szCs w:val="24"/>
        </w:rPr>
        <w:t>that tries to exploit RTI to achieve a waiting time of zero: this is a risky strategy that is harshly penalized by reclaimed delay by bus drivers and discontinuity delay in the RTI system,</w:t>
      </w:r>
      <w:r w:rsidRPr="00774C49">
        <w:rPr>
          <w:rFonts w:ascii="Times New Roman" w:hAnsi="Times New Roman" w:cs="Times New Roman"/>
          <w:sz w:val="24"/>
          <w:szCs w:val="24"/>
        </w:rPr>
        <w:t xml:space="preserve"> demonstrated theoretically in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_Ref8118481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774C49">
        <w:rPr>
          <w:rFonts w:ascii="Times New Roman" w:hAnsi="Times New Roman" w:cs="Times New Roman"/>
          <w:sz w:val="24"/>
          <w:szCs w:val="24"/>
        </w:rPr>
        <w:t>Figure 2</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and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774C49">
        <w:rPr>
          <w:rFonts w:ascii="Times New Roman" w:hAnsi="Times New Roman" w:cs="Times New Roman"/>
          <w:sz w:val="24"/>
          <w:szCs w:val="24"/>
        </w:rPr>
        <w:t>Figure 3</w:t>
      </w:r>
      <w:r w:rsidRPr="00774C4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sidR="00933D9F">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sidR="00933D9F">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32F20C3" w14:textId="6E92424B" w:rsidR="00774C49" w:rsidRPr="00774C49" w:rsidRDefault="00774C49" w:rsidP="00774C49">
      <w:pPr>
        <w:spacing w:line="256" w:lineRule="auto"/>
        <w:ind w:firstLine="720"/>
        <w:jc w:val="both"/>
        <w:rPr>
          <w:rFonts w:ascii="Times New Roman" w:hAnsi="Times New Roman" w:cs="Times New Roman"/>
          <w:sz w:val="24"/>
          <w:szCs w:val="24"/>
        </w:rPr>
      </w:pPr>
      <w:r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00CA19A2" w:rsidRPr="00065BDE">
        <w:rPr>
          <w:rFonts w:ascii="Times New Roman" w:hAnsi="Times New Roman" w:cs="Times New Roman"/>
          <w:sz w:val="24"/>
          <w:szCs w:val="24"/>
        </w:rPr>
        <w:t xml:space="preserve">Figure </w:t>
      </w:r>
      <w:r w:rsidR="00CA19A2">
        <w:rPr>
          <w:rFonts w:ascii="Times New Roman" w:hAnsi="Times New Roman" w:cs="Times New Roman"/>
          <w:sz w:val="24"/>
          <w:szCs w:val="24"/>
        </w:rPr>
        <w:t>8</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  Note the dramatic changes in both indicators at 60, 120, 180, and 240 seconds; these are multiples of the RTI update frequency (60 seconds). These </w:t>
      </w:r>
      <w:r w:rsidR="00933D9F">
        <w:rPr>
          <w:rFonts w:ascii="Times New Roman" w:hAnsi="Times New Roman" w:cs="Times New Roman"/>
          <w:sz w:val="24"/>
          <w:szCs w:val="24"/>
        </w:rPr>
        <w:t xml:space="preserve">abrupt </w:t>
      </w:r>
      <w:r w:rsidRPr="00774C49">
        <w:rPr>
          <w:rFonts w:ascii="Times New Roman" w:hAnsi="Times New Roman" w:cs="Times New Roman"/>
          <w:sz w:val="24"/>
          <w:szCs w:val="24"/>
        </w:rPr>
        <w:t>change</w:t>
      </w:r>
      <w:r w:rsidR="002F75D0">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IB will ease both reclaimed delay and discontinuity delay simultaneously; however, due to the discrete nature of discontinuity delay, only also observe sudden changes at multiples of 60 seconds.</w:t>
      </w:r>
    </w:p>
    <w:p w14:paraId="5208AEDB" w14:textId="77777777" w:rsidR="00774C49" w:rsidRDefault="00774C49" w:rsidP="00774C49">
      <w:pPr>
        <w:pStyle w:val="TimesNewRoman"/>
        <w:ind w:firstLine="720"/>
        <w:jc w:val="both"/>
      </w:pPr>
    </w:p>
    <w:p w14:paraId="3228F57B" w14:textId="77777777" w:rsidR="00774C49" w:rsidRPr="005128A9" w:rsidRDefault="00774C49" w:rsidP="00774C49">
      <w:pPr>
        <w:pStyle w:val="TimesNewRoman"/>
        <w:keepNext/>
        <w:jc w:val="center"/>
      </w:pPr>
      <w:r>
        <w:rPr>
          <w:noProof/>
        </w:rPr>
        <w:lastRenderedPageBreak/>
        <w:drawing>
          <wp:inline distT="0" distB="0" distL="0" distR="0" wp14:anchorId="0126AEA9" wp14:editId="440748EF">
            <wp:extent cx="5943600" cy="2039261"/>
            <wp:effectExtent l="0" t="0" r="0" b="1841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862C5F">
        <w:rPr>
          <w:noProof/>
        </w:rPr>
        <w:t xml:space="preserve"> </w:t>
      </w:r>
      <w:r>
        <w:rPr>
          <w:noProof/>
        </w:rPr>
        <w:drawing>
          <wp:inline distT="0" distB="0" distL="0" distR="0" wp14:anchorId="6685D3DC" wp14:editId="371D9ED3">
            <wp:extent cx="5943600" cy="1908175"/>
            <wp:effectExtent l="0" t="0" r="0"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85E3511" w14:textId="40AEB792" w:rsidR="00774C49" w:rsidRPr="00BF4947" w:rsidRDefault="00774C49" w:rsidP="00774C49">
      <w:pPr>
        <w:spacing w:line="256" w:lineRule="auto"/>
        <w:jc w:val="center"/>
        <w:rPr>
          <w:rFonts w:ascii="Times New Roman" w:hAnsi="Times New Roman" w:cs="Times New Roman"/>
          <w:sz w:val="24"/>
          <w:szCs w:val="24"/>
        </w:rPr>
      </w:pPr>
      <w:bookmarkStart w:id="29" w:name="_Ref18339654"/>
      <w:commentRangeStart w:id="30"/>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CA19A2">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29"/>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30"/>
      <w:r>
        <w:rPr>
          <w:rStyle w:val="CommentReference"/>
        </w:rPr>
        <w:commentReference w:id="30"/>
      </w:r>
    </w:p>
    <w:p w14:paraId="7F7AB163" w14:textId="38558DBE" w:rsidR="00774C49" w:rsidRDefault="00774C49" w:rsidP="000A0DD4">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 the best RTI strategy (PT) is not substantially better than simply following the schedule</w:t>
      </w:r>
      <w:r w:rsidR="00933D9F">
        <w:rPr>
          <w:rFonts w:ascii="Times New Roman" w:hAnsi="Times New Roman" w:cs="Times New Roman"/>
          <w:sz w:val="24"/>
          <w:szCs w:val="24"/>
        </w:rPr>
        <w:t xml:space="preserve"> (ST)</w:t>
      </w:r>
      <w:r w:rsidR="004A7F9A">
        <w:rPr>
          <w:rFonts w:ascii="Times New Roman" w:hAnsi="Times New Roman" w:cs="Times New Roman"/>
          <w:sz w:val="24"/>
          <w:szCs w:val="24"/>
        </w:rPr>
        <w:t>, and the RTI-based GT has the worst performance</w:t>
      </w:r>
      <w:r w:rsidR="002371AE">
        <w:rPr>
          <w:rFonts w:ascii="Times New Roman" w:hAnsi="Times New Roman" w:cs="Times New Roman"/>
          <w:sz w:val="24"/>
          <w:szCs w:val="24"/>
        </w:rPr>
        <w:t xml:space="preserve"> among all TPSs</w:t>
      </w:r>
      <w:r w:rsidR="004A7F9A">
        <w:rPr>
          <w:rFonts w:ascii="Times New Roman" w:hAnsi="Times New Roman" w:cs="Times New Roman"/>
          <w:sz w:val="24"/>
          <w:szCs w:val="24"/>
        </w:rPr>
        <w:t>.</w:t>
      </w:r>
      <w:r w:rsidR="00933D9F">
        <w:rPr>
          <w:rFonts w:ascii="Times New Roman" w:hAnsi="Times New Roman" w:cs="Times New Roman"/>
          <w:sz w:val="24"/>
          <w:szCs w:val="24"/>
        </w:rPr>
        <w:t xml:space="preserve">  However, the effectiveness of RTI-based strategies can vary with respect to time and space; we examine these patterns below.   </w:t>
      </w:r>
    </w:p>
    <w:p w14:paraId="5A3C4528" w14:textId="77777777" w:rsidR="00B76536" w:rsidRDefault="00B76536" w:rsidP="000A0DD4">
      <w:pPr>
        <w:spacing w:line="256" w:lineRule="auto"/>
        <w:ind w:firstLine="720"/>
        <w:jc w:val="both"/>
        <w:rPr>
          <w:rFonts w:ascii="Times New Roman" w:hAnsi="Times New Roman" w:cs="Times New Roman"/>
          <w:sz w:val="24"/>
          <w:szCs w:val="24"/>
        </w:rPr>
      </w:pPr>
    </w:p>
    <w:p w14:paraId="4F13556A" w14:textId="21A9ADEC" w:rsidR="00B2390C" w:rsidRPr="00B2390C" w:rsidRDefault="00B2390C" w:rsidP="00B2390C">
      <w:pPr>
        <w:pStyle w:val="IndentTimesNewRoman"/>
        <w:numPr>
          <w:ilvl w:val="1"/>
          <w:numId w:val="9"/>
        </w:numPr>
        <w:rPr>
          <w:b/>
        </w:rPr>
      </w:pPr>
      <w:r>
        <w:rPr>
          <w:b/>
        </w:rPr>
        <w:t>T</w:t>
      </w:r>
      <w:r w:rsidR="00A87B3B">
        <w:rPr>
          <w:b/>
        </w:rPr>
        <w:t>PS</w:t>
      </w:r>
      <w:r>
        <w:rPr>
          <w:b/>
        </w:rPr>
        <w:t xml:space="preserve"> performance over time</w:t>
      </w:r>
    </w:p>
    <w:p w14:paraId="3FEE475C" w14:textId="145A6960" w:rsidR="00F82824" w:rsidRPr="007F135D" w:rsidRDefault="007F135D" w:rsidP="00B2390C">
      <w:pPr>
        <w:pStyle w:val="IndentTimesNewRoman"/>
        <w:ind w:firstLine="0"/>
        <w:jc w:val="both"/>
        <w:rPr>
          <w:b/>
        </w:rPr>
      </w:pPr>
      <w:r>
        <w:rPr>
          <w:b/>
        </w:rPr>
        <w:t xml:space="preserve">Hourly pattern.  </w:t>
      </w:r>
      <w:r w:rsidR="00F82824">
        <w:fldChar w:fldCharType="begin"/>
      </w:r>
      <w:r w:rsidR="00F82824">
        <w:instrText xml:space="preserve"> REF _Ref11510776 \h </w:instrText>
      </w:r>
      <w:r w:rsidR="00B2390C">
        <w:instrText xml:space="preserve"> \* MERGEFORMAT </w:instrText>
      </w:r>
      <w:r w:rsidR="00F82824">
        <w:fldChar w:fldCharType="separate"/>
      </w:r>
      <w:r w:rsidR="00AF1C7C" w:rsidRPr="00B338F3">
        <w:t xml:space="preserve">Figure </w:t>
      </w:r>
      <w:r w:rsidR="00AF1C7C">
        <w:rPr>
          <w:noProof/>
        </w:rPr>
        <w:t>8</w:t>
      </w:r>
      <w:r w:rsidR="00F82824">
        <w:fldChar w:fldCharType="end"/>
      </w:r>
      <w:r w:rsidR="00F82824">
        <w:t xml:space="preserve"> </w:t>
      </w:r>
      <w:r w:rsidR="00B2390C">
        <w:t xml:space="preserve">and </w:t>
      </w:r>
      <w:r w:rsidR="00B2390C">
        <w:fldChar w:fldCharType="begin"/>
      </w:r>
      <w:r w:rsidR="00B2390C">
        <w:instrText xml:space="preserve"> REF _Ref24372002 \h  \* MERGEFORMAT </w:instrText>
      </w:r>
      <w:r w:rsidR="00B2390C">
        <w:fldChar w:fldCharType="separate"/>
      </w:r>
      <w:r w:rsidR="00AF1C7C" w:rsidRPr="00282A53">
        <w:t xml:space="preserve">Figure </w:t>
      </w:r>
      <w:r w:rsidR="00AF1C7C">
        <w:rPr>
          <w:noProof/>
        </w:rPr>
        <w:t>9</w:t>
      </w:r>
      <w:r w:rsidR="00B2390C">
        <w:fldChar w:fldCharType="end"/>
      </w:r>
      <w:r w:rsidR="00B2390C">
        <w:t xml:space="preserve"> illustrate the average waiting time and risk of missing a bus</w:t>
      </w:r>
      <w:r w:rsidR="00933D9F">
        <w:t xml:space="preserve"> with respect to hour of the day</w:t>
      </w:r>
      <w:r w:rsidR="00B2390C">
        <w:t>.  These hourly results support the overall results discussed above: ST and PT are consistently the best</w:t>
      </w:r>
      <w:r w:rsidR="00933D9F">
        <w:t xml:space="preserve"> over the course of a day</w:t>
      </w:r>
      <w:r w:rsidR="00B2390C">
        <w:t>.  AT, ET and GT perform especially poorly during service hours with long headways (</w:t>
      </w:r>
      <w:r w:rsidR="00F82824">
        <w:t>6:00 to 8:00 and 21:00 to 24:00</w:t>
      </w:r>
      <w:r w:rsidR="00B2390C">
        <w:t>) since the time penalties associated with missing a bus during these periods</w:t>
      </w:r>
      <w:r w:rsidR="00F82824">
        <w:t xml:space="preserve"> </w:t>
      </w:r>
      <w:r w:rsidR="00B2390C">
        <w:t>are dramatically higher</w:t>
      </w:r>
      <w:r w:rsidR="00F82824">
        <w:t xml:space="preserve">. </w:t>
      </w:r>
      <w:r w:rsidR="00B2390C">
        <w:t>These inferior strategies perform better during short headway hours, b</w:t>
      </w:r>
      <w:r w:rsidR="00176AB6">
        <w:t xml:space="preserve">ut not better than ST and PT.  </w:t>
      </w:r>
      <w:r w:rsidR="00B2390C">
        <w:t xml:space="preserve">GT is a very risky strategy at all times, although is not penalized as harshly during short headway hours.   </w:t>
      </w:r>
    </w:p>
    <w:p w14:paraId="33345B15" w14:textId="4E8B1500" w:rsidR="00F82824" w:rsidRDefault="00526D86" w:rsidP="00B2390C">
      <w:pPr>
        <w:pStyle w:val="IndentTimesNewRoman"/>
        <w:jc w:val="both"/>
      </w:pPr>
      <w:r>
        <w:t>Although ST and PT are always competitive, although ther</w:t>
      </w:r>
      <w:r w:rsidR="009405C1">
        <w:t>e</w:t>
      </w:r>
      <w:r>
        <w:t xml:space="preserve"> are some difference</w:t>
      </w:r>
      <w:r w:rsidR="0090471C">
        <w:t>s</w:t>
      </w:r>
      <w:r>
        <w:t xml:space="preserve"> in their performance over the day.   For long </w:t>
      </w:r>
      <w:r w:rsidR="00F82824">
        <w:t>headway hours in the mo</w:t>
      </w:r>
      <w:r>
        <w:t xml:space="preserve">rning and midnight, PT performs </w:t>
      </w:r>
      <w:r>
        <w:lastRenderedPageBreak/>
        <w:t>worse than ST</w:t>
      </w:r>
      <w:r w:rsidR="00F82824">
        <w:t xml:space="preserve">; while for most hours during 8:00 to 21:00, </w:t>
      </w:r>
      <w:r>
        <w:t xml:space="preserve">performs PT </w:t>
      </w:r>
      <w:r w:rsidR="00F82824">
        <w:t xml:space="preserve">almost the same as ST; especially, for afternoon </w:t>
      </w:r>
      <w:r>
        <w:t xml:space="preserve">hours </w:t>
      </w:r>
      <w:r w:rsidR="00F82824">
        <w:t>from 17:00 to 20:00</w:t>
      </w:r>
      <w:r>
        <w:t>:</w:t>
      </w:r>
      <w:r w:rsidR="00F82824">
        <w:t xml:space="preserve"> with higher delay</w:t>
      </w:r>
      <w:r>
        <w:t xml:space="preserve"> in the system due to peak traffic and user-related boarding delays</w:t>
      </w:r>
      <w:r w:rsidR="00F82824">
        <w:t xml:space="preserve">, </w:t>
      </w:r>
      <w:r>
        <w:t xml:space="preserve">PT outperforms </w:t>
      </w:r>
      <w:r w:rsidR="00F82824">
        <w:t xml:space="preserve">ST. </w:t>
      </w:r>
      <w:r>
        <w:t xml:space="preserve"> </w:t>
      </w:r>
      <w:r w:rsidR="00F82824">
        <w:t xml:space="preserve">In this sense, it is generally better for transit users to follow </w:t>
      </w:r>
      <w:r>
        <w:t xml:space="preserve">ST </w:t>
      </w:r>
      <w:r w:rsidR="00F82824">
        <w:t xml:space="preserve">in the morning </w:t>
      </w:r>
      <w:r>
        <w:t xml:space="preserve">commuting and follow PT </w:t>
      </w:r>
      <w:r w:rsidR="00F82824">
        <w:t>in the afternoon commuting.</w:t>
      </w:r>
      <w:r w:rsidR="00F82824" w:rsidRPr="004151F3">
        <w:t xml:space="preserve"> </w:t>
      </w:r>
      <w:commentRangeStart w:id="31"/>
      <w:r w:rsidR="00F82824">
        <w:t>This suggests that PT is more sensitive to the headway</w:t>
      </w:r>
      <w:r w:rsidR="005F6743">
        <w:t xml:space="preserve"> and delays than ST, illustrating </w:t>
      </w:r>
      <w:r>
        <w:t>some of the marginal benefits of RTI</w:t>
      </w:r>
      <w:r w:rsidR="00F82824">
        <w:t>.</w:t>
      </w:r>
      <w:commentRangeEnd w:id="31"/>
      <w:r>
        <w:rPr>
          <w:rStyle w:val="CommentReference"/>
          <w:rFonts w:asciiTheme="minorHAnsi" w:hAnsiTheme="minorHAnsi" w:cstheme="minorBidi"/>
        </w:rPr>
        <w:commentReference w:id="31"/>
      </w:r>
    </w:p>
    <w:p w14:paraId="7A96F31E" w14:textId="77777777" w:rsidR="00F82824" w:rsidRDefault="00F82824" w:rsidP="00F82824">
      <w:pPr>
        <w:pStyle w:val="IndentTimesNewRoman"/>
        <w:keepNext/>
        <w:ind w:firstLine="0"/>
      </w:pPr>
      <w:r>
        <w:rPr>
          <w:noProof/>
        </w:rPr>
        <w:drawing>
          <wp:inline distT="0" distB="0" distL="0" distR="0" wp14:anchorId="426CBEE0" wp14:editId="23E3080B">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BF9B279" w14:textId="64F42C9F" w:rsidR="00F82824" w:rsidRDefault="00F82824" w:rsidP="00F82824">
      <w:pPr>
        <w:spacing w:line="256" w:lineRule="auto"/>
        <w:jc w:val="center"/>
        <w:rPr>
          <w:rFonts w:ascii="Times New Roman" w:hAnsi="Times New Roman" w:cs="Times New Roman"/>
          <w:sz w:val="24"/>
          <w:szCs w:val="24"/>
        </w:rPr>
      </w:pPr>
      <w:bookmarkStart w:id="32" w:name="_Ref11510776"/>
      <w:commentRangeStart w:id="33"/>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AF1C7C">
        <w:rPr>
          <w:rFonts w:ascii="Times New Roman" w:hAnsi="Times New Roman" w:cs="Times New Roman"/>
          <w:noProof/>
          <w:sz w:val="24"/>
          <w:szCs w:val="24"/>
        </w:rPr>
        <w:t>9</w:t>
      </w:r>
      <w:r w:rsidRPr="00B338F3">
        <w:rPr>
          <w:rFonts w:ascii="Times New Roman" w:hAnsi="Times New Roman" w:cs="Times New Roman"/>
          <w:sz w:val="24"/>
          <w:szCs w:val="24"/>
        </w:rPr>
        <w:fldChar w:fldCharType="end"/>
      </w:r>
      <w:bookmarkEnd w:id="32"/>
      <w:r w:rsidR="00BE78D3">
        <w:rPr>
          <w:rFonts w:ascii="Times New Roman" w:hAnsi="Times New Roman" w:cs="Times New Roman"/>
          <w:sz w:val="24"/>
          <w:szCs w:val="24"/>
        </w:rPr>
        <w:t xml:space="preserve">: TSP </w:t>
      </w:r>
      <w:r w:rsidRPr="00B338F3">
        <w:rPr>
          <w:rFonts w:ascii="Times New Roman" w:hAnsi="Times New Roman" w:cs="Times New Roman"/>
          <w:sz w:val="24"/>
          <w:szCs w:val="24"/>
        </w:rPr>
        <w:t>average waiting time</w:t>
      </w:r>
      <w:r w:rsidR="00BE78D3">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33"/>
      <w:r w:rsidR="002501BF">
        <w:rPr>
          <w:rStyle w:val="CommentReference"/>
        </w:rPr>
        <w:commentReference w:id="33"/>
      </w:r>
    </w:p>
    <w:p w14:paraId="0D607AB9" w14:textId="77777777" w:rsidR="00B2390C" w:rsidRPr="00B338F3" w:rsidRDefault="00B2390C" w:rsidP="00F82824">
      <w:pPr>
        <w:spacing w:line="256" w:lineRule="auto"/>
        <w:jc w:val="center"/>
        <w:rPr>
          <w:rFonts w:ascii="Times New Roman" w:hAnsi="Times New Roman" w:cs="Times New Roman"/>
          <w:sz w:val="24"/>
          <w:szCs w:val="24"/>
        </w:rPr>
      </w:pPr>
    </w:p>
    <w:p w14:paraId="05408714" w14:textId="77777777" w:rsidR="00F82824" w:rsidRDefault="00F82824" w:rsidP="00F82824">
      <w:pPr>
        <w:keepNext/>
        <w:spacing w:line="256" w:lineRule="auto"/>
      </w:pPr>
      <w:r>
        <w:rPr>
          <w:noProof/>
        </w:rPr>
        <w:lastRenderedPageBreak/>
        <w:drawing>
          <wp:inline distT="0" distB="0" distL="0" distR="0" wp14:anchorId="0EB7D0F6" wp14:editId="4762E7AE">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78AC9CF" w14:textId="40CAC6A2" w:rsidR="00F82824" w:rsidRDefault="00F82824" w:rsidP="00F82824">
      <w:pPr>
        <w:spacing w:line="256" w:lineRule="auto"/>
        <w:jc w:val="center"/>
        <w:rPr>
          <w:rFonts w:ascii="Times New Roman" w:hAnsi="Times New Roman" w:cs="Times New Roman"/>
          <w:sz w:val="24"/>
          <w:szCs w:val="24"/>
        </w:rPr>
      </w:pPr>
      <w:bookmarkStart w:id="34" w:name="_Ref24372002"/>
      <w:commentRangeStart w:id="35"/>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AF1C7C">
        <w:rPr>
          <w:rFonts w:ascii="Times New Roman" w:hAnsi="Times New Roman" w:cs="Times New Roman"/>
          <w:noProof/>
          <w:sz w:val="24"/>
          <w:szCs w:val="24"/>
        </w:rPr>
        <w:t>10</w:t>
      </w:r>
      <w:r w:rsidRPr="00282A53">
        <w:rPr>
          <w:rFonts w:ascii="Times New Roman" w:hAnsi="Times New Roman" w:cs="Times New Roman"/>
          <w:sz w:val="24"/>
          <w:szCs w:val="24"/>
        </w:rPr>
        <w:fldChar w:fldCharType="end"/>
      </w:r>
      <w:bookmarkEnd w:id="34"/>
      <w:r w:rsidR="00BE78D3">
        <w:rPr>
          <w:rFonts w:ascii="Times New Roman" w:hAnsi="Times New Roman" w:cs="Times New Roman"/>
          <w:sz w:val="24"/>
          <w:szCs w:val="24"/>
        </w:rPr>
        <w:t xml:space="preserve">: TPS </w:t>
      </w:r>
      <w:r w:rsidRPr="00282A53">
        <w:rPr>
          <w:rFonts w:ascii="Times New Roman" w:hAnsi="Times New Roman" w:cs="Times New Roman"/>
          <w:sz w:val="24"/>
          <w:szCs w:val="24"/>
        </w:rPr>
        <w:t>risk</w:t>
      </w:r>
      <w:r w:rsidR="00BE78D3">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commentRangeEnd w:id="35"/>
      <w:r w:rsidR="002501BF">
        <w:rPr>
          <w:rStyle w:val="CommentReference"/>
        </w:rPr>
        <w:commentReference w:id="35"/>
      </w:r>
    </w:p>
    <w:p w14:paraId="58DA341B" w14:textId="48BCA31B" w:rsidR="00952DE0" w:rsidRDefault="008C50B5" w:rsidP="008C50B5">
      <w:pPr>
        <w:spacing w:line="256" w:lineRule="auto"/>
        <w:jc w:val="both"/>
        <w:rPr>
          <w:rFonts w:ascii="Times New Roman" w:hAnsi="Times New Roman" w:cs="Times New Roman"/>
          <w:sz w:val="24"/>
          <w:szCs w:val="24"/>
        </w:rPr>
      </w:pPr>
      <w:r>
        <w:rPr>
          <w:rFonts w:ascii="Times New Roman" w:hAnsi="Times New Roman" w:cs="Times New Roman"/>
          <w:b/>
          <w:sz w:val="24"/>
          <w:szCs w:val="24"/>
        </w:rPr>
        <w:t>S</w:t>
      </w:r>
      <w:r w:rsidR="00952DE0">
        <w:rPr>
          <w:rFonts w:ascii="Times New Roman" w:hAnsi="Times New Roman" w:cs="Times New Roman"/>
          <w:b/>
          <w:sz w:val="24"/>
          <w:szCs w:val="24"/>
        </w:rPr>
        <w:t>ervice h</w:t>
      </w:r>
      <w:r w:rsidR="00952DE0" w:rsidRPr="00063633">
        <w:rPr>
          <w:rFonts w:ascii="Times New Roman" w:hAnsi="Times New Roman" w:cs="Times New Roman"/>
          <w:b/>
          <w:sz w:val="24"/>
          <w:szCs w:val="24"/>
        </w:rPr>
        <w:t>eadway.</w:t>
      </w:r>
      <w:r w:rsidR="00952DE0" w:rsidRPr="00063633">
        <w:rPr>
          <w:rFonts w:ascii="Times New Roman" w:hAnsi="Times New Roman" w:cs="Times New Roman"/>
          <w:sz w:val="24"/>
          <w:szCs w:val="24"/>
        </w:rPr>
        <w:t xml:space="preserve">  </w:t>
      </w:r>
      <w:r w:rsidR="00952DE0">
        <w:rPr>
          <w:rFonts w:ascii="Times New Roman" w:hAnsi="Times New Roman" w:cs="Times New Roman"/>
          <w:sz w:val="24"/>
          <w:szCs w:val="24"/>
        </w:rPr>
        <w:t xml:space="preserve">As previous analyses suggest, headway is a crucial factor for the performance of TPSs. </w:t>
      </w:r>
      <w:r w:rsidR="005F2F2B">
        <w:rPr>
          <w:rFonts w:ascii="Times New Roman" w:hAnsi="Times New Roman" w:cs="Times New Roman"/>
          <w:sz w:val="24"/>
          <w:szCs w:val="24"/>
        </w:rPr>
        <w:t xml:space="preserve">In this section, </w:t>
      </w:r>
      <w:r w:rsidR="00A165B3">
        <w:rPr>
          <w:rFonts w:ascii="Times New Roman" w:hAnsi="Times New Roman" w:cs="Times New Roman"/>
          <w:sz w:val="24"/>
          <w:szCs w:val="24"/>
        </w:rPr>
        <w:t>since different hour</w:t>
      </w:r>
      <w:r w:rsidR="003E045A">
        <w:rPr>
          <w:rFonts w:ascii="Times New Roman" w:hAnsi="Times New Roman" w:cs="Times New Roman"/>
          <w:sz w:val="24"/>
          <w:szCs w:val="24"/>
        </w:rPr>
        <w:t xml:space="preserve"> have a different headway</w:t>
      </w:r>
      <w:r w:rsidR="00473BDA">
        <w:rPr>
          <w:rFonts w:ascii="Times New Roman" w:hAnsi="Times New Roman" w:cs="Times New Roman"/>
          <w:sz w:val="24"/>
          <w:szCs w:val="24"/>
        </w:rPr>
        <w:t xml:space="preserve"> for</w:t>
      </w:r>
      <w:r w:rsidR="00473BDA" w:rsidRPr="00473BDA">
        <w:rPr>
          <w:rFonts w:ascii="Times New Roman" w:hAnsi="Times New Roman" w:cs="Times New Roman"/>
          <w:sz w:val="24"/>
          <w:szCs w:val="24"/>
        </w:rPr>
        <w:t xml:space="preserve"> </w:t>
      </w:r>
      <w:r w:rsidR="00473BDA">
        <w:rPr>
          <w:rFonts w:ascii="Times New Roman" w:hAnsi="Times New Roman" w:cs="Times New Roman"/>
          <w:sz w:val="24"/>
          <w:szCs w:val="24"/>
        </w:rPr>
        <w:t>Route No.2 buses,</w:t>
      </w:r>
      <w:r w:rsidR="003E045A">
        <w:rPr>
          <w:rFonts w:ascii="Times New Roman" w:hAnsi="Times New Roman" w:cs="Times New Roman"/>
          <w:sz w:val="24"/>
          <w:szCs w:val="24"/>
        </w:rPr>
        <w:t xml:space="preserve"> </w:t>
      </w:r>
      <w:r w:rsidR="005F2F2B">
        <w:rPr>
          <w:rFonts w:ascii="Times New Roman" w:hAnsi="Times New Roman" w:cs="Times New Roman"/>
          <w:sz w:val="24"/>
          <w:szCs w:val="24"/>
        </w:rPr>
        <w:t xml:space="preserve">we conducted two temporal analyses based on the average headway within each </w:t>
      </w:r>
      <w:r w:rsidR="0074139D">
        <w:rPr>
          <w:rFonts w:ascii="Times New Roman" w:hAnsi="Times New Roman" w:cs="Times New Roman"/>
          <w:sz w:val="24"/>
          <w:szCs w:val="24"/>
        </w:rPr>
        <w:t>hour</w:t>
      </w:r>
      <w:r w:rsidR="005F2F2B">
        <w:rPr>
          <w:rFonts w:ascii="Times New Roman" w:hAnsi="Times New Roman" w:cs="Times New Roman"/>
          <w:sz w:val="24"/>
          <w:szCs w:val="24"/>
        </w:rPr>
        <w:t xml:space="preserve">. </w:t>
      </w:r>
      <w:r w:rsidR="0074139D">
        <w:rPr>
          <w:rFonts w:ascii="Times New Roman" w:hAnsi="Times New Roman" w:cs="Times New Roman"/>
          <w:sz w:val="24"/>
          <w:szCs w:val="24"/>
        </w:rPr>
        <w:t>The analyses</w:t>
      </w:r>
      <w:r w:rsidR="00952DE0" w:rsidRPr="00063633">
        <w:rPr>
          <w:rFonts w:ascii="Times New Roman" w:hAnsi="Times New Roman" w:cs="Times New Roman"/>
          <w:sz w:val="24"/>
          <w:szCs w:val="24"/>
        </w:rPr>
        <w:t xml:space="preserve"> suggest </w:t>
      </w:r>
      <w:r w:rsidR="00952DE0">
        <w:rPr>
          <w:rFonts w:ascii="Times New Roman" w:hAnsi="Times New Roman" w:cs="Times New Roman"/>
          <w:sz w:val="24"/>
          <w:szCs w:val="24"/>
        </w:rPr>
        <w:t>two</w:t>
      </w:r>
      <w:r w:rsidR="00952DE0" w:rsidRPr="00063633">
        <w:rPr>
          <w:rFonts w:ascii="Times New Roman" w:hAnsi="Times New Roman" w:cs="Times New Roman"/>
          <w:sz w:val="24"/>
          <w:szCs w:val="24"/>
        </w:rPr>
        <w:t xml:space="preserve"> empirical rule</w:t>
      </w:r>
      <w:r w:rsidR="00952DE0">
        <w:rPr>
          <w:rFonts w:ascii="Times New Roman" w:hAnsi="Times New Roman" w:cs="Times New Roman"/>
          <w:sz w:val="24"/>
          <w:szCs w:val="24"/>
        </w:rPr>
        <w:t>s</w:t>
      </w:r>
      <w:r w:rsidR="00952DE0" w:rsidRPr="00063633">
        <w:rPr>
          <w:rFonts w:ascii="Times New Roman" w:hAnsi="Times New Roman" w:cs="Times New Roman"/>
          <w:sz w:val="24"/>
          <w:szCs w:val="24"/>
        </w:rPr>
        <w:t xml:space="preserve">: </w:t>
      </w:r>
    </w:p>
    <w:p w14:paraId="460DE6CB" w14:textId="16AAD147" w:rsidR="00952DE0" w:rsidRPr="001C79B2" w:rsidRDefault="00952DE0" w:rsidP="008C50B5">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sidR="008B167C">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sidR="00961F8B">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r w:rsidRPr="00952DE0">
        <w:rPr>
          <w:rFonts w:ascii="Times New Roman" w:hAnsi="Times New Roman" w:cs="Times New Roman"/>
          <w:sz w:val="24"/>
          <w:szCs w:val="24"/>
        </w:rPr>
        <w:t>Figure 11</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0545C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et al., 2014; Chow et al., 2014)","plainTextFormattedCitation":"(Brakewood et al., 2014; Chow et al., 2014)","previouslyFormattedCitation":"(Brakewood et al., 2014; Chow et al., 2014)"},"properties":{"noteIndex":0},"schema":"https://github.com/citation-style-language/schema/raw/master/csl-citation.json"}</w:instrText>
      </w:r>
      <w:r>
        <w:rPr>
          <w:rFonts w:ascii="Times New Roman" w:hAnsi="Times New Roman" w:cs="Times New Roman"/>
          <w:sz w:val="24"/>
          <w:szCs w:val="24"/>
        </w:rPr>
        <w:fldChar w:fldCharType="separate"/>
      </w:r>
      <w:r w:rsidRPr="000545CA">
        <w:rPr>
          <w:rFonts w:ascii="Times New Roman" w:hAnsi="Times New Roman" w:cs="Times New Roman"/>
          <w:noProof/>
          <w:sz w:val="24"/>
          <w:szCs w:val="24"/>
        </w:rPr>
        <w:t>(Brakewood et al., 2014; Chow et al.,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1E5BE4AC" w14:textId="25C14772" w:rsidR="00952DE0" w:rsidRDefault="00952DE0" w:rsidP="008C50B5">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sidR="008B167C">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sidR="00961F8B">
        <w:rPr>
          <w:rFonts w:ascii="Times New Roman" w:hAnsi="Times New Roman" w:cs="Times New Roman"/>
          <w:i/>
          <w:sz w:val="24"/>
          <w:szCs w:val="24"/>
        </w:rPr>
        <w:t xml:space="preserve"> </w:t>
      </w:r>
      <w:r w:rsidR="00961F8B">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 xml:space="preserve">we tested the correlation between the </w:t>
      </w:r>
      <w:r>
        <w:rPr>
          <w:rFonts w:ascii="Times New Roman" w:hAnsi="Times New Roman" w:cs="Times New Roman"/>
          <w:sz w:val="24"/>
          <w:szCs w:val="24"/>
        </w:rPr>
        <w:t>each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52DE0">
        <w:rPr>
          <w:rFonts w:ascii="Times New Roman" w:hAnsi="Times New Roman" w:cs="Times New Roman"/>
          <w:sz w:val="24"/>
          <w:szCs w:val="24"/>
        </w:rPr>
        <w:t>Figure 11</w:t>
      </w:r>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466055AD" w14:textId="77777777" w:rsidR="00952DE0" w:rsidRDefault="00952DE0" w:rsidP="00952DE0">
      <w:pPr>
        <w:keepNext/>
        <w:spacing w:line="256" w:lineRule="auto"/>
        <w:jc w:val="center"/>
      </w:pPr>
      <w:r>
        <w:rPr>
          <w:noProof/>
        </w:rPr>
        <w:lastRenderedPageBreak/>
        <w:drawing>
          <wp:inline distT="0" distB="0" distL="0" distR="0" wp14:anchorId="07DEFBC4" wp14:editId="26A1D0D8">
            <wp:extent cx="2984500" cy="2856865"/>
            <wp:effectExtent l="0" t="0" r="6350" b="63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noProof/>
        </w:rPr>
        <w:drawing>
          <wp:inline distT="0" distB="0" distL="0" distR="0" wp14:anchorId="48C8958A" wp14:editId="3CCC6275">
            <wp:extent cx="2950234" cy="2846717"/>
            <wp:effectExtent l="0" t="0" r="2540" b="1079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8C3BAB7" w14:textId="22DB7321" w:rsidR="00952DE0" w:rsidRPr="00214628" w:rsidRDefault="00952DE0" w:rsidP="00952DE0">
      <w:pPr>
        <w:pStyle w:val="IndentTimesNewRoman"/>
        <w:ind w:firstLine="0"/>
        <w:jc w:val="center"/>
      </w:pPr>
      <w:bookmarkStart w:id="36" w:name="_Ref21939313"/>
      <w:commentRangeStart w:id="37"/>
      <w:commentRangeStart w:id="38"/>
      <w:r w:rsidRPr="00214628">
        <w:t xml:space="preserve">Figure </w:t>
      </w:r>
      <w:fldSimple w:instr=" SEQ Figure \* ARABIC ">
        <w:r>
          <w:rPr>
            <w:noProof/>
          </w:rPr>
          <w:t>11</w:t>
        </w:r>
      </w:fldSimple>
      <w:bookmarkEnd w:id="36"/>
      <w:r>
        <w:rPr>
          <w:noProof/>
        </w:rPr>
        <w:t>:</w:t>
      </w:r>
      <w:r w:rsidR="008B167C">
        <w:t xml:space="preserve"> Scatter plots between h</w:t>
      </w:r>
      <w:r w:rsidRPr="00214628">
        <w:t>eadway and</w:t>
      </w:r>
      <w:r w:rsidRPr="00A26768">
        <w:t xml:space="preserve"> </w:t>
      </w:r>
      <w:r w:rsidR="008B167C">
        <w:t>AT</w:t>
      </w:r>
      <w:r>
        <w:t xml:space="preserve">- </w:t>
      </w:r>
      <w:r w:rsidRPr="00214628">
        <w:t xml:space="preserve">PT </w:t>
      </w:r>
      <w:r w:rsidR="008B167C">
        <w:t xml:space="preserve">(left side) and ST-PT (right side) </w:t>
      </w:r>
      <w:r>
        <w:t>waiting time</w:t>
      </w:r>
      <w:r w:rsidRPr="00214628">
        <w:t xml:space="preserve"> difference</w:t>
      </w:r>
      <w:r w:rsidR="008B167C">
        <w:t>s</w:t>
      </w:r>
      <w:r>
        <w:t>.</w:t>
      </w:r>
      <w:commentRangeEnd w:id="37"/>
      <w:r w:rsidR="0040511B">
        <w:rPr>
          <w:rStyle w:val="CommentReference"/>
          <w:rFonts w:asciiTheme="minorHAnsi" w:hAnsiTheme="minorHAnsi" w:cstheme="minorBidi"/>
        </w:rPr>
        <w:commentReference w:id="37"/>
      </w:r>
      <w:commentRangeEnd w:id="38"/>
      <w:r w:rsidR="003E045A">
        <w:rPr>
          <w:rStyle w:val="CommentReference"/>
          <w:rFonts w:asciiTheme="minorHAnsi" w:hAnsiTheme="minorHAnsi" w:cstheme="minorBidi"/>
        </w:rPr>
        <w:commentReference w:id="38"/>
      </w:r>
    </w:p>
    <w:p w14:paraId="17C35DEF" w14:textId="77777777" w:rsidR="006550FB" w:rsidRPr="000A0DD4" w:rsidRDefault="006550FB" w:rsidP="006550FB">
      <w:pPr>
        <w:pStyle w:val="IndentTimesNewRoman"/>
        <w:ind w:firstLine="0"/>
      </w:pPr>
    </w:p>
    <w:p w14:paraId="23C90B58" w14:textId="7E62A739" w:rsidR="005F6743" w:rsidRDefault="00BE78D3" w:rsidP="006550FB">
      <w:pPr>
        <w:pStyle w:val="IndentTimesNewRoman"/>
        <w:ind w:firstLine="0"/>
        <w:rPr>
          <w:b/>
        </w:rPr>
      </w:pPr>
      <w:r>
        <w:rPr>
          <w:b/>
        </w:rPr>
        <w:t>4.4.</w:t>
      </w:r>
      <w:r w:rsidR="005F6743">
        <w:rPr>
          <w:b/>
        </w:rPr>
        <w:t xml:space="preserve"> TPS performance </w:t>
      </w:r>
      <w:r>
        <w:rPr>
          <w:b/>
        </w:rPr>
        <w:t xml:space="preserve">over </w:t>
      </w:r>
      <w:r w:rsidR="005F6743">
        <w:rPr>
          <w:b/>
        </w:rPr>
        <w:t>space</w:t>
      </w:r>
    </w:p>
    <w:p w14:paraId="1F8F02BB" w14:textId="3A43DEF9" w:rsidR="00863093" w:rsidRDefault="00613F2A" w:rsidP="00613F2A">
      <w:pPr>
        <w:spacing w:line="256" w:lineRule="auto"/>
        <w:jc w:val="both"/>
        <w:rPr>
          <w:rFonts w:ascii="Times New Roman" w:hAnsi="Times New Roman" w:cs="Times New Roman"/>
          <w:sz w:val="24"/>
          <w:szCs w:val="24"/>
        </w:rPr>
      </w:pPr>
      <w:r>
        <w:rPr>
          <w:rFonts w:ascii="Times New Roman" w:hAnsi="Times New Roman" w:cs="Times New Roman"/>
          <w:b/>
          <w:sz w:val="24"/>
          <w:szCs w:val="24"/>
        </w:rPr>
        <w:t xml:space="preserve">Walking time to bus stops.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63896">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 the relationship between </w:t>
      </w:r>
      <w:r w:rsidR="002501BF">
        <w:rPr>
          <w:rFonts w:ascii="Times New Roman" w:hAnsi="Times New Roman" w:cs="Times New Roman"/>
          <w:sz w:val="24"/>
          <w:szCs w:val="24"/>
        </w:rPr>
        <w:t xml:space="preserve">average </w:t>
      </w:r>
      <w:r>
        <w:rPr>
          <w:rFonts w:ascii="Times New Roman" w:hAnsi="Times New Roman" w:cs="Times New Roman"/>
          <w:sz w:val="24"/>
          <w:szCs w:val="24"/>
        </w:rPr>
        <w:t>waiting time</w:t>
      </w:r>
      <w:r w:rsidR="002501BF">
        <w:rPr>
          <w:rFonts w:ascii="Times New Roman" w:hAnsi="Times New Roman" w:cs="Times New Roman"/>
          <w:sz w:val="24"/>
          <w:szCs w:val="24"/>
        </w:rPr>
        <w:t xml:space="preserve"> and </w:t>
      </w:r>
      <w:r>
        <w:rPr>
          <w:rFonts w:ascii="Times New Roman" w:hAnsi="Times New Roman" w:cs="Times New Roman"/>
          <w:sz w:val="24"/>
          <w:szCs w:val="24"/>
        </w:rPr>
        <w:t xml:space="preserve">risk </w:t>
      </w:r>
      <w:r w:rsidR="002501BF">
        <w:rPr>
          <w:rFonts w:ascii="Times New Roman" w:hAnsi="Times New Roman" w:cs="Times New Roman"/>
          <w:sz w:val="24"/>
          <w:szCs w:val="24"/>
        </w:rPr>
        <w:t xml:space="preserve">of missing a bus based on </w:t>
      </w:r>
      <w:r>
        <w:rPr>
          <w:rFonts w:ascii="Times New Roman" w:hAnsi="Times New Roman" w:cs="Times New Roman"/>
          <w:sz w:val="24"/>
          <w:szCs w:val="24"/>
        </w:rPr>
        <w:t>walking time</w:t>
      </w:r>
      <w:r w:rsidR="002501BF">
        <w:rPr>
          <w:rFonts w:ascii="Times New Roman" w:hAnsi="Times New Roman" w:cs="Times New Roman"/>
          <w:sz w:val="24"/>
          <w:szCs w:val="24"/>
        </w:rPr>
        <w:t xml:space="preserve"> from home to the closest stop</w:t>
      </w:r>
      <w:r>
        <w:rPr>
          <w:rFonts w:ascii="Times New Roman" w:hAnsi="Times New Roman" w:cs="Times New Roman"/>
          <w:sz w:val="24"/>
          <w:szCs w:val="24"/>
        </w:rPr>
        <w:t xml:space="preserve">. </w:t>
      </w:r>
      <w:r w:rsidR="002501BF">
        <w:rPr>
          <w:rFonts w:ascii="Times New Roman" w:hAnsi="Times New Roman" w:cs="Times New Roman"/>
          <w:sz w:val="24"/>
          <w:szCs w:val="24"/>
        </w:rPr>
        <w:t xml:space="preserve"> Again, we can see that the non-RTI strategy of following the schedule (ST) and the prudent RTI strategy (PT) are </w:t>
      </w:r>
      <w:r w:rsidR="005C0F82">
        <w:rPr>
          <w:rFonts w:ascii="Times New Roman" w:hAnsi="Times New Roman" w:cs="Times New Roman"/>
          <w:sz w:val="24"/>
          <w:szCs w:val="24"/>
        </w:rPr>
        <w:t xml:space="preserve">generally </w:t>
      </w:r>
      <w:r w:rsidR="002501BF">
        <w:rPr>
          <w:rFonts w:ascii="Times New Roman" w:hAnsi="Times New Roman" w:cs="Times New Roman"/>
          <w:sz w:val="24"/>
          <w:szCs w:val="24"/>
        </w:rPr>
        <w:t xml:space="preserve">competitive with each other with respect to average waiting time.  </w:t>
      </w:r>
      <w:r>
        <w:rPr>
          <w:rFonts w:ascii="Times New Roman" w:hAnsi="Times New Roman" w:cs="Times New Roman"/>
          <w:sz w:val="24"/>
          <w:szCs w:val="24"/>
        </w:rPr>
        <w:t xml:space="preserve"> </w:t>
      </w:r>
      <w:r w:rsidR="005C0F82">
        <w:rPr>
          <w:rFonts w:ascii="Times New Roman" w:hAnsi="Times New Roman" w:cs="Times New Roman"/>
          <w:sz w:val="24"/>
          <w:szCs w:val="24"/>
        </w:rPr>
        <w:t>However, as walking time to the nearest bus stop increases, the PT waiting time increases relative to ST (</w:t>
      </w:r>
      <w:r w:rsidR="005C0F82">
        <w:rPr>
          <w:rFonts w:ascii="Times New Roman" w:hAnsi="Times New Roman" w:cs="Times New Roman"/>
          <w:sz w:val="24"/>
          <w:szCs w:val="24"/>
        </w:rPr>
        <w:fldChar w:fldCharType="begin"/>
      </w:r>
      <w:r w:rsidR="005C0F82">
        <w:rPr>
          <w:rFonts w:ascii="Times New Roman" w:hAnsi="Times New Roman" w:cs="Times New Roman"/>
          <w:sz w:val="24"/>
          <w:szCs w:val="24"/>
        </w:rPr>
        <w:instrText xml:space="preserve"> REF _Ref11073838 \h </w:instrText>
      </w:r>
      <w:r w:rsidR="005C0F82">
        <w:rPr>
          <w:rFonts w:ascii="Times New Roman" w:hAnsi="Times New Roman" w:cs="Times New Roman"/>
          <w:sz w:val="24"/>
          <w:szCs w:val="24"/>
        </w:rPr>
      </w:r>
      <w:r w:rsidR="005C0F82">
        <w:rPr>
          <w:rFonts w:ascii="Times New Roman" w:hAnsi="Times New Roman" w:cs="Times New Roman"/>
          <w:sz w:val="24"/>
          <w:szCs w:val="24"/>
        </w:rPr>
        <w:fldChar w:fldCharType="separate"/>
      </w:r>
      <w:r w:rsidR="005C0F82" w:rsidRPr="001A120D">
        <w:rPr>
          <w:rFonts w:ascii="Times New Roman" w:hAnsi="Times New Roman" w:cs="Times New Roman"/>
          <w:sz w:val="24"/>
          <w:szCs w:val="24"/>
        </w:rPr>
        <w:t xml:space="preserve">Figure </w:t>
      </w:r>
      <w:r w:rsidR="005C0F82">
        <w:rPr>
          <w:rFonts w:ascii="Times New Roman" w:hAnsi="Times New Roman" w:cs="Times New Roman"/>
          <w:noProof/>
          <w:sz w:val="24"/>
          <w:szCs w:val="24"/>
        </w:rPr>
        <w:t>12</w:t>
      </w:r>
      <w:r w:rsidR="005C0F82">
        <w:rPr>
          <w:rFonts w:ascii="Times New Roman" w:hAnsi="Times New Roman" w:cs="Times New Roman"/>
          <w:sz w:val="24"/>
          <w:szCs w:val="24"/>
        </w:rPr>
        <w:fldChar w:fldCharType="end"/>
      </w:r>
      <w:r w:rsidR="007B087E">
        <w:rPr>
          <w:rFonts w:ascii="Times New Roman" w:hAnsi="Times New Roman" w:cs="Times New Roman"/>
          <w:sz w:val="24"/>
          <w:szCs w:val="24"/>
        </w:rPr>
        <w:t>).  The degradation of PT waiting time performance relative to ST with increasing walk time is due to the increasing risk of missing a bus (</w:t>
      </w:r>
      <w:r w:rsidR="007B087E">
        <w:rPr>
          <w:rFonts w:ascii="Times New Roman" w:hAnsi="Times New Roman" w:cs="Times New Roman"/>
          <w:sz w:val="24"/>
          <w:szCs w:val="24"/>
        </w:rPr>
        <w:fldChar w:fldCharType="begin"/>
      </w:r>
      <w:r w:rsidR="007B087E">
        <w:rPr>
          <w:rFonts w:ascii="Times New Roman" w:hAnsi="Times New Roman" w:cs="Times New Roman"/>
          <w:sz w:val="24"/>
          <w:szCs w:val="24"/>
        </w:rPr>
        <w:instrText xml:space="preserve"> REF _Ref16256385 \h </w:instrText>
      </w:r>
      <w:r w:rsidR="007B087E">
        <w:rPr>
          <w:rFonts w:ascii="Times New Roman" w:hAnsi="Times New Roman" w:cs="Times New Roman"/>
          <w:sz w:val="24"/>
          <w:szCs w:val="24"/>
        </w:rPr>
      </w:r>
      <w:r w:rsidR="007B087E">
        <w:rPr>
          <w:rFonts w:ascii="Times New Roman" w:hAnsi="Times New Roman" w:cs="Times New Roman"/>
          <w:sz w:val="24"/>
          <w:szCs w:val="24"/>
        </w:rPr>
        <w:fldChar w:fldCharType="separate"/>
      </w:r>
      <w:r w:rsidR="007B087E" w:rsidRPr="004743C5">
        <w:rPr>
          <w:rFonts w:ascii="Times New Roman" w:hAnsi="Times New Roman" w:cs="Times New Roman"/>
          <w:sz w:val="24"/>
          <w:szCs w:val="24"/>
        </w:rPr>
        <w:t xml:space="preserve">Figure </w:t>
      </w:r>
      <w:r w:rsidR="007B087E">
        <w:rPr>
          <w:rFonts w:ascii="Times New Roman" w:hAnsi="Times New Roman" w:cs="Times New Roman"/>
          <w:noProof/>
          <w:sz w:val="24"/>
          <w:szCs w:val="24"/>
        </w:rPr>
        <w:t>13</w:t>
      </w:r>
      <w:r w:rsidR="007B087E">
        <w:rPr>
          <w:rFonts w:ascii="Times New Roman" w:hAnsi="Times New Roman" w:cs="Times New Roman"/>
          <w:sz w:val="24"/>
          <w:szCs w:val="24"/>
        </w:rPr>
        <w:fldChar w:fldCharType="end"/>
      </w:r>
      <w:r w:rsidR="007B087E">
        <w:rPr>
          <w:rFonts w:ascii="Times New Roman" w:hAnsi="Times New Roman" w:cs="Times New Roman"/>
          <w:sz w:val="24"/>
          <w:szCs w:val="24"/>
        </w:rPr>
        <w:t>)</w:t>
      </w:r>
      <w:r>
        <w:rPr>
          <w:rFonts w:ascii="Times New Roman" w:hAnsi="Times New Roman" w:cs="Times New Roman"/>
          <w:sz w:val="24"/>
          <w:szCs w:val="24"/>
        </w:rPr>
        <w:t>. This supports the cl</w:t>
      </w:r>
      <w:r w:rsidR="007B087E">
        <w:rPr>
          <w:rFonts w:ascii="Times New Roman" w:hAnsi="Times New Roman" w:cs="Times New Roman"/>
          <w:sz w:val="24"/>
          <w:szCs w:val="24"/>
        </w:rPr>
        <w:t>aim that the longer distance a</w:t>
      </w:r>
      <w:r>
        <w:rPr>
          <w:rFonts w:ascii="Times New Roman" w:hAnsi="Times New Roman" w:cs="Times New Roman"/>
          <w:sz w:val="24"/>
          <w:szCs w:val="24"/>
        </w:rPr>
        <w:t xml:space="preserve"> user lives from the stop, the more unstable their trip becomes. </w:t>
      </w:r>
      <w:r w:rsidR="00863093">
        <w:rPr>
          <w:rFonts w:ascii="Times New Roman" w:hAnsi="Times New Roman" w:cs="Times New Roman"/>
          <w:sz w:val="24"/>
          <w:szCs w:val="24"/>
        </w:rPr>
        <w:t xml:space="preserve">Because most PT </w:t>
      </w:r>
      <w:commentRangeStart w:id="39"/>
      <w:r w:rsidR="00863093">
        <w:rPr>
          <w:rFonts w:ascii="Times New Roman" w:hAnsi="Times New Roman" w:cs="Times New Roman"/>
          <w:sz w:val="24"/>
          <w:szCs w:val="24"/>
        </w:rPr>
        <w:t>trips are synchronized, they are more sensitive of the reclaimed/discontinuity delay; thus d</w:t>
      </w:r>
      <w:r>
        <w:rPr>
          <w:rFonts w:ascii="Times New Roman" w:hAnsi="Times New Roman" w:cs="Times New Roman"/>
          <w:sz w:val="24"/>
          <w:szCs w:val="24"/>
        </w:rPr>
        <w:t xml:space="preserve">uring the longer walking time to the stop, the bus could be more likely to accelerate to catch up the delay, making </w:t>
      </w:r>
      <w:r w:rsidR="00863093">
        <w:rPr>
          <w:rFonts w:ascii="Times New Roman" w:hAnsi="Times New Roman" w:cs="Times New Roman"/>
          <w:sz w:val="24"/>
          <w:szCs w:val="24"/>
        </w:rPr>
        <w:t>PT</w:t>
      </w:r>
      <w:r>
        <w:rPr>
          <w:rFonts w:ascii="Times New Roman" w:hAnsi="Times New Roman" w:cs="Times New Roman"/>
          <w:sz w:val="24"/>
          <w:szCs w:val="24"/>
        </w:rPr>
        <w:t xml:space="preserve"> users miss the target bus. </w:t>
      </w:r>
    </w:p>
    <w:p w14:paraId="5B7CD286" w14:textId="4AC69FE2" w:rsidR="00A56F2C" w:rsidRDefault="007B087E" w:rsidP="00863093">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Interestingly, for the greedy strategy (</w:t>
      </w:r>
      <w:r w:rsidR="00613F2A">
        <w:rPr>
          <w:rFonts w:ascii="Times New Roman" w:hAnsi="Times New Roman" w:cs="Times New Roman"/>
          <w:sz w:val="24"/>
          <w:szCs w:val="24"/>
        </w:rPr>
        <w:t>GT</w:t>
      </w:r>
      <w:r>
        <w:rPr>
          <w:rFonts w:ascii="Times New Roman" w:hAnsi="Times New Roman" w:cs="Times New Roman"/>
          <w:sz w:val="24"/>
          <w:szCs w:val="24"/>
        </w:rPr>
        <w:t>), longer walking time lowers average waiting time since the risk of missing a bus decrea</w:t>
      </w:r>
      <w:r w:rsidR="00283D20">
        <w:rPr>
          <w:rFonts w:ascii="Times New Roman" w:hAnsi="Times New Roman" w:cs="Times New Roman"/>
          <w:sz w:val="24"/>
          <w:szCs w:val="24"/>
        </w:rPr>
        <w:t xml:space="preserve">ses with distance from a stop. This is </w:t>
      </w:r>
      <w:r w:rsidR="009B7776">
        <w:rPr>
          <w:rFonts w:ascii="Times New Roman" w:hAnsi="Times New Roman" w:cs="Times New Roman"/>
          <w:sz w:val="24"/>
          <w:szCs w:val="24"/>
        </w:rPr>
        <w:t xml:space="preserve">because most GT trips are </w:t>
      </w:r>
      <w:r w:rsidR="00863093">
        <w:rPr>
          <w:rFonts w:ascii="Times New Roman" w:hAnsi="Times New Roman" w:cs="Times New Roman"/>
          <w:sz w:val="24"/>
          <w:szCs w:val="24"/>
        </w:rPr>
        <w:t xml:space="preserve">desynchronized </w:t>
      </w:r>
      <w:del w:id="40" w:author="Liu, Luyu" w:date="2019-12-08T23:05:00Z">
        <w:r w:rsidR="009B7776" w:rsidDel="001D5524">
          <w:rPr>
            <w:rFonts w:ascii="Times New Roman" w:hAnsi="Times New Roman" w:cs="Times New Roman"/>
            <w:sz w:val="24"/>
            <w:szCs w:val="24"/>
          </w:rPr>
          <w:delText>bec</w:delText>
        </w:r>
        <w:r w:rsidR="00EF48D1" w:rsidDel="001D5524">
          <w:rPr>
            <w:rFonts w:ascii="Times New Roman" w:hAnsi="Times New Roman" w:cs="Times New Roman"/>
            <w:sz w:val="24"/>
            <w:szCs w:val="24"/>
          </w:rPr>
          <w:delText>ause of</w:delText>
        </w:r>
      </w:del>
      <w:ins w:id="41" w:author="Liu, Luyu" w:date="2019-12-08T23:05:00Z">
        <w:r w:rsidR="001D5524">
          <w:rPr>
            <w:rFonts w:ascii="Times New Roman" w:hAnsi="Times New Roman" w:cs="Times New Roman"/>
            <w:sz w:val="24"/>
            <w:szCs w:val="24"/>
          </w:rPr>
          <w:t>due to</w:t>
        </w:r>
      </w:ins>
      <w:r w:rsidR="00EF48D1">
        <w:rPr>
          <w:rFonts w:ascii="Times New Roman" w:hAnsi="Times New Roman" w:cs="Times New Roman"/>
          <w:sz w:val="24"/>
          <w:szCs w:val="24"/>
        </w:rPr>
        <w:t xml:space="preserve"> a small reclaimed/</w:t>
      </w:r>
      <w:r w:rsidR="009B7776">
        <w:rPr>
          <w:rFonts w:ascii="Times New Roman" w:hAnsi="Times New Roman" w:cs="Times New Roman"/>
          <w:sz w:val="24"/>
          <w:szCs w:val="24"/>
        </w:rPr>
        <w:t>discontinuity delay; if the bus is moreover delayed during the walking time, some desynchronized</w:t>
      </w:r>
      <w:r w:rsidR="004B0C44">
        <w:rPr>
          <w:rFonts w:ascii="Times New Roman" w:hAnsi="Times New Roman" w:cs="Times New Roman"/>
          <w:sz w:val="24"/>
          <w:szCs w:val="24"/>
        </w:rPr>
        <w:t xml:space="preserve"> </w:t>
      </w:r>
      <w:r w:rsidR="00106F95">
        <w:rPr>
          <w:rFonts w:ascii="Times New Roman" w:hAnsi="Times New Roman" w:cs="Times New Roman"/>
          <w:sz w:val="24"/>
          <w:szCs w:val="24"/>
        </w:rPr>
        <w:t xml:space="preserve">trips </w:t>
      </w:r>
      <w:r w:rsidR="009B7776">
        <w:rPr>
          <w:rFonts w:ascii="Times New Roman" w:hAnsi="Times New Roman" w:cs="Times New Roman"/>
          <w:sz w:val="24"/>
          <w:szCs w:val="24"/>
        </w:rPr>
        <w:t>will synchronize again because the delay will offset the reclaimed/discontinuity dela</w:t>
      </w:r>
      <w:r w:rsidR="007B4D4D">
        <w:rPr>
          <w:rFonts w:ascii="Times New Roman" w:hAnsi="Times New Roman" w:cs="Times New Roman"/>
          <w:sz w:val="24"/>
          <w:szCs w:val="24"/>
        </w:rPr>
        <w:t xml:space="preserve">y. </w:t>
      </w:r>
      <w:r w:rsidR="00863093">
        <w:rPr>
          <w:rFonts w:ascii="Times New Roman" w:hAnsi="Times New Roman" w:cs="Times New Roman"/>
          <w:sz w:val="24"/>
          <w:szCs w:val="24"/>
        </w:rPr>
        <w:t xml:space="preserve">Therefore, during the longer walking time to the stop, the bus could be also more likely to delay more, making GT users </w:t>
      </w:r>
      <w:r w:rsidR="0040687A">
        <w:rPr>
          <w:rFonts w:ascii="Times New Roman" w:hAnsi="Times New Roman" w:cs="Times New Roman"/>
          <w:sz w:val="24"/>
          <w:szCs w:val="24"/>
        </w:rPr>
        <w:t xml:space="preserve">resynchronize with the target bus. </w:t>
      </w:r>
    </w:p>
    <w:p w14:paraId="46FE4387" w14:textId="165D3099" w:rsidR="00613F2A" w:rsidRPr="00A56F2C" w:rsidRDefault="0040687A" w:rsidP="00A56F2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In conclusion,</w:t>
      </w:r>
      <w:r w:rsidR="00A56F2C">
        <w:rPr>
          <w:rFonts w:ascii="Times New Roman" w:hAnsi="Times New Roman" w:cs="Times New Roman"/>
          <w:sz w:val="24"/>
          <w:szCs w:val="24"/>
        </w:rPr>
        <w:t xml:space="preserve"> </w:t>
      </w:r>
      <w:r w:rsidR="001D489C">
        <w:rPr>
          <w:rFonts w:ascii="Times New Roman" w:hAnsi="Times New Roman" w:cs="Times New Roman"/>
          <w:sz w:val="24"/>
          <w:szCs w:val="24"/>
        </w:rPr>
        <w:t>l</w:t>
      </w:r>
      <w:r>
        <w:rPr>
          <w:rFonts w:ascii="Times New Roman" w:hAnsi="Times New Roman" w:cs="Times New Roman"/>
          <w:sz w:val="24"/>
          <w:szCs w:val="24"/>
        </w:rPr>
        <w:t xml:space="preserve">onger walking distance/time will destabilize the synchronization process in </w:t>
      </w:r>
      <w:r w:rsidR="00272D44">
        <w:rPr>
          <w:rFonts w:ascii="Times New Roman" w:hAnsi="Times New Roman" w:cs="Times New Roman"/>
          <w:sz w:val="24"/>
          <w:szCs w:val="24"/>
        </w:rPr>
        <w:t>two</w:t>
      </w:r>
      <w:r>
        <w:rPr>
          <w:rFonts w:ascii="Times New Roman" w:hAnsi="Times New Roman" w:cs="Times New Roman"/>
          <w:sz w:val="24"/>
          <w:szCs w:val="24"/>
        </w:rPr>
        <w:t xml:space="preserve"> </w:t>
      </w:r>
      <w:r w:rsidRPr="00F208B5">
        <w:rPr>
          <w:rFonts w:ascii="Times New Roman" w:hAnsi="Times New Roman" w:cs="Times New Roman"/>
          <w:i/>
          <w:sz w:val="24"/>
          <w:szCs w:val="24"/>
        </w:rPr>
        <w:t>directions</w:t>
      </w:r>
      <w:r>
        <w:rPr>
          <w:rFonts w:ascii="Times New Roman" w:hAnsi="Times New Roman" w:cs="Times New Roman"/>
          <w:sz w:val="24"/>
          <w:szCs w:val="24"/>
        </w:rPr>
        <w:t>, namely more delay or less delay during the walking process</w:t>
      </w:r>
      <w:r w:rsidR="00764E49">
        <w:rPr>
          <w:rFonts w:ascii="Times New Roman" w:hAnsi="Times New Roman" w:cs="Times New Roman"/>
          <w:sz w:val="24"/>
          <w:szCs w:val="24"/>
        </w:rPr>
        <w:t>.</w:t>
      </w:r>
      <w:r>
        <w:rPr>
          <w:rFonts w:ascii="Times New Roman" w:hAnsi="Times New Roman" w:cs="Times New Roman"/>
          <w:sz w:val="24"/>
          <w:szCs w:val="24"/>
        </w:rPr>
        <w:t xml:space="preserve"> </w:t>
      </w:r>
      <w:r w:rsidR="001D489C">
        <w:rPr>
          <w:rFonts w:ascii="Times New Roman" w:hAnsi="Times New Roman" w:cs="Times New Roman"/>
          <w:sz w:val="24"/>
          <w:szCs w:val="24"/>
        </w:rPr>
        <w:t>PT and GT are the two polar of RTI-based TPSs</w:t>
      </w:r>
      <w:ins w:id="42" w:author="Liu, Luyu" w:date="2019-12-08T23:06:00Z">
        <w:r w:rsidR="00665C1E">
          <w:rPr>
            <w:rFonts w:ascii="Times New Roman" w:hAnsi="Times New Roman" w:cs="Times New Roman"/>
            <w:sz w:val="24"/>
            <w:szCs w:val="24"/>
          </w:rPr>
          <w:t>: PT</w:t>
        </w:r>
      </w:ins>
      <w:r w:rsidR="00E845D3">
        <w:rPr>
          <w:rFonts w:ascii="Times New Roman" w:hAnsi="Times New Roman" w:cs="Times New Roman"/>
          <w:sz w:val="24"/>
          <w:szCs w:val="24"/>
        </w:rPr>
        <w:t xml:space="preserve"> with the </w:t>
      </w:r>
      <w:r w:rsidR="00272D44">
        <w:rPr>
          <w:rFonts w:ascii="Times New Roman" w:hAnsi="Times New Roman" w:cs="Times New Roman"/>
          <w:sz w:val="24"/>
          <w:szCs w:val="24"/>
        </w:rPr>
        <w:t>highest</w:t>
      </w:r>
      <w:ins w:id="43" w:author="Liu, Luyu" w:date="2019-12-08T23:06:00Z">
        <w:r w:rsidR="00665C1E">
          <w:rPr>
            <w:rFonts w:ascii="Times New Roman" w:hAnsi="Times New Roman" w:cs="Times New Roman"/>
            <w:sz w:val="24"/>
            <w:szCs w:val="24"/>
          </w:rPr>
          <w:t xml:space="preserve"> and </w:t>
        </w:r>
      </w:ins>
      <w:del w:id="44" w:author="Liu, Luyu" w:date="2019-12-08T23:06:00Z">
        <w:r w:rsidR="00272D44" w:rsidDel="00665C1E">
          <w:rPr>
            <w:rFonts w:ascii="Times New Roman" w:hAnsi="Times New Roman" w:cs="Times New Roman"/>
            <w:sz w:val="24"/>
            <w:szCs w:val="24"/>
          </w:rPr>
          <w:delText>/</w:delText>
        </w:r>
      </w:del>
      <w:ins w:id="45" w:author="Liu, Luyu" w:date="2019-12-08T23:06:00Z">
        <w:r w:rsidR="00665C1E">
          <w:rPr>
            <w:rFonts w:ascii="Times New Roman" w:hAnsi="Times New Roman" w:cs="Times New Roman"/>
            <w:sz w:val="24"/>
            <w:szCs w:val="24"/>
          </w:rPr>
          <w:t xml:space="preserve">GT with the </w:t>
        </w:r>
      </w:ins>
      <w:r w:rsidR="00E845D3">
        <w:rPr>
          <w:rFonts w:ascii="Times New Roman" w:hAnsi="Times New Roman" w:cs="Times New Roman"/>
          <w:sz w:val="24"/>
          <w:szCs w:val="24"/>
        </w:rPr>
        <w:t>lowest missed risk</w:t>
      </w:r>
      <w:del w:id="46" w:author="Liu, Luyu" w:date="2019-12-08T23:06:00Z">
        <w:r w:rsidR="001D489C" w:rsidDel="00665C1E">
          <w:rPr>
            <w:rFonts w:ascii="Times New Roman" w:hAnsi="Times New Roman" w:cs="Times New Roman"/>
            <w:sz w:val="24"/>
            <w:szCs w:val="24"/>
          </w:rPr>
          <w:delText>:</w:delText>
        </w:r>
      </w:del>
      <w:ins w:id="47" w:author="Liu, Luyu" w:date="2019-12-08T23:06:00Z">
        <w:r w:rsidR="00665C1E">
          <w:rPr>
            <w:rFonts w:ascii="Times New Roman" w:hAnsi="Times New Roman" w:cs="Times New Roman"/>
            <w:sz w:val="24"/>
            <w:szCs w:val="24"/>
          </w:rPr>
          <w:t>.</w:t>
        </w:r>
      </w:ins>
      <w:r w:rsidR="001D489C">
        <w:rPr>
          <w:rFonts w:ascii="Times New Roman" w:hAnsi="Times New Roman" w:cs="Times New Roman"/>
          <w:sz w:val="24"/>
          <w:szCs w:val="24"/>
        </w:rPr>
        <w:t xml:space="preserve"> </w:t>
      </w:r>
      <w:del w:id="48" w:author="Liu, Luyu" w:date="2019-12-08T23:06:00Z">
        <w:r w:rsidR="001D489C" w:rsidDel="00665C1E">
          <w:rPr>
            <w:rFonts w:ascii="Times New Roman" w:hAnsi="Times New Roman" w:cs="Times New Roman"/>
            <w:sz w:val="24"/>
            <w:szCs w:val="24"/>
          </w:rPr>
          <w:delText>t</w:delText>
        </w:r>
      </w:del>
      <w:ins w:id="49" w:author="Liu, Luyu" w:date="2019-12-08T23:06:00Z">
        <w:r w:rsidR="00665C1E">
          <w:rPr>
            <w:rFonts w:ascii="Times New Roman" w:hAnsi="Times New Roman" w:cs="Times New Roman"/>
            <w:sz w:val="24"/>
            <w:szCs w:val="24"/>
          </w:rPr>
          <w:t>T</w:t>
        </w:r>
      </w:ins>
      <w:r w:rsidR="001D489C">
        <w:rPr>
          <w:rFonts w:ascii="Times New Roman" w:hAnsi="Times New Roman" w:cs="Times New Roman"/>
          <w:sz w:val="24"/>
          <w:szCs w:val="24"/>
        </w:rPr>
        <w:t xml:space="preserve">hey are </w:t>
      </w:r>
      <w:r w:rsidR="001D489C">
        <w:rPr>
          <w:rFonts w:ascii="Times New Roman" w:hAnsi="Times New Roman" w:cs="Times New Roman"/>
          <w:sz w:val="24"/>
          <w:szCs w:val="24"/>
        </w:rPr>
        <w:lastRenderedPageBreak/>
        <w:t xml:space="preserve">both unstable and sensitive to only one </w:t>
      </w:r>
      <w:r w:rsidR="007631AA" w:rsidRPr="00F208B5">
        <w:rPr>
          <w:rFonts w:ascii="Times New Roman" w:hAnsi="Times New Roman" w:cs="Times New Roman"/>
          <w:i/>
          <w:sz w:val="24"/>
          <w:szCs w:val="24"/>
        </w:rPr>
        <w:t>direction</w:t>
      </w:r>
      <w:r w:rsidR="001D489C">
        <w:rPr>
          <w:rFonts w:ascii="Times New Roman" w:hAnsi="Times New Roman" w:cs="Times New Roman"/>
          <w:sz w:val="24"/>
          <w:szCs w:val="24"/>
        </w:rPr>
        <w:t xml:space="preserve">. </w:t>
      </w:r>
      <w:r w:rsidR="00764E49">
        <w:rPr>
          <w:rFonts w:ascii="Times New Roman" w:hAnsi="Times New Roman" w:cs="Times New Roman"/>
          <w:sz w:val="24"/>
          <w:szCs w:val="24"/>
        </w:rPr>
        <w:t>D</w:t>
      </w:r>
      <w:r>
        <w:rPr>
          <w:rFonts w:ascii="Times New Roman" w:hAnsi="Times New Roman" w:cs="Times New Roman"/>
          <w:sz w:val="24"/>
          <w:szCs w:val="24"/>
        </w:rPr>
        <w:t xml:space="preserve">epending on </w:t>
      </w:r>
      <w:r w:rsidR="00C905DE">
        <w:rPr>
          <w:rFonts w:ascii="Times New Roman" w:hAnsi="Times New Roman" w:cs="Times New Roman"/>
          <w:sz w:val="24"/>
          <w:szCs w:val="24"/>
        </w:rPr>
        <w:t>their corresponding</w:t>
      </w:r>
      <w:r w:rsidR="00206F34">
        <w:rPr>
          <w:rFonts w:ascii="Times New Roman" w:hAnsi="Times New Roman" w:cs="Times New Roman"/>
          <w:sz w:val="24"/>
          <w:szCs w:val="24"/>
        </w:rPr>
        <w:t xml:space="preserve"> sensitivity</w:t>
      </w:r>
      <w:r>
        <w:rPr>
          <w:rFonts w:ascii="Times New Roman" w:hAnsi="Times New Roman" w:cs="Times New Roman"/>
          <w:sz w:val="24"/>
          <w:szCs w:val="24"/>
        </w:rPr>
        <w:t xml:space="preserve">, </w:t>
      </w:r>
      <w:r w:rsidR="00764E49">
        <w:rPr>
          <w:rFonts w:ascii="Times New Roman" w:hAnsi="Times New Roman" w:cs="Times New Roman"/>
          <w:sz w:val="24"/>
          <w:szCs w:val="24"/>
        </w:rPr>
        <w:t>their performance will converge</w:t>
      </w:r>
      <w:r w:rsidR="009C1C2E">
        <w:rPr>
          <w:rFonts w:ascii="Times New Roman" w:hAnsi="Times New Roman" w:cs="Times New Roman"/>
          <w:sz w:val="24"/>
          <w:szCs w:val="24"/>
        </w:rPr>
        <w:t xml:space="preserve"> towards </w:t>
      </w:r>
      <w:del w:id="50" w:author="Liu, Luyu" w:date="2019-12-08T23:07:00Z">
        <w:r w:rsidR="009C1C2E" w:rsidDel="00FD0487">
          <w:rPr>
            <w:rFonts w:ascii="Times New Roman" w:hAnsi="Times New Roman" w:cs="Times New Roman"/>
            <w:sz w:val="24"/>
            <w:szCs w:val="24"/>
          </w:rPr>
          <w:delText>the stable status</w:delText>
        </w:r>
      </w:del>
      <w:ins w:id="51" w:author="Liu, Luyu" w:date="2019-12-08T23:07:00Z">
        <w:r w:rsidR="00FD0487">
          <w:rPr>
            <w:rFonts w:ascii="Times New Roman" w:hAnsi="Times New Roman" w:cs="Times New Roman"/>
            <w:sz w:val="24"/>
            <w:szCs w:val="24"/>
          </w:rPr>
          <w:t>the center</w:t>
        </w:r>
      </w:ins>
      <w:bookmarkStart w:id="52" w:name="_GoBack"/>
      <w:bookmarkEnd w:id="52"/>
      <w:r w:rsidR="00764E49">
        <w:rPr>
          <w:rFonts w:ascii="Times New Roman" w:hAnsi="Times New Roman" w:cs="Times New Roman"/>
          <w:sz w:val="24"/>
          <w:szCs w:val="24"/>
        </w:rPr>
        <w:t>: the good one (PT</w:t>
      </w:r>
      <w:r w:rsidR="00A56F2C">
        <w:rPr>
          <w:rFonts w:ascii="Times New Roman" w:hAnsi="Times New Roman" w:cs="Times New Roman"/>
          <w:sz w:val="24"/>
          <w:szCs w:val="24"/>
        </w:rPr>
        <w:t xml:space="preserve">) </w:t>
      </w:r>
      <w:r w:rsidR="00764E49">
        <w:rPr>
          <w:rFonts w:ascii="Times New Roman" w:hAnsi="Times New Roman" w:cs="Times New Roman"/>
          <w:sz w:val="24"/>
          <w:szCs w:val="24"/>
        </w:rPr>
        <w:t>will become worse, while the bad one (GT) will become better.</w:t>
      </w:r>
      <w:commentRangeEnd w:id="39"/>
      <w:r w:rsidR="00A56F2C">
        <w:rPr>
          <w:rStyle w:val="CommentReference"/>
        </w:rPr>
        <w:commentReference w:id="39"/>
      </w:r>
    </w:p>
    <w:p w14:paraId="23716FEE" w14:textId="77777777" w:rsidR="00613F2A" w:rsidRPr="00362A26" w:rsidRDefault="00613F2A" w:rsidP="00613F2A">
      <w:pPr>
        <w:spacing w:line="256" w:lineRule="auto"/>
        <w:rPr>
          <w:rFonts w:ascii="Times New Roman" w:hAnsi="Times New Roman" w:cs="Times New Roman"/>
          <w:sz w:val="24"/>
          <w:szCs w:val="24"/>
        </w:rPr>
      </w:pPr>
    </w:p>
    <w:p w14:paraId="51DFC7CA" w14:textId="77777777" w:rsidR="00613F2A" w:rsidRPr="00663896" w:rsidRDefault="00613F2A" w:rsidP="00613F2A">
      <w:pPr>
        <w:spacing w:line="256" w:lineRule="auto"/>
        <w:rPr>
          <w:rFonts w:ascii="Times New Roman" w:hAnsi="Times New Roman" w:cs="Times New Roman"/>
          <w:sz w:val="24"/>
          <w:szCs w:val="24"/>
        </w:rPr>
      </w:pPr>
      <w:r>
        <w:rPr>
          <w:noProof/>
        </w:rPr>
        <w:drawing>
          <wp:inline distT="0" distB="0" distL="0" distR="0" wp14:anchorId="73C4EA2D" wp14:editId="7A89A2AD">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100716B" w14:textId="05BB4A54" w:rsidR="00613F2A" w:rsidRDefault="00613F2A" w:rsidP="00613F2A">
      <w:pPr>
        <w:spacing w:line="256" w:lineRule="auto"/>
        <w:jc w:val="center"/>
        <w:rPr>
          <w:rFonts w:ascii="Times New Roman" w:hAnsi="Times New Roman" w:cs="Times New Roman"/>
          <w:sz w:val="24"/>
          <w:szCs w:val="24"/>
        </w:rPr>
      </w:pPr>
      <w:bookmarkStart w:id="53" w:name="_Ref11073838"/>
      <w:commentRangeStart w:id="54"/>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12</w:t>
      </w:r>
      <w:r w:rsidRPr="001A120D">
        <w:rPr>
          <w:rFonts w:ascii="Times New Roman" w:hAnsi="Times New Roman" w:cs="Times New Roman"/>
          <w:sz w:val="24"/>
          <w:szCs w:val="24"/>
        </w:rPr>
        <w:fldChar w:fldCharType="end"/>
      </w:r>
      <w:bookmarkEnd w:id="53"/>
      <w:r>
        <w:rPr>
          <w:rFonts w:ascii="Times New Roman" w:hAnsi="Times New Roman" w:cs="Times New Roman"/>
          <w:sz w:val="24"/>
          <w:szCs w:val="24"/>
        </w:rPr>
        <w:t>:</w:t>
      </w:r>
      <w:r w:rsidRPr="001A120D">
        <w:rPr>
          <w:rFonts w:ascii="Times New Roman" w:hAnsi="Times New Roman" w:cs="Times New Roman"/>
          <w:sz w:val="24"/>
          <w:szCs w:val="24"/>
        </w:rPr>
        <w:t xml:space="preserve"> </w:t>
      </w:r>
      <w:r w:rsidR="005C0F82">
        <w:rPr>
          <w:rFonts w:ascii="Times New Roman" w:hAnsi="Times New Roman" w:cs="Times New Roman"/>
          <w:sz w:val="24"/>
          <w:szCs w:val="24"/>
        </w:rPr>
        <w:t>PT</w:t>
      </w:r>
      <w:r>
        <w:rPr>
          <w:rFonts w:ascii="Times New Roman" w:hAnsi="Times New Roman" w:cs="Times New Roman"/>
          <w:sz w:val="24"/>
          <w:szCs w:val="24"/>
        </w:rPr>
        <w:t>,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r>
        <w:rPr>
          <w:rFonts w:ascii="Times New Roman" w:hAnsi="Times New Roman" w:cs="Times New Roman"/>
          <w:sz w:val="24"/>
          <w:szCs w:val="24"/>
        </w:rPr>
        <w:t>.</w:t>
      </w:r>
      <w:commentRangeEnd w:id="54"/>
      <w:r w:rsidR="005C0F82">
        <w:rPr>
          <w:rStyle w:val="CommentReference"/>
        </w:rPr>
        <w:commentReference w:id="54"/>
      </w:r>
    </w:p>
    <w:p w14:paraId="590BD1F6" w14:textId="77777777" w:rsidR="00613F2A" w:rsidRDefault="00613F2A" w:rsidP="00613F2A">
      <w:pPr>
        <w:pStyle w:val="TimesNewRoman"/>
        <w:keepNext/>
      </w:pPr>
      <w:r>
        <w:rPr>
          <w:noProof/>
        </w:rPr>
        <w:drawing>
          <wp:inline distT="0" distB="0" distL="0" distR="0" wp14:anchorId="3AD73EDE" wp14:editId="46297433">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582BE22" w14:textId="3F1D9A6D" w:rsidR="00613F2A" w:rsidRPr="00663896" w:rsidRDefault="00613F2A" w:rsidP="00613F2A">
      <w:pPr>
        <w:spacing w:line="256" w:lineRule="auto"/>
        <w:jc w:val="center"/>
        <w:rPr>
          <w:rFonts w:ascii="Times New Roman" w:hAnsi="Times New Roman" w:cs="Times New Roman"/>
          <w:sz w:val="24"/>
          <w:szCs w:val="24"/>
        </w:rPr>
      </w:pPr>
      <w:bookmarkStart w:id="55" w:name="_Ref16256335"/>
      <w:bookmarkStart w:id="56" w:name="_Ref25663231"/>
      <w:commentRangeStart w:id="57"/>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13</w:t>
      </w:r>
      <w:r w:rsidRPr="00663896">
        <w:rPr>
          <w:rFonts w:ascii="Times New Roman" w:hAnsi="Times New Roman" w:cs="Times New Roman"/>
          <w:sz w:val="24"/>
          <w:szCs w:val="24"/>
        </w:rPr>
        <w:fldChar w:fldCharType="end"/>
      </w:r>
      <w:bookmarkEnd w:id="55"/>
      <w:r>
        <w:rPr>
          <w:rFonts w:ascii="Times New Roman" w:hAnsi="Times New Roman" w:cs="Times New Roman"/>
          <w:sz w:val="24"/>
          <w:szCs w:val="24"/>
        </w:rPr>
        <w:t>:</w:t>
      </w:r>
      <w:r w:rsidR="007B087E">
        <w:rPr>
          <w:rFonts w:ascii="Times New Roman" w:hAnsi="Times New Roman" w:cs="Times New Roman"/>
          <w:sz w:val="24"/>
          <w:szCs w:val="24"/>
        </w:rPr>
        <w:t xml:space="preserve"> PT</w:t>
      </w:r>
      <w:r>
        <w:rPr>
          <w:rFonts w:ascii="Times New Roman" w:hAnsi="Times New Roman" w:cs="Times New Roman"/>
          <w:sz w:val="24"/>
          <w:szCs w:val="24"/>
        </w:rPr>
        <w:t>,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56"/>
      <w:commentRangeEnd w:id="57"/>
      <w:r w:rsidR="007B087E">
        <w:rPr>
          <w:rStyle w:val="CommentReference"/>
        </w:rPr>
        <w:commentReference w:id="57"/>
      </w:r>
    </w:p>
    <w:p w14:paraId="13106F85" w14:textId="77777777" w:rsidR="00613F2A" w:rsidRPr="00613F2A" w:rsidRDefault="00613F2A" w:rsidP="00902B48">
      <w:pPr>
        <w:pStyle w:val="IndentTimesNewRoman"/>
        <w:ind w:firstLine="0"/>
      </w:pPr>
    </w:p>
    <w:p w14:paraId="3855C676" w14:textId="77777777" w:rsidR="00613F2A" w:rsidRDefault="00613F2A" w:rsidP="00902B48">
      <w:pPr>
        <w:pStyle w:val="IndentTimesNewRoman"/>
        <w:ind w:firstLine="0"/>
        <w:rPr>
          <w:b/>
        </w:rPr>
      </w:pPr>
    </w:p>
    <w:p w14:paraId="2A4B396F" w14:textId="53843BBF" w:rsidR="00591497" w:rsidRDefault="00770332" w:rsidP="00591497">
      <w:pPr>
        <w:pStyle w:val="TimesNewRoman"/>
        <w:jc w:val="both"/>
        <w:rPr>
          <w:moveTo w:id="58" w:author="Liu, Luyu" w:date="2019-11-27T17:20:00Z"/>
        </w:rPr>
      </w:pPr>
      <w:r>
        <w:rPr>
          <w:b/>
        </w:rPr>
        <w:lastRenderedPageBreak/>
        <w:t>Spatial patterns</w:t>
      </w:r>
      <w:r w:rsidR="007F135D">
        <w:t xml:space="preserve">.  </w:t>
      </w:r>
      <w:r w:rsidR="00654DF6">
        <w:t xml:space="preserve">The location of the bus stop within the route also influences the performance of a </w:t>
      </w:r>
      <w:r w:rsidR="00727092">
        <w:t xml:space="preserve">TPS.  </w:t>
      </w:r>
      <w:r w:rsidR="0040511B">
        <w:t>To illustrate this, we map the average wait time and risk of missing a bus</w:t>
      </w:r>
      <w:ins w:id="59" w:author="Liu, Luyu" w:date="2019-11-27T15:23:00Z">
        <w:r w:rsidR="00C4677A">
          <w:t xml:space="preserve"> for home locations </w:t>
        </w:r>
      </w:ins>
      <w:ins w:id="60" w:author="Liu, Luyu" w:date="2019-11-27T15:25:00Z">
        <w:r w:rsidR="003F1A27">
          <w:t>within</w:t>
        </w:r>
        <w:commentRangeStart w:id="61"/>
        <w:r w:rsidR="003F1A27">
          <w:t xml:space="preserve"> </w:t>
        </w:r>
        <w:commentRangeEnd w:id="61"/>
        <w:r w:rsidR="003F1A27">
          <w:rPr>
            <w:rStyle w:val="CommentReference"/>
            <w:rFonts w:asciiTheme="minorHAnsi" w:hAnsiTheme="minorHAnsi" w:cstheme="minorBidi"/>
          </w:rPr>
          <w:commentReference w:id="61"/>
        </w:r>
      </w:ins>
      <w:ins w:id="62" w:author="Liu, Luyu" w:date="2019-11-27T15:23:00Z">
        <w:r w:rsidR="00C4677A">
          <w:t xml:space="preserve">0 </w:t>
        </w:r>
      </w:ins>
      <w:ins w:id="63" w:author="Liu, Luyu" w:date="2019-11-27T15:24:00Z">
        <w:r w:rsidR="00C4677A">
          <w:t>–</w:t>
        </w:r>
      </w:ins>
      <w:ins w:id="64" w:author="Liu, Luyu" w:date="2019-11-27T15:23:00Z">
        <w:r w:rsidR="00C4677A">
          <w:t xml:space="preserve"> 9 </w:t>
        </w:r>
      </w:ins>
      <w:ins w:id="65" w:author="Liu, Luyu" w:date="2019-11-27T15:24:00Z">
        <w:r w:rsidR="00C4677A">
          <w:t>minutes (0 – 756 meters)</w:t>
        </w:r>
      </w:ins>
      <w:r w:rsidR="0040511B">
        <w:t xml:space="preserve"> </w:t>
      </w:r>
      <w:ins w:id="66" w:author="Liu, Luyu" w:date="2019-11-27T15:24:00Z">
        <w:r w:rsidR="00C4677A">
          <w:t>distance buffer of</w:t>
        </w:r>
      </w:ins>
      <w:del w:id="67" w:author="Liu, Luyu" w:date="2019-11-27T15:24:00Z">
        <w:r w:rsidR="00F216AE" w:rsidDel="00C4677A">
          <w:delText>for</w:delText>
        </w:r>
      </w:del>
      <w:r w:rsidR="0040511B">
        <w:t xml:space="preserve"> COTA bus route #2 heading from southwest to northeast, assuming users travel to their closest bus stop. </w:t>
      </w:r>
      <w:del w:id="68" w:author="Liu, Luyu" w:date="2019-11-27T15:24:00Z">
        <w:r w:rsidR="00C4677A" w:rsidDel="003F1A27">
          <w:delText>On</w:delText>
        </w:r>
        <w:r w:rsidR="00FF0162" w:rsidDel="003F1A27">
          <w:delText xml:space="preserve"> the map, the circle represents</w:delText>
        </w:r>
        <w:r w:rsidR="00C4677A" w:rsidDel="003F1A27">
          <w:delText xml:space="preserve"> 0 -</w:delText>
        </w:r>
        <w:r w:rsidR="00FF0162" w:rsidDel="003F1A27">
          <w:delText xml:space="preserve"> 9 minutes (</w:delText>
        </w:r>
        <w:r w:rsidR="00C4677A" w:rsidDel="003F1A27">
          <w:delText xml:space="preserve">0 - </w:delText>
        </w:r>
        <w:r w:rsidR="00FF0162" w:rsidDel="003F1A27">
          <w:delText xml:space="preserve">756 meters) </w:delText>
        </w:r>
        <w:r w:rsidR="00C4677A" w:rsidDel="003F1A27">
          <w:delText xml:space="preserve">walking </w:delText>
        </w:r>
        <w:r w:rsidR="00FF0162" w:rsidDel="003F1A27">
          <w:delText xml:space="preserve">from the stop in the center. </w:delText>
        </w:r>
        <w:r w:rsidR="0040511B" w:rsidDel="003F1A27">
          <w:delText xml:space="preserve">  </w:delText>
        </w:r>
      </w:del>
      <w:r w:rsidR="00727092">
        <w:fldChar w:fldCharType="begin"/>
      </w:r>
      <w:r w:rsidR="00727092">
        <w:instrText xml:space="preserve"> REF _Ref16256385 \h  \* MERGEFORMAT </w:instrText>
      </w:r>
      <w:r w:rsidR="00727092">
        <w:fldChar w:fldCharType="separate"/>
      </w:r>
      <w:ins w:id="69" w:author="Liu, Luyu" w:date="2019-11-27T17:22:00Z">
        <w:r w:rsidR="004C0488" w:rsidRPr="004743C5">
          <w:t xml:space="preserve">Figure </w:t>
        </w:r>
        <w:r w:rsidR="004C0488">
          <w:rPr>
            <w:noProof/>
          </w:rPr>
          <w:t>14</w:t>
        </w:r>
      </w:ins>
      <w:del w:id="70" w:author="Liu, Luyu" w:date="2019-11-27T17:22:00Z">
        <w:r w:rsidR="00727092" w:rsidRPr="004743C5" w:rsidDel="004C0488">
          <w:delText xml:space="preserve">Figure </w:delText>
        </w:r>
        <w:r w:rsidR="00727092" w:rsidDel="004C0488">
          <w:rPr>
            <w:noProof/>
          </w:rPr>
          <w:delText>14</w:delText>
        </w:r>
      </w:del>
      <w:r w:rsidR="00727092">
        <w:fldChar w:fldCharType="end"/>
      </w:r>
      <w:r w:rsidR="00727092">
        <w:t xml:space="preserve"> and </w:t>
      </w:r>
      <w:r w:rsidR="00727092">
        <w:fldChar w:fldCharType="begin"/>
      </w:r>
      <w:r w:rsidR="00727092">
        <w:instrText xml:space="preserve"> REF _Ref16256137 \h  \* MERGEFORMAT </w:instrText>
      </w:r>
      <w:r w:rsidR="00727092">
        <w:fldChar w:fldCharType="separate"/>
      </w:r>
      <w:ins w:id="71" w:author="Liu, Luyu" w:date="2019-11-27T17:22:00Z">
        <w:r w:rsidR="004C0488" w:rsidRPr="00530F4C">
          <w:t xml:space="preserve">Figure </w:t>
        </w:r>
        <w:r w:rsidR="004C0488">
          <w:rPr>
            <w:noProof/>
          </w:rPr>
          <w:t>15</w:t>
        </w:r>
      </w:ins>
      <w:del w:id="72" w:author="Liu, Luyu" w:date="2019-11-27T17:22:00Z">
        <w:r w:rsidR="00727092" w:rsidRPr="00530F4C" w:rsidDel="004C0488">
          <w:delText xml:space="preserve">Figure </w:delText>
        </w:r>
        <w:r w:rsidR="00727092" w:rsidDel="004C0488">
          <w:rPr>
            <w:noProof/>
          </w:rPr>
          <w:delText>15</w:delText>
        </w:r>
      </w:del>
      <w:r w:rsidR="00727092">
        <w:fldChar w:fldCharType="end"/>
      </w:r>
      <w:r w:rsidR="00727092">
        <w:t xml:space="preserve"> shows spatial pattern of waiting time and risk (respectively) for the AT, ST, ET, and GT</w:t>
      </w:r>
      <w:r w:rsidR="0040511B">
        <w:t xml:space="preserve"> strategies.  </w:t>
      </w:r>
      <w:r w:rsidR="00727092">
        <w:t>These results confirm the waiting times are sensitive to the change in the headways</w:t>
      </w:r>
      <w:r w:rsidR="009F1880">
        <w:t xml:space="preserve"> (indicated by red ovals in the figures)</w:t>
      </w:r>
      <w:r w:rsidR="00727092">
        <w:t>: with longer headways comes longer waiting times (</w:t>
      </w:r>
      <w:r w:rsidR="00727092">
        <w:fldChar w:fldCharType="begin"/>
      </w:r>
      <w:r w:rsidR="00727092">
        <w:instrText xml:space="preserve"> REF _Ref16256385 \h </w:instrText>
      </w:r>
      <w:r w:rsidR="00727092">
        <w:fldChar w:fldCharType="separate"/>
      </w:r>
      <w:ins w:id="73" w:author="Liu, Luyu" w:date="2019-11-27T17:22:00Z">
        <w:r w:rsidR="004C0488" w:rsidRPr="004743C5">
          <w:t xml:space="preserve">Figure </w:t>
        </w:r>
        <w:r w:rsidR="004C0488">
          <w:rPr>
            <w:noProof/>
          </w:rPr>
          <w:t>14</w:t>
        </w:r>
      </w:ins>
      <w:del w:id="74" w:author="Liu, Luyu" w:date="2019-11-27T17:22:00Z">
        <w:r w:rsidR="0040511B" w:rsidRPr="004743C5" w:rsidDel="004C0488">
          <w:delText xml:space="preserve">Figure </w:delText>
        </w:r>
        <w:r w:rsidR="0040511B" w:rsidDel="004C0488">
          <w:rPr>
            <w:noProof/>
          </w:rPr>
          <w:delText>14</w:delText>
        </w:r>
      </w:del>
      <w:r w:rsidR="00727092">
        <w:fldChar w:fldCharType="end"/>
      </w:r>
      <w:r w:rsidR="00727092">
        <w:t xml:space="preserve">). </w:t>
      </w:r>
      <w:r w:rsidR="009F1880">
        <w:t xml:space="preserve"> </w:t>
      </w:r>
      <w:ins w:id="75" w:author="Liu, Luyu" w:date="2019-11-27T17:21:00Z">
        <w:r w:rsidR="00122355">
          <w:t xml:space="preserve"> </w:t>
        </w:r>
      </w:ins>
      <w:del w:id="76" w:author="Liu, Luyu" w:date="2019-11-27T17:21:00Z">
        <w:r w:rsidR="009F1880" w:rsidDel="00122355">
          <w:delText xml:space="preserve"> </w:delText>
        </w:r>
      </w:del>
      <w:r w:rsidR="009F1880">
        <w:t>In contrast, the risk of missing a bus does not increase dramatically with differences in headway frequency (</w:t>
      </w:r>
      <w:r w:rsidR="009F1880">
        <w:fldChar w:fldCharType="begin"/>
      </w:r>
      <w:r w:rsidR="009F1880">
        <w:instrText xml:space="preserve"> REF _Ref16256137 \h </w:instrText>
      </w:r>
      <w:r w:rsidR="009F1880">
        <w:fldChar w:fldCharType="separate"/>
      </w:r>
      <w:ins w:id="77" w:author="Liu, Luyu" w:date="2019-11-27T17:22:00Z">
        <w:r w:rsidR="004C0488" w:rsidRPr="00530F4C">
          <w:t xml:space="preserve">Figure </w:t>
        </w:r>
        <w:r w:rsidR="004C0488">
          <w:rPr>
            <w:noProof/>
          </w:rPr>
          <w:t>15</w:t>
        </w:r>
      </w:ins>
      <w:del w:id="78" w:author="Liu, Luyu" w:date="2019-11-27T17:22:00Z">
        <w:r w:rsidR="009F1880" w:rsidRPr="00530F4C" w:rsidDel="004C0488">
          <w:delText xml:space="preserve">Figure </w:delText>
        </w:r>
        <w:r w:rsidR="009F1880" w:rsidDel="004C0488">
          <w:rPr>
            <w:noProof/>
          </w:rPr>
          <w:delText>15</w:delText>
        </w:r>
      </w:del>
      <w:r w:rsidR="009F1880">
        <w:fldChar w:fldCharType="end"/>
      </w:r>
      <w:r w:rsidR="009F1880">
        <w:t>).</w:t>
      </w:r>
      <w:del w:id="79" w:author="Liu, Luyu" w:date="2019-11-27T17:21:00Z">
        <w:r w:rsidR="0016636C" w:rsidDel="00591497">
          <w:delText xml:space="preserve"> </w:delText>
        </w:r>
      </w:del>
      <w:moveToRangeStart w:id="80" w:author="Liu, Luyu" w:date="2019-11-27T17:20:00Z" w:name="move25767660"/>
      <w:moveTo w:id="81" w:author="Liu, Luyu" w:date="2019-11-27T17:20:00Z">
        <w:del w:id="82" w:author="Liu, Luyu" w:date="2019-11-27T17:21:00Z">
          <w:r w:rsidR="00591497" w:rsidDel="00591497">
            <w:delText>In conclusion, too large (risk-averse) or too small (risk-seeking) buffers all impair the effectiveness of PT optimal, but too small buffers will especially result in desynchronization and suffer more waiting time</w:delText>
          </w:r>
          <w:r w:rsidR="00591497" w:rsidDel="00591497">
            <w:rPr>
              <w:rStyle w:val="CommentReference"/>
              <w:rFonts w:asciiTheme="minorHAnsi" w:hAnsiTheme="minorHAnsi" w:cstheme="minorBidi"/>
            </w:rPr>
            <w:commentReference w:id="83"/>
          </w:r>
          <w:r w:rsidR="00591497" w:rsidDel="00591497">
            <w:delText>.</w:delText>
          </w:r>
          <w:r w:rsidR="00591497" w:rsidRPr="00F95BDB" w:rsidDel="00591497">
            <w:delText xml:space="preserve"> </w:delText>
          </w:r>
        </w:del>
      </w:moveTo>
    </w:p>
    <w:moveToRangeEnd w:id="80"/>
    <w:p w14:paraId="4C22EFAE" w14:textId="20490CD2" w:rsidR="00727092" w:rsidRDefault="0016636C" w:rsidP="00727092">
      <w:pPr>
        <w:pStyle w:val="IndentTimesNewRoman"/>
        <w:ind w:firstLine="0"/>
        <w:jc w:val="both"/>
      </w:pPr>
      <w:del w:id="84" w:author="Liu, Luyu" w:date="2019-11-27T15:56:00Z">
        <w:r w:rsidDel="00FB2BC3">
          <w:delText xml:space="preserve">      </w:delText>
        </w:r>
        <w:r w:rsidR="009F1880" w:rsidDel="00FB2BC3">
          <w:delText xml:space="preserve"> </w:delText>
        </w:r>
      </w:del>
    </w:p>
    <w:p w14:paraId="47513EC0" w14:textId="77777777" w:rsidR="0040511B" w:rsidRPr="005F6743" w:rsidRDefault="0040511B" w:rsidP="00727092">
      <w:pPr>
        <w:pStyle w:val="IndentTimesNewRoman"/>
        <w:ind w:firstLine="0"/>
        <w:jc w:val="both"/>
      </w:pPr>
    </w:p>
    <w:p w14:paraId="7351CFB5" w14:textId="77777777" w:rsidR="00727092" w:rsidRDefault="00727092" w:rsidP="00727092">
      <w:pPr>
        <w:pStyle w:val="IndentTimesNewRoman"/>
        <w:keepNext/>
        <w:ind w:firstLine="0"/>
        <w:jc w:val="center"/>
      </w:pPr>
      <w:r>
        <w:rPr>
          <w:noProof/>
        </w:rPr>
        <w:drawing>
          <wp:inline distT="0" distB="0" distL="0" distR="0" wp14:anchorId="359B614F" wp14:editId="3B678687">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p>
    <w:p w14:paraId="249A495E" w14:textId="7B200292" w:rsidR="00727092" w:rsidRPr="006E112A" w:rsidRDefault="00727092" w:rsidP="00727092">
      <w:pPr>
        <w:spacing w:line="256" w:lineRule="auto"/>
        <w:jc w:val="center"/>
        <w:rPr>
          <w:rFonts w:ascii="Times New Roman" w:hAnsi="Times New Roman" w:cs="Times New Roman"/>
          <w:sz w:val="24"/>
          <w:szCs w:val="24"/>
        </w:rPr>
      </w:pPr>
      <w:bookmarkStart w:id="85" w:name="_Ref16256385"/>
      <w:bookmarkStart w:id="86" w:name="_Ref16256378"/>
      <w:commentRangeStart w:id="87"/>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4C0488">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85"/>
      <w:r>
        <w:rPr>
          <w:rFonts w:ascii="Times New Roman" w:hAnsi="Times New Roman" w:cs="Times New Roman"/>
          <w:sz w:val="24"/>
          <w:szCs w:val="24"/>
        </w:rPr>
        <w:t>:</w:t>
      </w:r>
      <w:r w:rsidRPr="004743C5">
        <w:rPr>
          <w:rFonts w:ascii="Times New Roman" w:hAnsi="Times New Roman" w:cs="Times New Roman"/>
          <w:sz w:val="24"/>
          <w:szCs w:val="24"/>
        </w:rPr>
        <w:t xml:space="preserve"> </w:t>
      </w:r>
      <w:del w:id="88" w:author="Liu, Luyu" w:date="2019-11-27T16:02:00Z">
        <w:r w:rsidDel="00FB2BC3">
          <w:rPr>
            <w:rFonts w:ascii="Times New Roman" w:hAnsi="Times New Roman" w:cs="Times New Roman"/>
            <w:sz w:val="24"/>
            <w:szCs w:val="24"/>
          </w:rPr>
          <w:delText>A</w:delText>
        </w:r>
      </w:del>
      <w:ins w:id="89" w:author="Liu, Luyu" w:date="2019-11-27T16:02:00Z">
        <w:r w:rsidR="00FB2BC3">
          <w:rPr>
            <w:rFonts w:ascii="Times New Roman" w:hAnsi="Times New Roman" w:cs="Times New Roman"/>
            <w:sz w:val="24"/>
            <w:szCs w:val="24"/>
          </w:rPr>
          <w:t>G</w:t>
        </w:r>
      </w:ins>
      <w:r>
        <w:rPr>
          <w:rFonts w:ascii="Times New Roman" w:hAnsi="Times New Roman" w:cs="Times New Roman"/>
          <w:sz w:val="24"/>
          <w:szCs w:val="24"/>
        </w:rPr>
        <w:t>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del w:id="90" w:author="Liu, Luyu" w:date="2019-11-27T16:02:00Z">
        <w:r w:rsidDel="00FB2BC3">
          <w:rPr>
            <w:rFonts w:ascii="Times New Roman" w:hAnsi="Times New Roman" w:cs="Times New Roman"/>
            <w:sz w:val="24"/>
            <w:szCs w:val="24"/>
          </w:rPr>
          <w:delText xml:space="preserve">GT </w:delText>
        </w:r>
      </w:del>
      <w:ins w:id="91" w:author="Liu, Luyu" w:date="2019-11-27T16:02:00Z">
        <w:r w:rsidR="00FB2BC3">
          <w:rPr>
            <w:rFonts w:ascii="Times New Roman" w:hAnsi="Times New Roman" w:cs="Times New Roman"/>
            <w:sz w:val="24"/>
            <w:szCs w:val="24"/>
          </w:rPr>
          <w:t xml:space="preserve">AT </w:t>
        </w:r>
      </w:ins>
      <w:r>
        <w:rPr>
          <w:rFonts w:ascii="Times New Roman" w:hAnsi="Times New Roman" w:cs="Times New Roman"/>
          <w:sz w:val="24"/>
          <w:szCs w:val="24"/>
        </w:rPr>
        <w:t xml:space="preserve">(bottom right) </w:t>
      </w:r>
      <w:r w:rsidRPr="006E112A">
        <w:rPr>
          <w:rFonts w:ascii="Times New Roman" w:hAnsi="Times New Roman" w:cs="Times New Roman"/>
          <w:sz w:val="24"/>
          <w:szCs w:val="24"/>
        </w:rPr>
        <w:t>waiting time pattern</w:t>
      </w:r>
      <w:bookmarkEnd w:id="86"/>
      <w:r w:rsidRPr="006E112A">
        <w:rPr>
          <w:rFonts w:ascii="Times New Roman" w:hAnsi="Times New Roman" w:cs="Times New Roman"/>
          <w:sz w:val="24"/>
          <w:szCs w:val="24"/>
        </w:rPr>
        <w:t xml:space="preserve"> </w:t>
      </w:r>
      <w:commentRangeEnd w:id="87"/>
      <w:r w:rsidR="009F1880">
        <w:rPr>
          <w:rStyle w:val="CommentReference"/>
        </w:rPr>
        <w:commentReference w:id="87"/>
      </w:r>
    </w:p>
    <w:p w14:paraId="4DFD634E" w14:textId="77777777" w:rsidR="00727092" w:rsidRDefault="00727092" w:rsidP="00727092">
      <w:pPr>
        <w:pStyle w:val="Italic"/>
        <w:ind w:firstLine="0"/>
        <w:rPr>
          <w:b/>
          <w:i w:val="0"/>
          <w:iCs/>
        </w:rPr>
      </w:pPr>
    </w:p>
    <w:p w14:paraId="0CD77E1B" w14:textId="77777777" w:rsidR="00727092" w:rsidRDefault="00727092" w:rsidP="00727092">
      <w:pPr>
        <w:keepNext/>
        <w:spacing w:line="256" w:lineRule="auto"/>
        <w:jc w:val="center"/>
      </w:pPr>
      <w:r>
        <w:rPr>
          <w:noProof/>
        </w:rPr>
        <w:lastRenderedPageBreak/>
        <w:drawing>
          <wp:inline distT="0" distB="0" distL="0" distR="0" wp14:anchorId="47E17DB2" wp14:editId="4A95E39D">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p>
    <w:p w14:paraId="420D9252" w14:textId="2CA98CF3" w:rsidR="00727092" w:rsidRPr="006E112A" w:rsidRDefault="00727092" w:rsidP="00727092">
      <w:pPr>
        <w:spacing w:line="256" w:lineRule="auto"/>
        <w:jc w:val="center"/>
        <w:rPr>
          <w:rFonts w:ascii="Times New Roman" w:hAnsi="Times New Roman" w:cs="Times New Roman"/>
          <w:sz w:val="24"/>
          <w:szCs w:val="24"/>
        </w:rPr>
      </w:pPr>
      <w:bookmarkStart w:id="92" w:name="_Ref16256137"/>
      <w:commentRangeStart w:id="93"/>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4C0488">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92"/>
      <w:r>
        <w:rPr>
          <w:rFonts w:ascii="Times New Roman" w:hAnsi="Times New Roman" w:cs="Times New Roman"/>
          <w:sz w:val="24"/>
          <w:szCs w:val="24"/>
        </w:rPr>
        <w:t>:</w:t>
      </w:r>
      <w:r w:rsidRPr="00D4298B">
        <w:rPr>
          <w:rFonts w:ascii="Times New Roman" w:hAnsi="Times New Roman" w:cs="Times New Roman"/>
          <w:sz w:val="24"/>
          <w:szCs w:val="24"/>
        </w:rPr>
        <w:t xml:space="preserve"> </w:t>
      </w:r>
      <w:del w:id="94" w:author="Liu, Luyu" w:date="2019-11-27T16:06:00Z">
        <w:r w:rsidDel="00C24854">
          <w:rPr>
            <w:rFonts w:ascii="Times New Roman" w:hAnsi="Times New Roman" w:cs="Times New Roman"/>
            <w:sz w:val="24"/>
            <w:szCs w:val="24"/>
          </w:rPr>
          <w:delText>ST</w:delText>
        </w:r>
        <w:r w:rsidRPr="00530F4C" w:rsidDel="00C24854">
          <w:rPr>
            <w:rFonts w:ascii="Times New Roman" w:hAnsi="Times New Roman" w:cs="Times New Roman"/>
            <w:sz w:val="24"/>
            <w:szCs w:val="24"/>
          </w:rPr>
          <w:delText xml:space="preserve"> </w:delText>
        </w:r>
      </w:del>
      <w:ins w:id="95" w:author="Liu, Luyu" w:date="2019-11-27T16:06:00Z">
        <w:r w:rsidR="00C24854">
          <w:rPr>
            <w:rFonts w:ascii="Times New Roman" w:hAnsi="Times New Roman" w:cs="Times New Roman"/>
            <w:sz w:val="24"/>
            <w:szCs w:val="24"/>
          </w:rPr>
          <w:t>GT</w:t>
        </w:r>
        <w:r w:rsidR="00C24854" w:rsidRPr="00530F4C">
          <w:rPr>
            <w:rFonts w:ascii="Times New Roman" w:hAnsi="Times New Roman" w:cs="Times New Roman"/>
            <w:sz w:val="24"/>
            <w:szCs w:val="24"/>
          </w:rPr>
          <w:t xml:space="preserve"> </w:t>
        </w:r>
      </w:ins>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del w:id="96" w:author="Liu, Luyu" w:date="2019-11-27T16:06:00Z">
        <w:r w:rsidDel="00C24854">
          <w:rPr>
            <w:rFonts w:ascii="Times New Roman" w:hAnsi="Times New Roman" w:cs="Times New Roman"/>
            <w:sz w:val="24"/>
            <w:szCs w:val="24"/>
          </w:rPr>
          <w:delText xml:space="preserve">ET </w:delText>
        </w:r>
      </w:del>
      <w:ins w:id="97" w:author="Liu, Luyu" w:date="2019-11-27T16:06:00Z">
        <w:r w:rsidR="00C24854">
          <w:rPr>
            <w:rFonts w:ascii="Times New Roman" w:hAnsi="Times New Roman" w:cs="Times New Roman"/>
            <w:sz w:val="24"/>
            <w:szCs w:val="24"/>
          </w:rPr>
          <w:t xml:space="preserve">ST </w:t>
        </w:r>
      </w:ins>
      <w:del w:id="98" w:author="Liu, Luyu" w:date="2019-11-27T16:06:00Z">
        <w:r w:rsidDel="00C24854">
          <w:rPr>
            <w:rFonts w:ascii="Times New Roman" w:hAnsi="Times New Roman" w:cs="Times New Roman"/>
            <w:sz w:val="24"/>
            <w:szCs w:val="24"/>
          </w:rPr>
          <w:delText>with memory</w:delText>
        </w:r>
        <w:r w:rsidRPr="006E112A" w:rsidDel="00C24854">
          <w:rPr>
            <w:rFonts w:ascii="Times New Roman" w:hAnsi="Times New Roman" w:cs="Times New Roman"/>
            <w:sz w:val="24"/>
            <w:szCs w:val="24"/>
          </w:rPr>
          <w:delText xml:space="preserve"> </w:delText>
        </w:r>
      </w:del>
      <w:r w:rsidRPr="006E112A">
        <w:rPr>
          <w:rFonts w:ascii="Times New Roman" w:hAnsi="Times New Roman" w:cs="Times New Roman"/>
          <w:sz w:val="24"/>
          <w:szCs w:val="24"/>
        </w:rPr>
        <w:t>(</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del w:id="99" w:author="Liu, Luyu" w:date="2019-11-27T16:06:00Z">
        <w:r w:rsidDel="00C24854">
          <w:rPr>
            <w:rFonts w:ascii="Times New Roman" w:hAnsi="Times New Roman" w:cs="Times New Roman"/>
            <w:sz w:val="24"/>
            <w:szCs w:val="24"/>
          </w:rPr>
          <w:delText>GT</w:delText>
        </w:r>
        <w:r w:rsidRPr="006E112A" w:rsidDel="00C24854">
          <w:rPr>
            <w:rFonts w:ascii="Times New Roman" w:hAnsi="Times New Roman" w:cs="Times New Roman"/>
            <w:sz w:val="24"/>
            <w:szCs w:val="24"/>
          </w:rPr>
          <w:delText xml:space="preserve"> </w:delText>
        </w:r>
      </w:del>
      <w:ins w:id="100" w:author="Liu, Luyu" w:date="2019-11-27T16:06:00Z">
        <w:r w:rsidR="00C24854">
          <w:rPr>
            <w:rFonts w:ascii="Times New Roman" w:hAnsi="Times New Roman" w:cs="Times New Roman"/>
            <w:sz w:val="24"/>
            <w:szCs w:val="24"/>
          </w:rPr>
          <w:t>ET</w:t>
        </w:r>
        <w:r w:rsidR="00C24854" w:rsidRPr="006E112A">
          <w:rPr>
            <w:rFonts w:ascii="Times New Roman" w:hAnsi="Times New Roman" w:cs="Times New Roman"/>
            <w:sz w:val="24"/>
            <w:szCs w:val="24"/>
          </w:rPr>
          <w:t xml:space="preserve"> </w:t>
        </w:r>
      </w:ins>
      <w:r w:rsidRPr="006E112A">
        <w:rPr>
          <w:rFonts w:ascii="Times New Roman" w:hAnsi="Times New Roman" w:cs="Times New Roman"/>
          <w:sz w:val="24"/>
          <w:szCs w:val="24"/>
        </w:rPr>
        <w:t xml:space="preserve">(bottom)'s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commentRangeEnd w:id="93"/>
      <w:r w:rsidR="009F1880">
        <w:rPr>
          <w:rStyle w:val="CommentReference"/>
        </w:rPr>
        <w:commentReference w:id="93"/>
      </w:r>
    </w:p>
    <w:p w14:paraId="1DB33CB1" w14:textId="77777777" w:rsidR="00727092" w:rsidRDefault="00727092" w:rsidP="00727092">
      <w:pPr>
        <w:spacing w:line="256" w:lineRule="auto"/>
        <w:rPr>
          <w:rFonts w:ascii="Times New Roman" w:hAnsi="Times New Roman" w:cs="Times New Roman"/>
          <w:sz w:val="24"/>
          <w:szCs w:val="24"/>
        </w:rPr>
      </w:pPr>
    </w:p>
    <w:p w14:paraId="18F7AB33" w14:textId="4F7E8D34" w:rsidR="00BB3EC7" w:rsidRPr="00B942D8" w:rsidRDefault="00BB3EC7">
      <w:pPr>
        <w:pStyle w:val="IndentTimesNewRoman"/>
        <w:jc w:val="both"/>
        <w:pPrChange w:id="101" w:author="Liu, Luyu" w:date="2019-11-27T17:20:00Z">
          <w:pPr>
            <w:pStyle w:val="IndentTimesNewRoman"/>
            <w:ind w:firstLine="0"/>
            <w:jc w:val="both"/>
          </w:pPr>
        </w:pPrChange>
      </w:pPr>
      <w:r>
        <w:fldChar w:fldCharType="begin"/>
      </w:r>
      <w:r>
        <w:instrText xml:space="preserve"> REF _Ref16256046 \h </w:instrText>
      </w:r>
      <w:r w:rsidR="00654DF6">
        <w:instrText xml:space="preserve"> \* MERGEFORMAT </w:instrText>
      </w:r>
      <w:r>
        <w:fldChar w:fldCharType="separate"/>
      </w:r>
      <w:ins w:id="102" w:author="Liu, Luyu" w:date="2019-11-27T17:22:00Z">
        <w:r w:rsidR="004C0488">
          <w:t xml:space="preserve">Figure </w:t>
        </w:r>
        <w:r w:rsidR="004C0488">
          <w:rPr>
            <w:noProof/>
          </w:rPr>
          <w:t>16</w:t>
        </w:r>
      </w:ins>
      <w:del w:id="103" w:author="Liu, Luyu" w:date="2019-11-27T17:22:00Z">
        <w:r w:rsidR="00654DF6" w:rsidDel="004C0488">
          <w:delText xml:space="preserve">Figure </w:delText>
        </w:r>
        <w:r w:rsidR="00654DF6" w:rsidDel="004C0488">
          <w:rPr>
            <w:noProof/>
          </w:rPr>
          <w:delText>14</w:delText>
        </w:r>
      </w:del>
      <w:r>
        <w:fldChar w:fldCharType="end"/>
      </w:r>
      <w:r>
        <w:t xml:space="preserve"> shows </w:t>
      </w:r>
      <w:r w:rsidR="0016636C">
        <w:t xml:space="preserve">the </w:t>
      </w:r>
      <w:r>
        <w:t xml:space="preserve">average waiting time and risk </w:t>
      </w:r>
      <w:r w:rsidR="0016636C">
        <w:t>across space for the PT strategy</w:t>
      </w:r>
      <w:r w:rsidRPr="00745341">
        <w:t>.</w:t>
      </w:r>
      <w:r>
        <w:t xml:space="preserve"> </w:t>
      </w:r>
      <w:r w:rsidRPr="005238B9">
        <w:rPr>
          <w:rStyle w:val="TimesNewRomanChar"/>
        </w:rPr>
        <w:t xml:space="preserve">Noticeably, there are two significant clusters </w:t>
      </w:r>
      <w:r w:rsidR="00364356">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sidR="00654DF6">
        <w:rPr>
          <w:rStyle w:val="TimesNewRomanChar"/>
        </w:rPr>
        <w:t xml:space="preserve">for </w:t>
      </w:r>
      <w:r>
        <w:rPr>
          <w:rStyle w:val="TimesNewRomanChar"/>
        </w:rPr>
        <w:t xml:space="preserve">standard </w:t>
      </w:r>
      <w:r w:rsidR="00654DF6">
        <w:rPr>
          <w:rStyle w:val="TimesNewRomanChar"/>
        </w:rPr>
        <w:t xml:space="preserve">headway service (indicated by a blue oval) and </w:t>
      </w:r>
      <w:r>
        <w:rPr>
          <w:rStyle w:val="TimesNewRomanChar"/>
        </w:rPr>
        <w:t xml:space="preserve">frequent </w:t>
      </w:r>
      <w:r w:rsidR="00654DF6">
        <w:rPr>
          <w:rStyle w:val="TimesNewRomanChar"/>
        </w:rPr>
        <w:t>headway service (indicated by the red oval).  These clusters o</w:t>
      </w:r>
      <w:r w:rsidR="00364356">
        <w:rPr>
          <w:rStyle w:val="TimesNewRomanChar"/>
        </w:rPr>
        <w:t>ccur b</w:t>
      </w:r>
      <w:r>
        <w:t xml:space="preserve">ecause real-time information will not be available for these stops until the bus leaves the originating stop. By the time the real-time information is updated, the user </w:t>
      </w:r>
      <w:r w:rsidR="00364356">
        <w:t>has likely missed the bus</w:t>
      </w:r>
      <w:r>
        <w:t xml:space="preserve">. Consequently, </w:t>
      </w:r>
      <w:r w:rsidR="00364356">
        <w:t xml:space="preserve">PT insurance </w:t>
      </w:r>
      <w:r>
        <w:t>buffer will not help improve the missed risk of such trips since</w:t>
      </w:r>
      <w:r w:rsidR="00364356">
        <w:t xml:space="preserve"> its </w:t>
      </w:r>
      <w:r>
        <w:t>effectiveness depends on accessible RTI. Meanwhile, users who live far from the stop will have higher missed risk and will consequently suffer from even more waiting time.</w:t>
      </w:r>
      <w:r w:rsidRPr="00142817">
        <w:t xml:space="preserve"> </w:t>
      </w:r>
      <w:r w:rsidR="00364356">
        <w:t>Based on these results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 xml:space="preserve">vulnerable and may be </w:t>
      </w:r>
      <w:r w:rsidR="00364356">
        <w:t xml:space="preserve">structurally unable to utilize </w:t>
      </w:r>
      <w:r>
        <w:t>real-time information.</w:t>
      </w:r>
    </w:p>
    <w:p w14:paraId="706F94F9" w14:textId="77777777" w:rsidR="00BB3EC7" w:rsidRDefault="00BB3EC7">
      <w:pPr>
        <w:keepNext/>
        <w:spacing w:line="256" w:lineRule="auto"/>
        <w:jc w:val="center"/>
        <w:pPrChange w:id="104" w:author="Liu, Luyu" w:date="2019-11-27T16:14:00Z">
          <w:pPr>
            <w:keepNext/>
            <w:spacing w:line="256" w:lineRule="auto"/>
          </w:pPr>
        </w:pPrChange>
      </w:pPr>
      <w:r>
        <w:rPr>
          <w:noProof/>
        </w:rPr>
        <w:lastRenderedPageBreak/>
        <w:drawing>
          <wp:inline distT="0" distB="0" distL="0" distR="0" wp14:anchorId="04F92E14" wp14:editId="74E56725">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03B2FF4F" w14:textId="51581077" w:rsidR="00BB3EC7" w:rsidRDefault="00BB3EC7" w:rsidP="00BB3EC7">
      <w:pPr>
        <w:pStyle w:val="TimesNewRoman"/>
        <w:jc w:val="center"/>
      </w:pPr>
      <w:bookmarkStart w:id="105" w:name="_Ref16256046"/>
      <w:commentRangeStart w:id="106"/>
      <w:r>
        <w:t xml:space="preserve">Figure </w:t>
      </w:r>
      <w:fldSimple w:instr=" SEQ Figure \* ARABIC ">
        <w:ins w:id="107" w:author="Liu, Luyu" w:date="2019-11-27T17:22:00Z">
          <w:r w:rsidR="004C0488">
            <w:rPr>
              <w:noProof/>
            </w:rPr>
            <w:t>16</w:t>
          </w:r>
        </w:ins>
        <w:del w:id="108" w:author="Liu, Luyu" w:date="2019-11-27T17:22:00Z">
          <w:r w:rsidR="00654DF6" w:rsidDel="004C0488">
            <w:rPr>
              <w:noProof/>
            </w:rPr>
            <w:delText>14</w:delText>
          </w:r>
        </w:del>
      </w:fldSimple>
      <w:bookmarkEnd w:id="105"/>
      <w:r w:rsidR="00AA2619">
        <w:rPr>
          <w:noProof/>
        </w:rPr>
        <w:t>:</w:t>
      </w:r>
      <w:r>
        <w:t xml:space="preserve"> PT </w:t>
      </w:r>
      <w:r w:rsidR="0040511B">
        <w:t>average wait</w:t>
      </w:r>
      <w:r>
        <w:t xml:space="preserve"> time </w:t>
      </w:r>
      <w:r w:rsidR="00654DF6">
        <w:t xml:space="preserve">(left side) and risk of missing a bus (right side) </w:t>
      </w:r>
      <w:r>
        <w:t>COTA bus route No. 2 from Southeast</w:t>
      </w:r>
      <w:r w:rsidRPr="005203AB">
        <w:t xml:space="preserve"> </w:t>
      </w:r>
      <w:r>
        <w:t>to Northwest.</w:t>
      </w:r>
      <w:commentRangeEnd w:id="106"/>
      <w:r w:rsidR="00654DF6">
        <w:rPr>
          <w:rStyle w:val="CommentReference"/>
          <w:rFonts w:asciiTheme="minorHAnsi" w:hAnsiTheme="minorHAnsi" w:cstheme="minorBidi"/>
        </w:rPr>
        <w:commentReference w:id="106"/>
      </w:r>
    </w:p>
    <w:p w14:paraId="583E8D96" w14:textId="083C9F06" w:rsidR="004C0488" w:rsidRDefault="004C0488" w:rsidP="0016636C">
      <w:pPr>
        <w:pStyle w:val="TimesNewRoman"/>
        <w:jc w:val="both"/>
        <w:rPr>
          <w:ins w:id="109" w:author="Liu, Luyu" w:date="2019-11-27T20:56:00Z"/>
          <w:b/>
        </w:rPr>
      </w:pPr>
    </w:p>
    <w:p w14:paraId="18AD5E02" w14:textId="77777777" w:rsidR="00E5090F" w:rsidRDefault="00E5090F" w:rsidP="0016636C">
      <w:pPr>
        <w:pStyle w:val="TimesNewRoman"/>
        <w:jc w:val="both"/>
        <w:rPr>
          <w:ins w:id="110" w:author="Liu, Luyu" w:date="2019-11-27T17:23:00Z"/>
          <w:b/>
        </w:rPr>
      </w:pPr>
    </w:p>
    <w:p w14:paraId="7CFFB3CE" w14:textId="1C47B8E5" w:rsidR="00E5090F" w:rsidRDefault="0038416A" w:rsidP="00F96710">
      <w:pPr>
        <w:pStyle w:val="TimesNewRoman"/>
        <w:jc w:val="both"/>
        <w:rPr>
          <w:ins w:id="111" w:author="Liu, Luyu" w:date="2019-11-27T21:00:00Z"/>
        </w:rPr>
      </w:pPr>
      <w:r>
        <w:rPr>
          <w:b/>
        </w:rPr>
        <w:t>Spatial differences between ST and PT</w:t>
      </w:r>
      <w:r>
        <w:t xml:space="preserve">.   </w:t>
      </w:r>
      <w:r w:rsidR="0016636C">
        <w:t>We now compare</w:t>
      </w:r>
      <w:r w:rsidR="0016636C" w:rsidRPr="0016636C">
        <w:t xml:space="preserve"> </w:t>
      </w:r>
      <w:r w:rsidR="0016636C">
        <w:t xml:space="preserve">the </w:t>
      </w:r>
      <w:r w:rsidR="0016636C" w:rsidRPr="0016636C">
        <w:t xml:space="preserve">performance of best non-RTI </w:t>
      </w:r>
      <w:r w:rsidR="0016636C">
        <w:t xml:space="preserve">strategy </w:t>
      </w:r>
      <w:r w:rsidR="0016636C" w:rsidRPr="0016636C">
        <w:t>(ST) and b</w:t>
      </w:r>
      <w:r w:rsidR="0016636C">
        <w:t>est RTI strategy (PT) with respect to space.</w:t>
      </w:r>
      <w:r w:rsidR="0016636C" w:rsidRPr="0016636C">
        <w:t xml:space="preserve"> </w:t>
      </w:r>
      <w:r w:rsidR="0016636C">
        <w:t xml:space="preserve"> </w:t>
      </w:r>
      <w:r>
        <w:fldChar w:fldCharType="begin"/>
      </w:r>
      <w:r>
        <w:instrText xml:space="preserve"> REF _Ref16255992 \h </w:instrText>
      </w:r>
      <w:r w:rsidR="00E96AD4">
        <w:instrText xml:space="preserve"> \* MERGEFORMAT </w:instrText>
      </w:r>
      <w:r>
        <w:fldChar w:fldCharType="separate"/>
      </w:r>
      <w:r w:rsidR="004C0488">
        <w:t xml:space="preserve">Figure </w:t>
      </w:r>
      <w:r w:rsidR="004C0488">
        <w:rPr>
          <w:noProof/>
        </w:rPr>
        <w:t>17</w:t>
      </w:r>
      <w:r>
        <w:fldChar w:fldCharType="end"/>
      </w:r>
      <w:r w:rsidR="00E96AD4">
        <w:t xml:space="preserve"> shows the average wait</w:t>
      </w:r>
      <w:r w:rsidRPr="00745341">
        <w:t xml:space="preserve"> time difference </w:t>
      </w:r>
      <w:r>
        <w:t>between ST and PT</w:t>
      </w:r>
      <w:r w:rsidRPr="00745341">
        <w:t xml:space="preserve">. </w:t>
      </w:r>
      <w:ins w:id="112" w:author="Liu, Luyu" w:date="2019-11-27T21:01:00Z">
        <w:r w:rsidR="00E0434C">
          <w:t>We observe the originating stops have exceptional high waiting time due to larger headway.</w:t>
        </w:r>
      </w:ins>
      <w:ins w:id="113" w:author="Liu, Luyu" w:date="2019-11-27T21:02:00Z">
        <w:r w:rsidR="00E0434C">
          <w:t xml:space="preserve"> </w:t>
        </w:r>
      </w:ins>
      <w:r>
        <w:t xml:space="preserve">We can </w:t>
      </w:r>
      <w:ins w:id="114" w:author="Liu, Luyu" w:date="2019-11-27T21:02:00Z">
        <w:r w:rsidR="00E0434C">
          <w:t xml:space="preserve">also </w:t>
        </w:r>
      </w:ins>
      <w:r>
        <w:t xml:space="preserve">observe that PT does not outperform ST for </w:t>
      </w:r>
      <w:del w:id="115" w:author="Liu, Luyu" w:date="2019-11-27T21:02:00Z">
        <w:r w:rsidDel="00E0434C">
          <w:delText>all</w:delText>
        </w:r>
      </w:del>
      <w:ins w:id="116" w:author="Liu, Luyu" w:date="2019-11-27T21:03:00Z">
        <w:r w:rsidR="00FF295D">
          <w:t>more than half of all</w:t>
        </w:r>
      </w:ins>
      <w:r>
        <w:t xml:space="preserve"> stops. In fact, for most stops, especially for those stops in the upstream near the originating s</w:t>
      </w:r>
      <w:r w:rsidR="0016636C">
        <w:t>tops, ST</w:t>
      </w:r>
      <w:r>
        <w:t xml:space="preserve"> performanc</w:t>
      </w:r>
      <w:r w:rsidR="0016636C">
        <w:t>e is much better than PT</w:t>
      </w:r>
      <w:r>
        <w:t>.</w:t>
      </w:r>
      <w:ins w:id="117" w:author="Liu, Luyu" w:date="2019-11-27T20:57:00Z">
        <w:r w:rsidR="00E5090F" w:rsidRPr="00E5090F">
          <w:t xml:space="preserve"> </w:t>
        </w:r>
        <w:r w:rsidR="00E5090F">
          <w:t>To</w:t>
        </w:r>
        <w:r w:rsidR="00E5090F" w:rsidRPr="00092DA1">
          <w:t xml:space="preserve"> moreover </w:t>
        </w:r>
        <w:r w:rsidR="00E5090F">
          <w:rPr>
            <w:rFonts w:hint="eastAsia"/>
          </w:rPr>
          <w:t>demonst</w:t>
        </w:r>
        <w:r w:rsidR="00E5090F">
          <w:t>rate the</w:t>
        </w:r>
        <w:r w:rsidR="00E5090F" w:rsidRPr="00092DA1">
          <w:t xml:space="preserve"> variation</w:t>
        </w:r>
        <w:r w:rsidR="00E5090F">
          <w:t>s, g</w:t>
        </w:r>
        <w:r w:rsidR="00E5090F" w:rsidRPr="00092DA1">
          <w:t xml:space="preserve">eographically, we divide the stops into two groups at stop “North High Street &amp; Euclid Avenue” shown as a </w:t>
        </w:r>
        <w:r w:rsidR="00E5090F">
          <w:t>green</w:t>
        </w:r>
        <w:r w:rsidR="00E5090F" w:rsidRPr="00092DA1">
          <w:t xml:space="preserve"> line in</w:t>
        </w:r>
        <w:r w:rsidR="00E5090F">
          <w:t xml:space="preserve"> </w:t>
        </w:r>
        <w:r w:rsidR="00E5090F" w:rsidRPr="00092DA1">
          <w:fldChar w:fldCharType="begin"/>
        </w:r>
        <w:r w:rsidR="00E5090F" w:rsidRPr="00316593">
          <w:instrText xml:space="preserve"> REF _Ref16255992 \h  \* MERGEFORMAT </w:instrText>
        </w:r>
      </w:ins>
      <w:ins w:id="118" w:author="Liu, Luyu" w:date="2019-11-27T20:57:00Z">
        <w:r w:rsidR="00E5090F" w:rsidRPr="00092DA1">
          <w:fldChar w:fldCharType="separate"/>
        </w:r>
        <w:r w:rsidR="00E5090F">
          <w:t>Figure 17</w:t>
        </w:r>
        <w:r w:rsidR="00E5090F" w:rsidRPr="00092DA1">
          <w:fldChar w:fldCharType="end"/>
        </w:r>
        <w:r w:rsidR="00E5090F" w:rsidRPr="00092DA1">
          <w:t>.</w:t>
        </w:r>
        <w:r w:rsidR="00E5090F">
          <w:t xml:space="preserve"> For u</w:t>
        </w:r>
        <w:r w:rsidR="00E5090F" w:rsidRPr="00092DA1">
          <w:t>pstream stops</w:t>
        </w:r>
        <w:r w:rsidR="00E5090F">
          <w:t>, PT users waited 68 seconds more than ST users;</w:t>
        </w:r>
        <w:r w:rsidR="00E5090F" w:rsidRPr="00092DA1">
          <w:t xml:space="preserve"> while </w:t>
        </w:r>
        <w:r w:rsidR="00E5090F">
          <w:t xml:space="preserve">for </w:t>
        </w:r>
        <w:r w:rsidR="00E5090F" w:rsidRPr="00092DA1">
          <w:t>downstream stops</w:t>
        </w:r>
        <w:r w:rsidR="00E5090F">
          <w:t xml:space="preserve">, ST users waited 21 seconds </w:t>
        </w:r>
      </w:ins>
      <w:ins w:id="119" w:author="Liu, Luyu" w:date="2019-11-27T21:00:00Z">
        <w:r w:rsidR="00E5090F">
          <w:t>more</w:t>
        </w:r>
      </w:ins>
      <w:ins w:id="120" w:author="Liu, Luyu" w:date="2019-11-27T20:57:00Z">
        <w:r w:rsidR="00E5090F">
          <w:t xml:space="preserve"> than PT users. </w:t>
        </w:r>
      </w:ins>
      <w:ins w:id="121" w:author="Liu, Luyu" w:date="2019-11-27T21:04:00Z">
        <w:r w:rsidR="00F96710" w:rsidRPr="00092DA1">
          <w:t>The comparison moreover shows the difference’s</w:t>
        </w:r>
        <w:r w:rsidR="00F96710">
          <w:t xml:space="preserve"> highly polarized geographic</w:t>
        </w:r>
        <w:r w:rsidR="00F96710" w:rsidRPr="00092DA1">
          <w:t xml:space="preserve"> </w:t>
        </w:r>
        <w:r w:rsidR="00F96710">
          <w:t>pattern.</w:t>
        </w:r>
      </w:ins>
    </w:p>
    <w:p w14:paraId="77954D45" w14:textId="35C2555D" w:rsidR="00E5090F" w:rsidRDefault="00E5090F" w:rsidP="00E5090F">
      <w:pPr>
        <w:pStyle w:val="TimesNewRoman"/>
        <w:jc w:val="both"/>
        <w:rPr>
          <w:ins w:id="122" w:author="Liu, Luyu" w:date="2019-11-27T21:00:00Z"/>
        </w:rPr>
      </w:pPr>
    </w:p>
    <w:p w14:paraId="7B51B004" w14:textId="07DA847D" w:rsidR="00E5090F" w:rsidRDefault="00E5090F" w:rsidP="00E5090F">
      <w:pPr>
        <w:pStyle w:val="TimesNewRoman"/>
        <w:jc w:val="both"/>
        <w:rPr>
          <w:ins w:id="123" w:author="Liu, Luyu" w:date="2019-11-27T21:00:00Z"/>
        </w:rPr>
      </w:pPr>
    </w:p>
    <w:p w14:paraId="65196CC6" w14:textId="77777777" w:rsidR="00E5090F" w:rsidRDefault="00E5090F" w:rsidP="00E5090F">
      <w:pPr>
        <w:pStyle w:val="TimesNewRoman"/>
        <w:jc w:val="both"/>
        <w:rPr>
          <w:ins w:id="124" w:author="Liu, Luyu" w:date="2019-11-27T20:57:00Z"/>
        </w:rPr>
      </w:pPr>
    </w:p>
    <w:p w14:paraId="5353E0D0" w14:textId="74A75FCD" w:rsidR="0038416A" w:rsidDel="00E5090F" w:rsidRDefault="0038416A">
      <w:pPr>
        <w:pStyle w:val="TimesNewRoman"/>
        <w:jc w:val="both"/>
        <w:rPr>
          <w:del w:id="125" w:author="Liu, Luyu" w:date="2019-11-27T20:56:00Z"/>
        </w:rPr>
      </w:pPr>
      <w:del w:id="126" w:author="Liu, Luyu" w:date="2019-11-27T20:56:00Z">
        <w:r w:rsidDel="00E5090F">
          <w:lastRenderedPageBreak/>
          <w:delText xml:space="preserve"> </w:delText>
        </w:r>
        <w:r w:rsidR="0016636C" w:rsidDel="00E5090F">
          <w:delText xml:space="preserve"> We </w:delText>
        </w:r>
        <w:r w:rsidDel="00E5090F">
          <w:delText>observe the originating stops have exceptional high waiting time due to larger headway</w:delText>
        </w:r>
      </w:del>
      <w:del w:id="127" w:author="Liu, Luyu" w:date="2019-11-27T17:11:00Z">
        <w:r w:rsidDel="002E61E4">
          <w:delText xml:space="preserve">. </w:delText>
        </w:r>
        <w:commentRangeStart w:id="128"/>
        <w:commentRangeStart w:id="129"/>
        <w:r w:rsidDel="002E61E4">
          <w:delText xml:space="preserve">For most stops, waiting time </w:delText>
        </w:r>
        <w:r w:rsidR="0016636C" w:rsidDel="002E61E4">
          <w:delText>is a relatively low</w:delText>
        </w:r>
        <w:r w:rsidDel="002E61E4">
          <w:delText>, but we can hardly observe a stop with an even lower waiting time. This is because IB reduces desynchronization risk when the user catches the bus, but it also makes people wait more time for these synchronized trips</w:delText>
        </w:r>
      </w:del>
      <w:del w:id="130" w:author="Liu, Luyu" w:date="2019-11-27T20:56:00Z">
        <w:r w:rsidDel="00E5090F">
          <w:delText xml:space="preserve">. </w:delText>
        </w:r>
      </w:del>
      <w:moveFromRangeStart w:id="131" w:author="Liu, Luyu" w:date="2019-11-27T17:20:00Z" w:name="move25767660"/>
      <w:moveFrom w:id="132" w:author="Liu, Luyu" w:date="2019-11-27T17:20:00Z">
        <w:del w:id="133" w:author="Liu, Luyu" w:date="2019-11-27T20:57:00Z">
          <w:r w:rsidDel="00E5090F">
            <w:delText>In conclusion, too large (risk-averse) or too small (risk-seeking) buffers all impair the effectiveness of PT optimal, but too small buffers will especially result in desynchronization and suffer more waiting time</w:delText>
          </w:r>
          <w:commentRangeEnd w:id="128"/>
          <w:r w:rsidR="0016636C" w:rsidDel="00E5090F">
            <w:rPr>
              <w:rStyle w:val="CommentReference"/>
              <w:rFonts w:asciiTheme="minorHAnsi" w:hAnsiTheme="minorHAnsi" w:cstheme="minorBidi"/>
            </w:rPr>
            <w:commentReference w:id="128"/>
          </w:r>
        </w:del>
      </w:moveFrom>
      <w:commentRangeEnd w:id="129"/>
      <w:del w:id="134" w:author="Liu, Luyu" w:date="2019-11-27T20:57:00Z">
        <w:r w:rsidR="00647148" w:rsidDel="00E5090F">
          <w:rPr>
            <w:rStyle w:val="CommentReference"/>
            <w:rFonts w:asciiTheme="minorHAnsi" w:hAnsiTheme="minorHAnsi" w:cstheme="minorBidi"/>
          </w:rPr>
          <w:commentReference w:id="129"/>
        </w:r>
      </w:del>
      <w:moveFrom w:id="135" w:author="Liu, Luyu" w:date="2019-11-27T17:20:00Z">
        <w:del w:id="136" w:author="Liu, Luyu" w:date="2019-11-27T20:57:00Z">
          <w:r w:rsidDel="00E5090F">
            <w:delText>.</w:delText>
          </w:r>
          <w:r w:rsidRPr="00F95BDB" w:rsidDel="00E5090F">
            <w:delText xml:space="preserve"> </w:delText>
          </w:r>
        </w:del>
      </w:moveFrom>
      <w:moveFromRangeEnd w:id="131"/>
    </w:p>
    <w:p w14:paraId="53E473C9" w14:textId="2B3DC575" w:rsidR="0038416A" w:rsidDel="00E5090F" w:rsidRDefault="0038416A" w:rsidP="00E96AD4">
      <w:pPr>
        <w:pStyle w:val="TimesNewRoman"/>
        <w:ind w:firstLine="720"/>
        <w:jc w:val="both"/>
        <w:rPr>
          <w:del w:id="137" w:author="Liu, Luyu" w:date="2019-11-27T20:56:00Z"/>
          <w:moveFrom w:id="138" w:author="Liu, Luyu" w:date="2019-11-27T17:21:00Z"/>
        </w:rPr>
      </w:pPr>
      <w:moveFromRangeStart w:id="139" w:author="Liu, Luyu" w:date="2019-11-27T17:21:00Z" w:name="move25767730"/>
      <w:commentRangeStart w:id="140"/>
      <w:moveFrom w:id="141" w:author="Liu, Luyu" w:date="2019-11-27T17:21:00Z">
        <w:del w:id="142" w:author="Liu, Luyu" w:date="2019-11-27T20:56:00Z">
          <w:r w:rsidRPr="00092DA1" w:rsidDel="00E5090F">
            <w:delText xml:space="preserve">The comparison moreover shows the difference’s highly polarized geographic and temporal </w:delText>
          </w:r>
          <w:r w:rsidR="0016636C" w:rsidDel="00E5090F">
            <w:delText xml:space="preserve">patterns. Although the PT </w:delText>
          </w:r>
          <w:r w:rsidRPr="00092DA1" w:rsidDel="00E5090F">
            <w:delText xml:space="preserve">average waiting time is larger than ST’s, the variation of PT optimal is also larger. To moreover prove the variation, geographically, we divide the stops into two groups at stop “North High Street &amp; Euclid Avenue” shown as a </w:delText>
          </w:r>
          <w:r w:rsidR="00FF443A" w:rsidDel="00E5090F">
            <w:delText>green</w:delText>
          </w:r>
          <w:r w:rsidRPr="00092DA1" w:rsidDel="00E5090F">
            <w:delText xml:space="preserve"> line in </w:delText>
          </w:r>
          <w:r w:rsidRPr="00092DA1" w:rsidDel="00E5090F">
            <w:fldChar w:fldCharType="begin"/>
          </w:r>
          <w:r w:rsidRPr="00E5090F" w:rsidDel="00E5090F">
            <w:delInstrText xml:space="preserve"> REF _Ref16255992 \h  \* MERGEFORMAT </w:delInstrText>
          </w:r>
        </w:del>
      </w:moveFrom>
      <w:del w:id="143" w:author="Liu, Luyu" w:date="2019-11-27T17:21:00Z"/>
      <w:moveFrom w:id="144" w:author="Liu, Luyu" w:date="2019-11-27T17:21:00Z">
        <w:del w:id="145" w:author="Liu, Luyu" w:date="2019-11-27T20:56:00Z">
          <w:r w:rsidRPr="00092DA1" w:rsidDel="00E5090F">
            <w:fldChar w:fldCharType="separate"/>
          </w:r>
          <w:r w:rsidR="009C2E07" w:rsidRPr="00B44330" w:rsidDel="00E5090F">
            <w:delText>Figure 17</w:delText>
          </w:r>
          <w:r w:rsidRPr="00092DA1" w:rsidDel="00E5090F">
            <w:fldChar w:fldCharType="end"/>
          </w:r>
          <w:r w:rsidRPr="00092DA1" w:rsidDel="00E5090F">
            <w:delText xml:space="preserve">; temporally, we divide the whole year by September 1st 2018. The results are shown in </w:delText>
          </w:r>
          <w:r w:rsidRPr="00092DA1" w:rsidDel="00E5090F">
            <w:fldChar w:fldCharType="begin"/>
          </w:r>
          <w:r w:rsidRPr="00092DA1" w:rsidDel="00E5090F">
            <w:delInstrText xml:space="preserve"> REF _Ref21877594 \h  \* MERGEFORMAT </w:delInstrText>
          </w:r>
        </w:del>
      </w:moveFrom>
      <w:del w:id="146" w:author="Liu, Luyu" w:date="2019-11-27T17:21:00Z"/>
      <w:moveFrom w:id="147" w:author="Liu, Luyu" w:date="2019-11-27T17:21:00Z">
        <w:del w:id="148" w:author="Liu, Luyu" w:date="2019-11-27T20:56:00Z">
          <w:r w:rsidRPr="00092DA1" w:rsidDel="00E5090F">
            <w:fldChar w:fldCharType="separate"/>
          </w:r>
          <w:r w:rsidR="009C2E07" w:rsidDel="00E5090F">
            <w:delText>Table 3</w:delText>
          </w:r>
          <w:r w:rsidRPr="00092DA1" w:rsidDel="00E5090F">
            <w:fldChar w:fldCharType="end"/>
          </w:r>
          <w:r w:rsidRPr="00092DA1" w:rsidDel="00E5090F">
            <w:delText>. Upstream stops and time after September ha</w:delText>
          </w:r>
          <w:r w:rsidDel="00E5090F">
            <w:delText>d</w:delText>
          </w:r>
          <w:r w:rsidRPr="00092DA1" w:rsidDel="00E5090F">
            <w:delText xml:space="preserve"> higher </w:delText>
          </w:r>
          <w:r w:rsidDel="00E5090F">
            <w:delText>waiting time penalty</w:delText>
          </w:r>
          <w:r w:rsidRPr="00092DA1" w:rsidDel="00E5090F">
            <w:delText>, while downstream stops and</w:delText>
          </w:r>
          <w:r w:rsidDel="00E5090F">
            <w:delText xml:space="preserve"> before September had lower.</w:delText>
          </w:r>
        </w:del>
      </w:moveFrom>
    </w:p>
    <w:p w14:paraId="7E3AD941" w14:textId="7BCCDE6F" w:rsidR="0038416A" w:rsidDel="00E5090F" w:rsidRDefault="0038416A" w:rsidP="0038416A">
      <w:pPr>
        <w:pStyle w:val="TimesNewRoman"/>
        <w:ind w:firstLine="720"/>
        <w:rPr>
          <w:del w:id="149" w:author="Liu, Luyu" w:date="2019-11-27T20:56:00Z"/>
          <w:moveFrom w:id="150" w:author="Liu, Luyu" w:date="2019-11-27T17:21:00Z"/>
        </w:rPr>
      </w:pPr>
    </w:p>
    <w:tbl>
      <w:tblPr>
        <w:tblStyle w:val="TableGrid"/>
        <w:tblW w:w="0" w:type="auto"/>
        <w:tblLook w:val="04A0" w:firstRow="1" w:lastRow="0" w:firstColumn="1" w:lastColumn="0" w:noHBand="0" w:noVBand="1"/>
      </w:tblPr>
      <w:tblGrid>
        <w:gridCol w:w="2695"/>
        <w:gridCol w:w="2160"/>
        <w:gridCol w:w="2157"/>
        <w:gridCol w:w="2338"/>
      </w:tblGrid>
      <w:tr w:rsidR="0038416A" w:rsidDel="00E5090F" w14:paraId="04E40D2B" w14:textId="6115155B" w:rsidTr="000831FD">
        <w:trPr>
          <w:del w:id="151" w:author="Liu, Luyu" w:date="2019-11-27T20:56:00Z"/>
        </w:trPr>
        <w:tc>
          <w:tcPr>
            <w:tcW w:w="2695" w:type="dxa"/>
          </w:tcPr>
          <w:p w14:paraId="32ADA0C1" w14:textId="7D7E4CB8" w:rsidR="0038416A" w:rsidDel="00E5090F" w:rsidRDefault="0038416A" w:rsidP="000831FD">
            <w:pPr>
              <w:pStyle w:val="TimesNewRoman"/>
              <w:rPr>
                <w:del w:id="152" w:author="Liu, Luyu" w:date="2019-11-27T20:56:00Z"/>
                <w:moveFrom w:id="153" w:author="Liu, Luyu" w:date="2019-11-27T17:21:00Z"/>
              </w:rPr>
            </w:pPr>
            <w:moveFrom w:id="154" w:author="Liu, Luyu" w:date="2019-11-27T17:21:00Z">
              <w:del w:id="155" w:author="Liu, Luyu" w:date="2019-11-27T20:56:00Z">
                <w:r w:rsidDel="00E5090F">
                  <w:delText>PT optimal - ST waiting time difference (seconds)</w:delText>
                </w:r>
              </w:del>
            </w:moveFrom>
          </w:p>
        </w:tc>
        <w:tc>
          <w:tcPr>
            <w:tcW w:w="2160" w:type="dxa"/>
          </w:tcPr>
          <w:p w14:paraId="49FCD59E" w14:textId="348DF36E" w:rsidR="0038416A" w:rsidDel="00E5090F" w:rsidRDefault="0038416A" w:rsidP="000831FD">
            <w:pPr>
              <w:pStyle w:val="TimesNewRoman"/>
              <w:rPr>
                <w:del w:id="156" w:author="Liu, Luyu" w:date="2019-11-27T20:56:00Z"/>
                <w:moveFrom w:id="157" w:author="Liu, Luyu" w:date="2019-11-27T17:21:00Z"/>
              </w:rPr>
            </w:pPr>
            <w:moveFrom w:id="158" w:author="Liu, Luyu" w:date="2019-11-27T17:21:00Z">
              <w:del w:id="159" w:author="Liu, Luyu" w:date="2019-11-27T20:56:00Z">
                <w:r w:rsidDel="00E5090F">
                  <w:delText>Before Sep 1</w:delText>
                </w:r>
                <w:r w:rsidRPr="00D15D25" w:rsidDel="00E5090F">
                  <w:rPr>
                    <w:vertAlign w:val="superscript"/>
                  </w:rPr>
                  <w:delText>st</w:delText>
                </w:r>
                <w:r w:rsidDel="00E5090F">
                  <w:delText xml:space="preserve"> 2018</w:delText>
                </w:r>
              </w:del>
            </w:moveFrom>
          </w:p>
        </w:tc>
        <w:tc>
          <w:tcPr>
            <w:tcW w:w="2157" w:type="dxa"/>
          </w:tcPr>
          <w:p w14:paraId="039BEF82" w14:textId="775CAA72" w:rsidR="0038416A" w:rsidDel="00E5090F" w:rsidRDefault="0038416A" w:rsidP="000831FD">
            <w:pPr>
              <w:pStyle w:val="TimesNewRoman"/>
              <w:rPr>
                <w:del w:id="160" w:author="Liu, Luyu" w:date="2019-11-27T20:56:00Z"/>
                <w:moveFrom w:id="161" w:author="Liu, Luyu" w:date="2019-11-27T17:21:00Z"/>
              </w:rPr>
            </w:pPr>
            <w:moveFrom w:id="162" w:author="Liu, Luyu" w:date="2019-11-27T17:21:00Z">
              <w:del w:id="163" w:author="Liu, Luyu" w:date="2019-11-27T20:56:00Z">
                <w:r w:rsidDel="00E5090F">
                  <w:delText>After Sep 1</w:delText>
                </w:r>
                <w:r w:rsidRPr="00D15D25" w:rsidDel="00E5090F">
                  <w:rPr>
                    <w:vertAlign w:val="superscript"/>
                  </w:rPr>
                  <w:delText>st</w:delText>
                </w:r>
                <w:r w:rsidDel="00E5090F">
                  <w:delText xml:space="preserve"> 2018</w:delText>
                </w:r>
              </w:del>
            </w:moveFrom>
          </w:p>
        </w:tc>
        <w:tc>
          <w:tcPr>
            <w:tcW w:w="2338" w:type="dxa"/>
          </w:tcPr>
          <w:p w14:paraId="1040114A" w14:textId="3903C7CF" w:rsidR="0038416A" w:rsidDel="00E5090F" w:rsidRDefault="0038416A" w:rsidP="000831FD">
            <w:pPr>
              <w:pStyle w:val="TimesNewRoman"/>
              <w:rPr>
                <w:del w:id="164" w:author="Liu, Luyu" w:date="2019-11-27T20:56:00Z"/>
                <w:moveFrom w:id="165" w:author="Liu, Luyu" w:date="2019-11-27T17:21:00Z"/>
              </w:rPr>
            </w:pPr>
            <w:moveFrom w:id="166" w:author="Liu, Luyu" w:date="2019-11-27T17:21:00Z">
              <w:del w:id="167" w:author="Liu, Luyu" w:date="2019-11-27T20:56:00Z">
                <w:r w:rsidDel="00E5090F">
                  <w:delText>All year</w:delText>
                </w:r>
              </w:del>
            </w:moveFrom>
          </w:p>
        </w:tc>
      </w:tr>
      <w:tr w:rsidR="0038416A" w:rsidDel="00E5090F" w14:paraId="16D5931A" w14:textId="5916E24C" w:rsidTr="000831FD">
        <w:trPr>
          <w:del w:id="168" w:author="Liu, Luyu" w:date="2019-11-27T20:56:00Z"/>
        </w:trPr>
        <w:tc>
          <w:tcPr>
            <w:tcW w:w="2695" w:type="dxa"/>
          </w:tcPr>
          <w:p w14:paraId="3BD9D076" w14:textId="00E13701" w:rsidR="0038416A" w:rsidDel="00E5090F" w:rsidRDefault="0038416A" w:rsidP="000831FD">
            <w:pPr>
              <w:pStyle w:val="TimesNewRoman"/>
              <w:rPr>
                <w:del w:id="169" w:author="Liu, Luyu" w:date="2019-11-27T20:56:00Z"/>
                <w:moveFrom w:id="170" w:author="Liu, Luyu" w:date="2019-11-27T17:21:00Z"/>
              </w:rPr>
            </w:pPr>
            <w:moveFrom w:id="171" w:author="Liu, Luyu" w:date="2019-11-27T17:21:00Z">
              <w:del w:id="172" w:author="Liu, Luyu" w:date="2019-11-27T20:56:00Z">
                <w:r w:rsidDel="00E5090F">
                  <w:delText>Upstream stops</w:delText>
                </w:r>
              </w:del>
            </w:moveFrom>
          </w:p>
        </w:tc>
        <w:tc>
          <w:tcPr>
            <w:tcW w:w="2160" w:type="dxa"/>
          </w:tcPr>
          <w:p w14:paraId="2E1F0E4B" w14:textId="5B07C6E7" w:rsidR="0038416A" w:rsidDel="00E5090F" w:rsidRDefault="0038416A" w:rsidP="000831FD">
            <w:pPr>
              <w:pStyle w:val="TimesNewRoman"/>
              <w:rPr>
                <w:del w:id="173" w:author="Liu, Luyu" w:date="2019-11-27T20:56:00Z"/>
                <w:moveFrom w:id="174" w:author="Liu, Luyu" w:date="2019-11-27T17:21:00Z"/>
              </w:rPr>
            </w:pPr>
            <w:moveFrom w:id="175" w:author="Liu, Luyu" w:date="2019-11-27T17:21:00Z">
              <w:del w:id="176" w:author="Liu, Luyu" w:date="2019-11-27T20:56:00Z">
                <w:r w:rsidDel="00E5090F">
                  <w:delText>1</w:delText>
                </w:r>
              </w:del>
            </w:moveFrom>
          </w:p>
        </w:tc>
        <w:tc>
          <w:tcPr>
            <w:tcW w:w="2157" w:type="dxa"/>
          </w:tcPr>
          <w:p w14:paraId="78741B66" w14:textId="546665D5" w:rsidR="0038416A" w:rsidRPr="00C50141" w:rsidDel="00E5090F" w:rsidRDefault="0038416A" w:rsidP="000831FD">
            <w:pPr>
              <w:rPr>
                <w:del w:id="177" w:author="Liu, Luyu" w:date="2019-11-27T20:56:00Z"/>
                <w:moveFrom w:id="178" w:author="Liu, Luyu" w:date="2019-11-27T17:21:00Z"/>
                <w:rFonts w:ascii="Times New Roman" w:hAnsi="Times New Roman" w:cs="Times New Roman"/>
                <w:sz w:val="24"/>
                <w:szCs w:val="24"/>
              </w:rPr>
            </w:pPr>
            <w:moveFrom w:id="179" w:author="Liu, Luyu" w:date="2019-11-27T17:21:00Z">
              <w:del w:id="180" w:author="Liu, Luyu" w:date="2019-11-27T20:56:00Z">
                <w:r w:rsidRPr="00C50141" w:rsidDel="00E5090F">
                  <w:rPr>
                    <w:rFonts w:ascii="Times New Roman" w:hAnsi="Times New Roman" w:cs="Times New Roman"/>
                    <w:sz w:val="24"/>
                    <w:szCs w:val="24"/>
                  </w:rPr>
                  <w:delText>117</w:delText>
                </w:r>
              </w:del>
            </w:moveFrom>
          </w:p>
        </w:tc>
        <w:tc>
          <w:tcPr>
            <w:tcW w:w="2338" w:type="dxa"/>
          </w:tcPr>
          <w:p w14:paraId="194C1530" w14:textId="775D807B" w:rsidR="0038416A" w:rsidDel="00E5090F" w:rsidRDefault="0038416A" w:rsidP="000831FD">
            <w:pPr>
              <w:pStyle w:val="TimesNewRoman"/>
              <w:rPr>
                <w:del w:id="181" w:author="Liu, Luyu" w:date="2019-11-27T20:56:00Z"/>
                <w:moveFrom w:id="182" w:author="Liu, Luyu" w:date="2019-11-27T17:21:00Z"/>
              </w:rPr>
            </w:pPr>
            <w:moveFrom w:id="183" w:author="Liu, Luyu" w:date="2019-11-27T17:21:00Z">
              <w:del w:id="184" w:author="Liu, Luyu" w:date="2019-11-27T20:56:00Z">
                <w:r w:rsidDel="00E5090F">
                  <w:delText>68</w:delText>
                </w:r>
              </w:del>
            </w:moveFrom>
          </w:p>
        </w:tc>
      </w:tr>
      <w:tr w:rsidR="0038416A" w:rsidDel="00E5090F" w14:paraId="04BAC62D" w14:textId="33D4C03F" w:rsidTr="000831FD">
        <w:trPr>
          <w:del w:id="185" w:author="Liu, Luyu" w:date="2019-11-27T20:56:00Z"/>
        </w:trPr>
        <w:tc>
          <w:tcPr>
            <w:tcW w:w="2695" w:type="dxa"/>
          </w:tcPr>
          <w:p w14:paraId="1A791CEC" w14:textId="5DF461F0" w:rsidR="0038416A" w:rsidDel="00E5090F" w:rsidRDefault="0038416A" w:rsidP="000831FD">
            <w:pPr>
              <w:pStyle w:val="TimesNewRoman"/>
              <w:rPr>
                <w:del w:id="186" w:author="Liu, Luyu" w:date="2019-11-27T20:56:00Z"/>
                <w:moveFrom w:id="187" w:author="Liu, Luyu" w:date="2019-11-27T17:21:00Z"/>
              </w:rPr>
            </w:pPr>
            <w:moveFrom w:id="188" w:author="Liu, Luyu" w:date="2019-11-27T17:21:00Z">
              <w:del w:id="189" w:author="Liu, Luyu" w:date="2019-11-27T20:56:00Z">
                <w:r w:rsidDel="00E5090F">
                  <w:delText>Downstream stops</w:delText>
                </w:r>
              </w:del>
            </w:moveFrom>
          </w:p>
        </w:tc>
        <w:tc>
          <w:tcPr>
            <w:tcW w:w="2160" w:type="dxa"/>
          </w:tcPr>
          <w:p w14:paraId="3357405C" w14:textId="035E1659" w:rsidR="0038416A" w:rsidDel="00E5090F" w:rsidRDefault="0038416A" w:rsidP="000831FD">
            <w:pPr>
              <w:pStyle w:val="TimesNewRoman"/>
              <w:rPr>
                <w:del w:id="190" w:author="Liu, Luyu" w:date="2019-11-27T20:56:00Z"/>
                <w:moveFrom w:id="191" w:author="Liu, Luyu" w:date="2019-11-27T17:21:00Z"/>
              </w:rPr>
            </w:pPr>
            <w:moveFrom w:id="192" w:author="Liu, Luyu" w:date="2019-11-27T17:21:00Z">
              <w:del w:id="193" w:author="Liu, Luyu" w:date="2019-11-27T20:56:00Z">
                <w:r w:rsidDel="00E5090F">
                  <w:delText>-91</w:delText>
                </w:r>
              </w:del>
            </w:moveFrom>
          </w:p>
        </w:tc>
        <w:tc>
          <w:tcPr>
            <w:tcW w:w="2157" w:type="dxa"/>
          </w:tcPr>
          <w:p w14:paraId="354CCCDC" w14:textId="4B8C05DC" w:rsidR="0038416A" w:rsidRPr="00C50141" w:rsidDel="00E5090F" w:rsidRDefault="0038416A" w:rsidP="000831FD">
            <w:pPr>
              <w:rPr>
                <w:del w:id="194" w:author="Liu, Luyu" w:date="2019-11-27T20:56:00Z"/>
                <w:moveFrom w:id="195" w:author="Liu, Luyu" w:date="2019-11-27T17:21:00Z"/>
                <w:rFonts w:ascii="Times New Roman" w:hAnsi="Times New Roman" w:cs="Times New Roman"/>
                <w:sz w:val="24"/>
                <w:szCs w:val="24"/>
              </w:rPr>
            </w:pPr>
            <w:moveFrom w:id="196" w:author="Liu, Luyu" w:date="2019-11-27T17:21:00Z">
              <w:del w:id="197" w:author="Liu, Luyu" w:date="2019-11-27T20:56:00Z">
                <w:r w:rsidRPr="00C50141" w:rsidDel="00E5090F">
                  <w:rPr>
                    <w:rFonts w:ascii="Times New Roman" w:hAnsi="Times New Roman" w:cs="Times New Roman"/>
                    <w:sz w:val="24"/>
                    <w:szCs w:val="24"/>
                  </w:rPr>
                  <w:delText>24</w:delText>
                </w:r>
              </w:del>
            </w:moveFrom>
          </w:p>
        </w:tc>
        <w:tc>
          <w:tcPr>
            <w:tcW w:w="2338" w:type="dxa"/>
          </w:tcPr>
          <w:p w14:paraId="5E5BD9AE" w14:textId="55C9A53C" w:rsidR="0038416A" w:rsidDel="00E5090F" w:rsidRDefault="0038416A" w:rsidP="000831FD">
            <w:pPr>
              <w:pStyle w:val="TimesNewRoman"/>
              <w:rPr>
                <w:del w:id="198" w:author="Liu, Luyu" w:date="2019-11-27T20:56:00Z"/>
                <w:moveFrom w:id="199" w:author="Liu, Luyu" w:date="2019-11-27T17:21:00Z"/>
              </w:rPr>
            </w:pPr>
            <w:moveFrom w:id="200" w:author="Liu, Luyu" w:date="2019-11-27T17:21:00Z">
              <w:del w:id="201" w:author="Liu, Luyu" w:date="2019-11-27T20:56:00Z">
                <w:r w:rsidDel="00E5090F">
                  <w:delText>-21</w:delText>
                </w:r>
              </w:del>
            </w:moveFrom>
          </w:p>
        </w:tc>
      </w:tr>
      <w:tr w:rsidR="0038416A" w:rsidDel="00E5090F" w14:paraId="249186E5" w14:textId="31BE2263" w:rsidTr="000831FD">
        <w:trPr>
          <w:del w:id="202" w:author="Liu, Luyu" w:date="2019-11-27T20:56:00Z"/>
        </w:trPr>
        <w:tc>
          <w:tcPr>
            <w:tcW w:w="2695" w:type="dxa"/>
          </w:tcPr>
          <w:p w14:paraId="0C515749" w14:textId="03DFF560" w:rsidR="0038416A" w:rsidDel="00E5090F" w:rsidRDefault="0038416A" w:rsidP="000831FD">
            <w:pPr>
              <w:pStyle w:val="TimesNewRoman"/>
              <w:rPr>
                <w:del w:id="203" w:author="Liu, Luyu" w:date="2019-11-27T20:56:00Z"/>
                <w:moveFrom w:id="204" w:author="Liu, Luyu" w:date="2019-11-27T17:21:00Z"/>
              </w:rPr>
            </w:pPr>
            <w:moveFrom w:id="205" w:author="Liu, Luyu" w:date="2019-11-27T17:21:00Z">
              <w:del w:id="206" w:author="Liu, Luyu" w:date="2019-11-27T20:56:00Z">
                <w:r w:rsidDel="00E5090F">
                  <w:delText>All stops</w:delText>
                </w:r>
              </w:del>
            </w:moveFrom>
          </w:p>
        </w:tc>
        <w:tc>
          <w:tcPr>
            <w:tcW w:w="2160" w:type="dxa"/>
          </w:tcPr>
          <w:p w14:paraId="278E4212" w14:textId="41D5181A" w:rsidR="0038416A" w:rsidDel="00E5090F" w:rsidRDefault="0038416A" w:rsidP="000831FD">
            <w:pPr>
              <w:pStyle w:val="TimesNewRoman"/>
              <w:rPr>
                <w:del w:id="207" w:author="Liu, Luyu" w:date="2019-11-27T20:56:00Z"/>
                <w:moveFrom w:id="208" w:author="Liu, Luyu" w:date="2019-11-27T17:21:00Z"/>
              </w:rPr>
            </w:pPr>
            <w:moveFrom w:id="209" w:author="Liu, Luyu" w:date="2019-11-27T17:21:00Z">
              <w:del w:id="210" w:author="Liu, Luyu" w:date="2019-11-27T20:56:00Z">
                <w:r w:rsidDel="00E5090F">
                  <w:delText>-32</w:delText>
                </w:r>
              </w:del>
            </w:moveFrom>
          </w:p>
        </w:tc>
        <w:tc>
          <w:tcPr>
            <w:tcW w:w="2157" w:type="dxa"/>
          </w:tcPr>
          <w:p w14:paraId="17896902" w14:textId="270A6813" w:rsidR="0038416A" w:rsidDel="00E5090F" w:rsidRDefault="0038416A" w:rsidP="000831FD">
            <w:pPr>
              <w:pStyle w:val="TimesNewRoman"/>
              <w:rPr>
                <w:del w:id="211" w:author="Liu, Luyu" w:date="2019-11-27T20:56:00Z"/>
                <w:moveFrom w:id="212" w:author="Liu, Luyu" w:date="2019-11-27T17:21:00Z"/>
              </w:rPr>
            </w:pPr>
            <w:moveFrom w:id="213" w:author="Liu, Luyu" w:date="2019-11-27T17:21:00Z">
              <w:del w:id="214" w:author="Liu, Luyu" w:date="2019-11-27T20:56:00Z">
                <w:r w:rsidDel="00E5090F">
                  <w:delText>84</w:delText>
                </w:r>
              </w:del>
            </w:moveFrom>
          </w:p>
        </w:tc>
        <w:tc>
          <w:tcPr>
            <w:tcW w:w="2338" w:type="dxa"/>
          </w:tcPr>
          <w:p w14:paraId="0D8E3B9C" w14:textId="55477772" w:rsidR="0038416A" w:rsidDel="00E5090F" w:rsidRDefault="0038416A" w:rsidP="000831FD">
            <w:pPr>
              <w:pStyle w:val="TimesNewRoman"/>
              <w:rPr>
                <w:del w:id="215" w:author="Liu, Luyu" w:date="2019-11-27T20:56:00Z"/>
                <w:moveFrom w:id="216" w:author="Liu, Luyu" w:date="2019-11-27T17:21:00Z"/>
              </w:rPr>
            </w:pPr>
            <w:moveFrom w:id="217" w:author="Liu, Luyu" w:date="2019-11-27T17:21:00Z">
              <w:del w:id="218" w:author="Liu, Luyu" w:date="2019-11-27T20:56:00Z">
                <w:r w:rsidDel="00E5090F">
                  <w:delText>27</w:delText>
                </w:r>
              </w:del>
            </w:moveFrom>
          </w:p>
        </w:tc>
      </w:tr>
    </w:tbl>
    <w:p w14:paraId="7DF0D402" w14:textId="72E0DE3D" w:rsidR="0038416A" w:rsidDel="00E5090F" w:rsidRDefault="0038416A" w:rsidP="0038416A">
      <w:pPr>
        <w:pStyle w:val="TimesNewRoman"/>
        <w:jc w:val="center"/>
        <w:rPr>
          <w:del w:id="219" w:author="Liu, Luyu" w:date="2019-11-27T20:57:00Z"/>
          <w:moveFrom w:id="220" w:author="Liu, Luyu" w:date="2019-11-27T17:21:00Z"/>
        </w:rPr>
      </w:pPr>
      <w:bookmarkStart w:id="221" w:name="_Ref21877594"/>
      <w:moveFrom w:id="222" w:author="Liu, Luyu" w:date="2019-11-27T17:21:00Z">
        <w:del w:id="223" w:author="Liu, Luyu" w:date="2019-11-27T20:57:00Z">
          <w:r w:rsidDel="00E5090F">
            <w:delText xml:space="preserve">Table </w:delText>
          </w:r>
          <w:r w:rsidR="00BF5588" w:rsidDel="00E5090F">
            <w:fldChar w:fldCharType="begin"/>
          </w:r>
          <w:r w:rsidR="00BF5588" w:rsidDel="00E5090F">
            <w:delInstrText xml:space="preserve"> SEQ Table \* ARABIC </w:delInstrText>
          </w:r>
          <w:r w:rsidR="00BF5588" w:rsidDel="00E5090F">
            <w:fldChar w:fldCharType="separate"/>
          </w:r>
          <w:r w:rsidR="00952DE0" w:rsidDel="00E5090F">
            <w:rPr>
              <w:noProof/>
            </w:rPr>
            <w:delText>3</w:delText>
          </w:r>
          <w:r w:rsidR="00BF5588" w:rsidDel="00E5090F">
            <w:rPr>
              <w:noProof/>
            </w:rPr>
            <w:fldChar w:fldCharType="end"/>
          </w:r>
          <w:bookmarkEnd w:id="221"/>
          <w:r w:rsidR="00AA2619" w:rsidDel="00E5090F">
            <w:rPr>
              <w:noProof/>
            </w:rPr>
            <w:delText>:</w:delText>
          </w:r>
          <w:r w:rsidDel="00E5090F">
            <w:delText xml:space="preserve"> PT optimal – ST waiting time difference according to different spatiotemporal division</w:delText>
          </w:r>
          <w:r w:rsidR="00AA2619" w:rsidDel="00E5090F">
            <w:delText>.</w:delText>
          </w:r>
          <w:commentRangeEnd w:id="140"/>
          <w:r w:rsidR="00E96AD4" w:rsidDel="00E5090F">
            <w:rPr>
              <w:rStyle w:val="CommentReference"/>
              <w:rFonts w:asciiTheme="minorHAnsi" w:hAnsiTheme="minorHAnsi" w:cstheme="minorBidi"/>
            </w:rPr>
            <w:commentReference w:id="140"/>
          </w:r>
        </w:del>
      </w:moveFrom>
    </w:p>
    <w:moveFromRangeEnd w:id="139"/>
    <w:p w14:paraId="1B02423F" w14:textId="37BAB097" w:rsidR="0038416A" w:rsidDel="00E5090F" w:rsidRDefault="0038416A" w:rsidP="0038416A">
      <w:pPr>
        <w:pStyle w:val="TimesNewRoman"/>
        <w:ind w:firstLine="720"/>
        <w:rPr>
          <w:del w:id="224" w:author="Liu, Luyu" w:date="2019-11-27T20:57:00Z"/>
        </w:rPr>
      </w:pPr>
    </w:p>
    <w:p w14:paraId="40B4258E" w14:textId="77777777" w:rsidR="0038416A" w:rsidRDefault="0038416A" w:rsidP="0038416A">
      <w:pPr>
        <w:pStyle w:val="IndentTimesNewRoman"/>
        <w:keepNext/>
        <w:ind w:firstLine="0"/>
      </w:pPr>
      <w:r>
        <w:rPr>
          <w:noProof/>
        </w:rPr>
        <w:drawing>
          <wp:inline distT="0" distB="0" distL="0" distR="0" wp14:anchorId="7075C265" wp14:editId="35A3B94A">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5A119B0A" w14:textId="74ADAE8C" w:rsidR="0038416A" w:rsidRDefault="0038416A" w:rsidP="0038416A">
      <w:pPr>
        <w:pStyle w:val="TimesNewRoman"/>
        <w:jc w:val="center"/>
        <w:rPr>
          <w:ins w:id="225" w:author="Liu, Luyu" w:date="2019-11-27T21:05:00Z"/>
        </w:rPr>
      </w:pPr>
      <w:bookmarkStart w:id="226" w:name="_Ref16255992"/>
      <w:commentRangeStart w:id="227"/>
      <w:r>
        <w:t xml:space="preserve">Figure </w:t>
      </w:r>
      <w:fldSimple w:instr=" SEQ Figure \* ARABIC ">
        <w:r w:rsidR="004C0488">
          <w:rPr>
            <w:noProof/>
          </w:rPr>
          <w:t>17</w:t>
        </w:r>
      </w:fldSimple>
      <w:bookmarkEnd w:id="226"/>
      <w:r w:rsidR="00D077D3">
        <w:rPr>
          <w:noProof/>
        </w:rPr>
        <w:t>:</w:t>
      </w:r>
      <w:r w:rsidRPr="00C90036">
        <w:t xml:space="preserve"> </w:t>
      </w:r>
      <w:r w:rsidR="0016636C">
        <w:t xml:space="preserve">PT </w:t>
      </w:r>
      <w:r>
        <w:t xml:space="preserve">– ST waiting time difference </w:t>
      </w:r>
      <w:r w:rsidRPr="00DA0862">
        <w:t>for each stop and walking time in COTA bus route No.</w:t>
      </w:r>
      <w:r w:rsidR="0016636C">
        <w:t xml:space="preserve"> 2 from Southeast to Northwest</w:t>
      </w:r>
      <w:r w:rsidRPr="00DA0862">
        <w:t>.</w:t>
      </w:r>
      <w:commentRangeEnd w:id="227"/>
      <w:r w:rsidR="0016636C">
        <w:rPr>
          <w:rStyle w:val="CommentReference"/>
          <w:rFonts w:asciiTheme="minorHAnsi" w:hAnsiTheme="minorHAnsi" w:cstheme="minorBidi"/>
        </w:rPr>
        <w:commentReference w:id="227"/>
      </w:r>
    </w:p>
    <w:p w14:paraId="460E30FD" w14:textId="297A24C4" w:rsidR="00206A33" w:rsidRDefault="00206A33" w:rsidP="0038416A">
      <w:pPr>
        <w:pStyle w:val="TimesNewRoman"/>
        <w:jc w:val="center"/>
        <w:rPr>
          <w:ins w:id="228" w:author="Liu, Luyu" w:date="2019-11-27T21:05:00Z"/>
        </w:rPr>
      </w:pPr>
    </w:p>
    <w:p w14:paraId="4DE13849" w14:textId="77777777" w:rsidR="00206A33" w:rsidRDefault="00206A33" w:rsidP="0038416A">
      <w:pPr>
        <w:pStyle w:val="TimesNewRoman"/>
        <w:jc w:val="center"/>
      </w:pPr>
    </w:p>
    <w:p w14:paraId="2CD342A6" w14:textId="4C3E5E59" w:rsidR="00B44330" w:rsidDel="004A10A6" w:rsidRDefault="00B44330" w:rsidP="00B44330">
      <w:pPr>
        <w:pStyle w:val="TimesNewRoman"/>
        <w:ind w:firstLine="720"/>
        <w:jc w:val="both"/>
        <w:rPr>
          <w:del w:id="229" w:author="Liu, Luyu" w:date="2019-11-27T20:53:00Z"/>
          <w:moveTo w:id="230" w:author="Liu, Luyu" w:date="2019-11-27T17:21:00Z"/>
        </w:rPr>
      </w:pPr>
      <w:moveToRangeStart w:id="231" w:author="Liu, Luyu" w:date="2019-11-27T17:21:00Z" w:name="move25767730"/>
      <w:commentRangeStart w:id="232"/>
      <w:commentRangeStart w:id="233"/>
      <w:commentRangeStart w:id="234"/>
      <w:moveTo w:id="235" w:author="Liu, Luyu" w:date="2019-11-27T17:21:00Z">
        <w:del w:id="236" w:author="Liu, Luyu" w:date="2019-11-27T20:53:00Z">
          <w:r w:rsidRPr="00092DA1" w:rsidDel="004A10A6">
            <w:delText xml:space="preserve">The </w:delText>
          </w:r>
        </w:del>
        <w:del w:id="237" w:author="Liu, Luyu" w:date="2019-11-27T17:23:00Z">
          <w:r w:rsidRPr="00092DA1" w:rsidDel="004C0488">
            <w:delText>comparison moreover</w:delText>
          </w:r>
        </w:del>
        <w:del w:id="238" w:author="Liu, Luyu" w:date="2019-11-27T20:53:00Z">
          <w:r w:rsidRPr="00092DA1" w:rsidDel="004A10A6">
            <w:delText xml:space="preserve"> show</w:delText>
          </w:r>
        </w:del>
        <w:del w:id="239" w:author="Liu, Luyu" w:date="2019-11-27T17:23:00Z">
          <w:r w:rsidRPr="00092DA1" w:rsidDel="004C0488">
            <w:delText>s</w:delText>
          </w:r>
        </w:del>
        <w:del w:id="240" w:author="Liu, Luyu" w:date="2019-11-27T20:53:00Z">
          <w:r w:rsidRPr="00092DA1" w:rsidDel="004A10A6">
            <w:delText xml:space="preserve"> </w:delText>
          </w:r>
        </w:del>
        <w:del w:id="241" w:author="Liu, Luyu" w:date="2019-11-27T17:22:00Z">
          <w:r w:rsidRPr="00092DA1" w:rsidDel="00B44330">
            <w:delText>the difference’s</w:delText>
          </w:r>
        </w:del>
        <w:del w:id="242" w:author="Liu, Luyu" w:date="2019-11-27T20:53:00Z">
          <w:r w:rsidRPr="00092DA1" w:rsidDel="004A10A6">
            <w:delText xml:space="preserve"> highly polarized geographic </w:delText>
          </w:r>
        </w:del>
        <w:del w:id="243" w:author="Liu, Luyu" w:date="2019-11-27T20:42:00Z">
          <w:r w:rsidRPr="00092DA1" w:rsidDel="00647148">
            <w:delText xml:space="preserve">and temporal </w:delText>
          </w:r>
        </w:del>
        <w:del w:id="244" w:author="Liu, Luyu" w:date="2019-11-27T20:53:00Z">
          <w:r w:rsidDel="004A10A6">
            <w:delText xml:space="preserve">patterns. </w:delText>
          </w:r>
        </w:del>
        <w:del w:id="245" w:author="Liu, Luyu" w:date="2019-11-27T17:22:00Z">
          <w:r w:rsidDel="004C0488">
            <w:delText xml:space="preserve">Although the PT </w:delText>
          </w:r>
          <w:r w:rsidRPr="00092DA1" w:rsidDel="004C0488">
            <w:delText xml:space="preserve">average waiting time is larger than ST’s, the variation of PT optimal is also larger. </w:delText>
          </w:r>
        </w:del>
        <w:del w:id="246" w:author="Liu, Luyu" w:date="2019-11-27T20:53:00Z">
          <w:r w:rsidRPr="00092DA1" w:rsidDel="004A10A6">
            <w:delText xml:space="preserve">To moreover </w:delText>
          </w:r>
        </w:del>
        <w:del w:id="247" w:author="Liu, Luyu" w:date="2019-11-27T20:30:00Z">
          <w:r w:rsidRPr="00092DA1" w:rsidDel="0016243D">
            <w:rPr>
              <w:rFonts w:hint="eastAsia"/>
            </w:rPr>
            <w:delText xml:space="preserve">prove </w:delText>
          </w:r>
        </w:del>
        <w:del w:id="248" w:author="Liu, Luyu" w:date="2019-11-27T20:53:00Z">
          <w:r w:rsidRPr="00092DA1" w:rsidDel="004A10A6">
            <w:delText>the variation</w:delText>
          </w:r>
        </w:del>
        <w:del w:id="249" w:author="Liu, Luyu" w:date="2019-11-27T20:38:00Z">
          <w:r w:rsidRPr="00092DA1" w:rsidDel="002A7DAA">
            <w:delText>, g</w:delText>
          </w:r>
        </w:del>
        <w:del w:id="250" w:author="Liu, Luyu" w:date="2019-11-27T20:53:00Z">
          <w:r w:rsidRPr="00092DA1" w:rsidDel="004A10A6">
            <w:delText xml:space="preserve">eographically, we divide the stops into two groups at stop “North High Street &amp; Euclid Avenue” shown as a </w:delText>
          </w:r>
          <w:r w:rsidDel="004A10A6">
            <w:delText>green</w:delText>
          </w:r>
          <w:r w:rsidRPr="00092DA1" w:rsidDel="004A10A6">
            <w:delText xml:space="preserve"> line in </w:delText>
          </w:r>
          <w:r w:rsidRPr="00092DA1" w:rsidDel="004A10A6">
            <w:fldChar w:fldCharType="begin"/>
          </w:r>
          <w:r w:rsidRPr="004A10A6" w:rsidDel="004A10A6">
            <w:delInstrText xml:space="preserve"> REF _Ref16255992 \h  \* MERGEFORMAT </w:delInstrText>
          </w:r>
        </w:del>
      </w:moveTo>
      <w:del w:id="251" w:author="Liu, Luyu" w:date="2019-11-27T20:53:00Z"/>
      <w:moveTo w:id="252" w:author="Liu, Luyu" w:date="2019-11-27T17:21:00Z">
        <w:del w:id="253" w:author="Liu, Luyu" w:date="2019-11-27T20:53:00Z">
          <w:r w:rsidRPr="00092DA1" w:rsidDel="004A10A6">
            <w:fldChar w:fldCharType="end"/>
          </w:r>
        </w:del>
        <w:del w:id="254" w:author="Liu, Luyu" w:date="2019-11-27T20:43:00Z">
          <w:r w:rsidRPr="00092DA1" w:rsidDel="00647148">
            <w:delText>; temporally, we divide the whole year by September 1st 2018</w:delText>
          </w:r>
        </w:del>
        <w:del w:id="255" w:author="Liu, Luyu" w:date="2019-11-27T20:53:00Z">
          <w:r w:rsidRPr="00092DA1" w:rsidDel="004A10A6">
            <w:delText>.</w:delText>
          </w:r>
        </w:del>
        <w:del w:id="256" w:author="Liu, Luyu" w:date="2019-11-27T20:43:00Z">
          <w:r w:rsidRPr="00092DA1" w:rsidDel="00647148">
            <w:delText xml:space="preserve"> The results are shown in </w:delText>
          </w:r>
          <w:r w:rsidRPr="00092DA1" w:rsidDel="00647148">
            <w:fldChar w:fldCharType="begin"/>
          </w:r>
          <w:r w:rsidRPr="00647148" w:rsidDel="00647148">
            <w:delInstrText xml:space="preserve"> REF _Ref21877594 \h  \* MERGEFORMAT </w:delInstrText>
          </w:r>
        </w:del>
      </w:moveTo>
      <w:del w:id="257" w:author="Liu, Luyu" w:date="2019-11-27T20:43:00Z"/>
      <w:moveTo w:id="258" w:author="Liu, Luyu" w:date="2019-11-27T17:21:00Z">
        <w:del w:id="259" w:author="Liu, Luyu" w:date="2019-11-27T20:43:00Z">
          <w:r w:rsidRPr="00092DA1" w:rsidDel="00647148">
            <w:fldChar w:fldCharType="separate"/>
          </w:r>
          <w:r w:rsidRPr="00647148" w:rsidDel="00647148">
            <w:delText>Table 3</w:delText>
          </w:r>
          <w:r w:rsidRPr="00092DA1" w:rsidDel="00647148">
            <w:fldChar w:fldCharType="end"/>
          </w:r>
        </w:del>
        <w:del w:id="260" w:author="Liu, Luyu" w:date="2019-11-27T20:33:00Z">
          <w:r w:rsidRPr="00092DA1" w:rsidDel="002A7DAA">
            <w:delText>. U</w:delText>
          </w:r>
        </w:del>
        <w:del w:id="261" w:author="Liu, Luyu" w:date="2019-11-27T20:53:00Z">
          <w:r w:rsidRPr="00092DA1" w:rsidDel="004A10A6">
            <w:delText>pstream stops</w:delText>
          </w:r>
        </w:del>
        <w:del w:id="262" w:author="Liu, Luyu" w:date="2019-11-27T20:43:00Z">
          <w:r w:rsidRPr="00092DA1" w:rsidDel="00647148">
            <w:delText xml:space="preserve"> and </w:delText>
          </w:r>
        </w:del>
        <w:del w:id="263" w:author="Liu, Luyu" w:date="2019-11-27T20:41:00Z">
          <w:r w:rsidRPr="00092DA1" w:rsidDel="00647148">
            <w:delText>time</w:delText>
          </w:r>
        </w:del>
        <w:del w:id="264" w:author="Liu, Luyu" w:date="2019-11-27T20:43:00Z">
          <w:r w:rsidRPr="00092DA1" w:rsidDel="00647148">
            <w:delText xml:space="preserve"> after September</w:delText>
          </w:r>
        </w:del>
        <w:del w:id="265" w:author="Liu, Luyu" w:date="2019-11-27T20:39:00Z">
          <w:r w:rsidRPr="00092DA1" w:rsidDel="002A7DAA">
            <w:delText xml:space="preserve"> ha</w:delText>
          </w:r>
          <w:r w:rsidDel="002A7DAA">
            <w:delText>d</w:delText>
          </w:r>
          <w:r w:rsidRPr="00092DA1" w:rsidDel="002A7DAA">
            <w:delText xml:space="preserve"> higher </w:delText>
          </w:r>
          <w:r w:rsidDel="002A7DAA">
            <w:delText>waiting time penalty</w:delText>
          </w:r>
          <w:r w:rsidRPr="00092DA1" w:rsidDel="002A7DAA">
            <w:delText>,</w:delText>
          </w:r>
        </w:del>
        <w:del w:id="266" w:author="Liu, Luyu" w:date="2019-11-27T20:53:00Z">
          <w:r w:rsidRPr="00092DA1" w:rsidDel="004A10A6">
            <w:delText xml:space="preserve"> while downstream stops</w:delText>
          </w:r>
        </w:del>
        <w:del w:id="267" w:author="Liu, Luyu" w:date="2019-11-27T20:52:00Z">
          <w:r w:rsidRPr="00092DA1" w:rsidDel="004A10A6">
            <w:delText xml:space="preserve"> and</w:delText>
          </w:r>
          <w:r w:rsidDel="004A10A6">
            <w:delText xml:space="preserve"> before September</w:delText>
          </w:r>
        </w:del>
        <w:del w:id="268" w:author="Liu, Luyu" w:date="2019-11-27T20:40:00Z">
          <w:r w:rsidDel="002A7DAA">
            <w:delText xml:space="preserve"> had </w:delText>
          </w:r>
          <w:r w:rsidDel="00744EFF">
            <w:delText>lower</w:delText>
          </w:r>
        </w:del>
        <w:del w:id="269" w:author="Liu, Luyu" w:date="2019-11-27T20:52:00Z">
          <w:r w:rsidDel="004A10A6">
            <w:delText>.</w:delText>
          </w:r>
        </w:del>
      </w:moveTo>
    </w:p>
    <w:p w14:paraId="3FB09A4B" w14:textId="1B0C2814" w:rsidR="00B44330" w:rsidDel="004A10A6" w:rsidRDefault="00B44330" w:rsidP="00B44330">
      <w:pPr>
        <w:pStyle w:val="TimesNewRoman"/>
        <w:ind w:firstLine="720"/>
        <w:rPr>
          <w:del w:id="270" w:author="Liu, Luyu" w:date="2019-11-27T20:53:00Z"/>
          <w:moveTo w:id="271" w:author="Liu, Luyu" w:date="2019-11-27T17:21:00Z"/>
        </w:rPr>
      </w:pPr>
    </w:p>
    <w:tbl>
      <w:tblPr>
        <w:tblStyle w:val="TableGrid"/>
        <w:tblW w:w="0" w:type="auto"/>
        <w:tblLook w:val="04A0" w:firstRow="1" w:lastRow="0" w:firstColumn="1" w:lastColumn="0" w:noHBand="0" w:noVBand="1"/>
      </w:tblPr>
      <w:tblGrid>
        <w:gridCol w:w="2695"/>
        <w:gridCol w:w="2160"/>
        <w:gridCol w:w="2157"/>
        <w:gridCol w:w="2338"/>
      </w:tblGrid>
      <w:tr w:rsidR="00B44330" w:rsidDel="004A10A6" w14:paraId="5C93BC89" w14:textId="60B0C7E8" w:rsidTr="00ED7F3C">
        <w:trPr>
          <w:del w:id="272" w:author="Liu, Luyu" w:date="2019-11-27T20:53:00Z"/>
        </w:trPr>
        <w:tc>
          <w:tcPr>
            <w:tcW w:w="2695" w:type="dxa"/>
          </w:tcPr>
          <w:p w14:paraId="751C0DBA" w14:textId="3C6A48D4" w:rsidR="00B44330" w:rsidDel="004A10A6" w:rsidRDefault="00B44330" w:rsidP="00ED7F3C">
            <w:pPr>
              <w:pStyle w:val="TimesNewRoman"/>
              <w:rPr>
                <w:del w:id="273" w:author="Liu, Luyu" w:date="2019-11-27T20:53:00Z"/>
                <w:moveTo w:id="274" w:author="Liu, Luyu" w:date="2019-11-27T17:21:00Z"/>
              </w:rPr>
            </w:pPr>
            <w:moveTo w:id="275" w:author="Liu, Luyu" w:date="2019-11-27T17:21:00Z">
              <w:del w:id="276" w:author="Liu, Luyu" w:date="2019-11-27T20:53:00Z">
                <w:r w:rsidDel="004A10A6">
                  <w:delText>PT optimal - ST waiting time difference (seconds)</w:delText>
                </w:r>
              </w:del>
            </w:moveTo>
          </w:p>
        </w:tc>
        <w:tc>
          <w:tcPr>
            <w:tcW w:w="2160" w:type="dxa"/>
          </w:tcPr>
          <w:p w14:paraId="50479AA5" w14:textId="40C9B76E" w:rsidR="00B44330" w:rsidDel="004A10A6" w:rsidRDefault="00B44330" w:rsidP="00ED7F3C">
            <w:pPr>
              <w:pStyle w:val="TimesNewRoman"/>
              <w:rPr>
                <w:del w:id="277" w:author="Liu, Luyu" w:date="2019-11-27T20:53:00Z"/>
                <w:moveTo w:id="278" w:author="Liu, Luyu" w:date="2019-11-27T17:21:00Z"/>
              </w:rPr>
            </w:pPr>
            <w:moveTo w:id="279" w:author="Liu, Luyu" w:date="2019-11-27T17:21:00Z">
              <w:del w:id="280" w:author="Liu, Luyu" w:date="2019-11-27T20:53:00Z">
                <w:r w:rsidDel="004A10A6">
                  <w:delText>Before Sep 1</w:delText>
                </w:r>
                <w:r w:rsidRPr="00D15D25" w:rsidDel="004A10A6">
                  <w:rPr>
                    <w:vertAlign w:val="superscript"/>
                  </w:rPr>
                  <w:delText>st</w:delText>
                </w:r>
                <w:r w:rsidDel="004A10A6">
                  <w:delText xml:space="preserve"> 2018</w:delText>
                </w:r>
              </w:del>
            </w:moveTo>
          </w:p>
        </w:tc>
        <w:tc>
          <w:tcPr>
            <w:tcW w:w="2157" w:type="dxa"/>
          </w:tcPr>
          <w:p w14:paraId="6604925E" w14:textId="31E041D7" w:rsidR="00B44330" w:rsidDel="004A10A6" w:rsidRDefault="00B44330" w:rsidP="00ED7F3C">
            <w:pPr>
              <w:pStyle w:val="TimesNewRoman"/>
              <w:rPr>
                <w:del w:id="281" w:author="Liu, Luyu" w:date="2019-11-27T20:53:00Z"/>
                <w:moveTo w:id="282" w:author="Liu, Luyu" w:date="2019-11-27T17:21:00Z"/>
              </w:rPr>
            </w:pPr>
            <w:moveTo w:id="283" w:author="Liu, Luyu" w:date="2019-11-27T17:21:00Z">
              <w:del w:id="284" w:author="Liu, Luyu" w:date="2019-11-27T20:53:00Z">
                <w:r w:rsidDel="004A10A6">
                  <w:delText>After Sep 1</w:delText>
                </w:r>
                <w:r w:rsidRPr="00D15D25" w:rsidDel="004A10A6">
                  <w:rPr>
                    <w:vertAlign w:val="superscript"/>
                  </w:rPr>
                  <w:delText>st</w:delText>
                </w:r>
                <w:r w:rsidDel="004A10A6">
                  <w:delText xml:space="preserve"> 2018</w:delText>
                </w:r>
              </w:del>
            </w:moveTo>
          </w:p>
        </w:tc>
        <w:tc>
          <w:tcPr>
            <w:tcW w:w="2338" w:type="dxa"/>
          </w:tcPr>
          <w:p w14:paraId="5870059A" w14:textId="034A9E8A" w:rsidR="00B44330" w:rsidDel="004A10A6" w:rsidRDefault="00B44330" w:rsidP="00ED7F3C">
            <w:pPr>
              <w:pStyle w:val="TimesNewRoman"/>
              <w:rPr>
                <w:del w:id="285" w:author="Liu, Luyu" w:date="2019-11-27T20:53:00Z"/>
                <w:moveTo w:id="286" w:author="Liu, Luyu" w:date="2019-11-27T17:21:00Z"/>
              </w:rPr>
            </w:pPr>
            <w:moveTo w:id="287" w:author="Liu, Luyu" w:date="2019-11-27T17:21:00Z">
              <w:del w:id="288" w:author="Liu, Luyu" w:date="2019-11-27T20:53:00Z">
                <w:r w:rsidDel="004A10A6">
                  <w:delText>All year</w:delText>
                </w:r>
              </w:del>
            </w:moveTo>
          </w:p>
        </w:tc>
      </w:tr>
      <w:tr w:rsidR="00B44330" w:rsidDel="004A10A6" w14:paraId="4BE719A2" w14:textId="11C36A2D" w:rsidTr="00ED7F3C">
        <w:trPr>
          <w:del w:id="289" w:author="Liu, Luyu" w:date="2019-11-27T20:53:00Z"/>
        </w:trPr>
        <w:tc>
          <w:tcPr>
            <w:tcW w:w="2695" w:type="dxa"/>
          </w:tcPr>
          <w:p w14:paraId="2AB4BA93" w14:textId="78F1FCD3" w:rsidR="00B44330" w:rsidDel="004A10A6" w:rsidRDefault="00B44330" w:rsidP="00ED7F3C">
            <w:pPr>
              <w:pStyle w:val="TimesNewRoman"/>
              <w:rPr>
                <w:del w:id="290" w:author="Liu, Luyu" w:date="2019-11-27T20:53:00Z"/>
                <w:moveTo w:id="291" w:author="Liu, Luyu" w:date="2019-11-27T17:21:00Z"/>
              </w:rPr>
            </w:pPr>
            <w:moveTo w:id="292" w:author="Liu, Luyu" w:date="2019-11-27T17:21:00Z">
              <w:del w:id="293" w:author="Liu, Luyu" w:date="2019-11-27T20:53:00Z">
                <w:r w:rsidDel="004A10A6">
                  <w:delText>Upstream stops</w:delText>
                </w:r>
              </w:del>
            </w:moveTo>
          </w:p>
        </w:tc>
        <w:tc>
          <w:tcPr>
            <w:tcW w:w="2160" w:type="dxa"/>
          </w:tcPr>
          <w:p w14:paraId="726654F8" w14:textId="767D30EC" w:rsidR="00B44330" w:rsidDel="004A10A6" w:rsidRDefault="00B44330" w:rsidP="00ED7F3C">
            <w:pPr>
              <w:pStyle w:val="TimesNewRoman"/>
              <w:rPr>
                <w:del w:id="294" w:author="Liu, Luyu" w:date="2019-11-27T20:53:00Z"/>
                <w:moveTo w:id="295" w:author="Liu, Luyu" w:date="2019-11-27T17:21:00Z"/>
              </w:rPr>
            </w:pPr>
            <w:moveTo w:id="296" w:author="Liu, Luyu" w:date="2019-11-27T17:21:00Z">
              <w:del w:id="297" w:author="Liu, Luyu" w:date="2019-11-27T20:53:00Z">
                <w:r w:rsidDel="004A10A6">
                  <w:delText>1</w:delText>
                </w:r>
              </w:del>
            </w:moveTo>
          </w:p>
        </w:tc>
        <w:tc>
          <w:tcPr>
            <w:tcW w:w="2157" w:type="dxa"/>
          </w:tcPr>
          <w:p w14:paraId="5AD69771" w14:textId="3BCABAC1" w:rsidR="00B44330" w:rsidRPr="00C50141" w:rsidDel="004A10A6" w:rsidRDefault="00B44330" w:rsidP="00ED7F3C">
            <w:pPr>
              <w:rPr>
                <w:del w:id="298" w:author="Liu, Luyu" w:date="2019-11-27T20:53:00Z"/>
                <w:moveTo w:id="299" w:author="Liu, Luyu" w:date="2019-11-27T17:21:00Z"/>
                <w:rFonts w:ascii="Times New Roman" w:hAnsi="Times New Roman" w:cs="Times New Roman"/>
                <w:sz w:val="24"/>
                <w:szCs w:val="24"/>
              </w:rPr>
            </w:pPr>
            <w:moveTo w:id="300" w:author="Liu, Luyu" w:date="2019-11-27T17:21:00Z">
              <w:del w:id="301" w:author="Liu, Luyu" w:date="2019-11-27T20:53:00Z">
                <w:r w:rsidRPr="00C50141" w:rsidDel="004A10A6">
                  <w:rPr>
                    <w:rFonts w:ascii="Times New Roman" w:hAnsi="Times New Roman" w:cs="Times New Roman"/>
                    <w:sz w:val="24"/>
                    <w:szCs w:val="24"/>
                  </w:rPr>
                  <w:delText>117</w:delText>
                </w:r>
              </w:del>
            </w:moveTo>
          </w:p>
        </w:tc>
        <w:tc>
          <w:tcPr>
            <w:tcW w:w="2338" w:type="dxa"/>
          </w:tcPr>
          <w:p w14:paraId="757CB2DF" w14:textId="6B6B630A" w:rsidR="00B44330" w:rsidDel="004A10A6" w:rsidRDefault="00B44330" w:rsidP="00ED7F3C">
            <w:pPr>
              <w:pStyle w:val="TimesNewRoman"/>
              <w:rPr>
                <w:del w:id="302" w:author="Liu, Luyu" w:date="2019-11-27T20:53:00Z"/>
                <w:moveTo w:id="303" w:author="Liu, Luyu" w:date="2019-11-27T17:21:00Z"/>
              </w:rPr>
            </w:pPr>
            <w:moveTo w:id="304" w:author="Liu, Luyu" w:date="2019-11-27T17:21:00Z">
              <w:del w:id="305" w:author="Liu, Luyu" w:date="2019-11-27T20:53:00Z">
                <w:r w:rsidDel="004A10A6">
                  <w:delText>68</w:delText>
                </w:r>
              </w:del>
            </w:moveTo>
          </w:p>
        </w:tc>
      </w:tr>
      <w:tr w:rsidR="00B44330" w:rsidDel="004A10A6" w14:paraId="51A0EAEC" w14:textId="37C9A4AC" w:rsidTr="00ED7F3C">
        <w:trPr>
          <w:del w:id="306" w:author="Liu, Luyu" w:date="2019-11-27T20:53:00Z"/>
        </w:trPr>
        <w:tc>
          <w:tcPr>
            <w:tcW w:w="2695" w:type="dxa"/>
          </w:tcPr>
          <w:p w14:paraId="7BCF492B" w14:textId="10CCF76C" w:rsidR="00B44330" w:rsidDel="004A10A6" w:rsidRDefault="00B44330" w:rsidP="00ED7F3C">
            <w:pPr>
              <w:pStyle w:val="TimesNewRoman"/>
              <w:rPr>
                <w:del w:id="307" w:author="Liu, Luyu" w:date="2019-11-27T20:53:00Z"/>
                <w:moveTo w:id="308" w:author="Liu, Luyu" w:date="2019-11-27T17:21:00Z"/>
              </w:rPr>
            </w:pPr>
            <w:moveTo w:id="309" w:author="Liu, Luyu" w:date="2019-11-27T17:21:00Z">
              <w:del w:id="310" w:author="Liu, Luyu" w:date="2019-11-27T20:53:00Z">
                <w:r w:rsidDel="004A10A6">
                  <w:delText>Downstream stops</w:delText>
                </w:r>
              </w:del>
            </w:moveTo>
          </w:p>
        </w:tc>
        <w:tc>
          <w:tcPr>
            <w:tcW w:w="2160" w:type="dxa"/>
          </w:tcPr>
          <w:p w14:paraId="5A36F759" w14:textId="223CB11E" w:rsidR="00B44330" w:rsidDel="004A10A6" w:rsidRDefault="00B44330" w:rsidP="00ED7F3C">
            <w:pPr>
              <w:pStyle w:val="TimesNewRoman"/>
              <w:rPr>
                <w:del w:id="311" w:author="Liu, Luyu" w:date="2019-11-27T20:53:00Z"/>
                <w:moveTo w:id="312" w:author="Liu, Luyu" w:date="2019-11-27T17:21:00Z"/>
              </w:rPr>
            </w:pPr>
            <w:moveTo w:id="313" w:author="Liu, Luyu" w:date="2019-11-27T17:21:00Z">
              <w:del w:id="314" w:author="Liu, Luyu" w:date="2019-11-27T20:53:00Z">
                <w:r w:rsidDel="004A10A6">
                  <w:delText>-91</w:delText>
                </w:r>
              </w:del>
            </w:moveTo>
          </w:p>
        </w:tc>
        <w:tc>
          <w:tcPr>
            <w:tcW w:w="2157" w:type="dxa"/>
          </w:tcPr>
          <w:p w14:paraId="09BBED93" w14:textId="0D639F4C" w:rsidR="00B44330" w:rsidRPr="00C50141" w:rsidDel="004A10A6" w:rsidRDefault="00B44330" w:rsidP="00ED7F3C">
            <w:pPr>
              <w:rPr>
                <w:del w:id="315" w:author="Liu, Luyu" w:date="2019-11-27T20:53:00Z"/>
                <w:moveTo w:id="316" w:author="Liu, Luyu" w:date="2019-11-27T17:21:00Z"/>
                <w:rFonts w:ascii="Times New Roman" w:hAnsi="Times New Roman" w:cs="Times New Roman"/>
                <w:sz w:val="24"/>
                <w:szCs w:val="24"/>
              </w:rPr>
            </w:pPr>
            <w:moveTo w:id="317" w:author="Liu, Luyu" w:date="2019-11-27T17:21:00Z">
              <w:del w:id="318" w:author="Liu, Luyu" w:date="2019-11-27T20:53:00Z">
                <w:r w:rsidRPr="00C50141" w:rsidDel="004A10A6">
                  <w:rPr>
                    <w:rFonts w:ascii="Times New Roman" w:hAnsi="Times New Roman" w:cs="Times New Roman"/>
                    <w:sz w:val="24"/>
                    <w:szCs w:val="24"/>
                  </w:rPr>
                  <w:delText>24</w:delText>
                </w:r>
              </w:del>
            </w:moveTo>
          </w:p>
        </w:tc>
        <w:tc>
          <w:tcPr>
            <w:tcW w:w="2338" w:type="dxa"/>
          </w:tcPr>
          <w:p w14:paraId="0995C485" w14:textId="41E2E074" w:rsidR="00B44330" w:rsidDel="004A10A6" w:rsidRDefault="00B44330" w:rsidP="00ED7F3C">
            <w:pPr>
              <w:pStyle w:val="TimesNewRoman"/>
              <w:rPr>
                <w:del w:id="319" w:author="Liu, Luyu" w:date="2019-11-27T20:53:00Z"/>
                <w:moveTo w:id="320" w:author="Liu, Luyu" w:date="2019-11-27T17:21:00Z"/>
              </w:rPr>
            </w:pPr>
            <w:moveTo w:id="321" w:author="Liu, Luyu" w:date="2019-11-27T17:21:00Z">
              <w:del w:id="322" w:author="Liu, Luyu" w:date="2019-11-27T20:53:00Z">
                <w:r w:rsidDel="004A10A6">
                  <w:delText>-21</w:delText>
                </w:r>
              </w:del>
            </w:moveTo>
          </w:p>
        </w:tc>
      </w:tr>
      <w:tr w:rsidR="00B44330" w:rsidDel="004A10A6" w14:paraId="27E2A9A2" w14:textId="1F7E0186" w:rsidTr="00ED7F3C">
        <w:trPr>
          <w:del w:id="323" w:author="Liu, Luyu" w:date="2019-11-27T20:53:00Z"/>
        </w:trPr>
        <w:tc>
          <w:tcPr>
            <w:tcW w:w="2695" w:type="dxa"/>
          </w:tcPr>
          <w:p w14:paraId="256139F3" w14:textId="4DBF2EDA" w:rsidR="00B44330" w:rsidDel="004A10A6" w:rsidRDefault="00B44330" w:rsidP="00ED7F3C">
            <w:pPr>
              <w:pStyle w:val="TimesNewRoman"/>
              <w:rPr>
                <w:del w:id="324" w:author="Liu, Luyu" w:date="2019-11-27T20:53:00Z"/>
                <w:moveTo w:id="325" w:author="Liu, Luyu" w:date="2019-11-27T17:21:00Z"/>
              </w:rPr>
            </w:pPr>
            <w:moveTo w:id="326" w:author="Liu, Luyu" w:date="2019-11-27T17:21:00Z">
              <w:del w:id="327" w:author="Liu, Luyu" w:date="2019-11-27T20:53:00Z">
                <w:r w:rsidDel="004A10A6">
                  <w:delText>All stops</w:delText>
                </w:r>
              </w:del>
            </w:moveTo>
          </w:p>
        </w:tc>
        <w:tc>
          <w:tcPr>
            <w:tcW w:w="2160" w:type="dxa"/>
          </w:tcPr>
          <w:p w14:paraId="1DF8ED6E" w14:textId="3A754F44" w:rsidR="00B44330" w:rsidDel="004A10A6" w:rsidRDefault="00B44330" w:rsidP="00ED7F3C">
            <w:pPr>
              <w:pStyle w:val="TimesNewRoman"/>
              <w:rPr>
                <w:del w:id="328" w:author="Liu, Luyu" w:date="2019-11-27T20:53:00Z"/>
                <w:moveTo w:id="329" w:author="Liu, Luyu" w:date="2019-11-27T17:21:00Z"/>
              </w:rPr>
            </w:pPr>
            <w:moveTo w:id="330" w:author="Liu, Luyu" w:date="2019-11-27T17:21:00Z">
              <w:del w:id="331" w:author="Liu, Luyu" w:date="2019-11-27T20:53:00Z">
                <w:r w:rsidDel="004A10A6">
                  <w:delText>-32</w:delText>
                </w:r>
              </w:del>
            </w:moveTo>
          </w:p>
        </w:tc>
        <w:tc>
          <w:tcPr>
            <w:tcW w:w="2157" w:type="dxa"/>
          </w:tcPr>
          <w:p w14:paraId="71B959BE" w14:textId="416EB706" w:rsidR="00B44330" w:rsidDel="004A10A6" w:rsidRDefault="00B44330" w:rsidP="00ED7F3C">
            <w:pPr>
              <w:pStyle w:val="TimesNewRoman"/>
              <w:rPr>
                <w:del w:id="332" w:author="Liu, Luyu" w:date="2019-11-27T20:53:00Z"/>
                <w:moveTo w:id="333" w:author="Liu, Luyu" w:date="2019-11-27T17:21:00Z"/>
              </w:rPr>
            </w:pPr>
            <w:moveTo w:id="334" w:author="Liu, Luyu" w:date="2019-11-27T17:21:00Z">
              <w:del w:id="335" w:author="Liu, Luyu" w:date="2019-11-27T20:53:00Z">
                <w:r w:rsidDel="004A10A6">
                  <w:delText>84</w:delText>
                </w:r>
              </w:del>
            </w:moveTo>
          </w:p>
        </w:tc>
        <w:tc>
          <w:tcPr>
            <w:tcW w:w="2338" w:type="dxa"/>
          </w:tcPr>
          <w:p w14:paraId="6EB4C47C" w14:textId="4F703A6B" w:rsidR="00B44330" w:rsidDel="004A10A6" w:rsidRDefault="00B44330" w:rsidP="00ED7F3C">
            <w:pPr>
              <w:pStyle w:val="TimesNewRoman"/>
              <w:rPr>
                <w:del w:id="336" w:author="Liu, Luyu" w:date="2019-11-27T20:53:00Z"/>
                <w:moveTo w:id="337" w:author="Liu, Luyu" w:date="2019-11-27T17:21:00Z"/>
              </w:rPr>
            </w:pPr>
            <w:moveTo w:id="338" w:author="Liu, Luyu" w:date="2019-11-27T17:21:00Z">
              <w:del w:id="339" w:author="Liu, Luyu" w:date="2019-11-27T20:53:00Z">
                <w:r w:rsidDel="004A10A6">
                  <w:delText>27</w:delText>
                </w:r>
              </w:del>
            </w:moveTo>
          </w:p>
        </w:tc>
      </w:tr>
    </w:tbl>
    <w:p w14:paraId="3D926493" w14:textId="70E49EA9" w:rsidR="00B44330" w:rsidDel="004A10A6" w:rsidRDefault="00B44330" w:rsidP="00B44330">
      <w:pPr>
        <w:pStyle w:val="TimesNewRoman"/>
        <w:jc w:val="center"/>
        <w:rPr>
          <w:del w:id="340" w:author="Liu, Luyu" w:date="2019-11-27T20:53:00Z"/>
          <w:moveTo w:id="341" w:author="Liu, Luyu" w:date="2019-11-27T17:21:00Z"/>
        </w:rPr>
      </w:pPr>
      <w:moveTo w:id="342" w:author="Liu, Luyu" w:date="2019-11-27T17:21:00Z">
        <w:del w:id="343" w:author="Liu, Luyu" w:date="2019-11-27T20:53:00Z">
          <w:r w:rsidDel="004A10A6">
            <w:delText xml:space="preserve">Table </w:delText>
          </w:r>
          <w:r w:rsidDel="004A10A6">
            <w:fldChar w:fldCharType="begin"/>
          </w:r>
          <w:r w:rsidRPr="004A10A6" w:rsidDel="004A10A6">
            <w:delInstrText xml:space="preserve"> SEQ Table \* ARABIC </w:delInstrText>
          </w:r>
          <w:r w:rsidDel="004A10A6">
            <w:fldChar w:fldCharType="separate"/>
          </w:r>
          <w:r w:rsidRPr="004A10A6" w:rsidDel="004A10A6">
            <w:rPr>
              <w:noProof/>
            </w:rPr>
            <w:delText>3</w:delText>
          </w:r>
          <w:r w:rsidDel="004A10A6">
            <w:rPr>
              <w:noProof/>
            </w:rPr>
            <w:fldChar w:fldCharType="end"/>
          </w:r>
          <w:r w:rsidDel="004A10A6">
            <w:rPr>
              <w:noProof/>
            </w:rPr>
            <w:delText>:</w:delText>
          </w:r>
          <w:r w:rsidDel="004A10A6">
            <w:delText xml:space="preserve"> PT optimal – ST waiting time difference according to different spatiotemporal division.</w:delText>
          </w:r>
          <w:commentRangeEnd w:id="232"/>
          <w:r w:rsidDel="004A10A6">
            <w:rPr>
              <w:rStyle w:val="CommentReference"/>
              <w:rFonts w:asciiTheme="minorHAnsi" w:hAnsiTheme="minorHAnsi" w:cstheme="minorBidi"/>
            </w:rPr>
            <w:commentReference w:id="232"/>
          </w:r>
        </w:del>
      </w:moveTo>
      <w:commentRangeEnd w:id="233"/>
      <w:del w:id="344" w:author="Liu, Luyu" w:date="2019-11-27T20:53:00Z">
        <w:r w:rsidR="00A616BD" w:rsidDel="004A10A6">
          <w:rPr>
            <w:rStyle w:val="CommentReference"/>
            <w:rFonts w:asciiTheme="minorHAnsi" w:hAnsiTheme="minorHAnsi" w:cstheme="minorBidi"/>
          </w:rPr>
          <w:commentReference w:id="233"/>
        </w:r>
        <w:commentRangeEnd w:id="234"/>
        <w:r w:rsidR="002A7DAA" w:rsidDel="004A10A6">
          <w:rPr>
            <w:rStyle w:val="CommentReference"/>
            <w:rFonts w:asciiTheme="minorHAnsi" w:hAnsiTheme="minorHAnsi" w:cstheme="minorBidi"/>
          </w:rPr>
          <w:commentReference w:id="234"/>
        </w:r>
      </w:del>
    </w:p>
    <w:moveToRangeEnd w:id="231"/>
    <w:p w14:paraId="2BA4BF05" w14:textId="41C47DA7" w:rsidR="006550FB" w:rsidDel="004A10A6" w:rsidRDefault="006550FB" w:rsidP="006550FB">
      <w:pPr>
        <w:pStyle w:val="IndentTimesNewRoman"/>
        <w:ind w:firstLine="0"/>
        <w:rPr>
          <w:del w:id="345" w:author="Liu, Luyu" w:date="2019-11-27T20:53:00Z"/>
        </w:rPr>
      </w:pPr>
    </w:p>
    <w:p w14:paraId="14ECEE2E" w14:textId="6ACD8BD0" w:rsidR="006550FB" w:rsidRPr="008E3ACA" w:rsidRDefault="008E3ACA" w:rsidP="008E3ACA">
      <w:pPr>
        <w:spacing w:line="256" w:lineRule="auto"/>
        <w:rPr>
          <w:rFonts w:ascii="Times New Roman" w:hAnsi="Times New Roman" w:cs="Times New Roman"/>
          <w:b/>
          <w:sz w:val="24"/>
          <w:szCs w:val="24"/>
        </w:rPr>
      </w:pPr>
      <w:r w:rsidRPr="008E3ACA">
        <w:rPr>
          <w:rFonts w:ascii="Times New Roman" w:hAnsi="Times New Roman" w:cs="Times New Roman"/>
          <w:b/>
          <w:sz w:val="24"/>
          <w:szCs w:val="24"/>
        </w:rPr>
        <w:t xml:space="preserve">5. </w:t>
      </w:r>
      <w:r w:rsidR="006550FB" w:rsidRPr="008E3ACA">
        <w:rPr>
          <w:rFonts w:ascii="Times New Roman" w:hAnsi="Times New Roman" w:cs="Times New Roman"/>
          <w:b/>
          <w:sz w:val="24"/>
          <w:szCs w:val="24"/>
        </w:rPr>
        <w:t>Conclusion</w:t>
      </w:r>
    </w:p>
    <w:p w14:paraId="607A1A2C" w14:textId="64F9DE41" w:rsidR="006550FB" w:rsidRDefault="0016636C" w:rsidP="0016636C">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w:t>
      </w:r>
      <w:r w:rsidR="009D6A04">
        <w:rPr>
          <w:rFonts w:ascii="Times New Roman" w:hAnsi="Times New Roman" w:cs="Times New Roman"/>
          <w:sz w:val="24"/>
          <w:szCs w:val="24"/>
        </w:rPr>
        <w:t xml:space="preserve">argues </w:t>
      </w:r>
      <w:r w:rsidR="006550FB">
        <w:rPr>
          <w:rFonts w:ascii="Times New Roman" w:hAnsi="Times New Roman" w:cs="Times New Roman"/>
          <w:sz w:val="24"/>
          <w:szCs w:val="24"/>
        </w:rPr>
        <w:t xml:space="preserve">that </w:t>
      </w:r>
      <w:r>
        <w:rPr>
          <w:rFonts w:ascii="Times New Roman" w:hAnsi="Times New Roman" w:cs="Times New Roman"/>
          <w:sz w:val="24"/>
          <w:szCs w:val="24"/>
        </w:rPr>
        <w:t>transit real-time information (RTI)</w:t>
      </w:r>
      <w:r w:rsidR="006550FB">
        <w:rPr>
          <w:rFonts w:ascii="Times New Roman" w:hAnsi="Times New Roman" w:cs="Times New Roman"/>
          <w:sz w:val="24"/>
          <w:szCs w:val="24"/>
        </w:rPr>
        <w:t xml:space="preserve"> can decrease transit users’ waiting time </w:t>
      </w:r>
      <w:r w:rsidR="006550FB">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sidR="006550F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However, few stu</w:t>
      </w:r>
      <w:r w:rsidR="003131C1">
        <w:rPr>
          <w:rFonts w:ascii="Times New Roman" w:hAnsi="Times New Roman" w:cs="Times New Roman"/>
          <w:sz w:val="24"/>
          <w:szCs w:val="24"/>
        </w:rPr>
        <w:t>dies systematically investigate</w:t>
      </w:r>
      <w:r w:rsidR="006550FB">
        <w:rPr>
          <w:rFonts w:ascii="Times New Roman" w:hAnsi="Times New Roman" w:cs="Times New Roman"/>
          <w:sz w:val="24"/>
          <w:szCs w:val="24"/>
        </w:rPr>
        <w:t xml:space="preserve"> the </w:t>
      </w:r>
      <w:r w:rsidR="003131C1">
        <w:rPr>
          <w:rFonts w:ascii="Times New Roman" w:hAnsi="Times New Roman" w:cs="Times New Roman"/>
          <w:sz w:val="24"/>
          <w:szCs w:val="24"/>
        </w:rPr>
        <w:t xml:space="preserve">mechanisms behind this claim and variations </w:t>
      </w:r>
      <w:r w:rsidR="003131C1" w:rsidRPr="003131C1">
        <w:rPr>
          <w:rFonts w:ascii="Times New Roman" w:hAnsi="Times New Roman" w:cs="Times New Roman"/>
          <w:sz w:val="24"/>
          <w:szCs w:val="24"/>
        </w:rPr>
        <w:t xml:space="preserve">across time and space </w:t>
      </w:r>
      <w:r w:rsidR="003131C1">
        <w:rPr>
          <w:rFonts w:ascii="Times New Roman" w:hAnsi="Times New Roman" w:cs="Times New Roman"/>
          <w:sz w:val="24"/>
          <w:szCs w:val="24"/>
        </w:rPr>
        <w:t>of RTI</w:t>
      </w:r>
      <w:r w:rsidR="006550FB">
        <w:rPr>
          <w:rFonts w:ascii="Times New Roman" w:hAnsi="Times New Roman" w:cs="Times New Roman"/>
          <w:sz w:val="24"/>
          <w:szCs w:val="24"/>
        </w:rPr>
        <w:t xml:space="preserve"> impact</w:t>
      </w:r>
      <w:r w:rsidR="003131C1">
        <w:rPr>
          <w:rFonts w:ascii="Times New Roman" w:hAnsi="Times New Roman" w:cs="Times New Roman"/>
          <w:sz w:val="24"/>
          <w:szCs w:val="24"/>
        </w:rPr>
        <w:t xml:space="preserve"> on waiting time and the risk of missing a bus.  In this paper</w:t>
      </w:r>
      <w:r w:rsidR="006550FB">
        <w:rPr>
          <w:rFonts w:ascii="Times New Roman" w:hAnsi="Times New Roman" w:cs="Times New Roman"/>
          <w:sz w:val="24"/>
          <w:szCs w:val="24"/>
        </w:rPr>
        <w:t xml:space="preserve">, </w:t>
      </w:r>
      <w:r w:rsidR="003131C1">
        <w:rPr>
          <w:rFonts w:ascii="Times New Roman" w:hAnsi="Times New Roman" w:cs="Times New Roman"/>
          <w:sz w:val="24"/>
          <w:szCs w:val="24"/>
        </w:rPr>
        <w:t xml:space="preserve">we theorize and </w:t>
      </w:r>
      <w:r w:rsidR="00EF3FF6">
        <w:rPr>
          <w:rFonts w:ascii="Times New Roman" w:hAnsi="Times New Roman" w:cs="Times New Roman"/>
          <w:sz w:val="24"/>
          <w:szCs w:val="24"/>
        </w:rPr>
        <w:t xml:space="preserve">validate the concept of reclaimed delay and discontinuity delay during the synchronization process between users and buses. </w:t>
      </w:r>
      <w:r w:rsidR="003131C1">
        <w:rPr>
          <w:rFonts w:ascii="Times New Roman" w:hAnsi="Times New Roman" w:cs="Times New Roman"/>
          <w:sz w:val="24"/>
          <w:szCs w:val="24"/>
        </w:rPr>
        <w:t>We i</w:t>
      </w:r>
      <w:r w:rsidR="006550FB">
        <w:rPr>
          <w:rFonts w:ascii="Times New Roman" w:hAnsi="Times New Roman" w:cs="Times New Roman"/>
          <w:sz w:val="24"/>
          <w:szCs w:val="24"/>
        </w:rPr>
        <w:t>ntroduce the concept of trip planning strategy (TPS) and five types of TPSs for both RTI and non-RTI users.</w:t>
      </w:r>
      <w:r w:rsidR="00840128">
        <w:rPr>
          <w:rFonts w:ascii="Times New Roman" w:hAnsi="Times New Roman" w:cs="Times New Roman"/>
          <w:sz w:val="24"/>
          <w:szCs w:val="24"/>
        </w:rPr>
        <w:t xml:space="preserve"> </w:t>
      </w:r>
      <w:r w:rsidR="003131C1">
        <w:rPr>
          <w:rFonts w:ascii="Times New Roman" w:hAnsi="Times New Roman" w:cs="Times New Roman"/>
          <w:sz w:val="24"/>
          <w:szCs w:val="24"/>
        </w:rPr>
        <w:t xml:space="preserve">We calculate the empirical wait time and risk of the different TPS using real-time bus location data for a representative bus route in a mid-sized US city.  We find that the best RTI strategy, a prudent tactic (PT) with an optimized insurance buffer, </w:t>
      </w:r>
      <w:r w:rsidR="004D3C3D">
        <w:rPr>
          <w:rFonts w:ascii="Times New Roman" w:hAnsi="Times New Roman" w:cs="Times New Roman"/>
          <w:sz w:val="24"/>
          <w:szCs w:val="24"/>
        </w:rPr>
        <w:t xml:space="preserve">performs roughly the same as a simple, follow the schedule tactic (ST) that does not use RTI.  </w:t>
      </w:r>
      <w:r w:rsidR="006550FB">
        <w:rPr>
          <w:rFonts w:ascii="Times New Roman" w:hAnsi="Times New Roman" w:cs="Times New Roman"/>
          <w:sz w:val="24"/>
          <w:szCs w:val="24"/>
        </w:rPr>
        <w:t xml:space="preserve">The analyses results show that PT users in upstream stops </w:t>
      </w:r>
      <w:r w:rsidR="004D3C3D">
        <w:rPr>
          <w:rFonts w:ascii="Times New Roman" w:hAnsi="Times New Roman" w:cs="Times New Roman"/>
          <w:sz w:val="24"/>
          <w:szCs w:val="24"/>
        </w:rPr>
        <w:t xml:space="preserve">on a route will wait </w:t>
      </w:r>
      <w:r w:rsidR="006550FB">
        <w:rPr>
          <w:rFonts w:ascii="Times New Roman" w:hAnsi="Times New Roman" w:cs="Times New Roman"/>
          <w:sz w:val="24"/>
          <w:szCs w:val="24"/>
        </w:rPr>
        <w:t>more time th</w:t>
      </w:r>
      <w:r w:rsidR="004D3C3D">
        <w:rPr>
          <w:rFonts w:ascii="Times New Roman" w:hAnsi="Times New Roman" w:cs="Times New Roman"/>
          <w:sz w:val="24"/>
          <w:szCs w:val="24"/>
        </w:rPr>
        <w:t xml:space="preserve">an the ST users, and PT </w:t>
      </w:r>
      <w:r w:rsidR="006550FB">
        <w:rPr>
          <w:rFonts w:ascii="Times New Roman" w:hAnsi="Times New Roman" w:cs="Times New Roman"/>
          <w:sz w:val="24"/>
          <w:szCs w:val="24"/>
        </w:rPr>
        <w:t xml:space="preserve">users in </w:t>
      </w:r>
      <w:r w:rsidR="004D3C3D">
        <w:rPr>
          <w:rFonts w:ascii="Times New Roman" w:hAnsi="Times New Roman" w:cs="Times New Roman"/>
          <w:sz w:val="24"/>
          <w:szCs w:val="24"/>
        </w:rPr>
        <w:t xml:space="preserve">this area may suffer from higher </w:t>
      </w:r>
      <w:r w:rsidR="006550FB">
        <w:rPr>
          <w:rFonts w:ascii="Times New Roman" w:hAnsi="Times New Roman" w:cs="Times New Roman"/>
          <w:sz w:val="24"/>
          <w:szCs w:val="24"/>
        </w:rPr>
        <w:t xml:space="preserve">risk </w:t>
      </w:r>
      <w:r w:rsidR="004D3C3D">
        <w:rPr>
          <w:rFonts w:ascii="Times New Roman" w:hAnsi="Times New Roman" w:cs="Times New Roman"/>
          <w:sz w:val="24"/>
          <w:szCs w:val="24"/>
        </w:rPr>
        <w:t xml:space="preserve">of missing a bus </w:t>
      </w:r>
      <w:r w:rsidR="006550FB">
        <w:rPr>
          <w:rFonts w:ascii="Times New Roman" w:hAnsi="Times New Roman" w:cs="Times New Roman"/>
          <w:sz w:val="24"/>
          <w:szCs w:val="24"/>
        </w:rPr>
        <w:t>than ST users</w:t>
      </w:r>
      <w:r w:rsidR="004D3C3D">
        <w:rPr>
          <w:rFonts w:ascii="Times New Roman" w:hAnsi="Times New Roman" w:cs="Times New Roman"/>
          <w:sz w:val="24"/>
          <w:szCs w:val="24"/>
        </w:rPr>
        <w:t xml:space="preserve">. We also find that PT </w:t>
      </w:r>
      <w:r w:rsidR="006550FB">
        <w:rPr>
          <w:rFonts w:ascii="Times New Roman" w:hAnsi="Times New Roman" w:cs="Times New Roman"/>
          <w:sz w:val="24"/>
          <w:szCs w:val="24"/>
        </w:rPr>
        <w:t xml:space="preserve">users are more advantageous during </w:t>
      </w:r>
      <w:r w:rsidR="004D3C3D">
        <w:rPr>
          <w:rFonts w:ascii="Times New Roman" w:hAnsi="Times New Roman" w:cs="Times New Roman"/>
          <w:sz w:val="24"/>
          <w:szCs w:val="24"/>
        </w:rPr>
        <w:t>evening peak (</w:t>
      </w:r>
      <w:r w:rsidR="006550FB">
        <w:rPr>
          <w:rFonts w:ascii="Times New Roman" w:hAnsi="Times New Roman" w:cs="Times New Roman"/>
          <w:sz w:val="24"/>
          <w:szCs w:val="24"/>
        </w:rPr>
        <w:t>1</w:t>
      </w:r>
      <w:r w:rsidR="00522385">
        <w:rPr>
          <w:rFonts w:ascii="Times New Roman" w:hAnsi="Times New Roman" w:cs="Times New Roman"/>
          <w:sz w:val="24"/>
          <w:szCs w:val="24"/>
        </w:rPr>
        <w:t>7</w:t>
      </w:r>
      <w:r w:rsidR="006550FB">
        <w:rPr>
          <w:rFonts w:ascii="Times New Roman" w:hAnsi="Times New Roman" w:cs="Times New Roman"/>
          <w:sz w:val="24"/>
          <w:szCs w:val="24"/>
        </w:rPr>
        <w:t>:00 – 20:00</w:t>
      </w:r>
      <w:r w:rsidR="004D3C3D">
        <w:rPr>
          <w:rFonts w:ascii="Times New Roman" w:hAnsi="Times New Roman" w:cs="Times New Roman"/>
          <w:sz w:val="24"/>
          <w:szCs w:val="24"/>
        </w:rPr>
        <w:t>)</w:t>
      </w:r>
      <w:r w:rsidR="006550FB">
        <w:rPr>
          <w:rFonts w:ascii="Times New Roman" w:hAnsi="Times New Roman" w:cs="Times New Roman"/>
          <w:sz w:val="24"/>
          <w:szCs w:val="24"/>
        </w:rPr>
        <w:t xml:space="preserve"> than ST users. </w:t>
      </w:r>
      <w:r w:rsidR="004D3C3D">
        <w:rPr>
          <w:rFonts w:ascii="Times New Roman" w:hAnsi="Times New Roman" w:cs="Times New Roman"/>
          <w:sz w:val="24"/>
          <w:szCs w:val="24"/>
        </w:rPr>
        <w:t xml:space="preserve">These </w:t>
      </w:r>
      <w:r w:rsidR="006550FB">
        <w:rPr>
          <w:rFonts w:ascii="Times New Roman" w:hAnsi="Times New Roman" w:cs="Times New Roman"/>
          <w:sz w:val="24"/>
          <w:szCs w:val="24"/>
        </w:rPr>
        <w:t xml:space="preserve">results show that although </w:t>
      </w:r>
      <w:r w:rsidR="004D3C3D">
        <w:rPr>
          <w:rFonts w:ascii="Times New Roman" w:hAnsi="Times New Roman" w:cs="Times New Roman"/>
          <w:sz w:val="24"/>
          <w:szCs w:val="24"/>
        </w:rPr>
        <w:lastRenderedPageBreak/>
        <w:t xml:space="preserve">the best RTI strategy </w:t>
      </w:r>
      <w:r w:rsidR="006550FB">
        <w:rPr>
          <w:rFonts w:ascii="Times New Roman" w:hAnsi="Times New Roman" w:cs="Times New Roman"/>
          <w:sz w:val="24"/>
          <w:szCs w:val="24"/>
        </w:rPr>
        <w:t xml:space="preserve">can indeed save time for certain users in certain stops and during certain hours, they cannot </w:t>
      </w:r>
      <w:r w:rsidR="009D6A04">
        <w:rPr>
          <w:rFonts w:ascii="Times New Roman" w:hAnsi="Times New Roman" w:cs="Times New Roman"/>
          <w:sz w:val="24"/>
          <w:szCs w:val="24"/>
        </w:rPr>
        <w:t xml:space="preserve">globally </w:t>
      </w:r>
      <w:r w:rsidR="004D3C3D">
        <w:rPr>
          <w:rFonts w:ascii="Times New Roman" w:hAnsi="Times New Roman" w:cs="Times New Roman"/>
          <w:sz w:val="24"/>
          <w:szCs w:val="24"/>
        </w:rPr>
        <w:t xml:space="preserve">outperform </w:t>
      </w:r>
      <w:r w:rsidR="009D6A04">
        <w:rPr>
          <w:rFonts w:ascii="Times New Roman" w:hAnsi="Times New Roman" w:cs="Times New Roman"/>
          <w:sz w:val="24"/>
          <w:szCs w:val="24"/>
        </w:rPr>
        <w:t xml:space="preserve">simply </w:t>
      </w:r>
      <w:r w:rsidR="004D3C3D">
        <w:rPr>
          <w:rFonts w:ascii="Times New Roman" w:hAnsi="Times New Roman" w:cs="Times New Roman"/>
          <w:sz w:val="24"/>
          <w:szCs w:val="24"/>
        </w:rPr>
        <w:t>follow</w:t>
      </w:r>
      <w:r w:rsidR="009D6A04">
        <w:rPr>
          <w:rFonts w:ascii="Times New Roman" w:hAnsi="Times New Roman" w:cs="Times New Roman"/>
          <w:sz w:val="24"/>
          <w:szCs w:val="24"/>
        </w:rPr>
        <w:t>ing the published schedule</w:t>
      </w:r>
      <w:r w:rsidR="006550FB">
        <w:rPr>
          <w:rFonts w:ascii="Times New Roman" w:hAnsi="Times New Roman" w:cs="Times New Roman"/>
          <w:sz w:val="24"/>
          <w:szCs w:val="24"/>
        </w:rPr>
        <w:t xml:space="preserve">. Moreover, </w:t>
      </w:r>
      <w:r w:rsidR="004D3C3D">
        <w:rPr>
          <w:rFonts w:ascii="Times New Roman" w:hAnsi="Times New Roman" w:cs="Times New Roman"/>
          <w:sz w:val="24"/>
          <w:szCs w:val="24"/>
        </w:rPr>
        <w:t xml:space="preserve">the greedy tactic of using RTI to achieve a waiting time of zero is the worst strategy, even worse than showing up at a bus stop arbitrarily.  This suggests that RTI </w:t>
      </w:r>
      <w:r w:rsidR="006550FB">
        <w:rPr>
          <w:rFonts w:ascii="Times New Roman" w:hAnsi="Times New Roman" w:cs="Times New Roman"/>
          <w:sz w:val="24"/>
          <w:szCs w:val="24"/>
        </w:rPr>
        <w:t>could make users’ waiting time significantly longer if apps are not using the appropriate trip planning strategy.</w:t>
      </w:r>
    </w:p>
    <w:p w14:paraId="474B046B" w14:textId="6A8C48EF" w:rsidR="006550FB" w:rsidRDefault="009D6A04"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This study provides vital insights</w:t>
      </w:r>
      <w:r w:rsidR="006550FB">
        <w:rPr>
          <w:rFonts w:ascii="Times New Roman" w:hAnsi="Times New Roman" w:cs="Times New Roman"/>
          <w:sz w:val="24"/>
          <w:szCs w:val="24"/>
        </w:rPr>
        <w:t xml:space="preserve"> for transit users, planners, and real-time transit app providers. With more access to real-time data, transit system planning should not only engage with the schedule</w:t>
      </w:r>
      <w:r>
        <w:rPr>
          <w:rFonts w:ascii="Times New Roman" w:hAnsi="Times New Roman" w:cs="Times New Roman"/>
          <w:sz w:val="24"/>
          <w:szCs w:val="24"/>
        </w:rPr>
        <w:t xml:space="preserve"> but also real-time performance.  </w:t>
      </w:r>
      <w:r w:rsidR="006550FB">
        <w:rPr>
          <w:rFonts w:ascii="Times New Roman" w:hAnsi="Times New Roman" w:cs="Times New Roman"/>
          <w:sz w:val="24"/>
          <w:szCs w:val="24"/>
        </w:rPr>
        <w:t xml:space="preserve"> </w:t>
      </w:r>
      <w:r>
        <w:rPr>
          <w:rFonts w:ascii="Times New Roman" w:hAnsi="Times New Roman" w:cs="Times New Roman"/>
          <w:sz w:val="24"/>
          <w:szCs w:val="24"/>
        </w:rPr>
        <w:t xml:space="preserve">At the same time, </w:t>
      </w:r>
      <w:r w:rsidR="006550FB">
        <w:rPr>
          <w:rFonts w:ascii="Times New Roman" w:hAnsi="Times New Roman" w:cs="Times New Roman"/>
          <w:sz w:val="24"/>
          <w:szCs w:val="24"/>
        </w:rPr>
        <w:t xml:space="preserve">RTI apps development should not only engage with </w:t>
      </w:r>
      <w:commentRangeStart w:id="346"/>
      <w:commentRangeStart w:id="347"/>
      <w:r w:rsidR="006550FB">
        <w:rPr>
          <w:rFonts w:ascii="Times New Roman" w:hAnsi="Times New Roman" w:cs="Times New Roman"/>
          <w:sz w:val="24"/>
          <w:szCs w:val="24"/>
        </w:rPr>
        <w:t xml:space="preserve">real-time performance </w:t>
      </w:r>
      <w:r>
        <w:rPr>
          <w:rFonts w:ascii="Times New Roman" w:hAnsi="Times New Roman" w:cs="Times New Roman"/>
          <w:sz w:val="24"/>
          <w:szCs w:val="24"/>
        </w:rPr>
        <w:t xml:space="preserve">but also </w:t>
      </w:r>
      <w:ins w:id="348" w:author="Liu, Luyu" w:date="2019-11-27T16:51:00Z">
        <w:r w:rsidR="00874EA4">
          <w:rPr>
            <w:rFonts w:ascii="Times New Roman" w:hAnsi="Times New Roman" w:cs="Times New Roman"/>
            <w:sz w:val="24"/>
            <w:szCs w:val="24"/>
          </w:rPr>
          <w:t xml:space="preserve">historical </w:t>
        </w:r>
      </w:ins>
      <w:r>
        <w:rPr>
          <w:rFonts w:ascii="Times New Roman" w:hAnsi="Times New Roman" w:cs="Times New Roman"/>
          <w:sz w:val="24"/>
          <w:szCs w:val="24"/>
        </w:rPr>
        <w:t>empirical performance.</w:t>
      </w:r>
      <w:commentRangeEnd w:id="346"/>
      <w:r>
        <w:rPr>
          <w:rStyle w:val="CommentReference"/>
        </w:rPr>
        <w:commentReference w:id="346"/>
      </w:r>
      <w:commentRangeEnd w:id="347"/>
      <w:r w:rsidR="00874EA4">
        <w:rPr>
          <w:rStyle w:val="CommentReference"/>
        </w:rPr>
        <w:commentReference w:id="347"/>
      </w:r>
      <w:r>
        <w:rPr>
          <w:rFonts w:ascii="Times New Roman" w:hAnsi="Times New Roman" w:cs="Times New Roman"/>
          <w:sz w:val="24"/>
          <w:szCs w:val="24"/>
        </w:rPr>
        <w:t xml:space="preserve">  Finally, users’ </w:t>
      </w:r>
      <w:r w:rsidR="006550FB">
        <w:rPr>
          <w:rFonts w:ascii="Times New Roman" w:hAnsi="Times New Roman" w:cs="Times New Roman"/>
          <w:sz w:val="24"/>
          <w:szCs w:val="24"/>
        </w:rPr>
        <w:t>trip planning should not only engage with empirical performance but also all the information above. To achieve these three</w:t>
      </w:r>
      <w:r>
        <w:rPr>
          <w:rFonts w:ascii="Times New Roman" w:hAnsi="Times New Roman" w:cs="Times New Roman"/>
          <w:sz w:val="24"/>
          <w:szCs w:val="24"/>
        </w:rPr>
        <w:t xml:space="preserve"> goals, future RTI apps should </w:t>
      </w:r>
      <w:r w:rsidR="006550FB">
        <w:rPr>
          <w:rFonts w:ascii="Times New Roman" w:hAnsi="Times New Roman" w:cs="Times New Roman"/>
          <w:sz w:val="24"/>
          <w:szCs w:val="24"/>
        </w:rPr>
        <w:t xml:space="preserve">combine schedule, real-time, and empirical </w:t>
      </w:r>
      <w:r>
        <w:rPr>
          <w:rFonts w:ascii="Times New Roman" w:hAnsi="Times New Roman" w:cs="Times New Roman"/>
          <w:sz w:val="24"/>
          <w:szCs w:val="24"/>
        </w:rPr>
        <w:t>data into a</w:t>
      </w:r>
      <w:r w:rsidR="006550FB">
        <w:rPr>
          <w:rFonts w:ascii="Times New Roman" w:hAnsi="Times New Roman" w:cs="Times New Roman"/>
          <w:sz w:val="24"/>
          <w:szCs w:val="24"/>
        </w:rPr>
        <w:t xml:space="preserve"> holistic information</w:t>
      </w:r>
      <w:r>
        <w:rPr>
          <w:rFonts w:ascii="Times New Roman" w:hAnsi="Times New Roman" w:cs="Times New Roman"/>
          <w:sz w:val="24"/>
          <w:szCs w:val="24"/>
        </w:rPr>
        <w:t xml:space="preserve"> package</w:t>
      </w:r>
      <w:r w:rsidR="006550FB">
        <w:rPr>
          <w:rFonts w:ascii="Times New Roman" w:hAnsi="Times New Roman" w:cs="Times New Roman"/>
          <w:sz w:val="24"/>
          <w:szCs w:val="24"/>
        </w:rPr>
        <w:t xml:space="preserve">, with corresponding computation and networking support. </w:t>
      </w:r>
    </w:p>
    <w:p w14:paraId="23F54F12" w14:textId="095D8229" w:rsidR="006550FB" w:rsidRDefault="009D6A04"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There are other potential </w:t>
      </w:r>
      <w:r w:rsidR="00F45B48">
        <w:rPr>
          <w:rFonts w:ascii="Times New Roman" w:hAnsi="Times New Roman" w:cs="Times New Roman"/>
          <w:sz w:val="24"/>
          <w:szCs w:val="24"/>
        </w:rPr>
        <w:t xml:space="preserve">avenues </w:t>
      </w:r>
      <w:r>
        <w:rPr>
          <w:rFonts w:ascii="Times New Roman" w:hAnsi="Times New Roman" w:cs="Times New Roman"/>
          <w:sz w:val="24"/>
          <w:szCs w:val="24"/>
        </w:rPr>
        <w:t>for research and development.</w:t>
      </w:r>
      <w:r w:rsidR="006550FB">
        <w:rPr>
          <w:rFonts w:ascii="Times New Roman" w:hAnsi="Times New Roman" w:cs="Times New Roman"/>
          <w:sz w:val="24"/>
          <w:szCs w:val="24"/>
        </w:rPr>
        <w:t xml:space="preserve"> For example, to improve accuracy and reliability of RTI apps, transit authority or RTI apps providers can add pre-</w:t>
      </w:r>
      <w:r w:rsidR="00F45B48">
        <w:rPr>
          <w:rFonts w:ascii="Times New Roman" w:hAnsi="Times New Roman" w:cs="Times New Roman"/>
          <w:sz w:val="24"/>
          <w:szCs w:val="24"/>
        </w:rPr>
        <w:t>calculated insurance buffers</w:t>
      </w:r>
      <w:r w:rsidR="006550FB">
        <w:rPr>
          <w:rFonts w:ascii="Times New Roman" w:hAnsi="Times New Roman" w:cs="Times New Roman"/>
          <w:sz w:val="24"/>
          <w:szCs w:val="24"/>
        </w:rPr>
        <w:t xml:space="preserve"> so that RTI apps’ trip</w:t>
      </w:r>
      <w:r w:rsidR="00F45B48">
        <w:rPr>
          <w:rFonts w:ascii="Times New Roman" w:hAnsi="Times New Roman" w:cs="Times New Roman"/>
          <w:sz w:val="24"/>
          <w:szCs w:val="24"/>
        </w:rPr>
        <w:t xml:space="preserve"> suggestions do not result in high time penalties that can occur with a greedy strategy. Also, our </w:t>
      </w:r>
      <w:r w:rsidR="006550FB">
        <w:rPr>
          <w:rFonts w:ascii="Times New Roman" w:hAnsi="Times New Roman" w:cs="Times New Roman"/>
          <w:sz w:val="24"/>
          <w:szCs w:val="24"/>
        </w:rPr>
        <w:t xml:space="preserve">optimization of </w:t>
      </w:r>
      <w:r w:rsidR="006550FB" w:rsidRPr="000B0FB4">
        <w:rPr>
          <w:rFonts w:ascii="Times New Roman" w:hAnsi="Times New Roman" w:cs="Times New Roman"/>
          <w:sz w:val="24"/>
          <w:szCs w:val="24"/>
        </w:rPr>
        <w:t xml:space="preserve">prudent tactic </w:t>
      </w:r>
      <w:r w:rsidR="006550FB">
        <w:rPr>
          <w:rFonts w:ascii="Times New Roman" w:hAnsi="Times New Roman" w:cs="Times New Roman"/>
          <w:sz w:val="24"/>
          <w:szCs w:val="24"/>
        </w:rPr>
        <w:t>is not fully explored, there a</w:t>
      </w:r>
      <w:r w:rsidR="00F45B48">
        <w:rPr>
          <w:rFonts w:ascii="Times New Roman" w:hAnsi="Times New Roman" w:cs="Times New Roman"/>
          <w:sz w:val="24"/>
          <w:szCs w:val="24"/>
        </w:rPr>
        <w:t xml:space="preserve">re likely better ways to find the optimal </w:t>
      </w:r>
      <w:r w:rsidR="006550FB">
        <w:rPr>
          <w:rFonts w:ascii="Times New Roman" w:hAnsi="Times New Roman" w:cs="Times New Roman"/>
          <w:sz w:val="24"/>
          <w:szCs w:val="24"/>
        </w:rPr>
        <w:t xml:space="preserve">insurance buffer. Unlike simple non-RTI strategies that can be conceptualized and </w:t>
      </w:r>
      <w:r w:rsidR="00F45B48">
        <w:rPr>
          <w:rFonts w:ascii="Times New Roman" w:hAnsi="Times New Roman" w:cs="Times New Roman"/>
          <w:sz w:val="24"/>
          <w:szCs w:val="24"/>
        </w:rPr>
        <w:t xml:space="preserve">understood </w:t>
      </w:r>
      <w:r w:rsidR="006550FB">
        <w:rPr>
          <w:rFonts w:ascii="Times New Roman" w:hAnsi="Times New Roman" w:cs="Times New Roman"/>
          <w:sz w:val="24"/>
          <w:szCs w:val="24"/>
        </w:rPr>
        <w:t>by human</w:t>
      </w:r>
      <w:r w:rsidR="00F45B48">
        <w:rPr>
          <w:rFonts w:ascii="Times New Roman" w:hAnsi="Times New Roman" w:cs="Times New Roman"/>
          <w:sz w:val="24"/>
          <w:szCs w:val="24"/>
        </w:rPr>
        <w:t xml:space="preserve">s </w:t>
      </w:r>
      <w:r w:rsidR="006550FB">
        <w:rPr>
          <w:rFonts w:ascii="Times New Roman" w:hAnsi="Times New Roman" w:cs="Times New Roman"/>
          <w:sz w:val="24"/>
          <w:szCs w:val="24"/>
        </w:rPr>
        <w:t>f</w:t>
      </w:r>
      <w:r w:rsidR="00F45B48">
        <w:rPr>
          <w:rFonts w:ascii="Times New Roman" w:hAnsi="Times New Roman" w:cs="Times New Roman"/>
          <w:sz w:val="24"/>
          <w:szCs w:val="24"/>
        </w:rPr>
        <w:t xml:space="preserve">rom experience, RTI-based trip planning </w:t>
      </w:r>
      <w:r w:rsidR="006550FB">
        <w:rPr>
          <w:rFonts w:ascii="Times New Roman" w:hAnsi="Times New Roman" w:cs="Times New Roman"/>
          <w:sz w:val="24"/>
          <w:szCs w:val="24"/>
        </w:rPr>
        <w:t xml:space="preserve">optimization should and can only be </w:t>
      </w:r>
      <w:r w:rsidR="00F45B48">
        <w:rPr>
          <w:rFonts w:ascii="Times New Roman" w:hAnsi="Times New Roman" w:cs="Times New Roman"/>
          <w:sz w:val="24"/>
          <w:szCs w:val="24"/>
        </w:rPr>
        <w:t xml:space="preserve">accomplished by </w:t>
      </w:r>
      <w:r w:rsidR="006550FB">
        <w:rPr>
          <w:rFonts w:ascii="Times New Roman" w:hAnsi="Times New Roman" w:cs="Times New Roman"/>
          <w:sz w:val="24"/>
          <w:szCs w:val="24"/>
        </w:rPr>
        <w:t>the backend of the RTI apps, in which more complicated and effective algorithms can be applied. For example, with all the abundant auto-generated data, machine learning and neural network should be able to o</w:t>
      </w:r>
      <w:r w:rsidR="00F45B48">
        <w:rPr>
          <w:rFonts w:ascii="Times New Roman" w:hAnsi="Times New Roman" w:cs="Times New Roman"/>
          <w:sz w:val="24"/>
          <w:szCs w:val="24"/>
        </w:rPr>
        <w:t>utperform traditional prediction</w:t>
      </w:r>
      <w:r w:rsidR="006550FB">
        <w:rPr>
          <w:rFonts w:ascii="Times New Roman" w:hAnsi="Times New Roman" w:cs="Times New Roman"/>
          <w:sz w:val="24"/>
          <w:szCs w:val="24"/>
        </w:rPr>
        <w:t xml:space="preserve"> algorithms.</w:t>
      </w:r>
    </w:p>
    <w:p w14:paraId="14E722FC" w14:textId="0689B26B" w:rsidR="006550FB" w:rsidRDefault="00F45B48" w:rsidP="0016636C">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Finally</w:t>
      </w:r>
      <w:r w:rsidR="006550FB">
        <w:rPr>
          <w:rFonts w:ascii="Times New Roman" w:hAnsi="Times New Roman" w:cs="Times New Roman"/>
          <w:sz w:val="24"/>
          <w:szCs w:val="24"/>
        </w:rPr>
        <w:t xml:space="preserve">, although individual passenger’s performance is systematically discussed in this paper, we do not investigate or simulate the proportions of each user group as </w:t>
      </w:r>
      <w:r w:rsidR="006550FB">
        <w:rPr>
          <w:rFonts w:ascii="Times New Roman" w:hAnsi="Times New Roman" w:cs="Times New Roman"/>
          <w:sz w:val="24"/>
          <w:szCs w:val="24"/>
        </w:rPr>
        <w:fldChar w:fldCharType="begin" w:fldLock="1"/>
      </w:r>
      <w:r w:rsidR="00BE5A68">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6550FB">
        <w:rPr>
          <w:rFonts w:ascii="Times New Roman" w:hAnsi="Times New Roman" w:cs="Times New Roman"/>
          <w:sz w:val="24"/>
          <w:szCs w:val="24"/>
        </w:rPr>
        <w:fldChar w:fldCharType="separate"/>
      </w:r>
      <w:r w:rsidR="006550FB">
        <w:rPr>
          <w:rFonts w:ascii="Times New Roman" w:hAnsi="Times New Roman" w:cs="Times New Roman"/>
          <w:noProof/>
          <w:sz w:val="24"/>
          <w:szCs w:val="24"/>
        </w:rPr>
        <w:t>Jolliffe &amp; Hutchinson</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1975)</w:t>
      </w:r>
      <w:r w:rsidR="006550FB">
        <w:rPr>
          <w:rFonts w:ascii="Times New Roman" w:hAnsi="Times New Roman" w:cs="Times New Roman"/>
          <w:sz w:val="24"/>
          <w:szCs w:val="24"/>
        </w:rPr>
        <w:fldChar w:fldCharType="end"/>
      </w:r>
      <w:r w:rsidR="006550FB">
        <w:rPr>
          <w:rFonts w:ascii="Times New Roman" w:hAnsi="Times New Roman" w:cs="Times New Roman"/>
          <w:sz w:val="24"/>
          <w:szCs w:val="24"/>
        </w:rPr>
        <w:t xml:space="preserve"> and </w:t>
      </w:r>
      <w:r w:rsidR="006550FB">
        <w:rPr>
          <w:rFonts w:ascii="Times New Roman" w:hAnsi="Times New Roman" w:cs="Times New Roman"/>
          <w:noProof/>
          <w:sz w:val="24"/>
          <w:szCs w:val="24"/>
        </w:rPr>
        <w:fldChar w:fldCharType="begin" w:fldLock="1"/>
      </w:r>
      <w:r w:rsidR="000545CA">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sidR="006550FB">
        <w:rPr>
          <w:rFonts w:ascii="Times New Roman" w:hAnsi="Times New Roman" w:cs="Times New Roman"/>
          <w:noProof/>
          <w:sz w:val="24"/>
          <w:szCs w:val="24"/>
        </w:rPr>
        <w:fldChar w:fldCharType="separate"/>
      </w:r>
      <w:r w:rsidR="006550FB">
        <w:rPr>
          <w:rFonts w:ascii="Times New Roman" w:hAnsi="Times New Roman" w:cs="Times New Roman"/>
          <w:noProof/>
          <w:sz w:val="24"/>
          <w:szCs w:val="24"/>
        </w:rPr>
        <w:t>Bowman &amp; Turnquist</w:t>
      </w:r>
      <w:r w:rsidR="006550FB" w:rsidRPr="00E24BBF">
        <w:rPr>
          <w:rFonts w:ascii="Times New Roman" w:hAnsi="Times New Roman" w:cs="Times New Roman"/>
          <w:noProof/>
          <w:sz w:val="24"/>
          <w:szCs w:val="24"/>
        </w:rPr>
        <w:t xml:space="preserve"> </w:t>
      </w:r>
      <w:r w:rsidR="006550FB">
        <w:rPr>
          <w:rFonts w:ascii="Times New Roman" w:hAnsi="Times New Roman" w:cs="Times New Roman"/>
          <w:noProof/>
          <w:sz w:val="24"/>
          <w:szCs w:val="24"/>
        </w:rPr>
        <w:t>(</w:t>
      </w:r>
      <w:r w:rsidR="006550FB" w:rsidRPr="00E24BBF">
        <w:rPr>
          <w:rFonts w:ascii="Times New Roman" w:hAnsi="Times New Roman" w:cs="Times New Roman"/>
          <w:noProof/>
          <w:sz w:val="24"/>
          <w:szCs w:val="24"/>
        </w:rPr>
        <w:t>1981)</w:t>
      </w:r>
      <w:r w:rsidR="006550FB">
        <w:rPr>
          <w:rFonts w:ascii="Times New Roman" w:hAnsi="Times New Roman" w:cs="Times New Roman"/>
          <w:noProof/>
          <w:sz w:val="24"/>
          <w:szCs w:val="24"/>
        </w:rPr>
        <w:fldChar w:fldCharType="end"/>
      </w:r>
      <w:r w:rsidR="006550FB">
        <w:rPr>
          <w:rFonts w:ascii="Times New Roman" w:hAnsi="Times New Roman" w:cs="Times New Roman"/>
          <w:noProof/>
          <w:sz w:val="24"/>
          <w:szCs w:val="24"/>
        </w:rPr>
        <w:t xml:space="preserve"> </w:t>
      </w:r>
      <w:r w:rsidR="006550FB">
        <w:rPr>
          <w:rFonts w:ascii="Times New Roman" w:hAnsi="Times New Roman" w:cs="Times New Roman"/>
          <w:sz w:val="24"/>
          <w:szCs w:val="24"/>
        </w:rPr>
        <w:t>contributed to the classification and simulation of three classes of passengers with different incidence behaviors</w:t>
      </w:r>
      <w:r w:rsidR="006550FB">
        <w:rPr>
          <w:rFonts w:ascii="Times New Roman" w:hAnsi="Times New Roman" w:cs="Times New Roman"/>
          <w:noProof/>
          <w:sz w:val="24"/>
          <w:szCs w:val="24"/>
        </w:rPr>
        <w:t>. Future research may survey the different user group</w:t>
      </w:r>
      <w:r>
        <w:rPr>
          <w:rFonts w:ascii="Times New Roman" w:hAnsi="Times New Roman" w:cs="Times New Roman"/>
          <w:noProof/>
          <w:sz w:val="24"/>
          <w:szCs w:val="24"/>
        </w:rPr>
        <w:t xml:space="preserve">s or the way in which they use transit apps in their decision making </w:t>
      </w:r>
      <w:r w:rsidR="006550FB">
        <w:rPr>
          <w:rFonts w:ascii="Times New Roman" w:hAnsi="Times New Roman" w:cs="Times New Roman"/>
          <w:noProof/>
          <w:sz w:val="24"/>
          <w:szCs w:val="24"/>
        </w:rPr>
        <w:t>so that RTI apps’ collective impact on the whol</w:t>
      </w:r>
      <w:r>
        <w:rPr>
          <w:rFonts w:ascii="Times New Roman" w:hAnsi="Times New Roman" w:cs="Times New Roman"/>
          <w:noProof/>
          <w:sz w:val="24"/>
          <w:szCs w:val="24"/>
        </w:rPr>
        <w:t>e population could be understood</w:t>
      </w:r>
      <w:r w:rsidR="006550FB">
        <w:rPr>
          <w:rFonts w:ascii="Times New Roman" w:hAnsi="Times New Roman" w:cs="Times New Roman"/>
          <w:noProof/>
          <w:sz w:val="24"/>
          <w:szCs w:val="24"/>
        </w:rPr>
        <w:t>.</w:t>
      </w:r>
    </w:p>
    <w:p w14:paraId="0235CEEE" w14:textId="77777777" w:rsidR="006550FB" w:rsidRDefault="006550FB" w:rsidP="006550FB">
      <w:pPr>
        <w:rPr>
          <w:rFonts w:ascii="Times New Roman" w:hAnsi="Times New Roman" w:cs="Times New Roman"/>
          <w:sz w:val="24"/>
          <w:szCs w:val="24"/>
        </w:rPr>
      </w:pPr>
    </w:p>
    <w:p w14:paraId="43DED871" w14:textId="77777777" w:rsidR="006550FB" w:rsidRDefault="006550FB" w:rsidP="006550FB">
      <w:pPr>
        <w:rPr>
          <w:rFonts w:ascii="Times New Roman" w:hAnsi="Times New Roman" w:cs="Times New Roman"/>
          <w:sz w:val="24"/>
          <w:szCs w:val="24"/>
        </w:rPr>
      </w:pPr>
    </w:p>
    <w:p w14:paraId="57224B87"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Reference:</w:t>
      </w:r>
    </w:p>
    <w:commentRangeStart w:id="349"/>
    <w:p w14:paraId="07508B5E" w14:textId="4033CC4E" w:rsidR="00BE5A68" w:rsidRPr="00BE5A68" w:rsidRDefault="006550FB"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BE5A68" w:rsidRPr="00BE5A68">
        <w:rPr>
          <w:rFonts w:ascii="Times New Roman" w:hAnsi="Times New Roman" w:cs="Times New Roman"/>
          <w:noProof/>
          <w:sz w:val="24"/>
          <w:szCs w:val="24"/>
        </w:rPr>
        <w:t xml:space="preserve">Algers, S., Hansen, S., &amp; Tegner, G. (1975). Role of waiting time, comfort, and convenience in modal choice for work trip. </w:t>
      </w:r>
      <w:r w:rsidR="00BE5A68" w:rsidRPr="00BE5A68">
        <w:rPr>
          <w:rFonts w:ascii="Times New Roman" w:hAnsi="Times New Roman" w:cs="Times New Roman"/>
          <w:i/>
          <w:iCs/>
          <w:noProof/>
          <w:sz w:val="24"/>
          <w:szCs w:val="24"/>
        </w:rPr>
        <w:t>Transportation Research Record</w:t>
      </w:r>
      <w:r w:rsidR="00BE5A68" w:rsidRPr="00BE5A68">
        <w:rPr>
          <w:rFonts w:ascii="Times New Roman" w:hAnsi="Times New Roman" w:cs="Times New Roman"/>
          <w:noProof/>
          <w:sz w:val="24"/>
          <w:szCs w:val="24"/>
        </w:rPr>
        <w:t xml:space="preserve">, </w:t>
      </w:r>
      <w:r w:rsidR="00BE5A68" w:rsidRPr="00BE5A68">
        <w:rPr>
          <w:rFonts w:ascii="Times New Roman" w:hAnsi="Times New Roman" w:cs="Times New Roman"/>
          <w:i/>
          <w:iCs/>
          <w:noProof/>
          <w:sz w:val="24"/>
          <w:szCs w:val="24"/>
        </w:rPr>
        <w:t>534</w:t>
      </w:r>
      <w:r w:rsidR="00BE5A68" w:rsidRPr="00BE5A68">
        <w:rPr>
          <w:rFonts w:ascii="Times New Roman" w:hAnsi="Times New Roman" w:cs="Times New Roman"/>
          <w:noProof/>
          <w:sz w:val="24"/>
          <w:szCs w:val="24"/>
        </w:rPr>
        <w:t>(534), 38–51.</w:t>
      </w:r>
    </w:p>
    <w:p w14:paraId="37FF3764"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Armstrong, J. S., &amp; Overton, T. S. (1977). Estimating nonresponse bias in mail surveys. </w:t>
      </w:r>
      <w:r w:rsidRPr="00BE5A68">
        <w:rPr>
          <w:rFonts w:ascii="Times New Roman" w:hAnsi="Times New Roman" w:cs="Times New Roman"/>
          <w:i/>
          <w:iCs/>
          <w:noProof/>
          <w:sz w:val="24"/>
          <w:szCs w:val="24"/>
        </w:rPr>
        <w:t>Journal of Marketing Research</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14</w:t>
      </w:r>
      <w:r w:rsidRPr="00BE5A68">
        <w:rPr>
          <w:rFonts w:ascii="Times New Roman" w:hAnsi="Times New Roman" w:cs="Times New Roman"/>
          <w:noProof/>
          <w:sz w:val="24"/>
          <w:szCs w:val="24"/>
        </w:rPr>
        <w:t>(3), 396–402.</w:t>
      </w:r>
    </w:p>
    <w:p w14:paraId="54FCD18A"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Bowman, L. A., &amp; Turnquist, M. A. (1981). Service frequency, schedule reliability and passenger wait times at transit stops. </w:t>
      </w:r>
      <w:r w:rsidRPr="00BE5A68">
        <w:rPr>
          <w:rFonts w:ascii="Times New Roman" w:hAnsi="Times New Roman" w:cs="Times New Roman"/>
          <w:i/>
          <w:iCs/>
          <w:noProof/>
          <w:sz w:val="24"/>
          <w:szCs w:val="24"/>
        </w:rPr>
        <w:t>Transportation Research Part A: General</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15</w:t>
      </w:r>
      <w:r w:rsidRPr="00BE5A68">
        <w:rPr>
          <w:rFonts w:ascii="Times New Roman" w:hAnsi="Times New Roman" w:cs="Times New Roman"/>
          <w:noProof/>
          <w:sz w:val="24"/>
          <w:szCs w:val="24"/>
        </w:rPr>
        <w:t>(6), 465–471. https://doi.org/10.1016/0191-2607(81)90114-X</w:t>
      </w:r>
    </w:p>
    <w:p w14:paraId="01FF8FA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Brakewood, C., Barbeau, S., &amp; Watkins, K. (2014). An experiment evaluating the impacts of </w:t>
      </w:r>
      <w:r w:rsidRPr="00BE5A68">
        <w:rPr>
          <w:rFonts w:ascii="Times New Roman" w:hAnsi="Times New Roman" w:cs="Times New Roman"/>
          <w:noProof/>
          <w:sz w:val="24"/>
          <w:szCs w:val="24"/>
        </w:rPr>
        <w:lastRenderedPageBreak/>
        <w:t xml:space="preserve">real-time transit information on bus riders in Tampa, Florida. </w:t>
      </w:r>
      <w:r w:rsidRPr="00BE5A68">
        <w:rPr>
          <w:rFonts w:ascii="Times New Roman" w:hAnsi="Times New Roman" w:cs="Times New Roman"/>
          <w:i/>
          <w:iCs/>
          <w:noProof/>
          <w:sz w:val="24"/>
          <w:szCs w:val="24"/>
        </w:rPr>
        <w:t>Transportation Research Part A: Policy and Practice</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69</w:t>
      </w:r>
      <w:r w:rsidRPr="00BE5A68">
        <w:rPr>
          <w:rFonts w:ascii="Times New Roman" w:hAnsi="Times New Roman" w:cs="Times New Roman"/>
          <w:noProof/>
          <w:sz w:val="24"/>
          <w:szCs w:val="24"/>
        </w:rPr>
        <w:t>, 409–422. https://doi.org/10.1016/j.tra.2014.09.003</w:t>
      </w:r>
    </w:p>
    <w:p w14:paraId="4436981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Brakewood, C., Macfarlane, G. S., &amp; Watkins, K. (2015). The impact of real-time information on bus ridership in New York City. </w:t>
      </w:r>
      <w:r w:rsidRPr="00BE5A68">
        <w:rPr>
          <w:rFonts w:ascii="Times New Roman" w:hAnsi="Times New Roman" w:cs="Times New Roman"/>
          <w:i/>
          <w:iCs/>
          <w:noProof/>
          <w:sz w:val="24"/>
          <w:szCs w:val="24"/>
        </w:rPr>
        <w:t>Transportation Research Part C: Emerging Technologies</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53</w:t>
      </w:r>
      <w:r w:rsidRPr="00BE5A68">
        <w:rPr>
          <w:rFonts w:ascii="Times New Roman" w:hAnsi="Times New Roman" w:cs="Times New Roman"/>
          <w:noProof/>
          <w:sz w:val="24"/>
          <w:szCs w:val="24"/>
        </w:rPr>
        <w:t>, 59–75. https://doi.org/10.1016/j.trc.2015.01.021</w:t>
      </w:r>
    </w:p>
    <w:p w14:paraId="7D757A74"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Brakewood, C., Rojas, F., Zegras, P. C., Watkins, K., &amp; Robin, J. (2015). An analysis of commuter Rail real-time information in Boston. </w:t>
      </w:r>
      <w:r w:rsidRPr="00BE5A68">
        <w:rPr>
          <w:rFonts w:ascii="Times New Roman" w:hAnsi="Times New Roman" w:cs="Times New Roman"/>
          <w:i/>
          <w:iCs/>
          <w:noProof/>
          <w:sz w:val="24"/>
          <w:szCs w:val="24"/>
        </w:rPr>
        <w:t>Journal of Public Transportation</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18</w:t>
      </w:r>
      <w:r w:rsidRPr="00BE5A68">
        <w:rPr>
          <w:rFonts w:ascii="Times New Roman" w:hAnsi="Times New Roman" w:cs="Times New Roman"/>
          <w:noProof/>
          <w:sz w:val="24"/>
          <w:szCs w:val="24"/>
        </w:rPr>
        <w:t>(1), 1–20. https://doi.org/10.5038/2375-0901.18.1.1</w:t>
      </w:r>
    </w:p>
    <w:p w14:paraId="1EE7ABA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Brakewood, C., &amp; Watkins, K. (2019). A literature review of the passenger benefits of real-time transit information. </w:t>
      </w:r>
      <w:r w:rsidRPr="00BE5A68">
        <w:rPr>
          <w:rFonts w:ascii="Times New Roman" w:hAnsi="Times New Roman" w:cs="Times New Roman"/>
          <w:i/>
          <w:iCs/>
          <w:noProof/>
          <w:sz w:val="24"/>
          <w:szCs w:val="24"/>
        </w:rPr>
        <w:t>Transport Reviews</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39</w:t>
      </w:r>
      <w:r w:rsidRPr="00BE5A68">
        <w:rPr>
          <w:rFonts w:ascii="Times New Roman" w:hAnsi="Times New Roman" w:cs="Times New Roman"/>
          <w:noProof/>
          <w:sz w:val="24"/>
          <w:szCs w:val="24"/>
        </w:rPr>
        <w:t>(3), 327–356. https://doi.org/10.1080/01441647.2018.1472147</w:t>
      </w:r>
    </w:p>
    <w:p w14:paraId="38B0F4B8"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Cabannes, T., Shyu, F., Porter, E., Yao, S., Wang, Y., Sangiovanni Vincentelli, M. A., … Bayen, A. M. (2018). Measuring regret in routing: assessing the impact of increased app usage. </w:t>
      </w:r>
      <w:r w:rsidRPr="00BE5A68">
        <w:rPr>
          <w:rFonts w:ascii="Times New Roman" w:hAnsi="Times New Roman" w:cs="Times New Roman"/>
          <w:i/>
          <w:iCs/>
          <w:noProof/>
          <w:sz w:val="24"/>
          <w:szCs w:val="24"/>
        </w:rPr>
        <w:t>IEEE Conference on Intelligent Transportation Systems, Proceedings, ITSC</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2018</w:t>
      </w:r>
      <w:r w:rsidRPr="00BE5A68">
        <w:rPr>
          <w:rFonts w:ascii="Times New Roman" w:hAnsi="Times New Roman" w:cs="Times New Roman"/>
          <w:noProof/>
          <w:sz w:val="24"/>
          <w:szCs w:val="24"/>
        </w:rPr>
        <w:t>-</w:t>
      </w:r>
      <w:r w:rsidRPr="00BE5A68">
        <w:rPr>
          <w:rFonts w:ascii="Times New Roman" w:hAnsi="Times New Roman" w:cs="Times New Roman"/>
          <w:i/>
          <w:iCs/>
          <w:noProof/>
          <w:sz w:val="24"/>
          <w:szCs w:val="24"/>
        </w:rPr>
        <w:t>Novem</w:t>
      </w:r>
      <w:r w:rsidRPr="00BE5A68">
        <w:rPr>
          <w:rFonts w:ascii="Times New Roman" w:hAnsi="Times New Roman" w:cs="Times New Roman"/>
          <w:noProof/>
          <w:sz w:val="24"/>
          <w:szCs w:val="24"/>
        </w:rPr>
        <w:t>, 2589–2594. https://doi.org/10.1109/ITSC.2018.8569758</w:t>
      </w:r>
    </w:p>
    <w:p w14:paraId="77A90285"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BE5A68">
        <w:rPr>
          <w:rFonts w:ascii="Times New Roman" w:hAnsi="Times New Roman" w:cs="Times New Roman"/>
          <w:i/>
          <w:iCs/>
          <w:noProof/>
          <w:sz w:val="24"/>
          <w:szCs w:val="24"/>
        </w:rPr>
        <w:t>EURO Journal on Transportation and Logistics</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6</w:t>
      </w:r>
      <w:r w:rsidRPr="00BE5A68">
        <w:rPr>
          <w:rFonts w:ascii="Times New Roman" w:hAnsi="Times New Roman" w:cs="Times New Roman"/>
          <w:noProof/>
          <w:sz w:val="24"/>
          <w:szCs w:val="24"/>
        </w:rPr>
        <w:t>(3), 247–270. https://doi.org/10.1007/s13676-014-0070-4</w:t>
      </w:r>
    </w:p>
    <w:p w14:paraId="29D293B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BE5A68">
        <w:rPr>
          <w:rFonts w:ascii="Times New Roman" w:hAnsi="Times New Roman" w:cs="Times New Roman"/>
          <w:i/>
          <w:iCs/>
          <w:noProof/>
          <w:sz w:val="24"/>
          <w:szCs w:val="24"/>
        </w:rPr>
        <w:t>Transportation Research Record</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2419</w:t>
      </w:r>
      <w:r w:rsidRPr="00BE5A68">
        <w:rPr>
          <w:rFonts w:ascii="Times New Roman" w:hAnsi="Times New Roman" w:cs="Times New Roman"/>
          <w:noProof/>
          <w:sz w:val="24"/>
          <w:szCs w:val="24"/>
        </w:rPr>
        <w:t>(1), 1–10. https://doi.org/10.3114/2419-01</w:t>
      </w:r>
    </w:p>
    <w:p w14:paraId="0E78AC05"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COTA. (2013). C. E. Main. https://doi.org/10.1136/vr.f612</w:t>
      </w:r>
    </w:p>
    <w:p w14:paraId="466BF09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Dutzik, T., Madsen, T., &amp; Baxandall, P. (2013). </w:t>
      </w:r>
      <w:r w:rsidRPr="00BE5A68">
        <w:rPr>
          <w:rFonts w:ascii="Times New Roman" w:hAnsi="Times New Roman" w:cs="Times New Roman"/>
          <w:i/>
          <w:iCs/>
          <w:noProof/>
          <w:sz w:val="24"/>
          <w:szCs w:val="24"/>
        </w:rPr>
        <w:t>A new way to go: the transportation apps and vehicle-sharing tools that are giving more Americans the freedom to drive less</w:t>
      </w:r>
      <w:r w:rsidRPr="00BE5A68">
        <w:rPr>
          <w:rFonts w:ascii="Times New Roman" w:hAnsi="Times New Roman" w:cs="Times New Roman"/>
          <w:noProof/>
          <w:sz w:val="24"/>
          <w:szCs w:val="24"/>
        </w:rPr>
        <w:t>. (Fall), 54.</w:t>
      </w:r>
    </w:p>
    <w:p w14:paraId="35F8BFB8"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Dziekan, K., &amp; Vermeulen, A. (2006). Psychological effects of and design preferences for real-time information displays. </w:t>
      </w:r>
      <w:r w:rsidRPr="00BE5A68">
        <w:rPr>
          <w:rFonts w:ascii="Times New Roman" w:hAnsi="Times New Roman" w:cs="Times New Roman"/>
          <w:i/>
          <w:iCs/>
          <w:noProof/>
          <w:sz w:val="24"/>
          <w:szCs w:val="24"/>
        </w:rPr>
        <w:t>Journal of Public Transportation</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9</w:t>
      </w:r>
      <w:r w:rsidRPr="00BE5A68">
        <w:rPr>
          <w:rFonts w:ascii="Times New Roman" w:hAnsi="Times New Roman" w:cs="Times New Roman"/>
          <w:noProof/>
          <w:sz w:val="24"/>
          <w:szCs w:val="24"/>
        </w:rPr>
        <w:t>(1), 1–19. https://doi.org/10.5038/2375-0901.9.1.1</w:t>
      </w:r>
    </w:p>
    <w:p w14:paraId="22DFD5E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BE5A68">
        <w:rPr>
          <w:rFonts w:ascii="Times New Roman" w:hAnsi="Times New Roman" w:cs="Times New Roman"/>
          <w:i/>
          <w:iCs/>
          <w:noProof/>
          <w:sz w:val="24"/>
          <w:szCs w:val="24"/>
        </w:rPr>
        <w:t>Transportation Research Part A: Policy and Practice</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88</w:t>
      </w:r>
      <w:r w:rsidRPr="00BE5A68">
        <w:rPr>
          <w:rFonts w:ascii="Times New Roman" w:hAnsi="Times New Roman" w:cs="Times New Roman"/>
          <w:noProof/>
          <w:sz w:val="24"/>
          <w:szCs w:val="24"/>
        </w:rPr>
        <w:t>, 251–264. https://doi.org/10.1016/j.tra.2016.04.012</w:t>
      </w:r>
    </w:p>
    <w:p w14:paraId="001DD384"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Ferris, B., Watkins, K., &amp; Borning, A. (2010). OneBusAway: Results from providing real-time arrival information for public transit. </w:t>
      </w:r>
      <w:r w:rsidRPr="00BE5A68">
        <w:rPr>
          <w:rFonts w:ascii="Times New Roman" w:hAnsi="Times New Roman" w:cs="Times New Roman"/>
          <w:i/>
          <w:iCs/>
          <w:noProof/>
          <w:sz w:val="24"/>
          <w:szCs w:val="24"/>
        </w:rPr>
        <w:t>Conference on Human Factors in Computing Systems - Proceedings</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3</w:t>
      </w:r>
      <w:r w:rsidRPr="00BE5A68">
        <w:rPr>
          <w:rFonts w:ascii="Times New Roman" w:hAnsi="Times New Roman" w:cs="Times New Roman"/>
          <w:noProof/>
          <w:sz w:val="24"/>
          <w:szCs w:val="24"/>
        </w:rPr>
        <w:t>, 1807–1816. https://doi.org/10.1145/1753326.1753597</w:t>
      </w:r>
    </w:p>
    <w:p w14:paraId="13482534"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Fonzone, A., Schmöcker, J. D., &amp; Liu, R. (2015). A Model of Bus Bunching under Reliability-based Passenger Arrival Patterns. </w:t>
      </w:r>
      <w:r w:rsidRPr="00BE5A68">
        <w:rPr>
          <w:rFonts w:ascii="Times New Roman" w:hAnsi="Times New Roman" w:cs="Times New Roman"/>
          <w:i/>
          <w:iCs/>
          <w:noProof/>
          <w:sz w:val="24"/>
          <w:szCs w:val="24"/>
        </w:rPr>
        <w:t>Transportation Research Procedia</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7</w:t>
      </w:r>
      <w:r w:rsidRPr="00BE5A68">
        <w:rPr>
          <w:rFonts w:ascii="Times New Roman" w:hAnsi="Times New Roman" w:cs="Times New Roman"/>
          <w:noProof/>
          <w:sz w:val="24"/>
          <w:szCs w:val="24"/>
        </w:rPr>
        <w:t>, 276–299. https://doi.org/10.1016/j.trpro.2015.06.015</w:t>
      </w:r>
    </w:p>
    <w:p w14:paraId="51C802D9"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Fries, R. N., Dunning, A. E., &amp; Chowdhury, M. A. (2011). University traveler value of potential real-time transit information. </w:t>
      </w:r>
      <w:r w:rsidRPr="00BE5A68">
        <w:rPr>
          <w:rFonts w:ascii="Times New Roman" w:hAnsi="Times New Roman" w:cs="Times New Roman"/>
          <w:i/>
          <w:iCs/>
          <w:noProof/>
          <w:sz w:val="24"/>
          <w:szCs w:val="24"/>
        </w:rPr>
        <w:t>Journal of Public Transportation</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14</w:t>
      </w:r>
      <w:r w:rsidRPr="00BE5A68">
        <w:rPr>
          <w:rFonts w:ascii="Times New Roman" w:hAnsi="Times New Roman" w:cs="Times New Roman"/>
          <w:noProof/>
          <w:sz w:val="24"/>
          <w:szCs w:val="24"/>
        </w:rPr>
        <w:t>(2), 29–50. https://doi.org/10.5038/2375-0901.14.2.2</w:t>
      </w:r>
    </w:p>
    <w:p w14:paraId="0122279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lastRenderedPageBreak/>
        <w:t xml:space="preserve">Frumin, M., &amp; Zhao, J. (2012). Analyzing passenger incidence behavior in heterogeneous transit services using smartcard data and schedule-based assignment. </w:t>
      </w:r>
      <w:r w:rsidRPr="00BE5A68">
        <w:rPr>
          <w:rFonts w:ascii="Times New Roman" w:hAnsi="Times New Roman" w:cs="Times New Roman"/>
          <w:i/>
          <w:iCs/>
          <w:noProof/>
          <w:sz w:val="24"/>
          <w:szCs w:val="24"/>
        </w:rPr>
        <w:t>Transportation Research Record</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2274</w:t>
      </w:r>
      <w:r w:rsidRPr="00BE5A68">
        <w:rPr>
          <w:rFonts w:ascii="Times New Roman" w:hAnsi="Times New Roman" w:cs="Times New Roman"/>
          <w:noProof/>
          <w:sz w:val="24"/>
          <w:szCs w:val="24"/>
        </w:rPr>
        <w:t>(2274), 52–60. https://doi.org/10.3141/2274-05</w:t>
      </w:r>
    </w:p>
    <w:p w14:paraId="16549E79"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Gkioulou, Z. (2013). </w:t>
      </w:r>
      <w:r w:rsidRPr="00BE5A68">
        <w:rPr>
          <w:rFonts w:ascii="Times New Roman" w:hAnsi="Times New Roman" w:cs="Times New Roman"/>
          <w:i/>
          <w:iCs/>
          <w:noProof/>
          <w:sz w:val="24"/>
          <w:szCs w:val="24"/>
        </w:rPr>
        <w:t>Evaluating the impact of waiting time uncertainty on passengers´ decisions</w:t>
      </w:r>
      <w:r w:rsidRPr="00BE5A68">
        <w:rPr>
          <w:rFonts w:ascii="Times New Roman" w:hAnsi="Times New Roman" w:cs="Times New Roman"/>
          <w:noProof/>
          <w:sz w:val="24"/>
          <w:szCs w:val="24"/>
        </w:rPr>
        <w:t>.</w:t>
      </w:r>
    </w:p>
    <w:p w14:paraId="475055A9"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6FF3013B"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Google Developers. (2018). Trip Updates. Retrieved April 8, 2019, from https://developers.google.com/transit/gtfs-realtime/guides/trip-updates</w:t>
      </w:r>
    </w:p>
    <w:p w14:paraId="58832BDE"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Goyder, J. (1986). Surveys on surveys: limitations and potentialities. </w:t>
      </w:r>
      <w:r w:rsidRPr="00BE5A68">
        <w:rPr>
          <w:rFonts w:ascii="Times New Roman" w:hAnsi="Times New Roman" w:cs="Times New Roman"/>
          <w:i/>
          <w:iCs/>
          <w:noProof/>
          <w:sz w:val="24"/>
          <w:szCs w:val="24"/>
        </w:rPr>
        <w:t>Public Opinion Quarterly</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50</w:t>
      </w:r>
      <w:r w:rsidRPr="00BE5A68">
        <w:rPr>
          <w:rFonts w:ascii="Times New Roman" w:hAnsi="Times New Roman" w:cs="Times New Roman"/>
          <w:noProof/>
          <w:sz w:val="24"/>
          <w:szCs w:val="24"/>
        </w:rPr>
        <w:t>(1), 27. https://doi.org/10.1086/268957</w:t>
      </w:r>
    </w:p>
    <w:p w14:paraId="3B36D22B"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Jolliffe, J. K., &amp; Hutchinson, T. P. (1975). Behavioural explanation of the association between bus and passenger arrivals at a bus stop. </w:t>
      </w:r>
      <w:r w:rsidRPr="00BE5A68">
        <w:rPr>
          <w:rFonts w:ascii="Times New Roman" w:hAnsi="Times New Roman" w:cs="Times New Roman"/>
          <w:i/>
          <w:iCs/>
          <w:noProof/>
          <w:sz w:val="24"/>
          <w:szCs w:val="24"/>
        </w:rPr>
        <w:t>Transportation Science</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9</w:t>
      </w:r>
      <w:r w:rsidRPr="00BE5A68">
        <w:rPr>
          <w:rFonts w:ascii="Times New Roman" w:hAnsi="Times New Roman" w:cs="Times New Roman"/>
          <w:noProof/>
          <w:sz w:val="24"/>
          <w:szCs w:val="24"/>
        </w:rPr>
        <w:t>(3), 248–282. https://doi.org/10.1287/trsc.9.3.248</w:t>
      </w:r>
    </w:p>
    <w:p w14:paraId="41299263"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Larsen, O. I., &amp; Sunde, Ø. (2008). Waiting time and the role and value of information in scheduled transport. </w:t>
      </w:r>
      <w:r w:rsidRPr="00BE5A68">
        <w:rPr>
          <w:rFonts w:ascii="Times New Roman" w:hAnsi="Times New Roman" w:cs="Times New Roman"/>
          <w:i/>
          <w:iCs/>
          <w:noProof/>
          <w:sz w:val="24"/>
          <w:szCs w:val="24"/>
        </w:rPr>
        <w:t>Research in Transportation Economics</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23</w:t>
      </w:r>
      <w:r w:rsidRPr="00BE5A68">
        <w:rPr>
          <w:rFonts w:ascii="Times New Roman" w:hAnsi="Times New Roman" w:cs="Times New Roman"/>
          <w:noProof/>
          <w:sz w:val="24"/>
          <w:szCs w:val="24"/>
        </w:rPr>
        <w:t>(1), 41–52. https://doi.org/10.1016/j.retrec.2008.10.005</w:t>
      </w:r>
    </w:p>
    <w:p w14:paraId="72E1C6D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Liu, L., &amp; Miller, H. J. (2019). Measuring public transit transfer risk using high-resolution schedule and real-time bus location data. </w:t>
      </w:r>
      <w:r w:rsidRPr="00BE5A68">
        <w:rPr>
          <w:rFonts w:ascii="Times New Roman" w:hAnsi="Times New Roman" w:cs="Times New Roman"/>
          <w:i/>
          <w:iCs/>
          <w:noProof/>
          <w:sz w:val="24"/>
          <w:szCs w:val="24"/>
        </w:rPr>
        <w:t>Manuscript Submitted for Publication.</w:t>
      </w:r>
    </w:p>
    <w:p w14:paraId="5A960F0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BE5A68">
        <w:rPr>
          <w:rFonts w:ascii="Times New Roman" w:hAnsi="Times New Roman" w:cs="Times New Roman"/>
          <w:i/>
          <w:iCs/>
          <w:noProof/>
          <w:sz w:val="24"/>
          <w:szCs w:val="24"/>
        </w:rPr>
        <w:t>Journal of Advanced Transportation</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2017</w:t>
      </w:r>
      <w:r w:rsidRPr="00BE5A68">
        <w:rPr>
          <w:rFonts w:ascii="Times New Roman" w:hAnsi="Times New Roman" w:cs="Times New Roman"/>
          <w:noProof/>
          <w:sz w:val="24"/>
          <w:szCs w:val="24"/>
        </w:rPr>
        <w:t>. https://doi.org/10.1155/2017/8652053</w:t>
      </w:r>
    </w:p>
    <w:p w14:paraId="49CA7E9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Neuman, W. L., &amp; Robson, K. (2004). </w:t>
      </w:r>
      <w:r w:rsidRPr="00BE5A68">
        <w:rPr>
          <w:rFonts w:ascii="Times New Roman" w:hAnsi="Times New Roman" w:cs="Times New Roman"/>
          <w:i/>
          <w:iCs/>
          <w:noProof/>
          <w:sz w:val="24"/>
          <w:szCs w:val="24"/>
        </w:rPr>
        <w:t>“Basics of social research. Pearson.”</w:t>
      </w:r>
      <w:r w:rsidRPr="00BE5A68">
        <w:rPr>
          <w:rFonts w:ascii="Times New Roman" w:hAnsi="Times New Roman" w:cs="Times New Roman"/>
          <w:noProof/>
          <w:sz w:val="24"/>
          <w:szCs w:val="24"/>
        </w:rPr>
        <w:t xml:space="preserve"> Pearson Canada Toronto.</w:t>
      </w:r>
    </w:p>
    <w:p w14:paraId="78674FE7"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Papangelis, K., Nelson, J. D., Sripada, S., &amp; Beecroft, M. (2016). The effects of mobile real-time information on rural passengers. </w:t>
      </w:r>
      <w:r w:rsidRPr="00BE5A68">
        <w:rPr>
          <w:rFonts w:ascii="Times New Roman" w:hAnsi="Times New Roman" w:cs="Times New Roman"/>
          <w:i/>
          <w:iCs/>
          <w:noProof/>
          <w:sz w:val="24"/>
          <w:szCs w:val="24"/>
        </w:rPr>
        <w:t>Transportation Planning and Technology</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39</w:t>
      </w:r>
      <w:r w:rsidRPr="00BE5A68">
        <w:rPr>
          <w:rFonts w:ascii="Times New Roman" w:hAnsi="Times New Roman" w:cs="Times New Roman"/>
          <w:noProof/>
          <w:sz w:val="24"/>
          <w:szCs w:val="24"/>
        </w:rPr>
        <w:t>(1), 97–114. https://doi.org/10.1080/03081060.2015.1108085</w:t>
      </w:r>
    </w:p>
    <w:p w14:paraId="2E714416"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BE5A68">
        <w:rPr>
          <w:rFonts w:ascii="Times New Roman" w:hAnsi="Times New Roman" w:cs="Times New Roman"/>
          <w:i/>
          <w:iCs/>
          <w:noProof/>
          <w:sz w:val="24"/>
          <w:szCs w:val="24"/>
        </w:rPr>
        <w:t>International Journal of Geographical Information Science</w:t>
      </w:r>
      <w:r w:rsidRPr="00BE5A68">
        <w:rPr>
          <w:rFonts w:ascii="Times New Roman" w:hAnsi="Times New Roman" w:cs="Times New Roman"/>
          <w:noProof/>
          <w:sz w:val="24"/>
          <w:szCs w:val="24"/>
        </w:rPr>
        <w:t>, 1–26. https://doi.org/10.1080/13658816.2019.1608997</w:t>
      </w:r>
    </w:p>
    <w:p w14:paraId="4A4DBA83"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Reed, T. B. (1995). Reduction in the burden of waiting for public transit due to real-time schedule information: a conjoint analysis study. </w:t>
      </w:r>
      <w:r w:rsidRPr="00BE5A68">
        <w:rPr>
          <w:rFonts w:ascii="Times New Roman" w:hAnsi="Times New Roman" w:cs="Times New Roman"/>
          <w:i/>
          <w:iCs/>
          <w:noProof/>
          <w:sz w:val="24"/>
          <w:szCs w:val="24"/>
        </w:rPr>
        <w:t>Vehicle Navigation and Information Systems Conference (VNIS)</w:t>
      </w:r>
      <w:r w:rsidRPr="00BE5A68">
        <w:rPr>
          <w:rFonts w:ascii="Times New Roman" w:hAnsi="Times New Roman" w:cs="Times New Roman"/>
          <w:noProof/>
          <w:sz w:val="24"/>
          <w:szCs w:val="24"/>
        </w:rPr>
        <w:t>, 83–89. IEEE.</w:t>
      </w:r>
    </w:p>
    <w:p w14:paraId="22F9081C"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46B8EFD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Walker, J. (2012). Human transit: How clearer thinking about public transit can enrich our </w:t>
      </w:r>
      <w:r w:rsidRPr="00BE5A68">
        <w:rPr>
          <w:rFonts w:ascii="Times New Roman" w:hAnsi="Times New Roman" w:cs="Times New Roman"/>
          <w:noProof/>
          <w:sz w:val="24"/>
          <w:szCs w:val="24"/>
        </w:rPr>
        <w:lastRenderedPageBreak/>
        <w:t xml:space="preserve">communities and our lives. In </w:t>
      </w:r>
      <w:r w:rsidRPr="00BE5A68">
        <w:rPr>
          <w:rFonts w:ascii="Times New Roman" w:hAnsi="Times New Roman" w:cs="Times New Roman"/>
          <w:i/>
          <w:iCs/>
          <w:noProof/>
          <w:sz w:val="24"/>
          <w:szCs w:val="24"/>
        </w:rPr>
        <w:t>Human Transit: How Clearer Thinking About Public Transit can Enrich our Communities and our Lives</w:t>
      </w:r>
      <w:r w:rsidRPr="00BE5A68">
        <w:rPr>
          <w:rFonts w:ascii="Times New Roman" w:hAnsi="Times New Roman" w:cs="Times New Roman"/>
          <w:noProof/>
          <w:sz w:val="24"/>
          <w:szCs w:val="24"/>
        </w:rPr>
        <w:t>. Island Press.</w:t>
      </w:r>
    </w:p>
    <w:p w14:paraId="3FD4F001"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szCs w:val="24"/>
        </w:rPr>
      </w:pPr>
      <w:r w:rsidRPr="00BE5A68">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BE5A68">
        <w:rPr>
          <w:rFonts w:ascii="Times New Roman" w:hAnsi="Times New Roman" w:cs="Times New Roman"/>
          <w:i/>
          <w:iCs/>
          <w:noProof/>
          <w:sz w:val="24"/>
          <w:szCs w:val="24"/>
        </w:rPr>
        <w:t>Transportation Research Part A: Policy and Practice</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45</w:t>
      </w:r>
      <w:r w:rsidRPr="00BE5A68">
        <w:rPr>
          <w:rFonts w:ascii="Times New Roman" w:hAnsi="Times New Roman" w:cs="Times New Roman"/>
          <w:noProof/>
          <w:sz w:val="24"/>
          <w:szCs w:val="24"/>
        </w:rPr>
        <w:t>(8), 839–848. https://doi.org/10.1016/j.tra.2011.06.010</w:t>
      </w:r>
    </w:p>
    <w:p w14:paraId="6708305A" w14:textId="77777777" w:rsidR="00BE5A68" w:rsidRPr="00BE5A68" w:rsidRDefault="00BE5A68" w:rsidP="00BE5A68">
      <w:pPr>
        <w:widowControl w:val="0"/>
        <w:autoSpaceDE w:val="0"/>
        <w:autoSpaceDN w:val="0"/>
        <w:adjustRightInd w:val="0"/>
        <w:spacing w:line="240" w:lineRule="auto"/>
        <w:ind w:left="480" w:hanging="480"/>
        <w:rPr>
          <w:rFonts w:ascii="Times New Roman" w:hAnsi="Times New Roman" w:cs="Times New Roman"/>
          <w:noProof/>
          <w:sz w:val="24"/>
        </w:rPr>
      </w:pPr>
      <w:r w:rsidRPr="00BE5A68">
        <w:rPr>
          <w:rFonts w:ascii="Times New Roman" w:hAnsi="Times New Roman" w:cs="Times New Roman"/>
          <w:noProof/>
          <w:sz w:val="24"/>
          <w:szCs w:val="24"/>
        </w:rPr>
        <w:t xml:space="preserve">Wright, K. B. (2006). Researching Internet-Based Populations: Advantages and Disadvantages of Online Survey Research, Online Questionnaire Authoring Software Packages, and Web Survey Services. </w:t>
      </w:r>
      <w:r w:rsidRPr="00BE5A68">
        <w:rPr>
          <w:rFonts w:ascii="Times New Roman" w:hAnsi="Times New Roman" w:cs="Times New Roman"/>
          <w:i/>
          <w:iCs/>
          <w:noProof/>
          <w:sz w:val="24"/>
          <w:szCs w:val="24"/>
        </w:rPr>
        <w:t>Journal of Computer-Mediated Communication</w:t>
      </w:r>
      <w:r w:rsidRPr="00BE5A68">
        <w:rPr>
          <w:rFonts w:ascii="Times New Roman" w:hAnsi="Times New Roman" w:cs="Times New Roman"/>
          <w:noProof/>
          <w:sz w:val="24"/>
          <w:szCs w:val="24"/>
        </w:rPr>
        <w:t xml:space="preserve">, </w:t>
      </w:r>
      <w:r w:rsidRPr="00BE5A68">
        <w:rPr>
          <w:rFonts w:ascii="Times New Roman" w:hAnsi="Times New Roman" w:cs="Times New Roman"/>
          <w:i/>
          <w:iCs/>
          <w:noProof/>
          <w:sz w:val="24"/>
          <w:szCs w:val="24"/>
        </w:rPr>
        <w:t>10</w:t>
      </w:r>
      <w:r w:rsidRPr="00BE5A68">
        <w:rPr>
          <w:rFonts w:ascii="Times New Roman" w:hAnsi="Times New Roman" w:cs="Times New Roman"/>
          <w:noProof/>
          <w:sz w:val="24"/>
          <w:szCs w:val="24"/>
        </w:rPr>
        <w:t>(3), 00–00. https://doi.org/10.1111/j.1083-6101.2005.tb00259.x</w:t>
      </w:r>
    </w:p>
    <w:p w14:paraId="0EFCD1B0" w14:textId="52A028E7" w:rsidR="00041ED0" w:rsidRDefault="006550FB">
      <w:r>
        <w:rPr>
          <w:rFonts w:ascii="Times New Roman" w:hAnsi="Times New Roman" w:cs="Times New Roman"/>
          <w:sz w:val="24"/>
          <w:szCs w:val="24"/>
        </w:rPr>
        <w:fldChar w:fldCharType="end"/>
      </w:r>
      <w:commentRangeEnd w:id="349"/>
      <w:r w:rsidR="009D6A04">
        <w:rPr>
          <w:rStyle w:val="CommentReference"/>
        </w:rPr>
        <w:commentReference w:id="349"/>
      </w:r>
    </w:p>
    <w:sectPr w:rsidR="00041ED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iller, Harvey J." w:date="2019-11-06T11:09:00Z" w:initials="MHJ">
    <w:p w14:paraId="54718D13" w14:textId="77777777" w:rsidR="00ED7F3C" w:rsidRDefault="00ED7F3C" w:rsidP="006550FB">
      <w:pPr>
        <w:pStyle w:val="CommentText"/>
      </w:pPr>
      <w:r>
        <w:rPr>
          <w:rStyle w:val="CommentReference"/>
        </w:rPr>
        <w:annotationRef/>
      </w:r>
      <w:r>
        <w:t>We’ll need to check if we can use this screenshot, or do we need permission</w:t>
      </w:r>
    </w:p>
  </w:comment>
  <w:comment w:id="2" w:author="Liu, Luyu" w:date="2019-11-07T17:02:00Z" w:initials="LL">
    <w:p w14:paraId="233DFFF9" w14:textId="77777777" w:rsidR="00ED7F3C" w:rsidRDefault="00ED7F3C" w:rsidP="006550FB">
      <w:pPr>
        <w:pStyle w:val="CommentText"/>
      </w:pPr>
      <w:r>
        <w:rPr>
          <w:rStyle w:val="CommentReference"/>
        </w:rPr>
        <w:annotationRef/>
      </w:r>
      <w:r>
        <w:t>I think this belongs to fair use. And also, I looked through the transit apps’ EULA and I didn’t see any terms that prohibit me from using that in a non-commercial scenario.</w:t>
      </w:r>
    </w:p>
    <w:p w14:paraId="1C91C6C8" w14:textId="77777777" w:rsidR="00ED7F3C" w:rsidRDefault="00ED7F3C" w:rsidP="006550FB">
      <w:pPr>
        <w:pStyle w:val="CommentText"/>
      </w:pPr>
    </w:p>
    <w:p w14:paraId="1F839989" w14:textId="77777777" w:rsidR="00ED7F3C" w:rsidRDefault="00ED7F3C" w:rsidP="006550FB">
      <w:pPr>
        <w:pStyle w:val="CommentText"/>
      </w:pPr>
      <w:r>
        <w:t>I quote from Wikipedia.</w:t>
      </w:r>
    </w:p>
    <w:p w14:paraId="16A5DD10" w14:textId="77777777" w:rsidR="00ED7F3C" w:rsidRDefault="00ED7F3C" w:rsidP="006550FB">
      <w:pPr>
        <w:pStyle w:val="CommentText"/>
      </w:pPr>
      <w:r>
        <w:rPr>
          <w:rFonts w:ascii="Arial" w:hAnsi="Arial" w:cs="Arial"/>
          <w:b/>
          <w:bCs/>
          <w:color w:val="222222"/>
          <w:sz w:val="21"/>
          <w:szCs w:val="21"/>
          <w:shd w:val="clear" w:color="auto" w:fill="FFFFFF"/>
        </w:rPr>
        <w:t>Fair use</w:t>
      </w:r>
      <w:r>
        <w:rPr>
          <w:rFonts w:ascii="Arial" w:hAnsi="Arial" w:cs="Arial"/>
          <w:color w:val="222222"/>
          <w:sz w:val="21"/>
          <w:szCs w:val="21"/>
          <w:shd w:val="clear" w:color="auto" w:fill="FFFFFF"/>
        </w:rPr>
        <w:t> is a </w:t>
      </w:r>
      <w:hyperlink r:id="rId1" w:tooltip="Legal doctrine" w:history="1">
        <w:r>
          <w:rPr>
            <w:rStyle w:val="Hyperlink"/>
            <w:rFonts w:ascii="Arial" w:hAnsi="Arial" w:cs="Arial"/>
            <w:color w:val="0B0080"/>
            <w:sz w:val="21"/>
            <w:szCs w:val="21"/>
            <w:shd w:val="clear" w:color="auto" w:fill="FFFFFF"/>
          </w:rPr>
          <w:t>doctrine</w:t>
        </w:r>
      </w:hyperlink>
      <w:r>
        <w:rPr>
          <w:rFonts w:ascii="Arial" w:hAnsi="Arial" w:cs="Arial"/>
          <w:color w:val="222222"/>
          <w:sz w:val="21"/>
          <w:szCs w:val="21"/>
          <w:shd w:val="clear" w:color="auto" w:fill="FFFFFF"/>
        </w:rPr>
        <w:t> in the law of the United States that permits limited use of copyrighted material without having to first acquire permission from the copyright holder. Fair use is one of the </w:t>
      </w:r>
      <w:hyperlink r:id="rId2" w:tooltip="Limitations to copyright" w:history="1">
        <w:r>
          <w:rPr>
            <w:rStyle w:val="Hyperlink"/>
            <w:rFonts w:ascii="Arial" w:hAnsi="Arial" w:cs="Arial"/>
            <w:color w:val="0B0080"/>
            <w:sz w:val="21"/>
            <w:szCs w:val="21"/>
            <w:shd w:val="clear" w:color="auto" w:fill="FFFFFF"/>
          </w:rPr>
          <w:t>limitations to copyright</w:t>
        </w:r>
      </w:hyperlink>
      <w:r>
        <w:rPr>
          <w:rFonts w:ascii="Arial" w:hAnsi="Arial" w:cs="Arial"/>
          <w:color w:val="222222"/>
          <w:sz w:val="21"/>
          <w:szCs w:val="21"/>
          <w:shd w:val="clear" w:color="auto" w:fill="FFFFFF"/>
        </w:rPr>
        <w:t> intended to balance the interests of copyright holders with the public interest in the wider distribution and use of creative works by allowing as a defense to copyright infringement claims certain limited uses that might otherwise be considered infringement.</w:t>
      </w:r>
    </w:p>
    <w:p w14:paraId="741E5C71" w14:textId="77777777" w:rsidR="00ED7F3C" w:rsidRDefault="00ED7F3C" w:rsidP="006550FB">
      <w:pPr>
        <w:pStyle w:val="CommentText"/>
      </w:pPr>
      <w:r>
        <w:t xml:space="preserve"> </w:t>
      </w:r>
    </w:p>
  </w:comment>
  <w:comment w:id="6" w:author="Miller, Harvey J." w:date="2019-11-08T13:12:00Z" w:initials="MHJ">
    <w:p w14:paraId="7B37EF0D" w14:textId="57668237" w:rsidR="00ED7F3C" w:rsidRDefault="00ED7F3C">
      <w:pPr>
        <w:pStyle w:val="CommentText"/>
      </w:pPr>
      <w:r>
        <w:rPr>
          <w:rStyle w:val="CommentReference"/>
        </w:rPr>
        <w:annotationRef/>
      </w:r>
      <w:r>
        <w:t xml:space="preserve">Shouldn’t ETA and ATA be ETD and ATD </w:t>
      </w:r>
    </w:p>
  </w:comment>
  <w:comment w:id="8" w:author="Miller, Harvey J." w:date="2019-11-08T10:37:00Z" w:initials="MHJ">
    <w:p w14:paraId="74C8879A" w14:textId="7CD332DC" w:rsidR="00ED7F3C" w:rsidRDefault="00ED7F3C">
      <w:pPr>
        <w:pStyle w:val="CommentText"/>
      </w:pPr>
      <w:r>
        <w:rPr>
          <w:rStyle w:val="CommentReference"/>
        </w:rPr>
        <w:annotationRef/>
      </w:r>
      <w:r>
        <w:t>Good call to move this section</w:t>
      </w:r>
    </w:p>
  </w:comment>
  <w:comment w:id="17" w:author="Miller, Harvey J." w:date="2019-11-11T10:43:00Z" w:initials="MHJ">
    <w:p w14:paraId="6DCC467D" w14:textId="09DC82AB" w:rsidR="00ED7F3C" w:rsidRDefault="00ED7F3C">
      <w:pPr>
        <w:pStyle w:val="CommentText"/>
      </w:pPr>
      <w:r>
        <w:rPr>
          <w:rStyle w:val="CommentReference"/>
        </w:rPr>
        <w:annotationRef/>
      </w:r>
      <w:r>
        <w:t xml:space="preserve">Yes, I know that you hate that I deleted the volunteered optimization concept.  Its nice, but not essential.  We need to be ruthless to make 8000 words.  Welcome to science.  </w:t>
      </w:r>
      <w:r>
        <w:sym w:font="Wingdings" w:char="F04A"/>
      </w:r>
    </w:p>
  </w:comment>
  <w:comment w:id="23" w:author="Miller, Harvey J." w:date="2019-11-11T11:03:00Z" w:initials="MHJ">
    <w:p w14:paraId="0EBB101B" w14:textId="58CECDE8" w:rsidR="00ED7F3C" w:rsidRDefault="00ED7F3C">
      <w:pPr>
        <w:pStyle w:val="CommentText"/>
      </w:pPr>
      <w:r>
        <w:rPr>
          <w:rStyle w:val="CommentReference"/>
        </w:rPr>
        <w:annotationRef/>
      </w:r>
      <w:r>
        <w:t>Can we be more specific wrt the input parameters?</w:t>
      </w:r>
    </w:p>
  </w:comment>
  <w:comment w:id="24" w:author="Liu, Luyu" w:date="2019-11-18T12:24:00Z" w:initials="LL">
    <w:p w14:paraId="1C098AC0" w14:textId="26A9D92D" w:rsidR="00ED7F3C" w:rsidRDefault="00ED7F3C">
      <w:pPr>
        <w:pStyle w:val="CommentText"/>
      </w:pPr>
      <w:r>
        <w:rPr>
          <w:rStyle w:val="CommentReference"/>
        </w:rPr>
        <w:annotationRef/>
      </w:r>
      <w:r>
        <w:t>I deleted the long six parameters O()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2BBC49C9" w14:textId="7167771D" w:rsidR="00ED7F3C" w:rsidRDefault="00ED7F3C">
      <w:pPr>
        <w:pStyle w:val="CommentText"/>
      </w:pPr>
    </w:p>
    <w:p w14:paraId="29517E3C" w14:textId="62F4D3E0" w:rsidR="00ED7F3C" w:rsidRDefault="00ED7F3C">
      <w:pPr>
        <w:pStyle w:val="CommentText"/>
      </w:pPr>
      <w:r>
        <w:t>Let’s think about this. If there is a solid reason why we should keep it, I can definitely add it.</w:t>
      </w:r>
    </w:p>
  </w:comment>
  <w:comment w:id="21" w:author="Miller, Harvey J." w:date="2019-11-11T11:19:00Z" w:initials="MHJ">
    <w:p w14:paraId="5166FA38" w14:textId="408C8D37" w:rsidR="00ED7F3C" w:rsidRDefault="00ED7F3C">
      <w:pPr>
        <w:pStyle w:val="CommentText"/>
      </w:pPr>
      <w:r>
        <w:rPr>
          <w:rStyle w:val="CommentReference"/>
        </w:rPr>
        <w:annotationRef/>
      </w:r>
      <w:r>
        <w:t>I wonder how to smooth the tension between these two paragraphs – it can be done in practice but we could only do one route.  OTOH, Moore's Law.</w:t>
      </w:r>
    </w:p>
  </w:comment>
  <w:comment w:id="22" w:author="Liu, Luyu" w:date="2019-11-18T12:23:00Z" w:initials="LL">
    <w:p w14:paraId="24FCADDF" w14:textId="67A76639" w:rsidR="00ED7F3C" w:rsidRDefault="00ED7F3C">
      <w:pPr>
        <w:pStyle w:val="CommentText"/>
      </w:pPr>
      <w:r>
        <w:rPr>
          <w:rStyle w:val="CommentReference"/>
        </w:rPr>
        <w:annotationRef/>
      </w:r>
      <w:r>
        <w:t>Made several adjustments.</w:t>
      </w:r>
    </w:p>
  </w:comment>
  <w:comment w:id="27" w:author="Miller, Harvey J." w:date="2019-11-11T12:16:00Z" w:initials="MHJ">
    <w:p w14:paraId="12EEC3A1" w14:textId="14148F58" w:rsidR="00ED7F3C" w:rsidRDefault="00ED7F3C">
      <w:pPr>
        <w:pStyle w:val="CommentText"/>
      </w:pPr>
      <w:r>
        <w:rPr>
          <w:rStyle w:val="CommentReference"/>
        </w:rPr>
        <w:annotationRef/>
      </w:r>
      <w:r>
        <w:t xml:space="preserve">Why doesn't AT have a waiting time SD and a risk mean and SD?  It should. </w:t>
      </w:r>
    </w:p>
  </w:comment>
  <w:comment w:id="26" w:author="Liu, Luyu" w:date="2019-11-11T15:12:00Z" w:initials="LL">
    <w:p w14:paraId="3DE2D40D" w14:textId="39DA1C0E" w:rsidR="00ED7F3C" w:rsidRDefault="00ED7F3C">
      <w:pPr>
        <w:pStyle w:val="CommentText"/>
      </w:pPr>
      <w:r>
        <w:rPr>
          <w:rStyle w:val="CommentReference"/>
        </w:rPr>
        <w:annotationRef/>
      </w:r>
      <w:r>
        <w:t xml:space="preserve">I added an explanation above. </w:t>
      </w:r>
    </w:p>
    <w:p w14:paraId="162C4E71" w14:textId="74321A8A" w:rsidR="00ED7F3C" w:rsidRDefault="00ED7F3C">
      <w:pPr>
        <w:pStyle w:val="CommentText"/>
      </w:pPr>
      <w:r>
        <w:t xml:space="preserve">We didn’t calculate the waiting time and missed risk the same as the other TPSs. We didn’t use a random function to simulate the randomness, instead, we just calculate the mean waiting time directly. </w:t>
      </w:r>
    </w:p>
    <w:p w14:paraId="2C4479B9" w14:textId="59FE8293" w:rsidR="00ED7F3C" w:rsidRDefault="00ED7F3C">
      <w:pPr>
        <w:pStyle w:val="CommentText"/>
      </w:pPr>
    </w:p>
    <w:p w14:paraId="13E42F7A" w14:textId="7F7981AA" w:rsidR="00ED7F3C" w:rsidRDefault="00ED7F3C" w:rsidP="00D704CB">
      <w:pPr>
        <w:pStyle w:val="CommentText"/>
      </w:pPr>
      <w:r>
        <w:t>So for missed risk: In the sense of my computation, AT’s missed risk is always 0, but in reality it’s definitely not.</w:t>
      </w:r>
    </w:p>
    <w:p w14:paraId="737062CC" w14:textId="77777777" w:rsidR="00ED7F3C" w:rsidRDefault="00ED7F3C" w:rsidP="00D704CB">
      <w:pPr>
        <w:pStyle w:val="CommentText"/>
      </w:pPr>
    </w:p>
    <w:p w14:paraId="57369CA8" w14:textId="749737AD" w:rsidR="00ED7F3C" w:rsidRDefault="00ED7F3C">
      <w:pPr>
        <w:pStyle w:val="CommentText"/>
      </w:pPr>
      <w:r>
        <w:t>And for the SD of waiting time, even if I can give a number of the standard deviation, that’s not the actual SD of the process like the other TPSs. Instead, that will be the SD of the “average the waiting time”.</w:t>
      </w:r>
    </w:p>
    <w:p w14:paraId="4591AEB8" w14:textId="579D2E1B" w:rsidR="00ED7F3C" w:rsidRDefault="00ED7F3C">
      <w:pPr>
        <w:pStyle w:val="CommentText"/>
      </w:pPr>
    </w:p>
  </w:comment>
  <w:comment w:id="30" w:author="Miller, Harvey J." w:date="2019-11-11T14:56:00Z" w:initials="MHJ">
    <w:p w14:paraId="0662E0D1" w14:textId="77777777" w:rsidR="00ED7F3C" w:rsidRDefault="00ED7F3C" w:rsidP="00774C49">
      <w:pPr>
        <w:pStyle w:val="CommentText"/>
      </w:pPr>
      <w:r>
        <w:rPr>
          <w:rStyle w:val="CommentReference"/>
        </w:rPr>
        <w:annotationRef/>
      </w:r>
      <w:r>
        <w:t>Change "Average X change rate" to "Rate of change"</w:t>
      </w:r>
    </w:p>
  </w:comment>
  <w:comment w:id="31" w:author="Miller, Harvey J." w:date="2019-11-11T13:56:00Z" w:initials="MHJ">
    <w:p w14:paraId="2A9A3DB5" w14:textId="0F1C27A7" w:rsidR="00ED7F3C" w:rsidRDefault="00ED7F3C">
      <w:pPr>
        <w:pStyle w:val="CommentText"/>
      </w:pPr>
      <w:r>
        <w:rPr>
          <w:rStyle w:val="CommentReference"/>
        </w:rPr>
        <w:annotationRef/>
      </w:r>
      <w:r>
        <w:t>Agree?</w:t>
      </w:r>
    </w:p>
  </w:comment>
  <w:comment w:id="33" w:author="Miller, Harvey J." w:date="2019-11-26T12:07:00Z" w:initials="MHJ">
    <w:p w14:paraId="519BE334" w14:textId="1A64C813" w:rsidR="00ED7F3C" w:rsidRDefault="00ED7F3C">
      <w:pPr>
        <w:pStyle w:val="CommentText"/>
      </w:pPr>
      <w:r>
        <w:rPr>
          <w:rStyle w:val="CommentReference"/>
        </w:rPr>
        <w:annotationRef/>
      </w:r>
      <w:r>
        <w:t>In the figure, use “PT” rather than “PT optimal “ for consistency</w:t>
      </w:r>
    </w:p>
  </w:comment>
  <w:comment w:id="35" w:author="Miller, Harvey J." w:date="2019-11-26T12:06:00Z" w:initials="MHJ">
    <w:p w14:paraId="58EC8DC1" w14:textId="1D4CE43F" w:rsidR="00ED7F3C" w:rsidRDefault="00ED7F3C">
      <w:pPr>
        <w:pStyle w:val="CommentText"/>
      </w:pPr>
      <w:r>
        <w:rPr>
          <w:rStyle w:val="CommentReference"/>
        </w:rPr>
        <w:annotationRef/>
      </w:r>
      <w:r>
        <w:t xml:space="preserve">In the figure, use “PT” rather than “PT optimal” for consistency </w:t>
      </w:r>
    </w:p>
  </w:comment>
  <w:comment w:id="37" w:author="Miller, Harvey J." w:date="2019-11-26T13:16:00Z" w:initials="MHJ">
    <w:p w14:paraId="558EDDB4" w14:textId="5EC9C955" w:rsidR="00ED7F3C" w:rsidRDefault="00ED7F3C">
      <w:pPr>
        <w:pStyle w:val="CommentText"/>
      </w:pPr>
      <w:r>
        <w:rPr>
          <w:rStyle w:val="CommentReference"/>
        </w:rPr>
        <w:annotationRef/>
      </w:r>
      <w:r>
        <w:t>What does “headway of each hour” mean?</w:t>
      </w:r>
    </w:p>
  </w:comment>
  <w:comment w:id="38" w:author="Liu, Luyu" w:date="2019-11-26T17:25:00Z" w:initials="LL">
    <w:p w14:paraId="1A1CED83" w14:textId="5FCA1AA1" w:rsidR="00ED7F3C" w:rsidRDefault="00ED7F3C">
      <w:pPr>
        <w:pStyle w:val="CommentText"/>
      </w:pPr>
      <w:r>
        <w:rPr>
          <w:rStyle w:val="CommentReference"/>
        </w:rPr>
        <w:annotationRef/>
      </w:r>
      <w:r>
        <w:t>It means the buses’ headway within each hour.</w:t>
      </w:r>
    </w:p>
    <w:p w14:paraId="676C6F5C" w14:textId="45F90EEA" w:rsidR="00ED7F3C" w:rsidRDefault="00ED7F3C">
      <w:pPr>
        <w:pStyle w:val="CommentText"/>
      </w:pPr>
    </w:p>
    <w:p w14:paraId="7EBDEF76" w14:textId="34359D7C" w:rsidR="00ED7F3C" w:rsidRDefault="00ED7F3C">
      <w:pPr>
        <w:pStyle w:val="CommentText"/>
      </w:pPr>
      <w:r>
        <w:t xml:space="preserve">I </w:t>
      </w:r>
      <w:r>
        <w:rPr>
          <w:rFonts w:hint="eastAsia"/>
        </w:rPr>
        <w:t>added</w:t>
      </w:r>
      <w:r>
        <w:t xml:space="preserve"> another sentence in the beginning of this paragraph</w:t>
      </w:r>
    </w:p>
  </w:comment>
  <w:comment w:id="39" w:author="Liu, Luyu" w:date="2019-11-27T14:55:00Z" w:initials="LL">
    <w:p w14:paraId="4609FDC6" w14:textId="5BB440E8" w:rsidR="00ED7F3C" w:rsidRDefault="00ED7F3C">
      <w:pPr>
        <w:pStyle w:val="CommentText"/>
      </w:pPr>
      <w:r>
        <w:rPr>
          <w:rStyle w:val="CommentReference"/>
        </w:rPr>
        <w:annotationRef/>
      </w:r>
      <w:r>
        <w:t>Can you understand? If not, let’s consider other way to express this.</w:t>
      </w:r>
    </w:p>
  </w:comment>
  <w:comment w:id="54" w:author="Miller, Harvey J." w:date="2019-11-26T12:18:00Z" w:initials="MHJ">
    <w:p w14:paraId="7D1F3042" w14:textId="5807584F" w:rsidR="00ED7F3C" w:rsidRDefault="00ED7F3C">
      <w:pPr>
        <w:pStyle w:val="CommentText"/>
      </w:pPr>
      <w:r>
        <w:rPr>
          <w:rStyle w:val="CommentReference"/>
        </w:rPr>
        <w:annotationRef/>
      </w:r>
      <w:r>
        <w:t>Again just use PT in the figure</w:t>
      </w:r>
    </w:p>
  </w:comment>
  <w:comment w:id="57" w:author="Miller, Harvey J." w:date="2019-11-26T12:33:00Z" w:initials="MHJ">
    <w:p w14:paraId="6DBA16F2" w14:textId="1B47065D" w:rsidR="00ED7F3C" w:rsidRDefault="00ED7F3C">
      <w:pPr>
        <w:pStyle w:val="CommentText"/>
      </w:pPr>
      <w:r>
        <w:rPr>
          <w:rStyle w:val="CommentReference"/>
        </w:rPr>
        <w:annotationRef/>
      </w:r>
      <w:r>
        <w:t>Same as above</w:t>
      </w:r>
    </w:p>
  </w:comment>
  <w:comment w:id="61" w:author="Miller, Harvey J." w:date="2019-11-26T14:18:00Z" w:initials="MHJ">
    <w:p w14:paraId="5D5D7A59" w14:textId="77777777" w:rsidR="00ED7F3C" w:rsidRDefault="00ED7F3C" w:rsidP="003F1A27">
      <w:pPr>
        <w:pStyle w:val="CommentText"/>
      </w:pPr>
      <w:r>
        <w:rPr>
          <w:rStyle w:val="CommentReference"/>
        </w:rPr>
        <w:annotationRef/>
      </w:r>
      <w:r>
        <w:t>Provide the distance (in meters)</w:t>
      </w:r>
    </w:p>
  </w:comment>
  <w:comment w:id="83" w:author="Miller, Harvey J." w:date="2019-11-26T13:54:00Z" w:initials="MHJ">
    <w:p w14:paraId="22E72A1F" w14:textId="77777777" w:rsidR="00ED7F3C" w:rsidRDefault="00ED7F3C" w:rsidP="00591497">
      <w:pPr>
        <w:pStyle w:val="CommentText"/>
      </w:pPr>
      <w:r>
        <w:rPr>
          <w:rStyle w:val="CommentReference"/>
        </w:rPr>
        <w:annotationRef/>
      </w:r>
      <w:r>
        <w:t xml:space="preserve">I don’t understand this.  </w:t>
      </w:r>
    </w:p>
  </w:comment>
  <w:comment w:id="87" w:author="Miller, Harvey J." w:date="2019-11-26T13:18:00Z" w:initials="MHJ">
    <w:p w14:paraId="26257915" w14:textId="383B8952" w:rsidR="00ED7F3C" w:rsidRDefault="00ED7F3C">
      <w:pPr>
        <w:pStyle w:val="CommentText"/>
      </w:pPr>
      <w:r>
        <w:rPr>
          <w:rStyle w:val="CommentReference"/>
        </w:rPr>
        <w:annotationRef/>
      </w:r>
      <w:r>
        <w:t>Add red ovals indicating change in headway</w:t>
      </w:r>
    </w:p>
  </w:comment>
  <w:comment w:id="93" w:author="Miller, Harvey J." w:date="2019-11-26T13:19:00Z" w:initials="MHJ">
    <w:p w14:paraId="5F0FD838" w14:textId="290C49D9" w:rsidR="00ED7F3C" w:rsidRDefault="00ED7F3C">
      <w:pPr>
        <w:pStyle w:val="CommentText"/>
      </w:pPr>
      <w:r>
        <w:rPr>
          <w:rStyle w:val="CommentReference"/>
        </w:rPr>
        <w:annotationRef/>
      </w:r>
      <w:r>
        <w:t>Rearrange this figure so it matches the figure above (leave a blank panel in the upper left corner corresponding to AT)</w:t>
      </w:r>
    </w:p>
  </w:comment>
  <w:comment w:id="106" w:author="Miller, Harvey J." w:date="2019-11-26T12:40:00Z" w:initials="MHJ">
    <w:p w14:paraId="6A291D25" w14:textId="332E8978" w:rsidR="00ED7F3C" w:rsidRDefault="00ED7F3C">
      <w:pPr>
        <w:pStyle w:val="CommentText"/>
      </w:pPr>
      <w:r>
        <w:rPr>
          <w:rStyle w:val="CommentReference"/>
        </w:rPr>
        <w:annotationRef/>
      </w:r>
      <w:r>
        <w:t>Again, just “PT” in the figure</w:t>
      </w:r>
    </w:p>
  </w:comment>
  <w:comment w:id="128" w:author="Miller, Harvey J." w:date="2019-11-26T13:54:00Z" w:initials="MHJ">
    <w:p w14:paraId="3F585A84" w14:textId="20FDFA0B" w:rsidR="00ED7F3C" w:rsidRDefault="00ED7F3C">
      <w:pPr>
        <w:pStyle w:val="CommentText"/>
      </w:pPr>
      <w:r>
        <w:rPr>
          <w:rStyle w:val="CommentReference"/>
        </w:rPr>
        <w:annotationRef/>
      </w:r>
      <w:r>
        <w:t xml:space="preserve">I don’t understand this.  </w:t>
      </w:r>
    </w:p>
  </w:comment>
  <w:comment w:id="129" w:author="Liu, Luyu" w:date="2019-11-27T20:41:00Z" w:initials="LL">
    <w:p w14:paraId="3078DC37" w14:textId="5EC1668D" w:rsidR="00ED7F3C" w:rsidRDefault="00ED7F3C">
      <w:pPr>
        <w:pStyle w:val="CommentText"/>
      </w:pPr>
      <w:r>
        <w:rPr>
          <w:rStyle w:val="CommentReference"/>
        </w:rPr>
        <w:annotationRef/>
      </w:r>
      <w:r>
        <w:t>I deleted that part.</w:t>
      </w:r>
    </w:p>
  </w:comment>
  <w:comment w:id="140" w:author="Miller, Harvey J." w:date="2019-11-26T13:23:00Z" w:initials="MHJ">
    <w:p w14:paraId="78061349" w14:textId="2D5EDECB" w:rsidR="00ED7F3C" w:rsidRDefault="00ED7F3C">
      <w:pPr>
        <w:pStyle w:val="CommentText"/>
      </w:pPr>
      <w:r>
        <w:rPr>
          <w:rStyle w:val="CommentReference"/>
        </w:rPr>
        <w:annotationRef/>
      </w:r>
      <w:r>
        <w:t>Not sure what you are trying to say here.</w:t>
      </w:r>
    </w:p>
  </w:comment>
  <w:comment w:id="227" w:author="Miller, Harvey J." w:date="2019-11-26T13:52:00Z" w:initials="MHJ">
    <w:p w14:paraId="6628AAC7" w14:textId="32E90047" w:rsidR="00ED7F3C" w:rsidRDefault="00ED7F3C">
      <w:pPr>
        <w:pStyle w:val="CommentText"/>
      </w:pPr>
      <w:r>
        <w:rPr>
          <w:rStyle w:val="CommentReference"/>
        </w:rPr>
        <w:annotationRef/>
      </w:r>
      <w:r>
        <w:t>Again, only use “PT” in the figure</w:t>
      </w:r>
    </w:p>
  </w:comment>
  <w:comment w:id="232" w:author="Miller, Harvey J." w:date="2019-11-26T13:23:00Z" w:initials="MHJ">
    <w:p w14:paraId="34292223" w14:textId="77777777" w:rsidR="00ED7F3C" w:rsidRDefault="00ED7F3C" w:rsidP="00B44330">
      <w:pPr>
        <w:pStyle w:val="CommentText"/>
      </w:pPr>
      <w:r>
        <w:rPr>
          <w:rStyle w:val="CommentReference"/>
        </w:rPr>
        <w:annotationRef/>
      </w:r>
      <w:r>
        <w:t>Not sure what you are trying to say here.</w:t>
      </w:r>
    </w:p>
  </w:comment>
  <w:comment w:id="233" w:author="Liu, Luyu" w:date="2019-11-27T17:24:00Z" w:initials="LL">
    <w:p w14:paraId="7F756F4D" w14:textId="28E99F28" w:rsidR="00ED7F3C" w:rsidRDefault="00ED7F3C">
      <w:pPr>
        <w:pStyle w:val="CommentText"/>
      </w:pPr>
      <w:r>
        <w:rPr>
          <w:rStyle w:val="CommentReference"/>
        </w:rPr>
        <w:annotationRef/>
      </w:r>
      <w:r>
        <w:t>I moved it to here and adjusted some wordings.</w:t>
      </w:r>
    </w:p>
  </w:comment>
  <w:comment w:id="234" w:author="Liu, Luyu" w:date="2019-11-27T20:31:00Z" w:initials="LL">
    <w:p w14:paraId="7FA8819E" w14:textId="178E70B9" w:rsidR="00ED7F3C" w:rsidRDefault="00ED7F3C">
      <w:pPr>
        <w:pStyle w:val="CommentText"/>
      </w:pPr>
      <w:r>
        <w:rPr>
          <w:rStyle w:val="CommentReference"/>
        </w:rPr>
        <w:annotationRef/>
      </w:r>
      <w:r>
        <w:t>I remove the  temporal part.</w:t>
      </w:r>
    </w:p>
  </w:comment>
  <w:comment w:id="346" w:author="Miller, Harvey J." w:date="2019-11-26T14:24:00Z" w:initials="MHJ">
    <w:p w14:paraId="67578CC9" w14:textId="719AC982" w:rsidR="00ED7F3C" w:rsidRDefault="00ED7F3C">
      <w:pPr>
        <w:pStyle w:val="CommentText"/>
      </w:pPr>
      <w:r>
        <w:rPr>
          <w:rStyle w:val="CommentReference"/>
        </w:rPr>
        <w:annotationRef/>
      </w:r>
      <w:r>
        <w:t>What is the difference between these two?</w:t>
      </w:r>
    </w:p>
  </w:comment>
  <w:comment w:id="347" w:author="Liu, Luyu" w:date="2019-11-27T16:50:00Z" w:initials="LL">
    <w:p w14:paraId="2E6AABCC" w14:textId="6C7CA8AF" w:rsidR="00ED7F3C" w:rsidRDefault="00ED7F3C">
      <w:pPr>
        <w:pStyle w:val="CommentText"/>
      </w:pPr>
      <w:r>
        <w:rPr>
          <w:rStyle w:val="CommentReference"/>
        </w:rPr>
        <w:annotationRef/>
      </w:r>
      <w:r>
        <w:t>One is real-time, which is the performance in the present;</w:t>
      </w:r>
    </w:p>
    <w:p w14:paraId="5FBB1A2B" w14:textId="0D978C61" w:rsidR="00ED7F3C" w:rsidRDefault="00ED7F3C">
      <w:pPr>
        <w:pStyle w:val="CommentText"/>
      </w:pPr>
      <w:r>
        <w:t>One is historical, which is the performance is the past.</w:t>
      </w:r>
    </w:p>
  </w:comment>
  <w:comment w:id="349" w:author="Miller, Harvey J." w:date="2019-11-26T14:20:00Z" w:initials="MHJ">
    <w:p w14:paraId="4E599B36" w14:textId="46E5CC4C" w:rsidR="00ED7F3C" w:rsidRDefault="00ED7F3C">
      <w:pPr>
        <w:pStyle w:val="CommentText"/>
      </w:pPr>
      <w:r>
        <w:rPr>
          <w:rStyle w:val="CommentReference"/>
        </w:rPr>
        <w:annotationRef/>
      </w:r>
      <w:r>
        <w:t>Go through this and make sure the formatting is consistent – eg,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718D13" w15:done="1"/>
  <w15:commentEx w15:paraId="741E5C71" w15:paraIdParent="54718D13" w15:done="1"/>
  <w15:commentEx w15:paraId="7B37EF0D" w15:done="1"/>
  <w15:commentEx w15:paraId="74C8879A" w15:done="1"/>
  <w15:commentEx w15:paraId="6DCC467D" w15:done="1"/>
  <w15:commentEx w15:paraId="0EBB101B" w15:done="1"/>
  <w15:commentEx w15:paraId="29517E3C" w15:paraIdParent="0EBB101B" w15:done="1"/>
  <w15:commentEx w15:paraId="5166FA38" w15:done="1"/>
  <w15:commentEx w15:paraId="24FCADDF" w15:paraIdParent="5166FA38" w15:done="1"/>
  <w15:commentEx w15:paraId="12EEC3A1" w15:done="1"/>
  <w15:commentEx w15:paraId="4591AEB8" w15:paraIdParent="12EEC3A1" w15:done="1"/>
  <w15:commentEx w15:paraId="0662E0D1" w15:done="1"/>
  <w15:commentEx w15:paraId="2A9A3DB5" w15:done="1"/>
  <w15:commentEx w15:paraId="519BE334" w15:done="1"/>
  <w15:commentEx w15:paraId="58EC8DC1" w15:done="1"/>
  <w15:commentEx w15:paraId="558EDDB4" w15:done="0"/>
  <w15:commentEx w15:paraId="7EBDEF76" w15:paraIdParent="558EDDB4" w15:done="0"/>
  <w15:commentEx w15:paraId="4609FDC6" w15:done="0"/>
  <w15:commentEx w15:paraId="7D1F3042" w15:done="1"/>
  <w15:commentEx w15:paraId="6DBA16F2" w15:done="1"/>
  <w15:commentEx w15:paraId="5D5D7A59" w15:done="0"/>
  <w15:commentEx w15:paraId="22E72A1F" w15:done="0"/>
  <w15:commentEx w15:paraId="26257915" w15:done="1"/>
  <w15:commentEx w15:paraId="5F0FD838" w15:done="1"/>
  <w15:commentEx w15:paraId="6A291D25" w15:done="1"/>
  <w15:commentEx w15:paraId="3F585A84" w15:done="0"/>
  <w15:commentEx w15:paraId="3078DC37" w15:paraIdParent="3F585A84" w15:done="0"/>
  <w15:commentEx w15:paraId="78061349" w15:done="0"/>
  <w15:commentEx w15:paraId="6628AAC7" w15:done="1"/>
  <w15:commentEx w15:paraId="34292223" w15:done="0"/>
  <w15:commentEx w15:paraId="7F756F4D" w15:paraIdParent="34292223" w15:done="0"/>
  <w15:commentEx w15:paraId="7FA8819E" w15:paraIdParent="34292223" w15:done="0"/>
  <w15:commentEx w15:paraId="67578CC9" w15:done="0"/>
  <w15:commentEx w15:paraId="5FBB1A2B" w15:paraIdParent="67578CC9" w15:done="0"/>
  <w15:commentEx w15:paraId="4E599B3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EE0638" w16cid:durableId="216F0CF9"/>
  <w16cid:commentId w16cid:paraId="05866B04" w16cid:durableId="217BAFD2"/>
  <w16cid:commentId w16cid:paraId="54718D13" w16cid:durableId="216F0CFA"/>
  <w16cid:commentId w16cid:paraId="741E5C71" w16cid:durableId="216F0CFB"/>
  <w16cid:commentId w16cid:paraId="4BCD4CA4" w16cid:durableId="216F0CFC"/>
  <w16cid:commentId w16cid:paraId="1E021782" w16cid:durableId="216F0CFD"/>
  <w16cid:commentId w16cid:paraId="514C873B" w16cid:durableId="216F0CFE"/>
  <w16cid:commentId w16cid:paraId="7FECB454" w16cid:durableId="216F0CFF"/>
  <w16cid:commentId w16cid:paraId="36CEE8D0" w16cid:durableId="216F0D00"/>
  <w16cid:commentId w16cid:paraId="4D5324D2" w16cid:durableId="217BAFDA"/>
  <w16cid:commentId w16cid:paraId="7B37EF0D" w16cid:durableId="217BAFDB"/>
  <w16cid:commentId w16cid:paraId="74C8879A" w16cid:durableId="217BAFDC"/>
  <w16cid:commentId w16cid:paraId="3DFF3AA0" w16cid:durableId="217BAFDD"/>
  <w16cid:commentId w16cid:paraId="6DCC467D" w16cid:durableId="217BAFDE"/>
  <w16cid:commentId w16cid:paraId="0EBB101B" w16cid:durableId="217BAFDF"/>
  <w16cid:commentId w16cid:paraId="5166FA38" w16cid:durableId="217BAFE0"/>
  <w16cid:commentId w16cid:paraId="12EEC3A1" w16cid:durableId="217BAFE1"/>
  <w16cid:commentId w16cid:paraId="3DE2D40D" w16cid:durableId="217BAFE2"/>
  <w16cid:commentId w16cid:paraId="72EEBB8C" w16cid:durableId="217BAFE3"/>
  <w16cid:commentId w16cid:paraId="0662E0D1" w16cid:durableId="217BAFE5"/>
  <w16cid:commentId w16cid:paraId="2A9A3DB5" w16cid:durableId="217BAFE4"/>
  <w16cid:commentId w16cid:paraId="18C81544" w16cid:durableId="217BAFE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D7DFDA" w14:textId="77777777" w:rsidR="007B75F3" w:rsidRDefault="007B75F3" w:rsidP="006550FB">
      <w:pPr>
        <w:spacing w:after="0" w:line="240" w:lineRule="auto"/>
      </w:pPr>
      <w:r>
        <w:separator/>
      </w:r>
    </w:p>
  </w:endnote>
  <w:endnote w:type="continuationSeparator" w:id="0">
    <w:p w14:paraId="75DBB0F1" w14:textId="77777777" w:rsidR="007B75F3" w:rsidRDefault="007B75F3" w:rsidP="00655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F95183" w14:textId="77777777" w:rsidR="007B75F3" w:rsidRDefault="007B75F3" w:rsidP="006550FB">
      <w:pPr>
        <w:spacing w:after="0" w:line="240" w:lineRule="auto"/>
      </w:pPr>
      <w:r>
        <w:separator/>
      </w:r>
    </w:p>
  </w:footnote>
  <w:footnote w:type="continuationSeparator" w:id="0">
    <w:p w14:paraId="0483239B" w14:textId="77777777" w:rsidR="007B75F3" w:rsidRDefault="007B75F3" w:rsidP="006550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2"/>
  </w:num>
  <w:num w:numId="3">
    <w:abstractNumId w:val="1"/>
  </w:num>
  <w:num w:numId="4">
    <w:abstractNumId w:val="19"/>
  </w:num>
  <w:num w:numId="5">
    <w:abstractNumId w:val="7"/>
  </w:num>
  <w:num w:numId="6">
    <w:abstractNumId w:val="18"/>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4"/>
  </w:num>
  <w:num w:numId="10">
    <w:abstractNumId w:val="0"/>
  </w:num>
  <w:num w:numId="11">
    <w:abstractNumId w:val="15"/>
  </w:num>
  <w:num w:numId="12">
    <w:abstractNumId w:val="8"/>
  </w:num>
  <w:num w:numId="13">
    <w:abstractNumId w:val="9"/>
  </w:num>
  <w:num w:numId="14">
    <w:abstractNumId w:val="6"/>
  </w:num>
  <w:num w:numId="15">
    <w:abstractNumId w:val="13"/>
  </w:num>
  <w:num w:numId="16">
    <w:abstractNumId w:val="4"/>
  </w:num>
  <w:num w:numId="17">
    <w:abstractNumId w:val="16"/>
  </w:num>
  <w:num w:numId="18">
    <w:abstractNumId w:val="17"/>
  </w:num>
  <w:num w:numId="19">
    <w:abstractNumId w:val="10"/>
  </w:num>
  <w:num w:numId="20">
    <w:abstractNumId w:val="5"/>
  </w:num>
  <w:num w:numId="2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ED0"/>
    <w:rsid w:val="00000F55"/>
    <w:rsid w:val="00021D1A"/>
    <w:rsid w:val="00030AFD"/>
    <w:rsid w:val="000321D6"/>
    <w:rsid w:val="00041ED0"/>
    <w:rsid w:val="0004690A"/>
    <w:rsid w:val="00053D07"/>
    <w:rsid w:val="000545CA"/>
    <w:rsid w:val="000619C8"/>
    <w:rsid w:val="00067FD4"/>
    <w:rsid w:val="000819D8"/>
    <w:rsid w:val="000831FD"/>
    <w:rsid w:val="000925B2"/>
    <w:rsid w:val="000A0DD4"/>
    <w:rsid w:val="000A3851"/>
    <w:rsid w:val="000A6427"/>
    <w:rsid w:val="000B39FB"/>
    <w:rsid w:val="000D0C3A"/>
    <w:rsid w:val="000D4113"/>
    <w:rsid w:val="00106F95"/>
    <w:rsid w:val="00110C7D"/>
    <w:rsid w:val="00122355"/>
    <w:rsid w:val="00123927"/>
    <w:rsid w:val="00125961"/>
    <w:rsid w:val="0013372A"/>
    <w:rsid w:val="00134131"/>
    <w:rsid w:val="001343EF"/>
    <w:rsid w:val="00153B3F"/>
    <w:rsid w:val="00157EFB"/>
    <w:rsid w:val="0016243D"/>
    <w:rsid w:val="0016636C"/>
    <w:rsid w:val="00176AB6"/>
    <w:rsid w:val="00186EE1"/>
    <w:rsid w:val="00193849"/>
    <w:rsid w:val="001A0DDD"/>
    <w:rsid w:val="001A4566"/>
    <w:rsid w:val="001B381E"/>
    <w:rsid w:val="001C3968"/>
    <w:rsid w:val="001D19D8"/>
    <w:rsid w:val="001D489C"/>
    <w:rsid w:val="001D5524"/>
    <w:rsid w:val="00203DA0"/>
    <w:rsid w:val="0020554D"/>
    <w:rsid w:val="00206A33"/>
    <w:rsid w:val="00206F34"/>
    <w:rsid w:val="00211006"/>
    <w:rsid w:val="0021518F"/>
    <w:rsid w:val="002211E9"/>
    <w:rsid w:val="00222293"/>
    <w:rsid w:val="00226C75"/>
    <w:rsid w:val="00233B4A"/>
    <w:rsid w:val="002371AE"/>
    <w:rsid w:val="00244C3E"/>
    <w:rsid w:val="002501BF"/>
    <w:rsid w:val="00250901"/>
    <w:rsid w:val="00250E7E"/>
    <w:rsid w:val="00253290"/>
    <w:rsid w:val="00263F5A"/>
    <w:rsid w:val="00272D44"/>
    <w:rsid w:val="00274819"/>
    <w:rsid w:val="00283110"/>
    <w:rsid w:val="00283D20"/>
    <w:rsid w:val="002852EF"/>
    <w:rsid w:val="00291929"/>
    <w:rsid w:val="0029322E"/>
    <w:rsid w:val="00295C2B"/>
    <w:rsid w:val="002A7DAA"/>
    <w:rsid w:val="002D3C9F"/>
    <w:rsid w:val="002E009D"/>
    <w:rsid w:val="002E237C"/>
    <w:rsid w:val="002E61E4"/>
    <w:rsid w:val="002F0CDD"/>
    <w:rsid w:val="002F75D0"/>
    <w:rsid w:val="00306438"/>
    <w:rsid w:val="00306485"/>
    <w:rsid w:val="003131C1"/>
    <w:rsid w:val="0031733F"/>
    <w:rsid w:val="0032347C"/>
    <w:rsid w:val="00327821"/>
    <w:rsid w:val="00345785"/>
    <w:rsid w:val="00347F4B"/>
    <w:rsid w:val="00351DC4"/>
    <w:rsid w:val="00361FA1"/>
    <w:rsid w:val="0036214E"/>
    <w:rsid w:val="00362715"/>
    <w:rsid w:val="00364356"/>
    <w:rsid w:val="00370B52"/>
    <w:rsid w:val="003717AC"/>
    <w:rsid w:val="00375DA4"/>
    <w:rsid w:val="003803CA"/>
    <w:rsid w:val="0038416A"/>
    <w:rsid w:val="00385969"/>
    <w:rsid w:val="00396C89"/>
    <w:rsid w:val="003A0C66"/>
    <w:rsid w:val="003A492D"/>
    <w:rsid w:val="003A76C4"/>
    <w:rsid w:val="003B2EF7"/>
    <w:rsid w:val="003C4313"/>
    <w:rsid w:val="003D3E3B"/>
    <w:rsid w:val="003D74ED"/>
    <w:rsid w:val="003E045A"/>
    <w:rsid w:val="003F1A27"/>
    <w:rsid w:val="003F7785"/>
    <w:rsid w:val="0040511B"/>
    <w:rsid w:val="0040687A"/>
    <w:rsid w:val="00407077"/>
    <w:rsid w:val="00415B5C"/>
    <w:rsid w:val="00430864"/>
    <w:rsid w:val="004458BB"/>
    <w:rsid w:val="00451033"/>
    <w:rsid w:val="00453E0B"/>
    <w:rsid w:val="004552C1"/>
    <w:rsid w:val="004657C2"/>
    <w:rsid w:val="00473BDA"/>
    <w:rsid w:val="00480E7E"/>
    <w:rsid w:val="00482EDD"/>
    <w:rsid w:val="004906B5"/>
    <w:rsid w:val="00494C8F"/>
    <w:rsid w:val="00497F38"/>
    <w:rsid w:val="004A10A6"/>
    <w:rsid w:val="004A316C"/>
    <w:rsid w:val="004A4D57"/>
    <w:rsid w:val="004A7F9A"/>
    <w:rsid w:val="004B0C44"/>
    <w:rsid w:val="004B4A44"/>
    <w:rsid w:val="004C032B"/>
    <w:rsid w:val="004C0488"/>
    <w:rsid w:val="004C3E38"/>
    <w:rsid w:val="004D3C3D"/>
    <w:rsid w:val="004D59F3"/>
    <w:rsid w:val="004D6113"/>
    <w:rsid w:val="004E2E1E"/>
    <w:rsid w:val="004F114F"/>
    <w:rsid w:val="004F36C7"/>
    <w:rsid w:val="004F539A"/>
    <w:rsid w:val="00502546"/>
    <w:rsid w:val="00507B6D"/>
    <w:rsid w:val="00521DE7"/>
    <w:rsid w:val="00522385"/>
    <w:rsid w:val="00522C6E"/>
    <w:rsid w:val="00526D86"/>
    <w:rsid w:val="00531192"/>
    <w:rsid w:val="00533128"/>
    <w:rsid w:val="00543ABC"/>
    <w:rsid w:val="00551FD4"/>
    <w:rsid w:val="005772AE"/>
    <w:rsid w:val="00591497"/>
    <w:rsid w:val="005915AE"/>
    <w:rsid w:val="005A01A7"/>
    <w:rsid w:val="005A1DA2"/>
    <w:rsid w:val="005B36EE"/>
    <w:rsid w:val="005C0F82"/>
    <w:rsid w:val="005D6518"/>
    <w:rsid w:val="005E0FA8"/>
    <w:rsid w:val="005F2F2B"/>
    <w:rsid w:val="005F6743"/>
    <w:rsid w:val="006052B9"/>
    <w:rsid w:val="00610D75"/>
    <w:rsid w:val="00613F2A"/>
    <w:rsid w:val="0061593E"/>
    <w:rsid w:val="006411BB"/>
    <w:rsid w:val="00642308"/>
    <w:rsid w:val="00647148"/>
    <w:rsid w:val="00654DF6"/>
    <w:rsid w:val="006550FB"/>
    <w:rsid w:val="00655D3E"/>
    <w:rsid w:val="0066051E"/>
    <w:rsid w:val="00664F31"/>
    <w:rsid w:val="00665C1E"/>
    <w:rsid w:val="00691BB4"/>
    <w:rsid w:val="006A404B"/>
    <w:rsid w:val="006D03C5"/>
    <w:rsid w:val="006D5AFB"/>
    <w:rsid w:val="006E518B"/>
    <w:rsid w:val="006E6507"/>
    <w:rsid w:val="00716E7E"/>
    <w:rsid w:val="0071750A"/>
    <w:rsid w:val="00727092"/>
    <w:rsid w:val="0074139D"/>
    <w:rsid w:val="00744EFF"/>
    <w:rsid w:val="00747B08"/>
    <w:rsid w:val="007631AA"/>
    <w:rsid w:val="00764220"/>
    <w:rsid w:val="00764E49"/>
    <w:rsid w:val="0076776E"/>
    <w:rsid w:val="00770332"/>
    <w:rsid w:val="00770D45"/>
    <w:rsid w:val="00774C49"/>
    <w:rsid w:val="00783AC3"/>
    <w:rsid w:val="0078784C"/>
    <w:rsid w:val="007964AD"/>
    <w:rsid w:val="007A298B"/>
    <w:rsid w:val="007A4F44"/>
    <w:rsid w:val="007B087E"/>
    <w:rsid w:val="007B318F"/>
    <w:rsid w:val="007B3E89"/>
    <w:rsid w:val="007B4D4D"/>
    <w:rsid w:val="007B5281"/>
    <w:rsid w:val="007B75F3"/>
    <w:rsid w:val="007C5F37"/>
    <w:rsid w:val="007D073E"/>
    <w:rsid w:val="007D09E9"/>
    <w:rsid w:val="007F0791"/>
    <w:rsid w:val="007F135D"/>
    <w:rsid w:val="00810EED"/>
    <w:rsid w:val="00820DE8"/>
    <w:rsid w:val="00825E77"/>
    <w:rsid w:val="00830CD1"/>
    <w:rsid w:val="00840128"/>
    <w:rsid w:val="00846DD6"/>
    <w:rsid w:val="00846FF6"/>
    <w:rsid w:val="00863093"/>
    <w:rsid w:val="0087115B"/>
    <w:rsid w:val="00874EA4"/>
    <w:rsid w:val="008A4135"/>
    <w:rsid w:val="008B167C"/>
    <w:rsid w:val="008B2770"/>
    <w:rsid w:val="008B6555"/>
    <w:rsid w:val="008C1A7C"/>
    <w:rsid w:val="008C25D1"/>
    <w:rsid w:val="008C50B5"/>
    <w:rsid w:val="008D02D7"/>
    <w:rsid w:val="008D1279"/>
    <w:rsid w:val="008E0177"/>
    <w:rsid w:val="008E173D"/>
    <w:rsid w:val="008E3ACA"/>
    <w:rsid w:val="008E79D1"/>
    <w:rsid w:val="008F5D79"/>
    <w:rsid w:val="008F71EA"/>
    <w:rsid w:val="00902B48"/>
    <w:rsid w:val="00903EE6"/>
    <w:rsid w:val="0090471C"/>
    <w:rsid w:val="00907DD7"/>
    <w:rsid w:val="00910859"/>
    <w:rsid w:val="009263B1"/>
    <w:rsid w:val="00933D9F"/>
    <w:rsid w:val="00936FD2"/>
    <w:rsid w:val="00937311"/>
    <w:rsid w:val="009405C1"/>
    <w:rsid w:val="0095021C"/>
    <w:rsid w:val="00950521"/>
    <w:rsid w:val="00952DE0"/>
    <w:rsid w:val="00953B18"/>
    <w:rsid w:val="00961F8B"/>
    <w:rsid w:val="0098001D"/>
    <w:rsid w:val="00981152"/>
    <w:rsid w:val="00981649"/>
    <w:rsid w:val="00986DBD"/>
    <w:rsid w:val="009B7776"/>
    <w:rsid w:val="009C1C2E"/>
    <w:rsid w:val="009C2E07"/>
    <w:rsid w:val="009D090D"/>
    <w:rsid w:val="009D6A04"/>
    <w:rsid w:val="009F1880"/>
    <w:rsid w:val="00A00AFF"/>
    <w:rsid w:val="00A12188"/>
    <w:rsid w:val="00A1601A"/>
    <w:rsid w:val="00A165B3"/>
    <w:rsid w:val="00A21222"/>
    <w:rsid w:val="00A360DB"/>
    <w:rsid w:val="00A40E20"/>
    <w:rsid w:val="00A4727E"/>
    <w:rsid w:val="00A50D2B"/>
    <w:rsid w:val="00A56F2C"/>
    <w:rsid w:val="00A616BD"/>
    <w:rsid w:val="00A671C8"/>
    <w:rsid w:val="00A67400"/>
    <w:rsid w:val="00A76080"/>
    <w:rsid w:val="00A87B3B"/>
    <w:rsid w:val="00AA0092"/>
    <w:rsid w:val="00AA2619"/>
    <w:rsid w:val="00AB159A"/>
    <w:rsid w:val="00AB4295"/>
    <w:rsid w:val="00AD0CEF"/>
    <w:rsid w:val="00AD7066"/>
    <w:rsid w:val="00AF1C7C"/>
    <w:rsid w:val="00AF5D99"/>
    <w:rsid w:val="00B15470"/>
    <w:rsid w:val="00B20302"/>
    <w:rsid w:val="00B2390C"/>
    <w:rsid w:val="00B44330"/>
    <w:rsid w:val="00B51F32"/>
    <w:rsid w:val="00B76536"/>
    <w:rsid w:val="00B770EE"/>
    <w:rsid w:val="00B774C3"/>
    <w:rsid w:val="00B942D8"/>
    <w:rsid w:val="00BB3EC7"/>
    <w:rsid w:val="00BC2FF2"/>
    <w:rsid w:val="00BE5A68"/>
    <w:rsid w:val="00BE78D3"/>
    <w:rsid w:val="00BF4947"/>
    <w:rsid w:val="00BF5588"/>
    <w:rsid w:val="00C033FC"/>
    <w:rsid w:val="00C0727E"/>
    <w:rsid w:val="00C21E64"/>
    <w:rsid w:val="00C24854"/>
    <w:rsid w:val="00C27406"/>
    <w:rsid w:val="00C4677A"/>
    <w:rsid w:val="00C562C2"/>
    <w:rsid w:val="00C57395"/>
    <w:rsid w:val="00C6312C"/>
    <w:rsid w:val="00C812A5"/>
    <w:rsid w:val="00C900E9"/>
    <w:rsid w:val="00C905DE"/>
    <w:rsid w:val="00CA19A2"/>
    <w:rsid w:val="00CB456C"/>
    <w:rsid w:val="00CC4C41"/>
    <w:rsid w:val="00CF319F"/>
    <w:rsid w:val="00D01535"/>
    <w:rsid w:val="00D05978"/>
    <w:rsid w:val="00D077D3"/>
    <w:rsid w:val="00D322A9"/>
    <w:rsid w:val="00D3608E"/>
    <w:rsid w:val="00D456E3"/>
    <w:rsid w:val="00D474DB"/>
    <w:rsid w:val="00D50DD6"/>
    <w:rsid w:val="00D53600"/>
    <w:rsid w:val="00D619A7"/>
    <w:rsid w:val="00D622FE"/>
    <w:rsid w:val="00D704CB"/>
    <w:rsid w:val="00D8622C"/>
    <w:rsid w:val="00D91579"/>
    <w:rsid w:val="00D972FD"/>
    <w:rsid w:val="00DB4509"/>
    <w:rsid w:val="00DE4E96"/>
    <w:rsid w:val="00DE6E9A"/>
    <w:rsid w:val="00E0434C"/>
    <w:rsid w:val="00E119ED"/>
    <w:rsid w:val="00E15888"/>
    <w:rsid w:val="00E41883"/>
    <w:rsid w:val="00E46E69"/>
    <w:rsid w:val="00E505F7"/>
    <w:rsid w:val="00E5090F"/>
    <w:rsid w:val="00E845D3"/>
    <w:rsid w:val="00E85D73"/>
    <w:rsid w:val="00E96AD4"/>
    <w:rsid w:val="00EA5C6A"/>
    <w:rsid w:val="00ED03DD"/>
    <w:rsid w:val="00ED1FBB"/>
    <w:rsid w:val="00ED7D1E"/>
    <w:rsid w:val="00ED7F3C"/>
    <w:rsid w:val="00EF21A3"/>
    <w:rsid w:val="00EF3F1A"/>
    <w:rsid w:val="00EF3FF6"/>
    <w:rsid w:val="00EF48D1"/>
    <w:rsid w:val="00EF740C"/>
    <w:rsid w:val="00F1535F"/>
    <w:rsid w:val="00F208B5"/>
    <w:rsid w:val="00F216AE"/>
    <w:rsid w:val="00F351BE"/>
    <w:rsid w:val="00F4276A"/>
    <w:rsid w:val="00F45B48"/>
    <w:rsid w:val="00F82824"/>
    <w:rsid w:val="00F832FE"/>
    <w:rsid w:val="00F852F0"/>
    <w:rsid w:val="00F86AF0"/>
    <w:rsid w:val="00F946E1"/>
    <w:rsid w:val="00F96710"/>
    <w:rsid w:val="00F97C93"/>
    <w:rsid w:val="00FB2BC3"/>
    <w:rsid w:val="00FB33A9"/>
    <w:rsid w:val="00FB746A"/>
    <w:rsid w:val="00FC4DA7"/>
    <w:rsid w:val="00FC4F8C"/>
    <w:rsid w:val="00FD0487"/>
    <w:rsid w:val="00FE2291"/>
    <w:rsid w:val="00FE6324"/>
    <w:rsid w:val="00FF0162"/>
    <w:rsid w:val="00FF295D"/>
    <w:rsid w:val="00FF44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BA71"/>
  <w15:chartTrackingRefBased/>
  <w15:docId w15:val="{2EE1B08A-5D65-4F02-9D23-F449A9FDB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550FB"/>
  </w:style>
  <w:style w:type="paragraph" w:styleId="Heading1">
    <w:name w:val="heading 1"/>
    <w:basedOn w:val="Normal"/>
    <w:next w:val="Normal"/>
    <w:link w:val="Heading1Char"/>
    <w:uiPriority w:val="9"/>
    <w:rsid w:val="006550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6550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5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550F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550F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50F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550F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550F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0F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50FB"/>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50FB"/>
  </w:style>
  <w:style w:type="paragraph" w:styleId="Footer">
    <w:name w:val="footer"/>
    <w:basedOn w:val="Normal"/>
    <w:link w:val="FooterChar"/>
    <w:uiPriority w:val="99"/>
    <w:unhideWhenUsed/>
    <w:rsid w:val="006550FB"/>
    <w:pPr>
      <w:tabs>
        <w:tab w:val="center" w:pos="4320"/>
        <w:tab w:val="right" w:pos="8640"/>
      </w:tabs>
      <w:spacing w:after="0" w:line="240" w:lineRule="auto"/>
    </w:pPr>
  </w:style>
  <w:style w:type="character" w:customStyle="1" w:styleId="FooterChar">
    <w:name w:val="Footer Char"/>
    <w:basedOn w:val="DefaultParagraphFont"/>
    <w:link w:val="Footer"/>
    <w:uiPriority w:val="99"/>
    <w:rsid w:val="006550FB"/>
  </w:style>
  <w:style w:type="character" w:customStyle="1" w:styleId="Heading1Char">
    <w:name w:val="Heading 1 Char"/>
    <w:basedOn w:val="DefaultParagraphFont"/>
    <w:link w:val="Heading1"/>
    <w:uiPriority w:val="9"/>
    <w:rsid w:val="006550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550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550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550F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550F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550F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550F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55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0F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6550FB"/>
    <w:pPr>
      <w:ind w:left="720"/>
      <w:contextualSpacing/>
    </w:pPr>
  </w:style>
  <w:style w:type="character" w:styleId="Strong">
    <w:name w:val="Strong"/>
    <w:basedOn w:val="DefaultParagraphFont"/>
    <w:uiPriority w:val="22"/>
    <w:rsid w:val="006550FB"/>
    <w:rPr>
      <w:b/>
      <w:bCs/>
    </w:rPr>
  </w:style>
  <w:style w:type="paragraph" w:styleId="BalloonText">
    <w:name w:val="Balloon Text"/>
    <w:basedOn w:val="Normal"/>
    <w:link w:val="BalloonTextChar"/>
    <w:uiPriority w:val="99"/>
    <w:semiHidden/>
    <w:unhideWhenUsed/>
    <w:rsid w:val="006550FB"/>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6550FB"/>
    <w:rPr>
      <w:rFonts w:ascii="Microsoft YaHei UI" w:eastAsia="Microsoft YaHei UI"/>
      <w:sz w:val="18"/>
      <w:szCs w:val="18"/>
    </w:rPr>
  </w:style>
  <w:style w:type="paragraph" w:styleId="Caption">
    <w:name w:val="caption"/>
    <w:basedOn w:val="Normal"/>
    <w:next w:val="Normal"/>
    <w:uiPriority w:val="35"/>
    <w:unhideWhenUsed/>
    <w:rsid w:val="006550FB"/>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65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50FB"/>
    <w:rPr>
      <w:rFonts w:ascii="Courier New" w:eastAsia="Times New Roman" w:hAnsi="Courier New" w:cs="Courier New"/>
      <w:sz w:val="20"/>
      <w:szCs w:val="20"/>
    </w:rPr>
  </w:style>
  <w:style w:type="table" w:styleId="TableGrid">
    <w:name w:val="Table Grid"/>
    <w:basedOn w:val="TableNormal"/>
    <w:uiPriority w:val="39"/>
    <w:rsid w:val="00655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6550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0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6550F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550FB"/>
    <w:rPr>
      <w:color w:val="5A5A5A" w:themeColor="text1" w:themeTint="A5"/>
      <w:spacing w:val="15"/>
    </w:rPr>
  </w:style>
  <w:style w:type="character" w:styleId="Emphasis">
    <w:name w:val="Emphasis"/>
    <w:basedOn w:val="DefaultParagraphFont"/>
    <w:uiPriority w:val="20"/>
    <w:rsid w:val="006550FB"/>
    <w:rPr>
      <w:i/>
      <w:iCs/>
    </w:rPr>
  </w:style>
  <w:style w:type="paragraph" w:styleId="NoSpacing">
    <w:name w:val="No Spacing"/>
    <w:uiPriority w:val="1"/>
    <w:rsid w:val="006550FB"/>
    <w:pPr>
      <w:spacing w:after="0" w:line="240" w:lineRule="auto"/>
    </w:pPr>
  </w:style>
  <w:style w:type="paragraph" w:styleId="Quote">
    <w:name w:val="Quote"/>
    <w:basedOn w:val="Normal"/>
    <w:next w:val="Normal"/>
    <w:link w:val="QuoteChar"/>
    <w:uiPriority w:val="29"/>
    <w:rsid w:val="006550F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550FB"/>
    <w:rPr>
      <w:i/>
      <w:iCs/>
      <w:color w:val="404040" w:themeColor="text1" w:themeTint="BF"/>
    </w:rPr>
  </w:style>
  <w:style w:type="paragraph" w:styleId="IntenseQuote">
    <w:name w:val="Intense Quote"/>
    <w:basedOn w:val="Normal"/>
    <w:next w:val="Normal"/>
    <w:link w:val="IntenseQuoteChar"/>
    <w:uiPriority w:val="30"/>
    <w:rsid w:val="006550F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50FB"/>
    <w:rPr>
      <w:i/>
      <w:iCs/>
      <w:color w:val="4472C4" w:themeColor="accent1"/>
    </w:rPr>
  </w:style>
  <w:style w:type="character" w:styleId="SubtleEmphasis">
    <w:name w:val="Subtle Emphasis"/>
    <w:basedOn w:val="DefaultParagraphFont"/>
    <w:uiPriority w:val="19"/>
    <w:rsid w:val="006550FB"/>
    <w:rPr>
      <w:i/>
      <w:iCs/>
      <w:color w:val="404040" w:themeColor="text1" w:themeTint="BF"/>
    </w:rPr>
  </w:style>
  <w:style w:type="character" w:styleId="IntenseEmphasis">
    <w:name w:val="Intense Emphasis"/>
    <w:basedOn w:val="DefaultParagraphFont"/>
    <w:uiPriority w:val="21"/>
    <w:rsid w:val="006550FB"/>
    <w:rPr>
      <w:i/>
      <w:iCs/>
      <w:color w:val="4472C4" w:themeColor="accent1"/>
    </w:rPr>
  </w:style>
  <w:style w:type="character" w:styleId="SubtleReference">
    <w:name w:val="Subtle Reference"/>
    <w:basedOn w:val="DefaultParagraphFont"/>
    <w:uiPriority w:val="31"/>
    <w:rsid w:val="006550FB"/>
    <w:rPr>
      <w:smallCaps/>
      <w:color w:val="5A5A5A" w:themeColor="text1" w:themeTint="A5"/>
    </w:rPr>
  </w:style>
  <w:style w:type="character" w:styleId="IntenseReference">
    <w:name w:val="Intense Reference"/>
    <w:basedOn w:val="DefaultParagraphFont"/>
    <w:uiPriority w:val="32"/>
    <w:rsid w:val="006550FB"/>
    <w:rPr>
      <w:b/>
      <w:bCs/>
      <w:smallCaps/>
      <w:color w:val="4472C4" w:themeColor="accent1"/>
      <w:spacing w:val="5"/>
    </w:rPr>
  </w:style>
  <w:style w:type="character" w:styleId="BookTitle">
    <w:name w:val="Book Title"/>
    <w:basedOn w:val="DefaultParagraphFont"/>
    <w:uiPriority w:val="33"/>
    <w:rsid w:val="006550FB"/>
    <w:rPr>
      <w:b/>
      <w:bCs/>
      <w:i/>
      <w:iCs/>
      <w:spacing w:val="5"/>
    </w:rPr>
  </w:style>
  <w:style w:type="paragraph" w:styleId="TOCHeading">
    <w:name w:val="TOC Heading"/>
    <w:basedOn w:val="Heading1"/>
    <w:next w:val="Normal"/>
    <w:uiPriority w:val="39"/>
    <w:semiHidden/>
    <w:unhideWhenUsed/>
    <w:qFormat/>
    <w:rsid w:val="006550FB"/>
    <w:pPr>
      <w:outlineLvl w:val="9"/>
    </w:pPr>
  </w:style>
  <w:style w:type="paragraph" w:customStyle="1" w:styleId="TimesNewRoman">
    <w:name w:val="TimesNewRoman"/>
    <w:basedOn w:val="Normal"/>
    <w:link w:val="TimesNewRomanChar"/>
    <w:rsid w:val="006550FB"/>
    <w:rPr>
      <w:rFonts w:ascii="Times New Roman" w:hAnsi="Times New Roman" w:cs="Times New Roman"/>
      <w:sz w:val="24"/>
      <w:szCs w:val="24"/>
    </w:rPr>
  </w:style>
  <w:style w:type="character" w:customStyle="1" w:styleId="TimesNewRomanChar">
    <w:name w:val="TimesNewRoman Char"/>
    <w:basedOn w:val="DefaultParagraphFont"/>
    <w:link w:val="TimesNewRoman"/>
    <w:rsid w:val="006550FB"/>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6550FB"/>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6550FB"/>
    <w:rPr>
      <w:rFonts w:ascii="Times New Roman" w:hAnsi="Times New Roman" w:cs="Times New Roman"/>
      <w:sz w:val="24"/>
      <w:szCs w:val="24"/>
    </w:rPr>
  </w:style>
  <w:style w:type="paragraph" w:customStyle="1" w:styleId="Italic">
    <w:name w:val="Italic"/>
    <w:basedOn w:val="Normal"/>
    <w:link w:val="ItalicChar"/>
    <w:qFormat/>
    <w:rsid w:val="006550FB"/>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6550FB"/>
    <w:rPr>
      <w:rFonts w:ascii="Times New Roman" w:hAnsi="Times New Roman" w:cs="Times New Roman"/>
      <w:i/>
      <w:sz w:val="24"/>
      <w:szCs w:val="24"/>
    </w:rPr>
  </w:style>
  <w:style w:type="paragraph" w:customStyle="1" w:styleId="TimeNewRoman">
    <w:name w:val="TimeNewRoman"/>
    <w:basedOn w:val="Italic"/>
    <w:link w:val="TimeNewRomanChar"/>
    <w:rsid w:val="006550FB"/>
    <w:pPr>
      <w:ind w:firstLine="0"/>
    </w:pPr>
    <w:rPr>
      <w:i w:val="0"/>
    </w:rPr>
  </w:style>
  <w:style w:type="character" w:customStyle="1" w:styleId="TimeNewRomanChar">
    <w:name w:val="TimeNewRoman Char"/>
    <w:basedOn w:val="ItalicChar"/>
    <w:link w:val="TimeNewRoman"/>
    <w:rsid w:val="006550FB"/>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6550FB"/>
    <w:rPr>
      <w:sz w:val="16"/>
      <w:szCs w:val="16"/>
    </w:rPr>
  </w:style>
  <w:style w:type="paragraph" w:styleId="CommentText">
    <w:name w:val="annotation text"/>
    <w:basedOn w:val="Normal"/>
    <w:link w:val="CommentTextChar"/>
    <w:uiPriority w:val="99"/>
    <w:semiHidden/>
    <w:unhideWhenUsed/>
    <w:rsid w:val="006550FB"/>
    <w:pPr>
      <w:spacing w:line="240" w:lineRule="auto"/>
    </w:pPr>
    <w:rPr>
      <w:sz w:val="20"/>
      <w:szCs w:val="20"/>
    </w:rPr>
  </w:style>
  <w:style w:type="character" w:customStyle="1" w:styleId="CommentTextChar">
    <w:name w:val="Comment Text Char"/>
    <w:basedOn w:val="DefaultParagraphFont"/>
    <w:link w:val="CommentText"/>
    <w:uiPriority w:val="99"/>
    <w:semiHidden/>
    <w:rsid w:val="006550FB"/>
    <w:rPr>
      <w:sz w:val="20"/>
      <w:szCs w:val="20"/>
    </w:rPr>
  </w:style>
  <w:style w:type="character" w:customStyle="1" w:styleId="CommentSubjectChar">
    <w:name w:val="Comment Subject Char"/>
    <w:basedOn w:val="CommentTextChar"/>
    <w:link w:val="CommentSubject"/>
    <w:uiPriority w:val="99"/>
    <w:semiHidden/>
    <w:rsid w:val="006550FB"/>
    <w:rPr>
      <w:b/>
      <w:bCs/>
      <w:sz w:val="20"/>
      <w:szCs w:val="20"/>
    </w:rPr>
  </w:style>
  <w:style w:type="paragraph" w:styleId="CommentSubject">
    <w:name w:val="annotation subject"/>
    <w:basedOn w:val="CommentText"/>
    <w:next w:val="CommentText"/>
    <w:link w:val="CommentSubjectChar"/>
    <w:uiPriority w:val="99"/>
    <w:semiHidden/>
    <w:unhideWhenUsed/>
    <w:rsid w:val="006550FB"/>
    <w:rPr>
      <w:b/>
      <w:bCs/>
    </w:rPr>
  </w:style>
  <w:style w:type="character" w:customStyle="1" w:styleId="CommentSubjectChar1">
    <w:name w:val="Comment Subject Char1"/>
    <w:basedOn w:val="CommentTextChar"/>
    <w:uiPriority w:val="99"/>
    <w:semiHidden/>
    <w:rsid w:val="006550FB"/>
    <w:rPr>
      <w:b/>
      <w:bCs/>
      <w:sz w:val="20"/>
      <w:szCs w:val="20"/>
    </w:rPr>
  </w:style>
  <w:style w:type="character" w:styleId="PlaceholderText">
    <w:name w:val="Placeholder Text"/>
    <w:basedOn w:val="DefaultParagraphFont"/>
    <w:uiPriority w:val="99"/>
    <w:semiHidden/>
    <w:rsid w:val="006550FB"/>
    <w:rPr>
      <w:color w:val="808080"/>
    </w:rPr>
  </w:style>
  <w:style w:type="character" w:styleId="Hyperlink">
    <w:name w:val="Hyperlink"/>
    <w:basedOn w:val="DefaultParagraphFont"/>
    <w:uiPriority w:val="99"/>
    <w:semiHidden/>
    <w:unhideWhenUsed/>
    <w:rsid w:val="006550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en.wikipedia.org/wiki/Limitations_to_copyright" TargetMode="External"/><Relationship Id="rId1" Type="http://schemas.openxmlformats.org/officeDocument/2006/relationships/hyperlink" Target="https://en.wikipedia.org/wiki/Legal_doctrine"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1.xml"/><Relationship Id="rId18" Type="http://schemas.openxmlformats.org/officeDocument/2006/relationships/chart" Target="charts/chart3.xm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chart" Target="charts/chart6.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2.xml"/><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5.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9.xml"/><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8.xml"/><Relationship Id="rId28" Type="http://schemas.openxmlformats.org/officeDocument/2006/relationships/image" Target="media/image10.png"/><Relationship Id="rId10" Type="http://schemas.microsoft.com/office/2011/relationships/commentsExtended" Target="commentsExtended.xml"/><Relationship Id="rId19" Type="http://schemas.openxmlformats.org/officeDocument/2006/relationships/chart" Target="charts/chart4.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chart" Target="charts/chart7.xml"/><Relationship Id="rId27" Type="http://schemas.openxmlformats.org/officeDocument/2006/relationships/image" Target="media/image9.png"/><Relationship Id="rId30"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6E70-4431-B63B-5C0CE8788BA7}"/>
            </c:ext>
          </c:extLst>
        </c:ser>
        <c:ser>
          <c:idx val="1"/>
          <c:order val="1"/>
          <c:tx>
            <c:strRef>
              <c:f>ET_learning!$G$1</c:f>
              <c:strCache>
                <c:ptCount val="1"/>
                <c:pt idx="0">
                  <c:v>Average waiting time (minimum)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6E70-4431-B63B-5C0CE8788BA7}"/>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7094017094016"/>
          <c:y val="4.0293040293040296E-2"/>
          <c:w val="0.78189329699172216"/>
          <c:h val="0.76437148875543481"/>
        </c:manualLayout>
      </c:layout>
      <c:scatterChart>
        <c:scatterStyle val="smoothMarker"/>
        <c:varyColors val="0"/>
        <c:ser>
          <c:idx val="0"/>
          <c:order val="0"/>
          <c:tx>
            <c:strRef>
              <c:f>PTn_WT!$B$1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C6DC-4D81-A0D2-2253181AE458}"/>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PTn_WT!$C$1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C6DC-4D81-A0D2-2253181AE458}"/>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3114324651726224"/>
              <c:y val="0.8976642790407972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Average 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b="0" i="0" u="none" strike="noStrike" baseline="0">
                    <a:effectLst/>
                  </a:rPr>
                  <a:t>Rate of change</a:t>
                </a:r>
                <a:r>
                  <a:rPr lang="en-US" sz="1100" b="0" i="0" u="none" strike="noStrike" baseline="0"/>
                  <a:t> </a:t>
                </a:r>
                <a:endParaRPr lang="en-US" sz="1100"/>
              </a:p>
            </c:rich>
          </c:tx>
          <c:layout>
            <c:manualLayout>
              <c:xMode val="edge"/>
              <c:yMode val="edge"/>
              <c:x val="0.95630392354801785"/>
              <c:y val="0.1961784907686913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0.22158859950198528"/>
          <c:y val="0.89489182117573207"/>
          <c:w val="0.55682263274782962"/>
          <c:h val="0.105108178824267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8696054225423939"/>
          <c:h val="0.750359898856237"/>
        </c:manualLayout>
      </c:layout>
      <c:scatterChart>
        <c:scatterStyle val="smoothMarker"/>
        <c:varyColors val="0"/>
        <c:ser>
          <c:idx val="0"/>
          <c:order val="0"/>
          <c:tx>
            <c:strRef>
              <c:f>PTn_MR!$B$1</c:f>
              <c:strCache>
                <c:ptCount val="1"/>
                <c:pt idx="0">
                  <c:v>Average missed risk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15B2-4EF8-905A-0A5047CC6ADC}"/>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15B2-4EF8-905A-0A5047CC6ADC}"/>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Rate of change</a:t>
                </a:r>
                <a:endParaRPr lang="en-US" sz="600">
                  <a:effectLst/>
                </a:endParaRPr>
              </a:p>
            </c:rich>
          </c:tx>
          <c:layout>
            <c:manualLayout>
              <c:xMode val="edge"/>
              <c:yMode val="edge"/>
              <c:x val="0.95965509119052428"/>
              <c:y val="0.2055372279796140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886E-4DCF-8F36-F15748BCC3C0}"/>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886E-4DCF-8F36-F15748BCC3C0}"/>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886E-4DCF-8F36-F15748BCC3C0}"/>
            </c:ext>
          </c:extLst>
        </c:ser>
        <c:ser>
          <c:idx val="3"/>
          <c:order val="3"/>
          <c:tx>
            <c:strRef>
              <c:f>hour!$A$5</c:f>
              <c:strCache>
                <c:ptCount val="1"/>
                <c:pt idx="0">
                  <c:v>ET</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886E-4DCF-8F36-F15748BCC3C0}"/>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886E-4DCF-8F36-F15748BCC3C0}"/>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27A6-493B-B0A1-6BC9A9029613}"/>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27A6-493B-B0A1-6BC9A9029613}"/>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27A6-493B-B0A1-6BC9A9029613}"/>
            </c:ext>
          </c:extLst>
        </c:ser>
        <c:ser>
          <c:idx val="3"/>
          <c:order val="3"/>
          <c:tx>
            <c:strRef>
              <c:f>hour!$A$15</c:f>
              <c:strCache>
                <c:ptCount val="1"/>
                <c:pt idx="0">
                  <c:v>ET</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27A6-493B-B0A1-6BC9A9029613}"/>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hour!$A$9</c:f>
              <c:strCache>
                <c:ptCount val="1"/>
                <c:pt idx="0">
                  <c:v>PT optimal -AT difference</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hour!$B$9:$Y$9</c:f>
              <c:numCache>
                <c:formatCode>General</c:formatCode>
                <c:ptCount val="24"/>
                <c:pt idx="0">
                  <c:v>0</c:v>
                </c:pt>
                <c:pt idx="1">
                  <c:v>0</c:v>
                </c:pt>
                <c:pt idx="2">
                  <c:v>0</c:v>
                </c:pt>
                <c:pt idx="3">
                  <c:v>-202.6</c:v>
                </c:pt>
                <c:pt idx="4">
                  <c:v>333.47318940339403</c:v>
                </c:pt>
                <c:pt idx="5">
                  <c:v>599.23641622917603</c:v>
                </c:pt>
                <c:pt idx="6">
                  <c:v>284.32886418778799</c:v>
                </c:pt>
                <c:pt idx="7">
                  <c:v>163.18958260675299</c:v>
                </c:pt>
                <c:pt idx="8">
                  <c:v>160.73272273706903</c:v>
                </c:pt>
                <c:pt idx="9">
                  <c:v>218.71369170881098</c:v>
                </c:pt>
                <c:pt idx="10">
                  <c:v>227.29380228938703</c:v>
                </c:pt>
                <c:pt idx="11">
                  <c:v>223.36418687070199</c:v>
                </c:pt>
                <c:pt idx="12">
                  <c:v>225.88272290205401</c:v>
                </c:pt>
                <c:pt idx="13">
                  <c:v>221.83207170977897</c:v>
                </c:pt>
                <c:pt idx="14">
                  <c:v>193.35470182546499</c:v>
                </c:pt>
                <c:pt idx="15">
                  <c:v>140.12900993081701</c:v>
                </c:pt>
                <c:pt idx="16">
                  <c:v>118.71348040836602</c:v>
                </c:pt>
                <c:pt idx="17">
                  <c:v>128.82515127541103</c:v>
                </c:pt>
                <c:pt idx="18">
                  <c:v>155.139086021531</c:v>
                </c:pt>
                <c:pt idx="19">
                  <c:v>210.68759026169704</c:v>
                </c:pt>
                <c:pt idx="20">
                  <c:v>272.10683752593599</c:v>
                </c:pt>
                <c:pt idx="21">
                  <c:v>272.84010228536204</c:v>
                </c:pt>
                <c:pt idx="22">
                  <c:v>742.59873287185314</c:v>
                </c:pt>
                <c:pt idx="23">
                  <c:v>1179.4592872457329</c:v>
                </c:pt>
              </c:numCache>
            </c:numRef>
          </c:yVal>
          <c:smooth val="0"/>
          <c:extLst>
            <c:ext xmlns:c16="http://schemas.microsoft.com/office/drawing/2014/chart" uri="{C3380CC4-5D6E-409C-BE32-E72D297353CC}">
              <c16:uniqueId val="{00000000-6A76-44E6-BB37-4791ECB8715B}"/>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AT - </a:t>
                </a:r>
                <a:r>
                  <a:rPr lang="en-US"/>
                  <a:t>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hour!$A$8</c:f>
              <c:strCache>
                <c:ptCount val="1"/>
                <c:pt idx="0">
                  <c:v>PT optimal -ST difference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hour!$B$8:$Y$8</c:f>
              <c:numCache>
                <c:formatCode>General</c:formatCode>
                <c:ptCount val="24"/>
                <c:pt idx="0">
                  <c:v>0</c:v>
                </c:pt>
                <c:pt idx="1">
                  <c:v>0</c:v>
                </c:pt>
                <c:pt idx="2">
                  <c:v>0</c:v>
                </c:pt>
                <c:pt idx="3">
                  <c:v>-202.6</c:v>
                </c:pt>
                <c:pt idx="4">
                  <c:v>-100.16167542565999</c:v>
                </c:pt>
                <c:pt idx="5">
                  <c:v>-110.95829167997204</c:v>
                </c:pt>
                <c:pt idx="6">
                  <c:v>-94.81636739962201</c:v>
                </c:pt>
                <c:pt idx="7">
                  <c:v>-72.703055682523996</c:v>
                </c:pt>
                <c:pt idx="8">
                  <c:v>-41.212944018943972</c:v>
                </c:pt>
                <c:pt idx="9">
                  <c:v>-36.984038771068015</c:v>
                </c:pt>
                <c:pt idx="10">
                  <c:v>-31.890276327239008</c:v>
                </c:pt>
                <c:pt idx="11">
                  <c:v>-30.785439833376017</c:v>
                </c:pt>
                <c:pt idx="12">
                  <c:v>-9.4501898229599988</c:v>
                </c:pt>
                <c:pt idx="13">
                  <c:v>-0.9492286904240359</c:v>
                </c:pt>
                <c:pt idx="14">
                  <c:v>-9.3469567166000047</c:v>
                </c:pt>
                <c:pt idx="15">
                  <c:v>-7.5425890023319937</c:v>
                </c:pt>
                <c:pt idx="16">
                  <c:v>-1.6947378183970159</c:v>
                </c:pt>
                <c:pt idx="17">
                  <c:v>15.624603305242999</c:v>
                </c:pt>
                <c:pt idx="18">
                  <c:v>18.563051626464983</c:v>
                </c:pt>
                <c:pt idx="19">
                  <c:v>-5.453649828680966</c:v>
                </c:pt>
                <c:pt idx="20">
                  <c:v>-28.086973646460024</c:v>
                </c:pt>
                <c:pt idx="21">
                  <c:v>-39.376126185022997</c:v>
                </c:pt>
                <c:pt idx="22">
                  <c:v>-111.33149674839598</c:v>
                </c:pt>
                <c:pt idx="23">
                  <c:v>-286.89394527704798</c:v>
                </c:pt>
              </c:numCache>
            </c:numRef>
          </c:yVal>
          <c:smooth val="0"/>
          <c:extLst>
            <c:ext xmlns:c16="http://schemas.microsoft.com/office/drawing/2014/chart" uri="{C3380CC4-5D6E-409C-BE32-E72D297353CC}">
              <c16:uniqueId val="{00000000-F112-4448-8119-00D6737AC13F}"/>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 - PT difference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0E4A-4C54-8BFF-85A611F62AE5}"/>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0E4A-4C54-8BFF-85A611F62AE5}"/>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0E4A-4C54-8BFF-85A611F62AE5}"/>
            </c:ext>
          </c:extLst>
        </c:ser>
        <c:ser>
          <c:idx val="3"/>
          <c:order val="3"/>
          <c:tx>
            <c:strRef>
              <c:f>walking!$E$1</c:f>
              <c:strCache>
                <c:ptCount val="1"/>
                <c:pt idx="0">
                  <c:v>ET</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0E4A-4C54-8BFF-85A611F62AE5}"/>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0E4A-4C54-8BFF-85A611F62AE5}"/>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A3A0-4363-99A6-0A6EF75460F2}"/>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A3A0-4363-99A6-0A6EF75460F2}"/>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A3A0-4363-99A6-0A6EF75460F2}"/>
            </c:ext>
          </c:extLst>
        </c:ser>
        <c:ser>
          <c:idx val="3"/>
          <c:order val="3"/>
          <c:tx>
            <c:strRef>
              <c:f>walking!$E$15</c:f>
              <c:strCache>
                <c:ptCount val="1"/>
                <c:pt idx="0">
                  <c:v>ET</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A3A0-4363-99A6-0A6EF75460F2}"/>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FE630D-F806-48BB-AB39-931A14CC8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1208</TotalTime>
  <Pages>30</Pages>
  <Words>30062</Words>
  <Characters>171358</Characters>
  <Application>Microsoft Office Word</Application>
  <DocSecurity>0</DocSecurity>
  <Lines>1427</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100</cp:revision>
  <dcterms:created xsi:type="dcterms:W3CDTF">2019-11-22T19:51:00Z</dcterms:created>
  <dcterms:modified xsi:type="dcterms:W3CDTF">2019-12-09T04:07:00Z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http://www.zotero.org/styles/sage-harvard</vt:lpwstr>
  </property>
  <property fmtid="{D5CDD505-2E9C-101B-9397-08002B2CF9AE}" pid="21" name="Mendeley Recent Style Name 9_1">
    <vt:lpwstr>SAGE - Harvard</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http://www.zotero.org/styles/apa</vt:lpwstr>
  </property>
</Properties>
</file>