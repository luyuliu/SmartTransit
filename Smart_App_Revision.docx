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6F64BE06"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w:t>
      </w:r>
      <w:del w:id="0" w:author="Liu, Luyu" w:date="2020-06-15T19:57:00Z">
        <w:r w:rsidRPr="005719F8" w:rsidDel="00A246E6">
          <w:rPr>
            <w:rFonts w:ascii="Times New Roman" w:hAnsi="Times New Roman" w:cs="Times New Roman"/>
            <w:sz w:val="32"/>
            <w:szCs w:val="24"/>
          </w:rPr>
          <w:delText xml:space="preserve">  </w:delText>
        </w:r>
      </w:del>
      <w:ins w:id="1" w:author="Liu, Luyu" w:date="2020-06-15T19:57:00Z">
        <w:r w:rsidR="00A246E6">
          <w:rPr>
            <w:rFonts w:ascii="Times New Roman" w:hAnsi="Times New Roman" w:cs="Times New Roman"/>
            <w:sz w:val="32"/>
            <w:szCs w:val="24"/>
          </w:rPr>
          <w:t xml:space="preserve"> </w:t>
        </w:r>
      </w:ins>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4BEE699"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Although previous research investigated the overall impact of RTI on waiting time, few studies examine the mechanisms underlying these claims, and variations in its effectiveness over time and space.</w:t>
      </w:r>
      <w:del w:id="2" w:author="Liu, Luyu" w:date="2020-06-15T19:57:00Z">
        <w:r w:rsidDel="00A246E6">
          <w:rPr>
            <w:rFonts w:ascii="Times New Roman" w:hAnsi="Times New Roman" w:cs="Times New Roman"/>
            <w:sz w:val="24"/>
            <w:szCs w:val="24"/>
          </w:rPr>
          <w:delText xml:space="preserve">  </w:delText>
        </w:r>
      </w:del>
      <w:ins w:id="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w:t>
      </w:r>
      <w:del w:id="4" w:author="Liu, Luyu" w:date="2020-06-15T19:57:00Z">
        <w:r w:rsidDel="00A246E6">
          <w:rPr>
            <w:rFonts w:ascii="Times New Roman" w:hAnsi="Times New Roman" w:cs="Times New Roman"/>
            <w:sz w:val="24"/>
            <w:szCs w:val="24"/>
          </w:rPr>
          <w:delText xml:space="preserve">  </w:delText>
        </w:r>
      </w:del>
      <w:ins w:id="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introduce five trip planning strategies</w:t>
      </w:r>
      <w:del w:id="6"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w:t>
      </w:r>
      <w:del w:id="7" w:author="Liu, Luyu" w:date="2020-06-15T19:57:00Z">
        <w:r w:rsidDel="00A246E6">
          <w:rPr>
            <w:rFonts w:ascii="Times New Roman" w:hAnsi="Times New Roman" w:cs="Times New Roman"/>
            <w:sz w:val="24"/>
            <w:szCs w:val="24"/>
          </w:rPr>
          <w:delText xml:space="preserve">  </w:delText>
        </w:r>
      </w:del>
      <w:ins w:id="8"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Using real-time bus location data from a medium-sized US city, we calculate the realized waiting times and risk of missing a bus for each </w:t>
      </w:r>
      <w:del w:id="9" w:author="Liu, Luyu" w:date="2020-06-13T12:32:00Z">
        <w:r w:rsidDel="00D04CF8">
          <w:rPr>
            <w:rFonts w:ascii="Times New Roman" w:hAnsi="Times New Roman" w:cs="Times New Roman"/>
            <w:sz w:val="24"/>
            <w:szCs w:val="24"/>
          </w:rPr>
          <w:delText>TPS</w:delText>
        </w:r>
      </w:del>
      <w:ins w:id="10"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w:t>
      </w:r>
      <w:del w:id="11" w:author="Liu, Luyu" w:date="2020-06-15T19:57:00Z">
        <w:r w:rsidDel="00A246E6">
          <w:rPr>
            <w:rFonts w:ascii="Times New Roman" w:hAnsi="Times New Roman" w:cs="Times New Roman"/>
            <w:sz w:val="24"/>
            <w:szCs w:val="24"/>
          </w:rPr>
          <w:delText xml:space="preserve">  </w:delText>
        </w:r>
      </w:del>
      <w:ins w:id="12"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However, relative performance varies over time and space.</w:t>
      </w:r>
      <w:del w:id="13" w:author="Liu, Luyu" w:date="2020-06-15T19:57:00Z">
        <w:r w:rsidDel="00A246E6">
          <w:rPr>
            <w:rFonts w:ascii="Times New Roman" w:hAnsi="Times New Roman" w:cs="Times New Roman"/>
            <w:sz w:val="24"/>
            <w:szCs w:val="24"/>
          </w:rPr>
          <w:delText xml:space="preserve">  </w:delText>
        </w:r>
      </w:del>
      <w:ins w:id="14"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Moreover, the greedy tactic of using RTI to achieve a waiting time of zero is the worst strategy, even worse than showing up at a bus stop arbitrarily.</w:t>
      </w:r>
      <w:del w:id="15" w:author="Liu, Luyu" w:date="2020-06-15T19:57:00Z">
        <w:r w:rsidRPr="003803CA" w:rsidDel="00A246E6">
          <w:rPr>
            <w:rFonts w:ascii="Times New Roman" w:hAnsi="Times New Roman" w:cs="Times New Roman"/>
            <w:sz w:val="24"/>
            <w:szCs w:val="24"/>
          </w:rPr>
          <w:delText xml:space="preserve">  </w:delText>
        </w:r>
      </w:del>
      <w:ins w:id="16" w:author="Liu, Luyu" w:date="2020-06-15T19:57:00Z">
        <w:r w:rsidR="00A246E6">
          <w:rPr>
            <w:rFonts w:ascii="Times New Roman" w:hAnsi="Times New Roman" w:cs="Times New Roman"/>
            <w:sz w:val="24"/>
            <w:szCs w:val="24"/>
          </w:rPr>
          <w:t xml:space="preserve"> </w:t>
        </w:r>
      </w:ins>
      <w:r w:rsidRPr="003803CA">
        <w:rPr>
          <w:rFonts w:ascii="Times New Roman" w:hAnsi="Times New Roman" w:cs="Times New Roman"/>
          <w:sz w:val="24"/>
          <w:szCs w:val="24"/>
        </w:rPr>
        <w:t>Th</w:t>
      </w:r>
      <w:r>
        <w:rPr>
          <w:rFonts w:ascii="Times New Roman" w:hAnsi="Times New Roman" w:cs="Times New Roman"/>
          <w:sz w:val="24"/>
          <w:szCs w:val="24"/>
        </w:rPr>
        <w:t>ese results suggest limitations on claims that RTI reduces public transit waiting times.</w:t>
      </w:r>
      <w:del w:id="17" w:author="Liu, Luyu" w:date="2020-06-15T19:57:00Z">
        <w:r w:rsidDel="00A246E6">
          <w:rPr>
            <w:rFonts w:ascii="Times New Roman" w:hAnsi="Times New Roman" w:cs="Times New Roman"/>
            <w:sz w:val="24"/>
            <w:szCs w:val="24"/>
          </w:rPr>
          <w:delText xml:space="preserve">  </w:delText>
        </w:r>
      </w:del>
      <w:ins w:id="18" w:author="Liu, Luyu" w:date="2020-06-15T19:57:00Z">
        <w:r w:rsidR="00A246E6">
          <w:rPr>
            <w:rFonts w:ascii="Times New Roman" w:hAnsi="Times New Roman" w:cs="Times New Roman"/>
            <w:sz w:val="24"/>
            <w:szCs w:val="24"/>
          </w:rPr>
          <w:t xml:space="preserve"> </w:t>
        </w:r>
      </w:ins>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3AA14F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w:t>
      </w:r>
      <w:del w:id="19" w:author="Liu, Luyu" w:date="2020-06-15T19:57:00Z">
        <w:r w:rsidDel="00A246E6">
          <w:rPr>
            <w:rFonts w:ascii="Times New Roman" w:hAnsi="Times New Roman" w:cs="Times New Roman"/>
            <w:sz w:val="24"/>
            <w:szCs w:val="24"/>
          </w:rPr>
          <w:delText xml:space="preserve">  </w:delText>
        </w:r>
      </w:del>
      <w:ins w:id="2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Correspondingly, many public transit agencies are sharing schedule and real-time vehicle location data to enable navigation apps that make public transit more convivial and useful to users. </w:t>
      </w:r>
    </w:p>
    <w:p w14:paraId="4DF218AB" w14:textId="4A77DDCE" w:rsidR="005A464A" w:rsidDel="0080699F" w:rsidRDefault="005A464A" w:rsidP="005A464A">
      <w:pPr>
        <w:ind w:firstLine="720"/>
        <w:jc w:val="both"/>
        <w:rPr>
          <w:del w:id="21" w:author="Liu, Luyu" w:date="2020-06-23T10:55:00Z"/>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w:t>
      </w:r>
      <w:del w:id="22" w:author="Liu, Luyu" w:date="2020-06-15T19:57:00Z">
        <w:r w:rsidRPr="003E62F4" w:rsidDel="00A246E6">
          <w:rPr>
            <w:rFonts w:ascii="Times New Roman" w:hAnsi="Times New Roman" w:cs="Times New Roman"/>
            <w:sz w:val="24"/>
            <w:szCs w:val="24"/>
          </w:rPr>
          <w:delText xml:space="preserve">  </w:delText>
        </w:r>
      </w:del>
      <w:ins w:id="2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00E91427">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Record","id":"ITEM-2","issue":"534","issued":{"date-parts":[["1975"]]},"page":"38-51","title":"Role of waiting time, comfort, and convenience in modal choice for work trip.","type":"article-journal","volume":"534"},"uris":["http://www.mendeley.com/documents/?uuid=e0a6c792-6afe-4e60-8355-8398f578ad68"]}],"mendeley":{"formattedCitation":"(Algers, Hansen, and Tegner 1975; Gkioulou 2013)","plainTextFormattedCitation":"(Algers, Hansen, and Tegner 1975; Gkioulou 2013)","previouslyFormattedCitation":"(Algers, Hansen, and Tegner 1975; Gkioulou 2013)"},"properties":{"noteIndex":0},"schema":"https://github.com/citation-style-language/schema/raw/master/csl-citation.json"}</w:instrText>
      </w:r>
      <w:r w:rsidRPr="0086659E">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(Algers, Hansen, and Tegner 1975; Gkioulou 2013)</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to a public stop.</w:t>
      </w:r>
      <w:del w:id="24" w:author="Liu, Luyu" w:date="2020-06-15T19:57:00Z">
        <w:r w:rsidRPr="003E62F4" w:rsidDel="00A246E6">
          <w:rPr>
            <w:rFonts w:ascii="Times New Roman" w:hAnsi="Times New Roman" w:cs="Times New Roman"/>
            <w:sz w:val="24"/>
            <w:szCs w:val="24"/>
          </w:rPr>
          <w:delText xml:space="preserve">   </w:delText>
        </w:r>
      </w:del>
      <w:ins w:id="25" w:author="Liu, Luyu" w:date="2020-06-15T19:57:00Z">
        <w:r w:rsidR="00A246E6">
          <w:rPr>
            <w:rFonts w:ascii="Times New Roman" w:hAnsi="Times New Roman" w:cs="Times New Roman"/>
            <w:sz w:val="24"/>
            <w:szCs w:val="24"/>
          </w:rPr>
          <w:t xml:space="preserve"> </w:t>
        </w:r>
      </w:ins>
      <w:r w:rsidRPr="003E62F4">
        <w:rPr>
          <w:rFonts w:ascii="Times New Roman" w:hAnsi="Times New Roman" w:cs="Times New Roman"/>
          <w:sz w:val="24"/>
          <w:szCs w:val="24"/>
        </w:rPr>
        <w:t xml:space="preserve">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4367B">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riders","type":"article-journal","volume":"45"},"uris":["http://www.mendeley.com/documents/?uuid=5af0fbe9-8d4d-4b5b-875e-8b5a0e18570b"]},{"id":"ITEM-2","itemData":{"DOI":"10.1007/s13676-014-0070-4","ISSN":"21924384","abstract":"Public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Logistics","id":"ITEM-2","issue":"3","issued":{"date-parts":[["2017"]]},"page":"247-270","publisher":"Springer","title":"Modeling the impacts of public transport reliability and travel information on passengers’ waiting-time uncertainty","type":"article-journal","volume":"6"},"uris":["http://www.mendeley.com/documents/?uuid=a29189e8-9a8f-4ee5-8307-ee4d8026c959"]},{"id":"ITEM-3","itemData":{"DOI":"10.5038/2375-0901.18.1.1","ISSN":"1077291X","abstract":"©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Transportation","id":"ITEM-3","issue":"1","issued":{"date-parts":[["2015"]]},"page":"1-20","publisher":"University of South Florida","title":"An analysis of commuter Rail real-time information in Boston","type":"article-journal","volume":"18"},"uris":["http://www.mendeley.com/documents/?uuid=d29101d5-98a8-49d7-a5b4-be11e90891d7"]}],"mendeley":{"formattedCitation":"(Brakewood et al. 2015; Cats and Gkioulou 2017; Watkins et al. 2011)","plainTextFormattedCitation":"(Brakewood et al. 2015; Cats and Gkioulou 2017; Watkins et al. 2011)","previouslyFormattedCitation":"(Brakewood et al. 2015; Cats and Gkioulou 2017; Watkins et al. 2011)"},"properties":{"noteIndex":0},"schema":"https://github.com/citation-style-language/schema/raw/master/csl-citation.json"}</w:instrText>
      </w:r>
      <w:r>
        <w:rPr>
          <w:rFonts w:ascii="Times New Roman" w:hAnsi="Times New Roman" w:cs="Times New Roman"/>
          <w:sz w:val="24"/>
          <w:szCs w:val="24"/>
        </w:rPr>
        <w:fldChar w:fldCharType="separate"/>
      </w:r>
      <w:r w:rsidR="001C320A" w:rsidRPr="001C320A">
        <w:rPr>
          <w:rFonts w:ascii="Times New Roman" w:hAnsi="Times New Roman" w:cs="Times New Roman"/>
          <w:noProof/>
          <w:sz w:val="24"/>
          <w:szCs w:val="24"/>
        </w:rPr>
        <w:t>(Brakewood et al. 2015; Cats and Gkioulou 2017; Watkins et al. 2011)</w:t>
      </w:r>
      <w:r>
        <w:rPr>
          <w:rFonts w:ascii="Times New Roman" w:hAnsi="Times New Roman" w:cs="Times New Roman"/>
          <w:sz w:val="24"/>
          <w:szCs w:val="24"/>
        </w:rPr>
        <w:fldChar w:fldCharType="end"/>
      </w:r>
      <w:r>
        <w:rPr>
          <w:rFonts w:ascii="Times New Roman" w:hAnsi="Times New Roman" w:cs="Times New Roman"/>
          <w:sz w:val="24"/>
          <w:szCs w:val="24"/>
        </w:rPr>
        <w:t>.</w:t>
      </w:r>
      <w:del w:id="26" w:author="Liu, Luyu" w:date="2020-06-15T19:57:00Z">
        <w:r w:rsidDel="00A246E6">
          <w:rPr>
            <w:rFonts w:ascii="Times New Roman" w:hAnsi="Times New Roman" w:cs="Times New Roman"/>
            <w:sz w:val="24"/>
            <w:szCs w:val="24"/>
          </w:rPr>
          <w:delText xml:space="preserve">  </w:delText>
        </w:r>
      </w:del>
      <w:ins w:id="27" w:author="Liu, Luyu" w:date="2020-06-15T19:57:00Z">
        <w:r w:rsidR="00A246E6">
          <w:rPr>
            <w:rFonts w:ascii="Times New Roman" w:hAnsi="Times New Roman" w:cs="Times New Roman"/>
            <w:sz w:val="24"/>
            <w:szCs w:val="24"/>
          </w:rPr>
          <w:t xml:space="preserve"> </w:t>
        </w:r>
      </w:ins>
    </w:p>
    <w:p w14:paraId="5BA93D6C" w14:textId="05B95B2F" w:rsidR="005A464A" w:rsidRPr="008C77AC" w:rsidRDefault="005A464A" w:rsidP="005A464A">
      <w:pPr>
        <w:ind w:firstLine="720"/>
        <w:jc w:val="both"/>
        <w:rPr>
          <w:rFonts w:ascii="Times New Roman" w:hAnsi="Times New Roman" w:cs="Times New Roman"/>
          <w:sz w:val="24"/>
          <w:szCs w:val="24"/>
        </w:rPr>
      </w:pPr>
      <w:commentRangeStart w:id="28"/>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28"/>
      <w:del w:id="29" w:author="Liu, Luyu" w:date="2020-06-23T10:55:00Z">
        <w:r w:rsidDel="0080699F">
          <w:rPr>
            <w:rFonts w:ascii="Times New Roman" w:hAnsi="Times New Roman" w:cs="Times New Roman"/>
            <w:sz w:val="24"/>
            <w:szCs w:val="24"/>
          </w:rPr>
          <w:delText xml:space="preserve">As </w:delText>
        </w:r>
        <w:r w:rsidDel="0080699F">
          <w:rPr>
            <w:rStyle w:val="CommentReference"/>
          </w:rPr>
          <w:commentReference w:id="28"/>
        </w:r>
        <w:r w:rsidRPr="008C77AC" w:rsidDel="0080699F">
          <w:rPr>
            <w:rFonts w:ascii="Times New Roman" w:hAnsi="Times New Roman" w:cs="Times New Roman"/>
            <w:sz w:val="24"/>
            <w:szCs w:val="24"/>
          </w:rPr>
          <w:fldChar w:fldCharType="begin" w:fldLock="1"/>
        </w:r>
        <w:r w:rsidRPr="0080699F" w:rsidDel="0080699F">
          <w:rPr>
            <w:rFonts w:ascii="Times New Roman" w:hAnsi="Times New Roman" w:cs="Times New Roman"/>
            <w:sz w:val="24"/>
            <w:szCs w:val="24"/>
            <w:rPrChange w:id="30" w:author="Liu, Luyu" w:date="2020-06-23T10:55:00Z">
              <w:rPr>
                <w:rFonts w:ascii="Times New Roman" w:hAnsi="Times New Roman" w:cs="Times New Roman"/>
                <w:sz w:val="24"/>
                <w:szCs w:val="24"/>
              </w:rPr>
            </w:rPrChange>
          </w:rPr>
          <w:del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delInstrText>
        </w:r>
        <w:r w:rsidRPr="008C77AC" w:rsidDel="0080699F">
          <w:rPr>
            <w:rFonts w:ascii="Times New Roman" w:hAnsi="Times New Roman" w:cs="Times New Roman"/>
            <w:sz w:val="24"/>
            <w:szCs w:val="24"/>
          </w:rPr>
          <w:fldChar w:fldCharType="separate"/>
        </w:r>
        <w:r w:rsidRPr="00BA5D6F" w:rsidDel="0080699F">
          <w:rPr>
            <w:rFonts w:ascii="Times New Roman" w:hAnsi="Times New Roman" w:cs="Times New Roman"/>
            <w:noProof/>
            <w:sz w:val="24"/>
            <w:szCs w:val="24"/>
          </w:rPr>
          <w:delText>Walker (2012)</w:delText>
        </w:r>
        <w:r w:rsidRPr="008C77AC" w:rsidDel="0080699F">
          <w:rPr>
            <w:rFonts w:ascii="Times New Roman" w:hAnsi="Times New Roman" w:cs="Times New Roman"/>
            <w:sz w:val="24"/>
            <w:szCs w:val="24"/>
          </w:rPr>
          <w:fldChar w:fldCharType="end"/>
        </w:r>
        <w:r w:rsidRPr="008C77AC" w:rsidDel="0080699F">
          <w:rPr>
            <w:rFonts w:ascii="Times New Roman" w:hAnsi="Times New Roman" w:cs="Times New Roman"/>
            <w:sz w:val="24"/>
            <w:szCs w:val="24"/>
          </w:rPr>
          <w:delText xml:space="preserve"> argues, with publi</w:delText>
        </w:r>
        <w:r w:rsidDel="0080699F">
          <w:rPr>
            <w:rFonts w:ascii="Times New Roman" w:hAnsi="Times New Roman" w:cs="Times New Roman"/>
            <w:sz w:val="24"/>
            <w:szCs w:val="24"/>
          </w:rPr>
          <w:delText>c transit, frequency is freedom, but frequency is expensive.</w:delText>
        </w:r>
      </w:del>
      <w:del w:id="31" w:author="Liu, Luyu" w:date="2020-06-15T19:57:00Z">
        <w:r w:rsidRPr="008C77AC"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commentRangeStart w:id="32"/>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 xml:space="preserve">a substitute to </w:t>
      </w:r>
      <w:del w:id="33" w:author="Liu, Luyu" w:date="2020-06-16T19:27:00Z">
        <w:r w:rsidDel="00AB37CD">
          <w:rPr>
            <w:rFonts w:ascii="Times New Roman" w:hAnsi="Times New Roman" w:cs="Times New Roman"/>
            <w:sz w:val="24"/>
            <w:szCs w:val="24"/>
          </w:rPr>
          <w:delText xml:space="preserve">allow users to experience short </w:delText>
        </w:r>
      </w:del>
      <w:ins w:id="34" w:author="Liu, Luyu" w:date="2020-06-16T19:27:00Z">
        <w:r w:rsidR="00AB37CD">
          <w:rPr>
            <w:rFonts w:ascii="Times New Roman" w:hAnsi="Times New Roman" w:cs="Times New Roman"/>
            <w:sz w:val="24"/>
            <w:szCs w:val="24"/>
          </w:rPr>
          <w:t xml:space="preserve">shorten </w:t>
        </w:r>
      </w:ins>
      <w:r>
        <w:rPr>
          <w:rFonts w:ascii="Times New Roman" w:hAnsi="Times New Roman" w:cs="Times New Roman"/>
          <w:sz w:val="24"/>
          <w:szCs w:val="24"/>
        </w:rPr>
        <w:t>waiting times despite infrequent service</w:t>
      </w:r>
      <w:r w:rsidR="00BD0837">
        <w:rPr>
          <w:rFonts w:ascii="Times New Roman" w:hAnsi="Times New Roman" w:cs="Times New Roman"/>
          <w:sz w:val="24"/>
          <w:szCs w:val="24"/>
        </w:rPr>
        <w:t xml:space="preserve"> </w:t>
      </w:r>
      <w:r w:rsidR="00BD0837">
        <w:rPr>
          <w:rFonts w:ascii="Times New Roman" w:hAnsi="Times New Roman" w:cs="Times New Roman"/>
          <w:sz w:val="24"/>
          <w:szCs w:val="24"/>
        </w:rPr>
        <w:fldChar w:fldCharType="begin" w:fldLock="1"/>
      </w:r>
      <w:r w:rsidR="0031367D">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BD0837">
        <w:rPr>
          <w:rFonts w:ascii="Times New Roman" w:hAnsi="Times New Roman" w:cs="Times New Roman"/>
          <w:sz w:val="24"/>
          <w:szCs w:val="24"/>
        </w:rPr>
        <w:fldChar w:fldCharType="separate"/>
      </w:r>
      <w:r w:rsidR="00BD0837" w:rsidRPr="00BD0837">
        <w:rPr>
          <w:rFonts w:ascii="Times New Roman" w:hAnsi="Times New Roman" w:cs="Times New Roman"/>
          <w:noProof/>
          <w:sz w:val="24"/>
          <w:szCs w:val="24"/>
        </w:rPr>
        <w:t>(Cats and Loutos 2016a)</w:t>
      </w:r>
      <w:r w:rsidR="00BD0837">
        <w:rPr>
          <w:rFonts w:ascii="Times New Roman" w:hAnsi="Times New Roman" w:cs="Times New Roman"/>
          <w:sz w:val="24"/>
          <w:szCs w:val="24"/>
        </w:rPr>
        <w:fldChar w:fldCharType="end"/>
      </w:r>
      <w:del w:id="35" w:author="Liu, Luyu" w:date="2020-06-16T19:26:00Z">
        <w:r w:rsidRPr="008C77AC" w:rsidDel="001C320A">
          <w:rPr>
            <w:rFonts w:ascii="Times New Roman" w:hAnsi="Times New Roman" w:cs="Times New Roman"/>
            <w:sz w:val="24"/>
            <w:szCs w:val="24"/>
          </w:rPr>
          <w:delText>.</w:delText>
        </w:r>
        <w:r w:rsidDel="001C320A">
          <w:rPr>
            <w:rFonts w:ascii="Times New Roman" w:hAnsi="Times New Roman" w:cs="Times New Roman"/>
            <w:sz w:val="24"/>
            <w:szCs w:val="24"/>
          </w:rPr>
          <w:delText xml:space="preserve"> RTI may be especially critical to users due to time penalties associated with </w:delText>
        </w:r>
      </w:del>
      <w:del w:id="36" w:author="Liu, Luyu" w:date="2020-06-16T19:28:00Z">
        <w:r w:rsidDel="00786FA1">
          <w:rPr>
            <w:rFonts w:ascii="Times New Roman" w:hAnsi="Times New Roman" w:cs="Times New Roman"/>
            <w:sz w:val="24"/>
            <w:szCs w:val="24"/>
          </w:rPr>
          <w:delText>missing a bus on route with long headways</w:delText>
        </w:r>
      </w:del>
      <w:r>
        <w:rPr>
          <w:rFonts w:ascii="Times New Roman" w:hAnsi="Times New Roman" w:cs="Times New Roman"/>
          <w:sz w:val="24"/>
          <w:szCs w:val="24"/>
        </w:rPr>
        <w:t>.</w:t>
      </w:r>
      <w:del w:id="37" w:author="Liu, Luyu" w:date="2020-06-15T19:57:00Z">
        <w:r w:rsidDel="00A246E6">
          <w:rPr>
            <w:rFonts w:ascii="Times New Roman" w:hAnsi="Times New Roman" w:cs="Times New Roman"/>
            <w:sz w:val="24"/>
            <w:szCs w:val="24"/>
          </w:rPr>
          <w:delText xml:space="preserve"> </w:delText>
        </w:r>
        <w:r w:rsidRPr="008C77AC" w:rsidDel="00A246E6">
          <w:rPr>
            <w:rFonts w:ascii="Times New Roman" w:hAnsi="Times New Roman" w:cs="Times New Roman"/>
            <w:sz w:val="24"/>
            <w:szCs w:val="24"/>
          </w:rPr>
          <w:delText xml:space="preserve"> </w:delText>
        </w:r>
      </w:del>
      <w:commentRangeEnd w:id="32"/>
      <w:del w:id="38" w:author="Liu, Luyu" w:date="2020-06-22T15:06:00Z">
        <w:r w:rsidDel="00D172A4">
          <w:rPr>
            <w:rStyle w:val="CommentReference"/>
          </w:rPr>
          <w:commentReference w:id="32"/>
        </w:r>
      </w:del>
    </w:p>
    <w:p w14:paraId="06A64842" w14:textId="01942BAE" w:rsidR="005A464A" w:rsidRDefault="00270353" w:rsidP="005A464A">
      <w:pPr>
        <w:ind w:firstLine="720"/>
        <w:jc w:val="both"/>
        <w:rPr>
          <w:rFonts w:ascii="Times New Roman" w:hAnsi="Times New Roman" w:cs="Times New Roman"/>
          <w:sz w:val="24"/>
          <w:szCs w:val="24"/>
        </w:rPr>
      </w:pPr>
      <w:ins w:id="39" w:author="Liu, Luyu" w:date="2020-06-15T16:11:00Z">
        <w:r>
          <w:rPr>
            <w:rFonts w:ascii="Times New Roman" w:hAnsi="Times New Roman" w:cs="Times New Roman"/>
            <w:sz w:val="24"/>
            <w:szCs w:val="24"/>
          </w:rPr>
          <w:t xml:space="preserve">Most </w:t>
        </w:r>
      </w:ins>
      <w:commentRangeStart w:id="40"/>
      <w:del w:id="41" w:author="Liu, Luyu" w:date="2020-06-15T16:11:00Z">
        <w:r w:rsidR="005A464A" w:rsidRPr="006E0EAE" w:rsidDel="00270353">
          <w:rPr>
            <w:rFonts w:ascii="Times New Roman" w:hAnsi="Times New Roman" w:cs="Times New Roman"/>
            <w:sz w:val="24"/>
            <w:szCs w:val="24"/>
          </w:rPr>
          <w:delText xml:space="preserve">Ideally, </w:delText>
        </w:r>
      </w:del>
      <w:r w:rsidR="005A464A" w:rsidRPr="006E0EAE">
        <w:rPr>
          <w:rFonts w:ascii="Times New Roman" w:hAnsi="Times New Roman" w:cs="Times New Roman"/>
          <w:sz w:val="24"/>
          <w:szCs w:val="24"/>
        </w:rPr>
        <w:t>RTI apps</w:t>
      </w:r>
      <w:ins w:id="42" w:author="Liu, Luyu" w:date="2020-06-15T16:11:00Z">
        <w:r>
          <w:rPr>
            <w:rFonts w:ascii="Times New Roman" w:hAnsi="Times New Roman" w:cs="Times New Roman"/>
            <w:sz w:val="24"/>
            <w:szCs w:val="24"/>
          </w:rPr>
          <w:t xml:space="preserve">’ algorithms always aim to </w:t>
        </w:r>
      </w:ins>
      <w:del w:id="43" w:author="Liu, Luyu" w:date="2020-06-15T16:11:00Z">
        <w:r w:rsidR="005A464A" w:rsidDel="00270353">
          <w:rPr>
            <w:rFonts w:ascii="Times New Roman" w:hAnsi="Times New Roman" w:cs="Times New Roman"/>
            <w:sz w:val="24"/>
            <w:szCs w:val="24"/>
          </w:rPr>
          <w:delText xml:space="preserve"> can </w:delText>
        </w:r>
      </w:del>
      <w:r w:rsidR="005A464A">
        <w:rPr>
          <w:rFonts w:ascii="Times New Roman" w:hAnsi="Times New Roman" w:cs="Times New Roman"/>
          <w:sz w:val="24"/>
          <w:szCs w:val="24"/>
        </w:rPr>
        <w:t xml:space="preserve">diminish </w:t>
      </w:r>
      <w:r w:rsidR="005A464A" w:rsidRPr="006E0EAE">
        <w:rPr>
          <w:rFonts w:ascii="Times New Roman" w:hAnsi="Times New Roman" w:cs="Times New Roman"/>
          <w:sz w:val="24"/>
          <w:szCs w:val="24"/>
        </w:rPr>
        <w:t xml:space="preserve">waiting time to </w:t>
      </w:r>
      <w:r w:rsidR="005A464A">
        <w:rPr>
          <w:rFonts w:ascii="Times New Roman" w:hAnsi="Times New Roman" w:cs="Times New Roman"/>
          <w:sz w:val="24"/>
          <w:szCs w:val="24"/>
        </w:rPr>
        <w:t>zero</w:t>
      </w:r>
      <w:del w:id="44" w:author="Liu, Luyu" w:date="2020-06-15T16:24:00Z">
        <w:r w:rsidR="005A464A" w:rsidRPr="006E0EAE" w:rsidDel="00A163AB">
          <w:rPr>
            <w:rFonts w:ascii="Times New Roman" w:hAnsi="Times New Roman" w:cs="Times New Roman"/>
            <w:sz w:val="24"/>
            <w:szCs w:val="24"/>
          </w:rPr>
          <w:delText>, which means</w:delText>
        </w:r>
      </w:del>
      <w:ins w:id="45" w:author="Liu, Luyu" w:date="2020-06-15T16:24:00Z">
        <w:r w:rsidR="00A163AB">
          <w:rPr>
            <w:rFonts w:ascii="Times New Roman" w:hAnsi="Times New Roman" w:cs="Times New Roman"/>
            <w:sz w:val="24"/>
            <w:szCs w:val="24"/>
          </w:rPr>
          <w:t>:</w:t>
        </w:r>
      </w:ins>
      <w:r w:rsidR="005A464A" w:rsidRPr="006E0EAE">
        <w:rPr>
          <w:rFonts w:ascii="Times New Roman" w:hAnsi="Times New Roman" w:cs="Times New Roman"/>
          <w:sz w:val="24"/>
          <w:szCs w:val="24"/>
        </w:rPr>
        <w:t xml:space="preserve"> </w:t>
      </w:r>
      <w:del w:id="46" w:author="Liu, Luyu" w:date="2020-06-15T16:22:00Z">
        <w:r w:rsidR="005A464A" w:rsidRPr="006E0EAE" w:rsidDel="006A62A1">
          <w:rPr>
            <w:rFonts w:ascii="Times New Roman" w:hAnsi="Times New Roman" w:cs="Times New Roman"/>
            <w:sz w:val="24"/>
            <w:szCs w:val="24"/>
          </w:rPr>
          <w:delText xml:space="preserve">as soon as </w:delText>
        </w:r>
      </w:del>
      <w:del w:id="47" w:author="Liu, Luyu" w:date="2020-06-15T16:24:00Z">
        <w:r w:rsidR="005A464A" w:rsidDel="00A163AB">
          <w:rPr>
            <w:rFonts w:ascii="Times New Roman" w:hAnsi="Times New Roman" w:cs="Times New Roman"/>
            <w:sz w:val="24"/>
            <w:szCs w:val="24"/>
          </w:rPr>
          <w:delText xml:space="preserve">a </w:delText>
        </w:r>
      </w:del>
      <w:r w:rsidR="005A464A" w:rsidRPr="006E0EAE">
        <w:rPr>
          <w:rFonts w:ascii="Times New Roman" w:hAnsi="Times New Roman" w:cs="Times New Roman"/>
          <w:sz w:val="24"/>
          <w:szCs w:val="24"/>
        </w:rPr>
        <w:t xml:space="preserve">user </w:t>
      </w:r>
      <w:ins w:id="48" w:author="Liu, Luyu" w:date="2020-06-15T16:24:00Z">
        <w:r w:rsidR="00A163AB">
          <w:rPr>
            <w:rFonts w:ascii="Times New Roman" w:hAnsi="Times New Roman" w:cs="Times New Roman"/>
            <w:sz w:val="24"/>
            <w:szCs w:val="24"/>
          </w:rPr>
          <w:t xml:space="preserve">arrival time </w:t>
        </w:r>
      </w:ins>
      <w:del w:id="49" w:author="Liu, Luyu" w:date="2020-06-15T16:24:00Z">
        <w:r w:rsidR="005A464A" w:rsidRPr="006E0EAE" w:rsidDel="00A163AB">
          <w:rPr>
            <w:rFonts w:ascii="Times New Roman" w:hAnsi="Times New Roman" w:cs="Times New Roman"/>
            <w:sz w:val="24"/>
            <w:szCs w:val="24"/>
          </w:rPr>
          <w:delText>arriv</w:delText>
        </w:r>
      </w:del>
      <w:del w:id="50" w:author="Liu, Luyu" w:date="2020-06-15T16:22:00Z">
        <w:r w:rsidR="005A464A" w:rsidRPr="006E0EAE" w:rsidDel="006A62A1">
          <w:rPr>
            <w:rFonts w:ascii="Times New Roman" w:hAnsi="Times New Roman" w:cs="Times New Roman"/>
            <w:sz w:val="24"/>
            <w:szCs w:val="24"/>
          </w:rPr>
          <w:delText>e</w:delText>
        </w:r>
        <w:r w:rsidR="005A464A" w:rsidDel="006A62A1">
          <w:rPr>
            <w:rFonts w:ascii="Times New Roman" w:hAnsi="Times New Roman" w:cs="Times New Roman"/>
            <w:sz w:val="24"/>
            <w:szCs w:val="24"/>
          </w:rPr>
          <w:delText>s</w:delText>
        </w:r>
      </w:del>
      <w:del w:id="51" w:author="Liu, Luyu" w:date="2020-06-15T16:24:00Z">
        <w:r w:rsidR="005A464A" w:rsidRPr="006E0EAE" w:rsidDel="00A163AB">
          <w:rPr>
            <w:rFonts w:ascii="Times New Roman" w:hAnsi="Times New Roman" w:cs="Times New Roman"/>
            <w:sz w:val="24"/>
            <w:szCs w:val="24"/>
          </w:rPr>
          <w:delText xml:space="preserve"> </w:delText>
        </w:r>
      </w:del>
      <w:r w:rsidR="005A464A" w:rsidRPr="006E0EAE">
        <w:rPr>
          <w:rFonts w:ascii="Times New Roman" w:hAnsi="Times New Roman" w:cs="Times New Roman"/>
          <w:sz w:val="24"/>
          <w:szCs w:val="24"/>
        </w:rPr>
        <w:t xml:space="preserve">at </w:t>
      </w:r>
      <w:r w:rsidR="005A464A">
        <w:rPr>
          <w:rFonts w:ascii="Times New Roman" w:hAnsi="Times New Roman" w:cs="Times New Roman"/>
          <w:sz w:val="24"/>
          <w:szCs w:val="24"/>
        </w:rPr>
        <w:t xml:space="preserve">a </w:t>
      </w:r>
      <w:r w:rsidR="005A464A" w:rsidRPr="006E0EAE">
        <w:rPr>
          <w:rFonts w:ascii="Times New Roman" w:hAnsi="Times New Roman" w:cs="Times New Roman"/>
          <w:sz w:val="24"/>
          <w:szCs w:val="24"/>
        </w:rPr>
        <w:t>stop</w:t>
      </w:r>
      <w:ins w:id="52" w:author="Liu, Luyu" w:date="2020-06-15T16:22:00Z">
        <w:r w:rsidR="006A62A1">
          <w:rPr>
            <w:rFonts w:ascii="Times New Roman" w:hAnsi="Times New Roman" w:cs="Times New Roman"/>
            <w:sz w:val="24"/>
            <w:szCs w:val="24"/>
          </w:rPr>
          <w:t xml:space="preserve"> is </w:t>
        </w:r>
      </w:ins>
      <w:ins w:id="53" w:author="Liu, Luyu" w:date="2020-06-15T16:24:00Z">
        <w:r w:rsidR="00A163AB">
          <w:rPr>
            <w:rFonts w:ascii="Times New Roman" w:hAnsi="Times New Roman" w:cs="Times New Roman"/>
            <w:sz w:val="24"/>
            <w:szCs w:val="24"/>
          </w:rPr>
          <w:t xml:space="preserve">always </w:t>
        </w:r>
      </w:ins>
      <w:ins w:id="54" w:author="Liu, Luyu" w:date="2020-06-15T16:25:00Z">
        <w:r w:rsidR="00E65DED">
          <w:rPr>
            <w:rFonts w:ascii="Times New Roman" w:hAnsi="Times New Roman" w:cs="Times New Roman"/>
            <w:sz w:val="24"/>
            <w:szCs w:val="24"/>
          </w:rPr>
          <w:t>exactly the</w:t>
        </w:r>
      </w:ins>
      <w:ins w:id="55" w:author="Liu, Luyu" w:date="2020-06-15T16:22:00Z">
        <w:r w:rsidR="006A62A1">
          <w:rPr>
            <w:rFonts w:ascii="Times New Roman" w:hAnsi="Times New Roman" w:cs="Times New Roman"/>
            <w:sz w:val="24"/>
            <w:szCs w:val="24"/>
          </w:rPr>
          <w:t xml:space="preserve"> same as</w:t>
        </w:r>
      </w:ins>
      <w:del w:id="56" w:author="Liu, Luyu" w:date="2020-06-15T16:22:00Z">
        <w:r w:rsidR="005A464A" w:rsidRPr="006E0EAE" w:rsidDel="006A62A1">
          <w:rPr>
            <w:rFonts w:ascii="Times New Roman" w:hAnsi="Times New Roman" w:cs="Times New Roman"/>
            <w:sz w:val="24"/>
            <w:szCs w:val="24"/>
          </w:rPr>
          <w:delText xml:space="preserve">, </w:delText>
        </w:r>
      </w:del>
      <w:ins w:id="57" w:author="Liu, Luyu" w:date="2020-06-15T16:22:00Z">
        <w:r w:rsidR="006A62A1">
          <w:rPr>
            <w:rFonts w:ascii="Times New Roman" w:hAnsi="Times New Roman" w:cs="Times New Roman"/>
            <w:sz w:val="24"/>
            <w:szCs w:val="24"/>
          </w:rPr>
          <w:t xml:space="preserve"> </w:t>
        </w:r>
      </w:ins>
      <w:r w:rsidR="005A464A" w:rsidRPr="006E0EAE">
        <w:rPr>
          <w:rFonts w:ascii="Times New Roman" w:hAnsi="Times New Roman" w:cs="Times New Roman"/>
          <w:sz w:val="24"/>
          <w:szCs w:val="24"/>
        </w:rPr>
        <w:t>the bus arriv</w:t>
      </w:r>
      <w:ins w:id="58" w:author="Liu, Luyu" w:date="2020-06-15T16:22:00Z">
        <w:r w:rsidR="006A62A1">
          <w:rPr>
            <w:rFonts w:ascii="Times New Roman" w:hAnsi="Times New Roman" w:cs="Times New Roman"/>
            <w:sz w:val="24"/>
            <w:szCs w:val="24"/>
          </w:rPr>
          <w:t>al time</w:t>
        </w:r>
      </w:ins>
      <w:ins w:id="59" w:author="Liu, Luyu" w:date="2020-06-15T16:24:00Z">
        <w:r w:rsidR="00A163AB">
          <w:rPr>
            <w:rFonts w:ascii="Times New Roman" w:hAnsi="Times New Roman" w:cs="Times New Roman"/>
            <w:sz w:val="24"/>
            <w:szCs w:val="24"/>
          </w:rPr>
          <w:t>,</w:t>
        </w:r>
      </w:ins>
      <w:ins w:id="60" w:author="Liu, Luyu" w:date="2020-06-15T16:22:00Z">
        <w:r w:rsidR="006A62A1">
          <w:rPr>
            <w:rFonts w:ascii="Times New Roman" w:hAnsi="Times New Roman" w:cs="Times New Roman"/>
            <w:sz w:val="24"/>
            <w:szCs w:val="24"/>
          </w:rPr>
          <w:t xml:space="preserve"> as shown in most </w:t>
        </w:r>
      </w:ins>
      <w:ins w:id="61" w:author="Liu, Luyu" w:date="2020-06-15T16:23:00Z">
        <w:r w:rsidR="006A62A1">
          <w:rPr>
            <w:rFonts w:ascii="Times New Roman" w:hAnsi="Times New Roman" w:cs="Times New Roman"/>
            <w:sz w:val="24"/>
            <w:szCs w:val="24"/>
          </w:rPr>
          <w:t>transit</w:t>
        </w:r>
      </w:ins>
      <w:ins w:id="62" w:author="Liu, Luyu" w:date="2020-06-15T16:22:00Z">
        <w:r w:rsidR="006A62A1">
          <w:rPr>
            <w:rFonts w:ascii="Times New Roman" w:hAnsi="Times New Roman" w:cs="Times New Roman"/>
            <w:sz w:val="24"/>
            <w:szCs w:val="24"/>
          </w:rPr>
          <w:t xml:space="preserve"> </w:t>
        </w:r>
      </w:ins>
      <w:ins w:id="63" w:author="Liu, Luyu" w:date="2020-06-15T16:23:00Z">
        <w:r w:rsidR="006A62A1">
          <w:rPr>
            <w:rFonts w:ascii="Times New Roman" w:hAnsi="Times New Roman" w:cs="Times New Roman"/>
            <w:sz w:val="24"/>
            <w:szCs w:val="24"/>
          </w:rPr>
          <w:t>planning apps’ suggested routes</w:t>
        </w:r>
      </w:ins>
      <w:del w:id="64" w:author="Liu, Luyu" w:date="2020-06-15T16:22:00Z">
        <w:r w:rsidR="005A464A" w:rsidRPr="006E0EAE" w:rsidDel="006A62A1">
          <w:rPr>
            <w:rFonts w:ascii="Times New Roman" w:hAnsi="Times New Roman" w:cs="Times New Roman"/>
            <w:sz w:val="24"/>
            <w:szCs w:val="24"/>
          </w:rPr>
          <w:delText>es</w:delText>
        </w:r>
      </w:del>
      <w:r w:rsidR="005A464A" w:rsidRPr="006E0EAE">
        <w:rPr>
          <w:rFonts w:ascii="Times New Roman" w:hAnsi="Times New Roman" w:cs="Times New Roman"/>
          <w:sz w:val="24"/>
          <w:szCs w:val="24"/>
        </w:rPr>
        <w:t>.</w:t>
      </w:r>
      <w:ins w:id="65" w:author="Liu, Luyu" w:date="2020-06-15T16:22:00Z">
        <w:r w:rsidR="006A62A1">
          <w:rPr>
            <w:rFonts w:ascii="Times New Roman" w:hAnsi="Times New Roman" w:cs="Times New Roman"/>
            <w:sz w:val="24"/>
            <w:szCs w:val="24"/>
          </w:rPr>
          <w:t xml:space="preserve"> </w:t>
        </w:r>
      </w:ins>
      <w:del w:id="66" w:author="Liu, Luyu" w:date="2020-06-15T16:14:00Z">
        <w:r w:rsidR="005A464A" w:rsidRPr="006E0EAE" w:rsidDel="003D13C4">
          <w:rPr>
            <w:rFonts w:ascii="Times New Roman" w:hAnsi="Times New Roman" w:cs="Times New Roman"/>
            <w:sz w:val="24"/>
            <w:szCs w:val="24"/>
          </w:rPr>
          <w:delText xml:space="preserve"> </w:delText>
        </w:r>
        <w:r w:rsidR="005A464A" w:rsidDel="003D13C4">
          <w:rPr>
            <w:rFonts w:ascii="Times New Roman" w:hAnsi="Times New Roman" w:cs="Times New Roman"/>
            <w:sz w:val="24"/>
            <w:szCs w:val="24"/>
          </w:rPr>
          <w:delText xml:space="preserve"> </w:delText>
        </w:r>
      </w:del>
      <w:r w:rsidR="005A464A">
        <w:rPr>
          <w:rFonts w:ascii="Times New Roman" w:hAnsi="Times New Roman" w:cs="Times New Roman"/>
          <w:sz w:val="24"/>
          <w:szCs w:val="24"/>
        </w:rPr>
        <w:t>However, this attempted minimization of wait time by users can be risky.</w:t>
      </w:r>
      <w:ins w:id="67" w:author="Liu, Luyu" w:date="2020-06-15T16:12:00Z">
        <w:r w:rsidR="00E517A2">
          <w:rPr>
            <w:rFonts w:ascii="Times New Roman" w:hAnsi="Times New Roman" w:cs="Times New Roman"/>
            <w:sz w:val="24"/>
            <w:szCs w:val="24"/>
          </w:rPr>
          <w:t xml:space="preserve"> </w:t>
        </w:r>
      </w:ins>
      <w:del w:id="68" w:author="Liu, Luyu" w:date="2020-06-15T16:12:00Z">
        <w:r w:rsidR="005A464A" w:rsidDel="00E517A2">
          <w:rPr>
            <w:rFonts w:ascii="Times New Roman" w:hAnsi="Times New Roman" w:cs="Times New Roman"/>
            <w:sz w:val="24"/>
            <w:szCs w:val="24"/>
          </w:rPr>
          <w:delText xml:space="preserve">  </w:delText>
        </w:r>
        <w:r w:rsidR="005A464A" w:rsidDel="00E517A2">
          <w:rPr>
            <w:rFonts w:ascii="Times New Roman" w:hAnsi="Times New Roman" w:cs="Times New Roman" w:hint="eastAsia"/>
            <w:sz w:val="24"/>
            <w:szCs w:val="24"/>
          </w:rPr>
          <w:delText xml:space="preserve"> </w:delText>
        </w:r>
      </w:del>
      <w:r w:rsidR="005A464A">
        <w:rPr>
          <w:rFonts w:ascii="Times New Roman" w:hAnsi="Times New Roman" w:cs="Times New Roman"/>
          <w:sz w:val="24"/>
          <w:szCs w:val="24"/>
        </w:rPr>
        <w:t xml:space="preserve">After a </w:t>
      </w:r>
      <w:r w:rsidR="005A464A" w:rsidRPr="00803DCB">
        <w:rPr>
          <w:rFonts w:ascii="Times New Roman" w:hAnsi="Times New Roman" w:cs="Times New Roman"/>
          <w:sz w:val="24"/>
          <w:szCs w:val="24"/>
        </w:rPr>
        <w:t xml:space="preserve">person </w:t>
      </w:r>
      <w:r w:rsidR="005A464A">
        <w:rPr>
          <w:rFonts w:ascii="Times New Roman" w:hAnsi="Times New Roman" w:cs="Times New Roman"/>
          <w:sz w:val="24"/>
          <w:szCs w:val="24"/>
        </w:rPr>
        <w:t xml:space="preserve">decides to leave their </w:t>
      </w:r>
      <w:r w:rsidR="005A464A" w:rsidRPr="00803DCB">
        <w:rPr>
          <w:rFonts w:ascii="Times New Roman" w:hAnsi="Times New Roman" w:cs="Times New Roman"/>
          <w:sz w:val="24"/>
          <w:szCs w:val="24"/>
        </w:rPr>
        <w:t xml:space="preserve">home, the actual arrival time of the bus may change. </w:t>
      </w:r>
      <w:ins w:id="69" w:author="Liu, Luyu" w:date="2020-06-15T17:15:00Z">
        <w:r w:rsidR="00543EE4">
          <w:rPr>
            <w:rFonts w:ascii="Times New Roman" w:hAnsi="Times New Roman" w:cs="Times New Roman"/>
            <w:sz w:val="24"/>
            <w:szCs w:val="24"/>
          </w:rPr>
          <w:t xml:space="preserve">For example, </w:t>
        </w:r>
      </w:ins>
      <w:del w:id="70" w:author="Liu, Luyu" w:date="2020-06-15T17:15:00Z">
        <w:r w:rsidR="005A464A" w:rsidDel="00543EE4">
          <w:rPr>
            <w:rFonts w:ascii="Times New Roman" w:hAnsi="Times New Roman" w:cs="Times New Roman"/>
            <w:sz w:val="24"/>
            <w:szCs w:val="24"/>
          </w:rPr>
          <w:delText>I</w:delText>
        </w:r>
      </w:del>
      <w:ins w:id="71" w:author="Liu, Luyu" w:date="2020-06-15T17:15:00Z">
        <w:r w:rsidR="00543EE4">
          <w:rPr>
            <w:rFonts w:ascii="Times New Roman" w:hAnsi="Times New Roman" w:cs="Times New Roman"/>
            <w:sz w:val="24"/>
            <w:szCs w:val="24"/>
          </w:rPr>
          <w:t>i</w:t>
        </w:r>
      </w:ins>
      <w:r w:rsidR="005A464A" w:rsidRPr="00803DCB">
        <w:rPr>
          <w:rFonts w:ascii="Times New Roman" w:hAnsi="Times New Roman" w:cs="Times New Roman"/>
          <w:sz w:val="24"/>
          <w:szCs w:val="24"/>
        </w:rPr>
        <w:t xml:space="preserve">f </w:t>
      </w:r>
      <w:r w:rsidR="005A464A">
        <w:rPr>
          <w:rFonts w:ascii="Times New Roman" w:hAnsi="Times New Roman" w:cs="Times New Roman"/>
          <w:sz w:val="24"/>
          <w:szCs w:val="24"/>
        </w:rPr>
        <w:t>a</w:t>
      </w:r>
      <w:r w:rsidR="005A464A" w:rsidRPr="00803DCB">
        <w:rPr>
          <w:rFonts w:ascii="Times New Roman" w:hAnsi="Times New Roman" w:cs="Times New Roman"/>
          <w:sz w:val="24"/>
          <w:szCs w:val="24"/>
        </w:rPr>
        <w:t xml:space="preserve"> bus is behind schedule, the </w:t>
      </w:r>
      <w:r w:rsidR="005A464A">
        <w:rPr>
          <w:rFonts w:ascii="Times New Roman" w:hAnsi="Times New Roman" w:cs="Times New Roman"/>
          <w:sz w:val="24"/>
          <w:szCs w:val="24"/>
        </w:rPr>
        <w:t>operator</w:t>
      </w:r>
      <w:r w:rsidR="005A464A" w:rsidRPr="00803DCB">
        <w:rPr>
          <w:rFonts w:ascii="Times New Roman" w:hAnsi="Times New Roman" w:cs="Times New Roman"/>
          <w:sz w:val="24"/>
          <w:szCs w:val="24"/>
        </w:rPr>
        <w:t xml:space="preserve"> may </w:t>
      </w:r>
      <w:del w:id="72" w:author="Liu, Luyu" w:date="2020-06-16T19:29:00Z">
        <w:r w:rsidR="005A464A" w:rsidRPr="00803DCB" w:rsidDel="00D259A3">
          <w:rPr>
            <w:rFonts w:ascii="Times New Roman" w:hAnsi="Times New Roman" w:cs="Times New Roman"/>
            <w:sz w:val="24"/>
            <w:szCs w:val="24"/>
          </w:rPr>
          <w:delText xml:space="preserve">take opportunities to </w:delText>
        </w:r>
      </w:del>
      <w:r w:rsidR="005A464A">
        <w:rPr>
          <w:rFonts w:ascii="Times New Roman" w:hAnsi="Times New Roman" w:cs="Times New Roman"/>
          <w:sz w:val="24"/>
          <w:szCs w:val="24"/>
        </w:rPr>
        <w:t>reduce the delay by speeding up. In addition, RTI apps update vehicle location and arrival times only at fixed time intervals</w:t>
      </w:r>
      <w:del w:id="73" w:author="Liu, Luyu" w:date="2020-06-16T19:29:00Z">
        <w:r w:rsidR="005A464A" w:rsidDel="001530ED">
          <w:rPr>
            <w:rFonts w:ascii="Times New Roman" w:hAnsi="Times New Roman" w:cs="Times New Roman"/>
            <w:sz w:val="24"/>
            <w:szCs w:val="24"/>
          </w:rPr>
          <w:delText xml:space="preserve"> (e.g. every minute)</w:delText>
        </w:r>
      </w:del>
      <w:r w:rsidR="005A464A">
        <w:rPr>
          <w:rFonts w:ascii="Times New Roman" w:hAnsi="Times New Roman" w:cs="Times New Roman"/>
          <w:sz w:val="24"/>
          <w:szCs w:val="24"/>
        </w:rPr>
        <w:t>.</w:t>
      </w:r>
      <w:del w:id="74" w:author="Liu, Luyu" w:date="2020-06-15T19:57:00Z">
        <w:r w:rsidR="005A464A" w:rsidDel="00A246E6">
          <w:rPr>
            <w:rFonts w:ascii="Times New Roman" w:hAnsi="Times New Roman" w:cs="Times New Roman"/>
            <w:sz w:val="24"/>
            <w:szCs w:val="24"/>
          </w:rPr>
          <w:delText xml:space="preserve">  </w:delText>
        </w:r>
      </w:del>
      <w:ins w:id="75" w:author="Liu, Luyu" w:date="2020-06-15T19:57:00Z">
        <w:r w:rsidR="00A246E6">
          <w:rPr>
            <w:rFonts w:ascii="Times New Roman" w:hAnsi="Times New Roman" w:cs="Times New Roman"/>
            <w:sz w:val="24"/>
            <w:szCs w:val="24"/>
          </w:rPr>
          <w:t xml:space="preserve"> </w:t>
        </w:r>
      </w:ins>
      <w:r w:rsidR="005A464A">
        <w:rPr>
          <w:rFonts w:ascii="Times New Roman" w:hAnsi="Times New Roman" w:cs="Times New Roman"/>
          <w:sz w:val="24"/>
          <w:szCs w:val="24"/>
        </w:rPr>
        <w:t xml:space="preserve">The discrepancies between the RTI and reality </w:t>
      </w:r>
      <w:del w:id="76" w:author="Liu, Luyu" w:date="2020-06-16T19:29:00Z">
        <w:r w:rsidR="005A464A" w:rsidRPr="00803DCB" w:rsidDel="007F393A">
          <w:rPr>
            <w:rFonts w:ascii="Times New Roman" w:hAnsi="Times New Roman" w:cs="Times New Roman"/>
            <w:sz w:val="24"/>
            <w:szCs w:val="24"/>
          </w:rPr>
          <w:delText xml:space="preserve">means that a user </w:delText>
        </w:r>
      </w:del>
      <w:r w:rsidR="005A464A" w:rsidRPr="00803DCB">
        <w:rPr>
          <w:rFonts w:ascii="Times New Roman" w:hAnsi="Times New Roman" w:cs="Times New Roman"/>
          <w:sz w:val="24"/>
          <w:szCs w:val="24"/>
        </w:rPr>
        <w:t xml:space="preserve">may </w:t>
      </w:r>
      <w:ins w:id="77" w:author="Liu, Luyu" w:date="2020-06-16T19:30:00Z">
        <w:r w:rsidR="007F393A">
          <w:rPr>
            <w:rFonts w:ascii="Times New Roman" w:hAnsi="Times New Roman" w:cs="Times New Roman"/>
            <w:sz w:val="24"/>
            <w:szCs w:val="24"/>
          </w:rPr>
          <w:t xml:space="preserve">moreover make the user miss the bus thus incur </w:t>
        </w:r>
      </w:ins>
      <w:del w:id="78" w:author="Liu, Luyu" w:date="2020-06-16T19:29:00Z">
        <w:r w:rsidR="005A464A" w:rsidDel="007F393A">
          <w:rPr>
            <w:rFonts w:ascii="Times New Roman" w:hAnsi="Times New Roman" w:cs="Times New Roman"/>
            <w:sz w:val="24"/>
            <w:szCs w:val="24"/>
          </w:rPr>
          <w:delText xml:space="preserve">miss </w:delText>
        </w:r>
        <w:r w:rsidR="005A464A" w:rsidRPr="00803DCB" w:rsidDel="007F393A">
          <w:rPr>
            <w:rFonts w:ascii="Times New Roman" w:hAnsi="Times New Roman" w:cs="Times New Roman"/>
            <w:sz w:val="24"/>
            <w:szCs w:val="24"/>
          </w:rPr>
          <w:delText xml:space="preserve">the bus, resulting in </w:delText>
        </w:r>
      </w:del>
      <w:r w:rsidR="005A464A" w:rsidRPr="00803DCB">
        <w:rPr>
          <w:rFonts w:ascii="Times New Roman" w:hAnsi="Times New Roman" w:cs="Times New Roman"/>
          <w:sz w:val="24"/>
          <w:szCs w:val="24"/>
        </w:rPr>
        <w:t>long</w:t>
      </w:r>
      <w:ins w:id="79" w:author="Liu, Luyu" w:date="2020-06-16T19:29:00Z">
        <w:r w:rsidR="007F393A">
          <w:rPr>
            <w:rFonts w:ascii="Times New Roman" w:hAnsi="Times New Roman" w:cs="Times New Roman"/>
            <w:sz w:val="24"/>
            <w:szCs w:val="24"/>
          </w:rPr>
          <w:t>er</w:t>
        </w:r>
      </w:ins>
      <w:r w:rsidR="005A464A">
        <w:rPr>
          <w:rFonts w:ascii="Times New Roman" w:hAnsi="Times New Roman" w:cs="Times New Roman"/>
          <w:sz w:val="24"/>
          <w:szCs w:val="24"/>
        </w:rPr>
        <w:t xml:space="preserve"> </w:t>
      </w:r>
      <w:r w:rsidR="005A464A" w:rsidRPr="00803DCB">
        <w:rPr>
          <w:rFonts w:ascii="Times New Roman" w:hAnsi="Times New Roman" w:cs="Times New Roman"/>
          <w:sz w:val="24"/>
          <w:szCs w:val="24"/>
        </w:rPr>
        <w:t>wait time</w:t>
      </w:r>
      <w:r w:rsidR="005A464A">
        <w:rPr>
          <w:rFonts w:ascii="Times New Roman" w:hAnsi="Times New Roman" w:cs="Times New Roman"/>
          <w:sz w:val="24"/>
          <w:szCs w:val="24"/>
        </w:rPr>
        <w:t xml:space="preserve"> – at least as long as the service headway</w:t>
      </w:r>
      <w:del w:id="80" w:author="Liu, Luyu" w:date="2020-06-16T19:31:00Z">
        <w:r w:rsidR="005A464A" w:rsidDel="00D21F98">
          <w:rPr>
            <w:rFonts w:ascii="Times New Roman" w:hAnsi="Times New Roman" w:cs="Times New Roman"/>
            <w:sz w:val="24"/>
            <w:szCs w:val="24"/>
          </w:rPr>
          <w:delText>; longer if the bus schedule has larger headway</w:delText>
        </w:r>
      </w:del>
      <w:r w:rsidR="005A464A" w:rsidRPr="00803DCB">
        <w:rPr>
          <w:rFonts w:ascii="Times New Roman" w:hAnsi="Times New Roman" w:cs="Times New Roman"/>
          <w:sz w:val="24"/>
          <w:szCs w:val="24"/>
        </w:rPr>
        <w:t xml:space="preserve">. Paradoxically, the </w:t>
      </w:r>
      <w:ins w:id="81" w:author="Liu, Luyu" w:date="2020-06-15T16:20:00Z">
        <w:r w:rsidR="000E7329">
          <w:rPr>
            <w:rFonts w:ascii="Times New Roman" w:hAnsi="Times New Roman" w:cs="Times New Roman"/>
            <w:sz w:val="24"/>
            <w:szCs w:val="24"/>
          </w:rPr>
          <w:t>mis</w:t>
        </w:r>
      </w:ins>
      <w:r w:rsidR="005A464A" w:rsidRPr="00803DCB">
        <w:rPr>
          <w:rFonts w:ascii="Times New Roman" w:hAnsi="Times New Roman" w:cs="Times New Roman"/>
          <w:sz w:val="24"/>
          <w:szCs w:val="24"/>
        </w:rPr>
        <w:t xml:space="preserve">use of RTI may increase waiting times based on the </w:t>
      </w:r>
      <w:r w:rsidR="005A464A">
        <w:rPr>
          <w:rFonts w:ascii="Times New Roman" w:hAnsi="Times New Roman" w:cs="Times New Roman"/>
          <w:sz w:val="24"/>
          <w:szCs w:val="24"/>
        </w:rPr>
        <w:t xml:space="preserve">realized </w:t>
      </w:r>
      <w:r w:rsidR="005A464A" w:rsidRPr="00803DCB">
        <w:rPr>
          <w:rFonts w:ascii="Times New Roman" w:hAnsi="Times New Roman" w:cs="Times New Roman"/>
          <w:sz w:val="24"/>
          <w:szCs w:val="24"/>
        </w:rPr>
        <w:t>performance of the public transit system.</w:t>
      </w:r>
      <w:ins w:id="82" w:author="Liu, Luyu" w:date="2020-06-15T16:14:00Z">
        <w:r w:rsidR="00E360ED" w:rsidRPr="00DC1984" w:rsidDel="00E360ED">
          <w:rPr>
            <w:rFonts w:ascii="Times New Roman" w:hAnsi="Times New Roman" w:cs="Times New Roman"/>
            <w:sz w:val="24"/>
            <w:szCs w:val="24"/>
          </w:rPr>
          <w:t xml:space="preserve"> </w:t>
        </w:r>
      </w:ins>
      <w:del w:id="83" w:author="Liu, Luyu" w:date="2020-06-15T16:14:00Z">
        <w:r w:rsidR="005A464A" w:rsidRPr="00DC1984" w:rsidDel="00E360ED">
          <w:rPr>
            <w:rFonts w:ascii="Times New Roman" w:hAnsi="Times New Roman" w:cs="Times New Roman"/>
            <w:sz w:val="24"/>
            <w:szCs w:val="24"/>
          </w:rPr>
          <w:delText xml:space="preserve"> </w:delText>
        </w:r>
        <w:commentRangeEnd w:id="40"/>
        <w:r w:rsidR="005A464A" w:rsidDel="00E360ED">
          <w:rPr>
            <w:rStyle w:val="CommentReference"/>
          </w:rPr>
          <w:commentReference w:id="40"/>
        </w:r>
      </w:del>
    </w:p>
    <w:p w14:paraId="342EAE4B" w14:textId="29B58AEF"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w:t>
      </w:r>
      <w:ins w:id="84" w:author="Liu, Luyu" w:date="2020-06-22T15:08:00Z">
        <w:r w:rsidR="000B6A91">
          <w:rPr>
            <w:rFonts w:ascii="Times New Roman" w:hAnsi="Times New Roman" w:cs="Times New Roman"/>
            <w:sz w:val="24"/>
            <w:szCs w:val="24"/>
          </w:rPr>
          <w:t>the</w:t>
        </w:r>
      </w:ins>
      <w:ins w:id="85" w:author="Liu, Luyu" w:date="2020-06-22T15:09:00Z">
        <w:r w:rsidR="000B6A91">
          <w:rPr>
            <w:rFonts w:ascii="Times New Roman" w:hAnsi="Times New Roman" w:cs="Times New Roman"/>
            <w:sz w:val="24"/>
            <w:szCs w:val="24"/>
          </w:rPr>
          <w:t xml:space="preserve"> most</w:t>
        </w:r>
      </w:ins>
      <w:ins w:id="86" w:author="Liu, Luyu" w:date="2020-06-22T15:08:00Z">
        <w:r w:rsidR="000B6A91">
          <w:rPr>
            <w:rFonts w:ascii="Times New Roman" w:hAnsi="Times New Roman" w:cs="Times New Roman"/>
            <w:sz w:val="24"/>
            <w:szCs w:val="24"/>
          </w:rPr>
          <w:t xml:space="preserve"> </w:t>
        </w:r>
      </w:ins>
      <w:ins w:id="87" w:author="Liu, Luyu" w:date="2020-06-22T15:07:00Z">
        <w:r w:rsidR="000B6A91">
          <w:rPr>
            <w:rFonts w:ascii="Times New Roman" w:hAnsi="Times New Roman" w:cs="Times New Roman"/>
            <w:sz w:val="24"/>
            <w:szCs w:val="24"/>
          </w:rPr>
          <w:t xml:space="preserve">common RTI strategy that always expect the user to arrive </w:t>
        </w:r>
      </w:ins>
      <w:ins w:id="88" w:author="Liu, Luyu" w:date="2020-06-22T15:08:00Z">
        <w:r w:rsidR="000B6A91">
          <w:rPr>
            <w:rFonts w:ascii="Times New Roman" w:hAnsi="Times New Roman" w:cs="Times New Roman"/>
            <w:sz w:val="24"/>
            <w:szCs w:val="24"/>
          </w:rPr>
          <w:t xml:space="preserve">at the same time when the bus arrives has the worst waiting time. </w:t>
        </w:r>
      </w:ins>
      <w:del w:id="89" w:author="Liu, Luyu" w:date="2020-06-22T15:08:00Z">
        <w:r w:rsidRPr="003803CA" w:rsidDel="000B6A91">
          <w:rPr>
            <w:rFonts w:ascii="Times New Roman" w:hAnsi="Times New Roman" w:cs="Times New Roman"/>
            <w:sz w:val="24"/>
            <w:szCs w:val="24"/>
          </w:rPr>
          <w:delText>t</w:delText>
        </w:r>
      </w:del>
      <w:ins w:id="90" w:author="Liu, Luyu" w:date="2020-06-22T15:08:00Z">
        <w:r w:rsidR="000B6A91">
          <w:rPr>
            <w:rFonts w:ascii="Times New Roman" w:hAnsi="Times New Roman" w:cs="Times New Roman"/>
            <w:sz w:val="24"/>
            <w:szCs w:val="24"/>
          </w:rPr>
          <w:t>T</w:t>
        </w:r>
      </w:ins>
      <w:r w:rsidRPr="003803CA">
        <w:rPr>
          <w:rFonts w:ascii="Times New Roman" w:hAnsi="Times New Roman" w:cs="Times New Roman"/>
          <w:sz w:val="24"/>
          <w:szCs w:val="24"/>
        </w:rPr>
        <w:t xml:space="preserve">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that does not use RTI.</w:t>
      </w:r>
      <w:del w:id="91" w:author="Liu, Luyu" w:date="2020-06-15T19:57:00Z">
        <w:r w:rsidRPr="003803C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9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relative performance varies depending on time of day, distance to the bus stop, and the location of the stop along the bus route.</w:t>
      </w:r>
      <w:del w:id="93" w:author="Liu, Luyu" w:date="2020-06-15T19:57:00Z">
        <w:r w:rsidDel="00A246E6">
          <w:rPr>
            <w:rFonts w:ascii="Times New Roman" w:hAnsi="Times New Roman" w:cs="Times New Roman"/>
            <w:sz w:val="24"/>
            <w:szCs w:val="24"/>
          </w:rPr>
          <w:delText xml:space="preserve">  </w:delText>
        </w:r>
      </w:del>
      <w:ins w:id="9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w:t>
      </w:r>
      <w:ins w:id="95" w:author="Liu, Luyu" w:date="2020-06-21T14:19:00Z">
        <w:r w:rsidR="00E476E4">
          <w:rPr>
            <w:rFonts w:ascii="Times New Roman" w:hAnsi="Times New Roman" w:cs="Times New Roman"/>
            <w:sz w:val="24"/>
            <w:szCs w:val="24"/>
          </w:rPr>
          <w:t xml:space="preserve">current </w:t>
        </w:r>
      </w:ins>
      <w:r>
        <w:rPr>
          <w:rFonts w:ascii="Times New Roman" w:hAnsi="Times New Roman" w:cs="Times New Roman"/>
          <w:sz w:val="24"/>
          <w:szCs w:val="24"/>
        </w:rPr>
        <w:t xml:space="preserve">RTI </w:t>
      </w:r>
      <w:ins w:id="96" w:author="Liu, Luyu" w:date="2020-06-21T14:19:00Z">
        <w:r w:rsidR="00507BCC">
          <w:rPr>
            <w:rFonts w:ascii="Times New Roman" w:hAnsi="Times New Roman" w:cs="Times New Roman"/>
            <w:sz w:val="24"/>
            <w:szCs w:val="24"/>
          </w:rPr>
          <w:t>prediction scheme</w:t>
        </w:r>
        <w:r w:rsidR="00E476E4">
          <w:rPr>
            <w:rFonts w:ascii="Times New Roman" w:hAnsi="Times New Roman" w:cs="Times New Roman"/>
            <w:sz w:val="24"/>
            <w:szCs w:val="24"/>
          </w:rPr>
          <w:t xml:space="preserve"> </w:t>
        </w:r>
      </w:ins>
      <w:r>
        <w:rPr>
          <w:rFonts w:ascii="Times New Roman" w:hAnsi="Times New Roman" w:cs="Times New Roman"/>
          <w:sz w:val="24"/>
          <w:szCs w:val="24"/>
        </w:rPr>
        <w:t>in reducing user wait time</w:t>
      </w:r>
      <w:ins w:id="97" w:author="Liu, Luyu" w:date="2020-06-15T19:57:00Z">
        <w:r w:rsidR="00565924">
          <w:rPr>
            <w:rFonts w:ascii="Times New Roman" w:hAnsi="Times New Roman" w:cs="Times New Roman"/>
            <w:sz w:val="24"/>
            <w:szCs w:val="24"/>
          </w:rPr>
          <w:t>.</w:t>
        </w:r>
      </w:ins>
      <w:del w:id="98" w:author="Liu, Luyu" w:date="2020-06-15T19:57:00Z">
        <w:r w:rsidDel="00565924">
          <w:rPr>
            <w:rFonts w:ascii="Times New Roman" w:hAnsi="Times New Roman" w:cs="Times New Roman"/>
            <w:sz w:val="24"/>
            <w:szCs w:val="24"/>
          </w:rPr>
          <w:delText xml:space="preserve"> </w:delText>
        </w:r>
      </w:del>
    </w:p>
    <w:p w14:paraId="7DE1546D" w14:textId="171ACFB4"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w:t>
      </w:r>
      <w:ins w:id="99" w:author="Liu, Luyu" w:date="2020-06-16T19:32:00Z">
        <w:r w:rsidR="00242D0F">
          <w:rPr>
            <w:rFonts w:ascii="Times New Roman" w:hAnsi="Times New Roman" w:cs="Times New Roman"/>
            <w:sz w:val="24"/>
            <w:szCs w:val="24"/>
          </w:rPr>
          <w:t xml:space="preserve">mobile </w:t>
        </w:r>
      </w:ins>
      <w:r>
        <w:rPr>
          <w:rFonts w:ascii="Times New Roman" w:hAnsi="Times New Roman" w:cs="Times New Roman"/>
          <w:sz w:val="24"/>
          <w:szCs w:val="24"/>
        </w:rPr>
        <w:t xml:space="preserve">RTI on </w:t>
      </w:r>
      <w:del w:id="100" w:author="Liu, Luyu" w:date="2020-06-16T19:32:00Z">
        <w:r w:rsidDel="002E5328">
          <w:rPr>
            <w:rFonts w:ascii="Times New Roman" w:hAnsi="Times New Roman" w:cs="Times New Roman"/>
            <w:sz w:val="24"/>
            <w:szCs w:val="24"/>
          </w:rPr>
          <w:delText xml:space="preserve">transit users’ </w:delText>
        </w:r>
      </w:del>
      <w:r>
        <w:rPr>
          <w:rFonts w:ascii="Times New Roman" w:hAnsi="Times New Roman" w:cs="Times New Roman"/>
          <w:sz w:val="24"/>
          <w:szCs w:val="24"/>
        </w:rPr>
        <w:t>waiting time</w:t>
      </w:r>
      <w:del w:id="101" w:author="Liu, Luyu" w:date="2020-06-16T19:32:00Z">
        <w:r w:rsidDel="002E5328">
          <w:rPr>
            <w:rFonts w:ascii="Times New Roman" w:hAnsi="Times New Roman" w:cs="Times New Roman"/>
            <w:sz w:val="24"/>
            <w:szCs w:val="24"/>
          </w:rPr>
          <w:delText>s</w:delText>
        </w:r>
      </w:del>
      <w:r>
        <w:rPr>
          <w:rFonts w:ascii="Times New Roman" w:hAnsi="Times New Roman" w:cs="Times New Roman"/>
          <w:sz w:val="24"/>
          <w:szCs w:val="24"/>
        </w:rPr>
        <w:t xml:space="preserve">. The subsequent section introduces our data sources, a theory of the mechanisms that underlie RTI users’ waiting time penalties, and five types of </w:t>
      </w:r>
      <w:ins w:id="102"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103"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that either ignore or exploit RTI.</w:t>
      </w:r>
      <w:del w:id="104" w:author="Liu, Luyu" w:date="2020-06-15T19:57:00Z">
        <w:r w:rsidDel="00A246E6">
          <w:rPr>
            <w:rFonts w:ascii="Times New Roman" w:hAnsi="Times New Roman" w:cs="Times New Roman"/>
            <w:sz w:val="24"/>
            <w:szCs w:val="24"/>
          </w:rPr>
          <w:delText xml:space="preserve">  </w:delText>
        </w:r>
      </w:del>
      <w:ins w:id="10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We demonstrate each </w:t>
      </w:r>
      <w:del w:id="106" w:author="Liu, Luyu" w:date="2020-06-13T12:32:00Z">
        <w:r w:rsidDel="007B3239">
          <w:rPr>
            <w:rFonts w:ascii="Times New Roman" w:hAnsi="Times New Roman" w:cs="Times New Roman"/>
            <w:sz w:val="24"/>
            <w:szCs w:val="24"/>
          </w:rPr>
          <w:delText xml:space="preserve">TPS’ </w:delText>
        </w:r>
      </w:del>
      <w:ins w:id="107"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w:t>
      </w:r>
      <w:r>
        <w:rPr>
          <w:rFonts w:ascii="Times New Roman" w:hAnsi="Times New Roman" w:cs="Times New Roman"/>
          <w:sz w:val="24"/>
          <w:szCs w:val="24"/>
        </w:rPr>
        <w:lastRenderedPageBreak/>
        <w:t>route.</w:t>
      </w:r>
      <w:del w:id="108" w:author="Liu, Luyu" w:date="2020-06-15T19:57:00Z">
        <w:r w:rsidDel="00A246E6">
          <w:rPr>
            <w:rFonts w:ascii="Times New Roman" w:hAnsi="Times New Roman" w:cs="Times New Roman"/>
            <w:sz w:val="24"/>
            <w:szCs w:val="24"/>
          </w:rPr>
          <w:delText xml:space="preserve">  </w:delText>
        </w:r>
      </w:del>
      <w:ins w:id="109" w:author="Liu, Luyu" w:date="2020-06-15T19:57:00Z">
        <w:r w:rsidR="00A246E6">
          <w:rPr>
            <w:rFonts w:ascii="Times New Roman" w:hAnsi="Times New Roman" w:cs="Times New Roman"/>
            <w:sz w:val="24"/>
            <w:szCs w:val="24"/>
          </w:rPr>
          <w:t xml:space="preserve"> </w:t>
        </w:r>
      </w:ins>
      <w:del w:id="110" w:author="Liu, Luyu" w:date="2020-06-16T19:33:00Z">
        <w:r w:rsidDel="00AD6931">
          <w:rPr>
            <w:rFonts w:ascii="Times New Roman" w:hAnsi="Times New Roman" w:cs="Times New Roman"/>
            <w:sz w:val="24"/>
            <w:szCs w:val="24"/>
          </w:rPr>
          <w:delText>We also verify our theory of the mechanisms underlying the time penalties experienced by RTI users.</w:delText>
        </w:r>
      </w:del>
      <w:del w:id="111" w:author="Liu, Luyu" w:date="2020-06-15T19:57:00Z">
        <w:r w:rsidDel="00A246E6">
          <w:rPr>
            <w:rFonts w:ascii="Times New Roman" w:hAnsi="Times New Roman" w:cs="Times New Roman"/>
            <w:sz w:val="24"/>
            <w:szCs w:val="24"/>
          </w:rPr>
          <w:delText xml:space="preserve">  </w:delText>
        </w:r>
      </w:del>
      <w:r>
        <w:rPr>
          <w:rFonts w:ascii="Times New Roman" w:hAnsi="Times New Roman" w:cs="Times New Roman"/>
          <w:sz w:val="24"/>
          <w:szCs w:val="24"/>
        </w:rPr>
        <w:t>We conclude this paper with a discussion of major findings, their significance for science and planning, and potential next research steps.</w:t>
      </w:r>
      <w:del w:id="112" w:author="Liu, Luyu" w:date="2020-06-15T19:57:00Z">
        <w:r w:rsidDel="00A246E6">
          <w:rPr>
            <w:rFonts w:ascii="Times New Roman" w:hAnsi="Times New Roman" w:cs="Times New Roman"/>
            <w:sz w:val="24"/>
            <w:szCs w:val="24"/>
          </w:rPr>
          <w:delText xml:space="preserve">  </w:delText>
        </w:r>
      </w:del>
      <w:ins w:id="113" w:author="Liu, Luyu" w:date="2020-06-15T19:57:00Z">
        <w:r w:rsidR="00A246E6">
          <w:rPr>
            <w:rFonts w:ascii="Times New Roman" w:hAnsi="Times New Roman" w:cs="Times New Roman"/>
            <w:sz w:val="24"/>
            <w:szCs w:val="24"/>
          </w:rPr>
          <w:t xml:space="preserve"> </w:t>
        </w:r>
      </w:ins>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14B8C01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w:t>
      </w:r>
      <w:del w:id="114" w:author="Liu, Luyu" w:date="2020-06-16T19:34:00Z">
        <w:r w:rsidDel="004A7963">
          <w:rPr>
            <w:rFonts w:ascii="Times New Roman" w:hAnsi="Times New Roman" w:cs="Times New Roman"/>
            <w:sz w:val="24"/>
            <w:szCs w:val="24"/>
          </w:rPr>
          <w:delText xml:space="preserve">studies about </w:delText>
        </w:r>
      </w:del>
      <w:r>
        <w:rPr>
          <w:rFonts w:ascii="Times New Roman" w:hAnsi="Times New Roman" w:cs="Times New Roman"/>
          <w:sz w:val="24"/>
          <w:szCs w:val="24"/>
        </w:rPr>
        <w:t xml:space="preserve">the impact of mobile real-time information. The </w:t>
      </w:r>
      <w:del w:id="115" w:author="Liu, Luyu" w:date="2020-06-16T19:34:00Z">
        <w:r w:rsidDel="00D528F5">
          <w:rPr>
            <w:rFonts w:ascii="Times New Roman" w:hAnsi="Times New Roman" w:cs="Times New Roman"/>
            <w:sz w:val="24"/>
            <w:szCs w:val="24"/>
          </w:rPr>
          <w:delText xml:space="preserve">development and </w:delText>
        </w:r>
      </w:del>
      <w:r>
        <w:rPr>
          <w:rFonts w:ascii="Times New Roman" w:hAnsi="Times New Roman" w:cs="Times New Roman"/>
          <w:sz w:val="24"/>
          <w:szCs w:val="24"/>
        </w:rPr>
        <w:t xml:space="preserve">deployment of </w:t>
      </w:r>
      <w:del w:id="116" w:author="Liu, Luyu" w:date="2020-06-16T19:34:00Z">
        <w:r w:rsidDel="00257422">
          <w:rPr>
            <w:rFonts w:ascii="Times New Roman" w:hAnsi="Times New Roman" w:cs="Times New Roman"/>
            <w:sz w:val="24"/>
            <w:szCs w:val="24"/>
          </w:rPr>
          <w:delText xml:space="preserve">global positioning system receivers and other </w:delText>
        </w:r>
      </w:del>
      <w:r w:rsidRPr="00F00CF3">
        <w:rPr>
          <w:rFonts w:ascii="Times New Roman" w:hAnsi="Times New Roman" w:cs="Times New Roman"/>
          <w:sz w:val="24"/>
          <w:szCs w:val="24"/>
        </w:rPr>
        <w:t xml:space="preserve">automated </w:t>
      </w:r>
      <w:r>
        <w:rPr>
          <w:rFonts w:ascii="Times New Roman" w:hAnsi="Times New Roman" w:cs="Times New Roman"/>
          <w:sz w:val="24"/>
          <w:szCs w:val="24"/>
        </w:rPr>
        <w:t>vehicle location system, open data policies</w:t>
      </w:r>
      <w:del w:id="117" w:author="Liu, Luyu" w:date="2020-06-21T14:47:00Z">
        <w:r w:rsidDel="00A966F8">
          <w:rPr>
            <w:rFonts w:ascii="Times New Roman" w:hAnsi="Times New Roman" w:cs="Times New Roman"/>
            <w:sz w:val="24"/>
            <w:szCs w:val="24"/>
          </w:rPr>
          <w:delText xml:space="preserve"> by transit authorities</w:delText>
        </w:r>
      </w:del>
      <w:r>
        <w:rPr>
          <w:rFonts w:ascii="Times New Roman" w:hAnsi="Times New Roman" w:cs="Times New Roman"/>
          <w:sz w:val="24"/>
          <w:szCs w:val="24"/>
        </w:rPr>
        <w:t xml:space="preserve">, and the widespread adoption of the </w:t>
      </w:r>
      <w:del w:id="118" w:author="Liu, Luyu" w:date="2020-06-16T19:34:00Z">
        <w:r w:rsidDel="00D528F5">
          <w:rPr>
            <w:rFonts w:ascii="Times New Roman" w:hAnsi="Times New Roman" w:cs="Times New Roman"/>
            <w:sz w:val="24"/>
            <w:szCs w:val="24"/>
          </w:rPr>
          <w:delText xml:space="preserve">World Wide Web </w:delText>
        </w:r>
      </w:del>
      <w:r>
        <w:rPr>
          <w:rFonts w:ascii="Times New Roman" w:hAnsi="Times New Roman" w:cs="Times New Roman"/>
          <w:sz w:val="24"/>
          <w:szCs w:val="24"/>
        </w:rPr>
        <w:t xml:space="preserve">mobile </w:t>
      </w:r>
      <w:commentRangeStart w:id="119"/>
      <w:r>
        <w:rPr>
          <w:rFonts w:ascii="Times New Roman" w:hAnsi="Times New Roman" w:cs="Times New Roman"/>
          <w:sz w:val="24"/>
          <w:szCs w:val="24"/>
        </w:rPr>
        <w:t>telephony</w:t>
      </w:r>
      <w:commentRangeEnd w:id="119"/>
      <w:r>
        <w:rPr>
          <w:rStyle w:val="CommentReference"/>
        </w:rPr>
        <w:commentReference w:id="119"/>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w:t>
      </w:r>
      <w:del w:id="120" w:author="Liu, Luyu" w:date="2020-06-16T19:35:00Z">
        <w:r w:rsidDel="000E1FF9">
          <w:rPr>
            <w:rFonts w:ascii="Times New Roman" w:hAnsi="Times New Roman" w:cs="Times New Roman"/>
            <w:sz w:val="24"/>
            <w:szCs w:val="24"/>
          </w:rPr>
          <w:delText xml:space="preserve"> and there are numerous</w:delText>
        </w:r>
        <w:r w:rsidRPr="00930E94" w:rsidDel="000E1FF9">
          <w:rPr>
            <w:rFonts w:ascii="Times New Roman" w:hAnsi="Times New Roman" w:cs="Times New Roman"/>
            <w:sz w:val="24"/>
            <w:szCs w:val="24"/>
          </w:rPr>
          <w:delText xml:space="preserve"> </w:delText>
        </w:r>
        <w:r w:rsidDel="000E1FF9">
          <w:rPr>
            <w:rFonts w:ascii="Times New Roman" w:hAnsi="Times New Roman" w:cs="Times New Roman"/>
            <w:sz w:val="24"/>
            <w:szCs w:val="24"/>
          </w:rPr>
          <w:delText>studies investigating real-time</w:delText>
        </w:r>
        <w:r w:rsidDel="006E690F">
          <w:rPr>
            <w:rFonts w:ascii="Times New Roman" w:hAnsi="Times New Roman" w:cs="Times New Roman"/>
            <w:sz w:val="24"/>
            <w:szCs w:val="24"/>
          </w:rPr>
          <w:delText xml:space="preserve"> </w:delText>
        </w:r>
        <w:r w:rsidDel="000E1FF9">
          <w:rPr>
            <w:rFonts w:ascii="Times New Roman" w:hAnsi="Times New Roman" w:cs="Times New Roman"/>
            <w:sz w:val="24"/>
            <w:szCs w:val="24"/>
          </w:rPr>
          <w:delText>information’s impact on public transit users</w:delText>
        </w:r>
      </w:del>
      <w:ins w:id="121" w:author="Liu, Luyu" w:date="2020-06-16T19:35:00Z">
        <w:r w:rsidR="00792C31">
          <w:rPr>
            <w:rFonts w:ascii="Times New Roman" w:hAnsi="Times New Roman" w:cs="Times New Roman"/>
            <w:sz w:val="24"/>
            <w:szCs w:val="24"/>
          </w:rPr>
          <w:t>.</w:t>
        </w:r>
        <w:r w:rsidR="00252FFD">
          <w:rPr>
            <w:rFonts w:ascii="Times New Roman" w:hAnsi="Times New Roman" w:cs="Times New Roman"/>
            <w:sz w:val="24"/>
            <w:szCs w:val="24"/>
          </w:rPr>
          <w:t xml:space="preserve"> </w:t>
        </w:r>
      </w:ins>
      <w:del w:id="122" w:author="Liu, Luyu" w:date="2020-06-16T19:35:00Z">
        <w:r w:rsidDel="00252FFD">
          <w:rPr>
            <w:rFonts w:ascii="Times New Roman" w:hAnsi="Times New Roman" w:cs="Times New Roman"/>
            <w:sz w:val="24"/>
            <w:szCs w:val="24"/>
          </w:rPr>
          <w:delText xml:space="preserve">. In this review, </w:delText>
        </w:r>
        <w:r w:rsidDel="00792C31">
          <w:rPr>
            <w:rFonts w:ascii="Times New Roman" w:hAnsi="Times New Roman" w:cs="Times New Roman"/>
            <w:sz w:val="24"/>
            <w:szCs w:val="24"/>
          </w:rPr>
          <w:delText>w</w:delText>
        </w:r>
      </w:del>
      <w:ins w:id="123" w:author="Liu, Luyu" w:date="2020-06-16T19:35:00Z">
        <w:r w:rsidR="00792C31">
          <w:rPr>
            <w:rFonts w:ascii="Times New Roman" w:hAnsi="Times New Roman" w:cs="Times New Roman"/>
            <w:sz w:val="24"/>
            <w:szCs w:val="24"/>
          </w:rPr>
          <w:t>W</w:t>
        </w:r>
      </w:ins>
      <w:r>
        <w:rPr>
          <w:rFonts w:ascii="Times New Roman" w:hAnsi="Times New Roman" w:cs="Times New Roman"/>
          <w:sz w:val="24"/>
          <w:szCs w:val="24"/>
        </w:rPr>
        <w:t>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402F230A" w:rsidR="00126F71" w:rsidDel="003876C4" w:rsidRDefault="005A464A" w:rsidP="00126F71">
      <w:pPr>
        <w:jc w:val="both"/>
        <w:rPr>
          <w:del w:id="124" w:author="Liu, Luyu" w:date="2020-06-21T14:56:00Z"/>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 xml:space="preserve">methods </w:t>
      </w:r>
      <w:del w:id="125" w:author="Liu, Luyu" w:date="2020-06-21T14:55:00Z">
        <w:r w:rsidRPr="00C965F1" w:rsidDel="00B118C8">
          <w:rPr>
            <w:rFonts w:ascii="Times New Roman" w:hAnsi="Times New Roman" w:cs="Times New Roman"/>
            <w:sz w:val="24"/>
            <w:szCs w:val="24"/>
          </w:rPr>
          <w:delText xml:space="preserve">include </w:delText>
        </w:r>
      </w:del>
      <w:del w:id="126" w:author="Liu, Luyu" w:date="2020-06-21T14:53:00Z">
        <w:r w:rsidRPr="00C965F1" w:rsidDel="00B118C8">
          <w:rPr>
            <w:rFonts w:ascii="Times New Roman" w:hAnsi="Times New Roman" w:cs="Times New Roman"/>
            <w:sz w:val="24"/>
            <w:szCs w:val="24"/>
          </w:rPr>
          <w:delText>on-board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RPr="00B118C8" w:rsidDel="00B118C8">
          <w:rPr>
            <w:rFonts w:ascii="Times New Roman" w:hAnsi="Times New Roman" w:cs="Times New Roman"/>
            <w:sz w:val="24"/>
            <w:szCs w:val="24"/>
          </w:rPr>
          <w:del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B118C8" w:rsidDel="00B118C8">
          <w:rPr>
            <w:rFonts w:ascii="Times New Roman" w:hAnsi="Times New Roman" w:cs="Times New Roman"/>
            <w:noProof/>
            <w:sz w:val="24"/>
            <w:szCs w:val="24"/>
          </w:rPr>
          <w:delText>(Fan, Guthrie, and Levinson 2016)</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27" w:author="Liu, Luyu" w:date="2020-06-21T14:55:00Z">
        <w:r w:rsidRPr="00C965F1" w:rsidDel="00B118C8">
          <w:rPr>
            <w:rFonts w:ascii="Times New Roman" w:hAnsi="Times New Roman" w:cs="Times New Roman"/>
            <w:sz w:val="24"/>
            <w:szCs w:val="24"/>
          </w:rPr>
          <w:delText>before-after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(Chow, Block-Schachter, and Hickey 2014)</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web-based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(Ferris, Watkins, and Borning 2010)</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in-person surveys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(Watkins et al. 2011)</w:delText>
        </w:r>
        <w:r w:rsidDel="00B118C8">
          <w:rPr>
            <w:rFonts w:ascii="Times New Roman" w:hAnsi="Times New Roman" w:cs="Times New Roman"/>
            <w:sz w:val="24"/>
            <w:szCs w:val="24"/>
          </w:rPr>
          <w:fldChar w:fldCharType="end"/>
        </w:r>
        <w:r w:rsidRPr="00C965F1" w:rsidDel="00B118C8">
          <w:rPr>
            <w:rFonts w:ascii="Times New Roman" w:hAnsi="Times New Roman" w:cs="Times New Roman"/>
            <w:sz w:val="24"/>
            <w:szCs w:val="24"/>
          </w:rPr>
          <w:delText xml:space="preserve">, </w:delText>
        </w:r>
      </w:del>
      <w:del w:id="128" w:author="Liu, Luyu" w:date="2020-06-16T19:36:00Z">
        <w:r w:rsidRPr="00C965F1" w:rsidDel="00374DFB">
          <w:rPr>
            <w:rFonts w:ascii="Times New Roman" w:hAnsi="Times New Roman" w:cs="Times New Roman"/>
            <w:sz w:val="24"/>
            <w:szCs w:val="24"/>
          </w:rPr>
          <w:delText xml:space="preserve">interviews and </w:delText>
        </w:r>
      </w:del>
      <w:del w:id="129" w:author="Liu, Luyu" w:date="2020-06-21T14:55:00Z">
        <w:r w:rsidRPr="00C965F1" w:rsidDel="00B118C8">
          <w:rPr>
            <w:rFonts w:ascii="Times New Roman" w:hAnsi="Times New Roman" w:cs="Times New Roman"/>
            <w:sz w:val="24"/>
            <w:szCs w:val="24"/>
          </w:rPr>
          <w:delText>observations</w:delText>
        </w:r>
        <w:r w:rsidDel="00B118C8">
          <w:rPr>
            <w:rFonts w:ascii="Times New Roman" w:hAnsi="Times New Roman" w:cs="Times New Roman"/>
            <w:sz w:val="24"/>
            <w:szCs w:val="24"/>
          </w:rPr>
          <w:delText xml:space="preserve"> </w:delText>
        </w:r>
        <w:r w:rsidDel="00B118C8">
          <w:rPr>
            <w:rFonts w:ascii="Times New Roman" w:hAnsi="Times New Roman" w:cs="Times New Roman"/>
            <w:sz w:val="24"/>
            <w:szCs w:val="24"/>
          </w:rPr>
          <w:fldChar w:fldCharType="begin" w:fldLock="1"/>
        </w:r>
        <w:r w:rsidDel="00B118C8">
          <w:rPr>
            <w:rFonts w:ascii="Times New Roman" w:hAnsi="Times New Roman" w:cs="Times New Roman"/>
            <w:sz w:val="24"/>
            <w:szCs w:val="24"/>
          </w:rPr>
          <w:del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delInstrText>
        </w:r>
        <w:r w:rsidDel="00B118C8">
          <w:rPr>
            <w:rFonts w:ascii="Times New Roman" w:hAnsi="Times New Roman" w:cs="Times New Roman"/>
            <w:sz w:val="24"/>
            <w:szCs w:val="24"/>
          </w:rPr>
          <w:fldChar w:fldCharType="separate"/>
        </w:r>
        <w:r w:rsidRPr="005A464A" w:rsidDel="00B118C8">
          <w:rPr>
            <w:rFonts w:ascii="Times New Roman" w:hAnsi="Times New Roman" w:cs="Times New Roman"/>
            <w:noProof/>
            <w:sz w:val="24"/>
            <w:szCs w:val="24"/>
          </w:rPr>
          <w:delText>(Papangelis et al. 2016)</w:delText>
        </w:r>
        <w:r w:rsidDel="00B118C8">
          <w:rPr>
            <w:rFonts w:ascii="Times New Roman" w:hAnsi="Times New Roman" w:cs="Times New Roman"/>
            <w:sz w:val="24"/>
            <w:szCs w:val="24"/>
          </w:rPr>
          <w:fldChar w:fldCharType="end"/>
        </w:r>
      </w:del>
      <w:del w:id="130" w:author="Liu, Luyu" w:date="2020-06-16T19:36:00Z">
        <w:r w:rsidRPr="00C965F1" w:rsidDel="002D7987">
          <w:rPr>
            <w:rFonts w:ascii="Times New Roman" w:hAnsi="Times New Roman" w:cs="Times New Roman"/>
            <w:sz w:val="24"/>
            <w:szCs w:val="24"/>
          </w:rPr>
          <w:delText>, and stated preference surveys</w:delText>
        </w:r>
        <w:r w:rsidDel="002D7987">
          <w:rPr>
            <w:rFonts w:ascii="Times New Roman" w:hAnsi="Times New Roman" w:cs="Times New Roman"/>
            <w:sz w:val="24"/>
            <w:szCs w:val="24"/>
          </w:rPr>
          <w:delText xml:space="preserve"> </w:delText>
        </w:r>
        <w:r w:rsidDel="002D7987">
          <w:rPr>
            <w:rFonts w:ascii="Times New Roman" w:hAnsi="Times New Roman" w:cs="Times New Roman"/>
            <w:sz w:val="24"/>
            <w:szCs w:val="24"/>
          </w:rPr>
          <w:fldChar w:fldCharType="begin" w:fldLock="1"/>
        </w:r>
        <w:r w:rsidDel="002D7987">
          <w:rPr>
            <w:rFonts w:ascii="Times New Roman" w:hAnsi="Times New Roman" w:cs="Times New Roman"/>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delInstrText>
        </w:r>
        <w:r w:rsidDel="002D7987">
          <w:rPr>
            <w:rFonts w:ascii="Times New Roman" w:hAnsi="Times New Roman" w:cs="Times New Roman"/>
            <w:sz w:val="24"/>
            <w:szCs w:val="24"/>
          </w:rPr>
          <w:fldChar w:fldCharType="separate"/>
        </w:r>
        <w:r w:rsidRPr="005A464A" w:rsidDel="002D7987">
          <w:rPr>
            <w:rFonts w:ascii="Times New Roman" w:hAnsi="Times New Roman" w:cs="Times New Roman"/>
            <w:noProof/>
            <w:sz w:val="24"/>
            <w:szCs w:val="24"/>
          </w:rPr>
          <w:delText>(Y. Liu, Shi, and Jian 2017)</w:delText>
        </w:r>
        <w:r w:rsidDel="002D7987">
          <w:rPr>
            <w:rFonts w:ascii="Times New Roman" w:hAnsi="Times New Roman" w:cs="Times New Roman"/>
            <w:sz w:val="24"/>
            <w:szCs w:val="24"/>
          </w:rPr>
          <w:fldChar w:fldCharType="end"/>
        </w:r>
      </w:del>
      <w:del w:id="131" w:author="Liu, Luyu" w:date="2020-06-21T14:55:00Z">
        <w:r w:rsidRPr="00C965F1" w:rsidDel="00B118C8">
          <w:rPr>
            <w:rFonts w:ascii="Times New Roman" w:hAnsi="Times New Roman" w:cs="Times New Roman"/>
            <w:sz w:val="24"/>
            <w:szCs w:val="24"/>
          </w:rPr>
          <w:delText>.</w:delText>
        </w:r>
        <w:r w:rsidDel="00B118C8">
          <w:rPr>
            <w:rFonts w:ascii="Times New Roman" w:hAnsi="Times New Roman" w:cs="Times New Roman"/>
            <w:sz w:val="24"/>
            <w:szCs w:val="24"/>
          </w:rPr>
          <w:delText xml:space="preserve"> </w:delText>
        </w:r>
        <w:r w:rsidR="00BC5F47" w:rsidDel="00B118C8">
          <w:rPr>
            <w:rFonts w:ascii="Times New Roman" w:hAnsi="Times New Roman" w:cs="Times New Roman"/>
            <w:sz w:val="24"/>
            <w:szCs w:val="24"/>
          </w:rPr>
          <w:delText xml:space="preserve">These methods </w:delText>
        </w:r>
      </w:del>
      <w:r w:rsidR="00BC5F47">
        <w:rPr>
          <w:rFonts w:ascii="Times New Roman" w:hAnsi="Times New Roman" w:cs="Times New Roman"/>
          <w:sz w:val="24"/>
          <w:szCs w:val="24"/>
        </w:rPr>
        <w:t xml:space="preserve">can moreover be classified into two categories: self-reported survey </w:t>
      </w:r>
      <w:ins w:id="132" w:author="Liu, Luyu" w:date="2020-06-21T14:54:00Z">
        <w:r w:rsidR="00B118C8">
          <w:rPr>
            <w:rFonts w:ascii="Times New Roman" w:hAnsi="Times New Roman" w:cs="Times New Roman"/>
            <w:sz w:val="24"/>
            <w:szCs w:val="24"/>
          </w:rPr>
          <w:fldChar w:fldCharType="begin" w:fldLock="1"/>
        </w:r>
      </w:ins>
      <w:r w:rsidR="00B118C8">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authority","type":"article-journal","volume":"2419"},"uris":["http://www.mendeley.com/documents/?uuid=b8c02461-cab2-4f18-baf7-f6de3a903305"]},{"id":"ITEM-2","itemData":{"DOI":"10.1145/1753326.1753597","ISBN":"9781605589299","abstract":"Public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Proceedings","id":"ITEM-2","issued":{"date-parts":[["2010"]]},"page":"1807-1816","publisher":"ACM","title":"OneBusAway: Results from providing real-time arrival information for public transit","type":"paper-conference","volume":"3"},"uris":["http://www.mendeley.com/documents/?uuid=9ba6e2aa-66b6-4458-83b7-8393dcd6b9cf"]},{"id":"ITEM-3","itemData":{"DOI":"10.1016/j.tra.2011.06.010","ISSN":"09658564","abstract":"In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riders","type":"article-journal","volume":"45"},"uris":["http://www.mendeley.com/documents/?uuid=5af0fbe9-8d4d-4b5b-875e-8b5a0e18570b"]}],"mendeley":{"formattedCitation":"(Chow, Block-Schachter, and Hickey 2014; Ferris, Watkins, and Borning 2010; Watkins et al. 2011)","plainTextFormattedCitation":"(Chow, Block-Schachter, and Hickey 2014; Ferris, Watkins, and Borning 2010; Watkins et al. 2011)","previouslyFormattedCitation":"(Chow, Block-Schachter, and Hickey 2014; Ferris, Watkins, and Borning 2010; Watkins et al. 2011)"},"properties":{"noteIndex":0},"schema":"https://github.com/citation-style-language/schema/raw/master/csl-citation.json"}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(Chow, Block-Schachter, and Hickey 2014; Ferris, Watkins, and Borning 2010; Watkins et al. 2011)</w:t>
      </w:r>
      <w:ins w:id="133" w:author="Liu, Luyu" w:date="2020-06-21T14:54:00Z">
        <w:r w:rsidR="00B118C8">
          <w:rPr>
            <w:rFonts w:ascii="Times New Roman" w:hAnsi="Times New Roman" w:cs="Times New Roman"/>
            <w:sz w:val="24"/>
            <w:szCs w:val="24"/>
          </w:rPr>
          <w:fldChar w:fldCharType="end"/>
        </w:r>
      </w:ins>
      <w:ins w:id="134" w:author="Liu, Luyu" w:date="2020-06-21T14:55:00Z">
        <w:r w:rsidR="00B118C8">
          <w:rPr>
            <w:rFonts w:ascii="Times New Roman" w:hAnsi="Times New Roman" w:cs="Times New Roman"/>
            <w:sz w:val="24"/>
            <w:szCs w:val="24"/>
          </w:rPr>
          <w:t xml:space="preserve"> </w:t>
        </w:r>
      </w:ins>
      <w:r w:rsidR="00BC5F47">
        <w:rPr>
          <w:rFonts w:ascii="Times New Roman" w:hAnsi="Times New Roman" w:cs="Times New Roman"/>
          <w:sz w:val="24"/>
          <w:szCs w:val="24"/>
        </w:rPr>
        <w:t>and observation</w:t>
      </w:r>
      <w:ins w:id="135" w:author="Liu, Luyu" w:date="2020-06-21T14:55:00Z">
        <w:r w:rsidR="00B118C8">
          <w:rPr>
            <w:rFonts w:ascii="Times New Roman" w:hAnsi="Times New Roman" w:cs="Times New Roman"/>
            <w:sz w:val="24"/>
            <w:szCs w:val="24"/>
          </w:rPr>
          <w:t xml:space="preserve"> </w:t>
        </w:r>
        <w:r w:rsidR="00B118C8">
          <w:rPr>
            <w:rFonts w:ascii="Times New Roman" w:hAnsi="Times New Roman" w:cs="Times New Roman"/>
            <w:sz w:val="24"/>
            <w:szCs w:val="24"/>
          </w:rPr>
          <w:fldChar w:fldCharType="begin" w:fldLock="1"/>
        </w:r>
      </w:ins>
      <w:r w:rsidR="00FB0E4C">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B118C8">
        <w:rPr>
          <w:rFonts w:ascii="Times New Roman" w:hAnsi="Times New Roman" w:cs="Times New Roman"/>
          <w:sz w:val="24"/>
          <w:szCs w:val="24"/>
        </w:rPr>
        <w:fldChar w:fldCharType="separate"/>
      </w:r>
      <w:r w:rsidR="00B118C8" w:rsidRPr="00B118C8">
        <w:rPr>
          <w:rFonts w:ascii="Times New Roman" w:hAnsi="Times New Roman" w:cs="Times New Roman"/>
          <w:noProof/>
          <w:sz w:val="24"/>
          <w:szCs w:val="24"/>
        </w:rPr>
        <w:t>(Papangelis et al. 2016)</w:t>
      </w:r>
      <w:ins w:id="136" w:author="Liu, Luyu" w:date="2020-06-21T14:55:00Z">
        <w:r w:rsidR="00B118C8">
          <w:rPr>
            <w:rFonts w:ascii="Times New Roman" w:hAnsi="Times New Roman" w:cs="Times New Roman"/>
            <w:sz w:val="24"/>
            <w:szCs w:val="24"/>
          </w:rPr>
          <w:fldChar w:fldCharType="end"/>
        </w:r>
      </w:ins>
      <w:r w:rsidR="00BC5F47">
        <w:rPr>
          <w:rFonts w:ascii="Times New Roman" w:hAnsi="Times New Roman" w:cs="Times New Roman"/>
          <w:sz w:val="24"/>
          <w:szCs w:val="24"/>
        </w:rPr>
        <w:t>.</w:t>
      </w:r>
      <w:del w:id="137" w:author="Liu, Luyu" w:date="2020-06-15T19:57:00Z">
        <w:r w:rsidR="00BC5F47" w:rsidDel="00A246E6">
          <w:rPr>
            <w:rFonts w:ascii="Times New Roman" w:hAnsi="Times New Roman" w:cs="Times New Roman"/>
            <w:sz w:val="24"/>
            <w:szCs w:val="24"/>
          </w:rPr>
          <w:delText xml:space="preserve">  </w:delText>
        </w:r>
      </w:del>
      <w:ins w:id="138" w:author="Liu, Luyu" w:date="2020-06-15T19:57:00Z">
        <w:r w:rsidR="00A246E6">
          <w:rPr>
            <w:rFonts w:ascii="Times New Roman" w:hAnsi="Times New Roman" w:cs="Times New Roman"/>
            <w:sz w:val="24"/>
            <w:szCs w:val="24"/>
          </w:rPr>
          <w:t xml:space="preserve"> </w:t>
        </w:r>
      </w:ins>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26E9B354" w:rsidR="005A464A" w:rsidRDefault="005A464A">
      <w:pPr>
        <w:jc w:val="both"/>
        <w:rPr>
          <w:rFonts w:ascii="Times New Roman" w:hAnsi="Times New Roman" w:cs="Times New Roman"/>
          <w:sz w:val="24"/>
          <w:szCs w:val="24"/>
        </w:rPr>
        <w:pPrChange w:id="139" w:author="Liu, Luyu" w:date="2020-06-21T14:56:00Z">
          <w:pPr>
            <w:ind w:firstLine="720"/>
            <w:jc w:val="both"/>
          </w:pPr>
        </w:pPrChange>
      </w:pPr>
      <w:r>
        <w:rPr>
          <w:rFonts w:ascii="Times New Roman" w:hAnsi="Times New Roman" w:cs="Times New Roman"/>
          <w:sz w:val="24"/>
          <w:szCs w:val="24"/>
        </w:rPr>
        <w:t xml:space="preserve">However, despite extremely useful under the mentioned circumstances, </w:t>
      </w:r>
      <w:ins w:id="140" w:author="Liu, Luyu" w:date="2020-06-23T10:58:00Z">
        <w:r w:rsidR="007572F1">
          <w:rPr>
            <w:rFonts w:ascii="Times New Roman" w:hAnsi="Times New Roman" w:cs="Times New Roman"/>
            <w:sz w:val="24"/>
            <w:szCs w:val="24"/>
          </w:rPr>
          <w:t xml:space="preserve">the results of </w:t>
        </w:r>
      </w:ins>
      <w:r w:rsidR="00126F71">
        <w:rPr>
          <w:rFonts w:ascii="Times New Roman" w:hAnsi="Times New Roman" w:cs="Times New Roman"/>
          <w:sz w:val="24"/>
          <w:szCs w:val="24"/>
        </w:rPr>
        <w:t xml:space="preserve">self-reported </w:t>
      </w:r>
      <w:r>
        <w:rPr>
          <w:rFonts w:ascii="Times New Roman" w:hAnsi="Times New Roman" w:cs="Times New Roman"/>
          <w:sz w:val="24"/>
          <w:szCs w:val="24"/>
        </w:rPr>
        <w:t>survey</w:t>
      </w:r>
      <w:ins w:id="141" w:author="Liu, Luyu" w:date="2020-06-23T11:01:00Z">
        <w:r w:rsidR="007C20F4">
          <w:rPr>
            <w:rFonts w:ascii="Times New Roman" w:hAnsi="Times New Roman" w:cs="Times New Roman"/>
            <w:sz w:val="24"/>
            <w:szCs w:val="24"/>
          </w:rPr>
          <w:t>s</w:t>
        </w:r>
      </w:ins>
      <w:r>
        <w:rPr>
          <w:rFonts w:ascii="Times New Roman" w:hAnsi="Times New Roman" w:cs="Times New Roman"/>
          <w:sz w:val="24"/>
          <w:szCs w:val="24"/>
        </w:rPr>
        <w:t xml:space="preserve"> </w:t>
      </w:r>
      <w:del w:id="142" w:author="Liu, Luyu" w:date="2020-06-23T11:01:00Z">
        <w:r w:rsidDel="00B735E6">
          <w:rPr>
            <w:rFonts w:ascii="Times New Roman" w:hAnsi="Times New Roman" w:cs="Times New Roman"/>
            <w:sz w:val="24"/>
            <w:szCs w:val="24"/>
          </w:rPr>
          <w:delText xml:space="preserve">can </w:delText>
        </w:r>
      </w:del>
      <w:ins w:id="143" w:author="Liu, Luyu" w:date="2020-06-23T11:01:00Z">
        <w:r w:rsidR="00B735E6">
          <w:rPr>
            <w:rFonts w:ascii="Times New Roman" w:hAnsi="Times New Roman" w:cs="Times New Roman"/>
            <w:sz w:val="24"/>
            <w:szCs w:val="24"/>
          </w:rPr>
          <w:t>could</w:t>
        </w:r>
        <w:r w:rsidR="00B735E6">
          <w:rPr>
            <w:rFonts w:ascii="Times New Roman" w:hAnsi="Times New Roman" w:cs="Times New Roman"/>
            <w:sz w:val="24"/>
            <w:szCs w:val="24"/>
          </w:rPr>
          <w:t xml:space="preserve"> </w:t>
        </w:r>
      </w:ins>
      <w:r>
        <w:rPr>
          <w:rFonts w:ascii="Times New Roman" w:hAnsi="Times New Roman" w:cs="Times New Roman"/>
          <w:sz w:val="24"/>
          <w:szCs w:val="24"/>
        </w:rPr>
        <w:t xml:space="preserve">be </w:t>
      </w:r>
      <w:del w:id="144" w:author="Liu, Luyu" w:date="2020-06-23T10:58:00Z">
        <w:r w:rsidDel="007572F1">
          <w:rPr>
            <w:rFonts w:ascii="Times New Roman" w:hAnsi="Times New Roman" w:cs="Times New Roman"/>
            <w:sz w:val="24"/>
            <w:szCs w:val="24"/>
          </w:rPr>
          <w:delText xml:space="preserve">inaccurate </w:delText>
        </w:r>
      </w:del>
      <w:ins w:id="145" w:author="Liu, Luyu" w:date="2020-06-23T10:58:00Z">
        <w:r w:rsidR="007572F1">
          <w:rPr>
            <w:rFonts w:ascii="Times New Roman" w:hAnsi="Times New Roman" w:cs="Times New Roman"/>
            <w:sz w:val="24"/>
            <w:szCs w:val="24"/>
          </w:rPr>
          <w:t xml:space="preserve">inconsistent with </w:t>
        </w:r>
        <w:r w:rsidR="007572F1" w:rsidRPr="00F10406">
          <w:rPr>
            <w:rFonts w:ascii="Times New Roman" w:hAnsi="Times New Roman" w:cs="Times New Roman"/>
            <w:i/>
            <w:sz w:val="24"/>
            <w:szCs w:val="24"/>
          </w:rPr>
          <w:t>actual waiting time</w:t>
        </w:r>
      </w:ins>
      <w:ins w:id="146" w:author="Liu, Luyu" w:date="2020-06-23T11:01:00Z">
        <w:r w:rsidR="008F0E2A">
          <w:rPr>
            <w:rFonts w:ascii="Times New Roman" w:hAnsi="Times New Roman" w:cs="Times New Roman"/>
            <w:i/>
            <w:sz w:val="24"/>
            <w:szCs w:val="24"/>
          </w:rPr>
          <w:t>,</w:t>
        </w:r>
      </w:ins>
      <w:ins w:id="147" w:author="Liu, Luyu" w:date="2020-06-23T10:58:00Z">
        <w:r w:rsidR="007572F1">
          <w:rPr>
            <w:rFonts w:ascii="Times New Roman" w:hAnsi="Times New Roman" w:cs="Times New Roman"/>
            <w:sz w:val="24"/>
            <w:szCs w:val="24"/>
          </w:rPr>
          <w:t xml:space="preserve"> </w:t>
        </w:r>
      </w:ins>
      <w:r>
        <w:rPr>
          <w:rFonts w:ascii="Times New Roman" w:hAnsi="Times New Roman" w:cs="Times New Roman"/>
          <w:sz w:val="24"/>
          <w:szCs w:val="24"/>
        </w:rPr>
        <w:t xml:space="preserve">since </w:t>
      </w:r>
      <w:ins w:id="148" w:author="Liu, Luyu" w:date="2020-06-23T11:01:00Z">
        <w:r w:rsidR="00B735E6">
          <w:rPr>
            <w:rFonts w:ascii="Times New Roman" w:hAnsi="Times New Roman" w:cs="Times New Roman"/>
            <w:sz w:val="24"/>
            <w:szCs w:val="24"/>
          </w:rPr>
          <w:t xml:space="preserve">they </w:t>
        </w:r>
      </w:ins>
      <w:del w:id="149" w:author="Liu, Luyu" w:date="2020-06-23T10:58:00Z">
        <w:r w:rsidDel="008A1E07">
          <w:rPr>
            <w:rFonts w:ascii="Times New Roman" w:hAnsi="Times New Roman" w:cs="Times New Roman"/>
            <w:sz w:val="24"/>
            <w:szCs w:val="24"/>
          </w:rPr>
          <w:delText xml:space="preserve">they </w:delText>
        </w:r>
      </w:del>
      <w:del w:id="150" w:author="Liu, Luyu" w:date="2020-06-23T10:57:00Z">
        <w:r w:rsidDel="003A2A32">
          <w:rPr>
            <w:rFonts w:ascii="Times New Roman" w:hAnsi="Times New Roman" w:cs="Times New Roman"/>
            <w:sz w:val="24"/>
            <w:szCs w:val="24"/>
          </w:rPr>
          <w:delText>are based on</w:delText>
        </w:r>
      </w:del>
      <w:ins w:id="151" w:author="Liu, Luyu" w:date="2020-06-23T10:57:00Z">
        <w:r w:rsidR="003A2A32">
          <w:rPr>
            <w:rFonts w:ascii="Times New Roman" w:hAnsi="Times New Roman" w:cs="Times New Roman"/>
            <w:sz w:val="24"/>
            <w:szCs w:val="24"/>
          </w:rPr>
          <w:t>measure</w:t>
        </w:r>
      </w:ins>
      <w:r>
        <w:rPr>
          <w:rFonts w:ascii="Times New Roman" w:hAnsi="Times New Roman" w:cs="Times New Roman"/>
          <w:sz w:val="24"/>
          <w:szCs w:val="24"/>
        </w:rPr>
        <w:t xml:space="preserve"> </w:t>
      </w:r>
      <w:r w:rsidRPr="00A56DD0">
        <w:rPr>
          <w:rFonts w:ascii="Times New Roman" w:hAnsi="Times New Roman" w:cs="Times New Roman"/>
          <w:i/>
          <w:sz w:val="24"/>
          <w:szCs w:val="24"/>
          <w:rPrChange w:id="152" w:author="Liu, Luyu" w:date="2020-06-16T19:38:00Z">
            <w:rPr>
              <w:rFonts w:ascii="Times New Roman" w:hAnsi="Times New Roman" w:cs="Times New Roman"/>
              <w:sz w:val="24"/>
              <w:szCs w:val="24"/>
            </w:rPr>
          </w:rPrChange>
        </w:rPr>
        <w:t xml:space="preserve">perceived </w:t>
      </w:r>
      <w:del w:id="153" w:author="Liu, Luyu" w:date="2020-06-16T19:38:00Z">
        <w:r w:rsidRPr="00A56DD0" w:rsidDel="00A56DD0">
          <w:rPr>
            <w:rFonts w:ascii="Times New Roman" w:hAnsi="Times New Roman" w:cs="Times New Roman"/>
            <w:i/>
            <w:sz w:val="24"/>
            <w:szCs w:val="24"/>
            <w:rPrChange w:id="154" w:author="Liu, Luyu" w:date="2020-06-16T19:38:00Z">
              <w:rPr>
                <w:rFonts w:ascii="Times New Roman" w:hAnsi="Times New Roman" w:cs="Times New Roman"/>
                <w:sz w:val="24"/>
                <w:szCs w:val="24"/>
              </w:rPr>
            </w:rPrChange>
          </w:rPr>
          <w:delText xml:space="preserve">or self-reported </w:delText>
        </w:r>
      </w:del>
      <w:r w:rsidRPr="00A56DD0">
        <w:rPr>
          <w:rFonts w:ascii="Times New Roman" w:hAnsi="Times New Roman" w:cs="Times New Roman"/>
          <w:i/>
          <w:sz w:val="24"/>
          <w:szCs w:val="24"/>
          <w:rPrChange w:id="155" w:author="Liu, Luyu" w:date="2020-06-16T19:38:00Z">
            <w:rPr>
              <w:rFonts w:ascii="Times New Roman" w:hAnsi="Times New Roman" w:cs="Times New Roman"/>
              <w:sz w:val="24"/>
              <w:szCs w:val="24"/>
            </w:rPr>
          </w:rPrChange>
        </w:rPr>
        <w:t>waiting time</w:t>
      </w:r>
      <w:ins w:id="156" w:author="Liu, Luyu" w:date="2020-06-23T10:59:00Z">
        <w:r w:rsidR="007572F1">
          <w:rPr>
            <w:rFonts w:ascii="Times New Roman" w:hAnsi="Times New Roman" w:cs="Times New Roman"/>
            <w:sz w:val="24"/>
            <w:szCs w:val="24"/>
          </w:rPr>
          <w:t xml:space="preserve"> </w:t>
        </w:r>
      </w:ins>
      <w:del w:id="157" w:author="Liu, Luyu" w:date="2020-06-23T10:59:00Z">
        <w:r w:rsidDel="007572F1">
          <w:rPr>
            <w:rFonts w:ascii="Times New Roman" w:hAnsi="Times New Roman" w:cs="Times New Roman"/>
            <w:sz w:val="24"/>
            <w:szCs w:val="24"/>
          </w:rPr>
          <w:delText xml:space="preserve"> </w:delText>
        </w:r>
      </w:del>
      <w:del w:id="158" w:author="Liu, Luyu" w:date="2020-06-23T10:58:00Z">
        <w:r w:rsidDel="007572F1">
          <w:rPr>
            <w:rFonts w:ascii="Times New Roman" w:hAnsi="Times New Roman" w:cs="Times New Roman"/>
            <w:sz w:val="24"/>
            <w:szCs w:val="24"/>
          </w:rPr>
          <w:delText xml:space="preserve">instead of </w:delText>
        </w:r>
        <w:r w:rsidRPr="00A56DD0" w:rsidDel="007572F1">
          <w:rPr>
            <w:rFonts w:ascii="Times New Roman" w:hAnsi="Times New Roman" w:cs="Times New Roman"/>
            <w:i/>
            <w:sz w:val="24"/>
            <w:szCs w:val="24"/>
            <w:rPrChange w:id="159" w:author="Liu, Luyu" w:date="2020-06-16T19:38:00Z">
              <w:rPr>
                <w:rFonts w:ascii="Times New Roman" w:hAnsi="Times New Roman" w:cs="Times New Roman"/>
                <w:sz w:val="24"/>
                <w:szCs w:val="24"/>
              </w:rPr>
            </w:rPrChange>
          </w:rPr>
          <w:delText>actual waiting time</w:delText>
        </w:r>
        <w:r w:rsidR="00126F71" w:rsidDel="007572F1">
          <w:rPr>
            <w:rFonts w:ascii="Times New Roman" w:hAnsi="Times New Roman" w:cs="Times New Roman"/>
            <w:sz w:val="24"/>
            <w:szCs w:val="24"/>
          </w:rPr>
          <w:delText xml:space="preserve"> </w:delText>
        </w:r>
      </w:del>
      <w:r w:rsidR="00126F71">
        <w:rPr>
          <w:rFonts w:ascii="Times New Roman" w:hAnsi="Times New Roman" w:cs="Times New Roman"/>
          <w:sz w:val="24"/>
          <w:szCs w:val="24"/>
        </w:rPr>
        <w:fldChar w:fldCharType="begin" w:fldLock="1"/>
      </w:r>
      <w:r w:rsidR="00FB0E4C">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2014)","plainTextFormattedCitation":"(Brakewood, Barbeau, and Watkins 2014)","previouslyFormattedCitation":"(Brakewood, Barbeau, and Watkins 2014)"},"properties":{"noteIndex":0},"schema":"https://github.com/citation-style-language/schema/raw/master/csl-citation.json"}</w:instrText>
      </w:r>
      <w:r w:rsidR="00126F71">
        <w:rPr>
          <w:rFonts w:ascii="Times New Roman" w:hAnsi="Times New Roman" w:cs="Times New Roman"/>
          <w:sz w:val="24"/>
          <w:szCs w:val="24"/>
        </w:rPr>
        <w:fldChar w:fldCharType="separate"/>
      </w:r>
      <w:r w:rsidR="00FB0E4C" w:rsidRPr="00FB0E4C">
        <w:rPr>
          <w:rFonts w:ascii="Times New Roman" w:hAnsi="Times New Roman" w:cs="Times New Roman"/>
          <w:noProof/>
          <w:sz w:val="24"/>
          <w:szCs w:val="24"/>
        </w:rPr>
        <w:t>(Brakewood, Barbeau, and Watkins 2014)</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0ECDBDA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del w:id="160" w:author="Liu, Luyu" w:date="2020-06-15T19:57:00Z">
        <w:r w:rsidDel="00A246E6">
          <w:rPr>
            <w:rFonts w:ascii="Times New Roman" w:hAnsi="Times New Roman" w:cs="Times New Roman"/>
            <w:sz w:val="24"/>
            <w:szCs w:val="24"/>
          </w:rPr>
          <w:delText xml:space="preserve">  </w:delText>
        </w:r>
      </w:del>
      <w:ins w:id="161" w:author="Liu, Luyu" w:date="2020-06-15T19:57:00Z">
        <w:r w:rsidR="00A246E6">
          <w:rPr>
            <w:rFonts w:ascii="Times New Roman" w:hAnsi="Times New Roman" w:cs="Times New Roman"/>
            <w:sz w:val="24"/>
            <w:szCs w:val="24"/>
          </w:rPr>
          <w:t xml:space="preserve"> </w:t>
        </w:r>
      </w:ins>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ins w:id="162" w:author="Liu, Luyu" w:date="2020-06-21T09:55:00Z">
        <w:r w:rsidR="00623A6B">
          <w:rPr>
            <w:rFonts w:ascii="Times New Roman" w:hAnsi="Times New Roman" w:cs="Times New Roman"/>
            <w:sz w:val="24"/>
            <w:szCs w:val="24"/>
          </w:rPr>
          <w:t xml:space="preserve">With </w:t>
        </w:r>
      </w:ins>
      <w:ins w:id="163" w:author="Liu, Luyu" w:date="2020-06-21T09:58:00Z">
        <w:r w:rsidR="00623A6B">
          <w:rPr>
            <w:rFonts w:ascii="Times New Roman" w:hAnsi="Times New Roman" w:cs="Times New Roman"/>
            <w:sz w:val="24"/>
            <w:szCs w:val="24"/>
          </w:rPr>
          <w:t xml:space="preserve">more abundant and accurate </w:t>
        </w:r>
      </w:ins>
      <w:ins w:id="164" w:author="Liu, Luyu" w:date="2020-06-21T09:57:00Z">
        <w:r w:rsidR="00623A6B">
          <w:rPr>
            <w:rFonts w:ascii="Times New Roman" w:hAnsi="Times New Roman" w:cs="Times New Roman"/>
            <w:sz w:val="24"/>
            <w:szCs w:val="24"/>
          </w:rPr>
          <w:t>real-time data,</w:t>
        </w:r>
      </w:ins>
      <w:ins w:id="165" w:author="Liu, Luyu" w:date="2020-06-21T09:58:00Z">
        <w:r w:rsidR="00623A6B">
          <w:rPr>
            <w:rFonts w:ascii="Times New Roman" w:hAnsi="Times New Roman" w:cs="Times New Roman"/>
            <w:sz w:val="24"/>
            <w:szCs w:val="24"/>
          </w:rPr>
          <w:t xml:space="preserve"> many studies</w:t>
        </w:r>
      </w:ins>
      <w:ins w:id="166" w:author="Liu, Luyu" w:date="2020-06-21T14:01:00Z">
        <w:r w:rsidR="00AA310D">
          <w:rPr>
            <w:rFonts w:ascii="Times New Roman" w:hAnsi="Times New Roman" w:cs="Times New Roman"/>
            <w:sz w:val="24"/>
            <w:szCs w:val="24"/>
          </w:rPr>
          <w:t xml:space="preserve"> also</w:t>
        </w:r>
      </w:ins>
      <w:ins w:id="167" w:author="Liu, Luyu" w:date="2020-06-21T09:59:00Z">
        <w:r w:rsidR="001B0999">
          <w:rPr>
            <w:rFonts w:ascii="Times New Roman" w:hAnsi="Times New Roman" w:cs="Times New Roman"/>
            <w:sz w:val="24"/>
            <w:szCs w:val="24"/>
          </w:rPr>
          <w:t xml:space="preserve"> </w:t>
        </w:r>
        <w:r w:rsidR="00623A6B">
          <w:rPr>
            <w:rFonts w:ascii="Times New Roman" w:hAnsi="Times New Roman" w:cs="Times New Roman"/>
            <w:sz w:val="24"/>
            <w:szCs w:val="24"/>
          </w:rPr>
          <w:t>simulate</w:t>
        </w:r>
        <w:r w:rsidR="001B0999">
          <w:rPr>
            <w:rFonts w:ascii="Times New Roman" w:hAnsi="Times New Roman" w:cs="Times New Roman"/>
            <w:sz w:val="24"/>
            <w:szCs w:val="24"/>
          </w:rPr>
          <w:t xml:space="preserve">d the real-time </w:t>
        </w:r>
      </w:ins>
      <w:ins w:id="168" w:author="Liu, Luyu" w:date="2020-06-21T10:00:00Z">
        <w:r w:rsidR="001B0999">
          <w:rPr>
            <w:rFonts w:ascii="Times New Roman" w:hAnsi="Times New Roman" w:cs="Times New Roman"/>
            <w:sz w:val="24"/>
            <w:szCs w:val="24"/>
          </w:rPr>
          <w:t>arrival time</w:t>
        </w:r>
      </w:ins>
      <w:ins w:id="169" w:author="Liu, Luyu" w:date="2020-06-21T09:59:00Z">
        <w:r w:rsidR="001B0999">
          <w:rPr>
            <w:rFonts w:ascii="Times New Roman" w:hAnsi="Times New Roman" w:cs="Times New Roman"/>
            <w:sz w:val="24"/>
            <w:szCs w:val="24"/>
          </w:rPr>
          <w:t xml:space="preserve"> prediction scheme</w:t>
        </w:r>
      </w:ins>
      <w:ins w:id="170" w:author="Liu, Luyu" w:date="2020-06-21T12:19:00Z">
        <w:r w:rsidR="00BB08EC">
          <w:rPr>
            <w:rFonts w:ascii="Times New Roman" w:hAnsi="Times New Roman" w:cs="Times New Roman"/>
            <w:sz w:val="24"/>
            <w:szCs w:val="24"/>
          </w:rPr>
          <w:t>s</w:t>
        </w:r>
      </w:ins>
      <w:ins w:id="171" w:author="Liu, Luyu" w:date="2020-06-21T10:00:00Z">
        <w:r w:rsidR="001B0999">
          <w:rPr>
            <w:rFonts w:ascii="Times New Roman" w:hAnsi="Times New Roman" w:cs="Times New Roman"/>
            <w:sz w:val="24"/>
            <w:szCs w:val="24"/>
          </w:rPr>
          <w:t xml:space="preserve"> and investigated the added-value of RTI on real-time users. </w:t>
        </w:r>
      </w:ins>
      <w:ins w:id="172" w:author="Liu, Luyu" w:date="2020-06-21T10:01:00Z">
        <w:r w:rsidR="001B0999">
          <w:rPr>
            <w:rFonts w:ascii="Times New Roman" w:hAnsi="Times New Roman" w:cs="Times New Roman"/>
            <w:sz w:val="24"/>
            <w:szCs w:val="24"/>
          </w:rPr>
          <w:t xml:space="preserve">For example, </w:t>
        </w:r>
      </w:ins>
      <w:ins w:id="173" w:author="Liu, Luyu" w:date="2020-06-21T10:06:00Z">
        <w:r w:rsidR="001B0999">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ins w:id="174" w:author="Liu, Luyu" w:date="2020-06-21T10:06:00Z">
        <w:r w:rsidR="001B0999">
          <w:rPr>
            <w:rFonts w:ascii="Times New Roman" w:hAnsi="Times New Roman" w:cs="Times New Roman"/>
            <w:sz w:val="24"/>
            <w:szCs w:val="24"/>
          </w:rPr>
          <w:fldChar w:fldCharType="separate"/>
        </w:r>
      </w:ins>
      <w:del w:id="175" w:author="Liu, Luyu" w:date="2020-06-21T10:07:00Z">
        <w:r w:rsidR="001B0999" w:rsidRPr="001B0999" w:rsidDel="001B0999">
          <w:rPr>
            <w:rFonts w:ascii="Times New Roman" w:hAnsi="Times New Roman" w:cs="Times New Roman"/>
            <w:noProof/>
            <w:sz w:val="24"/>
            <w:szCs w:val="24"/>
          </w:rPr>
          <w:delText>(</w:delText>
        </w:r>
      </w:del>
      <w:r w:rsidR="001B0999" w:rsidRPr="001B0999">
        <w:rPr>
          <w:rFonts w:ascii="Times New Roman" w:hAnsi="Times New Roman" w:cs="Times New Roman"/>
          <w:noProof/>
          <w:sz w:val="24"/>
          <w:szCs w:val="24"/>
        </w:rPr>
        <w:t xml:space="preserve">Cats and Loutos </w:t>
      </w:r>
      <w:ins w:id="176" w:author="Liu, Luyu" w:date="2020-06-21T10:07:00Z">
        <w:r w:rsidR="001B0999">
          <w:rPr>
            <w:rFonts w:ascii="Times New Roman" w:hAnsi="Times New Roman" w:cs="Times New Roman"/>
            <w:noProof/>
            <w:sz w:val="24"/>
            <w:szCs w:val="24"/>
          </w:rPr>
          <w:t>(</w:t>
        </w:r>
      </w:ins>
      <w:r w:rsidR="001B0999" w:rsidRPr="001B0999">
        <w:rPr>
          <w:rFonts w:ascii="Times New Roman" w:hAnsi="Times New Roman" w:cs="Times New Roman"/>
          <w:noProof/>
          <w:sz w:val="24"/>
          <w:szCs w:val="24"/>
        </w:rPr>
        <w:t>2016)</w:t>
      </w:r>
      <w:ins w:id="177" w:author="Liu, Luyu" w:date="2020-06-21T10:06:00Z">
        <w:r w:rsidR="001B0999">
          <w:rPr>
            <w:rFonts w:ascii="Times New Roman" w:hAnsi="Times New Roman" w:cs="Times New Roman"/>
            <w:sz w:val="24"/>
            <w:szCs w:val="24"/>
          </w:rPr>
          <w:fldChar w:fldCharType="end"/>
        </w:r>
      </w:ins>
      <w:ins w:id="178" w:author="Liu, Luyu" w:date="2020-06-21T10:07:00Z">
        <w:r w:rsidR="001B0999">
          <w:rPr>
            <w:rFonts w:ascii="Times New Roman" w:hAnsi="Times New Roman" w:cs="Times New Roman"/>
            <w:sz w:val="24"/>
            <w:szCs w:val="24"/>
          </w:rPr>
          <w:t xml:space="preserve"> </w:t>
        </w:r>
      </w:ins>
      <w:ins w:id="179" w:author="Liu, Luyu" w:date="2020-06-21T12:39:00Z">
        <w:r w:rsidR="00B326A9">
          <w:rPr>
            <w:rFonts w:ascii="Times New Roman" w:hAnsi="Times New Roman" w:cs="Times New Roman"/>
            <w:sz w:val="24"/>
            <w:szCs w:val="24"/>
          </w:rPr>
          <w:t>introduced</w:t>
        </w:r>
      </w:ins>
      <w:ins w:id="180" w:author="Liu, Luyu" w:date="2020-06-21T12:19:00Z">
        <w:r w:rsidR="00BB08EC">
          <w:rPr>
            <w:rFonts w:ascii="Times New Roman" w:hAnsi="Times New Roman" w:cs="Times New Roman"/>
            <w:sz w:val="24"/>
            <w:szCs w:val="24"/>
          </w:rPr>
          <w:t xml:space="preserve"> </w:t>
        </w:r>
      </w:ins>
      <w:ins w:id="181" w:author="Liu, Luyu" w:date="2020-06-21T12:20:00Z">
        <w:r w:rsidR="00BB08EC">
          <w:rPr>
            <w:rFonts w:ascii="Times New Roman" w:hAnsi="Times New Roman" w:cs="Times New Roman"/>
            <w:sz w:val="24"/>
            <w:szCs w:val="24"/>
          </w:rPr>
          <w:t xml:space="preserve">a </w:t>
        </w:r>
      </w:ins>
      <w:ins w:id="182" w:author="Liu, Luyu" w:date="2020-06-21T15:00:00Z">
        <w:r w:rsidR="0034420C">
          <w:rPr>
            <w:rFonts w:ascii="Times New Roman" w:hAnsi="Times New Roman" w:cs="Times New Roman"/>
            <w:sz w:val="24"/>
            <w:szCs w:val="24"/>
          </w:rPr>
          <w:t xml:space="preserve">new </w:t>
        </w:r>
      </w:ins>
      <w:ins w:id="183" w:author="Liu, Luyu" w:date="2020-06-21T12:20:00Z">
        <w:r w:rsidR="00BB08EC">
          <w:rPr>
            <w:rFonts w:ascii="Times New Roman" w:hAnsi="Times New Roman" w:cs="Times New Roman"/>
            <w:sz w:val="24"/>
            <w:szCs w:val="24"/>
          </w:rPr>
          <w:t xml:space="preserve">bus arrival prediction scheme and compared its performance with </w:t>
        </w:r>
      </w:ins>
      <w:ins w:id="184" w:author="Liu, Luyu" w:date="2020-06-21T12:21:00Z">
        <w:r w:rsidR="00BB08EC">
          <w:rPr>
            <w:rFonts w:ascii="Times New Roman" w:hAnsi="Times New Roman" w:cs="Times New Roman"/>
            <w:sz w:val="24"/>
            <w:szCs w:val="24"/>
          </w:rPr>
          <w:t>the schedule and a common prediction scheme</w:t>
        </w:r>
      </w:ins>
      <w:ins w:id="185" w:author="Liu, Luyu" w:date="2020-06-21T12:55:00Z">
        <w:r w:rsidR="00762413">
          <w:rPr>
            <w:rFonts w:ascii="Times New Roman" w:hAnsi="Times New Roman" w:cs="Times New Roman"/>
            <w:sz w:val="24"/>
            <w:szCs w:val="24"/>
          </w:rPr>
          <w:t>.</w:t>
        </w:r>
      </w:ins>
      <w:ins w:id="186" w:author="Liu, Luyu" w:date="2020-06-21T12:21:00Z">
        <w:r w:rsidR="00BB08EC">
          <w:rPr>
            <w:rFonts w:ascii="Times New Roman" w:hAnsi="Times New Roman" w:cs="Times New Roman"/>
            <w:sz w:val="24"/>
            <w:szCs w:val="24"/>
          </w:rPr>
          <w:t xml:space="preserve"> </w:t>
        </w:r>
      </w:ins>
    </w:p>
    <w:p w14:paraId="7BFCC772" w14:textId="48CB434A" w:rsidR="005A464A" w:rsidRDefault="00A55901">
      <w:pPr>
        <w:tabs>
          <w:tab w:val="left" w:pos="7540"/>
        </w:tabs>
        <w:jc w:val="both"/>
        <w:rPr>
          <w:rFonts w:ascii="Times New Roman" w:hAnsi="Times New Roman" w:cs="Times New Roman"/>
          <w:sz w:val="24"/>
          <w:szCs w:val="24"/>
        </w:rPr>
        <w:pPrChange w:id="187" w:author="Liu, Luyu" w:date="2020-06-21T13:21:00Z">
          <w:pPr>
            <w:jc w:val="both"/>
          </w:pPr>
        </w:pPrChange>
      </w:pPr>
      <w:ins w:id="188" w:author="Liu, Luyu" w:date="2020-06-21T13:21:00Z">
        <w:r>
          <w:rPr>
            <w:rFonts w:ascii="Times New Roman" w:hAnsi="Times New Roman" w:cs="Times New Roman"/>
            <w:sz w:val="24"/>
            <w:szCs w:val="24"/>
          </w:rPr>
          <w:tab/>
        </w:r>
      </w:ins>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w:t>
      </w:r>
      <w:r>
        <w:rPr>
          <w:rFonts w:ascii="Times New Roman" w:hAnsi="Times New Roman" w:cs="Times New Roman"/>
          <w:bCs/>
          <w:sz w:val="24"/>
          <w:szCs w:val="24"/>
        </w:rPr>
        <w:lastRenderedPageBreak/>
        <w:t xml:space="preserve">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175CB5A3"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w:t>
      </w:r>
      <w:del w:id="189" w:author="Liu, Luyu" w:date="2020-06-21T14:50:00Z">
        <w:r w:rsidR="00BC361F" w:rsidDel="00634C59">
          <w:rPr>
            <w:rFonts w:ascii="Times New Roman" w:hAnsi="Times New Roman" w:cs="Times New Roman"/>
            <w:bCs/>
            <w:sz w:val="24"/>
            <w:szCs w:val="24"/>
          </w:rPr>
          <w:delText xml:space="preserve"> </w:delText>
        </w:r>
        <w:r w:rsidR="00BB650A" w:rsidDel="00634C59">
          <w:rPr>
            <w:rFonts w:ascii="Times New Roman" w:hAnsi="Times New Roman" w:cs="Times New Roman"/>
            <w:bCs/>
            <w:sz w:val="24"/>
            <w:szCs w:val="24"/>
          </w:rPr>
          <w:fldChar w:fldCharType="begin" w:fldLock="1"/>
        </w:r>
        <w:r w:rsidR="0096682B" w:rsidRPr="00634C59" w:rsidDel="00634C59">
          <w:rPr>
            <w:rFonts w:ascii="Times New Roman" w:hAnsi="Times New Roman" w:cs="Times New Roman"/>
            <w:bCs/>
            <w:sz w:val="24"/>
            <w:szCs w:val="24"/>
          </w:rPr>
          <w:del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delInstrText>
        </w:r>
        <w:r w:rsidR="00BB650A" w:rsidDel="00634C59">
          <w:rPr>
            <w:rFonts w:ascii="Times New Roman" w:hAnsi="Times New Roman" w:cs="Times New Roman"/>
            <w:bCs/>
            <w:sz w:val="24"/>
            <w:szCs w:val="24"/>
          </w:rPr>
          <w:fldChar w:fldCharType="separate"/>
        </w:r>
        <w:r w:rsidR="00BB650A" w:rsidRPr="008D6C9E" w:rsidDel="00634C59">
          <w:rPr>
            <w:rFonts w:ascii="Times New Roman" w:hAnsi="Times New Roman" w:cs="Times New Roman"/>
            <w:bCs/>
            <w:noProof/>
            <w:sz w:val="24"/>
            <w:szCs w:val="24"/>
          </w:rPr>
          <w:delText>Y. Liu, Shi, and</w:delText>
        </w:r>
        <w:r w:rsidR="00BB650A" w:rsidRPr="00B118C8" w:rsidDel="00634C59">
          <w:rPr>
            <w:rFonts w:ascii="Times New Roman" w:hAnsi="Times New Roman" w:cs="Times New Roman"/>
            <w:bCs/>
            <w:noProof/>
            <w:sz w:val="24"/>
            <w:szCs w:val="24"/>
          </w:rPr>
          <w:delText xml:space="preserve"> Jian (2017)</w:delText>
        </w:r>
        <w:r w:rsidR="00BB650A" w:rsidDel="00634C59">
          <w:rPr>
            <w:rFonts w:ascii="Times New Roman" w:hAnsi="Times New Roman" w:cs="Times New Roman"/>
            <w:bCs/>
            <w:sz w:val="24"/>
            <w:szCs w:val="24"/>
          </w:rPr>
          <w:fldChar w:fldCharType="end"/>
        </w:r>
        <w:r w:rsidR="00BB650A" w:rsidDel="00634C59">
          <w:rPr>
            <w:rFonts w:ascii="Times New Roman" w:hAnsi="Times New Roman" w:cs="Times New Roman"/>
            <w:bCs/>
            <w:sz w:val="24"/>
            <w:szCs w:val="24"/>
          </w:rPr>
          <w:delText xml:space="preserve"> presented that tourists’ perceived waiting time became longer without RTI.</w:delText>
        </w:r>
      </w:del>
      <w:del w:id="190" w:author="Liu, Luyu" w:date="2020-06-15T19:57:00Z">
        <w:r w:rsidR="00004CCF" w:rsidDel="00A246E6">
          <w:rPr>
            <w:rFonts w:ascii="Times New Roman" w:hAnsi="Times New Roman" w:cs="Times New Roman"/>
            <w:bCs/>
            <w:sz w:val="24"/>
            <w:szCs w:val="24"/>
          </w:rPr>
          <w:delText xml:space="preserve">  </w:delText>
        </w:r>
      </w:del>
      <w:ins w:id="191" w:author="Liu, Luyu" w:date="2020-06-15T19:57:00Z">
        <w:r w:rsidR="00A246E6">
          <w:rPr>
            <w:rFonts w:ascii="Times New Roman" w:hAnsi="Times New Roman" w:cs="Times New Roman"/>
            <w:bCs/>
            <w:sz w:val="24"/>
            <w:szCs w:val="24"/>
          </w:rPr>
          <w:t xml:space="preserve"> </w:t>
        </w:r>
      </w:ins>
      <w:r w:rsidR="00004CCF">
        <w:rPr>
          <w:rFonts w:ascii="Times New Roman" w:hAnsi="Times New Roman" w:cs="Times New Roman"/>
          <w:bCs/>
          <w:sz w:val="24"/>
          <w:szCs w:val="24"/>
        </w:rPr>
        <w:t xml:space="preserve">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ins w:id="192" w:author="Liu, Luyu" w:date="2020-06-21T14:26:00Z">
        <w:r w:rsidR="009F1D92">
          <w:rPr>
            <w:rFonts w:ascii="Times New Roman" w:hAnsi="Times New Roman" w:cs="Times New Roman"/>
            <w:bCs/>
            <w:sz w:val="24"/>
            <w:szCs w:val="24"/>
          </w:rPr>
          <w:t xml:space="preserve"> and simulation</w:t>
        </w:r>
      </w:ins>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w:t>
      </w:r>
      <w:ins w:id="193" w:author="Liu, Luyu" w:date="2020-06-21T14:04:00Z">
        <w:r w:rsidR="00196B01">
          <w:rPr>
            <w:rFonts w:ascii="Times New Roman" w:hAnsi="Times New Roman" w:cs="Times New Roman"/>
            <w:bCs/>
            <w:sz w:val="24"/>
            <w:szCs w:val="24"/>
          </w:rPr>
          <w:t xml:space="preserve">could </w:t>
        </w:r>
      </w:ins>
      <w:del w:id="194" w:author="Liu, Luyu" w:date="2020-06-21T14:04:00Z">
        <w:r w:rsidR="00BC361F" w:rsidDel="00196B01">
          <w:rPr>
            <w:rFonts w:ascii="Times New Roman" w:hAnsi="Times New Roman" w:cs="Times New Roman"/>
            <w:bCs/>
            <w:sz w:val="24"/>
            <w:szCs w:val="24"/>
          </w:rPr>
          <w:delText xml:space="preserve">can </w:delText>
        </w:r>
      </w:del>
      <w:r w:rsidR="00BC361F">
        <w:rPr>
          <w:rFonts w:ascii="Times New Roman" w:hAnsi="Times New Roman" w:cs="Times New Roman"/>
          <w:bCs/>
          <w:sz w:val="24"/>
          <w:szCs w:val="24"/>
        </w:rPr>
        <w:t>save 2 minutes than non-RTI users</w:t>
      </w:r>
      <w:ins w:id="195" w:author="Liu, Luyu" w:date="2020-06-21T14:27:00Z">
        <w:r w:rsidR="000A4C95">
          <w:rPr>
            <w:rFonts w:ascii="Times New Roman" w:hAnsi="Times New Roman" w:cs="Times New Roman"/>
            <w:bCs/>
            <w:sz w:val="24"/>
            <w:szCs w:val="24"/>
          </w:rPr>
          <w:t xml:space="preserve"> by observation</w:t>
        </w:r>
      </w:ins>
      <w:del w:id="196" w:author="Liu, Luyu" w:date="2020-06-21T14:27:00Z">
        <w:r w:rsidR="00BC361F" w:rsidDel="000A4C95">
          <w:rPr>
            <w:rFonts w:ascii="Times New Roman" w:hAnsi="Times New Roman" w:cs="Times New Roman"/>
            <w:bCs/>
            <w:sz w:val="24"/>
            <w:szCs w:val="24"/>
          </w:rPr>
          <w:delText xml:space="preserve"> while the perceived waiting time reduced 2.4 minutes in Seattle</w:delText>
        </w:r>
      </w:del>
      <w:r w:rsidR="00BC361F">
        <w:rPr>
          <w:rFonts w:ascii="Times New Roman" w:hAnsi="Times New Roman" w:cs="Times New Roman"/>
          <w:bCs/>
          <w:sz w:val="24"/>
          <w:szCs w:val="24"/>
        </w:rPr>
        <w:t xml:space="preserve">. </w:t>
      </w:r>
      <w:ins w:id="197" w:author="Liu, Luyu" w:date="2020-06-21T14:05:00Z">
        <w:r w:rsidR="0070034D">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0070034D">
        <w:rPr>
          <w:rFonts w:ascii="Times New Roman" w:hAnsi="Times New Roman" w:cs="Times New Roman"/>
          <w:bCs/>
          <w:sz w:val="24"/>
          <w:szCs w:val="24"/>
        </w:rPr>
        <w:fldChar w:fldCharType="separate"/>
      </w:r>
      <w:del w:id="198" w:author="Liu, Luyu" w:date="2020-06-21T14:05:00Z">
        <w:r w:rsidR="0070034D" w:rsidRPr="0070034D" w:rsidDel="0070034D">
          <w:rPr>
            <w:rFonts w:ascii="Times New Roman" w:hAnsi="Times New Roman" w:cs="Times New Roman"/>
            <w:bCs/>
            <w:noProof/>
            <w:sz w:val="24"/>
            <w:szCs w:val="24"/>
          </w:rPr>
          <w:delText>(</w:delText>
        </w:r>
      </w:del>
      <w:r w:rsidR="0070034D" w:rsidRPr="0070034D">
        <w:rPr>
          <w:rFonts w:ascii="Times New Roman" w:hAnsi="Times New Roman" w:cs="Times New Roman"/>
          <w:bCs/>
          <w:noProof/>
          <w:sz w:val="24"/>
          <w:szCs w:val="24"/>
        </w:rPr>
        <w:t xml:space="preserve">Cats and Loutos </w:t>
      </w:r>
      <w:ins w:id="199" w:author="Liu, Luyu" w:date="2020-06-21T14:05:00Z">
        <w:r w:rsidR="0070034D">
          <w:rPr>
            <w:rFonts w:ascii="Times New Roman" w:hAnsi="Times New Roman" w:cs="Times New Roman"/>
            <w:bCs/>
            <w:noProof/>
            <w:sz w:val="24"/>
            <w:szCs w:val="24"/>
          </w:rPr>
          <w:t>(</w:t>
        </w:r>
      </w:ins>
      <w:r w:rsidR="0070034D" w:rsidRPr="0070034D">
        <w:rPr>
          <w:rFonts w:ascii="Times New Roman" w:hAnsi="Times New Roman" w:cs="Times New Roman"/>
          <w:bCs/>
          <w:noProof/>
          <w:sz w:val="24"/>
          <w:szCs w:val="24"/>
        </w:rPr>
        <w:t>2016)</w:t>
      </w:r>
      <w:ins w:id="200" w:author="Liu, Luyu" w:date="2020-06-21T14:05:00Z">
        <w:r w:rsidR="0070034D">
          <w:rPr>
            <w:rFonts w:ascii="Times New Roman" w:hAnsi="Times New Roman" w:cs="Times New Roman"/>
            <w:bCs/>
            <w:sz w:val="24"/>
            <w:szCs w:val="24"/>
          </w:rPr>
          <w:fldChar w:fldCharType="end"/>
        </w:r>
        <w:r w:rsidR="0070034D">
          <w:rPr>
            <w:rFonts w:ascii="Times New Roman" w:hAnsi="Times New Roman" w:cs="Times New Roman"/>
            <w:bCs/>
            <w:sz w:val="24"/>
            <w:szCs w:val="24"/>
          </w:rPr>
          <w:t xml:space="preserve"> </w:t>
        </w:r>
      </w:ins>
      <w:ins w:id="201" w:author="Liu, Luyu" w:date="2020-06-21T14:27:00Z">
        <w:r w:rsidR="00341E5C">
          <w:rPr>
            <w:rFonts w:ascii="Times New Roman" w:hAnsi="Times New Roman" w:cs="Times New Roman"/>
            <w:bCs/>
            <w:sz w:val="24"/>
            <w:szCs w:val="24"/>
          </w:rPr>
          <w:t xml:space="preserve">introduced </w:t>
        </w:r>
      </w:ins>
      <w:ins w:id="202" w:author="Liu, Luyu" w:date="2020-06-21T14:06:00Z">
        <w:r w:rsidR="0070034D">
          <w:rPr>
            <w:rFonts w:ascii="Times New Roman" w:hAnsi="Times New Roman" w:cs="Times New Roman"/>
            <w:bCs/>
            <w:sz w:val="24"/>
            <w:szCs w:val="24"/>
          </w:rPr>
          <w:t xml:space="preserve">a better </w:t>
        </w:r>
      </w:ins>
      <w:ins w:id="203" w:author="Liu, Luyu" w:date="2020-06-21T14:07:00Z">
        <w:r w:rsidR="0070034D">
          <w:rPr>
            <w:rFonts w:ascii="Times New Roman" w:hAnsi="Times New Roman" w:cs="Times New Roman"/>
            <w:bCs/>
            <w:sz w:val="24"/>
            <w:szCs w:val="24"/>
          </w:rPr>
          <w:t xml:space="preserve">RTI </w:t>
        </w:r>
      </w:ins>
      <w:ins w:id="204" w:author="Liu, Luyu" w:date="2020-06-21T14:06:00Z">
        <w:r w:rsidR="0070034D">
          <w:rPr>
            <w:rFonts w:ascii="Times New Roman" w:hAnsi="Times New Roman" w:cs="Times New Roman"/>
            <w:bCs/>
            <w:sz w:val="24"/>
            <w:szCs w:val="24"/>
          </w:rPr>
          <w:t xml:space="preserve">prediction scheme </w:t>
        </w:r>
      </w:ins>
      <w:ins w:id="205" w:author="Liu, Luyu" w:date="2020-06-21T14:27:00Z">
        <w:r w:rsidR="006E2F89">
          <w:rPr>
            <w:rFonts w:ascii="Times New Roman" w:hAnsi="Times New Roman" w:cs="Times New Roman"/>
            <w:bCs/>
            <w:sz w:val="24"/>
            <w:szCs w:val="24"/>
          </w:rPr>
          <w:t xml:space="preserve">that </w:t>
        </w:r>
      </w:ins>
      <w:ins w:id="206" w:author="Liu, Luyu" w:date="2020-06-21T14:06:00Z">
        <w:r w:rsidR="0070034D">
          <w:rPr>
            <w:rFonts w:ascii="Times New Roman" w:hAnsi="Times New Roman" w:cs="Times New Roman"/>
            <w:bCs/>
            <w:sz w:val="24"/>
            <w:szCs w:val="24"/>
          </w:rPr>
          <w:t xml:space="preserve">can </w:t>
        </w:r>
      </w:ins>
      <w:ins w:id="207" w:author="Liu, Luyu" w:date="2020-06-21T14:08:00Z">
        <w:r w:rsidR="00094EDC">
          <w:rPr>
            <w:rFonts w:ascii="Times New Roman" w:hAnsi="Times New Roman" w:cs="Times New Roman"/>
            <w:bCs/>
            <w:sz w:val="24"/>
            <w:szCs w:val="24"/>
          </w:rPr>
          <w:t>save</w:t>
        </w:r>
      </w:ins>
      <w:ins w:id="208" w:author="Liu, Luyu" w:date="2020-06-21T14:07:00Z">
        <w:r w:rsidR="0070034D">
          <w:rPr>
            <w:rFonts w:ascii="Times New Roman" w:hAnsi="Times New Roman" w:cs="Times New Roman"/>
            <w:bCs/>
            <w:sz w:val="24"/>
            <w:szCs w:val="24"/>
          </w:rPr>
          <w:t xml:space="preserve"> waiting time equivalent to introducing a 60% increase in service frequency</w:t>
        </w:r>
      </w:ins>
      <w:ins w:id="209" w:author="Liu, Luyu" w:date="2020-06-21T14:09:00Z">
        <w:r w:rsidR="006967A9">
          <w:rPr>
            <w:rFonts w:ascii="Times New Roman" w:hAnsi="Times New Roman" w:cs="Times New Roman"/>
            <w:bCs/>
            <w:sz w:val="24"/>
            <w:szCs w:val="24"/>
          </w:rPr>
          <w:t xml:space="preserve"> in Stockholm</w:t>
        </w:r>
      </w:ins>
      <w:ins w:id="210" w:author="Liu, Luyu" w:date="2020-06-21T14:07:00Z">
        <w:r w:rsidR="0070034D">
          <w:rPr>
            <w:rFonts w:ascii="Times New Roman" w:hAnsi="Times New Roman" w:cs="Times New Roman"/>
            <w:bCs/>
            <w:sz w:val="24"/>
            <w:szCs w:val="24"/>
          </w:rPr>
          <w:t>.</w:t>
        </w:r>
      </w:ins>
      <w:ins w:id="211" w:author="Liu, Luyu" w:date="2020-06-21T14:09:00Z">
        <w:r w:rsidR="00CA3E89">
          <w:rPr>
            <w:rFonts w:ascii="Times New Roman" w:hAnsi="Times New Roman" w:cs="Times New Roman"/>
            <w:bCs/>
            <w:sz w:val="24"/>
            <w:szCs w:val="24"/>
          </w:rPr>
          <w:t xml:space="preserve"> </w:t>
        </w:r>
        <w:r w:rsidR="00CA3E89">
          <w:rPr>
            <w:rFonts w:ascii="Times New Roman" w:hAnsi="Times New Roman" w:cs="Times New Roman"/>
            <w:bCs/>
            <w:sz w:val="24"/>
            <w:szCs w:val="24"/>
          </w:rPr>
          <w:fldChar w:fldCharType="begin" w:fldLock="1"/>
        </w:r>
      </w:ins>
      <w:r w:rsidR="00497A00">
        <w:rPr>
          <w:rFonts w:ascii="Times New Roman" w:hAnsi="Times New Roman" w:cs="Times New Roman"/>
          <w:bCs/>
          <w:sz w:val="24"/>
          <w:szCs w:val="24"/>
        </w:rPr>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evaluation","type":"article-journal","volume":"20"},"uris":["http://www.mendeley.com/documents/?uuid=7aaf7662-bad1-44c0-b1d4-43033cefe464"]}],"mendeley":{"formattedCitation":"(Cats and Loutos 2016b)","manualFormatting":"Cats and Loutos (2016b)","plainTextFormattedCitation":"(Cats and Loutos 2016b)","previouslyFormattedCitation":"(Cats and Loutos 2016b)"},"properties":{"noteIndex":0},"schema":"https://github.com/citation-style-language/schema/raw/master/csl-citation.json"}</w:instrText>
      </w:r>
      <w:r w:rsidR="00CA3E89">
        <w:rPr>
          <w:rFonts w:ascii="Times New Roman" w:hAnsi="Times New Roman" w:cs="Times New Roman"/>
          <w:bCs/>
          <w:sz w:val="24"/>
          <w:szCs w:val="24"/>
        </w:rPr>
        <w:fldChar w:fldCharType="separate"/>
      </w:r>
      <w:del w:id="212" w:author="Liu, Luyu" w:date="2020-06-21T14:10:00Z">
        <w:r w:rsidR="00CA3E89" w:rsidRPr="00CA3E89" w:rsidDel="00CA3E89">
          <w:rPr>
            <w:rFonts w:ascii="Times New Roman" w:hAnsi="Times New Roman" w:cs="Times New Roman"/>
            <w:bCs/>
            <w:noProof/>
            <w:sz w:val="24"/>
            <w:szCs w:val="24"/>
          </w:rPr>
          <w:delText>(</w:delText>
        </w:r>
      </w:del>
      <w:r w:rsidR="00CA3E89" w:rsidRPr="00CA3E89">
        <w:rPr>
          <w:rFonts w:ascii="Times New Roman" w:hAnsi="Times New Roman" w:cs="Times New Roman"/>
          <w:bCs/>
          <w:noProof/>
          <w:sz w:val="24"/>
          <w:szCs w:val="24"/>
        </w:rPr>
        <w:t xml:space="preserve">Cats and Loutos </w:t>
      </w:r>
      <w:ins w:id="213" w:author="Liu, Luyu" w:date="2020-06-21T14:10:00Z">
        <w:r w:rsidR="00CA3E89">
          <w:rPr>
            <w:rFonts w:ascii="Times New Roman" w:hAnsi="Times New Roman" w:cs="Times New Roman"/>
            <w:bCs/>
            <w:noProof/>
            <w:sz w:val="24"/>
            <w:szCs w:val="24"/>
          </w:rPr>
          <w:t>(</w:t>
        </w:r>
      </w:ins>
      <w:r w:rsidR="00CA3E89" w:rsidRPr="00CA3E89">
        <w:rPr>
          <w:rFonts w:ascii="Times New Roman" w:hAnsi="Times New Roman" w:cs="Times New Roman"/>
          <w:bCs/>
          <w:noProof/>
          <w:sz w:val="24"/>
          <w:szCs w:val="24"/>
        </w:rPr>
        <w:t>2016b)</w:t>
      </w:r>
      <w:ins w:id="214" w:author="Liu, Luyu" w:date="2020-06-21T14:09:00Z">
        <w:r w:rsidR="00CA3E89">
          <w:rPr>
            <w:rFonts w:ascii="Times New Roman" w:hAnsi="Times New Roman" w:cs="Times New Roman"/>
            <w:bCs/>
            <w:sz w:val="24"/>
            <w:szCs w:val="24"/>
          </w:rPr>
          <w:fldChar w:fldCharType="end"/>
        </w:r>
      </w:ins>
      <w:ins w:id="215" w:author="Liu, Luyu" w:date="2020-06-21T14:10:00Z">
        <w:r w:rsidR="00CA3E89">
          <w:rPr>
            <w:rFonts w:ascii="Times New Roman" w:hAnsi="Times New Roman" w:cs="Times New Roman"/>
            <w:bCs/>
            <w:sz w:val="24"/>
            <w:szCs w:val="24"/>
          </w:rPr>
          <w:t xml:space="preserve"> also concluded that RTI </w:t>
        </w:r>
      </w:ins>
      <w:ins w:id="216" w:author="Liu, Luyu" w:date="2020-06-21T14:50:00Z">
        <w:r w:rsidR="008D6C9E">
          <w:rPr>
            <w:rFonts w:ascii="Times New Roman" w:hAnsi="Times New Roman" w:cs="Times New Roman"/>
            <w:bCs/>
            <w:sz w:val="24"/>
            <w:szCs w:val="24"/>
          </w:rPr>
          <w:t>could</w:t>
        </w:r>
      </w:ins>
      <w:ins w:id="217" w:author="Liu, Luyu" w:date="2020-06-21T14:27:00Z">
        <w:r w:rsidR="007B23C6">
          <w:rPr>
            <w:rFonts w:ascii="Times New Roman" w:hAnsi="Times New Roman" w:cs="Times New Roman"/>
            <w:bCs/>
            <w:sz w:val="24"/>
            <w:szCs w:val="24"/>
          </w:rPr>
          <w:t xml:space="preserve"> </w:t>
        </w:r>
      </w:ins>
      <w:ins w:id="218" w:author="Liu, Luyu" w:date="2020-06-21T14:17:00Z">
        <w:r w:rsidR="007B23C6">
          <w:rPr>
            <w:rFonts w:ascii="Times New Roman" w:hAnsi="Times New Roman" w:cs="Times New Roman"/>
            <w:bCs/>
            <w:sz w:val="24"/>
            <w:szCs w:val="24"/>
          </w:rPr>
          <w:t>make</w:t>
        </w:r>
        <w:r w:rsidR="00CA3E89">
          <w:rPr>
            <w:rFonts w:ascii="Times New Roman" w:hAnsi="Times New Roman" w:cs="Times New Roman"/>
            <w:bCs/>
            <w:sz w:val="24"/>
            <w:szCs w:val="24"/>
          </w:rPr>
          <w:t xml:space="preserve"> waiting time estimate twice as close </w:t>
        </w:r>
      </w:ins>
      <w:ins w:id="219" w:author="Liu, Luyu" w:date="2020-06-21T14:18:00Z">
        <w:r w:rsidR="00CA3E89">
          <w:rPr>
            <w:rFonts w:ascii="Times New Roman" w:hAnsi="Times New Roman" w:cs="Times New Roman"/>
            <w:bCs/>
            <w:sz w:val="24"/>
            <w:szCs w:val="24"/>
          </w:rPr>
          <w:t>to the actual time than the schedule.</w:t>
        </w:r>
      </w:ins>
    </w:p>
    <w:p w14:paraId="46BB9317" w14:textId="2B2C3407" w:rsidR="005A464A" w:rsidDel="007C4469" w:rsidRDefault="00004CCF" w:rsidP="00E5767D">
      <w:pPr>
        <w:rPr>
          <w:del w:id="220" w:author="Liu, Luyu" w:date="2020-06-15T20:48:00Z"/>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del w:id="221" w:author="Liu, Luyu" w:date="2020-06-21T15:01:00Z">
        <w:r w:rsidR="00A56386" w:rsidDel="00B46C8A">
          <w:rPr>
            <w:rFonts w:ascii="Times New Roman" w:hAnsi="Times New Roman" w:cs="Times New Roman"/>
            <w:bCs/>
            <w:sz w:val="24"/>
            <w:szCs w:val="24"/>
          </w:rPr>
          <w:delText xml:space="preserve">also </w:delText>
        </w:r>
      </w:del>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615B1B14" w14:textId="6B357B2E" w:rsidR="007C4469" w:rsidRDefault="007C4469" w:rsidP="00E5767D">
      <w:pPr>
        <w:rPr>
          <w:ins w:id="222" w:author="Liu, Luyu" w:date="2020-06-15T20:48:00Z"/>
          <w:rFonts w:ascii="Times New Roman" w:hAnsi="Times New Roman" w:cs="Times New Roman"/>
          <w:bCs/>
          <w:sz w:val="24"/>
          <w:szCs w:val="24"/>
        </w:rPr>
      </w:pPr>
    </w:p>
    <w:p w14:paraId="7DC39110" w14:textId="77777777" w:rsidR="00066124" w:rsidRPr="00E5767D" w:rsidRDefault="00066124" w:rsidP="00E5767D">
      <w:pPr>
        <w:rPr>
          <w:rFonts w:ascii="Times New Roman" w:hAnsi="Times New Roman" w:cs="Times New Roman"/>
          <w:bCs/>
          <w:sz w:val="24"/>
          <w:szCs w:val="24"/>
        </w:rPr>
      </w:pPr>
    </w:p>
    <w:p w14:paraId="2506B2F9" w14:textId="63B04A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w:t>
      </w:r>
      <w:ins w:id="223" w:author="Liu, Luyu" w:date="2020-06-21T15:01:00Z">
        <w:r w:rsidR="00A539B2">
          <w:rPr>
            <w:rFonts w:ascii="Times New Roman" w:hAnsi="Times New Roman" w:cs="Times New Roman"/>
            <w:sz w:val="24"/>
            <w:szCs w:val="24"/>
          </w:rPr>
          <w:t xml:space="preserve">, </w:t>
        </w:r>
      </w:ins>
      <w:del w:id="224" w:author="Liu, Luyu" w:date="2020-06-21T15:01:00Z">
        <w:r w:rsidDel="00A539B2">
          <w:rPr>
            <w:rFonts w:ascii="Times New Roman" w:hAnsi="Times New Roman" w:cs="Times New Roman"/>
            <w:sz w:val="24"/>
            <w:szCs w:val="24"/>
          </w:rPr>
          <w:delText xml:space="preserve"> or </w:delText>
        </w:r>
      </w:del>
      <w:r>
        <w:rPr>
          <w:rFonts w:ascii="Times New Roman" w:hAnsi="Times New Roman" w:cs="Times New Roman"/>
          <w:sz w:val="24"/>
          <w:szCs w:val="24"/>
        </w:rPr>
        <w:t>perceived waiting time</w:t>
      </w:r>
      <w:ins w:id="225" w:author="Liu, Luyu" w:date="2020-06-21T15:02:00Z">
        <w:r w:rsidR="00A539B2">
          <w:rPr>
            <w:rFonts w:ascii="Times New Roman" w:hAnsi="Times New Roman" w:cs="Times New Roman"/>
            <w:sz w:val="24"/>
            <w:szCs w:val="24"/>
          </w:rPr>
          <w:t>,</w:t>
        </w:r>
      </w:ins>
      <w:ins w:id="226" w:author="Liu, Luyu" w:date="2020-06-21T15:01:00Z">
        <w:r w:rsidR="000C432A">
          <w:rPr>
            <w:rFonts w:ascii="Times New Roman" w:hAnsi="Times New Roman" w:cs="Times New Roman"/>
            <w:sz w:val="24"/>
            <w:szCs w:val="24"/>
          </w:rPr>
          <w:t xml:space="preserve"> or predicted time deviation</w:t>
        </w:r>
      </w:ins>
      <w:r>
        <w:rPr>
          <w:rFonts w:ascii="Times New Roman" w:hAnsi="Times New Roman" w:cs="Times New Roman"/>
          <w:sz w:val="24"/>
          <w:szCs w:val="24"/>
        </w:rPr>
        <w:t xml:space="preserve">; however, </w:t>
      </w:r>
      <w:del w:id="227" w:author="Liu, Luyu" w:date="2020-06-20T22:01:00Z">
        <w:r w:rsidDel="00633412">
          <w:rPr>
            <w:rFonts w:ascii="Times New Roman" w:hAnsi="Times New Roman" w:cs="Times New Roman"/>
            <w:sz w:val="24"/>
            <w:szCs w:val="24"/>
          </w:rPr>
          <w:delText>no one</w:delText>
        </w:r>
      </w:del>
      <w:ins w:id="228" w:author="Liu, Luyu" w:date="2020-06-20T22:01:00Z">
        <w:r w:rsidR="00633412">
          <w:rPr>
            <w:rFonts w:ascii="Times New Roman" w:hAnsi="Times New Roman" w:cs="Times New Roman"/>
            <w:sz w:val="24"/>
            <w:szCs w:val="24"/>
          </w:rPr>
          <w:t xml:space="preserve">few </w:t>
        </w:r>
        <w:r w:rsidR="00AF3EB8">
          <w:rPr>
            <w:rFonts w:ascii="Times New Roman" w:hAnsi="Times New Roman" w:cs="Times New Roman"/>
            <w:sz w:val="24"/>
            <w:szCs w:val="24"/>
          </w:rPr>
          <w:t>studies</w:t>
        </w:r>
      </w:ins>
      <w:del w:id="229" w:author="Liu, Luyu" w:date="2020-06-20T22:01:00Z">
        <w:r w:rsidDel="00633412">
          <w:rPr>
            <w:rFonts w:ascii="Times New Roman" w:hAnsi="Times New Roman" w:cs="Times New Roman"/>
            <w:sz w:val="24"/>
            <w:szCs w:val="24"/>
          </w:rPr>
          <w:delText xml:space="preserve"> </w:delText>
        </w:r>
        <w:r w:rsidDel="00AF3EB8">
          <w:rPr>
            <w:rFonts w:ascii="Times New Roman" w:hAnsi="Times New Roman" w:cs="Times New Roman"/>
            <w:sz w:val="24"/>
            <w:szCs w:val="24"/>
          </w:rPr>
          <w:delText>has</w:delText>
        </w:r>
      </w:del>
      <w:r>
        <w:rPr>
          <w:rFonts w:ascii="Times New Roman" w:hAnsi="Times New Roman" w:cs="Times New Roman"/>
          <w:sz w:val="24"/>
          <w:szCs w:val="24"/>
        </w:rPr>
        <w:t xml:space="preserve"> investigated the variance of this impact</w:t>
      </w:r>
      <w:ins w:id="230" w:author="Liu, Luyu" w:date="2020-06-21T15:02:00Z">
        <w:r w:rsidR="00064D29">
          <w:rPr>
            <w:rFonts w:ascii="Times New Roman" w:hAnsi="Times New Roman" w:cs="Times New Roman"/>
            <w:sz w:val="24"/>
            <w:szCs w:val="24"/>
          </w:rPr>
          <w:t xml:space="preserve"> on </w:t>
        </w:r>
      </w:ins>
      <w:ins w:id="231" w:author="Liu, Luyu" w:date="2020-06-21T15:08:00Z">
        <w:r w:rsidR="002A300E">
          <w:rPr>
            <w:rFonts w:ascii="Times New Roman" w:hAnsi="Times New Roman" w:cs="Times New Roman"/>
            <w:sz w:val="24"/>
            <w:szCs w:val="24"/>
          </w:rPr>
          <w:t xml:space="preserve">actual </w:t>
        </w:r>
      </w:ins>
      <w:ins w:id="232" w:author="Liu, Luyu" w:date="2020-06-21T15:02:00Z">
        <w:r w:rsidR="00064D29">
          <w:rPr>
            <w:rFonts w:ascii="Times New Roman" w:hAnsi="Times New Roman" w:cs="Times New Roman"/>
            <w:sz w:val="24"/>
            <w:szCs w:val="24"/>
          </w:rPr>
          <w:t>waiting time</w:t>
        </w:r>
      </w:ins>
      <w:r>
        <w:rPr>
          <w:rFonts w:ascii="Times New Roman" w:hAnsi="Times New Roman" w:cs="Times New Roman"/>
          <w:sz w:val="24"/>
          <w:szCs w:val="24"/>
        </w:rPr>
        <w:t xml:space="preserve"> relative to transit system’s actual on-time performance.</w:t>
      </w:r>
      <w:del w:id="233" w:author="Liu, Luyu" w:date="2020-06-15T19:57:00Z">
        <w:r w:rsidDel="00A246E6">
          <w:rPr>
            <w:rFonts w:ascii="Times New Roman" w:hAnsi="Times New Roman" w:cs="Times New Roman"/>
            <w:sz w:val="24"/>
            <w:szCs w:val="24"/>
          </w:rPr>
          <w:delText xml:space="preserve">  </w:delText>
        </w:r>
      </w:del>
      <w:ins w:id="23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w:t>
      </w:r>
      <w:del w:id="235" w:author="Liu, Luyu" w:date="2020-06-15T19:57:00Z">
        <w:r w:rsidDel="00A246E6">
          <w:rPr>
            <w:rFonts w:ascii="Times New Roman" w:hAnsi="Times New Roman" w:cs="Times New Roman"/>
            <w:sz w:val="24"/>
            <w:szCs w:val="24"/>
          </w:rPr>
          <w:delText xml:space="preserve">  </w:delText>
        </w:r>
      </w:del>
      <w:ins w:id="23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In addition, a key decision of public transit users is when to leave </w:t>
      </w:r>
      <w:del w:id="237" w:author="Liu, Luyu" w:date="2020-06-21T15:07:00Z">
        <w:r w:rsidDel="00942A6C">
          <w:rPr>
            <w:rFonts w:ascii="Times New Roman" w:hAnsi="Times New Roman" w:cs="Times New Roman"/>
            <w:sz w:val="24"/>
            <w:szCs w:val="24"/>
          </w:rPr>
          <w:delText xml:space="preserve">their </w:delText>
        </w:r>
      </w:del>
      <w:r>
        <w:rPr>
          <w:rFonts w:ascii="Times New Roman" w:hAnsi="Times New Roman" w:cs="Times New Roman"/>
          <w:sz w:val="24"/>
          <w:szCs w:val="24"/>
        </w:rPr>
        <w:t>home (or other origin) to travel to a stop; therefore, the impact of RTI on waiting times may vary with walking time to the stop</w:t>
      </w:r>
      <w:ins w:id="238" w:author="Liu, Luyu" w:date="2020-06-21T15:03:00Z">
        <w:r w:rsidR="00E91427">
          <w:rPr>
            <w:rFonts w:ascii="Times New Roman" w:hAnsi="Times New Roman" w:cs="Times New Roman"/>
            <w:sz w:val="24"/>
            <w:szCs w:val="24"/>
          </w:rPr>
          <w:t xml:space="preserve"> </w:t>
        </w:r>
        <w:r w:rsidR="00E91427">
          <w:rPr>
            <w:rFonts w:ascii="Times New Roman" w:hAnsi="Times New Roman" w:cs="Times New Roman"/>
            <w:sz w:val="24"/>
            <w:szCs w:val="24"/>
          </w:rPr>
          <w:fldChar w:fldCharType="begin" w:fldLock="1"/>
        </w:r>
      </w:ins>
      <w:r w:rsidR="00BD0837">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E91427">
        <w:rPr>
          <w:rFonts w:ascii="Times New Roman" w:hAnsi="Times New Roman" w:cs="Times New Roman"/>
          <w:sz w:val="24"/>
          <w:szCs w:val="24"/>
        </w:rPr>
        <w:fldChar w:fldCharType="separate"/>
      </w:r>
      <w:r w:rsidR="00E91427" w:rsidRPr="00E91427">
        <w:rPr>
          <w:rFonts w:ascii="Times New Roman" w:hAnsi="Times New Roman" w:cs="Times New Roman"/>
          <w:noProof/>
          <w:sz w:val="24"/>
          <w:szCs w:val="24"/>
        </w:rPr>
        <w:t>(Cats and Loutos 2016a)</w:t>
      </w:r>
      <w:ins w:id="239" w:author="Liu, Luyu" w:date="2020-06-21T15:03:00Z">
        <w:r w:rsidR="00E91427">
          <w:rPr>
            <w:rFonts w:ascii="Times New Roman" w:hAnsi="Times New Roman" w:cs="Times New Roman"/>
            <w:sz w:val="24"/>
            <w:szCs w:val="24"/>
          </w:rPr>
          <w:fldChar w:fldCharType="end"/>
        </w:r>
      </w:ins>
      <w:r>
        <w:rPr>
          <w:rFonts w:ascii="Times New Roman" w:hAnsi="Times New Roman" w:cs="Times New Roman"/>
          <w:sz w:val="24"/>
          <w:szCs w:val="24"/>
        </w:rPr>
        <w:t>.</w:t>
      </w:r>
      <w:del w:id="240" w:author="Liu, Luyu" w:date="2020-06-15T19:57:00Z">
        <w:r w:rsidDel="00A246E6">
          <w:rPr>
            <w:rFonts w:ascii="Times New Roman" w:hAnsi="Times New Roman" w:cs="Times New Roman"/>
            <w:sz w:val="24"/>
            <w:szCs w:val="24"/>
          </w:rPr>
          <w:delText xml:space="preserve">  </w:delText>
        </w:r>
      </w:del>
      <w:ins w:id="24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Due to the heterogeneity of on-time performance, the impact of RTI may also vary by the location of the stop within a route.</w:t>
      </w:r>
      <w:del w:id="242" w:author="Liu, Luyu" w:date="2020-06-15T19:57:00Z">
        <w:r w:rsidDel="00A246E6">
          <w:rPr>
            <w:rFonts w:ascii="Times New Roman" w:hAnsi="Times New Roman" w:cs="Times New Roman"/>
            <w:sz w:val="24"/>
            <w:szCs w:val="24"/>
          </w:rPr>
          <w:delText xml:space="preserve">  </w:delText>
        </w:r>
      </w:del>
      <w:ins w:id="24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11FBBF6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introduce our data sources. Next, we conceptualize </w:t>
      </w:r>
      <w:del w:id="244" w:author="Liu, Luyu" w:date="2020-06-16T19:44:00Z">
        <w:r w:rsidDel="00970BC4">
          <w:rPr>
            <w:rFonts w:ascii="Times New Roman" w:hAnsi="Times New Roman" w:cs="Times New Roman"/>
            <w:sz w:val="24"/>
            <w:szCs w:val="24"/>
          </w:rPr>
          <w:delText xml:space="preserve">catching a bus as a </w:delText>
        </w:r>
      </w:del>
      <w:r>
        <w:rPr>
          <w:rFonts w:ascii="Times New Roman" w:hAnsi="Times New Roman" w:cs="Times New Roman"/>
          <w:sz w:val="24"/>
          <w:szCs w:val="24"/>
        </w:rPr>
        <w:t xml:space="preserve">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xml:space="preserve">, the later related to the RTI updating </w:t>
      </w:r>
      <w:r>
        <w:rPr>
          <w:rFonts w:ascii="Times New Roman" w:hAnsi="Times New Roman" w:cs="Times New Roman"/>
          <w:sz w:val="24"/>
          <w:szCs w:val="24"/>
        </w:rPr>
        <w:lastRenderedPageBreak/>
        <w:t>frequency. Both can have impacts on RTI users.</w:t>
      </w:r>
      <w:del w:id="245" w:author="Liu, Luyu" w:date="2020-06-15T19:57:00Z">
        <w:r w:rsidDel="00A246E6">
          <w:rPr>
            <w:rFonts w:ascii="Times New Roman" w:hAnsi="Times New Roman" w:cs="Times New Roman"/>
            <w:sz w:val="24"/>
            <w:szCs w:val="24"/>
          </w:rPr>
          <w:delText xml:space="preserve">  </w:delText>
        </w:r>
      </w:del>
      <w:ins w:id="24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Based on the synchronization theory, we propose and model several trip planning strategies</w:t>
      </w:r>
      <w:del w:id="247"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w:t>
      </w:r>
      <w:del w:id="248" w:author="Liu, Luyu" w:date="2020-06-15T19:57:00Z">
        <w:r w:rsidDel="00A246E6">
          <w:rPr>
            <w:rFonts w:ascii="Times New Roman" w:hAnsi="Times New Roman" w:cs="Times New Roman"/>
            <w:sz w:val="24"/>
            <w:szCs w:val="24"/>
          </w:rPr>
          <w:delText xml:space="preserve">  </w:delText>
        </w:r>
      </w:del>
      <w:ins w:id="24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4672CCE9"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corresponding to the information available to users and automated passenger count</w:t>
      </w:r>
      <w:ins w:id="250" w:author="Liu, Luyu" w:date="2020-06-16T19:45:00Z">
        <w:r w:rsidR="00970BC4">
          <w:rPr>
            <w:rFonts w:ascii="Times New Roman" w:hAnsi="Times New Roman" w:cs="Times New Roman"/>
            <w:sz w:val="24"/>
            <w:szCs w:val="24"/>
          </w:rPr>
          <w:t>er</w:t>
        </w:r>
      </w:ins>
      <w:r>
        <w:rPr>
          <w:rFonts w:ascii="Times New Roman" w:hAnsi="Times New Roman" w:cs="Times New Roman"/>
          <w:sz w:val="24"/>
          <w:szCs w:val="24"/>
        </w:rPr>
        <w:t xml:space="preserve"> data to represent the actual on-time performance behavior of the transit system. </w:t>
      </w:r>
    </w:p>
    <w:p w14:paraId="58BAF21C" w14:textId="62BA51AE" w:rsidR="00984CCF" w:rsidDel="00AB3935" w:rsidRDefault="005A464A" w:rsidP="005A464A">
      <w:pPr>
        <w:jc w:val="both"/>
        <w:rPr>
          <w:del w:id="251" w:author="Liu, Luyu" w:date="2020-06-23T11:04:00Z"/>
          <w:rFonts w:ascii="Times New Roman" w:hAnsi="Times New Roman" w:cs="Times New Roman"/>
          <w:sz w:val="24"/>
          <w:szCs w:val="24"/>
        </w:rPr>
      </w:pPr>
      <w:r>
        <w:rPr>
          <w:rFonts w:ascii="Times New Roman" w:hAnsi="Times New Roman" w:cs="Times New Roman"/>
          <w:sz w:val="24"/>
          <w:szCs w:val="24"/>
        </w:rPr>
        <w:tab/>
        <w:t xml:space="preserve">General Transit Feed Specification (GTFS) real-time provides a homogeneous protocol to effectively transmit transit real-time information with normalized standard. </w:t>
      </w:r>
      <w:del w:id="252" w:author="Liu, Luyu" w:date="2020-06-15T22:58:00Z">
        <w:r w:rsidDel="00960871">
          <w:rPr>
            <w:rFonts w:ascii="Times New Roman" w:hAnsi="Times New Roman" w:cs="Times New Roman"/>
            <w:sz w:val="24"/>
            <w:szCs w:val="24"/>
          </w:rPr>
          <w:delText>As a result, m</w:delText>
        </w:r>
      </w:del>
      <w:ins w:id="253" w:author="Liu, Luyu" w:date="2020-06-15T22:58:00Z">
        <w:r w:rsidR="00960871">
          <w:rPr>
            <w:rFonts w:ascii="Times New Roman" w:hAnsi="Times New Roman" w:cs="Times New Roman"/>
            <w:sz w:val="24"/>
            <w:szCs w:val="24"/>
          </w:rPr>
          <w:t>M</w:t>
        </w:r>
      </w:ins>
      <w:r>
        <w:rPr>
          <w:rFonts w:ascii="Times New Roman" w:hAnsi="Times New Roman" w:cs="Times New Roman"/>
          <w:sz w:val="24"/>
          <w:szCs w:val="24"/>
        </w:rPr>
        <w:t>ost RTI apps</w:t>
      </w:r>
      <w:r w:rsidRPr="000D420D">
        <w:rPr>
          <w:rFonts w:ascii="Times New Roman" w:hAnsi="Times New Roman" w:cs="Times New Roman"/>
          <w:sz w:val="24"/>
          <w:szCs w:val="24"/>
        </w:rPr>
        <w:t xml:space="preserve"> </w:t>
      </w:r>
      <w:del w:id="254" w:author="Liu, Luyu" w:date="2020-06-15T22:58:00Z">
        <w:r w:rsidRPr="000D420D" w:rsidDel="00F322BB">
          <w:rPr>
            <w:rFonts w:ascii="Times New Roman" w:hAnsi="Times New Roman" w:cs="Times New Roman"/>
            <w:sz w:val="24"/>
            <w:szCs w:val="24"/>
          </w:rPr>
          <w:delText xml:space="preserve">will </w:delText>
        </w:r>
      </w:del>
      <w:r w:rsidRPr="000D420D">
        <w:rPr>
          <w:rFonts w:ascii="Times New Roman" w:hAnsi="Times New Roman" w:cs="Times New Roman"/>
          <w:sz w:val="24"/>
          <w:szCs w:val="24"/>
        </w:rPr>
        <w:t xml:space="preserve">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57D63BE3" w:rsidR="005A464A" w:rsidRDefault="00984CCF" w:rsidP="00AB3935">
      <w:pPr>
        <w:jc w:val="both"/>
        <w:rPr>
          <w:rFonts w:ascii="Times New Roman" w:hAnsi="Times New Roman" w:cs="Times New Roman"/>
          <w:sz w:val="24"/>
          <w:szCs w:val="24"/>
        </w:rPr>
        <w:pPrChange w:id="255" w:author="Liu, Luyu" w:date="2020-06-23T11:04:00Z">
          <w:pPr>
            <w:spacing w:line="240" w:lineRule="auto"/>
            <w:ind w:firstLine="720"/>
            <w:jc w:val="both"/>
          </w:pPr>
        </w:pPrChange>
      </w:pPr>
      <w:bookmarkStart w:id="256" w:name="_GoBack"/>
      <w:bookmarkEnd w:id="256"/>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1C320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w:t>
      </w:r>
      <w:ins w:id="257" w:author="Liu, Luyu" w:date="2020-06-15T23:14:00Z">
        <w:r w:rsidR="00A14DF9">
          <w:rPr>
            <w:rFonts w:ascii="Times New Roman" w:eastAsia="Yu Mincho" w:hAnsi="Times New Roman" w:cs="Times New Roman"/>
            <w:sz w:val="24"/>
            <w:szCs w:val="24"/>
            <w:lang w:eastAsia="ja-JP"/>
          </w:rPr>
          <w:t xml:space="preserve"> </w:t>
        </w:r>
      </w:ins>
      <w:ins w:id="258" w:author="Liu, Luyu" w:date="2020-06-22T17:23:00Z">
        <w:r w:rsidR="0031367D">
          <w:rPr>
            <w:rFonts w:ascii="Times New Roman" w:eastAsia="Yu Mincho" w:hAnsi="Times New Roman" w:cs="Times New Roman"/>
            <w:sz w:val="24"/>
            <w:szCs w:val="24"/>
            <w:lang w:eastAsia="ja-JP"/>
          </w:rPr>
          <w:fldChar w:fldCharType="begin" w:fldLock="1"/>
        </w:r>
      </w:ins>
      <w:r w:rsidR="004400AC">
        <w:rPr>
          <w:rFonts w:ascii="Times New Roman" w:eastAsia="Yu Mincho" w:hAnsi="Times New Roman" w:cs="Times New Roman"/>
          <w:sz w:val="24"/>
          <w:szCs w:val="24"/>
          <w:lang w:eastAsia="ja-JP"/>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sidR="0031367D">
        <w:rPr>
          <w:rFonts w:ascii="Times New Roman" w:eastAsia="Yu Mincho" w:hAnsi="Times New Roman" w:cs="Times New Roman"/>
          <w:sz w:val="24"/>
          <w:szCs w:val="24"/>
          <w:lang w:eastAsia="ja-JP"/>
        </w:rPr>
        <w:fldChar w:fldCharType="separate"/>
      </w:r>
      <w:r w:rsidR="0031367D" w:rsidRPr="0031367D">
        <w:rPr>
          <w:rFonts w:ascii="Times New Roman" w:eastAsia="Yu Mincho" w:hAnsi="Times New Roman" w:cs="Times New Roman"/>
          <w:noProof/>
          <w:sz w:val="24"/>
          <w:szCs w:val="24"/>
          <w:lang w:eastAsia="ja-JP"/>
        </w:rPr>
        <w:t>(Liu and Miller 2020)</w:t>
      </w:r>
      <w:ins w:id="259" w:author="Liu, Luyu" w:date="2020-06-22T17:23:00Z">
        <w:r w:rsidR="0031367D">
          <w:rPr>
            <w:rFonts w:ascii="Times New Roman" w:eastAsia="Yu Mincho" w:hAnsi="Times New Roman" w:cs="Times New Roman"/>
            <w:sz w:val="24"/>
            <w:szCs w:val="24"/>
            <w:lang w:eastAsia="ja-JP"/>
          </w:rPr>
          <w:fldChar w:fldCharType="end"/>
        </w:r>
      </w:ins>
      <w:r w:rsidR="00D94E97" w:rsidRPr="00E714F0">
        <w:rPr>
          <w:rFonts w:ascii="Times New Roman" w:eastAsia="Yu Mincho" w:hAnsi="Times New Roman" w:cs="Times New Roman"/>
          <w:sz w:val="24"/>
          <w:szCs w:val="24"/>
          <w:lang w:eastAsia="ja-JP"/>
        </w:rPr>
        <w:t xml:space="preserv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1CA8DAB"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To solve the temporal accuracy issue, we use</w:t>
      </w:r>
      <w:del w:id="260" w:author="Liu, Luyu" w:date="2020-06-22T17:24:00Z">
        <w:r w:rsidDel="0031367D">
          <w:rPr>
            <w:rFonts w:ascii="Times New Roman" w:hAnsi="Times New Roman" w:cs="Times New Roman"/>
            <w:sz w:val="24"/>
            <w:szCs w:val="24"/>
          </w:rPr>
          <w:delText>d</w:delText>
        </w:r>
      </w:del>
      <w:r>
        <w:rPr>
          <w:rFonts w:ascii="Times New Roman" w:hAnsi="Times New Roman" w:cs="Times New Roman"/>
          <w:sz w:val="24"/>
          <w:szCs w:val="24"/>
        </w:rPr>
        <w:t xml:space="preserve"> </w:t>
      </w:r>
      <w:del w:id="261" w:author="Liu, Luyu" w:date="2020-06-15T23:00:00Z">
        <w:r w:rsidDel="007C0955">
          <w:rPr>
            <w:rFonts w:ascii="Times New Roman" w:hAnsi="Times New Roman" w:cs="Times New Roman"/>
            <w:sz w:val="24"/>
            <w:szCs w:val="24"/>
          </w:rPr>
          <w:delText xml:space="preserve">an </w:delText>
        </w:r>
        <w:r w:rsidDel="007C0955">
          <w:rPr>
            <w:rFonts w:ascii="Times New Roman" w:hAnsi="Times New Roman" w:cs="Times New Roman" w:hint="eastAsia"/>
            <w:sz w:val="24"/>
            <w:szCs w:val="24"/>
          </w:rPr>
          <w:delText>ad</w:delText>
        </w:r>
        <w:r w:rsidDel="007C0955">
          <w:rPr>
            <w:rFonts w:ascii="Times New Roman" w:hAnsi="Times New Roman" w:cs="Times New Roman"/>
            <w:sz w:val="24"/>
            <w:szCs w:val="24"/>
          </w:rPr>
          <w:delText xml:space="preserve">ministrative data source: </w:delText>
        </w:r>
      </w:del>
      <w:del w:id="262" w:author="Liu, Luyu" w:date="2020-06-16T19:45:00Z">
        <w:r w:rsidDel="00970BC4">
          <w:rPr>
            <w:rFonts w:ascii="Times New Roman" w:hAnsi="Times New Roman" w:cs="Times New Roman"/>
            <w:sz w:val="24"/>
            <w:szCs w:val="24"/>
          </w:rPr>
          <w:delText>A</w:delText>
        </w:r>
      </w:del>
      <w:ins w:id="263" w:author="Liu, Luyu" w:date="2020-06-16T19:46:00Z">
        <w:r w:rsidR="00CC0067">
          <w:rPr>
            <w:rFonts w:ascii="Times New Roman" w:hAnsi="Times New Roman" w:cs="Times New Roman"/>
            <w:sz w:val="24"/>
            <w:szCs w:val="24"/>
          </w:rPr>
          <w:t xml:space="preserve">automated passenger counter </w:t>
        </w:r>
      </w:ins>
      <w:del w:id="264" w:author="Liu, Luyu" w:date="2020-06-16T19:46:00Z">
        <w:r w:rsidDel="00CC0067">
          <w:rPr>
            <w:rFonts w:ascii="Times New Roman" w:hAnsi="Times New Roman" w:cs="Times New Roman"/>
            <w:sz w:val="24"/>
            <w:szCs w:val="24"/>
          </w:rPr>
          <w:delText xml:space="preserve">utomatic </w:delText>
        </w:r>
      </w:del>
      <w:del w:id="265" w:author="Liu, Luyu" w:date="2020-06-16T19:45:00Z">
        <w:r w:rsidDel="00970BC4">
          <w:rPr>
            <w:rFonts w:ascii="Times New Roman" w:hAnsi="Times New Roman" w:cs="Times New Roman"/>
            <w:sz w:val="24"/>
            <w:szCs w:val="24"/>
          </w:rPr>
          <w:delText xml:space="preserve">Passenger Counting </w:delText>
        </w:r>
      </w:del>
      <w:r>
        <w:rPr>
          <w:rFonts w:ascii="Times New Roman" w:hAnsi="Times New Roman" w:cs="Times New Roman"/>
          <w:sz w:val="24"/>
          <w:szCs w:val="24"/>
        </w:rPr>
        <w:t xml:space="preserve">(APC) data. </w:t>
      </w:r>
      <w:del w:id="266" w:author="Liu, Luyu" w:date="2020-06-16T19:47:00Z">
        <w:r w:rsidDel="00BB4F04">
          <w:rPr>
            <w:rFonts w:ascii="Times New Roman" w:hAnsi="Times New Roman" w:cs="Times New Roman"/>
            <w:sz w:val="24"/>
            <w:szCs w:val="24"/>
          </w:rPr>
          <w:delText xml:space="preserve">The </w:delText>
        </w:r>
      </w:del>
      <w:r>
        <w:rPr>
          <w:rFonts w:ascii="Times New Roman" w:hAnsi="Times New Roman" w:cs="Times New Roman"/>
          <w:sz w:val="24"/>
          <w:szCs w:val="24"/>
        </w:rPr>
        <w:t xml:space="preserve">APC data </w:t>
      </w:r>
      <w:del w:id="267" w:author="Liu, Luyu" w:date="2020-06-16T19:47:00Z">
        <w:r w:rsidDel="00BB4F04">
          <w:rPr>
            <w:rFonts w:ascii="Times New Roman" w:hAnsi="Times New Roman" w:cs="Times New Roman"/>
            <w:sz w:val="24"/>
            <w:szCs w:val="24"/>
          </w:rPr>
          <w:delText xml:space="preserve">is </w:delText>
        </w:r>
      </w:del>
      <w:ins w:id="268" w:author="Liu, Luyu" w:date="2020-06-16T19:47:00Z">
        <w:r w:rsidR="00BB4F04">
          <w:rPr>
            <w:rFonts w:ascii="Times New Roman" w:hAnsi="Times New Roman" w:cs="Times New Roman"/>
            <w:sz w:val="24"/>
            <w:szCs w:val="24"/>
          </w:rPr>
          <w:t xml:space="preserve">are </w:t>
        </w:r>
      </w:ins>
      <w:r>
        <w:rPr>
          <w:rFonts w:ascii="Times New Roman" w:hAnsi="Times New Roman" w:cs="Times New Roman"/>
          <w:sz w:val="24"/>
          <w:szCs w:val="24"/>
        </w:rPr>
        <w:t>collected by the passenger counters installed on each bus</w:t>
      </w:r>
      <w:del w:id="269" w:author="Liu, Luyu" w:date="2020-06-15T23:03:00Z">
        <w:r w:rsidDel="00244721">
          <w:rPr>
            <w:rFonts w:ascii="Times New Roman" w:hAnsi="Times New Roman" w:cs="Times New Roman"/>
            <w:sz w:val="24"/>
            <w:szCs w:val="24"/>
          </w:rPr>
          <w:delText>, which is primarily intended</w:delText>
        </w:r>
      </w:del>
      <w:r>
        <w:rPr>
          <w:rFonts w:ascii="Times New Roman" w:hAnsi="Times New Roman" w:cs="Times New Roman"/>
          <w:sz w:val="24"/>
          <w:szCs w:val="24"/>
        </w:rPr>
        <w:t xml:space="preserve"> to summary the ridership. Moreover, the data also contain</w:t>
      </w:r>
      <w:del w:id="270" w:author="Liu, Luyu" w:date="2020-06-16T19:47:00Z">
        <w:r w:rsidDel="00423DB9">
          <w:rPr>
            <w:rFonts w:ascii="Times New Roman" w:hAnsi="Times New Roman" w:cs="Times New Roman"/>
            <w:sz w:val="24"/>
            <w:szCs w:val="24"/>
          </w:rPr>
          <w:delText>s</w:delText>
        </w:r>
      </w:del>
      <w:r>
        <w:rPr>
          <w:rFonts w:ascii="Times New Roman" w:hAnsi="Times New Roman" w:cs="Times New Roman"/>
          <w:sz w:val="24"/>
          <w:szCs w:val="24"/>
        </w:rPr>
        <w:t xml:space="preserve"> the accurate arrival/departure time recorded promptly at each stop. Compared with GTFS, it is more appropriate to use APC to calculate the system performance and RTI-based users’ actual performance</w:t>
      </w:r>
      <w:ins w:id="271" w:author="Liu, Luyu" w:date="2020-06-15T23:00:00Z">
        <w:r w:rsidR="007C0955">
          <w:rPr>
            <w:rFonts w:ascii="Times New Roman" w:hAnsi="Times New Roman" w:cs="Times New Roman"/>
            <w:sz w:val="24"/>
            <w:szCs w:val="24"/>
          </w:rPr>
          <w:t xml:space="preserve"> for its higher temporal accuracy</w:t>
        </w:r>
      </w:ins>
      <w:r>
        <w:rPr>
          <w:rFonts w:ascii="Times New Roman" w:hAnsi="Times New Roman" w:cs="Times New Roman"/>
          <w:sz w:val="24"/>
          <w:szCs w:val="24"/>
        </w:rPr>
        <w:t xml:space="preserv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w:t>
      </w:r>
      <w:ins w:id="272" w:author="Liu, Luyu" w:date="2020-06-15T23:16:00Z">
        <w:r w:rsidR="00A14DF9">
          <w:rPr>
            <w:rFonts w:ascii="Times New Roman" w:hAnsi="Times New Roman" w:cs="Times New Roman"/>
            <w:sz w:val="24"/>
            <w:szCs w:val="24"/>
          </w:rPr>
          <w:t>trip and stop</w:t>
        </w:r>
      </w:ins>
      <w:del w:id="273" w:author="Liu, Luyu" w:date="2020-06-15T23:16:00Z">
        <w:r w:rsidDel="00A14DF9">
          <w:rPr>
            <w:rFonts w:ascii="Times New Roman" w:hAnsi="Times New Roman" w:cs="Times New Roman"/>
            <w:sz w:val="24"/>
            <w:szCs w:val="24"/>
          </w:rPr>
          <w:delText>GTFS real-time record</w:delText>
        </w:r>
      </w:del>
      <w:r>
        <w:rPr>
          <w:rFonts w:ascii="Times New Roman" w:hAnsi="Times New Roman" w:cs="Times New Roman"/>
          <w:sz w:val="24"/>
          <w:szCs w:val="24"/>
        </w:rPr>
        <w:t xml:space="preserve">, query </w:t>
      </w:r>
      <w:del w:id="274" w:author="Liu, Luyu" w:date="2020-06-15T23:16:00Z">
        <w:r w:rsidDel="00A14DF9">
          <w:rPr>
            <w:rFonts w:ascii="Times New Roman" w:hAnsi="Times New Roman" w:cs="Times New Roman"/>
            <w:sz w:val="24"/>
            <w:szCs w:val="24"/>
          </w:rPr>
          <w:delText xml:space="preserve">the corresponding trip and stop </w:delText>
        </w:r>
      </w:del>
      <w:r>
        <w:rPr>
          <w:rFonts w:ascii="Times New Roman" w:hAnsi="Times New Roman" w:cs="Times New Roman"/>
          <w:sz w:val="24"/>
          <w:szCs w:val="24"/>
        </w:rPr>
        <w:t xml:space="preserve">in the APC database and overwrite </w:t>
      </w:r>
      <w:ins w:id="275" w:author="Liu, Luyu" w:date="2020-06-15T23:16:00Z">
        <w:r w:rsidR="00301CA8">
          <w:rPr>
            <w:rFonts w:ascii="Times New Roman" w:hAnsi="Times New Roman" w:cs="Times New Roman"/>
            <w:sz w:val="24"/>
            <w:szCs w:val="24"/>
          </w:rPr>
          <w:t xml:space="preserve">the GTFS </w:t>
        </w:r>
        <w:r w:rsidR="00A81052">
          <w:rPr>
            <w:rFonts w:ascii="Times New Roman" w:hAnsi="Times New Roman" w:cs="Times New Roman"/>
            <w:sz w:val="24"/>
            <w:szCs w:val="24"/>
          </w:rPr>
          <w:t xml:space="preserve">record </w:t>
        </w:r>
      </w:ins>
      <w:r>
        <w:rPr>
          <w:rFonts w:ascii="Times New Roman" w:hAnsi="Times New Roman" w:cs="Times New Roman"/>
          <w:sz w:val="24"/>
          <w:szCs w:val="24"/>
        </w:rPr>
        <w:t xml:space="preserve">if </w:t>
      </w:r>
      <w:ins w:id="276" w:author="Liu, Luyu" w:date="2020-06-15T23:16:00Z">
        <w:r w:rsidR="00BF36D0">
          <w:rPr>
            <w:rFonts w:ascii="Times New Roman" w:hAnsi="Times New Roman" w:cs="Times New Roman"/>
            <w:sz w:val="24"/>
            <w:szCs w:val="24"/>
          </w:rPr>
          <w:t xml:space="preserve">APC record </w:t>
        </w:r>
      </w:ins>
      <w:r>
        <w:rPr>
          <w:rFonts w:ascii="Times New Roman" w:hAnsi="Times New Roman" w:cs="Times New Roman"/>
          <w:sz w:val="24"/>
          <w:szCs w:val="24"/>
        </w:rPr>
        <w:t xml:space="preserve">exists. </w:t>
      </w:r>
    </w:p>
    <w:p w14:paraId="16913567" w14:textId="184E64DC"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t>
      </w:r>
      <w:del w:id="277" w:author="Liu, Luyu" w:date="2020-06-16T19:48:00Z">
        <w:r w:rsidRPr="005062FD" w:rsidDel="0039143D">
          <w:rPr>
            <w:rFonts w:ascii="Times New Roman" w:hAnsi="Times New Roman" w:cs="Times New Roman"/>
            <w:sz w:val="24"/>
            <w:szCs w:val="24"/>
          </w:rPr>
          <w:delText>which makes</w:delText>
        </w:r>
      </w:del>
      <w:ins w:id="278" w:author="Liu, Luyu" w:date="2020-06-16T19:48:00Z">
        <w:r w:rsidR="0039143D">
          <w:rPr>
            <w:rFonts w:ascii="Times New Roman" w:hAnsi="Times New Roman" w:cs="Times New Roman"/>
            <w:sz w:val="24"/>
            <w:szCs w:val="24"/>
          </w:rPr>
          <w:t>making</w:t>
        </w:r>
      </w:ins>
      <w:r w:rsidRPr="005062FD">
        <w:rPr>
          <w:rFonts w:ascii="Times New Roman" w:hAnsi="Times New Roman" w:cs="Times New Roman"/>
          <w:sz w:val="24"/>
          <w:szCs w:val="24"/>
        </w:rPr>
        <w:t xml:space="preserve"> the waiting time a significant factor</w:t>
      </w:r>
      <w:del w:id="279" w:author="Liu, Luyu" w:date="2020-06-16T19:48:00Z">
        <w:r w:rsidRPr="005062FD" w:rsidDel="0039143D">
          <w:rPr>
            <w:rFonts w:ascii="Times New Roman" w:hAnsi="Times New Roman" w:cs="Times New Roman"/>
            <w:sz w:val="24"/>
            <w:szCs w:val="24"/>
          </w:rPr>
          <w:delText xml:space="preserve"> when actually using the system</w:delText>
        </w:r>
      </w:del>
      <w:r w:rsidRPr="005062FD">
        <w:rPr>
          <w:rFonts w:ascii="Times New Roman" w:hAnsi="Times New Roman" w:cs="Times New Roman"/>
          <w:sz w:val="24"/>
          <w:szCs w:val="24"/>
        </w:rPr>
        <w:t xml:space="preserve">;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easily expanded to other cities and larger scales with same data support and methodologies. We collected </w:t>
      </w:r>
      <w:del w:id="280" w:author="Liu, Luyu" w:date="2020-06-16T19:49:00Z">
        <w:r w:rsidRPr="005062FD" w:rsidDel="005C4682">
          <w:rPr>
            <w:rFonts w:ascii="Times New Roman" w:hAnsi="Times New Roman" w:cs="Times New Roman"/>
            <w:sz w:val="24"/>
            <w:szCs w:val="24"/>
          </w:rPr>
          <w:delText xml:space="preserve">and organized </w:delText>
        </w:r>
      </w:del>
      <w:r>
        <w:rPr>
          <w:rFonts w:ascii="Times New Roman" w:hAnsi="Times New Roman" w:cs="Times New Roman"/>
          <w:sz w:val="24"/>
          <w:szCs w:val="24"/>
        </w:rPr>
        <w:t xml:space="preserve">the </w:t>
      </w:r>
      <w:ins w:id="281" w:author="Liu, Luyu" w:date="2020-06-16T19:49:00Z">
        <w:r w:rsidR="007A4E80">
          <w:rPr>
            <w:rFonts w:ascii="Times New Roman" w:hAnsi="Times New Roman" w:cs="Times New Roman"/>
            <w:sz w:val="24"/>
            <w:szCs w:val="24"/>
          </w:rPr>
          <w:t xml:space="preserve">COTA </w:t>
        </w:r>
      </w:ins>
      <w:r w:rsidRPr="005062FD">
        <w:rPr>
          <w:rFonts w:ascii="Times New Roman" w:hAnsi="Times New Roman" w:cs="Times New Roman"/>
          <w:sz w:val="24"/>
          <w:szCs w:val="24"/>
        </w:rPr>
        <w:t xml:space="preserve">GTFS </w:t>
      </w:r>
      <w:del w:id="282" w:author="Liu, Luyu" w:date="2020-06-16T19:49:00Z">
        <w:r w:rsidRPr="005062FD" w:rsidDel="006473C0">
          <w:rPr>
            <w:rFonts w:ascii="Times New Roman" w:hAnsi="Times New Roman" w:cs="Times New Roman"/>
            <w:sz w:val="24"/>
            <w:szCs w:val="24"/>
          </w:rPr>
          <w:delText>schedule data</w:delText>
        </w:r>
      </w:del>
      <w:ins w:id="283" w:author="Liu, Luyu" w:date="2020-06-16T19:49:00Z">
        <w:r w:rsidR="006473C0">
          <w:rPr>
            <w:rFonts w:ascii="Times New Roman" w:hAnsi="Times New Roman" w:cs="Times New Roman"/>
            <w:sz w:val="24"/>
            <w:szCs w:val="24"/>
          </w:rPr>
          <w:t>data</w:t>
        </w:r>
      </w:ins>
      <w:r w:rsidRPr="005062FD">
        <w:rPr>
          <w:rFonts w:ascii="Times New Roman" w:hAnsi="Times New Roman" w:cs="Times New Roman"/>
          <w:sz w:val="24"/>
          <w:szCs w:val="24"/>
        </w:rPr>
        <w:t xml:space="preserve"> in MongoDB and Python environment </w:t>
      </w:r>
      <w:del w:id="284" w:author="Liu, Luyu" w:date="2020-06-16T19:49:00Z">
        <w:r w:rsidRPr="005062FD" w:rsidDel="005B2415">
          <w:rPr>
            <w:rFonts w:ascii="Times New Roman" w:hAnsi="Times New Roman" w:cs="Times New Roman"/>
            <w:sz w:val="24"/>
            <w:szCs w:val="24"/>
          </w:rPr>
          <w:delText xml:space="preserve">from Application Programming Interface </w:delText>
        </w:r>
        <w:r w:rsidRPr="005062FD" w:rsidDel="00761023">
          <w:rPr>
            <w:rFonts w:ascii="Times New Roman" w:hAnsi="Times New Roman" w:cs="Times New Roman"/>
            <w:sz w:val="24"/>
            <w:szCs w:val="24"/>
          </w:rPr>
          <w:delText xml:space="preserve">(API) </w:delText>
        </w:r>
        <w:r w:rsidRPr="005062FD" w:rsidDel="005B2415">
          <w:rPr>
            <w:rFonts w:ascii="Times New Roman" w:hAnsi="Times New Roman" w:cs="Times New Roman"/>
            <w:sz w:val="24"/>
            <w:szCs w:val="24"/>
          </w:rPr>
          <w:delText xml:space="preserve">provided by </w:delText>
        </w:r>
        <w:r w:rsidRPr="005062FD" w:rsidDel="004150C3">
          <w:rPr>
            <w:rFonts w:ascii="Times New Roman" w:hAnsi="Times New Roman" w:cs="Times New Roman"/>
            <w:sz w:val="24"/>
            <w:szCs w:val="24"/>
          </w:rPr>
          <w:delText xml:space="preserve">COTA </w:delText>
        </w:r>
      </w:del>
      <w:r w:rsidRPr="005062FD">
        <w:rPr>
          <w:rFonts w:ascii="Times New Roman" w:hAnsi="Times New Roman" w:cs="Times New Roman"/>
          <w:sz w:val="24"/>
          <w:szCs w:val="24"/>
        </w:rPr>
        <w:t xml:space="preserve">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46880CAB"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xml:space="preserve">. Trip sequence array is </w:t>
      </w:r>
      <w:del w:id="285" w:author="Liu, Luyu" w:date="2020-06-15T23:18:00Z">
        <w:r w:rsidDel="0019332F">
          <w:rPr>
            <w:rFonts w:ascii="Times New Roman" w:hAnsi="Times New Roman" w:cs="Times New Roman"/>
            <w:sz w:val="24"/>
            <w:szCs w:val="24"/>
          </w:rPr>
          <w:delText xml:space="preserve">defined as </w:delText>
        </w:r>
      </w:del>
      <w:r>
        <w:rPr>
          <w:rFonts w:ascii="Times New Roman" w:hAnsi="Times New Roman" w:cs="Times New Roman"/>
          <w:sz w:val="24"/>
          <w:szCs w:val="24"/>
        </w:rPr>
        <w:t>the collection of trips running on the same route and in the same direction as the target bus.</w:t>
      </w:r>
    </w:p>
    <w:p w14:paraId="767CAD3E" w14:textId="24926C2C" w:rsidR="005A464A" w:rsidRDefault="005A464A">
      <w:pPr>
        <w:ind w:firstLine="720"/>
        <w:jc w:val="both"/>
        <w:rPr>
          <w:rFonts w:ascii="Times New Roman" w:hAnsi="Times New Roman" w:cs="Times New Roman"/>
          <w:sz w:val="24"/>
          <w:szCs w:val="24"/>
        </w:rPr>
        <w:pPrChange w:id="286"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sidR="00BA5D6F">
        <w:rPr>
          <w:rFonts w:ascii="Times New Roman" w:hAnsi="Times New Roman" w:cs="Times New Roman"/>
          <w:sz w:val="24"/>
          <w:szCs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and Miller 2020)","plainTextFormattedCitation":"(Liu and Miller 2020)","previouslyFormattedCitation":"(Liu and Miller 2020)"},"properties":{"noteIndex":0},"schema":"https://github.com/citation-style-language/schema/raw/master/csl-citation.json"}</w:instrText>
      </w:r>
      <w:r>
        <w:rPr>
          <w:rFonts w:ascii="Times New Roman" w:hAnsi="Times New Roman" w:cs="Times New Roman"/>
          <w:sz w:val="24"/>
          <w:szCs w:val="24"/>
        </w:rPr>
        <w:fldChar w:fldCharType="separate"/>
      </w:r>
      <w:r w:rsidR="004400AC" w:rsidRPr="004400AC">
        <w:rPr>
          <w:rFonts w:ascii="Times New Roman" w:hAnsi="Times New Roman" w:cs="Times New Roman"/>
          <w:noProof/>
          <w:sz w:val="24"/>
          <w:szCs w:val="24"/>
        </w:rPr>
        <w:t>(Liu and Miller 2020)</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287"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77AB36B"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288"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del w:id="289" w:author="Liu, Luyu" w:date="2020-06-15T19:57:00Z">
        <w:r w:rsidDel="00A246E6">
          <w:rPr>
            <w:rFonts w:ascii="Times New Roman" w:hAnsi="Times New Roman" w:cs="Times New Roman"/>
            <w:sz w:val="24"/>
            <w:szCs w:val="24"/>
          </w:rPr>
          <w:delText xml:space="preserve">  </w:delText>
        </w:r>
      </w:del>
      <w:ins w:id="290"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410A7C25" w:rsidR="005A464A" w:rsidDel="005C7387" w:rsidRDefault="005A464A" w:rsidP="0052176D">
      <w:pPr>
        <w:ind w:firstLine="720"/>
        <w:jc w:val="both"/>
        <w:rPr>
          <w:del w:id="291"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292"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ins w:id="293" w:author="Liu, Luyu" w:date="2020-06-20T15:12:00Z">
        <w:r w:rsidR="008A318A">
          <w:rPr>
            <w:rFonts w:ascii="Times New Roman" w:hAnsi="Times New Roman" w:cs="Times New Roman"/>
            <w:sz w:val="24"/>
            <w:szCs w:val="24"/>
          </w:rPr>
          <w:t xml:space="preserve"> and riding time deviation </w:t>
        </w:r>
      </w:ins>
      <w:ins w:id="294" w:author="Liu, Luyu" w:date="2020-06-20T15:13:00Z">
        <w:r w:rsidR="008A318A">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performance","type":"article-journal","volume":"145"},"uris":["http://www.mendeley.com/documents/?uuid=5f056a50-65ea-4882-a5c4-bb6541f2ad61"]}],"mendeley":{"formattedCitation":"(Cats 2019)","plainTextFormattedCitation":"(Cats 2019)","previouslyFormattedCitation":"(Cats 2019)"},"properties":{"noteIndex":0},"schema":"https://github.com/citation-style-language/schema/raw/master/csl-citation.json"}</w:instrText>
      </w:r>
      <w:r w:rsidR="008A318A">
        <w:rPr>
          <w:rFonts w:ascii="Times New Roman" w:hAnsi="Times New Roman" w:cs="Times New Roman"/>
          <w:sz w:val="24"/>
          <w:szCs w:val="24"/>
        </w:rPr>
        <w:fldChar w:fldCharType="separate"/>
      </w:r>
      <w:r w:rsidR="008A318A" w:rsidRPr="008A318A">
        <w:rPr>
          <w:rFonts w:ascii="Times New Roman" w:hAnsi="Times New Roman" w:cs="Times New Roman"/>
          <w:noProof/>
          <w:sz w:val="24"/>
          <w:szCs w:val="24"/>
        </w:rPr>
        <w:t>(Cats 2019)</w:t>
      </w:r>
      <w:ins w:id="295" w:author="Liu, Luyu" w:date="2020-06-20T15:13:00Z">
        <w:r w:rsidR="008A318A">
          <w:rPr>
            <w:rFonts w:ascii="Times New Roman" w:hAnsi="Times New Roman" w:cs="Times New Roman"/>
            <w:sz w:val="24"/>
            <w:szCs w:val="24"/>
          </w:rPr>
          <w:fldChar w:fldCharType="end"/>
        </w:r>
      </w:ins>
      <w:r>
        <w:rPr>
          <w:rFonts w:ascii="Times New Roman" w:hAnsi="Times New Roman" w:cs="Times New Roman"/>
          <w:sz w:val="24"/>
          <w:szCs w:val="24"/>
        </w:rPr>
        <w:t xml:space="preserve">, it is the time difference between </w:t>
      </w:r>
      <w:ins w:id="296" w:author="Liu, Luyu" w:date="2020-06-20T16:17:00Z">
        <w:r w:rsidR="006E2BE1">
          <w:rPr>
            <w:rFonts w:ascii="Times New Roman" w:hAnsi="Times New Roman" w:cs="Times New Roman"/>
            <w:sz w:val="24"/>
            <w:szCs w:val="24"/>
          </w:rPr>
          <w:t xml:space="preserve">the </w:t>
        </w:r>
      </w:ins>
      <w:ins w:id="297" w:author="Liu, Luyu" w:date="2020-06-20T16:20:00Z">
        <w:r w:rsidR="00634294">
          <w:rPr>
            <w:rFonts w:ascii="Times New Roman" w:hAnsi="Times New Roman" w:cs="Times New Roman"/>
            <w:sz w:val="24"/>
            <w:szCs w:val="24"/>
          </w:rPr>
          <w:t xml:space="preserve">estimated </w:t>
        </w:r>
      </w:ins>
      <w:ins w:id="298" w:author="Liu, Luyu" w:date="2020-06-20T16:17:00Z">
        <w:r w:rsidR="006E2BE1">
          <w:rPr>
            <w:rFonts w:ascii="Times New Roman" w:hAnsi="Times New Roman" w:cs="Times New Roman"/>
            <w:sz w:val="24"/>
            <w:szCs w:val="24"/>
          </w:rPr>
          <w:t xml:space="preserve">time of departure </w:t>
        </w:r>
      </w:ins>
      <w:ins w:id="299" w:author="Liu, Luyu" w:date="2020-06-20T16:20:00Z">
        <w:r w:rsidR="00634294">
          <w:rPr>
            <w:rFonts w:ascii="Times New Roman" w:hAnsi="Times New Roman" w:cs="Times New Roman"/>
            <w:sz w:val="24"/>
            <w:szCs w:val="24"/>
          </w:rPr>
          <w:t xml:space="preserve">estimated </w:t>
        </w:r>
        <w:r w:rsidR="00B1390E">
          <w:rPr>
            <w:rFonts w:ascii="Times New Roman" w:hAnsi="Times New Roman" w:cs="Times New Roman"/>
            <w:sz w:val="24"/>
            <w:szCs w:val="24"/>
          </w:rPr>
          <w:t xml:space="preserve">before the bus arrival </w:t>
        </w:r>
      </w:ins>
      <w:ins w:id="300" w:author="Liu, Luyu" w:date="2020-06-20T16:17:00Z">
        <w:r w:rsidR="006E2BE1">
          <w:rPr>
            <w:rFonts w:ascii="Times New Roman" w:hAnsi="Times New Roman" w:cs="Times New Roman"/>
            <w:sz w:val="24"/>
            <w:szCs w:val="24"/>
          </w:rPr>
          <w:t xml:space="preserve">and the </w:t>
        </w:r>
        <w:r w:rsidR="00634294">
          <w:rPr>
            <w:rFonts w:ascii="Times New Roman" w:hAnsi="Times New Roman" w:cs="Times New Roman"/>
            <w:sz w:val="24"/>
            <w:szCs w:val="24"/>
          </w:rPr>
          <w:t xml:space="preserve">actual </w:t>
        </w:r>
        <w:r w:rsidR="006E2BE1">
          <w:rPr>
            <w:rFonts w:ascii="Times New Roman" w:hAnsi="Times New Roman" w:cs="Times New Roman"/>
            <w:sz w:val="24"/>
            <w:szCs w:val="24"/>
          </w:rPr>
          <w:t xml:space="preserve">time of departure at the </w:t>
        </w:r>
      </w:ins>
      <w:ins w:id="301" w:author="Liu, Luyu" w:date="2020-06-20T16:18:00Z">
        <w:r w:rsidR="00634294">
          <w:rPr>
            <w:rFonts w:ascii="Times New Roman" w:hAnsi="Times New Roman" w:cs="Times New Roman"/>
            <w:sz w:val="24"/>
            <w:szCs w:val="24"/>
          </w:rPr>
          <w:t xml:space="preserve">target </w:t>
        </w:r>
      </w:ins>
      <w:ins w:id="302" w:author="Liu, Luyu" w:date="2020-06-20T16:17:00Z">
        <w:r w:rsidR="006E2BE1">
          <w:rPr>
            <w:rFonts w:ascii="Times New Roman" w:hAnsi="Times New Roman" w:cs="Times New Roman"/>
            <w:sz w:val="24"/>
            <w:szCs w:val="24"/>
          </w:rPr>
          <w:t>stop</w:t>
        </w:r>
        <w:r w:rsidR="006E2BE1" w:rsidDel="008F43F7">
          <w:rPr>
            <w:rFonts w:ascii="Times New Roman" w:hAnsi="Times New Roman" w:cs="Times New Roman"/>
            <w:sz w:val="24"/>
            <w:szCs w:val="24"/>
          </w:rPr>
          <w:t xml:space="preserve"> </w:t>
        </w:r>
      </w:ins>
      <w:del w:id="303" w:author="Liu, Luyu" w:date="2020-06-20T16:06:00Z">
        <w:r w:rsidDel="008F43F7">
          <w:rPr>
            <w:rFonts w:ascii="Times New Roman" w:hAnsi="Times New Roman" w:cs="Times New Roman"/>
            <w:sz w:val="24"/>
            <w:szCs w:val="24"/>
          </w:rPr>
          <w:delText>th</w:delText>
        </w:r>
        <w:r w:rsidR="00AE57D8" w:rsidDel="008F43F7">
          <w:rPr>
            <w:rFonts w:ascii="Times New Roman" w:hAnsi="Times New Roman" w:cs="Times New Roman"/>
            <w:sz w:val="24"/>
            <w:szCs w:val="24"/>
          </w:rPr>
          <w:delText>e actual time of departure</w:delText>
        </w:r>
        <w:r w:rsidDel="008F43F7">
          <w:rPr>
            <w:rFonts w:ascii="Times New Roman" w:hAnsi="Times New Roman" w:cs="Times New Roman"/>
            <w:sz w:val="24"/>
            <w:szCs w:val="24"/>
          </w:rPr>
          <w:delText xml:space="preserve"> and the </w:delText>
        </w:r>
        <w:r w:rsidR="00AE57D8" w:rsidDel="008F43F7">
          <w:rPr>
            <w:rFonts w:ascii="Times New Roman" w:hAnsi="Times New Roman" w:cs="Times New Roman"/>
            <w:sz w:val="24"/>
            <w:szCs w:val="24"/>
          </w:rPr>
          <w:delText>expected time of departure</w:delText>
        </w:r>
        <w:r w:rsidDel="008F43F7">
          <w:rPr>
            <w:rFonts w:ascii="Times New Roman" w:hAnsi="Times New Roman" w:cs="Times New Roman"/>
            <w:sz w:val="24"/>
            <w:szCs w:val="24"/>
          </w:rPr>
          <w:delText xml:space="preserve"> at the stop</w:delText>
        </w:r>
      </w:del>
      <w:r>
        <w:rPr>
          <w:rFonts w:ascii="Times New Roman" w:hAnsi="Times New Roman" w:cs="Times New Roman"/>
          <w:sz w:val="24"/>
          <w:szCs w:val="24"/>
        </w:rPr>
        <w:t xml:space="preserve">. </w:t>
      </w:r>
      <w:ins w:id="304" w:author="Liu, Luyu" w:date="2020-06-16T21:12:00Z">
        <w:r w:rsidR="00CE3C87">
          <w:rPr>
            <w:rFonts w:ascii="Times New Roman" w:hAnsi="Times New Roman" w:cs="Times New Roman"/>
            <w:sz w:val="24"/>
            <w:szCs w:val="24"/>
          </w:rPr>
          <w:t xml:space="preserve">It measures the over-estimation caused by </w:t>
        </w:r>
      </w:ins>
      <w:ins w:id="305" w:author="Liu, Luyu" w:date="2020-06-16T21:11:00Z">
        <w:r w:rsidR="00CE3C87">
          <w:rPr>
            <w:rFonts w:ascii="Times New Roman" w:hAnsi="Times New Roman" w:cs="Times New Roman"/>
            <w:sz w:val="24"/>
            <w:szCs w:val="24"/>
          </w:rPr>
          <w:t>bus accelerating, short signals, and skipping stops</w:t>
        </w:r>
      </w:ins>
      <w:ins w:id="306" w:author="Liu, Luyu" w:date="2020-06-20T15:14:00Z">
        <w:r w:rsidR="00F11B4F">
          <w:rPr>
            <w:rFonts w:ascii="Times New Roman" w:hAnsi="Times New Roman" w:cs="Times New Roman"/>
            <w:sz w:val="24"/>
            <w:szCs w:val="24"/>
          </w:rPr>
          <w:t xml:space="preserve"> between two stops</w:t>
        </w:r>
      </w:ins>
      <w:ins w:id="307" w:author="Liu, Luyu" w:date="2020-06-16T21:11:00Z">
        <w:r w:rsidR="00CE3C87">
          <w:rPr>
            <w:rFonts w:ascii="Times New Roman" w:hAnsi="Times New Roman" w:cs="Times New Roman"/>
            <w:sz w:val="24"/>
            <w:szCs w:val="24"/>
          </w:rPr>
          <w:t>.</w:t>
        </w:r>
      </w:ins>
      <w:ins w:id="308" w:author="Liu, Luyu" w:date="2020-06-20T15:15:00Z">
        <w:r w:rsidR="00CC1315">
          <w:rPr>
            <w:rFonts w:ascii="Times New Roman" w:hAnsi="Times New Roman" w:cs="Times New Roman"/>
            <w:sz w:val="24"/>
            <w:szCs w:val="24"/>
          </w:rPr>
          <w:t xml:space="preserve"> Many studies reported </w:t>
        </w:r>
      </w:ins>
      <w:ins w:id="309" w:author="Liu, Luyu" w:date="2020-06-20T15:16:00Z">
        <w:r w:rsidR="00CC1315">
          <w:rPr>
            <w:rFonts w:ascii="Times New Roman" w:hAnsi="Times New Roman" w:cs="Times New Roman"/>
            <w:sz w:val="24"/>
            <w:szCs w:val="24"/>
          </w:rPr>
          <w:t>t</w:t>
        </w:r>
      </w:ins>
      <w:ins w:id="310" w:author="Liu, Luyu" w:date="2020-06-20T15:15:00Z">
        <w:r w:rsidR="00CC1315">
          <w:rPr>
            <w:rFonts w:ascii="Times New Roman" w:hAnsi="Times New Roman" w:cs="Times New Roman"/>
            <w:sz w:val="24"/>
            <w:szCs w:val="24"/>
          </w:rPr>
          <w:t xml:space="preserve">he impact of </w:t>
        </w:r>
      </w:ins>
      <w:ins w:id="311" w:author="Liu, Luyu" w:date="2020-06-20T15:16:00Z">
        <w:r w:rsidR="00CC1315">
          <w:rPr>
            <w:rFonts w:ascii="Times New Roman" w:hAnsi="Times New Roman" w:cs="Times New Roman"/>
            <w:sz w:val="24"/>
            <w:szCs w:val="24"/>
          </w:rPr>
          <w:t xml:space="preserve">the delay propagation </w:t>
        </w:r>
      </w:ins>
      <w:ins w:id="312" w:author="Liu, Luyu" w:date="2020-06-20T15:17:00Z">
        <w:r w:rsidR="00CC1315">
          <w:rPr>
            <w:rFonts w:ascii="Times New Roman" w:hAnsi="Times New Roman" w:cs="Times New Roman"/>
            <w:sz w:val="24"/>
            <w:szCs w:val="24"/>
          </w:rPr>
          <w:t xml:space="preserve">on transit performance </w:t>
        </w:r>
      </w:ins>
      <w:ins w:id="313" w:author="Liu, Luyu" w:date="2020-06-20T15:38:00Z">
        <w:r w:rsidR="008D4F13">
          <w:rPr>
            <w:rFonts w:ascii="Times New Roman" w:hAnsi="Times New Roman" w:cs="Times New Roman"/>
            <w:sz w:val="24"/>
            <w:szCs w:val="24"/>
          </w:rPr>
          <w:fldChar w:fldCharType="begin" w:fldLock="1"/>
        </w:r>
      </w:ins>
      <w:r w:rsidR="008D4F13">
        <w:rPr>
          <w:rFonts w:ascii="Times New Roman" w:hAnsi="Times New Roman" w:cs="Times New Roman"/>
          <w:sz w:val="24"/>
          <w:szCs w:val="24"/>
        </w:rP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rsidR="008D4F13">
        <w:rPr>
          <w:rFonts w:ascii="Times New Roman" w:hAnsi="Times New Roman" w:cs="Times New Roman"/>
          <w:sz w:val="24"/>
          <w:szCs w:val="24"/>
        </w:rPr>
        <w:fldChar w:fldCharType="separate"/>
      </w:r>
      <w:r w:rsidR="008D4F13" w:rsidRPr="008D4F13">
        <w:rPr>
          <w:rFonts w:ascii="Times New Roman" w:hAnsi="Times New Roman" w:cs="Times New Roman"/>
          <w:noProof/>
          <w:sz w:val="24"/>
          <w:szCs w:val="24"/>
        </w:rPr>
        <w:t>(Cats 2019; Park et al. 2019)</w:t>
      </w:r>
      <w:ins w:id="314" w:author="Liu, Luyu" w:date="2020-06-20T15:38:00Z">
        <w:r w:rsidR="008D4F13">
          <w:rPr>
            <w:rFonts w:ascii="Times New Roman" w:hAnsi="Times New Roman" w:cs="Times New Roman"/>
            <w:sz w:val="24"/>
            <w:szCs w:val="24"/>
          </w:rPr>
          <w:fldChar w:fldCharType="end"/>
        </w:r>
        <w:r w:rsidR="000F0CA7">
          <w:rPr>
            <w:rFonts w:ascii="Times New Roman" w:hAnsi="Times New Roman" w:cs="Times New Roman"/>
            <w:sz w:val="24"/>
            <w:szCs w:val="24"/>
          </w:rPr>
          <w:t>, ridership and running time</w:t>
        </w:r>
      </w:ins>
      <w:ins w:id="315" w:author="Liu, Luyu" w:date="2020-06-20T16:00:00Z">
        <w:r w:rsidR="008E5AA7">
          <w:rPr>
            <w:rFonts w:ascii="Times New Roman" w:hAnsi="Times New Roman" w:cs="Times New Roman"/>
            <w:sz w:val="24"/>
            <w:szCs w:val="24"/>
          </w:rPr>
          <w:t xml:space="preserve"> </w:t>
        </w:r>
      </w:ins>
      <w:ins w:id="316" w:author="Liu, Luyu" w:date="2020-06-20T15:39:00Z">
        <w:r w:rsidR="008D4F13">
          <w:rPr>
            <w:rFonts w:ascii="Times New Roman" w:hAnsi="Times New Roman" w:cs="Times New Roman"/>
            <w:sz w:val="24"/>
            <w:szCs w:val="24"/>
          </w:rPr>
          <w:fldChar w:fldCharType="begin" w:fldLock="1"/>
        </w:r>
      </w:ins>
      <w:r w:rsidR="003E0FCA">
        <w:rPr>
          <w:rFonts w:ascii="Times New Roman" w:hAnsi="Times New Roman" w:cs="Times New Roman"/>
          <w:sz w:val="24"/>
          <w:szCs w:val="24"/>
        </w:rP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sidR="003E0FCA">
        <w:rPr>
          <w:rFonts w:ascii="Times New Roman" w:hAnsi="Times New Roman" w:cs="Times New Roman" w:hint="eastAsia"/>
          <w:sz w:val="24"/>
          <w:szCs w:val="24"/>
        </w:rPr>
        <w:instrText>0197-6729","author":[{"dropping-particle":"","family":"El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Geneidy","given":"Ahmed M","non-dropping-particle":"","parse-names":false,"suffix":""},{"dropping-particle":"","family":"Horning","given":"Jessica","non-dropping-particle":"","parse-names":false,"s</w:instrText>
      </w:r>
      <w:r w:rsidR="003E0FCA">
        <w:rPr>
          <w:rFonts w:ascii="Times New Roman" w:hAnsi="Times New Roman" w:cs="Times New Roman"/>
          <w:sz w:val="24"/>
          <w:szCs w:val="24"/>
        </w:rP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sidR="003E0FCA">
        <w:rPr>
          <w:rFonts w:ascii="Times New Roman" w:hAnsi="Times New Roman" w:cs="Times New Roman" w:hint="eastAsia"/>
          <w:sz w:val="24"/>
          <w:szCs w:val="24"/>
        </w:rPr>
        <w:instrText>4cf6-8270-b23893a423f9"]}],"mendeley":{"formattedCitation":"(El-Geneidy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2011)","plainTextFormattedCitation":"(El-Geneidy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2011)","previouslyFormattedCitation":"(El-Geneidy et al. 2006; El</w:instrText>
      </w:r>
      <w:r w:rsidR="003E0FCA">
        <w:rPr>
          <w:rFonts w:ascii="Times New Roman" w:hAnsi="Times New Roman" w:cs="Times New Roman" w:hint="eastAsia"/>
          <w:sz w:val="24"/>
          <w:szCs w:val="24"/>
        </w:rPr>
        <w:instrText>‐</w:instrText>
      </w:r>
      <w:r w:rsidR="003E0FCA">
        <w:rPr>
          <w:rFonts w:ascii="Times New Roman" w:hAnsi="Times New Roman" w:cs="Times New Roman" w:hint="eastAsia"/>
          <w:sz w:val="24"/>
          <w:szCs w:val="24"/>
        </w:rPr>
        <w:instrText>Geneidy, Horning, and Krizek 2011)"},"properties":{"noteIndex":0},"schema":"https://github.com/citation-style-language/schema/raw/master/csl-citation.json"}</w:instrText>
      </w:r>
      <w:r w:rsidR="008D4F13">
        <w:rPr>
          <w:rFonts w:ascii="Times New Roman" w:hAnsi="Times New Roman" w:cs="Times New Roman"/>
          <w:sz w:val="24"/>
          <w:szCs w:val="24"/>
        </w:rPr>
        <w:fldChar w:fldCharType="separate"/>
      </w:r>
      <w:r w:rsidR="000F0CA7" w:rsidRPr="000F0CA7">
        <w:rPr>
          <w:rFonts w:ascii="Times New Roman" w:hAnsi="Times New Roman" w:cs="Times New Roman" w:hint="eastAsia"/>
          <w:noProof/>
          <w:sz w:val="24"/>
          <w:szCs w:val="24"/>
        </w:rPr>
        <w:t>(El-Geneidy et al. 2006; El</w:t>
      </w:r>
      <w:r w:rsidR="000F0CA7" w:rsidRPr="000F0CA7">
        <w:rPr>
          <w:rFonts w:ascii="Times New Roman" w:hAnsi="Times New Roman" w:cs="Times New Roman" w:hint="eastAsia"/>
          <w:noProof/>
          <w:sz w:val="24"/>
          <w:szCs w:val="24"/>
        </w:rPr>
        <w:t>‐</w:t>
      </w:r>
      <w:r w:rsidR="000F0CA7" w:rsidRPr="000F0CA7">
        <w:rPr>
          <w:rFonts w:ascii="Times New Roman" w:hAnsi="Times New Roman" w:cs="Times New Roman" w:hint="eastAsia"/>
          <w:noProof/>
          <w:sz w:val="24"/>
          <w:szCs w:val="24"/>
        </w:rPr>
        <w:t>Geneidy, Horning, and Krizek 2011)</w:t>
      </w:r>
      <w:ins w:id="317" w:author="Liu, Luyu" w:date="2020-06-20T15:39:00Z">
        <w:r w:rsidR="008D4F13">
          <w:rPr>
            <w:rFonts w:ascii="Times New Roman" w:hAnsi="Times New Roman" w:cs="Times New Roman"/>
            <w:sz w:val="24"/>
            <w:szCs w:val="24"/>
          </w:rPr>
          <w:fldChar w:fldCharType="end"/>
        </w:r>
        <w:r w:rsidR="008E5AA7">
          <w:rPr>
            <w:rFonts w:ascii="Times New Roman" w:hAnsi="Times New Roman" w:cs="Times New Roman"/>
            <w:sz w:val="24"/>
            <w:szCs w:val="24"/>
          </w:rPr>
          <w:t xml:space="preserve">. In this paper, we are </w:t>
        </w:r>
      </w:ins>
      <w:ins w:id="318" w:author="Liu, Luyu" w:date="2020-06-20T16:00:00Z">
        <w:r w:rsidR="008E5AA7">
          <w:rPr>
            <w:rFonts w:ascii="Times New Roman" w:hAnsi="Times New Roman" w:cs="Times New Roman"/>
            <w:sz w:val="24"/>
            <w:szCs w:val="24"/>
          </w:rPr>
          <w:t>going</w:t>
        </w:r>
      </w:ins>
      <w:ins w:id="319" w:author="Liu, Luyu" w:date="2020-06-20T15:39:00Z">
        <w:r w:rsidR="008E5AA7">
          <w:rPr>
            <w:rFonts w:ascii="Times New Roman" w:hAnsi="Times New Roman" w:cs="Times New Roman"/>
            <w:sz w:val="24"/>
            <w:szCs w:val="24"/>
          </w:rPr>
          <w:t xml:space="preserve"> </w:t>
        </w:r>
      </w:ins>
      <w:ins w:id="320" w:author="Liu, Luyu" w:date="2020-06-20T16:00:00Z">
        <w:r w:rsidR="008E5AA7">
          <w:rPr>
            <w:rFonts w:ascii="Times New Roman" w:hAnsi="Times New Roman" w:cs="Times New Roman"/>
            <w:sz w:val="24"/>
            <w:szCs w:val="24"/>
          </w:rPr>
          <w:t xml:space="preserve">to discuss the impact on waiting time specifically. </w:t>
        </w:r>
      </w:ins>
    </w:p>
    <w:p w14:paraId="00734E98" w14:textId="3752AC41" w:rsidR="005A464A" w:rsidRPr="005C7387" w:rsidRDefault="005A464A">
      <w:pPr>
        <w:ind w:firstLine="720"/>
        <w:jc w:val="both"/>
        <w:rPr>
          <w:rPrChange w:id="321" w:author="Liu, Luyu" w:date="2020-06-13T21:30:00Z">
            <w:rPr>
              <w:rStyle w:val="TimesNewRomanChar"/>
            </w:rPr>
          </w:rPrChange>
        </w:rPr>
        <w:pPrChange w:id="322" w:author="Liu, Luyu" w:date="2020-06-13T21:30:00Z">
          <w:pPr>
            <w:pStyle w:val="IndentTimesNewRoman"/>
            <w:jc w:val="both"/>
          </w:pPr>
        </w:pPrChange>
      </w:pPr>
      <w:r w:rsidRPr="005C7387">
        <w:rPr>
          <w:rFonts w:ascii="Times New Roman" w:hAnsi="Times New Roman" w:cs="Times New Roman"/>
          <w:sz w:val="24"/>
          <w:szCs w:val="24"/>
          <w:rPrChange w:id="323" w:author="Liu, Luyu" w:date="2020-06-13T21:30:00Z">
            <w:rPr/>
          </w:rPrChange>
        </w:rPr>
        <w:fldChar w:fldCharType="begin"/>
      </w:r>
      <w:r w:rsidRPr="005C7387">
        <w:rPr>
          <w:rFonts w:ascii="Times New Roman" w:hAnsi="Times New Roman" w:cs="Times New Roman"/>
          <w:sz w:val="24"/>
          <w:szCs w:val="24"/>
        </w:rPr>
        <w:instrText xml:space="preserve"> REF _Ref8118481 \h </w:instrText>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324" w:author="Liu, Luyu" w:date="2020-06-13T21:30:00Z">
            <w:rPr/>
          </w:rPrChange>
        </w:rPr>
      </w:r>
      <w:r w:rsidRPr="005C7387">
        <w:rPr>
          <w:rFonts w:ascii="Times New Roman" w:hAnsi="Times New Roman" w:cs="Times New Roman"/>
          <w:sz w:val="24"/>
          <w:szCs w:val="24"/>
          <w:rPrChange w:id="325" w:author="Liu, Luyu" w:date="2020-06-13T21:30:00Z">
            <w:rPr/>
          </w:rPrChange>
        </w:rPr>
        <w:fldChar w:fldCharType="separate"/>
      </w:r>
      <w:r w:rsidRPr="005C7387">
        <w:rPr>
          <w:rFonts w:ascii="Times New Roman" w:hAnsi="Times New Roman" w:cs="Times New Roman"/>
          <w:sz w:val="24"/>
          <w:szCs w:val="24"/>
        </w:rPr>
        <w:t xml:space="preserve">Figure </w:t>
      </w:r>
      <w:r w:rsidRPr="005C7387">
        <w:rPr>
          <w:rFonts w:ascii="Times New Roman" w:hAnsi="Times New Roman" w:cs="Times New Roman"/>
          <w:sz w:val="24"/>
          <w:szCs w:val="24"/>
          <w:rPrChange w:id="326" w:author="Liu, Luyu" w:date="2020-06-13T21:30:00Z">
            <w:rPr>
              <w:noProof/>
            </w:rPr>
          </w:rPrChange>
        </w:rPr>
        <w:t>1</w:t>
      </w:r>
      <w:r w:rsidRPr="005C7387">
        <w:rPr>
          <w:rFonts w:ascii="Times New Roman" w:hAnsi="Times New Roman" w:cs="Times New Roman"/>
          <w:sz w:val="24"/>
          <w:szCs w:val="24"/>
          <w:rPrChange w:id="327" w:author="Liu, Luyu" w:date="2020-06-13T21:30:00Z">
            <w:rPr/>
          </w:rPrChange>
        </w:rPr>
        <w:fldChar w:fldCharType="end"/>
      </w:r>
      <w:r w:rsidRPr="005C7387">
        <w:rPr>
          <w:rFonts w:ascii="Times New Roman" w:hAnsi="Times New Roman" w:cs="Times New Roman"/>
          <w:sz w:val="24"/>
          <w:szCs w:val="24"/>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rsidRPr="005C7387">
        <w:rPr>
          <w:rFonts w:ascii="Times New Roman" w:hAnsi="Times New Roman" w:cs="Times New Roman"/>
          <w:sz w:val="24"/>
          <w:szCs w:val="24"/>
        </w:rPr>
        <w:t>user’s</w:t>
      </w:r>
      <w:proofErr w:type="gramEnd"/>
      <w:r w:rsidRPr="005C7387">
        <w:rPr>
          <w:rFonts w:ascii="Times New Roman" w:hAnsi="Times New Roman" w:cs="Times New Roman"/>
          <w:sz w:val="24"/>
          <w:szCs w:val="24"/>
        </w:rP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328" w:name="_Ref8118481"/>
      <w:commentRangeStart w:id="329"/>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328"/>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329"/>
      <w:r>
        <w:rPr>
          <w:rStyle w:val="CommentReference"/>
        </w:rPr>
        <w:commentReference w:id="329"/>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330"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331" w:author="Liu, Luyu" w:date="2020-06-12T16:22:00Z"/>
        </w:rPr>
      </w:pPr>
      <w:del w:id="332"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333" w:author="Liu, Luyu" w:date="2020-06-12T16:22:00Z"/>
          <w:rFonts w:ascii="Times New Roman" w:hAnsi="Times New Roman" w:cs="Times New Roman"/>
          <w:sz w:val="24"/>
          <w:szCs w:val="24"/>
        </w:rPr>
      </w:pPr>
      <w:bookmarkStart w:id="334" w:name="_Ref18334385"/>
      <w:del w:id="335"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334"/>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336"/>
      <w:commentRangeStart w:id="337"/>
      <w:r w:rsidRPr="0041102B">
        <w:rPr>
          <w:rFonts w:ascii="Times New Roman" w:hAnsi="Times New Roman" w:cs="Times New Roman"/>
          <w:b/>
          <w:sz w:val="24"/>
          <w:szCs w:val="24"/>
        </w:rPr>
        <w:t>Trip planning strategies</w:t>
      </w:r>
      <w:commentRangeEnd w:id="336"/>
      <w:r>
        <w:rPr>
          <w:rStyle w:val="CommentReference"/>
        </w:rPr>
        <w:commentReference w:id="336"/>
      </w:r>
      <w:commentRangeEnd w:id="337"/>
      <w:r>
        <w:rPr>
          <w:rStyle w:val="CommentReference"/>
        </w:rPr>
        <w:commentReference w:id="337"/>
      </w:r>
    </w:p>
    <w:p w14:paraId="34D4393A" w14:textId="67830C1A" w:rsidR="00E92211" w:rsidRPr="00E92211" w:rsidRDefault="005A464A">
      <w:pPr>
        <w:pStyle w:val="Caption"/>
        <w:keepNext/>
        <w:jc w:val="both"/>
        <w:rPr>
          <w:rFonts w:ascii="Times New Roman" w:hAnsi="Times New Roman" w:cs="Times New Roman"/>
          <w:sz w:val="24"/>
          <w:szCs w:val="24"/>
        </w:rPr>
        <w:pPrChange w:id="338"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339" w:author="Liu, Luyu" w:date="2020-06-12T10:21:00Z">
        <w:r w:rsidR="00E92211">
          <w:rPr>
            <w:rFonts w:ascii="Times New Roman" w:hAnsi="Times New Roman" w:cs="Times New Roman"/>
            <w:i w:val="0"/>
            <w:iCs w:val="0"/>
            <w:color w:val="auto"/>
            <w:sz w:val="24"/>
            <w:szCs w:val="24"/>
          </w:rPr>
          <w:t xml:space="preserve">home departure time. </w:t>
        </w:r>
        <w:proofErr w:type="gramStart"/>
        <w:r w:rsidR="00E92211">
          <w:rPr>
            <w:rFonts w:ascii="Times New Roman" w:hAnsi="Times New Roman" w:cs="Times New Roman"/>
            <w:i w:val="0"/>
            <w:iCs w:val="0"/>
            <w:color w:val="auto"/>
            <w:sz w:val="24"/>
            <w:szCs w:val="24"/>
          </w:rPr>
          <w:t>A</w:t>
        </w:r>
      </w:ins>
      <w:proofErr w:type="gramEnd"/>
      <w:del w:id="340" w:author="Liu, Luyu" w:date="2020-06-12T10:21:00Z">
        <w:r w:rsidRPr="00924D51" w:rsidDel="00E92211">
          <w:rPr>
            <w:rFonts w:ascii="Times New Roman" w:hAnsi="Times New Roman" w:cs="Times New Roman"/>
            <w:i w:val="0"/>
            <w:iCs w:val="0"/>
            <w:color w:val="auto"/>
            <w:sz w:val="24"/>
            <w:szCs w:val="24"/>
          </w:rPr>
          <w:delText>HD</w:delText>
        </w:r>
      </w:del>
      <w:ins w:id="341"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 xml:space="preserve">uming no disturbance on user’s walking and boarding process, different </w:t>
        </w:r>
        <w:r w:rsidR="00E92211" w:rsidRPr="007C3268">
          <w:rPr>
            <w:rFonts w:ascii="Times New Roman" w:hAnsi="Times New Roman" w:cs="Times New Roman"/>
            <w:i w:val="0"/>
            <w:iCs w:val="0"/>
            <w:color w:val="auto"/>
            <w:sz w:val="24"/>
            <w:szCs w:val="24"/>
          </w:rPr>
          <w:lastRenderedPageBreak/>
          <w:t>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342" w:author="Liu, Luyu" w:date="2020-06-12T10:21:00Z">
        <w:r w:rsidRPr="00924D51" w:rsidDel="00E92211">
          <w:rPr>
            <w:rFonts w:ascii="Times New Roman" w:hAnsi="Times New Roman" w:cs="Times New Roman"/>
            <w:i w:val="0"/>
            <w:iCs w:val="0"/>
            <w:color w:val="auto"/>
            <w:sz w:val="24"/>
            <w:szCs w:val="24"/>
          </w:rPr>
          <w:delText>T.</w:delText>
        </w:r>
      </w:del>
      <w:del w:id="343" w:author="Liu, Luyu" w:date="2020-06-12T10:20:00Z">
        <w:r w:rsidRPr="00924D51" w:rsidDel="00E92211">
          <w:rPr>
            <w:rFonts w:ascii="Times New Roman" w:hAnsi="Times New Roman" w:cs="Times New Roman"/>
            <w:i w:val="0"/>
            <w:iCs w:val="0"/>
            <w:color w:val="auto"/>
            <w:sz w:val="24"/>
            <w:szCs w:val="24"/>
          </w:rPr>
          <w:delText xml:space="preserve"> </w:delText>
        </w:r>
      </w:del>
      <w:del w:id="344" w:author="Liu, Luyu" w:date="2020-06-12T10:19:00Z">
        <w:r w:rsidRPr="00924D51" w:rsidDel="00E92211">
          <w:rPr>
            <w:rFonts w:ascii="Times New Roman" w:hAnsi="Times New Roman" w:cs="Times New Roman"/>
            <w:i w:val="0"/>
            <w:iCs w:val="0"/>
            <w:color w:val="auto"/>
            <w:sz w:val="24"/>
            <w:szCs w:val="24"/>
          </w:rPr>
          <w:fldChar w:fldCharType="begin"/>
        </w:r>
        <w:r w:rsidRPr="009D3D88"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1543A813" w:rsidR="00564BD6" w:rsidRPr="00B47B00" w:rsidRDefault="009D3D88" w:rsidP="001B0999">
            <w:pPr>
              <w:rPr>
                <w:rFonts w:ascii="Times New Roman" w:eastAsia="Yu Mincho" w:hAnsi="Times New Roman" w:cs="Times New Roman"/>
                <w:sz w:val="24"/>
                <w:szCs w:val="24"/>
              </w:rPr>
            </w:pPr>
            <m:oMathPara>
              <m:oMath>
                <m:r>
                  <w:ins w:id="345" w:author="Liu, Luyu" w:date="2020-06-20T22:32:00Z">
                    <w:rPr>
                      <w:rFonts w:ascii="Cambria Math" w:hAnsi="Cambria Math" w:cs="Times New Roman"/>
                      <w:sz w:val="24"/>
                      <w:szCs w:val="24"/>
                    </w:rPr>
                    <m:t>w</m:t>
                  </w:ins>
                </m:r>
                <m:d>
                  <m:dPr>
                    <m:ctrlPr>
                      <w:ins w:id="346" w:author="Liu, Luyu" w:date="2020-06-20T22:22:00Z">
                        <w:rPr>
                          <w:rFonts w:ascii="Cambria Math" w:hAnsi="Cambria Math" w:cs="Times New Roman"/>
                          <w:i/>
                          <w:sz w:val="24"/>
                          <w:szCs w:val="24"/>
                        </w:rPr>
                      </w:ins>
                    </m:ctrlPr>
                  </m:dPr>
                  <m:e>
                    <m:r>
                      <w:ins w:id="347" w:author="Liu, Luyu" w:date="2020-06-20T22:29:00Z">
                        <w:rPr>
                          <w:rFonts w:ascii="Cambria Math" w:hAnsi="Cambria Math" w:cs="Times New Roman"/>
                          <w:sz w:val="24"/>
                          <w:szCs w:val="24"/>
                        </w:rPr>
                        <m:t>τ</m:t>
                      </w:ins>
                    </m:r>
                  </m:e>
                </m:d>
                <m:r>
                  <w:del w:id="348" w:author="Liu, Luyu" w:date="2020-06-20T22:22:00Z">
                    <w:rPr>
                      <w:rFonts w:ascii="Cambria Math" w:hAnsi="Cambria Math" w:cs="Times New Roman"/>
                      <w:sz w:val="24"/>
                      <w:szCs w:val="24"/>
                    </w:rPr>
                    <m:t>δt</m:t>
                  </w:del>
                </m:r>
                <m:r>
                  <w:rPr>
                    <w:rFonts w:ascii="Cambria Math" w:hAnsi="Cambria Math" w:cs="Times New Roman"/>
                    <w:sz w:val="24"/>
                    <w:szCs w:val="24"/>
                  </w:rPr>
                  <m:t>=</m:t>
                </m:r>
                <m:r>
                  <w:del w:id="349" w:author="Liu, Luyu" w:date="2020-06-20T22:23:00Z">
                    <w:rPr>
                      <w:rFonts w:ascii="Cambria Math" w:hAnsi="Cambria Math" w:cs="Times New Roman"/>
                      <w:sz w:val="24"/>
                      <w:szCs w:val="24"/>
                    </w:rPr>
                    <m:t>T</m:t>
                  </w:del>
                </m:r>
                <m:sSup>
                  <m:sSupPr>
                    <m:ctrlPr>
                      <w:ins w:id="350" w:author="Liu, Luyu" w:date="2020-06-20T22:26:00Z">
                        <w:rPr>
                          <w:rFonts w:ascii="Cambria Math" w:hAnsi="Cambria Math" w:cs="Times New Roman"/>
                          <w:i/>
                          <w:sz w:val="24"/>
                          <w:szCs w:val="24"/>
                        </w:rPr>
                      </w:ins>
                    </m:ctrlPr>
                  </m:sSupPr>
                  <m:e>
                    <m:r>
                      <w:ins w:id="351" w:author="Liu, Luyu" w:date="2020-06-20T22:23:00Z">
                        <w:rPr>
                          <w:rFonts w:ascii="Cambria Math" w:hAnsi="Cambria Math" w:cs="Times New Roman"/>
                          <w:sz w:val="24"/>
                          <w:szCs w:val="24"/>
                        </w:rPr>
                        <m:t>π</m:t>
                      </w:ins>
                    </m:r>
                  </m:e>
                  <m:sup>
                    <m:r>
                      <w:ins w:id="352" w:author="Liu, Luyu" w:date="2020-06-20T22:26:00Z">
                        <w:rPr>
                          <w:rFonts w:ascii="Cambria Math" w:hAnsi="Cambria Math" w:cs="Times New Roman"/>
                          <w:sz w:val="24"/>
                          <w:szCs w:val="24"/>
                        </w:rPr>
                        <m:t>a</m:t>
                      </w:ins>
                    </m:r>
                  </m:sup>
                </m:sSup>
                <m:d>
                  <m:dPr>
                    <m:ctrlPr>
                      <w:rPr>
                        <w:rFonts w:ascii="Cambria Math" w:hAnsi="Cambria Math" w:cs="Times New Roman"/>
                        <w:i/>
                        <w:sz w:val="24"/>
                        <w:szCs w:val="24"/>
                      </w:rPr>
                    </m:ctrlPr>
                  </m:dPr>
                  <m:e>
                    <m:sSub>
                      <m:sSubPr>
                        <m:ctrlPr>
                          <w:del w:id="353" w:author="Liu, Luyu" w:date="2020-06-20T22:26:00Z">
                            <w:rPr>
                              <w:rFonts w:ascii="Cambria Math" w:hAnsi="Cambria Math" w:cs="Times New Roman"/>
                              <w:i/>
                              <w:sz w:val="24"/>
                              <w:szCs w:val="24"/>
                            </w:rPr>
                          </w:del>
                        </m:ctrlPr>
                      </m:sSubPr>
                      <m:e>
                        <m:r>
                          <w:del w:id="354" w:author="Liu, Luyu" w:date="2020-06-20T22:26:00Z">
                            <w:rPr>
                              <w:rFonts w:ascii="Cambria Math" w:hAnsi="Cambria Math" w:cs="Times New Roman"/>
                              <w:sz w:val="24"/>
                              <w:szCs w:val="24"/>
                            </w:rPr>
                            <m:t>t</m:t>
                          </w:del>
                        </m:r>
                      </m:e>
                      <m:sub>
                        <m:r>
                          <w:del w:id="355" w:author="Liu, Luyu" w:date="2020-06-20T22:26:00Z">
                            <w:rPr>
                              <w:rFonts w:ascii="Cambria Math" w:hAnsi="Cambria Math" w:cs="Times New Roman"/>
                              <w:sz w:val="24"/>
                              <w:szCs w:val="24"/>
                            </w:rPr>
                            <m:t>a</m:t>
                          </w:del>
                        </m:r>
                      </m:sub>
                    </m:sSub>
                    <m:r>
                      <w:ins w:id="356" w:author="Liu, Luyu" w:date="2020-06-20T22:26:00Z">
                        <w:rPr>
                          <w:rFonts w:ascii="Cambria Math" w:hAnsi="Cambria Math" w:cs="Times New Roman"/>
                          <w:sz w:val="24"/>
                          <w:szCs w:val="24"/>
                        </w:rPr>
                        <m:t>τ</m:t>
                      </w:ins>
                    </m:r>
                  </m:e>
                </m:d>
                <m:r>
                  <w:rPr>
                    <w:rFonts w:ascii="Cambria Math" w:hAnsi="Cambria Math" w:cs="Times New Roman"/>
                    <w:sz w:val="24"/>
                    <w:szCs w:val="24"/>
                  </w:rPr>
                  <m:t>-</m:t>
                </m:r>
                <m:r>
                  <w:ins w:id="357" w:author="Liu, Luyu" w:date="2020-06-20T22:26:00Z">
                    <w:rPr>
                      <w:rFonts w:ascii="Cambria Math" w:hAnsi="Cambria Math" w:cs="Times New Roman"/>
                      <w:sz w:val="24"/>
                      <w:szCs w:val="24"/>
                    </w:rPr>
                    <m:t>τ</m:t>
                  </w:ins>
                </m:r>
                <m:r>
                  <w:ins w:id="358" w:author="Liu, Luyu" w:date="2020-06-20T22:30:00Z">
                    <w:rPr>
                      <w:rFonts w:ascii="Cambria Math" w:hAnsi="Cambria Math" w:cs="Times New Roman"/>
                      <w:sz w:val="24"/>
                      <w:szCs w:val="24"/>
                    </w:rPr>
                    <m:t>=</m:t>
                  </w:ins>
                </m:r>
                <m:sSup>
                  <m:sSupPr>
                    <m:ctrlPr>
                      <w:ins w:id="359" w:author="Liu, Luyu" w:date="2020-06-20T22:30:00Z">
                        <w:rPr>
                          <w:rFonts w:ascii="Cambria Math" w:hAnsi="Cambria Math" w:cs="Times New Roman"/>
                          <w:i/>
                          <w:sz w:val="24"/>
                          <w:szCs w:val="24"/>
                        </w:rPr>
                      </w:ins>
                    </m:ctrlPr>
                  </m:sSupPr>
                  <m:e>
                    <m:r>
                      <w:ins w:id="360" w:author="Liu, Luyu" w:date="2020-06-20T22:30:00Z">
                        <w:rPr>
                          <w:rFonts w:ascii="Cambria Math" w:hAnsi="Cambria Math" w:cs="Times New Roman"/>
                          <w:sz w:val="24"/>
                          <w:szCs w:val="24"/>
                        </w:rPr>
                        <m:t>π</m:t>
                      </w:ins>
                    </m:r>
                  </m:e>
                  <m:sup>
                    <m:r>
                      <w:ins w:id="361" w:author="Liu, Luyu" w:date="2020-06-20T22:30:00Z">
                        <w:rPr>
                          <w:rFonts w:ascii="Cambria Math" w:hAnsi="Cambria Math" w:cs="Times New Roman"/>
                          <w:sz w:val="24"/>
                          <w:szCs w:val="24"/>
                        </w:rPr>
                        <m:t>a</m:t>
                      </w:ins>
                    </m:r>
                  </m:sup>
                </m:sSup>
                <m:d>
                  <m:dPr>
                    <m:ctrlPr>
                      <w:ins w:id="362" w:author="Liu, Luyu" w:date="2020-06-20T22:30:00Z">
                        <w:rPr>
                          <w:rFonts w:ascii="Cambria Math" w:hAnsi="Cambria Math" w:cs="Times New Roman"/>
                          <w:i/>
                          <w:sz w:val="24"/>
                          <w:szCs w:val="24"/>
                        </w:rPr>
                      </w:ins>
                    </m:ctrlPr>
                  </m:dPr>
                  <m:e>
                    <m:r>
                      <w:ins w:id="363" w:author="Liu, Luyu" w:date="2020-06-20T22:30:00Z">
                        <w:rPr>
                          <w:rFonts w:ascii="Cambria Math" w:hAnsi="Cambria Math" w:cs="Times New Roman"/>
                          <w:sz w:val="24"/>
                          <w:szCs w:val="24"/>
                        </w:rPr>
                        <m:t>t+δt</m:t>
                      </w:ins>
                    </m:r>
                  </m:e>
                </m:d>
                <m:r>
                  <w:ins w:id="364" w:author="Liu, Luyu" w:date="2020-06-20T22:30:00Z">
                    <w:rPr>
                      <w:rFonts w:ascii="Cambria Math" w:hAnsi="Cambria Math" w:cs="Times New Roman"/>
                      <w:sz w:val="24"/>
                      <w:szCs w:val="24"/>
                    </w:rPr>
                    <m:t>-(t+δt)</m:t>
                  </w:ins>
                </m:r>
                <m:sSub>
                  <m:sSubPr>
                    <m:ctrlPr>
                      <w:del w:id="365" w:author="Liu, Luyu" w:date="2020-06-20T22:26:00Z">
                        <w:rPr>
                          <w:rFonts w:ascii="Cambria Math" w:hAnsi="Cambria Math" w:cs="Times New Roman"/>
                          <w:i/>
                          <w:sz w:val="24"/>
                          <w:szCs w:val="24"/>
                        </w:rPr>
                      </w:del>
                    </m:ctrlPr>
                  </m:sSubPr>
                  <m:e>
                    <m:r>
                      <w:del w:id="366" w:author="Liu, Luyu" w:date="2020-06-20T22:26:00Z">
                        <w:rPr>
                          <w:rFonts w:ascii="Cambria Math" w:hAnsi="Cambria Math" w:cs="Times New Roman"/>
                          <w:sz w:val="24"/>
                          <w:szCs w:val="24"/>
                        </w:rPr>
                        <m:t>t</m:t>
                      </w:del>
                    </m:r>
                  </m:e>
                  <m:sub>
                    <m:r>
                      <w:del w:id="367" w:author="Liu, Luyu" w:date="2020-06-20T22:26:00Z">
                        <w:rPr>
                          <w:rFonts w:ascii="Cambria Math" w:hAnsi="Cambria Math" w:cs="Times New Roman"/>
                          <w:sz w:val="24"/>
                          <w:szCs w:val="24"/>
                        </w:rPr>
                        <m:t>a</m:t>
                      </w:del>
                    </m:r>
                  </m:sub>
                </m:sSub>
                <m:r>
                  <w:del w:id="368" w:author="Liu, Luyu" w:date="2020-06-20T22:27:00Z">
                    <w:rPr>
                      <w:rFonts w:ascii="Cambria Math" w:hAnsi="Cambria Math" w:cs="Times New Roman"/>
                      <w:sz w:val="24"/>
                      <w:szCs w:val="24"/>
                    </w:rPr>
                    <m:t>=</m:t>
                  </w:del>
                </m:r>
                <m:r>
                  <w:del w:id="369" w:author="Liu, Luyu" w:date="2020-06-20T22:26:00Z">
                    <w:rPr>
                      <w:rFonts w:ascii="Cambria Math" w:hAnsi="Cambria Math" w:cs="Times New Roman"/>
                      <w:sz w:val="24"/>
                      <w:szCs w:val="24"/>
                    </w:rPr>
                    <m:t>T</m:t>
                  </w:del>
                </m:r>
                <m:d>
                  <m:dPr>
                    <m:ctrlPr>
                      <w:del w:id="370" w:author="Liu, Luyu" w:date="2020-06-20T22:27:00Z">
                        <w:rPr>
                          <w:rFonts w:ascii="Cambria Math" w:hAnsi="Cambria Math" w:cs="Times New Roman"/>
                          <w:i/>
                          <w:sz w:val="24"/>
                          <w:szCs w:val="24"/>
                        </w:rPr>
                      </w:del>
                    </m:ctrlPr>
                  </m:dPr>
                  <m:e>
                    <m:r>
                      <w:del w:id="371" w:author="Liu, Luyu" w:date="2020-06-20T22:27:00Z">
                        <w:rPr>
                          <w:rFonts w:ascii="Cambria Math" w:hAnsi="Cambria Math" w:cs="Times New Roman"/>
                          <w:sz w:val="24"/>
                          <w:szCs w:val="24"/>
                        </w:rPr>
                        <m:t>t+δ</m:t>
                      </w:del>
                    </m:r>
                    <m:sSub>
                      <m:sSubPr>
                        <m:ctrlPr>
                          <w:del w:id="372" w:author="Liu, Luyu" w:date="2020-06-20T22:27:00Z">
                            <w:rPr>
                              <w:rFonts w:ascii="Cambria Math" w:hAnsi="Cambria Math" w:cs="Times New Roman"/>
                              <w:i/>
                              <w:sz w:val="24"/>
                              <w:szCs w:val="24"/>
                            </w:rPr>
                          </w:del>
                        </m:ctrlPr>
                      </m:sSubPr>
                      <m:e>
                        <m:r>
                          <w:del w:id="373" w:author="Liu, Luyu" w:date="2020-06-20T22:27:00Z">
                            <w:rPr>
                              <w:rFonts w:ascii="Cambria Math" w:hAnsi="Cambria Math" w:cs="Times New Roman"/>
                              <w:sz w:val="24"/>
                              <w:szCs w:val="24"/>
                            </w:rPr>
                            <m:t>t</m:t>
                          </w:del>
                        </m:r>
                      </m:e>
                      <m:sub>
                        <m:r>
                          <w:del w:id="374" w:author="Liu, Luyu" w:date="2020-06-20T22:26:00Z">
                            <w:rPr>
                              <w:rFonts w:ascii="Cambria Math" w:hAnsi="Cambria Math" w:cs="Times New Roman"/>
                              <w:sz w:val="24"/>
                              <w:szCs w:val="24"/>
                            </w:rPr>
                            <m:t>w</m:t>
                          </w:del>
                        </m:r>
                      </m:sub>
                    </m:sSub>
                  </m:e>
                </m:d>
                <m:r>
                  <w:del w:id="375" w:author="Liu, Luyu" w:date="2020-06-20T22:27:00Z">
                    <w:rPr>
                      <w:rFonts w:ascii="Cambria Math" w:hAnsi="Cambria Math" w:cs="Times New Roman"/>
                      <w:sz w:val="24"/>
                      <w:szCs w:val="24"/>
                    </w:rPr>
                    <m:t>-t-δ</m:t>
                  </w:del>
                </m:r>
                <m:sSub>
                  <m:sSubPr>
                    <m:ctrlPr>
                      <w:del w:id="376" w:author="Liu, Luyu" w:date="2020-06-20T22:27:00Z">
                        <w:rPr>
                          <w:rFonts w:ascii="Cambria Math" w:hAnsi="Cambria Math" w:cs="Times New Roman"/>
                          <w:i/>
                          <w:sz w:val="24"/>
                          <w:szCs w:val="24"/>
                        </w:rPr>
                      </w:del>
                    </m:ctrlPr>
                  </m:sSubPr>
                  <m:e>
                    <m:r>
                      <w:del w:id="377" w:author="Liu, Luyu" w:date="2020-06-20T22:27:00Z">
                        <w:rPr>
                          <w:rFonts w:ascii="Cambria Math" w:hAnsi="Cambria Math" w:cs="Times New Roman"/>
                          <w:sz w:val="24"/>
                          <w:szCs w:val="24"/>
                        </w:rPr>
                        <m:t>t</m:t>
                      </w:del>
                    </m:r>
                  </m:e>
                  <m:sub>
                    <m:r>
                      <w:del w:id="378" w:author="Liu, Luyu" w:date="2020-06-20T22:27:00Z">
                        <w:rPr>
                          <w:rFonts w:ascii="Cambria Math" w:hAnsi="Cambria Math" w:cs="Times New Roman"/>
                          <w:sz w:val="24"/>
                          <w:szCs w:val="24"/>
                        </w:rPr>
                        <m:t>w</m:t>
                      </w:del>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379" w:author="Liu, Luyu" w:date="2020-06-13T23:17:00Z">
              <w:r w:rsidR="009D7465">
                <w:rPr>
                  <w:noProof/>
                </w:rPr>
                <w:t>1</w:t>
              </w:r>
            </w:ins>
            <w:del w:id="380" w:author="Liu, Luyu" w:date="2020-06-13T21:30:00Z">
              <w:r w:rsidDel="00373BEE">
                <w:rPr>
                  <w:noProof/>
                </w:rPr>
                <w:delText>2</w:delText>
              </w:r>
            </w:del>
            <w:r>
              <w:rPr>
                <w:noProof/>
              </w:rPr>
              <w:fldChar w:fldCharType="end"/>
            </w:r>
            <w:r>
              <w:rPr>
                <w:rFonts w:eastAsia="Yu Mincho"/>
                <w:lang w:eastAsia="ja-JP"/>
              </w:rPr>
              <w:t>)</w:t>
            </w:r>
          </w:p>
        </w:tc>
      </w:tr>
    </w:tbl>
    <w:p w14:paraId="02D5B8B0" w14:textId="42585649"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 xml:space="preserve">Where </w:t>
      </w:r>
      <w:ins w:id="381" w:author="Liu, Luyu" w:date="2020-06-20T22:27:00Z">
        <w:r w:rsidR="000E693C">
          <w:rPr>
            <w:rFonts w:ascii="Times New Roman" w:hAnsi="Times New Roman" w:cs="Times New Roman"/>
            <w:sz w:val="24"/>
            <w:szCs w:val="24"/>
          </w:rPr>
          <w:t xml:space="preserve">τ </w:t>
        </w:r>
      </w:ins>
      <w:del w:id="382" w:author="Liu, Luyu" w:date="2020-06-20T22:27: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is the passenger’s arrival time at the stop</w:t>
      </w:r>
      <w:ins w:id="383" w:author="Liu, Luyu" w:date="2020-06-20T22:30:00Z">
        <w:r w:rsidR="000E693C">
          <w:rPr>
            <w:rFonts w:ascii="Times New Roman" w:hAnsi="Times New Roman" w:cs="Times New Roman"/>
            <w:sz w:val="24"/>
            <w:szCs w:val="24"/>
          </w:rPr>
          <w:t xml:space="preserve">, </w:t>
        </w:r>
      </w:ins>
      <w:del w:id="384" w:author="Liu, Luyu" w:date="2020-06-20T22:29:00Z">
        <w:r w:rsidDel="000E693C">
          <w:rPr>
            <w:rFonts w:ascii="Times New Roman" w:hAnsi="Times New Roman" w:cs="Times New Roman"/>
            <w:sz w:val="24"/>
            <w:szCs w:val="24"/>
          </w:rPr>
          <w:delText xml:space="preserve">, </w:delText>
        </w:r>
      </w:del>
      <w:r>
        <w:rPr>
          <w:rFonts w:ascii="Times New Roman" w:hAnsi="Times New Roman" w:cs="Times New Roman"/>
          <w:sz w:val="24"/>
          <w:szCs w:val="24"/>
        </w:rPr>
        <w:t xml:space="preserve">t is the home departure time, </w:t>
      </w:r>
      <w:proofErr w:type="spellStart"/>
      <w:r>
        <w:rPr>
          <w:rFonts w:ascii="Times New Roman" w:hAnsi="Times New Roman" w:cs="Times New Roman"/>
          <w:sz w:val="24"/>
          <w:szCs w:val="24"/>
        </w:rPr>
        <w:t>δt</w:t>
      </w:r>
      <w:proofErr w:type="spellEnd"/>
      <w:del w:id="385" w:author="Liu, Luyu" w:date="2020-06-20T22:31:00Z">
        <w:r w:rsidDel="009D3D88">
          <w:rPr>
            <w:rFonts w:ascii="Times New Roman" w:hAnsi="Times New Roman" w:cs="Times New Roman"/>
            <w:sz w:val="24"/>
            <w:szCs w:val="24"/>
            <w:vertAlign w:val="subscript"/>
          </w:rPr>
          <w:delText>w</w:delText>
        </w:r>
      </w:del>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walking time, and </w:t>
      </w:r>
      <w:proofErr w:type="gramStart"/>
      <w:ins w:id="386" w:author="Liu, Luyu" w:date="2020-06-20T22:28:00Z">
        <w:r w:rsidR="000E693C">
          <w:rPr>
            <w:rFonts w:ascii="Times New Roman" w:hAnsi="Times New Roman" w:cs="Times New Roman"/>
            <w:sz w:val="24"/>
            <w:szCs w:val="24"/>
          </w:rPr>
          <w:t>π</w:t>
        </w:r>
      </w:ins>
      <w:ins w:id="387" w:author="Liu, Luyu" w:date="2020-06-20T22:31:00Z">
        <w:r w:rsidR="009D3D88">
          <w:rPr>
            <w:rFonts w:ascii="Times New Roman" w:hAnsi="Times New Roman" w:cs="Times New Roman"/>
            <w:sz w:val="24"/>
            <w:szCs w:val="24"/>
            <w:vertAlign w:val="superscript"/>
          </w:rPr>
          <w:t>a</w:t>
        </w:r>
      </w:ins>
      <w:proofErr w:type="gramEnd"/>
      <w:del w:id="388" w:author="Liu, Luyu" w:date="2020-06-20T22:28:00Z">
        <w:r w:rsidDel="000E693C">
          <w:rPr>
            <w:rFonts w:ascii="Times New Roman" w:hAnsi="Times New Roman" w:cs="Times New Roman"/>
            <w:sz w:val="24"/>
            <w:szCs w:val="24"/>
          </w:rPr>
          <w:delText>T</w:delText>
        </w:r>
      </w:del>
      <w:r>
        <w:rPr>
          <w:rFonts w:ascii="Times New Roman" w:hAnsi="Times New Roman" w:cs="Times New Roman"/>
          <w:sz w:val="24"/>
          <w:szCs w:val="24"/>
        </w:rPr>
        <w:t>(</w:t>
      </w:r>
      <w:ins w:id="389" w:author="Liu, Luyu" w:date="2020-06-20T22:28:00Z">
        <w:r w:rsidR="000E693C">
          <w:rPr>
            <w:rFonts w:ascii="Times New Roman" w:hAnsi="Times New Roman" w:cs="Times New Roman"/>
            <w:sz w:val="24"/>
            <w:szCs w:val="24"/>
          </w:rPr>
          <w:t>τ</w:t>
        </w:r>
      </w:ins>
      <w:del w:id="390" w:author="Liu, Luyu" w:date="2020-06-20T22:28:00Z">
        <w:r w:rsidDel="000E693C">
          <w:rPr>
            <w:rFonts w:ascii="Times New Roman" w:hAnsi="Times New Roman" w:cs="Times New Roman"/>
            <w:sz w:val="24"/>
            <w:szCs w:val="24"/>
          </w:rPr>
          <w:delText>t</w:delText>
        </w:r>
        <w:r w:rsidDel="000E693C">
          <w:rPr>
            <w:rFonts w:ascii="Times New Roman" w:hAnsi="Times New Roman" w:cs="Times New Roman"/>
            <w:sz w:val="24"/>
            <w:szCs w:val="24"/>
            <w:vertAlign w:val="subscript"/>
          </w:rPr>
          <w:delText>a</w:delText>
        </w:r>
      </w:del>
      <w:r>
        <w:rPr>
          <w:rFonts w:ascii="Times New Roman" w:hAnsi="Times New Roman" w:cs="Times New Roman"/>
          <w:sz w:val="24"/>
          <w:szCs w:val="24"/>
        </w:rPr>
        <w:t xml:space="preserve">) is the corresponding </w:t>
      </w:r>
      <w:del w:id="391" w:author="Liu, Luyu" w:date="2020-06-20T22:33:00Z">
        <w:r w:rsidR="0037671B" w:rsidDel="009D3D88">
          <w:rPr>
            <w:rFonts w:ascii="Times New Roman" w:hAnsi="Times New Roman" w:cs="Times New Roman"/>
            <w:sz w:val="24"/>
            <w:szCs w:val="24"/>
          </w:rPr>
          <w:delText xml:space="preserve">bus </w:delText>
        </w:r>
        <w:r w:rsidDel="009D3D88">
          <w:rPr>
            <w:rFonts w:ascii="Times New Roman" w:hAnsi="Times New Roman" w:cs="Times New Roman"/>
            <w:sz w:val="24"/>
            <w:szCs w:val="24"/>
          </w:rPr>
          <w:delText>boarding time</w:delText>
        </w:r>
      </w:del>
      <w:ins w:id="392" w:author="Liu, Luyu" w:date="2020-06-20T22:32:00Z">
        <w:r w:rsidR="009D3D88">
          <w:rPr>
            <w:rFonts w:ascii="Times New Roman" w:hAnsi="Times New Roman" w:cs="Times New Roman"/>
            <w:sz w:val="24"/>
            <w:szCs w:val="24"/>
          </w:rPr>
          <w:t xml:space="preserve">actual </w:t>
        </w:r>
      </w:ins>
      <w:ins w:id="393" w:author="Liu, Luyu" w:date="2020-06-20T22:33:00Z">
        <w:r w:rsidR="00B80B02">
          <w:rPr>
            <w:rFonts w:ascii="Times New Roman" w:hAnsi="Times New Roman" w:cs="Times New Roman"/>
            <w:sz w:val="24"/>
            <w:szCs w:val="24"/>
          </w:rPr>
          <w:t xml:space="preserve">boarding </w:t>
        </w:r>
      </w:ins>
      <w:ins w:id="394" w:author="Liu, Luyu" w:date="2020-06-20T22:32:00Z">
        <w:r w:rsidR="009D3D88">
          <w:rPr>
            <w:rFonts w:ascii="Times New Roman" w:hAnsi="Times New Roman" w:cs="Times New Roman"/>
            <w:sz w:val="24"/>
            <w:szCs w:val="24"/>
          </w:rPr>
          <w:t>bus departure time</w:t>
        </w:r>
      </w:ins>
      <w:r>
        <w:rPr>
          <w:rFonts w:ascii="Times New Roman" w:hAnsi="Times New Roman" w:cs="Times New Roman"/>
          <w:sz w:val="24"/>
          <w:szCs w:val="24"/>
        </w:rPr>
        <w:t xml:space="preserv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395" w:author="Liu, Luyu" w:date="2020-06-12T10:23:00Z">
        <w:r w:rsidRPr="00351FFE" w:rsidDel="00715901">
          <w:rPr>
            <w:rFonts w:ascii="Times New Roman" w:hAnsi="Times New Roman" w:cs="Times New Roman"/>
            <w:bCs/>
            <w:sz w:val="24"/>
            <w:szCs w:val="24"/>
          </w:rPr>
          <w:delText xml:space="preserve"> (AT)</w:delText>
        </w:r>
      </w:del>
    </w:p>
    <w:p w14:paraId="2D8BEE19" w14:textId="7413E05A"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w:t>
      </w:r>
      <w:ins w:id="396" w:author="Liu, Luyu" w:date="2020-06-20T20:14:00Z">
        <w:r w:rsidR="000377DB">
          <w:rPr>
            <w:rFonts w:ascii="Times New Roman" w:hAnsi="Times New Roman" w:cs="Times New Roman"/>
            <w:sz w:val="24"/>
            <w:szCs w:val="24"/>
          </w:rPr>
          <w:t xml:space="preserve">It </w:t>
        </w:r>
      </w:ins>
      <w:ins w:id="397" w:author="Liu, Luyu" w:date="2020-06-20T20:17:00Z">
        <w:r w:rsidR="000377DB">
          <w:rPr>
            <w:rFonts w:ascii="Times New Roman" w:hAnsi="Times New Roman" w:cs="Times New Roman"/>
            <w:sz w:val="24"/>
            <w:szCs w:val="24"/>
          </w:rPr>
          <w:t>has been extensively studied that</w:t>
        </w:r>
      </w:ins>
      <w:ins w:id="398" w:author="Liu, Luyu" w:date="2020-06-20T20:15:00Z">
        <w:r w:rsidR="000377DB">
          <w:rPr>
            <w:rFonts w:ascii="Times New Roman" w:hAnsi="Times New Roman" w:cs="Times New Roman"/>
            <w:sz w:val="24"/>
            <w:szCs w:val="24"/>
          </w:rPr>
          <w:t xml:space="preserve"> </w:t>
        </w:r>
      </w:ins>
      <w:ins w:id="399" w:author="Liu, Luyu" w:date="2020-06-20T20:17:00Z">
        <w:r w:rsidR="000377DB">
          <w:rPr>
            <w:rFonts w:ascii="Times New Roman" w:hAnsi="Times New Roman" w:cs="Times New Roman"/>
            <w:sz w:val="24"/>
            <w:szCs w:val="24"/>
          </w:rPr>
          <w:t xml:space="preserve">passenger </w:t>
        </w:r>
      </w:ins>
      <w:ins w:id="400" w:author="Liu, Luyu" w:date="2020-06-20T20:15:00Z">
        <w:r w:rsidR="000377DB">
          <w:rPr>
            <w:rFonts w:ascii="Times New Roman" w:hAnsi="Times New Roman" w:cs="Times New Roman"/>
            <w:sz w:val="24"/>
            <w:szCs w:val="24"/>
          </w:rPr>
          <w:t>arrival time follow</w:t>
        </w:r>
      </w:ins>
      <w:ins w:id="401" w:author="Liu, Luyu" w:date="2020-06-20T20:17:00Z">
        <w:r w:rsidR="000377DB">
          <w:rPr>
            <w:rFonts w:ascii="Times New Roman" w:hAnsi="Times New Roman" w:cs="Times New Roman"/>
            <w:sz w:val="24"/>
            <w:szCs w:val="24"/>
          </w:rPr>
          <w:t>s</w:t>
        </w:r>
      </w:ins>
      <w:ins w:id="402" w:author="Liu, Luyu" w:date="2020-06-20T20:15:00Z">
        <w:r w:rsidR="000377DB">
          <w:rPr>
            <w:rFonts w:ascii="Times New Roman" w:hAnsi="Times New Roman" w:cs="Times New Roman"/>
            <w:sz w:val="24"/>
            <w:szCs w:val="24"/>
          </w:rPr>
          <w:t xml:space="preserve"> </w:t>
        </w:r>
      </w:ins>
      <w:ins w:id="403" w:author="Liu, Luyu" w:date="2020-06-20T20:36:00Z">
        <w:r w:rsidR="000C0BD8">
          <w:rPr>
            <w:rFonts w:ascii="Times New Roman" w:hAnsi="Times New Roman" w:cs="Times New Roman"/>
            <w:sz w:val="24"/>
            <w:szCs w:val="24"/>
          </w:rPr>
          <w:t xml:space="preserve">the </w:t>
        </w:r>
      </w:ins>
      <w:ins w:id="404" w:author="Liu, Luyu" w:date="2020-06-20T20:15:00Z">
        <w:r w:rsidR="000377DB">
          <w:rPr>
            <w:rFonts w:ascii="Times New Roman" w:hAnsi="Times New Roman" w:cs="Times New Roman"/>
            <w:sz w:val="24"/>
            <w:szCs w:val="24"/>
          </w:rPr>
          <w:t xml:space="preserve">uniform </w:t>
        </w:r>
      </w:ins>
      <w:ins w:id="405" w:author="Liu, Luyu" w:date="2020-06-20T20:36:00Z">
        <w:r w:rsidR="00C94203">
          <w:rPr>
            <w:rFonts w:ascii="Times New Roman" w:hAnsi="Times New Roman" w:cs="Times New Roman"/>
            <w:sz w:val="24"/>
            <w:szCs w:val="24"/>
          </w:rPr>
          <w:t xml:space="preserve">random </w:t>
        </w:r>
      </w:ins>
      <w:ins w:id="406" w:author="Liu, Luyu" w:date="2020-06-20T20:15:00Z">
        <w:r w:rsidR="000377DB">
          <w:rPr>
            <w:rFonts w:ascii="Times New Roman" w:hAnsi="Times New Roman" w:cs="Times New Roman"/>
            <w:sz w:val="24"/>
            <w:szCs w:val="24"/>
          </w:rPr>
          <w:t>distribution when the headway is small</w:t>
        </w:r>
      </w:ins>
      <w:ins w:id="407" w:author="Liu, Luyu" w:date="2020-06-20T20:36:00Z">
        <w:r w:rsidR="003E0FCA">
          <w:rPr>
            <w:rFonts w:ascii="Times New Roman" w:hAnsi="Times New Roman" w:cs="Times New Roman"/>
            <w:sz w:val="24"/>
            <w:szCs w:val="24"/>
          </w:rPr>
          <w:t xml:space="preserve"> </w:t>
        </w:r>
      </w:ins>
      <w:ins w:id="408" w:author="Liu, Luyu" w:date="2020-06-20T20:37:00Z">
        <w:r w:rsidR="003E0FCA">
          <w:rPr>
            <w:rFonts w:ascii="Times New Roman" w:hAnsi="Times New Roman" w:cs="Times New Roman"/>
            <w:sz w:val="24"/>
            <w:szCs w:val="24"/>
          </w:rPr>
          <w:fldChar w:fldCharType="begin" w:fldLock="1"/>
        </w:r>
      </w:ins>
      <w:r w:rsidR="001D6E74">
        <w:rPr>
          <w:rFonts w:ascii="Times New Roman" w:hAnsi="Times New Roman" w:cs="Times New Roman"/>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rsidR="003E0FCA">
        <w:rPr>
          <w:rFonts w:ascii="Times New Roman" w:hAnsi="Times New Roman" w:cs="Times New Roman"/>
          <w:sz w:val="24"/>
          <w:szCs w:val="24"/>
        </w:rPr>
        <w:fldChar w:fldCharType="separate"/>
      </w:r>
      <w:r w:rsidR="003E0FCA" w:rsidRPr="003E0FCA">
        <w:rPr>
          <w:rFonts w:ascii="Times New Roman" w:hAnsi="Times New Roman" w:cs="Times New Roman"/>
          <w:noProof/>
          <w:sz w:val="24"/>
          <w:szCs w:val="24"/>
        </w:rPr>
        <w:t>(Bowman and Turnquist 1981)</w:t>
      </w:r>
      <w:ins w:id="409" w:author="Liu, Luyu" w:date="2020-06-20T20:37:00Z">
        <w:r w:rsidR="003E0FCA">
          <w:rPr>
            <w:rFonts w:ascii="Times New Roman" w:hAnsi="Times New Roman" w:cs="Times New Roman"/>
            <w:sz w:val="24"/>
            <w:szCs w:val="24"/>
          </w:rPr>
          <w:fldChar w:fldCharType="end"/>
        </w:r>
      </w:ins>
      <w:ins w:id="410" w:author="Liu, Luyu" w:date="2020-06-20T20:39:00Z">
        <w:r w:rsidR="003E0FCA">
          <w:rPr>
            <w:rFonts w:ascii="Times New Roman" w:hAnsi="Times New Roman" w:cs="Times New Roman"/>
            <w:sz w:val="24"/>
            <w:szCs w:val="24"/>
          </w:rPr>
          <w:t xml:space="preserve">, which means </w:t>
        </w:r>
      </w:ins>
      <w:ins w:id="411" w:author="Liu, Luyu" w:date="2020-06-20T20:42:00Z">
        <w:r w:rsidR="00CD77A2">
          <w:rPr>
            <w:rFonts w:ascii="Times New Roman" w:hAnsi="Times New Roman" w:cs="Times New Roman"/>
            <w:sz w:val="24"/>
            <w:szCs w:val="24"/>
          </w:rPr>
          <w:t xml:space="preserve">this </w:t>
        </w:r>
      </w:ins>
      <w:ins w:id="412" w:author="Liu, Luyu" w:date="2020-06-20T20:39:00Z">
        <w:r w:rsidR="003E0FCA">
          <w:rPr>
            <w:rFonts w:ascii="Times New Roman" w:hAnsi="Times New Roman" w:cs="Times New Roman"/>
            <w:sz w:val="24"/>
            <w:szCs w:val="24"/>
          </w:rPr>
          <w:t xml:space="preserve">arbitrary tactic is a very common strategy </w:t>
        </w:r>
      </w:ins>
      <w:ins w:id="413" w:author="Liu, Luyu" w:date="2020-06-20T20:42:00Z">
        <w:r w:rsidR="00742EB0">
          <w:rPr>
            <w:rFonts w:ascii="Times New Roman" w:hAnsi="Times New Roman" w:cs="Times New Roman"/>
            <w:sz w:val="24"/>
            <w:szCs w:val="24"/>
          </w:rPr>
          <w:t>among passengers</w:t>
        </w:r>
      </w:ins>
      <w:ins w:id="414" w:author="Liu, Luyu" w:date="2020-06-20T20:15:00Z">
        <w:r w:rsidR="000377DB">
          <w:rPr>
            <w:rFonts w:ascii="Times New Roman" w:hAnsi="Times New Roman" w:cs="Times New Roman"/>
            <w:sz w:val="24"/>
            <w:szCs w:val="24"/>
          </w:rPr>
          <w:t>.</w:t>
        </w:r>
      </w:ins>
      <w:ins w:id="415" w:author="Liu, Luyu" w:date="2020-06-20T20:02:00Z">
        <w:r w:rsidR="00726043">
          <w:rPr>
            <w:rFonts w:ascii="Times New Roman" w:hAnsi="Times New Roman" w:cs="Times New Roman"/>
            <w:sz w:val="24"/>
            <w:szCs w:val="24"/>
          </w:rPr>
          <w:t xml:space="preserve"> </w:t>
        </w:r>
      </w:ins>
      <w:r>
        <w:rPr>
          <w:rFonts w:ascii="Times New Roman" w:hAnsi="Times New Roman" w:cs="Times New Roman"/>
          <w:sz w:val="24"/>
          <w:szCs w:val="24"/>
        </w:rPr>
        <w:t xml:space="preserve">Because the user’s decision-making process is random, it is reasonable to assume user’s </w:t>
      </w:r>
      <w:del w:id="416" w:author="Liu, Luyu" w:date="2020-06-12T10:23:00Z">
        <w:r w:rsidDel="00F26D71">
          <w:rPr>
            <w:rFonts w:ascii="Times New Roman" w:hAnsi="Times New Roman" w:cs="Times New Roman"/>
            <w:sz w:val="24"/>
            <w:szCs w:val="24"/>
          </w:rPr>
          <w:delText xml:space="preserve">HDT </w:delText>
        </w:r>
      </w:del>
      <w:ins w:id="417"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418" w:author="Liu, Luyu" w:date="2020-06-12T10:23:00Z">
        <w:r w:rsidDel="00F21561">
          <w:rPr>
            <w:rFonts w:ascii="Times New Roman" w:hAnsi="Times New Roman" w:cs="Times New Roman"/>
            <w:sz w:val="24"/>
            <w:szCs w:val="24"/>
          </w:rPr>
          <w:delText>HDT</w:delText>
        </w:r>
      </w:del>
      <w:ins w:id="419"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0F062746" w:rsidR="005A464A" w:rsidRPr="00B47B00" w:rsidRDefault="009D3D88" w:rsidP="001B0999">
            <w:pPr>
              <w:rPr>
                <w:rFonts w:ascii="Times New Roman" w:eastAsia="Yu Mincho" w:hAnsi="Times New Roman" w:cs="Times New Roman"/>
                <w:sz w:val="24"/>
                <w:szCs w:val="24"/>
              </w:rPr>
            </w:pPr>
            <m:oMathPara>
              <m:oMath>
                <m:r>
                  <w:ins w:id="420" w:author="Liu, Luyu" w:date="2020-06-20T22:32:00Z">
                    <w:rPr>
                      <w:rFonts w:ascii="Cambria Math" w:hAnsi="Cambria Math" w:cs="Times New Roman"/>
                      <w:sz w:val="24"/>
                      <w:szCs w:val="24"/>
                    </w:rPr>
                    <m:t>w</m:t>
                  </w:ins>
                </m:r>
                <m:r>
                  <w:del w:id="421" w:author="Liu, Luyu" w:date="2020-06-20T22:32:00Z">
                    <w:rPr>
                      <w:rFonts w:ascii="Cambria Math" w:hAnsi="Cambria Math" w:cs="Times New Roman"/>
                      <w:sz w:val="24"/>
                      <w:szCs w:val="24"/>
                    </w:rPr>
                    <m:t>δt</m:t>
                  </w:del>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r>
                  <w:del w:id="422" w:author="Liu, Luyu" w:date="2020-06-20T22:31:00Z">
                    <w:rPr>
                      <w:rFonts w:ascii="Cambria Math" w:hAnsi="Cambria Math" w:cs="Times New Roman"/>
                      <w:sz w:val="24"/>
                      <w:szCs w:val="24"/>
                    </w:rPr>
                    <m:t>T</m:t>
                  </w:del>
                </m:r>
                <m:sSubSup>
                  <m:sSubSupPr>
                    <m:ctrlPr>
                      <w:ins w:id="423" w:author="Liu, Luyu" w:date="2020-06-20T22:33:00Z">
                        <w:rPr>
                          <w:rFonts w:ascii="Cambria Math" w:hAnsi="Cambria Math" w:cs="Times New Roman"/>
                          <w:i/>
                          <w:sz w:val="24"/>
                          <w:szCs w:val="24"/>
                        </w:rPr>
                      </w:ins>
                    </m:ctrlPr>
                  </m:sSubSupPr>
                  <m:e>
                    <m:r>
                      <w:ins w:id="424" w:author="Liu, Luyu" w:date="2020-06-20T22:31:00Z">
                        <w:rPr>
                          <w:rFonts w:ascii="Cambria Math" w:hAnsi="Cambria Math" w:cs="Times New Roman"/>
                          <w:sz w:val="24"/>
                          <w:szCs w:val="24"/>
                        </w:rPr>
                        <m:t>π</m:t>
                      </w:ins>
                    </m:r>
                  </m:e>
                  <m:sub>
                    <m:r>
                      <w:ins w:id="425" w:author="Liu, Luyu" w:date="2020-06-20T22:33:00Z">
                        <w:rPr>
                          <w:rFonts w:ascii="Cambria Math" w:hAnsi="Cambria Math" w:cs="Times New Roman"/>
                          <w:sz w:val="24"/>
                          <w:szCs w:val="24"/>
                        </w:rPr>
                        <m:t>0</m:t>
                      </w:ins>
                    </m:r>
                  </m:sub>
                  <m:sup>
                    <m:r>
                      <w:ins w:id="426" w:author="Liu, Luyu" w:date="2020-06-20T22:33:00Z">
                        <w:rPr>
                          <w:rFonts w:ascii="Cambria Math" w:hAnsi="Cambria Math" w:cs="Times New Roman"/>
                          <w:sz w:val="24"/>
                          <w:szCs w:val="24"/>
                        </w:rPr>
                        <m:t>a</m:t>
                      </w:ins>
                    </m:r>
                  </m:sup>
                </m:sSubSup>
                <m:r>
                  <w:rPr>
                    <w:rFonts w:ascii="Cambria Math" w:hAnsi="Cambria Math" w:cs="Times New Roman"/>
                    <w:sz w:val="24"/>
                    <w:szCs w:val="24"/>
                  </w:rPr>
                  <m:t>-</m:t>
                </m:r>
                <m:sSubSup>
                  <m:sSubSupPr>
                    <m:ctrlPr>
                      <w:ins w:id="427" w:author="Liu, Luyu" w:date="2020-06-20T22:33:00Z">
                        <w:rPr>
                          <w:rFonts w:ascii="Cambria Math" w:hAnsi="Cambria Math" w:cs="Times New Roman"/>
                          <w:i/>
                          <w:sz w:val="24"/>
                          <w:szCs w:val="24"/>
                        </w:rPr>
                      </w:ins>
                    </m:ctrlPr>
                  </m:sSubSupPr>
                  <m:e>
                    <m:r>
                      <w:ins w:id="428" w:author="Liu, Luyu" w:date="2020-06-20T22:31:00Z">
                        <w:rPr>
                          <w:rFonts w:ascii="Cambria Math" w:hAnsi="Cambria Math" w:cs="Times New Roman"/>
                          <w:sz w:val="24"/>
                          <w:szCs w:val="24"/>
                        </w:rPr>
                        <m:t>π</m:t>
                      </w:ins>
                    </m:r>
                  </m:e>
                  <m:sub>
                    <m:r>
                      <w:ins w:id="429" w:author="Liu, Luyu" w:date="2020-06-20T22:31:00Z">
                        <w:rPr>
                          <w:rFonts w:ascii="Cambria Math" w:hAnsi="Cambria Math" w:cs="Times New Roman"/>
                          <w:sz w:val="24"/>
                          <w:szCs w:val="24"/>
                        </w:rPr>
                        <m:t>-1</m:t>
                      </w:ins>
                    </m:r>
                  </m:sub>
                  <m:sup>
                    <m:r>
                      <w:ins w:id="430" w:author="Liu, Luyu" w:date="2020-06-20T22:33:00Z">
                        <w:rPr>
                          <w:rFonts w:ascii="Cambria Math" w:hAnsi="Cambria Math" w:cs="Times New Roman"/>
                          <w:sz w:val="24"/>
                          <w:szCs w:val="24"/>
                        </w:rPr>
                        <m:t>a</m:t>
                      </w:ins>
                    </m:r>
                  </m:sup>
                </m:sSubSup>
                <m:r>
                  <w:del w:id="431" w:author="Liu, Luyu" w:date="2020-06-20T22:31:00Z">
                    <w:rPr>
                      <w:rFonts w:ascii="Cambria Math" w:hAnsi="Cambria Math" w:cs="Times New Roman"/>
                      <w:sz w:val="24"/>
                      <w:szCs w:val="24"/>
                    </w:rPr>
                    <m:t>T'</m:t>
                  </w:del>
                </m:r>
                <m:r>
                  <w:rPr>
                    <w:rFonts w:ascii="Cambria Math" w:hAnsi="Cambria Math" w:cs="Times New Roman"/>
                    <w:sz w:val="24"/>
                    <w:szCs w:val="24"/>
                  </w:rPr>
                  <m: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432" w:name="_Ref21883957"/>
            <w:bookmarkStart w:id="433"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434" w:author="Liu, Luyu" w:date="2020-06-13T23:17:00Z">
              <w:r w:rsidR="009D7465">
                <w:rPr>
                  <w:noProof/>
                </w:rPr>
                <w:t>2</w:t>
              </w:r>
            </w:ins>
            <w:del w:id="435" w:author="Liu, Luyu" w:date="2020-06-13T21:30:00Z">
              <w:r w:rsidR="000E6AA4" w:rsidDel="00373BEE">
                <w:rPr>
                  <w:noProof/>
                </w:rPr>
                <w:delText>3</w:delText>
              </w:r>
            </w:del>
            <w:r>
              <w:rPr>
                <w:noProof/>
              </w:rPr>
              <w:fldChar w:fldCharType="end"/>
            </w:r>
            <w:bookmarkEnd w:id="432"/>
            <w:r>
              <w:rPr>
                <w:rFonts w:eastAsia="Yu Mincho"/>
                <w:lang w:eastAsia="ja-JP"/>
              </w:rPr>
              <w:t>)</w:t>
            </w:r>
            <w:bookmarkEnd w:id="433"/>
          </w:p>
        </w:tc>
      </w:tr>
    </w:tbl>
    <w:p w14:paraId="1298E159" w14:textId="1A362C1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proofErr w:type="gramStart"/>
      <w:r w:rsidR="00AC14CC">
        <w:rPr>
          <w:rFonts w:ascii="Times New Roman" w:hAnsi="Times New Roman" w:cs="Times New Roman"/>
          <w:sz w:val="24"/>
          <w:szCs w:val="24"/>
        </w:rPr>
        <w:t>δt</w:t>
      </w:r>
      <w:proofErr w:type="spellEnd"/>
      <w:proofErr w:type="gramEnd"/>
      <w:r w:rsidR="00AC14CC">
        <w:rPr>
          <w:rFonts w:ascii="Times New Roman" w:hAnsi="Times New Roman" w:cs="Times New Roman"/>
          <w:sz w:val="24"/>
          <w:szCs w:val="24"/>
        </w:rPr>
        <w:t xml:space="preserve"> is waiting time,</w:t>
      </w:r>
      <w:ins w:id="436" w:author="Liu, Luyu" w:date="2020-06-20T22:34:00Z">
        <w:r w:rsidR="00674A2F">
          <w:rPr>
            <w:rFonts w:ascii="Times New Roman" w:hAnsi="Times New Roman" w:cs="Times New Roman"/>
            <w:sz w:val="24"/>
            <w:szCs w:val="24"/>
          </w:rPr>
          <w:t xml:space="preserve"> </w:t>
        </w:r>
      </w:ins>
      <m:oMath>
        <m:sSubSup>
          <m:sSubSupPr>
            <m:ctrlPr>
              <w:ins w:id="437" w:author="Liu, Luyu" w:date="2020-06-20T22:35:00Z">
                <w:rPr>
                  <w:rFonts w:ascii="Cambria Math" w:hAnsi="Cambria Math" w:cs="Times New Roman"/>
                  <w:i/>
                  <w:sz w:val="24"/>
                  <w:szCs w:val="24"/>
                </w:rPr>
              </w:ins>
            </m:ctrlPr>
          </m:sSubSupPr>
          <m:e>
            <m:r>
              <w:ins w:id="438" w:author="Liu, Luyu" w:date="2020-06-20T22:35:00Z">
                <w:rPr>
                  <w:rFonts w:ascii="Cambria Math" w:hAnsi="Cambria Math" w:cs="Times New Roman"/>
                  <w:sz w:val="24"/>
                  <w:szCs w:val="24"/>
                </w:rPr>
                <m:t>π</m:t>
              </w:ins>
            </m:r>
          </m:e>
          <m:sub>
            <m:r>
              <w:ins w:id="439" w:author="Liu, Luyu" w:date="2020-06-20T22:35:00Z">
                <w:rPr>
                  <w:rFonts w:ascii="Cambria Math" w:hAnsi="Cambria Math" w:cs="Times New Roman"/>
                  <w:sz w:val="24"/>
                  <w:szCs w:val="24"/>
                </w:rPr>
                <m:t>0</m:t>
              </w:ins>
            </m:r>
          </m:sub>
          <m:sup>
            <m:r>
              <w:ins w:id="440" w:author="Liu, Luyu" w:date="2020-06-20T22:35:00Z">
                <w:rPr>
                  <w:rFonts w:ascii="Cambria Math" w:hAnsi="Cambria Math" w:cs="Times New Roman"/>
                  <w:sz w:val="24"/>
                  <w:szCs w:val="24"/>
                </w:rPr>
                <m:t>a</m:t>
              </w:ins>
            </m:r>
          </m:sup>
        </m:sSubSup>
      </m:oMath>
      <w:ins w:id="441" w:author="Liu, Luyu" w:date="2020-06-20T22:34:00Z">
        <w:r w:rsidR="009A5BB6">
          <w:rPr>
            <w:rFonts w:ascii="Times New Roman" w:hAnsi="Times New Roman" w:cs="Times New Roman"/>
            <w:sz w:val="24"/>
            <w:szCs w:val="24"/>
          </w:rPr>
          <w:t xml:space="preserve"> </w:t>
        </w:r>
      </w:ins>
      <w:del w:id="442" w:author="Liu, Luyu" w:date="2020-06-20T22:34:00Z">
        <w:r w:rsidDel="00674A2F">
          <w:rPr>
            <w:rFonts w:ascii="Times New Roman" w:hAnsi="Times New Roman" w:cs="Times New Roman"/>
            <w:sz w:val="24"/>
            <w:szCs w:val="24"/>
          </w:rPr>
          <w:delText xml:space="preserve"> </w:delText>
        </w:r>
        <m:oMath>
          <m:r>
            <w:rPr>
              <w:rFonts w:ascii="Cambria Math" w:hAnsi="Cambria Math" w:cs="Times New Roman"/>
              <w:sz w:val="24"/>
              <w:szCs w:val="24"/>
            </w:rPr>
            <m:t>T</m:t>
          </m:r>
        </m:oMath>
        <w:r w:rsidDel="00674A2F">
          <w:rPr>
            <w:rFonts w:ascii="Times New Roman" w:hAnsi="Times New Roman" w:cs="Times New Roman"/>
            <w:sz w:val="24"/>
            <w:szCs w:val="24"/>
          </w:rPr>
          <w:delText xml:space="preserve"> </w:delText>
        </w:r>
      </w:del>
      <w:r>
        <w:rPr>
          <w:rFonts w:ascii="Times New Roman" w:hAnsi="Times New Roman" w:cs="Times New Roman"/>
          <w:sz w:val="24"/>
          <w:szCs w:val="24"/>
        </w:rPr>
        <w:t>is the bus’s actual real-time departure time</w:t>
      </w:r>
      <w:ins w:id="443" w:author="Liu, Luyu" w:date="2020-06-20T22:35:00Z">
        <w:r w:rsidR="009A5BB6">
          <w:rPr>
            <w:rFonts w:ascii="Times New Roman" w:hAnsi="Times New Roman" w:cs="Times New Roman"/>
            <w:sz w:val="24"/>
            <w:szCs w:val="24"/>
          </w:rPr>
          <w:t xml:space="preserve"> with desynchronization degree = 0</w:t>
        </w:r>
      </w:ins>
      <w:r w:rsidR="00AC14CC">
        <w:rPr>
          <w:rFonts w:ascii="Times New Roman" w:hAnsi="Times New Roman" w:cs="Times New Roman"/>
          <w:sz w:val="24"/>
          <w:szCs w:val="24"/>
        </w:rPr>
        <w:t>,</w:t>
      </w:r>
      <w:r>
        <w:rPr>
          <w:rFonts w:ascii="Times New Roman" w:hAnsi="Times New Roman" w:cs="Times New Roman"/>
          <w:sz w:val="24"/>
          <w:szCs w:val="24"/>
        </w:rPr>
        <w:t xml:space="preserve"> and </w:t>
      </w:r>
      <m:oMath>
        <m:sSubSup>
          <m:sSubSupPr>
            <m:ctrlPr>
              <w:ins w:id="444" w:author="Liu, Luyu" w:date="2020-06-20T22:35:00Z">
                <w:rPr>
                  <w:rFonts w:ascii="Cambria Math" w:hAnsi="Cambria Math" w:cs="Times New Roman"/>
                  <w:i/>
                  <w:sz w:val="24"/>
                  <w:szCs w:val="24"/>
                </w:rPr>
              </w:ins>
            </m:ctrlPr>
          </m:sSubSupPr>
          <m:e>
            <m:r>
              <w:ins w:id="445" w:author="Liu, Luyu" w:date="2020-06-20T22:35:00Z">
                <w:rPr>
                  <w:rFonts w:ascii="Cambria Math" w:hAnsi="Cambria Math" w:cs="Times New Roman"/>
                  <w:sz w:val="24"/>
                  <w:szCs w:val="24"/>
                </w:rPr>
                <m:t>π</m:t>
              </w:ins>
            </m:r>
          </m:e>
          <m:sub>
            <m:r>
              <w:ins w:id="446" w:author="Liu, Luyu" w:date="2020-06-20T22:35:00Z">
                <w:rPr>
                  <w:rFonts w:ascii="Cambria Math" w:hAnsi="Cambria Math" w:cs="Times New Roman"/>
                  <w:sz w:val="24"/>
                  <w:szCs w:val="24"/>
                </w:rPr>
                <m:t>-1</m:t>
              </w:ins>
            </m:r>
          </m:sub>
          <m:sup>
            <m:r>
              <w:ins w:id="447" w:author="Liu, Luyu" w:date="2020-06-20T22:35:00Z">
                <w:rPr>
                  <w:rFonts w:ascii="Cambria Math" w:hAnsi="Cambria Math" w:cs="Times New Roman"/>
                  <w:sz w:val="24"/>
                  <w:szCs w:val="24"/>
                </w:rPr>
                <m:t>a</m:t>
              </w:ins>
            </m:r>
          </m:sup>
        </m:sSubSup>
        <m:r>
          <w:del w:id="448" w:author="Liu, Luyu" w:date="2020-06-20T22:35:00Z">
            <w:rPr>
              <w:rFonts w:ascii="Cambria Math" w:hAnsi="Cambria Math" w:cs="Times New Roman"/>
              <w:sz w:val="24"/>
              <w:szCs w:val="24"/>
            </w:rPr>
            <m:t>T'</m:t>
          </w:del>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449" w:author="Liu, Luyu" w:date="2020-06-13T12:35:00Z">
        <w:r w:rsidDel="00FA6C5B">
          <w:rPr>
            <w:rFonts w:ascii="Times New Roman" w:hAnsi="Times New Roman" w:cs="Times New Roman"/>
            <w:sz w:val="24"/>
            <w:szCs w:val="24"/>
          </w:rPr>
          <w:delText>TPS</w:delText>
        </w:r>
      </w:del>
      <w:ins w:id="450"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451" w:author="Liu, Luyu" w:date="2020-06-13T12:33:00Z">
        <w:r w:rsidDel="00307818">
          <w:rPr>
            <w:rFonts w:ascii="Times New Roman" w:hAnsi="Times New Roman" w:cs="Times New Roman"/>
            <w:sz w:val="24"/>
            <w:szCs w:val="24"/>
          </w:rPr>
          <w:delText>TPS</w:delText>
        </w:r>
      </w:del>
      <w:ins w:id="45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453" w:author="Liu, Luyu" w:date="2020-06-12T10:23:00Z">
        <w:r w:rsidDel="004E63A0">
          <w:rPr>
            <w:rFonts w:ascii="Times New Roman" w:hAnsi="Times New Roman" w:cs="Times New Roman"/>
            <w:sz w:val="24"/>
            <w:szCs w:val="24"/>
          </w:rPr>
          <w:delText>AT</w:delText>
        </w:r>
      </w:del>
      <w:ins w:id="454"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w:t>
      </w:r>
      <w:del w:id="455" w:author="Liu, Luyu" w:date="2020-06-18T19:36:00Z">
        <w:r w:rsidRPr="00351FFE" w:rsidDel="00680FD7">
          <w:rPr>
            <w:rFonts w:ascii="Times New Roman" w:hAnsi="Times New Roman" w:cs="Times New Roman"/>
            <w:bCs/>
            <w:sz w:val="24"/>
            <w:szCs w:val="24"/>
          </w:rPr>
          <w:delText>d</w:delText>
        </w:r>
      </w:del>
      <w:r w:rsidRPr="00351FFE">
        <w:rPr>
          <w:rFonts w:ascii="Times New Roman" w:hAnsi="Times New Roman" w:cs="Times New Roman"/>
          <w:bCs/>
          <w:sz w:val="24"/>
          <w:szCs w:val="24"/>
        </w:rPr>
        <w:t xml:space="preserve"> tactic</w:t>
      </w:r>
      <w:del w:id="456"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457" w:author="Liu, Luyu" w:date="2020-06-12T10:24:00Z">
        <w:r w:rsidDel="00715901">
          <w:rPr>
            <w:rFonts w:ascii="Times New Roman" w:hAnsi="Times New Roman" w:cs="Times New Roman"/>
            <w:sz w:val="24"/>
            <w:szCs w:val="24"/>
          </w:rPr>
          <w:delText xml:space="preserve">HDT </w:delText>
        </w:r>
      </w:del>
      <w:ins w:id="458"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1FD2C90A" w:rsidR="005A464A" w:rsidRDefault="00EB7569" w:rsidP="001B0999">
            <w:pPr>
              <w:rPr>
                <w:rFonts w:ascii="Times New Roman" w:hAnsi="Times New Roman" w:cs="Times New Roman"/>
                <w:sz w:val="24"/>
                <w:szCs w:val="24"/>
              </w:rPr>
            </w:pPr>
            <m:oMathPara>
              <m:oMath>
                <m:r>
                  <w:rPr>
                    <w:rFonts w:ascii="Cambria Math" w:hAnsi="Cambria Math" w:cs="Times New Roman"/>
                    <w:sz w:val="24"/>
                    <w:szCs w:val="24"/>
                  </w:rPr>
                  <m:t>t=</m:t>
                </m:r>
                <m:sSup>
                  <m:sSupPr>
                    <m:ctrlPr>
                      <w:del w:id="459" w:author="Liu, Luyu" w:date="2020-06-20T22:35:00Z">
                        <w:rPr>
                          <w:rFonts w:ascii="Cambria Math" w:hAnsi="Cambria Math" w:cs="Times New Roman"/>
                          <w:i/>
                          <w:sz w:val="24"/>
                          <w:szCs w:val="24"/>
                        </w:rPr>
                      </w:del>
                    </m:ctrlPr>
                  </m:sSupPr>
                  <m:e>
                    <m:r>
                      <w:del w:id="460" w:author="Liu, Luyu" w:date="2020-06-20T22:35:00Z">
                        <w:rPr>
                          <w:rFonts w:ascii="Cambria Math" w:hAnsi="Cambria Math" w:cs="Times New Roman"/>
                          <w:sz w:val="24"/>
                          <w:szCs w:val="24"/>
                        </w:rPr>
                        <m:t>T</m:t>
                      </w:del>
                    </m:r>
                  </m:e>
                  <m:sup>
                    <m:r>
                      <w:del w:id="461" w:author="Liu, Luyu" w:date="2020-06-20T22:35:00Z">
                        <w:rPr>
                          <w:rFonts w:ascii="Cambria Math" w:hAnsi="Cambria Math" w:cs="Times New Roman"/>
                          <w:sz w:val="24"/>
                          <w:szCs w:val="24"/>
                        </w:rPr>
                        <m:t>*</m:t>
                      </w:del>
                    </m:r>
                  </m:sup>
                </m:sSup>
                <m:sSup>
                  <m:sSupPr>
                    <m:ctrlPr>
                      <w:ins w:id="462" w:author="Liu, Luyu" w:date="2020-06-20T22:35:00Z">
                        <w:rPr>
                          <w:rFonts w:ascii="Cambria Math" w:hAnsi="Cambria Math" w:cs="Times New Roman"/>
                          <w:i/>
                          <w:sz w:val="24"/>
                          <w:szCs w:val="24"/>
                        </w:rPr>
                      </w:ins>
                    </m:ctrlPr>
                  </m:sSupPr>
                  <m:e>
                    <m:r>
                      <w:ins w:id="463" w:author="Liu, Luyu" w:date="2020-06-20T22:35:00Z">
                        <w:rPr>
                          <w:rFonts w:ascii="Cambria Math" w:hAnsi="Cambria Math" w:cs="Times New Roman"/>
                          <w:sz w:val="24"/>
                          <w:szCs w:val="24"/>
                        </w:rPr>
                        <m:t>π</m:t>
                      </w:ins>
                    </m:r>
                  </m:e>
                  <m:sup>
                    <m:r>
                      <w:ins w:id="464" w:author="Liu, Luyu" w:date="2020-06-20T22:35:00Z">
                        <w:rPr>
                          <w:rFonts w:ascii="Cambria Math" w:hAnsi="Cambria Math" w:cs="Times New Roman"/>
                          <w:sz w:val="24"/>
                          <w:szCs w:val="24"/>
                        </w:rPr>
                        <m:t>t</m:t>
                      </w:ins>
                    </m:r>
                  </m:sup>
                </m:sSup>
                <m:r>
                  <w:rPr>
                    <w:rFonts w:ascii="Cambria Math" w:hAnsi="Cambria Math" w:cs="Times New Roman"/>
                    <w:sz w:val="24"/>
                    <w:szCs w:val="24"/>
                  </w:rPr>
                  <m:t>-δ</m:t>
                </m:r>
                <m:sSub>
                  <m:sSubPr>
                    <m:ctrlPr>
                      <w:del w:id="465" w:author="Liu, Luyu" w:date="2020-06-20T22:36:00Z">
                        <w:rPr>
                          <w:rFonts w:ascii="Cambria Math" w:hAnsi="Cambria Math" w:cs="Times New Roman"/>
                          <w:i/>
                          <w:sz w:val="24"/>
                          <w:szCs w:val="24"/>
                        </w:rPr>
                      </w:del>
                    </m:ctrlPr>
                  </m:sSubPr>
                  <m:e>
                    <m:r>
                      <w:del w:id="466" w:author="Liu, Luyu" w:date="2020-06-20T22:36:00Z">
                        <w:rPr>
                          <w:rFonts w:ascii="Cambria Math" w:hAnsi="Cambria Math" w:cs="Times New Roman"/>
                          <w:sz w:val="24"/>
                          <w:szCs w:val="24"/>
                        </w:rPr>
                        <m:t>t</m:t>
                      </w:del>
                    </m:r>
                  </m:e>
                  <m:sub>
                    <m:r>
                      <w:del w:id="467" w:author="Liu, Luyu" w:date="2020-06-20T22:35:00Z">
                        <w:rPr>
                          <w:rFonts w:ascii="Cambria Math" w:hAnsi="Cambria Math" w:cs="Times New Roman"/>
                          <w:sz w:val="24"/>
                          <w:szCs w:val="24"/>
                        </w:rPr>
                        <m:t>w</m:t>
                      </w:del>
                    </m:r>
                  </m:sub>
                </m:sSub>
                <m:r>
                  <w:ins w:id="468" w:author="Liu, Luyu" w:date="2020-06-20T22:36:00Z">
                    <w:rPr>
                      <w:rFonts w:ascii="Cambria Math" w:hAnsi="Cambria Math" w:cs="Times New Roman"/>
                      <w:sz w:val="24"/>
                      <w:szCs w:val="24"/>
                    </w:rPr>
                    <m:t>t</m:t>
                  </w:ins>
                </m:r>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69" w:author="Liu, Luyu" w:date="2020-06-13T21:30:00Z">
              <w:r w:rsidR="00373BEE">
                <w:rPr>
                  <w:noProof/>
                </w:rPr>
                <w:t>3</w:t>
              </w:r>
            </w:ins>
            <w:del w:id="470"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22EADFC4"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proofErr w:type="gramStart"/>
      <w:r w:rsidRPr="00143C44">
        <w:rPr>
          <w:rFonts w:ascii="Times New Roman" w:hAnsi="Times New Roman" w:cs="Times New Roman"/>
          <w:i/>
          <w:sz w:val="24"/>
          <w:szCs w:val="24"/>
        </w:rPr>
        <w:t>δt</w:t>
      </w:r>
      <w:proofErr w:type="spellEnd"/>
      <w:proofErr w:type="gramEnd"/>
      <w:del w:id="471" w:author="Liu, Luyu" w:date="2020-06-20T22:36:00Z">
        <w:r w:rsidRPr="00143C44" w:rsidDel="009E6F49">
          <w:rPr>
            <w:rFonts w:ascii="Times New Roman" w:hAnsi="Times New Roman" w:cs="Times New Roman"/>
            <w:i/>
            <w:sz w:val="24"/>
            <w:szCs w:val="24"/>
            <w:vertAlign w:val="subscript"/>
          </w:rPr>
          <w:delText>w</w:delText>
        </w:r>
      </w:del>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ins w:id="472" w:author="Liu, Luyu" w:date="2020-06-20T22:36:00Z">
        <w:r w:rsidR="009E6F49">
          <w:rPr>
            <w:rFonts w:ascii="Times New Roman" w:hAnsi="Times New Roman" w:cs="Times New Roman"/>
            <w:i/>
            <w:sz w:val="24"/>
            <w:szCs w:val="24"/>
          </w:rPr>
          <w:t>π</w:t>
        </w:r>
      </w:ins>
      <w:del w:id="473" w:author="Liu, Luyu" w:date="2020-06-20T22:36:00Z">
        <w:r w:rsidRPr="00143C44" w:rsidDel="009E6F49">
          <w:rPr>
            <w:rFonts w:ascii="Times New Roman" w:hAnsi="Times New Roman" w:cs="Times New Roman"/>
            <w:i/>
            <w:sz w:val="24"/>
            <w:szCs w:val="24"/>
          </w:rPr>
          <w:delText>T</w:delText>
        </w:r>
      </w:del>
      <w:ins w:id="474" w:author="Liu, Luyu" w:date="2020-06-20T22:36:00Z">
        <w:r w:rsidR="009E6F49">
          <w:rPr>
            <w:rFonts w:ascii="Times New Roman" w:hAnsi="Times New Roman" w:cs="Times New Roman"/>
            <w:i/>
            <w:sz w:val="24"/>
            <w:szCs w:val="24"/>
            <w:vertAlign w:val="superscript"/>
          </w:rPr>
          <w:t>t</w:t>
        </w:r>
      </w:ins>
      <w:del w:id="475" w:author="Liu, Luyu" w:date="2020-06-20T22:36:00Z">
        <w:r w:rsidRPr="00143C44" w:rsidDel="009E6F49">
          <w:rPr>
            <w:rFonts w:ascii="Times New Roman" w:hAnsi="Times New Roman" w:cs="Times New Roman"/>
            <w:i/>
            <w:sz w:val="24"/>
            <w:szCs w:val="24"/>
            <w:vertAlign w:val="superscript"/>
          </w:rPr>
          <w:delText>*</w:delText>
        </w:r>
      </w:del>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50B2AC71" w:rsidR="005A464A" w:rsidRDefault="005A464A" w:rsidP="005A464A">
      <w:pPr>
        <w:ind w:firstLine="720"/>
        <w:jc w:val="both"/>
        <w:rPr>
          <w:rFonts w:ascii="Times New Roman" w:hAnsi="Times New Roman" w:cs="Times New Roman"/>
          <w:sz w:val="24"/>
          <w:szCs w:val="24"/>
        </w:rPr>
      </w:pPr>
      <w:del w:id="476" w:author="Liu, Luyu" w:date="2020-06-13T12:32:00Z">
        <w:r w:rsidDel="00D04CF8">
          <w:rPr>
            <w:rFonts w:ascii="Times New Roman" w:hAnsi="Times New Roman" w:cs="Times New Roman"/>
            <w:sz w:val="24"/>
            <w:szCs w:val="24"/>
          </w:rPr>
          <w:lastRenderedPageBreak/>
          <w:delText xml:space="preserve">ST </w:delText>
        </w:r>
      </w:del>
      <w:ins w:id="477" w:author="Liu, Luyu" w:date="2020-06-13T12:32:00Z">
        <w:r w:rsidR="00D04CF8">
          <w:rPr>
            <w:rFonts w:ascii="Times New Roman" w:hAnsi="Times New Roman" w:cs="Times New Roman"/>
            <w:sz w:val="24"/>
            <w:szCs w:val="24"/>
          </w:rPr>
          <w:t xml:space="preserve">Schedule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policy </w:t>
      </w:r>
      <w:r w:rsidR="0094289A">
        <w:rPr>
          <w:rFonts w:ascii="Times New Roman" w:hAnsi="Times New Roman" w:cs="Times New Roman"/>
          <w:sz w:val="24"/>
          <w:szCs w:val="24"/>
        </w:rPr>
        <w:fldChar w:fldCharType="begin" w:fldLock="1"/>
      </w:r>
      <w:r w:rsidR="001C320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478" w:author="Liu, Luyu" w:date="2020-06-12T10:24:00Z">
        <w:r w:rsidDel="00BB34D0">
          <w:rPr>
            <w:rFonts w:ascii="Times New Roman" w:hAnsi="Times New Roman" w:cs="Times New Roman"/>
            <w:sz w:val="24"/>
            <w:szCs w:val="24"/>
          </w:rPr>
          <w:delText xml:space="preserve">ST </w:delText>
        </w:r>
      </w:del>
      <w:ins w:id="479" w:author="Liu, Luyu" w:date="2020-06-12T10:24:00Z">
        <w:r w:rsidR="00BB34D0">
          <w:rPr>
            <w:rFonts w:ascii="Times New Roman" w:hAnsi="Times New Roman" w:cs="Times New Roman"/>
            <w:sz w:val="24"/>
            <w:szCs w:val="24"/>
          </w:rPr>
          <w:t xml:space="preserve">schedule tactic </w:t>
        </w:r>
      </w:ins>
      <w:r>
        <w:rPr>
          <w:rFonts w:ascii="Times New Roman" w:hAnsi="Times New Roman" w:cs="Times New Roman"/>
          <w:sz w:val="24"/>
          <w:szCs w:val="24"/>
        </w:rPr>
        <w:t xml:space="preserve">minimizes the missing risk. </w:t>
      </w:r>
      <w:del w:id="480" w:author="Liu, Luyu" w:date="2020-06-12T10:24:00Z">
        <w:r w:rsidDel="00BB34D0">
          <w:rPr>
            <w:rFonts w:ascii="Times New Roman" w:hAnsi="Times New Roman" w:cs="Times New Roman"/>
            <w:sz w:val="24"/>
            <w:szCs w:val="24"/>
          </w:rPr>
          <w:delText xml:space="preserve">ST </w:delText>
        </w:r>
      </w:del>
      <w:ins w:id="481" w:author="Liu, Luyu" w:date="2020-06-12T10:24:00Z">
        <w:r w:rsidR="00680FD7">
          <w:rPr>
            <w:rFonts w:ascii="Times New Roman" w:hAnsi="Times New Roman" w:cs="Times New Roman"/>
            <w:sz w:val="24"/>
            <w:szCs w:val="24"/>
          </w:rPr>
          <w:t>Schedule</w:t>
        </w:r>
        <w:r w:rsidR="00BB34D0">
          <w:rPr>
            <w:rFonts w:ascii="Times New Roman" w:hAnsi="Times New Roman" w:cs="Times New Roman"/>
            <w:sz w:val="24"/>
            <w:szCs w:val="24"/>
          </w:rPr>
          <w:t xml:space="preserve"> tactic </w:t>
        </w:r>
      </w:ins>
      <w:r>
        <w:rPr>
          <w:rFonts w:ascii="Times New Roman" w:hAnsi="Times New Roman" w:cs="Times New Roman"/>
          <w:sz w:val="24"/>
          <w:szCs w:val="24"/>
        </w:rPr>
        <w:t xml:space="preserve">is another benchmark for all </w:t>
      </w:r>
      <w:del w:id="482" w:author="Liu, Luyu" w:date="2020-06-13T12:35:00Z">
        <w:r w:rsidDel="00FA6C5B">
          <w:rPr>
            <w:rFonts w:ascii="Times New Roman" w:hAnsi="Times New Roman" w:cs="Times New Roman"/>
            <w:sz w:val="24"/>
            <w:szCs w:val="24"/>
          </w:rPr>
          <w:delText>TPSs</w:delText>
        </w:r>
      </w:del>
      <w:ins w:id="483"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1BA6206" w14:textId="18593246"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484" w:author="Liu, Luyu" w:date="2020-06-12T15:30:00Z">
        <w:r w:rsidRPr="00351FFE" w:rsidDel="00D6693C">
          <w:rPr>
            <w:rFonts w:ascii="Times New Roman" w:hAnsi="Times New Roman" w:cs="Times New Roman"/>
            <w:bCs/>
            <w:sz w:val="24"/>
            <w:szCs w:val="24"/>
          </w:rPr>
          <w:delText xml:space="preserve"> (GT)</w:delText>
        </w:r>
      </w:del>
    </w:p>
    <w:p w14:paraId="5A8B4F02" w14:textId="2EBA6BAE" w:rsidR="001F6E54" w:rsidDel="005B1FF1" w:rsidRDefault="001F6E54" w:rsidP="005A464A">
      <w:pPr>
        <w:jc w:val="both"/>
        <w:rPr>
          <w:del w:id="485"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486" w:author="Liu, Luyu" w:date="2020-06-12T15:33:00Z">
        <w:r w:rsidR="00DC0516">
          <w:rPr>
            <w:rFonts w:ascii="Times New Roman" w:hAnsi="Times New Roman" w:cs="Times New Roman"/>
            <w:sz w:val="24"/>
            <w:szCs w:val="24"/>
          </w:rPr>
          <w:t>many</w:t>
        </w:r>
      </w:ins>
      <w:ins w:id="487" w:author="Liu, Luyu" w:date="2020-06-12T15:29:00Z">
        <w:r w:rsidR="00D6693C">
          <w:rPr>
            <w:rFonts w:ascii="Times New Roman" w:hAnsi="Times New Roman" w:cs="Times New Roman"/>
            <w:sz w:val="24"/>
            <w:szCs w:val="24"/>
          </w:rPr>
          <w:t xml:space="preserve"> </w:t>
        </w:r>
      </w:ins>
      <w:ins w:id="488" w:author="Liu, Luyu" w:date="2020-06-12T14:46:00Z">
        <w:r w:rsidR="005B1FF1">
          <w:rPr>
            <w:rFonts w:ascii="Times New Roman" w:hAnsi="Times New Roman" w:cs="Times New Roman"/>
            <w:sz w:val="24"/>
            <w:szCs w:val="24"/>
          </w:rPr>
          <w:t xml:space="preserve">real-time </w:t>
        </w:r>
      </w:ins>
      <w:del w:id="489"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490" w:author="Liu, Luyu" w:date="2020-06-12T14:45:00Z">
        <w:r w:rsidDel="005B1FF1">
          <w:rPr>
            <w:rFonts w:ascii="Times New Roman" w:hAnsi="Times New Roman" w:cs="Times New Roman"/>
            <w:sz w:val="24"/>
            <w:szCs w:val="24"/>
          </w:rPr>
          <w:delText>, for GTFS’s na</w:delText>
        </w:r>
      </w:del>
      <w:ins w:id="491" w:author="Liu, Luyu" w:date="2020-06-12T14:45:00Z">
        <w:r w:rsidR="005B1FF1">
          <w:rPr>
            <w:rFonts w:ascii="Times New Roman" w:hAnsi="Times New Roman" w:cs="Times New Roman"/>
            <w:sz w:val="24"/>
            <w:szCs w:val="24"/>
          </w:rPr>
          <w:t xml:space="preserve"> and </w:t>
        </w:r>
      </w:ins>
      <w:ins w:id="492" w:author="Liu, Luyu" w:date="2020-06-12T14:46:00Z">
        <w:r w:rsidR="005B1FF1">
          <w:rPr>
            <w:rFonts w:ascii="Times New Roman" w:hAnsi="Times New Roman" w:cs="Times New Roman"/>
            <w:sz w:val="24"/>
            <w:szCs w:val="24"/>
          </w:rPr>
          <w:t>algorithm</w:t>
        </w:r>
      </w:ins>
      <w:ins w:id="493" w:author="Liu, Luyu" w:date="2020-06-12T15:43:00Z">
        <w:r w:rsidR="00EC5123">
          <w:rPr>
            <w:rFonts w:ascii="Times New Roman" w:hAnsi="Times New Roman" w:cs="Times New Roman"/>
            <w:sz w:val="24"/>
            <w:szCs w:val="24"/>
          </w:rPr>
          <w:t>s</w:t>
        </w:r>
      </w:ins>
      <w:ins w:id="494" w:author="Liu, Luyu" w:date="2020-06-12T15:28:00Z">
        <w:r w:rsidR="00D6693C">
          <w:rPr>
            <w:rFonts w:ascii="Times New Roman" w:hAnsi="Times New Roman" w:cs="Times New Roman"/>
            <w:sz w:val="24"/>
            <w:szCs w:val="24"/>
          </w:rPr>
          <w:t xml:space="preserve">: most </w:t>
        </w:r>
      </w:ins>
      <w:ins w:id="495" w:author="Liu, Luyu" w:date="2020-06-12T15:29:00Z">
        <w:r w:rsidR="00D6693C">
          <w:rPr>
            <w:rFonts w:ascii="Times New Roman" w:hAnsi="Times New Roman" w:cs="Times New Roman"/>
            <w:sz w:val="24"/>
            <w:szCs w:val="24"/>
          </w:rPr>
          <w:t xml:space="preserve">trip planning apps do not have a buffer time or wait time between the </w:t>
        </w:r>
      </w:ins>
      <w:ins w:id="496" w:author="Liu, Luyu" w:date="2020-06-12T15:33:00Z">
        <w:r w:rsidR="00DC0516">
          <w:rPr>
            <w:rFonts w:ascii="Times New Roman" w:hAnsi="Times New Roman" w:cs="Times New Roman"/>
            <w:sz w:val="24"/>
            <w:szCs w:val="24"/>
          </w:rPr>
          <w:t xml:space="preserve">initial </w:t>
        </w:r>
      </w:ins>
      <w:ins w:id="497" w:author="Liu, Luyu" w:date="2020-06-12T15:30:00Z">
        <w:r w:rsidR="00D6693C">
          <w:rPr>
            <w:rFonts w:ascii="Times New Roman" w:hAnsi="Times New Roman" w:cs="Times New Roman"/>
            <w:sz w:val="24"/>
            <w:szCs w:val="24"/>
          </w:rPr>
          <w:t xml:space="preserve">walking </w:t>
        </w:r>
      </w:ins>
      <w:ins w:id="498" w:author="Liu, Luyu" w:date="2020-06-12T15:43:00Z">
        <w:r w:rsidR="00EC5123">
          <w:rPr>
            <w:rFonts w:ascii="Times New Roman" w:hAnsi="Times New Roman" w:cs="Times New Roman"/>
            <w:sz w:val="24"/>
            <w:szCs w:val="24"/>
          </w:rPr>
          <w:t>phase</w:t>
        </w:r>
      </w:ins>
      <w:ins w:id="499" w:author="Liu, Luyu" w:date="2020-06-12T15:30:00Z">
        <w:r w:rsidR="00D6693C">
          <w:rPr>
            <w:rFonts w:ascii="Times New Roman" w:hAnsi="Times New Roman" w:cs="Times New Roman"/>
            <w:sz w:val="24"/>
            <w:szCs w:val="24"/>
          </w:rPr>
          <w:t xml:space="preserve"> and </w:t>
        </w:r>
      </w:ins>
      <w:ins w:id="500" w:author="Liu, Luyu" w:date="2020-06-12T15:44:00Z">
        <w:r w:rsidR="00EC5123">
          <w:rPr>
            <w:rFonts w:ascii="Times New Roman" w:hAnsi="Times New Roman" w:cs="Times New Roman"/>
            <w:sz w:val="24"/>
            <w:szCs w:val="24"/>
          </w:rPr>
          <w:t xml:space="preserve">the </w:t>
        </w:r>
      </w:ins>
      <w:ins w:id="501" w:author="Liu, Luyu" w:date="2020-06-12T15:30:00Z">
        <w:r w:rsidR="00D6693C">
          <w:rPr>
            <w:rFonts w:ascii="Times New Roman" w:hAnsi="Times New Roman" w:cs="Times New Roman"/>
            <w:sz w:val="24"/>
            <w:szCs w:val="24"/>
          </w:rPr>
          <w:t xml:space="preserve">transit </w:t>
        </w:r>
      </w:ins>
      <w:ins w:id="502" w:author="Liu, Luyu" w:date="2020-06-12T15:44:00Z">
        <w:r w:rsidR="00EC5123">
          <w:rPr>
            <w:rFonts w:ascii="Times New Roman" w:hAnsi="Times New Roman" w:cs="Times New Roman"/>
            <w:sz w:val="24"/>
            <w:szCs w:val="24"/>
          </w:rPr>
          <w:t>phase</w:t>
        </w:r>
      </w:ins>
      <w:ins w:id="503" w:author="Liu, Luyu" w:date="2020-06-12T14:46:00Z">
        <w:r w:rsidR="005B1FF1">
          <w:rPr>
            <w:rFonts w:ascii="Times New Roman" w:hAnsi="Times New Roman" w:cs="Times New Roman"/>
            <w:sz w:val="24"/>
            <w:szCs w:val="24"/>
          </w:rPr>
          <w:t>.</w:t>
        </w:r>
      </w:ins>
      <w:ins w:id="504"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737D1D3C" w:rsidR="005A464A" w:rsidRDefault="005A464A" w:rsidP="00A4367B">
      <w:pPr>
        <w:jc w:val="both"/>
        <w:rPr>
          <w:rFonts w:ascii="Times New Roman" w:hAnsi="Times New Roman" w:cs="Times New Roman"/>
          <w:sz w:val="24"/>
          <w:szCs w:val="24"/>
        </w:rPr>
      </w:pPr>
      <w:del w:id="505"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506" w:author="Liu, Luyu" w:date="2020-06-12T15:31:00Z">
        <w:r w:rsidR="00D6693C">
          <w:rPr>
            <w:rFonts w:ascii="Times New Roman" w:hAnsi="Times New Roman" w:cs="Times New Roman"/>
            <w:sz w:val="24"/>
            <w:szCs w:val="24"/>
          </w:rPr>
          <w:t>Therefore, based on the same logic, a</w:t>
        </w:r>
      </w:ins>
      <w:del w:id="507" w:author="Liu, Luyu" w:date="2020-06-12T15:31:00Z">
        <w:r w:rsidDel="00D6693C">
          <w:rPr>
            <w:rFonts w:ascii="Times New Roman" w:hAnsi="Times New Roman" w:cs="Times New Roman"/>
            <w:sz w:val="24"/>
            <w:szCs w:val="24"/>
          </w:rPr>
          <w:delText xml:space="preserve">A </w:delText>
        </w:r>
      </w:del>
      <w:del w:id="508" w:author="Liu, Luyu" w:date="2020-06-12T15:32:00Z">
        <w:r w:rsidDel="00D6693C">
          <w:rPr>
            <w:rFonts w:ascii="Times New Roman" w:hAnsi="Times New Roman" w:cs="Times New Roman"/>
            <w:sz w:val="24"/>
            <w:szCs w:val="24"/>
          </w:rPr>
          <w:delText>GT u</w:delText>
        </w:r>
      </w:del>
      <w:ins w:id="509"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t>
      </w:r>
      <w:ins w:id="510" w:author="Liu, Luyu" w:date="2020-06-16T19:22:00Z">
        <w:r w:rsidR="001C320A">
          <w:rPr>
            <w:rFonts w:ascii="Times New Roman" w:hAnsi="Times New Roman" w:cs="Times New Roman"/>
            <w:sz w:val="24"/>
            <w:szCs w:val="24"/>
          </w:rPr>
          <w:t xml:space="preserve">will </w:t>
        </w:r>
      </w:ins>
      <w:del w:id="511" w:author="Liu, Luyu" w:date="2020-06-16T19:22:00Z">
        <w:r w:rsidDel="001C320A">
          <w:rPr>
            <w:rFonts w:ascii="Times New Roman" w:hAnsi="Times New Roman" w:cs="Times New Roman"/>
            <w:sz w:val="24"/>
            <w:szCs w:val="24"/>
          </w:rPr>
          <w:delText xml:space="preserve">will use an RTI app to </w:delText>
        </w:r>
      </w:del>
      <w:r>
        <w:rPr>
          <w:rFonts w:ascii="Times New Roman" w:hAnsi="Times New Roman" w:cs="Times New Roman"/>
          <w:sz w:val="24"/>
          <w:szCs w:val="24"/>
        </w:rPr>
        <w:t xml:space="preserve">check the relationship between suggested </w:t>
      </w:r>
      <w:del w:id="512" w:author="Liu, Luyu" w:date="2020-06-12T14:47:00Z">
        <w:r w:rsidDel="005B1FF1">
          <w:rPr>
            <w:rFonts w:ascii="Times New Roman" w:hAnsi="Times New Roman" w:cs="Times New Roman"/>
            <w:sz w:val="24"/>
            <w:szCs w:val="24"/>
          </w:rPr>
          <w:delText xml:space="preserve">ETD </w:delText>
        </w:r>
      </w:del>
      <w:ins w:id="513"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514" w:author="Liu, Luyu" w:date="2020-06-12T15:33:00Z">
        <w:r w:rsidDel="00D6693C">
          <w:rPr>
            <w:rFonts w:ascii="Times New Roman" w:hAnsi="Times New Roman" w:cs="Times New Roman"/>
            <w:sz w:val="24"/>
            <w:szCs w:val="24"/>
          </w:rPr>
          <w:delText xml:space="preserve">ETD </w:delText>
        </w:r>
      </w:del>
      <w:ins w:id="515" w:author="Liu, Luyu" w:date="2020-06-12T15:33:00Z">
        <w:r w:rsidR="00D6693C">
          <w:rPr>
            <w:rFonts w:ascii="Times New Roman" w:hAnsi="Times New Roman" w:cs="Times New Roman"/>
            <w:sz w:val="24"/>
            <w:szCs w:val="24"/>
          </w:rPr>
          <w:t>estimated time of departure</w:t>
        </w:r>
      </w:ins>
      <w:del w:id="516"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517" w:author="Liu, Luyu" w:date="2020-06-13T21:36:00Z">
        <w:r w:rsidR="00373BEE">
          <w:rPr>
            <w:rFonts w:ascii="Times New Roman" w:hAnsi="Times New Roman" w:cs="Times New Roman"/>
            <w:sz w:val="24"/>
            <w:szCs w:val="24"/>
          </w:rPr>
          <w:t>. The pseudo code is:</w:t>
        </w:r>
      </w:ins>
      <w:del w:id="518"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9" w:author="Liu, Luyu" w:date="2020-06-13T21:41:00Z">
          <w:tblPr>
            <w:tblW w:w="4950" w:type="pct"/>
            <w:jc w:val="center"/>
            <w:tblLook w:val="04A0" w:firstRow="1" w:lastRow="0" w:firstColumn="1" w:lastColumn="0" w:noHBand="0" w:noVBand="1"/>
          </w:tblPr>
        </w:tblPrChange>
      </w:tblPr>
      <w:tblGrid>
        <w:gridCol w:w="365"/>
        <w:gridCol w:w="8165"/>
        <w:gridCol w:w="736"/>
        <w:tblGridChange w:id="520">
          <w:tblGrid>
            <w:gridCol w:w="365"/>
            <w:gridCol w:w="8165"/>
            <w:gridCol w:w="736"/>
          </w:tblGrid>
        </w:tblGridChange>
      </w:tblGrid>
      <w:tr w:rsidR="005A464A" w14:paraId="541806EB" w14:textId="77777777" w:rsidTr="00FF08DF">
        <w:trPr>
          <w:trHeight w:val="580"/>
          <w:trPrChange w:id="521" w:author="Liu, Luyu" w:date="2020-06-13T21:41:00Z">
            <w:trPr>
              <w:trHeight w:val="580"/>
              <w:jc w:val="center"/>
            </w:trPr>
          </w:trPrChange>
        </w:trPr>
        <w:tc>
          <w:tcPr>
            <w:tcW w:w="256" w:type="pct"/>
            <w:vAlign w:val="center"/>
            <w:tcPrChange w:id="522"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523" w:author="Liu, Luyu" w:date="2020-06-13T21:41:00Z">
              <w:tcPr>
                <w:tcW w:w="4463" w:type="pct"/>
                <w:vAlign w:val="center"/>
                <w:hideMark/>
              </w:tcPr>
            </w:tcPrChange>
          </w:tcPr>
          <w:p w14:paraId="72DDA24B" w14:textId="77777777" w:rsidR="00D838A7" w:rsidRDefault="00373BEE">
            <w:pPr>
              <w:rPr>
                <w:ins w:id="524" w:author="Liu, Luyu" w:date="2020-06-15T21:07:00Z"/>
                <w:rFonts w:ascii="Times New Roman" w:eastAsia="Yu Mincho" w:hAnsi="Times New Roman" w:cs="Times New Roman"/>
                <w:b/>
                <w:sz w:val="24"/>
                <w:szCs w:val="24"/>
              </w:rPr>
            </w:pPr>
            <w:ins w:id="525" w:author="Liu, Luyu" w:date="2020-06-13T21:37:00Z">
              <w:r w:rsidRPr="00373BEE">
                <w:rPr>
                  <w:rFonts w:ascii="Times New Roman" w:eastAsia="Yu Mincho" w:hAnsi="Times New Roman" w:cs="Times New Roman"/>
                  <w:b/>
                  <w:sz w:val="24"/>
                  <w:szCs w:val="24"/>
                  <w:rPrChange w:id="526"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527" w:author="Liu, Luyu" w:date="2020-06-13T21:38:00Z">
                    <w:rPr>
                      <w:rFonts w:ascii="Times New Roman" w:eastAsia="Yu Mincho" w:hAnsi="Times New Roman" w:cs="Times New Roman"/>
                      <w:b/>
                      <w:sz w:val="24"/>
                      <w:szCs w:val="24"/>
                    </w:rPr>
                  </w:rPrChange>
                </w:rPr>
                <w:t>there is a new update</w:t>
              </w:r>
              <w:r w:rsidR="00D838A7">
                <w:rPr>
                  <w:rFonts w:ascii="Times New Roman" w:eastAsia="Yu Mincho" w:hAnsi="Times New Roman" w:cs="Times New Roman"/>
                  <w:b/>
                  <w:sz w:val="24"/>
                  <w:szCs w:val="24"/>
                </w:rPr>
                <w:t xml:space="preserve"> do:</w:t>
              </w:r>
            </w:ins>
          </w:p>
          <w:p w14:paraId="5D8D7127" w14:textId="63D4051E" w:rsidR="00373BEE" w:rsidRPr="00D838A7" w:rsidRDefault="00D838A7">
            <w:pPr>
              <w:rPr>
                <w:ins w:id="528" w:author="Liu, Luyu" w:date="2020-06-13T21:39:00Z"/>
                <w:rFonts w:ascii="Times New Roman" w:eastAsia="Yu Mincho" w:hAnsi="Times New Roman" w:cs="Times New Roman"/>
                <w:b/>
                <w:sz w:val="24"/>
                <w:szCs w:val="24"/>
                <w:rPrChange w:id="529" w:author="Liu, Luyu" w:date="2020-06-15T21:07:00Z">
                  <w:rPr>
                    <w:ins w:id="530" w:author="Liu, Luyu" w:date="2020-06-13T21:39:00Z"/>
                    <w:rFonts w:ascii="Times New Roman" w:eastAsia="Yu Mincho" w:hAnsi="Times New Roman" w:cs="Times New Roman"/>
                    <w:sz w:val="24"/>
                    <w:szCs w:val="24"/>
                  </w:rPr>
                </w:rPrChange>
              </w:rPr>
            </w:pPr>
            <w:ins w:id="531" w:author="Liu, Luyu" w:date="2020-06-15T21:07:00Z">
              <w:r>
                <w:rPr>
                  <w:rFonts w:ascii="Times New Roman" w:eastAsia="Yu Mincho" w:hAnsi="Times New Roman" w:cs="Times New Roman"/>
                  <w:b/>
                  <w:sz w:val="24"/>
                  <w:szCs w:val="24"/>
                </w:rPr>
                <w:t xml:space="preserve">   </w:t>
              </w:r>
            </w:ins>
            <w:ins w:id="532" w:author="Liu, Luyu" w:date="2020-06-13T21:38:00Z">
              <w:r w:rsidR="00373BEE">
                <w:rPr>
                  <w:rFonts w:ascii="Times New Roman" w:eastAsia="Yu Mincho" w:hAnsi="Times New Roman" w:cs="Times New Roman"/>
                  <w:b/>
                  <w:sz w:val="24"/>
                  <w:szCs w:val="24"/>
                </w:rPr>
                <w:t xml:space="preserve">if </w:t>
              </w:r>
            </w:ins>
            <m:oMath>
              <m:r>
                <w:ins w:id="533" w:author="Liu, Luyu" w:date="2020-06-20T22:40:00Z">
                  <w:rPr>
                    <w:rFonts w:ascii="Cambria Math" w:hAnsi="Cambria Math" w:cs="Times New Roman"/>
                    <w:sz w:val="24"/>
                    <w:szCs w:val="24"/>
                  </w:rPr>
                  <m:t>t'</m:t>
                </w:ins>
              </m:r>
              <m:r>
                <w:ins w:id="534" w:author="Liu, Luyu" w:date="2020-06-13T21:38:00Z">
                  <w:rPr>
                    <w:rFonts w:ascii="Cambria Math" w:hAnsi="Cambria Math" w:cs="Times New Roman"/>
                    <w:sz w:val="24"/>
                    <w:szCs w:val="24"/>
                  </w:rPr>
                  <m:t>+δ</m:t>
                </w:ins>
              </m:r>
              <m:r>
                <w:ins w:id="535" w:author="Liu, Luyu" w:date="2020-06-20T22:39:00Z">
                  <w:rPr>
                    <w:rFonts w:ascii="Cambria Math" w:hAnsi="Cambria Math" w:cs="Times New Roman"/>
                    <w:sz w:val="24"/>
                    <w:szCs w:val="24"/>
                  </w:rPr>
                  <m:t>t</m:t>
                </w:ins>
              </m:r>
              <m:r>
                <w:ins w:id="536" w:author="Liu, Luyu" w:date="2020-06-13T21:38:00Z">
                  <w:rPr>
                    <w:rFonts w:ascii="Cambria Math" w:hAnsi="Cambria Math" w:cs="Times New Roman"/>
                    <w:sz w:val="24"/>
                    <w:szCs w:val="24"/>
                  </w:rPr>
                  <m:t>≥</m:t>
                </w:ins>
              </m:r>
              <m:sSup>
                <m:sSupPr>
                  <m:ctrlPr>
                    <w:ins w:id="537" w:author="Liu, Luyu" w:date="2020-06-20T22:40:00Z">
                      <w:rPr>
                        <w:rFonts w:ascii="Cambria Math" w:hAnsi="Cambria Math" w:cs="Times New Roman"/>
                        <w:i/>
                        <w:sz w:val="24"/>
                        <w:szCs w:val="24"/>
                      </w:rPr>
                    </w:ins>
                  </m:ctrlPr>
                </m:sSupPr>
                <m:e>
                  <m:r>
                    <w:ins w:id="538" w:author="Liu, Luyu" w:date="2020-06-20T22:40:00Z">
                      <w:rPr>
                        <w:rFonts w:ascii="Cambria Math" w:hAnsi="Cambria Math" w:cs="Times New Roman"/>
                        <w:sz w:val="24"/>
                        <w:szCs w:val="24"/>
                      </w:rPr>
                      <m:t>π</m:t>
                    </w:ins>
                  </m:r>
                </m:e>
                <m:sup>
                  <m:r>
                    <w:ins w:id="539" w:author="Liu, Luyu" w:date="2020-06-20T22:40:00Z">
                      <w:rPr>
                        <w:rFonts w:ascii="Cambria Math" w:hAnsi="Cambria Math" w:cs="Times New Roman"/>
                        <w:sz w:val="24"/>
                        <w:szCs w:val="24"/>
                      </w:rPr>
                      <m:t>p</m:t>
                    </w:ins>
                  </m:r>
                </m:sup>
              </m:sSup>
            </m:oMath>
          </w:p>
          <w:p w14:paraId="6070749B" w14:textId="2232973E" w:rsidR="00D838A7" w:rsidRDefault="00A246E6">
            <w:pPr>
              <w:rPr>
                <w:ins w:id="540" w:author="Liu, Luyu" w:date="2020-06-15T21:08:00Z"/>
                <w:rFonts w:ascii="Times New Roman" w:eastAsia="Yu Mincho" w:hAnsi="Times New Roman" w:cs="Times New Roman"/>
                <w:sz w:val="24"/>
                <w:szCs w:val="24"/>
              </w:rPr>
            </w:pPr>
            <w:ins w:id="541" w:author="Liu, Luyu" w:date="2020-06-15T19:57:00Z">
              <w:r>
                <w:rPr>
                  <w:rFonts w:ascii="Times New Roman" w:eastAsia="Yu Mincho" w:hAnsi="Times New Roman" w:cs="Times New Roman"/>
                  <w:sz w:val="24"/>
                  <w:szCs w:val="24"/>
                </w:rPr>
                <w:t xml:space="preserve"> </w:t>
              </w:r>
            </w:ins>
            <w:ins w:id="542" w:author="Liu, Luyu" w:date="2020-06-15T21:07:00Z">
              <w:r w:rsidR="00D838A7">
                <w:rPr>
                  <w:rFonts w:ascii="Times New Roman" w:eastAsia="Yu Mincho" w:hAnsi="Times New Roman" w:cs="Times New Roman"/>
                  <w:sz w:val="24"/>
                  <w:szCs w:val="24"/>
                </w:rPr>
                <w:t xml:space="preserve">     </w:t>
              </w:r>
            </w:ins>
            <w:ins w:id="543" w:author="Liu, Luyu" w:date="2020-06-13T21:39:00Z">
              <w:r w:rsidR="00373BEE">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544" w:author="Liu, Luyu" w:date="2020-06-20T22:40:00Z">
                  <w:rPr>
                    <w:rFonts w:ascii="Cambria Math" w:hAnsi="Cambria Math" w:cs="Times New Roman"/>
                    <w:sz w:val="24"/>
                    <w:szCs w:val="24"/>
                  </w:rPr>
                  <m:t>t'</m:t>
                </w:ins>
              </m:r>
            </m:oMath>
          </w:p>
          <w:p w14:paraId="45522CAD" w14:textId="5F5AE63D" w:rsidR="00373BEE" w:rsidRPr="001C320A" w:rsidRDefault="00D838A7">
            <w:pPr>
              <w:rPr>
                <w:ins w:id="545" w:author="Liu, Luyu" w:date="2020-06-13T21:39:00Z"/>
                <w:rFonts w:ascii="Times New Roman" w:eastAsia="Yu Mincho" w:hAnsi="Times New Roman" w:cs="Times New Roman"/>
                <w:sz w:val="24"/>
                <w:szCs w:val="24"/>
              </w:rPr>
            </w:pPr>
            <w:ins w:id="546" w:author="Liu, Luyu" w:date="2020-06-15T21:08:00Z">
              <w:r>
                <w:rPr>
                  <w:rFonts w:ascii="Times New Roman" w:eastAsia="Yu Mincho" w:hAnsi="Times New Roman" w:cs="Times New Roman"/>
                  <w:sz w:val="24"/>
                  <w:szCs w:val="24"/>
                </w:rPr>
                <w:t xml:space="preserve">   </w:t>
              </w:r>
            </w:ins>
            <w:ins w:id="547" w:author="Liu, Luyu" w:date="2020-06-13T21:39:00Z">
              <w:r w:rsidR="00373BEE" w:rsidRPr="005C7EF1">
                <w:rPr>
                  <w:rFonts w:ascii="Times New Roman" w:eastAsia="Yu Mincho" w:hAnsi="Times New Roman" w:cs="Times New Roman"/>
                  <w:b/>
                  <w:sz w:val="24"/>
                  <w:szCs w:val="24"/>
                  <w:rPrChange w:id="548" w:author="Liu, Luyu" w:date="2020-06-13T21:41:00Z">
                    <w:rPr>
                      <w:rFonts w:ascii="Times New Roman" w:eastAsia="Yu Mincho" w:hAnsi="Times New Roman" w:cs="Times New Roman"/>
                      <w:sz w:val="24"/>
                      <w:szCs w:val="24"/>
                    </w:rPr>
                  </w:rPrChange>
                </w:rPr>
                <w:t>else</w:t>
              </w:r>
            </w:ins>
          </w:p>
          <w:p w14:paraId="64D59C42" w14:textId="6F518A76" w:rsidR="000D4D12" w:rsidRDefault="00D838A7">
            <w:pPr>
              <w:rPr>
                <w:ins w:id="549" w:author="Liu, Luyu" w:date="2020-06-13T21:44:00Z"/>
                <w:rFonts w:ascii="Times New Roman" w:eastAsia="Yu Mincho" w:hAnsi="Times New Roman" w:cs="Times New Roman"/>
                <w:sz w:val="24"/>
                <w:szCs w:val="24"/>
              </w:rPr>
            </w:pPr>
            <w:ins w:id="550" w:author="Liu, Luyu" w:date="2020-06-15T21:08:00Z">
              <w:r>
                <w:rPr>
                  <w:rFonts w:ascii="Times New Roman" w:eastAsia="Yu Mincho" w:hAnsi="Times New Roman" w:cs="Times New Roman"/>
                  <w:sz w:val="24"/>
                  <w:szCs w:val="24"/>
                </w:rPr>
                <w:t xml:space="preserve">      </w:t>
              </w:r>
            </w:ins>
            <w:ins w:id="551" w:author="Liu, Luyu" w:date="2020-06-13T21:40:00Z">
              <w:r w:rsidR="00373BEE">
                <w:rPr>
                  <w:rFonts w:ascii="Times New Roman" w:eastAsia="Yu Mincho" w:hAnsi="Times New Roman" w:cs="Times New Roman"/>
                  <w:sz w:val="24"/>
                  <w:szCs w:val="24"/>
                </w:rPr>
                <w:t>wait until next update</w:t>
              </w:r>
            </w:ins>
          </w:p>
          <w:p w14:paraId="1A7584C8" w14:textId="6F8BE4CE" w:rsidR="005A464A" w:rsidRPr="00FF08DF" w:rsidRDefault="009A172D">
            <w:pPr>
              <w:rPr>
                <w:rFonts w:ascii="Times New Roman" w:eastAsia="Yu Mincho" w:hAnsi="Times New Roman" w:cs="Times New Roman"/>
                <w:sz w:val="24"/>
                <w:szCs w:val="24"/>
                <w:rPrChange w:id="552" w:author="Liu, Luyu" w:date="2020-06-13T21:40:00Z">
                  <w:rPr>
                    <w:rFonts w:ascii="Times New Roman" w:hAnsi="Times New Roman" w:cs="Times New Roman"/>
                    <w:sz w:val="24"/>
                    <w:szCs w:val="24"/>
                  </w:rPr>
                </w:rPrChange>
              </w:rPr>
            </w:pPr>
            <m:oMathPara>
              <m:oMath>
                <m:sSub>
                  <m:sSubPr>
                    <m:ctrlPr>
                      <w:del w:id="553" w:author="Liu, Luyu" w:date="2020-06-12T14:47:00Z">
                        <w:rPr>
                          <w:rFonts w:ascii="Cambria Math" w:hAnsi="Cambria Math" w:cs="Times New Roman"/>
                          <w:i/>
                          <w:sz w:val="24"/>
                          <w:szCs w:val="24"/>
                        </w:rPr>
                      </w:del>
                    </m:ctrlPr>
                  </m:sSubPr>
                  <m:e>
                    <m:r>
                      <w:del w:id="554" w:author="Liu, Luyu" w:date="2020-06-12T14:47:00Z">
                        <w:rPr>
                          <w:rFonts w:ascii="Cambria Math" w:hAnsi="Cambria Math" w:cs="Times New Roman"/>
                          <w:sz w:val="24"/>
                          <w:szCs w:val="24"/>
                        </w:rPr>
                        <m:t>t</m:t>
                      </w:del>
                    </m:r>
                  </m:e>
                  <m:sub>
                    <m:r>
                      <w:del w:id="555" w:author="Liu, Luyu" w:date="2020-06-12T14:47:00Z">
                        <w:rPr>
                          <w:rFonts w:ascii="Cambria Math" w:hAnsi="Cambria Math" w:cs="Times New Roman"/>
                          <w:sz w:val="24"/>
                          <w:szCs w:val="24"/>
                        </w:rPr>
                        <m:t>hd</m:t>
                      </w:del>
                    </m:r>
                  </m:sub>
                </m:sSub>
                <m:r>
                  <w:del w:id="556" w:author="Liu, Luyu" w:date="2020-06-13T21:40:00Z">
                    <w:rPr>
                      <w:rFonts w:ascii="Cambria Math" w:hAnsi="Cambria Math" w:cs="Times New Roman"/>
                      <w:sz w:val="24"/>
                      <w:szCs w:val="24"/>
                    </w:rPr>
                    <m:t>=</m:t>
                  </w:del>
                </m:r>
                <m:sSub>
                  <m:sSubPr>
                    <m:ctrlPr>
                      <w:del w:id="557" w:author="Liu, Luyu" w:date="2020-06-12T14:47:00Z">
                        <w:rPr>
                          <w:rFonts w:ascii="Cambria Math" w:hAnsi="Cambria Math" w:cs="Times New Roman"/>
                          <w:i/>
                          <w:sz w:val="24"/>
                          <w:szCs w:val="24"/>
                        </w:rPr>
                      </w:del>
                    </m:ctrlPr>
                  </m:sSubPr>
                  <m:e>
                    <m:r>
                      <w:del w:id="558" w:author="Liu, Luyu" w:date="2020-06-12T14:47:00Z">
                        <w:rPr>
                          <w:rFonts w:ascii="Cambria Math" w:hAnsi="Cambria Math" w:cs="Times New Roman"/>
                          <w:sz w:val="24"/>
                          <w:szCs w:val="24"/>
                        </w:rPr>
                        <m:t>t</m:t>
                      </w:del>
                    </m:r>
                  </m:e>
                  <m:sub>
                    <m:r>
                      <w:del w:id="559" w:author="Liu, Luyu" w:date="2020-06-12T14:47:00Z">
                        <w:rPr>
                          <w:rFonts w:ascii="Cambria Math" w:hAnsi="Cambria Math" w:cs="Times New Roman"/>
                          <w:sz w:val="24"/>
                          <w:szCs w:val="24"/>
                        </w:rPr>
                        <m:t>cu</m:t>
                      </w:del>
                    </m:r>
                  </m:sub>
                </m:sSub>
                <m:r>
                  <w:del w:id="560" w:author="Liu, Luyu" w:date="2020-06-13T21:40:00Z">
                    <w:rPr>
                      <w:rFonts w:ascii="Cambria Math" w:hAnsi="Cambria Math" w:cs="Times New Roman"/>
                      <w:sz w:val="24"/>
                      <w:szCs w:val="24"/>
                    </w:rPr>
                    <m:t xml:space="preserve">, if </m:t>
                  </w:del>
                </m:r>
                <m:sSub>
                  <m:sSubPr>
                    <m:ctrlPr>
                      <w:del w:id="561" w:author="Liu, Luyu" w:date="2020-06-13T21:40:00Z">
                        <w:rPr>
                          <w:rFonts w:ascii="Cambria Math" w:hAnsi="Cambria Math" w:cs="Times New Roman"/>
                          <w:i/>
                          <w:sz w:val="24"/>
                          <w:szCs w:val="24"/>
                        </w:rPr>
                      </w:del>
                    </m:ctrlPr>
                  </m:sSubPr>
                  <m:e>
                    <m:r>
                      <w:del w:id="562" w:author="Liu, Luyu" w:date="2020-06-13T21:40:00Z">
                        <w:rPr>
                          <w:rFonts w:ascii="Cambria Math" w:hAnsi="Cambria Math" w:cs="Times New Roman"/>
                          <w:sz w:val="24"/>
                          <w:szCs w:val="24"/>
                        </w:rPr>
                        <m:t>t</m:t>
                      </w:del>
                    </m:r>
                  </m:e>
                  <m:sub>
                    <m:r>
                      <w:del w:id="563" w:author="Liu, Luyu" w:date="2020-06-13T21:40:00Z">
                        <w:rPr>
                          <w:rFonts w:ascii="Cambria Math" w:hAnsi="Cambria Math" w:cs="Times New Roman"/>
                          <w:sz w:val="24"/>
                          <w:szCs w:val="24"/>
                        </w:rPr>
                        <m:t>c</m:t>
                      </w:del>
                    </m:r>
                    <m:r>
                      <w:del w:id="564" w:author="Liu, Luyu" w:date="2020-06-12T14:48:00Z">
                        <w:rPr>
                          <w:rFonts w:ascii="Cambria Math" w:hAnsi="Cambria Math" w:cs="Times New Roman"/>
                          <w:sz w:val="24"/>
                          <w:szCs w:val="24"/>
                        </w:rPr>
                        <m:t>u</m:t>
                      </w:del>
                    </m:r>
                  </m:sub>
                </m:sSub>
                <m:r>
                  <w:del w:id="565" w:author="Liu, Luyu" w:date="2020-06-13T21:40:00Z">
                    <w:rPr>
                      <w:rFonts w:ascii="Cambria Math" w:hAnsi="Cambria Math" w:cs="Times New Roman"/>
                      <w:sz w:val="24"/>
                      <w:szCs w:val="24"/>
                    </w:rPr>
                    <m:t>+δ</m:t>
                  </w:del>
                </m:r>
                <m:sSub>
                  <m:sSubPr>
                    <m:ctrlPr>
                      <w:del w:id="566" w:author="Liu, Luyu" w:date="2020-06-13T21:40:00Z">
                        <w:rPr>
                          <w:rFonts w:ascii="Cambria Math" w:hAnsi="Cambria Math" w:cs="Times New Roman"/>
                          <w:i/>
                          <w:sz w:val="24"/>
                          <w:szCs w:val="24"/>
                        </w:rPr>
                      </w:del>
                    </m:ctrlPr>
                  </m:sSubPr>
                  <m:e>
                    <m:r>
                      <w:del w:id="567" w:author="Liu, Luyu" w:date="2020-06-13T21:40:00Z">
                        <w:rPr>
                          <w:rFonts w:ascii="Cambria Math" w:hAnsi="Cambria Math" w:cs="Times New Roman"/>
                          <w:sz w:val="24"/>
                          <w:szCs w:val="24"/>
                        </w:rPr>
                        <m:t>t</m:t>
                      </w:del>
                    </m:r>
                  </m:e>
                  <m:sub>
                    <m:r>
                      <w:del w:id="568" w:author="Liu, Luyu" w:date="2020-06-13T21:40:00Z">
                        <w:rPr>
                          <w:rFonts w:ascii="Cambria Math" w:hAnsi="Cambria Math" w:cs="Times New Roman"/>
                          <w:sz w:val="24"/>
                          <w:szCs w:val="24"/>
                        </w:rPr>
                        <m:t>w</m:t>
                      </w:del>
                    </m:r>
                  </m:sub>
                </m:sSub>
                <m:r>
                  <w:del w:id="569" w:author="Liu, Luyu" w:date="2020-06-13T21:40:00Z">
                    <w:rPr>
                      <w:rFonts w:ascii="Cambria Math" w:hAnsi="Cambria Math" w:cs="Times New Roman"/>
                      <w:sz w:val="24"/>
                      <w:szCs w:val="24"/>
                    </w:rPr>
                    <m:t>≥</m:t>
                  </w:del>
                </m:r>
                <m:sSub>
                  <m:sSubPr>
                    <m:ctrlPr>
                      <w:del w:id="570" w:author="Liu, Luyu" w:date="2020-06-12T15:23:00Z">
                        <w:rPr>
                          <w:rFonts w:ascii="Cambria Math" w:hAnsi="Cambria Math" w:cs="Times New Roman"/>
                          <w:i/>
                          <w:sz w:val="24"/>
                          <w:szCs w:val="24"/>
                        </w:rPr>
                      </w:del>
                    </m:ctrlPr>
                  </m:sSubPr>
                  <m:e>
                    <m:r>
                      <w:del w:id="571" w:author="Liu, Luyu" w:date="2020-06-12T15:23:00Z">
                        <w:rPr>
                          <w:rFonts w:ascii="Cambria Math" w:hAnsi="Cambria Math" w:cs="Times New Roman"/>
                          <w:sz w:val="24"/>
                          <w:szCs w:val="24"/>
                        </w:rPr>
                        <m:t>T</m:t>
                      </w:del>
                    </m:r>
                  </m:e>
                  <m:sub>
                    <m:r>
                      <w:del w:id="572" w:author="Liu, Luyu" w:date="2020-06-12T15:23:00Z">
                        <w:rPr>
                          <w:rFonts w:ascii="Cambria Math" w:hAnsi="Cambria Math" w:cs="Times New Roman"/>
                          <w:sz w:val="24"/>
                          <w:szCs w:val="24"/>
                        </w:rPr>
                        <m:t>ex</m:t>
                      </w:del>
                    </m:r>
                  </m:sub>
                </m:sSub>
              </m:oMath>
            </m:oMathPara>
          </w:p>
        </w:tc>
        <w:tc>
          <w:tcPr>
            <w:tcW w:w="280" w:type="pct"/>
            <w:vAlign w:val="center"/>
            <w:hideMark/>
            <w:tcPrChange w:id="573" w:author="Liu, Luyu" w:date="2020-06-13T21:41:00Z">
              <w:tcPr>
                <w:tcW w:w="280" w:type="pct"/>
                <w:vAlign w:val="center"/>
                <w:hideMark/>
              </w:tcPr>
            </w:tcPrChange>
          </w:tcPr>
          <w:p w14:paraId="2973A1EF" w14:textId="79B12EC0"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574" w:author="Liu, Luyu" w:date="2020-06-22T18:03:00Z">
              <w:r w:rsidR="00355A84">
                <w:rPr>
                  <w:noProof/>
                </w:rPr>
                <w:t>4</w:t>
              </w:r>
            </w:ins>
            <w:del w:id="575" w:author="Liu, Luyu" w:date="2020-06-13T16:27:00Z">
              <w:r w:rsidDel="004C1D89">
                <w:rPr>
                  <w:noProof/>
                </w:rPr>
                <w:delText>10</w:delText>
              </w:r>
            </w:del>
            <w:r>
              <w:rPr>
                <w:noProof/>
              </w:rPr>
              <w:fldChar w:fldCharType="end"/>
            </w:r>
            <w:r>
              <w:rPr>
                <w:rFonts w:eastAsia="Yu Mincho"/>
                <w:lang w:eastAsia="ja-JP"/>
              </w:rPr>
              <w:t>)</w:t>
            </w:r>
          </w:p>
        </w:tc>
      </w:tr>
    </w:tbl>
    <w:p w14:paraId="38CE4EF2" w14:textId="02157E36"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w:t>
      </w:r>
      <w:ins w:id="576" w:author="Liu, Luyu" w:date="2020-06-20T22:41:00Z">
        <w:r w:rsidR="003463AD">
          <w:rPr>
            <w:rFonts w:ascii="Times New Roman" w:hAnsi="Times New Roman" w:cs="Times New Roman"/>
            <w:sz w:val="24"/>
            <w:szCs w:val="24"/>
          </w:rPr>
          <w:t>e: π</w:t>
        </w:r>
      </w:ins>
      <w:del w:id="577" w:author="Liu, Luyu" w:date="2020-06-20T22:41:00Z">
        <w:r w:rsidDel="003463AD">
          <w:rPr>
            <w:rFonts w:ascii="Times New Roman" w:hAnsi="Times New Roman" w:cs="Times New Roman"/>
            <w:sz w:val="24"/>
            <w:szCs w:val="24"/>
          </w:rPr>
          <w:delText>e</w:delText>
        </w:r>
        <w:r w:rsidR="00D24C8C" w:rsidDel="003463AD">
          <w:rPr>
            <w:rFonts w:ascii="Times New Roman" w:hAnsi="Times New Roman" w:cs="Times New Roman"/>
            <w:sz w:val="24"/>
            <w:szCs w:val="24"/>
          </w:rPr>
          <w:delText>: T</w:delText>
        </w:r>
        <w:r w:rsidR="00D24C8C" w:rsidDel="003463AD">
          <w:rPr>
            <w:rFonts w:ascii="Times New Roman" w:hAnsi="Times New Roman" w:cs="Times New Roman"/>
            <w:sz w:val="24"/>
            <w:szCs w:val="24"/>
            <w:vertAlign w:val="subscript"/>
          </w:rPr>
          <w:delText>e</w:delText>
        </w:r>
      </w:del>
      <w:del w:id="578" w:author="Liu, Luyu" w:date="2020-06-20T22:42:00Z">
        <w:r w:rsidDel="003463AD">
          <w:rPr>
            <w:rFonts w:ascii="Times New Roman" w:hAnsi="Times New Roman" w:cs="Times New Roman"/>
            <w:sz w:val="24"/>
            <w:szCs w:val="24"/>
          </w:rPr>
          <w:delText xml:space="preserve"> </w:delText>
        </w:r>
      </w:del>
      <w:ins w:id="579" w:author="Liu, Luyu" w:date="2020-06-20T22:42:00Z">
        <w:r w:rsidR="003463AD">
          <w:rPr>
            <w:rFonts w:ascii="Times New Roman" w:hAnsi="Times New Roman" w:cs="Times New Roman"/>
            <w:sz w:val="24"/>
            <w:szCs w:val="24"/>
            <w:vertAlign w:val="superscript"/>
          </w:rPr>
          <w:t>p</w:t>
        </w:r>
        <w:r w:rsidR="003463AD">
          <w:rPr>
            <w:rFonts w:ascii="Times New Roman" w:hAnsi="Times New Roman" w:cs="Times New Roman"/>
            <w:sz w:val="24"/>
            <w:szCs w:val="24"/>
          </w:rPr>
          <w:t xml:space="preserve"> </w:t>
        </w:r>
      </w:ins>
      <w:r>
        <w:rPr>
          <w:rFonts w:ascii="Times New Roman" w:hAnsi="Times New Roman" w:cs="Times New Roman"/>
          <w:sz w:val="24"/>
          <w:szCs w:val="24"/>
        </w:rPr>
        <w:t xml:space="preserve">is the scheduled bus’s </w:t>
      </w:r>
      <w:del w:id="580" w:author="Liu, Luyu" w:date="2020-06-12T16:00:00Z">
        <w:r w:rsidDel="006B052E">
          <w:rPr>
            <w:rFonts w:ascii="Times New Roman" w:hAnsi="Times New Roman" w:cs="Times New Roman"/>
            <w:sz w:val="24"/>
            <w:szCs w:val="24"/>
          </w:rPr>
          <w:delText xml:space="preserve">ETD </w:delText>
        </w:r>
      </w:del>
      <w:ins w:id="581" w:author="Liu, Luyu" w:date="2020-06-12T16:00:00Z">
        <w:r w:rsidR="006B052E">
          <w:rPr>
            <w:rFonts w:ascii="Times New Roman" w:hAnsi="Times New Roman" w:cs="Times New Roman"/>
            <w:sz w:val="24"/>
            <w:szCs w:val="24"/>
          </w:rPr>
          <w:t>estimated time of departure</w:t>
        </w:r>
      </w:ins>
      <w:del w:id="582"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583"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del w:id="584" w:author="Liu, Luyu" w:date="2020-06-16T19:19:00Z">
        <w:r w:rsidDel="00E227C9">
          <w:rPr>
            <w:rFonts w:ascii="Times New Roman" w:hAnsi="Times New Roman" w:cs="Times New Roman"/>
            <w:sz w:val="24"/>
            <w:szCs w:val="24"/>
          </w:rPr>
          <w:delText>,</w:delText>
        </w:r>
      </w:del>
      <w:r>
        <w:rPr>
          <w:rFonts w:ascii="Times New Roman" w:hAnsi="Times New Roman" w:cs="Times New Roman"/>
          <w:sz w:val="24"/>
          <w:szCs w:val="24"/>
        </w:rPr>
        <w:t xml:space="preserve"> and </w:t>
      </w:r>
      <w:ins w:id="585" w:author="Liu, Luyu" w:date="2020-06-15T21:08:00Z">
        <w:r w:rsidR="002916ED">
          <w:rPr>
            <w:rFonts w:ascii="Times New Roman" w:hAnsi="Times New Roman" w:cs="Times New Roman"/>
            <w:sz w:val="24"/>
            <w:szCs w:val="24"/>
          </w:rPr>
          <w:t>t</w:t>
        </w:r>
      </w:ins>
      <w:ins w:id="586" w:author="Liu, Luyu" w:date="2020-06-20T22:42:00Z">
        <w:r w:rsidR="008B6EB5">
          <w:rPr>
            <w:rFonts w:ascii="Times New Roman" w:hAnsi="Times New Roman" w:cs="Times New Roman"/>
            <w:sz w:val="24"/>
            <w:szCs w:val="24"/>
          </w:rPr>
          <w:t>’</w:t>
        </w:r>
      </w:ins>
      <w:ins w:id="587" w:author="Liu, Luyu" w:date="2020-06-15T21:08:00Z">
        <w:r w:rsidR="002916ED">
          <w:rPr>
            <w:rFonts w:ascii="Times New Roman" w:hAnsi="Times New Roman" w:cs="Times New Roman"/>
            <w:sz w:val="24"/>
            <w:szCs w:val="24"/>
          </w:rPr>
          <w:t xml:space="preserve"> </w:t>
        </w:r>
      </w:ins>
      <m:oMath>
        <m:sSub>
          <m:sSubPr>
            <m:ctrlPr>
              <w:del w:id="588" w:author="Liu, Luyu" w:date="2020-06-15T21:08:00Z">
                <w:rPr>
                  <w:rFonts w:ascii="Cambria Math" w:hAnsi="Cambria Math" w:cs="Times New Roman"/>
                  <w:i/>
                  <w:sz w:val="24"/>
                  <w:szCs w:val="24"/>
                </w:rPr>
              </w:del>
            </m:ctrlPr>
          </m:sSubPr>
          <m:e>
            <m:r>
              <w:del w:id="589" w:author="Liu, Luyu" w:date="2020-06-15T21:08:00Z">
                <w:rPr>
                  <w:rFonts w:ascii="Cambria Math" w:hAnsi="Cambria Math" w:cs="Times New Roman"/>
                  <w:sz w:val="24"/>
                  <w:szCs w:val="24"/>
                </w:rPr>
                <m:t>t</m:t>
              </w:del>
            </m:r>
          </m:e>
          <m:sub>
            <m:r>
              <w:del w:id="590" w:author="Liu, Luyu" w:date="2020-06-15T21:08:00Z">
                <w:rPr>
                  <w:rFonts w:ascii="Cambria Math" w:hAnsi="Cambria Math" w:cs="Times New Roman"/>
                  <w:sz w:val="24"/>
                  <w:szCs w:val="24"/>
                </w:rPr>
                <m:t>c</m:t>
              </w:del>
            </m:r>
            <m:r>
              <w:del w:id="591" w:author="Liu, Luyu" w:date="2020-06-12T16:01:00Z">
                <w:rPr>
                  <w:rFonts w:ascii="Cambria Math" w:hAnsi="Cambria Math" w:cs="Times New Roman"/>
                  <w:sz w:val="24"/>
                  <w:szCs w:val="24"/>
                </w:rPr>
                <m:t>u</m:t>
              </w:del>
            </m:r>
          </m:sub>
        </m:sSub>
      </m:oMath>
      <w:del w:id="592" w:author="Liu, Luyu" w:date="2020-06-15T21:08:00Z">
        <w:r w:rsidDel="002916ED">
          <w:rPr>
            <w:rFonts w:ascii="Times New Roman" w:hAnsi="Times New Roman" w:cs="Times New Roman"/>
            <w:sz w:val="24"/>
            <w:szCs w:val="24"/>
          </w:rPr>
          <w:delText xml:space="preserve"> </w:delText>
        </w:r>
      </w:del>
      <w:r>
        <w:rPr>
          <w:rFonts w:ascii="Times New Roman" w:hAnsi="Times New Roman" w:cs="Times New Roman"/>
          <w:sz w:val="24"/>
          <w:szCs w:val="24"/>
        </w:rPr>
        <w:t>is the current time</w:t>
      </w:r>
      <w:ins w:id="593" w:author="Liu, Luyu" w:date="2020-06-20T22:43:00Z">
        <w:r w:rsidR="00EF0430">
          <w:rPr>
            <w:rFonts w:ascii="Times New Roman" w:hAnsi="Times New Roman" w:cs="Times New Roman"/>
            <w:sz w:val="24"/>
            <w:szCs w:val="24"/>
          </w:rPr>
          <w:t xml:space="preserve"> when a new update is available</w:t>
        </w:r>
      </w:ins>
      <w:r>
        <w:rPr>
          <w:rFonts w:ascii="Times New Roman" w:hAnsi="Times New Roman" w:cs="Times New Roman"/>
          <w:sz w:val="24"/>
          <w:szCs w:val="24"/>
        </w:rPr>
        <w:t>.</w:t>
      </w:r>
    </w:p>
    <w:p w14:paraId="5DB77121" w14:textId="24C77914" w:rsidR="005A464A" w:rsidRDefault="00D6693C" w:rsidP="005A464A">
      <w:pPr>
        <w:ind w:firstLine="720"/>
        <w:jc w:val="both"/>
        <w:rPr>
          <w:rFonts w:ascii="Times New Roman" w:hAnsi="Times New Roman" w:cs="Times New Roman"/>
          <w:sz w:val="24"/>
          <w:szCs w:val="24"/>
        </w:rPr>
      </w:pPr>
      <w:ins w:id="594" w:author="Liu, Luyu" w:date="2020-06-12T15:32:00Z">
        <w:r>
          <w:rPr>
            <w:rFonts w:ascii="Times New Roman" w:hAnsi="Times New Roman" w:cs="Times New Roman"/>
            <w:sz w:val="24"/>
            <w:szCs w:val="24"/>
          </w:rPr>
          <w:t xml:space="preserve">Ideally, </w:t>
        </w:r>
      </w:ins>
      <w:del w:id="595" w:author="Liu, Luyu" w:date="2020-06-12T15:32:00Z">
        <w:r w:rsidR="005A464A" w:rsidDel="00D6693C">
          <w:rPr>
            <w:rFonts w:ascii="Times New Roman" w:hAnsi="Times New Roman" w:cs="Times New Roman"/>
            <w:sz w:val="24"/>
            <w:szCs w:val="24"/>
          </w:rPr>
          <w:delText>T</w:delText>
        </w:r>
      </w:del>
      <w:ins w:id="596"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597"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598"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599"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600" w:author="Liu, Luyu" w:date="2020-06-12T15:43:00Z">
        <w:r w:rsidR="005A464A" w:rsidDel="00650D62">
          <w:rPr>
            <w:rFonts w:ascii="Times New Roman" w:hAnsi="Times New Roman" w:cs="Times New Roman"/>
            <w:sz w:val="24"/>
            <w:szCs w:val="24"/>
          </w:rPr>
          <w:delText>a GT’s</w:delText>
        </w:r>
      </w:del>
      <w:ins w:id="601"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602" w:author="Liu, Luyu" w:date="2020-06-12T15:43:00Z">
        <w:r w:rsidR="005A464A" w:rsidDel="005A3944">
          <w:rPr>
            <w:rFonts w:ascii="Times New Roman" w:hAnsi="Times New Roman" w:cs="Times New Roman"/>
            <w:sz w:val="24"/>
            <w:szCs w:val="24"/>
          </w:rPr>
          <w:delText>ETD</w:delText>
        </w:r>
      </w:del>
      <w:ins w:id="603"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xml:space="preserve">. Consequently, </w:t>
      </w:r>
      <w:del w:id="604" w:author="Liu, Luyu" w:date="2020-06-19T10:37:00Z">
        <w:r w:rsidR="005A464A" w:rsidDel="00445144">
          <w:rPr>
            <w:rFonts w:ascii="Times New Roman" w:hAnsi="Times New Roman" w:cs="Times New Roman"/>
            <w:sz w:val="24"/>
            <w:szCs w:val="24"/>
          </w:rPr>
          <w:delText>the user may suffer from a long waiting time penalty</w:delText>
        </w:r>
      </w:del>
      <w:ins w:id="605" w:author="Liu, Luyu" w:date="2020-06-19T10:37:00Z">
        <w:r w:rsidR="00445144">
          <w:rPr>
            <w:rFonts w:ascii="Times New Roman" w:hAnsi="Times New Roman" w:cs="Times New Roman"/>
            <w:sz w:val="24"/>
            <w:szCs w:val="24"/>
          </w:rPr>
          <w:t xml:space="preserve">this could suggest that mainstream apps are systematically suggesting a trip plan with very poor performance. It is extremely imperative to measure greedy </w:t>
        </w:r>
      </w:ins>
      <w:ins w:id="606" w:author="Liu, Luyu" w:date="2020-06-19T10:38:00Z">
        <w:r w:rsidR="00445144">
          <w:rPr>
            <w:rFonts w:ascii="Times New Roman" w:hAnsi="Times New Roman" w:cs="Times New Roman"/>
            <w:sz w:val="24"/>
            <w:szCs w:val="24"/>
          </w:rPr>
          <w:t>tactic’s performance and improve it.</w:t>
        </w:r>
      </w:ins>
      <w:del w:id="607" w:author="Liu, Luyu" w:date="2020-06-16T19:20:00Z">
        <w:r w:rsidR="005A464A" w:rsidDel="00E227C9">
          <w:rPr>
            <w:rFonts w:ascii="Times New Roman" w:hAnsi="Times New Roman" w:cs="Times New Roman"/>
            <w:sz w:val="24"/>
            <w:szCs w:val="24"/>
          </w:rPr>
          <w:delText>, which is almost equal to a headway, the largest possible waiting time.</w:delText>
        </w:r>
      </w:del>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608" w:author="Liu, Luyu" w:date="2020-06-12T16:02:00Z">
        <w:r w:rsidRPr="00351FFE" w:rsidDel="001E61EC">
          <w:rPr>
            <w:rFonts w:ascii="Times New Roman" w:hAnsi="Times New Roman" w:cs="Times New Roman"/>
            <w:bCs/>
            <w:sz w:val="24"/>
            <w:szCs w:val="24"/>
          </w:rPr>
          <w:delText xml:space="preserve"> (PT)</w:delText>
        </w:r>
      </w:del>
    </w:p>
    <w:p w14:paraId="7DD54F45" w14:textId="3CDE356C" w:rsidR="005A464A" w:rsidRDefault="005A464A" w:rsidP="005A464A">
      <w:pPr>
        <w:jc w:val="both"/>
        <w:rPr>
          <w:ins w:id="609"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610"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611" w:author="Liu, Luyu" w:date="2020-06-12T16:02:00Z">
        <w:r w:rsidDel="001E61EC">
          <w:rPr>
            <w:rFonts w:ascii="Times New Roman" w:hAnsi="Times New Roman" w:cs="Times New Roman"/>
            <w:sz w:val="24"/>
            <w:szCs w:val="24"/>
          </w:rPr>
          <w:delText>GT</w:delText>
        </w:r>
      </w:del>
      <w:ins w:id="612"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This is a common strategy to avoid risk of missing a bus</w:t>
      </w:r>
      <w:ins w:id="613" w:author="Liu, Luyu" w:date="2020-06-19T16:46:00Z">
        <w:r w:rsidR="003B51EA">
          <w:rPr>
            <w:rFonts w:ascii="Times New Roman" w:hAnsi="Times New Roman" w:cs="Times New Roman"/>
            <w:sz w:val="24"/>
            <w:szCs w:val="24"/>
          </w:rPr>
          <w:t>,</w:t>
        </w:r>
      </w:ins>
      <w:ins w:id="614" w:author="Liu, Luyu" w:date="2020-06-19T16:45:00Z">
        <w:r w:rsidR="005E1216">
          <w:rPr>
            <w:rFonts w:ascii="Times New Roman" w:hAnsi="Times New Roman" w:cs="Times New Roman"/>
            <w:sz w:val="24"/>
            <w:szCs w:val="24"/>
          </w:rPr>
          <w:t xml:space="preserve"> such as using the 95</w:t>
        </w:r>
        <w:r w:rsidR="005E1216" w:rsidRPr="005E1216">
          <w:rPr>
            <w:rFonts w:ascii="Times New Roman" w:hAnsi="Times New Roman" w:cs="Times New Roman"/>
            <w:sz w:val="24"/>
            <w:szCs w:val="24"/>
            <w:vertAlign w:val="superscript"/>
            <w:rPrChange w:id="615" w:author="Liu, Luyu" w:date="2020-06-19T16:46:00Z">
              <w:rPr>
                <w:rFonts w:ascii="Times New Roman" w:hAnsi="Times New Roman" w:cs="Times New Roman"/>
                <w:sz w:val="24"/>
                <w:szCs w:val="24"/>
              </w:rPr>
            </w:rPrChange>
          </w:rPr>
          <w:t>th</w:t>
        </w:r>
        <w:r w:rsidR="005E1216">
          <w:rPr>
            <w:rFonts w:ascii="Times New Roman" w:hAnsi="Times New Roman" w:cs="Times New Roman"/>
            <w:sz w:val="24"/>
            <w:szCs w:val="24"/>
          </w:rPr>
          <w:t xml:space="preserve"> </w:t>
        </w:r>
      </w:ins>
      <w:ins w:id="616" w:author="Liu, Luyu" w:date="2020-06-19T16:46:00Z">
        <w:r w:rsidR="005E1216">
          <w:rPr>
            <w:rFonts w:ascii="Times New Roman" w:hAnsi="Times New Roman" w:cs="Times New Roman"/>
            <w:sz w:val="24"/>
            <w:szCs w:val="24"/>
          </w:rPr>
          <w:t>percentile waiting time</w:t>
        </w:r>
      </w:ins>
      <w:r>
        <w:rPr>
          <w:rFonts w:ascii="Times New Roman" w:hAnsi="Times New Roman" w:cs="Times New Roman"/>
          <w:sz w:val="24"/>
          <w:szCs w:val="24"/>
        </w:rPr>
        <w:t xml:space="preserve"> </w:t>
      </w:r>
      <w:ins w:id="617" w:author="Liu, Luyu" w:date="2020-06-19T16:46:00Z">
        <w:r w:rsidR="00355E41">
          <w:rPr>
            <w:rFonts w:ascii="Times New Roman" w:hAnsi="Times New Roman" w:cs="Times New Roman"/>
            <w:sz w:val="24"/>
            <w:szCs w:val="24"/>
          </w:rPr>
          <w:t xml:space="preserve">as budgeted waiting time </w:t>
        </w:r>
      </w:ins>
      <w:ins w:id="618" w:author="Liu, Luyu" w:date="2020-06-19T15:47:00Z">
        <w:r w:rsidR="00A4367B">
          <w:rPr>
            <w:rFonts w:ascii="Times New Roman" w:hAnsi="Times New Roman" w:cs="Times New Roman"/>
            <w:sz w:val="24"/>
            <w:szCs w:val="24"/>
          </w:rPr>
          <w:fldChar w:fldCharType="begin" w:fldLock="1"/>
        </w:r>
      </w:ins>
      <w:r w:rsidR="008A318A">
        <w:rPr>
          <w:rFonts w:ascii="Times New Roman" w:hAnsi="Times New Roman" w:cs="Times New Roman"/>
          <w:sz w:val="24"/>
          <w:szCs w:val="24"/>
        </w:rP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rsidR="00A4367B">
        <w:rPr>
          <w:rFonts w:ascii="Times New Roman" w:hAnsi="Times New Roman" w:cs="Times New Roman"/>
          <w:sz w:val="24"/>
          <w:szCs w:val="24"/>
        </w:rPr>
        <w:fldChar w:fldCharType="separate"/>
      </w:r>
      <w:r w:rsidR="00A76261" w:rsidRPr="00A76261">
        <w:rPr>
          <w:rFonts w:ascii="Times New Roman" w:hAnsi="Times New Roman" w:cs="Times New Roman"/>
          <w:noProof/>
          <w:sz w:val="24"/>
          <w:szCs w:val="24"/>
        </w:rPr>
        <w:t>(Furth and Muller 2006)</w:t>
      </w:r>
      <w:ins w:id="619" w:author="Liu, Luyu" w:date="2020-06-19T15:47:00Z">
        <w:r w:rsidR="00A4367B">
          <w:rPr>
            <w:rFonts w:ascii="Times New Roman" w:hAnsi="Times New Roman" w:cs="Times New Roman"/>
            <w:sz w:val="24"/>
            <w:szCs w:val="24"/>
          </w:rPr>
          <w:fldChar w:fldCharType="end"/>
        </w:r>
      </w:ins>
      <w:del w:id="620" w:author="Liu, Luyu" w:date="2020-06-19T15:47:00Z">
        <w:r w:rsidDel="00A4367B">
          <w:rPr>
            <w:rFonts w:ascii="Times New Roman" w:hAnsi="Times New Roman" w:cs="Times New Roman"/>
            <w:sz w:val="24"/>
            <w:szCs w:val="24"/>
          </w:rPr>
          <w:fldChar w:fldCharType="begin" w:fldLock="1"/>
        </w:r>
        <w:r w:rsidR="00A4367B" w:rsidRPr="00A4367B" w:rsidDel="00A4367B">
          <w:rPr>
            <w:rFonts w:ascii="Times New Roman" w:hAnsi="Times New Roman" w:cs="Times New Roman"/>
            <w:sz w:val="24"/>
            <w:szCs w:val="24"/>
          </w:rPr>
          <w:del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2015b)","manualFormatting":"(Fonzone, Schmöcker, &amp; Liu, 2015; Frumin &amp; Zhao, 2012)","plainTextFormattedCitation":"(Fonzone, Schmöcker, and Liu 2015b)","previouslyFormattedCitation":"(Fonzone, Schmöcker, and Liu 2015)"},"properties":{"noteIndex":0},"schema":"https://github.com/citation-style-language/schema/raw/master/csl-citation.json"}</w:delInstrText>
        </w:r>
        <w:r w:rsidDel="00A4367B">
          <w:rPr>
            <w:rFonts w:ascii="Times New Roman" w:hAnsi="Times New Roman" w:cs="Times New Roman"/>
            <w:sz w:val="24"/>
            <w:szCs w:val="24"/>
          </w:rPr>
          <w:fldChar w:fldCharType="separate"/>
        </w:r>
        <w:r w:rsidRPr="00A4367B" w:rsidDel="00A4367B">
          <w:rPr>
            <w:rFonts w:ascii="Times New Roman" w:hAnsi="Times New Roman" w:cs="Times New Roman"/>
            <w:noProof/>
            <w:sz w:val="24"/>
            <w:szCs w:val="24"/>
          </w:rPr>
          <w:delText>(Fonzone, Schmöcker, &amp; Liu, 2015;</w:delText>
        </w:r>
        <w:r w:rsidRPr="00A76261" w:rsidDel="00A4367B">
          <w:rPr>
            <w:rFonts w:ascii="Times New Roman" w:hAnsi="Times New Roman" w:cs="Times New Roman"/>
            <w:noProof/>
            <w:sz w:val="24"/>
            <w:szCs w:val="24"/>
          </w:rPr>
          <w:delText xml:space="preserve"> Frumin &amp; Zhao, 2012)</w:delText>
        </w:r>
        <w:r w:rsidDel="00A4367B">
          <w:rPr>
            <w:rFonts w:ascii="Times New Roman" w:hAnsi="Times New Roman" w:cs="Times New Roman"/>
            <w:sz w:val="24"/>
            <w:szCs w:val="24"/>
          </w:rPr>
          <w:fldChar w:fldCharType="end"/>
        </w:r>
      </w:del>
      <w:r>
        <w:rPr>
          <w:rFonts w:ascii="Times New Roman" w:hAnsi="Times New Roman" w:cs="Times New Roman"/>
          <w:sz w:val="24"/>
          <w:szCs w:val="24"/>
        </w:rPr>
        <w:t>.</w:t>
      </w:r>
      <w:del w:id="621" w:author="Liu, Luyu" w:date="2020-06-15T19:57:00Z">
        <w:r w:rsidDel="00A246E6">
          <w:rPr>
            <w:rFonts w:ascii="Times New Roman" w:hAnsi="Times New Roman" w:cs="Times New Roman"/>
            <w:sz w:val="24"/>
            <w:szCs w:val="24"/>
          </w:rPr>
          <w:delText xml:space="preserve">  </w:delText>
        </w:r>
      </w:del>
      <w:ins w:id="622"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An </w:t>
      </w:r>
      <w:r w:rsidRPr="00247039">
        <w:rPr>
          <w:rFonts w:ascii="Times New Roman" w:hAnsi="Times New Roman" w:cs="Times New Roman"/>
          <w:i/>
          <w:iCs/>
          <w:sz w:val="24"/>
          <w:szCs w:val="24"/>
        </w:rPr>
        <w:t>insurance buffer</w:t>
      </w:r>
      <w:del w:id="623"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w:t>
      </w:r>
      <w:del w:id="624" w:author="Liu, Luyu" w:date="2020-06-15T19:57:00Z">
        <w:r w:rsidDel="00A246E6">
          <w:rPr>
            <w:rFonts w:ascii="Times New Roman" w:hAnsi="Times New Roman" w:cs="Times New Roman"/>
            <w:sz w:val="24"/>
            <w:szCs w:val="24"/>
          </w:rPr>
          <w:delText xml:space="preserve">  </w:delText>
        </w:r>
      </w:del>
      <w:ins w:id="62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Given a user-designated </w:t>
      </w:r>
      <w:del w:id="626" w:author="Liu, Luyu" w:date="2020-06-12T16:02:00Z">
        <w:r w:rsidDel="001E61EC">
          <w:rPr>
            <w:rFonts w:ascii="Times New Roman" w:hAnsi="Times New Roman" w:cs="Times New Roman"/>
            <w:sz w:val="24"/>
            <w:szCs w:val="24"/>
          </w:rPr>
          <w:delText>IB</w:delText>
        </w:r>
      </w:del>
      <w:ins w:id="627" w:author="Liu, Luyu" w:date="2020-06-12T16:02:00Z">
        <w:r w:rsidR="001E61EC">
          <w:rPr>
            <w:rFonts w:ascii="Times New Roman" w:hAnsi="Times New Roman" w:cs="Times New Roman"/>
            <w:sz w:val="24"/>
            <w:szCs w:val="24"/>
          </w:rPr>
          <w:t>insurance buffer</w:t>
        </w:r>
      </w:ins>
      <w:ins w:id="628"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629"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630"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631" w:author="Liu, Luyu" w:date="2020-06-13T21:44:00Z">
        <w:r w:rsidR="004C1B1D">
          <w:rPr>
            <w:rFonts w:ascii="Times New Roman" w:hAnsi="Times New Roman" w:cs="Times New Roman"/>
            <w:sz w:val="24"/>
            <w:szCs w:val="24"/>
          </w:rPr>
          <w:t xml:space="preserve"> pseudo code</w:t>
        </w:r>
      </w:ins>
      <w:del w:id="632" w:author="Liu, Luyu" w:date="2020-06-13T21:44:00Z">
        <w:r w:rsidDel="004C1B1D">
          <w:rPr>
            <w:rFonts w:ascii="Times New Roman" w:hAnsi="Times New Roman" w:cs="Times New Roman"/>
            <w:sz w:val="24"/>
            <w:szCs w:val="24"/>
          </w:rPr>
          <w:delText xml:space="preserve"> </w:delText>
        </w:r>
      </w:del>
      <w:ins w:id="633" w:author="Liu, Luyu" w:date="2020-06-13T21:44:00Z">
        <w:r w:rsidR="004C1B1D">
          <w:rPr>
            <w:rFonts w:ascii="Times New Roman" w:hAnsi="Times New Roman" w:cs="Times New Roman"/>
            <w:sz w:val="24"/>
            <w:szCs w:val="24"/>
          </w:rPr>
          <w:t xml:space="preserve"> for home departure time</w:t>
        </w:r>
      </w:ins>
      <w:ins w:id="634"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635" w:author="Liu, Luyu" w:date="2020-06-13T23:12:00Z">
              <w:rPr>
                <w:rFonts w:ascii="Times New Roman" w:hAnsi="Times New Roman" w:cs="Times New Roman"/>
                <w:sz w:val="24"/>
                <w:szCs w:val="24"/>
              </w:rPr>
            </w:rPrChange>
          </w:rPr>
          <w:t>t</w:t>
        </w:r>
      </w:ins>
      <w:ins w:id="636" w:author="Liu, Luyu" w:date="2020-06-12T16:02:00Z">
        <w:r w:rsidR="001E61EC">
          <w:rPr>
            <w:rFonts w:ascii="Times New Roman" w:hAnsi="Times New Roman" w:cs="Times New Roman"/>
            <w:sz w:val="24"/>
            <w:szCs w:val="24"/>
          </w:rPr>
          <w:t xml:space="preserve"> </w:t>
        </w:r>
      </w:ins>
      <w:del w:id="637"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is:</w:t>
      </w:r>
      <w:del w:id="638" w:author="Liu, Luyu" w:date="2020-06-15T19:57:00Z">
        <w:r w:rsidDel="00A246E6">
          <w:rPr>
            <w:rFonts w:ascii="Times New Roman" w:hAnsi="Times New Roman" w:cs="Times New Roman"/>
            <w:sz w:val="24"/>
            <w:szCs w:val="24"/>
          </w:rPr>
          <w:delText xml:space="preserve">  </w:delText>
        </w:r>
      </w:del>
      <w:ins w:id="639" w:author="Liu, Luyu" w:date="2020-06-15T19:57:00Z">
        <w:r w:rsidR="00A246E6">
          <w:rPr>
            <w:rFonts w:ascii="Times New Roman" w:hAnsi="Times New Roman" w:cs="Times New Roman"/>
            <w:sz w:val="24"/>
            <w:szCs w:val="24"/>
          </w:rPr>
          <w:t xml:space="preserve"> </w:t>
        </w:r>
      </w:ins>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40" w:author="Liu, Luyu" w:date="2020-06-13T21:43:00Z">
          <w:tblPr>
            <w:tblStyle w:val="TableGrid"/>
            <w:tblW w:w="4950" w:type="pct"/>
            <w:tblLook w:val="04A0" w:firstRow="1" w:lastRow="0" w:firstColumn="1" w:lastColumn="0" w:noHBand="0" w:noVBand="1"/>
          </w:tblPr>
        </w:tblPrChange>
      </w:tblPr>
      <w:tblGrid>
        <w:gridCol w:w="365"/>
        <w:gridCol w:w="8165"/>
        <w:gridCol w:w="736"/>
        <w:tblGridChange w:id="641">
          <w:tblGrid>
            <w:gridCol w:w="5"/>
            <w:gridCol w:w="360"/>
            <w:gridCol w:w="5"/>
            <w:gridCol w:w="8157"/>
            <w:gridCol w:w="3"/>
            <w:gridCol w:w="732"/>
            <w:gridCol w:w="4"/>
          </w:tblGrid>
        </w:tblGridChange>
      </w:tblGrid>
      <w:tr w:rsidR="00F925FB" w14:paraId="252A2A52" w14:textId="77777777" w:rsidTr="00E80762">
        <w:trPr>
          <w:trHeight w:val="580"/>
          <w:ins w:id="642" w:author="Liu, Luyu" w:date="2020-06-13T21:41:00Z"/>
          <w:trPrChange w:id="643" w:author="Liu, Luyu" w:date="2020-06-13T21:43:00Z">
            <w:trPr>
              <w:gridBefore w:val="1"/>
              <w:gridAfter w:val="0"/>
              <w:trHeight w:val="580"/>
            </w:trPr>
          </w:trPrChange>
        </w:trPr>
        <w:tc>
          <w:tcPr>
            <w:tcW w:w="197" w:type="pct"/>
            <w:tcPrChange w:id="644" w:author="Liu, Luyu" w:date="2020-06-13T21:43:00Z">
              <w:tcPr>
                <w:tcW w:w="197" w:type="pct"/>
                <w:gridSpan w:val="2"/>
              </w:tcPr>
            </w:tcPrChange>
          </w:tcPr>
          <w:p w14:paraId="1FF661B7" w14:textId="77777777" w:rsidR="00F925FB" w:rsidRDefault="00F925FB" w:rsidP="00F925FB">
            <w:pPr>
              <w:spacing w:after="160" w:line="259" w:lineRule="auto"/>
              <w:jc w:val="both"/>
              <w:rPr>
                <w:ins w:id="645" w:author="Liu, Luyu" w:date="2020-06-13T21:41:00Z"/>
                <w:rFonts w:ascii="Times New Roman" w:eastAsia="Yu Mincho" w:hAnsi="Times New Roman" w:cs="Times New Roman"/>
                <w:sz w:val="24"/>
                <w:szCs w:val="24"/>
                <w:lang w:eastAsia="ja-JP"/>
              </w:rPr>
            </w:pPr>
          </w:p>
        </w:tc>
        <w:tc>
          <w:tcPr>
            <w:tcW w:w="4406" w:type="pct"/>
            <w:vAlign w:val="center"/>
            <w:hideMark/>
            <w:tcPrChange w:id="646" w:author="Liu, Luyu" w:date="2020-06-13T21:43:00Z">
              <w:tcPr>
                <w:tcW w:w="4406" w:type="pct"/>
                <w:hideMark/>
              </w:tcPr>
            </w:tcPrChange>
          </w:tcPr>
          <w:p w14:paraId="5BFEE6B7" w14:textId="77777777" w:rsidR="00F925FB" w:rsidRDefault="00F925FB" w:rsidP="00F925FB">
            <w:pPr>
              <w:rPr>
                <w:ins w:id="647" w:author="Liu, Luyu" w:date="2020-06-13T21:42:00Z"/>
                <w:rFonts w:ascii="Times New Roman" w:eastAsia="Yu Mincho" w:hAnsi="Times New Roman" w:cs="Times New Roman"/>
                <w:b/>
                <w:sz w:val="24"/>
                <w:szCs w:val="24"/>
              </w:rPr>
            </w:pPr>
            <w:ins w:id="648"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69EA4C9" w:rsidR="00F925FB" w:rsidRDefault="00A246E6" w:rsidP="00F925FB">
            <w:pPr>
              <w:rPr>
                <w:ins w:id="649" w:author="Liu, Luyu" w:date="2020-06-13T21:42:00Z"/>
                <w:rFonts w:ascii="Times New Roman" w:eastAsia="Yu Mincho" w:hAnsi="Times New Roman" w:cs="Times New Roman"/>
                <w:sz w:val="24"/>
                <w:szCs w:val="24"/>
              </w:rPr>
            </w:pPr>
            <w:ins w:id="650" w:author="Liu, Luyu" w:date="2020-06-15T19:57:00Z">
              <w:r>
                <w:rPr>
                  <w:rFonts w:ascii="Times New Roman" w:eastAsia="Yu Mincho" w:hAnsi="Times New Roman" w:cs="Times New Roman"/>
                  <w:b/>
                  <w:sz w:val="24"/>
                  <w:szCs w:val="24"/>
                </w:rPr>
                <w:t xml:space="preserve"> </w:t>
              </w:r>
            </w:ins>
            <w:ins w:id="651" w:author="Liu, Luyu" w:date="2020-06-15T21:08:00Z">
              <w:r w:rsidR="00614960">
                <w:rPr>
                  <w:rFonts w:ascii="Times New Roman" w:eastAsia="Yu Mincho" w:hAnsi="Times New Roman" w:cs="Times New Roman"/>
                  <w:b/>
                  <w:sz w:val="24"/>
                  <w:szCs w:val="24"/>
                </w:rPr>
                <w:t xml:space="preserve">  </w:t>
              </w:r>
            </w:ins>
            <w:ins w:id="652" w:author="Liu, Luyu" w:date="2020-06-13T21:42:00Z">
              <w:r w:rsidR="00F925FB">
                <w:rPr>
                  <w:rFonts w:ascii="Times New Roman" w:eastAsia="Yu Mincho" w:hAnsi="Times New Roman" w:cs="Times New Roman"/>
                  <w:b/>
                  <w:sz w:val="24"/>
                  <w:szCs w:val="24"/>
                </w:rPr>
                <w:t xml:space="preserve">if </w:t>
              </w:r>
            </w:ins>
            <m:oMath>
              <m:r>
                <w:ins w:id="653" w:author="Liu, Luyu" w:date="2020-06-20T22:42:00Z">
                  <w:rPr>
                    <w:rFonts w:ascii="Cambria Math" w:hAnsi="Cambria Math" w:cs="Times New Roman"/>
                    <w:sz w:val="24"/>
                    <w:szCs w:val="24"/>
                  </w:rPr>
                  <m:t>t'</m:t>
                </w:ins>
              </m:r>
              <m:r>
                <w:ins w:id="654" w:author="Liu, Luyu" w:date="2020-06-13T21:42:00Z">
                  <w:rPr>
                    <w:rFonts w:ascii="Cambria Math" w:hAnsi="Cambria Math" w:cs="Times New Roman"/>
                    <w:sz w:val="24"/>
                    <w:szCs w:val="24"/>
                  </w:rPr>
                  <m:t>+δ</m:t>
                </w:ins>
              </m:r>
              <m:r>
                <w:ins w:id="655" w:author="Liu, Luyu" w:date="2020-06-20T22:42:00Z">
                  <w:rPr>
                    <w:rFonts w:ascii="Cambria Math" w:hAnsi="Cambria Math" w:cs="Times New Roman"/>
                    <w:sz w:val="24"/>
                    <w:szCs w:val="24"/>
                  </w:rPr>
                  <m:t>t</m:t>
                </w:ins>
              </m:r>
              <m:r>
                <w:ins w:id="656" w:author="Liu, Luyu" w:date="2020-06-13T21:43:00Z">
                  <w:rPr>
                    <w:rFonts w:ascii="Cambria Math" w:hAnsi="Cambria Math" w:cs="Times New Roman"/>
                    <w:sz w:val="24"/>
                    <w:szCs w:val="24"/>
                  </w:rPr>
                  <m:t>+IB</m:t>
                </w:ins>
              </m:r>
              <m:r>
                <w:ins w:id="657" w:author="Liu, Luyu" w:date="2020-06-13T21:42:00Z">
                  <w:rPr>
                    <w:rFonts w:ascii="Cambria Math" w:hAnsi="Cambria Math" w:cs="Times New Roman"/>
                    <w:sz w:val="24"/>
                    <w:szCs w:val="24"/>
                  </w:rPr>
                  <m:t>≥</m:t>
                </w:ins>
              </m:r>
              <m:sSup>
                <m:sSupPr>
                  <m:ctrlPr>
                    <w:ins w:id="658" w:author="Liu, Luyu" w:date="2020-06-20T22:43:00Z">
                      <w:rPr>
                        <w:rFonts w:ascii="Cambria Math" w:hAnsi="Cambria Math" w:cs="Times New Roman"/>
                        <w:i/>
                        <w:sz w:val="24"/>
                        <w:szCs w:val="24"/>
                      </w:rPr>
                    </w:ins>
                  </m:ctrlPr>
                </m:sSupPr>
                <m:e>
                  <m:r>
                    <w:ins w:id="659" w:author="Liu, Luyu" w:date="2020-06-20T22:43:00Z">
                      <w:rPr>
                        <w:rFonts w:ascii="Cambria Math" w:hAnsi="Cambria Math" w:cs="Times New Roman"/>
                        <w:sz w:val="24"/>
                        <w:szCs w:val="24"/>
                      </w:rPr>
                      <m:t>π</m:t>
                    </w:ins>
                  </m:r>
                </m:e>
                <m:sup>
                  <m:r>
                    <w:ins w:id="660" w:author="Liu, Luyu" w:date="2020-06-20T22:43:00Z">
                      <w:rPr>
                        <w:rFonts w:ascii="Cambria Math" w:hAnsi="Cambria Math" w:cs="Times New Roman"/>
                        <w:sz w:val="24"/>
                        <w:szCs w:val="24"/>
                      </w:rPr>
                      <m:t>p</m:t>
                    </w:ins>
                  </m:r>
                </m:sup>
              </m:sSup>
            </m:oMath>
          </w:p>
          <w:p w14:paraId="7984CEA5" w14:textId="1D9603A9" w:rsidR="00F925FB" w:rsidRDefault="00A246E6" w:rsidP="00F925FB">
            <w:pPr>
              <w:rPr>
                <w:ins w:id="661" w:author="Liu, Luyu" w:date="2020-06-13T21:42:00Z"/>
                <w:rFonts w:ascii="Times New Roman" w:eastAsia="Yu Mincho" w:hAnsi="Times New Roman" w:cs="Times New Roman"/>
                <w:sz w:val="24"/>
                <w:szCs w:val="24"/>
              </w:rPr>
            </w:pPr>
            <w:ins w:id="662" w:author="Liu, Luyu" w:date="2020-06-15T19:57:00Z">
              <w:r>
                <w:rPr>
                  <w:rFonts w:ascii="Times New Roman" w:eastAsia="Yu Mincho" w:hAnsi="Times New Roman" w:cs="Times New Roman"/>
                  <w:sz w:val="24"/>
                  <w:szCs w:val="24"/>
                </w:rPr>
                <w:t xml:space="preserve"> </w:t>
              </w:r>
            </w:ins>
            <w:ins w:id="663" w:author="Liu, Luyu" w:date="2020-06-15T21:08:00Z">
              <w:r w:rsidR="00614960">
                <w:rPr>
                  <w:rFonts w:ascii="Times New Roman" w:eastAsia="Yu Mincho" w:hAnsi="Times New Roman" w:cs="Times New Roman"/>
                  <w:sz w:val="24"/>
                  <w:szCs w:val="24"/>
                </w:rPr>
                <w:t xml:space="preserve">     </w:t>
              </w:r>
            </w:ins>
            <w:ins w:id="664" w:author="Liu, Luyu" w:date="2020-06-13T21:42:00Z">
              <w:r w:rsidR="00F925FB">
                <w:rPr>
                  <w:rFonts w:ascii="Times New Roman" w:eastAsia="Yu Mincho" w:hAnsi="Times New Roman" w:cs="Times New Roman"/>
                  <w:sz w:val="24"/>
                  <w:szCs w:val="24"/>
                </w:rPr>
                <w:t xml:space="preserve">return </w:t>
              </w:r>
              <m:oMath>
                <m:r>
                  <w:rPr>
                    <w:rFonts w:ascii="Cambria Math" w:eastAsia="Yu Mincho" w:hAnsi="Cambria Math" w:cs="Times New Roman"/>
                    <w:sz w:val="24"/>
                    <w:szCs w:val="24"/>
                  </w:rPr>
                  <m:t>t</m:t>
                </m:r>
                <m:r>
                  <w:rPr>
                    <w:rFonts w:ascii="Cambria Math" w:hAnsi="Cambria Math" w:cs="Times New Roman"/>
                    <w:sz w:val="24"/>
                    <w:szCs w:val="24"/>
                  </w:rPr>
                  <m:t>=</m:t>
                </m:r>
              </m:oMath>
            </w:ins>
            <m:oMath>
              <m:r>
                <w:ins w:id="665" w:author="Liu, Luyu" w:date="2020-06-20T22:43:00Z">
                  <w:rPr>
                    <w:rFonts w:ascii="Cambria Math" w:hAnsi="Cambria Math" w:cs="Times New Roman"/>
                    <w:sz w:val="24"/>
                    <w:szCs w:val="24"/>
                  </w:rPr>
                  <m:t>t'</m:t>
                </w:ins>
              </m:r>
            </m:oMath>
          </w:p>
          <w:p w14:paraId="76F8910A" w14:textId="655344B7" w:rsidR="00F925FB" w:rsidRPr="00C67C7D" w:rsidRDefault="00A246E6" w:rsidP="00F925FB">
            <w:pPr>
              <w:rPr>
                <w:ins w:id="666" w:author="Liu, Luyu" w:date="2020-06-13T21:42:00Z"/>
                <w:rFonts w:ascii="Times New Roman" w:eastAsia="Yu Mincho" w:hAnsi="Times New Roman" w:cs="Times New Roman"/>
                <w:b/>
                <w:sz w:val="24"/>
                <w:szCs w:val="24"/>
              </w:rPr>
            </w:pPr>
            <w:ins w:id="667" w:author="Liu, Luyu" w:date="2020-06-15T19:57:00Z">
              <w:r>
                <w:rPr>
                  <w:rFonts w:ascii="Times New Roman" w:eastAsia="Yu Mincho" w:hAnsi="Times New Roman" w:cs="Times New Roman"/>
                  <w:sz w:val="24"/>
                  <w:szCs w:val="24"/>
                </w:rPr>
                <w:t xml:space="preserve"> </w:t>
              </w:r>
            </w:ins>
            <w:ins w:id="668" w:author="Liu, Luyu" w:date="2020-06-15T21:08:00Z">
              <w:r w:rsidR="00614960">
                <w:rPr>
                  <w:rFonts w:ascii="Times New Roman" w:eastAsia="Yu Mincho" w:hAnsi="Times New Roman" w:cs="Times New Roman"/>
                  <w:sz w:val="24"/>
                  <w:szCs w:val="24"/>
                </w:rPr>
                <w:t xml:space="preserve">  </w:t>
              </w:r>
            </w:ins>
            <w:ins w:id="669" w:author="Liu, Luyu" w:date="2020-06-13T21:42:00Z">
              <w:r w:rsidR="00F925FB" w:rsidRPr="00C67C7D">
                <w:rPr>
                  <w:rFonts w:ascii="Times New Roman" w:eastAsia="Yu Mincho" w:hAnsi="Times New Roman" w:cs="Times New Roman"/>
                  <w:b/>
                  <w:sz w:val="24"/>
                  <w:szCs w:val="24"/>
                </w:rPr>
                <w:t>else</w:t>
              </w:r>
            </w:ins>
          </w:p>
          <w:p w14:paraId="06DBAD4B" w14:textId="582AAE9E" w:rsidR="00F925FB" w:rsidRPr="001C320A" w:rsidRDefault="00A246E6" w:rsidP="00F925FB">
            <w:pPr>
              <w:spacing w:after="160" w:line="259" w:lineRule="auto"/>
              <w:jc w:val="both"/>
              <w:rPr>
                <w:ins w:id="670" w:author="Liu, Luyu" w:date="2020-06-13T21:41:00Z"/>
                <w:rFonts w:ascii="Cambria Math" w:hAnsi="Cambria Math" w:cs="Times New Roman"/>
                <w:sz w:val="24"/>
                <w:szCs w:val="24"/>
                <w:oMath/>
              </w:rPr>
            </w:pPr>
            <w:ins w:id="671" w:author="Liu, Luyu" w:date="2020-06-15T19:57:00Z">
              <w:r>
                <w:rPr>
                  <w:rFonts w:ascii="Times New Roman" w:eastAsia="Yu Mincho" w:hAnsi="Times New Roman" w:cs="Times New Roman"/>
                  <w:sz w:val="24"/>
                  <w:szCs w:val="24"/>
                </w:rPr>
                <w:lastRenderedPageBreak/>
                <w:t xml:space="preserve"> </w:t>
              </w:r>
            </w:ins>
            <w:ins w:id="672" w:author="Liu, Luyu" w:date="2020-06-15T21:08:00Z">
              <w:r w:rsidR="00614960">
                <w:rPr>
                  <w:rFonts w:ascii="Times New Roman" w:eastAsia="Yu Mincho" w:hAnsi="Times New Roman" w:cs="Times New Roman"/>
                  <w:sz w:val="24"/>
                  <w:szCs w:val="24"/>
                </w:rPr>
                <w:t xml:space="preserve">     </w:t>
              </w:r>
            </w:ins>
            <w:ins w:id="673" w:author="Liu, Luyu" w:date="2020-06-13T21:42:00Z">
              <w:r w:rsidR="00F925FB">
                <w:rPr>
                  <w:rFonts w:ascii="Times New Roman" w:eastAsia="Yu Mincho" w:hAnsi="Times New Roman" w:cs="Times New Roman"/>
                  <w:sz w:val="24"/>
                  <w:szCs w:val="24"/>
                </w:rPr>
                <w:t>wait until next update</w:t>
              </w:r>
            </w:ins>
          </w:p>
        </w:tc>
        <w:tc>
          <w:tcPr>
            <w:tcW w:w="397" w:type="pct"/>
            <w:vAlign w:val="center"/>
            <w:hideMark/>
            <w:tcPrChange w:id="674" w:author="Liu, Luyu" w:date="2020-06-13T21:43:00Z">
              <w:tcPr>
                <w:tcW w:w="397" w:type="pct"/>
                <w:gridSpan w:val="2"/>
                <w:hideMark/>
              </w:tcPr>
            </w:tcPrChange>
          </w:tcPr>
          <w:p w14:paraId="3493CCF2" w14:textId="664793DD" w:rsidR="00F925FB" w:rsidRPr="00F925FB" w:rsidRDefault="00F925FB">
            <w:pPr>
              <w:jc w:val="both"/>
              <w:rPr>
                <w:ins w:id="675" w:author="Liu, Luyu" w:date="2020-06-13T21:41:00Z"/>
                <w:rFonts w:eastAsia="Yu Mincho"/>
                <w:lang w:eastAsia="ja-JP"/>
              </w:rPr>
              <w:pPrChange w:id="676" w:author="Liu, Luyu" w:date="2020-06-13T21:43:00Z">
                <w:pPr>
                  <w:spacing w:after="160" w:line="259" w:lineRule="auto"/>
                  <w:jc w:val="both"/>
                </w:pPr>
              </w:pPrChange>
            </w:pPr>
            <w:ins w:id="677" w:author="Liu, Luyu" w:date="2020-06-13T21:41:00Z">
              <w:r w:rsidRPr="004D6471">
                <w:rPr>
                  <w:rFonts w:ascii="Times New Roman" w:hAnsi="Times New Roman" w:cs="Times New Roman"/>
                  <w:sz w:val="24"/>
                  <w:szCs w:val="24"/>
                  <w:rPrChange w:id="678" w:author="Liu, Luyu" w:date="2020-06-13T21:43:00Z">
                    <w:rPr>
                      <w:rFonts w:eastAsia="Yu Mincho"/>
                      <w:lang w:eastAsia="ja-JP"/>
                    </w:rPr>
                  </w:rPrChange>
                </w:rPr>
                <w:lastRenderedPageBreak/>
                <w:t>(</w:t>
              </w:r>
              <w:r w:rsidRPr="004D6471">
                <w:rPr>
                  <w:rFonts w:ascii="Times New Roman" w:hAnsi="Times New Roman" w:cs="Times New Roman"/>
                  <w:sz w:val="24"/>
                  <w:szCs w:val="24"/>
                  <w:rPrChange w:id="679" w:author="Liu, Luyu" w:date="2020-06-13T21:43:00Z">
                    <w:rPr>
                      <w:rFonts w:eastAsia="Yu Mincho"/>
                      <w:lang w:eastAsia="ja-JP"/>
                    </w:rPr>
                  </w:rPrChange>
                </w:rPr>
                <w:fldChar w:fldCharType="begin"/>
              </w:r>
              <w:r w:rsidRPr="004D6471">
                <w:rPr>
                  <w:rFonts w:ascii="Times New Roman" w:hAnsi="Times New Roman" w:cs="Times New Roman"/>
                  <w:sz w:val="24"/>
                  <w:szCs w:val="24"/>
                  <w:rPrChange w:id="680"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681" w:author="Liu, Luyu" w:date="2020-06-13T21:43:00Z">
                    <w:rPr>
                      <w:rFonts w:eastAsia="Yu Mincho"/>
                      <w:lang w:eastAsia="ja-JP"/>
                    </w:rPr>
                  </w:rPrChange>
                </w:rPr>
                <w:fldChar w:fldCharType="separate"/>
              </w:r>
            </w:ins>
            <w:ins w:id="682" w:author="Liu, Luyu" w:date="2020-06-22T18:03:00Z">
              <w:r w:rsidR="00355A84">
                <w:rPr>
                  <w:rFonts w:ascii="Times New Roman" w:hAnsi="Times New Roman" w:cs="Times New Roman"/>
                  <w:noProof/>
                  <w:sz w:val="24"/>
                  <w:szCs w:val="24"/>
                </w:rPr>
                <w:t>5</w:t>
              </w:r>
            </w:ins>
            <w:ins w:id="683" w:author="Liu, Luyu" w:date="2020-06-13T21:41:00Z">
              <w:r w:rsidRPr="004D6471">
                <w:rPr>
                  <w:rFonts w:ascii="Times New Roman" w:hAnsi="Times New Roman" w:cs="Times New Roman"/>
                  <w:sz w:val="24"/>
                  <w:szCs w:val="24"/>
                  <w:rPrChange w:id="684" w:author="Liu, Luyu" w:date="2020-06-13T21:43:00Z">
                    <w:rPr>
                      <w:rFonts w:eastAsia="Yu Mincho"/>
                      <w:lang w:eastAsia="ja-JP"/>
                    </w:rPr>
                  </w:rPrChange>
                </w:rPr>
                <w:fldChar w:fldCharType="end"/>
              </w:r>
              <w:r w:rsidRPr="004D6471">
                <w:rPr>
                  <w:rFonts w:ascii="Times New Roman" w:hAnsi="Times New Roman" w:cs="Times New Roman"/>
                  <w:sz w:val="24"/>
                  <w:szCs w:val="24"/>
                  <w:rPrChange w:id="685" w:author="Liu, Luyu" w:date="2020-06-13T21:43:00Z">
                    <w:rPr>
                      <w:rFonts w:eastAsia="Yu Mincho"/>
                      <w:lang w:eastAsia="ja-JP"/>
                    </w:rPr>
                  </w:rPrChange>
                </w:rPr>
                <w:t>)</w:t>
              </w:r>
            </w:ins>
          </w:p>
        </w:tc>
      </w:tr>
      <w:tr w:rsidR="005A464A" w:rsidDel="00F925FB" w14:paraId="2D1376CD" w14:textId="68139012" w:rsidTr="00E80762">
        <w:tblPrEx>
          <w:tblPrExChange w:id="686"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687" w:author="Liu, Luyu" w:date="2020-06-13T21:41:00Z"/>
          <w:trPrChange w:id="688" w:author="Liu, Luyu" w:date="2020-06-13T21:43:00Z">
            <w:trPr>
              <w:trHeight w:val="580"/>
              <w:jc w:val="center"/>
            </w:trPr>
          </w:trPrChange>
        </w:trPr>
        <w:tc>
          <w:tcPr>
            <w:tcW w:w="197" w:type="pct"/>
            <w:tcPrChange w:id="689" w:author="Liu, Luyu" w:date="2020-06-13T21:43:00Z">
              <w:tcPr>
                <w:tcW w:w="197" w:type="pct"/>
                <w:gridSpan w:val="2"/>
                <w:vAlign w:val="center"/>
              </w:tcPr>
            </w:tcPrChange>
          </w:tcPr>
          <w:p w14:paraId="7B4F0459" w14:textId="52756B69" w:rsidR="005A464A" w:rsidDel="00F925FB" w:rsidRDefault="005A464A" w:rsidP="005A464A">
            <w:pPr>
              <w:jc w:val="center"/>
              <w:rPr>
                <w:del w:id="690" w:author="Liu, Luyu" w:date="2020-06-13T21:41:00Z"/>
                <w:rFonts w:ascii="Times New Roman" w:eastAsia="Yu Mincho" w:hAnsi="Times New Roman" w:cs="Times New Roman"/>
                <w:sz w:val="24"/>
                <w:szCs w:val="24"/>
                <w:lang w:eastAsia="ja-JP"/>
              </w:rPr>
            </w:pPr>
          </w:p>
        </w:tc>
        <w:tc>
          <w:tcPr>
            <w:tcW w:w="4406" w:type="pct"/>
            <w:hideMark/>
            <w:tcPrChange w:id="691" w:author="Liu, Luyu" w:date="2020-06-13T21:43:00Z">
              <w:tcPr>
                <w:tcW w:w="4406" w:type="pct"/>
                <w:gridSpan w:val="3"/>
                <w:vAlign w:val="center"/>
                <w:hideMark/>
              </w:tcPr>
            </w:tcPrChange>
          </w:tcPr>
          <w:p w14:paraId="2166B4F5" w14:textId="3BC3C1B3" w:rsidR="005A464A" w:rsidDel="00F925FB" w:rsidRDefault="009A172D" w:rsidP="005A464A">
            <w:pPr>
              <w:rPr>
                <w:del w:id="692" w:author="Liu, Luyu" w:date="2020-06-13T21:41:00Z"/>
                <w:rFonts w:ascii="Times New Roman" w:hAnsi="Times New Roman" w:cs="Times New Roman"/>
                <w:sz w:val="24"/>
                <w:szCs w:val="24"/>
              </w:rPr>
            </w:pPr>
            <m:oMathPara>
              <m:oMath>
                <m:sSub>
                  <m:sSubPr>
                    <m:ctrlPr>
                      <w:del w:id="693" w:author="Liu, Luyu" w:date="2020-06-12T16:02:00Z">
                        <w:rPr>
                          <w:rFonts w:ascii="Cambria Math" w:hAnsi="Cambria Math" w:cs="Times New Roman"/>
                          <w:i/>
                          <w:sz w:val="24"/>
                          <w:szCs w:val="24"/>
                        </w:rPr>
                      </w:del>
                    </m:ctrlPr>
                  </m:sSubPr>
                  <m:e>
                    <m:r>
                      <w:del w:id="694" w:author="Liu, Luyu" w:date="2020-06-12T16:02:00Z">
                        <w:rPr>
                          <w:rFonts w:ascii="Cambria Math" w:hAnsi="Cambria Math" w:cs="Times New Roman"/>
                          <w:sz w:val="24"/>
                          <w:szCs w:val="24"/>
                        </w:rPr>
                        <m:t>t</m:t>
                      </w:del>
                    </m:r>
                  </m:e>
                  <m:sub>
                    <m:r>
                      <w:del w:id="695" w:author="Liu, Luyu" w:date="2020-06-12T16:02:00Z">
                        <w:rPr>
                          <w:rFonts w:ascii="Cambria Math" w:hAnsi="Cambria Math" w:cs="Times New Roman"/>
                          <w:sz w:val="24"/>
                          <w:szCs w:val="24"/>
                        </w:rPr>
                        <m:t>hd</m:t>
                      </w:del>
                    </m:r>
                  </m:sub>
                </m:sSub>
                <m:r>
                  <w:del w:id="696" w:author="Liu, Luyu" w:date="2020-06-13T21:41:00Z">
                    <w:rPr>
                      <w:rFonts w:ascii="Cambria Math" w:hAnsi="Cambria Math" w:cs="Times New Roman"/>
                      <w:sz w:val="24"/>
                      <w:szCs w:val="24"/>
                    </w:rPr>
                    <m:t>=</m:t>
                  </w:del>
                </m:r>
                <m:sSub>
                  <m:sSubPr>
                    <m:ctrlPr>
                      <w:del w:id="697" w:author="Liu, Luyu" w:date="2020-06-13T21:41:00Z">
                        <w:rPr>
                          <w:rFonts w:ascii="Cambria Math" w:hAnsi="Cambria Math" w:cs="Times New Roman"/>
                          <w:i/>
                          <w:sz w:val="24"/>
                          <w:szCs w:val="24"/>
                        </w:rPr>
                      </w:del>
                    </m:ctrlPr>
                  </m:sSubPr>
                  <m:e>
                    <m:r>
                      <w:del w:id="698" w:author="Liu, Luyu" w:date="2020-06-13T21:41:00Z">
                        <w:rPr>
                          <w:rFonts w:ascii="Cambria Math" w:hAnsi="Cambria Math" w:cs="Times New Roman"/>
                          <w:sz w:val="24"/>
                          <w:szCs w:val="24"/>
                        </w:rPr>
                        <m:t>t</m:t>
                      </w:del>
                    </m:r>
                  </m:e>
                  <m:sub>
                    <m:r>
                      <w:del w:id="699" w:author="Liu, Luyu" w:date="2020-06-13T21:41:00Z">
                        <w:rPr>
                          <w:rFonts w:ascii="Cambria Math" w:hAnsi="Cambria Math" w:cs="Times New Roman"/>
                          <w:sz w:val="24"/>
                          <w:szCs w:val="24"/>
                        </w:rPr>
                        <m:t>c</m:t>
                      </w:del>
                    </m:r>
                    <m:r>
                      <w:del w:id="700" w:author="Liu, Luyu" w:date="2020-06-12T16:02:00Z">
                        <w:rPr>
                          <w:rFonts w:ascii="Cambria Math" w:hAnsi="Cambria Math" w:cs="Times New Roman"/>
                          <w:sz w:val="24"/>
                          <w:szCs w:val="24"/>
                        </w:rPr>
                        <m:t>u</m:t>
                      </w:del>
                    </m:r>
                  </m:sub>
                </m:sSub>
                <m:r>
                  <w:del w:id="701" w:author="Liu, Luyu" w:date="2020-06-13T21:41:00Z">
                    <w:rPr>
                      <w:rFonts w:ascii="Cambria Math" w:hAnsi="Cambria Math" w:cs="Times New Roman"/>
                      <w:sz w:val="24"/>
                      <w:szCs w:val="24"/>
                    </w:rPr>
                    <m:t xml:space="preserve">, if </m:t>
                  </w:del>
                </m:r>
                <m:sSub>
                  <m:sSubPr>
                    <m:ctrlPr>
                      <w:del w:id="702" w:author="Liu, Luyu" w:date="2020-06-13T21:41:00Z">
                        <w:rPr>
                          <w:rFonts w:ascii="Cambria Math" w:hAnsi="Cambria Math" w:cs="Times New Roman"/>
                          <w:i/>
                          <w:sz w:val="24"/>
                          <w:szCs w:val="24"/>
                        </w:rPr>
                      </w:del>
                    </m:ctrlPr>
                  </m:sSubPr>
                  <m:e>
                    <m:r>
                      <w:del w:id="703" w:author="Liu, Luyu" w:date="2020-06-13T21:41:00Z">
                        <w:rPr>
                          <w:rFonts w:ascii="Cambria Math" w:hAnsi="Cambria Math" w:cs="Times New Roman"/>
                          <w:sz w:val="24"/>
                          <w:szCs w:val="24"/>
                        </w:rPr>
                        <m:t>t</m:t>
                      </w:del>
                    </m:r>
                  </m:e>
                  <m:sub>
                    <m:r>
                      <w:del w:id="704" w:author="Liu, Luyu" w:date="2020-06-13T21:41:00Z">
                        <w:rPr>
                          <w:rFonts w:ascii="Cambria Math" w:hAnsi="Cambria Math" w:cs="Times New Roman"/>
                          <w:sz w:val="24"/>
                          <w:szCs w:val="24"/>
                        </w:rPr>
                        <m:t>c</m:t>
                      </w:del>
                    </m:r>
                    <m:r>
                      <w:del w:id="705" w:author="Liu, Luyu" w:date="2020-06-12T16:02:00Z">
                        <w:rPr>
                          <w:rFonts w:ascii="Cambria Math" w:hAnsi="Cambria Math" w:cs="Times New Roman"/>
                          <w:sz w:val="24"/>
                          <w:szCs w:val="24"/>
                        </w:rPr>
                        <m:t>u</m:t>
                      </w:del>
                    </m:r>
                  </m:sub>
                </m:sSub>
                <m:r>
                  <w:del w:id="706" w:author="Liu, Luyu" w:date="2020-06-13T21:41:00Z">
                    <w:rPr>
                      <w:rFonts w:ascii="Cambria Math" w:hAnsi="Cambria Math" w:cs="Times New Roman"/>
                      <w:sz w:val="24"/>
                      <w:szCs w:val="24"/>
                    </w:rPr>
                    <m:t>+δ</m:t>
                  </w:del>
                </m:r>
                <m:sSub>
                  <m:sSubPr>
                    <m:ctrlPr>
                      <w:del w:id="707" w:author="Liu, Luyu" w:date="2020-06-13T21:41:00Z">
                        <w:rPr>
                          <w:rFonts w:ascii="Cambria Math" w:hAnsi="Cambria Math" w:cs="Times New Roman"/>
                          <w:i/>
                          <w:sz w:val="24"/>
                          <w:szCs w:val="24"/>
                        </w:rPr>
                      </w:del>
                    </m:ctrlPr>
                  </m:sSubPr>
                  <m:e>
                    <m:r>
                      <w:del w:id="708" w:author="Liu, Luyu" w:date="2020-06-13T21:41:00Z">
                        <w:rPr>
                          <w:rFonts w:ascii="Cambria Math" w:hAnsi="Cambria Math" w:cs="Times New Roman"/>
                          <w:sz w:val="24"/>
                          <w:szCs w:val="24"/>
                        </w:rPr>
                        <m:t>t</m:t>
                      </w:del>
                    </m:r>
                  </m:e>
                  <m:sub>
                    <m:r>
                      <w:del w:id="709" w:author="Liu, Luyu" w:date="2020-06-13T21:41:00Z">
                        <w:rPr>
                          <w:rFonts w:ascii="Cambria Math" w:hAnsi="Cambria Math" w:cs="Times New Roman"/>
                          <w:sz w:val="24"/>
                          <w:szCs w:val="24"/>
                        </w:rPr>
                        <m:t>w</m:t>
                      </w:del>
                    </m:r>
                  </m:sub>
                </m:sSub>
                <m:r>
                  <w:del w:id="710" w:author="Liu, Luyu" w:date="2020-06-13T21:41:00Z">
                    <w:rPr>
                      <w:rFonts w:ascii="Cambria Math" w:hAnsi="Cambria Math" w:cs="Times New Roman"/>
                      <w:sz w:val="24"/>
                      <w:szCs w:val="24"/>
                    </w:rPr>
                    <m:t>+IB≥</m:t>
                  </w:del>
                </m:r>
                <m:sSub>
                  <m:sSubPr>
                    <m:ctrlPr>
                      <w:del w:id="711" w:author="Liu, Luyu" w:date="2020-06-13T21:41:00Z">
                        <w:rPr>
                          <w:rFonts w:ascii="Cambria Math" w:hAnsi="Cambria Math" w:cs="Times New Roman"/>
                          <w:i/>
                          <w:sz w:val="24"/>
                          <w:szCs w:val="24"/>
                        </w:rPr>
                      </w:del>
                    </m:ctrlPr>
                  </m:sSubPr>
                  <m:e>
                    <m:r>
                      <w:del w:id="712" w:author="Liu, Luyu" w:date="2020-06-13T21:41:00Z">
                        <w:rPr>
                          <w:rFonts w:ascii="Cambria Math" w:hAnsi="Cambria Math" w:cs="Times New Roman"/>
                          <w:sz w:val="24"/>
                          <w:szCs w:val="24"/>
                        </w:rPr>
                        <m:t>T</m:t>
                      </w:del>
                    </m:r>
                  </m:e>
                  <m:sub>
                    <m:r>
                      <w:del w:id="713" w:author="Liu, Luyu" w:date="2020-06-13T21:41:00Z">
                        <w:rPr>
                          <w:rFonts w:ascii="Cambria Math" w:hAnsi="Cambria Math" w:cs="Times New Roman"/>
                          <w:sz w:val="24"/>
                          <w:szCs w:val="24"/>
                        </w:rPr>
                        <m:t>e</m:t>
                      </w:del>
                    </m:r>
                    <m:r>
                      <w:del w:id="714" w:author="Liu, Luyu" w:date="2020-06-12T16:03:00Z">
                        <w:rPr>
                          <w:rFonts w:ascii="Cambria Math" w:hAnsi="Cambria Math" w:cs="Times New Roman"/>
                          <w:sz w:val="24"/>
                          <w:szCs w:val="24"/>
                        </w:rPr>
                        <m:t>x</m:t>
                      </w:del>
                    </m:r>
                  </m:sub>
                </m:sSub>
              </m:oMath>
            </m:oMathPara>
          </w:p>
        </w:tc>
        <w:tc>
          <w:tcPr>
            <w:tcW w:w="397" w:type="pct"/>
            <w:hideMark/>
            <w:tcPrChange w:id="715"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716" w:author="Liu, Luyu" w:date="2020-06-13T21:41:00Z"/>
                <w:rFonts w:asciiTheme="minorHAnsi" w:hAnsiTheme="minorHAnsi" w:cstheme="minorBidi"/>
                <w:sz w:val="18"/>
                <w:szCs w:val="18"/>
              </w:rPr>
            </w:pPr>
            <w:bookmarkStart w:id="717" w:name="_Ref9177069"/>
            <w:del w:id="718"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719" w:author="Liu, Luyu" w:date="2020-06-13T16:27:00Z">
              <w:r w:rsidDel="004C1D89">
                <w:rPr>
                  <w:noProof/>
                </w:rPr>
                <w:delText>11</w:delText>
              </w:r>
            </w:del>
            <w:del w:id="720" w:author="Liu, Luyu" w:date="2020-06-13T21:41:00Z">
              <w:r w:rsidDel="00F925FB">
                <w:rPr>
                  <w:noProof/>
                </w:rPr>
                <w:fldChar w:fldCharType="end"/>
              </w:r>
              <w:r w:rsidDel="00F925FB">
                <w:rPr>
                  <w:rFonts w:eastAsia="Yu Mincho"/>
                  <w:lang w:eastAsia="ja-JP"/>
                </w:rPr>
                <w:delText>)</w:delText>
              </w:r>
              <w:bookmarkEnd w:id="717"/>
            </w:del>
          </w:p>
        </w:tc>
      </w:tr>
    </w:tbl>
    <w:p w14:paraId="5EC167EB" w14:textId="0B4FCFAF" w:rsidR="005A464A" w:rsidRDefault="005A464A">
      <w:pPr>
        <w:jc w:val="both"/>
        <w:rPr>
          <w:rFonts w:ascii="Times New Roman" w:hAnsi="Times New Roman" w:cs="Times New Roman"/>
          <w:sz w:val="24"/>
          <w:szCs w:val="24"/>
        </w:rPr>
        <w:pPrChange w:id="721" w:author="Liu, Luyu" w:date="2020-06-12T16:18:00Z">
          <w:pPr>
            <w:ind w:firstLine="720"/>
            <w:jc w:val="both"/>
          </w:pPr>
        </w:pPrChange>
      </w:pPr>
      <w:del w:id="722" w:author="Liu, Luyu" w:date="2020-06-12T16:18:00Z">
        <w:r w:rsidDel="00931385">
          <w:rPr>
            <w:rFonts w:ascii="Times New Roman" w:hAnsi="Times New Roman" w:cs="Times New Roman"/>
            <w:sz w:val="24"/>
            <w:szCs w:val="24"/>
          </w:rPr>
          <w:delText xml:space="preserve">An </w:delText>
        </w:r>
      </w:del>
      <w:del w:id="723" w:author="Liu, Luyu" w:date="2020-06-12T16:03:00Z">
        <w:r w:rsidDel="00293712">
          <w:rPr>
            <w:rFonts w:ascii="Times New Roman" w:hAnsi="Times New Roman" w:cs="Times New Roman"/>
            <w:sz w:val="24"/>
            <w:szCs w:val="24"/>
          </w:rPr>
          <w:delText xml:space="preserve">IB value </w:delText>
        </w:r>
      </w:del>
      <w:ins w:id="724" w:author="Liu, Luyu" w:date="2020-06-12T16:18:00Z">
        <w:r w:rsidR="00931385">
          <w:rPr>
            <w:rFonts w:ascii="Times New Roman" w:hAnsi="Times New Roman" w:cs="Times New Roman"/>
            <w:sz w:val="24"/>
            <w:szCs w:val="24"/>
          </w:rPr>
          <w:t>I</w:t>
        </w:r>
      </w:ins>
      <w:ins w:id="725"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726"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727" w:author="Liu, Luyu" w:date="2020-06-12T16:14:00Z">
        <w:r w:rsidDel="00E43990">
          <w:rPr>
            <w:rFonts w:ascii="Times New Roman" w:hAnsi="Times New Roman" w:cs="Times New Roman"/>
            <w:sz w:val="24"/>
            <w:szCs w:val="24"/>
          </w:rPr>
          <w:delText>IB’s value</w:delText>
        </w:r>
      </w:del>
      <w:ins w:id="728"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729"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730" w:author="Liu, Luyu" w:date="2020-06-12T16:15:00Z">
        <w:r w:rsidDel="007C4101">
          <w:delText xml:space="preserve">PT </w:delText>
        </w:r>
      </w:del>
      <w:ins w:id="731" w:author="Liu, Luyu" w:date="2020-06-12T16:15:00Z">
        <w:r w:rsidR="007C4101">
          <w:t xml:space="preserve">prudent </w:t>
        </w:r>
      </w:ins>
      <w:r>
        <w:t xml:space="preserve">and </w:t>
      </w:r>
      <w:ins w:id="732" w:author="Liu, Luyu" w:date="2020-06-12T16:15:00Z">
        <w:r w:rsidR="007C4101">
          <w:t xml:space="preserve">greedy tactic </w:t>
        </w:r>
      </w:ins>
      <w:del w:id="733" w:author="Liu, Luyu" w:date="2020-06-12T16:15:00Z">
        <w:r w:rsidDel="007C4101">
          <w:delText xml:space="preserve">GT </w:delText>
        </w:r>
      </w:del>
      <w:r>
        <w:t xml:space="preserve">as part of a </w:t>
      </w:r>
      <w:r w:rsidRPr="007813A4">
        <w:rPr>
          <w:i/>
        </w:rPr>
        <w:t>prudent tactic family</w:t>
      </w:r>
      <w:r>
        <w:t xml:space="preserve">, for </w:t>
      </w:r>
      <w:ins w:id="734" w:author="Liu, Luyu" w:date="2020-06-12T16:15:00Z">
        <w:r w:rsidR="007C4101">
          <w:t xml:space="preserve">greedy tactic </w:t>
        </w:r>
      </w:ins>
      <w:del w:id="735" w:author="Liu, Luyu" w:date="2020-06-12T16:15:00Z">
        <w:r w:rsidDel="007C4101">
          <w:delText xml:space="preserve">GT </w:delText>
        </w:r>
      </w:del>
      <w:r>
        <w:t xml:space="preserve">is a special case </w:t>
      </w:r>
      <w:del w:id="736" w:author="Liu, Luyu" w:date="2020-06-12T16:15:00Z">
        <w:r w:rsidDel="007C4101">
          <w:delText xml:space="preserve">of PT </w:delText>
        </w:r>
      </w:del>
      <w:r>
        <w:t xml:space="preserve">with </w:t>
      </w:r>
      <w:ins w:id="737" w:author="Liu, Luyu" w:date="2020-06-12T16:15:00Z">
        <w:r w:rsidR="007C4101">
          <w:t xml:space="preserve">insurance buffer of </w:t>
        </w:r>
      </w:ins>
      <w:del w:id="738" w:author="Liu, Luyu" w:date="2020-06-12T16:15:00Z">
        <w:r w:rsidDel="007C4101">
          <w:delText>IB =</w:delText>
        </w:r>
      </w:del>
      <w:r>
        <w:t xml:space="preserve"> 0. With different</w:t>
      </w:r>
      <w:ins w:id="739" w:author="Liu, Luyu" w:date="2020-06-12T16:15:00Z">
        <w:r w:rsidR="007C4101">
          <w:t xml:space="preserve"> buffers</w:t>
        </w:r>
      </w:ins>
      <w:del w:id="740" w:author="Liu, Luyu" w:date="2020-06-12T16:15:00Z">
        <w:r w:rsidDel="007C4101">
          <w:delText xml:space="preserve"> IBs</w:delText>
        </w:r>
      </w:del>
      <w:r>
        <w:t xml:space="preserve">, each prudent tactic can vary in actual waiting time. However, we can optimize </w:t>
      </w:r>
      <w:ins w:id="741" w:author="Liu, Luyu" w:date="2020-06-12T16:15:00Z">
        <w:r w:rsidR="007C4101">
          <w:t xml:space="preserve">buffers </w:t>
        </w:r>
      </w:ins>
      <w:del w:id="742" w:author="Liu, Luyu" w:date="2020-06-12T16:15:00Z">
        <w:r w:rsidDel="007C4101">
          <w:delText xml:space="preserve">IBs </w:delText>
        </w:r>
      </w:del>
      <w:r>
        <w:t>and find the best prudent tactic with minimal wait</w:t>
      </w:r>
      <w:ins w:id="743" w:author="Liu, Luyu" w:date="2020-06-12T16:16:00Z">
        <w:r w:rsidR="008729A9">
          <w:t>ing</w:t>
        </w:r>
      </w:ins>
      <w:r>
        <w:t xml:space="preserve"> time based on system performance.</w:t>
      </w:r>
      <w:ins w:id="744" w:author="Liu, Luyu" w:date="2020-06-12T16:19:00Z">
        <w:r w:rsidR="001B4909">
          <w:t xml:space="preserve"> </w:t>
        </w:r>
      </w:ins>
      <w:r w:rsidR="00537B40">
        <w:t>W</w:t>
      </w:r>
      <w:r>
        <w:t xml:space="preserve">e simulate the users’ real-time waiting time based on the transit systems empirical performance using different </w:t>
      </w:r>
      <w:del w:id="745" w:author="Liu, Luyu" w:date="2020-06-12T17:03:00Z">
        <w:r w:rsidDel="00027007">
          <w:delText>IB</w:delText>
        </w:r>
        <w:r w:rsidR="007B7B34" w:rsidDel="00027007">
          <w:delText xml:space="preserve"> </w:delText>
        </w:r>
      </w:del>
      <w:ins w:id="746" w:author="Liu, Luyu" w:date="2020-06-12T17:03:00Z">
        <w:r w:rsidR="00027007">
          <w:t xml:space="preserve">buffer </w:t>
        </w:r>
      </w:ins>
      <w:r w:rsidR="007B7B34">
        <w:t>in four steps:</w:t>
      </w:r>
    </w:p>
    <w:p w14:paraId="3983541F" w14:textId="0844A46F" w:rsidR="005A464A" w:rsidRDefault="005A464A" w:rsidP="007B7B34">
      <w:pPr>
        <w:pStyle w:val="IndentTimesNewRoman"/>
        <w:numPr>
          <w:ilvl w:val="0"/>
          <w:numId w:val="15"/>
        </w:numPr>
        <w:jc w:val="both"/>
      </w:pPr>
      <w:r>
        <w:t xml:space="preserve">Calculation: Designate a set of </w:t>
      </w:r>
      <w:del w:id="747" w:author="Liu, Luyu" w:date="2020-06-12T17:11:00Z">
        <w:r w:rsidDel="00F06E79">
          <w:delText xml:space="preserve">IBs </w:delText>
        </w:r>
      </w:del>
      <w:ins w:id="748" w:author="Liu, Luyu" w:date="2020-06-12T17:11:00Z">
        <w:r w:rsidR="00F06E79">
          <w:t xml:space="preserve">buffers </w:t>
        </w:r>
      </w:ins>
      <w:r w:rsidRPr="0087115B">
        <w:t>(e.g., 0 – 300 seconds)</w:t>
      </w:r>
      <w:r>
        <w:t xml:space="preserve"> and walking time ranges (e.g., 0 – 9 minutes)</w:t>
      </w:r>
      <w:r w:rsidRPr="0087115B">
        <w:t xml:space="preserve">. </w:t>
      </w:r>
      <w:r>
        <w:t>Calculate the performance for all designated buffers. The results contain user’s arrival time at the stop and the actual taken bus’s departure time for users with different walking time</w:t>
      </w:r>
      <w:ins w:id="749" w:author="Liu, Luyu" w:date="2020-06-19T15:53:00Z">
        <w:r w:rsidR="00D44222">
          <w:t>.</w:t>
        </w:r>
      </w:ins>
      <w:del w:id="750" w:author="Liu, Luyu" w:date="2020-06-19T15:53:00Z">
        <w:r w:rsidDel="00D44222">
          <w:delText xml:space="preserve"> </w:delText>
        </w:r>
      </w:del>
    </w:p>
    <w:p w14:paraId="7E3EF277" w14:textId="42D835FE"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lest waiting time, designate the one with smaller buffer</w:t>
      </w:r>
      <w:ins w:id="751" w:author="Liu, Luyu" w:date="2020-06-18T23:12:00Z">
        <w:r w:rsidR="00767C30">
          <w:t xml:space="preserve"> to guarantee least waiting time</w:t>
        </w:r>
      </w:ins>
      <w:r>
        <w:t xml:space="preserve">. </w:t>
      </w:r>
    </w:p>
    <w:p w14:paraId="4FE8AAD4" w14:textId="733CC46A" w:rsidR="005A464A" w:rsidRDefault="005A464A">
      <w:pPr>
        <w:pStyle w:val="IndentTimesNewRoman"/>
        <w:numPr>
          <w:ilvl w:val="0"/>
          <w:numId w:val="15"/>
        </w:numPr>
        <w:jc w:val="both"/>
      </w:pPr>
      <w:r>
        <w:t>Finalization: For each day, reduce all past days’ buffers into one by finding the maximum of the optimal buffers</w:t>
      </w:r>
      <w:ins w:id="752" w:author="Liu, Luyu" w:date="2020-06-18T23:15:00Z">
        <w:r w:rsidR="0077582E">
          <w:t>. We aim</w:t>
        </w:r>
      </w:ins>
      <w:ins w:id="753" w:author="Liu, Luyu" w:date="2020-06-18T23:12:00Z">
        <w:r w:rsidR="00767C30">
          <w:t xml:space="preserve"> to </w:t>
        </w:r>
      </w:ins>
      <w:ins w:id="754" w:author="Liu, Luyu" w:date="2020-06-18T23:15:00Z">
        <w:r w:rsidR="0077582E">
          <w:t xml:space="preserve">find the smallest buffers while </w:t>
        </w:r>
      </w:ins>
      <w:ins w:id="755" w:author="Liu, Luyu" w:date="2020-06-18T23:13:00Z">
        <w:r w:rsidR="00767C30">
          <w:t>most trips are synchronized</w:t>
        </w:r>
      </w:ins>
      <w:r>
        <w:t>. To accommodate changes in the schedule, we will restart the process whenever a change is implemented</w:t>
      </w:r>
      <w:ins w:id="756" w:author="Liu, Luyu" w:date="2020-06-19T15:53:00Z">
        <w:r w:rsidR="00DA7CFF">
          <w:t>.</w:t>
        </w:r>
      </w:ins>
      <w:del w:id="757" w:author="Liu, Luyu" w:date="2020-06-19T15:53:00Z">
        <w:r w:rsidDel="00DA7CFF">
          <w:delText>.</w:delText>
        </w:r>
      </w:del>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5138E4A5" w:rsidR="005A464A" w:rsidDel="00767C30" w:rsidRDefault="005A464A" w:rsidP="005A464A">
      <w:pPr>
        <w:pStyle w:val="IndentTimesNewRoman"/>
        <w:jc w:val="both"/>
        <w:rPr>
          <w:del w:id="758" w:author="Liu, Luyu" w:date="2020-06-18T23:14:00Z"/>
        </w:rPr>
      </w:pPr>
      <w:del w:id="759" w:author="Liu, Luyu" w:date="2020-06-18T23:14:00Z">
        <w:r w:rsidDel="00767C30">
          <w:delText xml:space="preserve">The </w:delText>
        </w:r>
        <w:r w:rsidRPr="006B729C" w:rsidDel="00767C30">
          <w:rPr>
            <w:i/>
          </w:rPr>
          <w:delText>calculation step</w:delText>
        </w:r>
        <w:r w:rsidDel="00767C30">
          <w:delText xml:space="preserve"> and </w:delText>
        </w:r>
        <w:r w:rsidRPr="006B729C" w:rsidDel="00767C30">
          <w:rPr>
            <w:i/>
          </w:rPr>
          <w:delText>optimization step</w:delText>
        </w:r>
        <w:r w:rsidDel="00767C30">
          <w:delText xml:space="preserve"> guarantee that obtained buffers in each day have the least waiting time.</w:delText>
        </w:r>
      </w:del>
      <w:del w:id="760" w:author="Liu, Luyu" w:date="2020-06-15T19:57:00Z">
        <w:r w:rsidDel="00A246E6">
          <w:delText xml:space="preserve">  </w:delText>
        </w:r>
      </w:del>
      <w:del w:id="761" w:author="Liu, Luyu" w:date="2020-06-18T23:14:00Z">
        <w:r w:rsidDel="00767C30">
          <w:delText xml:space="preserve">The </w:delText>
        </w:r>
        <w:r w:rsidRPr="006B729C" w:rsidDel="00767C30">
          <w:rPr>
            <w:i/>
          </w:rPr>
          <w:delText>optimization step</w:delText>
        </w:r>
        <w:r w:rsidDel="00767C30">
          <w:delText xml:space="preserve"> guarantees that obtained buffers are the smallest one among the buffers with the least waiting time.</w:delText>
        </w:r>
      </w:del>
      <w:del w:id="762" w:author="Liu, Luyu" w:date="2020-06-15T19:57:00Z">
        <w:r w:rsidDel="00A246E6">
          <w:delText xml:space="preserve">  </w:delText>
        </w:r>
      </w:del>
      <w:del w:id="763" w:author="Liu, Luyu" w:date="2020-06-18T23:14:00Z">
        <w:r w:rsidDel="00767C30">
          <w:delText xml:space="preserve">The </w:delText>
        </w:r>
        <w:r w:rsidRPr="00AF7DB7" w:rsidDel="00767C30">
          <w:rPr>
            <w:i/>
          </w:rPr>
          <w:delText>finalization step</w:delText>
        </w:r>
        <w:r w:rsidDel="00767C30">
          <w:delText xml:space="preserve"> guarantees that trips with finalized buffers are most synchronized for each day when revalidating the performance. </w:delText>
        </w:r>
      </w:del>
      <w:del w:id="764" w:author="Liu, Luyu" w:date="2020-06-18T23:11:00Z">
        <w:r w:rsidDel="00CE5233">
          <w:delText xml:space="preserve">In the sense of risk attitude, this is a </w:delText>
        </w:r>
        <w:r w:rsidRPr="0012396E" w:rsidDel="00CE5233">
          <w:rPr>
            <w:i/>
          </w:rPr>
          <w:delText>risk-neutral</w:delText>
        </w:r>
        <w:r w:rsidDel="00CE5233">
          <w:delText xml:space="preserve"> strategy: w</w:delText>
        </w:r>
      </w:del>
      <w:del w:id="765" w:author="Liu, Luyu" w:date="2020-06-18T23:14:00Z">
        <w:r w:rsidDel="00767C30">
          <w:delText xml:space="preserve">e </w:delText>
        </w:r>
      </w:del>
      <w:del w:id="766" w:author="Liu, Luyu" w:date="2020-06-18T23:11:00Z">
        <w:r w:rsidDel="00CE5233">
          <w:delText xml:space="preserve">want to </w:delText>
        </w:r>
      </w:del>
      <w:del w:id="767" w:author="Liu, Luyu" w:date="2020-06-18T23:14:00Z">
        <w:r w:rsidDel="00767C30">
          <w:delText>find the smallest buffers while trying to keep synchronized for most trips.</w:delText>
        </w:r>
      </w:del>
    </w:p>
    <w:p w14:paraId="34BEE980" w14:textId="4416ADBF"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768"/>
      <w:commentRangeStart w:id="769"/>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proofErr w:type="spellStart"/>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proofErr w:type="spellEnd"/>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770" w:author="Liu, Luyu" w:date="2020-06-12T17:11:00Z">
        <w:r w:rsidRPr="00FD4B46" w:rsidDel="00F06E79">
          <w:rPr>
            <w:rFonts w:ascii="Times New Roman" w:hAnsi="Times New Roman" w:cs="Times New Roman"/>
            <w:sz w:val="24"/>
            <w:szCs w:val="24"/>
          </w:rPr>
          <w:delText xml:space="preserve">IB </w:delText>
        </w:r>
      </w:del>
      <w:ins w:id="771"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from the stop (0 – 10 min)</w:t>
      </w:r>
      <w:r w:rsidRPr="005915AE">
        <w:rPr>
          <w:rFonts w:ascii="Times New Roman" w:hAnsi="Times New Roman" w:cs="Times New Roman"/>
          <w:sz w:val="24"/>
          <w:szCs w:val="24"/>
        </w:rPr>
        <w:t xml:space="preserve">. </w:t>
      </w:r>
      <w:del w:id="772" w:author="Liu, Luyu" w:date="2020-06-18T23:16:00Z">
        <w:r w:rsidDel="006D59F6">
          <w:rPr>
            <w:rFonts w:ascii="Times New Roman" w:hAnsi="Times New Roman" w:cs="Times New Roman"/>
            <w:sz w:val="24"/>
            <w:szCs w:val="24"/>
          </w:rPr>
          <w:delText xml:space="preserve">The computational burden is consequently large: the </w:delText>
        </w:r>
        <w:commentRangeStart w:id="773"/>
        <w:commentRangeStart w:id="774"/>
        <w:r w:rsidDel="006D59F6">
          <w:rPr>
            <w:rFonts w:ascii="Times New Roman" w:hAnsi="Times New Roman" w:cs="Times New Roman"/>
            <w:sz w:val="24"/>
            <w:szCs w:val="24"/>
          </w:rPr>
          <w:delText xml:space="preserve">worst case is </w:delText>
        </w:r>
        <w:r w:rsidRPr="00FD4B46" w:rsidDel="006D59F6">
          <w:rPr>
            <w:rFonts w:ascii="Times New Roman" w:hAnsi="Times New Roman" w:cs="Times New Roman"/>
            <w:sz w:val="24"/>
            <w:szCs w:val="24"/>
          </w:rPr>
          <w:delText xml:space="preserve">polynomial </w:delText>
        </w:r>
        <w:r w:rsidDel="006D59F6">
          <w:rPr>
            <w:rFonts w:ascii="Times New Roman" w:hAnsi="Times New Roman" w:cs="Times New Roman"/>
            <w:sz w:val="24"/>
            <w:szCs w:val="24"/>
          </w:rPr>
          <w:delText xml:space="preserve">but </w:delText>
        </w:r>
        <w:r w:rsidRPr="00FD4B46" w:rsidDel="006D59F6">
          <w:rPr>
            <w:rFonts w:ascii="Times New Roman" w:hAnsi="Times New Roman" w:cs="Times New Roman"/>
            <w:sz w:val="24"/>
            <w:szCs w:val="24"/>
          </w:rPr>
          <w:delText>high power</w:delText>
        </w:r>
        <w:commentRangeEnd w:id="773"/>
        <w:r w:rsidDel="006D59F6">
          <w:rPr>
            <w:rStyle w:val="CommentReference"/>
          </w:rPr>
          <w:commentReference w:id="773"/>
        </w:r>
        <w:commentRangeEnd w:id="774"/>
        <w:r w:rsidDel="006D59F6">
          <w:rPr>
            <w:rStyle w:val="CommentReference"/>
          </w:rPr>
          <w:commentReference w:id="774"/>
        </w:r>
        <w:r w:rsidRPr="00FD4B46" w:rsidDel="006D59F6">
          <w:rPr>
            <w:rFonts w:ascii="Times New Roman" w:hAnsi="Times New Roman" w:cs="Times New Roman"/>
            <w:sz w:val="24"/>
            <w:szCs w:val="24"/>
          </w:rPr>
          <w:delText xml:space="preserve">. </w:delText>
        </w:r>
      </w:del>
      <w:del w:id="775" w:author="Liu, Luyu" w:date="2020-06-18T23:18:00Z">
        <w:r w:rsidRPr="00153B3F" w:rsidDel="00B77E50">
          <w:rPr>
            <w:rFonts w:ascii="Times New Roman" w:hAnsi="Times New Roman" w:cs="Times New Roman"/>
            <w:sz w:val="24"/>
            <w:szCs w:val="24"/>
          </w:rPr>
          <w:delText xml:space="preserve">To </w:delText>
        </w:r>
      </w:del>
      <w:del w:id="776" w:author="Liu, Luyu" w:date="2020-06-18T23:16:00Z">
        <w:r w:rsidRPr="00153B3F" w:rsidDel="006D59F6">
          <w:rPr>
            <w:rFonts w:ascii="Times New Roman" w:hAnsi="Times New Roman" w:cs="Times New Roman"/>
            <w:sz w:val="24"/>
            <w:szCs w:val="24"/>
          </w:rPr>
          <w:delText>improve the com</w:delText>
        </w:r>
        <w:r w:rsidDel="006D59F6">
          <w:rPr>
            <w:rFonts w:ascii="Times New Roman" w:hAnsi="Times New Roman" w:cs="Times New Roman"/>
            <w:sz w:val="24"/>
            <w:szCs w:val="24"/>
          </w:rPr>
          <w:delText>putational performance</w:delText>
        </w:r>
      </w:del>
      <w:del w:id="777" w:author="Liu, Luyu" w:date="2020-06-18T23:18:00Z">
        <w:r w:rsidDel="00B77E50">
          <w:rPr>
            <w:rFonts w:ascii="Times New Roman" w:hAnsi="Times New Roman" w:cs="Times New Roman"/>
            <w:sz w:val="24"/>
            <w:szCs w:val="24"/>
          </w:rPr>
          <w:delText xml:space="preserve">, we </w:delText>
        </w:r>
        <w:r w:rsidRPr="00153B3F" w:rsidDel="00B77E50">
          <w:rPr>
            <w:rFonts w:ascii="Times New Roman" w:hAnsi="Times New Roman" w:cs="Times New Roman"/>
            <w:sz w:val="24"/>
            <w:szCs w:val="24"/>
          </w:rPr>
          <w:delText xml:space="preserve">parallelized the outmost loops (buffers × dates) on a workstation with 40 virtual CPU cores. </w:delText>
        </w:r>
        <w:r w:rsidDel="00B77E50">
          <w:rPr>
            <w:rFonts w:ascii="Times New Roman" w:hAnsi="Times New Roman" w:cs="Times New Roman"/>
            <w:sz w:val="24"/>
            <w:szCs w:val="24"/>
          </w:rPr>
          <w:delText>Nevertheless, in our study, t</w:delText>
        </w:r>
      </w:del>
      <w:ins w:id="778" w:author="Liu, Luyu" w:date="2020-06-18T23:18:00Z">
        <w:r w:rsidR="00B77E50">
          <w:rPr>
            <w:rFonts w:ascii="Times New Roman" w:hAnsi="Times New Roman" w:cs="Times New Roman"/>
            <w:sz w:val="24"/>
            <w:szCs w:val="24"/>
          </w:rPr>
          <w:t xml:space="preserve">Meanwhile, </w:t>
        </w:r>
      </w:ins>
      <w:del w:id="779" w:author="Liu, Luyu" w:date="2020-06-18T23:18:00Z">
        <w:r w:rsidDel="00B77E50">
          <w:rPr>
            <w:rFonts w:ascii="Times New Roman" w:hAnsi="Times New Roman" w:cs="Times New Roman"/>
            <w:sz w:val="24"/>
            <w:szCs w:val="24"/>
          </w:rPr>
          <w:delText>h</w:delText>
        </w:r>
      </w:del>
      <w:ins w:id="780" w:author="Liu, Luyu" w:date="2020-06-18T23:18:00Z">
        <w:r w:rsidR="00B77E50">
          <w:rPr>
            <w:rFonts w:ascii="Times New Roman" w:hAnsi="Times New Roman" w:cs="Times New Roman"/>
            <w:sz w:val="24"/>
            <w:szCs w:val="24"/>
          </w:rPr>
          <w:t>th</w:t>
        </w:r>
      </w:ins>
      <w:r>
        <w:rPr>
          <w:rFonts w:ascii="Times New Roman" w:hAnsi="Times New Roman" w:cs="Times New Roman"/>
          <w:sz w:val="24"/>
          <w:szCs w:val="24"/>
        </w:rPr>
        <w:t xml:space="preserve">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w:t>
      </w:r>
      <w:del w:id="781" w:author="Liu, Luyu" w:date="2020-06-18T23:18:00Z">
        <w:r w:rsidRPr="006D5AFB" w:rsidDel="00B77E50">
          <w:rPr>
            <w:rFonts w:ascii="Times New Roman" w:hAnsi="Times New Roman" w:cs="Times New Roman"/>
            <w:sz w:val="24"/>
            <w:szCs w:val="24"/>
          </w:rPr>
          <w:delText xml:space="preserve"> correspondingly, the computational burden </w:delText>
        </w:r>
        <w:r w:rsidDel="00B77E50">
          <w:rPr>
            <w:rFonts w:ascii="Times New Roman" w:hAnsi="Times New Roman" w:cs="Times New Roman"/>
            <w:sz w:val="24"/>
            <w:szCs w:val="24"/>
          </w:rPr>
          <w:delText xml:space="preserve">to calculate all of the bus routes </w:delText>
        </w:r>
        <w:r w:rsidRPr="006D5AFB" w:rsidDel="00B77E50">
          <w:rPr>
            <w:rFonts w:ascii="Times New Roman" w:hAnsi="Times New Roman" w:cs="Times New Roman"/>
            <w:sz w:val="24"/>
            <w:szCs w:val="24"/>
          </w:rPr>
          <w:delText>is considerably large.</w:delText>
        </w:r>
      </w:del>
      <w:r w:rsidRPr="006D5AFB">
        <w:rPr>
          <w:rFonts w:ascii="Times New Roman" w:hAnsi="Times New Roman" w:cs="Times New Roman"/>
          <w:sz w:val="24"/>
          <w:szCs w:val="24"/>
        </w:rPr>
        <w:t xml:space="preserve"> </w:t>
      </w:r>
      <w:ins w:id="782" w:author="Liu, Luyu" w:date="2020-06-18T23:18:00Z">
        <w:r w:rsidR="00B77E50">
          <w:rPr>
            <w:rFonts w:ascii="Times New Roman" w:hAnsi="Times New Roman" w:cs="Times New Roman"/>
            <w:sz w:val="24"/>
            <w:szCs w:val="24"/>
          </w:rPr>
          <w:t>t</w:t>
        </w:r>
        <w:r w:rsidR="00B77E50" w:rsidRPr="00153B3F">
          <w:rPr>
            <w:rFonts w:ascii="Times New Roman" w:hAnsi="Times New Roman" w:cs="Times New Roman"/>
            <w:sz w:val="24"/>
            <w:szCs w:val="24"/>
          </w:rPr>
          <w:t xml:space="preserve">o </w:t>
        </w:r>
        <w:r w:rsidR="00B77E50">
          <w:rPr>
            <w:rFonts w:ascii="Times New Roman" w:hAnsi="Times New Roman" w:cs="Times New Roman"/>
            <w:sz w:val="24"/>
            <w:szCs w:val="24"/>
          </w:rPr>
          <w:t xml:space="preserve">deal with the consequent large computational cost, we </w:t>
        </w:r>
      </w:ins>
      <w:ins w:id="783" w:author="Liu, Luyu" w:date="2020-06-18T23:19:00Z">
        <w:r w:rsidR="00B77E50">
          <w:rPr>
            <w:rFonts w:ascii="Times New Roman" w:hAnsi="Times New Roman" w:cs="Times New Roman"/>
            <w:sz w:val="24"/>
            <w:szCs w:val="24"/>
          </w:rPr>
          <w:t xml:space="preserve">selected the representative </w:t>
        </w:r>
        <w:r w:rsidR="00B77E50" w:rsidRPr="006D5AFB">
          <w:rPr>
            <w:rFonts w:ascii="Times New Roman" w:hAnsi="Times New Roman" w:cs="Times New Roman"/>
            <w:sz w:val="24"/>
            <w:szCs w:val="24"/>
          </w:rPr>
          <w:t>bus route</w:t>
        </w:r>
        <w:r w:rsidR="00B77E50">
          <w:rPr>
            <w:rFonts w:ascii="Times New Roman" w:hAnsi="Times New Roman" w:cs="Times New Roman"/>
            <w:sz w:val="24"/>
            <w:szCs w:val="24"/>
          </w:rPr>
          <w:t xml:space="preserve"> No.2</w:t>
        </w:r>
        <w:r w:rsidR="00B77E50" w:rsidRPr="006D5AFB">
          <w:rPr>
            <w:rFonts w:ascii="Times New Roman" w:hAnsi="Times New Roman" w:cs="Times New Roman"/>
            <w:sz w:val="24"/>
            <w:szCs w:val="24"/>
          </w:rPr>
          <w:t xml:space="preserve"> to study</w:t>
        </w:r>
        <w:r w:rsidR="00B77E50">
          <w:rPr>
            <w:rStyle w:val="CommentReference"/>
          </w:rPr>
          <w:commentReference w:id="784"/>
        </w:r>
        <w:r w:rsidR="00B77E50">
          <w:rPr>
            <w:rStyle w:val="CommentReference"/>
          </w:rPr>
          <w:commentReference w:id="785"/>
        </w:r>
        <w:r w:rsidR="00B77E50">
          <w:rPr>
            <w:rFonts w:ascii="Times New Roman" w:hAnsi="Times New Roman" w:cs="Times New Roman"/>
            <w:sz w:val="24"/>
            <w:szCs w:val="24"/>
          </w:rPr>
          <w:t xml:space="preserve"> and </w:t>
        </w:r>
      </w:ins>
      <w:ins w:id="786" w:author="Liu, Luyu" w:date="2020-06-18T23:18:00Z">
        <w:r w:rsidR="00B77E50" w:rsidRPr="00153B3F">
          <w:rPr>
            <w:rFonts w:ascii="Times New Roman" w:hAnsi="Times New Roman" w:cs="Times New Roman"/>
            <w:sz w:val="24"/>
            <w:szCs w:val="24"/>
          </w:rPr>
          <w:t>parallelized the outmost loops (buffers × dates) on a workstation with 40 virtual CPU cores.</w:t>
        </w:r>
      </w:ins>
      <w:del w:id="787" w:author="Liu, Luyu" w:date="2020-06-18T23:19:00Z">
        <w:r w:rsidRPr="006D5AFB" w:rsidDel="00B77E50">
          <w:rPr>
            <w:rFonts w:ascii="Times New Roman" w:hAnsi="Times New Roman" w:cs="Times New Roman"/>
            <w:sz w:val="24"/>
            <w:szCs w:val="24"/>
          </w:rPr>
          <w:delText xml:space="preserve">Therefore, </w:delText>
        </w:r>
        <w:r w:rsidDel="00B77E50">
          <w:rPr>
            <w:rFonts w:ascii="Times New Roman" w:hAnsi="Times New Roman" w:cs="Times New Roman"/>
            <w:sz w:val="24"/>
            <w:szCs w:val="24"/>
          </w:rPr>
          <w:delText xml:space="preserve">we selected </w:delText>
        </w:r>
      </w:del>
      <w:del w:id="788" w:author="Liu, Luyu" w:date="2020-06-14T15:53:00Z">
        <w:r w:rsidDel="004C189B">
          <w:rPr>
            <w:rFonts w:ascii="Times New Roman" w:hAnsi="Times New Roman" w:cs="Times New Roman"/>
            <w:sz w:val="24"/>
            <w:szCs w:val="24"/>
          </w:rPr>
          <w:delText xml:space="preserve">a </w:delText>
        </w:r>
      </w:del>
      <w:del w:id="789" w:author="Liu, Luyu" w:date="2020-06-18T23:19:00Z">
        <w:r w:rsidDel="00B77E50">
          <w:rPr>
            <w:rFonts w:ascii="Times New Roman" w:hAnsi="Times New Roman" w:cs="Times New Roman"/>
            <w:sz w:val="24"/>
            <w:szCs w:val="24"/>
          </w:rPr>
          <w:delText xml:space="preserve">representative </w:delText>
        </w:r>
        <w:r w:rsidRPr="006D5AFB" w:rsidDel="00B77E50">
          <w:rPr>
            <w:rFonts w:ascii="Times New Roman" w:hAnsi="Times New Roman" w:cs="Times New Roman"/>
            <w:sz w:val="24"/>
            <w:szCs w:val="24"/>
          </w:rPr>
          <w:delText>bus route to study</w:delText>
        </w:r>
        <w:commentRangeEnd w:id="768"/>
        <w:r w:rsidDel="00B77E50">
          <w:rPr>
            <w:rStyle w:val="CommentReference"/>
          </w:rPr>
          <w:commentReference w:id="768"/>
        </w:r>
        <w:commentRangeEnd w:id="769"/>
        <w:r w:rsidDel="00B77E50">
          <w:rPr>
            <w:rStyle w:val="CommentReference"/>
          </w:rPr>
          <w:commentReference w:id="769"/>
        </w:r>
        <w:r w:rsidDel="00B77E50">
          <w:rPr>
            <w:rFonts w:ascii="Times New Roman" w:hAnsi="Times New Roman" w:cs="Times New Roman"/>
            <w:sz w:val="24"/>
            <w:szCs w:val="24"/>
          </w:rPr>
          <w:delText>.</w:delText>
        </w:r>
      </w:del>
      <w:r>
        <w:rPr>
          <w:rFonts w:ascii="Times New Roman" w:hAnsi="Times New Roman" w:cs="Times New Roman"/>
          <w:sz w:val="24"/>
          <w:szCs w:val="24"/>
        </w:rPr>
        <w:t xml:space="preserve"> </w:t>
      </w:r>
      <w:ins w:id="790" w:author="Liu, Luyu" w:date="2020-06-14T15:50:00Z">
        <w:r w:rsidR="00FD1721">
          <w:rPr>
            <w:rFonts w:ascii="Times New Roman" w:hAnsi="Times New Roman" w:cs="Times New Roman"/>
            <w:sz w:val="24"/>
            <w:szCs w:val="24"/>
          </w:rPr>
          <w:t xml:space="preserve">We also select </w:t>
        </w:r>
      </w:ins>
      <w:ins w:id="791" w:author="Liu, Luyu" w:date="2020-06-14T15:51:00Z">
        <w:r w:rsidR="00FD1721">
          <w:rPr>
            <w:rFonts w:ascii="Times New Roman" w:hAnsi="Times New Roman" w:cs="Times New Roman"/>
            <w:sz w:val="24"/>
            <w:szCs w:val="24"/>
          </w:rPr>
          <w:t xml:space="preserve">another five </w:t>
        </w:r>
      </w:ins>
      <w:ins w:id="792" w:author="Liu, Luyu" w:date="2020-06-14T15:50:00Z">
        <w:r w:rsidR="00FD1721">
          <w:rPr>
            <w:rFonts w:ascii="Times New Roman" w:hAnsi="Times New Roman" w:cs="Times New Roman"/>
            <w:sz w:val="24"/>
            <w:szCs w:val="24"/>
          </w:rPr>
          <w:t xml:space="preserve">major routes in the COTA systems </w:t>
        </w:r>
      </w:ins>
      <w:ins w:id="793" w:author="Liu, Luyu" w:date="2020-06-14T15:52:00Z">
        <w:r w:rsidR="00A7287F">
          <w:rPr>
            <w:rFonts w:ascii="Times New Roman" w:hAnsi="Times New Roman" w:cs="Times New Roman"/>
            <w:sz w:val="24"/>
            <w:szCs w:val="24"/>
          </w:rPr>
          <w:t xml:space="preserve">in a </w:t>
        </w:r>
      </w:ins>
      <w:ins w:id="794" w:author="Liu, Luyu" w:date="2020-06-14T15:54:00Z">
        <w:r w:rsidR="004C189B">
          <w:rPr>
            <w:rFonts w:ascii="Times New Roman" w:hAnsi="Times New Roman" w:cs="Times New Roman"/>
            <w:sz w:val="24"/>
            <w:szCs w:val="24"/>
          </w:rPr>
          <w:t xml:space="preserve">typical </w:t>
        </w:r>
      </w:ins>
      <w:ins w:id="795" w:author="Liu, Luyu" w:date="2020-06-14T15:52:00Z">
        <w:r w:rsidR="00A7287F">
          <w:rPr>
            <w:rFonts w:ascii="Times New Roman" w:hAnsi="Times New Roman" w:cs="Times New Roman"/>
            <w:sz w:val="24"/>
            <w:szCs w:val="24"/>
          </w:rPr>
          <w:t>week</w:t>
        </w:r>
      </w:ins>
      <w:ins w:id="796" w:author="Liu, Luyu" w:date="2020-06-14T15:53:00Z">
        <w:r w:rsidR="004765A2">
          <w:rPr>
            <w:rFonts w:ascii="Times New Roman" w:hAnsi="Times New Roman" w:cs="Times New Roman"/>
            <w:sz w:val="24"/>
            <w:szCs w:val="24"/>
          </w:rPr>
          <w:t xml:space="preserve"> and conduct the same PT optimization process </w:t>
        </w:r>
      </w:ins>
      <w:ins w:id="797"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798"/>
      <w:r w:rsidRPr="00351FFE">
        <w:rPr>
          <w:rFonts w:ascii="Times New Roman" w:hAnsi="Times New Roman" w:cs="Times New Roman"/>
          <w:b/>
          <w:sz w:val="24"/>
          <w:szCs w:val="24"/>
          <w:u w:val="single"/>
        </w:rPr>
        <w:t>Analysis</w:t>
      </w:r>
      <w:commentRangeEnd w:id="798"/>
      <w:r>
        <w:rPr>
          <w:rStyle w:val="CommentReference"/>
        </w:rPr>
        <w:commentReference w:id="798"/>
      </w:r>
    </w:p>
    <w:p w14:paraId="2BBC520C" w14:textId="37CB9ECD"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799" w:author="Liu, Luyu" w:date="2020-06-13T12:33:00Z">
        <w:r w:rsidDel="00307818">
          <w:rPr>
            <w:rFonts w:ascii="Times New Roman" w:hAnsi="Times New Roman" w:cs="Times New Roman"/>
            <w:sz w:val="24"/>
            <w:szCs w:val="24"/>
          </w:rPr>
          <w:delText>TPS</w:delText>
        </w:r>
      </w:del>
      <w:ins w:id="800"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schedule</w:t>
      </w:r>
      <w:r w:rsidR="005F3EA6">
        <w:rPr>
          <w:rFonts w:ascii="Times New Roman" w:hAnsi="Times New Roman" w:cs="Times New Roman"/>
          <w:sz w:val="24"/>
          <w:szCs w:val="24"/>
        </w:rPr>
        <w:t>d</w:t>
      </w:r>
      <w:r>
        <w:rPr>
          <w:rFonts w:ascii="Times New Roman" w:hAnsi="Times New Roman" w:cs="Times New Roman"/>
          <w:sz w:val="24"/>
          <w:szCs w:val="24"/>
        </w:rPr>
        <w:t xml:space="preserve"> and actual bus arrivals at stops along one bus route in the Columbus, Ohio, USA Central Ohio Transit Authority (COTA) system:</w:t>
      </w:r>
      <w:del w:id="801" w:author="Liu, Luyu" w:date="2020-06-15T19:57:00Z">
        <w:r w:rsidDel="00A246E6">
          <w:rPr>
            <w:rFonts w:ascii="Times New Roman" w:hAnsi="Times New Roman" w:cs="Times New Roman"/>
            <w:sz w:val="24"/>
            <w:szCs w:val="24"/>
          </w:rPr>
          <w:delText xml:space="preserve">  </w:delText>
        </w:r>
      </w:del>
      <w:ins w:id="802" w:author="Liu, Luyu" w:date="2020-06-15T19:57:00Z">
        <w:r w:rsidR="00A246E6">
          <w:rPr>
            <w:rFonts w:ascii="Times New Roman" w:hAnsi="Times New Roman" w:cs="Times New Roman"/>
            <w:sz w:val="24"/>
            <w:szCs w:val="24"/>
          </w:rPr>
          <w:t xml:space="preserve"> </w:t>
        </w:r>
      </w:ins>
      <w:r w:rsidRPr="006D5AFB">
        <w:rPr>
          <w:rFonts w:ascii="Times New Roman" w:hAnsi="Times New Roman" w:cs="Times New Roman"/>
          <w:sz w:val="24"/>
          <w:szCs w:val="24"/>
        </w:rPr>
        <w:t>route No. 2.</w:t>
      </w:r>
      <w:del w:id="803" w:author="Liu, Luyu" w:date="2020-06-15T19:57:00Z">
        <w:r w:rsidDel="00A246E6">
          <w:rPr>
            <w:rFonts w:ascii="Times New Roman" w:hAnsi="Times New Roman" w:cs="Times New Roman"/>
            <w:sz w:val="24"/>
            <w:szCs w:val="24"/>
          </w:rPr>
          <w:delText xml:space="preserve">  </w:delText>
        </w:r>
      </w:del>
      <w:ins w:id="80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w:t>
      </w:r>
      <w:del w:id="805" w:author="Liu, Luyu" w:date="2020-06-15T19:57:00Z">
        <w:r w:rsidDel="00A246E6">
          <w:rPr>
            <w:rFonts w:ascii="Times New Roman" w:hAnsi="Times New Roman" w:cs="Times New Roman"/>
            <w:sz w:val="24"/>
            <w:szCs w:val="24"/>
          </w:rPr>
          <w:delText xml:space="preserve">  </w:delText>
        </w:r>
      </w:del>
      <w:ins w:id="806" w:author="Liu, Luyu" w:date="2020-06-15T19:57:00Z">
        <w:r w:rsidR="00A246E6">
          <w:rPr>
            <w:rFonts w:ascii="Times New Roman" w:hAnsi="Times New Roman" w:cs="Times New Roman"/>
            <w:sz w:val="24"/>
            <w:szCs w:val="24"/>
          </w:rPr>
          <w:t xml:space="preserve"> </w:t>
        </w:r>
      </w:ins>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ins w:id="807" w:author="Liu, Luyu" w:date="2020-06-18T22:57:00Z">
        <w:r w:rsidR="00B35D3E" w:rsidRPr="00B35D3E">
          <w:rPr>
            <w:rFonts w:ascii="Times New Roman" w:hAnsi="Times New Roman" w:cs="Times New Roman"/>
            <w:sz w:val="24"/>
            <w:szCs w:val="24"/>
            <w:rPrChange w:id="808" w:author="Liu, Luyu" w:date="2020-06-18T22:57:00Z">
              <w:rPr/>
            </w:rPrChange>
          </w:rPr>
          <w:t xml:space="preserve">Figure </w:t>
        </w:r>
        <w:r w:rsidR="00B35D3E" w:rsidRPr="00B35D3E">
          <w:rPr>
            <w:rFonts w:ascii="Times New Roman" w:hAnsi="Times New Roman" w:cs="Times New Roman"/>
            <w:sz w:val="24"/>
            <w:szCs w:val="24"/>
            <w:rPrChange w:id="809" w:author="Liu, Luyu" w:date="2020-06-18T22:57:00Z">
              <w:rPr>
                <w:noProof/>
              </w:rPr>
            </w:rPrChange>
          </w:rPr>
          <w:t>3</w:t>
        </w:r>
      </w:ins>
      <w:del w:id="810" w:author="Liu, Luyu" w:date="2020-06-18T22:57:00Z">
        <w:r w:rsidRPr="00351FFE" w:rsidDel="00B35D3E">
          <w:rPr>
            <w:rFonts w:ascii="Times New Roman" w:hAnsi="Times New Roman" w:cs="Times New Roman"/>
            <w:sz w:val="24"/>
            <w:szCs w:val="24"/>
          </w:rPr>
          <w:delText>Figure 6</w:delText>
        </w:r>
      </w:del>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w:t>
      </w:r>
      <w:r>
        <w:rPr>
          <w:rFonts w:ascii="Times New Roman" w:hAnsi="Times New Roman" w:cs="Times New Roman"/>
          <w:sz w:val="24"/>
          <w:szCs w:val="24"/>
        </w:rPr>
        <w:lastRenderedPageBreak/>
        <w:t xml:space="preserve">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811" w:author="Liu, Luyu" w:date="2020-06-18T22:57:00Z">
        <w:r w:rsidR="00B35D3E" w:rsidRPr="00B35D3E">
          <w:rPr>
            <w:rFonts w:ascii="Times New Roman" w:hAnsi="Times New Roman" w:cs="Times New Roman"/>
            <w:sz w:val="24"/>
            <w:szCs w:val="24"/>
            <w:rPrChange w:id="812" w:author="Liu, Luyu" w:date="2020-06-18T22:57:00Z">
              <w:rPr/>
            </w:rPrChange>
          </w:rPr>
          <w:t xml:space="preserve">Figure </w:t>
        </w:r>
        <w:r w:rsidR="00B35D3E" w:rsidRPr="00B35D3E">
          <w:rPr>
            <w:rFonts w:ascii="Times New Roman" w:hAnsi="Times New Roman" w:cs="Times New Roman"/>
            <w:sz w:val="24"/>
            <w:szCs w:val="24"/>
            <w:rPrChange w:id="813" w:author="Liu, Luyu" w:date="2020-06-18T22:57:00Z">
              <w:rPr>
                <w:noProof/>
              </w:rPr>
            </w:rPrChange>
          </w:rPr>
          <w:t>3</w:t>
        </w:r>
      </w:ins>
      <w:del w:id="814" w:author="Liu, Luyu" w:date="2020-06-18T22:57:00Z">
        <w:r w:rsidRPr="00351FFE" w:rsidDel="00B35D3E">
          <w:rPr>
            <w:rFonts w:ascii="Times New Roman" w:hAnsi="Times New Roman" w:cs="Times New Roman"/>
            <w:sz w:val="24"/>
            <w:szCs w:val="24"/>
          </w:rPr>
          <w:delText>Figure 6</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561C3BEE" w:rsidR="005A464A" w:rsidRDefault="005A464A" w:rsidP="005A464A">
      <w:pPr>
        <w:pStyle w:val="TimesNewRoman"/>
        <w:jc w:val="center"/>
      </w:pPr>
      <w:bookmarkStart w:id="815" w:name="_Ref18228043"/>
      <w:r>
        <w:t xml:space="preserve">Figure </w:t>
      </w:r>
      <w:r w:rsidR="009A172D">
        <w:fldChar w:fldCharType="begin"/>
      </w:r>
      <w:r w:rsidR="009A172D">
        <w:instrText xml:space="preserve"> SEQ Figure \* ARABIC </w:instrText>
      </w:r>
      <w:r w:rsidR="009A172D">
        <w:fldChar w:fldCharType="separate"/>
      </w:r>
      <w:r w:rsidR="00282DA5">
        <w:rPr>
          <w:noProof/>
        </w:rPr>
        <w:t>2</w:t>
      </w:r>
      <w:r w:rsidR="009A172D">
        <w:rPr>
          <w:noProof/>
        </w:rPr>
        <w:fldChar w:fldCharType="end"/>
      </w:r>
      <w:bookmarkEnd w:id="815"/>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816" w:author="Liu, Luyu" w:date="2020-06-13T12:33:00Z">
        <w:r w:rsidRPr="00351FFE" w:rsidDel="00307818">
          <w:rPr>
            <w:rFonts w:ascii="Times New Roman" w:hAnsi="Times New Roman" w:cs="Times New Roman"/>
            <w:b/>
            <w:sz w:val="24"/>
            <w:szCs w:val="24"/>
          </w:rPr>
          <w:delText>TPS</w:delText>
        </w:r>
      </w:del>
      <w:del w:id="817" w:author="Liu, Luyu" w:date="2020-06-13T12:34:00Z">
        <w:r w:rsidRPr="00351FFE" w:rsidDel="00307818">
          <w:rPr>
            <w:rFonts w:ascii="Times New Roman" w:hAnsi="Times New Roman" w:cs="Times New Roman"/>
            <w:b/>
            <w:sz w:val="24"/>
            <w:szCs w:val="24"/>
          </w:rPr>
          <w:delText xml:space="preserve"> </w:delText>
        </w:r>
      </w:del>
      <w:ins w:id="818" w:author="Liu, Luyu" w:date="2020-06-13T12:34:00Z">
        <w:r w:rsidR="00307818">
          <w:rPr>
            <w:rFonts w:ascii="Times New Roman" w:hAnsi="Times New Roman" w:cs="Times New Roman"/>
            <w:b/>
            <w:sz w:val="24"/>
            <w:szCs w:val="24"/>
          </w:rPr>
          <w:t>O</w:t>
        </w:r>
      </w:ins>
      <w:del w:id="819"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68F2C9AB"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820" w:author="Liu, Luyu" w:date="2020-06-13T12:33:00Z">
        <w:r w:rsidDel="00307818">
          <w:rPr>
            <w:rFonts w:ascii="Times New Roman" w:hAnsi="Times New Roman" w:cs="Times New Roman"/>
            <w:sz w:val="24"/>
            <w:szCs w:val="24"/>
          </w:rPr>
          <w:delText>TPS</w:delText>
        </w:r>
      </w:del>
      <w:ins w:id="821"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Overall, str</w:t>
      </w:r>
      <w:r w:rsidR="00DD6C04">
        <w:rPr>
          <w:rFonts w:ascii="Times New Roman" w:hAnsi="Times New Roman" w:cs="Times New Roman"/>
          <w:sz w:val="24"/>
          <w:szCs w:val="24"/>
        </w:rPr>
        <w:t>ictly following the schedule (schedule tactic</w:t>
      </w:r>
      <w:r w:rsidRPr="00EA5C6A">
        <w:rPr>
          <w:rFonts w:ascii="Times New Roman" w:hAnsi="Times New Roman" w:cs="Times New Roman"/>
          <w:sz w:val="24"/>
          <w:szCs w:val="24"/>
        </w:rPr>
        <w:t>) or using RTI to determine an optimal insurance buffer (</w:t>
      </w:r>
      <w:r w:rsidR="00DD6C04">
        <w:rPr>
          <w:rFonts w:ascii="Times New Roman" w:hAnsi="Times New Roman" w:cs="Times New Roman"/>
          <w:sz w:val="24"/>
          <w:szCs w:val="24"/>
        </w:rPr>
        <w:t>prudent tactic optimal</w:t>
      </w:r>
      <w:r w:rsidRPr="00EA5C6A">
        <w:rPr>
          <w:rFonts w:ascii="Times New Roman" w:hAnsi="Times New Roman" w:cs="Times New Roman"/>
          <w:sz w:val="24"/>
          <w:szCs w:val="24"/>
        </w:rPr>
        <w:t xml:space="preserve">)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risk average and standard deviation.</w:t>
      </w:r>
      <w:del w:id="822" w:author="Liu, Luyu" w:date="2020-06-15T19:57:00Z">
        <w:r w:rsidRPr="00EA5C6A" w:rsidDel="00A246E6">
          <w:rPr>
            <w:rFonts w:ascii="Times New Roman" w:hAnsi="Times New Roman" w:cs="Times New Roman"/>
            <w:sz w:val="24"/>
            <w:szCs w:val="24"/>
          </w:rPr>
          <w:delText xml:space="preserve"> </w:delText>
        </w:r>
        <w:r w:rsidDel="00A246E6">
          <w:rPr>
            <w:rFonts w:ascii="Times New Roman" w:hAnsi="Times New Roman" w:cs="Times New Roman"/>
            <w:sz w:val="24"/>
            <w:szCs w:val="24"/>
          </w:rPr>
          <w:delText xml:space="preserve"> </w:delText>
        </w:r>
      </w:del>
      <w:ins w:id="823" w:author="Liu, Luyu" w:date="2020-06-15T19:57:00Z">
        <w:r w:rsidR="00A246E6">
          <w:rPr>
            <w:rFonts w:ascii="Times New Roman" w:hAnsi="Times New Roman" w:cs="Times New Roman"/>
            <w:sz w:val="24"/>
            <w:szCs w:val="24"/>
          </w:rPr>
          <w:t xml:space="preserve"> </w:t>
        </w:r>
      </w:ins>
      <w:r w:rsidR="00252535">
        <w:rPr>
          <w:rFonts w:ascii="Times New Roman" w:hAnsi="Times New Roman" w:cs="Times New Roman"/>
          <w:sz w:val="24"/>
          <w:szCs w:val="24"/>
        </w:rPr>
        <w:t>S</w:t>
      </w:r>
      <w:r>
        <w:rPr>
          <w:rFonts w:ascii="Times New Roman" w:hAnsi="Times New Roman" w:cs="Times New Roman"/>
          <w:sz w:val="24"/>
          <w:szCs w:val="24"/>
        </w:rPr>
        <w:t>howing up at the bus stop at an arbitrary time (AT)</w:t>
      </w:r>
      <w:r w:rsidR="00916C51">
        <w:rPr>
          <w:rFonts w:ascii="Times New Roman" w:hAnsi="Times New Roman" w:cs="Times New Roman"/>
          <w:sz w:val="24"/>
          <w:szCs w:val="24"/>
        </w:rPr>
        <w:t xml:space="preserve"> has the second worst performance. </w:t>
      </w:r>
      <w:del w:id="824" w:author="Liu, Luyu" w:date="2020-06-18T20:26:00Z">
        <w:r w:rsidRPr="00961F8B" w:rsidDel="00E029C3">
          <w:rPr>
            <w:rFonts w:ascii="Times New Roman" w:hAnsi="Times New Roman" w:cs="Times New Roman"/>
            <w:sz w:val="24"/>
            <w:szCs w:val="24"/>
          </w:rPr>
          <w:delText>For AT, because</w:delText>
        </w:r>
      </w:del>
      <w:ins w:id="825" w:author="Liu, Luyu" w:date="2020-06-18T20:26:00Z">
        <w:r w:rsidR="00E029C3">
          <w:rPr>
            <w:rFonts w:ascii="Times New Roman" w:hAnsi="Times New Roman" w:cs="Times New Roman"/>
            <w:sz w:val="24"/>
            <w:szCs w:val="24"/>
          </w:rPr>
          <w:t>AT only has average waiting time because</w:t>
        </w:r>
      </w:ins>
      <w:r w:rsidRPr="00961F8B">
        <w:rPr>
          <w:rFonts w:ascii="Times New Roman" w:hAnsi="Times New Roman" w:cs="Times New Roman"/>
          <w:sz w:val="24"/>
          <w:szCs w:val="24"/>
        </w:rPr>
        <w:t xml:space="preserve"> we do not simulate </w:t>
      </w:r>
      <w:del w:id="826" w:author="Liu, Luyu" w:date="2020-06-18T20:26:00Z">
        <w:r w:rsidRPr="00961F8B" w:rsidDel="00E6403F">
          <w:rPr>
            <w:rFonts w:ascii="Times New Roman" w:hAnsi="Times New Roman" w:cs="Times New Roman"/>
            <w:sz w:val="24"/>
            <w:szCs w:val="24"/>
          </w:rPr>
          <w:delText xml:space="preserve">and validate </w:delText>
        </w:r>
      </w:del>
      <w:r w:rsidRPr="00961F8B">
        <w:rPr>
          <w:rFonts w:ascii="Times New Roman" w:hAnsi="Times New Roman" w:cs="Times New Roman"/>
          <w:sz w:val="24"/>
          <w:szCs w:val="24"/>
        </w:rPr>
        <w:t xml:space="preserve">the decision-making process like the other </w:t>
      </w:r>
      <w:del w:id="827" w:author="Liu, Luyu" w:date="2020-06-13T12:35:00Z">
        <w:r w:rsidRPr="00961F8B" w:rsidDel="00FA6C5B">
          <w:rPr>
            <w:rFonts w:ascii="Times New Roman" w:hAnsi="Times New Roman" w:cs="Times New Roman"/>
            <w:sz w:val="24"/>
            <w:szCs w:val="24"/>
          </w:rPr>
          <w:delText>TPSs</w:delText>
        </w:r>
      </w:del>
      <w:ins w:id="828" w:author="Liu, Luyu" w:date="2020-06-13T12:35:00Z">
        <w:r w:rsidR="00FA6C5B">
          <w:rPr>
            <w:rFonts w:ascii="Times New Roman" w:hAnsi="Times New Roman" w:cs="Times New Roman"/>
            <w:sz w:val="24"/>
            <w:szCs w:val="24"/>
          </w:rPr>
          <w:t>trip planning strategies</w:t>
        </w:r>
      </w:ins>
      <w:ins w:id="829" w:author="Liu, Luyu" w:date="2020-06-18T20:26:00Z">
        <w:r w:rsidR="00B16014">
          <w:rPr>
            <w:rFonts w:ascii="Times New Roman" w:hAnsi="Times New Roman" w:cs="Times New Roman"/>
            <w:sz w:val="24"/>
            <w:szCs w:val="24"/>
          </w:rPr>
          <w:t xml:space="preserve"> but use </w:t>
        </w:r>
      </w:ins>
      <w:del w:id="830" w:author="Liu, Luyu" w:date="2020-06-18T20:26:00Z">
        <w:r w:rsidRPr="00961F8B" w:rsidDel="00B16014">
          <w:rPr>
            <w:rFonts w:ascii="Times New Roman" w:hAnsi="Times New Roman" w:cs="Times New Roman"/>
            <w:sz w:val="24"/>
            <w:szCs w:val="24"/>
          </w:rPr>
          <w:delText xml:space="preserve">; instead, we directly calculate the average waiting time using </w:delText>
        </w:r>
      </w:del>
      <w:r w:rsidRPr="00961F8B">
        <w:rPr>
          <w:rFonts w:ascii="Times New Roman" w:hAnsi="Times New Roman" w:cs="Times New Roman"/>
          <w:sz w:val="24"/>
          <w:szCs w:val="24"/>
        </w:rPr>
        <w:t xml:space="preserve">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00282DA5" w:rsidRPr="00282DA5">
        <w:rPr>
          <w:rFonts w:ascii="Times New Roman" w:hAnsi="Times New Roman" w:cs="Times New Roman"/>
          <w:sz w:val="24"/>
          <w:szCs w:val="24"/>
        </w:rPr>
        <w:t>(</w:t>
      </w:r>
      <w:ins w:id="831" w:author="Liu, Luyu" w:date="2020-06-13T23:17:00Z">
        <w:r w:rsidR="00282DA5" w:rsidRPr="00282DA5">
          <w:rPr>
            <w:rFonts w:ascii="Times New Roman" w:hAnsi="Times New Roman" w:cs="Times New Roman"/>
            <w:sz w:val="24"/>
            <w:szCs w:val="24"/>
          </w:rPr>
          <w:t>2</w:t>
        </w:r>
      </w:ins>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832"/>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833"/>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833"/>
            <w:r>
              <w:rPr>
                <w:rStyle w:val="CommentReference"/>
              </w:rPr>
              <w:commentReference w:id="833"/>
            </w:r>
            <w:r>
              <w:rPr>
                <w:rStyle w:val="CommentReference"/>
              </w:rPr>
              <w:commentReference w:id="832"/>
            </w:r>
          </w:p>
        </w:tc>
      </w:tr>
      <w:commentRangeEnd w:id="832"/>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3250E875" w:rsidR="005A464A" w:rsidRPr="00BB7E93" w:rsidRDefault="005A464A" w:rsidP="00DD6C04">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w:t>
            </w:r>
            <w:r w:rsidR="00DD6C04">
              <w:rPr>
                <w:rFonts w:ascii="Times New Roman" w:hAnsi="Times New Roman" w:cs="Times New Roman"/>
                <w:sz w:val="24"/>
                <w:szCs w:val="24"/>
              </w:rPr>
              <w:t xml:space="preserve"> Optimal</w:t>
            </w:r>
            <w:r>
              <w:rPr>
                <w:rFonts w:ascii="Times New Roman" w:hAnsi="Times New Roman" w:cs="Times New Roman"/>
                <w:sz w:val="24"/>
                <w:szCs w:val="24"/>
              </w:rPr>
              <w:t xml:space="preserve">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834" w:name="_Ref15136477"/>
      <w:r>
        <w:t xml:space="preserve">Table </w:t>
      </w:r>
      <w:r w:rsidR="009A172D">
        <w:fldChar w:fldCharType="begin"/>
      </w:r>
      <w:r w:rsidR="009A172D">
        <w:instrText xml:space="preserve"> SEQ Table \* ARABIC </w:instrText>
      </w:r>
      <w:r w:rsidR="009A172D">
        <w:fldChar w:fldCharType="separate"/>
      </w:r>
      <w:r w:rsidR="001E0EB5">
        <w:rPr>
          <w:noProof/>
        </w:rPr>
        <w:t>1</w:t>
      </w:r>
      <w:r w:rsidR="009A172D">
        <w:rPr>
          <w:noProof/>
        </w:rPr>
        <w:fldChar w:fldCharType="end"/>
      </w:r>
      <w:bookmarkEnd w:id="834"/>
      <w:r>
        <w:rPr>
          <w:noProof/>
        </w:rPr>
        <w:t>:</w:t>
      </w:r>
      <w:r>
        <w:t xml:space="preserve"> Overall performance of </w:t>
      </w:r>
      <w:del w:id="835" w:author="Liu, Luyu" w:date="2020-06-13T12:33:00Z">
        <w:r w:rsidDel="00307818">
          <w:delText>TPS</w:delText>
        </w:r>
      </w:del>
      <w:ins w:id="836" w:author="Liu, Luyu" w:date="2020-06-13T12:33:00Z">
        <w:r w:rsidR="00307818">
          <w:t>trip planning strategy</w:t>
        </w:r>
      </w:ins>
      <w:r>
        <w:t>; waiting time and missed risk's mean and deviation.</w:t>
      </w:r>
    </w:p>
    <w:p w14:paraId="74D1DE54" w14:textId="15CD07FE" w:rsidR="0082149C" w:rsidRDefault="005A464A" w:rsidP="005A464A">
      <w:pPr>
        <w:spacing w:line="256" w:lineRule="auto"/>
        <w:ind w:firstLine="720"/>
        <w:jc w:val="both"/>
        <w:rPr>
          <w:ins w:id="837" w:author="Liu, Luyu" w:date="2020-06-19T11:18:00Z"/>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 xml:space="preserve">achieve a waiting time of zero: this is a risky strategy that is harshly penalized by reclaimed delay </w:t>
      </w:r>
      <w:del w:id="838" w:author="Liu, Luyu" w:date="2020-06-18T23:22:00Z">
        <w:r w:rsidDel="00B77E50">
          <w:rPr>
            <w:rFonts w:ascii="Times New Roman" w:hAnsi="Times New Roman" w:cs="Times New Roman"/>
            <w:sz w:val="24"/>
            <w:szCs w:val="24"/>
          </w:rPr>
          <w:delText xml:space="preserve">by bus drivers </w:delText>
        </w:r>
      </w:del>
      <w:r>
        <w:rPr>
          <w:rFonts w:ascii="Times New Roman" w:hAnsi="Times New Roman" w:cs="Times New Roman"/>
          <w:sz w:val="24"/>
          <w:szCs w:val="24"/>
        </w:rPr>
        <w:t>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w:t>
      </w:r>
      <w:ins w:id="839" w:author="Liu, Luyu" w:date="2020-06-19T11:18:00Z">
        <w:r w:rsidR="0082149C">
          <w:rPr>
            <w:rFonts w:ascii="Times New Roman" w:hAnsi="Times New Roman" w:cs="Times New Roman"/>
            <w:sz w:val="24"/>
            <w:szCs w:val="24"/>
          </w:rPr>
          <w:t xml:space="preserve"> This </w:t>
        </w:r>
      </w:ins>
      <w:ins w:id="840" w:author="Liu, Luyu" w:date="2020-06-19T11:22:00Z">
        <w:r w:rsidR="0082149C">
          <w:rPr>
            <w:rFonts w:ascii="Times New Roman" w:hAnsi="Times New Roman" w:cs="Times New Roman"/>
            <w:sz w:val="24"/>
            <w:szCs w:val="24"/>
          </w:rPr>
          <w:t xml:space="preserve">shows </w:t>
        </w:r>
      </w:ins>
      <w:ins w:id="841" w:author="Liu, Luyu" w:date="2020-06-19T11:18:00Z">
        <w:r w:rsidR="0082149C">
          <w:rPr>
            <w:rFonts w:ascii="Times New Roman" w:hAnsi="Times New Roman" w:cs="Times New Roman"/>
            <w:sz w:val="24"/>
            <w:szCs w:val="24"/>
          </w:rPr>
          <w:t>that many trip planning apps and algorithms are</w:t>
        </w:r>
      </w:ins>
      <w:ins w:id="842" w:author="Liu, Luyu" w:date="2020-06-19T11:19:00Z">
        <w:r w:rsidR="0082149C">
          <w:rPr>
            <w:rFonts w:ascii="Times New Roman" w:hAnsi="Times New Roman" w:cs="Times New Roman"/>
            <w:sz w:val="24"/>
            <w:szCs w:val="24"/>
          </w:rPr>
          <w:t xml:space="preserve"> systematically proposing a very risky strategy </w:t>
        </w:r>
      </w:ins>
      <w:ins w:id="843" w:author="Liu, Luyu" w:date="2020-06-19T11:23:00Z">
        <w:r w:rsidR="0082149C">
          <w:rPr>
            <w:rFonts w:ascii="Times New Roman" w:hAnsi="Times New Roman" w:cs="Times New Roman"/>
            <w:sz w:val="24"/>
            <w:szCs w:val="24"/>
          </w:rPr>
          <w:t xml:space="preserve">with poor performance to </w:t>
        </w:r>
      </w:ins>
      <w:ins w:id="844" w:author="Liu, Luyu" w:date="2020-06-19T11:19:00Z">
        <w:r w:rsidR="0082149C">
          <w:rPr>
            <w:rFonts w:ascii="Times New Roman" w:hAnsi="Times New Roman" w:cs="Times New Roman"/>
            <w:sz w:val="24"/>
            <w:szCs w:val="24"/>
          </w:rPr>
          <w:t xml:space="preserve">users; therefore, </w:t>
        </w:r>
      </w:ins>
      <w:ins w:id="845" w:author="Liu, Luyu" w:date="2020-06-19T11:21:00Z">
        <w:r w:rsidR="0082149C">
          <w:rPr>
            <w:rFonts w:ascii="Times New Roman" w:hAnsi="Times New Roman" w:cs="Times New Roman"/>
            <w:sz w:val="24"/>
            <w:szCs w:val="24"/>
          </w:rPr>
          <w:t xml:space="preserve">it moreover </w:t>
        </w:r>
      </w:ins>
      <w:ins w:id="846" w:author="Liu, Luyu" w:date="2020-06-19T11:25:00Z">
        <w:r w:rsidR="0082149C">
          <w:rPr>
            <w:rFonts w:ascii="Times New Roman" w:hAnsi="Times New Roman" w:cs="Times New Roman"/>
            <w:sz w:val="24"/>
            <w:szCs w:val="24"/>
          </w:rPr>
          <w:t>demonstrates</w:t>
        </w:r>
      </w:ins>
      <w:ins w:id="847" w:author="Liu, Luyu" w:date="2020-06-19T11:21:00Z">
        <w:r w:rsidR="0082149C">
          <w:rPr>
            <w:rFonts w:ascii="Times New Roman" w:hAnsi="Times New Roman" w:cs="Times New Roman"/>
            <w:sz w:val="24"/>
            <w:szCs w:val="24"/>
          </w:rPr>
          <w:t xml:space="preserve"> that </w:t>
        </w:r>
      </w:ins>
      <w:ins w:id="848" w:author="Liu, Luyu" w:date="2020-06-19T11:19:00Z">
        <w:r w:rsidR="0082149C">
          <w:rPr>
            <w:rFonts w:ascii="Times New Roman" w:hAnsi="Times New Roman" w:cs="Times New Roman"/>
            <w:sz w:val="24"/>
            <w:szCs w:val="24"/>
          </w:rPr>
          <w:t>it is imperative to introduce</w:t>
        </w:r>
      </w:ins>
      <w:ins w:id="849" w:author="Liu, Luyu" w:date="2020-06-19T11:20:00Z">
        <w:r w:rsidR="0082149C">
          <w:rPr>
            <w:rFonts w:ascii="Times New Roman" w:hAnsi="Times New Roman" w:cs="Times New Roman"/>
            <w:sz w:val="24"/>
            <w:szCs w:val="24"/>
          </w:rPr>
          <w:t xml:space="preserve"> insurance buffer and optimization</w:t>
        </w:r>
      </w:ins>
      <w:ins w:id="850" w:author="Liu, Luyu" w:date="2020-06-19T11:25:00Z">
        <w:r w:rsidR="0082149C">
          <w:rPr>
            <w:rFonts w:ascii="Times New Roman" w:hAnsi="Times New Roman" w:cs="Times New Roman"/>
            <w:sz w:val="24"/>
            <w:szCs w:val="24"/>
          </w:rPr>
          <w:t xml:space="preserve"> to better utilize RTI.</w:t>
        </w:r>
      </w:ins>
      <w:del w:id="851" w:author="Liu, Luyu" w:date="2020-06-19T11:18:00Z">
        <w:r w:rsidR="00C05664" w:rsidDel="0082149C">
          <w:rPr>
            <w:rFonts w:ascii="Times New Roman" w:hAnsi="Times New Roman" w:cs="Times New Roman"/>
            <w:sz w:val="24"/>
            <w:szCs w:val="24"/>
          </w:rPr>
          <w:delText xml:space="preserve"> </w:delText>
        </w:r>
      </w:del>
    </w:p>
    <w:p w14:paraId="417C479C" w14:textId="75B862C1" w:rsidR="005A464A" w:rsidRPr="00774C49" w:rsidDel="0082149C" w:rsidRDefault="005A464A" w:rsidP="005A464A">
      <w:pPr>
        <w:spacing w:line="256" w:lineRule="auto"/>
        <w:ind w:firstLine="720"/>
        <w:jc w:val="both"/>
        <w:rPr>
          <w:del w:id="852" w:author="Liu, Luyu" w:date="2020-06-19T11:26:00Z"/>
          <w:rFonts w:ascii="Times New Roman" w:hAnsi="Times New Roman" w:cs="Times New Roman"/>
          <w:sz w:val="24"/>
          <w:szCs w:val="24"/>
        </w:rPr>
      </w:pP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3DB16AE4" w:rsidR="005A464A" w:rsidDel="00EF308E" w:rsidRDefault="0082149C">
      <w:pPr>
        <w:spacing w:line="256" w:lineRule="auto"/>
        <w:ind w:firstLine="720"/>
        <w:jc w:val="both"/>
        <w:rPr>
          <w:del w:id="853" w:author="Liu, Luyu" w:date="2020-06-13T17:13:00Z"/>
        </w:rPr>
        <w:pPrChange w:id="854" w:author="Liu, Luyu" w:date="2020-06-13T17:13:00Z">
          <w:pPr>
            <w:pStyle w:val="TimesNewRoman"/>
            <w:keepNext/>
            <w:jc w:val="center"/>
          </w:pPr>
        </w:pPrChange>
      </w:pPr>
      <w:ins w:id="855" w:author="Liu, Luyu" w:date="2020-06-19T11:26:00Z">
        <w:r>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005A464A" w:rsidRPr="00774C49">
        <w:rPr>
          <w:rFonts w:ascii="Times New Roman" w:hAnsi="Times New Roman" w:cs="Times New Roman"/>
          <w:sz w:val="24"/>
          <w:szCs w:val="24"/>
        </w:rPr>
        <w:fldChar w:fldCharType="begin"/>
      </w:r>
      <w:r w:rsidR="005A464A" w:rsidRPr="00774C49">
        <w:rPr>
          <w:rFonts w:ascii="Times New Roman" w:hAnsi="Times New Roman" w:cs="Times New Roman"/>
          <w:sz w:val="24"/>
          <w:szCs w:val="24"/>
        </w:rPr>
        <w:instrText xml:space="preserve"> REF _Ref18339654 \h  \* MERGEFORMAT </w:instrText>
      </w:r>
      <w:r w:rsidR="005A464A" w:rsidRPr="00774C49">
        <w:rPr>
          <w:rFonts w:ascii="Times New Roman" w:hAnsi="Times New Roman" w:cs="Times New Roman"/>
          <w:sz w:val="24"/>
          <w:szCs w:val="24"/>
        </w:rPr>
      </w:r>
      <w:r w:rsidR="005A464A" w:rsidRPr="00774C49">
        <w:rPr>
          <w:rFonts w:ascii="Times New Roman" w:hAnsi="Times New Roman" w:cs="Times New Roman"/>
          <w:sz w:val="24"/>
          <w:szCs w:val="24"/>
        </w:rPr>
        <w:fldChar w:fldCharType="separate"/>
      </w:r>
      <w:r w:rsidR="005A464A" w:rsidRPr="00065BDE">
        <w:rPr>
          <w:rFonts w:ascii="Times New Roman" w:hAnsi="Times New Roman" w:cs="Times New Roman"/>
          <w:sz w:val="24"/>
          <w:szCs w:val="24"/>
        </w:rPr>
        <w:t xml:space="preserve">Figure </w:t>
      </w:r>
      <w:r w:rsidR="005A464A">
        <w:rPr>
          <w:rFonts w:ascii="Times New Roman" w:hAnsi="Times New Roman" w:cs="Times New Roman"/>
          <w:sz w:val="24"/>
          <w:szCs w:val="24"/>
        </w:rPr>
        <w:t>7</w:t>
      </w:r>
      <w:r w:rsidR="005A464A" w:rsidRPr="00774C49">
        <w:rPr>
          <w:rFonts w:ascii="Times New Roman" w:hAnsi="Times New Roman" w:cs="Times New Roman"/>
          <w:sz w:val="24"/>
          <w:szCs w:val="24"/>
        </w:rPr>
        <w:fldChar w:fldCharType="end"/>
      </w:r>
      <w:r w:rsidR="005A464A" w:rsidRPr="00774C49">
        <w:rPr>
          <w:rFonts w:ascii="Times New Roman" w:hAnsi="Times New Roman" w:cs="Times New Roman"/>
          <w:sz w:val="24"/>
          <w:szCs w:val="24"/>
        </w:rPr>
        <w:t xml:space="preserve"> shows how the average waiting time, miss risk and rate of changes in both indicators with respect to the length of the insurance buffer.</w:t>
      </w:r>
      <w:del w:id="856" w:author="Liu, Luyu" w:date="2020-06-15T19:57:00Z">
        <w:r w:rsidR="005A464A" w:rsidRPr="00774C49" w:rsidDel="00A246E6">
          <w:rPr>
            <w:rFonts w:ascii="Times New Roman" w:hAnsi="Times New Roman" w:cs="Times New Roman"/>
            <w:sz w:val="24"/>
            <w:szCs w:val="24"/>
          </w:rPr>
          <w:delText xml:space="preserve">  </w:delText>
        </w:r>
      </w:del>
      <w:ins w:id="857" w:author="Liu, Luyu" w:date="2020-06-15T19:57:00Z">
        <w:r w:rsidR="00A246E6">
          <w:rPr>
            <w:rFonts w:ascii="Times New Roman" w:hAnsi="Times New Roman" w:cs="Times New Roman"/>
            <w:sz w:val="24"/>
            <w:szCs w:val="24"/>
          </w:rPr>
          <w:t xml:space="preserve"> </w:t>
        </w:r>
      </w:ins>
      <w:r w:rsidR="005A464A" w:rsidRPr="00774C49">
        <w:rPr>
          <w:rFonts w:ascii="Times New Roman" w:hAnsi="Times New Roman" w:cs="Times New Roman"/>
          <w:sz w:val="24"/>
          <w:szCs w:val="24"/>
        </w:rPr>
        <w:t xml:space="preserve">Note the dramatic changes in both indicators at </w:t>
      </w:r>
      <w:del w:id="858" w:author="Liu, Luyu" w:date="2020-06-18T20:28:00Z">
        <w:r w:rsidR="005A464A" w:rsidRPr="00774C49" w:rsidDel="00927B85">
          <w:rPr>
            <w:rFonts w:ascii="Times New Roman" w:hAnsi="Times New Roman" w:cs="Times New Roman"/>
            <w:sz w:val="24"/>
            <w:szCs w:val="24"/>
          </w:rPr>
          <w:delText>60, 120, 180, and 240 seconds; these are</w:delText>
        </w:r>
      </w:del>
      <w:ins w:id="859" w:author="Liu, Luyu" w:date="2020-06-18T20:28:00Z">
        <w:r w:rsidR="00927B85">
          <w:rPr>
            <w:rFonts w:ascii="Times New Roman" w:hAnsi="Times New Roman" w:cs="Times New Roman"/>
            <w:sz w:val="24"/>
            <w:szCs w:val="24"/>
          </w:rPr>
          <w:t>the</w:t>
        </w:r>
      </w:ins>
      <w:r w:rsidR="005A464A" w:rsidRPr="00774C49">
        <w:rPr>
          <w:rFonts w:ascii="Times New Roman" w:hAnsi="Times New Roman" w:cs="Times New Roman"/>
          <w:sz w:val="24"/>
          <w:szCs w:val="24"/>
        </w:rPr>
        <w:t xml:space="preserve"> multiples of the RTI update frequency (60 seconds). These </w:t>
      </w:r>
      <w:r w:rsidR="005A464A">
        <w:rPr>
          <w:rFonts w:ascii="Times New Roman" w:hAnsi="Times New Roman" w:cs="Times New Roman"/>
          <w:sz w:val="24"/>
          <w:szCs w:val="24"/>
        </w:rPr>
        <w:t xml:space="preserve">abrupt </w:t>
      </w:r>
      <w:r w:rsidR="005A464A" w:rsidRPr="00774C49">
        <w:rPr>
          <w:rFonts w:ascii="Times New Roman" w:hAnsi="Times New Roman" w:cs="Times New Roman"/>
          <w:sz w:val="24"/>
          <w:szCs w:val="24"/>
        </w:rPr>
        <w:t>change</w:t>
      </w:r>
      <w:r w:rsidR="005A464A">
        <w:rPr>
          <w:rFonts w:ascii="Times New Roman" w:hAnsi="Times New Roman" w:cs="Times New Roman"/>
          <w:sz w:val="24"/>
          <w:szCs w:val="24"/>
        </w:rPr>
        <w:t>s</w:t>
      </w:r>
      <w:r w:rsidR="005A464A" w:rsidRPr="00774C49">
        <w:rPr>
          <w:rFonts w:ascii="Times New Roman" w:hAnsi="Times New Roman" w:cs="Times New Roman"/>
          <w:sz w:val="24"/>
          <w:szCs w:val="24"/>
        </w:rPr>
        <w:t xml:space="preserve"> demonstrate the existence of the discontinuity dela</w:t>
      </w:r>
      <w:del w:id="860" w:author="Liu, Luyu" w:date="2020-06-18T20:29:00Z">
        <w:r w:rsidR="005A464A" w:rsidRPr="00774C49" w:rsidDel="0096055C">
          <w:rPr>
            <w:rFonts w:ascii="Times New Roman" w:hAnsi="Times New Roman" w:cs="Times New Roman"/>
            <w:sz w:val="24"/>
            <w:szCs w:val="24"/>
          </w:rPr>
          <w:delText>y. T</w:delText>
        </w:r>
      </w:del>
      <w:ins w:id="861" w:author="Liu, Luyu" w:date="2020-06-18T20:29:00Z">
        <w:r w:rsidR="0096055C">
          <w:rPr>
            <w:rFonts w:ascii="Times New Roman" w:hAnsi="Times New Roman" w:cs="Times New Roman"/>
            <w:sz w:val="24"/>
            <w:szCs w:val="24"/>
          </w:rPr>
          <w:t xml:space="preserve">y. </w:t>
        </w:r>
      </w:ins>
      <w:del w:id="862" w:author="Liu, Luyu" w:date="2020-06-18T20:29:00Z">
        <w:r w:rsidR="005A464A" w:rsidRPr="00774C49" w:rsidDel="0096055C">
          <w:rPr>
            <w:rFonts w:ascii="Times New Roman" w:hAnsi="Times New Roman" w:cs="Times New Roman"/>
            <w:sz w:val="24"/>
            <w:szCs w:val="24"/>
          </w:rPr>
          <w:delText xml:space="preserve">he </w:delText>
        </w:r>
      </w:del>
      <w:del w:id="863" w:author="Liu, Luyu" w:date="2020-06-12T17:11:00Z">
        <w:r w:rsidR="005A464A" w:rsidRPr="00774C49" w:rsidDel="00F06E79">
          <w:rPr>
            <w:rFonts w:ascii="Times New Roman" w:hAnsi="Times New Roman" w:cs="Times New Roman"/>
            <w:sz w:val="24"/>
            <w:szCs w:val="24"/>
          </w:rPr>
          <w:delText xml:space="preserve">IB </w:delText>
        </w:r>
      </w:del>
      <w:del w:id="864" w:author="Liu, Luyu" w:date="2020-06-18T20:29:00Z">
        <w:r w:rsidR="005A464A" w:rsidRPr="00774C49" w:rsidDel="0096055C">
          <w:rPr>
            <w:rFonts w:ascii="Times New Roman" w:hAnsi="Times New Roman" w:cs="Times New Roman"/>
            <w:sz w:val="24"/>
            <w:szCs w:val="24"/>
          </w:rPr>
          <w:delText>will ease both reclaimed delay and discontinuity delay simultaneously; however, due to the discrete nature of discontinuity delay, only also observe sudden changes at multiples of 60 seconds.</w:delText>
        </w:r>
        <w:r w:rsidR="00831DD2" w:rsidDel="0096055C">
          <w:rPr>
            <w:rFonts w:ascii="Times New Roman" w:hAnsi="Times New Roman" w:cs="Times New Roman"/>
            <w:sz w:val="24"/>
            <w:szCs w:val="24"/>
          </w:rPr>
          <w:delText xml:space="preserve"> </w:delText>
        </w:r>
      </w:del>
    </w:p>
    <w:p w14:paraId="5F50F558" w14:textId="3DE1B79B" w:rsidR="00EF308E" w:rsidRDefault="00EF308E" w:rsidP="005A464A">
      <w:pPr>
        <w:spacing w:line="256" w:lineRule="auto"/>
        <w:ind w:firstLine="720"/>
        <w:jc w:val="both"/>
        <w:rPr>
          <w:ins w:id="865" w:author="Liu, Luyu" w:date="2020-06-13T17:14:00Z"/>
          <w:rFonts w:ascii="Times New Roman" w:hAnsi="Times New Roman" w:cs="Times New Roman"/>
          <w:sz w:val="24"/>
          <w:szCs w:val="24"/>
        </w:rPr>
      </w:pPr>
      <w:ins w:id="866" w:author="Liu, Luyu" w:date="2020-06-13T17:15:00Z">
        <w:r>
          <w:rPr>
            <w:rFonts w:ascii="Times New Roman" w:hAnsi="Times New Roman" w:cs="Times New Roman"/>
            <w:sz w:val="24"/>
            <w:szCs w:val="24"/>
          </w:rPr>
          <w:t>With better real-time data support</w:t>
        </w:r>
      </w:ins>
      <w:ins w:id="867" w:author="Liu, Luyu" w:date="2020-06-13T17:16:00Z">
        <w:r>
          <w:rPr>
            <w:rFonts w:ascii="Times New Roman" w:hAnsi="Times New Roman" w:cs="Times New Roman"/>
            <w:sz w:val="24"/>
            <w:szCs w:val="24"/>
          </w:rPr>
          <w:t>s and policies</w:t>
        </w:r>
      </w:ins>
      <w:ins w:id="868" w:author="Liu, Luyu" w:date="2020-06-13T17:15:00Z">
        <w:r>
          <w:rPr>
            <w:rFonts w:ascii="Times New Roman" w:hAnsi="Times New Roman" w:cs="Times New Roman"/>
            <w:sz w:val="24"/>
            <w:szCs w:val="24"/>
          </w:rPr>
          <w:t>,</w:t>
        </w:r>
      </w:ins>
      <w:ins w:id="869" w:author="Liu, Luyu" w:date="2020-06-13T17:16:00Z">
        <w:r>
          <w:rPr>
            <w:rFonts w:ascii="Times New Roman" w:hAnsi="Times New Roman" w:cs="Times New Roman"/>
            <w:sz w:val="24"/>
            <w:szCs w:val="24"/>
          </w:rPr>
          <w:t xml:space="preserve"> </w:t>
        </w:r>
      </w:ins>
      <w:ins w:id="870" w:author="Liu, Luyu" w:date="2020-06-13T17:17:00Z">
        <w:r>
          <w:rPr>
            <w:rFonts w:ascii="Times New Roman" w:hAnsi="Times New Roman" w:cs="Times New Roman"/>
            <w:sz w:val="24"/>
            <w:szCs w:val="24"/>
          </w:rPr>
          <w:t xml:space="preserve">more </w:t>
        </w:r>
      </w:ins>
      <w:ins w:id="871" w:author="Liu, Luyu" w:date="2020-06-13T17:16:00Z">
        <w:r>
          <w:rPr>
            <w:rFonts w:ascii="Times New Roman" w:hAnsi="Times New Roman" w:cs="Times New Roman"/>
            <w:sz w:val="24"/>
            <w:szCs w:val="24"/>
          </w:rPr>
          <w:t xml:space="preserve">transit </w:t>
        </w:r>
      </w:ins>
      <w:ins w:id="872" w:author="Liu, Luyu" w:date="2020-06-13T17:17:00Z">
        <w:r>
          <w:rPr>
            <w:rFonts w:ascii="Times New Roman" w:hAnsi="Times New Roman" w:cs="Times New Roman"/>
            <w:sz w:val="24"/>
            <w:szCs w:val="24"/>
          </w:rPr>
          <w:t xml:space="preserve">systems are providing RTI with </w:t>
        </w:r>
      </w:ins>
      <w:ins w:id="873" w:author="Liu, Luyu" w:date="2020-06-13T17:16:00Z">
        <w:r>
          <w:rPr>
            <w:rFonts w:ascii="Times New Roman" w:hAnsi="Times New Roman" w:cs="Times New Roman"/>
            <w:sz w:val="24"/>
            <w:szCs w:val="24"/>
          </w:rPr>
          <w:t>higher update frequency</w:t>
        </w:r>
      </w:ins>
      <w:ins w:id="874" w:author="Liu, Luyu" w:date="2020-06-13T17:17:00Z">
        <w:r>
          <w:rPr>
            <w:rFonts w:ascii="Times New Roman" w:hAnsi="Times New Roman" w:cs="Times New Roman"/>
            <w:sz w:val="24"/>
            <w:szCs w:val="24"/>
          </w:rPr>
          <w:t>. Some can be</w:t>
        </w:r>
      </w:ins>
      <w:ins w:id="875" w:author="Liu, Luyu" w:date="2020-06-13T17:16:00Z">
        <w:r>
          <w:rPr>
            <w:rFonts w:ascii="Times New Roman" w:hAnsi="Times New Roman" w:cs="Times New Roman"/>
            <w:sz w:val="24"/>
            <w:szCs w:val="24"/>
          </w:rPr>
          <w:t xml:space="preserve"> as high as 5 second</w:t>
        </w:r>
      </w:ins>
      <w:ins w:id="876" w:author="Liu, Luyu" w:date="2020-06-13T17:17:00Z">
        <w:r>
          <w:rPr>
            <w:rFonts w:ascii="Times New Roman" w:hAnsi="Times New Roman" w:cs="Times New Roman"/>
            <w:sz w:val="24"/>
            <w:szCs w:val="24"/>
          </w:rPr>
          <w:t xml:space="preserve"> such as M</w:t>
        </w:r>
      </w:ins>
      <w:ins w:id="877" w:author="Liu, Luyu" w:date="2020-06-13T17:18:00Z">
        <w:r>
          <w:rPr>
            <w:rFonts w:ascii="Times New Roman" w:hAnsi="Times New Roman" w:cs="Times New Roman"/>
            <w:sz w:val="24"/>
            <w:szCs w:val="24"/>
          </w:rPr>
          <w:t>assachusetts Bay Transportation Authority</w:t>
        </w:r>
      </w:ins>
      <w:ins w:id="878" w:author="Liu, Luyu" w:date="2020-06-14T14:52:00Z">
        <w:r w:rsidR="00426597">
          <w:rPr>
            <w:rFonts w:ascii="Times New Roman" w:hAnsi="Times New Roman" w:cs="Times New Roman"/>
            <w:sz w:val="24"/>
            <w:szCs w:val="24"/>
          </w:rPr>
          <w:t xml:space="preserve"> in Boston</w:t>
        </w:r>
      </w:ins>
      <w:ins w:id="879" w:author="Liu, Luyu" w:date="2020-06-13T17:15:00Z">
        <w:r>
          <w:rPr>
            <w:rFonts w:ascii="Times New Roman" w:hAnsi="Times New Roman" w:cs="Times New Roman"/>
            <w:sz w:val="24"/>
            <w:szCs w:val="24"/>
          </w:rPr>
          <w:t>.</w:t>
        </w:r>
      </w:ins>
      <w:ins w:id="880" w:author="Liu, Luyu" w:date="2020-06-13T17:18:00Z">
        <w:r>
          <w:rPr>
            <w:rFonts w:ascii="Times New Roman" w:hAnsi="Times New Roman" w:cs="Times New Roman"/>
            <w:sz w:val="24"/>
            <w:szCs w:val="24"/>
          </w:rPr>
          <w:t xml:space="preserve"> However, the </w:t>
        </w:r>
      </w:ins>
      <w:ins w:id="881" w:author="Liu, Luyu" w:date="2020-06-13T17:19:00Z">
        <w:r>
          <w:rPr>
            <w:rFonts w:ascii="Times New Roman" w:hAnsi="Times New Roman" w:cs="Times New Roman"/>
            <w:sz w:val="24"/>
            <w:szCs w:val="24"/>
          </w:rPr>
          <w:t>large</w:t>
        </w:r>
      </w:ins>
      <w:ins w:id="882" w:author="Liu, Luyu" w:date="2020-06-13T17:18:00Z">
        <w:r>
          <w:rPr>
            <w:rFonts w:ascii="Times New Roman" w:hAnsi="Times New Roman" w:cs="Times New Roman"/>
            <w:sz w:val="24"/>
            <w:szCs w:val="24"/>
          </w:rPr>
          <w:t xml:space="preserve"> majority of </w:t>
        </w:r>
      </w:ins>
      <w:ins w:id="883" w:author="Liu, Luyu" w:date="2020-06-13T17:19:00Z">
        <w:r>
          <w:rPr>
            <w:rFonts w:ascii="Times New Roman" w:hAnsi="Times New Roman" w:cs="Times New Roman"/>
            <w:sz w:val="24"/>
            <w:szCs w:val="24"/>
          </w:rPr>
          <w:t>most transit systems still face</w:t>
        </w:r>
      </w:ins>
      <w:ins w:id="884" w:author="Liu, Luyu" w:date="2020-06-13T17:14:00Z">
        <w:r>
          <w:rPr>
            <w:rFonts w:ascii="Times New Roman" w:hAnsi="Times New Roman" w:cs="Times New Roman"/>
            <w:sz w:val="24"/>
            <w:szCs w:val="24"/>
          </w:rPr>
          <w:t xml:space="preserve"> </w:t>
        </w:r>
      </w:ins>
      <w:ins w:id="885" w:author="Liu, Luyu" w:date="2020-06-13T17:20:00Z">
        <w:r w:rsidR="00B62185">
          <w:rPr>
            <w:rFonts w:ascii="Times New Roman" w:hAnsi="Times New Roman" w:cs="Times New Roman"/>
            <w:sz w:val="24"/>
            <w:szCs w:val="24"/>
          </w:rPr>
          <w:t xml:space="preserve">considerable </w:t>
        </w:r>
      </w:ins>
      <w:ins w:id="886" w:author="Liu, Luyu" w:date="2020-06-13T17:14:00Z">
        <w:r>
          <w:rPr>
            <w:rFonts w:ascii="Times New Roman" w:hAnsi="Times New Roman" w:cs="Times New Roman"/>
            <w:sz w:val="24"/>
            <w:szCs w:val="24"/>
          </w:rPr>
          <w:t>discontinuity delay</w:t>
        </w:r>
      </w:ins>
      <w:ins w:id="887" w:author="Liu, Luyu" w:date="2020-06-13T17:19:00Z">
        <w:r w:rsidR="00C6427E">
          <w:rPr>
            <w:rFonts w:ascii="Times New Roman" w:hAnsi="Times New Roman" w:cs="Times New Roman"/>
            <w:sz w:val="24"/>
            <w:szCs w:val="24"/>
          </w:rPr>
          <w:t xml:space="preserve"> </w:t>
        </w:r>
      </w:ins>
      <w:ins w:id="888" w:author="Liu, Luyu" w:date="2020-06-13T17:20:00Z">
        <w:r w:rsidR="00B62185">
          <w:rPr>
            <w:rFonts w:ascii="Times New Roman" w:hAnsi="Times New Roman" w:cs="Times New Roman"/>
            <w:sz w:val="24"/>
            <w:szCs w:val="24"/>
          </w:rPr>
          <w:t xml:space="preserve">larger than 30 seconds </w:t>
        </w:r>
      </w:ins>
      <w:ins w:id="889" w:author="Liu, Luyu" w:date="2020-06-13T17:19:00Z">
        <w:r w:rsidR="00C6427E">
          <w:rPr>
            <w:rFonts w:ascii="Times New Roman" w:hAnsi="Times New Roman" w:cs="Times New Roman"/>
            <w:sz w:val="24"/>
            <w:szCs w:val="24"/>
          </w:rPr>
          <w:t xml:space="preserve">as shown in </w:t>
        </w:r>
      </w:ins>
      <w:ins w:id="890"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891" w:author="Liu, Luyu" w:date="2020-06-14T14:52:00Z">
        <w:r w:rsidR="000D3498">
          <w:rPr>
            <w:rFonts w:ascii="Times New Roman" w:hAnsi="Times New Roman" w:cs="Times New Roman"/>
            <w:sz w:val="24"/>
            <w:szCs w:val="24"/>
          </w:rPr>
          <w:t xml:space="preserve"> 4</w:t>
        </w:r>
      </w:ins>
      <w:ins w:id="892"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893"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894"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16A5B6B9" w:rsidR="005A464A" w:rsidRPr="00BF4947" w:rsidDel="00F73E77" w:rsidRDefault="005A464A" w:rsidP="005A464A">
      <w:pPr>
        <w:spacing w:line="256" w:lineRule="auto"/>
        <w:jc w:val="center"/>
        <w:rPr>
          <w:del w:id="895" w:author="Liu, Luyu" w:date="2020-06-13T17:13:00Z"/>
          <w:rFonts w:ascii="Times New Roman" w:hAnsi="Times New Roman" w:cs="Times New Roman"/>
          <w:sz w:val="24"/>
          <w:szCs w:val="24"/>
        </w:rPr>
      </w:pPr>
      <w:bookmarkStart w:id="896" w:name="_Ref18339654"/>
      <w:commentRangeStart w:id="897"/>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sidR="00282DA5">
        <w:rPr>
          <w:rFonts w:ascii="Times New Roman" w:hAnsi="Times New Roman" w:cs="Times New Roman"/>
          <w:noProof/>
          <w:sz w:val="24"/>
          <w:szCs w:val="24"/>
        </w:rPr>
        <w:t>3</w:t>
      </w:r>
      <w:r w:rsidRPr="00065BDE">
        <w:rPr>
          <w:rFonts w:ascii="Times New Roman" w:hAnsi="Times New Roman" w:cs="Times New Roman"/>
          <w:sz w:val="24"/>
          <w:szCs w:val="24"/>
        </w:rPr>
        <w:fldChar w:fldCharType="end"/>
      </w:r>
      <w:bookmarkEnd w:id="896"/>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897"/>
      <w:r>
        <w:rPr>
          <w:rStyle w:val="CommentReference"/>
        </w:rPr>
        <w:commentReference w:id="897"/>
      </w:r>
    </w:p>
    <w:p w14:paraId="3D7BDD4A" w14:textId="77777777" w:rsidR="00F73E77" w:rsidRDefault="00F73E77">
      <w:pPr>
        <w:spacing w:line="256" w:lineRule="auto"/>
        <w:jc w:val="center"/>
        <w:rPr>
          <w:ins w:id="898" w:author="Liu, Luyu" w:date="2020-06-13T17:13:00Z"/>
          <w:rFonts w:ascii="Times New Roman" w:hAnsi="Times New Roman" w:cs="Times New Roman"/>
          <w:sz w:val="24"/>
          <w:szCs w:val="24"/>
        </w:rPr>
        <w:pPrChange w:id="899" w:author="Liu, Luyu" w:date="2020-06-13T17:13:00Z">
          <w:pPr>
            <w:spacing w:line="256" w:lineRule="auto"/>
            <w:ind w:firstLine="720"/>
            <w:jc w:val="both"/>
          </w:pPr>
        </w:pPrChange>
      </w:pPr>
    </w:p>
    <w:p w14:paraId="70B6C001" w14:textId="0E6B193D"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900" w:author="Liu, Luyu" w:date="2020-06-13T12:35:00Z">
        <w:r w:rsidDel="00FA6C5B">
          <w:rPr>
            <w:rFonts w:ascii="Times New Roman" w:hAnsi="Times New Roman" w:cs="Times New Roman"/>
            <w:sz w:val="24"/>
            <w:szCs w:val="24"/>
          </w:rPr>
          <w:delText>TPSs</w:delText>
        </w:r>
      </w:del>
      <w:ins w:id="901"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w:t>
      </w:r>
      <w:del w:id="902" w:author="Liu, Luyu" w:date="2020-06-15T19:57:00Z">
        <w:r w:rsidDel="00A246E6">
          <w:rPr>
            <w:rFonts w:ascii="Times New Roman" w:hAnsi="Times New Roman" w:cs="Times New Roman"/>
            <w:sz w:val="24"/>
            <w:szCs w:val="24"/>
          </w:rPr>
          <w:delText xml:space="preserve">  </w:delText>
        </w:r>
      </w:del>
      <w:ins w:id="903" w:author="Liu, Luyu" w:date="2020-06-15T19:57:00Z">
        <w:r w:rsidR="00A246E6">
          <w:rPr>
            <w:rFonts w:ascii="Times New Roman" w:hAnsi="Times New Roman" w:cs="Times New Roman"/>
            <w:sz w:val="24"/>
            <w:szCs w:val="24"/>
          </w:rPr>
          <w:t xml:space="preserve"> </w:t>
        </w:r>
      </w:ins>
      <w:r w:rsidR="00F5302C">
        <w:rPr>
          <w:rFonts w:ascii="Times New Roman" w:hAnsi="Times New Roman" w:cs="Times New Roman"/>
          <w:sz w:val="24"/>
          <w:szCs w:val="24"/>
        </w:rPr>
        <w:t xml:space="preserve">This </w:t>
      </w:r>
      <w:ins w:id="904" w:author="Liu, Luyu" w:date="2020-06-12T16:54:00Z">
        <w:r w:rsidR="00E62000">
          <w:rPr>
            <w:rFonts w:ascii="Times New Roman" w:hAnsi="Times New Roman" w:cs="Times New Roman"/>
            <w:sz w:val="24"/>
            <w:szCs w:val="24"/>
          </w:rPr>
          <w:t>moreover proves our claim earlier about the RTI apps:</w:t>
        </w:r>
      </w:ins>
      <w:ins w:id="905" w:author="Liu, Luyu" w:date="2020-06-12T16:55:00Z">
        <w:r w:rsidR="00E62000">
          <w:rPr>
            <w:rFonts w:ascii="Times New Roman" w:hAnsi="Times New Roman" w:cs="Times New Roman"/>
            <w:sz w:val="24"/>
            <w:szCs w:val="24"/>
          </w:rPr>
          <w:t xml:space="preserve"> if following the RTI apps’ suggestion based on greedy tactic, the user</w:t>
        </w:r>
      </w:ins>
      <w:ins w:id="906"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907"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w:t>
      </w:r>
      <w:del w:id="908" w:author="Liu, Luyu" w:date="2020-06-15T19:57:00Z">
        <w:r w:rsidDel="00A246E6">
          <w:rPr>
            <w:rFonts w:ascii="Times New Roman" w:hAnsi="Times New Roman" w:cs="Times New Roman"/>
            <w:sz w:val="24"/>
            <w:szCs w:val="24"/>
          </w:rPr>
          <w:delText xml:space="preserve">  </w:delText>
        </w:r>
      </w:del>
      <w:ins w:id="90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effectiveness of these strategies can vary with respect to time and space; we examine these patterns below</w:t>
      </w:r>
      <w:ins w:id="910" w:author="Liu, Luyu" w:date="2020-06-13T17:13:00Z">
        <w:r w:rsidR="00F73E77">
          <w:rPr>
            <w:rFonts w:ascii="Times New Roman" w:hAnsi="Times New Roman" w:cs="Times New Roman"/>
            <w:sz w:val="24"/>
            <w:szCs w:val="24"/>
          </w:rPr>
          <w:t>.</w:t>
        </w:r>
      </w:ins>
      <w:del w:id="911"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912" w:author="Liu, Luyu" w:date="2020-06-13T12:33:00Z">
        <w:r w:rsidDel="00307818">
          <w:rPr>
            <w:b/>
          </w:rPr>
          <w:delText>TPS</w:delText>
        </w:r>
      </w:del>
      <w:del w:id="913" w:author="Liu, Luyu" w:date="2020-06-13T12:34:00Z">
        <w:r w:rsidDel="00307818">
          <w:rPr>
            <w:b/>
          </w:rPr>
          <w:delText xml:space="preserve"> p</w:delText>
        </w:r>
      </w:del>
      <w:ins w:id="914"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10DA2DFF"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ins w:id="915" w:author="Liu, Luyu" w:date="2020-06-18T20:31:00Z">
        <w:r w:rsidR="00EC48EB" w:rsidRPr="00B338F3">
          <w:t xml:space="preserve">Figure </w:t>
        </w:r>
        <w:r w:rsidR="00EC48EB">
          <w:rPr>
            <w:noProof/>
          </w:rPr>
          <w:t>5</w:t>
        </w:r>
      </w:ins>
      <w:del w:id="916" w:author="Liu, Luyu" w:date="2020-06-18T20:30:00Z">
        <w:r w:rsidRPr="00B338F3" w:rsidDel="0096055C">
          <w:delText xml:space="preserve">Figure </w:delText>
        </w:r>
        <w:r w:rsidDel="0096055C">
          <w:rPr>
            <w:noProof/>
          </w:rPr>
          <w:delText>8</w:delText>
        </w:r>
      </w:del>
      <w:r>
        <w:fldChar w:fldCharType="end"/>
      </w:r>
      <w:r>
        <w:t xml:space="preserve"> </w:t>
      </w:r>
      <w:ins w:id="917" w:author="Liu, Luyu" w:date="2020-06-18T20:31:00Z">
        <w:r w:rsidR="00EC48EB">
          <w:t>i</w:t>
        </w:r>
      </w:ins>
      <w:del w:id="918" w:author="Liu, Luyu" w:date="2020-06-18T20:31:00Z">
        <w:r w:rsidDel="00EC48EB">
          <w:delText xml:space="preserve">and </w:delText>
        </w:r>
        <w:r w:rsidDel="00EC48EB">
          <w:fldChar w:fldCharType="begin"/>
        </w:r>
        <w:r w:rsidDel="00EC48EB">
          <w:delInstrText xml:space="preserve"> REF _Ref24372002 \h  \* MERGEFORMAT </w:delInstrText>
        </w:r>
        <w:r w:rsidDel="00EC48EB">
          <w:fldChar w:fldCharType="separate"/>
        </w:r>
      </w:del>
      <w:del w:id="919" w:author="Liu, Luyu" w:date="2020-06-18T20:30:00Z">
        <w:r w:rsidRPr="00282A53" w:rsidDel="0096055C">
          <w:delText xml:space="preserve">Figure </w:delText>
        </w:r>
        <w:r w:rsidDel="0096055C">
          <w:rPr>
            <w:noProof/>
          </w:rPr>
          <w:delText>9</w:delText>
        </w:r>
      </w:del>
      <w:del w:id="920" w:author="Liu, Luyu" w:date="2020-06-18T20:31:00Z">
        <w:r w:rsidDel="00EC48EB">
          <w:fldChar w:fldCharType="end"/>
        </w:r>
        <w:r w:rsidDel="00EC48EB">
          <w:delText xml:space="preserve"> i</w:delText>
        </w:r>
      </w:del>
      <w:r>
        <w:t>llustrate</w:t>
      </w:r>
      <w:ins w:id="921" w:author="Liu, Luyu" w:date="2020-06-18T20:31:00Z">
        <w:r w:rsidR="00EC48EB">
          <w:t>s</w:t>
        </w:r>
      </w:ins>
      <w:r>
        <w:t xml:space="preserve"> the average waiting time and risk of missing a bus with respect to hour of the day.</w:t>
      </w:r>
      <w:del w:id="922" w:author="Liu, Luyu" w:date="2020-06-15T19:57:00Z">
        <w:r w:rsidDel="00A246E6">
          <w:delText xml:space="preserve">  </w:delText>
        </w:r>
      </w:del>
      <w:ins w:id="923" w:author="Liu, Luyu" w:date="2020-06-15T19:57:00Z">
        <w:r w:rsidR="00A246E6">
          <w:t xml:space="preserve"> </w:t>
        </w:r>
      </w:ins>
      <w:r>
        <w:t>These hourly results support the overall results discussed above: ST and PT are consistently the best over the course of a day.</w:t>
      </w:r>
      <w:del w:id="924" w:author="Liu, Luyu" w:date="2020-06-15T19:57:00Z">
        <w:r w:rsidDel="00A246E6">
          <w:delText xml:space="preserve">  </w:delText>
        </w:r>
      </w:del>
      <w:ins w:id="925" w:author="Liu, Luyu" w:date="2020-06-15T19:57:00Z">
        <w:r w:rsidR="00A246E6">
          <w:t xml:space="preserve"> </w:t>
        </w:r>
      </w:ins>
      <w:r w:rsidR="00F334EC">
        <w:t>AT</w:t>
      </w:r>
      <w:r>
        <w:t xml:space="preserve"> </w:t>
      </w:r>
      <w:r w:rsidR="00F334EC">
        <w:t xml:space="preserve">and </w:t>
      </w:r>
      <w:r>
        <w:t xml:space="preserve">GT perform especially poorly during service hours with long headways (6:00 to 8:00 and 21:00 to 24:00) since the time penalties associated with missing a bus during these periods are dramatically higher. These inferior strategies perform better during </w:t>
      </w:r>
      <w:r>
        <w:lastRenderedPageBreak/>
        <w:t>short headway hours, but not better than ST and PT.</w:t>
      </w:r>
      <w:del w:id="926" w:author="Liu, Luyu" w:date="2020-06-15T19:57:00Z">
        <w:r w:rsidDel="00A246E6">
          <w:delText xml:space="preserve">  </w:delText>
        </w:r>
      </w:del>
      <w:ins w:id="927" w:author="Liu, Luyu" w:date="2020-06-15T19:57:00Z">
        <w:r w:rsidR="00A246E6">
          <w:t xml:space="preserve"> </w:t>
        </w:r>
      </w:ins>
      <w:r>
        <w:t>GT is a very risky strategy at all times, although is not penalized as harshly during short headway hours.</w:t>
      </w:r>
      <w:del w:id="928" w:author="Liu, Luyu" w:date="2020-06-15T19:57:00Z">
        <w:r w:rsidDel="00A246E6">
          <w:delText xml:space="preserve">   </w:delText>
        </w:r>
      </w:del>
      <w:ins w:id="929" w:author="Liu, Luyu" w:date="2020-06-15T19:57:00Z">
        <w:r w:rsidR="00A246E6">
          <w:t xml:space="preserve"> </w:t>
        </w:r>
      </w:ins>
    </w:p>
    <w:p w14:paraId="3F3EC819" w14:textId="7B2FB352" w:rsidR="005A464A" w:rsidRDefault="005A464A" w:rsidP="005A464A">
      <w:pPr>
        <w:pStyle w:val="IndentTimesNewRoman"/>
        <w:jc w:val="both"/>
      </w:pPr>
      <w:r>
        <w:t>Although ST and PT are always competitive, although there are some differences in their performance over the day.</w:t>
      </w:r>
      <w:del w:id="930" w:author="Liu, Luyu" w:date="2020-06-15T19:57:00Z">
        <w:r w:rsidDel="00A246E6">
          <w:delText xml:space="preserve">   </w:delText>
        </w:r>
      </w:del>
      <w:ins w:id="931" w:author="Liu, Luyu" w:date="2020-06-15T19:57:00Z">
        <w:r w:rsidR="00A246E6">
          <w:t xml:space="preserve"> </w:t>
        </w:r>
      </w:ins>
      <w:r>
        <w:t>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w:t>
      </w:r>
      <w:del w:id="932" w:author="Liu, Luyu" w:date="2020-06-15T19:57:00Z">
        <w:r w:rsidDel="00A246E6">
          <w:delText xml:space="preserve">  </w:delText>
        </w:r>
      </w:del>
      <w:ins w:id="933" w:author="Liu, Luyu" w:date="2020-06-15T19:57:00Z">
        <w:r w:rsidR="00A246E6">
          <w:t xml:space="preserve"> </w:t>
        </w:r>
      </w:ins>
      <w:r>
        <w:t>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76BD21A" w14:textId="5B41DC52" w:rsidR="0096055C" w:rsidRDefault="005A464A" w:rsidP="005A464A">
      <w:pPr>
        <w:pStyle w:val="IndentTimesNewRoman"/>
        <w:keepNext/>
        <w:ind w:firstLine="0"/>
      </w:pPr>
      <w:r>
        <w:rPr>
          <w:noProof/>
        </w:rPr>
        <w:lastRenderedPageBreak/>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moveToRangeStart w:id="934" w:author="Liu, Luyu" w:date="2020-06-18T20:30:00Z" w:name="move43404665"/>
      <w:moveTo w:id="935" w:author="Liu, Luyu" w:date="2020-06-18T20:30:00Z">
        <w:r w:rsidR="0096055C">
          <w:rPr>
            <w:noProof/>
          </w:rPr>
          <w:drawing>
            <wp:inline distT="0" distB="0" distL="0" distR="0" wp14:anchorId="7C89E719" wp14:editId="51739C59">
              <wp:extent cx="5931535"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To>
      <w:moveToRangeEnd w:id="934"/>
    </w:p>
    <w:p w14:paraId="1E648A4F" w14:textId="4C584F71" w:rsidR="005A464A" w:rsidRDefault="005A464A" w:rsidP="005A464A">
      <w:pPr>
        <w:spacing w:line="256" w:lineRule="auto"/>
        <w:jc w:val="center"/>
        <w:rPr>
          <w:rFonts w:ascii="Times New Roman" w:hAnsi="Times New Roman" w:cs="Times New Roman"/>
          <w:sz w:val="24"/>
          <w:szCs w:val="24"/>
        </w:rPr>
      </w:pPr>
      <w:bookmarkStart w:id="936" w:name="_Ref11510776"/>
      <w:commentRangeStart w:id="937"/>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F64130">
        <w:rPr>
          <w:rFonts w:ascii="Times New Roman" w:hAnsi="Times New Roman" w:cs="Times New Roman"/>
          <w:noProof/>
          <w:sz w:val="24"/>
          <w:szCs w:val="24"/>
        </w:rPr>
        <w:t>4</w:t>
      </w:r>
      <w:r w:rsidRPr="00B338F3">
        <w:rPr>
          <w:rFonts w:ascii="Times New Roman" w:hAnsi="Times New Roman" w:cs="Times New Roman"/>
          <w:sz w:val="24"/>
          <w:szCs w:val="24"/>
        </w:rPr>
        <w:fldChar w:fldCharType="end"/>
      </w:r>
      <w:bookmarkEnd w:id="936"/>
      <w:r>
        <w:rPr>
          <w:rFonts w:ascii="Times New Roman" w:hAnsi="Times New Roman" w:cs="Times New Roman"/>
          <w:sz w:val="24"/>
          <w:szCs w:val="24"/>
        </w:rPr>
        <w:t xml:space="preserve">: </w:t>
      </w:r>
      <w:del w:id="938"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ins w:id="939" w:author="Liu, Luyu" w:date="2020-06-18T20:31:00Z">
        <w:r w:rsidR="0096055C">
          <w:rPr>
            <w:rFonts w:ascii="Times New Roman" w:hAnsi="Times New Roman" w:cs="Times New Roman"/>
            <w:sz w:val="24"/>
            <w:szCs w:val="24"/>
          </w:rPr>
          <w:t xml:space="preserve"> and risk of missing bus</w:t>
        </w:r>
      </w:ins>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937"/>
      <w:r>
        <w:rPr>
          <w:rStyle w:val="CommentReference"/>
        </w:rPr>
        <w:commentReference w:id="937"/>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35805A56" w:rsidR="005A464A" w:rsidDel="0096055C" w:rsidRDefault="005A464A">
      <w:pPr>
        <w:pStyle w:val="ListParagraph"/>
        <w:numPr>
          <w:ilvl w:val="2"/>
          <w:numId w:val="5"/>
        </w:numPr>
        <w:rPr>
          <w:del w:id="940" w:author="Liu, Luyu" w:date="2020-06-18T20:31:00Z"/>
        </w:rPr>
        <w:pPrChange w:id="941" w:author="Liu, Luyu" w:date="2020-06-18T20:31:00Z">
          <w:pPr>
            <w:keepNext/>
            <w:spacing w:line="256" w:lineRule="auto"/>
          </w:pPr>
        </w:pPrChange>
      </w:pPr>
      <w:moveFromRangeStart w:id="942" w:author="Liu, Luyu" w:date="2020-06-18T20:30:00Z" w:name="move43404665"/>
      <w:moveFrom w:id="943" w:author="Liu, Luyu" w:date="2020-06-18T20:30:00Z">
        <w:r w:rsidDel="0096055C">
          <w:rPr>
            <w:noProof/>
          </w:rPr>
          <w:drawing>
            <wp:inline distT="0" distB="0" distL="0" distR="0" wp14:anchorId="4FD85F20" wp14:editId="543395D1">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moveFrom>
      <w:moveFromRangeEnd w:id="942"/>
    </w:p>
    <w:p w14:paraId="4F38469E" w14:textId="70C97999" w:rsidR="005A464A" w:rsidDel="0096055C" w:rsidRDefault="005A464A">
      <w:pPr>
        <w:pStyle w:val="ListParagraph"/>
        <w:numPr>
          <w:ilvl w:val="2"/>
          <w:numId w:val="5"/>
        </w:numPr>
        <w:rPr>
          <w:del w:id="944" w:author="Liu, Luyu" w:date="2020-06-18T20:31:00Z"/>
          <w:rFonts w:ascii="Times New Roman" w:hAnsi="Times New Roman" w:cs="Times New Roman"/>
          <w:sz w:val="24"/>
          <w:szCs w:val="24"/>
        </w:rPr>
        <w:pPrChange w:id="945" w:author="Liu, Luyu" w:date="2020-06-18T20:31:00Z">
          <w:pPr>
            <w:spacing w:line="256" w:lineRule="auto"/>
            <w:jc w:val="center"/>
          </w:pPr>
        </w:pPrChange>
      </w:pPr>
      <w:bookmarkStart w:id="946" w:name="_Ref24372002"/>
      <w:commentRangeStart w:id="947"/>
      <w:del w:id="948" w:author="Liu, Luyu" w:date="2020-06-18T20:31:00Z">
        <w:r w:rsidRPr="00282A53" w:rsidDel="0096055C">
          <w:rPr>
            <w:rFonts w:ascii="Times New Roman" w:hAnsi="Times New Roman" w:cs="Times New Roman"/>
            <w:sz w:val="24"/>
            <w:szCs w:val="24"/>
          </w:rPr>
          <w:delText xml:space="preserve">Figure </w:delText>
        </w:r>
        <w:r w:rsidRPr="00282A53" w:rsidDel="0096055C">
          <w:rPr>
            <w:rFonts w:ascii="Times New Roman" w:hAnsi="Times New Roman" w:cs="Times New Roman"/>
            <w:sz w:val="24"/>
            <w:szCs w:val="24"/>
          </w:rPr>
          <w:fldChar w:fldCharType="begin"/>
        </w:r>
        <w:r w:rsidRPr="0096055C" w:rsidDel="0096055C">
          <w:rPr>
            <w:rFonts w:ascii="Times New Roman" w:hAnsi="Times New Roman" w:cs="Times New Roman"/>
            <w:sz w:val="24"/>
            <w:szCs w:val="24"/>
          </w:rPr>
          <w:delInstrText xml:space="preserve"> SEQ Figure \* ARABIC </w:delInstrText>
        </w:r>
        <w:r w:rsidRPr="00282A53" w:rsidDel="0096055C">
          <w:rPr>
            <w:rFonts w:ascii="Times New Roman" w:hAnsi="Times New Roman" w:cs="Times New Roman"/>
            <w:sz w:val="24"/>
            <w:szCs w:val="24"/>
          </w:rPr>
          <w:fldChar w:fldCharType="separate"/>
        </w:r>
      </w:del>
      <w:del w:id="949" w:author="Liu, Luyu" w:date="2020-06-12T16:57:00Z">
        <w:r w:rsidRPr="0096055C" w:rsidDel="00461E45">
          <w:rPr>
            <w:rFonts w:ascii="Times New Roman" w:hAnsi="Times New Roman" w:cs="Times New Roman"/>
            <w:noProof/>
            <w:sz w:val="24"/>
            <w:szCs w:val="24"/>
          </w:rPr>
          <w:delText>9</w:delText>
        </w:r>
      </w:del>
      <w:del w:id="950" w:author="Liu, Luyu" w:date="2020-06-18T20:31:00Z">
        <w:r w:rsidRPr="00282A53" w:rsidDel="0096055C">
          <w:rPr>
            <w:rFonts w:ascii="Times New Roman" w:hAnsi="Times New Roman" w:cs="Times New Roman"/>
            <w:sz w:val="24"/>
            <w:szCs w:val="24"/>
          </w:rPr>
          <w:fldChar w:fldCharType="end"/>
        </w:r>
        <w:bookmarkEnd w:id="946"/>
        <w:r w:rsidDel="0096055C">
          <w:rPr>
            <w:rFonts w:ascii="Times New Roman" w:hAnsi="Times New Roman" w:cs="Times New Roman"/>
            <w:sz w:val="24"/>
            <w:szCs w:val="24"/>
          </w:rPr>
          <w:delText xml:space="preserve">: </w:delText>
        </w:r>
      </w:del>
      <w:del w:id="951" w:author="Liu, Luyu" w:date="2020-06-13T12:33:00Z">
        <w:r w:rsidDel="00307818">
          <w:rPr>
            <w:rFonts w:ascii="Times New Roman" w:hAnsi="Times New Roman" w:cs="Times New Roman"/>
            <w:sz w:val="24"/>
            <w:szCs w:val="24"/>
          </w:rPr>
          <w:delText xml:space="preserve">TPS </w:delText>
        </w:r>
      </w:del>
      <w:del w:id="952" w:author="Liu, Luyu" w:date="2020-06-18T20:31:00Z">
        <w:r w:rsidRPr="00282A53" w:rsidDel="0096055C">
          <w:rPr>
            <w:rFonts w:ascii="Times New Roman" w:hAnsi="Times New Roman" w:cs="Times New Roman"/>
            <w:sz w:val="24"/>
            <w:szCs w:val="24"/>
          </w:rPr>
          <w:delText>risk</w:delText>
        </w:r>
        <w:r w:rsidDel="0096055C">
          <w:rPr>
            <w:rFonts w:ascii="Times New Roman" w:hAnsi="Times New Roman" w:cs="Times New Roman"/>
            <w:sz w:val="24"/>
            <w:szCs w:val="24"/>
          </w:rPr>
          <w:delText xml:space="preserve"> of missed bus by hour of day</w:delText>
        </w:r>
        <w:r w:rsidRPr="00282A53" w:rsidDel="0096055C">
          <w:rPr>
            <w:rFonts w:ascii="Times New Roman" w:hAnsi="Times New Roman" w:cs="Times New Roman"/>
            <w:sz w:val="24"/>
            <w:szCs w:val="24"/>
          </w:rPr>
          <w:delText>.</w:delText>
        </w:r>
        <w:commentRangeEnd w:id="947"/>
        <w:r w:rsidDel="0096055C">
          <w:rPr>
            <w:rStyle w:val="CommentReference"/>
          </w:rPr>
          <w:commentReference w:id="947"/>
        </w:r>
      </w:del>
    </w:p>
    <w:p w14:paraId="3CFA02F3" w14:textId="77777777" w:rsidR="005A464A" w:rsidRPr="00351FFE" w:rsidRDefault="005A464A">
      <w:pPr>
        <w:pStyle w:val="ListParagraph"/>
        <w:numPr>
          <w:ilvl w:val="2"/>
          <w:numId w:val="5"/>
        </w:numPr>
        <w:rPr>
          <w:rFonts w:ascii="Times New Roman" w:hAnsi="Times New Roman" w:cs="Times New Roman"/>
          <w:bCs/>
          <w:sz w:val="24"/>
          <w:szCs w:val="24"/>
        </w:rPr>
        <w:pPrChange w:id="953" w:author="Liu, Luyu" w:date="2020-06-18T20:31:00Z">
          <w:pPr>
            <w:pStyle w:val="ListParagraph"/>
            <w:numPr>
              <w:ilvl w:val="2"/>
              <w:numId w:val="5"/>
            </w:numPr>
            <w:spacing w:line="256" w:lineRule="auto"/>
            <w:ind w:left="504" w:hanging="504"/>
            <w:jc w:val="both"/>
          </w:pPr>
        </w:pPrChange>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954" w:author="Liu, Luyu" w:date="2020-06-13T12:35:00Z">
        <w:r w:rsidDel="00FA6C5B">
          <w:rPr>
            <w:rFonts w:ascii="Times New Roman" w:hAnsi="Times New Roman" w:cs="Times New Roman"/>
            <w:sz w:val="24"/>
            <w:szCs w:val="24"/>
          </w:rPr>
          <w:delText>TPSs</w:delText>
        </w:r>
      </w:del>
      <w:ins w:id="955"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3A3D1E0F"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lastRenderedPageBreak/>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w:t>
      </w:r>
      <w:ins w:id="956" w:author="Liu, Luyu" w:date="2020-06-18T20:32:00Z">
        <w:r w:rsidR="00B90D7A">
          <w:rPr>
            <w:rFonts w:ascii="Times New Roman" w:hAnsi="Times New Roman" w:cs="Times New Roman"/>
            <w:sz w:val="24"/>
            <w:szCs w:val="24"/>
          </w:rPr>
          <w:t xml:space="preserve">indicates a strong </w:t>
        </w:r>
      </w:ins>
      <w:ins w:id="957" w:author="Liu, Luyu" w:date="2020-06-18T20:34:00Z">
        <w:r w:rsidR="004441BF">
          <w:rPr>
            <w:rFonts w:ascii="Times New Roman" w:hAnsi="Times New Roman" w:cs="Times New Roman"/>
            <w:sz w:val="24"/>
            <w:szCs w:val="24"/>
          </w:rPr>
          <w:t xml:space="preserve">positive </w:t>
        </w:r>
      </w:ins>
      <w:ins w:id="958" w:author="Liu, Luyu" w:date="2020-06-18T20:32:00Z">
        <w:r w:rsidR="00B90D7A">
          <w:rPr>
            <w:rFonts w:ascii="Times New Roman" w:hAnsi="Times New Roman" w:cs="Times New Roman"/>
            <w:sz w:val="24"/>
            <w:szCs w:val="24"/>
          </w:rPr>
          <w:t xml:space="preserve">correlation </w:t>
        </w:r>
      </w:ins>
      <w:ins w:id="959" w:author="Liu, Luyu" w:date="2020-06-18T20:33:00Z">
        <w:r w:rsidR="00B90D7A">
          <w:rPr>
            <w:rFonts w:ascii="Times New Roman" w:hAnsi="Times New Roman" w:cs="Times New Roman"/>
            <w:sz w:val="24"/>
            <w:szCs w:val="24"/>
          </w:rPr>
          <w:t>(</w:t>
        </w:r>
      </w:ins>
      <w:r w:rsidRPr="00AF16B3">
        <w:rPr>
          <w:rFonts w:ascii="Times New Roman" w:hAnsi="Times New Roman" w:cs="Times New Roman"/>
          <w:sz w:val="24"/>
          <w:szCs w:val="24"/>
        </w:rPr>
        <w:t>coefficient</w:t>
      </w:r>
      <w:del w:id="960" w:author="Liu, Luyu" w:date="2020-06-18T20:33:00Z">
        <w:r w:rsidRPr="00AF16B3" w:rsidDel="00B90D7A">
          <w:rPr>
            <w:rFonts w:ascii="Times New Roman" w:hAnsi="Times New Roman" w:cs="Times New Roman"/>
            <w:sz w:val="24"/>
            <w:szCs w:val="24"/>
          </w:rPr>
          <w:delText xml:space="preserve"> </w:delText>
        </w:r>
      </w:del>
      <w:ins w:id="961" w:author="Liu, Luyu" w:date="2020-06-18T20:33:00Z">
        <w:r w:rsidR="00B90D7A">
          <w:rPr>
            <w:rFonts w:ascii="Times New Roman" w:hAnsi="Times New Roman" w:cs="Times New Roman"/>
            <w:sz w:val="24"/>
            <w:szCs w:val="24"/>
          </w:rPr>
          <w:t>=</w:t>
        </w:r>
      </w:ins>
      <w:del w:id="962" w:author="Liu, Luyu" w:date="2020-06-18T20:33:00Z">
        <w:r w:rsidRPr="00AF16B3" w:rsidDel="00B90D7A">
          <w:rPr>
            <w:rFonts w:ascii="Times New Roman" w:hAnsi="Times New Roman" w:cs="Times New Roman"/>
            <w:sz w:val="24"/>
            <w:szCs w:val="24"/>
          </w:rPr>
          <w:delText xml:space="preserve">is </w:delText>
        </w:r>
      </w:del>
      <w:r w:rsidRPr="00AF16B3">
        <w:rPr>
          <w:rFonts w:ascii="Times New Roman" w:hAnsi="Times New Roman" w:cs="Times New Roman"/>
          <w:sz w:val="24"/>
          <w:szCs w:val="24"/>
        </w:rPr>
        <w:t xml:space="preserve">0.9798 and </w:t>
      </w:r>
      <w:del w:id="963" w:author="Liu, Luyu" w:date="2020-06-18T20:33:00Z">
        <w:r w:rsidRPr="00AF16B3" w:rsidDel="00B90D7A">
          <w:rPr>
            <w:rFonts w:ascii="Times New Roman" w:hAnsi="Times New Roman" w:cs="Times New Roman"/>
            <w:sz w:val="24"/>
            <w:szCs w:val="24"/>
          </w:rPr>
          <w:delText xml:space="preserve">the </w:delText>
        </w:r>
      </w:del>
      <w:r w:rsidRPr="00AF16B3">
        <w:rPr>
          <w:rFonts w:ascii="Times New Roman" w:hAnsi="Times New Roman" w:cs="Times New Roman"/>
          <w:sz w:val="24"/>
          <w:szCs w:val="24"/>
        </w:rPr>
        <w:t>p-value</w:t>
      </w:r>
      <w:del w:id="964" w:author="Liu, Luyu" w:date="2020-06-18T20:33:00Z">
        <w:r w:rsidRPr="00AF16B3" w:rsidDel="00B90D7A">
          <w:rPr>
            <w:rFonts w:ascii="Times New Roman" w:hAnsi="Times New Roman" w:cs="Times New Roman"/>
            <w:sz w:val="24"/>
            <w:szCs w:val="24"/>
          </w:rPr>
          <w:delText xml:space="preserve"> </w:delText>
        </w:r>
      </w:del>
      <w:ins w:id="965" w:author="Liu, Luyu" w:date="2020-06-18T20:33:00Z">
        <w:r w:rsidR="00B90D7A">
          <w:rPr>
            <w:rFonts w:ascii="Times New Roman" w:hAnsi="Times New Roman" w:cs="Times New Roman"/>
            <w:sz w:val="24"/>
            <w:szCs w:val="24"/>
          </w:rPr>
          <w:t>&lt;</w:t>
        </w:r>
      </w:ins>
      <w:del w:id="966" w:author="Liu, Luyu" w:date="2020-06-18T20:33:00Z">
        <w:r w:rsidRPr="00AF16B3" w:rsidDel="00B90D7A">
          <w:rPr>
            <w:rFonts w:ascii="Times New Roman" w:hAnsi="Times New Roman" w:cs="Times New Roman"/>
            <w:sz w:val="24"/>
            <w:szCs w:val="24"/>
          </w:rPr>
          <w:delText xml:space="preserve">is smaller than </w:delText>
        </w:r>
      </w:del>
      <w:r w:rsidRPr="00AF16B3">
        <w:rPr>
          <w:rFonts w:ascii="Times New Roman" w:hAnsi="Times New Roman" w:cs="Times New Roman"/>
          <w:sz w:val="24"/>
          <w:szCs w:val="24"/>
        </w:rPr>
        <w:t>0.0001</w:t>
      </w:r>
      <w:ins w:id="967" w:author="Liu, Luyu" w:date="2020-06-18T20:33:00Z">
        <w:r w:rsidR="00B90D7A">
          <w:rPr>
            <w:rFonts w:ascii="Times New Roman" w:hAnsi="Times New Roman" w:cs="Times New Roman"/>
            <w:sz w:val="24"/>
            <w:szCs w:val="24"/>
          </w:rPr>
          <w:t>)</w:t>
        </w:r>
      </w:ins>
      <w:ins w:id="968" w:author="Liu, Luyu" w:date="2020-06-18T20:11:00Z">
        <w:r w:rsidR="00522476">
          <w:rPr>
            <w:rFonts w:ascii="Times New Roman" w:hAnsi="Times New Roman" w:cs="Times New Roman"/>
            <w:sz w:val="24"/>
            <w:szCs w:val="24"/>
          </w:rPr>
          <w:t xml:space="preserve"> as shown in </w:t>
        </w:r>
        <w:r w:rsidR="00522476" w:rsidRPr="00AF16B3">
          <w:rPr>
            <w:rFonts w:ascii="Times New Roman" w:hAnsi="Times New Roman" w:cs="Times New Roman"/>
            <w:sz w:val="24"/>
            <w:szCs w:val="24"/>
          </w:rPr>
          <w:fldChar w:fldCharType="begin"/>
        </w:r>
        <w:r w:rsidR="00522476" w:rsidRPr="00AF16B3">
          <w:rPr>
            <w:rFonts w:ascii="Times New Roman" w:hAnsi="Times New Roman" w:cs="Times New Roman"/>
            <w:sz w:val="24"/>
            <w:szCs w:val="24"/>
          </w:rPr>
          <w:instrText xml:space="preserve"> REF _Ref21939313 \h  \* MERGEFORMAT </w:instrText>
        </w:r>
      </w:ins>
      <w:r w:rsidR="00522476" w:rsidRPr="00AF16B3">
        <w:rPr>
          <w:rFonts w:ascii="Times New Roman" w:hAnsi="Times New Roman" w:cs="Times New Roman"/>
          <w:sz w:val="24"/>
          <w:szCs w:val="24"/>
        </w:rPr>
      </w:r>
      <w:ins w:id="969" w:author="Liu, Luyu" w:date="2020-06-18T20:11:00Z">
        <w:r w:rsidR="00522476" w:rsidRPr="00AF16B3">
          <w:rPr>
            <w:rFonts w:ascii="Times New Roman" w:hAnsi="Times New Roman" w:cs="Times New Roman"/>
            <w:sz w:val="24"/>
            <w:szCs w:val="24"/>
          </w:rPr>
          <w:fldChar w:fldCharType="separate"/>
        </w:r>
        <w:r w:rsidR="00522476" w:rsidRPr="00351FFE">
          <w:rPr>
            <w:rFonts w:ascii="Times New Roman" w:hAnsi="Times New Roman" w:cs="Times New Roman"/>
            <w:sz w:val="24"/>
            <w:szCs w:val="24"/>
          </w:rPr>
          <w:t>Figure 10</w:t>
        </w:r>
        <w:r w:rsidR="00522476" w:rsidRPr="00AF16B3">
          <w:rPr>
            <w:rFonts w:ascii="Times New Roman" w:hAnsi="Times New Roman" w:cs="Times New Roman"/>
            <w:sz w:val="24"/>
            <w:szCs w:val="24"/>
          </w:rPr>
          <w:fldChar w:fldCharType="end"/>
        </w:r>
        <w:r w:rsidR="00522476" w:rsidRPr="00AF16B3">
          <w:rPr>
            <w:rFonts w:ascii="Times New Roman" w:hAnsi="Times New Roman" w:cs="Times New Roman"/>
            <w:sz w:val="24"/>
            <w:szCs w:val="24"/>
          </w:rPr>
          <w:t xml:space="preserve"> (left)</w:t>
        </w:r>
      </w:ins>
      <w:r w:rsidRPr="00AF16B3">
        <w:rPr>
          <w:rFonts w:ascii="Times New Roman" w:hAnsi="Times New Roman" w:cs="Times New Roman"/>
          <w:sz w:val="24"/>
          <w:szCs w:val="24"/>
        </w:rPr>
        <w:t xml:space="preserve">. </w:t>
      </w:r>
      <w:del w:id="970" w:author="Liu, Luyu" w:date="2020-06-18T20:11:00Z">
        <w:r w:rsidRPr="00AF16B3" w:rsidDel="00522476">
          <w:rPr>
            <w:rFonts w:ascii="Times New Roman" w:hAnsi="Times New Roman" w:cs="Times New Roman"/>
            <w:sz w:val="24"/>
            <w:szCs w:val="24"/>
          </w:rPr>
          <w:fldChar w:fldCharType="begin"/>
        </w:r>
        <w:r w:rsidRPr="00B90D7A" w:rsidDel="00522476">
          <w:rPr>
            <w:rFonts w:ascii="Times New Roman" w:hAnsi="Times New Roman" w:cs="Times New Roman"/>
            <w:sz w:val="24"/>
            <w:szCs w:val="24"/>
          </w:rPr>
          <w:delInstrText xml:space="preserve"> REF _Ref21939313 \h  \* MERGEFORMAT </w:delInstrText>
        </w:r>
        <w:r w:rsidRPr="00AF16B3" w:rsidDel="00522476">
          <w:rPr>
            <w:rFonts w:ascii="Times New Roman" w:hAnsi="Times New Roman" w:cs="Times New Roman"/>
            <w:sz w:val="24"/>
            <w:szCs w:val="24"/>
          </w:rPr>
        </w:r>
        <w:r w:rsidRPr="00AF16B3" w:rsidDel="00522476">
          <w:rPr>
            <w:rFonts w:ascii="Times New Roman" w:hAnsi="Times New Roman" w:cs="Times New Roman"/>
            <w:sz w:val="24"/>
            <w:szCs w:val="24"/>
          </w:rPr>
          <w:fldChar w:fldCharType="separate"/>
        </w:r>
        <w:r w:rsidRPr="00351FFE" w:rsidDel="00522476">
          <w:rPr>
            <w:rFonts w:ascii="Times New Roman" w:hAnsi="Times New Roman" w:cs="Times New Roman"/>
            <w:sz w:val="24"/>
            <w:szCs w:val="24"/>
          </w:rPr>
          <w:delText>Figure 10</w:delText>
        </w:r>
        <w:r w:rsidRPr="00AF16B3" w:rsidDel="00522476">
          <w:rPr>
            <w:rFonts w:ascii="Times New Roman" w:hAnsi="Times New Roman" w:cs="Times New Roman"/>
            <w:sz w:val="24"/>
            <w:szCs w:val="24"/>
          </w:rPr>
          <w:fldChar w:fldCharType="end"/>
        </w:r>
        <w:r w:rsidRPr="00AF16B3" w:rsidDel="00522476">
          <w:rPr>
            <w:rFonts w:ascii="Times New Roman" w:hAnsi="Times New Roman" w:cs="Times New Roman"/>
            <w:sz w:val="24"/>
            <w:szCs w:val="24"/>
          </w:rPr>
          <w:delText xml:space="preserve"> (left) </w:delText>
        </w:r>
      </w:del>
      <w:del w:id="971" w:author="Liu, Luyu" w:date="2020-06-18T20:32:00Z">
        <w:r w:rsidRPr="00AF16B3" w:rsidDel="00B90D7A">
          <w:rPr>
            <w:rFonts w:ascii="Times New Roman" w:hAnsi="Times New Roman" w:cs="Times New Roman"/>
            <w:sz w:val="24"/>
            <w:szCs w:val="24"/>
          </w:rPr>
          <w:delText xml:space="preserve">shows the strong positive correlation between headway of each hour and the waiting time difference. </w:delText>
        </w:r>
      </w:del>
      <w:r w:rsidRPr="00AF16B3">
        <w:rPr>
          <w:rFonts w:ascii="Times New Roman" w:hAnsi="Times New Roman" w:cs="Times New Roman"/>
          <w:sz w:val="24"/>
          <w:szCs w:val="24"/>
        </w:rPr>
        <w:t xml:space="preserve">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45D1CD51"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ins w:id="972" w:author="Liu, Luyu" w:date="2020-06-18T20:42:00Z">
        <w:r w:rsidR="009A3EC5">
          <w:rPr>
            <w:rFonts w:ascii="Times New Roman" w:hAnsi="Times New Roman" w:cs="Times New Roman"/>
            <w:sz w:val="24"/>
            <w:szCs w:val="24"/>
          </w:rPr>
          <w:fldChar w:fldCharType="begin"/>
        </w:r>
        <w:r w:rsidR="009A3EC5">
          <w:rPr>
            <w:rFonts w:ascii="Times New Roman" w:hAnsi="Times New Roman" w:cs="Times New Roman"/>
            <w:sz w:val="24"/>
            <w:szCs w:val="24"/>
          </w:rPr>
          <w:instrText xml:space="preserve"> REF _Ref21939313 \h  \* MERGEFORMAT </w:instrText>
        </w:r>
      </w:ins>
      <w:r w:rsidR="009A3EC5">
        <w:rPr>
          <w:rFonts w:ascii="Times New Roman" w:hAnsi="Times New Roman" w:cs="Times New Roman"/>
          <w:sz w:val="24"/>
          <w:szCs w:val="24"/>
        </w:rPr>
      </w:r>
      <w:ins w:id="973" w:author="Liu, Luyu" w:date="2020-06-18T20:42:00Z">
        <w:r w:rsidR="009A3EC5">
          <w:rPr>
            <w:rFonts w:ascii="Times New Roman" w:hAnsi="Times New Roman" w:cs="Times New Roman"/>
            <w:sz w:val="24"/>
            <w:szCs w:val="24"/>
          </w:rPr>
          <w:fldChar w:fldCharType="separate"/>
        </w:r>
      </w:ins>
      <w:ins w:id="974" w:author="Liu, Luyu" w:date="2020-06-18T22:07:00Z">
        <w:r w:rsidR="004359D5" w:rsidRPr="004359D5">
          <w:rPr>
            <w:rFonts w:ascii="Times New Roman" w:hAnsi="Times New Roman" w:cs="Times New Roman"/>
            <w:sz w:val="24"/>
            <w:szCs w:val="24"/>
            <w:rPrChange w:id="975" w:author="Liu, Luyu" w:date="2020-06-18T22:07:00Z">
              <w:rPr/>
            </w:rPrChange>
          </w:rPr>
          <w:t xml:space="preserve">Figure </w:t>
        </w:r>
        <w:r w:rsidR="004359D5" w:rsidRPr="004359D5">
          <w:rPr>
            <w:rFonts w:ascii="Times New Roman" w:hAnsi="Times New Roman" w:cs="Times New Roman"/>
            <w:sz w:val="24"/>
            <w:szCs w:val="24"/>
            <w:rPrChange w:id="976" w:author="Liu, Luyu" w:date="2020-06-18T22:07:00Z">
              <w:rPr>
                <w:noProof/>
              </w:rPr>
            </w:rPrChange>
          </w:rPr>
          <w:t>6</w:t>
        </w:r>
      </w:ins>
      <w:ins w:id="977" w:author="Liu, Luyu" w:date="2020-06-18T20:42:00Z">
        <w:r w:rsidR="009A3EC5">
          <w:rPr>
            <w:rFonts w:ascii="Times New Roman" w:hAnsi="Times New Roman" w:cs="Times New Roman"/>
            <w:sz w:val="24"/>
            <w:szCs w:val="24"/>
          </w:rPr>
          <w:fldChar w:fldCharType="end"/>
        </w:r>
        <w:r w:rsidR="009A3EC5">
          <w:rPr>
            <w:rFonts w:ascii="Times New Roman" w:hAnsi="Times New Roman" w:cs="Times New Roman"/>
            <w:sz w:val="24"/>
            <w:szCs w:val="24"/>
          </w:rPr>
          <w:t xml:space="preserve"> (right) shows a </w:t>
        </w:r>
      </w:ins>
      <w:ins w:id="978" w:author="Liu, Luyu" w:date="2020-06-18T20:43:00Z">
        <w:r w:rsidR="002D4819">
          <w:rPr>
            <w:rFonts w:ascii="Times New Roman" w:hAnsi="Times New Roman" w:cs="Times New Roman"/>
            <w:sz w:val="24"/>
            <w:szCs w:val="24"/>
          </w:rPr>
          <w:t xml:space="preserve">strong </w:t>
        </w:r>
      </w:ins>
      <w:ins w:id="979" w:author="Liu, Luyu" w:date="2020-06-18T20:42:00Z">
        <w:r w:rsidR="009A3EC5">
          <w:rPr>
            <w:rFonts w:ascii="Times New Roman" w:hAnsi="Times New Roman" w:cs="Times New Roman"/>
            <w:sz w:val="24"/>
            <w:szCs w:val="24"/>
          </w:rPr>
          <w:t>negative correlation (</w:t>
        </w:r>
      </w:ins>
      <w:del w:id="980"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Pearson correlation coefficient </w:t>
      </w:r>
      <w:ins w:id="981" w:author="Liu, Luyu" w:date="2020-06-18T20:42:00Z">
        <w:r w:rsidR="009A3EC5">
          <w:rPr>
            <w:rFonts w:ascii="Times New Roman" w:hAnsi="Times New Roman" w:cs="Times New Roman"/>
            <w:sz w:val="24"/>
            <w:szCs w:val="24"/>
          </w:rPr>
          <w:t xml:space="preserve">= </w:t>
        </w:r>
      </w:ins>
      <w:del w:id="982" w:author="Liu, Luyu" w:date="2020-06-18T20:42: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 xml:space="preserve">-0.6201 and </w:t>
      </w:r>
      <w:del w:id="983" w:author="Liu, Luyu" w:date="2020-06-18T20:42:00Z">
        <w:r w:rsidDel="009A3EC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p-value </w:t>
      </w:r>
      <w:ins w:id="984" w:author="Liu, Luyu" w:date="2020-06-18T20:43:00Z">
        <w:r w:rsidR="009A3EC5">
          <w:rPr>
            <w:rFonts w:ascii="Times New Roman" w:hAnsi="Times New Roman" w:cs="Times New Roman"/>
            <w:sz w:val="24"/>
            <w:szCs w:val="24"/>
          </w:rPr>
          <w:t xml:space="preserve">= </w:t>
        </w:r>
      </w:ins>
      <w:del w:id="985" w:author="Liu, Luyu" w:date="2020-06-18T20:43:00Z">
        <w:r w:rsidDel="009A3EC5">
          <w:rPr>
            <w:rFonts w:ascii="Times New Roman" w:hAnsi="Times New Roman" w:cs="Times New Roman"/>
            <w:sz w:val="24"/>
            <w:szCs w:val="24"/>
          </w:rPr>
          <w:delText xml:space="preserve">is </w:delText>
        </w:r>
      </w:del>
      <w:r>
        <w:rPr>
          <w:rFonts w:ascii="Times New Roman" w:hAnsi="Times New Roman" w:cs="Times New Roman"/>
          <w:sz w:val="24"/>
          <w:szCs w:val="24"/>
        </w:rPr>
        <w:t>0.0012</w:t>
      </w:r>
      <w:ins w:id="986" w:author="Liu, Luyu" w:date="2020-06-18T20:43:00Z">
        <w:r w:rsidR="009A3EC5">
          <w:rPr>
            <w:rFonts w:ascii="Times New Roman" w:hAnsi="Times New Roman" w:cs="Times New Roman"/>
            <w:sz w:val="24"/>
            <w:szCs w:val="24"/>
          </w:rPr>
          <w:t>)</w:t>
        </w:r>
      </w:ins>
      <w:del w:id="987" w:author="Liu, Luyu" w:date="2020-06-18T20:43:00Z">
        <w:r w:rsidDel="002D4819">
          <w:rPr>
            <w:rFonts w:ascii="Times New Roman" w:hAnsi="Times New Roman" w:cs="Times New Roman"/>
            <w:sz w:val="24"/>
            <w:szCs w:val="24"/>
          </w:rPr>
          <w:delText xml:space="preserve">. </w:delText>
        </w:r>
      </w:del>
      <w:del w:id="988" w:author="Liu, Luyu" w:date="2020-06-18T20:42:00Z">
        <w:r w:rsidDel="009A3EC5">
          <w:rPr>
            <w:rFonts w:ascii="Times New Roman" w:hAnsi="Times New Roman" w:cs="Times New Roman"/>
            <w:sz w:val="24"/>
            <w:szCs w:val="24"/>
          </w:rPr>
          <w:fldChar w:fldCharType="begin"/>
        </w:r>
        <w:r w:rsidDel="009A3EC5">
          <w:rPr>
            <w:rFonts w:ascii="Times New Roman" w:hAnsi="Times New Roman" w:cs="Times New Roman"/>
            <w:sz w:val="24"/>
            <w:szCs w:val="24"/>
          </w:rPr>
          <w:delInstrText xml:space="preserve"> REF _Ref21939313 \h  \* MERGEFORMAT </w:delInstrText>
        </w:r>
        <w:r w:rsidDel="009A3EC5">
          <w:rPr>
            <w:rFonts w:ascii="Times New Roman" w:hAnsi="Times New Roman" w:cs="Times New Roman"/>
            <w:sz w:val="24"/>
            <w:szCs w:val="24"/>
          </w:rPr>
        </w:r>
        <w:r w:rsidDel="009A3EC5">
          <w:rPr>
            <w:rFonts w:ascii="Times New Roman" w:hAnsi="Times New Roman" w:cs="Times New Roman"/>
            <w:sz w:val="24"/>
            <w:szCs w:val="24"/>
          </w:rPr>
          <w:fldChar w:fldCharType="separate"/>
        </w:r>
        <w:r w:rsidRPr="00351FFE" w:rsidDel="009A3EC5">
          <w:rPr>
            <w:rFonts w:ascii="Times New Roman" w:hAnsi="Times New Roman" w:cs="Times New Roman"/>
            <w:sz w:val="24"/>
            <w:szCs w:val="24"/>
          </w:rPr>
          <w:delText>Figure 10</w:delText>
        </w:r>
        <w:r w:rsidDel="009A3EC5">
          <w:rPr>
            <w:rFonts w:ascii="Times New Roman" w:hAnsi="Times New Roman" w:cs="Times New Roman"/>
            <w:sz w:val="24"/>
            <w:szCs w:val="24"/>
          </w:rPr>
          <w:fldChar w:fldCharType="end"/>
        </w:r>
        <w:r w:rsidDel="009A3EC5">
          <w:rPr>
            <w:rFonts w:ascii="Times New Roman" w:hAnsi="Times New Roman" w:cs="Times New Roman"/>
            <w:sz w:val="24"/>
            <w:szCs w:val="24"/>
          </w:rPr>
          <w:delText xml:space="preserve"> (right) </w:delText>
        </w:r>
      </w:del>
      <w:del w:id="989" w:author="Liu, Luyu" w:date="2020-06-18T20:43:00Z">
        <w:r w:rsidDel="002D4819">
          <w:rPr>
            <w:rFonts w:ascii="Times New Roman" w:hAnsi="Times New Roman" w:cs="Times New Roman"/>
            <w:sz w:val="24"/>
            <w:szCs w:val="24"/>
          </w:rPr>
          <w:delText>is the scatter plot of the two variables</w:delText>
        </w:r>
      </w:del>
      <w:r>
        <w:rPr>
          <w:rFonts w:ascii="Times New Roman" w:hAnsi="Times New Roman" w:cs="Times New Roman"/>
          <w:sz w:val="24"/>
          <w:szCs w:val="24"/>
        </w:rPr>
        <w:t>.</w:t>
      </w:r>
      <w:del w:id="990" w:author="Liu, Luyu" w:date="2020-06-18T20:43:00Z">
        <w:r w:rsidDel="002D4819">
          <w:rPr>
            <w:rFonts w:ascii="Times New Roman" w:hAnsi="Times New Roman" w:cs="Times New Roman"/>
            <w:sz w:val="24"/>
            <w:szCs w:val="24"/>
          </w:rPr>
          <w:delText xml:space="preserve"> </w:delText>
        </w:r>
        <w:r w:rsidRPr="001C79B2" w:rsidDel="002D4819">
          <w:rPr>
            <w:rFonts w:ascii="Times New Roman" w:hAnsi="Times New Roman" w:cs="Times New Roman"/>
            <w:sz w:val="24"/>
            <w:szCs w:val="24"/>
          </w:rPr>
          <w:delText xml:space="preserve">The results show strong </w:delText>
        </w:r>
        <w:r w:rsidDel="002D4819">
          <w:rPr>
            <w:rFonts w:ascii="Times New Roman" w:hAnsi="Times New Roman" w:cs="Times New Roman"/>
            <w:sz w:val="24"/>
            <w:szCs w:val="24"/>
          </w:rPr>
          <w:delText>negative</w:delText>
        </w:r>
        <w:r w:rsidRPr="001C79B2" w:rsidDel="002D4819">
          <w:rPr>
            <w:rFonts w:ascii="Times New Roman" w:hAnsi="Times New Roman" w:cs="Times New Roman"/>
            <w:sz w:val="24"/>
            <w:szCs w:val="24"/>
          </w:rPr>
          <w:delText xml:space="preserve"> correlation between headway and the ST</w:delText>
        </w:r>
        <w:r w:rsidDel="002D4819">
          <w:rPr>
            <w:rFonts w:ascii="Times New Roman" w:hAnsi="Times New Roman" w:cs="Times New Roman"/>
            <w:sz w:val="24"/>
            <w:szCs w:val="24"/>
          </w:rPr>
          <w:delText xml:space="preserve"> - PT</w:delText>
        </w:r>
        <w:r w:rsidRPr="001C79B2" w:rsidDel="002D4819">
          <w:rPr>
            <w:rFonts w:ascii="Times New Roman" w:hAnsi="Times New Roman" w:cs="Times New Roman"/>
            <w:sz w:val="24"/>
            <w:szCs w:val="24"/>
          </w:rPr>
          <w:delText xml:space="preserve"> waiting time </w:delText>
        </w:r>
        <w:r w:rsidDel="002D4819">
          <w:rPr>
            <w:rFonts w:ascii="Times New Roman" w:hAnsi="Times New Roman" w:cs="Times New Roman"/>
            <w:sz w:val="24"/>
            <w:szCs w:val="24"/>
          </w:rPr>
          <w:delText>difference.</w:delText>
        </w:r>
      </w:del>
    </w:p>
    <w:p w14:paraId="352B0507" w14:textId="77777777" w:rsidR="005A464A" w:rsidRDefault="005A464A" w:rsidP="005A464A">
      <w:pPr>
        <w:keepNext/>
        <w:spacing w:line="256" w:lineRule="auto"/>
        <w:jc w:val="center"/>
      </w:pPr>
      <w:r>
        <w:rPr>
          <w:noProof/>
        </w:rPr>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0A9ACC6F" w:rsidR="005A464A" w:rsidRDefault="005A464A" w:rsidP="005A464A">
      <w:pPr>
        <w:pStyle w:val="IndentTimesNewRoman"/>
        <w:ind w:firstLine="0"/>
        <w:jc w:val="center"/>
        <w:rPr>
          <w:b/>
        </w:rPr>
      </w:pPr>
      <w:bookmarkStart w:id="991" w:name="_Ref21939313"/>
      <w:commentRangeStart w:id="992"/>
      <w:commentRangeStart w:id="993"/>
      <w:r w:rsidRPr="00214628">
        <w:t xml:space="preserve">Figure </w:t>
      </w:r>
      <w:r w:rsidR="009A172D">
        <w:fldChar w:fldCharType="begin"/>
      </w:r>
      <w:r w:rsidR="009A172D">
        <w:instrText xml:space="preserve"> SEQ Figure \* ARABIC </w:instrText>
      </w:r>
      <w:r w:rsidR="009A172D">
        <w:fldChar w:fldCharType="separate"/>
      </w:r>
      <w:r w:rsidR="00F64130">
        <w:rPr>
          <w:noProof/>
        </w:rPr>
        <w:t>5</w:t>
      </w:r>
      <w:r w:rsidR="009A172D">
        <w:rPr>
          <w:noProof/>
        </w:rPr>
        <w:fldChar w:fldCharType="end"/>
      </w:r>
      <w:bookmarkEnd w:id="991"/>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992"/>
      <w:r>
        <w:rPr>
          <w:rStyle w:val="CommentReference"/>
          <w:rFonts w:asciiTheme="minorHAnsi" w:hAnsiTheme="minorHAnsi" w:cstheme="minorBidi"/>
        </w:rPr>
        <w:commentReference w:id="992"/>
      </w:r>
      <w:commentRangeEnd w:id="993"/>
      <w:r>
        <w:rPr>
          <w:rStyle w:val="CommentReference"/>
          <w:rFonts w:asciiTheme="minorHAnsi" w:hAnsiTheme="minorHAnsi" w:cstheme="minorBidi"/>
        </w:rPr>
        <w:commentReference w:id="993"/>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994" w:author="Liu, Luyu" w:date="2020-06-13T12:33:00Z">
        <w:r w:rsidDel="00307818">
          <w:rPr>
            <w:b/>
          </w:rPr>
          <w:delText>TPS p</w:delText>
        </w:r>
      </w:del>
      <w:ins w:id="995" w:author="Liu, Luyu" w:date="2020-06-13T12:33:00Z">
        <w:r w:rsidR="00307818">
          <w:rPr>
            <w:b/>
          </w:rPr>
          <w:t>P</w:t>
        </w:r>
      </w:ins>
      <w:r>
        <w:rPr>
          <w:b/>
        </w:rPr>
        <w:t>erformance over space</w:t>
      </w:r>
    </w:p>
    <w:p w14:paraId="3DC6BCCA" w14:textId="4F07A87E" w:rsidR="005A464A" w:rsidRPr="00351FFE" w:rsidRDefault="005A464A" w:rsidP="005A464A">
      <w:pPr>
        <w:pStyle w:val="IndentTimesNewRoman"/>
        <w:numPr>
          <w:ilvl w:val="2"/>
          <w:numId w:val="5"/>
        </w:numPr>
        <w:rPr>
          <w:bCs/>
        </w:rPr>
      </w:pPr>
      <w:r w:rsidRPr="00351FFE">
        <w:rPr>
          <w:bCs/>
        </w:rPr>
        <w:t>Walking time to bus stops</w:t>
      </w:r>
    </w:p>
    <w:p w14:paraId="0C457677" w14:textId="6803031D" w:rsidR="005A464A" w:rsidRDefault="005A464A" w:rsidP="005A464A">
      <w:pPr>
        <w:spacing w:line="256" w:lineRule="auto"/>
        <w:jc w:val="both"/>
        <w:rPr>
          <w:rFonts w:ascii="Times New Roman" w:hAnsi="Times New Roman" w:cs="Times New Roman"/>
          <w:sz w:val="24"/>
          <w:szCs w:val="24"/>
        </w:rPr>
      </w:pPr>
      <w:del w:id="996" w:author="Liu, Luyu" w:date="2020-06-18T19:58:00Z">
        <w:r w:rsidDel="00351DCD">
          <w:rPr>
            <w:rFonts w:ascii="Times New Roman" w:hAnsi="Times New Roman" w:cs="Times New Roman"/>
            <w:sz w:val="24"/>
            <w:szCs w:val="24"/>
          </w:rPr>
          <w:fldChar w:fldCharType="begin"/>
        </w:r>
        <w:r w:rsidRPr="00161D36" w:rsidDel="00351DCD">
          <w:rPr>
            <w:rFonts w:ascii="Times New Roman" w:hAnsi="Times New Roman" w:cs="Times New Roman"/>
            <w:sz w:val="24"/>
            <w:szCs w:val="24"/>
          </w:rPr>
          <w:delInstrText xml:space="preserve"> REF _Ref11073838 \h  \* MERGEFORMAT </w:delInstrText>
        </w:r>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997"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11</w:delText>
        </w:r>
      </w:del>
      <w:del w:id="998"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 xml:space="preserve"> and </w:delText>
        </w:r>
      </w:del>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ins w:id="999" w:author="Liu, Luyu" w:date="2020-06-20T21:22:00Z">
        <w:r w:rsidR="009B46CD" w:rsidRPr="00663896">
          <w:rPr>
            <w:rFonts w:ascii="Times New Roman" w:hAnsi="Times New Roman" w:cs="Times New Roman"/>
            <w:sz w:val="24"/>
            <w:szCs w:val="24"/>
          </w:rPr>
          <w:t xml:space="preserve">Figure </w:t>
        </w:r>
        <w:r w:rsidR="009B46CD">
          <w:rPr>
            <w:rFonts w:ascii="Times New Roman" w:hAnsi="Times New Roman" w:cs="Times New Roman"/>
            <w:noProof/>
            <w:sz w:val="24"/>
            <w:szCs w:val="24"/>
          </w:rPr>
          <w:t>7</w:t>
        </w:r>
      </w:ins>
      <w:del w:id="1000" w:author="Liu, Luyu" w:date="2020-06-18T19:55:00Z">
        <w:r w:rsidRPr="00663896"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illustrate</w:t>
      </w:r>
      <w:ins w:id="1001" w:author="Liu, Luyu" w:date="2020-06-18T20:45:00Z">
        <w:r w:rsidR="00D21694">
          <w:rPr>
            <w:rFonts w:ascii="Times New Roman" w:hAnsi="Times New Roman" w:cs="Times New Roman"/>
            <w:sz w:val="24"/>
            <w:szCs w:val="24"/>
          </w:rPr>
          <w:t>s</w:t>
        </w:r>
      </w:ins>
      <w:r>
        <w:rPr>
          <w:rFonts w:ascii="Times New Roman" w:hAnsi="Times New Roman" w:cs="Times New Roman"/>
          <w:sz w:val="24"/>
          <w:szCs w:val="24"/>
        </w:rPr>
        <w:t xml:space="preserve"> the relationship between average waiting time and risk of missing </w:t>
      </w:r>
      <w:del w:id="1002" w:author="Liu, Luyu" w:date="2020-06-18T22:14:00Z">
        <w:r w:rsidDel="00AE5DA1">
          <w:rPr>
            <w:rFonts w:ascii="Times New Roman" w:hAnsi="Times New Roman" w:cs="Times New Roman"/>
            <w:sz w:val="24"/>
            <w:szCs w:val="24"/>
          </w:rPr>
          <w:delText xml:space="preserve">a </w:delText>
        </w:r>
      </w:del>
      <w:r>
        <w:rPr>
          <w:rFonts w:ascii="Times New Roman" w:hAnsi="Times New Roman" w:cs="Times New Roman"/>
          <w:sz w:val="24"/>
          <w:szCs w:val="24"/>
        </w:rPr>
        <w:t>bus based on walking time from home to the closest stop.</w:t>
      </w:r>
      <w:del w:id="1003" w:author="Liu, Luyu" w:date="2020-06-15T19:57:00Z">
        <w:r w:rsidDel="00A246E6">
          <w:rPr>
            <w:rFonts w:ascii="Times New Roman" w:hAnsi="Times New Roman" w:cs="Times New Roman"/>
            <w:sz w:val="24"/>
            <w:szCs w:val="24"/>
          </w:rPr>
          <w:delText xml:space="preserve">  </w:delText>
        </w:r>
      </w:del>
      <w:ins w:id="1004"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Again, we can see that the non-RTI strategy of following the schedule (ST) and the prudent RTI strategy (PT) are generally competitive with each other with respect to average waiting time.</w:t>
      </w:r>
      <w:del w:id="1005" w:author="Liu, Luyu" w:date="2020-06-15T19:57:00Z">
        <w:r w:rsidDel="00A246E6">
          <w:rPr>
            <w:rFonts w:ascii="Times New Roman" w:hAnsi="Times New Roman" w:cs="Times New Roman"/>
            <w:sz w:val="24"/>
            <w:szCs w:val="24"/>
          </w:rPr>
          <w:delText xml:space="preserve">   </w:delText>
        </w:r>
      </w:del>
      <w:ins w:id="100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However, as walking time to the nearest bus stop increases, the PT waiting time increases</w:t>
      </w:r>
      <w:ins w:id="1007" w:author="Liu, Luyu" w:date="2020-06-18T20:46:00Z">
        <w:r w:rsidR="008F4570">
          <w:rPr>
            <w:rFonts w:ascii="Times New Roman" w:hAnsi="Times New Roman" w:cs="Times New Roman"/>
            <w:sz w:val="24"/>
            <w:szCs w:val="24"/>
          </w:rPr>
          <w:t xml:space="preserve"> with respect to ST</w:t>
        </w:r>
      </w:ins>
      <w:ins w:id="1008" w:author="Liu, Luyu" w:date="2020-06-18T22:06:00Z">
        <w:r w:rsidR="004359D5">
          <w:rPr>
            <w:rFonts w:ascii="Times New Roman" w:hAnsi="Times New Roman" w:cs="Times New Roman"/>
            <w:sz w:val="24"/>
            <w:szCs w:val="24"/>
          </w:rPr>
          <w:t xml:space="preserve">, which can also be observed in </w:t>
        </w:r>
      </w:ins>
      <w:ins w:id="1009" w:author="Liu, Luyu" w:date="2020-06-18T22:07:00Z">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_Ref43410446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10" w:author="Liu, Luyu" w:date="2020-06-20T21:22:00Z">
        <w:r w:rsidR="009B46CD" w:rsidRPr="009B46CD">
          <w:rPr>
            <w:rFonts w:ascii="Times New Roman" w:hAnsi="Times New Roman" w:cs="Times New Roman"/>
            <w:sz w:val="24"/>
            <w:szCs w:val="24"/>
            <w:rPrChange w:id="1011" w:author="Liu, Luyu" w:date="2020-06-20T21:22:00Z">
              <w:rPr/>
            </w:rPrChange>
          </w:rPr>
          <w:t xml:space="preserve">Figure </w:t>
        </w:r>
        <w:r w:rsidR="009B46CD" w:rsidRPr="009B46CD">
          <w:rPr>
            <w:rFonts w:ascii="Times New Roman" w:hAnsi="Times New Roman" w:cs="Times New Roman"/>
            <w:sz w:val="24"/>
            <w:szCs w:val="24"/>
            <w:rPrChange w:id="1012" w:author="Liu, Luyu" w:date="2020-06-20T21:22:00Z">
              <w:rPr>
                <w:noProof/>
              </w:rPr>
            </w:rPrChange>
          </w:rPr>
          <w:t>8</w:t>
        </w:r>
      </w:ins>
      <w:ins w:id="1013" w:author="Liu, Luyu" w:date="2020-06-18T22:07:00Z">
        <w:r w:rsidR="004359D5">
          <w:rPr>
            <w:rFonts w:ascii="Times New Roman" w:hAnsi="Times New Roman" w:cs="Times New Roman"/>
            <w:sz w:val="24"/>
            <w:szCs w:val="24"/>
          </w:rPr>
          <w:fldChar w:fldCharType="end"/>
        </w:r>
      </w:ins>
      <w:del w:id="1014" w:author="Liu, Luyu" w:date="2020-06-18T19:58:00Z">
        <w:r w:rsidDel="00351DCD">
          <w:rPr>
            <w:rFonts w:ascii="Times New Roman" w:hAnsi="Times New Roman" w:cs="Times New Roman"/>
            <w:sz w:val="24"/>
            <w:szCs w:val="24"/>
          </w:rPr>
          <w:delText xml:space="preserve"> relative to ST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_Ref11073838 \h </w:delInstrText>
        </w:r>
      </w:del>
      <w:r w:rsidR="004359D5">
        <w:rPr>
          <w:rFonts w:ascii="Times New Roman" w:hAnsi="Times New Roman" w:cs="Times New Roman"/>
          <w:sz w:val="24"/>
          <w:szCs w:val="24"/>
        </w:rPr>
        <w:instrText xml:space="preserve"> \* MERGEFORMAT </w:instrText>
      </w:r>
      <w:del w:id="1015" w:author="Liu, Luyu" w:date="2020-06-18T19:58:00Z">
        <w:r w:rsidDel="00351DCD">
          <w:rPr>
            <w:rFonts w:ascii="Times New Roman" w:hAnsi="Times New Roman" w:cs="Times New Roman"/>
            <w:sz w:val="24"/>
            <w:szCs w:val="24"/>
          </w:rPr>
        </w:r>
        <w:r w:rsidDel="00351DCD">
          <w:rPr>
            <w:rFonts w:ascii="Times New Roman" w:hAnsi="Times New Roman" w:cs="Times New Roman"/>
            <w:sz w:val="24"/>
            <w:szCs w:val="24"/>
          </w:rPr>
          <w:fldChar w:fldCharType="separate"/>
        </w:r>
      </w:del>
      <w:del w:id="1016" w:author="Liu, Luyu" w:date="2020-06-18T19:55:00Z">
        <w:r w:rsidRPr="001A120D" w:rsidDel="00351DCD">
          <w:rPr>
            <w:rFonts w:ascii="Times New Roman" w:hAnsi="Times New Roman" w:cs="Times New Roman"/>
            <w:sz w:val="24"/>
            <w:szCs w:val="24"/>
          </w:rPr>
          <w:delText xml:space="preserve">Figure </w:delText>
        </w:r>
        <w:r w:rsidDel="00351DCD">
          <w:rPr>
            <w:rFonts w:ascii="Times New Roman" w:hAnsi="Times New Roman" w:cs="Times New Roman"/>
            <w:sz w:val="24"/>
            <w:szCs w:val="24"/>
          </w:rPr>
          <w:delText>12</w:delText>
        </w:r>
      </w:del>
      <w:del w:id="1017"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w:t>
      </w:r>
      <w:del w:id="1018" w:author="Liu, Luyu" w:date="2020-06-15T19:57:00Z">
        <w:r w:rsidDel="00A246E6">
          <w:rPr>
            <w:rFonts w:ascii="Times New Roman" w:hAnsi="Times New Roman" w:cs="Times New Roman"/>
            <w:sz w:val="24"/>
            <w:szCs w:val="24"/>
          </w:rPr>
          <w:delText xml:space="preserve">  </w:delText>
        </w:r>
      </w:del>
      <w:ins w:id="101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degradation of PT waiting time performance with increasing walk time is due to the increasing risk of missing a bus</w:t>
      </w:r>
      <w:ins w:id="1020" w:author="Liu, Luyu" w:date="2020-06-18T19:58:00Z">
        <w:r w:rsidR="00351DCD">
          <w:rPr>
            <w:rFonts w:ascii="Times New Roman" w:hAnsi="Times New Roman" w:cs="Times New Roman"/>
            <w:sz w:val="24"/>
            <w:szCs w:val="24"/>
          </w:rPr>
          <w:t>.</w:t>
        </w:r>
      </w:ins>
      <w:del w:id="1021" w:author="Liu, Luyu" w:date="2020-06-18T19:58:00Z">
        <w:r w:rsidDel="00351DCD">
          <w:rPr>
            <w:rFonts w:ascii="Times New Roman" w:hAnsi="Times New Roman" w:cs="Times New Roman"/>
            <w:sz w:val="24"/>
            <w:szCs w:val="24"/>
          </w:rPr>
          <w:delText xml:space="preserve"> (</w:delText>
        </w:r>
        <w:r w:rsidDel="00351DCD">
          <w:rPr>
            <w:rFonts w:ascii="Times New Roman" w:hAnsi="Times New Roman" w:cs="Times New Roman"/>
            <w:sz w:val="24"/>
            <w:szCs w:val="24"/>
          </w:rPr>
          <w:fldChar w:fldCharType="begin"/>
        </w:r>
        <w:r w:rsidDel="00351DCD">
          <w:rPr>
            <w:rFonts w:ascii="Times New Roman" w:hAnsi="Times New Roman" w:cs="Times New Roman"/>
            <w:sz w:val="24"/>
            <w:szCs w:val="24"/>
          </w:rPr>
          <w:delInstrText xml:space="preserve"> REF _Ref16256385 \h </w:delInstrText>
        </w:r>
        <w:r w:rsidDel="00351DCD">
          <w:rPr>
            <w:rFonts w:ascii="Times New Roman" w:hAnsi="Times New Roman" w:cs="Times New Roman"/>
            <w:sz w:val="24"/>
            <w:szCs w:val="24"/>
          </w:rPr>
        </w:r>
      </w:del>
      <w:del w:id="1022" w:author="Liu, Luyu" w:date="2020-06-18T19:55:00Z">
        <w:r w:rsidDel="00351DCD">
          <w:rPr>
            <w:rFonts w:ascii="Times New Roman" w:hAnsi="Times New Roman" w:cs="Times New Roman"/>
            <w:sz w:val="24"/>
            <w:szCs w:val="24"/>
          </w:rPr>
          <w:fldChar w:fldCharType="separate"/>
        </w:r>
        <w:r w:rsidRPr="004743C5" w:rsidDel="00351DCD">
          <w:rPr>
            <w:rFonts w:ascii="Times New Roman" w:hAnsi="Times New Roman" w:cs="Times New Roman"/>
            <w:sz w:val="24"/>
            <w:szCs w:val="24"/>
          </w:rPr>
          <w:delText xml:space="preserve">Figure </w:delText>
        </w:r>
        <w:r w:rsidDel="00351DCD">
          <w:rPr>
            <w:rFonts w:ascii="Times New Roman" w:hAnsi="Times New Roman" w:cs="Times New Roman"/>
            <w:noProof/>
            <w:sz w:val="24"/>
            <w:szCs w:val="24"/>
          </w:rPr>
          <w:delText>13</w:delText>
        </w:r>
      </w:del>
      <w:del w:id="1023" w:author="Liu, Luyu" w:date="2020-06-18T19:58:00Z">
        <w:r w:rsidDel="00351DCD">
          <w:rPr>
            <w:rFonts w:ascii="Times New Roman" w:hAnsi="Times New Roman" w:cs="Times New Roman"/>
            <w:sz w:val="24"/>
            <w:szCs w:val="24"/>
          </w:rPr>
          <w:fldChar w:fldCharType="end"/>
        </w:r>
        <w:r w:rsidDel="00351DCD">
          <w:rPr>
            <w:rFonts w:ascii="Times New Roman" w:hAnsi="Times New Roman" w:cs="Times New Roman"/>
            <w:sz w:val="24"/>
            <w:szCs w:val="24"/>
          </w:rPr>
          <w:delText>).</w:delText>
        </w:r>
      </w:del>
      <w:r>
        <w:rPr>
          <w:rFonts w:ascii="Times New Roman" w:hAnsi="Times New Roman" w:cs="Times New Roman"/>
          <w:sz w:val="24"/>
          <w:szCs w:val="24"/>
        </w:rPr>
        <w:t xml:space="preserve"> This supports the claim that the longer distance a user lives from </w:t>
      </w:r>
      <w:r>
        <w:rPr>
          <w:rFonts w:ascii="Times New Roman" w:hAnsi="Times New Roman" w:cs="Times New Roman"/>
          <w:sz w:val="24"/>
          <w:szCs w:val="24"/>
        </w:rPr>
        <w:lastRenderedPageBreak/>
        <w:t xml:space="preserve">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ins w:id="1024" w:author="Liu, Luyu" w:date="2020-06-21T13:26:00Z">
        <w:r w:rsidR="00A55901">
          <w:rPr>
            <w:rFonts w:ascii="Times New Roman" w:hAnsi="Times New Roman" w:cs="Times New Roman"/>
            <w:sz w:val="24"/>
            <w:szCs w:val="24"/>
          </w:rPr>
          <w:t xml:space="preserve">This is also consistent with </w:t>
        </w:r>
      </w:ins>
      <w:ins w:id="1025" w:author="Liu, Luyu" w:date="2020-06-21T13:35:00Z">
        <w:r w:rsidR="00737814">
          <w:rPr>
            <w:rFonts w:ascii="Times New Roman" w:hAnsi="Times New Roman" w:cs="Times New Roman"/>
            <w:sz w:val="24"/>
            <w:szCs w:val="24"/>
          </w:rPr>
          <w:t>prior</w:t>
        </w:r>
      </w:ins>
      <w:ins w:id="1026" w:author="Liu, Luyu" w:date="2020-06-21T13:26:00Z">
        <w:r w:rsidR="00A55901">
          <w:rPr>
            <w:rFonts w:ascii="Times New Roman" w:hAnsi="Times New Roman" w:cs="Times New Roman"/>
            <w:sz w:val="24"/>
            <w:szCs w:val="24"/>
          </w:rPr>
          <w:t xml:space="preserve"> </w:t>
        </w:r>
      </w:ins>
      <w:ins w:id="1027" w:author="Liu, Luyu" w:date="2020-06-21T13:35:00Z">
        <w:r w:rsidR="001B51E8">
          <w:rPr>
            <w:rFonts w:ascii="Times New Roman" w:hAnsi="Times New Roman" w:cs="Times New Roman"/>
            <w:sz w:val="24"/>
            <w:szCs w:val="24"/>
          </w:rPr>
          <w:t xml:space="preserve">studies </w:t>
        </w:r>
      </w:ins>
      <w:ins w:id="1028" w:author="Liu, Luyu" w:date="2020-06-21T13:32:00Z">
        <w:r w:rsidR="00A55901">
          <w:rPr>
            <w:rFonts w:ascii="Times New Roman" w:hAnsi="Times New Roman" w:cs="Times New Roman"/>
            <w:sz w:val="24"/>
            <w:szCs w:val="24"/>
          </w:rPr>
          <w:t xml:space="preserve">about </w:t>
        </w:r>
      </w:ins>
      <w:ins w:id="1029" w:author="Liu, Luyu" w:date="2020-06-21T13:26:00Z">
        <w:r w:rsidR="00A55901">
          <w:rPr>
            <w:rFonts w:ascii="Times New Roman" w:hAnsi="Times New Roman" w:cs="Times New Roman"/>
            <w:sz w:val="24"/>
            <w:szCs w:val="24"/>
          </w:rPr>
          <w:t>prediction horizon</w:t>
        </w:r>
      </w:ins>
      <w:ins w:id="1030" w:author="Liu, Luyu" w:date="2020-06-21T13:32:00Z">
        <w:r w:rsidR="00A55901">
          <w:rPr>
            <w:rFonts w:ascii="Times New Roman" w:hAnsi="Times New Roman" w:cs="Times New Roman"/>
            <w:sz w:val="24"/>
            <w:szCs w:val="24"/>
          </w:rPr>
          <w:t>’s</w:t>
        </w:r>
      </w:ins>
      <w:ins w:id="1031" w:author="Liu, Luyu" w:date="2020-06-21T13:26:00Z">
        <w:r w:rsidR="00A55901">
          <w:rPr>
            <w:rFonts w:ascii="Times New Roman" w:hAnsi="Times New Roman" w:cs="Times New Roman"/>
            <w:sz w:val="24"/>
            <w:szCs w:val="24"/>
          </w:rPr>
          <w:t xml:space="preserve"> </w:t>
        </w:r>
      </w:ins>
      <w:ins w:id="1032" w:author="Liu, Luyu" w:date="2020-06-21T13:31:00Z">
        <w:r w:rsidR="00A55901">
          <w:rPr>
            <w:rFonts w:ascii="Times New Roman" w:hAnsi="Times New Roman" w:cs="Times New Roman"/>
            <w:sz w:val="24"/>
            <w:szCs w:val="24"/>
          </w:rPr>
          <w:t xml:space="preserve">impact </w:t>
        </w:r>
      </w:ins>
      <w:ins w:id="1033" w:author="Liu, Luyu" w:date="2020-06-21T13:32:00Z">
        <w:r w:rsidR="00A55901">
          <w:rPr>
            <w:rFonts w:ascii="Times New Roman" w:hAnsi="Times New Roman" w:cs="Times New Roman"/>
            <w:sz w:val="24"/>
            <w:szCs w:val="24"/>
          </w:rPr>
          <w:t>on the waiting time</w:t>
        </w:r>
      </w:ins>
      <w:ins w:id="1034" w:author="Liu, Luyu" w:date="2020-06-21T13:35:00Z">
        <w:r w:rsidR="001B51E8">
          <w:rPr>
            <w:rFonts w:ascii="Times New Roman" w:hAnsi="Times New Roman" w:cs="Times New Roman"/>
            <w:sz w:val="24"/>
            <w:szCs w:val="24"/>
          </w:rPr>
          <w:t xml:space="preserve"> </w:t>
        </w:r>
      </w:ins>
      <w:ins w:id="1035" w:author="Liu, Luyu" w:date="2020-06-21T13:36:00Z">
        <w:r w:rsidR="001B51E8">
          <w:rPr>
            <w:rFonts w:ascii="Times New Roman" w:hAnsi="Times New Roman" w:cs="Times New Roman"/>
            <w:sz w:val="24"/>
            <w:szCs w:val="24"/>
          </w:rPr>
          <w:fldChar w:fldCharType="begin" w:fldLock="1"/>
        </w:r>
      </w:ins>
      <w:r w:rsidR="00497A00">
        <w:rPr>
          <w:rFonts w:ascii="Times New Roman" w:hAnsi="Times New Roman" w:cs="Times New Roman"/>
          <w:sz w:val="24"/>
          <w:szCs w:val="24"/>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001B51E8">
        <w:rPr>
          <w:rFonts w:ascii="Times New Roman" w:hAnsi="Times New Roman" w:cs="Times New Roman"/>
          <w:sz w:val="24"/>
          <w:szCs w:val="24"/>
        </w:rPr>
        <w:fldChar w:fldCharType="separate"/>
      </w:r>
      <w:r w:rsidR="00CA3E89" w:rsidRPr="00CA3E89">
        <w:rPr>
          <w:rFonts w:ascii="Times New Roman" w:hAnsi="Times New Roman" w:cs="Times New Roman"/>
          <w:noProof/>
          <w:sz w:val="24"/>
          <w:szCs w:val="24"/>
        </w:rPr>
        <w:t>(Cats and Loutos 2016a)</w:t>
      </w:r>
      <w:ins w:id="1036" w:author="Liu, Luyu" w:date="2020-06-21T13:36:00Z">
        <w:r w:rsidR="001B51E8">
          <w:rPr>
            <w:rFonts w:ascii="Times New Roman" w:hAnsi="Times New Roman" w:cs="Times New Roman"/>
            <w:sz w:val="24"/>
            <w:szCs w:val="24"/>
          </w:rPr>
          <w:fldChar w:fldCharType="end"/>
        </w:r>
      </w:ins>
      <w:ins w:id="1037" w:author="Liu, Luyu" w:date="2020-06-21T13:34:00Z">
        <w:r w:rsidR="00AB671D">
          <w:rPr>
            <w:rFonts w:ascii="Times New Roman" w:hAnsi="Times New Roman" w:cs="Times New Roman"/>
            <w:sz w:val="24"/>
            <w:szCs w:val="24"/>
          </w:rPr>
          <w:t>.</w:t>
        </w:r>
      </w:ins>
    </w:p>
    <w:p w14:paraId="5FDE67FA" w14:textId="4EC77093" w:rsidR="005A464A" w:rsidRDefault="005A464A" w:rsidP="005A464A">
      <w:pPr>
        <w:spacing w:line="256" w:lineRule="auto"/>
        <w:ind w:firstLine="720"/>
        <w:jc w:val="both"/>
        <w:rPr>
          <w:rFonts w:ascii="Times New Roman" w:hAnsi="Times New Roman" w:cs="Times New Roman"/>
          <w:sz w:val="24"/>
          <w:szCs w:val="24"/>
        </w:rPr>
      </w:pPr>
      <w:commentRangeStart w:id="1038"/>
      <w:commentRangeStart w:id="1039"/>
      <w:r>
        <w:rPr>
          <w:rFonts w:ascii="Times New Roman" w:hAnsi="Times New Roman" w:cs="Times New Roman"/>
          <w:sz w:val="24"/>
          <w:szCs w:val="24"/>
        </w:rPr>
        <w:t>Interestingly, for the greedy strategy (GT), longer walking time lowers average waiting time since the missed risk decreases with distance from a stop</w:t>
      </w:r>
      <w:ins w:id="1040" w:author="Liu, Luyu" w:date="2020-06-18T22:06:00Z">
        <w:r w:rsidR="004359D5">
          <w:rPr>
            <w:rFonts w:ascii="Times New Roman" w:hAnsi="Times New Roman" w:cs="Times New Roman"/>
            <w:sz w:val="24"/>
            <w:szCs w:val="24"/>
          </w:rPr>
          <w:t xml:space="preserve">, which can also be observed in </w:t>
        </w:r>
        <w:r w:rsidR="004359D5">
          <w:rPr>
            <w:rFonts w:ascii="Times New Roman" w:hAnsi="Times New Roman" w:cs="Times New Roman"/>
            <w:sz w:val="24"/>
            <w:szCs w:val="24"/>
          </w:rPr>
          <w:fldChar w:fldCharType="begin"/>
        </w:r>
        <w:r w:rsidR="004359D5">
          <w:rPr>
            <w:rFonts w:ascii="Times New Roman" w:hAnsi="Times New Roman" w:cs="Times New Roman"/>
            <w:sz w:val="24"/>
            <w:szCs w:val="24"/>
          </w:rPr>
          <w:instrText xml:space="preserve"> REF _Ref16256046 \h </w:instrText>
        </w:r>
      </w:ins>
      <w:r w:rsidR="004359D5">
        <w:rPr>
          <w:rFonts w:ascii="Times New Roman" w:hAnsi="Times New Roman" w:cs="Times New Roman"/>
          <w:sz w:val="24"/>
          <w:szCs w:val="24"/>
        </w:rPr>
        <w:instrText xml:space="preserve"> \* MERGEFORMAT </w:instrText>
      </w:r>
      <w:r w:rsidR="004359D5">
        <w:rPr>
          <w:rFonts w:ascii="Times New Roman" w:hAnsi="Times New Roman" w:cs="Times New Roman"/>
          <w:sz w:val="24"/>
          <w:szCs w:val="24"/>
        </w:rPr>
      </w:r>
      <w:r w:rsidR="004359D5">
        <w:rPr>
          <w:rFonts w:ascii="Times New Roman" w:hAnsi="Times New Roman" w:cs="Times New Roman"/>
          <w:sz w:val="24"/>
          <w:szCs w:val="24"/>
        </w:rPr>
        <w:fldChar w:fldCharType="separate"/>
      </w:r>
      <w:ins w:id="1041" w:author="Liu, Luyu" w:date="2020-06-18T22:06:00Z">
        <w:r w:rsidR="004359D5" w:rsidRPr="004359D5">
          <w:rPr>
            <w:rFonts w:ascii="Times New Roman" w:hAnsi="Times New Roman" w:cs="Times New Roman"/>
            <w:sz w:val="24"/>
            <w:szCs w:val="24"/>
            <w:rPrChange w:id="1042" w:author="Liu, Luyu" w:date="2020-06-18T22:06:00Z">
              <w:rPr/>
            </w:rPrChange>
          </w:rPr>
          <w:t xml:space="preserve">Figure </w:t>
        </w:r>
        <w:r w:rsidR="004359D5" w:rsidRPr="004359D5">
          <w:rPr>
            <w:rFonts w:ascii="Times New Roman" w:hAnsi="Times New Roman" w:cs="Times New Roman"/>
            <w:sz w:val="24"/>
            <w:szCs w:val="24"/>
            <w:rPrChange w:id="1043" w:author="Liu, Luyu" w:date="2020-06-18T22:06:00Z">
              <w:rPr>
                <w:noProof/>
              </w:rPr>
            </w:rPrChange>
          </w:rPr>
          <w:t>9</w:t>
        </w:r>
        <w:r w:rsidR="004359D5">
          <w:rPr>
            <w:rFonts w:ascii="Times New Roman" w:hAnsi="Times New Roman" w:cs="Times New Roman"/>
            <w:sz w:val="24"/>
            <w:szCs w:val="24"/>
          </w:rPr>
          <w:fldChar w:fldCharType="end"/>
        </w:r>
      </w:ins>
      <w:r>
        <w:rPr>
          <w:rFonts w:ascii="Times New Roman" w:hAnsi="Times New Roman" w:cs="Times New Roman"/>
          <w:sz w:val="24"/>
          <w:szCs w:val="24"/>
        </w:rPr>
        <w:t xml:space="preserve">.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1038"/>
      <w:r>
        <w:rPr>
          <w:rStyle w:val="CommentReference"/>
        </w:rPr>
        <w:commentReference w:id="1038"/>
      </w:r>
      <w:commentRangeEnd w:id="1039"/>
      <w:r>
        <w:rPr>
          <w:rStyle w:val="CommentReference"/>
        </w:rPr>
        <w:commentReference w:id="1039"/>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decrease. PT and GT are the two polar of RTI-based </w:t>
      </w:r>
      <w:del w:id="1044" w:author="Liu, Luyu" w:date="2020-06-13T12:35:00Z">
        <w:r w:rsidDel="00FA6C5B">
          <w:rPr>
            <w:rFonts w:ascii="Times New Roman" w:hAnsi="Times New Roman" w:cs="Times New Roman"/>
            <w:sz w:val="24"/>
            <w:szCs w:val="24"/>
          </w:rPr>
          <w:delText>TPSs</w:delText>
        </w:r>
      </w:del>
      <w:ins w:id="1045"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lastRenderedPageBreak/>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24540EEF" w:rsidR="005A464A" w:rsidRPr="00663896" w:rsidRDefault="005A464A" w:rsidP="005A464A">
      <w:pPr>
        <w:spacing w:line="256" w:lineRule="auto"/>
        <w:jc w:val="center"/>
        <w:rPr>
          <w:rFonts w:ascii="Times New Roman" w:hAnsi="Times New Roman" w:cs="Times New Roman"/>
          <w:sz w:val="24"/>
          <w:szCs w:val="24"/>
        </w:rPr>
      </w:pPr>
      <w:bookmarkStart w:id="1046" w:name="_Ref16256335"/>
      <w:bookmarkStart w:id="1047" w:name="_Ref25663231"/>
      <w:commentRangeStart w:id="1048"/>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F64130">
        <w:rPr>
          <w:rFonts w:ascii="Times New Roman" w:hAnsi="Times New Roman" w:cs="Times New Roman"/>
          <w:noProof/>
          <w:sz w:val="24"/>
          <w:szCs w:val="24"/>
        </w:rPr>
        <w:t>6</w:t>
      </w:r>
      <w:r w:rsidRPr="00663896">
        <w:rPr>
          <w:rFonts w:ascii="Times New Roman" w:hAnsi="Times New Roman" w:cs="Times New Roman"/>
          <w:sz w:val="24"/>
          <w:szCs w:val="24"/>
        </w:rPr>
        <w:fldChar w:fldCharType="end"/>
      </w:r>
      <w:bookmarkEnd w:id="1046"/>
      <w:r>
        <w:rPr>
          <w:rFonts w:ascii="Times New Roman" w:hAnsi="Times New Roman" w:cs="Times New Roman"/>
          <w:sz w:val="24"/>
          <w:szCs w:val="24"/>
        </w:rPr>
        <w:t xml:space="preserve">: PT, GT, </w:t>
      </w:r>
      <w:r w:rsidR="00282DA5">
        <w:rPr>
          <w:rFonts w:ascii="Times New Roman" w:hAnsi="Times New Roman" w:cs="Times New Roman"/>
          <w:sz w:val="24"/>
          <w:szCs w:val="24"/>
        </w:rPr>
        <w:t xml:space="preserve">AT, </w:t>
      </w:r>
      <w:r>
        <w:rPr>
          <w:rFonts w:ascii="Times New Roman" w:hAnsi="Times New Roman" w:cs="Times New Roman"/>
          <w:sz w:val="24"/>
          <w:szCs w:val="24"/>
        </w:rPr>
        <w:t>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del w:id="1049" w:author="Liu, Luyu" w:date="2020-06-18T22:13:00Z">
        <w:r w:rsidDel="004359D5">
          <w:rPr>
            <w:rFonts w:ascii="Times New Roman" w:hAnsi="Times New Roman" w:cs="Times New Roman"/>
            <w:sz w:val="24"/>
            <w:szCs w:val="24"/>
          </w:rPr>
          <w:delText>missed bus risk</w:delText>
        </w:r>
      </w:del>
      <w:ins w:id="1050" w:author="Liu, Luyu" w:date="2020-06-18T22:13:00Z">
        <w:r w:rsidR="004359D5">
          <w:rPr>
            <w:rFonts w:ascii="Times New Roman" w:hAnsi="Times New Roman" w:cs="Times New Roman"/>
            <w:sz w:val="24"/>
            <w:szCs w:val="24"/>
          </w:rPr>
          <w:t>risk of missing bus</w:t>
        </w:r>
      </w:ins>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1047"/>
      <w:commentRangeEnd w:id="1048"/>
      <w:r>
        <w:rPr>
          <w:rStyle w:val="CommentReference"/>
        </w:rPr>
        <w:commentReference w:id="1048"/>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807870D" w:rsidR="005A464A" w:rsidDel="00956300" w:rsidRDefault="005A464A" w:rsidP="0070034D">
      <w:pPr>
        <w:pStyle w:val="TimesNewRoman"/>
        <w:jc w:val="both"/>
        <w:rPr>
          <w:del w:id="1051" w:author="Liu, Luyu" w:date="2020-06-18T22:17:00Z"/>
        </w:rPr>
      </w:pPr>
      <w:r>
        <w:t xml:space="preserve">As noted above, due to the heterogeneity of on-time performance over a bus route, the location of the bus stop within the route also influences the performance of a </w:t>
      </w:r>
      <w:del w:id="1052" w:author="Liu, Luyu" w:date="2020-06-13T12:34:00Z">
        <w:r w:rsidDel="00A1720D">
          <w:delText>TPS</w:delText>
        </w:r>
      </w:del>
      <w:ins w:id="1053" w:author="Liu, Luyu" w:date="2020-06-13T12:34:00Z">
        <w:r w:rsidR="00A1720D">
          <w:t>trip planning strategy</w:t>
        </w:r>
      </w:ins>
      <w:r>
        <w:t>.</w:t>
      </w:r>
      <w:del w:id="1054" w:author="Liu, Luyu" w:date="2020-06-15T19:57:00Z">
        <w:r w:rsidDel="00A246E6">
          <w:delText xml:space="preserve">  </w:delText>
        </w:r>
      </w:del>
      <w:ins w:id="1055" w:author="Liu, Luyu" w:date="2020-06-15T19:57:00Z">
        <w:r w:rsidR="00A246E6">
          <w:t xml:space="preserve"> </w:t>
        </w:r>
      </w:ins>
      <w:r>
        <w:t>To illustrate this, we map the average wait time and risk of missing a bus for home locations within</w:t>
      </w:r>
      <w:commentRangeStart w:id="1056"/>
      <w:r>
        <w:t xml:space="preserve"> </w:t>
      </w:r>
      <w:commentRangeEnd w:id="1056"/>
      <w:r>
        <w:rPr>
          <w:rStyle w:val="CommentReference"/>
          <w:rFonts w:asciiTheme="minorHAnsi" w:hAnsiTheme="minorHAnsi" w:cstheme="minorBidi"/>
        </w:rPr>
        <w:commentReference w:id="1056"/>
      </w:r>
      <w:r>
        <w:t>0 – 9 minutes (0 – 756 meters) distance buffer of COTA bus route #2 heading from southwest to northeast, assuming users travel to their closest bus stop.</w:t>
      </w:r>
      <w:del w:id="1057" w:author="Liu, Luyu" w:date="2020-06-18T19:42:00Z">
        <w:r w:rsidDel="000E1C52">
          <w:delText xml:space="preserve"> </w:delText>
        </w:r>
        <w:r w:rsidDel="000E1C52">
          <w:fldChar w:fldCharType="begin"/>
        </w:r>
        <w:r w:rsidRPr="00351DCD" w:rsidDel="000E1C52">
          <w:delInstrText xml:space="preserve"> REF _Ref16256385 \h  \* MERGEFORMAT </w:delInstrText>
        </w:r>
        <w:r w:rsidDel="000E1C52">
          <w:fldChar w:fldCharType="separate"/>
        </w:r>
        <w:r w:rsidRPr="000E1C52" w:rsidDel="000E1C52">
          <w:delText xml:space="preserve">Figure </w:delText>
        </w:r>
        <w:r w:rsidRPr="000E1C52" w:rsidDel="000E1C52">
          <w:rPr>
            <w:noProof/>
          </w:rPr>
          <w:delText>13</w:delText>
        </w:r>
        <w:r w:rsidDel="000E1C52">
          <w:fldChar w:fldCharType="end"/>
        </w:r>
        <w:r w:rsidDel="000E1C52">
          <w:delText xml:space="preserve"> and </w:delText>
        </w:r>
        <w:r w:rsidDel="000E1C52">
          <w:fldChar w:fldCharType="begin"/>
        </w:r>
        <w:r w:rsidDel="000E1C52">
          <w:delInstrText xml:space="preserve"> REF _Ref16256137 \h  \* MERGEFORMAT </w:delInstrText>
        </w:r>
        <w:r w:rsidDel="000E1C52">
          <w:fldChar w:fldCharType="separate"/>
        </w:r>
        <w:r w:rsidRPr="00530F4C" w:rsidDel="000E1C52">
          <w:delText xml:space="preserve">Figure </w:delText>
        </w:r>
        <w:r w:rsidDel="000E1C52">
          <w:rPr>
            <w:noProof/>
          </w:rPr>
          <w:delText>14</w:delText>
        </w:r>
        <w:r w:rsidDel="000E1C52">
          <w:fldChar w:fldCharType="end"/>
        </w:r>
        <w:r w:rsidDel="000E1C52">
          <w:delText xml:space="preserve"> shows spatial pattern of waiting time and risk (respectively) for the AT, ST, ET, and GT strategies.</w:delText>
        </w:r>
      </w:del>
      <w:del w:id="1058" w:author="Liu, Luyu" w:date="2020-06-15T19:57:00Z">
        <w:r w:rsidDel="00A246E6">
          <w:delText xml:space="preserve">  </w:delText>
        </w:r>
      </w:del>
      <w:ins w:id="1059" w:author="Liu, Luyu" w:date="2020-06-15T19:57:00Z">
        <w:r w:rsidR="00A246E6">
          <w:t xml:space="preserve"> </w:t>
        </w:r>
      </w:ins>
      <w:ins w:id="1060" w:author="Liu, Luyu" w:date="2020-06-18T22:34:00Z">
        <w:r w:rsidR="00DE2C99">
          <w:fldChar w:fldCharType="begin"/>
        </w:r>
        <w:r w:rsidR="00DE2C99">
          <w:instrText xml:space="preserve"> REF _Ref43410446 \h </w:instrText>
        </w:r>
      </w:ins>
      <w:r w:rsidR="00DE2C99">
        <w:fldChar w:fldCharType="separate"/>
      </w:r>
      <w:ins w:id="1061" w:author="Liu, Luyu" w:date="2020-06-18T22:34:00Z">
        <w:r w:rsidR="00DE2C99">
          <w:t xml:space="preserve">Figure </w:t>
        </w:r>
        <w:r w:rsidR="00DE2C99">
          <w:rPr>
            <w:noProof/>
          </w:rPr>
          <w:t>8</w:t>
        </w:r>
        <w:r w:rsidR="00DE2C99">
          <w:fldChar w:fldCharType="end"/>
        </w:r>
        <w:r w:rsidR="00DE2C99">
          <w:t xml:space="preserve"> shows the average waiting time and </w:t>
        </w:r>
        <w:r w:rsidR="005B7E90">
          <w:t>risk</w:t>
        </w:r>
      </w:ins>
      <w:ins w:id="1062" w:author="Liu, Luyu" w:date="2020-06-18T22:35:00Z">
        <w:r w:rsidR="005B7E90">
          <w:t xml:space="preserve">’s spatial pattern </w:t>
        </w:r>
      </w:ins>
      <w:ins w:id="1063" w:author="Liu, Luyu" w:date="2020-06-18T22:34:00Z">
        <w:r w:rsidR="00DE2C99">
          <w:t xml:space="preserve">for </w:t>
        </w:r>
      </w:ins>
      <w:ins w:id="1064" w:author="Liu, Luyu" w:date="2020-06-18T22:35:00Z">
        <w:r w:rsidR="002106A5">
          <w:t xml:space="preserve">the </w:t>
        </w:r>
      </w:ins>
      <w:ins w:id="1065" w:author="Liu, Luyu" w:date="2020-06-18T22:34:00Z">
        <w:r w:rsidR="00DE2C99">
          <w:t>greedy tactic.</w:t>
        </w:r>
      </w:ins>
      <w:ins w:id="1066" w:author="Liu, Luyu" w:date="2020-06-18T22:35:00Z">
        <w:r w:rsidR="005B7E90">
          <w:t xml:space="preserve"> </w:t>
        </w:r>
      </w:ins>
      <w:ins w:id="1067" w:author="Liu, Luyu" w:date="2020-06-18T22:40:00Z">
        <w:r w:rsidR="00E800CF">
          <w:t>It confirms t</w:t>
        </w:r>
      </w:ins>
      <w:ins w:id="1068" w:author="Liu, Luyu" w:date="2020-06-18T22:39:00Z">
        <w:r w:rsidR="00E800CF">
          <w:t xml:space="preserve">he waiting times are sensitive to the </w:t>
        </w:r>
        <w:r w:rsidR="00E800CF">
          <w:lastRenderedPageBreak/>
          <w:t>change in the headways</w:t>
        </w:r>
      </w:ins>
      <w:ins w:id="1069" w:author="Liu, Luyu" w:date="2020-06-18T22:40:00Z">
        <w:r w:rsidR="00E800CF">
          <w:t xml:space="preserve"> indicated by red ovals: longer headways are correlated with longer waiting times but not</w:t>
        </w:r>
      </w:ins>
      <w:ins w:id="1070" w:author="Liu, Luyu" w:date="2020-06-18T22:41:00Z">
        <w:r w:rsidR="00E800CF">
          <w:t xml:space="preserve"> risk of missing bus</w:t>
        </w:r>
      </w:ins>
      <w:ins w:id="1071" w:author="Liu, Luyu" w:date="2020-06-18T22:40:00Z">
        <w:r w:rsidR="00E800CF">
          <w:t>.</w:t>
        </w:r>
      </w:ins>
      <w:ins w:id="1072" w:author="Liu, Luyu" w:date="2020-06-18T22:41:00Z">
        <w:r w:rsidR="00C855F9">
          <w:t xml:space="preserve"> </w:t>
        </w:r>
      </w:ins>
      <w:del w:id="1073" w:author="Liu, Luyu" w:date="2020-06-18T22:17:00Z">
        <w:r w:rsidDel="00956300">
          <w:delText>These results confirm the waiting times are sensitive to the change in the headways (indicated by red ovals in the figures): with longer headways comes longer waiting times</w:delText>
        </w:r>
      </w:del>
      <w:del w:id="1074" w:author="Liu, Luyu" w:date="2020-06-18T19:52:00Z">
        <w:r w:rsidDel="000E1C52">
          <w:delText xml:space="preserve"> (</w:delText>
        </w:r>
        <w:r w:rsidDel="000E1C52">
          <w:fldChar w:fldCharType="begin"/>
        </w:r>
        <w:r w:rsidRPr="00910368" w:rsidDel="000E1C52">
          <w:delInstrText xml:space="preserve"> REF _Ref16256385 \h </w:delInstrText>
        </w:r>
        <w:r w:rsidDel="000E1C52">
          <w:fldChar w:fldCharType="separate"/>
        </w:r>
        <w:r w:rsidRPr="004743C5" w:rsidDel="000E1C52">
          <w:delText xml:space="preserve">Figure </w:delText>
        </w:r>
        <w:r w:rsidDel="000E1C52">
          <w:rPr>
            <w:noProof/>
          </w:rPr>
          <w:delText>13</w:delText>
        </w:r>
        <w:r w:rsidDel="000E1C52">
          <w:fldChar w:fldCharType="end"/>
        </w:r>
        <w:r w:rsidDel="000E1C52">
          <w:delText>)</w:delText>
        </w:r>
      </w:del>
      <w:del w:id="1075" w:author="Liu, Luyu" w:date="2020-06-18T22:17:00Z">
        <w:r w:rsidDel="00956300">
          <w:delText>.</w:delText>
        </w:r>
      </w:del>
      <w:del w:id="1076" w:author="Liu, Luyu" w:date="2020-06-15T19:57:00Z">
        <w:r w:rsidDel="00A246E6">
          <w:delText xml:space="preserve">   </w:delText>
        </w:r>
      </w:del>
      <w:del w:id="1077" w:author="Liu, Luyu" w:date="2020-06-18T22:17:00Z">
        <w:r w:rsidDel="00956300">
          <w:delText>In contrast, the risk of missing a bus does not increase dramatically with differences in headway frequency</w:delText>
        </w:r>
      </w:del>
      <w:del w:id="1078" w:author="Liu, Luyu" w:date="2020-06-18T19:53:00Z">
        <w:r w:rsidDel="00D03EAF">
          <w:delText xml:space="preserve"> (</w:delText>
        </w:r>
        <w:r w:rsidDel="00D03EAF">
          <w:fldChar w:fldCharType="begin"/>
        </w:r>
        <w:r w:rsidRPr="00D03EAF" w:rsidDel="00D03EAF">
          <w:delInstrText xml:space="preserve"> REF _Ref16256137 \h </w:delInstrText>
        </w:r>
        <w:r w:rsidDel="00D03EAF">
          <w:fldChar w:fldCharType="separate"/>
        </w:r>
        <w:r w:rsidRPr="00D03EAF" w:rsidDel="00D03EAF">
          <w:delText xml:space="preserve">Figure </w:delText>
        </w:r>
        <w:r w:rsidRPr="00D03EAF" w:rsidDel="00D03EAF">
          <w:rPr>
            <w:noProof/>
          </w:rPr>
          <w:delText>14</w:delText>
        </w:r>
        <w:r w:rsidDel="00D03EAF">
          <w:fldChar w:fldCharType="end"/>
        </w:r>
        <w:r w:rsidDel="00D03EAF">
          <w:delText>)</w:delText>
        </w:r>
      </w:del>
      <w:del w:id="1079" w:author="Liu, Luyu" w:date="2020-06-18T22:17:00Z">
        <w:r w:rsidDel="00956300">
          <w:delText>.</w:delText>
        </w:r>
      </w:del>
    </w:p>
    <w:p w14:paraId="21847F69" w14:textId="13D4BDCA" w:rsidR="005A464A" w:rsidDel="00C855F9" w:rsidRDefault="005A464A">
      <w:pPr>
        <w:pStyle w:val="TimesNewRoman"/>
        <w:rPr>
          <w:del w:id="1080" w:author="Liu, Luyu" w:date="2020-06-18T22:42:00Z"/>
        </w:rPr>
        <w:pPrChange w:id="1081" w:author="Liu, Luyu" w:date="2020-06-21T13:36:00Z">
          <w:pPr>
            <w:pStyle w:val="IndentTimesNewRoman"/>
            <w:ind w:firstLine="0"/>
            <w:jc w:val="both"/>
          </w:pPr>
        </w:pPrChange>
      </w:pPr>
    </w:p>
    <w:p w14:paraId="73189504" w14:textId="66975B87" w:rsidR="005A464A" w:rsidRPr="005F6743" w:rsidDel="000E1C52" w:rsidRDefault="005A464A" w:rsidP="0070034D">
      <w:pPr>
        <w:pStyle w:val="IndentTimesNewRoman"/>
        <w:ind w:firstLine="0"/>
        <w:jc w:val="both"/>
        <w:rPr>
          <w:del w:id="1082" w:author="Liu, Luyu" w:date="2020-06-18T19:44:00Z"/>
        </w:rPr>
      </w:pPr>
    </w:p>
    <w:p w14:paraId="1119AB4C" w14:textId="579F2BC0" w:rsidR="005A464A" w:rsidDel="000E1C52" w:rsidRDefault="005A464A" w:rsidP="00CA3E89">
      <w:pPr>
        <w:pStyle w:val="IndentTimesNewRoman"/>
        <w:keepNext/>
        <w:ind w:firstLine="0"/>
        <w:jc w:val="center"/>
        <w:rPr>
          <w:del w:id="1083" w:author="Liu, Luyu" w:date="2020-06-18T19:44:00Z"/>
        </w:rPr>
      </w:pPr>
      <w:del w:id="1084" w:author="Liu, Luyu" w:date="2020-06-18T19:44:00Z">
        <w:r w:rsidDel="000E1C52">
          <w:rPr>
            <w:noProof/>
          </w:rPr>
          <w:drawing>
            <wp:inline distT="0" distB="0" distL="0" distR="0" wp14:anchorId="68EFE967" wp14:editId="4E25A7E8">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del>
    </w:p>
    <w:p w14:paraId="20CD4B5E" w14:textId="33FA70A3" w:rsidR="005A464A" w:rsidRPr="006E112A" w:rsidDel="000E1C52" w:rsidRDefault="005A464A" w:rsidP="00497A00">
      <w:pPr>
        <w:spacing w:line="256" w:lineRule="auto"/>
        <w:jc w:val="center"/>
        <w:rPr>
          <w:del w:id="1085" w:author="Liu, Luyu" w:date="2020-06-18T19:44:00Z"/>
          <w:rFonts w:ascii="Times New Roman" w:hAnsi="Times New Roman" w:cs="Times New Roman"/>
          <w:sz w:val="24"/>
          <w:szCs w:val="24"/>
        </w:rPr>
      </w:pPr>
      <w:bookmarkStart w:id="1086" w:name="_Ref16256385"/>
      <w:bookmarkStart w:id="1087" w:name="_Ref16256378"/>
      <w:commentRangeStart w:id="1088"/>
      <w:del w:id="1089" w:author="Liu, Luyu" w:date="2020-06-18T19:44:00Z">
        <w:r w:rsidRPr="004743C5" w:rsidDel="000E1C52">
          <w:rPr>
            <w:rFonts w:ascii="Times New Roman" w:hAnsi="Times New Roman" w:cs="Times New Roman"/>
            <w:sz w:val="24"/>
            <w:szCs w:val="24"/>
          </w:rPr>
          <w:delText xml:space="preserve">Figure </w:delText>
        </w:r>
        <w:r w:rsidRPr="004743C5" w:rsidDel="000E1C52">
          <w:rPr>
            <w:rFonts w:ascii="Times New Roman" w:hAnsi="Times New Roman" w:cs="Times New Roman"/>
            <w:sz w:val="24"/>
            <w:szCs w:val="24"/>
          </w:rPr>
          <w:fldChar w:fldCharType="begin"/>
        </w:r>
        <w:r w:rsidRPr="004743C5" w:rsidDel="000E1C52">
          <w:rPr>
            <w:rFonts w:ascii="Times New Roman" w:hAnsi="Times New Roman" w:cs="Times New Roman"/>
            <w:sz w:val="24"/>
            <w:szCs w:val="24"/>
          </w:rPr>
          <w:delInstrText xml:space="preserve"> SEQ Figure \* ARABIC </w:delInstrText>
        </w:r>
        <w:r w:rsidRPr="004743C5" w:rsidDel="000E1C52">
          <w:rPr>
            <w:rFonts w:ascii="Times New Roman" w:hAnsi="Times New Roman" w:cs="Times New Roman"/>
            <w:sz w:val="24"/>
            <w:szCs w:val="24"/>
          </w:rPr>
          <w:fldChar w:fldCharType="separate"/>
        </w:r>
      </w:del>
      <w:del w:id="1090" w:author="Liu, Luyu" w:date="2020-06-12T16:21:00Z">
        <w:r w:rsidDel="001B4909">
          <w:rPr>
            <w:rFonts w:ascii="Times New Roman" w:hAnsi="Times New Roman" w:cs="Times New Roman"/>
            <w:noProof/>
            <w:sz w:val="24"/>
            <w:szCs w:val="24"/>
          </w:rPr>
          <w:delText>13</w:delText>
        </w:r>
      </w:del>
      <w:del w:id="1091" w:author="Liu, Luyu" w:date="2020-06-18T19:44:00Z">
        <w:r w:rsidRPr="004743C5" w:rsidDel="000E1C52">
          <w:rPr>
            <w:rFonts w:ascii="Times New Roman" w:hAnsi="Times New Roman" w:cs="Times New Roman"/>
            <w:sz w:val="24"/>
            <w:szCs w:val="24"/>
          </w:rPr>
          <w:fldChar w:fldCharType="end"/>
        </w:r>
        <w:bookmarkEnd w:id="1086"/>
        <w:r w:rsidDel="000E1C52">
          <w:rPr>
            <w:rFonts w:ascii="Times New Roman" w:hAnsi="Times New Roman" w:cs="Times New Roman"/>
            <w:sz w:val="24"/>
            <w:szCs w:val="24"/>
          </w:rPr>
          <w:delText>:</w:delText>
        </w:r>
        <w:r w:rsidRPr="004743C5"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Spatial pattern of average waiting time within a walking distance buffer along the bus route: GT</w:delText>
        </w:r>
        <w:r w:rsidRPr="006E112A" w:rsidDel="000E1C52">
          <w:rPr>
            <w:rFonts w:ascii="Times New Roman" w:hAnsi="Times New Roman" w:cs="Times New Roman"/>
            <w:sz w:val="24"/>
            <w:szCs w:val="24"/>
          </w:rPr>
          <w:delText xml:space="preserve"> (top left), </w:delText>
        </w:r>
        <w:r w:rsidDel="000E1C52">
          <w:rPr>
            <w:rFonts w:ascii="Times New Roman" w:hAnsi="Times New Roman" w:cs="Times New Roman"/>
            <w:sz w:val="24"/>
            <w:szCs w:val="24"/>
          </w:rPr>
          <w:delText>ST</w:delText>
        </w:r>
        <w:r w:rsidRPr="003705D3"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right),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 left), </w:delText>
        </w:r>
        <w:r w:rsidDel="000E1C52">
          <w:rPr>
            <w:rFonts w:ascii="Times New Roman" w:hAnsi="Times New Roman" w:cs="Times New Roman"/>
            <w:sz w:val="24"/>
            <w:szCs w:val="24"/>
          </w:rPr>
          <w:delText>AT (bottom right)</w:delText>
        </w:r>
        <w:bookmarkEnd w:id="1087"/>
        <w:r w:rsidRPr="006E112A" w:rsidDel="000E1C52">
          <w:rPr>
            <w:rFonts w:ascii="Times New Roman" w:hAnsi="Times New Roman" w:cs="Times New Roman"/>
            <w:sz w:val="24"/>
            <w:szCs w:val="24"/>
          </w:rPr>
          <w:delText xml:space="preserve"> </w:delText>
        </w:r>
        <w:commentRangeEnd w:id="1088"/>
        <w:r w:rsidDel="000E1C52">
          <w:rPr>
            <w:rStyle w:val="CommentReference"/>
          </w:rPr>
          <w:commentReference w:id="1088"/>
        </w:r>
      </w:del>
    </w:p>
    <w:p w14:paraId="7ED116EF" w14:textId="29BFEF90" w:rsidR="005A464A" w:rsidDel="000E1C52" w:rsidRDefault="005A464A" w:rsidP="008D6C9E">
      <w:pPr>
        <w:pStyle w:val="Italic"/>
        <w:ind w:firstLine="0"/>
        <w:rPr>
          <w:del w:id="1092" w:author="Liu, Luyu" w:date="2020-06-18T19:44:00Z"/>
          <w:b/>
          <w:i w:val="0"/>
          <w:iCs/>
        </w:rPr>
      </w:pPr>
    </w:p>
    <w:p w14:paraId="3669BB19" w14:textId="435632B1" w:rsidR="005A464A" w:rsidDel="000E1C52" w:rsidRDefault="005A464A" w:rsidP="008D6C9E">
      <w:pPr>
        <w:keepNext/>
        <w:spacing w:line="256" w:lineRule="auto"/>
        <w:jc w:val="center"/>
        <w:rPr>
          <w:del w:id="1093" w:author="Liu, Luyu" w:date="2020-06-18T19:44:00Z"/>
        </w:rPr>
      </w:pPr>
      <w:del w:id="1094" w:author="Liu, Luyu" w:date="2020-06-18T19:44:00Z">
        <w:r w:rsidDel="000E1C52">
          <w:rPr>
            <w:noProof/>
          </w:rPr>
          <w:drawing>
            <wp:inline distT="0" distB="0" distL="0" distR="0" wp14:anchorId="031D1A10" wp14:editId="4E427535">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del>
    </w:p>
    <w:p w14:paraId="113B73B2" w14:textId="3DDBFDA2" w:rsidR="005A464A" w:rsidRPr="006E112A" w:rsidDel="000E1C52" w:rsidRDefault="005A464A" w:rsidP="00B118C8">
      <w:pPr>
        <w:spacing w:line="256" w:lineRule="auto"/>
        <w:jc w:val="center"/>
        <w:rPr>
          <w:del w:id="1095" w:author="Liu, Luyu" w:date="2020-06-18T19:44:00Z"/>
          <w:rFonts w:ascii="Times New Roman" w:hAnsi="Times New Roman" w:cs="Times New Roman"/>
          <w:sz w:val="24"/>
          <w:szCs w:val="24"/>
        </w:rPr>
      </w:pPr>
      <w:bookmarkStart w:id="1096" w:name="_Ref16256137"/>
      <w:commentRangeStart w:id="1097"/>
      <w:del w:id="1098" w:author="Liu, Luyu" w:date="2020-06-18T19:44:00Z">
        <w:r w:rsidRPr="00530F4C" w:rsidDel="000E1C52">
          <w:rPr>
            <w:rFonts w:ascii="Times New Roman" w:hAnsi="Times New Roman" w:cs="Times New Roman"/>
            <w:sz w:val="24"/>
            <w:szCs w:val="24"/>
          </w:rPr>
          <w:delText xml:space="preserve">Figure </w:delText>
        </w:r>
        <w:r w:rsidRPr="00530F4C" w:rsidDel="000E1C52">
          <w:rPr>
            <w:rFonts w:ascii="Times New Roman" w:hAnsi="Times New Roman" w:cs="Times New Roman"/>
            <w:sz w:val="24"/>
            <w:szCs w:val="24"/>
          </w:rPr>
          <w:fldChar w:fldCharType="begin"/>
        </w:r>
        <w:r w:rsidRPr="00530F4C" w:rsidDel="000E1C52">
          <w:rPr>
            <w:rFonts w:ascii="Times New Roman" w:hAnsi="Times New Roman" w:cs="Times New Roman"/>
            <w:sz w:val="24"/>
            <w:szCs w:val="24"/>
          </w:rPr>
          <w:delInstrText xml:space="preserve"> SEQ Figure \* ARABIC </w:delInstrText>
        </w:r>
        <w:r w:rsidRPr="00530F4C" w:rsidDel="000E1C52">
          <w:rPr>
            <w:rFonts w:ascii="Times New Roman" w:hAnsi="Times New Roman" w:cs="Times New Roman"/>
            <w:sz w:val="24"/>
            <w:szCs w:val="24"/>
          </w:rPr>
          <w:fldChar w:fldCharType="separate"/>
        </w:r>
        <w:r w:rsidR="00FF1FB0" w:rsidDel="000E1C52">
          <w:rPr>
            <w:rFonts w:ascii="Times New Roman" w:hAnsi="Times New Roman" w:cs="Times New Roman"/>
            <w:noProof/>
            <w:sz w:val="24"/>
            <w:szCs w:val="24"/>
          </w:rPr>
          <w:delText>12</w:delText>
        </w:r>
        <w:r w:rsidRPr="00530F4C" w:rsidDel="000E1C52">
          <w:rPr>
            <w:rFonts w:ascii="Times New Roman" w:hAnsi="Times New Roman" w:cs="Times New Roman"/>
            <w:sz w:val="24"/>
            <w:szCs w:val="24"/>
          </w:rPr>
          <w:fldChar w:fldCharType="end"/>
        </w:r>
        <w:bookmarkEnd w:id="1096"/>
        <w:r w:rsidDel="000E1C52">
          <w:rPr>
            <w:rFonts w:ascii="Times New Roman" w:hAnsi="Times New Roman" w:cs="Times New Roman"/>
            <w:sz w:val="24"/>
            <w:szCs w:val="24"/>
          </w:rPr>
          <w:delText>:</w:delText>
        </w:r>
        <w:r w:rsidRPr="00D4298B" w:rsidDel="000E1C52">
          <w:rPr>
            <w:rFonts w:ascii="Times New Roman" w:hAnsi="Times New Roman" w:cs="Times New Roman"/>
            <w:sz w:val="24"/>
            <w:szCs w:val="24"/>
          </w:rPr>
          <w:delText xml:space="preserve"> </w:delText>
        </w:r>
        <w:r w:rsidRPr="00F625BD" w:rsidDel="000E1C52">
          <w:rPr>
            <w:rFonts w:ascii="Times New Roman" w:hAnsi="Times New Roman" w:cs="Times New Roman"/>
            <w:sz w:val="24"/>
            <w:szCs w:val="24"/>
          </w:rPr>
          <w:delText xml:space="preserve">Spatial pattern of </w:delText>
        </w:r>
        <w:r w:rsidDel="000E1C52">
          <w:rPr>
            <w:rFonts w:ascii="Times New Roman" w:hAnsi="Times New Roman" w:cs="Times New Roman"/>
            <w:sz w:val="24"/>
            <w:szCs w:val="24"/>
          </w:rPr>
          <w:delText xml:space="preserve">missed bus risk </w:delText>
        </w:r>
        <w:r w:rsidRPr="00F625BD" w:rsidDel="000E1C52">
          <w:rPr>
            <w:rFonts w:ascii="Times New Roman" w:hAnsi="Times New Roman" w:cs="Times New Roman"/>
            <w:sz w:val="24"/>
            <w:szCs w:val="24"/>
          </w:rPr>
          <w:delText xml:space="preserve">within a walking distance buffer along the </w:delText>
        </w:r>
        <w:r w:rsidDel="000E1C52">
          <w:rPr>
            <w:rFonts w:ascii="Times New Roman" w:hAnsi="Times New Roman" w:cs="Times New Roman"/>
            <w:sz w:val="24"/>
            <w:szCs w:val="24"/>
          </w:rPr>
          <w:delText xml:space="preserve">bus </w:delText>
        </w:r>
        <w:r w:rsidRPr="00F625BD" w:rsidDel="000E1C52">
          <w:rPr>
            <w:rFonts w:ascii="Times New Roman" w:hAnsi="Times New Roman" w:cs="Times New Roman"/>
            <w:sz w:val="24"/>
            <w:szCs w:val="24"/>
          </w:rPr>
          <w:delText>route</w:delText>
        </w:r>
        <w:r w:rsidDel="000E1C52">
          <w:rPr>
            <w:rFonts w:ascii="Times New Roman" w:hAnsi="Times New Roman" w:cs="Times New Roman"/>
            <w:sz w:val="24"/>
            <w:szCs w:val="24"/>
          </w:rPr>
          <w:delText>:</w:delText>
        </w:r>
      </w:del>
      <w:del w:id="1099" w:author="Liu, Luyu" w:date="2020-06-15T19:57:00Z">
        <w:r w:rsidDel="00A246E6">
          <w:rPr>
            <w:rFonts w:ascii="Times New Roman" w:hAnsi="Times New Roman" w:cs="Times New Roman"/>
            <w:sz w:val="24"/>
            <w:szCs w:val="24"/>
          </w:rPr>
          <w:delText xml:space="preserve"> </w:delText>
        </w:r>
        <w:r w:rsidRPr="00F625BD" w:rsidDel="00A246E6">
          <w:rPr>
            <w:rFonts w:ascii="Times New Roman" w:hAnsi="Times New Roman" w:cs="Times New Roman"/>
            <w:sz w:val="24"/>
            <w:szCs w:val="24"/>
          </w:rPr>
          <w:delText xml:space="preserve"> </w:delText>
        </w:r>
      </w:del>
      <w:del w:id="1100" w:author="Liu, Luyu" w:date="2020-06-18T19:44:00Z">
        <w:r w:rsidDel="000E1C52">
          <w:rPr>
            <w:rFonts w:ascii="Times New Roman" w:hAnsi="Times New Roman" w:cs="Times New Roman"/>
            <w:sz w:val="24"/>
            <w:szCs w:val="24"/>
          </w:rPr>
          <w:delText>GT</w:delText>
        </w:r>
        <w:r w:rsidRPr="00530F4C" w:rsidDel="000E1C52">
          <w:rPr>
            <w:rFonts w:ascii="Times New Roman" w:hAnsi="Times New Roman" w:cs="Times New Roman"/>
            <w:sz w:val="24"/>
            <w:szCs w:val="24"/>
          </w:rPr>
          <w:delText xml:space="preserve"> </w:delText>
        </w:r>
        <w:r w:rsidRPr="006E112A" w:rsidDel="000E1C52">
          <w:rPr>
            <w:rFonts w:ascii="Times New Roman" w:hAnsi="Times New Roman" w:cs="Times New Roman"/>
            <w:sz w:val="24"/>
            <w:szCs w:val="24"/>
          </w:rPr>
          <w:delText xml:space="preserve">(top </w:delText>
        </w:r>
        <w:r w:rsidDel="000E1C52">
          <w:rPr>
            <w:rFonts w:ascii="Times New Roman" w:hAnsi="Times New Roman" w:cs="Times New Roman"/>
            <w:sz w:val="24"/>
            <w:szCs w:val="24"/>
          </w:rPr>
          <w:delText>left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 xml:space="preserve">ST </w:delText>
        </w:r>
        <w:r w:rsidRPr="006E112A" w:rsidDel="000E1C52">
          <w:rPr>
            <w:rFonts w:ascii="Times New Roman" w:hAnsi="Times New Roman" w:cs="Times New Roman"/>
            <w:sz w:val="24"/>
            <w:szCs w:val="24"/>
          </w:rPr>
          <w:delText>(</w:delText>
        </w:r>
        <w:r w:rsidDel="000E1C52">
          <w:rPr>
            <w:rFonts w:ascii="Times New Roman" w:hAnsi="Times New Roman" w:cs="Times New Roman"/>
            <w:sz w:val="24"/>
            <w:szCs w:val="24"/>
          </w:rPr>
          <w:delText>top</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right</w:delText>
        </w:r>
        <w:r w:rsidRPr="006E112A" w:rsidDel="000E1C52">
          <w:rPr>
            <w:rFonts w:ascii="Times New Roman" w:hAnsi="Times New Roman" w:cs="Times New Roman"/>
            <w:sz w:val="24"/>
            <w:szCs w:val="24"/>
          </w:rPr>
          <w:delText xml:space="preserve">), </w:delText>
        </w:r>
        <w:r w:rsidDel="000E1C52">
          <w:rPr>
            <w:rFonts w:ascii="Times New Roman" w:hAnsi="Times New Roman" w:cs="Times New Roman"/>
            <w:sz w:val="24"/>
            <w:szCs w:val="24"/>
          </w:rPr>
          <w:delText>ET</w:delText>
        </w:r>
        <w:r w:rsidRPr="006E112A" w:rsidDel="000E1C52">
          <w:rPr>
            <w:rFonts w:ascii="Times New Roman" w:hAnsi="Times New Roman" w:cs="Times New Roman"/>
            <w:sz w:val="24"/>
            <w:szCs w:val="24"/>
          </w:rPr>
          <w:delText xml:space="preserve"> (bottom)'s </w:delText>
        </w:r>
        <w:r w:rsidDel="000E1C52">
          <w:rPr>
            <w:rFonts w:ascii="Times New Roman" w:hAnsi="Times New Roman" w:cs="Times New Roman"/>
            <w:sz w:val="24"/>
            <w:szCs w:val="24"/>
          </w:rPr>
          <w:delText>missed risk</w:delText>
        </w:r>
        <w:r w:rsidRPr="006E112A" w:rsidDel="000E1C52">
          <w:rPr>
            <w:rFonts w:ascii="Times New Roman" w:hAnsi="Times New Roman" w:cs="Times New Roman"/>
            <w:sz w:val="24"/>
            <w:szCs w:val="24"/>
          </w:rPr>
          <w:delText xml:space="preserve"> pattern</w:delText>
        </w:r>
        <w:r w:rsidDel="000E1C52">
          <w:rPr>
            <w:rFonts w:ascii="Times New Roman" w:hAnsi="Times New Roman" w:cs="Times New Roman"/>
            <w:sz w:val="24"/>
            <w:szCs w:val="24"/>
          </w:rPr>
          <w:delText>.</w:delText>
        </w:r>
        <w:commentRangeEnd w:id="1097"/>
        <w:r w:rsidDel="000E1C52">
          <w:rPr>
            <w:rStyle w:val="CommentReference"/>
          </w:rPr>
          <w:commentReference w:id="1097"/>
        </w:r>
      </w:del>
    </w:p>
    <w:p w14:paraId="30D21D53" w14:textId="6381AD78" w:rsidR="005A464A" w:rsidDel="00C855F9" w:rsidRDefault="005A464A" w:rsidP="00B118C8">
      <w:pPr>
        <w:spacing w:line="256" w:lineRule="auto"/>
        <w:rPr>
          <w:del w:id="1101" w:author="Liu, Luyu" w:date="2020-06-18T22:42:00Z"/>
          <w:rFonts w:ascii="Times New Roman" w:hAnsi="Times New Roman" w:cs="Times New Roman"/>
          <w:sz w:val="24"/>
          <w:szCs w:val="24"/>
        </w:rPr>
      </w:pPr>
    </w:p>
    <w:p w14:paraId="6015FA69" w14:textId="7B679E0B" w:rsidR="008977AC" w:rsidRDefault="005A464A">
      <w:pPr>
        <w:pStyle w:val="IndentTimesNewRoman"/>
        <w:ind w:firstLine="0"/>
        <w:jc w:val="both"/>
        <w:rPr>
          <w:ins w:id="1102" w:author="Liu, Luyu" w:date="2020-06-18T22:17:00Z"/>
        </w:rPr>
        <w:pPrChange w:id="1103" w:author="Liu, Luyu" w:date="2020-06-21T13:36:00Z">
          <w:pPr>
            <w:pStyle w:val="IndentTimesNewRoman"/>
            <w:jc w:val="both"/>
          </w:pPr>
        </w:pPrChange>
      </w:pPr>
      <w:r>
        <w:fldChar w:fldCharType="begin"/>
      </w:r>
      <w:r>
        <w:instrText xml:space="preserve"> REF _Ref16256046 \h  \* MERGEFORMAT </w:instrText>
      </w:r>
      <w:r>
        <w:fldChar w:fldCharType="separate"/>
      </w:r>
      <w:ins w:id="1104" w:author="Liu, Luyu" w:date="2020-06-18T22:58:00Z">
        <w:r w:rsidR="00910368">
          <w:t xml:space="preserve">Figure </w:t>
        </w:r>
        <w:r w:rsidR="00910368">
          <w:rPr>
            <w:noProof/>
          </w:rPr>
          <w:t>9</w:t>
        </w:r>
      </w:ins>
      <w:del w:id="1105" w:author="Liu, Luyu" w:date="2020-06-18T19:55:00Z">
        <w:r w:rsidDel="00351DCD">
          <w:delText xml:space="preserve">Figure </w:delText>
        </w:r>
        <w:r w:rsidDel="00351DCD">
          <w:rPr>
            <w:noProof/>
          </w:rPr>
          <w:delText>15</w:delText>
        </w:r>
      </w:del>
      <w:r>
        <w:fldChar w:fldCharType="end"/>
      </w:r>
      <w:r>
        <w:t xml:space="preserve"> shows the average waiting time and risk across space for </w:t>
      </w:r>
      <w:ins w:id="1106" w:author="Liu, Luyu" w:date="2020-06-18T22:34:00Z">
        <w:r w:rsidR="002106A5">
          <w:t xml:space="preserve">the </w:t>
        </w:r>
      </w:ins>
      <w:del w:id="1107" w:author="Liu, Luyu" w:date="2020-06-18T22:34:00Z">
        <w:r w:rsidDel="00DE2C99">
          <w:delText>the PT strategy</w:delText>
        </w:r>
      </w:del>
      <w:ins w:id="1108" w:author="Liu, Luyu" w:date="2020-06-18T22:34:00Z">
        <w:r w:rsidR="00DE2C99">
          <w:t>prudent tactic optimal</w:t>
        </w:r>
      </w:ins>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w:t>
      </w:r>
      <w:del w:id="1109" w:author="Liu, Luyu" w:date="2020-06-15T19:57:00Z">
        <w:r w:rsidDel="00A246E6">
          <w:rPr>
            <w:rStyle w:val="TimesNewRomanChar"/>
          </w:rPr>
          <w:delText xml:space="preserve">  </w:delText>
        </w:r>
      </w:del>
      <w:ins w:id="1110" w:author="Liu, Luyu" w:date="2020-06-15T19:57:00Z">
        <w:r w:rsidR="00A246E6">
          <w:rPr>
            <w:rStyle w:val="TimesNewRomanChar"/>
          </w:rPr>
          <w:t xml:space="preserve"> </w:t>
        </w:r>
      </w:ins>
      <w:r>
        <w:rPr>
          <w:rStyle w:val="TimesNewRomanChar"/>
        </w:rPr>
        <w:t>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ins w:id="1111" w:author="Liu, Luyu" w:date="2020-06-18T21:14:00Z">
        <w:r w:rsidR="008977AC">
          <w:t>.</w:t>
        </w:r>
      </w:ins>
      <w:del w:id="1112" w:author="Liu, Luyu" w:date="2020-06-18T21:13:00Z">
        <w:r w:rsidDel="008977AC">
          <w:delText>.</w:delText>
        </w:r>
        <w:r w:rsidRPr="00142817" w:rsidDel="008977AC">
          <w:delText xml:space="preserve"> </w:delText>
        </w:r>
        <w:r w:rsidDel="008977AC">
          <w:delText>Based on these results</w:delText>
        </w:r>
        <w:r w:rsidRPr="00C335AA" w:rsidDel="008977AC">
          <w:delText xml:space="preserve">, we can call these stops </w:delText>
        </w:r>
        <w:r w:rsidRPr="00C335AA" w:rsidDel="008977AC">
          <w:rPr>
            <w:i/>
          </w:rPr>
          <w:delText>marginalized stops</w:delText>
        </w:r>
        <w:r w:rsidRPr="00C335AA" w:rsidDel="008977AC">
          <w:delText xml:space="preserve">. </w:delText>
        </w:r>
      </w:del>
      <w:del w:id="1113" w:author="Liu, Luyu" w:date="2020-06-18T21:14:00Z">
        <w:r w:rsidDel="008977AC">
          <w:delText xml:space="preserve">It suggests that RTI strategies may be less effective at these stops. </w:delText>
        </w:r>
      </w:del>
      <w:ins w:id="1114" w:author="Liu, Luyu" w:date="2020-06-18T21:14:00Z">
        <w:r w:rsidR="008977AC">
          <w:t xml:space="preserve"> </w:t>
        </w:r>
      </w:ins>
      <w:moveToRangeStart w:id="1115" w:author="Liu, Luyu" w:date="2020-06-18T21:14:00Z" w:name="move43407284"/>
      <w:moveTo w:id="1116" w:author="Liu, Luyu" w:date="2020-06-18T21:14:00Z">
        <w:r w:rsidR="008977AC">
          <w:t>In these areas, transit users are</w:t>
        </w:r>
        <w:r w:rsidR="008977AC" w:rsidRPr="00EF5E45">
          <w:t xml:space="preserve"> </w:t>
        </w:r>
        <w:r w:rsidR="008977AC">
          <w:t>vulnerable and may be structurally unable to utilize real-time information.</w:t>
        </w:r>
      </w:moveTo>
      <w:moveToRangeEnd w:id="1115"/>
    </w:p>
    <w:p w14:paraId="1CB8323C" w14:textId="3D4D3123" w:rsidR="00DA6901" w:rsidRDefault="00DA6901">
      <w:pPr>
        <w:pStyle w:val="IndentTimesNewRoman"/>
        <w:ind w:firstLine="0"/>
        <w:jc w:val="both"/>
        <w:rPr>
          <w:ins w:id="1117" w:author="Liu, Luyu" w:date="2020-06-18T22:03:00Z"/>
        </w:rPr>
        <w:pPrChange w:id="1118" w:author="Liu, Luyu" w:date="2020-06-18T22:03:00Z">
          <w:pPr>
            <w:pStyle w:val="IndentTimesNewRoman"/>
            <w:jc w:val="both"/>
          </w:pPr>
        </w:pPrChange>
      </w:pPr>
      <w:ins w:id="1119" w:author="Liu, Luyu" w:date="2020-06-18T22:03:00Z">
        <w:r>
          <w:rPr>
            <w:noProof/>
          </w:rPr>
          <w:drawing>
            <wp:inline distT="0" distB="0" distL="0" distR="0" wp14:anchorId="7F317331" wp14:editId="0F283433">
              <wp:extent cx="5943600" cy="2044700"/>
              <wp:effectExtent l="0" t="0" r="0" b="0"/>
              <wp:docPr id="5" name="Picture 5" descr="C:\Users\liu.6544\AppData\Local\Microsoft\Windows\INetCache\Content.Wo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g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ins>
    </w:p>
    <w:p w14:paraId="22549C90" w14:textId="0E6C3C74" w:rsidR="00DA6901" w:rsidRDefault="00DA6901" w:rsidP="00DA6901">
      <w:pPr>
        <w:pStyle w:val="TimesNewRoman"/>
        <w:jc w:val="center"/>
        <w:rPr>
          <w:ins w:id="1120" w:author="Liu, Luyu" w:date="2020-06-18T22:03:00Z"/>
        </w:rPr>
      </w:pPr>
      <w:bookmarkStart w:id="1121" w:name="_Ref43410446"/>
      <w:ins w:id="1122" w:author="Liu, Luyu" w:date="2020-06-18T22:03:00Z">
        <w:r>
          <w:t xml:space="preserve">Figure </w:t>
        </w:r>
        <w:r>
          <w:fldChar w:fldCharType="begin"/>
        </w:r>
        <w:r>
          <w:instrText xml:space="preserve"> SEQ Figure \* ARABIC </w:instrText>
        </w:r>
        <w:r>
          <w:fldChar w:fldCharType="separate"/>
        </w:r>
      </w:ins>
      <w:r w:rsidR="00F64130">
        <w:rPr>
          <w:noProof/>
        </w:rPr>
        <w:t>7</w:t>
      </w:r>
      <w:ins w:id="1123" w:author="Liu, Luyu" w:date="2020-06-18T22:03:00Z">
        <w:r>
          <w:rPr>
            <w:noProof/>
          </w:rPr>
          <w:fldChar w:fldCharType="end"/>
        </w:r>
        <w:bookmarkEnd w:id="1121"/>
        <w:r>
          <w:rPr>
            <w:noProof/>
          </w:rPr>
          <w:t>:</w:t>
        </w:r>
        <w:r>
          <w:t xml:space="preserve"> Spatial pattern of average wait time (left side) and missed bus risk (right side) within a walking distance buffer for the </w:t>
        </w:r>
      </w:ins>
      <w:ins w:id="1124" w:author="Liu, Luyu" w:date="2020-06-18T22:05:00Z">
        <w:r>
          <w:t>GT</w:t>
        </w:r>
      </w:ins>
      <w:ins w:id="1125" w:author="Liu, Luyu" w:date="2020-06-18T22:03:00Z">
        <w:r>
          <w:t xml:space="preserve"> strategy </w:t>
        </w:r>
      </w:ins>
      <w:ins w:id="1126" w:author="Liu, Luyu" w:date="2020-06-18T22:31:00Z">
        <w:r w:rsidR="005D2C95">
          <w:t xml:space="preserve">(black stroke: </w:t>
        </w:r>
        <w:proofErr w:type="spellStart"/>
        <w:r w:rsidR="005D2C95">
          <w:t>timepoints</w:t>
        </w:r>
        <w:proofErr w:type="spellEnd"/>
        <w:r w:rsidR="005D2C95">
          <w:t>)</w:t>
        </w:r>
      </w:ins>
      <w:ins w:id="1127" w:author="Liu, Luyu" w:date="2020-06-18T22:32:00Z">
        <w:r w:rsidR="001C472B">
          <w:t>.</w:t>
        </w:r>
      </w:ins>
    </w:p>
    <w:p w14:paraId="5562E34E" w14:textId="77777777" w:rsidR="00DA6901" w:rsidRDefault="00DA6901">
      <w:pPr>
        <w:pStyle w:val="IndentTimesNewRoman"/>
        <w:ind w:firstLine="0"/>
        <w:jc w:val="both"/>
        <w:rPr>
          <w:ins w:id="1128" w:author="Liu, Luyu" w:date="2020-06-18T21:14:00Z"/>
        </w:rPr>
        <w:pPrChange w:id="1129" w:author="Liu, Luyu" w:date="2020-06-18T22:03:00Z">
          <w:pPr>
            <w:pStyle w:val="IndentTimesNewRoman"/>
            <w:jc w:val="both"/>
          </w:pPr>
        </w:pPrChange>
      </w:pPr>
    </w:p>
    <w:p w14:paraId="33348674" w14:textId="18F37B33" w:rsidR="00FA14CE" w:rsidRPr="00B942D8" w:rsidDel="008977AC" w:rsidRDefault="005A464A" w:rsidP="001C320A">
      <w:pPr>
        <w:pStyle w:val="IndentTimesNewRoman"/>
        <w:jc w:val="both"/>
        <w:rPr>
          <w:del w:id="1130" w:author="Liu, Luyu" w:date="2020-06-18T21:15:00Z"/>
        </w:rPr>
      </w:pPr>
      <w:moveFromRangeStart w:id="1131" w:author="Liu, Luyu" w:date="2020-06-18T21:14:00Z" w:name="move43407284"/>
      <w:moveFrom w:id="1132" w:author="Liu, Luyu" w:date="2020-06-18T21:14:00Z">
        <w:del w:id="1133" w:author="Liu, Luyu" w:date="2020-06-18T21:15:00Z">
          <w:r w:rsidDel="008977AC">
            <w:delText>In these areas, transit users are</w:delText>
          </w:r>
          <w:r w:rsidRPr="00EF5E45" w:rsidDel="008977AC">
            <w:delText xml:space="preserve"> </w:delText>
          </w:r>
          <w:r w:rsidDel="008977AC">
            <w:delText>vulnerable and may be structurally unable to utilize real-time information.</w:delText>
          </w:r>
        </w:del>
      </w:moveFrom>
      <w:moveFromRangeEnd w:id="1131"/>
    </w:p>
    <w:p w14:paraId="4B8EAC76" w14:textId="77777777" w:rsidR="005A464A" w:rsidRDefault="005A464A" w:rsidP="005A464A">
      <w:pPr>
        <w:keepNext/>
        <w:spacing w:line="256" w:lineRule="auto"/>
        <w:jc w:val="center"/>
      </w:pPr>
      <w:r>
        <w:rPr>
          <w:noProof/>
        </w:rPr>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17590E3" w:rsidR="005A464A" w:rsidRDefault="005A464A" w:rsidP="005A464A">
      <w:pPr>
        <w:pStyle w:val="TimesNewRoman"/>
        <w:jc w:val="center"/>
      </w:pPr>
      <w:bookmarkStart w:id="1134" w:name="_Ref16256046"/>
      <w:r>
        <w:t xml:space="preserve">Figure </w:t>
      </w:r>
      <w:r w:rsidR="009A172D">
        <w:fldChar w:fldCharType="begin"/>
      </w:r>
      <w:r w:rsidR="009A172D">
        <w:instrText xml:space="preserve"> SEQ Figure \* ARABIC </w:instrText>
      </w:r>
      <w:r w:rsidR="009A172D">
        <w:fldChar w:fldCharType="separate"/>
      </w:r>
      <w:r w:rsidR="00F64130">
        <w:rPr>
          <w:noProof/>
        </w:rPr>
        <w:t>8</w:t>
      </w:r>
      <w:r w:rsidR="009A172D">
        <w:rPr>
          <w:noProof/>
        </w:rPr>
        <w:fldChar w:fldCharType="end"/>
      </w:r>
      <w:bookmarkEnd w:id="1134"/>
      <w:r>
        <w:rPr>
          <w:noProof/>
        </w:rPr>
        <w:t>:</w:t>
      </w:r>
      <w:r>
        <w:t xml:space="preserve"> Spatial pattern of average wait time (left side) and missed bus risk (right side) within a walking distance buffer </w:t>
      </w:r>
      <w:del w:id="1135" w:author="Liu, Luyu" w:date="2020-06-18T22:42:00Z">
        <w:r w:rsidDel="001C208C">
          <w:delText xml:space="preserve">of the bus route </w:delText>
        </w:r>
      </w:del>
      <w:r>
        <w:t xml:space="preserve">for the PT strategy </w:t>
      </w:r>
      <w:ins w:id="1136" w:author="Liu, Luyu" w:date="2020-06-18T22:32:00Z">
        <w:r w:rsidR="001C472B">
          <w:t xml:space="preserve">(black stroke: </w:t>
        </w:r>
        <w:proofErr w:type="spellStart"/>
        <w:r w:rsidR="001C472B">
          <w:t>timepoints</w:t>
        </w:r>
        <w:proofErr w:type="spellEnd"/>
        <w:r w:rsidR="001C472B">
          <w:t>).</w:t>
        </w:r>
      </w:ins>
    </w:p>
    <w:p w14:paraId="2BDDCF8A" w14:textId="4D7262C7" w:rsidR="00D41F43" w:rsidRDefault="00D41F43" w:rsidP="008977AC">
      <w:pPr>
        <w:pStyle w:val="IndentTimesNewRoman"/>
        <w:jc w:val="both"/>
        <w:rPr>
          <w:ins w:id="1137" w:author="Liu, Luyu" w:date="2020-06-18T22:42:00Z"/>
        </w:rPr>
      </w:pPr>
      <w:ins w:id="1138" w:author="Liu, Luyu" w:date="2020-06-18T22:45:00Z">
        <w:r>
          <w:t>W</w:t>
        </w:r>
      </w:ins>
      <w:ins w:id="1139" w:author="Liu, Luyu" w:date="2020-06-18T22:44:00Z">
        <w:r>
          <w:t xml:space="preserve">e can </w:t>
        </w:r>
      </w:ins>
      <w:ins w:id="1140" w:author="Liu, Luyu" w:date="2020-06-18T22:52:00Z">
        <w:r w:rsidR="00A103DC">
          <w:t xml:space="preserve">also </w:t>
        </w:r>
      </w:ins>
      <w:ins w:id="1141" w:author="Liu, Luyu" w:date="2020-06-18T22:44:00Z">
        <w:r>
          <w:t xml:space="preserve">observe </w:t>
        </w:r>
      </w:ins>
      <w:ins w:id="1142" w:author="Liu, Luyu" w:date="2020-06-18T22:45:00Z">
        <w:r>
          <w:t xml:space="preserve">interesting spatial patterns at </w:t>
        </w:r>
      </w:ins>
      <w:proofErr w:type="spellStart"/>
      <w:ins w:id="1143" w:author="Liu, Luyu" w:date="2020-06-18T22:43:00Z">
        <w:r>
          <w:t>timepoints</w:t>
        </w:r>
      </w:ins>
      <w:proofErr w:type="spellEnd"/>
      <w:ins w:id="1144" w:author="Liu, Luyu" w:date="2020-06-18T22:57:00Z">
        <w:r w:rsidR="00846CD0">
          <w:t xml:space="preserve"> in </w:t>
        </w:r>
        <w:r w:rsidR="00846CD0">
          <w:fldChar w:fldCharType="begin"/>
        </w:r>
        <w:r w:rsidR="00846CD0">
          <w:instrText xml:space="preserve"> REF _Ref43410446 \h </w:instrText>
        </w:r>
      </w:ins>
      <w:r w:rsidR="00846CD0">
        <w:fldChar w:fldCharType="separate"/>
      </w:r>
      <w:ins w:id="1145" w:author="Liu, Luyu" w:date="2020-06-18T22:57:00Z">
        <w:r w:rsidR="00846CD0">
          <w:t xml:space="preserve">Figure </w:t>
        </w:r>
        <w:r w:rsidR="00846CD0">
          <w:rPr>
            <w:noProof/>
          </w:rPr>
          <w:t>8</w:t>
        </w:r>
        <w:r w:rsidR="00846CD0">
          <w:fldChar w:fldCharType="end"/>
        </w:r>
        <w:r w:rsidR="00846CD0">
          <w:t xml:space="preserve"> and </w:t>
        </w:r>
        <w:r w:rsidR="00846CD0">
          <w:fldChar w:fldCharType="begin"/>
        </w:r>
        <w:r w:rsidR="00846CD0">
          <w:instrText xml:space="preserve"> REF _Ref16256046 \h </w:instrText>
        </w:r>
      </w:ins>
      <w:r w:rsidR="00846CD0">
        <w:fldChar w:fldCharType="separate"/>
      </w:r>
      <w:ins w:id="1146" w:author="Liu, Luyu" w:date="2020-06-18T22:57:00Z">
        <w:r w:rsidR="00846CD0">
          <w:t xml:space="preserve">Figure </w:t>
        </w:r>
        <w:r w:rsidR="00846CD0">
          <w:rPr>
            <w:noProof/>
          </w:rPr>
          <w:t>9</w:t>
        </w:r>
        <w:r w:rsidR="00846CD0">
          <w:fldChar w:fldCharType="end"/>
        </w:r>
      </w:ins>
      <w:ins w:id="1147" w:author="Liu, Luyu" w:date="2020-06-18T22:43:00Z">
        <w:r>
          <w:t xml:space="preserve">, defined as stops where </w:t>
        </w:r>
      </w:ins>
      <w:ins w:id="1148" w:author="Liu, Luyu" w:date="2020-06-18T22:53:00Z">
        <w:r w:rsidR="00A103DC">
          <w:t xml:space="preserve">buses </w:t>
        </w:r>
      </w:ins>
      <w:ins w:id="1149" w:author="Liu, Luyu" w:date="2020-06-18T22:44:00Z">
        <w:r w:rsidR="00A103DC">
          <w:t>try</w:t>
        </w:r>
        <w:r>
          <w:t xml:space="preserve"> to strictly observe </w:t>
        </w:r>
        <w:r w:rsidR="00483E8A">
          <w:t>the scheduled time</w:t>
        </w:r>
        <w:r>
          <w:t xml:space="preserve">table. </w:t>
        </w:r>
      </w:ins>
      <w:ins w:id="1150" w:author="Liu, Luyu" w:date="2020-06-18T22:45:00Z">
        <w:r>
          <w:t xml:space="preserve">For greedy tactic, the </w:t>
        </w:r>
        <w:r>
          <w:lastRenderedPageBreak/>
          <w:t>waiting times</w:t>
        </w:r>
        <w:r w:rsidR="00483E8A">
          <w:t xml:space="preserve"> at </w:t>
        </w:r>
        <w:proofErr w:type="spellStart"/>
        <w:r w:rsidR="00483E8A">
          <w:t>timepoint</w:t>
        </w:r>
        <w:r>
          <w:t>s</w:t>
        </w:r>
        <w:proofErr w:type="spellEnd"/>
        <w:r>
          <w:t xml:space="preserve"> are significantly larger than nearby </w:t>
        </w:r>
      </w:ins>
      <w:ins w:id="1151" w:author="Liu, Luyu" w:date="2020-06-18T22:46:00Z">
        <w:r w:rsidR="00483E8A">
          <w:t>non-</w:t>
        </w:r>
        <w:proofErr w:type="spellStart"/>
        <w:r w:rsidR="00483E8A">
          <w:t>timepoint</w:t>
        </w:r>
        <w:proofErr w:type="spellEnd"/>
        <w:r w:rsidR="00483E8A">
          <w:t xml:space="preserve"> </w:t>
        </w:r>
      </w:ins>
      <w:ins w:id="1152" w:author="Liu, Luyu" w:date="2020-06-18T22:45:00Z">
        <w:r>
          <w:t xml:space="preserve">stops. </w:t>
        </w:r>
      </w:ins>
      <w:ins w:id="1153" w:author="Liu, Luyu" w:date="2020-06-18T22:56:00Z">
        <w:r w:rsidR="002331C7">
          <w:t>D</w:t>
        </w:r>
      </w:ins>
      <w:ins w:id="1154" w:author="Liu, Luyu" w:date="2020-06-18T22:47:00Z">
        <w:r w:rsidR="00483E8A">
          <w:t>ue to strict timetable policy</w:t>
        </w:r>
      </w:ins>
      <w:ins w:id="1155" w:author="Liu, Luyu" w:date="2020-06-18T22:48:00Z">
        <w:r w:rsidR="00483E8A">
          <w:t xml:space="preserve">, bus drivers </w:t>
        </w:r>
      </w:ins>
      <w:ins w:id="1156" w:author="Liu, Luyu" w:date="2020-06-18T22:56:00Z">
        <w:r w:rsidR="002331C7">
          <w:t xml:space="preserve">may </w:t>
        </w:r>
      </w:ins>
      <w:ins w:id="1157" w:author="Liu, Luyu" w:date="2020-06-18T22:48:00Z">
        <w:r w:rsidR="00483E8A">
          <w:t xml:space="preserve">tend to reclaim </w:t>
        </w:r>
      </w:ins>
      <w:ins w:id="1158" w:author="Liu, Luyu" w:date="2020-06-18T22:50:00Z">
        <w:r w:rsidR="00A76812">
          <w:t xml:space="preserve">more </w:t>
        </w:r>
      </w:ins>
      <w:ins w:id="1159" w:author="Liu, Luyu" w:date="2020-06-18T22:48:00Z">
        <w:r w:rsidR="00483E8A">
          <w:t xml:space="preserve">delay before these stops, making </w:t>
        </w:r>
      </w:ins>
      <w:ins w:id="1160" w:author="Liu, Luyu" w:date="2020-06-18T22:50:00Z">
        <w:r w:rsidR="00A76812">
          <w:t xml:space="preserve">greedy tactic users’ </w:t>
        </w:r>
      </w:ins>
      <w:ins w:id="1161" w:author="Liu, Luyu" w:date="2020-06-18T22:48:00Z">
        <w:r w:rsidR="00483E8A">
          <w:t>risk of missing bus larger.</w:t>
        </w:r>
      </w:ins>
      <w:ins w:id="1162" w:author="Liu, Luyu" w:date="2020-06-18T22:50:00Z">
        <w:r w:rsidR="004120D6">
          <w:t xml:space="preserve"> However, the waiting time </w:t>
        </w:r>
      </w:ins>
      <w:ins w:id="1163" w:author="Liu, Luyu" w:date="2020-06-18T22:55:00Z">
        <w:r w:rsidR="00F56B01">
          <w:t xml:space="preserve">for prudent tactic optimal </w:t>
        </w:r>
      </w:ins>
      <w:ins w:id="1164" w:author="Liu, Luyu" w:date="2020-06-18T22:50:00Z">
        <w:r w:rsidR="004120D6">
          <w:t xml:space="preserve">at </w:t>
        </w:r>
      </w:ins>
      <w:proofErr w:type="spellStart"/>
      <w:ins w:id="1165" w:author="Liu, Luyu" w:date="2020-06-18T22:51:00Z">
        <w:r w:rsidR="004120D6">
          <w:t>timepoints</w:t>
        </w:r>
        <w:proofErr w:type="spellEnd"/>
        <w:r w:rsidR="004120D6">
          <w:t xml:space="preserve"> are significantly smaller than nearby non-</w:t>
        </w:r>
        <w:proofErr w:type="spellStart"/>
        <w:r w:rsidR="004120D6">
          <w:t>timepoint</w:t>
        </w:r>
        <w:proofErr w:type="spellEnd"/>
        <w:r w:rsidR="004120D6">
          <w:t xml:space="preserve"> stops, showing the effectiveness of the optimal insurance buffers.</w:t>
        </w:r>
      </w:ins>
    </w:p>
    <w:p w14:paraId="4FCA01AF" w14:textId="2AFEB3ED" w:rsidR="008977AC" w:rsidRPr="00B942D8" w:rsidRDefault="008977AC" w:rsidP="008977AC">
      <w:pPr>
        <w:pStyle w:val="IndentTimesNewRoman"/>
        <w:jc w:val="both"/>
        <w:rPr>
          <w:ins w:id="1166" w:author="Liu, Luyu" w:date="2020-06-18T21:15:00Z"/>
        </w:rPr>
      </w:pPr>
      <w:ins w:id="1167" w:author="Liu, Luyu" w:date="2020-06-18T21:15:00Z">
        <w:r>
          <w:t xml:space="preserve">We also test the transferability of </w:t>
        </w:r>
      </w:ins>
      <w:ins w:id="1168" w:author="Liu, Luyu" w:date="2020-06-18T22:51:00Z">
        <w:r w:rsidR="00FC3268">
          <w:t>the spatial</w:t>
        </w:r>
      </w:ins>
      <w:ins w:id="1169" w:author="Liu, Luyu" w:date="2020-06-18T21:15:00Z">
        <w:r>
          <w:t xml:space="preserve"> </w:t>
        </w:r>
      </w:ins>
      <w:ins w:id="1170" w:author="Liu, Luyu" w:date="2020-06-18T22:51:00Z">
        <w:r w:rsidR="00FC3268">
          <w:t xml:space="preserve">patterns </w:t>
        </w:r>
      </w:ins>
      <w:ins w:id="1171" w:author="Liu, Luyu" w:date="2020-06-18T21:15:00Z">
        <w:r>
          <w:t xml:space="preserve">to other five major routes in the COTA systems in Appendix 5. The results show that these conclusions are transferable to other routes with highly </w:t>
        </w:r>
      </w:ins>
      <w:ins w:id="1172" w:author="Liu, Luyu" w:date="2020-06-18T22:52:00Z">
        <w:r w:rsidR="00DF7BCC">
          <w:t xml:space="preserve">similar </w:t>
        </w:r>
        <w:r w:rsidR="00FC3268">
          <w:t xml:space="preserve">spatial </w:t>
        </w:r>
      </w:ins>
      <w:ins w:id="1173" w:author="Liu, Luyu" w:date="2020-06-18T21:15:00Z">
        <w:r>
          <w:t>patterns.</w:t>
        </w:r>
      </w:ins>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147872FD" w:rsidR="005A464A" w:rsidRDefault="005A464A" w:rsidP="005A464A">
      <w:pPr>
        <w:pStyle w:val="TimesNewRoman"/>
        <w:numPr>
          <w:ilvl w:val="2"/>
          <w:numId w:val="5"/>
        </w:numPr>
        <w:jc w:val="both"/>
      </w:pPr>
      <w:r w:rsidRPr="00351FFE">
        <w:rPr>
          <w:bCs/>
        </w:rPr>
        <w:t>Spatial differences between ST and PT</w:t>
      </w:r>
      <w:del w:id="1174" w:author="Liu, Luyu" w:date="2020-06-15T19:57:00Z">
        <w:r w:rsidDel="00A246E6">
          <w:delText xml:space="preserve">  </w:delText>
        </w:r>
      </w:del>
      <w:ins w:id="1175" w:author="Liu, Luyu" w:date="2020-06-15T19:57:00Z">
        <w:r w:rsidR="00A246E6">
          <w:t xml:space="preserve"> </w:t>
        </w:r>
      </w:ins>
    </w:p>
    <w:p w14:paraId="223EE24E" w14:textId="52AC591F" w:rsidR="005A464A" w:rsidRDefault="005A464A" w:rsidP="005A464A">
      <w:pPr>
        <w:pStyle w:val="TimesNewRoman"/>
        <w:jc w:val="both"/>
      </w:pPr>
      <w:r>
        <w:t>We now compare</w:t>
      </w:r>
      <w:r w:rsidRPr="0016636C">
        <w:t xml:space="preserve"> </w:t>
      </w:r>
      <w:r>
        <w:t xml:space="preserve">the </w:t>
      </w:r>
      <w:r w:rsidRPr="0016636C">
        <w:t xml:space="preserve">performance of </w:t>
      </w:r>
      <w:del w:id="1176" w:author="Liu, Luyu" w:date="2020-06-21T14:39:00Z">
        <w:r w:rsidRPr="0016636C" w:rsidDel="00A61F5E">
          <w:delText xml:space="preserve">best non-RTI </w:delText>
        </w:r>
        <w:r w:rsidDel="00A61F5E">
          <w:delText xml:space="preserve">strategy </w:delText>
        </w:r>
        <w:r w:rsidRPr="0016636C" w:rsidDel="00A61F5E">
          <w:delText xml:space="preserve">(ST) and </w:delText>
        </w:r>
      </w:del>
      <w:r w:rsidRPr="0016636C">
        <w:t>b</w:t>
      </w:r>
      <w:r>
        <w:t xml:space="preserve">est RTI strategy (PT) </w:t>
      </w:r>
      <w:ins w:id="1177" w:author="Liu, Luyu" w:date="2020-06-21T14:39:00Z">
        <w:r w:rsidR="00A61F5E">
          <w:t xml:space="preserve">and </w:t>
        </w:r>
        <w:r w:rsidR="00A61F5E" w:rsidRPr="0016636C">
          <w:t xml:space="preserve">best non-RTI </w:t>
        </w:r>
        <w:r w:rsidR="00A61F5E">
          <w:t xml:space="preserve">strategy </w:t>
        </w:r>
        <w:r w:rsidR="00A61F5E" w:rsidRPr="0016636C">
          <w:t xml:space="preserve">(ST) </w:t>
        </w:r>
      </w:ins>
      <w:r>
        <w:t>with respect to space</w:t>
      </w:r>
      <w:ins w:id="1178" w:author="Liu, Luyu" w:date="2020-06-21T14:39:00Z">
        <w:r w:rsidR="00A61F5E">
          <w:t>, which is a</w:t>
        </w:r>
        <w:r w:rsidR="00497A00">
          <w:t xml:space="preserve"> common benchmark adopted by prior research </w:t>
        </w:r>
      </w:ins>
      <w:ins w:id="1179" w:author="Liu, Luyu" w:date="2020-06-21T14:40:00Z">
        <w:r w:rsidR="00497A00">
          <w:fldChar w:fldCharType="begin" w:fldLock="1"/>
        </w:r>
      </w:ins>
      <w:r w:rsidR="008D6C9E">
        <w:instrText>ADDIN CSL_CITATION {"citationItems":[{"id":"ITEM-1","itemData":{"ISSN":"1547-2450","author":[{"dropping-particle":"","family":"Cats","given":"Oded","non-dropping-particle":"","parse-names":false,"suffix":""},{"dropping-particle":"","family":"Loutos","given":"Gerasimos","non-dropping-particle":"","parse-names":false,"suffix":""}],"container-title":"Journal of Intelligent Transportation Systems","id":"ITEM-1","issue":"2","issued":{"date-parts":[["2016"]]},"page":"138-151","publisher":"Taylor &amp; Francis","title":"Real-time bus arrival information system: an empirical evaluation","type":"article-journal","volume":"20"},"uris":["http://www.mendeley.com/documents/?uuid=7aaf7662-bad1-44c0-b1d4-43033cefe464"]},{"id":"ITEM-2","itemData":{"DOI":"https://doi.org/10.1016/j.tra.2016.02.004","ISSN":"0965-8564","abstract":"Online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Practice","id":"ITEM-2","issued":{"date-parts":[["2016"]]},"page":"35-55","title":"Evaluating the added-value of online bus arrival prediction schemes","type":"article-journal","volume":"86"},"uris":["http://www.mendeley.com/documents/?uuid=f14f39b0-b077-4603-a998-605a54a0005b"]}],"mendeley":{"formattedCitation":"(Cats and Loutos 2016b, 2016a)","plainTextFormattedCitation":"(Cats and Loutos 2016b, 2016a)","previouslyFormattedCitation":"(Cats and Loutos 2016b, 2016a)"},"properties":{"noteIndex":0},"schema":"https://github.com/citation-style-language/schema/raw/master/csl-citation.json"}</w:instrText>
      </w:r>
      <w:r w:rsidR="00497A00">
        <w:fldChar w:fldCharType="separate"/>
      </w:r>
      <w:r w:rsidR="00497A00" w:rsidRPr="00497A00">
        <w:rPr>
          <w:noProof/>
        </w:rPr>
        <w:t>(Cats and Loutos 2016b, 2016a)</w:t>
      </w:r>
      <w:ins w:id="1180" w:author="Liu, Luyu" w:date="2020-06-21T14:40:00Z">
        <w:r w:rsidR="00497A00">
          <w:fldChar w:fldCharType="end"/>
        </w:r>
      </w:ins>
      <w:r>
        <w:t>.</w:t>
      </w:r>
      <w:del w:id="1181" w:author="Liu, Luyu" w:date="2020-06-15T19:57:00Z">
        <w:r w:rsidRPr="0016636C" w:rsidDel="00A246E6">
          <w:delText xml:space="preserve"> </w:delText>
        </w:r>
        <w:r w:rsidDel="00A246E6">
          <w:delText xml:space="preserve"> </w:delText>
        </w:r>
      </w:del>
      <w:ins w:id="1182" w:author="Liu, Luyu" w:date="2020-06-15T19:57:00Z">
        <w:r w:rsidR="00A246E6">
          <w:t xml:space="preserve"> </w:t>
        </w:r>
      </w:ins>
      <w:r>
        <w:fldChar w:fldCharType="begin"/>
      </w:r>
      <w:r>
        <w:instrText xml:space="preserve"> REF _Ref16255992 \h  \* MERGEFORMAT </w:instrText>
      </w:r>
      <w:r>
        <w:fldChar w:fldCharType="separate"/>
      </w:r>
      <w:ins w:id="1183" w:author="Liu, Luyu" w:date="2020-06-18T23:00:00Z">
        <w:r w:rsidR="00F752DD">
          <w:t xml:space="preserve">Figure </w:t>
        </w:r>
        <w:r w:rsidR="00F752DD">
          <w:rPr>
            <w:noProof/>
          </w:rPr>
          <w:t>10</w:t>
        </w:r>
      </w:ins>
      <w:del w:id="1184" w:author="Liu, Luyu" w:date="2020-06-18T23:00:00Z">
        <w:r w:rsidDel="00F752DD">
          <w:delText xml:space="preserve">Figure </w:delText>
        </w:r>
        <w:r w:rsidDel="00F752DD">
          <w:rPr>
            <w:noProof/>
          </w:rPr>
          <w:delText>16</w:delText>
        </w:r>
      </w:del>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1185" w:author="Liu, Luyu" w:date="2020-06-14T14:13:00Z">
        <w:r w:rsidR="00C80238">
          <w:t xml:space="preserve"> This </w:t>
        </w:r>
      </w:ins>
      <w:ins w:id="1186" w:author="Liu, Luyu" w:date="2020-06-18T23:02:00Z">
        <w:r w:rsidR="00331568">
          <w:t xml:space="preserve">could be </w:t>
        </w:r>
      </w:ins>
      <w:ins w:id="1187" w:author="Liu, Luyu" w:date="2020-06-14T14:13:00Z">
        <w:r w:rsidR="00C80238">
          <w:t xml:space="preserve">because </w:t>
        </w:r>
      </w:ins>
      <w:ins w:id="1188" w:author="Liu, Luyu" w:date="2020-06-14T14:14:00Z">
        <w:r w:rsidR="00C80238">
          <w:t xml:space="preserve">of </w:t>
        </w:r>
      </w:ins>
      <w:ins w:id="1189" w:author="Liu, Luyu" w:date="2020-06-18T23:01:00Z">
        <w:r w:rsidR="00D36004">
          <w:t xml:space="preserve">the relatively stable performance of prudent tactic optimal and </w:t>
        </w:r>
      </w:ins>
      <w:ins w:id="1190" w:author="Liu, Luyu" w:date="2020-06-14T14:13:00Z">
        <w:r w:rsidR="00C80238">
          <w:t>the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ins w:id="1191" w:author="Liu, Luyu" w:date="2020-06-18T23:00:00Z">
        <w:r w:rsidR="00F752DD">
          <w:t>Figure 10</w:t>
        </w:r>
      </w:ins>
      <w:del w:id="1192" w:author="Liu, Luyu" w:date="2020-06-18T23:00:00Z">
        <w:r w:rsidDel="00F752DD">
          <w:delText>Figure 16</w:delText>
        </w:r>
      </w:del>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040784BC" w:rsidR="005A464A" w:rsidRDefault="005A464A" w:rsidP="005A464A">
      <w:pPr>
        <w:pStyle w:val="TimesNewRoman"/>
        <w:jc w:val="center"/>
      </w:pPr>
      <w:bookmarkStart w:id="1193" w:name="_Ref16255992"/>
      <w:commentRangeStart w:id="1194"/>
      <w:r>
        <w:t xml:space="preserve">Figure </w:t>
      </w:r>
      <w:r w:rsidR="009A172D">
        <w:fldChar w:fldCharType="begin"/>
      </w:r>
      <w:r w:rsidR="009A172D">
        <w:instrText xml:space="preserve"> SEQ Figure \* ARABIC </w:instrText>
      </w:r>
      <w:r w:rsidR="009A172D">
        <w:fldChar w:fldCharType="separate"/>
      </w:r>
      <w:r w:rsidR="00F64130">
        <w:rPr>
          <w:noProof/>
        </w:rPr>
        <w:t>9</w:t>
      </w:r>
      <w:r w:rsidR="009A172D">
        <w:rPr>
          <w:noProof/>
        </w:rPr>
        <w:fldChar w:fldCharType="end"/>
      </w:r>
      <w:bookmarkEnd w:id="1193"/>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1194"/>
      <w:r>
        <w:rPr>
          <w:rStyle w:val="CommentReference"/>
          <w:rFonts w:asciiTheme="minorHAnsi" w:hAnsiTheme="minorHAnsi" w:cstheme="minorBidi"/>
        </w:rPr>
        <w:commentReference w:id="1194"/>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2F89A162"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w:t>
      </w:r>
      <w:del w:id="1195" w:author="Liu, Luyu" w:date="2020-06-15T19:57:00Z">
        <w:r w:rsidDel="00A246E6">
          <w:rPr>
            <w:rFonts w:ascii="Times New Roman" w:hAnsi="Times New Roman" w:cs="Times New Roman"/>
            <w:sz w:val="24"/>
            <w:szCs w:val="24"/>
          </w:rPr>
          <w:delText xml:space="preserve">  </w:delText>
        </w:r>
      </w:del>
      <w:ins w:id="1196"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In this paper, we theorize and validate the concept of reclaimed delay and discontinuity delay during the synchronization process between users and buses. We introduce the concept of trip planning strategy</w:t>
      </w:r>
      <w:del w:id="1197"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1198"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1199"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1200" w:author="Liu, Luyu" w:date="2020-06-13T12:34:00Z">
        <w:r w:rsidDel="00FA6C5B">
          <w:rPr>
            <w:rFonts w:ascii="Times New Roman" w:hAnsi="Times New Roman" w:cs="Times New Roman"/>
            <w:sz w:val="24"/>
            <w:szCs w:val="24"/>
          </w:rPr>
          <w:delText>TPS</w:delText>
        </w:r>
      </w:del>
      <w:ins w:id="1201"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w:t>
      </w:r>
      <w:del w:id="1202" w:author="Liu, Luyu" w:date="2020-06-15T19:57:00Z">
        <w:r w:rsidDel="00A246E6">
          <w:rPr>
            <w:rFonts w:ascii="Times New Roman" w:hAnsi="Times New Roman" w:cs="Times New Roman"/>
            <w:sz w:val="24"/>
            <w:szCs w:val="24"/>
          </w:rPr>
          <w:delText xml:space="preserve">  </w:delText>
        </w:r>
      </w:del>
      <w:ins w:id="1203"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We find that the best RTI strategy, a prudent tactic (PT) with an optimized insurance buffer, performs roughly the same as a simple, follow-the-schedule tactic (ST) that does not use RTI.</w:t>
      </w:r>
      <w:del w:id="1204" w:author="Liu, Luyu" w:date="2020-06-15T19:57:00Z">
        <w:r w:rsidDel="00A246E6">
          <w:rPr>
            <w:rFonts w:ascii="Times New Roman" w:hAnsi="Times New Roman" w:cs="Times New Roman"/>
            <w:sz w:val="24"/>
            <w:szCs w:val="24"/>
          </w:rPr>
          <w:delText xml:space="preserve">  </w:delText>
        </w:r>
      </w:del>
      <w:ins w:id="120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w:t>
      </w:r>
      <w:del w:id="1206" w:author="Liu, Luyu" w:date="2020-06-15T19:57:00Z">
        <w:r w:rsidDel="00A246E6">
          <w:rPr>
            <w:rFonts w:ascii="Times New Roman" w:hAnsi="Times New Roman" w:cs="Times New Roman"/>
            <w:sz w:val="24"/>
            <w:szCs w:val="24"/>
          </w:rPr>
          <w:delText xml:space="preserve">  </w:delText>
        </w:r>
      </w:del>
      <w:ins w:id="1207"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This suggests that RTI could make users’ waiting time significantly longer if apps are not using the appropriate trip planning strategy.</w:t>
      </w:r>
    </w:p>
    <w:p w14:paraId="13D67AD1" w14:textId="2729CE3B" w:rsidR="005A464A" w:rsidRDefault="005A464A" w:rsidP="005A464A">
      <w:pPr>
        <w:spacing w:line="256" w:lineRule="auto"/>
        <w:ind w:firstLine="720"/>
        <w:jc w:val="both"/>
        <w:rPr>
          <w:rFonts w:ascii="Times New Roman" w:hAnsi="Times New Roman" w:cs="Times New Roman"/>
          <w:sz w:val="24"/>
          <w:szCs w:val="24"/>
        </w:rPr>
      </w:pPr>
      <w:commentRangeStart w:id="1208"/>
      <w:commentRangeStart w:id="1209"/>
      <w:r>
        <w:rPr>
          <w:rFonts w:ascii="Times New Roman" w:hAnsi="Times New Roman" w:cs="Times New Roman"/>
          <w:sz w:val="24"/>
          <w:szCs w:val="24"/>
        </w:rPr>
        <w:t>This study provides valuable insights for transit users, planners, and real-time transit app providers. With more access to real-time data, it is understandable that transit system navigation apps would engage with real-time performance data in addition to the published schedules.</w:t>
      </w:r>
      <w:del w:id="1210" w:author="Liu, Luyu" w:date="2020-06-15T19:57:00Z">
        <w:r w:rsidDel="00A246E6">
          <w:rPr>
            <w:rFonts w:ascii="Times New Roman" w:hAnsi="Times New Roman" w:cs="Times New Roman"/>
            <w:sz w:val="24"/>
            <w:szCs w:val="24"/>
          </w:rPr>
          <w:delText xml:space="preserve">   </w:delText>
        </w:r>
      </w:del>
      <w:ins w:id="121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However, our results suggest that real-time performance data is not sufficient: RTI apps should also consider </w:t>
      </w:r>
      <w:commentRangeStart w:id="1212"/>
      <w:commentRangeStart w:id="1213"/>
      <w:r>
        <w:rPr>
          <w:rFonts w:ascii="Times New Roman" w:hAnsi="Times New Roman" w:cs="Times New Roman"/>
          <w:sz w:val="24"/>
          <w:szCs w:val="24"/>
        </w:rPr>
        <w:t>historical data to gauge the veracity of the RTI in reducing waiting time based on spatial and temporal context.</w:t>
      </w:r>
      <w:commentRangeEnd w:id="1212"/>
      <w:r>
        <w:rPr>
          <w:rStyle w:val="CommentReference"/>
        </w:rPr>
        <w:commentReference w:id="1212"/>
      </w:r>
      <w:commentRangeEnd w:id="1213"/>
      <w:r>
        <w:rPr>
          <w:rStyle w:val="CommentReference"/>
        </w:rPr>
        <w:commentReference w:id="1213"/>
      </w:r>
      <w:del w:id="1214" w:author="Liu, Luyu" w:date="2020-06-15T19:57:00Z">
        <w:r w:rsidDel="00A246E6">
          <w:rPr>
            <w:rFonts w:ascii="Times New Roman" w:hAnsi="Times New Roman" w:cs="Times New Roman"/>
            <w:sz w:val="24"/>
            <w:szCs w:val="24"/>
          </w:rPr>
          <w:delText xml:space="preserve">  </w:delText>
        </w:r>
      </w:del>
      <w:ins w:id="1215"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 xml:space="preserve">Users should also have the option of specifying different </w:t>
      </w:r>
      <w:del w:id="1216" w:author="Liu, Luyu" w:date="2020-06-13T12:34:00Z">
        <w:r w:rsidDel="00FA6C5B">
          <w:rPr>
            <w:rFonts w:ascii="Times New Roman" w:hAnsi="Times New Roman" w:cs="Times New Roman"/>
            <w:sz w:val="24"/>
            <w:szCs w:val="24"/>
          </w:rPr>
          <w:delText>TPS</w:delText>
        </w:r>
      </w:del>
      <w:ins w:id="1217"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w:t>
      </w:r>
      <w:del w:id="1218" w:author="Liu, Luyu" w:date="2020-06-15T19:57:00Z">
        <w:r w:rsidDel="00A246E6">
          <w:rPr>
            <w:rFonts w:ascii="Times New Roman" w:hAnsi="Times New Roman" w:cs="Times New Roman"/>
            <w:sz w:val="24"/>
            <w:szCs w:val="24"/>
          </w:rPr>
          <w:delText xml:space="preserve">  </w:delText>
        </w:r>
      </w:del>
      <w:ins w:id="1219"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At present, most RTI apps do not consider missed risk and implicitly promote a greedy strategy: as we have shown, this is a risky and poor performing strategy.</w:t>
      </w:r>
      <w:del w:id="1220" w:author="Liu, Luyu" w:date="2020-06-15T19:57:00Z">
        <w:r w:rsidDel="00A246E6">
          <w:rPr>
            <w:rFonts w:ascii="Times New Roman" w:hAnsi="Times New Roman" w:cs="Times New Roman"/>
            <w:sz w:val="24"/>
            <w:szCs w:val="24"/>
          </w:rPr>
          <w:delText xml:space="preserve">  </w:delText>
        </w:r>
      </w:del>
      <w:ins w:id="1221" w:author="Liu, Luyu" w:date="2020-06-15T19:57:00Z">
        <w:r w:rsidR="00A246E6">
          <w:rPr>
            <w:rFonts w:ascii="Times New Roman" w:hAnsi="Times New Roman" w:cs="Times New Roman"/>
            <w:sz w:val="24"/>
            <w:szCs w:val="24"/>
          </w:rPr>
          <w:t xml:space="preserve"> </w:t>
        </w:r>
      </w:ins>
      <w:r>
        <w:rPr>
          <w:rFonts w:ascii="Times New Roman" w:hAnsi="Times New Roman" w:cs="Times New Roman"/>
          <w:sz w:val="24"/>
          <w:szCs w:val="24"/>
        </w:rPr>
        <w:t>The techniques and measure we develop in this paper can help support a more holistic and sensitive approach to public transit RTI apps.</w:t>
      </w:r>
      <w:commentRangeEnd w:id="1208"/>
      <w:r>
        <w:rPr>
          <w:rStyle w:val="CommentReference"/>
        </w:rPr>
        <w:commentReference w:id="1208"/>
      </w:r>
      <w:commentRangeEnd w:id="1209"/>
      <w:r>
        <w:rPr>
          <w:rStyle w:val="CommentReference"/>
        </w:rPr>
        <w:commentReference w:id="1209"/>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1222" w:author="Liu, Luyu" w:date="2020-06-13T15:20:00Z">
        <w:r w:rsidDel="00BB57AA">
          <w:rPr>
            <w:rFonts w:ascii="Times New Roman" w:hAnsi="Times New Roman" w:cs="Times New Roman"/>
            <w:sz w:val="24"/>
            <w:szCs w:val="24"/>
          </w:rPr>
          <w:delText xml:space="preserve">strathies </w:delText>
        </w:r>
      </w:del>
      <w:ins w:id="1223"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1224" w:author="Liu, Luyu" w:date="2020-06-14T14:28:00Z">
        <w:r w:rsidDel="001F7846">
          <w:rPr>
            <w:rFonts w:ascii="Times New Roman" w:hAnsi="Times New Roman" w:cs="Times New Roman"/>
            <w:sz w:val="24"/>
            <w:szCs w:val="24"/>
          </w:rPr>
          <w:delText xml:space="preserve">   </w:delText>
        </w:r>
      </w:del>
    </w:p>
    <w:p w14:paraId="73F3E03A" w14:textId="5CA5FE5B"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1225" w:author="Liu, Luyu" w:date="2020-06-13T15:16:00Z">
        <w:r w:rsidR="0001558A">
          <w:rPr>
            <w:rFonts w:ascii="Times New Roman" w:hAnsi="Times New Roman" w:cs="Times New Roman"/>
            <w:sz w:val="24"/>
            <w:szCs w:val="24"/>
          </w:rPr>
          <w:t>each trip planning strategy</w:t>
        </w:r>
      </w:ins>
      <w:ins w:id="1226" w:author="Liu, Luyu" w:date="2020-06-13T15:17:00Z">
        <w:r w:rsidR="0001558A">
          <w:rPr>
            <w:rFonts w:ascii="Times New Roman" w:hAnsi="Times New Roman" w:cs="Times New Roman"/>
            <w:sz w:val="24"/>
            <w:szCs w:val="24"/>
          </w:rPr>
          <w:t>’s</w:t>
        </w:r>
      </w:ins>
      <w:ins w:id="1227" w:author="Liu, Luyu" w:date="2020-06-13T15:16:00Z">
        <w:r w:rsidR="0001558A">
          <w:rPr>
            <w:rFonts w:ascii="Times New Roman" w:hAnsi="Times New Roman" w:cs="Times New Roman"/>
            <w:sz w:val="24"/>
            <w:szCs w:val="24"/>
          </w:rPr>
          <w:t xml:space="preserve"> </w:t>
        </w:r>
      </w:ins>
      <w:del w:id="1228"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1229"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1230" w:author="Liu, Luyu" w:date="2020-06-13T15:15:00Z">
        <w:r w:rsidR="00D32CB3">
          <w:rPr>
            <w:rFonts w:ascii="Times New Roman" w:hAnsi="Times New Roman" w:cs="Times New Roman"/>
            <w:sz w:val="24"/>
            <w:szCs w:val="24"/>
          </w:rPr>
          <w:t xml:space="preserve">survey </w:t>
        </w:r>
      </w:ins>
      <w:del w:id="1231"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1232" w:author="Liu, Luyu" w:date="2020-06-13T15:15:00Z">
        <w:r w:rsidR="00D32CB3">
          <w:rPr>
            <w:rFonts w:ascii="Times New Roman" w:hAnsi="Times New Roman" w:cs="Times New Roman"/>
            <w:sz w:val="24"/>
            <w:szCs w:val="24"/>
          </w:rPr>
          <w:t>the users using each trip planning strategy</w:t>
        </w:r>
      </w:ins>
      <w:ins w:id="1233" w:author="Liu, Luyu" w:date="2020-06-13T15:17:00Z">
        <w:r w:rsidR="00BB57AA">
          <w:rPr>
            <w:rFonts w:ascii="Times New Roman" w:hAnsi="Times New Roman" w:cs="Times New Roman"/>
            <w:sz w:val="24"/>
            <w:szCs w:val="24"/>
          </w:rPr>
          <w:t xml:space="preserve"> among all users</w:t>
        </w:r>
      </w:ins>
      <w:del w:id="1234"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1235" w:author="Liu, Luyu" w:date="2020-06-13T17:09:00Z">
        <w:r w:rsidR="007C3594">
          <w:rPr>
            <w:rFonts w:ascii="Times New Roman" w:hAnsi="Times New Roman" w:cs="Times New Roman"/>
            <w:noProof/>
            <w:sz w:val="24"/>
            <w:szCs w:val="24"/>
          </w:rPr>
          <w:t xml:space="preserve"> </w:t>
        </w:r>
      </w:ins>
      <w:del w:id="1236"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1237"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1238" w:author="Liu, Luyu" w:date="2020-06-13T15:18:00Z">
        <w:r w:rsidDel="00BB57AA">
          <w:rPr>
            <w:rFonts w:ascii="Times New Roman" w:hAnsi="Times New Roman" w:cs="Times New Roman"/>
            <w:noProof/>
            <w:sz w:val="24"/>
            <w:szCs w:val="24"/>
          </w:rPr>
          <w:delText xml:space="preserve"> </w:delText>
        </w:r>
      </w:del>
      <w:ins w:id="1239"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1240" w:author="Liu, Luyu" w:date="2020-06-13T15:25:00Z">
        <w:r w:rsidR="00687CCC">
          <w:rPr>
            <w:rFonts w:ascii="Times New Roman" w:hAnsi="Times New Roman" w:cs="Times New Roman"/>
            <w:noProof/>
            <w:sz w:val="24"/>
            <w:szCs w:val="24"/>
          </w:rPr>
          <w:t>. This include</w:t>
        </w:r>
      </w:ins>
      <w:ins w:id="1241" w:author="Liu, Luyu" w:date="2020-06-13T15:29:00Z">
        <w:r w:rsidR="00687CCC">
          <w:rPr>
            <w:rFonts w:ascii="Times New Roman" w:hAnsi="Times New Roman" w:cs="Times New Roman"/>
            <w:noProof/>
            <w:sz w:val="24"/>
            <w:szCs w:val="24"/>
          </w:rPr>
          <w:t>s</w:t>
        </w:r>
      </w:ins>
      <w:ins w:id="1242" w:author="Liu, Luyu" w:date="2020-06-13T15:25:00Z">
        <w:r w:rsidR="00687CCC">
          <w:rPr>
            <w:rFonts w:ascii="Times New Roman" w:hAnsi="Times New Roman" w:cs="Times New Roman"/>
            <w:noProof/>
            <w:sz w:val="24"/>
            <w:szCs w:val="24"/>
          </w:rPr>
          <w:t xml:space="preserve"> but </w:t>
        </w:r>
      </w:ins>
      <w:ins w:id="1243" w:author="Liu, Luyu" w:date="2020-06-13T15:26:00Z">
        <w:r w:rsidR="00687CCC">
          <w:rPr>
            <w:rFonts w:ascii="Times New Roman" w:hAnsi="Times New Roman" w:cs="Times New Roman"/>
            <w:noProof/>
            <w:sz w:val="24"/>
            <w:szCs w:val="24"/>
          </w:rPr>
          <w:t xml:space="preserve">is </w:t>
        </w:r>
      </w:ins>
      <w:ins w:id="1244" w:author="Liu, Luyu" w:date="2020-06-13T15:25:00Z">
        <w:r w:rsidR="00687CCC">
          <w:rPr>
            <w:rFonts w:ascii="Times New Roman" w:hAnsi="Times New Roman" w:cs="Times New Roman"/>
            <w:noProof/>
            <w:sz w:val="24"/>
            <w:szCs w:val="24"/>
          </w:rPr>
          <w:t xml:space="preserve">not limit to the distribution of actual inssurance buffer and actual </w:t>
        </w:r>
      </w:ins>
      <w:ins w:id="1245" w:author="Liu, Luyu" w:date="2020-06-13T15:27:00Z">
        <w:r w:rsidR="00687CCC">
          <w:rPr>
            <w:rFonts w:ascii="Times New Roman" w:hAnsi="Times New Roman" w:cs="Times New Roman"/>
            <w:noProof/>
            <w:sz w:val="24"/>
            <w:szCs w:val="24"/>
          </w:rPr>
          <w:t>waiting time</w:t>
        </w:r>
      </w:ins>
      <w:ins w:id="1246" w:author="Liu, Luyu" w:date="2020-06-13T15:28:00Z">
        <w:r w:rsidR="00687CCC">
          <w:rPr>
            <w:rFonts w:ascii="Times New Roman" w:hAnsi="Times New Roman" w:cs="Times New Roman"/>
            <w:noProof/>
            <w:sz w:val="24"/>
            <w:szCs w:val="24"/>
          </w:rPr>
          <w:t>.</w:t>
        </w:r>
      </w:ins>
      <w:ins w:id="1247" w:author="Liu, Luyu" w:date="2020-06-13T15:33:00Z">
        <w:r w:rsidR="00067856">
          <w:rPr>
            <w:rFonts w:ascii="Times New Roman" w:hAnsi="Times New Roman" w:cs="Times New Roman"/>
            <w:noProof/>
            <w:sz w:val="24"/>
            <w:szCs w:val="24"/>
          </w:rPr>
          <w:t xml:space="preserve"> The progress on these issues will</w:t>
        </w:r>
      </w:ins>
      <w:del w:id="1248" w:author="Liu, Luyu" w:date="2020-06-13T15:28:00Z">
        <w:r w:rsidDel="00687CCC">
          <w:rPr>
            <w:rFonts w:ascii="Times New Roman" w:hAnsi="Times New Roman" w:cs="Times New Roman"/>
            <w:noProof/>
            <w:sz w:val="24"/>
            <w:szCs w:val="24"/>
          </w:rPr>
          <w:delText xml:space="preserve"> so</w:delText>
        </w:r>
      </w:del>
      <w:del w:id="1249" w:author="Liu, Luyu" w:date="2020-06-13T15:33:00Z">
        <w:r w:rsidDel="00067856">
          <w:rPr>
            <w:rFonts w:ascii="Times New Roman" w:hAnsi="Times New Roman" w:cs="Times New Roman"/>
            <w:noProof/>
            <w:sz w:val="24"/>
            <w:szCs w:val="24"/>
          </w:rPr>
          <w:delText xml:space="preserve"> </w:delText>
        </w:r>
      </w:del>
      <w:ins w:id="1250" w:author="Liu, Luyu" w:date="2020-06-13T15:29:00Z">
        <w:r w:rsidR="00067856">
          <w:rPr>
            <w:rFonts w:ascii="Times New Roman" w:hAnsi="Times New Roman" w:cs="Times New Roman"/>
            <w:noProof/>
            <w:sz w:val="24"/>
            <w:szCs w:val="24"/>
          </w:rPr>
          <w:t xml:space="preserve"> help </w:t>
        </w:r>
      </w:ins>
      <w:ins w:id="1251" w:author="Liu, Luyu" w:date="2020-06-13T15:34:00Z">
        <w:r w:rsidR="004D36B5">
          <w:rPr>
            <w:rFonts w:ascii="Times New Roman" w:hAnsi="Times New Roman" w:cs="Times New Roman"/>
            <w:noProof/>
            <w:sz w:val="24"/>
            <w:szCs w:val="24"/>
          </w:rPr>
          <w:t xml:space="preserve">to </w:t>
        </w:r>
      </w:ins>
      <w:ins w:id="1252" w:author="Liu, Luyu" w:date="2020-06-13T15:29:00Z">
        <w:r w:rsidR="00067856">
          <w:rPr>
            <w:rFonts w:ascii="Times New Roman" w:hAnsi="Times New Roman" w:cs="Times New Roman"/>
            <w:noProof/>
            <w:sz w:val="24"/>
            <w:szCs w:val="24"/>
          </w:rPr>
          <w:t>understand</w:t>
        </w:r>
      </w:ins>
      <w:ins w:id="1253" w:author="Liu, Luyu" w:date="2020-06-13T15:28:00Z">
        <w:r w:rsidR="00687CCC">
          <w:rPr>
            <w:rFonts w:ascii="Times New Roman" w:hAnsi="Times New Roman" w:cs="Times New Roman"/>
            <w:noProof/>
            <w:sz w:val="24"/>
            <w:szCs w:val="24"/>
          </w:rPr>
          <w:t xml:space="preserve"> </w:t>
        </w:r>
      </w:ins>
      <w:del w:id="1254"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1255"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1256" w:author="Liu, Luyu" w:date="2020-06-13T17:09:00Z">
        <w:r w:rsidR="007C3594">
          <w:rPr>
            <w:rFonts w:ascii="Times New Roman" w:hAnsi="Times New Roman" w:cs="Times New Roman"/>
            <w:noProof/>
            <w:sz w:val="24"/>
            <w:szCs w:val="24"/>
          </w:rPr>
          <w:t xml:space="preserve"> Meanwhile, we also encourage future studies to expand the </w:t>
        </w:r>
      </w:ins>
      <w:ins w:id="1257" w:author="Liu, Luyu" w:date="2020-06-13T17:10:00Z">
        <w:r w:rsidR="007C3594">
          <w:rPr>
            <w:rFonts w:ascii="Times New Roman" w:hAnsi="Times New Roman" w:cs="Times New Roman"/>
            <w:noProof/>
            <w:sz w:val="24"/>
            <w:szCs w:val="24"/>
          </w:rPr>
          <w:t>methods to more transit systems</w:t>
        </w:r>
      </w:ins>
      <w:ins w:id="1258" w:author="Liu, Luyu" w:date="2020-06-14T14:35:00Z">
        <w:r w:rsidR="001F7846">
          <w:rPr>
            <w:rFonts w:ascii="Times New Roman" w:hAnsi="Times New Roman" w:cs="Times New Roman"/>
            <w:noProof/>
            <w:sz w:val="24"/>
            <w:szCs w:val="24"/>
          </w:rPr>
          <w:t xml:space="preserve"> </w:t>
        </w:r>
      </w:ins>
      <w:ins w:id="1259" w:author="Liu, Luyu" w:date="2020-06-22T17:30:00Z">
        <w:r w:rsidR="004400AC">
          <w:rPr>
            <w:rFonts w:ascii="Times New Roman" w:hAnsi="Times New Roman" w:cs="Times New Roman"/>
            <w:noProof/>
            <w:sz w:val="24"/>
            <w:szCs w:val="24"/>
          </w:rPr>
          <w:t xml:space="preserve">with different headway and update interval </w:t>
        </w:r>
      </w:ins>
      <w:ins w:id="1260" w:author="Liu, Luyu" w:date="2020-06-14T14:35:00Z">
        <w:r w:rsidR="001F7846">
          <w:rPr>
            <w:rFonts w:ascii="Times New Roman" w:hAnsi="Times New Roman" w:cs="Times New Roman"/>
            <w:noProof/>
            <w:sz w:val="24"/>
            <w:szCs w:val="24"/>
          </w:rPr>
          <w:t>to test the transferability of the conclusion</w:t>
        </w:r>
      </w:ins>
      <w:ins w:id="1261" w:author="Liu, Luyu" w:date="2020-06-14T14:36:00Z">
        <w:r w:rsidR="001F7846">
          <w:rPr>
            <w:rFonts w:ascii="Times New Roman" w:hAnsi="Times New Roman" w:cs="Times New Roman"/>
            <w:noProof/>
            <w:sz w:val="24"/>
            <w:szCs w:val="24"/>
          </w:rPr>
          <w:t>s</w:t>
        </w:r>
      </w:ins>
      <w:ins w:id="1262" w:author="Liu, Luyu" w:date="2020-06-14T14:35:00Z">
        <w:r w:rsidR="001F7846">
          <w:rPr>
            <w:rFonts w:ascii="Times New Roman" w:hAnsi="Times New Roman" w:cs="Times New Roman"/>
            <w:noProof/>
            <w:sz w:val="24"/>
            <w:szCs w:val="24"/>
          </w:rPr>
          <w:t xml:space="preserve"> </w:t>
        </w:r>
      </w:ins>
      <w:ins w:id="1263" w:author="Liu, Luyu" w:date="2020-06-14T14:37:00Z">
        <w:r w:rsidR="00B1253D">
          <w:rPr>
            <w:rFonts w:ascii="Times New Roman" w:hAnsi="Times New Roman" w:cs="Times New Roman"/>
            <w:noProof/>
            <w:sz w:val="24"/>
            <w:szCs w:val="24"/>
          </w:rPr>
          <w:t>drawn from</w:t>
        </w:r>
      </w:ins>
      <w:ins w:id="1264" w:author="Liu, Luyu" w:date="2020-06-14T14:39:00Z">
        <w:r w:rsidR="00B1253D">
          <w:rPr>
            <w:rFonts w:ascii="Times New Roman" w:hAnsi="Times New Roman" w:cs="Times New Roman"/>
            <w:noProof/>
            <w:sz w:val="24"/>
            <w:szCs w:val="24"/>
          </w:rPr>
          <w:t xml:space="preserve"> the</w:t>
        </w:r>
      </w:ins>
      <w:ins w:id="1265"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1266"/>
    <w:p w14:paraId="13669E96" w14:textId="3C8BBE82" w:rsidR="00BA5D6F" w:rsidRPr="00BA5D6F" w:rsidRDefault="005A464A"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A5D6F" w:rsidRPr="00BA5D6F">
        <w:rPr>
          <w:rFonts w:ascii="Times New Roman" w:hAnsi="Times New Roman" w:cs="Times New Roman"/>
          <w:noProof/>
          <w:sz w:val="24"/>
          <w:szCs w:val="24"/>
        </w:rPr>
        <w:t xml:space="preserve">Algers, Staffan, Stein Hansen, and Goran Tegner. 1975. “Role of Waiting Time, Comfort, and Convenience in Modal Choice for Work Trip.” </w:t>
      </w:r>
      <w:r w:rsidR="00BA5D6F" w:rsidRPr="00BA5D6F">
        <w:rPr>
          <w:rFonts w:ascii="Times New Roman" w:hAnsi="Times New Roman" w:cs="Times New Roman"/>
          <w:i/>
          <w:iCs/>
          <w:noProof/>
          <w:sz w:val="24"/>
          <w:szCs w:val="24"/>
        </w:rPr>
        <w:t>Transportation Research Record</w:t>
      </w:r>
      <w:r w:rsidR="00BA5D6F" w:rsidRPr="00BA5D6F">
        <w:rPr>
          <w:rFonts w:ascii="Times New Roman" w:hAnsi="Times New Roman" w:cs="Times New Roman"/>
          <w:noProof/>
          <w:sz w:val="24"/>
          <w:szCs w:val="24"/>
        </w:rPr>
        <w:t xml:space="preserve"> 534(534): 38–51.</w:t>
      </w:r>
    </w:p>
    <w:p w14:paraId="62DEA713"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Bowman, Larry A., and Mark A. Turnquist. 1981. “Service Frequency, Schedule Reliability and Passenger Wait Times at Transit Stops.” </w:t>
      </w:r>
      <w:r w:rsidRPr="00BA5D6F">
        <w:rPr>
          <w:rFonts w:ascii="Times New Roman" w:hAnsi="Times New Roman" w:cs="Times New Roman"/>
          <w:i/>
          <w:iCs/>
          <w:noProof/>
          <w:sz w:val="24"/>
          <w:szCs w:val="24"/>
        </w:rPr>
        <w:t>Transportation Research Part A: General</w:t>
      </w:r>
      <w:r w:rsidRPr="00BA5D6F">
        <w:rPr>
          <w:rFonts w:ascii="Times New Roman" w:hAnsi="Times New Roman" w:cs="Times New Roman"/>
          <w:noProof/>
          <w:sz w:val="24"/>
          <w:szCs w:val="24"/>
        </w:rPr>
        <w:t xml:space="preserve"> 15(6): 465–71.</w:t>
      </w:r>
    </w:p>
    <w:p w14:paraId="12BC61C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Brakewood, Candace et al. 2015. “An Analysis of Commuter Rail Real-Time Information in Boston.” </w:t>
      </w:r>
      <w:r w:rsidRPr="00BA5D6F">
        <w:rPr>
          <w:rFonts w:ascii="Times New Roman" w:hAnsi="Times New Roman" w:cs="Times New Roman"/>
          <w:i/>
          <w:iCs/>
          <w:noProof/>
          <w:sz w:val="24"/>
          <w:szCs w:val="24"/>
        </w:rPr>
        <w:t>Journal of Public Transportation</w:t>
      </w:r>
      <w:r w:rsidRPr="00BA5D6F">
        <w:rPr>
          <w:rFonts w:ascii="Times New Roman" w:hAnsi="Times New Roman" w:cs="Times New Roman"/>
          <w:noProof/>
          <w:sz w:val="24"/>
          <w:szCs w:val="24"/>
        </w:rPr>
        <w:t xml:space="preserve"> 18(1): 1–20.</w:t>
      </w:r>
    </w:p>
    <w:p w14:paraId="60004CB6"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BA5D6F">
        <w:rPr>
          <w:rFonts w:ascii="Times New Roman" w:hAnsi="Times New Roman" w:cs="Times New Roman"/>
          <w:i/>
          <w:iCs/>
          <w:noProof/>
          <w:sz w:val="24"/>
          <w:szCs w:val="24"/>
        </w:rPr>
        <w:t>Transportation Research Part A: Policy and Practice</w:t>
      </w:r>
      <w:r w:rsidRPr="00BA5D6F">
        <w:rPr>
          <w:rFonts w:ascii="Times New Roman" w:hAnsi="Times New Roman" w:cs="Times New Roman"/>
          <w:noProof/>
          <w:sz w:val="24"/>
          <w:szCs w:val="24"/>
        </w:rPr>
        <w:t xml:space="preserve"> 69: 409–22.</w:t>
      </w:r>
    </w:p>
    <w:p w14:paraId="068BC327"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Brakewood, Candace, and Kari Watkins. 2019. “A Literature Review of the Passenger Benefits of Real-Time Transit Information.” </w:t>
      </w:r>
      <w:r w:rsidRPr="00BA5D6F">
        <w:rPr>
          <w:rFonts w:ascii="Times New Roman" w:hAnsi="Times New Roman" w:cs="Times New Roman"/>
          <w:i/>
          <w:iCs/>
          <w:noProof/>
          <w:sz w:val="24"/>
          <w:szCs w:val="24"/>
        </w:rPr>
        <w:t>Transport Reviews</w:t>
      </w:r>
      <w:r w:rsidRPr="00BA5D6F">
        <w:rPr>
          <w:rFonts w:ascii="Times New Roman" w:hAnsi="Times New Roman" w:cs="Times New Roman"/>
          <w:noProof/>
          <w:sz w:val="24"/>
          <w:szCs w:val="24"/>
        </w:rPr>
        <w:t xml:space="preserve"> 39(3): 327–56.</w:t>
      </w:r>
    </w:p>
    <w:p w14:paraId="3ACA6B43"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Cabannes, Theophile et al. 2018. “Measuring Regret in Routing: Assessing the Impact of Increased App Usage.” In </w:t>
      </w:r>
      <w:r w:rsidRPr="00BA5D6F">
        <w:rPr>
          <w:rFonts w:ascii="Times New Roman" w:hAnsi="Times New Roman" w:cs="Times New Roman"/>
          <w:i/>
          <w:iCs/>
          <w:noProof/>
          <w:sz w:val="24"/>
          <w:szCs w:val="24"/>
        </w:rPr>
        <w:t>IEEE Conference on Intelligent Transportation Systems, Proceedings, ITSC</w:t>
      </w:r>
      <w:r w:rsidRPr="00BA5D6F">
        <w:rPr>
          <w:rFonts w:ascii="Times New Roman" w:hAnsi="Times New Roman" w:cs="Times New Roman"/>
          <w:noProof/>
          <w:sz w:val="24"/>
          <w:szCs w:val="24"/>
        </w:rPr>
        <w:t>, IEEE, 2589–94.</w:t>
      </w:r>
    </w:p>
    <w:p w14:paraId="0281B6BF"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Cats, Oded. 2019. “Determinants of Bus Riding Time Deviations: Relationship between Driving Patterns and Transit Performance.” </w:t>
      </w:r>
      <w:r w:rsidRPr="00BA5D6F">
        <w:rPr>
          <w:rFonts w:ascii="Times New Roman" w:hAnsi="Times New Roman" w:cs="Times New Roman"/>
          <w:i/>
          <w:iCs/>
          <w:noProof/>
          <w:sz w:val="24"/>
          <w:szCs w:val="24"/>
        </w:rPr>
        <w:t>Journal of Transportation Engineering, Part A: Systems</w:t>
      </w:r>
      <w:r w:rsidRPr="00BA5D6F">
        <w:rPr>
          <w:rFonts w:ascii="Times New Roman" w:hAnsi="Times New Roman" w:cs="Times New Roman"/>
          <w:noProof/>
          <w:sz w:val="24"/>
          <w:szCs w:val="24"/>
        </w:rPr>
        <w:t xml:space="preserve"> 145(1): 4018078.</w:t>
      </w:r>
    </w:p>
    <w:p w14:paraId="454C62D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BA5D6F">
        <w:rPr>
          <w:rFonts w:ascii="Times New Roman" w:hAnsi="Times New Roman" w:cs="Times New Roman"/>
          <w:i/>
          <w:iCs/>
          <w:noProof/>
          <w:sz w:val="24"/>
          <w:szCs w:val="24"/>
        </w:rPr>
        <w:t>EURO Journal on Transportation and Logistics</w:t>
      </w:r>
      <w:r w:rsidRPr="00BA5D6F">
        <w:rPr>
          <w:rFonts w:ascii="Times New Roman" w:hAnsi="Times New Roman" w:cs="Times New Roman"/>
          <w:noProof/>
          <w:sz w:val="24"/>
          <w:szCs w:val="24"/>
        </w:rPr>
        <w:t xml:space="preserve"> 6(3): 247–70.</w:t>
      </w:r>
    </w:p>
    <w:p w14:paraId="1E791825"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Cats, Oded, and Gerasimos Loutos. 2016a. “Evaluating the Added-Value of Online Bus Arrival Prediction Schemes.” </w:t>
      </w:r>
      <w:r w:rsidRPr="00BA5D6F">
        <w:rPr>
          <w:rFonts w:ascii="Times New Roman" w:hAnsi="Times New Roman" w:cs="Times New Roman"/>
          <w:i/>
          <w:iCs/>
          <w:noProof/>
          <w:sz w:val="24"/>
          <w:szCs w:val="24"/>
        </w:rPr>
        <w:t>Transportation Research Part A: Policy and Practice</w:t>
      </w:r>
      <w:r w:rsidRPr="00BA5D6F">
        <w:rPr>
          <w:rFonts w:ascii="Times New Roman" w:hAnsi="Times New Roman" w:cs="Times New Roman"/>
          <w:noProof/>
          <w:sz w:val="24"/>
          <w:szCs w:val="24"/>
        </w:rPr>
        <w:t xml:space="preserve"> 86: 35–55. http://www.sciencedirect.com/science/article/pii/S0965856415300124.</w:t>
      </w:r>
    </w:p>
    <w:p w14:paraId="26A010D8"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 2016b. “Real-Time Bus Arrival Information System: An Empirical Evaluation.” </w:t>
      </w:r>
      <w:r w:rsidRPr="00BA5D6F">
        <w:rPr>
          <w:rFonts w:ascii="Times New Roman" w:hAnsi="Times New Roman" w:cs="Times New Roman"/>
          <w:i/>
          <w:iCs/>
          <w:noProof/>
          <w:sz w:val="24"/>
          <w:szCs w:val="24"/>
        </w:rPr>
        <w:t>Journal of Intelligent Transportation Systems</w:t>
      </w:r>
      <w:r w:rsidRPr="00BA5D6F">
        <w:rPr>
          <w:rFonts w:ascii="Times New Roman" w:hAnsi="Times New Roman" w:cs="Times New Roman"/>
          <w:noProof/>
          <w:sz w:val="24"/>
          <w:szCs w:val="24"/>
        </w:rPr>
        <w:t xml:space="preserve"> 20(2): 138–51.</w:t>
      </w:r>
    </w:p>
    <w:p w14:paraId="65B2FA4B"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BA5D6F">
        <w:rPr>
          <w:rFonts w:ascii="Times New Roman" w:hAnsi="Times New Roman" w:cs="Times New Roman"/>
          <w:i/>
          <w:iCs/>
          <w:noProof/>
          <w:sz w:val="24"/>
          <w:szCs w:val="24"/>
        </w:rPr>
        <w:t>Transportation Research Record</w:t>
      </w:r>
      <w:r w:rsidRPr="00BA5D6F">
        <w:rPr>
          <w:rFonts w:ascii="Times New Roman" w:hAnsi="Times New Roman" w:cs="Times New Roman"/>
          <w:noProof/>
          <w:sz w:val="24"/>
          <w:szCs w:val="24"/>
        </w:rPr>
        <w:t xml:space="preserve"> 2419(1): 1–10.</w:t>
      </w:r>
    </w:p>
    <w:p w14:paraId="1E39088F"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COTA. 2013. “C. E. Main.” </w:t>
      </w:r>
      <w:r w:rsidRPr="00BA5D6F">
        <w:rPr>
          <w:rFonts w:ascii="Times New Roman" w:hAnsi="Times New Roman" w:cs="Times New Roman"/>
          <w:i/>
          <w:iCs/>
          <w:noProof/>
          <w:sz w:val="24"/>
          <w:szCs w:val="24"/>
        </w:rPr>
        <w:t>Veterinary Record</w:t>
      </w:r>
      <w:r w:rsidRPr="00BA5D6F">
        <w:rPr>
          <w:rFonts w:ascii="Times New Roman" w:hAnsi="Times New Roman" w:cs="Times New Roman"/>
          <w:noProof/>
          <w:sz w:val="24"/>
          <w:szCs w:val="24"/>
        </w:rPr>
        <w:t xml:space="preserve"> 172(5): 134.1-134.</w:t>
      </w:r>
    </w:p>
    <w:p w14:paraId="0D0A0C5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2019. “How Does COTA Measure On-Time Performance?” https://www.cota.com/policies/on-time-performance/ (February 5, 2019).</w:t>
      </w:r>
    </w:p>
    <w:p w14:paraId="5588873A"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71B88E30"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El-Geneidy, Ahmed M, James G Strathman, Thomas J Kimpel, and David T Crout. 2006. </w:t>
      </w:r>
      <w:r w:rsidRPr="00BA5D6F">
        <w:rPr>
          <w:rFonts w:ascii="Times New Roman" w:hAnsi="Times New Roman" w:cs="Times New Roman"/>
          <w:noProof/>
          <w:sz w:val="24"/>
          <w:szCs w:val="24"/>
        </w:rPr>
        <w:lastRenderedPageBreak/>
        <w:t xml:space="preserve">“Effects of Bus Stop Consolidation on Passenger Activity and Transit Operations.” </w:t>
      </w:r>
      <w:r w:rsidRPr="00BA5D6F">
        <w:rPr>
          <w:rFonts w:ascii="Times New Roman" w:hAnsi="Times New Roman" w:cs="Times New Roman"/>
          <w:i/>
          <w:iCs/>
          <w:noProof/>
          <w:sz w:val="24"/>
          <w:szCs w:val="24"/>
        </w:rPr>
        <w:t>Transportation Research Record</w:t>
      </w:r>
      <w:r w:rsidRPr="00BA5D6F">
        <w:rPr>
          <w:rFonts w:ascii="Times New Roman" w:hAnsi="Times New Roman" w:cs="Times New Roman"/>
          <w:noProof/>
          <w:sz w:val="24"/>
          <w:szCs w:val="24"/>
        </w:rPr>
        <w:t xml:space="preserve"> 1971(1): 32–41.</w:t>
      </w:r>
    </w:p>
    <w:p w14:paraId="5033CAA3"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El‐Geneidy, Ahmed M, Jessica Horning, and Kevin J Krizek. 2011. “Analyzing Transit Service Reliability Using Detailed Data from Automatic Vehicular Locator Systems.” </w:t>
      </w:r>
      <w:r w:rsidRPr="00BA5D6F">
        <w:rPr>
          <w:rFonts w:ascii="Times New Roman" w:hAnsi="Times New Roman" w:cs="Times New Roman"/>
          <w:i/>
          <w:iCs/>
          <w:noProof/>
          <w:sz w:val="24"/>
          <w:szCs w:val="24"/>
        </w:rPr>
        <w:t>Journal of Advanced Transportation</w:t>
      </w:r>
      <w:r w:rsidRPr="00BA5D6F">
        <w:rPr>
          <w:rFonts w:ascii="Times New Roman" w:hAnsi="Times New Roman" w:cs="Times New Roman"/>
          <w:noProof/>
          <w:sz w:val="24"/>
          <w:szCs w:val="24"/>
        </w:rPr>
        <w:t xml:space="preserve"> 45(1): 66–79.</w:t>
      </w:r>
    </w:p>
    <w:p w14:paraId="6DF1AB26"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BA5D6F">
        <w:rPr>
          <w:rFonts w:ascii="Times New Roman" w:hAnsi="Times New Roman" w:cs="Times New Roman"/>
          <w:i/>
          <w:iCs/>
          <w:noProof/>
          <w:sz w:val="24"/>
          <w:szCs w:val="24"/>
        </w:rPr>
        <w:t>Conference on Human Factors in Computing Systems - Proceedings</w:t>
      </w:r>
      <w:r w:rsidRPr="00BA5D6F">
        <w:rPr>
          <w:rFonts w:ascii="Times New Roman" w:hAnsi="Times New Roman" w:cs="Times New Roman"/>
          <w:noProof/>
          <w:sz w:val="24"/>
          <w:szCs w:val="24"/>
        </w:rPr>
        <w:t>, ACM, 1807–16.</w:t>
      </w:r>
    </w:p>
    <w:p w14:paraId="6B3FCC22"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Firmani, Donatella, Massimo Mecella, Monica Scannapieco, and Carlo Batini. 2016. “On the Meaningfulness of ‘Big Data Quality.’” </w:t>
      </w:r>
      <w:r w:rsidRPr="00BA5D6F">
        <w:rPr>
          <w:rFonts w:ascii="Times New Roman" w:hAnsi="Times New Roman" w:cs="Times New Roman"/>
          <w:i/>
          <w:iCs/>
          <w:noProof/>
          <w:sz w:val="24"/>
          <w:szCs w:val="24"/>
        </w:rPr>
        <w:t>Data Science and Engineering</w:t>
      </w:r>
      <w:r w:rsidRPr="00BA5D6F">
        <w:rPr>
          <w:rFonts w:ascii="Times New Roman" w:hAnsi="Times New Roman" w:cs="Times New Roman"/>
          <w:noProof/>
          <w:sz w:val="24"/>
          <w:szCs w:val="24"/>
        </w:rPr>
        <w:t xml:space="preserve"> 1(1): 6–20.</w:t>
      </w:r>
    </w:p>
    <w:p w14:paraId="098733F5"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Fries, Ryan N., Anne E. Dunning, and Mashrur A. Chowdhury. 2011. “University Traveler Value of Potential Real-Time Transit Information.” </w:t>
      </w:r>
      <w:r w:rsidRPr="00BA5D6F">
        <w:rPr>
          <w:rFonts w:ascii="Times New Roman" w:hAnsi="Times New Roman" w:cs="Times New Roman"/>
          <w:i/>
          <w:iCs/>
          <w:noProof/>
          <w:sz w:val="24"/>
          <w:szCs w:val="24"/>
        </w:rPr>
        <w:t>Journal of Public Transportation</w:t>
      </w:r>
      <w:r w:rsidRPr="00BA5D6F">
        <w:rPr>
          <w:rFonts w:ascii="Times New Roman" w:hAnsi="Times New Roman" w:cs="Times New Roman"/>
          <w:noProof/>
          <w:sz w:val="24"/>
          <w:szCs w:val="24"/>
        </w:rPr>
        <w:t xml:space="preserve"> 14(2): 29–50.</w:t>
      </w:r>
    </w:p>
    <w:p w14:paraId="22E0FE5F"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Furth, Peter G, and Theo H J Muller. 2006. “Service Reliability and Hidden Waiting Time: Insights from Automatic Vehicle Location Data.” </w:t>
      </w:r>
      <w:r w:rsidRPr="00BA5D6F">
        <w:rPr>
          <w:rFonts w:ascii="Times New Roman" w:hAnsi="Times New Roman" w:cs="Times New Roman"/>
          <w:i/>
          <w:iCs/>
          <w:noProof/>
          <w:sz w:val="24"/>
          <w:szCs w:val="24"/>
        </w:rPr>
        <w:t>Transportation Research Record</w:t>
      </w:r>
      <w:r w:rsidRPr="00BA5D6F">
        <w:rPr>
          <w:rFonts w:ascii="Times New Roman" w:hAnsi="Times New Roman" w:cs="Times New Roman"/>
          <w:noProof/>
          <w:sz w:val="24"/>
          <w:szCs w:val="24"/>
        </w:rPr>
        <w:t xml:space="preserve"> 1955(1): 79–87.</w:t>
      </w:r>
    </w:p>
    <w:p w14:paraId="2C8B371D"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Gkioulou, Zafeira. 2013. “Evaluating the Impact of Waiting Time Uncertainty on Passengers´ Decisions.”</w:t>
      </w:r>
    </w:p>
    <w:p w14:paraId="73CE1AA4"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Google Developers. 2018. “Trip Updates.” https://developers.google.com/transit/gtfs-realtime/guides/trip-updates (April 8, 2019).</w:t>
      </w:r>
    </w:p>
    <w:p w14:paraId="44E0EDE1"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Liu, Luyu, and Harvey J Miller. 2020. “Measuring Risk of Missing Transfers in Public Transit Systems Using High-Resolution Schedule and Real-Time Bus Location Data.” </w:t>
      </w:r>
      <w:r w:rsidRPr="00BA5D6F">
        <w:rPr>
          <w:rFonts w:ascii="Times New Roman" w:hAnsi="Times New Roman" w:cs="Times New Roman"/>
          <w:i/>
          <w:iCs/>
          <w:noProof/>
          <w:sz w:val="24"/>
          <w:szCs w:val="24"/>
        </w:rPr>
        <w:t>Urban Studies</w:t>
      </w:r>
      <w:r w:rsidRPr="00BA5D6F">
        <w:rPr>
          <w:rFonts w:ascii="Times New Roman" w:hAnsi="Times New Roman" w:cs="Times New Roman"/>
          <w:noProof/>
          <w:sz w:val="24"/>
          <w:szCs w:val="24"/>
        </w:rPr>
        <w:t>: 0042098020919323. https://doi.org/10.1177/0042098020919323.</w:t>
      </w:r>
    </w:p>
    <w:p w14:paraId="0412A496"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Neuman, W. L., &amp; Robson, K. 2004. </w:t>
      </w:r>
      <w:r w:rsidRPr="00BA5D6F">
        <w:rPr>
          <w:rFonts w:ascii="Times New Roman" w:hAnsi="Times New Roman" w:cs="Times New Roman"/>
          <w:i/>
          <w:iCs/>
          <w:noProof/>
          <w:sz w:val="24"/>
          <w:szCs w:val="24"/>
        </w:rPr>
        <w:t>“Basics of Social Research. Pearson.”</w:t>
      </w:r>
      <w:r w:rsidRPr="00BA5D6F">
        <w:rPr>
          <w:rFonts w:ascii="Times New Roman" w:hAnsi="Times New Roman" w:cs="Times New Roman"/>
          <w:noProof/>
          <w:sz w:val="24"/>
          <w:szCs w:val="24"/>
        </w:rPr>
        <w:t xml:space="preserve"> Pearson Canada Toronto.</w:t>
      </w:r>
    </w:p>
    <w:p w14:paraId="5A40CBC8"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BA5D6F">
        <w:rPr>
          <w:rFonts w:ascii="Times New Roman" w:hAnsi="Times New Roman" w:cs="Times New Roman"/>
          <w:i/>
          <w:iCs/>
          <w:noProof/>
          <w:sz w:val="24"/>
          <w:szCs w:val="24"/>
        </w:rPr>
        <w:t>Transportation Planning and Technology</w:t>
      </w:r>
      <w:r w:rsidRPr="00BA5D6F">
        <w:rPr>
          <w:rFonts w:ascii="Times New Roman" w:hAnsi="Times New Roman" w:cs="Times New Roman"/>
          <w:noProof/>
          <w:sz w:val="24"/>
          <w:szCs w:val="24"/>
        </w:rPr>
        <w:t xml:space="preserve"> 39(1): 97–114.</w:t>
      </w:r>
    </w:p>
    <w:p w14:paraId="02D6A7D4"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BA5D6F">
        <w:rPr>
          <w:rFonts w:ascii="Times New Roman" w:hAnsi="Times New Roman" w:cs="Times New Roman"/>
          <w:i/>
          <w:iCs/>
          <w:noProof/>
          <w:sz w:val="24"/>
          <w:szCs w:val="24"/>
        </w:rPr>
        <w:t>International Journal of Geographical Information Science</w:t>
      </w:r>
      <w:r w:rsidRPr="00BA5D6F">
        <w:rPr>
          <w:rFonts w:ascii="Times New Roman" w:hAnsi="Times New Roman" w:cs="Times New Roman"/>
          <w:noProof/>
          <w:sz w:val="24"/>
          <w:szCs w:val="24"/>
        </w:rPr>
        <w:t>: 1–26.</w:t>
      </w:r>
    </w:p>
    <w:p w14:paraId="7FF12044"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szCs w:val="24"/>
        </w:rPr>
      </w:pPr>
      <w:r w:rsidRPr="00BA5D6F">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606FD002" w14:textId="77777777" w:rsidR="00BA5D6F" w:rsidRPr="00BA5D6F" w:rsidRDefault="00BA5D6F" w:rsidP="00BA5D6F">
      <w:pPr>
        <w:widowControl w:val="0"/>
        <w:autoSpaceDE w:val="0"/>
        <w:autoSpaceDN w:val="0"/>
        <w:adjustRightInd w:val="0"/>
        <w:spacing w:line="240" w:lineRule="auto"/>
        <w:ind w:left="480" w:hanging="480"/>
        <w:rPr>
          <w:rFonts w:ascii="Times New Roman" w:hAnsi="Times New Roman" w:cs="Times New Roman"/>
          <w:noProof/>
          <w:sz w:val="24"/>
        </w:rPr>
      </w:pPr>
      <w:r w:rsidRPr="00BA5D6F">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BA5D6F">
        <w:rPr>
          <w:rFonts w:ascii="Times New Roman" w:hAnsi="Times New Roman" w:cs="Times New Roman"/>
          <w:i/>
          <w:iCs/>
          <w:noProof/>
          <w:sz w:val="24"/>
          <w:szCs w:val="24"/>
        </w:rPr>
        <w:t>Transportation Research Part A: Policy and Practice</w:t>
      </w:r>
      <w:r w:rsidRPr="00BA5D6F">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lastRenderedPageBreak/>
        <w:fldChar w:fldCharType="end"/>
      </w:r>
      <w:commentRangeEnd w:id="1266"/>
      <w:r>
        <w:rPr>
          <w:rStyle w:val="CommentReference"/>
        </w:rPr>
        <w:commentReference w:id="1266"/>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 w:author="Miller, Harvey J." w:date="2019-12-10T10:54:00Z" w:initials="MHJ">
    <w:p w14:paraId="254FA6B8" w14:textId="77777777" w:rsidR="00252535" w:rsidRDefault="00252535" w:rsidP="005A464A">
      <w:pPr>
        <w:pStyle w:val="CommentText"/>
      </w:pPr>
      <w:r>
        <w:rPr>
          <w:rStyle w:val="CommentReference"/>
        </w:rPr>
        <w:annotationRef/>
      </w:r>
      <w:r>
        <w:t>Note how I snuck that in; helps make a subtle case for doing this research in Columbus)</w:t>
      </w:r>
    </w:p>
  </w:comment>
  <w:comment w:id="32" w:author="Miller, Harvey J." w:date="2019-12-10T10:59:00Z" w:initials="MHJ">
    <w:p w14:paraId="7BBBB7D5" w14:textId="77777777" w:rsidR="00252535" w:rsidRDefault="00252535" w:rsidP="005A464A">
      <w:pPr>
        <w:pStyle w:val="CommentText"/>
      </w:pPr>
      <w:r>
        <w:rPr>
          <w:rStyle w:val="CommentReference"/>
        </w:rPr>
        <w:annotationRef/>
      </w:r>
      <w:r>
        <w:t>More general, less specific that the 30 vs 2 minute headway example.</w:t>
      </w:r>
    </w:p>
  </w:comment>
  <w:comment w:id="40" w:author="Miller, Harvey J." w:date="2019-12-10T09:17:00Z" w:initials="MHJ">
    <w:p w14:paraId="6B886228" w14:textId="4BAA69D5" w:rsidR="00252535" w:rsidRDefault="00252535"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252535" w:rsidRDefault="00252535" w:rsidP="005A464A">
      <w:pPr>
        <w:pStyle w:val="CommentText"/>
      </w:pPr>
    </w:p>
    <w:p w14:paraId="7F99B162" w14:textId="2FE52CA3" w:rsidR="00252535" w:rsidRDefault="00252535" w:rsidP="005A464A">
      <w:pPr>
        <w:pStyle w:val="CommentText"/>
      </w:pPr>
      <w:r>
        <w:t>I also don't think the next paragraph (now deleted) was necessary. Note how our message is now much "punchier" (concise, focused)</w:t>
      </w:r>
    </w:p>
  </w:comment>
  <w:comment w:id="119" w:author="Miller, Harvey J." w:date="2019-12-10T11:07:00Z" w:initials="MHJ">
    <w:p w14:paraId="4637086B" w14:textId="77777777" w:rsidR="00252535" w:rsidRDefault="00252535" w:rsidP="005A464A">
      <w:pPr>
        <w:pStyle w:val="CommentText"/>
      </w:pPr>
      <w:r>
        <w:rPr>
          <w:rStyle w:val="CommentReference"/>
        </w:rPr>
        <w:annotationRef/>
      </w:r>
      <w:r>
        <w:t>Yes, this is a word.</w:t>
      </w:r>
    </w:p>
  </w:comment>
  <w:comment w:id="329" w:author="Miller, Harvey J." w:date="2019-11-08T13:12:00Z" w:initials="MHJ">
    <w:p w14:paraId="484AC89D" w14:textId="77777777" w:rsidR="00252535" w:rsidRDefault="00252535" w:rsidP="005A464A">
      <w:pPr>
        <w:pStyle w:val="CommentText"/>
      </w:pPr>
      <w:r>
        <w:rPr>
          <w:rStyle w:val="CommentReference"/>
        </w:rPr>
        <w:annotationRef/>
      </w:r>
      <w:r>
        <w:t xml:space="preserve">Shouldn’t ETA and ATA be ETD and ATD </w:t>
      </w:r>
    </w:p>
  </w:comment>
  <w:comment w:id="336" w:author="Miller, Harvey J." w:date="2019-12-10T13:15:00Z" w:initials="MHJ">
    <w:p w14:paraId="77FEFD68" w14:textId="1DE3208A" w:rsidR="00252535" w:rsidRDefault="00252535"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337" w:author="Luyu Liu" w:date="2019-12-17T15:50:00Z" w:initials="LL">
    <w:p w14:paraId="0C4C7ED6" w14:textId="77777777" w:rsidR="00252535" w:rsidRDefault="00252535" w:rsidP="005A464A">
      <w:pPr>
        <w:pStyle w:val="CommentText"/>
      </w:pPr>
      <w:r>
        <w:rPr>
          <w:rStyle w:val="CommentReference"/>
        </w:rPr>
        <w:annotationRef/>
      </w:r>
      <w:r>
        <w:t>Yes it did causes some issue. I revert the change.</w:t>
      </w:r>
    </w:p>
  </w:comment>
  <w:comment w:id="773" w:author="Miller, Harvey J." w:date="2019-11-11T11:03:00Z" w:initials="MHJ">
    <w:p w14:paraId="451E58D3" w14:textId="77777777" w:rsidR="00252535" w:rsidRDefault="00252535"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774" w:author="Liu, Luyu" w:date="2019-11-18T12:24:00Z" w:initials="LL">
    <w:p w14:paraId="38426002" w14:textId="77777777" w:rsidR="00252535" w:rsidRDefault="00252535"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252535" w:rsidRDefault="00252535" w:rsidP="005A464A">
      <w:pPr>
        <w:pStyle w:val="CommentText"/>
      </w:pPr>
    </w:p>
    <w:p w14:paraId="2E8AE5DC" w14:textId="77777777" w:rsidR="00252535" w:rsidRDefault="00252535" w:rsidP="005A464A">
      <w:pPr>
        <w:pStyle w:val="CommentText"/>
      </w:pPr>
      <w:r>
        <w:t>Let’s think about this. If there is a solid reason why we should keep it, I can definitely add it.</w:t>
      </w:r>
    </w:p>
  </w:comment>
  <w:comment w:id="784" w:author="Miller, Harvey J." w:date="2019-11-11T11:19:00Z" w:initials="MHJ">
    <w:p w14:paraId="51E61C8C" w14:textId="77777777" w:rsidR="00252535" w:rsidRDefault="00252535" w:rsidP="00B77E50">
      <w:pPr>
        <w:pStyle w:val="CommentText"/>
      </w:pPr>
      <w:r>
        <w:rPr>
          <w:rStyle w:val="CommentReference"/>
        </w:rPr>
        <w:annotationRef/>
      </w:r>
      <w:r>
        <w:t>I wonder how to smooth the tension between these two paragraphs – it can be done in practice but we could only do one route. OTOH, Moore's Law.</w:t>
      </w:r>
    </w:p>
  </w:comment>
  <w:comment w:id="785" w:author="Liu, Luyu" w:date="2019-11-18T12:23:00Z" w:initials="LL">
    <w:p w14:paraId="03E1F863" w14:textId="77777777" w:rsidR="00252535" w:rsidRDefault="00252535" w:rsidP="00B77E50">
      <w:pPr>
        <w:pStyle w:val="CommentText"/>
      </w:pPr>
      <w:r>
        <w:rPr>
          <w:rStyle w:val="CommentReference"/>
        </w:rPr>
        <w:annotationRef/>
      </w:r>
      <w:r>
        <w:t>Made several adjustments.</w:t>
      </w:r>
    </w:p>
  </w:comment>
  <w:comment w:id="768" w:author="Miller, Harvey J." w:date="2019-11-11T11:19:00Z" w:initials="MHJ">
    <w:p w14:paraId="21A0F174" w14:textId="73CEEA9D" w:rsidR="00252535" w:rsidRDefault="00252535"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769" w:author="Liu, Luyu" w:date="2019-11-18T12:23:00Z" w:initials="LL">
    <w:p w14:paraId="365BC263" w14:textId="77777777" w:rsidR="00252535" w:rsidRDefault="00252535" w:rsidP="005A464A">
      <w:pPr>
        <w:pStyle w:val="CommentText"/>
      </w:pPr>
      <w:r>
        <w:rPr>
          <w:rStyle w:val="CommentReference"/>
        </w:rPr>
        <w:annotationRef/>
      </w:r>
      <w:r>
        <w:t>Made several adjustments.</w:t>
      </w:r>
    </w:p>
  </w:comment>
  <w:comment w:id="798" w:author="Miller, Harvey J." w:date="2019-12-10T13:37:00Z" w:initials="MHJ">
    <w:p w14:paraId="793D223C" w14:textId="77777777" w:rsidR="00252535" w:rsidRDefault="00252535" w:rsidP="005A464A">
      <w:pPr>
        <w:pStyle w:val="CommentText"/>
      </w:pPr>
      <w:r>
        <w:rPr>
          <w:rStyle w:val="CommentReference"/>
        </w:rPr>
        <w:annotationRef/>
      </w:r>
      <w:r>
        <w:t>I specified the section number manually; you may want to insert automatic fields.</w:t>
      </w:r>
    </w:p>
  </w:comment>
  <w:comment w:id="833" w:author="Miller, Harvey J." w:date="2019-11-11T12:16:00Z" w:initials="MHJ">
    <w:p w14:paraId="39574292" w14:textId="26A01D4F" w:rsidR="00252535" w:rsidRDefault="00252535" w:rsidP="005A464A">
      <w:pPr>
        <w:pStyle w:val="CommentText"/>
      </w:pPr>
      <w:r>
        <w:rPr>
          <w:rStyle w:val="CommentReference"/>
        </w:rPr>
        <w:annotationRef/>
      </w:r>
      <w:r>
        <w:t xml:space="preserve">Why doesn't AT have a waiting time SD and a risk mean and SD? It should. </w:t>
      </w:r>
    </w:p>
  </w:comment>
  <w:comment w:id="832" w:author="Liu, Luyu" w:date="2019-11-11T15:12:00Z" w:initials="LL">
    <w:p w14:paraId="63A1AEBB" w14:textId="77777777" w:rsidR="00252535" w:rsidRDefault="00252535" w:rsidP="005A464A">
      <w:pPr>
        <w:pStyle w:val="CommentText"/>
      </w:pPr>
      <w:r>
        <w:rPr>
          <w:rStyle w:val="CommentReference"/>
        </w:rPr>
        <w:annotationRef/>
      </w:r>
      <w:r>
        <w:t xml:space="preserve">I added an explanation above. </w:t>
      </w:r>
    </w:p>
    <w:p w14:paraId="4CB93804" w14:textId="77777777" w:rsidR="00252535" w:rsidRDefault="00252535"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252535" w:rsidRDefault="00252535" w:rsidP="005A464A">
      <w:pPr>
        <w:pStyle w:val="CommentText"/>
      </w:pPr>
    </w:p>
    <w:p w14:paraId="30A6DB5E" w14:textId="77777777" w:rsidR="00252535" w:rsidRDefault="00252535" w:rsidP="005A464A">
      <w:pPr>
        <w:pStyle w:val="CommentText"/>
      </w:pPr>
      <w:r>
        <w:t>So for missed risk: In the sense of my computation, AT’s missed risk is always 0, but in reality it’s definitely not.</w:t>
      </w:r>
    </w:p>
    <w:p w14:paraId="0C3A8549" w14:textId="77777777" w:rsidR="00252535" w:rsidRDefault="00252535" w:rsidP="005A464A">
      <w:pPr>
        <w:pStyle w:val="CommentText"/>
      </w:pPr>
    </w:p>
    <w:p w14:paraId="3C17F6B8" w14:textId="77777777" w:rsidR="00252535" w:rsidRDefault="00252535"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252535" w:rsidRDefault="00252535" w:rsidP="005A464A">
      <w:pPr>
        <w:pStyle w:val="CommentText"/>
      </w:pPr>
    </w:p>
  </w:comment>
  <w:comment w:id="897" w:author="Miller, Harvey J." w:date="2019-11-11T14:56:00Z" w:initials="MHJ">
    <w:p w14:paraId="6218AF92" w14:textId="77777777" w:rsidR="00252535" w:rsidRDefault="00252535" w:rsidP="005A464A">
      <w:pPr>
        <w:pStyle w:val="CommentText"/>
      </w:pPr>
      <w:r>
        <w:rPr>
          <w:rStyle w:val="CommentReference"/>
        </w:rPr>
        <w:annotationRef/>
      </w:r>
      <w:r>
        <w:t>Change "Average X change rate" to "Rate of change"</w:t>
      </w:r>
    </w:p>
  </w:comment>
  <w:comment w:id="937" w:author="Miller, Harvey J." w:date="2019-11-26T12:07:00Z" w:initials="MHJ">
    <w:p w14:paraId="6814713E" w14:textId="77777777" w:rsidR="00252535" w:rsidRDefault="00252535"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947" w:author="Miller, Harvey J." w:date="2019-11-26T12:06:00Z" w:initials="MHJ">
    <w:p w14:paraId="7349455E" w14:textId="77777777" w:rsidR="00252535" w:rsidRDefault="00252535" w:rsidP="005A464A">
      <w:pPr>
        <w:pStyle w:val="CommentText"/>
      </w:pPr>
      <w:r>
        <w:rPr>
          <w:rStyle w:val="CommentReference"/>
        </w:rPr>
        <w:annotationRef/>
      </w:r>
      <w:r>
        <w:t xml:space="preserve">In the figure, use “PT” rather than “PT optimal” for consistency </w:t>
      </w:r>
    </w:p>
  </w:comment>
  <w:comment w:id="992" w:author="Miller, Harvey J." w:date="2019-11-26T13:16:00Z" w:initials="MHJ">
    <w:p w14:paraId="5CF70BED" w14:textId="77777777" w:rsidR="00252535" w:rsidRDefault="00252535" w:rsidP="005A464A">
      <w:pPr>
        <w:pStyle w:val="CommentText"/>
      </w:pPr>
      <w:r>
        <w:rPr>
          <w:rStyle w:val="CommentReference"/>
        </w:rPr>
        <w:annotationRef/>
      </w:r>
      <w:r>
        <w:t>What does “headway of each hour” mean?</w:t>
      </w:r>
    </w:p>
  </w:comment>
  <w:comment w:id="993" w:author="Liu, Luyu" w:date="2019-11-26T17:25:00Z" w:initials="LL">
    <w:p w14:paraId="0C9168C7" w14:textId="77777777" w:rsidR="00252535" w:rsidRDefault="00252535" w:rsidP="005A464A">
      <w:pPr>
        <w:pStyle w:val="CommentText"/>
      </w:pPr>
      <w:r>
        <w:rPr>
          <w:rStyle w:val="CommentReference"/>
        </w:rPr>
        <w:annotationRef/>
      </w:r>
      <w:r>
        <w:t>It means the buses’ headway within each hour.</w:t>
      </w:r>
    </w:p>
    <w:p w14:paraId="416D606D" w14:textId="77777777" w:rsidR="00252535" w:rsidRDefault="00252535" w:rsidP="005A464A">
      <w:pPr>
        <w:pStyle w:val="CommentText"/>
      </w:pPr>
    </w:p>
    <w:p w14:paraId="1C19100A" w14:textId="77777777" w:rsidR="00252535" w:rsidRDefault="00252535" w:rsidP="005A464A">
      <w:pPr>
        <w:pStyle w:val="CommentText"/>
      </w:pPr>
      <w:r>
        <w:t xml:space="preserve">I </w:t>
      </w:r>
      <w:r>
        <w:rPr>
          <w:rFonts w:hint="eastAsia"/>
        </w:rPr>
        <w:t>added</w:t>
      </w:r>
      <w:r>
        <w:t xml:space="preserve"> another sentence in the beginning of this paragraph</w:t>
      </w:r>
    </w:p>
  </w:comment>
  <w:comment w:id="1038" w:author="Miller, Harvey J." w:date="2019-12-10T13:57:00Z" w:initials="MHJ">
    <w:p w14:paraId="08890C54" w14:textId="5E730B1A" w:rsidR="00252535" w:rsidRDefault="00252535"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1039" w:author="Luyu Liu" w:date="2019-12-17T20:02:00Z" w:initials="LL">
    <w:p w14:paraId="0CAAAAF1" w14:textId="77777777" w:rsidR="00252535" w:rsidRDefault="00252535" w:rsidP="005A464A">
      <w:pPr>
        <w:pStyle w:val="CommentText"/>
      </w:pPr>
      <w:r>
        <w:rPr>
          <w:rStyle w:val="CommentReference"/>
        </w:rPr>
        <w:annotationRef/>
      </w:r>
      <w:r>
        <w:t xml:space="preserve">How about this time? </w:t>
      </w:r>
    </w:p>
  </w:comment>
  <w:comment w:id="1048" w:author="Miller, Harvey J." w:date="2019-11-26T12:33:00Z" w:initials="MHJ">
    <w:p w14:paraId="0106B417" w14:textId="77777777" w:rsidR="00252535" w:rsidRDefault="00252535" w:rsidP="005A464A">
      <w:pPr>
        <w:pStyle w:val="CommentText"/>
      </w:pPr>
      <w:r>
        <w:rPr>
          <w:rStyle w:val="CommentReference"/>
        </w:rPr>
        <w:annotationRef/>
      </w:r>
      <w:r>
        <w:t>Same as above</w:t>
      </w:r>
    </w:p>
  </w:comment>
  <w:comment w:id="1056" w:author="Miller, Harvey J." w:date="2019-11-26T14:18:00Z" w:initials="MHJ">
    <w:p w14:paraId="793796F1" w14:textId="77777777" w:rsidR="00252535" w:rsidRDefault="00252535" w:rsidP="005A464A">
      <w:pPr>
        <w:pStyle w:val="CommentText"/>
      </w:pPr>
      <w:r>
        <w:rPr>
          <w:rStyle w:val="CommentReference"/>
        </w:rPr>
        <w:annotationRef/>
      </w:r>
      <w:r>
        <w:t>Provide the distance (in meters)</w:t>
      </w:r>
    </w:p>
  </w:comment>
  <w:comment w:id="1088" w:author="Miller, Harvey J." w:date="2019-11-26T13:18:00Z" w:initials="MHJ">
    <w:p w14:paraId="64A68B6B" w14:textId="77777777" w:rsidR="00252535" w:rsidRDefault="00252535" w:rsidP="005A464A">
      <w:pPr>
        <w:pStyle w:val="CommentText"/>
      </w:pPr>
      <w:r>
        <w:rPr>
          <w:rStyle w:val="CommentReference"/>
        </w:rPr>
        <w:annotationRef/>
      </w:r>
      <w:r>
        <w:t>Add red ovals indicating change in headway</w:t>
      </w:r>
    </w:p>
  </w:comment>
  <w:comment w:id="1097" w:author="Miller, Harvey J." w:date="2019-11-26T13:19:00Z" w:initials="MHJ">
    <w:p w14:paraId="643F7497" w14:textId="77777777" w:rsidR="00252535" w:rsidRDefault="00252535" w:rsidP="005A464A">
      <w:pPr>
        <w:pStyle w:val="CommentText"/>
      </w:pPr>
      <w:r>
        <w:rPr>
          <w:rStyle w:val="CommentReference"/>
        </w:rPr>
        <w:annotationRef/>
      </w:r>
      <w:r>
        <w:t>Rearrange this figure so it matches the figure above (leave a blank panel in the upper left corner corresponding to AT)</w:t>
      </w:r>
    </w:p>
  </w:comment>
  <w:comment w:id="1194" w:author="Miller, Harvey J." w:date="2019-11-26T13:52:00Z" w:initials="MHJ">
    <w:p w14:paraId="7168B432" w14:textId="77777777" w:rsidR="00252535" w:rsidRDefault="00252535" w:rsidP="005A464A">
      <w:pPr>
        <w:pStyle w:val="CommentText"/>
      </w:pPr>
      <w:r>
        <w:rPr>
          <w:rStyle w:val="CommentReference"/>
        </w:rPr>
        <w:annotationRef/>
      </w:r>
      <w:r>
        <w:t>Again, only use “PT” in the figure</w:t>
      </w:r>
    </w:p>
  </w:comment>
  <w:comment w:id="1212" w:author="Miller, Harvey J." w:date="2019-11-26T14:24:00Z" w:initials="MHJ">
    <w:p w14:paraId="58D5DF38" w14:textId="77777777" w:rsidR="00252535" w:rsidRDefault="00252535" w:rsidP="005A464A">
      <w:pPr>
        <w:pStyle w:val="CommentText"/>
      </w:pPr>
      <w:r>
        <w:rPr>
          <w:rStyle w:val="CommentReference"/>
        </w:rPr>
        <w:annotationRef/>
      </w:r>
      <w:r>
        <w:t>What is the difference between these two?</w:t>
      </w:r>
    </w:p>
  </w:comment>
  <w:comment w:id="1213" w:author="Liu, Luyu" w:date="2019-11-27T16:50:00Z" w:initials="LL">
    <w:p w14:paraId="1FE14754" w14:textId="77777777" w:rsidR="00252535" w:rsidRDefault="00252535" w:rsidP="005A464A">
      <w:pPr>
        <w:pStyle w:val="CommentText"/>
      </w:pPr>
      <w:r>
        <w:rPr>
          <w:rStyle w:val="CommentReference"/>
        </w:rPr>
        <w:annotationRef/>
      </w:r>
      <w:r>
        <w:t>One is real-time, which is the performance in the present;</w:t>
      </w:r>
    </w:p>
    <w:p w14:paraId="207A2F25" w14:textId="77777777" w:rsidR="00252535" w:rsidRDefault="00252535" w:rsidP="005A464A">
      <w:pPr>
        <w:pStyle w:val="CommentText"/>
      </w:pPr>
      <w:r>
        <w:t>One is historical, which is the performance is the past.</w:t>
      </w:r>
    </w:p>
  </w:comment>
  <w:comment w:id="1208" w:author="Miller, Harvey J." w:date="2019-12-10T14:22:00Z" w:initials="MHJ">
    <w:p w14:paraId="0A6F58D0" w14:textId="77777777" w:rsidR="00252535" w:rsidRDefault="00252535" w:rsidP="005A464A">
      <w:pPr>
        <w:pStyle w:val="CommentText"/>
      </w:pPr>
      <w:r>
        <w:rPr>
          <w:rStyle w:val="CommentReference"/>
        </w:rPr>
        <w:annotationRef/>
      </w:r>
      <w:r>
        <w:t>What do you think?</w:t>
      </w:r>
    </w:p>
  </w:comment>
  <w:comment w:id="1209" w:author="Luyu Liu" w:date="2019-12-17T15:58:00Z" w:initials="LL">
    <w:p w14:paraId="6CAEEA24" w14:textId="77777777" w:rsidR="00252535" w:rsidRDefault="00252535" w:rsidP="005A464A">
      <w:pPr>
        <w:pStyle w:val="CommentText"/>
      </w:pPr>
      <w:r>
        <w:rPr>
          <w:rStyle w:val="CommentReference"/>
        </w:rPr>
        <w:annotationRef/>
      </w:r>
      <w:r>
        <w:t>Good for me.</w:t>
      </w:r>
    </w:p>
  </w:comment>
  <w:comment w:id="1266" w:author="Miller, Harvey J." w:date="2019-11-26T14:20:00Z" w:initials="MHJ">
    <w:p w14:paraId="0D596B54" w14:textId="77777777" w:rsidR="00252535" w:rsidRDefault="00252535"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51E61C8C" w15:done="1"/>
  <w15:commentEx w15:paraId="03E1F863" w15:paraIdParent="51E61C8C"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C3E29" w14:textId="77777777" w:rsidR="009A172D" w:rsidRDefault="009A172D" w:rsidP="005A464A">
      <w:pPr>
        <w:spacing w:after="0" w:line="240" w:lineRule="auto"/>
      </w:pPr>
      <w:r>
        <w:separator/>
      </w:r>
    </w:p>
  </w:endnote>
  <w:endnote w:type="continuationSeparator" w:id="0">
    <w:p w14:paraId="23693344" w14:textId="77777777" w:rsidR="009A172D" w:rsidRDefault="009A172D"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34C2D" w14:textId="77777777" w:rsidR="009A172D" w:rsidRDefault="009A172D" w:rsidP="005A464A">
      <w:pPr>
        <w:spacing w:after="0" w:line="240" w:lineRule="auto"/>
      </w:pPr>
      <w:r>
        <w:separator/>
      </w:r>
    </w:p>
  </w:footnote>
  <w:footnote w:type="continuationSeparator" w:id="0">
    <w:p w14:paraId="518BAA03" w14:textId="77777777" w:rsidR="009A172D" w:rsidRDefault="009A172D" w:rsidP="005A464A">
      <w:pPr>
        <w:spacing w:after="0" w:line="240" w:lineRule="auto"/>
      </w:pPr>
      <w:r>
        <w:continuationSeparator/>
      </w:r>
    </w:p>
  </w:footnote>
  <w:footnote w:id="1">
    <w:p w14:paraId="379C98E5" w14:textId="77777777" w:rsidR="00252535" w:rsidRPr="00351FFE" w:rsidRDefault="00252535"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4FFF"/>
    <w:rsid w:val="000075C2"/>
    <w:rsid w:val="00007AEA"/>
    <w:rsid w:val="0001558A"/>
    <w:rsid w:val="000202BE"/>
    <w:rsid w:val="00025ED8"/>
    <w:rsid w:val="00027007"/>
    <w:rsid w:val="000377DB"/>
    <w:rsid w:val="000402CC"/>
    <w:rsid w:val="0004693D"/>
    <w:rsid w:val="00064D29"/>
    <w:rsid w:val="00066124"/>
    <w:rsid w:val="00067856"/>
    <w:rsid w:val="00067EB1"/>
    <w:rsid w:val="00075952"/>
    <w:rsid w:val="000908A0"/>
    <w:rsid w:val="00094EDC"/>
    <w:rsid w:val="000A4C95"/>
    <w:rsid w:val="000A621D"/>
    <w:rsid w:val="000B6A91"/>
    <w:rsid w:val="000C0BD8"/>
    <w:rsid w:val="000C432A"/>
    <w:rsid w:val="000D1C79"/>
    <w:rsid w:val="000D3498"/>
    <w:rsid w:val="000D4D12"/>
    <w:rsid w:val="000E1C52"/>
    <w:rsid w:val="000E1FF9"/>
    <w:rsid w:val="000E291A"/>
    <w:rsid w:val="000E2D42"/>
    <w:rsid w:val="000E693C"/>
    <w:rsid w:val="000E6AA4"/>
    <w:rsid w:val="000E7329"/>
    <w:rsid w:val="000F0CA7"/>
    <w:rsid w:val="000F1852"/>
    <w:rsid w:val="00104F24"/>
    <w:rsid w:val="00125ABE"/>
    <w:rsid w:val="001262AA"/>
    <w:rsid w:val="00126F71"/>
    <w:rsid w:val="00131C92"/>
    <w:rsid w:val="00143C44"/>
    <w:rsid w:val="00150565"/>
    <w:rsid w:val="001530ED"/>
    <w:rsid w:val="0015437E"/>
    <w:rsid w:val="00161D36"/>
    <w:rsid w:val="00163257"/>
    <w:rsid w:val="0018128D"/>
    <w:rsid w:val="00181EB2"/>
    <w:rsid w:val="00187A84"/>
    <w:rsid w:val="0019332F"/>
    <w:rsid w:val="00196B01"/>
    <w:rsid w:val="001A5CD7"/>
    <w:rsid w:val="001B0999"/>
    <w:rsid w:val="001B4909"/>
    <w:rsid w:val="001B51E8"/>
    <w:rsid w:val="001C208C"/>
    <w:rsid w:val="001C320A"/>
    <w:rsid w:val="001C472B"/>
    <w:rsid w:val="001C632B"/>
    <w:rsid w:val="001D6E74"/>
    <w:rsid w:val="001E0EB5"/>
    <w:rsid w:val="001E61EC"/>
    <w:rsid w:val="001F6E54"/>
    <w:rsid w:val="001F7846"/>
    <w:rsid w:val="00202522"/>
    <w:rsid w:val="00202DD3"/>
    <w:rsid w:val="002106A5"/>
    <w:rsid w:val="0021289C"/>
    <w:rsid w:val="00213F56"/>
    <w:rsid w:val="0021617B"/>
    <w:rsid w:val="002225A0"/>
    <w:rsid w:val="002331C7"/>
    <w:rsid w:val="00242D0F"/>
    <w:rsid w:val="00244721"/>
    <w:rsid w:val="00246801"/>
    <w:rsid w:val="00252535"/>
    <w:rsid w:val="00252FFD"/>
    <w:rsid w:val="00253BE9"/>
    <w:rsid w:val="00257422"/>
    <w:rsid w:val="0026052E"/>
    <w:rsid w:val="002650A2"/>
    <w:rsid w:val="00270353"/>
    <w:rsid w:val="00274FDA"/>
    <w:rsid w:val="0028075F"/>
    <w:rsid w:val="00282DA5"/>
    <w:rsid w:val="002916ED"/>
    <w:rsid w:val="00293712"/>
    <w:rsid w:val="002A300E"/>
    <w:rsid w:val="002B61BA"/>
    <w:rsid w:val="002D4819"/>
    <w:rsid w:val="002D7987"/>
    <w:rsid w:val="002E5328"/>
    <w:rsid w:val="002E7CD2"/>
    <w:rsid w:val="00301CA8"/>
    <w:rsid w:val="0030283A"/>
    <w:rsid w:val="00307818"/>
    <w:rsid w:val="0031367D"/>
    <w:rsid w:val="00331568"/>
    <w:rsid w:val="00340673"/>
    <w:rsid w:val="00341995"/>
    <w:rsid w:val="00341E5C"/>
    <w:rsid w:val="0034420C"/>
    <w:rsid w:val="003463AD"/>
    <w:rsid w:val="00347BC3"/>
    <w:rsid w:val="0035038F"/>
    <w:rsid w:val="00351DCD"/>
    <w:rsid w:val="00355A84"/>
    <w:rsid w:val="00355E41"/>
    <w:rsid w:val="00373BEE"/>
    <w:rsid w:val="00373C67"/>
    <w:rsid w:val="00374DFB"/>
    <w:rsid w:val="0037671B"/>
    <w:rsid w:val="00381A9D"/>
    <w:rsid w:val="003876C4"/>
    <w:rsid w:val="0039009C"/>
    <w:rsid w:val="0039143D"/>
    <w:rsid w:val="00392806"/>
    <w:rsid w:val="00393362"/>
    <w:rsid w:val="0039590D"/>
    <w:rsid w:val="003A2A32"/>
    <w:rsid w:val="003B51EA"/>
    <w:rsid w:val="003B60E6"/>
    <w:rsid w:val="003D036C"/>
    <w:rsid w:val="003D13C4"/>
    <w:rsid w:val="003D6CE2"/>
    <w:rsid w:val="003E0FCA"/>
    <w:rsid w:val="003E6D9E"/>
    <w:rsid w:val="004120D6"/>
    <w:rsid w:val="00414DB0"/>
    <w:rsid w:val="004150C3"/>
    <w:rsid w:val="004220D9"/>
    <w:rsid w:val="00423DB9"/>
    <w:rsid w:val="00426597"/>
    <w:rsid w:val="004359D5"/>
    <w:rsid w:val="004400AC"/>
    <w:rsid w:val="004441BF"/>
    <w:rsid w:val="00445144"/>
    <w:rsid w:val="00455A6C"/>
    <w:rsid w:val="00461E45"/>
    <w:rsid w:val="00473418"/>
    <w:rsid w:val="004742D3"/>
    <w:rsid w:val="00474E80"/>
    <w:rsid w:val="004765A2"/>
    <w:rsid w:val="00483E8A"/>
    <w:rsid w:val="00495CA2"/>
    <w:rsid w:val="00497A00"/>
    <w:rsid w:val="004A7963"/>
    <w:rsid w:val="004B6CB6"/>
    <w:rsid w:val="004C189B"/>
    <w:rsid w:val="004C1B1D"/>
    <w:rsid w:val="004C1D89"/>
    <w:rsid w:val="004D2FE2"/>
    <w:rsid w:val="004D36B5"/>
    <w:rsid w:val="004D4726"/>
    <w:rsid w:val="004D6471"/>
    <w:rsid w:val="004E63A0"/>
    <w:rsid w:val="00500780"/>
    <w:rsid w:val="00507BCC"/>
    <w:rsid w:val="0051612F"/>
    <w:rsid w:val="0052176D"/>
    <w:rsid w:val="00522476"/>
    <w:rsid w:val="005254FE"/>
    <w:rsid w:val="00536234"/>
    <w:rsid w:val="00537B40"/>
    <w:rsid w:val="00543494"/>
    <w:rsid w:val="0054373C"/>
    <w:rsid w:val="00543EE4"/>
    <w:rsid w:val="00553FF5"/>
    <w:rsid w:val="00564BD6"/>
    <w:rsid w:val="00565924"/>
    <w:rsid w:val="005A2CF0"/>
    <w:rsid w:val="005A3944"/>
    <w:rsid w:val="005A464A"/>
    <w:rsid w:val="005A4745"/>
    <w:rsid w:val="005B0C17"/>
    <w:rsid w:val="005B1FF1"/>
    <w:rsid w:val="005B2415"/>
    <w:rsid w:val="005B7E90"/>
    <w:rsid w:val="005C2837"/>
    <w:rsid w:val="005C4682"/>
    <w:rsid w:val="005C62D9"/>
    <w:rsid w:val="005C7387"/>
    <w:rsid w:val="005C7EF1"/>
    <w:rsid w:val="005D2C95"/>
    <w:rsid w:val="005E1216"/>
    <w:rsid w:val="005E74BE"/>
    <w:rsid w:val="005E777C"/>
    <w:rsid w:val="005F3EA6"/>
    <w:rsid w:val="005F4A8A"/>
    <w:rsid w:val="00614960"/>
    <w:rsid w:val="00614D95"/>
    <w:rsid w:val="00623A6B"/>
    <w:rsid w:val="00633412"/>
    <w:rsid w:val="00634294"/>
    <w:rsid w:val="00634C59"/>
    <w:rsid w:val="006473C0"/>
    <w:rsid w:val="00650D62"/>
    <w:rsid w:val="00674A2F"/>
    <w:rsid w:val="00677F36"/>
    <w:rsid w:val="00680FD7"/>
    <w:rsid w:val="00687CCC"/>
    <w:rsid w:val="006967A9"/>
    <w:rsid w:val="006A2735"/>
    <w:rsid w:val="006A5D39"/>
    <w:rsid w:val="006A62A1"/>
    <w:rsid w:val="006B052E"/>
    <w:rsid w:val="006B1D8D"/>
    <w:rsid w:val="006B7BD9"/>
    <w:rsid w:val="006C2F32"/>
    <w:rsid w:val="006D59F6"/>
    <w:rsid w:val="006E2BE1"/>
    <w:rsid w:val="006E2F89"/>
    <w:rsid w:val="006E690F"/>
    <w:rsid w:val="0070034D"/>
    <w:rsid w:val="00715901"/>
    <w:rsid w:val="00726043"/>
    <w:rsid w:val="00732E99"/>
    <w:rsid w:val="007348A3"/>
    <w:rsid w:val="007371DD"/>
    <w:rsid w:val="00737814"/>
    <w:rsid w:val="00742EB0"/>
    <w:rsid w:val="007440C9"/>
    <w:rsid w:val="00754A71"/>
    <w:rsid w:val="00756AE4"/>
    <w:rsid w:val="007572F1"/>
    <w:rsid w:val="00761023"/>
    <w:rsid w:val="00762413"/>
    <w:rsid w:val="00767C30"/>
    <w:rsid w:val="0077582E"/>
    <w:rsid w:val="0078530C"/>
    <w:rsid w:val="0078534E"/>
    <w:rsid w:val="00786FA1"/>
    <w:rsid w:val="00792C31"/>
    <w:rsid w:val="0079410E"/>
    <w:rsid w:val="007A2455"/>
    <w:rsid w:val="007A4E80"/>
    <w:rsid w:val="007B22E5"/>
    <w:rsid w:val="007B23C6"/>
    <w:rsid w:val="007B3239"/>
    <w:rsid w:val="007B323E"/>
    <w:rsid w:val="007B7B34"/>
    <w:rsid w:val="007C0955"/>
    <w:rsid w:val="007C20F4"/>
    <w:rsid w:val="007C3594"/>
    <w:rsid w:val="007C4101"/>
    <w:rsid w:val="007C4469"/>
    <w:rsid w:val="007F393A"/>
    <w:rsid w:val="008061C6"/>
    <w:rsid w:val="0080699F"/>
    <w:rsid w:val="008131AB"/>
    <w:rsid w:val="00814C1F"/>
    <w:rsid w:val="0082149C"/>
    <w:rsid w:val="00830D67"/>
    <w:rsid w:val="00831DD2"/>
    <w:rsid w:val="00837314"/>
    <w:rsid w:val="00846CD0"/>
    <w:rsid w:val="00851388"/>
    <w:rsid w:val="008729A9"/>
    <w:rsid w:val="008977AC"/>
    <w:rsid w:val="008A1E07"/>
    <w:rsid w:val="008A318A"/>
    <w:rsid w:val="008A7B6A"/>
    <w:rsid w:val="008B25DB"/>
    <w:rsid w:val="008B6EB5"/>
    <w:rsid w:val="008D4F13"/>
    <w:rsid w:val="008D6C9E"/>
    <w:rsid w:val="008E2EBB"/>
    <w:rsid w:val="008E5AA7"/>
    <w:rsid w:val="008F0380"/>
    <w:rsid w:val="008F0E2A"/>
    <w:rsid w:val="008F43F7"/>
    <w:rsid w:val="008F4570"/>
    <w:rsid w:val="00910368"/>
    <w:rsid w:val="00915718"/>
    <w:rsid w:val="00916C51"/>
    <w:rsid w:val="00921FD6"/>
    <w:rsid w:val="00927B85"/>
    <w:rsid w:val="00931385"/>
    <w:rsid w:val="009414E4"/>
    <w:rsid w:val="0094289A"/>
    <w:rsid w:val="00942A6C"/>
    <w:rsid w:val="0094593D"/>
    <w:rsid w:val="00956300"/>
    <w:rsid w:val="00956F17"/>
    <w:rsid w:val="0096055C"/>
    <w:rsid w:val="00960871"/>
    <w:rsid w:val="00961511"/>
    <w:rsid w:val="00962558"/>
    <w:rsid w:val="0096682B"/>
    <w:rsid w:val="00970BC4"/>
    <w:rsid w:val="0097552A"/>
    <w:rsid w:val="00984CCF"/>
    <w:rsid w:val="009A172D"/>
    <w:rsid w:val="009A3EC5"/>
    <w:rsid w:val="009A5BB6"/>
    <w:rsid w:val="009B46CD"/>
    <w:rsid w:val="009D18EF"/>
    <w:rsid w:val="009D1D85"/>
    <w:rsid w:val="009D3D88"/>
    <w:rsid w:val="009D652C"/>
    <w:rsid w:val="009D7465"/>
    <w:rsid w:val="009E11FE"/>
    <w:rsid w:val="009E6C47"/>
    <w:rsid w:val="009E6F49"/>
    <w:rsid w:val="009F1D92"/>
    <w:rsid w:val="00A103DC"/>
    <w:rsid w:val="00A14DF9"/>
    <w:rsid w:val="00A1587A"/>
    <w:rsid w:val="00A163AB"/>
    <w:rsid w:val="00A1720D"/>
    <w:rsid w:val="00A246E6"/>
    <w:rsid w:val="00A3660D"/>
    <w:rsid w:val="00A41814"/>
    <w:rsid w:val="00A4367B"/>
    <w:rsid w:val="00A46C3D"/>
    <w:rsid w:val="00A539B2"/>
    <w:rsid w:val="00A55901"/>
    <w:rsid w:val="00A56386"/>
    <w:rsid w:val="00A56DD0"/>
    <w:rsid w:val="00A61F5E"/>
    <w:rsid w:val="00A67CDA"/>
    <w:rsid w:val="00A7287F"/>
    <w:rsid w:val="00A75713"/>
    <w:rsid w:val="00A76261"/>
    <w:rsid w:val="00A76812"/>
    <w:rsid w:val="00A81052"/>
    <w:rsid w:val="00A816E6"/>
    <w:rsid w:val="00A966F8"/>
    <w:rsid w:val="00AA310D"/>
    <w:rsid w:val="00AA6341"/>
    <w:rsid w:val="00AB37CD"/>
    <w:rsid w:val="00AB3935"/>
    <w:rsid w:val="00AB671D"/>
    <w:rsid w:val="00AC14CC"/>
    <w:rsid w:val="00AC390B"/>
    <w:rsid w:val="00AC6A61"/>
    <w:rsid w:val="00AD1B88"/>
    <w:rsid w:val="00AD6931"/>
    <w:rsid w:val="00AD786A"/>
    <w:rsid w:val="00AE35D6"/>
    <w:rsid w:val="00AE4B5C"/>
    <w:rsid w:val="00AE57D8"/>
    <w:rsid w:val="00AE5DA1"/>
    <w:rsid w:val="00AE7E5F"/>
    <w:rsid w:val="00AF3EB8"/>
    <w:rsid w:val="00AF6FFC"/>
    <w:rsid w:val="00B04736"/>
    <w:rsid w:val="00B100FD"/>
    <w:rsid w:val="00B118C8"/>
    <w:rsid w:val="00B1253D"/>
    <w:rsid w:val="00B1390E"/>
    <w:rsid w:val="00B16014"/>
    <w:rsid w:val="00B16F96"/>
    <w:rsid w:val="00B326A9"/>
    <w:rsid w:val="00B35D3E"/>
    <w:rsid w:val="00B36D12"/>
    <w:rsid w:val="00B46C8A"/>
    <w:rsid w:val="00B511B6"/>
    <w:rsid w:val="00B56A1C"/>
    <w:rsid w:val="00B62185"/>
    <w:rsid w:val="00B735E6"/>
    <w:rsid w:val="00B738B4"/>
    <w:rsid w:val="00B77E50"/>
    <w:rsid w:val="00B80B02"/>
    <w:rsid w:val="00B862B9"/>
    <w:rsid w:val="00B87824"/>
    <w:rsid w:val="00B90D7A"/>
    <w:rsid w:val="00BA476E"/>
    <w:rsid w:val="00BA5D6F"/>
    <w:rsid w:val="00BB08EC"/>
    <w:rsid w:val="00BB34D0"/>
    <w:rsid w:val="00BB49BC"/>
    <w:rsid w:val="00BB4F04"/>
    <w:rsid w:val="00BB57AA"/>
    <w:rsid w:val="00BB650A"/>
    <w:rsid w:val="00BC361F"/>
    <w:rsid w:val="00BC552C"/>
    <w:rsid w:val="00BC5F47"/>
    <w:rsid w:val="00BD0837"/>
    <w:rsid w:val="00BD0DEC"/>
    <w:rsid w:val="00BF36D0"/>
    <w:rsid w:val="00C00330"/>
    <w:rsid w:val="00C05664"/>
    <w:rsid w:val="00C3448A"/>
    <w:rsid w:val="00C61B23"/>
    <w:rsid w:val="00C62F3F"/>
    <w:rsid w:val="00C6427E"/>
    <w:rsid w:val="00C6468D"/>
    <w:rsid w:val="00C71EAB"/>
    <w:rsid w:val="00C80238"/>
    <w:rsid w:val="00C855F9"/>
    <w:rsid w:val="00C917E3"/>
    <w:rsid w:val="00C94203"/>
    <w:rsid w:val="00CA3E89"/>
    <w:rsid w:val="00CC0067"/>
    <w:rsid w:val="00CC1315"/>
    <w:rsid w:val="00CC29B1"/>
    <w:rsid w:val="00CD467A"/>
    <w:rsid w:val="00CD77A2"/>
    <w:rsid w:val="00CE3C87"/>
    <w:rsid w:val="00CE5233"/>
    <w:rsid w:val="00D00DD2"/>
    <w:rsid w:val="00D03EAF"/>
    <w:rsid w:val="00D04CF8"/>
    <w:rsid w:val="00D172A4"/>
    <w:rsid w:val="00D21694"/>
    <w:rsid w:val="00D21F98"/>
    <w:rsid w:val="00D24C8C"/>
    <w:rsid w:val="00D259A3"/>
    <w:rsid w:val="00D26685"/>
    <w:rsid w:val="00D273AF"/>
    <w:rsid w:val="00D31CBF"/>
    <w:rsid w:val="00D32CB3"/>
    <w:rsid w:val="00D34301"/>
    <w:rsid w:val="00D36004"/>
    <w:rsid w:val="00D3738F"/>
    <w:rsid w:val="00D41F43"/>
    <w:rsid w:val="00D44222"/>
    <w:rsid w:val="00D519B5"/>
    <w:rsid w:val="00D528F5"/>
    <w:rsid w:val="00D6693C"/>
    <w:rsid w:val="00D71E56"/>
    <w:rsid w:val="00D740AB"/>
    <w:rsid w:val="00D7788E"/>
    <w:rsid w:val="00D838A7"/>
    <w:rsid w:val="00D8560B"/>
    <w:rsid w:val="00D87306"/>
    <w:rsid w:val="00D94E97"/>
    <w:rsid w:val="00DA6901"/>
    <w:rsid w:val="00DA7CFF"/>
    <w:rsid w:val="00DC000A"/>
    <w:rsid w:val="00DC0516"/>
    <w:rsid w:val="00DC2D08"/>
    <w:rsid w:val="00DC5C20"/>
    <w:rsid w:val="00DD6C04"/>
    <w:rsid w:val="00DD7E0C"/>
    <w:rsid w:val="00DE2593"/>
    <w:rsid w:val="00DE2C99"/>
    <w:rsid w:val="00DF7BCC"/>
    <w:rsid w:val="00E029C3"/>
    <w:rsid w:val="00E07DC8"/>
    <w:rsid w:val="00E227C9"/>
    <w:rsid w:val="00E33862"/>
    <w:rsid w:val="00E360ED"/>
    <w:rsid w:val="00E43990"/>
    <w:rsid w:val="00E44002"/>
    <w:rsid w:val="00E476E4"/>
    <w:rsid w:val="00E507BF"/>
    <w:rsid w:val="00E517A2"/>
    <w:rsid w:val="00E5767D"/>
    <w:rsid w:val="00E60001"/>
    <w:rsid w:val="00E62000"/>
    <w:rsid w:val="00E64028"/>
    <w:rsid w:val="00E6403F"/>
    <w:rsid w:val="00E65DED"/>
    <w:rsid w:val="00E800CF"/>
    <w:rsid w:val="00E80762"/>
    <w:rsid w:val="00E87035"/>
    <w:rsid w:val="00E91427"/>
    <w:rsid w:val="00E92211"/>
    <w:rsid w:val="00EB7569"/>
    <w:rsid w:val="00EC48EB"/>
    <w:rsid w:val="00EC5123"/>
    <w:rsid w:val="00EE548B"/>
    <w:rsid w:val="00EE5E8F"/>
    <w:rsid w:val="00EF0430"/>
    <w:rsid w:val="00EF1920"/>
    <w:rsid w:val="00EF308E"/>
    <w:rsid w:val="00EF6CCA"/>
    <w:rsid w:val="00EF712A"/>
    <w:rsid w:val="00EF7412"/>
    <w:rsid w:val="00F06E79"/>
    <w:rsid w:val="00F11B4F"/>
    <w:rsid w:val="00F15B51"/>
    <w:rsid w:val="00F20242"/>
    <w:rsid w:val="00F21561"/>
    <w:rsid w:val="00F26D71"/>
    <w:rsid w:val="00F322BB"/>
    <w:rsid w:val="00F334EC"/>
    <w:rsid w:val="00F42918"/>
    <w:rsid w:val="00F43B23"/>
    <w:rsid w:val="00F5302C"/>
    <w:rsid w:val="00F56B01"/>
    <w:rsid w:val="00F57A98"/>
    <w:rsid w:val="00F64130"/>
    <w:rsid w:val="00F64BC6"/>
    <w:rsid w:val="00F73E77"/>
    <w:rsid w:val="00F752DD"/>
    <w:rsid w:val="00F77818"/>
    <w:rsid w:val="00F82344"/>
    <w:rsid w:val="00F84F3A"/>
    <w:rsid w:val="00F925FB"/>
    <w:rsid w:val="00F9289F"/>
    <w:rsid w:val="00F953D7"/>
    <w:rsid w:val="00F961A0"/>
    <w:rsid w:val="00FA14CE"/>
    <w:rsid w:val="00FA6C5B"/>
    <w:rsid w:val="00FB0E4C"/>
    <w:rsid w:val="00FB3E31"/>
    <w:rsid w:val="00FB66D6"/>
    <w:rsid w:val="00FC3268"/>
    <w:rsid w:val="00FC7D43"/>
    <w:rsid w:val="00FD1721"/>
    <w:rsid w:val="00FD54DD"/>
    <w:rsid w:val="00FE77C0"/>
    <w:rsid w:val="00FE7804"/>
    <w:rsid w:val="00FF08DF"/>
    <w:rsid w:val="00FF1026"/>
    <w:rsid w:val="00FF16CC"/>
    <w:rsid w:val="00FF1FB0"/>
    <w:rsid w:val="00FF74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24E00-D60C-4119-A56C-29E8E50A2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25</Pages>
  <Words>28903</Words>
  <Characters>164753</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37</cp:revision>
  <dcterms:created xsi:type="dcterms:W3CDTF">2020-06-22T15:42:00Z</dcterms:created>
  <dcterms:modified xsi:type="dcterms:W3CDTF">2020-06-23T15:04:00Z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