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C8739" w14:textId="77777777" w:rsidR="009F7022" w:rsidRDefault="009F7022" w:rsidP="007F1FDD">
      <w:pPr>
        <w:pStyle w:val="NormalWeb"/>
      </w:pPr>
      <w:r w:rsidRPr="009F7022">
        <w:rPr>
          <w:b/>
          <w:bCs/>
        </w:rPr>
        <w:t>Comments from the editors and reviewers:</w:t>
      </w:r>
      <w:r w:rsidRPr="009F7022">
        <w:br/>
      </w:r>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42E6D301" w14:textId="3CD2E76F" w:rsidR="009F7022" w:rsidRPr="001C1619"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14:paraId="2C39A9C0" w14:textId="43D0D56B" w:rsidR="00F86AA1" w:rsidRPr="001C1619" w:rsidRDefault="00FC3634" w:rsidP="001C1619">
      <w:pPr>
        <w:pStyle w:val="xmsonormal"/>
      </w:pPr>
      <w:ins w:id="0" w:author="Miller, Harvey J." w:date="2020-06-30T09:02:00Z">
        <w:r>
          <w:rPr>
            <w:b/>
            <w:bCs/>
          </w:rPr>
          <w:t xml:space="preserve">Response: </w:t>
        </w:r>
      </w:ins>
      <w:r w:rsidR="001C1619">
        <w:t xml:space="preserve">We appreciate the suggestion. To focus on the core conclusions of the paper, </w:t>
      </w:r>
      <w:r w:rsidR="00676441" w:rsidRPr="001C1619">
        <w:t xml:space="preserve">we delete many less relevant </w:t>
      </w:r>
      <w:r w:rsidR="007117F5" w:rsidRPr="001C1619">
        <w:t xml:space="preserve">results, </w:t>
      </w:r>
      <w:r w:rsidR="00676441" w:rsidRPr="001C1619">
        <w:t>analyses</w:t>
      </w:r>
      <w:r w:rsidR="007117F5" w:rsidRPr="001C1619">
        <w:t>, and especially table and graphs</w:t>
      </w:r>
      <w:ins w:id="1" w:author="Miller, Harvey J." w:date="2020-06-29T15:59:00Z">
        <w:r w:rsidR="004D06CB">
          <w:t xml:space="preserve">, reducing the </w:t>
        </w:r>
      </w:ins>
      <w:del w:id="2" w:author="Miller, Harvey J." w:date="2020-06-29T15:59:00Z">
        <w:r w:rsidR="00676441" w:rsidRPr="001C1619" w:rsidDel="004D06CB">
          <w:delText xml:space="preserve"> to control the </w:delText>
        </w:r>
      </w:del>
      <w:r w:rsidR="00676441" w:rsidRPr="001C1619">
        <w:t xml:space="preserve">paper to a </w:t>
      </w:r>
      <w:ins w:id="3" w:author="Miller, Harvey J." w:date="2020-06-29T15:59:00Z">
        <w:r w:rsidR="004D06CB">
          <w:t xml:space="preserve">manageable </w:t>
        </w:r>
      </w:ins>
      <w:del w:id="4" w:author="Miller, Harvey J." w:date="2020-06-29T15:59:00Z">
        <w:r w:rsidR="00857BCE" w:rsidRPr="001C1619" w:rsidDel="004D06CB">
          <w:delText>healthy</w:delText>
        </w:r>
        <w:r w:rsidR="007117F5" w:rsidRPr="001C1619" w:rsidDel="004D06CB">
          <w:delText xml:space="preserve"> </w:delText>
        </w:r>
      </w:del>
      <w:r w:rsidR="007117F5" w:rsidRPr="001C1619">
        <w:t>length</w:t>
      </w:r>
      <w:r w:rsidR="00857BCE" w:rsidRPr="001C1619">
        <w:t xml:space="preserve">. </w:t>
      </w:r>
      <w:r w:rsidR="001C1619" w:rsidRPr="001C1619">
        <w:t>There are several major adjustments:</w:t>
      </w:r>
    </w:p>
    <w:p w14:paraId="4C0A1D3D" w14:textId="14DDCCF9" w:rsidR="001C1619" w:rsidRDefault="001C1619">
      <w:pPr>
        <w:pStyle w:val="xmsonormal"/>
        <w:numPr>
          <w:ilvl w:val="0"/>
          <w:numId w:val="27"/>
        </w:numPr>
        <w:pPrChange w:id="5" w:author="Miller, Harvey J." w:date="2020-06-30T11:46:00Z">
          <w:pPr>
            <w:pStyle w:val="xmsonormal"/>
            <w:numPr>
              <w:numId w:val="15"/>
            </w:numPr>
            <w:ind w:left="360" w:hanging="360"/>
          </w:pPr>
        </w:pPrChange>
      </w:pPr>
      <w:r>
        <w:t>We remove</w:t>
      </w:r>
      <w:ins w:id="6" w:author="Miller, Harvey J." w:date="2020-06-29T15:59:00Z">
        <w:r w:rsidR="004D06CB">
          <w:t>d</w:t>
        </w:r>
      </w:ins>
      <w:r>
        <w:t xml:space="preserve"> </w:t>
      </w:r>
      <w:ins w:id="7" w:author="Miller, Harvey J." w:date="2020-06-29T15:59:00Z">
        <w:r w:rsidR="004D06CB">
          <w:t>t</w:t>
        </w:r>
      </w:ins>
      <w:ins w:id="8" w:author="Miller, Harvey J." w:date="2020-06-29T16:00:00Z">
        <w:r w:rsidR="004D06CB">
          <w:t xml:space="preserve">he </w:t>
        </w:r>
      </w:ins>
      <w:ins w:id="9" w:author="Miller, Harvey J." w:date="2020-06-29T16:17:00Z">
        <w:r w:rsidR="00C97E3A">
          <w:t xml:space="preserve">empirical tactic </w:t>
        </w:r>
      </w:ins>
      <w:del w:id="10" w:author="Miller, Harvey J." w:date="2020-06-29T16:00:00Z">
        <w:r w:rsidDel="004D06CB">
          <w:delText>e</w:delText>
        </w:r>
      </w:del>
      <w:del w:id="11" w:author="Miller, Harvey J." w:date="2020-06-29T16:17:00Z">
        <w:r w:rsidDel="00C97E3A">
          <w:delText>mp</w:delText>
        </w:r>
      </w:del>
      <w:del w:id="12" w:author="Miller, Harvey J." w:date="2020-06-29T16:16:00Z">
        <w:r w:rsidDel="00C97E3A">
          <w:delText xml:space="preserve">irical </w:delText>
        </w:r>
      </w:del>
      <w:del w:id="13" w:author="Miller, Harvey J." w:date="2020-06-29T16:00:00Z">
        <w:r w:rsidDel="004D06CB">
          <w:delText>t</w:delText>
        </w:r>
      </w:del>
      <w:del w:id="14" w:author="Miller, Harvey J." w:date="2020-06-29T16:16:00Z">
        <w:r w:rsidDel="00C97E3A">
          <w:delText xml:space="preserve">actic </w:delText>
        </w:r>
      </w:del>
      <w:ins w:id="15" w:author="Miller, Harvey J." w:date="2020-06-29T16:00:00Z">
        <w:r w:rsidR="004D06CB">
          <w:t xml:space="preserve">behavioral strategy </w:t>
        </w:r>
      </w:ins>
      <w:r>
        <w:t>from the paper.</w:t>
      </w:r>
      <w:del w:id="16" w:author="Miller, Harvey J." w:date="2020-06-29T16:00:00Z">
        <w:r w:rsidDel="004D06CB">
          <w:delText xml:space="preserve"> </w:delText>
        </w:r>
      </w:del>
      <w:ins w:id="17" w:author="Miller, Harvey J." w:date="2020-06-29T16:00:00Z">
        <w:r w:rsidR="004D06CB">
          <w:t xml:space="preserve"> This stra</w:t>
        </w:r>
      </w:ins>
      <w:ins w:id="18" w:author="Miller, Harvey J." w:date="2020-06-29T16:06:00Z">
        <w:r w:rsidR="004D06CB">
          <w:t>tegy has some interesting properties, but is not essential to the main message.</w:t>
        </w:r>
      </w:ins>
      <w:del w:id="19" w:author="Miller, Harvey J." w:date="2020-06-29T16:00:00Z">
        <w:r w:rsidDel="004D06CB">
          <w:delText>Empirical tactic is less relevant</w:delText>
        </w:r>
        <w:r w:rsidR="00A67E94" w:rsidDel="004D06CB">
          <w:delText xml:space="preserve"> and not necessary</w:delText>
        </w:r>
      </w:del>
      <w:del w:id="20" w:author="Liu, Luyu" w:date="2020-06-30T14:21:00Z">
        <w:r w:rsidDel="00C13DF7">
          <w:delText>.</w:delText>
        </w:r>
      </w:del>
    </w:p>
    <w:p w14:paraId="00FCA3A9" w14:textId="3223D018" w:rsidR="001C1619" w:rsidRDefault="001C1619">
      <w:pPr>
        <w:pStyle w:val="xmsonormal"/>
        <w:numPr>
          <w:ilvl w:val="0"/>
          <w:numId w:val="27"/>
        </w:numPr>
        <w:pPrChange w:id="21" w:author="Miller, Harvey J." w:date="2020-06-30T11:46:00Z">
          <w:pPr>
            <w:pStyle w:val="xmsonormal"/>
            <w:numPr>
              <w:numId w:val="15"/>
            </w:numPr>
            <w:ind w:left="360" w:hanging="360"/>
          </w:pPr>
        </w:pPrChange>
      </w:pPr>
      <w:r>
        <w:t>We remove</w:t>
      </w:r>
      <w:ins w:id="22" w:author="Liu, Luyu" w:date="2020-06-30T14:21:00Z">
        <w:r w:rsidR="00C13DF7">
          <w:t>d</w:t>
        </w:r>
      </w:ins>
      <w:r>
        <w:t xml:space="preserve"> all non-RTI trip planning strategies</w:t>
      </w:r>
      <w:del w:id="23" w:author="Miller, Harvey J." w:date="2020-06-29T16:07:00Z">
        <w:r w:rsidDel="004D06CB">
          <w:delText>’</w:delText>
        </w:r>
      </w:del>
      <w:r>
        <w:t xml:space="preserve"> </w:t>
      </w:r>
      <w:ins w:id="24" w:author="Miller, Harvey J." w:date="2020-06-29T16:07:00Z">
        <w:r w:rsidR="004D06CB">
          <w:t xml:space="preserve">from the mapping of </w:t>
        </w:r>
      </w:ins>
      <w:r>
        <w:t>spatial patterns</w:t>
      </w:r>
      <w:del w:id="25" w:author="Miller, Harvey J." w:date="2020-06-29T16:07:00Z">
        <w:r w:rsidDel="004D06CB">
          <w:delText xml:space="preserve"> from the papers</w:delText>
        </w:r>
      </w:del>
      <w:r>
        <w:t xml:space="preserve">. The focus </w:t>
      </w:r>
      <w:ins w:id="26" w:author="Miller, Harvey J." w:date="2020-06-29T16:07:00Z">
        <w:r w:rsidR="004D06CB">
          <w:t xml:space="preserve">in that section is now </w:t>
        </w:r>
      </w:ins>
      <w:del w:id="27" w:author="Miller, Harvey J." w:date="2020-06-29T16:07:00Z">
        <w:r w:rsidDel="004D06CB">
          <w:delText xml:space="preserve">of this paper </w:delText>
        </w:r>
      </w:del>
      <w:ins w:id="28" w:author="Miller, Harvey J." w:date="2020-06-29T16:08:00Z">
        <w:r w:rsidR="004D06CB">
          <w:t>on</w:t>
        </w:r>
      </w:ins>
      <w:del w:id="29" w:author="Miller, Harvey J." w:date="2020-06-29T16:08:00Z">
        <w:r w:rsidDel="004D06CB">
          <w:delText>is</w:delText>
        </w:r>
      </w:del>
      <w:r>
        <w:t xml:space="preserve"> RTI-based trip planning strategies and others are benchmarks (discussed in 1.7). </w:t>
      </w:r>
    </w:p>
    <w:p w14:paraId="17F56C13" w14:textId="22F2F659" w:rsidR="001C1619" w:rsidRDefault="001C1619">
      <w:pPr>
        <w:pStyle w:val="xmsonormal"/>
        <w:numPr>
          <w:ilvl w:val="0"/>
          <w:numId w:val="27"/>
        </w:numPr>
        <w:pPrChange w:id="30" w:author="Miller, Harvey J." w:date="2020-06-30T11:46:00Z">
          <w:pPr>
            <w:pStyle w:val="xmsonormal"/>
            <w:numPr>
              <w:numId w:val="15"/>
            </w:numPr>
            <w:ind w:left="360" w:hanging="360"/>
          </w:pPr>
        </w:pPrChange>
      </w:pPr>
      <w:r>
        <w:t>We remove</w:t>
      </w:r>
      <w:ins w:id="31" w:author="Liu, Luyu" w:date="2020-06-30T14:21:00Z">
        <w:r w:rsidR="00C13DF7">
          <w:t>d</w:t>
        </w:r>
      </w:ins>
      <w:r>
        <w:t xml:space="preserve"> some </w:t>
      </w:r>
      <w:ins w:id="32" w:author="Miller, Harvey J." w:date="2020-06-29T16:08:00Z">
        <w:del w:id="33" w:author="Liu, Luyu" w:date="2020-06-30T14:20:00Z">
          <w:r w:rsidR="004D06CB" w:rsidDel="00C13DF7">
            <w:delText xml:space="preserve">of the </w:delText>
          </w:r>
        </w:del>
      </w:ins>
      <w:del w:id="34" w:author="Miller, Harvey J." w:date="2020-06-29T16:08:00Z">
        <w:r w:rsidDel="004D06CB">
          <w:delText xml:space="preserve">less relevant </w:delText>
        </w:r>
      </w:del>
      <w:r>
        <w:t>theoretical space-time graphs from the paper.</w:t>
      </w:r>
    </w:p>
    <w:p w14:paraId="1D90E04C" w14:textId="36738489" w:rsidR="001C1619" w:rsidRPr="001C1619" w:rsidRDefault="00FC3634" w:rsidP="00503D55">
      <w:pPr>
        <w:pStyle w:val="xmsonormal"/>
      </w:pPr>
      <w:ins w:id="35" w:author="Miller, Harvey J." w:date="2020-06-30T09:00:00Z">
        <w:r>
          <w:t>W</w:t>
        </w:r>
      </w:ins>
      <w:del w:id="36" w:author="Miller, Harvey J." w:date="2020-06-30T09:00:00Z">
        <w:r w:rsidR="00503D55" w:rsidDel="00FC3634">
          <w:delText>In conclusion, w</w:delText>
        </w:r>
      </w:del>
      <w:r w:rsidR="00503D55">
        <w:t>e manage</w:t>
      </w:r>
      <w:ins w:id="37" w:author="Miller, Harvey J." w:date="2020-06-30T09:00:00Z">
        <w:r>
          <w:t>d</w:t>
        </w:r>
      </w:ins>
      <w:r w:rsidR="00503D55">
        <w:t xml:space="preserve"> to </w:t>
      </w:r>
      <w:ins w:id="38" w:author="Miller, Harvey J." w:date="2020-06-30T09:00:00Z">
        <w:r>
          <w:t>reduce</w:t>
        </w:r>
      </w:ins>
      <w:del w:id="39" w:author="Miller, Harvey J." w:date="2020-06-30T09:00:00Z">
        <w:r w:rsidR="00503D55" w:rsidDel="00FC3634">
          <w:delText>control</w:delText>
        </w:r>
      </w:del>
      <w:r w:rsidR="00503D55">
        <w:t xml:space="preserve"> the word</w:t>
      </w:r>
      <w:del w:id="40" w:author="Miller, Harvey J." w:date="2020-06-30T09:00:00Z">
        <w:r w:rsidR="00503D55" w:rsidDel="00FC3634">
          <w:delText>s</w:delText>
        </w:r>
      </w:del>
      <w:r w:rsidR="00503D55">
        <w:t xml:space="preserve"> count from over 8500 to </w:t>
      </w:r>
      <w:ins w:id="41" w:author="Miller, Harvey J." w:date="2020-06-29T16:08:00Z">
        <w:r w:rsidR="004D06CB">
          <w:t xml:space="preserve">less than </w:t>
        </w:r>
      </w:ins>
      <w:del w:id="42" w:author="Miller, Harvey J." w:date="2020-06-29T16:08:00Z">
        <w:r w:rsidR="00503D55" w:rsidDel="004D06CB">
          <w:delText>&lt;</w:delText>
        </w:r>
      </w:del>
      <w:r w:rsidR="00503D55">
        <w:t>8000 words</w:t>
      </w:r>
      <w:ins w:id="43" w:author="Miller, Harvey J." w:date="2020-06-29T16:08:00Z">
        <w:r w:rsidR="004D06CB">
          <w:t>, despite the inclusio</w:t>
        </w:r>
      </w:ins>
      <w:ins w:id="44" w:author="Miller, Harvey J." w:date="2020-06-29T16:09:00Z">
        <w:r w:rsidR="004D06CB">
          <w:t xml:space="preserve">n of </w:t>
        </w:r>
      </w:ins>
      <w:ins w:id="45" w:author="Miller, Harvey J." w:date="2020-06-29T16:08:00Z">
        <w:r w:rsidR="004D06CB">
          <w:t>additional a</w:t>
        </w:r>
      </w:ins>
      <w:ins w:id="46" w:author="Miller, Harvey J." w:date="2020-06-29T16:09:00Z">
        <w:r w:rsidR="004D06CB">
          <w:t>n</w:t>
        </w:r>
      </w:ins>
      <w:ins w:id="47" w:author="Miller, Harvey J." w:date="2020-06-29T16:08:00Z">
        <w:r w:rsidR="004D06CB">
          <w:t xml:space="preserve">alysis </w:t>
        </w:r>
      </w:ins>
      <w:del w:id="48" w:author="Miller, Harvey J." w:date="2020-06-29T16:08:00Z">
        <w:r w:rsidR="00503D55" w:rsidDel="004D06CB">
          <w:delText xml:space="preserve"> with many necessary analyses </w:delText>
        </w:r>
      </w:del>
      <w:ins w:id="49" w:author="Miller, Harvey J." w:date="2020-06-29T16:09:00Z">
        <w:r w:rsidR="00595AC9">
          <w:t xml:space="preserve">requested </w:t>
        </w:r>
      </w:ins>
      <w:del w:id="50" w:author="Miller, Harvey J." w:date="2020-06-29T16:09:00Z">
        <w:r w:rsidR="00503D55" w:rsidDel="00595AC9">
          <w:delText xml:space="preserve">proposed </w:delText>
        </w:r>
      </w:del>
      <w:r w:rsidR="00503D55">
        <w:t>by the reviewers</w:t>
      </w:r>
      <w:del w:id="51" w:author="Miller, Harvey J." w:date="2020-06-30T09:00:00Z">
        <w:r w:rsidR="00503D55" w:rsidDel="00FC3634">
          <w:delText xml:space="preserve"> added</w:delText>
        </w:r>
      </w:del>
      <w:ins w:id="52" w:author="Miller, Harvey J." w:date="2020-06-29T16:09:00Z">
        <w:r w:rsidR="00595AC9">
          <w:t>.  We also reduce</w:t>
        </w:r>
      </w:ins>
      <w:ins w:id="53" w:author="Miller, Harvey J." w:date="2020-06-30T09:00:00Z">
        <w:r>
          <w:t>d</w:t>
        </w:r>
      </w:ins>
      <w:ins w:id="54" w:author="Miller, Harvey J." w:date="2020-06-29T16:09:00Z">
        <w:r w:rsidR="00595AC9">
          <w:t xml:space="preserve"> the number of figures from 16 to </w:t>
        </w:r>
      </w:ins>
      <w:del w:id="55" w:author="Miller, Harvey J." w:date="2020-06-29T16:09:00Z">
        <w:r w:rsidR="00503D55" w:rsidDel="00595AC9">
          <w:delText xml:space="preserve">; there are </w:delText>
        </w:r>
      </w:del>
      <w:r w:rsidR="00503D55">
        <w:t>9</w:t>
      </w:r>
      <w:ins w:id="56" w:author="Miller, Harvey J." w:date="2020-06-29T16:09:00Z">
        <w:r w:rsidR="00595AC9">
          <w:t>.</w:t>
        </w:r>
      </w:ins>
      <w:del w:id="57" w:author="Miller, Harvey J." w:date="2020-06-29T16:09:00Z">
        <w:r w:rsidR="00503D55" w:rsidDel="00595AC9">
          <w:delText xml:space="preserve"> figures</w:delText>
        </w:r>
      </w:del>
      <w:r w:rsidR="00503D55">
        <w:t xml:space="preserve"> </w:t>
      </w:r>
      <w:del w:id="58" w:author="Miller, Harvey J." w:date="2020-06-29T16:08:00Z">
        <w:r w:rsidR="00503D55" w:rsidDel="004D06CB">
          <w:delText>and XX pages now compared with 16 figures and 29 papers</w:delText>
        </w:r>
        <w:r w:rsidR="0040309A" w:rsidDel="004D06CB">
          <w:delText xml:space="preserve"> before</w:delText>
        </w:r>
        <w:r w:rsidR="00503D55" w:rsidDel="004D06CB">
          <w:delText xml:space="preserve">. </w:delText>
        </w:r>
      </w:del>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C037949" w14:textId="74F8459C" w:rsidR="00D4471D" w:rsidRPr="00FC3634" w:rsidDel="007D7924" w:rsidRDefault="00044A4C" w:rsidP="007F1FDD">
      <w:pPr>
        <w:pStyle w:val="xmsonormal"/>
        <w:rPr>
          <w:del w:id="59" w:author="Miller, Harvey J." w:date="2020-06-29T16:17:00Z"/>
          <w:b/>
          <w:bCs/>
          <w:rPrChange w:id="60" w:author="Miller, Harvey J." w:date="2020-06-30T09:02:00Z">
            <w:rPr>
              <w:del w:id="61" w:author="Miller, Harvey J." w:date="2020-06-29T16:17:00Z"/>
            </w:rPr>
          </w:rPrChange>
        </w:rPr>
      </w:pPr>
      <w:del w:id="62" w:author="Miller, Harvey J." w:date="2020-06-30T09:02:00Z">
        <w:r w:rsidRPr="00FC3634" w:rsidDel="00FC3634">
          <w:rPr>
            <w:b/>
            <w:bCs/>
            <w:rPrChange w:id="63" w:author="Miller, Harvey J." w:date="2020-06-30T09:02:00Z">
              <w:rPr/>
            </w:rPrChange>
          </w:rPr>
          <w:delText xml:space="preserve">This is a fair comment. We </w:delText>
        </w:r>
      </w:del>
      <w:del w:id="64" w:author="Miller, Harvey J." w:date="2020-06-29T16:14:00Z">
        <w:r w:rsidRPr="00FC3634" w:rsidDel="00C97E3A">
          <w:rPr>
            <w:b/>
            <w:bCs/>
            <w:rPrChange w:id="65" w:author="Miller, Harvey J." w:date="2020-06-30T09:02:00Z">
              <w:rPr/>
            </w:rPrChange>
          </w:rPr>
          <w:delText xml:space="preserve">cut down </w:delText>
        </w:r>
      </w:del>
      <w:del w:id="66" w:author="Miller, Harvey J." w:date="2020-06-30T09:02:00Z">
        <w:r w:rsidRPr="00FC3634" w:rsidDel="00FC3634">
          <w:rPr>
            <w:b/>
            <w:bCs/>
            <w:rPrChange w:id="67" w:author="Miller, Harvey J." w:date="2020-06-30T09:02:00Z">
              <w:rPr/>
            </w:rPrChange>
          </w:rPr>
          <w:delText xml:space="preserve">the size of the analysis </w:delText>
        </w:r>
      </w:del>
      <w:del w:id="68" w:author="Miller, Harvey J." w:date="2020-06-29T16:14:00Z">
        <w:r w:rsidRPr="00FC3634" w:rsidDel="00C97E3A">
          <w:rPr>
            <w:b/>
            <w:bCs/>
            <w:rPrChange w:id="69" w:author="Miller, Harvey J." w:date="2020-06-30T09:02:00Z">
              <w:rPr/>
            </w:rPrChange>
          </w:rPr>
          <w:delText xml:space="preserve">part and only keep the </w:delText>
        </w:r>
      </w:del>
      <w:del w:id="70" w:author="Miller, Harvey J." w:date="2020-06-30T09:02:00Z">
        <w:r w:rsidRPr="00FC3634" w:rsidDel="00FC3634">
          <w:rPr>
            <w:b/>
            <w:bCs/>
            <w:rPrChange w:id="71" w:author="Miller, Harvey J." w:date="2020-06-30T09:02:00Z">
              <w:rPr/>
            </w:rPrChange>
          </w:rPr>
          <w:delText>essen</w:delText>
        </w:r>
      </w:del>
      <w:del w:id="72" w:author="Miller, Harvey J." w:date="2020-06-29T16:15:00Z">
        <w:r w:rsidRPr="00FC3634" w:rsidDel="00C97E3A">
          <w:rPr>
            <w:b/>
            <w:bCs/>
            <w:rPrChange w:id="73" w:author="Miller, Harvey J." w:date="2020-06-30T09:02:00Z">
              <w:rPr/>
            </w:rPrChange>
          </w:rPr>
          <w:delText>ce</w:delText>
        </w:r>
      </w:del>
      <w:del w:id="74" w:author="Miller, Harvey J." w:date="2020-06-30T09:02:00Z">
        <w:r w:rsidRPr="00FC3634" w:rsidDel="00FC3634">
          <w:rPr>
            <w:b/>
            <w:bCs/>
            <w:rPrChange w:id="75" w:author="Miller, Harvey J." w:date="2020-06-30T09:02:00Z">
              <w:rPr/>
            </w:rPrChange>
          </w:rPr>
          <w:delText xml:space="preserve"> </w:delText>
        </w:r>
      </w:del>
      <w:del w:id="76" w:author="Miller, Harvey J." w:date="2020-06-29T16:15:00Z">
        <w:r w:rsidRPr="00FC3634" w:rsidDel="00C97E3A">
          <w:rPr>
            <w:b/>
            <w:bCs/>
            <w:rPrChange w:id="77" w:author="Miller, Harvey J." w:date="2020-06-30T09:02:00Z">
              <w:rPr/>
            </w:rPrChange>
          </w:rPr>
          <w:delText xml:space="preserve">of the </w:delText>
        </w:r>
      </w:del>
      <w:del w:id="78" w:author="Miller, Harvey J." w:date="2020-06-30T09:02:00Z">
        <w:r w:rsidRPr="00FC3634" w:rsidDel="00FC3634">
          <w:rPr>
            <w:b/>
            <w:bCs/>
            <w:rPrChange w:id="79" w:author="Miller, Harvey J." w:date="2020-06-30T09:02:00Z">
              <w:rPr/>
            </w:rPrChange>
          </w:rPr>
          <w:delText>results.</w:delText>
        </w:r>
        <w:r w:rsidR="00813C24" w:rsidRPr="00FC3634" w:rsidDel="00FC3634">
          <w:rPr>
            <w:b/>
            <w:bCs/>
            <w:rPrChange w:id="80" w:author="Miller, Harvey J." w:date="2020-06-30T09:02:00Z">
              <w:rPr/>
            </w:rPrChange>
          </w:rPr>
          <w:delText xml:space="preserve"> </w:delText>
        </w:r>
      </w:del>
      <w:del w:id="81" w:author="Miller, Harvey J." w:date="2020-06-29T16:15:00Z">
        <w:r w:rsidR="00813C24" w:rsidRPr="00FC3634" w:rsidDel="00C97E3A">
          <w:rPr>
            <w:b/>
            <w:bCs/>
            <w:rPrChange w:id="82" w:author="Miller, Harvey J." w:date="2020-06-30T09:02:00Z">
              <w:rPr/>
            </w:rPrChange>
          </w:rPr>
          <w:delText xml:space="preserve">We </w:delText>
        </w:r>
      </w:del>
      <w:del w:id="83" w:author="Miller, Harvey J." w:date="2020-06-29T16:18:00Z">
        <w:r w:rsidR="00813C24" w:rsidRPr="00FC3634" w:rsidDel="00C97E3A">
          <w:rPr>
            <w:b/>
            <w:bCs/>
            <w:rPrChange w:id="84" w:author="Miller, Harvey J." w:date="2020-06-30T09:02:00Z">
              <w:rPr/>
            </w:rPrChange>
          </w:rPr>
          <w:delText xml:space="preserve">answer </w:delText>
        </w:r>
      </w:del>
      <w:del w:id="85" w:author="Miller, Harvey J." w:date="2020-06-30T09:02:00Z">
        <w:r w:rsidR="00813C24" w:rsidRPr="00FC3634" w:rsidDel="00FC3634">
          <w:rPr>
            <w:b/>
            <w:bCs/>
            <w:rPrChange w:id="86" w:author="Miller, Harvey J." w:date="2020-06-30T09:02:00Z">
              <w:rPr/>
            </w:rPrChange>
          </w:rPr>
          <w:delText>the questions raised by this comment</w:delText>
        </w:r>
      </w:del>
      <w:del w:id="87" w:author="Miller, Harvey J." w:date="2020-06-29T16:15:00Z">
        <w:r w:rsidR="00813C24" w:rsidRPr="00FC3634" w:rsidDel="00C97E3A">
          <w:rPr>
            <w:b/>
            <w:bCs/>
            <w:rPrChange w:id="88" w:author="Miller, Harvey J." w:date="2020-06-30T09:02:00Z">
              <w:rPr/>
            </w:rPrChange>
          </w:rPr>
          <w:delText xml:space="preserve"> in following aspects</w:delText>
        </w:r>
      </w:del>
      <w:del w:id="89" w:author="Miller, Harvey J." w:date="2020-06-30T09:02:00Z">
        <w:r w:rsidR="00813C24" w:rsidRPr="00FC3634" w:rsidDel="00FC3634">
          <w:rPr>
            <w:b/>
            <w:bCs/>
            <w:rPrChange w:id="90" w:author="Miller, Harvey J." w:date="2020-06-30T09:02:00Z">
              <w:rPr/>
            </w:rPrChange>
          </w:rPr>
          <w:delText>:</w:delText>
        </w:r>
      </w:del>
    </w:p>
    <w:p w14:paraId="502C11FE" w14:textId="7A8F3560" w:rsidR="00C97E3A" w:rsidRDefault="00FC3634">
      <w:pPr>
        <w:pStyle w:val="xmsonormal"/>
        <w:rPr>
          <w:ins w:id="91" w:author="Miller, Harvey J." w:date="2020-06-29T16:18:00Z"/>
        </w:rPr>
      </w:pPr>
      <w:ins w:id="92" w:author="Miller, Harvey J." w:date="2020-06-30T09:02:00Z">
        <w:r w:rsidRPr="00FC3634">
          <w:rPr>
            <w:b/>
            <w:bCs/>
            <w:rPrChange w:id="93" w:author="Miller, Harvey J." w:date="2020-06-30T09:02:00Z">
              <w:rPr/>
            </w:rPrChange>
          </w:rPr>
          <w:t>Response:</w:t>
        </w:r>
        <w:r>
          <w:t xml:space="preserve"> </w:t>
        </w:r>
      </w:ins>
      <w:ins w:id="94" w:author="Miller, Harvey J." w:date="2020-06-29T16:19:00Z">
        <w:r w:rsidR="007D7924" w:rsidRPr="007D7924">
          <w:t>We reduced some claims and results about th</w:t>
        </w:r>
      </w:ins>
      <w:ins w:id="95" w:author="Miller, Harvey J." w:date="2020-06-30T09:02:00Z">
        <w:r>
          <w:t>e greedy</w:t>
        </w:r>
      </w:ins>
      <w:ins w:id="96" w:author="Miller, Harvey J." w:date="2020-06-29T16:19:00Z">
        <w:r w:rsidR="007D7924" w:rsidRPr="007D7924">
          <w:t xml:space="preserve"> tactic and add</w:t>
        </w:r>
      </w:ins>
      <w:ins w:id="97" w:author="Miller, Harvey J." w:date="2020-06-30T09:03:00Z">
        <w:r>
          <w:t>ed</w:t>
        </w:r>
      </w:ins>
      <w:ins w:id="98" w:author="Miller, Harvey J." w:date="2020-06-29T16:19:00Z">
        <w:r w:rsidR="007D7924" w:rsidRPr="007D7924">
          <w:t xml:space="preserve"> some explanations in section</w:t>
        </w:r>
      </w:ins>
      <w:ins w:id="99" w:author="Miller, Harvey J." w:date="2020-06-30T09:03:00Z">
        <w:r>
          <w:t>s</w:t>
        </w:r>
      </w:ins>
      <w:ins w:id="100" w:author="Miller, Harvey J." w:date="2020-06-29T16:19:00Z">
        <w:r w:rsidR="007D7924" w:rsidRPr="007D7924">
          <w:t xml:space="preserve"> 3.3.3 and 4.1 (second paragraph). </w:t>
        </w:r>
      </w:ins>
      <w:ins w:id="101" w:author="Miller, Harvey J." w:date="2020-06-30T09:03:00Z">
        <w:r>
          <w:t>(</w:t>
        </w:r>
      </w:ins>
      <w:ins w:id="102" w:author="Miller, Harvey J." w:date="2020-06-29T16:19:00Z">
        <w:r w:rsidR="007D7924" w:rsidRPr="007D7924">
          <w:t xml:space="preserve">We also discuss this issue </w:t>
        </w:r>
      </w:ins>
      <w:ins w:id="103" w:author="Miller, Harvey J." w:date="2020-06-30T09:03:00Z">
        <w:r>
          <w:t xml:space="preserve">below </w:t>
        </w:r>
      </w:ins>
      <w:ins w:id="104" w:author="Miller, Harvey J." w:date="2020-06-29T16:19:00Z">
        <w:r w:rsidR="007D7924" w:rsidRPr="007D7924">
          <w:t xml:space="preserve">in </w:t>
        </w:r>
      </w:ins>
      <w:ins w:id="105" w:author="Miller, Harvey J." w:date="2020-06-29T16:20:00Z">
        <w:r w:rsidR="007D7924">
          <w:t xml:space="preserve">responses to </w:t>
        </w:r>
      </w:ins>
      <w:ins w:id="106" w:author="Miller, Harvey J." w:date="2020-06-29T16:19:00Z">
        <w:r w:rsidR="007D7924" w:rsidRPr="007D7924">
          <w:t>comment</w:t>
        </w:r>
      </w:ins>
      <w:ins w:id="107" w:author="Miller, Harvey J." w:date="2020-06-29T16:20:00Z">
        <w:r w:rsidR="007D7924">
          <w:t>s</w:t>
        </w:r>
      </w:ins>
      <w:ins w:id="108" w:author="Miller, Harvey J." w:date="2020-06-29T16:19:00Z">
        <w:r w:rsidR="007D7924" w:rsidRPr="007D7924">
          <w:t xml:space="preserve"> 2.1, 2.7, and 2.13</w:t>
        </w:r>
      </w:ins>
      <w:ins w:id="109" w:author="Miller, Harvey J." w:date="2020-06-30T09:03:00Z">
        <w:r>
          <w:t xml:space="preserve">).  </w:t>
        </w:r>
      </w:ins>
      <w:ins w:id="110" w:author="Miller, Harvey J." w:date="2020-06-29T16:19:00Z">
        <w:r w:rsidR="007D7924" w:rsidRPr="007D7924">
          <w:t xml:space="preserve"> However, we believe that the </w:t>
        </w:r>
        <w:r w:rsidR="007D7924">
          <w:t>greedy tactic is wor</w:t>
        </w:r>
      </w:ins>
      <w:ins w:id="111" w:author="Miller, Harvey J." w:date="2020-06-29T16:20:00Z">
        <w:r w:rsidR="007D7924">
          <w:t>th retaining in this study for the following reasons</w:t>
        </w:r>
      </w:ins>
    </w:p>
    <w:p w14:paraId="079A6A7C" w14:textId="6B3C085A" w:rsidR="00D4471D" w:rsidDel="00C97E3A" w:rsidRDefault="00D4471D">
      <w:pPr>
        <w:pStyle w:val="xmsonormal"/>
        <w:numPr>
          <w:ilvl w:val="0"/>
          <w:numId w:val="28"/>
        </w:numPr>
        <w:rPr>
          <w:del w:id="112" w:author="Miller, Harvey J." w:date="2020-06-29T16:15:00Z"/>
        </w:rPr>
        <w:pPrChange w:id="113" w:author="Miller, Harvey J." w:date="2020-06-30T11:46:00Z">
          <w:pPr>
            <w:pStyle w:val="xmsonormal"/>
            <w:numPr>
              <w:numId w:val="6"/>
            </w:numPr>
            <w:ind w:left="360" w:hanging="360"/>
          </w:pPr>
        </w:pPrChange>
      </w:pPr>
      <w:del w:id="114" w:author="Miller, Harvey J." w:date="2020-06-29T16:19:00Z">
        <w:r w:rsidDel="00C97E3A">
          <w:delText>Overstate the results</w:delText>
        </w:r>
        <w:r w:rsidR="00543BC5" w:rsidDel="00C97E3A">
          <w:delText xml:space="preserve"> about greedy tactic</w:delText>
        </w:r>
      </w:del>
      <w:del w:id="115" w:author="Miller, Harvey J." w:date="2020-06-29T16:15:00Z">
        <w:r w:rsidDel="00C97E3A">
          <w:delText>.</w:delText>
        </w:r>
      </w:del>
    </w:p>
    <w:p w14:paraId="7C170171" w14:textId="6E8591A0" w:rsidR="000E24BD" w:rsidRPr="000B09A7" w:rsidDel="00C97E3A" w:rsidRDefault="00D4471D">
      <w:pPr>
        <w:pStyle w:val="xmsonormal"/>
        <w:numPr>
          <w:ilvl w:val="0"/>
          <w:numId w:val="24"/>
        </w:numPr>
        <w:rPr>
          <w:del w:id="116" w:author="Miller, Harvey J." w:date="2020-06-29T16:19:00Z"/>
        </w:rPr>
        <w:pPrChange w:id="117" w:author="Miller, Harvey J." w:date="2020-06-30T11:46:00Z">
          <w:pPr>
            <w:pStyle w:val="xmsonormal"/>
          </w:pPr>
        </w:pPrChange>
      </w:pPr>
      <w:del w:id="118" w:author="Miller, Harvey J." w:date="2020-06-29T16:15:00Z">
        <w:r w:rsidDel="00C97E3A">
          <w:delText>This is true</w:delText>
        </w:r>
      </w:del>
      <w:del w:id="119" w:author="Miller, Harvey J." w:date="2020-06-29T16:19:00Z">
        <w:r w:rsidDel="00C97E3A">
          <w:delText xml:space="preserve">. We </w:delText>
        </w:r>
      </w:del>
      <w:del w:id="120" w:author="Miller, Harvey J." w:date="2020-06-29T16:16:00Z">
        <w:r w:rsidDel="00C97E3A">
          <w:delText xml:space="preserve">cut down </w:delText>
        </w:r>
      </w:del>
      <w:del w:id="121" w:author="Miller, Harvey J." w:date="2020-06-29T16:19:00Z">
        <w:r w:rsidDel="00C97E3A">
          <w:delText xml:space="preserve">some </w:delText>
        </w:r>
        <w:r w:rsidR="00CC779F" w:rsidDel="00C97E3A">
          <w:delText xml:space="preserve">claims and </w:delText>
        </w:r>
        <w:r w:rsidDel="00C97E3A">
          <w:delText xml:space="preserve">results about </w:delText>
        </w:r>
      </w:del>
      <w:del w:id="122" w:author="Miller, Harvey J." w:date="2020-06-29T16:16:00Z">
        <w:r w:rsidDel="00C97E3A">
          <w:delText xml:space="preserve">greedy </w:delText>
        </w:r>
      </w:del>
      <w:del w:id="123" w:author="Miller, Harvey J." w:date="2020-06-29T16:19:00Z">
        <w:r w:rsidDel="00C97E3A">
          <w:delText>tactic and add some explanations about the greedy tactic</w:delText>
        </w:r>
        <w:r w:rsidR="001417B9" w:rsidRPr="001417B9" w:rsidDel="00C97E3A">
          <w:delText xml:space="preserve"> </w:delText>
        </w:r>
        <w:r w:rsidR="001417B9" w:rsidRPr="003B63F3" w:rsidDel="00C97E3A">
          <w:delText>in the section</w:delText>
        </w:r>
        <w:r w:rsidR="00B95799" w:rsidDel="00C97E3A">
          <w:delText xml:space="preserve"> 3.3.3</w:delText>
        </w:r>
        <w:r w:rsidR="001417B9" w:rsidRPr="003B63F3" w:rsidDel="00C97E3A">
          <w:delText xml:space="preserve"> and 4.1 (second paragraph)</w:delText>
        </w:r>
        <w:r w:rsidDel="00C97E3A">
          <w:delText xml:space="preserve">. </w:delText>
        </w:r>
        <w:r w:rsidR="001B372F" w:rsidRPr="003B63F3" w:rsidDel="00C97E3A">
          <w:delText xml:space="preserve">We also extensively discuss this issue in comment 2.1, 2.7, and 2.13. </w:delText>
        </w:r>
        <w:r w:rsidDel="00C97E3A">
          <w:delText xml:space="preserve">However, we </w:delText>
        </w:r>
      </w:del>
      <w:del w:id="124" w:author="Miller, Harvey J." w:date="2020-06-29T16:16:00Z">
        <w:r w:rsidDel="00C97E3A">
          <w:delText xml:space="preserve">did not delete the part like empirical tactic </w:delText>
        </w:r>
      </w:del>
      <w:del w:id="125" w:author="Miller, Harvey J." w:date="2020-06-29T16:19:00Z">
        <w:r w:rsidDel="00C97E3A">
          <w:delText>since w</w:delText>
        </w:r>
        <w:r w:rsidR="000B09A7" w:rsidDel="00C97E3A">
          <w:delText>e argue that it is very important to study greedy tactic:</w:delText>
        </w:r>
      </w:del>
    </w:p>
    <w:p w14:paraId="199F51F3" w14:textId="5DE185B4" w:rsidR="00F376FB" w:rsidDel="006720E4" w:rsidRDefault="00FC3634">
      <w:pPr>
        <w:pStyle w:val="xmsonormal"/>
        <w:numPr>
          <w:ilvl w:val="0"/>
          <w:numId w:val="24"/>
        </w:numPr>
        <w:rPr>
          <w:del w:id="126" w:author="Miller, Harvey J." w:date="2020-06-30T09:10:00Z"/>
        </w:rPr>
        <w:pPrChange w:id="127" w:author="Miller, Harvey J." w:date="2020-06-30T11:46:00Z">
          <w:pPr>
            <w:pStyle w:val="xmsonormal"/>
            <w:numPr>
              <w:ilvl w:val="1"/>
              <w:numId w:val="24"/>
            </w:numPr>
            <w:ind w:left="630" w:hanging="360"/>
          </w:pPr>
        </w:pPrChange>
      </w:pPr>
      <w:ins w:id="128" w:author="Miller, Harvey J." w:date="2020-06-30T09:06:00Z">
        <w:r>
          <w:t>A g</w:t>
        </w:r>
      </w:ins>
      <w:del w:id="129" w:author="Miller, Harvey J." w:date="2020-06-30T09:06:00Z">
        <w:r w:rsidR="00BF04CE" w:rsidDel="00FC3634">
          <w:delText>G</w:delText>
        </w:r>
      </w:del>
      <w:r w:rsidR="000B09A7" w:rsidRPr="000B09A7">
        <w:t xml:space="preserve">reedy tactic </w:t>
      </w:r>
      <w:ins w:id="130" w:author="Miller, Harvey J." w:date="2020-06-30T09:06:00Z">
        <w:r>
          <w:t xml:space="preserve">may be </w:t>
        </w:r>
      </w:ins>
      <w:ins w:id="131" w:author="Miller, Harvey J." w:date="2020-06-30T09:08:00Z">
        <w:r>
          <w:t>naïve but</w:t>
        </w:r>
      </w:ins>
      <w:ins w:id="132" w:author="Miller, Harvey J." w:date="2020-06-30T09:06:00Z">
        <w:r>
          <w:t xml:space="preserve"> </w:t>
        </w:r>
      </w:ins>
      <w:r w:rsidR="000B09A7" w:rsidRPr="000B09A7">
        <w:t xml:space="preserve">is </w:t>
      </w:r>
      <w:ins w:id="133" w:author="Miller, Harvey J." w:date="2020-06-30T09:06:00Z">
        <w:r>
          <w:t xml:space="preserve">the default </w:t>
        </w:r>
      </w:ins>
      <w:del w:id="134" w:author="Miller, Harvey J." w:date="2020-06-30T09:06:00Z">
        <w:r w:rsidR="000B09A7" w:rsidRPr="000B09A7" w:rsidDel="00FC3634">
          <w:delText xml:space="preserve">the default </w:delText>
        </w:r>
      </w:del>
      <w:r w:rsidR="000B09A7" w:rsidRPr="000B09A7">
        <w:t xml:space="preserve">tactic </w:t>
      </w:r>
      <w:ins w:id="135" w:author="Miller, Harvey J." w:date="2020-06-30T09:06:00Z">
        <w:r>
          <w:t xml:space="preserve">in </w:t>
        </w:r>
      </w:ins>
      <w:del w:id="136" w:author="Miller, Harvey J." w:date="2020-06-30T09:06:00Z">
        <w:r w:rsidR="000B09A7" w:rsidRPr="000B09A7" w:rsidDel="00FC3634">
          <w:delText xml:space="preserve">that </w:delText>
        </w:r>
      </w:del>
      <w:r w:rsidR="000B09A7" w:rsidRPr="000B09A7">
        <w:t>many transit planning apps</w:t>
      </w:r>
      <w:ins w:id="137" w:author="Miller, Harvey J." w:date="2020-06-30T09:04:00Z">
        <w:r>
          <w:t>.  F</w:t>
        </w:r>
      </w:ins>
      <w:del w:id="138" w:author="Miller, Harvey J." w:date="2020-06-30T09:04:00Z">
        <w:r w:rsidR="000B09A7" w:rsidRPr="000B09A7" w:rsidDel="00FC3634">
          <w:delText xml:space="preserve"> (f</w:delText>
        </w:r>
      </w:del>
      <w:r w:rsidR="000B09A7" w:rsidRPr="000B09A7">
        <w:t>or example,</w:t>
      </w:r>
      <w:ins w:id="139" w:author="Miller, Harvey J." w:date="2020-06-30T09:04:00Z">
        <w:r>
          <w:t xml:space="preserve"> the </w:t>
        </w:r>
      </w:ins>
      <w:del w:id="140" w:author="Miller, Harvey J." w:date="2020-06-30T09:04:00Z">
        <w:r w:rsidR="000B09A7" w:rsidRPr="000B09A7" w:rsidDel="00FC3634">
          <w:delText xml:space="preserve"> Google Map and </w:delText>
        </w:r>
      </w:del>
      <w:r w:rsidR="000B09A7" w:rsidRPr="000B09A7">
        <w:t>Transit</w:t>
      </w:r>
      <w:ins w:id="141" w:author="Miller, Harvey J." w:date="2020-06-30T09:04:00Z">
        <w:r>
          <w:t xml:space="preserve"> apps </w:t>
        </w:r>
      </w:ins>
      <w:ins w:id="142" w:author="Miller, Harvey J." w:date="2020-06-30T09:05:00Z">
        <w:r>
          <w:t xml:space="preserve">tells users to “Go in X min.” to catch a specific bus.  </w:t>
        </w:r>
      </w:ins>
      <w:ins w:id="143" w:author="Miller, Harvey J." w:date="2020-06-30T09:07:00Z">
        <w:r>
          <w:t xml:space="preserve">Users may not act that naïve in reality; they may employ a safer tactic with an insurance buffer.  </w:t>
        </w:r>
      </w:ins>
      <w:del w:id="144" w:author="Miller, Harvey J." w:date="2020-06-30T09:04:00Z">
        <w:r w:rsidR="000B09A7" w:rsidRPr="000B09A7" w:rsidDel="00FC3634">
          <w:delText>)</w:delText>
        </w:r>
      </w:del>
      <w:del w:id="145" w:author="Miller, Harvey J." w:date="2020-06-30T09:07:00Z">
        <w:r w:rsidR="000B09A7" w:rsidRPr="000B09A7" w:rsidDel="00FC3634">
          <w:delText xml:space="preserve"> </w:delText>
        </w:r>
        <w:r w:rsidR="000B09A7" w:rsidDel="00FC3634">
          <w:delText>suppose their users to us; i</w:delText>
        </w:r>
        <w:r w:rsidR="00B877F4" w:rsidDel="00FC3634">
          <w:delText xml:space="preserve">t is certain that some transit app users will follow the suggestion. This is especially true for some new app users who are not aware of the high risk of greedy tactic. </w:delText>
        </w:r>
        <w:r w:rsidR="00F376FB" w:rsidDel="00FC3634">
          <w:delText>If apps and current popular trip planning algorithms are systematically suggesting a trip plan with very poor performance based on real-time information, it is extremely necessary and important to measure its performance and improve it</w:delText>
        </w:r>
      </w:del>
      <w:ins w:id="146" w:author="Miller, Harvey J." w:date="2020-06-30T09:07:00Z">
        <w:r>
          <w:t xml:space="preserve">But </w:t>
        </w:r>
        <w:r>
          <w:lastRenderedPageBreak/>
          <w:t>since a gre</w:t>
        </w:r>
      </w:ins>
      <w:ins w:id="147" w:author="Miller, Harvey J." w:date="2020-06-30T09:08:00Z">
        <w:r>
          <w:t xml:space="preserve">edy tactical is what is provided at face value </w:t>
        </w:r>
      </w:ins>
      <w:ins w:id="148" w:author="Miller, Harvey J." w:date="2020-06-30T09:09:00Z">
        <w:r>
          <w:t>by transit planning apps, we believe it is worthwhile considering in the range of behavioral strategies we explore</w:t>
        </w:r>
      </w:ins>
      <w:ins w:id="149" w:author="Liu, Luyu" w:date="2020-06-30T14:22:00Z">
        <w:r w:rsidR="00C13DF7">
          <w:t>.</w:t>
        </w:r>
      </w:ins>
      <w:ins w:id="150" w:author="Miller, Harvey J." w:date="2020-06-30T09:09:00Z">
        <w:del w:id="151" w:author="Liu, Luyu" w:date="2020-06-30T14:22:00Z">
          <w:r w:rsidDel="00C13DF7">
            <w:delText xml:space="preserve"> </w:delText>
          </w:r>
        </w:del>
      </w:ins>
      <w:del w:id="152" w:author="Miller, Harvey J." w:date="2020-06-30T09:07:00Z">
        <w:r w:rsidR="00B24CA2" w:rsidDel="00FC3634">
          <w:delText>.</w:delText>
        </w:r>
      </w:del>
      <w:del w:id="153" w:author="Miller, Harvey J." w:date="2020-06-30T09:09:00Z">
        <w:r w:rsidR="00F376FB" w:rsidDel="00FC3634">
          <w:delText xml:space="preserve"> </w:delText>
        </w:r>
      </w:del>
    </w:p>
    <w:p w14:paraId="19D86E39" w14:textId="77777777" w:rsidR="006720E4" w:rsidRDefault="006720E4">
      <w:pPr>
        <w:pStyle w:val="xmsonormal"/>
        <w:numPr>
          <w:ilvl w:val="0"/>
          <w:numId w:val="28"/>
        </w:numPr>
        <w:rPr>
          <w:ins w:id="154" w:author="Miller, Harvey J." w:date="2020-06-30T09:10:00Z"/>
        </w:rPr>
        <w:pPrChange w:id="155" w:author="Miller, Harvey J." w:date="2020-06-30T11:46:00Z">
          <w:pPr>
            <w:pStyle w:val="xmsonormal"/>
            <w:numPr>
              <w:ilvl w:val="1"/>
              <w:numId w:val="6"/>
            </w:numPr>
            <w:ind w:left="630" w:hanging="360"/>
          </w:pPr>
        </w:pPrChange>
      </w:pPr>
    </w:p>
    <w:p w14:paraId="74F862AF" w14:textId="3417F292" w:rsidR="001B372F" w:rsidRDefault="00F376FB">
      <w:pPr>
        <w:pStyle w:val="xmsonormal"/>
        <w:numPr>
          <w:ilvl w:val="0"/>
          <w:numId w:val="28"/>
        </w:numPr>
        <w:rPr>
          <w:ins w:id="156" w:author="Miller, Harvey J." w:date="2020-06-29T16:36:00Z"/>
        </w:rPr>
        <w:pPrChange w:id="157" w:author="Miller, Harvey J." w:date="2020-06-30T11:46:00Z">
          <w:pPr>
            <w:pStyle w:val="xmsonormal"/>
            <w:numPr>
              <w:ilvl w:val="2"/>
              <w:numId w:val="24"/>
            </w:numPr>
            <w:ind w:left="1800" w:hanging="360"/>
          </w:pPr>
        </w:pPrChange>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24E2E69D" w14:textId="0B06CBDB" w:rsidR="0069358D" w:rsidDel="006720E4" w:rsidRDefault="0069358D" w:rsidP="006720E4">
      <w:pPr>
        <w:pStyle w:val="xmsonormal"/>
        <w:rPr>
          <w:del w:id="158" w:author="Miller, Harvey J." w:date="2020-06-30T09:10:00Z"/>
        </w:rPr>
      </w:pPr>
    </w:p>
    <w:p w14:paraId="3BE200DC" w14:textId="5DBA19C8" w:rsidR="0069358D" w:rsidRDefault="006720E4">
      <w:pPr>
        <w:pStyle w:val="xmsonormal"/>
        <w:rPr>
          <w:ins w:id="159" w:author="Miller, Harvey J." w:date="2020-06-29T16:36:00Z"/>
        </w:rPr>
        <w:pPrChange w:id="160" w:author="Miller, Harvey J." w:date="2020-06-30T09:10:00Z">
          <w:pPr>
            <w:pStyle w:val="xmsonormal"/>
            <w:numPr>
              <w:numId w:val="24"/>
            </w:numPr>
            <w:ind w:left="360" w:hanging="360"/>
          </w:pPr>
        </w:pPrChange>
      </w:pPr>
      <w:ins w:id="161" w:author="Miller, Harvey J." w:date="2020-06-30T09:10:00Z">
        <w:r>
          <w:t xml:space="preserve">Regarding an </w:t>
        </w:r>
      </w:ins>
      <w:ins w:id="162" w:author="Miller, Harvey J." w:date="2020-06-29T16:37:00Z">
        <w:r w:rsidR="0069358D" w:rsidRPr="0069358D">
          <w:rPr>
            <w:rPrChange w:id="163" w:author="Miller, Harvey J." w:date="2020-06-29T16:37:00Z">
              <w:rPr>
                <w:u w:val="single"/>
              </w:rPr>
            </w:rPrChange>
          </w:rPr>
          <w:t>“</w:t>
        </w:r>
      </w:ins>
      <w:ins w:id="164" w:author="Miller, Harvey J." w:date="2020-06-30T09:10:00Z">
        <w:r>
          <w:t>a</w:t>
        </w:r>
      </w:ins>
      <w:ins w:id="165" w:author="Miller, Harvey J." w:date="2020-06-29T16:36:00Z">
        <w:r w:rsidR="0069358D" w:rsidRPr="0069358D">
          <w:rPr>
            <w:rPrChange w:id="166" w:author="Miller, Harvey J." w:date="2020-06-29T16:37:00Z">
              <w:rPr>
                <w:u w:val="single"/>
              </w:rPr>
            </w:rPrChange>
          </w:rPr>
          <w:t>ffinity with “hidden waiting time”</w:t>
        </w:r>
      </w:ins>
      <w:ins w:id="167" w:author="Miller, Harvey J." w:date="2020-06-30T09:10:00Z">
        <w:r>
          <w:t xml:space="preserve"> </w:t>
        </w:r>
      </w:ins>
      <w:ins w:id="168" w:author="Miller, Harvey J." w:date="2020-06-30T09:11:00Z">
        <w:r>
          <w:t>–</w:t>
        </w:r>
      </w:ins>
      <w:ins w:id="169" w:author="Miller, Harvey J." w:date="2020-06-30T09:10:00Z">
        <w:r>
          <w:t xml:space="preserve"> t</w:t>
        </w:r>
      </w:ins>
      <w:ins w:id="170" w:author="Miller, Harvey J." w:date="2020-06-29T16:36:00Z">
        <w:r w:rsidR="0069358D">
          <w:t>h</w:t>
        </w:r>
      </w:ins>
      <w:ins w:id="171" w:author="Miller, Harvey J." w:date="2020-06-30T09:11:00Z">
        <w:r>
          <w:t>anks for this pointer!</w:t>
        </w:r>
      </w:ins>
      <w:ins w:id="172" w:author="Miller, Harvey J." w:date="2020-06-29T16:36:00Z">
        <w:r w:rsidR="0069358D">
          <w:t xml:space="preserve">  </w:t>
        </w:r>
        <w:r w:rsidR="0069358D">
          <w:fldChar w:fldCharType="begin" w:fldLock="1"/>
        </w:r>
        <w:r w:rsidR="0069358D">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69358D">
          <w:fldChar w:fldCharType="separate"/>
        </w:r>
        <w:r w:rsidR="0069358D" w:rsidRPr="006D7614">
          <w:rPr>
            <w:noProof/>
          </w:rPr>
          <w:t xml:space="preserve">Furth and Muller </w:t>
        </w:r>
        <w:r w:rsidR="0069358D">
          <w:rPr>
            <w:noProof/>
          </w:rPr>
          <w:t>(</w:t>
        </w:r>
        <w:r w:rsidR="0069358D" w:rsidRPr="006D7614">
          <w:rPr>
            <w:noProof/>
          </w:rPr>
          <w:t>2006)</w:t>
        </w:r>
        <w:r w:rsidR="0069358D">
          <w:fldChar w:fldCharType="end"/>
        </w:r>
        <w:r w:rsidR="0069358D">
          <w:t xml:space="preserve"> introduced the concept of </w:t>
        </w:r>
        <w:r w:rsidR="0069358D" w:rsidRPr="003B63F3">
          <w:t xml:space="preserve">hidden waiting time </w:t>
        </w:r>
        <w:r w:rsidR="0069358D">
          <w:t xml:space="preserve">or budgeted waiting time, which demonstrates </w:t>
        </w:r>
        <w:r w:rsidR="0069358D" w:rsidRPr="003B63F3">
          <w:t xml:space="preserve">the exact </w:t>
        </w:r>
        <w:r w:rsidR="0069358D">
          <w:t xml:space="preserve">purposes of insurance buffer: to ease the unreliability of the arrival time. Moreover, the concept of offered waiting time in this paper can be connected with insurance buffer </w:t>
        </w:r>
      </w:ins>
      <w:ins w:id="173" w:author="Miller, Harvey J." w:date="2020-06-30T09:11:00Z">
        <w:r>
          <w:t xml:space="preserve">using a </w:t>
        </w:r>
      </w:ins>
      <w:ins w:id="174" w:author="Miller, Harvey J." w:date="2020-06-29T16:36:00Z">
        <w:r w:rsidR="0069358D">
          <w:t>schedule tactic. We add the reference in the section 3.3.4 (prudent tactic). We use this paper as a reference to justify insurance buffer prudent tactic as a common strategy to avoid missing a bus.</w:t>
        </w:r>
      </w:ins>
    </w:p>
    <w:p w14:paraId="6EAC6019" w14:textId="477BF2E2" w:rsidR="001B372F" w:rsidDel="006720E4" w:rsidRDefault="001B372F" w:rsidP="001B372F">
      <w:pPr>
        <w:pStyle w:val="xmsonormal"/>
        <w:ind w:left="630"/>
        <w:rPr>
          <w:del w:id="175" w:author="Miller, Harvey J." w:date="2020-06-30T09:11:00Z"/>
        </w:rPr>
      </w:pPr>
    </w:p>
    <w:p w14:paraId="185DBA2C" w14:textId="7B5DB8E8" w:rsidR="005557D6" w:rsidRPr="007D7924" w:rsidDel="007D7924" w:rsidRDefault="00B21AF8" w:rsidP="007F1FDD">
      <w:pPr>
        <w:pStyle w:val="xmsonormal"/>
        <w:numPr>
          <w:ilvl w:val="0"/>
          <w:numId w:val="6"/>
        </w:numPr>
        <w:rPr>
          <w:del w:id="176" w:author="Miller, Harvey J." w:date="2020-06-29T16:23:00Z"/>
        </w:rPr>
      </w:pPr>
      <w:del w:id="177" w:author="Miller, Harvey J." w:date="2020-06-29T16:36:00Z">
        <w:r w:rsidRPr="007D7924" w:rsidDel="0069358D">
          <w:rPr>
            <w:u w:val="single"/>
            <w:rPrChange w:id="178" w:author="Miller, Harvey J." w:date="2020-06-29T16:23:00Z">
              <w:rPr/>
            </w:rPrChange>
          </w:rPr>
          <w:delText>Affinity with “hidden waiting time”.</w:delText>
        </w:r>
      </w:del>
    </w:p>
    <w:p w14:paraId="5EBBF716" w14:textId="5377F43F" w:rsidR="00683E42" w:rsidDel="0069358D" w:rsidRDefault="00B21AF8">
      <w:pPr>
        <w:pStyle w:val="xmsonormal"/>
        <w:rPr>
          <w:del w:id="179" w:author="Miller, Harvey J." w:date="2020-06-29T16:36:00Z"/>
        </w:rPr>
      </w:pPr>
      <w:del w:id="180" w:author="Miller, Harvey J." w:date="2020-06-29T16:23:00Z">
        <w:r w:rsidRPr="003B63F3" w:rsidDel="007D7924">
          <w:delText xml:space="preserve">Yes, this is </w:delText>
        </w:r>
        <w:r w:rsidR="00A17A55" w:rsidDel="007D7924">
          <w:delText>true.</w:delText>
        </w:r>
      </w:del>
      <w:del w:id="181" w:author="Miller, Harvey J." w:date="2020-06-29T16:36:00Z">
        <w:r w:rsidR="00A17A55" w:rsidDel="0069358D">
          <w:delText xml:space="preserve"> </w:delText>
        </w:r>
        <w:r w:rsidR="009D6336" w:rsidDel="0069358D">
          <w:fldChar w:fldCharType="begin" w:fldLock="1"/>
        </w:r>
        <w:r w:rsidR="004C5619" w:rsidDel="0069358D">
          <w:del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delInstrText>
        </w:r>
        <w:r w:rsidR="009D6336" w:rsidDel="0069358D">
          <w:fldChar w:fldCharType="separate"/>
        </w:r>
        <w:r w:rsidR="009D6336" w:rsidRPr="006D7614" w:rsidDel="0069358D">
          <w:rPr>
            <w:noProof/>
          </w:rPr>
          <w:delText xml:space="preserve">Furth and Muller </w:delText>
        </w:r>
        <w:r w:rsidR="009D6336" w:rsidDel="0069358D">
          <w:rPr>
            <w:noProof/>
          </w:rPr>
          <w:delText>(</w:delText>
        </w:r>
        <w:r w:rsidR="009D6336" w:rsidRPr="006D7614" w:rsidDel="0069358D">
          <w:rPr>
            <w:noProof/>
          </w:rPr>
          <w:delText>2006)</w:delText>
        </w:r>
        <w:r w:rsidR="009D6336" w:rsidDel="0069358D">
          <w:fldChar w:fldCharType="end"/>
        </w:r>
        <w:r w:rsidR="00372DD2" w:rsidDel="0069358D">
          <w:delText xml:space="preserve"> introduced the concept of </w:delText>
        </w:r>
        <w:r w:rsidR="00372DD2" w:rsidRPr="003B63F3" w:rsidDel="0069358D">
          <w:delText xml:space="preserve">hidden waiting time </w:delText>
        </w:r>
        <w:r w:rsidR="00372DD2" w:rsidDel="0069358D">
          <w:delText xml:space="preserve">or </w:delText>
        </w:r>
        <w:r w:rsidR="008D42D7" w:rsidDel="0069358D">
          <w:delText>budgeted</w:delText>
        </w:r>
        <w:r w:rsidR="00372DD2" w:rsidDel="0069358D">
          <w:delText xml:space="preserve"> waiting time, which </w:delText>
        </w:r>
        <w:r w:rsidR="00FC5DA2" w:rsidDel="0069358D">
          <w:delText xml:space="preserve">demonstrates </w:delText>
        </w:r>
        <w:r w:rsidR="00B877F4" w:rsidRPr="003B63F3" w:rsidDel="0069358D">
          <w:delText xml:space="preserve">the exact </w:delText>
        </w:r>
        <w:r w:rsidR="000976B0" w:rsidDel="0069358D">
          <w:delText xml:space="preserve">purposes </w:delText>
        </w:r>
        <w:r w:rsidR="003B63F3" w:rsidDel="0069358D">
          <w:delText xml:space="preserve">of </w:delText>
        </w:r>
        <w:r w:rsidR="009D6336" w:rsidDel="0069358D">
          <w:delText>insurance buffer</w:delText>
        </w:r>
        <w:r w:rsidR="00012CFB" w:rsidDel="0069358D">
          <w:delText>: to ease the unreliability of the arrival time</w:delText>
        </w:r>
        <w:r w:rsidR="00B0312F" w:rsidDel="0069358D">
          <w:delText xml:space="preserve">. Moreover, </w:delText>
        </w:r>
        <w:r w:rsidR="009D6336" w:rsidDel="0069358D">
          <w:delText>the concept</w:delText>
        </w:r>
        <w:r w:rsidR="00FC5DA2" w:rsidDel="0069358D">
          <w:delText xml:space="preserve"> of offered waiting time in this paper can be connected with insurance buffer on schedule tactic.</w:delText>
        </w:r>
        <w:r w:rsidR="002B39B1" w:rsidDel="0069358D">
          <w:delText xml:space="preserve"> </w:delText>
        </w:r>
        <w:r w:rsidR="00683E42" w:rsidDel="0069358D">
          <w:delText xml:space="preserve">We add the reference in the </w:delText>
        </w:r>
        <w:r w:rsidR="009D6336" w:rsidDel="0069358D">
          <w:delText>section</w:delText>
        </w:r>
        <w:r w:rsidR="00FC5DA2" w:rsidDel="0069358D">
          <w:delText xml:space="preserve"> 3.3.</w:delText>
        </w:r>
        <w:r w:rsidR="00B23049" w:rsidDel="0069358D">
          <w:delText>4</w:delText>
        </w:r>
        <w:r w:rsidR="00631D8E" w:rsidDel="0069358D">
          <w:delText xml:space="preserve"> (prudent tactic)</w:delText>
        </w:r>
        <w:r w:rsidR="002B39B1" w:rsidDel="0069358D">
          <w:delText>.</w:delText>
        </w:r>
        <w:r w:rsidR="00631D8E" w:rsidDel="0069358D">
          <w:delText xml:space="preserve"> We use this paper as a reference to justify </w:delText>
        </w:r>
        <w:r w:rsidR="00B16F06" w:rsidDel="0069358D">
          <w:delText>insurance buffer prudent tactic</w:delText>
        </w:r>
        <w:r w:rsidR="00631D8E" w:rsidDel="0069358D">
          <w:delText xml:space="preserve"> as a common strategy</w:delText>
        </w:r>
        <w:r w:rsidR="00B16F06" w:rsidDel="0069358D">
          <w:delText xml:space="preserve"> to avoid missing a bus</w:delText>
        </w:r>
        <w:r w:rsidR="00631D8E" w:rsidDel="0069358D">
          <w:delText>.</w:delText>
        </w:r>
      </w:del>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5D9DFB30" w14:textId="192750C9" w:rsidR="007A4614" w:rsidRPr="003D6956" w:rsidRDefault="006720E4" w:rsidP="003D6956">
      <w:pPr>
        <w:pStyle w:val="xmsonormal"/>
      </w:pPr>
      <w:ins w:id="182" w:author="Miller, Harvey J." w:date="2020-06-30T09:11:00Z">
        <w:r>
          <w:rPr>
            <w:b/>
            <w:bCs/>
          </w:rPr>
          <w:t xml:space="preserve">Response: </w:t>
        </w:r>
      </w:ins>
      <w:r w:rsidR="007A4614" w:rsidRPr="003D6956">
        <w:t>This is a good suggestion. W</w:t>
      </w:r>
      <w:r w:rsidR="005179D0" w:rsidRPr="003D6956">
        <w:t>e</w:t>
      </w:r>
      <w:r w:rsidR="00CB1C3F" w:rsidRPr="003D6956">
        <w:t xml:space="preserve"> removed the former section 2.1 and organize the literature review </w:t>
      </w:r>
      <w:del w:id="183" w:author="Miller, Harvey J." w:date="2020-06-29T16:24:00Z">
        <w:r w:rsidR="00E05411" w:rsidRPr="003D6956" w:rsidDel="007D7924">
          <w:delText xml:space="preserve">exactly </w:delText>
        </w:r>
      </w:del>
      <w:r w:rsidR="009A33B8" w:rsidRPr="003D6956">
        <w:t>as the reviewer sug</w:t>
      </w:r>
      <w:r w:rsidR="00E05411" w:rsidRPr="003D6956">
        <w:t xml:space="preserve">gested: we first review the methods of quantifying; we delete most discussions about the </w:t>
      </w:r>
      <w:r w:rsidR="00712FC0" w:rsidRPr="003D6956">
        <w:t xml:space="preserve">self-reported </w:t>
      </w:r>
      <w:r w:rsidR="00E05411" w:rsidRPr="003D6956">
        <w:t>survey</w:t>
      </w:r>
      <w:r w:rsidR="00712FC0" w:rsidRPr="003D6956">
        <w:t>s</w:t>
      </w:r>
      <w:r w:rsidR="00FC56F9" w:rsidRPr="003D6956">
        <w:t xml:space="preserve"> to </w:t>
      </w:r>
      <w:r w:rsidR="00E05411" w:rsidRPr="003D6956">
        <w:t xml:space="preserve">make the discussion more relevant. </w:t>
      </w:r>
      <w:r w:rsidR="000C544F" w:rsidRPr="003D6956">
        <w:t xml:space="preserve">We also added a new “Findings” section in section 2.2 to report relevant studies’ findings. We first discuss prior studies’ conclusions about the RTI’s positive impact on the perceived waiting time and actual waiting time. Then we discuss other </w:t>
      </w:r>
      <w:ins w:id="184" w:author="Miller, Harvey J." w:date="2020-06-29T16:24:00Z">
        <w:r w:rsidR="007D7924">
          <w:t>studies</w:t>
        </w:r>
      </w:ins>
      <w:del w:id="185" w:author="Miller, Harvey J." w:date="2020-06-29T16:24:00Z">
        <w:r w:rsidR="005062F6" w:rsidRPr="003D6956" w:rsidDel="007D7924">
          <w:delText>conclusions</w:delText>
        </w:r>
      </w:del>
      <w:r w:rsidR="005062F6" w:rsidRPr="003D6956">
        <w:t xml:space="preserve"> that conclude</w:t>
      </w:r>
      <w:del w:id="186" w:author="Miller, Harvey J." w:date="2020-06-29T16:24:00Z">
        <w:r w:rsidR="005062F6" w:rsidRPr="003D6956" w:rsidDel="007D7924">
          <w:delText>d</w:delText>
        </w:r>
      </w:del>
      <w:r w:rsidR="005062F6" w:rsidRPr="003D6956">
        <w:t xml:space="preserve"> RTI has limited impact on the perceived waiting time and actual waiting time. Finally, we con</w:t>
      </w:r>
      <w:ins w:id="187" w:author="Miller, Harvey J." w:date="2020-06-29T16:25:00Z">
        <w:r w:rsidR="007D7924">
          <w:t xml:space="preserve">clude </w:t>
        </w:r>
      </w:ins>
      <w:del w:id="188" w:author="Miller, Harvey J." w:date="2020-06-29T16:25:00Z">
        <w:r w:rsidR="005062F6" w:rsidRPr="003D6956" w:rsidDel="007D7924">
          <w:delText xml:space="preserve">tinue </w:delText>
        </w:r>
      </w:del>
      <w:r w:rsidR="005062F6" w:rsidRPr="003D6956">
        <w:t>the discussion by demonstrating the academic gap in this area and the motivation of the paper.</w:t>
      </w:r>
      <w:r w:rsidR="002052FE" w:rsidRPr="003D6956">
        <w:t xml:space="preserve"> We believe the literature review is </w:t>
      </w:r>
      <w:r w:rsidR="00F10462" w:rsidRPr="003D6956">
        <w:t xml:space="preserve">now </w:t>
      </w:r>
      <w:r w:rsidR="002052FE" w:rsidRPr="003D6956">
        <w:t xml:space="preserve">more </w:t>
      </w:r>
      <w:r w:rsidR="0074585D" w:rsidRPr="003D6956">
        <w:t xml:space="preserve">complete and </w:t>
      </w:r>
      <w:r w:rsidR="002052FE" w:rsidRPr="003D6956">
        <w:t xml:space="preserve">relevant </w:t>
      </w:r>
      <w:r w:rsidR="0074585D" w:rsidRPr="003D6956">
        <w:t xml:space="preserve">to the topic of this paper with the useful </w:t>
      </w:r>
      <w:r w:rsidR="0045692F" w:rsidRPr="003D6956">
        <w:t>supplements</w:t>
      </w:r>
      <w:r w:rsidR="0074585D" w:rsidRPr="003D6956">
        <w:t xml:space="preserve"> proposed by the reviewers. </w:t>
      </w:r>
      <w:r w:rsidR="007A4614" w:rsidRPr="003D6956">
        <w:t>We thank the reviewer again for the great suggestion.</w:t>
      </w: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2A04E762" w:rsidR="009F7022" w:rsidRDefault="009F7022" w:rsidP="007F1FDD">
      <w:pPr>
        <w:pStyle w:val="ListParagraph"/>
        <w:numPr>
          <w:ilvl w:val="1"/>
          <w:numId w:val="1"/>
        </w:numPr>
        <w:rPr>
          <w:rFonts w:eastAsia="Times New Roman"/>
        </w:rPr>
      </w:pPr>
      <w:r w:rsidRPr="009F7022">
        <w:rPr>
          <w:rFonts w:eastAsia="Times New Roman"/>
        </w:rPr>
        <w:t xml:space="preserve">The literature review </w:t>
      </w:r>
      <w:del w:id="189" w:author="Miller, Harvey J." w:date="2020-06-29T16:37:00Z">
        <w:r w:rsidRPr="009F7022" w:rsidDel="0069358D">
          <w:rPr>
            <w:rFonts w:eastAsia="Times New Roman"/>
          </w:rPr>
          <w:delText xml:space="preserve">I </w:delText>
        </w:r>
      </w:del>
      <w:r w:rsidRPr="009F7022">
        <w:rPr>
          <w:rFonts w:eastAsia="Times New Roman"/>
        </w:rPr>
        <w:t>miss</w:t>
      </w:r>
      <w:ins w:id="190" w:author="Miller, Harvey J." w:date="2020-06-29T16:37:00Z">
        <w:r w:rsidR="0069358D">
          <w:rPr>
            <w:rFonts w:eastAsia="Times New Roman"/>
          </w:rPr>
          <w:t>es</w:t>
        </w:r>
      </w:ins>
      <w:r w:rsidRPr="009F7022">
        <w:rPr>
          <w:rFonts w:eastAsia="Times New Roman"/>
        </w:rPr>
        <w:t xml:space="preserve">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6A46C9C5" w:rsidR="00317B24" w:rsidRPr="00A34316" w:rsidRDefault="006720E4" w:rsidP="007F1FDD">
      <w:ins w:id="191" w:author="Miller, Harvey J." w:date="2020-06-30T09:12:00Z">
        <w:r>
          <w:rPr>
            <w:rFonts w:eastAsia="Times New Roman"/>
            <w:b/>
            <w:bCs/>
          </w:rPr>
          <w:t xml:space="preserve">Response: </w:t>
        </w:r>
      </w:ins>
      <w:r w:rsidR="005179D0" w:rsidRPr="00A34316">
        <w:rPr>
          <w:rFonts w:eastAsia="Times New Roman"/>
        </w:rPr>
        <w:t>Thank you for pointing this out. We added these</w:t>
      </w:r>
      <w:r w:rsidR="001C1FC6" w:rsidRPr="00A34316">
        <w:rPr>
          <w:rFonts w:eastAsia="Times New Roman"/>
        </w:rPr>
        <w:t xml:space="preserve"> </w:t>
      </w:r>
      <w:r w:rsidR="00AE723B" w:rsidRPr="00A34316">
        <w:rPr>
          <w:rFonts w:eastAsia="Times New Roman"/>
        </w:rPr>
        <w:t xml:space="preserve">very </w:t>
      </w:r>
      <w:r w:rsidR="001C1FC6" w:rsidRPr="00A34316">
        <w:rPr>
          <w:rFonts w:eastAsia="Times New Roman"/>
        </w:rPr>
        <w:t xml:space="preserve">useful references to the </w:t>
      </w:r>
      <w:r w:rsidR="00AE723B" w:rsidRPr="00A34316">
        <w:rPr>
          <w:rFonts w:eastAsia="Times New Roman"/>
        </w:rPr>
        <w:t xml:space="preserve">corresponding part of </w:t>
      </w:r>
      <w:r w:rsidR="00D77D60" w:rsidRPr="00A34316">
        <w:rPr>
          <w:rFonts w:eastAsia="Times New Roman"/>
        </w:rPr>
        <w:t xml:space="preserve">our analyses: </w:t>
      </w:r>
    </w:p>
    <w:p w14:paraId="31282248" w14:textId="5D9E25F9" w:rsidR="00317B24" w:rsidRPr="00A34316" w:rsidRDefault="00317B24">
      <w:pPr>
        <w:pStyle w:val="ListParagraph"/>
        <w:numPr>
          <w:ilvl w:val="0"/>
          <w:numId w:val="29"/>
        </w:numPr>
        <w:rPr>
          <w:rFonts w:eastAsia="Times New Roman"/>
        </w:rPr>
        <w:pPrChange w:id="192" w:author="Miller, Harvey J." w:date="2020-06-30T11:46:00Z">
          <w:pPr>
            <w:pStyle w:val="ListParagraph"/>
            <w:numPr>
              <w:numId w:val="18"/>
            </w:numPr>
            <w:ind w:left="360" w:hanging="360"/>
          </w:pPr>
        </w:pPrChange>
      </w:pPr>
      <w:r w:rsidRPr="00A34316">
        <w:rPr>
          <w:rFonts w:eastAsia="Times New Roman"/>
        </w:rPr>
        <w:t xml:space="preserve">We also add the two </w:t>
      </w:r>
      <w:r w:rsidR="00F431BF" w:rsidRPr="00A34316">
        <w:rPr>
          <w:rFonts w:eastAsia="Times New Roman"/>
        </w:rPr>
        <w:t xml:space="preserve">mentioned </w:t>
      </w:r>
      <w:r w:rsidRPr="00A34316">
        <w:rPr>
          <w:rFonts w:eastAsia="Times New Roman"/>
        </w:rPr>
        <w:t xml:space="preserve">papers in the </w:t>
      </w:r>
      <w:r w:rsidR="00F431BF" w:rsidRPr="00A34316">
        <w:rPr>
          <w:rFonts w:eastAsia="Times New Roman"/>
        </w:rPr>
        <w:t>literature review</w:t>
      </w:r>
      <w:r w:rsidR="003840D9" w:rsidRPr="00A34316">
        <w:rPr>
          <w:rFonts w:eastAsia="Times New Roman"/>
        </w:rPr>
        <w:t xml:space="preserve"> in section 2.1 and section 2.2</w:t>
      </w:r>
      <w:r w:rsidR="00F431BF" w:rsidRPr="00A34316">
        <w:rPr>
          <w:rFonts w:eastAsia="Times New Roman"/>
        </w:rPr>
        <w:t>.</w:t>
      </w:r>
    </w:p>
    <w:p w14:paraId="172399BA" w14:textId="5B29B8C8" w:rsidR="00F314ED" w:rsidRPr="00A34316" w:rsidRDefault="00F314ED">
      <w:pPr>
        <w:pStyle w:val="ListParagraph"/>
        <w:numPr>
          <w:ilvl w:val="0"/>
          <w:numId w:val="29"/>
        </w:numPr>
        <w:rPr>
          <w:rFonts w:eastAsia="Times New Roman"/>
        </w:rPr>
        <w:pPrChange w:id="193" w:author="Miller, Harvey J." w:date="2020-06-30T11:46:00Z">
          <w:pPr>
            <w:pStyle w:val="ListParagraph"/>
            <w:numPr>
              <w:numId w:val="18"/>
            </w:numPr>
            <w:ind w:left="360" w:hanging="360"/>
          </w:pPr>
        </w:pPrChange>
      </w:pPr>
      <w:r w:rsidRPr="00A34316">
        <w:rPr>
          <w:rFonts w:eastAsia="Times New Roman"/>
        </w:rPr>
        <w:lastRenderedPageBreak/>
        <w:t xml:space="preserve">We add </w:t>
      </w:r>
      <w:r w:rsidRPr="00A34316">
        <w:rPr>
          <w:rFonts w:eastAsia="Times New Roman"/>
          <w:i/>
        </w:rPr>
        <w:t>prediction horizon</w:t>
      </w:r>
      <w:r w:rsidRPr="00A34316">
        <w:rPr>
          <w:rFonts w:eastAsia="Times New Roman"/>
        </w:rPr>
        <w:t xml:space="preserve"> </w:t>
      </w:r>
      <w:r w:rsidR="00F171DD" w:rsidRPr="00A34316">
        <w:rPr>
          <w:rFonts w:eastAsia="Times New Roman"/>
        </w:rPr>
        <w:t xml:space="preserve">and relevant conclusions </w:t>
      </w:r>
      <w:r w:rsidR="00B31A4F">
        <w:fldChar w:fldCharType="begin" w:fldLock="1"/>
      </w:r>
      <w:r w:rsidR="008553AB">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31A4F">
        <w:fldChar w:fldCharType="separate"/>
      </w:r>
      <w:r w:rsidR="00B31A4F" w:rsidRPr="00E91427">
        <w:rPr>
          <w:noProof/>
        </w:rPr>
        <w:t>(Cats and Loutos 2016a)</w:t>
      </w:r>
      <w:r w:rsidR="00B31A4F">
        <w:fldChar w:fldCharType="end"/>
      </w:r>
      <w:r w:rsidR="00B31A4F">
        <w:t xml:space="preserve"> </w:t>
      </w:r>
      <w:r w:rsidRPr="00A34316">
        <w:rPr>
          <w:rFonts w:eastAsia="Times New Roman"/>
        </w:rPr>
        <w:t>to</w:t>
      </w:r>
      <w:r w:rsidR="00EF7C0B">
        <w:rPr>
          <w:rFonts w:eastAsia="Times New Roman"/>
        </w:rPr>
        <w:t xml:space="preserve"> the last paragraph of section 2</w:t>
      </w:r>
      <w:r w:rsidRPr="00A34316">
        <w:rPr>
          <w:rFonts w:eastAsia="Times New Roman"/>
        </w:rPr>
        <w:t xml:space="preserve"> </w:t>
      </w:r>
      <w:r w:rsidR="00EF7C0B">
        <w:rPr>
          <w:rFonts w:eastAsia="Times New Roman"/>
        </w:rPr>
        <w:t xml:space="preserve">and </w:t>
      </w:r>
      <w:r w:rsidRPr="00A34316">
        <w:rPr>
          <w:rFonts w:eastAsia="Times New Roman"/>
        </w:rPr>
        <w:t>sections 4.3.1 of the risk of missing bus and walking distance influence;</w:t>
      </w:r>
    </w:p>
    <w:p w14:paraId="3CF52A48" w14:textId="56DE5A6F" w:rsidR="008D0B5D" w:rsidRPr="00A34316" w:rsidRDefault="008D0B5D">
      <w:pPr>
        <w:pStyle w:val="ListParagraph"/>
        <w:numPr>
          <w:ilvl w:val="0"/>
          <w:numId w:val="29"/>
        </w:numPr>
        <w:rPr>
          <w:rFonts w:eastAsia="Times New Roman"/>
        </w:rPr>
        <w:pPrChange w:id="194" w:author="Miller, Harvey J." w:date="2020-06-30T11:46:00Z">
          <w:pPr>
            <w:pStyle w:val="ListParagraph"/>
            <w:numPr>
              <w:numId w:val="18"/>
            </w:numPr>
            <w:ind w:left="360" w:hanging="360"/>
          </w:pPr>
        </w:pPrChange>
      </w:pPr>
      <w:r w:rsidRPr="00A34316">
        <w:rPr>
          <w:rFonts w:eastAsia="Times New Roman"/>
        </w:rPr>
        <w:t>We also add the</w:t>
      </w:r>
      <w:r w:rsidR="008E1CDD" w:rsidRPr="00A34316">
        <w:rPr>
          <w:rFonts w:eastAsia="Times New Roman"/>
        </w:rPr>
        <w:t xml:space="preserve"> two papers in section 4.3.3 mentioning it is common to compare the performance of RTI scheme/strategy with the schedule. </w:t>
      </w:r>
    </w:p>
    <w:p w14:paraId="6BB7FC9B" w14:textId="77777777" w:rsidR="00317B24" w:rsidRPr="00A34316" w:rsidRDefault="00317B24" w:rsidP="007F1FDD">
      <w:pPr>
        <w:rPr>
          <w:rFonts w:eastAsia="Times New Roman"/>
        </w:rPr>
      </w:pPr>
    </w:p>
    <w:p w14:paraId="43FA9626" w14:textId="21EA89A1" w:rsidR="005179D0" w:rsidRPr="00A34316" w:rsidRDefault="008E1CDD" w:rsidP="007F1FDD">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531C727B" w:rsidR="009F7022" w:rsidRDefault="009F7022" w:rsidP="007F1FDD">
      <w:pPr>
        <w:pStyle w:val="ListParagraph"/>
        <w:numPr>
          <w:ilvl w:val="1"/>
          <w:numId w:val="1"/>
        </w:numPr>
        <w:rPr>
          <w:ins w:id="195" w:author="Miller, Harvey J." w:date="2020-06-30T09:28:00Z"/>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0560C34F" w14:textId="77777777" w:rsidR="005C526E" w:rsidRPr="009F7022" w:rsidRDefault="005C526E">
      <w:pPr>
        <w:pStyle w:val="ListParagraph"/>
        <w:ind w:left="0"/>
        <w:rPr>
          <w:rFonts w:eastAsia="Times New Roman"/>
        </w:rPr>
        <w:pPrChange w:id="196" w:author="Miller, Harvey J." w:date="2020-06-30T09:28:00Z">
          <w:pPr>
            <w:pStyle w:val="ListParagraph"/>
            <w:numPr>
              <w:ilvl w:val="1"/>
              <w:numId w:val="1"/>
            </w:numPr>
            <w:ind w:left="0"/>
          </w:pPr>
        </w:pPrChange>
      </w:pPr>
    </w:p>
    <w:p w14:paraId="76F86EEB" w14:textId="77777777"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0244D98" w14:textId="77777777" w:rsidR="005C526E" w:rsidRDefault="005C526E" w:rsidP="007B0194">
      <w:pPr>
        <w:rPr>
          <w:ins w:id="197" w:author="Miller, Harvey J." w:date="2020-06-30T09:28:00Z"/>
          <w:rFonts w:eastAsia="Times New Roman"/>
        </w:rPr>
      </w:pPr>
    </w:p>
    <w:p w14:paraId="4F9B23FD" w14:textId="6C317361"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2D5CB599" w14:textId="278A3C91" w:rsidR="006E57F2" w:rsidDel="007D7924" w:rsidRDefault="006720E4" w:rsidP="006E57F2">
      <w:pPr>
        <w:pStyle w:val="xmsonormal"/>
        <w:rPr>
          <w:del w:id="198" w:author="Miller, Harvey J." w:date="2020-06-29T16:26:00Z"/>
        </w:rPr>
      </w:pPr>
      <w:ins w:id="199" w:author="Miller, Harvey J." w:date="2020-06-30T09:12:00Z">
        <w:r>
          <w:rPr>
            <w:b/>
            <w:bCs/>
          </w:rPr>
          <w:t xml:space="preserve">Response: </w:t>
        </w:r>
      </w:ins>
      <w:r w:rsidR="005179D0" w:rsidRPr="007B0194">
        <w:t xml:space="preserve">Thank you </w:t>
      </w:r>
      <w:r w:rsidR="00176D79" w:rsidRPr="007B0194">
        <w:t xml:space="preserve">very much </w:t>
      </w:r>
      <w:r w:rsidR="005179D0" w:rsidRPr="007B0194">
        <w:t>for pointing this out</w:t>
      </w:r>
      <w:ins w:id="200" w:author="Miller, Harvey J." w:date="2020-06-29T16:37:00Z">
        <w:r w:rsidR="0069358D">
          <w:t xml:space="preserve">; </w:t>
        </w:r>
      </w:ins>
      <w:del w:id="201" w:author="Miller, Harvey J." w:date="2020-06-29T16:37:00Z">
        <w:r w:rsidR="00176D79" w:rsidRPr="007B0194" w:rsidDel="0069358D">
          <w:delText xml:space="preserve"> and </w:delText>
        </w:r>
      </w:del>
      <w:r w:rsidR="00176D79" w:rsidRPr="007B0194">
        <w:t xml:space="preserve">we found these </w:t>
      </w:r>
      <w:ins w:id="202" w:author="Miller, Harvey J." w:date="2020-06-29T16:47:00Z">
        <w:r w:rsidR="00C478AE">
          <w:t>papers</w:t>
        </w:r>
      </w:ins>
      <w:del w:id="203" w:author="Miller, Harvey J." w:date="2020-06-29T16:47:00Z">
        <w:r w:rsidR="00176D79" w:rsidRPr="007B0194" w:rsidDel="00C478AE">
          <w:delText>literature</w:delText>
        </w:r>
      </w:del>
      <w:r w:rsidR="00176D79" w:rsidRPr="007B0194">
        <w:t xml:space="preserve"> very useful</w:t>
      </w:r>
      <w:r w:rsidR="005179D0" w:rsidRPr="007B0194">
        <w:t>.</w:t>
      </w:r>
      <w:r w:rsidR="00D616BF" w:rsidRPr="007B0194">
        <w:t xml:space="preserve"> </w:t>
      </w:r>
      <w:r w:rsidR="004C5619">
        <w:t>T</w:t>
      </w:r>
      <w:r w:rsidR="00176D79" w:rsidRPr="007B0194">
        <w:t xml:space="preserve">he notion of “reclaimed delay” and arbitrary tactic </w:t>
      </w:r>
      <w:r w:rsidR="005F4CB7">
        <w:t xml:space="preserve">are </w:t>
      </w:r>
      <w:del w:id="204" w:author="Miller, Harvey J." w:date="2020-06-30T11:47:00Z">
        <w:r w:rsidR="005F4CB7" w:rsidDel="00A340CA">
          <w:delText xml:space="preserve">definitely </w:delText>
        </w:r>
      </w:del>
      <w:r w:rsidR="005F4CB7">
        <w:t>not</w:t>
      </w:r>
      <w:r w:rsidR="004C5619">
        <w:t xml:space="preserve"> new</w:t>
      </w:r>
      <w:r w:rsidR="007C0B5C">
        <w:t xml:space="preserve">. </w:t>
      </w:r>
      <w:r w:rsidR="006E57F2">
        <w:t>We add the references in the section 3.2 and briefly discuss the conclusions.</w:t>
      </w:r>
      <w:ins w:id="205" w:author="Miller, Harvey J." w:date="2020-06-29T16:26:00Z">
        <w:r w:rsidR="007D7924">
          <w:t xml:space="preserve">  </w:t>
        </w:r>
      </w:ins>
    </w:p>
    <w:p w14:paraId="0DC06F24" w14:textId="286516B5" w:rsidR="005179D0" w:rsidDel="007D7924" w:rsidRDefault="00D406C7">
      <w:pPr>
        <w:pStyle w:val="xmsonormal"/>
        <w:rPr>
          <w:del w:id="206" w:author="Miller, Harvey J." w:date="2020-06-29T16:28:00Z"/>
        </w:rPr>
        <w:pPrChange w:id="207" w:author="Miller, Harvey J." w:date="2020-06-29T16:26:00Z">
          <w:pPr>
            <w:pStyle w:val="xmsonormal"/>
            <w:ind w:firstLine="720"/>
          </w:pPr>
        </w:pPrChange>
      </w:pPr>
      <w:r>
        <w:t>T</w:t>
      </w:r>
      <w:r w:rsidR="007C0B5C">
        <w:t xml:space="preserve">he prior literature </w:t>
      </w:r>
      <w:del w:id="208" w:author="Miller, Harvey J." w:date="2020-06-29T16:26:00Z">
        <w:r w:rsidR="007C0B5C" w:rsidDel="007D7924">
          <w:delText xml:space="preserve">mainly </w:delText>
        </w:r>
      </w:del>
      <w:r w:rsidR="007C0B5C">
        <w:t>focuse</w:t>
      </w:r>
      <w:ins w:id="209" w:author="Miller, Harvey J." w:date="2020-06-29T16:26:00Z">
        <w:r w:rsidR="007D7924">
          <w:t>s</w:t>
        </w:r>
      </w:ins>
      <w:del w:id="210" w:author="Miller, Harvey J." w:date="2020-06-29T16:26:00Z">
        <w:r w:rsidR="007C0B5C" w:rsidDel="007D7924">
          <w:delText>d</w:delText>
        </w:r>
      </w:del>
      <w:r w:rsidR="007C0B5C">
        <w:t xml:space="preserve"> on </w:t>
      </w:r>
      <w:ins w:id="211" w:author="Liu, Luyu" w:date="2020-06-30T14:25:00Z">
        <w:r w:rsidR="00C13DF7">
          <w:t xml:space="preserve">bus </w:t>
        </w:r>
      </w:ins>
      <w:commentRangeStart w:id="212"/>
      <w:r w:rsidR="007C0B5C">
        <w:t xml:space="preserve">running time </w:t>
      </w:r>
      <w:commentRangeEnd w:id="212"/>
      <w:r w:rsidR="007D7924">
        <w:rPr>
          <w:rStyle w:val="CommentReference"/>
        </w:rPr>
        <w:commentReference w:id="212"/>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w:t>
      </w:r>
      <w:ins w:id="213" w:author="Miller, Harvey J." w:date="2020-06-29T16:27:00Z">
        <w:r w:rsidR="007D7924">
          <w:t xml:space="preserve">Although </w:t>
        </w:r>
      </w:ins>
      <w:del w:id="214" w:author="Miller, Harvey J." w:date="2020-06-29T16:27:00Z">
        <w:r w:rsidR="007C0B5C" w:rsidDel="007D7924">
          <w:delText xml:space="preserve">Even if briefly </w:delText>
        </w:r>
      </w:del>
      <w:r w:rsidR="007C0B5C">
        <w:t xml:space="preserve">discussed </w:t>
      </w:r>
      <w:ins w:id="215" w:author="Miller, Harvey J." w:date="2020-06-29T16:27:00Z">
        <w:r w:rsidR="007D7924">
          <w:t xml:space="preserve">briefly </w:t>
        </w:r>
      </w:ins>
      <w:ins w:id="216" w:author="Miller, Harvey J." w:date="2020-06-29T16:28:00Z">
        <w:r w:rsidR="007D7924">
          <w:t xml:space="preserve">is </w:t>
        </w:r>
      </w:ins>
      <w:r w:rsidR="007C0B5C">
        <w:t xml:space="preserve">the implication of stop consolidation and riding time deviation’s impact on the waiting time, the papers </w:t>
      </w:r>
      <w:r>
        <w:t xml:space="preserve">did not primarily measure the </w:t>
      </w:r>
      <w:r w:rsidR="00F24D4D">
        <w:t>impact based on</w:t>
      </w:r>
      <w:ins w:id="217" w:author="Miller, Harvey J." w:date="2020-06-29T16:28:00Z">
        <w:r w:rsidR="007D7924">
          <w:t xml:space="preserve"> </w:t>
        </w:r>
      </w:ins>
      <w:del w:id="218" w:author="Miller, Harvey J." w:date="2020-06-29T16:28:00Z">
        <w:r w:rsidR="00A92CE5" w:rsidDel="007D7924">
          <w:delText xml:space="preserve"> </w:delText>
        </w:r>
      </w:del>
      <w:r w:rsidR="00A92CE5">
        <w:t>passengers’ perspectives with real-time data</w:t>
      </w:r>
      <w:r>
        <w:t xml:space="preserve">. </w:t>
      </w:r>
      <w:ins w:id="219" w:author="Miller, Harvey J." w:date="2020-06-29T16:28:00Z">
        <w:r w:rsidR="007D7924">
          <w:t xml:space="preserve">  </w:t>
        </w:r>
      </w:ins>
    </w:p>
    <w:p w14:paraId="36A4CB3C" w14:textId="75DCBB29" w:rsidR="00D406C7" w:rsidRPr="007B0194" w:rsidRDefault="00D406C7" w:rsidP="007C0B5C">
      <w:pPr>
        <w:pStyle w:val="xmsonormal"/>
      </w:pPr>
      <w:del w:id="220" w:author="Miller, Harvey J." w:date="2020-06-29T16:28:00Z">
        <w:r w:rsidDel="007D7924">
          <w:tab/>
        </w:r>
      </w:del>
      <w:r>
        <w:t>In terms of AT, we add corresponding literature to the paper in section</w:t>
      </w:r>
      <w:r w:rsidR="007F6550">
        <w:t xml:space="preserve"> 3.3.1 (arbitrary tactic)</w:t>
      </w:r>
      <w:r w:rsidR="00224623">
        <w:t xml:space="preserve">. </w:t>
      </w:r>
      <w:r w:rsidR="008E1CDD">
        <w:t>Again, w</w:t>
      </w:r>
      <w:r w:rsidR="00224623">
        <w:t xml:space="preserve">e appreciate all the mentioned papers’ values and hope </w:t>
      </w:r>
      <w:r w:rsidR="007E6464">
        <w:t xml:space="preserve">the added references </w:t>
      </w:r>
      <w:r w:rsidR="00224623">
        <w:t>will improve the paper’s connection with the prior research.</w:t>
      </w:r>
    </w:p>
    <w:p w14:paraId="4057F0E8" w14:textId="5AFC3639"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27E111EC" w14:textId="3F1F9578" w:rsidR="005179D0" w:rsidRPr="00D341C9"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00795F42" w14:textId="73463B72" w:rsidR="00AF2EE0" w:rsidDel="006720E4" w:rsidRDefault="006720E4">
      <w:pPr>
        <w:pStyle w:val="xmsonormal"/>
        <w:rPr>
          <w:del w:id="221" w:author="Miller, Harvey J." w:date="2020-06-29T16:28:00Z"/>
        </w:rPr>
      </w:pPr>
      <w:ins w:id="222" w:author="Miller, Harvey J." w:date="2020-06-30T09:12:00Z">
        <w:r>
          <w:rPr>
            <w:b/>
            <w:bCs/>
          </w:rPr>
          <w:t xml:space="preserve">Response: </w:t>
        </w:r>
      </w:ins>
      <w:r w:rsidR="005179D0" w:rsidRPr="00A824AC">
        <w:t xml:space="preserve">This is a </w:t>
      </w:r>
      <w:del w:id="223" w:author="Miller, Harvey J." w:date="2020-06-29T16:47:00Z">
        <w:r w:rsidR="007F0064" w:rsidRPr="00A824AC" w:rsidDel="00C478AE">
          <w:delText xml:space="preserve">very </w:delText>
        </w:r>
      </w:del>
      <w:r w:rsidR="007F0064" w:rsidRPr="00A824AC">
        <w:t>useful com</w:t>
      </w:r>
      <w:ins w:id="224" w:author="Miller, Harvey J." w:date="2020-06-29T16:47:00Z">
        <w:r w:rsidR="00C478AE">
          <w:t>ment</w:t>
        </w:r>
      </w:ins>
      <w:del w:id="225" w:author="Miller, Harvey J." w:date="2020-06-29T16:47:00Z">
        <w:r w:rsidR="007F0064" w:rsidRPr="00A824AC" w:rsidDel="00C478AE">
          <w:delText>plement</w:delText>
        </w:r>
      </w:del>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w:t>
      </w:r>
      <w:r w:rsidR="00A224BF" w:rsidRPr="00A824AC">
        <w:lastRenderedPageBreak/>
        <w:t>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ins w:id="226" w:author="Miller, Harvey J." w:date="2020-06-29T16:28:00Z">
        <w:r w:rsidR="007D7924">
          <w:t xml:space="preserve"> </w:t>
        </w:r>
      </w:ins>
    </w:p>
    <w:p w14:paraId="686382E4" w14:textId="77777777" w:rsidR="006720E4" w:rsidRDefault="006720E4" w:rsidP="00B9277F">
      <w:pPr>
        <w:pStyle w:val="xmsonormal"/>
        <w:rPr>
          <w:ins w:id="227" w:author="Miller, Harvey J." w:date="2020-06-30T09:12:00Z"/>
        </w:rPr>
      </w:pPr>
    </w:p>
    <w:p w14:paraId="4B481642" w14:textId="26610695" w:rsidR="00720043" w:rsidRPr="00A824AC" w:rsidRDefault="00A224BF">
      <w:pPr>
        <w:pStyle w:val="xmsonormal"/>
        <w:pPrChange w:id="228" w:author="Miller, Harvey J." w:date="2020-06-29T16:28:00Z">
          <w:pPr>
            <w:pStyle w:val="xmsonormal"/>
            <w:ind w:firstLine="720"/>
          </w:pPr>
        </w:pPrChange>
      </w:pPr>
      <w:r w:rsidRPr="00A824AC">
        <w:t xml:space="preserve">However, this will not impact </w:t>
      </w:r>
      <w:ins w:id="229" w:author="Miller, Harvey J." w:date="2020-06-30T09:12:00Z">
        <w:r w:rsidR="006720E4">
          <w:t xml:space="preserve">the </w:t>
        </w:r>
      </w:ins>
      <w:del w:id="230" w:author="Miller, Harvey J." w:date="2020-06-30T09:12:00Z">
        <w:r w:rsidRPr="00A824AC" w:rsidDel="006720E4">
          <w:delText xml:space="preserve">any </w:delText>
        </w:r>
      </w:del>
      <w:r w:rsidRPr="00A824AC">
        <w:t xml:space="preserve">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763CC001" w14:textId="52201D5E" w:rsidR="009F7022" w:rsidRPr="00D341C9"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70955BE5" w14:textId="77777777" w:rsidR="006720E4" w:rsidRDefault="006720E4" w:rsidP="006720E4">
      <w:pPr>
        <w:pStyle w:val="xmsonormal"/>
        <w:rPr>
          <w:ins w:id="231" w:author="Miller, Harvey J." w:date="2020-06-30T09:19:00Z"/>
        </w:rPr>
      </w:pPr>
      <w:ins w:id="232" w:author="Miller, Harvey J." w:date="2020-06-30T09:13:00Z">
        <w:r>
          <w:rPr>
            <w:b/>
            <w:bCs/>
          </w:rPr>
          <w:t xml:space="preserve">Response: </w:t>
        </w:r>
      </w:ins>
      <w:r w:rsidR="00EB24F8" w:rsidRPr="003C1F36">
        <w:t>This is a good question</w:t>
      </w:r>
      <w:ins w:id="233" w:author="Miller, Harvey J." w:date="2020-06-30T09:13:00Z">
        <w:r>
          <w:t xml:space="preserve"> - w</w:t>
        </w:r>
      </w:ins>
      <w:del w:id="234" w:author="Miller, Harvey J." w:date="2020-06-30T09:13:00Z">
        <w:r w:rsidR="00EB24F8" w:rsidRPr="003C1F36" w:rsidDel="006720E4">
          <w:delText xml:space="preserve">. </w:delText>
        </w:r>
        <w:r w:rsidR="007A6FEF" w:rsidRPr="003C1F36" w:rsidDel="006720E4">
          <w:delText>W</w:delText>
        </w:r>
      </w:del>
      <w:r w:rsidR="007A6FEF" w:rsidRPr="003C1F36">
        <w:t xml:space="preserve">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 xml:space="preserve">we </w:t>
      </w:r>
      <w:ins w:id="235" w:author="Miller, Harvey J." w:date="2020-06-30T09:15:00Z">
        <w:r>
          <w:t xml:space="preserve">originally </w:t>
        </w:r>
      </w:ins>
      <w:ins w:id="236" w:author="Miller, Harvey J." w:date="2020-06-30T09:13:00Z">
        <w:r>
          <w:t xml:space="preserve">chose not to include </w:t>
        </w:r>
      </w:ins>
      <w:del w:id="237" w:author="Miller, Harvey J." w:date="2020-06-29T16:31:00Z">
        <w:r w:rsidR="00513794" w:rsidDel="0069358D">
          <w:delText>decide</w:delText>
        </w:r>
        <w:r w:rsidR="00B01D2B" w:rsidDel="0069358D">
          <w:delText>d</w:delText>
        </w:r>
        <w:r w:rsidR="00513794" w:rsidDel="0069358D">
          <w:delText xml:space="preserve"> to </w:delText>
        </w:r>
      </w:del>
      <w:del w:id="238" w:author="Miller, Harvey J." w:date="2020-06-30T09:13:00Z">
        <w:r w:rsidR="00513794" w:rsidDel="006720E4">
          <w:delText>not</w:delText>
        </w:r>
      </w:del>
      <w:del w:id="239" w:author="Miller, Harvey J." w:date="2020-06-29T16:31:00Z">
        <w:r w:rsidR="00513794" w:rsidDel="0069358D">
          <w:delText xml:space="preserve"> put this </w:delText>
        </w:r>
      </w:del>
      <w:del w:id="240" w:author="Miller, Harvey J." w:date="2020-06-29T16:30:00Z">
        <w:r w:rsidR="00513794" w:rsidDel="0069358D">
          <w:delText xml:space="preserve">part </w:delText>
        </w:r>
      </w:del>
      <w:del w:id="241" w:author="Miller, Harvey J." w:date="2020-06-29T16:31:00Z">
        <w:r w:rsidR="00513794" w:rsidDel="0069358D">
          <w:delText xml:space="preserve">in the </w:delText>
        </w:r>
      </w:del>
      <w:del w:id="242" w:author="Miller, Harvey J." w:date="2020-06-29T16:30:00Z">
        <w:r w:rsidR="00513794" w:rsidDel="0069358D">
          <w:delText xml:space="preserve">main </w:delText>
        </w:r>
      </w:del>
      <w:del w:id="243" w:author="Miller, Harvey J." w:date="2020-06-29T16:31:00Z">
        <w:r w:rsidR="00513794" w:rsidDel="0069358D">
          <w:delText xml:space="preserve">text and not conduct </w:delText>
        </w:r>
      </w:del>
      <w:del w:id="244" w:author="Miller, Harvey J." w:date="2020-06-30T09:13:00Z">
        <w:r w:rsidR="00513794" w:rsidDel="006720E4">
          <w:delText xml:space="preserve">the </w:delText>
        </w:r>
      </w:del>
      <w:del w:id="245" w:author="Miller, Harvey J." w:date="2020-06-30T09:15:00Z">
        <w:r w:rsidR="00513794" w:rsidDel="006720E4">
          <w:delText xml:space="preserve">same </w:delText>
        </w:r>
      </w:del>
      <w:r w:rsidR="00513794">
        <w:t>analysis for the schedule tactic</w:t>
      </w:r>
      <w:r w:rsidR="00B01D2B">
        <w:t xml:space="preserve"> and empirical tactic</w:t>
      </w:r>
      <w:ins w:id="246" w:author="Miller, Harvey J." w:date="2020-06-29T16:31:00Z">
        <w:r w:rsidR="0069358D">
          <w:t xml:space="preserve">, </w:t>
        </w:r>
      </w:ins>
      <w:ins w:id="247" w:author="Miller, Harvey J." w:date="2020-06-30T09:16:00Z">
        <w:r>
          <w:t>and we stand by that decision in the revision</w:t>
        </w:r>
      </w:ins>
      <w:del w:id="248" w:author="Miller, Harvey J." w:date="2020-06-29T16:31:00Z">
        <w:r w:rsidR="007A7F62" w:rsidRPr="003C1F36" w:rsidDel="0069358D">
          <w:delText>.</w:delText>
        </w:r>
      </w:del>
      <w:del w:id="249" w:author="Miller, Harvey J." w:date="2020-06-29T16:29:00Z">
        <w:r w:rsidR="007A7F62" w:rsidRPr="003C1F36" w:rsidDel="0069358D">
          <w:delText xml:space="preserve"> We are going to justify our decision</w:delText>
        </w:r>
        <w:r w:rsidR="00513794" w:rsidDel="0069358D">
          <w:delText>s</w:delText>
        </w:r>
        <w:r w:rsidR="007A7F62" w:rsidRPr="003C1F36" w:rsidDel="0069358D">
          <w:delText xml:space="preserve"> </w:delText>
        </w:r>
        <w:r w:rsidR="00513794" w:rsidDel="0069358D">
          <w:delText xml:space="preserve">and discuss whether these analyses add value to this paper </w:delText>
        </w:r>
        <w:r w:rsidR="007A7F62" w:rsidRPr="003C1F36" w:rsidDel="0069358D">
          <w:delText>in following several aspects</w:delText>
        </w:r>
      </w:del>
      <w:ins w:id="250" w:author="Miller, Harvey J." w:date="2020-06-30T09:18:00Z">
        <w:r>
          <w:t xml:space="preserve">.  </w:t>
        </w:r>
      </w:ins>
    </w:p>
    <w:p w14:paraId="5E75C131" w14:textId="44060FAF" w:rsidR="005C526E" w:rsidRDefault="006720E4" w:rsidP="006720E4">
      <w:pPr>
        <w:pStyle w:val="xmsonormal"/>
        <w:rPr>
          <w:ins w:id="251" w:author="Miller, Harvey J." w:date="2020-06-30T09:21:00Z"/>
        </w:rPr>
      </w:pPr>
      <w:ins w:id="252" w:author="Miller, Harvey J." w:date="2020-06-30T09:19:00Z">
        <w:r>
          <w:t>We o</w:t>
        </w:r>
      </w:ins>
      <w:ins w:id="253" w:author="Miller, Harvey J." w:date="2020-06-30T09:20:00Z">
        <w:r>
          <w:t xml:space="preserve">riginally did not include this as part of the ET </w:t>
        </w:r>
        <w:r w:rsidR="005C526E">
          <w:t>because realistically</w:t>
        </w:r>
        <w:r w:rsidR="005C526E" w:rsidRPr="005C526E">
          <w:t>,</w:t>
        </w:r>
      </w:ins>
      <w:ins w:id="254" w:author="Miller, Harvey J." w:date="2020-06-30T09:21:00Z">
        <w:r w:rsidR="005C526E">
          <w:t xml:space="preserve"> </w:t>
        </w:r>
      </w:ins>
      <w:ins w:id="255" w:author="Miller, Harvey J." w:date="2020-06-30T09:20:00Z">
        <w:r w:rsidR="005C526E" w:rsidRPr="005C526E">
          <w:t>people cannot perform very difficult optimization operations 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realistically by a public transit user.</w:t>
        </w:r>
      </w:ins>
      <w:ins w:id="256" w:author="Miller, Harvey J." w:date="2020-06-30T09:21:00Z">
        <w:r w:rsidR="005C526E">
          <w:t xml:space="preserve">  </w:t>
        </w:r>
        <w:r w:rsidR="005C526E" w:rsidRPr="005C526E">
          <w:rPr>
            <w:u w:val="single"/>
            <w:rPrChange w:id="257" w:author="Miller, Harvey J." w:date="2020-06-30T09:23:00Z">
              <w:rPr/>
            </w:rPrChange>
          </w:rPr>
          <w:t>But, this point is now moot since we deleted ET from the paper for length reductio</w:t>
        </w:r>
      </w:ins>
      <w:ins w:id="258" w:author="Miller, Harvey J." w:date="2020-06-30T09:22:00Z">
        <w:r w:rsidR="005C526E" w:rsidRPr="005C526E">
          <w:rPr>
            <w:u w:val="single"/>
            <w:rPrChange w:id="259" w:author="Miller, Harvey J." w:date="2020-06-30T09:23:00Z">
              <w:rPr/>
            </w:rPrChange>
          </w:rPr>
          <w:t>n</w:t>
        </w:r>
        <w:r w:rsidR="005C526E">
          <w:t>.</w:t>
        </w:r>
      </w:ins>
      <w:ins w:id="260" w:author="Miller, Harvey J." w:date="2020-06-30T09:20:00Z">
        <w:r w:rsidR="005C526E" w:rsidRPr="005C526E">
          <w:t xml:space="preserve"> </w:t>
        </w:r>
        <w:r w:rsidR="005C526E">
          <w:t xml:space="preserve"> </w:t>
        </w:r>
      </w:ins>
    </w:p>
    <w:p w14:paraId="139EEEA9" w14:textId="11F426E8" w:rsidR="000100DE" w:rsidDel="006720E4" w:rsidRDefault="005C526E">
      <w:pPr>
        <w:pStyle w:val="xmsonormal"/>
        <w:rPr>
          <w:del w:id="261" w:author="Miller, Harvey J." w:date="2020-06-30T09:18:00Z"/>
        </w:rPr>
      </w:pPr>
      <w:ins w:id="262" w:author="Miller, Harvey J." w:date="2020-06-30T09:22:00Z">
        <w:r>
          <w:t>The focus of this paper is RTI-based strategies</w:t>
        </w:r>
      </w:ins>
      <w:ins w:id="263" w:author="Miller, Harvey J." w:date="2020-06-30T09:25:00Z">
        <w:r>
          <w:t>; w</w:t>
        </w:r>
      </w:ins>
      <w:ins w:id="264" w:author="Miller, Harvey J." w:date="2020-06-30T09:24:00Z">
        <w:r>
          <w:t xml:space="preserve">e use </w:t>
        </w:r>
      </w:ins>
      <w:ins w:id="265" w:author="Miller, Harvey J." w:date="2020-06-30T09:22:00Z">
        <w:r w:rsidRPr="0006480C">
          <w:t>non-RTI strategies are benchmarks</w:t>
        </w:r>
      </w:ins>
      <w:ins w:id="266" w:author="Miller, Harvey J." w:date="2020-06-30T09:24:00Z">
        <w:r>
          <w:t xml:space="preserve">, </w:t>
        </w:r>
      </w:ins>
      <w:ins w:id="267" w:author="Miller, Harvey J." w:date="2020-06-30T09:22:00Z">
        <w:r w:rsidRPr="0006480C">
          <w:t xml:space="preserve">as we </w:t>
        </w:r>
        <w:r>
          <w:t>discuss</w:t>
        </w:r>
        <w:r w:rsidRPr="0006480C">
          <w:t xml:space="preserve"> in section</w:t>
        </w:r>
      </w:ins>
      <w:ins w:id="268" w:author="Miller, Harvey J." w:date="2020-06-30T09:24:00Z">
        <w:r>
          <w:t>s</w:t>
        </w:r>
      </w:ins>
      <w:ins w:id="269" w:author="Miller, Harvey J." w:date="2020-06-30T09:22:00Z">
        <w:r w:rsidRPr="0006480C">
          <w:t xml:space="preserve"> 3.3.1 and 3.3.2</w:t>
        </w:r>
        <w:r>
          <w:t>.</w:t>
        </w:r>
        <w:r>
          <w:rPr>
            <w:rFonts w:eastAsia="Times New Roman"/>
          </w:rPr>
          <w:t xml:space="preserve"> </w:t>
        </w:r>
      </w:ins>
      <w:ins w:id="270" w:author="Miller, Harvey J." w:date="2020-06-30T09:25:00Z">
        <w:r>
          <w:rPr>
            <w:rFonts w:eastAsia="Times New Roman"/>
          </w:rPr>
          <w:t xml:space="preserve"> Because of this, we </w:t>
        </w:r>
      </w:ins>
      <w:ins w:id="271" w:author="Miller, Harvey J." w:date="2020-06-30T09:26:00Z">
        <w:r>
          <w:rPr>
            <w:rFonts w:eastAsia="Times New Roman"/>
          </w:rPr>
          <w:t xml:space="preserve">chose the simplicity of a straightforward ST.  </w:t>
        </w:r>
      </w:ins>
      <w:del w:id="272" w:author="Miller, Harvey J." w:date="2020-06-29T16:29:00Z">
        <w:r w:rsidR="007A7F62" w:rsidRPr="003C1F36" w:rsidDel="0069358D">
          <w:delText>:</w:delText>
        </w:r>
      </w:del>
    </w:p>
    <w:p w14:paraId="266A7174" w14:textId="4C9C9078" w:rsidR="006720E4" w:rsidRPr="008D148E" w:rsidRDefault="00D341C9">
      <w:pPr>
        <w:pStyle w:val="xmsonormal"/>
        <w:rPr>
          <w:ins w:id="273" w:author="Miller, Harvey J." w:date="2020-06-30T09:16:00Z"/>
        </w:rPr>
        <w:pPrChange w:id="274" w:author="Miller, Harvey J." w:date="2020-06-30T09:25:00Z">
          <w:pPr>
            <w:pStyle w:val="xmsonormal"/>
            <w:numPr>
              <w:numId w:val="25"/>
            </w:numPr>
            <w:ind w:left="720" w:hanging="360"/>
          </w:pPr>
        </w:pPrChange>
      </w:pPr>
      <w:del w:id="275" w:author="Miller, Harvey J." w:date="2020-06-30T09:18:00Z">
        <w:r w:rsidDel="006720E4">
          <w:delText>A</w:delText>
        </w:r>
      </w:del>
      <w:del w:id="276" w:author="Miller, Harvey J." w:date="2020-06-30T09:22:00Z">
        <w:r w:rsidDel="005C526E">
          <w:delText xml:space="preserve">s </w:delText>
        </w:r>
      </w:del>
      <w:del w:id="277" w:author="Miller, Harvey J." w:date="2020-06-30T09:17:00Z">
        <w:r w:rsidDel="006720E4">
          <w:delText xml:space="preserve">we </w:delText>
        </w:r>
      </w:del>
      <w:del w:id="278" w:author="Miller, Harvey J." w:date="2020-06-30T09:22:00Z">
        <w:r w:rsidDel="005C526E">
          <w:delText>discus</w:delText>
        </w:r>
      </w:del>
      <w:del w:id="279" w:author="Miller, Harvey J." w:date="2020-06-29T16:31:00Z">
        <w:r w:rsidDel="0069358D">
          <w:delText>sed in comment 1.1</w:delText>
        </w:r>
      </w:del>
      <w:del w:id="280" w:author="Miller, Harvey J." w:date="2020-06-30T09:22:00Z">
        <w:r w:rsidDel="005C526E">
          <w:delText xml:space="preserve">, we </w:delText>
        </w:r>
      </w:del>
      <w:del w:id="281" w:author="Miller, Harvey J." w:date="2020-06-29T16:30:00Z">
        <w:r w:rsidDel="0069358D">
          <w:delText xml:space="preserve">completely </w:delText>
        </w:r>
      </w:del>
      <w:del w:id="282" w:author="Miller, Harvey J." w:date="2020-06-30T09:22:00Z">
        <w:r w:rsidDel="005C526E">
          <w:delText>delete empirical tactic from the paper</w:delText>
        </w:r>
      </w:del>
      <w:del w:id="283" w:author="Miller, Harvey J." w:date="2020-06-29T16:30:00Z">
        <w:r w:rsidR="00840E18" w:rsidDel="0069358D">
          <w:delText xml:space="preserve"> because it is less relevant to the focus of the paper</w:delText>
        </w:r>
      </w:del>
      <w:del w:id="284" w:author="Miller, Harvey J." w:date="2020-06-30T09:22:00Z">
        <w:r w:rsidDel="005C526E">
          <w:delText>.</w:delText>
        </w:r>
        <w:r w:rsidR="00A25759" w:rsidDel="005C526E">
          <w:delText xml:space="preserve"> </w:delText>
        </w:r>
      </w:del>
      <w:ins w:id="285" w:author="Miller, Harvey J." w:date="2020-06-30T09:16:00Z">
        <w:r w:rsidR="006720E4">
          <w:t>This</w:t>
        </w:r>
        <w:r w:rsidR="006720E4" w:rsidRPr="008D148E">
          <w:t xml:space="preserve"> is similar to </w:t>
        </w:r>
        <w:r w:rsidR="006720E4">
          <w:t xml:space="preserve">the </w:t>
        </w:r>
        <w:r w:rsidR="006720E4" w:rsidRPr="008D148E">
          <w:t>benchmarks of “static information” (equivalent to schedule tactic) and “a commonly deployed scheme” in</w:t>
        </w:r>
        <w:r w:rsidR="006720E4">
          <w:t xml:space="preserve"> </w:t>
        </w:r>
        <w:r w:rsidR="006720E4">
          <w:fldChar w:fldCharType="begin" w:fldLock="1"/>
        </w:r>
        <w:r w:rsidR="006720E4">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6720E4">
          <w:fldChar w:fldCharType="separate"/>
        </w:r>
        <w:r w:rsidR="006720E4" w:rsidRPr="00447D5F">
          <w:rPr>
            <w:noProof/>
          </w:rPr>
          <w:t xml:space="preserve">Cats and Loutos </w:t>
        </w:r>
        <w:r w:rsidR="006720E4">
          <w:rPr>
            <w:noProof/>
          </w:rPr>
          <w:t>(</w:t>
        </w:r>
        <w:r w:rsidR="006720E4" w:rsidRPr="00447D5F">
          <w:rPr>
            <w:noProof/>
          </w:rPr>
          <w:t>2016)</w:t>
        </w:r>
        <w:r w:rsidR="006720E4">
          <w:fldChar w:fldCharType="end"/>
        </w:r>
        <w:r w:rsidR="006720E4" w:rsidRPr="008D148E">
          <w:t>.</w:t>
        </w:r>
      </w:ins>
    </w:p>
    <w:p w14:paraId="58301C72" w14:textId="09D6BBDE" w:rsidR="00D341C9" w:rsidDel="005C526E" w:rsidRDefault="00A25759">
      <w:pPr>
        <w:pStyle w:val="xmsonormal"/>
        <w:numPr>
          <w:ilvl w:val="0"/>
          <w:numId w:val="25"/>
        </w:numPr>
        <w:rPr>
          <w:del w:id="286" w:author="Miller, Harvey J." w:date="2020-06-30T09:20:00Z"/>
        </w:rPr>
        <w:pPrChange w:id="287" w:author="Miller, Harvey J." w:date="2020-06-29T16:30:00Z">
          <w:pPr>
            <w:pStyle w:val="xmsonormal"/>
            <w:numPr>
              <w:numId w:val="6"/>
            </w:numPr>
            <w:ind w:left="360" w:hanging="360"/>
          </w:pPr>
        </w:pPrChange>
      </w:pPr>
      <w:del w:id="288" w:author="Miller, Harvey J." w:date="2020-06-29T16:32:00Z">
        <w:r w:rsidDel="0069358D">
          <w:delText>Meanwhile</w:delText>
        </w:r>
        <w:r w:rsidR="00D341C9" w:rsidDel="0069358D">
          <w:delText xml:space="preserve">, </w:delText>
        </w:r>
      </w:del>
      <w:del w:id="289" w:author="Miller, Harvey J." w:date="2020-06-30T09:20:00Z">
        <w:r w:rsidDel="005C526E">
          <w:delText>i</w:delText>
        </w:r>
        <w:r w:rsidR="00562E4F" w:rsidDel="005C526E">
          <w:delText>n real life, most people cannot perform very difficult optimization operations</w:delText>
        </w:r>
        <w:r w:rsidR="00562E4F" w:rsidRPr="008856C4" w:rsidDel="005C526E">
          <w:delText xml:space="preserve"> </w:delText>
        </w:r>
        <w:r w:rsidR="00562E4F" w:rsidDel="005C526E">
          <w:delText>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w:delText>
        </w:r>
      </w:del>
      <w:del w:id="290" w:author="Miller, Harvey J." w:date="2020-06-29T16:32:00Z">
        <w:r w:rsidR="00562E4F" w:rsidDel="0069358D">
          <w:delText xml:space="preserve"> who want to infer when the bus arrives based on her/his empirical impression or the schedule</w:delText>
        </w:r>
      </w:del>
      <w:del w:id="291" w:author="Miller, Harvey J." w:date="2020-06-30T09:20:00Z">
        <w:r w:rsidR="00562E4F" w:rsidDel="005C526E">
          <w:delText xml:space="preserve">. </w:delText>
        </w:r>
      </w:del>
    </w:p>
    <w:p w14:paraId="6368F052" w14:textId="6A0E6D1C" w:rsidR="008D148E" w:rsidRPr="008D148E" w:rsidDel="006720E4" w:rsidRDefault="00596682">
      <w:pPr>
        <w:pStyle w:val="xmsonormal"/>
        <w:numPr>
          <w:ilvl w:val="0"/>
          <w:numId w:val="25"/>
        </w:numPr>
        <w:rPr>
          <w:del w:id="292" w:author="Miller, Harvey J." w:date="2020-06-30T09:16:00Z"/>
        </w:rPr>
        <w:pPrChange w:id="293" w:author="Miller, Harvey J." w:date="2020-06-30T09:20:00Z">
          <w:pPr>
            <w:pStyle w:val="xmsonormal"/>
            <w:numPr>
              <w:numId w:val="6"/>
            </w:numPr>
            <w:ind w:left="360" w:hanging="360"/>
          </w:pPr>
        </w:pPrChange>
      </w:pPr>
      <w:del w:id="294" w:author="Miller, Harvey J." w:date="2020-06-30T09:16:00Z">
        <w:r w:rsidDel="006720E4">
          <w:delText>The purpose</w:delText>
        </w:r>
        <w:r w:rsidR="00883C92" w:rsidDel="006720E4">
          <w:delText xml:space="preserve"> of insurance</w:delText>
        </w:r>
        <w:r w:rsidDel="006720E4">
          <w:delText xml:space="preserve"> is </w:delText>
        </w:r>
        <w:r w:rsidR="00466988" w:rsidDel="006720E4">
          <w:delText xml:space="preserve">to compare RTI-based trip planning strategies with non-RTI ones to </w:delText>
        </w:r>
        <w:r w:rsidR="00A4212C" w:rsidDel="006720E4">
          <w:delText>measure</w:delText>
        </w:r>
        <w:r w:rsidR="00466988" w:rsidDel="006720E4">
          <w:delText xml:space="preserve"> their </w:delText>
        </w:r>
        <w:r w:rsidR="00A4212C" w:rsidDel="006720E4">
          <w:delText xml:space="preserve">relative </w:delText>
        </w:r>
        <w:r w:rsidR="00466988" w:rsidDel="006720E4">
          <w:delText xml:space="preserve">performance: whether the naïve greedy tactic can actually save people time </w:delText>
        </w:r>
        <w:r w:rsidR="00A4212C" w:rsidDel="006720E4">
          <w:delText xml:space="preserve">compared to traditional ones </w:delText>
        </w:r>
        <w:r w:rsidR="00466988" w:rsidDel="006720E4">
          <w:delText>and if the improved version can outperform</w:delText>
        </w:r>
        <w:r w:rsidR="00A4212C" w:rsidDel="006720E4">
          <w:delText xml:space="preserve"> them</w:delText>
        </w:r>
        <w:r w:rsidR="00466988" w:rsidDel="006720E4">
          <w:delText>.</w:delText>
        </w:r>
        <w:r w:rsidR="008D148E" w:rsidDel="006720E4">
          <w:delText xml:space="preserve"> This</w:delText>
        </w:r>
        <w:r w:rsidR="008D148E" w:rsidRPr="008D148E" w:rsidDel="006720E4">
          <w:delText xml:space="preserve"> is similar to </w:delText>
        </w:r>
        <w:r w:rsidR="008D148E" w:rsidDel="006720E4">
          <w:delText xml:space="preserve">the </w:delText>
        </w:r>
        <w:r w:rsidR="008D148E" w:rsidRPr="008D148E" w:rsidDel="006720E4">
          <w:delText>benchmarks of “static information” (equivalent to schedule tactic) and “a commonly deployed scheme” in</w:delText>
        </w:r>
        <w:r w:rsidR="00447D5F" w:rsidDel="006720E4">
          <w:delText xml:space="preserve"> </w:delText>
        </w:r>
        <w:r w:rsidR="00447D5F" w:rsidDel="006720E4">
          <w:fldChar w:fldCharType="begin" w:fldLock="1"/>
        </w:r>
        <w:r w:rsidR="00591D20" w:rsidRPr="00C13DF7" w:rsidDel="006720E4">
          <w:rPr>
            <w:rPrChange w:id="295" w:author="Liu, Luyu" w:date="2020-06-30T14:28:00Z">
              <w:rPr/>
            </w:rPrChange>
          </w:rPr>
          <w:del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delInstrText>
        </w:r>
        <w:r w:rsidR="00447D5F" w:rsidDel="006720E4">
          <w:fldChar w:fldCharType="separate"/>
        </w:r>
        <w:r w:rsidR="00447D5F" w:rsidRPr="00447D5F" w:rsidDel="006720E4">
          <w:rPr>
            <w:noProof/>
          </w:rPr>
          <w:delText xml:space="preserve">Cats and Loutos </w:delText>
        </w:r>
        <w:r w:rsidR="00447D5F" w:rsidDel="006720E4">
          <w:rPr>
            <w:noProof/>
          </w:rPr>
          <w:delText>(</w:delText>
        </w:r>
        <w:r w:rsidR="00447D5F" w:rsidRPr="00447D5F" w:rsidDel="006720E4">
          <w:rPr>
            <w:noProof/>
          </w:rPr>
          <w:delText>2016)</w:delText>
        </w:r>
        <w:r w:rsidR="00447D5F" w:rsidDel="006720E4">
          <w:fldChar w:fldCharType="end"/>
        </w:r>
        <w:r w:rsidR="008D148E" w:rsidRPr="008D148E" w:rsidDel="006720E4">
          <w:delText>.</w:delText>
        </w:r>
      </w:del>
    </w:p>
    <w:p w14:paraId="27CE9413" w14:textId="539844E6" w:rsidR="00B1621E" w:rsidDel="005C526E" w:rsidRDefault="00BB3D65" w:rsidP="00BB3D65">
      <w:pPr>
        <w:pStyle w:val="xmsonormal"/>
        <w:ind w:firstLine="720"/>
        <w:rPr>
          <w:del w:id="296" w:author="Miller, Harvey J." w:date="2020-06-30T09:23:00Z"/>
          <w:rFonts w:eastAsia="Times New Roman"/>
        </w:rPr>
      </w:pPr>
      <w:del w:id="297" w:author="Miller, Harvey J." w:date="2020-06-30T09:23:00Z">
        <w:r w:rsidDel="005C526E">
          <w:delText xml:space="preserve">In conclusion, </w:delText>
        </w:r>
      </w:del>
      <w:del w:id="298" w:author="Miller, Harvey J." w:date="2020-06-30T09:22:00Z">
        <w:r w:rsidDel="005C526E">
          <w:delText>the focus of this paper is still about RTI-based strategies</w:delText>
        </w:r>
      </w:del>
      <w:del w:id="299" w:author="Miller, Harvey J." w:date="2020-06-29T16:33:00Z">
        <w:r w:rsidRPr="0006480C" w:rsidDel="0069358D">
          <w:delText xml:space="preserve"> </w:delText>
        </w:r>
        <w:r w:rsidDel="0069358D">
          <w:delText>and</w:delText>
        </w:r>
        <w:r w:rsidRPr="0006480C" w:rsidDel="0069358D">
          <w:delText xml:space="preserve"> </w:delText>
        </w:r>
      </w:del>
      <w:del w:id="300" w:author="Miller, Harvey J." w:date="2020-06-30T09:22:00Z">
        <w:r w:rsidRPr="0006480C" w:rsidDel="005C526E">
          <w:delText xml:space="preserve">non-RTI strategies are </w:delText>
        </w:r>
      </w:del>
      <w:del w:id="301" w:author="Miller, Harvey J." w:date="2020-06-29T16:33:00Z">
        <w:r w:rsidRPr="0006480C" w:rsidDel="0069358D">
          <w:delText xml:space="preserve">more like </w:delText>
        </w:r>
      </w:del>
      <w:del w:id="302" w:author="Miller, Harvey J." w:date="2020-06-30T09:22:00Z">
        <w:r w:rsidRPr="0006480C" w:rsidDel="005C526E">
          <w:delText xml:space="preserve">“benchmarks” as we </w:delText>
        </w:r>
      </w:del>
      <w:del w:id="303" w:author="Miller, Harvey J." w:date="2020-06-29T16:34:00Z">
        <w:r w:rsidRPr="0006480C" w:rsidDel="0069358D">
          <w:delText>mentioned</w:delText>
        </w:r>
      </w:del>
      <w:del w:id="304" w:author="Miller, Harvey J." w:date="2020-06-30T09:22:00Z">
        <w:r w:rsidRPr="0006480C" w:rsidDel="005C526E">
          <w:delText xml:space="preserve"> in section 3.3.1 and 3.3.2</w:delText>
        </w:r>
        <w:r w:rsidDel="005C526E">
          <w:delText>.</w:delText>
        </w:r>
        <w:r w:rsidDel="005C526E">
          <w:rPr>
            <w:rFonts w:eastAsia="Times New Roman"/>
          </w:rPr>
          <w:delText xml:space="preserve"> Meanwhile,</w:delText>
        </w:r>
        <w:r w:rsidR="008C5524" w:rsidDel="005C526E">
          <w:rPr>
            <w:rFonts w:eastAsia="Times New Roman"/>
          </w:rPr>
          <w:delText xml:space="preserve"> it would be better to use ST without further optimization to represent traditional users’ behavior</w:delText>
        </w:r>
        <w:r w:rsidR="00B85A30" w:rsidDel="005C526E">
          <w:rPr>
            <w:rFonts w:eastAsia="Times New Roman"/>
          </w:rPr>
          <w:delText xml:space="preserve">. </w:delText>
        </w:r>
      </w:del>
      <w:del w:id="305" w:author="Miller, Harvey J." w:date="2020-06-30T09:23:00Z">
        <w:r w:rsidR="00C61A74" w:rsidDel="005C526E">
          <w:rPr>
            <w:rFonts w:eastAsia="Times New Roman"/>
          </w:rPr>
          <w:delText>We thank the reviewer again for raising th</w:delText>
        </w:r>
      </w:del>
      <w:del w:id="306" w:author="Miller, Harvey J." w:date="2020-06-29T16:34:00Z">
        <w:r w:rsidR="00C61A74" w:rsidDel="0069358D">
          <w:rPr>
            <w:rFonts w:eastAsia="Times New Roman"/>
          </w:rPr>
          <w:delText xml:space="preserve">e </w:delText>
        </w:r>
        <w:r w:rsidR="00CF1F93" w:rsidDel="0069358D">
          <w:rPr>
            <w:rFonts w:eastAsia="Times New Roman"/>
          </w:rPr>
          <w:delText xml:space="preserve">good </w:delText>
        </w:r>
        <w:r w:rsidR="00C61A74" w:rsidDel="0069358D">
          <w:rPr>
            <w:rFonts w:eastAsia="Times New Roman"/>
          </w:rPr>
          <w:delText xml:space="preserve">question </w:delText>
        </w:r>
        <w:r w:rsidR="00562E4F" w:rsidDel="0069358D">
          <w:rPr>
            <w:rFonts w:eastAsia="Times New Roman"/>
          </w:rPr>
          <w:delText xml:space="preserve">that </w:delText>
        </w:r>
        <w:r w:rsidR="008C5524" w:rsidDel="0069358D">
          <w:rPr>
            <w:rFonts w:eastAsia="Times New Roman"/>
          </w:rPr>
          <w:delText xml:space="preserve">we </w:delText>
        </w:r>
        <w:r w:rsidR="00B54D7D" w:rsidDel="0069358D">
          <w:rPr>
            <w:rFonts w:eastAsia="Times New Roman"/>
          </w:rPr>
          <w:delText xml:space="preserve">also </w:delText>
        </w:r>
        <w:r w:rsidR="008C5524" w:rsidDel="0069358D">
          <w:rPr>
            <w:rFonts w:eastAsia="Times New Roman"/>
          </w:rPr>
          <w:delText>wonder</w:delText>
        </w:r>
        <w:r w:rsidR="00B54D7D" w:rsidDel="0069358D">
          <w:rPr>
            <w:rFonts w:eastAsia="Times New Roman"/>
          </w:rPr>
          <w:delText>ed</w:delText>
        </w:r>
        <w:r w:rsidR="00CF1F93" w:rsidDel="0069358D">
          <w:rPr>
            <w:rFonts w:eastAsia="Times New Roman"/>
          </w:rPr>
          <w:delText xml:space="preserve"> and hope this answer will </w:delText>
        </w:r>
        <w:r w:rsidR="008C5524" w:rsidDel="0069358D">
          <w:rPr>
            <w:rFonts w:eastAsia="Times New Roman"/>
          </w:rPr>
          <w:delText>help</w:delText>
        </w:r>
      </w:del>
      <w:del w:id="307" w:author="Miller, Harvey J." w:date="2020-06-30T09:23:00Z">
        <w:r w:rsidR="008C5524" w:rsidDel="005C526E">
          <w:rPr>
            <w:rFonts w:eastAsia="Times New Roman"/>
          </w:rPr>
          <w:delText>.</w:delText>
        </w:r>
      </w:del>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63427485" w14:textId="793FB092" w:rsidR="009F7022" w:rsidRDefault="005C526E" w:rsidP="00F441BC">
      <w:pPr>
        <w:pStyle w:val="xmsonormal"/>
        <w:rPr>
          <w:rFonts w:eastAsia="Times New Roman"/>
        </w:rPr>
      </w:pPr>
      <w:ins w:id="308" w:author="Miller, Harvey J." w:date="2020-06-30T09:27:00Z">
        <w:r>
          <w:rPr>
            <w:rFonts w:eastAsia="Times New Roman"/>
            <w:b/>
            <w:bCs/>
          </w:rPr>
          <w:t xml:space="preserve">Response: </w:t>
        </w:r>
      </w:ins>
      <w:r w:rsidR="003C676B">
        <w:rPr>
          <w:rFonts w:eastAsia="Times New Roman"/>
        </w:rPr>
        <w:t xml:space="preserve">We </w:t>
      </w:r>
      <w:del w:id="309" w:author="Miller, Harvey J." w:date="2020-06-30T09:26:00Z">
        <w:r w:rsidR="003C676B" w:rsidDel="005C526E">
          <w:rPr>
            <w:rFonts w:eastAsia="Times New Roman"/>
          </w:rPr>
          <w:delText>refer</w:delText>
        </w:r>
      </w:del>
      <w:ins w:id="310" w:author="Miller, Harvey J." w:date="2020-06-30T09:26:00Z">
        <w:r>
          <w:rPr>
            <w:rFonts w:eastAsia="Times New Roman"/>
          </w:rPr>
          <w:t>referred</w:t>
        </w:r>
      </w:ins>
      <w:r w:rsidR="003C676B">
        <w:rPr>
          <w:rFonts w:eastAsia="Times New Roman"/>
        </w:rPr>
        <w:t xml:space="preserve"> to the notations in </w:t>
      </w:r>
      <w:r w:rsidR="003C676B">
        <w:rPr>
          <w:rFonts w:eastAsia="Times New Roman"/>
        </w:rPr>
        <w:fldChar w:fldCharType="begin" w:fldLock="1"/>
      </w:r>
      <w:r w:rsidR="00591D20">
        <w:rPr>
          <w:rFonts w:eastAsia="Times New Roman"/>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3C676B">
        <w:rPr>
          <w:rFonts w:eastAsia="Times New Roman"/>
        </w:rPr>
        <w:fldChar w:fldCharType="separate"/>
      </w:r>
      <w:r w:rsidR="003C676B" w:rsidRPr="003C676B">
        <w:rPr>
          <w:rFonts w:eastAsia="Times New Roman"/>
          <w:noProof/>
        </w:rPr>
        <w:t xml:space="preserve">Cats and Loutos </w:t>
      </w:r>
      <w:r w:rsidR="003C676B">
        <w:rPr>
          <w:rFonts w:eastAsia="Times New Roman"/>
          <w:noProof/>
        </w:rPr>
        <w:t>(</w:t>
      </w:r>
      <w:r w:rsidR="003C676B" w:rsidRPr="003C676B">
        <w:rPr>
          <w:rFonts w:eastAsia="Times New Roman"/>
          <w:noProof/>
        </w:rPr>
        <w:t>2016)</w:t>
      </w:r>
      <w:r w:rsidR="003C676B">
        <w:rPr>
          <w:rFonts w:eastAsia="Times New Roman"/>
        </w:rPr>
        <w:fldChar w:fldCharType="end"/>
      </w:r>
      <w:r w:rsidR="003C676B">
        <w:rPr>
          <w:rFonts w:eastAsia="Times New Roman"/>
        </w:rPr>
        <w:t xml:space="preserve"> and </w:t>
      </w:r>
      <w:r w:rsidR="003C676B">
        <w:rPr>
          <w:rFonts w:eastAsia="Times New Roman"/>
        </w:rPr>
        <w:fldChar w:fldCharType="begin" w:fldLock="1"/>
      </w:r>
      <w:r w:rsidR="00CD54B5">
        <w:rPr>
          <w:rFonts w:eastAsia="Times New Roman"/>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sidR="003C676B">
        <w:rPr>
          <w:rFonts w:eastAsia="Times New Roman"/>
        </w:rPr>
        <w:fldChar w:fldCharType="separate"/>
      </w:r>
      <w:r w:rsidR="003C676B" w:rsidRPr="003C676B">
        <w:rPr>
          <w:rFonts w:eastAsia="Times New Roman"/>
          <w:noProof/>
        </w:rPr>
        <w:t xml:space="preserve">Park et al. </w:t>
      </w:r>
      <w:r w:rsidR="003C676B">
        <w:rPr>
          <w:rFonts w:eastAsia="Times New Roman"/>
          <w:noProof/>
        </w:rPr>
        <w:t>(</w:t>
      </w:r>
      <w:r w:rsidR="003C676B" w:rsidRPr="003C676B">
        <w:rPr>
          <w:rFonts w:eastAsia="Times New Roman"/>
          <w:noProof/>
        </w:rPr>
        <w:t>2019)</w:t>
      </w:r>
      <w:r w:rsidR="003C676B">
        <w:rPr>
          <w:rFonts w:eastAsia="Times New Roman"/>
        </w:rPr>
        <w:fldChar w:fldCharType="end"/>
      </w:r>
      <w:r w:rsidR="00820978">
        <w:rPr>
          <w:rFonts w:eastAsia="Times New Roman"/>
        </w:rPr>
        <w:t xml:space="preserve"> and rework all of our notations with simpler and more intuitive expressions</w:t>
      </w:r>
      <w:r w:rsidR="003C676B">
        <w:rPr>
          <w:rFonts w:eastAsia="Times New Roman"/>
        </w:rPr>
        <w:t xml:space="preserve">. </w:t>
      </w:r>
      <w:r w:rsidR="00233FA4">
        <w:rPr>
          <w:rFonts w:eastAsia="Times New Roman"/>
        </w:rPr>
        <w:t>We</w:t>
      </w:r>
      <w:r w:rsidR="003C676B">
        <w:rPr>
          <w:rFonts w:eastAsia="Times New Roman"/>
        </w:rPr>
        <w:t xml:space="preserve"> also</w:t>
      </w:r>
      <w:r w:rsidR="00233FA4">
        <w:rPr>
          <w:rFonts w:eastAsia="Times New Roman"/>
        </w:rPr>
        <w:t xml:space="preserve"> change the definition of greedy and prudent tactic from equation to pseudo code</w:t>
      </w:r>
      <w:r w:rsidR="003032B5">
        <w:rPr>
          <w:rFonts w:eastAsia="Times New Roman"/>
        </w:rPr>
        <w:t>, which are mentioned in the comment</w:t>
      </w:r>
      <w:r w:rsidR="00233FA4">
        <w:rPr>
          <w:rFonts w:eastAsia="Times New Roman"/>
        </w:rPr>
        <w:t>. We believe the</w:t>
      </w:r>
      <w:r w:rsidR="00F441BC">
        <w:rPr>
          <w:rFonts w:eastAsia="Times New Roman"/>
        </w:rPr>
        <w:t xml:space="preserve"> definitions are more rigorous.</w:t>
      </w:r>
    </w:p>
    <w:p w14:paraId="09108DF2" w14:textId="77777777" w:rsidR="00F441BC" w:rsidRPr="00F441BC" w:rsidRDefault="00F441BC" w:rsidP="00F441BC">
      <w:pPr>
        <w:pStyle w:val="xmsonormal"/>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lastRenderedPageBreak/>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14:paraId="60231931" w14:textId="593DF673" w:rsidR="00814E51" w:rsidRPr="009D0480" w:rsidRDefault="005C526E" w:rsidP="00814E51">
      <w:pPr>
        <w:pStyle w:val="xmsonormal"/>
      </w:pPr>
      <w:ins w:id="311" w:author="Miller, Harvey J." w:date="2020-06-30T09:28:00Z">
        <w:r>
          <w:rPr>
            <w:rFonts w:eastAsia="Times New Roman"/>
            <w:b/>
            <w:bCs/>
          </w:rPr>
          <w:t xml:space="preserve">Response: </w:t>
        </w:r>
      </w:ins>
      <w:r w:rsidR="00C61A74">
        <w:rPr>
          <w:rFonts w:eastAsia="Times New Roman"/>
        </w:rPr>
        <w:t>This is a reasonable comment</w:t>
      </w:r>
      <w:ins w:id="312" w:author="Miller, Harvey J." w:date="2020-06-30T09:29:00Z">
        <w:r>
          <w:rPr>
            <w:rFonts w:eastAsia="Times New Roman"/>
          </w:rPr>
          <w:t xml:space="preserve">; </w:t>
        </w:r>
      </w:ins>
      <w:del w:id="313" w:author="Miller, Harvey J." w:date="2020-06-30T09:29:00Z">
        <w:r w:rsidR="00E6781E" w:rsidDel="005C526E">
          <w:rPr>
            <w:rFonts w:eastAsia="Times New Roman"/>
          </w:rPr>
          <w:delText xml:space="preserve"> and </w:delText>
        </w:r>
      </w:del>
      <w:r w:rsidR="00E6781E">
        <w:rPr>
          <w:rFonts w:eastAsia="Times New Roman"/>
        </w:rPr>
        <w:t>we add</w:t>
      </w:r>
      <w:ins w:id="314" w:author="Miller, Harvey J." w:date="2020-06-29T16:35:00Z">
        <w:r w:rsidR="0069358D">
          <w:rPr>
            <w:rFonts w:eastAsia="Times New Roman"/>
          </w:rPr>
          <w:t>ed</w:t>
        </w:r>
      </w:ins>
      <w:r w:rsidR="00E6781E">
        <w:rPr>
          <w:rFonts w:eastAsia="Times New Roman"/>
        </w:rPr>
        <w:t xml:space="preserve"> </w:t>
      </w:r>
      <w:ins w:id="315" w:author="Miller, Harvey J." w:date="2020-06-29T16:35:00Z">
        <w:r w:rsidR="0069358D">
          <w:rPr>
            <w:rFonts w:eastAsia="Times New Roman"/>
          </w:rPr>
          <w:t>a</w:t>
        </w:r>
      </w:ins>
      <w:del w:id="316" w:author="Miller, Harvey J." w:date="2020-06-29T16:35:00Z">
        <w:r w:rsidR="00E6781E" w:rsidDel="0069358D">
          <w:rPr>
            <w:rFonts w:eastAsia="Times New Roman"/>
          </w:rPr>
          <w:delText>the</w:delText>
        </w:r>
      </w:del>
      <w:r w:rsidR="00E6781E">
        <w:rPr>
          <w:rFonts w:eastAsia="Times New Roman"/>
        </w:rPr>
        <w:t xml:space="preserv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w:t>
      </w:r>
      <w:ins w:id="317" w:author="Miller, Harvey J." w:date="2020-06-30T10:28:00Z">
        <w:r w:rsidR="00124CDF">
          <w:rPr>
            <w:rFonts w:eastAsia="Times New Roman"/>
          </w:rPr>
          <w:t xml:space="preserve">are </w:t>
        </w:r>
      </w:ins>
      <w:del w:id="318" w:author="Miller, Harvey J." w:date="2020-06-30T10:28:00Z">
        <w:r w:rsidR="006501E2" w:rsidDel="00124CDF">
          <w:rPr>
            <w:rFonts w:eastAsia="Times New Roman"/>
          </w:rPr>
          <w:delText xml:space="preserve">is </w:delText>
        </w:r>
      </w:del>
      <w:r w:rsidR="006501E2">
        <w:rPr>
          <w:rFonts w:eastAsia="Times New Roman"/>
        </w:rPr>
        <w:t xml:space="preserve">always a concern for any studies </w:t>
      </w:r>
      <w:r w:rsidR="00D32E60">
        <w:rPr>
          <w:rFonts w:eastAsia="Times New Roman"/>
        </w:rPr>
        <w:t>based on regional data.</w:t>
      </w:r>
      <w:r w:rsidR="009D0480">
        <w:rPr>
          <w:rFonts w:eastAsia="Times New Roman"/>
        </w:rPr>
        <w:t xml:space="preserve"> </w:t>
      </w:r>
      <w:ins w:id="319" w:author="Miller, Harvey J." w:date="2020-06-29T16:35:00Z">
        <w:r w:rsidR="0069358D">
          <w:rPr>
            <w:rFonts w:eastAsia="Times New Roman"/>
          </w:rPr>
          <w:t>Specific responses</w:t>
        </w:r>
      </w:ins>
      <w:del w:id="320" w:author="Miller, Harvey J." w:date="2020-06-29T16:35:00Z">
        <w:r w:rsidR="009D0480" w:rsidDel="0069358D">
          <w:rPr>
            <w:rFonts w:eastAsia="Times New Roman"/>
          </w:rPr>
          <w:delText>We are going to discuss the issue in following few aspects</w:delText>
        </w:r>
      </w:del>
      <w:r w:rsidR="009D0480">
        <w:rPr>
          <w:rFonts w:eastAsia="Times New Roman"/>
        </w:rPr>
        <w:t>:</w:t>
      </w:r>
    </w:p>
    <w:p w14:paraId="3D8A4E35" w14:textId="30806C3F" w:rsidR="006501E2" w:rsidDel="00A340CA" w:rsidRDefault="006501E2" w:rsidP="00A340CA">
      <w:pPr>
        <w:pStyle w:val="xmsonormal"/>
        <w:rPr>
          <w:del w:id="321" w:author="Miller, Harvey J." w:date="2020-06-30T11:47:00Z"/>
          <w:rFonts w:eastAsia="Times New Roman"/>
        </w:rPr>
      </w:pPr>
      <w:r w:rsidRPr="00A340CA">
        <w:rPr>
          <w:rFonts w:eastAsia="Times New Roman"/>
          <w:u w:val="single"/>
          <w:rPrChange w:id="322" w:author="Miller, Harvey J." w:date="2020-06-30T11:47:00Z">
            <w:rPr>
              <w:rFonts w:eastAsia="Times New Roman"/>
            </w:rPr>
          </w:rPrChange>
        </w:rPr>
        <w:t>Performance of ST and on-time performance of the service</w:t>
      </w:r>
      <w:r>
        <w:rPr>
          <w:rFonts w:eastAsia="Times New Roman"/>
        </w:rPr>
        <w:t>.</w:t>
      </w:r>
      <w:ins w:id="323" w:author="Miller, Harvey J." w:date="2020-06-30T11:47:00Z">
        <w:r w:rsidR="00A340CA">
          <w:rPr>
            <w:rFonts w:eastAsia="Times New Roman"/>
          </w:rPr>
          <w:t xml:space="preserve">  </w:t>
        </w:r>
      </w:ins>
    </w:p>
    <w:p w14:paraId="49C58321" w14:textId="77777777" w:rsidR="00A340CA" w:rsidRDefault="00A340CA">
      <w:pPr>
        <w:pStyle w:val="xmsonormal"/>
        <w:rPr>
          <w:ins w:id="324" w:author="Miller, Harvey J." w:date="2020-06-30T11:53:00Z"/>
          <w:rFonts w:eastAsia="Times New Roman"/>
        </w:rPr>
        <w:pPrChange w:id="325" w:author="Miller, Harvey J." w:date="2020-06-30T11:47:00Z">
          <w:pPr>
            <w:pStyle w:val="xmsonormal"/>
            <w:numPr>
              <w:numId w:val="6"/>
            </w:numPr>
            <w:ind w:left="360" w:hanging="360"/>
          </w:pPr>
        </w:pPrChange>
      </w:pPr>
    </w:p>
    <w:p w14:paraId="7DE7262F" w14:textId="7801E864" w:rsidR="00942ECB" w:rsidRDefault="006501E2">
      <w:pPr>
        <w:pStyle w:val="xmsonormal"/>
      </w:pPr>
      <w:r>
        <w:rPr>
          <w:rFonts w:eastAsia="Times New Roman"/>
        </w:rPr>
        <w:t>This is true, schedule tactic’s performance does depend on the on-time performance of the service according to its definition.</w:t>
      </w:r>
      <w:r w:rsidR="006E56FC">
        <w:rPr>
          <w:rFonts w:eastAsia="Times New Roman"/>
        </w:rPr>
        <w:t xml:space="preserve"> </w:t>
      </w:r>
      <w:r w:rsidR="00502C4C">
        <w:rPr>
          <w:rFonts w:eastAsia="Times New Roman"/>
        </w:rPr>
        <w:t>T</w:t>
      </w:r>
      <w:r w:rsidR="00B66ED8">
        <w:t xml:space="preserve">he delay propagation from upstream to downstream is very common for different transit systems </w:t>
      </w:r>
      <w:r w:rsidR="00B66ED8">
        <w:fldChar w:fldCharType="begin" w:fldLock="1"/>
      </w:r>
      <w:r w:rsidR="007B1F22">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rsidR="00B66ED8">
        <w:fldChar w:fldCharType="separate"/>
      </w:r>
      <w:r w:rsidR="00591D20" w:rsidRPr="00591D20">
        <w:rPr>
          <w:noProof/>
        </w:rPr>
        <w:t>(Chen et al. 2009; Huo et al. 2014; G. Liu, Shi, and Qiu 2016)</w:t>
      </w:r>
      <w:r w:rsidR="00B66ED8">
        <w:fldChar w:fldCharType="end"/>
      </w:r>
      <w:r w:rsidR="00B66ED8">
        <w:t>.</w:t>
      </w:r>
      <w:r w:rsidR="00CC7C83">
        <w:t xml:space="preserve"> I</w:t>
      </w:r>
      <w:r w:rsidR="006E56FC">
        <w:rPr>
          <w:rFonts w:eastAsia="Times New Roman"/>
        </w:rPr>
        <w:t>t is noteworthy that schedule tactic usually has a very low share of early arrivals. We also made similar clarification in comment 2.9.</w:t>
      </w:r>
      <w:r w:rsidR="006E56FC" w:rsidRPr="006E56FC">
        <w:t xml:space="preserve"> </w:t>
      </w:r>
      <w:r w:rsidR="006E56FC">
        <w:t xml:space="preserve">The risk of missing bus for schedule tactic is the lowest among other strategies; and 6% is a rather low absolute value. </w:t>
      </w:r>
      <w:r w:rsidR="00DC70F0">
        <w:t xml:space="preserve">Therefore, </w:t>
      </w:r>
      <w:r w:rsidR="00C625E7">
        <w:t>this conclusion</w:t>
      </w:r>
      <w:r w:rsidR="00DC70F0">
        <w:t xml:space="preserve"> </w:t>
      </w:r>
      <w:r w:rsidR="00C625E7">
        <w:t xml:space="preserve">is </w:t>
      </w:r>
      <w:r w:rsidR="00DC70F0">
        <w:t>transferable for many</w:t>
      </w:r>
      <w:r w:rsidR="002A4760">
        <w:t xml:space="preserve"> systems which have</w:t>
      </w:r>
      <w:r w:rsidR="004C4915">
        <w:t xml:space="preserve"> </w:t>
      </w:r>
      <w:r w:rsidR="00B25F82">
        <w:t xml:space="preserve">same issue of </w:t>
      </w:r>
      <w:r w:rsidR="004C4915">
        <w:t>delay propagation</w:t>
      </w:r>
      <w:r w:rsidR="00544EAA">
        <w:t xml:space="preserve"> and deterioration of the on-time performance</w:t>
      </w:r>
      <w:r w:rsidR="00DC70F0">
        <w:t>.</w:t>
      </w:r>
    </w:p>
    <w:p w14:paraId="27B0DE99" w14:textId="77777777" w:rsidR="00E20F8E" w:rsidRDefault="00E8325C">
      <w:pPr>
        <w:pStyle w:val="xmsonormal"/>
        <w:pPrChange w:id="326" w:author="Miller, Harvey J." w:date="2020-06-30T11:47:00Z">
          <w:pPr>
            <w:pStyle w:val="xmsonormal"/>
            <w:ind w:firstLine="720"/>
          </w:pPr>
        </w:pPrChange>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14:paraId="4758616F" w14:textId="39446573" w:rsidR="004C71F0" w:rsidDel="00A340CA" w:rsidRDefault="004C71F0" w:rsidP="00A340CA">
      <w:pPr>
        <w:pStyle w:val="xmsonormal"/>
        <w:rPr>
          <w:del w:id="327" w:author="Miller, Harvey J." w:date="2020-06-30T11:53:00Z"/>
        </w:rPr>
      </w:pPr>
      <w:r w:rsidRPr="00A340CA">
        <w:rPr>
          <w:u w:val="single"/>
          <w:rPrChange w:id="328" w:author="Miller, Harvey J." w:date="2020-06-30T11:53:00Z">
            <w:rPr/>
          </w:rPrChange>
        </w:rPr>
        <w:t>Spatial pattern of ST-PT optimal waiting time difference and its relevance with delay propagation</w:t>
      </w:r>
      <w:r>
        <w:t>.</w:t>
      </w:r>
      <w:ins w:id="329" w:author="Miller, Harvey J." w:date="2020-06-30T11:53:00Z">
        <w:r w:rsidR="00A340CA">
          <w:t xml:space="preserve">  </w:t>
        </w:r>
      </w:ins>
    </w:p>
    <w:p w14:paraId="0FF4CC2A" w14:textId="77777777" w:rsidR="00A340CA" w:rsidRDefault="00A340CA">
      <w:pPr>
        <w:pStyle w:val="xmsonormal"/>
        <w:rPr>
          <w:ins w:id="330" w:author="Miller, Harvey J." w:date="2020-06-30T11:53:00Z"/>
        </w:rPr>
        <w:pPrChange w:id="331" w:author="Miller, Harvey J." w:date="2020-06-30T11:48:00Z">
          <w:pPr>
            <w:pStyle w:val="xmsonormal"/>
            <w:numPr>
              <w:numId w:val="6"/>
            </w:numPr>
            <w:ind w:left="360" w:hanging="360"/>
          </w:pPr>
        </w:pPrChange>
      </w:pPr>
    </w:p>
    <w:p w14:paraId="249EAE9A" w14:textId="77777777" w:rsidR="00DC70F0" w:rsidRDefault="00C96692">
      <w:pPr>
        <w:pStyle w:val="xmsonormal"/>
      </w:pPr>
      <w:r>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11341330" w14:textId="77777777" w:rsidR="00972D27" w:rsidDel="00A340CA" w:rsidRDefault="00972D27">
      <w:pPr>
        <w:pStyle w:val="xmsonormal"/>
        <w:ind w:left="360"/>
        <w:rPr>
          <w:del w:id="332" w:author="Miller, Harvey J." w:date="2020-06-30T11:53:00Z"/>
          <w:rFonts w:eastAsia="Times New Roman"/>
        </w:rPr>
        <w:pPrChange w:id="333" w:author="Miller, Harvey J." w:date="2020-06-30T11:47:00Z">
          <w:pPr>
            <w:pStyle w:val="xmsonormal"/>
          </w:pPr>
        </w:pPrChange>
      </w:pPr>
    </w:p>
    <w:p w14:paraId="769D0429" w14:textId="6F4A51E1" w:rsidR="00E6781E" w:rsidRDefault="00C02457">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2A462A8" w:rsidR="00070565" w:rsidRDefault="00070565" w:rsidP="00070565">
      <w:pPr>
        <w:pStyle w:val="xmsonormal"/>
      </w:pPr>
      <w:r>
        <w:lastRenderedPageBreak/>
        <w:t>We change</w:t>
      </w:r>
      <w:ins w:id="334" w:author="Miller, Harvey J." w:date="2020-06-30T10:49:00Z">
        <w:r w:rsidR="00AC2E53">
          <w:t>d</w:t>
        </w:r>
      </w:ins>
      <w:r>
        <w:t xml:space="preserv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08901531" w:rsidR="009F7022" w:rsidRPr="00D32E60" w:rsidRDefault="00205FA4" w:rsidP="00070565">
      <w:pPr>
        <w:pStyle w:val="xmsonormal"/>
        <w:rPr>
          <w:rFonts w:eastAsia="Times New Roman"/>
        </w:rPr>
      </w:pPr>
      <w:r w:rsidRPr="00D32E60">
        <w:rPr>
          <w:rFonts w:eastAsia="Times New Roman"/>
        </w:rPr>
        <w:t>We rephrase</w:t>
      </w:r>
      <w:ins w:id="335" w:author="Liu, Luyu" w:date="2020-06-30T14:28:00Z">
        <w:r w:rsidR="00C13DF7">
          <w:rPr>
            <w:rFonts w:eastAsia="Times New Roman"/>
          </w:rPr>
          <w:t>d</w:t>
        </w:r>
      </w:ins>
      <w:r w:rsidRPr="00D32E60">
        <w:rPr>
          <w:rFonts w:eastAsia="Times New Roman"/>
        </w:rPr>
        <w:t xml:space="preserve"> the last paragraph of section 1 and remove</w:t>
      </w:r>
      <w:ins w:id="336" w:author="Liu, Luyu" w:date="2020-06-30T14:28:00Z">
        <w:r w:rsidR="00C13DF7">
          <w:rPr>
            <w:rFonts w:eastAsia="Times New Roman"/>
          </w:rPr>
          <w:t>d</w:t>
        </w:r>
      </w:ins>
      <w:r w:rsidRPr="00D32E60">
        <w:rPr>
          <w:rFonts w:eastAsia="Times New Roman"/>
        </w:rPr>
        <w:t xml:space="preser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w:t>
      </w:r>
      <w:ins w:id="337" w:author="Liu, Luyu" w:date="2020-06-30T14:28:00Z">
        <w:r w:rsidR="00C13DF7">
          <w:rPr>
            <w:rFonts w:eastAsia="Times New Roman"/>
          </w:rPr>
          <w:t>d</w:t>
        </w:r>
      </w:ins>
      <w:r w:rsidR="00070565" w:rsidRPr="00D32E60">
        <w:rPr>
          <w:rFonts w:eastAsia="Times New Roman"/>
        </w:rPr>
        <w:t xml:space="preser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316BD165" w:rsidR="00A62DAC" w:rsidRPr="00A62DAC" w:rsidRDefault="00A62DAC" w:rsidP="00A62DAC">
      <w:pPr>
        <w:pStyle w:val="xmsonormal"/>
      </w:pPr>
      <w:r>
        <w:t>W</w:t>
      </w:r>
      <w:r w:rsidR="00963914">
        <w:t>e add</w:t>
      </w:r>
      <w:ins w:id="338" w:author="Liu, Luyu" w:date="2020-06-30T14:29:00Z">
        <w:r w:rsidR="00C13DF7">
          <w:t>ed</w:t>
        </w:r>
      </w:ins>
      <w:r w:rsidR="00963914">
        <w:t xml:space="preserve"> axes titles for Figure 1</w:t>
      </w:r>
      <w:r>
        <w:t>.</w:t>
      </w:r>
      <w:r w:rsidR="00963914">
        <w:t xml:space="preserve"> Figure 2 is removed in this draft.</w:t>
      </w:r>
      <w:r>
        <w:t xml:space="preserve">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6F2CB0B2" w:rsidR="009F7022" w:rsidRPr="00AC2E53" w:rsidRDefault="002146AC" w:rsidP="002146AC">
      <w:pPr>
        <w:pStyle w:val="xmsonormal"/>
        <w:rPr>
          <w:rFonts w:eastAsia="Times New Roman"/>
          <w:rPrChange w:id="339" w:author="Miller, Harvey J." w:date="2020-06-30T10:49:00Z">
            <w:rPr>
              <w:rFonts w:eastAsia="Times New Roman"/>
              <w:color w:val="C00000"/>
            </w:rPr>
          </w:rPrChange>
        </w:rPr>
      </w:pPr>
      <w:r w:rsidRPr="00AC2E53">
        <w:rPr>
          <w:rFonts w:eastAsia="Times New Roman"/>
          <w:rPrChange w:id="340" w:author="Miller, Harvey J." w:date="2020-06-30T10:49:00Z">
            <w:rPr>
              <w:rFonts w:eastAsia="Times New Roman"/>
              <w:color w:val="C00000"/>
            </w:rPr>
          </w:rPrChange>
        </w:rPr>
        <w:t>We fix</w:t>
      </w:r>
      <w:ins w:id="341" w:author="Miller, Harvey J." w:date="2020-06-30T10:49:00Z">
        <w:r w:rsidR="00AC2E53">
          <w:rPr>
            <w:rFonts w:eastAsia="Times New Roman"/>
          </w:rPr>
          <w:t>ed</w:t>
        </w:r>
      </w:ins>
      <w:r w:rsidRPr="00AC2E53">
        <w:rPr>
          <w:rFonts w:eastAsia="Times New Roman"/>
          <w:rPrChange w:id="342" w:author="Miller, Harvey J." w:date="2020-06-30T10:49:00Z">
            <w:rPr>
              <w:rFonts w:eastAsia="Times New Roman"/>
              <w:color w:val="C00000"/>
            </w:rPr>
          </w:rPrChange>
        </w:rPr>
        <w:t xml:space="preserve"> the broken references.</w:t>
      </w:r>
      <w:r w:rsidR="007807AE" w:rsidRPr="00AC2E53">
        <w:rPr>
          <w:rFonts w:eastAsia="Times New Roman"/>
          <w:rPrChange w:id="343" w:author="Miller, Harvey J." w:date="2020-06-30T10:49:00Z">
            <w:rPr>
              <w:rFonts w:eastAsia="Times New Roman"/>
              <w:color w:val="C00000"/>
            </w:rPr>
          </w:rPrChange>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20837DC6" w:rsidR="009F7022" w:rsidRDefault="00D3046B" w:rsidP="00D3046B">
      <w:pPr>
        <w:pStyle w:val="ListParagraph"/>
        <w:ind w:left="0"/>
        <w:rPr>
          <w:rFonts w:eastAsia="Times New Roman"/>
        </w:rPr>
      </w:pPr>
      <w:r>
        <w:rPr>
          <w:rFonts w:eastAsia="Times New Roman"/>
        </w:rPr>
        <w:t>We remove</w:t>
      </w:r>
      <w:ins w:id="344" w:author="Miller, Harvey J." w:date="2020-06-30T10:50:00Z">
        <w:r w:rsidR="00AC2E53">
          <w:rPr>
            <w:rFonts w:eastAsia="Times New Roman"/>
          </w:rPr>
          <w:t>d</w:t>
        </w:r>
      </w:ins>
      <w:r>
        <w:rPr>
          <w:rFonts w:eastAsia="Times New Roman"/>
        </w:rPr>
        <w:t xml:space="preserve"> the equation to avoid confusions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1C276AE2"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from reviewer 2 about this graph.</w:t>
      </w:r>
      <w:r w:rsidR="009749CE">
        <w:rPr>
          <w:rFonts w:eastAsia="Times New Roman"/>
        </w:rPr>
        <w:t xml:space="preserve"> We remove the graph because empirical tactic is removed from the paper</w:t>
      </w:r>
      <w:r w:rsidR="0078088F" w:rsidRPr="0078088F">
        <w:rPr>
          <w:rFonts w:eastAsia="Times New Roman"/>
        </w:rPr>
        <w:t xml:space="preserve"> </w:t>
      </w:r>
      <w:r w:rsidR="0078088F">
        <w:rPr>
          <w:rFonts w:eastAsia="Times New Roman"/>
        </w:rPr>
        <w:t>as we mention in the comment 1.1</w:t>
      </w:r>
      <w:r w:rsidR="009749CE">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6F7CD7FD" w:rsidR="006F262D" w:rsidRPr="009D76F9" w:rsidRDefault="006F262D" w:rsidP="006F262D">
      <w:pPr>
        <w:pStyle w:val="xmsonormal"/>
        <w:rPr>
          <w:rFonts w:eastAsia="Times New Roman"/>
        </w:rPr>
      </w:pPr>
      <w:r w:rsidRPr="009D76F9">
        <w:rPr>
          <w:rFonts w:eastAsia="Times New Roman"/>
        </w:rPr>
        <w:t>We reorganize</w:t>
      </w:r>
      <w:ins w:id="345" w:author="Miller, Harvey J." w:date="2020-06-30T10:50:00Z">
        <w:r w:rsidR="00AC2E53">
          <w:rPr>
            <w:rFonts w:eastAsia="Times New Roman"/>
          </w:rPr>
          <w:t>d</w:t>
        </w:r>
      </w:ins>
      <w:r w:rsidRPr="009D76F9">
        <w:rPr>
          <w:rFonts w:eastAsia="Times New Roman"/>
        </w:rPr>
        <w:t xml:space="preserv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lastRenderedPageBreak/>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222AE52D" w:rsidR="00A1318D" w:rsidRPr="00245B11" w:rsidRDefault="00AC2E53" w:rsidP="007F1FDD">
      <w:pPr>
        <w:pStyle w:val="xmsonormal"/>
      </w:pPr>
      <w:ins w:id="346" w:author="Miller, Harvey J." w:date="2020-06-30T10:51:00Z">
        <w:r>
          <w:rPr>
            <w:b/>
            <w:bCs/>
          </w:rPr>
          <w:t xml:space="preserve">Response: </w:t>
        </w:r>
      </w:ins>
      <w:r w:rsidR="00A1318D" w:rsidRPr="00245B11">
        <w:t xml:space="preserve">This is a very good question and one of the very reasons we choose to investigate the RTI’s impact. We also mentioned the same issue in the comment 1.2. </w:t>
      </w:r>
      <w:ins w:id="347" w:author="Miller, Harvey J." w:date="2020-06-30T11:54:00Z">
        <w:r w:rsidR="00A340CA">
          <w:t>Specific responses</w:t>
        </w:r>
      </w:ins>
      <w:del w:id="348" w:author="Miller, Harvey J." w:date="2020-06-30T11:54:00Z">
        <w:r w:rsidR="003560CB" w:rsidRPr="00245B11" w:rsidDel="00A340CA">
          <w:delText xml:space="preserve">We will respond the comment by following </w:delText>
        </w:r>
        <w:r w:rsidR="00DA0503" w:rsidRPr="00245B11" w:rsidDel="00A340CA">
          <w:delText>several</w:delText>
        </w:r>
        <w:r w:rsidR="002B316D" w:rsidRPr="00245B11" w:rsidDel="00A340CA">
          <w:delText xml:space="preserve"> </w:delText>
        </w:r>
        <w:r w:rsidR="009731D5" w:rsidRPr="00245B11" w:rsidDel="00A340CA">
          <w:delText>aspects</w:delText>
        </w:r>
      </w:del>
      <w:ins w:id="349" w:author="Miller, Harvey J." w:date="2020-06-30T11:54:00Z">
        <w:r w:rsidR="00A340CA">
          <w:t>:</w:t>
        </w:r>
      </w:ins>
      <w:del w:id="350" w:author="Miller, Harvey J." w:date="2020-06-30T11:54:00Z">
        <w:r w:rsidR="003560CB" w:rsidRPr="00245B11" w:rsidDel="00A340CA">
          <w:delText>.</w:delText>
        </w:r>
      </w:del>
    </w:p>
    <w:p w14:paraId="488BF877" w14:textId="467C537E" w:rsidR="00A22542" w:rsidRPr="00961E31" w:rsidRDefault="00A22542">
      <w:pPr>
        <w:pStyle w:val="xmsonormal"/>
        <w:rPr>
          <w:i/>
        </w:rPr>
        <w:pPrChange w:id="351" w:author="Miller, Harvey J." w:date="2020-06-30T11:54:00Z">
          <w:pPr>
            <w:pStyle w:val="xmsonormal"/>
            <w:numPr>
              <w:numId w:val="7"/>
            </w:numPr>
            <w:ind w:left="360" w:hanging="360"/>
          </w:pPr>
        </w:pPrChange>
      </w:pPr>
      <w:r w:rsidRPr="00A340CA">
        <w:rPr>
          <w:iCs/>
          <w:u w:val="single"/>
          <w:rPrChange w:id="352" w:author="Miller, Harvey J." w:date="2020-06-30T11:54:00Z">
            <w:rPr>
              <w:i/>
            </w:rPr>
          </w:rPrChange>
        </w:rPr>
        <w:t xml:space="preserve">How did the authors come up with the idea that RTI apps can diminish waiting times to zero? </w:t>
      </w:r>
      <w:r w:rsidR="00961E31" w:rsidRPr="00A340CA">
        <w:rPr>
          <w:iCs/>
          <w:u w:val="single"/>
          <w:rPrChange w:id="353" w:author="Miller, Harvey J." w:date="2020-06-30T11:54:00Z">
            <w:rPr>
              <w:i/>
            </w:rPr>
          </w:rPrChange>
        </w:rPr>
        <w:t>It seems unrealistic to expect riders to minimize their wait times to zero</w:t>
      </w:r>
      <w:r w:rsidR="00961E31" w:rsidRPr="00961E31">
        <w:rPr>
          <w:i/>
        </w:rPr>
        <w:t xml:space="preserve">. </w:t>
      </w:r>
    </w:p>
    <w:p w14:paraId="3CC7C845" w14:textId="369E684D" w:rsidR="00344C76" w:rsidRDefault="00961E31">
      <w:pPr>
        <w:pStyle w:val="xmsonormal"/>
      </w:pPr>
      <w:del w:id="354" w:author="Miller, Harvey J." w:date="2020-06-30T10:52:00Z">
        <w:r w:rsidDel="00AC2E53">
          <w:delText xml:space="preserve">It is all true </w:delText>
        </w:r>
      </w:del>
      <w:ins w:id="355" w:author="Miller, Harvey J." w:date="2020-06-30T10:52:00Z">
        <w:r w:rsidR="00AC2E53">
          <w:t>We</w:t>
        </w:r>
      </w:ins>
      <w:del w:id="356" w:author="Miller, Harvey J." w:date="2020-06-30T10:52:00Z">
        <w:r w:rsidDel="00AC2E53">
          <w:delText xml:space="preserve">and </w:delText>
        </w:r>
        <w:r w:rsidR="003164F7" w:rsidDel="00AC2E53">
          <w:delText>we</w:delText>
        </w:r>
      </w:del>
      <w:r w:rsidR="003164F7">
        <w:t xml:space="preserve"> ma</w:t>
      </w:r>
      <w:ins w:id="357" w:author="Miller, Harvey J." w:date="2020-06-30T10:52:00Z">
        <w:r w:rsidR="00AC2E53">
          <w:t>d</w:t>
        </w:r>
      </w:ins>
      <w:del w:id="358" w:author="Miller, Harvey J." w:date="2020-06-30T10:52:00Z">
        <w:r w:rsidR="003164F7" w:rsidDel="00AC2E53">
          <w:delText>k</w:delText>
        </w:r>
      </w:del>
      <w:r>
        <w:t xml:space="preserve">e corresponding changes </w:t>
      </w:r>
      <w:r w:rsidRPr="00B51DBE">
        <w:t xml:space="preserve">in the </w:t>
      </w:r>
      <w:r w:rsidR="00211916" w:rsidRPr="00B51DBE">
        <w:t xml:space="preserve">fourth paragraph of the introduction </w:t>
      </w:r>
      <w:del w:id="359" w:author="Miller, Harvey J." w:date="2020-06-30T10:55:00Z">
        <w:r w:rsidR="00211916" w:rsidRPr="00B51DBE" w:rsidDel="00AC2E53">
          <w:delText>part</w:delText>
        </w:r>
        <w:r w:rsidRPr="00B51DBE" w:rsidDel="00AC2E53">
          <w:delText xml:space="preserve"> </w:delText>
        </w:r>
      </w:del>
      <w:r w:rsidR="00B51DBE" w:rsidRPr="00B51DBE">
        <w:t>and section 3.3.</w:t>
      </w:r>
      <w:r w:rsidR="00B93300">
        <w:t>3 (greedy tactic)</w:t>
      </w:r>
      <w:r w:rsidR="00B51DBE" w:rsidRPr="00B51DBE">
        <w:t xml:space="preserve"> </w:t>
      </w:r>
      <w:r>
        <w:t>to avoid confusion</w:t>
      </w:r>
      <w:r w:rsidR="00B51DBE">
        <w:t>s</w:t>
      </w:r>
      <w:r>
        <w:t xml:space="preserve">. </w:t>
      </w:r>
      <w:ins w:id="360" w:author="Miller, Harvey J." w:date="2020-06-30T10:55:00Z">
        <w:r w:rsidR="00AC2E53">
          <w:t xml:space="preserve">It is true that </w:t>
        </w:r>
      </w:ins>
      <w:del w:id="361" w:author="Miller, Harvey J." w:date="2020-06-30T10:55:00Z">
        <w:r w:rsidR="00490236" w:rsidDel="00AC2E53">
          <w:delText xml:space="preserve">As the reviewer </w:delText>
        </w:r>
        <w:r w:rsidDel="00AC2E53">
          <w:delText>mentioned in this</w:delText>
        </w:r>
        <w:r w:rsidR="00490236" w:rsidDel="00AC2E53">
          <w:delText xml:space="preserve"> comment and </w:delText>
        </w:r>
        <w:r w:rsidDel="00AC2E53">
          <w:delText xml:space="preserve">according to </w:delText>
        </w:r>
        <w:r w:rsidR="00490236" w:rsidDel="00AC2E53">
          <w:delText>our results in</w:delText>
        </w:r>
        <w:r w:rsidR="00FB3FCD" w:rsidDel="00AC2E53">
          <w:delText xml:space="preserve"> the paper, </w:delText>
        </w:r>
      </w:del>
      <w:r w:rsidR="00A22542">
        <w:t xml:space="preserve">RTI apps </w:t>
      </w:r>
      <w:r w:rsidR="004F184E">
        <w:t>cannot</w:t>
      </w:r>
      <w:r w:rsidR="00A22542" w:rsidRPr="00A22542">
        <w:t xml:space="preserve"> </w:t>
      </w:r>
      <w:r w:rsidR="00A22542" w:rsidRPr="006B0377">
        <w:rPr>
          <w:i/>
        </w:rPr>
        <w:t>always</w:t>
      </w:r>
      <w:r w:rsidR="00A22542" w:rsidRPr="00A22542">
        <w:t xml:space="preserve"> diminish actual waiting times to zero</w:t>
      </w:r>
      <w:ins w:id="362" w:author="Miller, Harvey J." w:date="2020-06-30T10:55:00Z">
        <w:r w:rsidR="00AC2E53">
          <w:t xml:space="preserve">; </w:t>
        </w:r>
      </w:ins>
      <w:del w:id="363" w:author="Miller, Harvey J." w:date="2020-06-30T10:55:00Z">
        <w:r w:rsidR="00490236" w:rsidDel="00AC2E53">
          <w:delText xml:space="preserve"> and </w:delText>
        </w:r>
      </w:del>
      <w:r w:rsidR="00490236">
        <w:t xml:space="preserve">we </w:t>
      </w:r>
      <w:r w:rsidR="00401FCE">
        <w:t>d</w:t>
      </w:r>
      <w:ins w:id="364" w:author="Miller, Harvey J." w:date="2020-06-30T10:52:00Z">
        <w:r w:rsidR="00AC2E53">
          <w:t>o</w:t>
        </w:r>
      </w:ins>
      <w:del w:id="365" w:author="Miller, Harvey J." w:date="2020-06-30T10:52:00Z">
        <w:r w:rsidR="00401FCE" w:rsidDel="00AC2E53">
          <w:delText>id</w:delText>
        </w:r>
      </w:del>
      <w:r w:rsidR="00401FCE">
        <w:t xml:space="preserve">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w:t>
      </w:r>
      <w:commentRangeStart w:id="366"/>
      <w:r w:rsidR="00F956D3">
        <w:t>(see appendix 3)</w:t>
      </w:r>
      <w:r w:rsidR="00A22542">
        <w:t xml:space="preserve">, </w:t>
      </w:r>
      <w:commentRangeEnd w:id="366"/>
      <w:r w:rsidR="00AC2E53">
        <w:rPr>
          <w:rStyle w:val="CommentReference"/>
        </w:rPr>
        <w:commentReference w:id="366"/>
      </w:r>
      <w:r w:rsidR="00A22542">
        <w:t>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del w:id="367" w:author="Miller, Harvey J." w:date="2020-06-30T10:55:00Z">
        <w:r w:rsidR="0081450F" w:rsidDel="00AC2E53">
          <w:delText>:</w:delText>
        </w:r>
      </w:del>
      <w:r w:rsidR="0081450F">
        <w:t xml:space="preserve"> users </w:t>
      </w:r>
      <w:del w:id="368" w:author="Miller, Harvey J." w:date="2020-06-30T10:56:00Z">
        <w:r w:rsidR="0081450F" w:rsidRPr="00AC2E53" w:rsidDel="00AC2E53">
          <w:rPr>
            <w:u w:val="single"/>
            <w:rPrChange w:id="369" w:author="Miller, Harvey J." w:date="2020-06-30T10:56:00Z">
              <w:rPr/>
            </w:rPrChange>
          </w:rPr>
          <w:delText xml:space="preserve">are </w:delText>
        </w:r>
      </w:del>
      <w:del w:id="370" w:author="Miller, Harvey J." w:date="2020-06-30T10:55:00Z">
        <w:r w:rsidR="0081450F" w:rsidRPr="00AC2E53" w:rsidDel="00AC2E53">
          <w:rPr>
            <w:u w:val="single"/>
            <w:rPrChange w:id="371" w:author="Miller, Harvey J." w:date="2020-06-30T10:56:00Z">
              <w:rPr/>
            </w:rPrChange>
          </w:rPr>
          <w:delText xml:space="preserve">always </w:delText>
        </w:r>
      </w:del>
      <w:r w:rsidR="0081450F" w:rsidRPr="00AC2E53">
        <w:rPr>
          <w:u w:val="single"/>
          <w:rPrChange w:id="372" w:author="Miller, Harvey J." w:date="2020-06-30T10:56:00Z">
            <w:rPr/>
          </w:rPrChange>
        </w:rPr>
        <w:t>expect</w:t>
      </w:r>
      <w:del w:id="373" w:author="Miller, Harvey J." w:date="2020-06-30T10:55:00Z">
        <w:r w:rsidR="0081450F" w:rsidRPr="00AC2E53" w:rsidDel="00AC2E53">
          <w:rPr>
            <w:u w:val="single"/>
            <w:rPrChange w:id="374" w:author="Miller, Harvey J." w:date="2020-06-30T10:56:00Z">
              <w:rPr/>
            </w:rPrChange>
          </w:rPr>
          <w:delText>ed</w:delText>
        </w:r>
      </w:del>
      <w:r w:rsidR="0081450F" w:rsidRPr="00AC2E53">
        <w:rPr>
          <w:u w:val="single"/>
          <w:rPrChange w:id="375" w:author="Miller, Harvey J." w:date="2020-06-30T10:56:00Z">
            <w:rPr/>
          </w:rPrChange>
        </w:rPr>
        <w:t xml:space="preserve"> </w:t>
      </w:r>
      <w:r w:rsidR="0081450F">
        <w:t>to</w:t>
      </w:r>
      <w:del w:id="376" w:author="Miller, Harvey J." w:date="2020-06-30T10:56:00Z">
        <w:r w:rsidR="0081450F" w:rsidDel="00AC2E53">
          <w:delText xml:space="preserve"> </w:delText>
        </w:r>
      </w:del>
      <w:ins w:id="377" w:author="Miller, Harvey J." w:date="2020-06-30T10:56:00Z">
        <w:r w:rsidR="00AC2E53">
          <w:t xml:space="preserve"> have zero wait time; this does not </w:t>
        </w:r>
      </w:ins>
      <w:ins w:id="378" w:author="Miller, Harvey J." w:date="2020-06-30T10:57:00Z">
        <w:r w:rsidR="00AC2E53">
          <w:t xml:space="preserve">necessarily </w:t>
        </w:r>
      </w:ins>
      <w:ins w:id="379" w:author="Miller, Harvey J." w:date="2020-06-30T10:56:00Z">
        <w:r w:rsidR="00AC2E53">
          <w:t xml:space="preserve">happen in every situation.  </w:t>
        </w:r>
      </w:ins>
      <w:del w:id="380" w:author="Miller, Harvey J." w:date="2020-06-30T10:56:00Z">
        <w:r w:rsidR="0081450F" w:rsidDel="00AC2E53">
          <w:delText>arrive at the stop as soon as the bus arrives.</w:delText>
        </w:r>
        <w:r w:rsidR="006B0377" w:rsidDel="00AC2E53">
          <w:delText xml:space="preserve"> </w:delText>
        </w:r>
      </w:del>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7BDF7E79" w14:textId="65A21728" w:rsidR="00C90450" w:rsidRDefault="00961E31">
      <w:pPr>
        <w:pStyle w:val="xmsonormal"/>
      </w:pPr>
      <w:r>
        <w:tab/>
      </w:r>
      <w:ins w:id="381" w:author="Miller, Harvey J." w:date="2020-06-30T10:58:00Z">
        <w:r w:rsidR="00361CC7">
          <w:t xml:space="preserve">As we note in a response to comments by Referee #1, </w:t>
        </w:r>
      </w:ins>
      <w:del w:id="382" w:author="Miller, Harvey J." w:date="2020-06-30T10:58:00Z">
        <w:r w:rsidDel="00361CC7">
          <w:delText xml:space="preserve">However, </w:delText>
        </w:r>
      </w:del>
      <w:r>
        <w:t xml:space="preserve">this greedy tactic is </w:t>
      </w:r>
      <w:del w:id="383" w:author="Miller, Harvey J." w:date="2020-06-30T10:58:00Z">
        <w:r w:rsidR="0090402F" w:rsidDel="00361CC7">
          <w:delText xml:space="preserve">already </w:delText>
        </w:r>
      </w:del>
      <w:r>
        <w:t>adopted by many transit apps to calculate their suggested</w:t>
      </w:r>
      <w:del w:id="384" w:author="Miller, Harvey J." w:date="2020-06-30T11:02:00Z">
        <w:r w:rsidDel="00361CC7">
          <w:delText xml:space="preserve"> </w:delText>
        </w:r>
      </w:del>
      <w:ins w:id="385" w:author="Miller, Harvey J." w:date="2020-06-30T11:02:00Z">
        <w:r w:rsidR="00361CC7">
          <w:t xml:space="preserve">  departure times (e.g., “Leave in X minutes.”)</w:t>
        </w:r>
      </w:ins>
      <w:del w:id="386" w:author="Miller, Harvey J." w:date="2020-06-30T11:02:00Z">
        <w:r w:rsidDel="00361CC7">
          <w:delText>leaving time</w:delText>
        </w:r>
        <w:r w:rsidR="00AF5A22" w:rsidRPr="00AF5A22" w:rsidDel="00361CC7">
          <w:delText xml:space="preserve"> </w:delText>
        </w:r>
        <w:r w:rsidR="00AF5A22" w:rsidDel="00361CC7">
          <w:delText>before this paper</w:delText>
        </w:r>
      </w:del>
      <w:ins w:id="387" w:author="Miller, Harvey J." w:date="2020-06-30T11:02:00Z">
        <w:r w:rsidR="00361CC7">
          <w:t xml:space="preserve">.  </w:t>
        </w:r>
      </w:ins>
      <w:del w:id="388" w:author="Miller, Harvey J." w:date="2020-06-30T11:01:00Z">
        <w:r w:rsidDel="00361CC7">
          <w:delText>.</w:delText>
        </w:r>
        <w:r w:rsidR="00AF5A22" w:rsidDel="00361CC7">
          <w:delText xml:space="preserve"> </w:delText>
        </w:r>
        <w:r w:rsidR="004A1325" w:rsidDel="00361CC7">
          <w:delText>We did not create</w:delText>
        </w:r>
        <w:r w:rsidR="00040BBA" w:rsidDel="00361CC7">
          <w:delText xml:space="preserve"> a new algorithm or a new rule. </w:delText>
        </w:r>
        <w:r w:rsidDel="00361CC7">
          <w:delText>It is very common for many apps</w:delText>
        </w:r>
        <w:r w:rsidR="00171B8E" w:rsidDel="00361CC7">
          <w:delText xml:space="preserve"> (</w:delText>
        </w:r>
      </w:del>
      <w:ins w:id="389" w:author="Miller, Harvey J." w:date="2020-06-30T11:02:00Z">
        <w:r w:rsidR="00361CC7">
          <w:t>F</w:t>
        </w:r>
      </w:ins>
      <w:del w:id="390" w:author="Miller, Harvey J." w:date="2020-06-30T11:02:00Z">
        <w:r w:rsidR="0026479D" w:rsidDel="00361CC7">
          <w:delText>f</w:delText>
        </w:r>
      </w:del>
      <w:r w:rsidR="0026479D">
        <w:t>or example</w:t>
      </w:r>
      <w:ins w:id="391" w:author="Miller, Harvey J." w:date="2020-06-30T11:02:00Z">
        <w:r w:rsidR="00361CC7">
          <w:t xml:space="preserve">, </w:t>
        </w:r>
      </w:ins>
      <w:del w:id="392" w:author="Miller, Harvey J." w:date="2020-06-30T11:02:00Z">
        <w:r w:rsidR="0026479D" w:rsidDel="00361CC7">
          <w:delText>,</w:delText>
        </w:r>
      </w:del>
      <w:del w:id="393" w:author="Miller, Harvey J." w:date="2020-06-30T11:03:00Z">
        <w:r w:rsidR="0026479D" w:rsidDel="00361CC7">
          <w:delText xml:space="preserve"> </w:delText>
        </w:r>
      </w:del>
      <w:r w:rsidR="0026479D">
        <w:t>Google Map and</w:t>
      </w:r>
      <w:r w:rsidR="00B27907">
        <w:t xml:space="preserve"> </w:t>
      </w:r>
      <w:r w:rsidR="00171B8E">
        <w:t>Transit app</w:t>
      </w:r>
      <w:del w:id="394" w:author="Miller, Harvey J." w:date="2020-06-30T11:03:00Z">
        <w:r w:rsidR="00171B8E" w:rsidDel="00361CC7">
          <w:delText>)</w:delText>
        </w:r>
      </w:del>
      <w:r>
        <w:t xml:space="preserve"> </w:t>
      </w:r>
      <w:r w:rsidR="0026422B">
        <w:t>and open source trip planning projects (</w:t>
      </w:r>
      <w:r w:rsidR="00402A44">
        <w:t xml:space="preserve">for example, </w:t>
      </w:r>
      <w:r w:rsidR="0026422B">
        <w:t xml:space="preserve">OpenTripPlanner) </w:t>
      </w:r>
      <w:del w:id="395" w:author="Miller, Harvey J." w:date="2020-06-30T11:03:00Z">
        <w:r w:rsidDel="00361CC7">
          <w:delText xml:space="preserve">to assume and </w:delText>
        </w:r>
      </w:del>
      <w:ins w:id="396" w:author="Miller, Harvey J." w:date="2020-06-30T11:04:00Z">
        <w:r w:rsidR="00361CC7">
          <w:t>ex</w:t>
        </w:r>
      </w:ins>
      <w:ins w:id="397" w:author="Miller, Harvey J." w:date="2020-06-30T11:05:00Z">
        <w:r w:rsidR="00361CC7">
          <w:t>p</w:t>
        </w:r>
      </w:ins>
      <w:ins w:id="398" w:author="Miller, Harvey J." w:date="2020-06-30T11:04:00Z">
        <w:r w:rsidR="00361CC7">
          <w:t>ect the user to a</w:t>
        </w:r>
      </w:ins>
      <w:ins w:id="399" w:author="Miller, Harvey J." w:date="2020-06-30T11:05:00Z">
        <w:r w:rsidR="00361CC7">
          <w:t>rrive at a stop just as the bus arrives.</w:t>
        </w:r>
      </w:ins>
      <w:del w:id="400" w:author="Miller, Harvey J." w:date="2020-06-30T11:04:00Z">
        <w:r w:rsidDel="00361CC7">
          <w:delText>expect the user arrives at the exact sec</w:delText>
        </w:r>
        <w:r w:rsidR="00027BBB" w:rsidDel="00361CC7">
          <w:delText>ond/minute when the bus arrives</w:delText>
        </w:r>
      </w:del>
      <w:del w:id="401" w:author="Miller, Harvey J." w:date="2020-06-30T11:05:00Z">
        <w:r w:rsidR="00027BBB" w:rsidDel="00361CC7">
          <w:delText>.</w:delText>
        </w:r>
      </w:del>
      <w:r w:rsidR="00027BBB">
        <w:t xml:space="preserve"> This can be confirmed by: 1) the suggested arrival time at the stop is always the same as the </w:t>
      </w:r>
      <w:r w:rsidR="00E34D4C">
        <w:t xml:space="preserve">bus </w:t>
      </w:r>
      <w:r w:rsidR="00027BBB">
        <w:t>boarding time; 2) t</w:t>
      </w:r>
      <w:r w:rsidR="00B27907">
        <w:t xml:space="preserve">here is no “waiting time” or “buffer time” in a trip suggestion </w:t>
      </w:r>
      <w:r w:rsidR="00027BBB">
        <w:t>between the walking phase and transit phase.</w:t>
      </w:r>
      <w:r w:rsidR="00B27907">
        <w:t xml:space="preserve"> Therefore, there trip planning apps </w:t>
      </w:r>
      <w:del w:id="402" w:author="Miller, Harvey J." w:date="2020-06-30T11:05:00Z">
        <w:r w:rsidR="00B27907" w:rsidDel="00361CC7">
          <w:delText xml:space="preserve">are essentially </w:delText>
        </w:r>
      </w:del>
      <w:r w:rsidR="00B27907">
        <w:t>follow</w:t>
      </w:r>
      <w:del w:id="403" w:author="Miller, Harvey J." w:date="2020-06-30T11:05:00Z">
        <w:r w:rsidR="00B27907" w:rsidDel="00361CC7">
          <w:delText>ing</w:delText>
        </w:r>
      </w:del>
      <w:r w:rsidR="00B27907">
        <w:t xml:space="preserve"> the greedy tactic</w:t>
      </w:r>
      <w:r w:rsidR="00C14993">
        <w:t>.</w:t>
      </w:r>
    </w:p>
    <w:p w14:paraId="3F20A72C" w14:textId="7207CC58" w:rsidR="00344C76" w:rsidRDefault="003C4B77">
      <w:pPr>
        <w:pStyle w:val="xmsonormal"/>
        <w:ind w:firstLine="630"/>
      </w:pPr>
      <w:r>
        <w:t>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t>
      </w:r>
      <w:r w:rsidR="00755D39">
        <w:lastRenderedPageBreak/>
        <w:t xml:space="preserve">waiting time. The empirical analyses also show that </w:t>
      </w:r>
      <w:r w:rsidR="0008798F">
        <w:t xml:space="preserve">the greedy tactic’s actual performance is </w:t>
      </w:r>
      <w:r w:rsidR="0034764C">
        <w:t>definitely not zero</w:t>
      </w:r>
      <w:r w:rsidR="00C90450">
        <w:t>, just like the reviewer commented</w:t>
      </w:r>
      <w:r w:rsidR="0008798F">
        <w:t xml:space="preserve">. </w:t>
      </w:r>
    </w:p>
    <w:p w14:paraId="62BA1B79" w14:textId="77777777" w:rsidR="001F606F" w:rsidRPr="00A340CA" w:rsidRDefault="002B316D">
      <w:pPr>
        <w:pStyle w:val="xmsonormal"/>
        <w:rPr>
          <w:iCs/>
          <w:u w:val="single"/>
          <w:rPrChange w:id="404" w:author="Miller, Harvey J." w:date="2020-06-30T11:55:00Z">
            <w:rPr>
              <w:i/>
            </w:rPr>
          </w:rPrChange>
        </w:rPr>
        <w:pPrChange w:id="405" w:author="Miller, Harvey J." w:date="2020-06-30T11:55:00Z">
          <w:pPr>
            <w:pStyle w:val="xmsonormal"/>
            <w:numPr>
              <w:numId w:val="6"/>
            </w:numPr>
            <w:ind w:left="360" w:hanging="360"/>
          </w:pPr>
        </w:pPrChange>
      </w:pPr>
      <w:r w:rsidRPr="00A340CA">
        <w:rPr>
          <w:iCs/>
          <w:u w:val="single"/>
          <w:rPrChange w:id="406" w:author="Miller, Harvey J." w:date="2020-06-30T11:55:00Z">
            <w:rPr>
              <w:i/>
            </w:rPr>
          </w:rPrChange>
        </w:rPr>
        <w:t>Have the authors conducted a survey/focus groups/interviews of riders to demonstrate that this “greedy” strategy is something riders actually do? </w:t>
      </w:r>
    </w:p>
    <w:p w14:paraId="18BCDEA8" w14:textId="184CC290" w:rsidR="00344C76" w:rsidRDefault="00361CC7">
      <w:pPr>
        <w:pStyle w:val="xmsonormal"/>
      </w:pPr>
      <w:ins w:id="407" w:author="Miller, Harvey J." w:date="2020-06-30T11:07:00Z">
        <w:r>
          <w:t xml:space="preserve">Our intent is not to </w:t>
        </w:r>
      </w:ins>
      <w:ins w:id="408" w:author="Miller, Harvey J." w:date="2020-06-30T11:08:00Z">
        <w:r>
          <w:t xml:space="preserve">use the greedy tactic as an indicator of </w:t>
        </w:r>
        <w:r w:rsidR="00E622D2">
          <w:t xml:space="preserve">what people actually do; rather, it is benchmark corresponding </w:t>
        </w:r>
      </w:ins>
      <w:ins w:id="409" w:author="Miller, Harvey J." w:date="2020-06-30T11:09:00Z">
        <w:r w:rsidR="00E622D2">
          <w:t xml:space="preserve">to </w:t>
        </w:r>
      </w:ins>
      <w:del w:id="410" w:author="Miller, Harvey J." w:date="2020-06-30T11:07:00Z">
        <w:r w:rsidR="00344C76" w:rsidDel="00361CC7">
          <w:delText>As we discussed in the last section of the response</w:delText>
        </w:r>
      </w:del>
      <w:ins w:id="411" w:author="Miller, Harvey J." w:date="2020-06-30T11:09:00Z">
        <w:r w:rsidR="00E622D2">
          <w:t xml:space="preserve">the tactic used by </w:t>
        </w:r>
      </w:ins>
      <w:del w:id="412" w:author="Miller, Harvey J." w:date="2020-06-30T11:09:00Z">
        <w:r w:rsidR="00344C76" w:rsidDel="00E622D2">
          <w:delText>, g</w:delText>
        </w:r>
        <w:r w:rsidR="001F606F" w:rsidDel="00E622D2">
          <w:delText xml:space="preserve">reedy tactic is adopted by </w:delText>
        </w:r>
      </w:del>
      <w:r w:rsidR="001F606F">
        <w:t>many transit apps to calculate their suggested leaving time.</w:t>
      </w:r>
      <w:r w:rsidR="004356BF" w:rsidRPr="004356BF">
        <w:t xml:space="preserve"> </w:t>
      </w:r>
      <w:ins w:id="413" w:author="Miller, Harvey J." w:date="2020-06-30T11:10:00Z">
        <w:r w:rsidR="00E622D2" w:rsidRPr="00E622D2">
          <w:t xml:space="preserve">The fact that many apps, especially the most popular ones, adopted this strategy is our primary motivation to measure its performance. If apps and current popular trip planning algorithms are systematically suggesting a trip plan with very poor performance based on real-time information, it is necessary and important to measure its performance and improve it. </w:t>
        </w:r>
      </w:ins>
      <w:ins w:id="414" w:author="Miller, Harvey J." w:date="2020-06-30T11:09:00Z">
        <w:r w:rsidR="00E622D2">
          <w:t xml:space="preserve">If </w:t>
        </w:r>
      </w:ins>
      <w:del w:id="415" w:author="Miller, Harvey J." w:date="2020-06-30T11:09:00Z">
        <w:r w:rsidR="001F606F" w:rsidDel="00E622D2">
          <w:delText xml:space="preserve">Many apps </w:delText>
        </w:r>
        <w:r w:rsidR="00D47196" w:rsidDel="00E622D2">
          <w:delText xml:space="preserve">(for example, Google Map and Transit) </w:delText>
        </w:r>
        <w:r w:rsidR="001F606F" w:rsidDel="00E622D2">
          <w:delText xml:space="preserve">assume and expect the user arrives at the exact </w:delText>
        </w:r>
        <w:r w:rsidR="00FD1F59" w:rsidDel="00E622D2">
          <w:delText>time</w:delText>
        </w:r>
        <w:r w:rsidR="001F606F" w:rsidDel="00E622D2">
          <w:delText xml:space="preserve"> when the bus arrives. If </w:delText>
        </w:r>
      </w:del>
      <w:r w:rsidR="001F606F">
        <w:t xml:space="preserve">the user follows the suggestion of these apps, even if she/he does not realize the risk of missing the bus, the user is following the </w:t>
      </w:r>
      <w:r w:rsidR="001F606F" w:rsidRPr="00344C76">
        <w:t>greedy tactic</w:t>
      </w:r>
      <w:r w:rsidR="001F606F">
        <w:t>.</w:t>
      </w:r>
    </w:p>
    <w:p w14:paraId="14E00013" w14:textId="0BACC84A" w:rsidR="00344C76" w:rsidDel="00E622D2" w:rsidRDefault="00344C76">
      <w:pPr>
        <w:pStyle w:val="xmsonormal"/>
        <w:rPr>
          <w:del w:id="416" w:author="Miller, Harvey J." w:date="2020-06-30T11:11:00Z"/>
        </w:rPr>
        <w:pPrChange w:id="417" w:author="Miller, Harvey J." w:date="2020-06-30T11:55:00Z">
          <w:pPr>
            <w:pStyle w:val="xmsonormal"/>
            <w:ind w:firstLine="720"/>
          </w:pPr>
        </w:pPrChange>
      </w:pPr>
      <w:r>
        <w:t xml:space="preserve">As for the issue of whether people will </w:t>
      </w:r>
      <w:del w:id="418" w:author="Miller, Harvey J." w:date="2020-06-30T11:12:00Z">
        <w:r w:rsidDel="00E622D2">
          <w:delText xml:space="preserve">actually </w:delText>
        </w:r>
      </w:del>
      <w:r>
        <w:t>follow the suggested greedy tactic</w:t>
      </w:r>
      <w:ins w:id="419" w:author="Miller, Harvey J." w:date="2020-06-30T11:11:00Z">
        <w:r w:rsidR="00E622D2">
          <w:t xml:space="preserve">: </w:t>
        </w:r>
      </w:ins>
      <w:del w:id="420" w:author="Miller, Harvey J." w:date="2020-06-30T11:11:00Z">
        <w:r w:rsidDel="00E622D2">
          <w:delText>:</w:delText>
        </w:r>
      </w:del>
    </w:p>
    <w:p w14:paraId="706F9751" w14:textId="312861A6" w:rsidR="00105FBF" w:rsidRDefault="00344C76">
      <w:pPr>
        <w:pStyle w:val="xmsonormal"/>
        <w:pPrChange w:id="421" w:author="Miller, Harvey J." w:date="2020-06-30T11:55:00Z">
          <w:pPr>
            <w:pStyle w:val="xmsonormal"/>
            <w:numPr>
              <w:ilvl w:val="1"/>
              <w:numId w:val="6"/>
            </w:numPr>
            <w:ind w:left="630" w:hanging="360"/>
          </w:pPr>
        </w:pPrChange>
      </w:pPr>
      <w:del w:id="422" w:author="Miller, Harvey J." w:date="2020-06-30T11:11:00Z">
        <w:r w:rsidDel="00E622D2">
          <w:delText xml:space="preserve">First, </w:delText>
        </w:r>
      </w:del>
      <w:r>
        <w:t>it is certain</w:t>
      </w:r>
      <w:ins w:id="423" w:author="Miller, Harvey J." w:date="2020-06-30T11:11:00Z">
        <w:r w:rsidR="00E622D2">
          <w:t xml:space="preserve">ly possible </w:t>
        </w:r>
      </w:ins>
      <w:del w:id="424" w:author="Miller, Harvey J." w:date="2020-06-30T11:11:00Z">
        <w:r w:rsidDel="00E622D2">
          <w:delText xml:space="preserve"> </w:delText>
        </w:r>
      </w:del>
      <w:r>
        <w:t>that some transit app users will follow the suggestion</w:t>
      </w:r>
      <w:ins w:id="425" w:author="Miller, Harvey J." w:date="2020-06-30T11:12:00Z">
        <w:r w:rsidR="00E622D2">
          <w:t xml:space="preserve"> </w:t>
        </w:r>
      </w:ins>
      <w:del w:id="426" w:author="Miller, Harvey J." w:date="2020-06-30T11:12:00Z">
        <w:r w:rsidR="003D46D1" w:rsidDel="00E622D2">
          <w:delText xml:space="preserve">, </w:delText>
        </w:r>
      </w:del>
      <w:r w:rsidR="003D46D1">
        <w:t>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25DB248A" w:rsidR="00344C76" w:rsidDel="00E622D2" w:rsidRDefault="00344C76">
      <w:pPr>
        <w:pStyle w:val="xmsonormal"/>
        <w:numPr>
          <w:ilvl w:val="1"/>
          <w:numId w:val="6"/>
        </w:numPr>
        <w:rPr>
          <w:del w:id="427" w:author="Miller, Harvey J." w:date="2020-06-30T11:10:00Z"/>
        </w:rPr>
      </w:pPr>
      <w:del w:id="428" w:author="Miller, Harvey J." w:date="2020-06-30T11:10:00Z">
        <w:r w:rsidDel="00E622D2">
          <w:delText xml:space="preserve">Second, </w:delText>
        </w:r>
        <w:r w:rsidR="004500D6" w:rsidDel="00E622D2">
          <w:delText xml:space="preserve">the necessity of investigating the performance of greedy tactic does not lay on whether or how many people use it. The fact that many apps, especially the most popular ones, adopted this strategy is our primary motivation to measure its performance. </w:delText>
        </w:r>
        <w:r w:rsidR="00F258FC" w:rsidDel="00E622D2">
          <w:delText>If apps and current popular trip planning algorithms are systematically suggesting a trip plan with very poor performance based on real-time information, it is extremely necessary and important to measure its performance and improve</w:delText>
        </w:r>
        <w:r w:rsidR="000B288F" w:rsidDel="00E622D2">
          <w:delText xml:space="preserve"> it</w:delText>
        </w:r>
        <w:r w:rsidR="00F258FC" w:rsidDel="00E622D2">
          <w:delText>.</w:delText>
        </w:r>
        <w:r w:rsidR="0059362D" w:rsidDel="00E622D2">
          <w:delText xml:space="preserve"> </w:delText>
        </w:r>
      </w:del>
    </w:p>
    <w:p w14:paraId="4F7F7F19" w14:textId="76E3AB3A" w:rsidR="002B316D" w:rsidRDefault="001F606F">
      <w:pPr>
        <w:pStyle w:val="xmsonormal"/>
      </w:pPr>
      <w:del w:id="429" w:author="Miller, Harvey J." w:date="2020-06-30T11:11:00Z">
        <w:r w:rsidDel="00E622D2">
          <w:delText>Therefore</w:delText>
        </w:r>
        <w:r w:rsidR="00351991" w:rsidDel="00E622D2">
          <w:delText xml:space="preserve">, since many transit apps tend to use greedy tactic to calculate the suggested time, it is necessary and meaningful to investigate </w:delText>
        </w:r>
        <w:r w:rsidDel="00E622D2">
          <w:delText>the greedy tactic’s actual</w:delText>
        </w:r>
        <w:r w:rsidR="00351991" w:rsidDel="00E622D2">
          <w:delText xml:space="preserve"> waiting time.</w:delText>
        </w:r>
        <w:r w:rsidR="006E716E" w:rsidDel="00E622D2">
          <w:delText xml:space="preserve"> </w:delText>
        </w:r>
      </w:del>
      <w:r w:rsidR="002B316D" w:rsidRPr="00FF6B3C">
        <w:t xml:space="preserve">For more clarification, please refer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002B316D"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6919F9DC" w:rsidR="002B316D" w:rsidRPr="000A25CB" w:rsidRDefault="00E622D2" w:rsidP="007F1FDD">
      <w:pPr>
        <w:pStyle w:val="xmsonormal"/>
      </w:pPr>
      <w:ins w:id="430" w:author="Miller, Harvey J." w:date="2020-06-30T11:13:00Z">
        <w:r>
          <w:rPr>
            <w:b/>
            <w:bCs/>
          </w:rPr>
          <w:t xml:space="preserve">Response: </w:t>
        </w:r>
      </w:ins>
      <w:r w:rsidR="00091E5B" w:rsidRPr="000A25CB">
        <w:t xml:space="preserve">This is very good point and we distinguish the two measures in the literature review. </w:t>
      </w:r>
      <w:r w:rsidR="0005342B" w:rsidRPr="000A25CB">
        <w:t xml:space="preserve">Please find the </w:t>
      </w:r>
      <w:r w:rsidR="00B60A12">
        <w:t>adjustments</w:t>
      </w:r>
      <w:r w:rsidR="0005342B" w:rsidRPr="000A25CB">
        <w:t xml:space="preserve">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t>Page 6, Paragraph 1</w:t>
      </w:r>
    </w:p>
    <w:p w14:paraId="5EAE34D3" w14:textId="77777777"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5C2D7A89" w14:textId="50239664" w:rsidR="004E3978" w:rsidRDefault="007A433F" w:rsidP="007F1FDD">
      <w:pPr>
        <w:pStyle w:val="xmsonormal"/>
      </w:pPr>
      <w:ins w:id="431" w:author="Miller, Harvey J." w:date="2020-06-30T11:56:00Z">
        <w:r>
          <w:rPr>
            <w:b/>
            <w:bCs/>
          </w:rPr>
          <w:t xml:space="preserve">Response: </w:t>
        </w:r>
      </w:ins>
      <w:r w:rsidR="002B316D">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pPr>
        <w:pStyle w:val="xmsonormal"/>
        <w:numPr>
          <w:ilvl w:val="0"/>
          <w:numId w:val="30"/>
        </w:numPr>
        <w:pPrChange w:id="432" w:author="Miller, Harvey J." w:date="2020-06-30T11:57:00Z">
          <w:pPr>
            <w:pStyle w:val="xmsonormal"/>
            <w:numPr>
              <w:numId w:val="6"/>
            </w:numPr>
            <w:ind w:left="360" w:hanging="360"/>
          </w:pPr>
        </w:pPrChange>
      </w:pPr>
      <w:del w:id="433" w:author="Miller, Harvey J." w:date="2020-06-30T11:57:00Z">
        <w:r w:rsidDel="007A433F">
          <w:lastRenderedPageBreak/>
          <w:delText>F</w:delText>
        </w:r>
        <w:r w:rsidR="00FC40D1" w:rsidDel="007A433F">
          <w:delText xml:space="preserve">irst, </w:delText>
        </w:r>
      </w:del>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483CF260" w:rsidR="00CD47CB" w:rsidRDefault="00FC40D1">
      <w:pPr>
        <w:pStyle w:val="xmsonormal"/>
        <w:numPr>
          <w:ilvl w:val="0"/>
          <w:numId w:val="30"/>
        </w:numPr>
        <w:pPrChange w:id="434" w:author="Miller, Harvey J." w:date="2020-06-30T11:57:00Z">
          <w:pPr>
            <w:pStyle w:val="xmsonormal"/>
            <w:numPr>
              <w:numId w:val="6"/>
            </w:numPr>
            <w:ind w:left="360" w:hanging="360"/>
          </w:pPr>
        </w:pPrChange>
      </w:pPr>
      <w:del w:id="435" w:author="Miller, Harvey J." w:date="2020-06-30T11:57:00Z">
        <w:r w:rsidDel="007A433F">
          <w:delText xml:space="preserve">Second, </w:delText>
        </w:r>
      </w:del>
      <w:r>
        <w:t>GTFS real-time will use an algorithm to predict the arrival time at each downstream stop.</w:t>
      </w:r>
      <w:r w:rsidR="00884764" w:rsidRPr="00884764">
        <w:t xml:space="preserve"> </w:t>
      </w:r>
      <w:r w:rsidR="00884764">
        <w:t>GTFS trip update data will not provide the arrival time of upstream stops</w:t>
      </w:r>
      <w:r>
        <w:t xml:space="preserve">. Therefore, all the time provided by GTFS real-time is </w:t>
      </w:r>
      <w:del w:id="436" w:author="Miller, Harvey J." w:date="2020-06-30T12:08:00Z">
        <w:r w:rsidDel="008349FD">
          <w:delText xml:space="preserve">actually </w:delText>
        </w:r>
      </w:del>
      <w:r>
        <w:t>predicted time</w:t>
      </w:r>
      <w:r w:rsidR="00B32A88">
        <w:t xml:space="preserve">. </w:t>
      </w:r>
      <w:r w:rsidR="00A227F7">
        <w:t xml:space="preserve">In practice, we </w:t>
      </w:r>
      <w:r w:rsidR="00ED7958">
        <w:t xml:space="preserve">found </w:t>
      </w:r>
      <w:r w:rsidR="00A227F7">
        <w:t>the trip update at the latest timestamp before the actual arrival</w:t>
      </w:r>
      <w:r w:rsidR="00ED7958">
        <w:t>.</w:t>
      </w:r>
    </w:p>
    <w:p w14:paraId="61B61B5E" w14:textId="5CCAE32C" w:rsidR="00B31F46" w:rsidDel="008349FD" w:rsidRDefault="00B31F46" w:rsidP="007F1FDD">
      <w:pPr>
        <w:pStyle w:val="xmsonormal"/>
        <w:rPr>
          <w:del w:id="437" w:author="Miller, Harvey J." w:date="2020-06-30T12:08:00Z"/>
        </w:rPr>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8553AB">
        <w:t xml:space="preserve"> </w:t>
      </w:r>
      <w:r w:rsidR="008553AB">
        <w:fldChar w:fldCharType="begin" w:fldLock="1"/>
      </w:r>
      <w:r w:rsidR="00591D20">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rsidR="008553AB">
        <w:fldChar w:fldCharType="separate"/>
      </w:r>
      <w:r w:rsidR="008553AB" w:rsidRPr="008553AB">
        <w:rPr>
          <w:noProof/>
        </w:rPr>
        <w:t>(Cats and Loutos 2016a, 2016b)</w:t>
      </w:r>
      <w:r w:rsidR="008553AB">
        <w:fldChar w:fldCharType="end"/>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w:t>
      </w:r>
      <w:ins w:id="438" w:author="Miller, Harvey J." w:date="2020-06-30T12:08:00Z">
        <w:r w:rsidR="008349FD">
          <w:t xml:space="preserve"> </w:t>
        </w:r>
      </w:ins>
      <w:del w:id="439" w:author="Miller, Harvey J." w:date="2020-06-30T12:08:00Z">
        <w:r w:rsidR="0011593B" w:rsidDel="008349FD">
          <w:delText xml:space="preserve"> </w:delText>
        </w:r>
      </w:del>
    </w:p>
    <w:p w14:paraId="2244DE89" w14:textId="77777777" w:rsidR="0011593B" w:rsidRDefault="004D6D58">
      <w:pPr>
        <w:pStyle w:val="xmsonormal"/>
        <w:pPrChange w:id="440" w:author="Miller, Harvey J." w:date="2020-06-30T12:08:00Z">
          <w:pPr>
            <w:pStyle w:val="xmsonormal"/>
            <w:ind w:firstLine="720"/>
          </w:pPr>
        </w:pPrChange>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02E2074B" w14:textId="77777777" w:rsidR="008349FD" w:rsidRDefault="004D6D58" w:rsidP="00453C4E">
      <w:pPr>
        <w:pStyle w:val="xmsonormal"/>
        <w:ind w:firstLine="720"/>
        <w:rPr>
          <w:ins w:id="441" w:author="Miller, Harvey J." w:date="2020-06-30T12:09:00Z"/>
        </w:rPr>
      </w:pPr>
      <w:r>
        <w:t xml:space="preserve">In </w:t>
      </w:r>
      <w:ins w:id="442" w:author="Miller, Harvey J." w:date="2020-06-30T12:09:00Z">
        <w:r w:rsidR="008349FD">
          <w:t>summary</w:t>
        </w:r>
      </w:ins>
      <w:del w:id="443" w:author="Miller, Harvey J." w:date="2020-06-30T12:09:00Z">
        <w:r w:rsidDel="008349FD">
          <w:delText>conclusion</w:delText>
        </w:r>
      </w:del>
      <w:r>
        <w:t>,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as: how accurate is the measure’s recorded time compared to the actual time of event occurrence</w:t>
      </w:r>
      <w:r w:rsidR="00591D20">
        <w:t xml:space="preserve"> </w:t>
      </w:r>
      <w:r w:rsidR="00591D20">
        <w:fldChar w:fldCharType="begin" w:fldLock="1"/>
      </w:r>
      <w:r w:rsidR="007B1F22">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rsidR="00591D20">
        <w:fldChar w:fldCharType="separate"/>
      </w:r>
      <w:r w:rsidR="00591D20" w:rsidRPr="00591D20">
        <w:rPr>
          <w:noProof/>
        </w:rPr>
        <w:t>(</w:t>
      </w:r>
      <w:del w:id="444" w:author="Miller, Harvey J." w:date="2020-06-30T12:09:00Z">
        <w:r w:rsidR="00591D20" w:rsidRPr="00591D20" w:rsidDel="008349FD">
          <w:rPr>
            <w:noProof/>
          </w:rPr>
          <w:delText xml:space="preserve">L. </w:delText>
        </w:r>
      </w:del>
      <w:r w:rsidR="00591D20" w:rsidRPr="00591D20">
        <w:rPr>
          <w:noProof/>
        </w:rPr>
        <w:t>Liu and Miller 2020)</w:t>
      </w:r>
      <w:r w:rsidR="00591D20">
        <w:fldChar w:fldCharType="end"/>
      </w:r>
      <w:r w:rsidR="00C21C04">
        <w:t xml:space="preserv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xml:space="preserve">. </w:t>
      </w:r>
    </w:p>
    <w:p w14:paraId="4719EB23" w14:textId="67C4C9E6" w:rsidR="003D5729" w:rsidRPr="008F7ABB" w:rsidRDefault="00072BE5" w:rsidP="00453C4E">
      <w:pPr>
        <w:pStyle w:val="xmsonormal"/>
        <w:ind w:firstLine="720"/>
      </w:pPr>
      <w:del w:id="445" w:author="Miller, Harvey J." w:date="2020-06-30T12:10:00Z">
        <w:r w:rsidDel="008349FD">
          <w:delText>Based on these arguments, w</w:delText>
        </w:r>
        <w:r w:rsidR="005711D2" w:rsidDel="008349FD">
          <w:delText xml:space="preserve">e </w:delText>
        </w:r>
        <w:r w:rsidDel="008349FD">
          <w:delText xml:space="preserve">did not and do not have to </w:delText>
        </w:r>
        <w:r w:rsidR="005711D2" w:rsidDel="008349FD">
          <w:delText>ride the bus to test the overall accuracy of the two datasets.</w:delText>
        </w:r>
        <w:r w:rsidR="00986F5D" w:rsidDel="008349FD">
          <w:delText xml:space="preserve"> </w:delText>
        </w:r>
      </w:del>
      <w:r w:rsidR="00986F5D">
        <w:t xml:space="preserve">We </w:t>
      </w:r>
      <w:del w:id="446" w:author="Miller, Harvey J." w:date="2020-06-30T12:10:00Z">
        <w:r w:rsidR="00986F5D" w:rsidDel="008349FD">
          <w:delText xml:space="preserve">also </w:delText>
        </w:r>
      </w:del>
      <w:r w:rsidR="00986F5D">
        <w:t>refine</w:t>
      </w:r>
      <w:ins w:id="447" w:author="Miller, Harvey J." w:date="2020-06-30T12:10:00Z">
        <w:r w:rsidR="008349FD">
          <w:t>d</w:t>
        </w:r>
      </w:ins>
      <w:r w:rsidR="00986F5D">
        <w:t xml:space="preserve"> the data introduction part in section </w:t>
      </w:r>
      <w:r w:rsidR="00CD3E27">
        <w:t>3.1</w:t>
      </w:r>
      <w:r w:rsidR="0034354E">
        <w:t xml:space="preserve"> and add the concept of temporal accuracy</w:t>
      </w:r>
      <w:r w:rsidR="00CD3E27">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8" w:history="1">
        <w:r w:rsidRPr="009F7022">
          <w:rPr>
            <w:rStyle w:val="Hyperlink"/>
          </w:rPr>
          <w:t>https://medium.com/@sjbarbeau/introducing-the-gtfs-realtime-validator-e1aae3185439</w:t>
        </w:r>
      </w:hyperlink>
      <w:r w:rsidRPr="009F7022">
        <w:t xml:space="preserve">). This is </w:t>
      </w:r>
      <w:r w:rsidRPr="009F7022">
        <w:lastRenderedPageBreak/>
        <w:t xml:space="preserve">likely an important data limitation from COTA that is driving some of your results (discussed more later).  Please add discussion of typical update/refresh times from other transit agencies. </w:t>
      </w:r>
    </w:p>
    <w:p w14:paraId="306498D7" w14:textId="77777777" w:rsidR="00271112" w:rsidRPr="009F7022" w:rsidRDefault="00271112" w:rsidP="007F1FDD">
      <w:pPr>
        <w:pStyle w:val="xmsonormal"/>
      </w:pPr>
      <w:r w:rsidRPr="009F7022">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1923491A" w:rsidR="001E28B1" w:rsidDel="008349FD" w:rsidRDefault="008349FD">
      <w:pPr>
        <w:pStyle w:val="xmsonormal"/>
        <w:rPr>
          <w:del w:id="448" w:author="Miller, Harvey J." w:date="2020-06-30T12:15:00Z"/>
        </w:rPr>
      </w:pPr>
      <w:ins w:id="449" w:author="Miller, Harvey J." w:date="2020-06-30T12:11:00Z">
        <w:r>
          <w:rPr>
            <w:b/>
            <w:bCs/>
          </w:rPr>
          <w:t xml:space="preserve">Response: </w:t>
        </w:r>
      </w:ins>
      <w:r w:rsidR="002B316D">
        <w:t xml:space="preserve">This is a </w:t>
      </w:r>
      <w:del w:id="450" w:author="Miller, Harvey J." w:date="2020-06-30T12:11:00Z">
        <w:r w:rsidR="001E28B1" w:rsidDel="008349FD">
          <w:delText xml:space="preserve">very </w:delText>
        </w:r>
      </w:del>
      <w:r w:rsidR="002B316D">
        <w:t>good</w:t>
      </w:r>
      <w:ins w:id="451" w:author="Miller, Harvey J." w:date="2020-06-30T12:11:00Z">
        <w:r>
          <w:t xml:space="preserve"> question</w:t>
        </w:r>
      </w:ins>
      <w:del w:id="452" w:author="Miller, Harvey J." w:date="2020-06-30T12:11:00Z">
        <w:r w:rsidR="002B316D" w:rsidDel="008349FD">
          <w:delText xml:space="preserve"> point</w:delText>
        </w:r>
      </w:del>
      <w:r w:rsidR="002B316D">
        <w:t xml:space="preserve">. </w:t>
      </w:r>
      <w:r w:rsidR="001E28B1">
        <w:t>We address th</w:t>
      </w:r>
      <w:r w:rsidR="006B620F">
        <w:t>is</w:t>
      </w:r>
      <w:r w:rsidR="001E28B1">
        <w:t xml:space="preserve"> issue </w:t>
      </w:r>
      <w:ins w:id="453" w:author="Miller, Harvey J." w:date="2020-06-30T12:15:00Z">
        <w:r>
          <w:t>as follows.</w:t>
        </w:r>
      </w:ins>
      <w:del w:id="454" w:author="Miller, Harvey J." w:date="2020-06-30T12:15:00Z">
        <w:r w:rsidR="001E28B1" w:rsidDel="008349FD">
          <w:delText xml:space="preserve">in following </w:delText>
        </w:r>
      </w:del>
      <w:del w:id="455" w:author="Miller, Harvey J." w:date="2020-06-30T12:11:00Z">
        <w:r w:rsidR="001E28B1" w:rsidDel="008349FD">
          <w:delText>aspects</w:delText>
        </w:r>
      </w:del>
      <w:del w:id="456" w:author="Miller, Harvey J." w:date="2020-06-30T12:15:00Z">
        <w:r w:rsidR="001E28B1" w:rsidDel="008349FD">
          <w:delText>:</w:delText>
        </w:r>
      </w:del>
    </w:p>
    <w:p w14:paraId="1627426D" w14:textId="7FDA52A9" w:rsidR="001E28B1" w:rsidDel="008349FD" w:rsidRDefault="001E28B1">
      <w:pPr>
        <w:pStyle w:val="xmsonormal"/>
        <w:rPr>
          <w:del w:id="457" w:author="Miller, Harvey J." w:date="2020-06-30T12:15:00Z"/>
        </w:rPr>
        <w:pPrChange w:id="458" w:author="Miller, Harvey J." w:date="2020-06-30T12:15:00Z">
          <w:pPr>
            <w:pStyle w:val="xmsonormal"/>
            <w:numPr>
              <w:numId w:val="6"/>
            </w:numPr>
            <w:ind w:left="360" w:hanging="360"/>
          </w:pPr>
        </w:pPrChange>
      </w:pPr>
      <w:del w:id="459" w:author="Miller, Harvey J." w:date="2020-06-30T12:15:00Z">
        <w:r w:rsidDel="008349FD">
          <w:delText xml:space="preserve">An overview of </w:delText>
        </w:r>
        <w:r w:rsidR="006B620F" w:rsidDel="008349FD">
          <w:delText>some transit systems’ GTFS real-time trip-update data updating frequency</w:delText>
        </w:r>
      </w:del>
      <w:ins w:id="460" w:author="Miller, Harvey J." w:date="2020-06-30T12:15:00Z">
        <w:r w:rsidR="008349FD">
          <w:t xml:space="preserve">  In the table below, </w:t>
        </w:r>
      </w:ins>
    </w:p>
    <w:p w14:paraId="7B2C125B" w14:textId="77777777" w:rsidR="00F23682" w:rsidRDefault="00F23682" w:rsidP="007F1FDD">
      <w:pPr>
        <w:pStyle w:val="xmsonormal"/>
      </w:pPr>
      <w:del w:id="461" w:author="Miller, Harvey J." w:date="2020-06-30T12:15:00Z">
        <w:r w:rsidDel="008349FD">
          <w:delText xml:space="preserve">Here </w:delText>
        </w:r>
      </w:del>
      <w:r>
        <w:t>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14:paraId="595CB2EA" w14:textId="77777777" w:rsidTr="00820C7C">
        <w:tc>
          <w:tcPr>
            <w:tcW w:w="2336" w:type="dxa"/>
          </w:tcPr>
          <w:p w14:paraId="64C92731" w14:textId="77777777" w:rsidR="00820C7C" w:rsidRDefault="00820C7C" w:rsidP="007F1FDD">
            <w:pPr>
              <w:pStyle w:val="xmsonormal"/>
            </w:pPr>
            <w:r>
              <w:t>Transit system</w:t>
            </w:r>
          </w:p>
        </w:tc>
        <w:tc>
          <w:tcPr>
            <w:tcW w:w="2338" w:type="dxa"/>
          </w:tcPr>
          <w:p w14:paraId="13F15FA4" w14:textId="77777777" w:rsidR="00820C7C" w:rsidRDefault="00820C7C" w:rsidP="007F1FDD">
            <w:pPr>
              <w:pStyle w:val="xmsonormal"/>
            </w:pPr>
            <w:r>
              <w:t>Update interval (secs)</w:t>
            </w:r>
          </w:p>
        </w:tc>
        <w:tc>
          <w:tcPr>
            <w:tcW w:w="2338" w:type="dxa"/>
          </w:tcPr>
          <w:p w14:paraId="2DEECC14" w14:textId="77777777" w:rsidR="00820C7C" w:rsidRDefault="00820C7C" w:rsidP="007F1FDD">
            <w:pPr>
              <w:pStyle w:val="xmsonormal"/>
            </w:pPr>
            <w:r>
              <w:t>Transit system</w:t>
            </w:r>
          </w:p>
        </w:tc>
        <w:tc>
          <w:tcPr>
            <w:tcW w:w="2338" w:type="dxa"/>
          </w:tcPr>
          <w:p w14:paraId="3D17E944" w14:textId="77777777" w:rsidR="00820C7C" w:rsidRDefault="00820C7C" w:rsidP="007F1FDD">
            <w:pPr>
              <w:pStyle w:val="xmsonormal"/>
            </w:pPr>
            <w:r>
              <w:t>Update interval</w:t>
            </w:r>
            <w:r w:rsidR="001308E8">
              <w:t xml:space="preserve"> </w:t>
            </w:r>
            <w:r>
              <w:t>(secs)</w:t>
            </w:r>
          </w:p>
        </w:tc>
      </w:tr>
      <w:tr w:rsidR="006B5AED" w14:paraId="7E8B2F58" w14:textId="77777777" w:rsidTr="00820C7C">
        <w:tc>
          <w:tcPr>
            <w:tcW w:w="2336" w:type="dxa"/>
          </w:tcPr>
          <w:p w14:paraId="54489359" w14:textId="77777777" w:rsidR="006B5AED" w:rsidRDefault="006B5AED" w:rsidP="007F1FDD">
            <w:pPr>
              <w:pStyle w:val="xmsonormal"/>
            </w:pPr>
            <w:r>
              <w:t>MBTA</w:t>
            </w:r>
          </w:p>
        </w:tc>
        <w:tc>
          <w:tcPr>
            <w:tcW w:w="2338" w:type="dxa"/>
          </w:tcPr>
          <w:p w14:paraId="7F499D16" w14:textId="77777777" w:rsidR="006B5AED" w:rsidRDefault="006B5AED" w:rsidP="007F1FDD">
            <w:pPr>
              <w:pStyle w:val="xmsonormal"/>
            </w:pPr>
            <w:r>
              <w:t>~5</w:t>
            </w:r>
          </w:p>
        </w:tc>
        <w:tc>
          <w:tcPr>
            <w:tcW w:w="2338" w:type="dxa"/>
          </w:tcPr>
          <w:p w14:paraId="461C5A70" w14:textId="77777777" w:rsidR="006B5AED" w:rsidRPr="00F47AF7" w:rsidRDefault="006B5AED" w:rsidP="007F1FDD">
            <w:pPr>
              <w:pStyle w:val="xmsonormal"/>
            </w:pPr>
            <w:r>
              <w:t xml:space="preserve">Go Metro, </w:t>
            </w:r>
            <w:r w:rsidRPr="002D4586">
              <w:t>Cincinnati</w:t>
            </w:r>
          </w:p>
        </w:tc>
        <w:tc>
          <w:tcPr>
            <w:tcW w:w="2338" w:type="dxa"/>
          </w:tcPr>
          <w:p w14:paraId="48C667DC" w14:textId="77777777" w:rsidR="006B5AED" w:rsidRDefault="006B5AED" w:rsidP="007F1FDD">
            <w:pPr>
              <w:pStyle w:val="xmsonormal"/>
            </w:pPr>
            <w:r>
              <w:t>~30</w:t>
            </w:r>
          </w:p>
        </w:tc>
      </w:tr>
      <w:tr w:rsidR="006B5AED" w14:paraId="7837F17B" w14:textId="77777777" w:rsidTr="00820C7C">
        <w:tc>
          <w:tcPr>
            <w:tcW w:w="2336" w:type="dxa"/>
          </w:tcPr>
          <w:p w14:paraId="3CA44DA9" w14:textId="77777777" w:rsidR="006B5AED" w:rsidRDefault="006B5AED" w:rsidP="007F1FDD">
            <w:pPr>
              <w:pStyle w:val="xmsonormal"/>
            </w:pPr>
            <w:r>
              <w:t>Community transit</w:t>
            </w:r>
          </w:p>
        </w:tc>
        <w:tc>
          <w:tcPr>
            <w:tcW w:w="2338" w:type="dxa"/>
          </w:tcPr>
          <w:p w14:paraId="06442EA1" w14:textId="77777777" w:rsidR="006B5AED" w:rsidRDefault="006B5AED" w:rsidP="007F1FDD">
            <w:pPr>
              <w:pStyle w:val="xmsonormal"/>
            </w:pPr>
            <w:r>
              <w:t>~10</w:t>
            </w:r>
          </w:p>
        </w:tc>
        <w:tc>
          <w:tcPr>
            <w:tcW w:w="2338" w:type="dxa"/>
          </w:tcPr>
          <w:p w14:paraId="00BD8EFD" w14:textId="77777777" w:rsidR="006B5AED" w:rsidRDefault="006B5AED" w:rsidP="007F1FDD">
            <w:pPr>
              <w:pStyle w:val="xmsonormal"/>
            </w:pPr>
            <w:r>
              <w:t>DCTA, Denton, T</w:t>
            </w:r>
            <w:r w:rsidRPr="002D4586">
              <w:t>exas</w:t>
            </w:r>
          </w:p>
        </w:tc>
        <w:tc>
          <w:tcPr>
            <w:tcW w:w="2338" w:type="dxa"/>
          </w:tcPr>
          <w:p w14:paraId="032331BE" w14:textId="77777777" w:rsidR="006B5AED" w:rsidRDefault="006B5AED" w:rsidP="007F1FDD">
            <w:r w:rsidRPr="00B73D1C">
              <w:t>~30</w:t>
            </w:r>
          </w:p>
        </w:tc>
      </w:tr>
      <w:tr w:rsidR="006B5AED" w14:paraId="5D3D1682" w14:textId="77777777" w:rsidTr="00820C7C">
        <w:tc>
          <w:tcPr>
            <w:tcW w:w="2336" w:type="dxa"/>
          </w:tcPr>
          <w:p w14:paraId="1537EE83" w14:textId="77777777"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14:paraId="1DC5D542" w14:textId="77777777" w:rsidR="006B5AED" w:rsidRDefault="006B5AED" w:rsidP="007F1FDD">
            <w:pPr>
              <w:pStyle w:val="xmsonormal"/>
            </w:pPr>
            <w:r>
              <w:t>10 – 20</w:t>
            </w:r>
          </w:p>
        </w:tc>
        <w:tc>
          <w:tcPr>
            <w:tcW w:w="2338" w:type="dxa"/>
          </w:tcPr>
          <w:p w14:paraId="49930B42" w14:textId="77777777" w:rsidR="006B5AED" w:rsidRDefault="006B5AED" w:rsidP="007F1FDD">
            <w:pPr>
              <w:pStyle w:val="xmsonormal"/>
            </w:pPr>
            <w:r w:rsidRPr="002D4586">
              <w:t>VIA</w:t>
            </w:r>
            <w:r>
              <w:t>,</w:t>
            </w:r>
            <w:r w:rsidRPr="002D4586">
              <w:t xml:space="preserve"> San Antonio</w:t>
            </w:r>
          </w:p>
        </w:tc>
        <w:tc>
          <w:tcPr>
            <w:tcW w:w="2338" w:type="dxa"/>
          </w:tcPr>
          <w:p w14:paraId="2923CB5A" w14:textId="77777777" w:rsidR="006B5AED" w:rsidRDefault="006B5AED" w:rsidP="007F1FDD">
            <w:r w:rsidRPr="00B73D1C">
              <w:t>~30</w:t>
            </w:r>
          </w:p>
        </w:tc>
      </w:tr>
      <w:tr w:rsidR="006B5AED" w14:paraId="240BC67E" w14:textId="77777777" w:rsidTr="00820C7C">
        <w:tc>
          <w:tcPr>
            <w:tcW w:w="2336" w:type="dxa"/>
          </w:tcPr>
          <w:p w14:paraId="0B9558C3" w14:textId="77777777" w:rsidR="006B5AED" w:rsidRDefault="006B5AED" w:rsidP="007F1FDD">
            <w:pPr>
              <w:pStyle w:val="xmsonormal"/>
            </w:pPr>
            <w:r>
              <w:t>MST, Monterey, CA</w:t>
            </w:r>
          </w:p>
        </w:tc>
        <w:tc>
          <w:tcPr>
            <w:tcW w:w="2338" w:type="dxa"/>
          </w:tcPr>
          <w:p w14:paraId="7B7AFB04" w14:textId="77777777" w:rsidR="006B5AED" w:rsidRDefault="006B5AED" w:rsidP="007F1FDD">
            <w:pPr>
              <w:pStyle w:val="xmsonormal"/>
            </w:pPr>
            <w:r>
              <w:t>10 – 20</w:t>
            </w:r>
          </w:p>
        </w:tc>
        <w:tc>
          <w:tcPr>
            <w:tcW w:w="2338" w:type="dxa"/>
          </w:tcPr>
          <w:p w14:paraId="37FCC1EA" w14:textId="77777777" w:rsidR="006B5AED" w:rsidRDefault="006B5AED" w:rsidP="007F1FDD">
            <w:pPr>
              <w:pStyle w:val="xmsonormal"/>
            </w:pPr>
            <w:r>
              <w:t>HART, Tampa, FL</w:t>
            </w:r>
          </w:p>
        </w:tc>
        <w:tc>
          <w:tcPr>
            <w:tcW w:w="2338" w:type="dxa"/>
          </w:tcPr>
          <w:p w14:paraId="76A7F26A" w14:textId="77777777" w:rsidR="006B5AED" w:rsidRDefault="006B5AED" w:rsidP="007F1FDD">
            <w:r w:rsidRPr="00B73D1C">
              <w:t>~30</w:t>
            </w:r>
          </w:p>
        </w:tc>
      </w:tr>
      <w:tr w:rsidR="006B5AED" w14:paraId="23B74432" w14:textId="77777777" w:rsidTr="00820C7C">
        <w:tc>
          <w:tcPr>
            <w:tcW w:w="2336" w:type="dxa"/>
          </w:tcPr>
          <w:p w14:paraId="72CA9E85" w14:textId="77777777" w:rsidR="006B5AED" w:rsidRDefault="006B5AED" w:rsidP="007F1FDD">
            <w:pPr>
              <w:pStyle w:val="xmsonormal"/>
            </w:pPr>
            <w:r>
              <w:t>RTC, Southern Nevada</w:t>
            </w:r>
          </w:p>
        </w:tc>
        <w:tc>
          <w:tcPr>
            <w:tcW w:w="2338" w:type="dxa"/>
          </w:tcPr>
          <w:p w14:paraId="623050D8" w14:textId="77777777" w:rsidR="006B5AED" w:rsidRDefault="006B5AED" w:rsidP="007F1FDD">
            <w:pPr>
              <w:pStyle w:val="xmsonormal"/>
            </w:pPr>
            <w:r>
              <w:t xml:space="preserve">10 – 20 </w:t>
            </w:r>
          </w:p>
        </w:tc>
        <w:tc>
          <w:tcPr>
            <w:tcW w:w="2338" w:type="dxa"/>
          </w:tcPr>
          <w:p w14:paraId="729A6A79" w14:textId="77777777" w:rsidR="006B5AED" w:rsidRDefault="006B5AED" w:rsidP="007F1FDD">
            <w:pPr>
              <w:pStyle w:val="xmsonormal"/>
            </w:pPr>
            <w:r>
              <w:t xml:space="preserve">LTD, </w:t>
            </w:r>
            <w:hyperlink r:id="rId9" w:history="1">
              <w:r w:rsidRPr="00417AC3">
                <w:t>Eugene,</w:t>
              </w:r>
            </w:hyperlink>
            <w:r w:rsidRPr="00417AC3">
              <w:t xml:space="preserve"> OR</w:t>
            </w:r>
          </w:p>
        </w:tc>
        <w:tc>
          <w:tcPr>
            <w:tcW w:w="2338" w:type="dxa"/>
          </w:tcPr>
          <w:p w14:paraId="28F39566" w14:textId="77777777" w:rsidR="006B5AED" w:rsidRDefault="006B5AED" w:rsidP="007F1FDD">
            <w:r w:rsidRPr="00B73D1C">
              <w:t>~30</w:t>
            </w:r>
          </w:p>
        </w:tc>
      </w:tr>
      <w:tr w:rsidR="006B5AED" w14:paraId="702107B5" w14:textId="77777777" w:rsidTr="00820C7C">
        <w:tc>
          <w:tcPr>
            <w:tcW w:w="2336" w:type="dxa"/>
          </w:tcPr>
          <w:p w14:paraId="48BFF959" w14:textId="77777777" w:rsidR="006B5AED" w:rsidRDefault="006B5AED" w:rsidP="007F1FDD">
            <w:pPr>
              <w:pStyle w:val="xmsonormal"/>
            </w:pPr>
            <w:r>
              <w:t>Votran, Daytona Beach, FL</w:t>
            </w:r>
          </w:p>
        </w:tc>
        <w:tc>
          <w:tcPr>
            <w:tcW w:w="2338" w:type="dxa"/>
          </w:tcPr>
          <w:p w14:paraId="07CD943E" w14:textId="77777777" w:rsidR="006B5AED" w:rsidRDefault="006B5AED" w:rsidP="007F1FDD">
            <w:pPr>
              <w:pStyle w:val="xmsonormal"/>
            </w:pPr>
            <w:r>
              <w:t>10 – 20</w:t>
            </w:r>
          </w:p>
        </w:tc>
        <w:tc>
          <w:tcPr>
            <w:tcW w:w="2338" w:type="dxa"/>
          </w:tcPr>
          <w:p w14:paraId="74BCB7E2" w14:textId="77777777" w:rsidR="006B5AED" w:rsidRDefault="006B5AED" w:rsidP="007F1FDD">
            <w:pPr>
              <w:pStyle w:val="xmsonormal"/>
            </w:pPr>
            <w:r>
              <w:t>Metro Transit, Madison, WI</w:t>
            </w:r>
          </w:p>
        </w:tc>
        <w:tc>
          <w:tcPr>
            <w:tcW w:w="2338" w:type="dxa"/>
          </w:tcPr>
          <w:p w14:paraId="06E73D22" w14:textId="77777777" w:rsidR="006B5AED" w:rsidRDefault="006B5AED" w:rsidP="007F1FDD">
            <w:r w:rsidRPr="00B73D1C">
              <w:t>~30</w:t>
            </w:r>
          </w:p>
        </w:tc>
      </w:tr>
      <w:tr w:rsidR="006B5AED" w14:paraId="6704CA19" w14:textId="77777777" w:rsidTr="00820C7C">
        <w:tc>
          <w:tcPr>
            <w:tcW w:w="2336" w:type="dxa"/>
          </w:tcPr>
          <w:p w14:paraId="3E319A19" w14:textId="77777777" w:rsidR="006B5AED" w:rsidRDefault="006B5AED" w:rsidP="007F1FDD">
            <w:pPr>
              <w:pStyle w:val="xmsonormal"/>
            </w:pPr>
            <w:r>
              <w:t>ART, Arlington, VA</w:t>
            </w:r>
          </w:p>
        </w:tc>
        <w:tc>
          <w:tcPr>
            <w:tcW w:w="2338" w:type="dxa"/>
          </w:tcPr>
          <w:p w14:paraId="0FF187ED" w14:textId="77777777" w:rsidR="006B5AED" w:rsidRDefault="006B5AED" w:rsidP="007F1FDD">
            <w:pPr>
              <w:pStyle w:val="xmsonormal"/>
            </w:pPr>
            <w:r>
              <w:t xml:space="preserve">20 – 30 </w:t>
            </w:r>
          </w:p>
        </w:tc>
        <w:tc>
          <w:tcPr>
            <w:tcW w:w="2338" w:type="dxa"/>
          </w:tcPr>
          <w:p w14:paraId="3FF85694" w14:textId="77777777" w:rsidR="006B5AED" w:rsidRDefault="006B5AED" w:rsidP="007F1FDD">
            <w:pPr>
              <w:pStyle w:val="xmsonormal"/>
            </w:pPr>
            <w:r>
              <w:t>MTA Maryland</w:t>
            </w:r>
          </w:p>
        </w:tc>
        <w:tc>
          <w:tcPr>
            <w:tcW w:w="2338" w:type="dxa"/>
          </w:tcPr>
          <w:p w14:paraId="351E508C" w14:textId="77777777" w:rsidR="006B5AED" w:rsidRDefault="006B5AED" w:rsidP="007F1FDD">
            <w:r w:rsidRPr="00B73D1C">
              <w:t>~30</w:t>
            </w:r>
          </w:p>
        </w:tc>
      </w:tr>
      <w:tr w:rsidR="006B5AED" w14:paraId="53B25AEF" w14:textId="77777777" w:rsidTr="00820C7C">
        <w:tc>
          <w:tcPr>
            <w:tcW w:w="2336" w:type="dxa"/>
          </w:tcPr>
          <w:p w14:paraId="3DCA069C" w14:textId="77777777" w:rsidR="006B5AED" w:rsidRDefault="006B5AED" w:rsidP="007F1FDD">
            <w:pPr>
              <w:pStyle w:val="xmsonormal"/>
            </w:pPr>
            <w:r w:rsidRPr="00F47AF7">
              <w:t>Big Blue Bus</w:t>
            </w:r>
          </w:p>
        </w:tc>
        <w:tc>
          <w:tcPr>
            <w:tcW w:w="2338" w:type="dxa"/>
          </w:tcPr>
          <w:p w14:paraId="0A6C6D3C" w14:textId="77777777" w:rsidR="006B5AED" w:rsidRDefault="006B5AED" w:rsidP="007F1FDD">
            <w:pPr>
              <w:pStyle w:val="xmsonormal"/>
            </w:pPr>
            <w:r>
              <w:t>20 – 30</w:t>
            </w:r>
          </w:p>
        </w:tc>
        <w:tc>
          <w:tcPr>
            <w:tcW w:w="2338" w:type="dxa"/>
          </w:tcPr>
          <w:p w14:paraId="7CA7531C" w14:textId="77777777" w:rsidR="006B5AED" w:rsidRDefault="006B5AED" w:rsidP="007F1FDD">
            <w:pPr>
              <w:pStyle w:val="xmsonormal"/>
            </w:pPr>
            <w:r>
              <w:t>RTA, riverside, CA</w:t>
            </w:r>
          </w:p>
        </w:tc>
        <w:tc>
          <w:tcPr>
            <w:tcW w:w="2338" w:type="dxa"/>
          </w:tcPr>
          <w:p w14:paraId="3A2C61D7" w14:textId="77777777" w:rsidR="006B5AED" w:rsidRDefault="006B5AED" w:rsidP="007F1FDD">
            <w:r w:rsidRPr="00B73D1C">
              <w:t>~30</w:t>
            </w:r>
          </w:p>
        </w:tc>
      </w:tr>
      <w:tr w:rsidR="006B5AED" w14:paraId="1414FDF8" w14:textId="77777777" w:rsidTr="00820C7C">
        <w:tc>
          <w:tcPr>
            <w:tcW w:w="2336" w:type="dxa"/>
          </w:tcPr>
          <w:p w14:paraId="7C5756E4" w14:textId="77777777" w:rsidR="006B5AED" w:rsidRPr="00F47AF7" w:rsidRDefault="006B5AED" w:rsidP="007F1FDD">
            <w:pPr>
              <w:pStyle w:val="xmsonormal"/>
            </w:pPr>
            <w:r w:rsidRPr="002D4586">
              <w:t>Calgary Transit</w:t>
            </w:r>
          </w:p>
        </w:tc>
        <w:tc>
          <w:tcPr>
            <w:tcW w:w="2338" w:type="dxa"/>
          </w:tcPr>
          <w:p w14:paraId="3DAD6163" w14:textId="77777777" w:rsidR="006B5AED" w:rsidRDefault="006B5AED" w:rsidP="007F1FDD">
            <w:pPr>
              <w:pStyle w:val="xmsonormal"/>
            </w:pPr>
            <w:r>
              <w:t>~30</w:t>
            </w:r>
          </w:p>
        </w:tc>
        <w:tc>
          <w:tcPr>
            <w:tcW w:w="2338" w:type="dxa"/>
          </w:tcPr>
          <w:p w14:paraId="3F7DF6D8" w14:textId="77777777" w:rsidR="006B5AED" w:rsidRPr="00EC6845" w:rsidRDefault="006B5AED" w:rsidP="007F1FDD">
            <w:pPr>
              <w:pStyle w:val="xmsonormal"/>
            </w:pPr>
            <w:r w:rsidRPr="00EC6845">
              <w:t>Capital metro</w:t>
            </w:r>
          </w:p>
        </w:tc>
        <w:tc>
          <w:tcPr>
            <w:tcW w:w="2338" w:type="dxa"/>
          </w:tcPr>
          <w:p w14:paraId="5E739B2D" w14:textId="77777777" w:rsidR="006B5AED" w:rsidRPr="00EC6845" w:rsidRDefault="006B5AED" w:rsidP="007F1FDD">
            <w:pPr>
              <w:pStyle w:val="xmsonormal"/>
            </w:pPr>
            <w:r>
              <w:t>~60</w:t>
            </w:r>
          </w:p>
        </w:tc>
      </w:tr>
      <w:tr w:rsidR="006B5AED" w14:paraId="1A8CB001" w14:textId="77777777" w:rsidTr="00820C7C">
        <w:tc>
          <w:tcPr>
            <w:tcW w:w="2336" w:type="dxa"/>
          </w:tcPr>
          <w:p w14:paraId="045FC6CC" w14:textId="77777777" w:rsidR="006B5AED" w:rsidRPr="00F47AF7" w:rsidRDefault="006B5AED" w:rsidP="007F1FDD">
            <w:pPr>
              <w:pStyle w:val="xmsonormal"/>
            </w:pPr>
            <w:r w:rsidRPr="002D4586">
              <w:t>BART</w:t>
            </w:r>
          </w:p>
        </w:tc>
        <w:tc>
          <w:tcPr>
            <w:tcW w:w="2338" w:type="dxa"/>
          </w:tcPr>
          <w:p w14:paraId="695A4052" w14:textId="77777777" w:rsidR="006B5AED" w:rsidRDefault="006B5AED" w:rsidP="007F1FDD">
            <w:pPr>
              <w:pStyle w:val="xmsonormal"/>
            </w:pPr>
            <w:r>
              <w:t>~30</w:t>
            </w:r>
          </w:p>
        </w:tc>
        <w:tc>
          <w:tcPr>
            <w:tcW w:w="2338" w:type="dxa"/>
          </w:tcPr>
          <w:p w14:paraId="46627D2E" w14:textId="77777777" w:rsidR="006B5AED" w:rsidRPr="00EC6845" w:rsidRDefault="006B5AED" w:rsidP="007F1FDD">
            <w:pPr>
              <w:pStyle w:val="xmsonormal"/>
            </w:pPr>
            <w:r>
              <w:t>CT Transit, Hartford</w:t>
            </w:r>
          </w:p>
        </w:tc>
        <w:tc>
          <w:tcPr>
            <w:tcW w:w="2338" w:type="dxa"/>
          </w:tcPr>
          <w:p w14:paraId="4B691D0F" w14:textId="77777777" w:rsidR="006B5AED" w:rsidRPr="00EC6845" w:rsidRDefault="006B5AED" w:rsidP="007F1FDD">
            <w:pPr>
              <w:pStyle w:val="xmsonormal"/>
            </w:pPr>
            <w:r>
              <w:t>&gt;60</w:t>
            </w:r>
          </w:p>
        </w:tc>
      </w:tr>
    </w:tbl>
    <w:p w14:paraId="50418C27" w14:textId="79793F73" w:rsidR="00FC6085" w:rsidRDefault="006B5AED" w:rsidP="00287ED6">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r w:rsidR="00287ED6">
        <w:t xml:space="preserve"> </w:t>
      </w:r>
      <w:r w:rsidR="00451440">
        <w:t>Moreover, these statistics were calculated in</w:t>
      </w:r>
      <w:r w:rsidR="005A07E1">
        <w:t xml:space="preserve"> May</w:t>
      </w:r>
      <w:r w:rsidR="00451440">
        <w:t xml:space="preserve"> 2020</w:t>
      </w:r>
      <w:r w:rsidR="00287ED6">
        <w:t xml:space="preserve">; it is very likely that many transit systems had a larger update interval back in 2018. </w:t>
      </w:r>
    </w:p>
    <w:p w14:paraId="12225F65" w14:textId="74AC4BA0" w:rsidR="00742F30" w:rsidRDefault="00287ED6" w:rsidP="009E1034">
      <w:pPr>
        <w:pStyle w:val="xmsonormal"/>
        <w:ind w:firstLine="720"/>
      </w:pPr>
      <w:r>
        <w:t xml:space="preserve">Meanwhile, </w:t>
      </w:r>
      <w:r w:rsidR="004470F0">
        <w:t>w</w:t>
      </w:r>
      <w:r w:rsidR="00FC6085">
        <w:t xml:space="preserve">hat users see on their smartphones are not the trip-update data, but results generated by the transit planning apps. The update frequency </w:t>
      </w:r>
      <w:r w:rsidR="00AB53B9">
        <w:t xml:space="preserve">of the GTFS real-time data </w:t>
      </w:r>
      <w:r w:rsidR="00FC6085">
        <w:t xml:space="preserve">is different from transit planning apps update frequency. Several examples can be </w:t>
      </w:r>
      <w:r w:rsidR="006009A5">
        <w:t xml:space="preserve">given by using the Transit app, which is a popular transit planning app with millions of users. </w:t>
      </w:r>
      <w:r w:rsidR="00AB53B9">
        <w:t xml:space="preserve">We used a regular </w:t>
      </w:r>
      <w:r w:rsidR="00AB53B9">
        <w:lastRenderedPageBreak/>
        <w:t>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r w:rsidR="009E1034">
        <w:t>M</w:t>
      </w:r>
      <w:r w:rsidR="001F19B1">
        <w:t>eanwhile, some transit planning apps, such as Google Map, will not update the information automatically; instead, the visualized RTI will only update when the user actively refresh</w:t>
      </w:r>
      <w:r w:rsidR="007F349B">
        <w:t>es</w:t>
      </w:r>
      <w:r w:rsidR="001F19B1">
        <w:t xml:space="preserve"> the interface. This moreover suggests that the actual information update frequency can be even longer if the user does not actively update</w:t>
      </w:r>
      <w:r w:rsidR="00486E2A">
        <w:t xml:space="preserve">. </w:t>
      </w:r>
    </w:p>
    <w:p w14:paraId="4BB25DD0" w14:textId="2BBE9258" w:rsidR="00FC6085" w:rsidDel="008349FD" w:rsidRDefault="008349FD">
      <w:pPr>
        <w:pStyle w:val="xmsonormal"/>
        <w:numPr>
          <w:ilvl w:val="0"/>
          <w:numId w:val="31"/>
        </w:numPr>
        <w:rPr>
          <w:del w:id="462" w:author="Miller, Harvey J." w:date="2020-06-30T12:16:00Z"/>
        </w:rPr>
        <w:pPrChange w:id="463" w:author="Miller, Harvey J." w:date="2020-06-30T12:12:00Z">
          <w:pPr>
            <w:pStyle w:val="xmsonormal"/>
            <w:numPr>
              <w:numId w:val="6"/>
            </w:numPr>
            <w:ind w:left="360" w:hanging="360"/>
          </w:pPr>
        </w:pPrChange>
      </w:pPr>
      <w:ins w:id="464" w:author="Miller, Harvey J." w:date="2020-06-30T12:16:00Z">
        <w:r>
          <w:tab/>
        </w:r>
      </w:ins>
      <w:del w:id="465" w:author="Miller, Harvey J." w:date="2020-06-30T12:16:00Z">
        <w:r w:rsidR="0031554F" w:rsidDel="008349FD">
          <w:delText xml:space="preserve">Further implication of </w:delText>
        </w:r>
        <w:r w:rsidR="00C37579" w:rsidDel="008349FD">
          <w:delText>higher</w:delText>
        </w:r>
        <w:r w:rsidR="0031554F" w:rsidDel="008349FD">
          <w:delText xml:space="preserve"> update interval</w:delText>
        </w:r>
      </w:del>
    </w:p>
    <w:p w14:paraId="14C5D047" w14:textId="31E7BBA9" w:rsidR="00742F30" w:rsidRDefault="00A86905" w:rsidP="008A0E85">
      <w:pPr>
        <w:pStyle w:val="xmsonormal"/>
      </w:pPr>
      <w:r>
        <w:t xml:space="preserve">Despite </w:t>
      </w:r>
      <w:del w:id="466" w:author="Miller, Harvey J." w:date="2020-06-30T12:16:00Z">
        <w:r w:rsidDel="008349FD">
          <w:delText xml:space="preserve">the </w:delText>
        </w:r>
      </w:del>
      <w:r>
        <w:t xml:space="preserve">large </w:t>
      </w:r>
      <w:ins w:id="467" w:author="Miller, Harvey J." w:date="2020-06-30T12:16:00Z">
        <w:r w:rsidR="008349FD">
          <w:t xml:space="preserve">temporal update </w:t>
        </w:r>
      </w:ins>
      <w:r>
        <w:t>interval</w:t>
      </w:r>
      <w:ins w:id="468" w:author="Miller, Harvey J." w:date="2020-06-30T12:16:00Z">
        <w:r w:rsidR="008349FD">
          <w:t>s</w:t>
        </w:r>
      </w:ins>
      <w:r>
        <w:t xml:space="preserve"> </w:t>
      </w:r>
      <w:ins w:id="469" w:author="Miller, Harvey J." w:date="2020-06-30T12:16:00Z">
        <w:r w:rsidR="008349FD">
          <w:t xml:space="preserve">being </w:t>
        </w:r>
      </w:ins>
      <w:del w:id="470" w:author="Miller, Harvey J." w:date="2020-06-30T12:16:00Z">
        <w:r w:rsidDel="008349FD">
          <w:delText xml:space="preserve">is still </w:delText>
        </w:r>
      </w:del>
      <w:r>
        <w:t>common for most transit authorities</w:t>
      </w:r>
      <w:ins w:id="471" w:author="Miller, Harvey J." w:date="2020-06-30T12:16:00Z">
        <w:r w:rsidR="008349FD">
          <w:t xml:space="preserve"> at present</w:t>
        </w:r>
      </w:ins>
      <w:r>
        <w:t xml:space="preserve">, the question raised by the </w:t>
      </w:r>
      <w:ins w:id="472" w:author="Miller, Harvey J." w:date="2020-06-30T12:13:00Z">
        <w:r w:rsidR="008349FD">
          <w:t>referee</w:t>
        </w:r>
      </w:ins>
      <w:del w:id="473" w:author="Miller, Harvey J." w:date="2020-06-30T12:13:00Z">
        <w:r w:rsidDel="008349FD">
          <w:delText>comment</w:delText>
        </w:r>
      </w:del>
      <w:r>
        <w:t xml:space="preserve"> is still important, because we will witness more transit systems with GTFS trip-update data of higher update frequency in the </w:t>
      </w:r>
      <w:del w:id="474" w:author="Miller, Harvey J." w:date="2020-06-30T12:13:00Z">
        <w:r w:rsidDel="008349FD">
          <w:delText xml:space="preserve">near </w:delText>
        </w:r>
      </w:del>
      <w:r>
        <w:t>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w:t>
      </w:r>
      <w:ins w:id="475" w:author="Miller, Harvey J." w:date="2020-06-30T12:13:00Z">
        <w:r w:rsidR="008349FD">
          <w:t xml:space="preserve">trough in </w:t>
        </w:r>
      </w:ins>
      <w:ins w:id="476" w:author="Miller, Harvey J." w:date="2020-06-30T12:14:00Z">
        <w:r w:rsidR="008349FD">
          <w:t>the pattern</w:t>
        </w:r>
      </w:ins>
      <w:del w:id="477" w:author="Miller, Harvey J." w:date="2020-06-30T12:13:00Z">
        <w:r w:rsidDel="008349FD">
          <w:delText>valley</w:delText>
        </w:r>
      </w:del>
      <w:r>
        <w:t xml:space="preserve"> will </w:t>
      </w:r>
      <w:ins w:id="478" w:author="Miller, Harvey J." w:date="2020-06-30T12:14:00Z">
        <w:r w:rsidR="008349FD">
          <w:t>shift to</w:t>
        </w:r>
      </w:ins>
      <w:del w:id="479" w:author="Miller, Harvey J." w:date="2020-06-30T12:14:00Z">
        <w:r w:rsidDel="008349FD">
          <w:delText>become</w:delText>
        </w:r>
      </w:del>
      <w:r>
        <w:t xml:space="preserv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013F1A">
        <w:t xml:space="preserve">We also </w:t>
      </w:r>
      <w:r w:rsidR="00013F1A">
        <w:t>add corresponding conclusions</w:t>
      </w:r>
      <w:r w:rsidRPr="00013F1A">
        <w:t xml:space="preserve"> in </w:t>
      </w:r>
      <w:r w:rsidR="00AA4512" w:rsidRPr="00013F1A">
        <w:t xml:space="preserve">section 4.1 and </w:t>
      </w:r>
      <w:r w:rsidRPr="00013F1A">
        <w:t>conclusion part of the paper.</w:t>
      </w:r>
      <w:r w:rsidR="00742F30">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4C8AEBB5" w:rsidR="00E902A7" w:rsidDel="008349FD" w:rsidRDefault="008349FD" w:rsidP="007F1FDD">
      <w:pPr>
        <w:pStyle w:val="xmsonormal"/>
        <w:rPr>
          <w:del w:id="480" w:author="Miller, Harvey J." w:date="2020-06-30T12:17:00Z"/>
        </w:rPr>
      </w:pPr>
      <w:ins w:id="481" w:author="Miller, Harvey J." w:date="2020-06-30T12:14:00Z">
        <w:r>
          <w:rPr>
            <w:b/>
            <w:bCs/>
          </w:rPr>
          <w:t xml:space="preserve">Response: </w:t>
        </w:r>
      </w:ins>
      <w:del w:id="482" w:author="Miller, Harvey J." w:date="2020-06-30T12:14:00Z">
        <w:r w:rsidR="00E902A7" w:rsidDel="008349FD">
          <w:delText xml:space="preserve">Thanks for pointing this out. </w:delText>
        </w:r>
      </w:del>
      <w:r w:rsidR="00E902A7">
        <w:t>There are several reasons that we chose to use linear walking process and insurance buffer ahead as the primary assumption</w:t>
      </w:r>
      <w:ins w:id="483" w:author="Miller, Harvey J." w:date="2020-06-30T12:17:00Z">
        <w:r>
          <w:t xml:space="preserve">.  One reason is that </w:t>
        </w:r>
      </w:ins>
      <w:del w:id="484" w:author="Miller, Harvey J." w:date="2020-06-30T12:17:00Z">
        <w:r w:rsidR="00E902A7" w:rsidDel="008349FD">
          <w:delText>:</w:delText>
        </w:r>
      </w:del>
    </w:p>
    <w:p w14:paraId="5F1116E4" w14:textId="1CB5C88A" w:rsidR="00E902A7" w:rsidDel="008349FD" w:rsidRDefault="008349FD">
      <w:pPr>
        <w:pStyle w:val="xmsonormal"/>
        <w:rPr>
          <w:del w:id="485" w:author="Miller, Harvey J." w:date="2020-06-30T12:17:00Z"/>
        </w:rPr>
        <w:pPrChange w:id="486" w:author="Miller, Harvey J." w:date="2020-06-30T12:17:00Z">
          <w:pPr>
            <w:pStyle w:val="xmsonormal"/>
            <w:numPr>
              <w:numId w:val="6"/>
            </w:numPr>
            <w:ind w:left="360" w:hanging="360"/>
          </w:pPr>
        </w:pPrChange>
      </w:pPr>
      <w:ins w:id="487" w:author="Miller, Harvey J." w:date="2020-06-30T12:17:00Z">
        <w:r>
          <w:t>r</w:t>
        </w:r>
      </w:ins>
      <w:del w:id="488" w:author="Miller, Harvey J." w:date="2020-06-30T12:17:00Z">
        <w:r w:rsidR="00E902A7" w:rsidDel="008349FD">
          <w:delText>R</w:delText>
        </w:r>
      </w:del>
      <w:r w:rsidR="00E902A7">
        <w:t>unning is not a viable and desirable option for everyone.</w:t>
      </w:r>
      <w:ins w:id="489" w:author="Miller, Harvey J." w:date="2020-06-30T12:17:00Z">
        <w:r>
          <w:t xml:space="preserve">  </w:t>
        </w:r>
      </w:ins>
    </w:p>
    <w:p w14:paraId="2DA80E0F" w14:textId="044A0D5A" w:rsidR="000C1761" w:rsidDel="00157345" w:rsidRDefault="00E902A7" w:rsidP="00157345">
      <w:pPr>
        <w:pStyle w:val="xmsonormal"/>
        <w:rPr>
          <w:del w:id="490" w:author="Miller, Harvey J." w:date="2020-06-30T12:20:00Z"/>
        </w:rPr>
      </w:pPr>
      <w:r>
        <w:t xml:space="preserve">Running after seeing the bus approaching can be possible for </w:t>
      </w:r>
      <w:r w:rsidR="0013687D">
        <w:t xml:space="preserve">some </w:t>
      </w:r>
      <w:r>
        <w:t>younger people, but it is not viable other passengers such as senior people, disabled people, people with luggage</w:t>
      </w:r>
      <w:r w:rsidR="009476F5">
        <w:t xml:space="preserve"> and </w:t>
      </w:r>
      <w:r>
        <w:t xml:space="preserve">children. </w:t>
      </w:r>
      <w:r w:rsidR="000C1761">
        <w:t xml:space="preserve">And the obstruction of buildings and trees, the condition of pavements, and the weather all make running a less likely option for most people. </w:t>
      </w:r>
      <w:r>
        <w:t xml:space="preserve">Even if a passenger can </w:t>
      </w:r>
      <w:r>
        <w:lastRenderedPageBreak/>
        <w:t xml:space="preserve">run to the stop, compared with planning an insurance buffer ahead, passengers may find it exhausting, stressful, and thus undesirable. </w:t>
      </w:r>
      <w:ins w:id="491" w:author="Miller, Harvey J." w:date="2020-06-30T12:17:00Z">
        <w:r w:rsidR="008349FD">
          <w:t xml:space="preserve"> A linear assumption is more conservative, and inclusive, than </w:t>
        </w:r>
      </w:ins>
      <w:ins w:id="492" w:author="Miller, Harvey J." w:date="2020-06-30T12:18:00Z">
        <w:r w:rsidR="008349FD">
          <w:t>assuming passengers can run.</w:t>
        </w:r>
      </w:ins>
      <w:ins w:id="493" w:author="Miller, Harvey J." w:date="2020-06-30T12:20:00Z">
        <w:r w:rsidR="00157345">
          <w:t xml:space="preserve">  </w:t>
        </w:r>
      </w:ins>
    </w:p>
    <w:p w14:paraId="23301823" w14:textId="2B5E06EC" w:rsidR="00E902A7" w:rsidDel="00157345" w:rsidRDefault="00157345">
      <w:pPr>
        <w:pStyle w:val="xmsonormal"/>
        <w:rPr>
          <w:del w:id="494" w:author="Miller, Harvey J." w:date="2020-06-30T12:19:00Z"/>
        </w:rPr>
        <w:pPrChange w:id="495" w:author="Miller, Harvey J." w:date="2020-06-30T12:21:00Z">
          <w:pPr>
            <w:pStyle w:val="xmsonormal"/>
            <w:numPr>
              <w:numId w:val="6"/>
            </w:numPr>
            <w:ind w:left="360" w:hanging="360"/>
          </w:pPr>
        </w:pPrChange>
      </w:pPr>
      <w:ins w:id="496" w:author="Miller, Harvey J." w:date="2020-06-30T12:18:00Z">
        <w:r>
          <w:t>In addition,</w:t>
        </w:r>
      </w:ins>
      <w:ins w:id="497" w:author="Liu, Luyu" w:date="2020-06-30T14:38:00Z">
        <w:r w:rsidR="00E66F3A">
          <w:t xml:space="preserve"> it</w:t>
        </w:r>
      </w:ins>
      <w:ins w:id="498" w:author="Miller, Harvey J." w:date="2020-06-30T12:18:00Z">
        <w:r>
          <w:t xml:space="preserve"> </w:t>
        </w:r>
      </w:ins>
      <w:del w:id="499" w:author="Miller, Harvey J." w:date="2020-06-30T12:18:00Z">
        <w:r w:rsidR="00E902A7" w:rsidDel="00157345">
          <w:delText xml:space="preserve">Running should not be and </w:delText>
        </w:r>
      </w:del>
      <w:r w:rsidR="00E902A7">
        <w:t>is not the default assumption for transit planning apps.</w:t>
      </w:r>
      <w:ins w:id="500" w:author="Miller, Harvey J." w:date="2020-06-30T12:19:00Z">
        <w:r>
          <w:t xml:space="preserve"> </w:t>
        </w:r>
      </w:ins>
    </w:p>
    <w:p w14:paraId="071AC385" w14:textId="2EB37B00" w:rsidR="000C1761" w:rsidDel="00157345" w:rsidRDefault="00E902A7" w:rsidP="00157345">
      <w:pPr>
        <w:pStyle w:val="xmsonormal"/>
        <w:rPr>
          <w:del w:id="501" w:author="Miller, Harvey J." w:date="2020-06-30T12:20:00Z"/>
        </w:rPr>
      </w:pPr>
      <w:r>
        <w:t xml:space="preserve">Because running is not viable option for many people, the transit planning apps’ planning logic </w:t>
      </w:r>
      <w:del w:id="502" w:author="Miller, Harvey J." w:date="2020-06-30T12:19:00Z">
        <w:r w:rsidDel="00157345">
          <w:delText xml:space="preserve">should not naturally assume everyone should </w:delText>
        </w:r>
      </w:del>
      <w:r>
        <w:t xml:space="preserve">do </w:t>
      </w:r>
      <w:ins w:id="503" w:author="Miller, Harvey J." w:date="2020-06-30T12:19:00Z">
        <w:r w:rsidR="00157345">
          <w:t>not assume or suggest this behavior</w:t>
        </w:r>
      </w:ins>
      <w:del w:id="504" w:author="Miller, Harvey J." w:date="2020-06-30T12:19:00Z">
        <w:r w:rsidDel="00157345">
          <w:delText>that</w:delText>
        </w:r>
      </w:del>
      <w:r>
        <w:t xml:space="preserve">. </w:t>
      </w:r>
      <w:del w:id="505" w:author="Miller, Harvey J." w:date="2020-06-30T12:20:00Z">
        <w:r w:rsidDel="00157345">
          <w:delText>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delText>
        </w:r>
      </w:del>
    </w:p>
    <w:p w14:paraId="36827309" w14:textId="77777777" w:rsidR="00157345" w:rsidRDefault="00157345">
      <w:pPr>
        <w:pStyle w:val="xmsonormal"/>
        <w:rPr>
          <w:ins w:id="506" w:author="Miller, Harvey J." w:date="2020-06-30T12:22:00Z"/>
        </w:rPr>
      </w:pPr>
    </w:p>
    <w:p w14:paraId="28CB7FC3" w14:textId="7F17B4CA" w:rsidR="001F1D7F" w:rsidDel="00157345" w:rsidRDefault="001F1D7F">
      <w:pPr>
        <w:pStyle w:val="xmsonormal"/>
        <w:rPr>
          <w:del w:id="507" w:author="Miller, Harvey J." w:date="2020-06-30T12:22:00Z"/>
        </w:rPr>
        <w:pPrChange w:id="508" w:author="Miller, Harvey J." w:date="2020-06-30T12:21:00Z">
          <w:pPr>
            <w:pStyle w:val="xmsonormal"/>
            <w:numPr>
              <w:numId w:val="6"/>
            </w:numPr>
            <w:ind w:left="360" w:hanging="360"/>
          </w:pPr>
        </w:pPrChange>
      </w:pPr>
      <w:del w:id="509" w:author="Miller, Harvey J." w:date="2020-06-30T12:22:00Z">
        <w:r w:rsidDel="00157345">
          <w:delText>Sensitivity analysis shows that running is not the primary solution to the bad performance.</w:delText>
        </w:r>
      </w:del>
    </w:p>
    <w:p w14:paraId="21F12965" w14:textId="4A36DDB2" w:rsidR="00221771" w:rsidDel="00157345" w:rsidRDefault="00157345">
      <w:pPr>
        <w:pStyle w:val="xmsonormal"/>
        <w:ind w:firstLine="720"/>
        <w:rPr>
          <w:del w:id="510" w:author="Miller, Harvey J." w:date="2020-06-30T12:25:00Z"/>
        </w:rPr>
        <w:pPrChange w:id="511" w:author="Miller, Harvey J." w:date="2020-06-30T12:21:00Z">
          <w:pPr>
            <w:pStyle w:val="xmsonormal"/>
          </w:pPr>
        </w:pPrChange>
      </w:pPr>
      <w:ins w:id="512" w:author="Miller, Harvey J." w:date="2020-06-30T12:23:00Z">
        <w:r>
          <w:t xml:space="preserve">However, </w:t>
        </w:r>
      </w:ins>
      <w:del w:id="513" w:author="Miller, Harvey J." w:date="2020-06-30T12:23:00Z">
        <w:r w:rsidR="00E902A7" w:rsidDel="00157345">
          <w:delText xml:space="preserve">However, </w:delText>
        </w:r>
        <w:r w:rsidR="00E70BB6" w:rsidDel="00157345">
          <w:delText xml:space="preserve">we </w:delText>
        </w:r>
      </w:del>
      <w:ins w:id="514" w:author="Miller, Harvey J." w:date="2020-06-30T12:23:00Z">
        <w:r>
          <w:t xml:space="preserve">the referee raises a good </w:t>
        </w:r>
      </w:ins>
      <w:ins w:id="515" w:author="Miller, Harvey J." w:date="2020-06-30T12:26:00Z">
        <w:r>
          <w:t>challenge</w:t>
        </w:r>
      </w:ins>
      <w:ins w:id="516" w:author="Miller, Harvey J." w:date="2020-06-30T12:23:00Z">
        <w:r>
          <w:t xml:space="preserve"> </w:t>
        </w:r>
      </w:ins>
      <w:ins w:id="517" w:author="Miller, Harvey J." w:date="2020-06-30T12:26:00Z">
        <w:r>
          <w:t>to our ass</w:t>
        </w:r>
      </w:ins>
      <w:ins w:id="518" w:author="Miller, Harvey J." w:date="2020-06-30T12:27:00Z">
        <w:r>
          <w:t xml:space="preserve">umption </w:t>
        </w:r>
      </w:ins>
      <w:ins w:id="519" w:author="Miller, Harvey J." w:date="2020-06-30T12:23:00Z">
        <w:r>
          <w:t xml:space="preserve">that </w:t>
        </w:r>
      </w:ins>
      <w:ins w:id="520" w:author="Miller, Harvey J." w:date="2020-06-30T12:26:00Z">
        <w:r>
          <w:t xml:space="preserve">deserves </w:t>
        </w:r>
      </w:ins>
      <w:ins w:id="521" w:author="Miller, Harvey J." w:date="2020-06-30T12:24:00Z">
        <w:r>
          <w:t>test</w:t>
        </w:r>
      </w:ins>
      <w:ins w:id="522" w:author="Miller, Harvey J." w:date="2020-06-30T12:26:00Z">
        <w:r>
          <w:t>ing.</w:t>
        </w:r>
      </w:ins>
      <w:ins w:id="523" w:author="Miller, Harvey J." w:date="2020-06-30T12:24:00Z">
        <w:r>
          <w:t xml:space="preserve">  We conducted a sensitivity analysis and conclude that the linear </w:t>
        </w:r>
      </w:ins>
      <w:ins w:id="524" w:author="Miller, Harvey J." w:date="2020-06-30T12:25:00Z">
        <w:r>
          <w:t xml:space="preserve">walking </w:t>
        </w:r>
      </w:ins>
      <w:ins w:id="525" w:author="Miller, Harvey J." w:date="2020-06-30T12:24:00Z">
        <w:r>
          <w:t xml:space="preserve">assumption does not affect the results.  </w:t>
        </w:r>
      </w:ins>
      <w:del w:id="526" w:author="Miller, Harvey J." w:date="2020-06-30T12:21:00Z">
        <w:r w:rsidR="00E70BB6" w:rsidDel="00157345">
          <w:delText>kno</w:delText>
        </w:r>
        <w:r w:rsidR="00E902A7" w:rsidDel="00157345">
          <w:delText>w</w:delText>
        </w:r>
        <w:r w:rsidR="0013687D" w:rsidDel="00157345">
          <w:delText xml:space="preserve"> some</w:delText>
        </w:r>
        <w:r w:rsidR="00E902A7" w:rsidDel="00157345">
          <w:delText xml:space="preserve"> people will accelerate after they see the </w:delText>
        </w:r>
        <w:r w:rsidR="001F1D7F" w:rsidDel="00157345">
          <w:delText xml:space="preserve">target </w:delText>
        </w:r>
        <w:r w:rsidR="00E902A7" w:rsidDel="00157345">
          <w:delText>bus approaching</w:delText>
        </w:r>
        <w:r w:rsidR="0013687D" w:rsidDel="00157345">
          <w:delText xml:space="preserve"> and some buses will wait for the passengers when the driver see the passenger</w:delText>
        </w:r>
        <w:r w:rsidR="00E902A7" w:rsidDel="00157345">
          <w:delText xml:space="preserve">. Therefore, </w:delText>
        </w:r>
      </w:del>
      <w:del w:id="527" w:author="Miller, Harvey J." w:date="2020-06-30T12:25:00Z">
        <w:r w:rsidR="00E70BB6" w:rsidDel="00157345">
          <w:delText>per</w:delText>
        </w:r>
        <w:r w:rsidR="00E902A7" w:rsidDel="00157345">
          <w:delText xml:space="preserve"> the reviewer</w:delText>
        </w:r>
        <w:r w:rsidR="00E70BB6" w:rsidDel="00157345">
          <w:delText>’s suggestion</w:delText>
        </w:r>
        <w:r w:rsidR="00E902A7" w:rsidDel="00157345">
          <w:delText>, we added a</w:delText>
        </w:r>
        <w:r w:rsidR="00677ED2" w:rsidDel="00157345">
          <w:delText>n</w:delText>
        </w:r>
        <w:r w:rsidR="00E902A7" w:rsidDel="00157345">
          <w:delText xml:space="preserve"> </w:delText>
        </w:r>
        <w:r w:rsidR="00221771" w:rsidDel="00157345">
          <w:delText xml:space="preserve">analysis to </w:delText>
        </w:r>
        <w:r w:rsidR="00677ED2" w:rsidDel="00157345">
          <w:delText>test the sensitivity of greedy tactic’s waiting time and missing risk.</w:delText>
        </w:r>
      </w:del>
    </w:p>
    <w:p w14:paraId="3BCDBB18" w14:textId="5EFA293F" w:rsidR="00E902A7" w:rsidRPr="0011588A" w:rsidRDefault="00677ED2" w:rsidP="008A37EE">
      <w:pPr>
        <w:pStyle w:val="xmsonormal"/>
        <w:ind w:firstLine="720"/>
      </w:pPr>
      <w:r>
        <w:t xml:space="preserve">We </w:t>
      </w:r>
      <w:r w:rsidR="00C56C4D">
        <w:t xml:space="preserve">first </w:t>
      </w:r>
      <w:del w:id="528" w:author="Miller, Harvey J." w:date="2020-06-30T12:27:00Z">
        <w:r w:rsidDel="00157345">
          <w:delText xml:space="preserve">need to </w:delText>
        </w:r>
      </w:del>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w:t>
      </w:r>
      <w:commentRangeStart w:id="529"/>
      <w:r w:rsidR="007351D7">
        <w:t>first, human</w:t>
      </w:r>
      <w:ins w:id="530" w:author="Miller, Harvey J." w:date="2020-06-30T12:27:00Z">
        <w:r w:rsidR="00157345">
          <w:t>s</w:t>
        </w:r>
      </w:ins>
      <w:r w:rsidR="007351D7">
        <w:t xml:space="preserve"> cannot</w:t>
      </w:r>
      <w:r w:rsidR="008C1ABF">
        <w:t xml:space="preserve"> run significantly faster than the usual walking speed;</w:t>
      </w:r>
      <w:commentRangeEnd w:id="529"/>
      <w:r w:rsidR="00157345">
        <w:rPr>
          <w:rStyle w:val="CommentReference"/>
        </w:rPr>
        <w:commentReference w:id="529"/>
      </w:r>
      <w:r w:rsidR="008C1ABF">
        <w:t xml:space="preserve"> and second, the average sprint distance cannot be very long, since the </w:t>
      </w:r>
      <w:r w:rsidR="00DE155D">
        <w:t xml:space="preserve">obstruction of building and trees usually won’t allow the passenger see a bus </w:t>
      </w:r>
      <w:ins w:id="531" w:author="Miller, Harvey J." w:date="2020-06-30T12:27:00Z">
        <w:r w:rsidR="00157345">
          <w:t>at</w:t>
        </w:r>
      </w:ins>
      <w:del w:id="532" w:author="Miller, Harvey J." w:date="2020-06-30T12:27:00Z">
        <w:r w:rsidR="00DE155D" w:rsidDel="00157345">
          <w:delText>in</w:delText>
        </w:r>
      </w:del>
      <w:r w:rsidR="00DE155D">
        <w:t xml:space="preserve"> a very long distance</w:t>
      </w:r>
      <w:ins w:id="533" w:author="Miller, Harvey J." w:date="2020-06-30T12:28:00Z">
        <w:r w:rsidR="00157345">
          <w:t xml:space="preserve">, including distinguishing </w:t>
        </w:r>
      </w:ins>
      <w:del w:id="534" w:author="Miller, Harvey J." w:date="2020-06-30T12:28:00Z">
        <w:r w:rsidR="00961953" w:rsidDel="00157345">
          <w:delText xml:space="preserve"> and </w:delText>
        </w:r>
      </w:del>
      <w:r w:rsidR="00961953">
        <w:t>the route number</w:t>
      </w:r>
      <w:del w:id="535" w:author="Miller, Harvey J." w:date="2020-06-30T12:28:00Z">
        <w:r w:rsidR="00961953" w:rsidDel="00157345">
          <w:delText xml:space="preserve"> on the bus usually is undistinguishable</w:delText>
        </w:r>
      </w:del>
      <w:r w:rsidR="00DE155D">
        <w:t>.</w:t>
      </w:r>
      <w:r w:rsidR="008C1ABF">
        <w:t xml:space="preserve"> </w:t>
      </w:r>
      <w:commentRangeStart w:id="536"/>
      <w:r w:rsidR="008C1ABF">
        <w:t xml:space="preserve">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w:t>
      </w:r>
      <w:ins w:id="537" w:author="Miller, Harvey J." w:date="2020-06-30T12:29:00Z">
        <w:r w:rsidR="00056621">
          <w:t>ed</w:t>
        </w:r>
      </w:ins>
      <w:r w:rsidR="00DE155D">
        <w:t xml:space="preserve">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commentRangeEnd w:id="536"/>
      <w:r w:rsidR="00056621">
        <w:rPr>
          <w:rStyle w:val="CommentReference"/>
        </w:rPr>
        <w:commentReference w:id="536"/>
      </w:r>
    </w:p>
    <w:p w14:paraId="5E8F526C" w14:textId="77777777"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14:paraId="3B59D6BF" w14:textId="77777777" w:rsidR="00C56C4D" w:rsidRDefault="0028746B" w:rsidP="00C56C4D">
      <w:pPr>
        <w:pStyle w:val="xmsonormal"/>
        <w:keepNext/>
      </w:pPr>
      <w:r>
        <w:rPr>
          <w:noProof/>
        </w:rPr>
        <w:lastRenderedPageBreak/>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902B3E" w14:textId="77777777" w:rsidR="00177EDC" w:rsidRDefault="00C56C4D" w:rsidP="00FE65FA">
      <w:pPr>
        <w:pStyle w:val="xmsonormal"/>
        <w:jc w:val="center"/>
      </w:pPr>
      <w:bookmarkStart w:id="538" w:name="_Ref42524741"/>
      <w:r>
        <w:t xml:space="preserve">Picture </w:t>
      </w:r>
      <w:fldSimple w:instr=" SEQ Picture \* ARABIC ">
        <w:r w:rsidR="003C7220">
          <w:rPr>
            <w:noProof/>
          </w:rPr>
          <w:t>1</w:t>
        </w:r>
      </w:fldSimple>
      <w:bookmarkEnd w:id="538"/>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151333C7" w:rsidR="004F38E2" w:rsidRDefault="004F38E2" w:rsidP="004F38E2">
      <w:pPr>
        <w:pStyle w:val="xmsonormal"/>
      </w:pPr>
      <w:r>
        <w:tab/>
        <w:t xml:space="preserve">Therefore, </w:t>
      </w:r>
      <w:r w:rsidR="00B74309">
        <w:t>we can conclude that</w:t>
      </w:r>
      <w:r w:rsidR="005D5DCA">
        <w:t xml:space="preserve"> </w:t>
      </w:r>
      <w:r w:rsidR="006048DE">
        <w:t xml:space="preserve">not </w:t>
      </w:r>
      <w:r w:rsidR="006A487A">
        <w:t xml:space="preserve">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4F73A6C7" w:rsidR="001C135E" w:rsidRDefault="00056621" w:rsidP="001C135E">
      <w:pPr>
        <w:pStyle w:val="xmsonormal"/>
      </w:pPr>
      <w:ins w:id="539" w:author="Miller, Harvey J." w:date="2020-06-30T12:30:00Z">
        <w:r>
          <w:rPr>
            <w:b/>
            <w:bCs/>
          </w:rPr>
          <w:t xml:space="preserve">Response: </w:t>
        </w:r>
      </w:ins>
      <w:r w:rsidR="00CD49C8">
        <w:t>The</w:t>
      </w:r>
      <w:r w:rsidR="00AB6F58">
        <w:t xml:space="preserve"> impact of RTI on passenger</w:t>
      </w:r>
      <w:r w:rsidR="00CD49C8">
        <w:t>’s</w:t>
      </w:r>
      <w:r w:rsidR="00AB6F58">
        <w:t xml:space="preserve"> path choice</w:t>
      </w:r>
      <w:r w:rsidR="00CD49C8">
        <w:t xml:space="preserve"> is a very important</w:t>
      </w:r>
      <w:r w:rsidR="00156065">
        <w:t>.</w:t>
      </w:r>
      <w:r w:rsidR="00CD49C8">
        <w:t xml:space="preserve"> In this answer, we are going to conceptualize and simulate the decision-making process and investigate if this strategy is rational. </w:t>
      </w:r>
    </w:p>
    <w:p w14:paraId="5B8D634B" w14:textId="77777777" w:rsidR="00BA6FDE" w:rsidRDefault="00AB6F58" w:rsidP="00C7734F">
      <w:pPr>
        <w:pStyle w:val="xmsonormal"/>
        <w:ind w:firstLine="720"/>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w:t>
      </w:r>
      <w:r w:rsidR="00BA6FDE">
        <w:lastRenderedPageBreak/>
        <w:t xml:space="preserve">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318A3F37"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ins w:id="540" w:author="Miller, Harvey J." w:date="2020-06-30T12:42:00Z">
        <w:r w:rsidR="0001406F">
          <w:t>W</w:t>
        </w:r>
      </w:ins>
      <w:del w:id="541" w:author="Miller, Harvey J." w:date="2020-06-30T12:42:00Z">
        <w:r w:rsidRPr="00F55758" w:rsidDel="0001406F">
          <w:delText>Then w</w:delText>
        </w:r>
      </w:del>
      <w:r w:rsidRPr="00F55758">
        <w:t xml:space="preserve">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t xml:space="preserve">If the potential saved time is positive, </w:t>
      </w:r>
      <w:del w:id="542" w:author="Miller, Harvey J." w:date="2020-06-30T12:42:00Z">
        <w:r w:rsidRPr="00E15E0C" w:rsidDel="0001406F">
          <w:delText xml:space="preserve">then </w:delText>
        </w:r>
      </w:del>
      <w:r w:rsidRPr="00E15E0C">
        <w:t>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14:paraId="6CF055E8" w14:textId="77777777" w:rsidR="005E0692" w:rsidRDefault="007A4FA6" w:rsidP="005E0692">
      <w:pPr>
        <w:pStyle w:val="xmsonormal"/>
        <w:keepNext/>
        <w:jc w:val="center"/>
      </w:pPr>
      <w:r>
        <w:rPr>
          <w:noProof/>
        </w:rPr>
        <w:lastRenderedPageBreak/>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543" w:name="_Ref42283633"/>
      <w:r>
        <w:t xml:space="preserve">Picture </w:t>
      </w:r>
      <w:fldSimple w:instr=" SEQ Picture \* ARABIC ">
        <w:r w:rsidR="003C7220">
          <w:rPr>
            <w:noProof/>
          </w:rPr>
          <w:t>2</w:t>
        </w:r>
      </w:fldSimple>
      <w:bookmarkEnd w:id="543"/>
      <w:r>
        <w:t xml:space="preserve">: </w:t>
      </w:r>
      <w:r w:rsidRPr="0008631E">
        <w:t xml:space="preserve">presentation of </w:t>
      </w:r>
      <w:r>
        <w:t>“walking to another stop” strategy</w:t>
      </w:r>
      <w:r w:rsidRPr="0008631E">
        <w:t>.</w:t>
      </w:r>
    </w:p>
    <w:p w14:paraId="757B326A" w14:textId="3E8E45C8" w:rsidR="00F55758" w:rsidRPr="001120B0" w:rsidRDefault="00FC5BEB" w:rsidP="00E344E8">
      <w:pPr>
        <w:pStyle w:val="xmsonormal"/>
        <w:ind w:firstLine="720"/>
      </w:pPr>
      <w:r>
        <w:t xml:space="preserve">Therefore, an important topic about the question raised by the comment is: how often can this strategy save user time in </w:t>
      </w:r>
      <w:ins w:id="544" w:author="Miller, Harvey J." w:date="2020-06-30T12:43:00Z">
        <w:r w:rsidR="0001406F">
          <w:t xml:space="preserve">a public </w:t>
        </w:r>
      </w:ins>
      <w:del w:id="545" w:author="Miller, Harvey J." w:date="2020-06-30T12:43:00Z">
        <w:r w:rsidDel="0001406F">
          <w:delText xml:space="preserve">the COTA </w:delText>
        </w:r>
      </w:del>
      <w:r>
        <w:t xml:space="preserve">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3B722F7C" w14:textId="7484762C" w:rsidR="00E344E8" w:rsidRDefault="005E0692" w:rsidP="00C7734F">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BF4987">
        <w:t xml:space="preserve">Picture </w:t>
      </w:r>
      <w:r w:rsidR="00BF4987">
        <w:rPr>
          <w:noProof/>
        </w:rPr>
        <w:t>2</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26948ACE" w14:textId="5A3FB48B" w:rsidR="00E344E8" w:rsidRDefault="00107EBD" w:rsidP="00C7734F">
      <w:pPr>
        <w:pStyle w:val="xmsonormal"/>
        <w:ind w:firstLine="720"/>
      </w:pPr>
      <w:r>
        <w:fldChar w:fldCharType="begin"/>
      </w:r>
      <w:r>
        <w:instrText xml:space="preserve"> REF _Ref42545380 \h </w:instrText>
      </w:r>
      <w:r>
        <w:fldChar w:fldCharType="separate"/>
      </w:r>
      <w:r w:rsidR="00BF4987">
        <w:t xml:space="preserve">Picture </w:t>
      </w:r>
      <w:r w:rsidR="00BF4987">
        <w:rPr>
          <w:noProof/>
        </w:rPr>
        <w:t>3</w:t>
      </w:r>
      <w:r>
        <w:fldChar w:fldCharType="end"/>
      </w:r>
      <w:r>
        <w:t xml:space="preserve"> shows the ratio of positive potential saved time for different walking time from home. </w:t>
      </w:r>
      <w:r w:rsidR="00E64A15">
        <w:t xml:space="preserve">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rsidR="00E64A15">
        <w:lastRenderedPageBreak/>
        <w:t>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E6B5817" w14:textId="77777777" w:rsidR="00E344E8" w:rsidRDefault="00E344E8" w:rsidP="00E344E8">
      <w:pPr>
        <w:pStyle w:val="xmsonormal"/>
        <w:jc w:val="center"/>
      </w:pPr>
      <w:bookmarkStart w:id="546" w:name="_Ref42545380"/>
      <w:r>
        <w:t xml:space="preserve">Picture </w:t>
      </w:r>
      <w:fldSimple w:instr=" SEQ Picture \* ARABIC ">
        <w:r w:rsidR="003C7220">
          <w:rPr>
            <w:noProof/>
          </w:rPr>
          <w:t>3</w:t>
        </w:r>
      </w:fldSimple>
      <w:bookmarkEnd w:id="546"/>
      <w:r>
        <w:t>: ratio of positive potential saved time for different walking time from home.</w:t>
      </w:r>
    </w:p>
    <w:p w14:paraId="571F6529" w14:textId="51FDF9AE" w:rsidR="001C135E" w:rsidDel="0001406F" w:rsidRDefault="001C135E" w:rsidP="001C135E">
      <w:pPr>
        <w:pStyle w:val="xmsonormal"/>
        <w:ind w:firstLine="720"/>
        <w:rPr>
          <w:del w:id="547" w:author="Miller, Harvey J." w:date="2020-06-30T12:44:00Z"/>
        </w:rPr>
      </w:pPr>
      <w:del w:id="548" w:author="Miller, Harvey J." w:date="2020-06-30T12:44:00Z">
        <w:r w:rsidDel="0001406F">
          <w:delText xml:space="preserve">However, </w:delText>
        </w:r>
        <w:r w:rsidR="00563164" w:rsidDel="0001406F">
          <w:delText xml:space="preserve">this paper concentrates on </w:delText>
        </w:r>
        <w:r w:rsidDel="0001406F">
          <w:delText>waiting time instead of path choice</w:delText>
        </w:r>
        <w:r w:rsidR="00741FC6" w:rsidDel="0001406F">
          <w:delText xml:space="preserve">. Although the conclusion will </w:delText>
        </w:r>
      </w:del>
      <w:del w:id="549" w:author="Miller, Harvey J." w:date="2020-06-30T12:43:00Z">
        <w:r w:rsidR="00741FC6" w:rsidDel="0001406F">
          <w:delText xml:space="preserve">definitely </w:delText>
        </w:r>
      </w:del>
      <w:del w:id="550" w:author="Miller, Harvey J." w:date="2020-06-30T12:44:00Z">
        <w:r w:rsidR="00741FC6" w:rsidDel="0001406F">
          <w:delText>add value to the paper</w:delText>
        </w:r>
        <w:r w:rsidDel="0001406F">
          <w:delText xml:space="preserve">, we will present these results in the appendix, considering the already lengthy main text. </w:delText>
        </w:r>
        <w:r w:rsidR="00741FC6" w:rsidDel="0001406F">
          <w:delText>We thank the reviewer again for the useful comment.</w:delText>
        </w:r>
      </w:del>
    </w:p>
    <w:p w14:paraId="6A78CAEE" w14:textId="77777777" w:rsidR="001B5841" w:rsidRDefault="001B5841" w:rsidP="007F1FDD">
      <w:pPr>
        <w:pStyle w:val="xmsonormal"/>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721CE20" w14:textId="14C52BCF" w:rsidR="00D74BF2" w:rsidDel="00535C25" w:rsidRDefault="007B40E5" w:rsidP="007F1FDD">
      <w:pPr>
        <w:pStyle w:val="xmsonormal"/>
        <w:rPr>
          <w:del w:id="551" w:author="Miller, Harvey J." w:date="2020-06-30T13:05:00Z"/>
        </w:rPr>
      </w:pPr>
      <w:ins w:id="552" w:author="Miller, Harvey J." w:date="2020-06-30T12:59:00Z">
        <w:r>
          <w:rPr>
            <w:b/>
            <w:bCs/>
          </w:rPr>
          <w:t xml:space="preserve">Response: </w:t>
        </w:r>
      </w:ins>
      <w:del w:id="553" w:author="Miller, Harvey J." w:date="2020-06-30T12:59:00Z">
        <w:r w:rsidR="007D4C8E" w:rsidDel="007B40E5">
          <w:delText>Thanks for pointing this out.</w:delText>
        </w:r>
        <w:r w:rsidR="00247014" w:rsidDel="007B40E5">
          <w:delText xml:space="preserve"> </w:delText>
        </w:r>
      </w:del>
      <w:del w:id="554" w:author="Miller, Harvey J." w:date="2020-06-30T13:05:00Z">
        <w:r w:rsidR="00247014" w:rsidDel="00535C25">
          <w:delText>W</w:delText>
        </w:r>
        <w:r w:rsidR="007D4C8E" w:rsidDel="00535C25">
          <w:delText xml:space="preserve">e will revisit each trip planning strategy one by one to argue that each of them </w:delText>
        </w:r>
        <w:r w:rsidR="008A6AB7" w:rsidDel="00535C25">
          <w:delText>is</w:delText>
        </w:r>
        <w:r w:rsidR="007D4C8E" w:rsidDel="00535C25">
          <w:delText xml:space="preserve"> </w:delText>
        </w:r>
        <w:r w:rsidR="00431252" w:rsidDel="00535C25">
          <w:delText xml:space="preserve">actually </w:delText>
        </w:r>
        <w:r w:rsidR="007D4C8E" w:rsidDel="00535C25">
          <w:delText>used by people</w:delText>
        </w:r>
        <w:r w:rsidR="00431252" w:rsidDel="00535C25">
          <w:delText xml:space="preserve"> without conducting a dedicated</w:delText>
        </w:r>
        <w:r w:rsidR="00D74BF2" w:rsidDel="00535C25">
          <w:delText xml:space="preserve"> inductive</w:delText>
        </w:r>
        <w:r w:rsidR="00431252" w:rsidDel="00535C25">
          <w:delText xml:space="preserve"> survey for justification of </w:delText>
        </w:r>
        <w:r w:rsidR="008A6AB7" w:rsidDel="00535C25">
          <w:delText xml:space="preserve">using </w:delText>
        </w:r>
        <w:r w:rsidR="00431252" w:rsidDel="00535C25">
          <w:delText xml:space="preserve">these </w:delText>
        </w:r>
        <w:r w:rsidR="008A6AB7" w:rsidDel="00535C25">
          <w:delText>trip planning strategies</w:delText>
        </w:r>
        <w:r w:rsidR="007D4C8E" w:rsidDel="00535C25">
          <w:delText>.</w:delText>
        </w:r>
        <w:r w:rsidR="00D74BF2" w:rsidDel="00535C25">
          <w:delText xml:space="preserve"> </w:delText>
        </w:r>
      </w:del>
    </w:p>
    <w:p w14:paraId="66ED9516" w14:textId="2D0744DF" w:rsidR="00247014" w:rsidDel="00535C25" w:rsidRDefault="00431252">
      <w:pPr>
        <w:pStyle w:val="xmsonormal"/>
        <w:rPr>
          <w:del w:id="555" w:author="Miller, Harvey J." w:date="2020-06-30T13:08:00Z"/>
        </w:rPr>
        <w:pPrChange w:id="556" w:author="Miller, Harvey J." w:date="2020-06-30T13:05:00Z">
          <w:pPr>
            <w:pStyle w:val="xmsonormal"/>
            <w:numPr>
              <w:numId w:val="6"/>
            </w:numPr>
            <w:ind w:left="360" w:hanging="360"/>
          </w:pPr>
        </w:pPrChange>
      </w:pPr>
      <w:r>
        <w:t>Non-real-time trip planning strategy</w:t>
      </w:r>
      <w:r w:rsidR="00D74BF2">
        <w:t xml:space="preserve"> (Schedule, arbitrary, </w:t>
      </w:r>
      <w:r w:rsidR="00247014">
        <w:t xml:space="preserve">and </w:t>
      </w:r>
      <w:r w:rsidR="00D74BF2">
        <w:t>empirical</w:t>
      </w:r>
      <w:r w:rsidR="00247014">
        <w:t xml:space="preserve"> tactic</w:t>
      </w:r>
      <w:r w:rsidR="00D74BF2">
        <w:t>)</w:t>
      </w:r>
      <w:ins w:id="557" w:author="Miller, Harvey J." w:date="2020-06-30T13:08:00Z">
        <w:r w:rsidR="00535C25">
          <w:t xml:space="preserve">: </w:t>
        </w:r>
      </w:ins>
    </w:p>
    <w:p w14:paraId="056FD05E" w14:textId="0997BAE5" w:rsidR="002400F8" w:rsidDel="00535C25" w:rsidRDefault="007D4C8E" w:rsidP="007F1FDD">
      <w:pPr>
        <w:pStyle w:val="xmsonormal"/>
        <w:rPr>
          <w:del w:id="558" w:author="Miller, Harvey J." w:date="2020-06-30T13:08:00Z"/>
        </w:rPr>
      </w:pPr>
      <w:r>
        <w:t xml:space="preserve">Schedule tactic </w:t>
      </w:r>
      <w:ins w:id="559" w:author="Miller, Harvey J." w:date="2020-06-30T13:06:00Z">
        <w:r w:rsidR="00535C25">
          <w:t xml:space="preserve">is a </w:t>
        </w:r>
      </w:ins>
      <w:del w:id="560" w:author="Miller, Harvey J." w:date="2020-06-30T13:06:00Z">
        <w:r w:rsidDel="00535C25">
          <w:delText xml:space="preserve">are the </w:delText>
        </w:r>
      </w:del>
      <w:r>
        <w:t xml:space="preserve">default </w:t>
      </w:r>
      <w:r w:rsidR="00431252">
        <w:t>trip planning strategy</w:t>
      </w:r>
      <w:ins w:id="561" w:author="Miller, Harvey J." w:date="2020-06-30T13:08:00Z">
        <w:r w:rsidR="00535C25">
          <w:t xml:space="preserve">: users </w:t>
        </w:r>
      </w:ins>
      <w:ins w:id="562" w:author="Miller, Harvey J." w:date="2020-06-30T13:09:00Z">
        <w:r w:rsidR="00535C25">
          <w:t>checking a</w:t>
        </w:r>
      </w:ins>
      <w:ins w:id="563" w:author="Miller, Harvey J." w:date="2020-06-30T13:06:00Z">
        <w:r w:rsidR="00535C25">
          <w:t xml:space="preserve"> schedule and w</w:t>
        </w:r>
      </w:ins>
      <w:ins w:id="564" w:author="Miller, Harvey J." w:date="2020-06-30T13:07:00Z">
        <w:r w:rsidR="00535C25">
          <w:t>alk</w:t>
        </w:r>
      </w:ins>
      <w:ins w:id="565" w:author="Miller, Harvey J." w:date="2020-06-30T13:09:00Z">
        <w:r w:rsidR="00535C25">
          <w:t>ing</w:t>
        </w:r>
      </w:ins>
      <w:ins w:id="566" w:author="Miller, Harvey J." w:date="2020-06-30T13:07:00Z">
        <w:r w:rsidR="00535C25">
          <w:t xml:space="preserve"> to a stop accordingly.</w:t>
        </w:r>
      </w:ins>
      <w:ins w:id="567" w:author="Miller, Harvey J." w:date="2020-06-30T13:06:00Z">
        <w:r w:rsidR="00535C25">
          <w:t xml:space="preserve">  </w:t>
        </w:r>
      </w:ins>
      <w:del w:id="568" w:author="Miller, Harvey J." w:date="2020-06-30T13:06:00Z">
        <w:r w:rsidR="00431252" w:rsidDel="00535C25">
          <w:delText xml:space="preserve"> </w:delText>
        </w:r>
        <w:r w:rsidDel="00535C25">
          <w:delText>that</w:delText>
        </w:r>
      </w:del>
      <w:del w:id="569" w:author="Miller, Harvey J." w:date="2020-06-30T13:05:00Z">
        <w:r w:rsidDel="00535C25">
          <w:delText xml:space="preserve"> how people will use public transit. Transit system has schedule and people are expected to follow</w:delText>
        </w:r>
        <w:r w:rsidR="008A6AB7" w:rsidDel="00535C25">
          <w:delText xml:space="preserve"> it</w:delText>
        </w:r>
        <w:r w:rsidDel="00535C25">
          <w:delText>. It is most certain that people will use this.</w:delText>
        </w:r>
        <w:r w:rsidR="00431252" w:rsidDel="00535C25">
          <w:delText xml:space="preserve"> </w:delText>
        </w:r>
      </w:del>
    </w:p>
    <w:p w14:paraId="6E0A8C90" w14:textId="1CE991B9" w:rsidR="002400F8" w:rsidDel="00535C25" w:rsidRDefault="00431252">
      <w:pPr>
        <w:pStyle w:val="xmsonormal"/>
        <w:rPr>
          <w:del w:id="570" w:author="Miller, Harvey J." w:date="2020-06-30T13:09:00Z"/>
        </w:rPr>
        <w:pPrChange w:id="571" w:author="Miller, Harvey J." w:date="2020-06-30T13:08:00Z">
          <w:pPr>
            <w:pStyle w:val="xmsonormal"/>
            <w:ind w:firstLine="720"/>
          </w:pPr>
        </w:pPrChange>
      </w:pPr>
      <w:r>
        <w:t>Arbitrarily</w:t>
      </w:r>
      <w:r w:rsidR="007D4C8E">
        <w:t xml:space="preserve"> </w:t>
      </w:r>
      <w:ins w:id="572" w:author="Miller, Harvey J." w:date="2020-06-30T13:07:00Z">
        <w:r w:rsidR="00535C25">
          <w:t xml:space="preserve">departure </w:t>
        </w:r>
      </w:ins>
      <w:del w:id="573" w:author="Miller, Harvey J." w:date="2020-06-30T13:07:00Z">
        <w:r w:rsidR="007D4C8E" w:rsidDel="00535C25">
          <w:delText xml:space="preserve">leaving home for buses </w:delText>
        </w:r>
      </w:del>
      <w:r w:rsidR="007D4C8E">
        <w:t>is also</w:t>
      </w:r>
      <w:ins w:id="574" w:author="Miller, Harvey J." w:date="2020-06-30T13:07:00Z">
        <w:r w:rsidR="00535C25">
          <w:t xml:space="preserve"> a reasonable and </w:t>
        </w:r>
      </w:ins>
      <w:del w:id="575" w:author="Miller, Harvey J." w:date="2020-06-30T13:07:00Z">
        <w:r w:rsidR="007D4C8E" w:rsidDel="00535C25">
          <w:delText xml:space="preserve"> another very </w:delText>
        </w:r>
      </w:del>
      <w:r w:rsidR="007D4C8E">
        <w:t xml:space="preserve">common </w:t>
      </w:r>
      <w:r w:rsidR="001B52B4">
        <w:t>trip planning strategy</w:t>
      </w:r>
      <w:r w:rsidR="007D4C8E">
        <w:t xml:space="preserve">, if not the most common. </w:t>
      </w:r>
      <w:del w:id="576" w:author="Miller, Harvey J." w:date="2020-06-30T13:05:00Z">
        <w:r w:rsidDel="00535C25">
          <w:delText xml:space="preserve">It </w:delText>
        </w:r>
        <w:r w:rsidR="007D4C8E" w:rsidDel="00535C25">
          <w:delText xml:space="preserve">is most certain that people will use </w:delText>
        </w:r>
        <w:r w:rsidDel="00535C25">
          <w:delText>arbitrary tactic</w:delText>
        </w:r>
        <w:r w:rsidR="007D4C8E" w:rsidDel="00535C25">
          <w:delText>.</w:delText>
        </w:r>
        <w:r w:rsidDel="00535C25">
          <w:delText xml:space="preserve"> </w:delText>
        </w:r>
      </w:del>
      <w:r w:rsidR="00097ABC">
        <w:t xml:space="preserve">Prior studies have extensively proven that arrival time follows a uniform random distribution when the headway is small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xml:space="preserve">; the </w:t>
      </w:r>
      <w:ins w:id="577" w:author="Miller, Harvey J." w:date="2020-06-30T13:08:00Z">
        <w:r w:rsidR="00535C25">
          <w:t xml:space="preserve">referee </w:t>
        </w:r>
      </w:ins>
      <w:del w:id="578" w:author="Miller, Harvey J." w:date="2020-06-30T13:08:00Z">
        <w:r w:rsidR="00097ABC" w:rsidDel="00535C25">
          <w:delText xml:space="preserve">reviewer </w:delText>
        </w:r>
      </w:del>
      <w:r w:rsidR="00097ABC">
        <w:t>also brought up the same conclusion in the comment 2.8.</w:t>
      </w:r>
      <w:ins w:id="579" w:author="Miller, Harvey J." w:date="2020-06-30T13:09:00Z">
        <w:r w:rsidR="00535C25">
          <w:t xml:space="preserve"> </w:t>
        </w:r>
      </w:ins>
    </w:p>
    <w:p w14:paraId="4D9EE661" w14:textId="47883854" w:rsidR="00BF4987" w:rsidRDefault="00BF4987">
      <w:pPr>
        <w:pStyle w:val="xmsonormal"/>
        <w:pPrChange w:id="580" w:author="Miller, Harvey J." w:date="2020-06-30T13:09:00Z">
          <w:pPr>
            <w:pStyle w:val="xmsonormal"/>
            <w:ind w:firstLine="720"/>
          </w:pPr>
        </w:pPrChange>
      </w:pPr>
      <w:r>
        <w:t>As we mentioned in comment 1.1, we remove</w:t>
      </w:r>
      <w:ins w:id="581" w:author="Miller, Harvey J." w:date="2020-06-30T13:09:00Z">
        <w:r w:rsidR="00535C25">
          <w:t>d</w:t>
        </w:r>
      </w:ins>
      <w:r>
        <w:t xml:space="preserve"> empirical tactic from the paper.</w:t>
      </w:r>
    </w:p>
    <w:p w14:paraId="3D4EAEC9" w14:textId="3DB7178F" w:rsidR="00247014" w:rsidDel="00535C25" w:rsidRDefault="00D74BF2">
      <w:pPr>
        <w:pStyle w:val="xmsonormal"/>
        <w:rPr>
          <w:del w:id="582" w:author="Miller, Harvey J." w:date="2020-06-30T13:09:00Z"/>
        </w:rPr>
        <w:pPrChange w:id="583" w:author="Miller, Harvey J." w:date="2020-06-30T13:09:00Z">
          <w:pPr>
            <w:pStyle w:val="xmsonormal"/>
            <w:numPr>
              <w:numId w:val="6"/>
            </w:numPr>
            <w:ind w:left="360" w:hanging="360"/>
          </w:pPr>
        </w:pPrChange>
      </w:pPr>
      <w:r>
        <w:t>Greedy tactic</w:t>
      </w:r>
      <w:ins w:id="584" w:author="Miller, Harvey J." w:date="2020-06-30T13:09:00Z">
        <w:r w:rsidR="00535C25">
          <w:t xml:space="preserve">: </w:t>
        </w:r>
      </w:ins>
    </w:p>
    <w:p w14:paraId="656F043F" w14:textId="4A47B6BD" w:rsidR="008A6AB7" w:rsidDel="00281906" w:rsidRDefault="00535C25" w:rsidP="00B8360C">
      <w:pPr>
        <w:pStyle w:val="xmsonormal"/>
        <w:rPr>
          <w:del w:id="585" w:author="Miller, Harvey J." w:date="2020-06-30T13:12:00Z"/>
        </w:rPr>
      </w:pPr>
      <w:ins w:id="586" w:author="Miller, Harvey J." w:date="2020-06-30T13:09:00Z">
        <w:r>
          <w:t>A</w:t>
        </w:r>
      </w:ins>
      <w:del w:id="587" w:author="Miller, Harvey J." w:date="2020-06-30T13:09:00Z">
        <w:r w:rsidR="00040BBA" w:rsidDel="00535C25">
          <w:delText>First, a</w:delText>
        </w:r>
      </w:del>
      <w:r w:rsidR="004A76A1">
        <w:t xml:space="preserve">s our responses to the comment 2.1 point out, greedy tactic is </w:t>
      </w:r>
      <w:ins w:id="588" w:author="Miller, Harvey J." w:date="2020-06-30T13:09:00Z">
        <w:r>
          <w:t xml:space="preserve">the default </w:t>
        </w:r>
      </w:ins>
      <w:ins w:id="589" w:author="Miller, Harvey J." w:date="2020-06-30T13:10:00Z">
        <w:r>
          <w:t xml:space="preserve">strategy </w:t>
        </w:r>
      </w:ins>
      <w:r w:rsidR="004A76A1">
        <w:t xml:space="preserve">adopted by </w:t>
      </w:r>
      <w:r w:rsidR="00040BBA">
        <w:t xml:space="preserve">different </w:t>
      </w:r>
      <w:r w:rsidR="004A76A1">
        <w:t>trip planning apps and algorithm</w:t>
      </w:r>
      <w:r w:rsidR="00040BBA">
        <w:t>s</w:t>
      </w:r>
      <w:del w:id="590" w:author="Miller, Harvey J." w:date="2020-06-30T13:10:00Z">
        <w:r w:rsidR="00040BBA" w:rsidDel="00535C25">
          <w:delText xml:space="preserve"> </w:delText>
        </w:r>
      </w:del>
      <w:ins w:id="591" w:author="Miller, Harvey J." w:date="2020-06-30T13:10:00Z">
        <w:r>
          <w:t xml:space="preserve">; it is not our invention.  </w:t>
        </w:r>
      </w:ins>
      <w:del w:id="592" w:author="Miller, Harvey J." w:date="2020-06-30T13:10:00Z">
        <w:r w:rsidR="00040BBA" w:rsidDel="00535C25">
          <w:delText>and we are not the first one to come up with it</w:delText>
        </w:r>
        <w:r w:rsidR="004A76A1" w:rsidDel="00535C25">
          <w:delText xml:space="preserve">. </w:delText>
        </w:r>
      </w:del>
      <w:del w:id="593" w:author="Miller, Harvey J." w:date="2020-06-30T13:12:00Z">
        <w:r w:rsidR="004A76A1" w:rsidDel="00281906">
          <w:delText xml:space="preserve">It is common </w:delText>
        </w:r>
        <w:r w:rsidR="001E3A66" w:rsidDel="00281906">
          <w:delText>for the</w:delText>
        </w:r>
        <w:r w:rsidR="004A76A1" w:rsidDel="00281906">
          <w:delText xml:space="preserve"> suggested trip plans generated by the apps </w:delText>
        </w:r>
        <w:r w:rsidR="001E3A66" w:rsidDel="00281906">
          <w:delText>to follow</w:delText>
        </w:r>
        <w:r w:rsidR="004A76A1" w:rsidDel="00281906">
          <w:delText xml:space="preserve"> greedy tactic. Therefore, </w:delText>
        </w:r>
        <w:r w:rsidR="001E3A66" w:rsidDel="00281906">
          <w:delText xml:space="preserve">we can confirm that </w:delText>
        </w:r>
        <w:r w:rsidR="003B1C10" w:rsidDel="00281906">
          <w:delText xml:space="preserve">some people will follow the suggestions thus use the greedy tactic by deductive reasoning. </w:delText>
        </w:r>
        <w:r w:rsidR="00B10D60" w:rsidDel="00281906">
          <w:delText>We believe these facts and deduction can be</w:delText>
        </w:r>
        <w:r w:rsidR="00212968" w:rsidDel="00281906">
          <w:delText xml:space="preserve"> a</w:delText>
        </w:r>
        <w:r w:rsidR="00B10D60" w:rsidDel="00281906">
          <w:delText xml:space="preserve"> good </w:delText>
        </w:r>
        <w:r w:rsidR="00040BBA" w:rsidDel="00281906">
          <w:delText>evidence to answer the question raised by the reviewer about whether</w:delText>
        </w:r>
        <w:r w:rsidR="00B10D60" w:rsidDel="00281906">
          <w:delText xml:space="preserve"> people will use greedy tactic: some people will surely follow the suggestion, although </w:delText>
        </w:r>
        <w:r w:rsidR="00212968" w:rsidDel="00281906">
          <w:delText>it is largely unknown about</w:delText>
        </w:r>
        <w:r w:rsidR="00B10D60" w:rsidDel="00281906">
          <w:delText xml:space="preserve"> the exact ratio of these people</w:delText>
        </w:r>
      </w:del>
      <w:ins w:id="594" w:author="Miller, Harvey J." w:date="2020-06-30T13:12:00Z">
        <w:r w:rsidR="00281906">
          <w:t>It is quite plausible that users follow it, particularly since</w:t>
        </w:r>
      </w:ins>
      <w:ins w:id="595" w:author="Miller, Harvey J." w:date="2020-06-30T13:13:00Z">
        <w:r w:rsidR="00281906">
          <w:t xml:space="preserve"> popular </w:t>
        </w:r>
      </w:ins>
      <w:ins w:id="596" w:author="Miller, Harvey J." w:date="2020-06-30T13:12:00Z">
        <w:r w:rsidR="00281906">
          <w:t>tr</w:t>
        </w:r>
      </w:ins>
      <w:ins w:id="597" w:author="Miller, Harvey J." w:date="2020-06-30T13:13:00Z">
        <w:r w:rsidR="00281906">
          <w:t xml:space="preserve">ip planning </w:t>
        </w:r>
      </w:ins>
      <w:ins w:id="598" w:author="Miller, Harvey J." w:date="2020-06-30T13:12:00Z">
        <w:r w:rsidR="00281906">
          <w:t>app</w:t>
        </w:r>
      </w:ins>
      <w:ins w:id="599" w:author="Miller, Harvey J." w:date="2020-06-30T13:13:00Z">
        <w:r w:rsidR="00281906">
          <w:t>s</w:t>
        </w:r>
      </w:ins>
      <w:ins w:id="600" w:author="Miller, Harvey J." w:date="2020-06-30T13:12:00Z">
        <w:r w:rsidR="00281906">
          <w:t xml:space="preserve"> </w:t>
        </w:r>
      </w:ins>
      <w:ins w:id="601" w:author="Miller, Harvey J." w:date="2020-06-30T13:13:00Z">
        <w:r w:rsidR="00281906">
          <w:t xml:space="preserve">such as Transit and Google Maps </w:t>
        </w:r>
      </w:ins>
      <w:ins w:id="602" w:author="Miller, Harvey J." w:date="2020-06-30T13:12:00Z">
        <w:r w:rsidR="00281906">
          <w:t xml:space="preserve">give </w:t>
        </w:r>
      </w:ins>
      <w:ins w:id="603" w:author="Miller, Harvey J." w:date="2020-06-30T13:13:00Z">
        <w:r w:rsidR="00281906">
          <w:t>specific</w:t>
        </w:r>
      </w:ins>
      <w:ins w:id="604" w:author="Miller, Harvey J." w:date="2020-06-30T13:12:00Z">
        <w:r w:rsidR="00281906">
          <w:t xml:space="preserve"> departure </w:t>
        </w:r>
      </w:ins>
      <w:ins w:id="605" w:author="Miller, Harvey J." w:date="2020-06-30T13:13:00Z">
        <w:r w:rsidR="00281906">
          <w:t>instructions based on this tact</w:t>
        </w:r>
      </w:ins>
      <w:ins w:id="606" w:author="Miller, Harvey J." w:date="2020-06-30T13:14:00Z">
        <w:r w:rsidR="00281906">
          <w:t>ic</w:t>
        </w:r>
      </w:ins>
      <w:r w:rsidR="00B10D60">
        <w:t>.</w:t>
      </w:r>
      <w:ins w:id="607" w:author="Miller, Harvey J." w:date="2020-06-30T13:12:00Z">
        <w:r w:rsidR="00281906">
          <w:t xml:space="preserve">  </w:t>
        </w:r>
      </w:ins>
    </w:p>
    <w:p w14:paraId="6F02DF8B" w14:textId="43E93DA4" w:rsidR="00B10D60" w:rsidRDefault="00040BBA">
      <w:pPr>
        <w:pStyle w:val="xmsonormal"/>
      </w:pPr>
      <w:del w:id="608" w:author="Miller, Harvey J." w:date="2020-06-30T13:12:00Z">
        <w:r w:rsidDel="00281906">
          <w:tab/>
        </w:r>
      </w:del>
      <w:ins w:id="609" w:author="Miller, Harvey J." w:date="2020-06-30T13:15:00Z">
        <w:r w:rsidR="00281906">
          <w:t xml:space="preserve">Perhaps more importantly, the </w:t>
        </w:r>
      </w:ins>
      <w:del w:id="610" w:author="Miller, Harvey J." w:date="2020-06-30T13:14:00Z">
        <w:r w:rsidDel="00281906">
          <w:delText>Second</w:delText>
        </w:r>
        <w:r w:rsidR="00B8360C" w:rsidDel="00281906">
          <w:delText xml:space="preserve"> and most importantly</w:delText>
        </w:r>
        <w:r w:rsidDel="00281906">
          <w:delText xml:space="preserve">, </w:delText>
        </w:r>
      </w:del>
      <w:del w:id="611" w:author="Miller, Harvey J." w:date="2020-06-30T13:15:00Z">
        <w:r w:rsidR="00B10D60" w:rsidDel="00281906">
          <w:delText xml:space="preserve">the </w:delText>
        </w:r>
      </w:del>
      <w:ins w:id="612" w:author="Miller, Harvey J." w:date="2020-06-30T13:14:00Z">
        <w:r w:rsidR="00281906">
          <w:t xml:space="preserve">value </w:t>
        </w:r>
      </w:ins>
      <w:del w:id="613" w:author="Miller, Harvey J." w:date="2020-06-30T13:14:00Z">
        <w:r w:rsidR="00B10D60" w:rsidDel="00281906">
          <w:delText xml:space="preserve">necessity </w:delText>
        </w:r>
      </w:del>
      <w:r w:rsidR="00B10D60">
        <w:t xml:space="preserve">of investigating the </w:t>
      </w:r>
      <w:del w:id="614" w:author="Miller, Harvey J." w:date="2020-06-30T13:15:00Z">
        <w:r w:rsidR="00B10D60" w:rsidDel="00281906">
          <w:delText xml:space="preserve">performance of </w:delText>
        </w:r>
      </w:del>
      <w:r w:rsidR="00B10D60">
        <w:t xml:space="preserve">greedy tactic does not lay on whether or how many people use it. </w:t>
      </w:r>
      <w:r w:rsidR="00B10D60">
        <w:lastRenderedPageBreak/>
        <w:t>The fact that many apps</w:t>
      </w:r>
      <w:r w:rsidR="00212968">
        <w:t>, especially the most popular ones,</w:t>
      </w:r>
      <w:r w:rsidR="00B10D60">
        <w:t xml:space="preserve"> adopted this strategy is our primary motivation to measure its performance</w:t>
      </w:r>
      <w:r w:rsidR="00212968">
        <w:t>.</w:t>
      </w:r>
      <w:ins w:id="615" w:author="Miller, Harvey J." w:date="2020-06-30T13:15:00Z">
        <w:r w:rsidR="00281906">
          <w:t xml:space="preserve"> </w:t>
        </w:r>
      </w:ins>
      <w:del w:id="616" w:author="Miller, Harvey J." w:date="2020-06-30T13:15:00Z">
        <w:r w:rsidR="00B10D60" w:rsidDel="00281906">
          <w:delText xml:space="preserve"> </w:delText>
        </w:r>
      </w:del>
      <w:ins w:id="617" w:author="Miller, Harvey J." w:date="2020-06-30T13:15:00Z">
        <w:r w:rsidR="00281906">
          <w:t>This is the question we ask in our tit</w:t>
        </w:r>
      </w:ins>
      <w:ins w:id="618" w:author="Miller, Harvey J." w:date="2020-06-30T13:16:00Z">
        <w:r w:rsidR="00281906">
          <w:t>le</w:t>
        </w:r>
      </w:ins>
      <w:del w:id="619" w:author="Miller, Harvey J." w:date="2020-06-30T13:15:00Z">
        <w:r w:rsidR="00212968" w:rsidDel="00281906">
          <w:delText>J</w:delText>
        </w:r>
        <w:r w:rsidR="00B10D60" w:rsidDel="00281906">
          <w:delText xml:space="preserve">ust like what we asked in </w:delText>
        </w:r>
        <w:r w:rsidR="00FA156A" w:rsidDel="00281906">
          <w:delText>the</w:delText>
        </w:r>
        <w:r w:rsidR="00B10D60" w:rsidDel="00281906">
          <w:delText xml:space="preserve"> title</w:delText>
        </w:r>
      </w:del>
      <w:r w:rsidR="00B10D60">
        <w:t xml:space="preserve">: does real-time information (and real-time information apps) reduce waiting time? </w:t>
      </w:r>
      <w:ins w:id="620" w:author="Miller, Harvey J." w:date="2020-06-30T13:16:00Z">
        <w:r w:rsidR="00281906">
          <w:t xml:space="preserve"> </w:t>
        </w:r>
      </w:ins>
      <w:r w:rsidR="00B10D60">
        <w:t xml:space="preserve">If apps and current popular trip planning algorithms are systematically suggesting a trip plan </w:t>
      </w:r>
      <w:r w:rsidR="00212968">
        <w:t xml:space="preserve">with very poor performance based on </w:t>
      </w:r>
      <w:r w:rsidR="00B10D60">
        <w:t xml:space="preserve">real-time information, it </w:t>
      </w:r>
      <w:ins w:id="621" w:author="Miller, Harvey J." w:date="2020-06-30T13:16:00Z">
        <w:r w:rsidR="00281906">
          <w:t xml:space="preserve">is valuable </w:t>
        </w:r>
      </w:ins>
      <w:del w:id="622" w:author="Miller, Harvey J." w:date="2020-06-30T13:16:00Z">
        <w:r w:rsidR="00B10D60" w:rsidDel="00281906">
          <w:delText xml:space="preserve">is extremely necessary and important </w:delText>
        </w:r>
      </w:del>
      <w:r w:rsidR="00B10D60">
        <w:t>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14:paraId="5C46BE99" w14:textId="77777777" w:rsidR="00212968" w:rsidDel="00281906" w:rsidRDefault="00212968" w:rsidP="007F1FDD">
      <w:pPr>
        <w:pStyle w:val="xmsonormal"/>
        <w:rPr>
          <w:del w:id="623" w:author="Miller, Harvey J." w:date="2020-06-30T13:16:00Z"/>
        </w:rPr>
      </w:pPr>
      <w:del w:id="624" w:author="Miller, Harvey J." w:date="2020-06-30T13:16:00Z">
        <w:r w:rsidDel="00281906">
          <w:tab/>
          <w:delText xml:space="preserve"> </w:delText>
        </w:r>
      </w:del>
    </w:p>
    <w:p w14:paraId="210ACB07" w14:textId="0BC5A74A" w:rsidR="00040BBA" w:rsidDel="00281906" w:rsidRDefault="00040BBA">
      <w:pPr>
        <w:pStyle w:val="xmsonormal"/>
        <w:rPr>
          <w:del w:id="625" w:author="Miller, Harvey J." w:date="2020-06-30T13:16:00Z"/>
        </w:rPr>
        <w:pPrChange w:id="626" w:author="Miller, Harvey J." w:date="2020-06-30T13:16:00Z">
          <w:pPr>
            <w:pStyle w:val="xmsonormal"/>
            <w:numPr>
              <w:numId w:val="6"/>
            </w:numPr>
            <w:ind w:left="360" w:hanging="360"/>
          </w:pPr>
        </w:pPrChange>
      </w:pPr>
      <w:r>
        <w:t>Prudent tactic</w:t>
      </w:r>
      <w:ins w:id="627" w:author="Miller, Harvey J." w:date="2020-06-30T13:16:00Z">
        <w:r w:rsidR="00281906">
          <w:t xml:space="preserve">: </w:t>
        </w:r>
      </w:ins>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62599838" w14:textId="09BC9F62" w:rsidR="00236CBC" w:rsidRDefault="0026416C" w:rsidP="00036215">
      <w:pPr>
        <w:pStyle w:val="xmsonormal"/>
        <w:ind w:firstLine="720"/>
      </w:pPr>
      <w:r>
        <w:t>First, users can actively use prudent tactic</w:t>
      </w:r>
      <w:r w:rsidR="007813D6">
        <w:t>. A</w:t>
      </w:r>
      <w:r>
        <w:t>s we mentioned in the section 3.</w:t>
      </w:r>
      <w:r w:rsidR="00B87974">
        <w:t>3.4</w:t>
      </w:r>
      <w:r w:rsidR="003B1D9A">
        <w:t xml:space="preserve"> (prudent tactic)</w:t>
      </w:r>
      <w:r>
        <w:t>, it is a common strategy to avoid risk of missing a bus by leaving earlier than the suggested time</w:t>
      </w:r>
      <w:r w:rsidR="00F60FF5">
        <w:t xml:space="preserve"> </w:t>
      </w:r>
      <w:r w:rsidR="00F60FF5">
        <w:fldChar w:fldCharType="begin" w:fldLock="1"/>
      </w:r>
      <w:r w:rsidR="00F60FF5">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F60FF5">
        <w:fldChar w:fldCharType="separate"/>
      </w:r>
      <w:r w:rsidR="00F60FF5" w:rsidRPr="00A76261">
        <w:rPr>
          <w:noProof/>
        </w:rPr>
        <w:t>(Furth and Muller 2006)</w:t>
      </w:r>
      <w:r w:rsidR="00F60FF5">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r w:rsidR="00036215">
        <w:t xml:space="preserve"> </w:t>
      </w:r>
      <w:r w:rsidR="00236CBC">
        <w:t>This process can be perceived as a very primitive and coarse prudent tactic; and it is also why we should systematically discuss a more advanced version with well-optimized insurance buffers for specific time and space.</w:t>
      </w:r>
    </w:p>
    <w:p w14:paraId="22318C10" w14:textId="585A236D" w:rsidR="00236CBC" w:rsidRDefault="00281906" w:rsidP="007F1FDD">
      <w:pPr>
        <w:pStyle w:val="xmsonormal"/>
        <w:ind w:firstLine="720"/>
      </w:pPr>
      <w:ins w:id="628" w:author="Miller, Harvey J." w:date="2020-06-30T13:16:00Z">
        <w:r>
          <w:t>Finally</w:t>
        </w:r>
      </w:ins>
      <w:del w:id="629" w:author="Miller, Harvey J." w:date="2020-06-30T13:16:00Z">
        <w:r w:rsidR="00236CBC" w:rsidDel="00281906">
          <w:delText>Last</w:delText>
        </w:r>
        <w:r w:rsidR="001F0C06" w:rsidDel="00281906">
          <w:delText xml:space="preserve"> but not least</w:delText>
        </w:r>
      </w:del>
      <w:r w:rsidR="00236CBC">
        <w:t xml:space="preserve">, just like greedy static, </w:t>
      </w:r>
      <w:r w:rsidR="00603BB8">
        <w:t xml:space="preserve">the necessity of investigating the performance of </w:t>
      </w:r>
      <w:ins w:id="630" w:author="Miller, Harvey J." w:date="2020-06-30T13:17:00Z">
        <w:r>
          <w:t xml:space="preserve">the prudent </w:t>
        </w:r>
      </w:ins>
      <w:del w:id="631" w:author="Miller, Harvey J." w:date="2020-06-30T13:17:00Z">
        <w:r w:rsidR="00603BB8" w:rsidDel="00281906">
          <w:delText xml:space="preserve">greedy </w:delText>
        </w:r>
      </w:del>
      <w:r w:rsidR="00603BB8">
        <w:t xml:space="preserve">tactic does not lay on whether or how many people use it. </w:t>
      </w:r>
      <w:r w:rsidR="0027798E">
        <w:t>We propose prudent tactic as an innovative solution</w:t>
      </w:r>
      <w:ins w:id="632" w:author="Miller, Harvey J." w:date="2020-06-30T13:17:00Z">
        <w:r>
          <w:t xml:space="preserve"> that can be used to improve real-time transit information apps.  </w:t>
        </w:r>
      </w:ins>
      <w:del w:id="633" w:author="Miller, Harvey J." w:date="2020-06-30T13:17:00Z">
        <w:r w:rsidR="008D1BBD" w:rsidDel="00281906">
          <w:delText>, rather than an existing method</w:delText>
        </w:r>
        <w:r w:rsidR="0027798E" w:rsidDel="00281906">
          <w:delText xml:space="preserve">. </w:delText>
        </w:r>
      </w:del>
      <w:r w:rsidR="00BC1696">
        <w:t xml:space="preserve">It is certain that the </w:t>
      </w:r>
      <w:ins w:id="634" w:author="Miller, Harvey J." w:date="2020-06-30T13:17:00Z">
        <w:r>
          <w:t xml:space="preserve">optimal </w:t>
        </w:r>
      </w:ins>
      <w:r w:rsidR="00BC1696">
        <w:t xml:space="preserve">prudent tactic </w:t>
      </w:r>
      <w:del w:id="635" w:author="Miller, Harvey J." w:date="2020-06-30T13:17:00Z">
        <w:r w:rsidR="00BC1696" w:rsidDel="00281906">
          <w:delText xml:space="preserve">optimal </w:delText>
        </w:r>
      </w:del>
      <w:r w:rsidR="004C6FC9">
        <w:t>is not</w:t>
      </w:r>
      <w:r w:rsidR="008D22AF">
        <w:t xml:space="preserve"> used by anyone right now. However, </w:t>
      </w:r>
      <w:r w:rsidR="00BC1696">
        <w:t>i</w:t>
      </w:r>
      <w:ins w:id="636" w:author="Miller, Harvey J." w:date="2020-06-30T13:18:00Z">
        <w:r>
          <w:t xml:space="preserve">t could be used if </w:t>
        </w:r>
      </w:ins>
      <w:del w:id="637" w:author="Miller, Harvey J." w:date="2020-06-30T13:18:00Z">
        <w:r w:rsidR="00BC1696" w:rsidDel="00281906">
          <w:delText xml:space="preserve">f current </w:delText>
        </w:r>
      </w:del>
      <w:ins w:id="638" w:author="Miller, Harvey J." w:date="2020-06-30T13:18:00Z">
        <w:r>
          <w:t xml:space="preserve">developers </w:t>
        </w:r>
      </w:ins>
      <w:del w:id="639" w:author="Miller, Harvey J." w:date="2020-06-30T13:18:00Z">
        <w:r w:rsidR="00BC1696" w:rsidDel="00281906">
          <w:delText xml:space="preserve">apps can </w:delText>
        </w:r>
      </w:del>
      <w:r w:rsidR="00BC1696">
        <w:t>adopt our solution or develop better solution</w:t>
      </w:r>
      <w:r w:rsidR="005100F9">
        <w:t>s</w:t>
      </w:r>
      <w:r w:rsidR="00BC1696">
        <w:t xml:space="preserve"> to </w:t>
      </w:r>
      <w:r w:rsidR="00973851">
        <w:t xml:space="preserve">solve the insurance buffer and apply </w:t>
      </w:r>
      <w:r w:rsidR="00BC1696">
        <w:t>th</w:t>
      </w:r>
      <w:ins w:id="640" w:author="Miller, Harvey J." w:date="2020-06-30T13:19:00Z">
        <w:r>
          <w:t>em to their routing and departure instructions</w:t>
        </w:r>
      </w:ins>
      <w:del w:id="641" w:author="Miller, Harvey J." w:date="2020-06-30T13:19:00Z">
        <w:r w:rsidR="00BC1696" w:rsidDel="00281906">
          <w:delText xml:space="preserve">em </w:delText>
        </w:r>
      </w:del>
      <w:del w:id="642" w:author="Miller, Harvey J." w:date="2020-06-30T13:18:00Z">
        <w:r w:rsidR="00973851" w:rsidDel="00281906">
          <w:delText xml:space="preserve">to </w:delText>
        </w:r>
        <w:r w:rsidR="00BC1696" w:rsidDel="00281906">
          <w:delText>the algorithm to generate suggested route, more people will benefit from this</w:delText>
        </w:r>
      </w:del>
      <w:r w:rsidR="00BC1696">
        <w:t>.</w:t>
      </w:r>
    </w:p>
    <w:p w14:paraId="61D714FB" w14:textId="150E01F0" w:rsidR="007D4C8E" w:rsidDel="00281906" w:rsidRDefault="007D4C8E" w:rsidP="007F1FDD">
      <w:pPr>
        <w:pStyle w:val="xmsonormal"/>
        <w:rPr>
          <w:del w:id="643" w:author="Miller, Harvey J." w:date="2020-06-30T13:19:00Z"/>
        </w:rPr>
      </w:pPr>
    </w:p>
    <w:p w14:paraId="134CD2DA" w14:textId="21AC6B52" w:rsidR="00DD0F4F" w:rsidRDefault="00DD0F4F" w:rsidP="007F1FDD">
      <w:pPr>
        <w:pStyle w:val="xmsonormal"/>
      </w:pPr>
      <w:r>
        <w:t xml:space="preserve">In </w:t>
      </w:r>
      <w:ins w:id="644" w:author="Miller, Harvey J." w:date="2020-06-30T13:19:00Z">
        <w:r w:rsidR="00281906">
          <w:t>summary</w:t>
        </w:r>
      </w:ins>
      <w:del w:id="645" w:author="Miller, Harvey J." w:date="2020-06-30T13:19:00Z">
        <w:r w:rsidDel="00281906">
          <w:delText>conclusion</w:delText>
        </w:r>
      </w:del>
      <w:r>
        <w:t xml:space="preserve">, </w:t>
      </w:r>
      <w:r w:rsidR="002F3ED9">
        <w:t>schedule, arbitrary, and greedy tactic</w:t>
      </w:r>
      <w:r>
        <w:t xml:space="preserve"> are indeed used by at least some</w:t>
      </w:r>
      <w:r w:rsidR="00F406A4">
        <w:t xml:space="preserve"> passengers</w:t>
      </w:r>
      <w:r>
        <w:t>. For certain variety of prudent tactic and the prudent tactic optimal, we are sure that no one are using it right now</w:t>
      </w:r>
      <w:r w:rsidR="00196C60">
        <w:t xml:space="preserve"> and this is the</w:t>
      </w:r>
      <w:r w:rsidR="001C0702">
        <w:t xml:space="preserve"> very reason we are proposing an innovative </w:t>
      </w:r>
      <w:r w:rsidR="00196C60">
        <w:t>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t>
      </w:r>
      <w:r w:rsidR="00C916AA">
        <w:t xml:space="preserve">We add this to the last paragraph of the conclusion section. </w:t>
      </w:r>
      <w:r w:rsidR="00196C60">
        <w:t xml:space="preserve">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041A0F9F" w:rsidR="001E28B1" w:rsidRDefault="00281906" w:rsidP="007F1FDD">
      <w:pPr>
        <w:pStyle w:val="xmsonormal"/>
      </w:pPr>
      <w:ins w:id="646" w:author="Miller, Harvey J." w:date="2020-06-30T13:19:00Z">
        <w:r>
          <w:rPr>
            <w:b/>
            <w:bCs/>
          </w:rPr>
          <w:lastRenderedPageBreak/>
          <w:t>Response:</w:t>
        </w:r>
      </w:ins>
      <w:ins w:id="647" w:author="Miller, Harvey J." w:date="2020-06-30T13:20:00Z">
        <w:r>
          <w:rPr>
            <w:b/>
            <w:bCs/>
          </w:rPr>
          <w:t xml:space="preserve"> </w:t>
        </w:r>
      </w:ins>
      <w:r w:rsidR="00AA3E12">
        <w:t>This is very true for formula 6</w:t>
      </w:r>
      <w:r w:rsidR="008B681D">
        <w:t xml:space="preserve"> </w:t>
      </w:r>
      <w:r w:rsidR="006B5A13">
        <w:t>(last draft)</w:t>
      </w:r>
      <w:r w:rsidR="00AA3E12">
        <w:t>.</w:t>
      </w:r>
      <w:r w:rsidR="005936B0">
        <w:t xml:space="preserve"> </w:t>
      </w:r>
      <w:r w:rsidR="0033496B">
        <w:t>W</w:t>
      </w:r>
      <w:r w:rsidR="006B5A13">
        <w:t xml:space="preserve">e only </w:t>
      </w:r>
      <w:r w:rsidR="003E5576">
        <w:t>provided</w:t>
      </w:r>
      <w:r w:rsidR="00AA3E12">
        <w:t xml:space="preserve"> formula 6 to introduce the traditional calculation method</w:t>
      </w:r>
      <w:r w:rsidR="006B5A13">
        <w:t xml:space="preserve"> and w</w:t>
      </w:r>
      <w:r w:rsidR="00AA3E12">
        <w:t>e did not use headway and its standard variance in our calculation. This is one of motivation to use the high-resolution data without major s</w:t>
      </w:r>
      <w:r w:rsidR="00AA3E12" w:rsidRPr="00AA3E12">
        <w:t>tochastic</w:t>
      </w:r>
      <w:r w:rsidR="00AA3E12">
        <w:t xml:space="preserve"> assumptions. The actual formula we were using is formula 7</w:t>
      </w:r>
      <w:r w:rsidR="005936B0">
        <w:t xml:space="preserve"> (</w:t>
      </w:r>
      <w:r w:rsidR="00754E48">
        <w:t xml:space="preserve">last draft, </w:t>
      </w:r>
      <w:r w:rsidR="005936B0">
        <w:t xml:space="preserve">formula </w:t>
      </w:r>
      <w:r w:rsidR="007002D1">
        <w:t>2 in current draft</w:t>
      </w:r>
      <w:r w:rsidR="005936B0">
        <w:t>)</w:t>
      </w:r>
      <w:r w:rsidR="00AA3E12">
        <w:t xml:space="preserve">: we will 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14:paraId="586B35C9" w14:textId="2CD89093" w:rsidR="005342DD" w:rsidRDefault="00281906" w:rsidP="007F1FDD">
      <w:pPr>
        <w:pStyle w:val="xmsonormal"/>
      </w:pPr>
      <w:ins w:id="648" w:author="Miller, Harvey J." w:date="2020-06-30T13:20:00Z">
        <w:r>
          <w:rPr>
            <w:b/>
            <w:bCs/>
          </w:rPr>
          <w:t xml:space="preserve">Response: </w:t>
        </w:r>
      </w:ins>
      <w:r w:rsidR="005342DD">
        <w:t xml:space="preserve">Thanks for pointing this out. </w:t>
      </w:r>
      <w:r w:rsidR="00716120">
        <w:t>W</w:t>
      </w:r>
      <w:r w:rsidR="005342DD">
        <w:t xml:space="preserve">e </w:t>
      </w:r>
      <w:r w:rsidR="008B681D">
        <w:t xml:space="preserve">did </w:t>
      </w:r>
      <w:r w:rsidR="005342DD">
        <w:t xml:space="preserve">not assume that buses </w:t>
      </w:r>
      <w:r w:rsidR="00715867">
        <w:t>never run “h</w:t>
      </w:r>
      <w:r w:rsidR="005342DD">
        <w:t xml:space="preserve">ot” in our calculation. The best answer to this question must be that we present a risk of missing bus for the schedule tactic. The missing risk of schedule tactic </w:t>
      </w:r>
      <w:r w:rsidR="000F7C2A">
        <w:t>represents</w:t>
      </w:r>
      <w:r w:rsidR="005342DD">
        <w:t xml:space="preserve"> the chance for buses to leave earlier than the schedule</w:t>
      </w:r>
      <w:r w:rsidR="000F7C2A">
        <w:t xml:space="preserve">, which is exactly </w:t>
      </w:r>
      <w:r w:rsidR="008B681D">
        <w:t xml:space="preserve">the scenario of </w:t>
      </w:r>
      <w:r w:rsidR="000F7C2A">
        <w:t>“running hot”</w:t>
      </w:r>
      <w:r w:rsidR="005342DD">
        <w:t xml:space="preserve">. From table 2 </w:t>
      </w:r>
      <w:r w:rsidR="00795CB8">
        <w:t xml:space="preserve">(last draft, table 1 in current draft) </w:t>
      </w:r>
      <w:r w:rsidR="005342DD">
        <w:t>in the main text, we can see that the mean of schedule tactic’s risk of missing bus is 6.28%. If we assume</w:t>
      </w:r>
      <w:r w:rsidR="001F1097">
        <w:t>d</w:t>
      </w:r>
      <w:r w:rsidR="005342DD">
        <w:t xml:space="preserve"> no buses </w:t>
      </w:r>
      <w:r w:rsidR="00EF152E">
        <w:t>would</w:t>
      </w:r>
      <w:r w:rsidR="005342DD">
        <w:t xml:space="preserve"> run “hot”, the number will be 0.</w:t>
      </w:r>
      <w:r w:rsidR="00B32E8E">
        <w:t xml:space="preserve"> </w:t>
      </w:r>
    </w:p>
    <w:p w14:paraId="3AD53005" w14:textId="77777777" w:rsidR="00CD061F"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w:t>
      </w:r>
    </w:p>
    <w:p w14:paraId="23FB4241" w14:textId="6F4A7815" w:rsidR="005342DD" w:rsidRDefault="00DD054B" w:rsidP="007F1FDD">
      <w:pPr>
        <w:pStyle w:val="xmsonormal"/>
        <w:ind w:firstLine="720"/>
      </w:pPr>
      <w:r>
        <w:t xml:space="preserve">However, this fact does not affect the authenticity of the proposed methods or conclusions since we did not assume that buses never run hot in our calculation as we explain in the last paragraph. </w:t>
      </w:r>
      <w:r w:rsidR="008F4EFB">
        <w:t xml:space="preserve">We also discuss the issue in comment 1.9 about the transferability of this conclusion.  </w:t>
      </w:r>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t>- What data was used to create the visualization shown in Figure 3?</w:t>
      </w:r>
    </w:p>
    <w:p w14:paraId="75F9C516" w14:textId="72BC1664" w:rsidR="00C076EA" w:rsidRDefault="00281906" w:rsidP="005206F3">
      <w:pPr>
        <w:pStyle w:val="xmsonormal"/>
      </w:pPr>
      <w:ins w:id="649" w:author="Miller, Harvey J." w:date="2020-06-30T13:20:00Z">
        <w:r>
          <w:rPr>
            <w:b/>
            <w:bCs/>
          </w:rPr>
          <w:t xml:space="preserve">Response: </w:t>
        </w:r>
      </w:ins>
      <w:r w:rsidR="008B681D">
        <w:t>We implemented the empirical tactic of different memory and calculate</w:t>
      </w:r>
      <w:r w:rsidR="000A7D23">
        <w:t>d</w:t>
      </w:r>
      <w:r w:rsidR="008B681D">
        <w:t xml:space="preserve"> the performance based on the same GTFS-APC data we collected. We did not use an external data source or reference. </w:t>
      </w:r>
      <w:r w:rsidR="005206F3">
        <w:t xml:space="preserve">However, because we remove empirical tactic completely from the paper, the figure 3 is also removed. </w:t>
      </w:r>
      <w:r w:rsidR="00CF5874">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5DF78F43" w:rsidR="00C076EA" w:rsidRDefault="00281906" w:rsidP="007F1FDD">
      <w:pPr>
        <w:pStyle w:val="xmsonormal"/>
      </w:pPr>
      <w:ins w:id="650" w:author="Miller, Harvey J." w:date="2020-06-30T13:20:00Z">
        <w:r>
          <w:rPr>
            <w:b/>
            <w:bCs/>
          </w:rPr>
          <w:t xml:space="preserve">Response: </w:t>
        </w:r>
      </w:ins>
      <w:r w:rsidR="00FB3C18">
        <w:t xml:space="preserve">Per reviewer 1’s suggestion, we delete this part </w:t>
      </w:r>
      <w:r w:rsidR="00461006">
        <w:t xml:space="preserve">in the main text and move it to the appendix </w:t>
      </w:r>
      <w:r w:rsidR="00FB3C18">
        <w:t>because it is less relevant to the conclusion of this paper.</w:t>
      </w:r>
      <w:r w:rsidR="00461006">
        <w:t xml:space="preserve"> Please find the same response</w:t>
      </w:r>
      <w:r w:rsidR="00A8059D">
        <w:t xml:space="preserve"> in the appendix 3.</w:t>
      </w:r>
    </w:p>
    <w:p w14:paraId="2D591817" w14:textId="1E5BD6E4"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r w:rsidR="007B1F22">
        <w:t xml:space="preserve"> similar to </w:t>
      </w:r>
      <w:r w:rsidR="007B1F22">
        <w:fldChar w:fldCharType="begin" w:fldLock="1"/>
      </w:r>
      <w:r w:rsidR="00667289">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rsidR="007B1F22">
        <w:fldChar w:fldCharType="separate"/>
      </w:r>
      <w:r w:rsidR="007B1F22" w:rsidRPr="007B1F22">
        <w:rPr>
          <w:noProof/>
        </w:rPr>
        <w:t xml:space="preserve">Cats and Loutos </w:t>
      </w:r>
      <w:r w:rsidR="007B1F22">
        <w:rPr>
          <w:noProof/>
        </w:rPr>
        <w:t>(</w:t>
      </w:r>
      <w:r w:rsidR="007B1F22" w:rsidRPr="007B1F22">
        <w:rPr>
          <w:noProof/>
        </w:rPr>
        <w:t>2016a)</w:t>
      </w:r>
      <w:r w:rsidR="007B1F22">
        <w:fldChar w:fldCharType="end"/>
      </w:r>
      <w:r w:rsidR="00461006" w:rsidRPr="00575B4B">
        <w:t>:</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66EA9D0E" w:rsidR="00461006" w:rsidRPr="00575B4B" w:rsidRDefault="00C13DF7" w:rsidP="00F34F89">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5EA8651E" w14:textId="77777777" w:rsidR="00461006" w:rsidRPr="00575B4B" w:rsidRDefault="00461006" w:rsidP="00F34F89">
            <w:pPr>
              <w:pStyle w:val="xmsonormal"/>
            </w:pPr>
            <w:bookmarkStart w:id="651" w:name="_Ref18179686"/>
            <w:r w:rsidRPr="00F34F89">
              <w:t>(</w:t>
            </w:r>
            <w:fldSimple w:instr=" SEQ Equation \* ARABIC ">
              <w:r w:rsidR="00F34F89">
                <w:t>4</w:t>
              </w:r>
            </w:fldSimple>
            <w:bookmarkEnd w:id="651"/>
            <w:r w:rsidRPr="00F34F89">
              <w:t>)</w:t>
            </w:r>
          </w:p>
        </w:tc>
      </w:tr>
    </w:tbl>
    <w:p w14:paraId="0698A371" w14:textId="3DC46223" w:rsidR="00461006" w:rsidRDefault="00461006" w:rsidP="00F34F89">
      <w:pPr>
        <w:pStyle w:val="xmsonormal"/>
      </w:pPr>
      <w:r w:rsidRPr="00575B4B">
        <w:t xml:space="preserve">where: </w:t>
      </w:r>
      <w:r w:rsidR="002B2D43">
        <w:t>π</w:t>
      </w:r>
      <w:r w:rsidR="00887FC5">
        <w:rPr>
          <w:vertAlign w:val="superscript"/>
        </w:rPr>
        <w:t>p</w:t>
      </w:r>
      <w:r w:rsidR="002B2D43">
        <w:t>(τ</w:t>
      </w:r>
      <w:r>
        <w:t xml:space="preserve">) </w:t>
      </w:r>
      <w:r w:rsidRPr="00575B4B">
        <w:t>is the</w:t>
      </w:r>
      <w:r>
        <w:t xml:space="preserve"> estimated time of departure, which depends on</w:t>
      </w:r>
      <w:r w:rsidR="000C4F6A">
        <w:t xml:space="preserve"> the </w:t>
      </w:r>
      <w:r w:rsidR="001C7F5F">
        <w:t xml:space="preserve">expected </w:t>
      </w:r>
      <w:r w:rsidR="000C4F6A">
        <w:t>arrival time</w:t>
      </w:r>
      <w:r w:rsidRPr="00575B4B">
        <w:t xml:space="preserve">, </w:t>
      </w:r>
      <w:r w:rsidR="001C7F5F">
        <w:t>τ</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575B4B">
        <w:t xml:space="preserve"> is the walking time.</w:t>
      </w:r>
      <w:r w:rsidR="00F643EA">
        <w:t xml:space="preserve"> </w:t>
      </w:r>
      <w:r>
        <w:t xml:space="preserve">Then, consider the home departure time of prudent tactic </w:t>
      </w:r>
      <w:r w:rsidR="0008796F">
        <w:t xml:space="preserve">(also </w:t>
      </w:r>
      <w:r>
        <w:t>in Equation (</w:t>
      </w:r>
      <w:r w:rsidR="00857EAD">
        <w:t>5</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36F7EDB" w:rsidR="00A33855" w:rsidRDefault="00A33855" w:rsidP="00A33855">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60E4A8C4" w14:textId="5036CDD3"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226EA81C" w:rsidR="00461006" w:rsidRPr="00F34F89" w:rsidRDefault="00461006" w:rsidP="00F34F89">
            <w:pPr>
              <w:pStyle w:val="xmsonormal"/>
            </w:pPr>
            <w:bookmarkStart w:id="652" w:name="_Ref9177069"/>
            <w:r w:rsidRPr="00F34F89">
              <w:t>(</w:t>
            </w:r>
            <w:fldSimple w:instr=" SEQ Equation \* ARABIC ">
              <w:r w:rsidR="00857EAD">
                <w:rPr>
                  <w:noProof/>
                </w:rPr>
                <w:t>5</w:t>
              </w:r>
            </w:fldSimple>
            <w:r w:rsidRPr="00F34F89">
              <w:t>)</w:t>
            </w:r>
            <w:bookmarkEnd w:id="652"/>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5D485F88" w:rsidR="00461006" w:rsidRDefault="00461006" w:rsidP="00511983">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0479DC32" w14:textId="470B7EA3" w:rsidR="00461006" w:rsidRPr="00F34F89" w:rsidRDefault="00461006" w:rsidP="00F34F89">
            <w:pPr>
              <w:pStyle w:val="xmsonormal"/>
            </w:pPr>
            <w:r w:rsidRPr="00F34F89">
              <w:t>(</w:t>
            </w:r>
            <w:fldSimple w:instr=" SEQ Equation \* ARABIC ">
              <w:r w:rsidR="00857EAD">
                <w:rPr>
                  <w:noProof/>
                </w:rPr>
                <w:t>6</w:t>
              </w:r>
            </w:fldSimple>
            <w:r w:rsidRPr="00F34F89">
              <w:t>)</w:t>
            </w:r>
          </w:p>
        </w:tc>
      </w:tr>
    </w:tbl>
    <w:p w14:paraId="12369318" w14:textId="738C8AE0" w:rsidR="00461006" w:rsidRDefault="00461006" w:rsidP="00F34F89">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00857EAD" w:rsidRPr="00F34F89">
        <w:t>(</w:t>
      </w:r>
      <w:r w:rsidR="00857EAD">
        <w:t>4</w:t>
      </w:r>
      <w:r>
        <w:fldChar w:fldCharType="end"/>
      </w:r>
      <w:r>
        <w:t xml:space="preserve">) and substitute </w:t>
      </w:r>
      <w:r w:rsidR="00FB0BE9">
        <w:t>π</w:t>
      </w:r>
      <w:r w:rsidR="00FB0BE9">
        <w:rPr>
          <w:vertAlign w:val="superscript"/>
        </w:rPr>
        <w:t>p</w:t>
      </w:r>
      <w:r w:rsidR="00E25864">
        <w:t xml:space="preserve"> with expected waiting time w</w:t>
      </w:r>
      <w:r w:rsidR="00E25864">
        <w:rPr>
          <w:vertAlign w:val="superscript"/>
        </w:rPr>
        <w:t>p</w:t>
      </w:r>
      <w:r>
        <w:t xml:space="preserve"> plus u</w:t>
      </w:r>
      <w:r w:rsidR="00E90089">
        <w:t>ser’s arrival time at the stop τ</w:t>
      </w:r>
      <w:r>
        <w:t>:</w:t>
      </w:r>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2C6A52F4" w:rsidR="00461006" w:rsidRDefault="00461006" w:rsidP="00EF3270">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5C9B2913" w14:textId="0D67236A" w:rsidR="00461006" w:rsidRPr="00F34F89" w:rsidRDefault="00461006" w:rsidP="00F34F89">
            <w:pPr>
              <w:pStyle w:val="xmsonormal"/>
            </w:pPr>
            <w:r w:rsidRPr="00F34F89">
              <w:t>(</w:t>
            </w:r>
            <w:fldSimple w:instr=" SEQ Equation \* ARABIC ">
              <w:r w:rsidR="00857EAD">
                <w:rPr>
                  <w:noProof/>
                </w:rPr>
                <w:t>7</w:t>
              </w:r>
            </w:fldSimple>
            <w:r w:rsidRPr="00F34F89">
              <w:t>)</w:t>
            </w:r>
          </w:p>
        </w:tc>
      </w:tr>
    </w:tbl>
    <w:p w14:paraId="233DCDB3" w14:textId="493D5A41" w:rsidR="00FB3C18" w:rsidRDefault="00461006" w:rsidP="007F1FDD">
      <w:pPr>
        <w:pStyle w:val="xmsonormal"/>
      </w:pPr>
      <w:r>
        <w:t>W</w:t>
      </w:r>
      <w:r w:rsidRPr="00575B4B">
        <w:t xml:space="preserve">e have: </w:t>
      </w:r>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lastRenderedPageBreak/>
        <w:t>Page 14, Last 2 Paragraphs</w:t>
      </w:r>
    </w:p>
    <w:p w14:paraId="519CE997" w14:textId="77777777"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2875E25A" w:rsidR="00AD116B" w:rsidRPr="00013F9D" w:rsidRDefault="00281906" w:rsidP="007F1FDD">
      <w:pPr>
        <w:pStyle w:val="xmsonormal"/>
      </w:pPr>
      <w:ins w:id="653" w:author="Miller, Harvey J." w:date="2020-06-30T13:21:00Z">
        <w:r>
          <w:rPr>
            <w:b/>
            <w:bCs/>
          </w:rPr>
          <w:t xml:space="preserve">Response: </w:t>
        </w:r>
      </w:ins>
      <w:r w:rsidR="0075440E" w:rsidRPr="00013F9D">
        <w:t xml:space="preserve">Thanks for mentioning this. </w:t>
      </w:r>
      <w:r w:rsidR="009E74EE" w:rsidRPr="00013F9D">
        <w:t xml:space="preserve">This is a very important question about the representative of route No.2. </w:t>
      </w:r>
      <w:r w:rsidR="00AD116B" w:rsidRPr="00013F9D">
        <w:t>The core question is: w</w:t>
      </w:r>
      <w:r w:rsidR="0075440E"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6E6AFD47" w:rsidR="00C076EA" w:rsidRPr="00013F9D" w:rsidRDefault="0098664C" w:rsidP="0098664C">
      <w:pPr>
        <w:pStyle w:val="xmsonormal"/>
        <w:ind w:firstLine="720"/>
      </w:pPr>
      <w:r w:rsidRPr="00013F9D">
        <w:t>We reproduce</w:t>
      </w:r>
      <w:ins w:id="654" w:author="Miller, Harvey J." w:date="2020-06-30T13:21:00Z">
        <w:r w:rsidR="00BC78CF">
          <w:t>d</w:t>
        </w:r>
      </w:ins>
      <w:r w:rsidRPr="00013F9D">
        <w:t xml:space="preserv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w:t>
      </w:r>
      <w:r w:rsidR="00E54E87">
        <w:t xml:space="preserve">the </w:t>
      </w:r>
      <w:r w:rsidR="00042BB4" w:rsidRPr="00013F9D">
        <w:t xml:space="preserve">same </w:t>
      </w:r>
      <w:r w:rsidR="001F4535">
        <w:t>color scheme</w:t>
      </w:r>
      <w:r w:rsidR="008028AE" w:rsidRPr="00013F9D">
        <w:t>.</w:t>
      </w:r>
    </w:p>
    <w:p w14:paraId="68043173" w14:textId="5CE212E5"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D07341">
        <w:t xml:space="preserve"> 3.3.4</w:t>
      </w:r>
      <w:r w:rsidR="00E354BD">
        <w:t xml:space="preserve">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667289">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667289">
        <w:t>Picture 5</w:t>
      </w:r>
      <w:r w:rsidR="00013F9D" w:rsidRPr="00013F9D">
        <w:fldChar w:fldCharType="end"/>
      </w:r>
      <w:r w:rsidR="00013F9D">
        <w:t xml:space="preserve"> to the appendix for readers’ reference, since the representativeness of the selected route is an important and common question.</w:t>
      </w:r>
    </w:p>
    <w:p w14:paraId="03E9F62D" w14:textId="77777777" w:rsidR="00C967E1" w:rsidRDefault="00C13DF7"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94pt">
            <v:imagedata r:id="rId13" o:title="different_routes_1"/>
          </v:shape>
        </w:pict>
      </w:r>
    </w:p>
    <w:p w14:paraId="4195D751" w14:textId="77777777" w:rsidR="007540B1" w:rsidRDefault="00C967E1" w:rsidP="00C967E1">
      <w:pPr>
        <w:pStyle w:val="xmsonormal"/>
        <w:jc w:val="center"/>
      </w:pPr>
      <w:bookmarkStart w:id="655" w:name="_Ref42549448"/>
      <w:r>
        <w:t xml:space="preserve">Picture </w:t>
      </w:r>
      <w:fldSimple w:instr=" SEQ Picture \* ARABIC ">
        <w:r w:rsidR="003C7220">
          <w:rPr>
            <w:noProof/>
          </w:rPr>
          <w:t>4</w:t>
        </w:r>
      </w:fldSimple>
      <w:bookmarkEnd w:id="655"/>
      <w:r>
        <w:t xml:space="preserve">: </w:t>
      </w:r>
      <w:r w:rsidRPr="007B7B14">
        <w:t>Route 1, 2, and 5's PT optimal's waiting time and route map.</w:t>
      </w:r>
    </w:p>
    <w:p w14:paraId="2C721665" w14:textId="77777777" w:rsidR="007540B1" w:rsidRDefault="007540B1" w:rsidP="007F1FDD">
      <w:pPr>
        <w:pStyle w:val="xmsonormal"/>
        <w:rPr>
          <w:color w:val="7030A0"/>
        </w:rPr>
      </w:pPr>
    </w:p>
    <w:p w14:paraId="2FD1DD9C" w14:textId="77777777" w:rsidR="00C967E1" w:rsidRDefault="00C13DF7" w:rsidP="00C967E1">
      <w:pPr>
        <w:pStyle w:val="xmsonormal"/>
        <w:keepNext/>
        <w:jc w:val="center"/>
      </w:pPr>
      <w:r>
        <w:rPr>
          <w:color w:val="7030A0"/>
        </w:rPr>
        <w:lastRenderedPageBreak/>
        <w:pict w14:anchorId="55D66771">
          <v:shape id="_x0000_i1026" type="#_x0000_t75" style="width:467.7pt;height:524.65pt">
            <v:imagedata r:id="rId14" o:title="different_routes_2"/>
          </v:shape>
        </w:pict>
      </w:r>
    </w:p>
    <w:p w14:paraId="212F7700" w14:textId="77777777" w:rsidR="0075440E" w:rsidRPr="00C967E1" w:rsidRDefault="00C967E1" w:rsidP="00C967E1">
      <w:pPr>
        <w:pStyle w:val="xmsonormal"/>
        <w:jc w:val="center"/>
      </w:pPr>
      <w:bookmarkStart w:id="656" w:name="_Ref42549450"/>
      <w:r>
        <w:t xml:space="preserve">Picture </w:t>
      </w:r>
      <w:fldSimple w:instr=" SEQ Picture \* ARABIC ">
        <w:r w:rsidR="003C7220">
          <w:rPr>
            <w:noProof/>
          </w:rPr>
          <w:t>5</w:t>
        </w:r>
      </w:fldSimple>
      <w:bookmarkEnd w:id="656"/>
      <w:r>
        <w:t xml:space="preserve">: </w:t>
      </w:r>
      <w:r w:rsidRPr="001C41F2">
        <w:t>Route 7, 8, and 10's PT optimal's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4AFB47DF" w:rsidR="00524488" w:rsidRDefault="00BC78CF" w:rsidP="007F1FDD">
      <w:pPr>
        <w:pStyle w:val="xmsonormal"/>
      </w:pPr>
      <w:ins w:id="657" w:author="Miller, Harvey J." w:date="2020-06-30T13:21:00Z">
        <w:r>
          <w:rPr>
            <w:b/>
            <w:bCs/>
          </w:rPr>
          <w:t xml:space="preserve">Response: </w:t>
        </w:r>
      </w:ins>
      <w:r w:rsidR="008B681D">
        <w:t xml:space="preserve">Yes, it is </w:t>
      </w:r>
      <w:r w:rsidR="005317BA">
        <w:t xml:space="preserve">surely </w:t>
      </w:r>
      <w:r w:rsidR="008B681D">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w:t>
      </w:r>
      <w:del w:id="658" w:author="Miller, Harvey J." w:date="2020-06-30T13:31:00Z">
        <w:r w:rsidR="009B73FF" w:rsidDel="00F6648E">
          <w:delText xml:space="preserve">the </w:delText>
        </w:r>
      </w:del>
      <w:r w:rsidR="009B73FF">
        <w:t>comment 2.1</w:t>
      </w:r>
      <w:r w:rsidR="008B681D">
        <w:t>.</w:t>
      </w:r>
      <w:r w:rsidR="00CD36C2">
        <w:t xml:space="preserve"> </w:t>
      </w:r>
    </w:p>
    <w:p w14:paraId="664143E8" w14:textId="77777777" w:rsidR="005317BA" w:rsidRDefault="00CD36C2" w:rsidP="005317BA">
      <w:pPr>
        <w:pStyle w:val="xmsonormal"/>
        <w:ind w:firstLine="720"/>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77777777" w:rsidR="00F60F10" w:rsidRDefault="00F60F10" w:rsidP="005317BA">
      <w:pPr>
        <w:pStyle w:val="xmsonormal"/>
        <w:ind w:firstLine="720"/>
      </w:pPr>
      <w:commentRangeStart w:id="659"/>
      <w:r>
        <w:t xml:space="preserve">On the other hand, the poor performance of greedy tactic does not mean that real-time information is </w:t>
      </w:r>
      <w:del w:id="660" w:author="Miller, Harvey J." w:date="2020-06-30T13:33:00Z">
        <w:r w:rsidDel="00F6648E">
          <w:delText xml:space="preserve">100% </w:delText>
        </w:r>
      </w:del>
      <w:r>
        <w:t xml:space="preserve">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commentRangeEnd w:id="659"/>
      <w:r w:rsidR="00F6648E">
        <w:rPr>
          <w:rStyle w:val="CommentReference"/>
        </w:rPr>
        <w:commentReference w:id="659"/>
      </w:r>
    </w:p>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14:paraId="1E6C46B1" w14:textId="0D9BE66D" w:rsidR="003D5729" w:rsidRDefault="00F6648E" w:rsidP="007F1FDD">
      <w:pPr>
        <w:pStyle w:val="xmsonormal"/>
      </w:pPr>
      <w:ins w:id="661" w:author="Miller, Harvey J." w:date="2020-06-30T13:33:00Z">
        <w:r>
          <w:rPr>
            <w:b/>
            <w:bCs/>
          </w:rPr>
          <w:t>R</w:t>
        </w:r>
      </w:ins>
      <w:ins w:id="662" w:author="Miller, Harvey J." w:date="2020-06-30T13:34:00Z">
        <w:r>
          <w:rPr>
            <w:b/>
            <w:bCs/>
          </w:rPr>
          <w:t xml:space="preserve">esponse: </w:t>
        </w:r>
      </w:ins>
      <w:r w:rsidR="003C7220" w:rsidRPr="00630B35">
        <w:t>This is a very important issue</w:t>
      </w:r>
      <w:r w:rsidR="00A83DD8">
        <w:t xml:space="preserve"> and we thank the reviewer for pointing it out</w:t>
      </w:r>
      <w:r w:rsidR="003C7220" w:rsidRPr="00630B35">
        <w:t>. We add the analysis and discussion about timepoints in section</w:t>
      </w:r>
      <w:r w:rsidR="00630B35">
        <w:t xml:space="preserve"> </w:t>
      </w:r>
      <w:r w:rsidR="006469B4">
        <w:t>4.3.2</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timepoints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timepoint stops is significantly larger than nearby non-timepoint stops. This can be explained as the result of strict </w:t>
      </w:r>
      <w:r>
        <w:lastRenderedPageBreak/>
        <w:t>timetable policy: a bus should stick to the timetable strictly at these stops. Therefore, the 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timepoint stops is significantly smaller than </w:t>
      </w:r>
      <w:r w:rsidR="000E2AC0">
        <w:t xml:space="preserve">nearby </w:t>
      </w:r>
      <w:r w:rsidR="00954B3B">
        <w:t>non-timepoint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timepoints. The primary reason is also because of stricter timetable policy at timepoints.</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timepoints. It surely adds </w:t>
      </w:r>
      <w:r w:rsidR="00B17D09">
        <w:t xml:space="preserve">many </w:t>
      </w:r>
      <w:r w:rsidR="00516910">
        <w:t>valuable</w:t>
      </w:r>
      <w:r w:rsidR="00B17D09">
        <w:t xml:space="preserve"> conclusions</w:t>
      </w:r>
      <w:r>
        <w:t xml:space="preserve"> to the paper.</w:t>
      </w:r>
    </w:p>
    <w:p w14:paraId="6FED3DFA" w14:textId="77777777" w:rsidR="00F238D8" w:rsidRDefault="00F238D8" w:rsidP="00F238D8">
      <w:pPr>
        <w:pStyle w:val="xmsonormal"/>
        <w:jc w:val="center"/>
      </w:pPr>
      <w:r>
        <w:rPr>
          <w:noProof/>
        </w:rPr>
        <w:drawing>
          <wp:inline distT="0" distB="0" distL="0" distR="0" wp14:anchorId="1D4B34DE" wp14:editId="6937E1D1">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1940"/>
                    </a:xfrm>
                    <a:prstGeom prst="rect">
                      <a:avLst/>
                    </a:prstGeom>
                  </pic:spPr>
                </pic:pic>
              </a:graphicData>
            </a:graphic>
          </wp:inline>
        </w:drawing>
      </w:r>
    </w:p>
    <w:p w14:paraId="7B6F941B" w14:textId="77777777" w:rsidR="00F238D8" w:rsidRDefault="00F238D8" w:rsidP="00F238D8">
      <w:pPr>
        <w:pStyle w:val="xmsonormal"/>
        <w:jc w:val="center"/>
      </w:pPr>
      <w:bookmarkStart w:id="663" w:name="_Ref43393458"/>
      <w:r>
        <w:t xml:space="preserve">Picture </w:t>
      </w:r>
      <w:fldSimple w:instr=" SEQ Picture \* ARABIC ">
        <w:r w:rsidR="00254D44">
          <w:rPr>
            <w:noProof/>
          </w:rPr>
          <w:t>6</w:t>
        </w:r>
      </w:fldSimple>
      <w:bookmarkEnd w:id="663"/>
      <w:r>
        <w:t>: greedy tactic’s waiting time for bus route No.2 (circles with black stroke: timepoints).</w:t>
      </w:r>
    </w:p>
    <w:p w14:paraId="0291CC6B" w14:textId="77777777" w:rsidR="00F238D8" w:rsidRDefault="00F238D8" w:rsidP="00F238D8">
      <w:pPr>
        <w:pStyle w:val="xmsonormal"/>
      </w:pPr>
    </w:p>
    <w:p w14:paraId="2E5BDB0C" w14:textId="77777777" w:rsidR="003C7220" w:rsidRDefault="003C7220" w:rsidP="003C7220">
      <w:pPr>
        <w:pStyle w:val="xmsonormal"/>
        <w:keepNext/>
      </w:pPr>
      <w:r>
        <w:rPr>
          <w:noProof/>
        </w:rPr>
        <w:lastRenderedPageBreak/>
        <w:drawing>
          <wp:inline distT="0" distB="0" distL="0" distR="0" wp14:anchorId="1FDEFF78" wp14:editId="48FB71B0">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74820"/>
                    </a:xfrm>
                    <a:prstGeom prst="rect">
                      <a:avLst/>
                    </a:prstGeom>
                  </pic:spPr>
                </pic:pic>
              </a:graphicData>
            </a:graphic>
          </wp:inline>
        </w:drawing>
      </w:r>
    </w:p>
    <w:p w14:paraId="14EF1B5A" w14:textId="77777777" w:rsidR="003C7220" w:rsidRDefault="003C7220" w:rsidP="003C7220">
      <w:pPr>
        <w:pStyle w:val="xmsonormal"/>
        <w:jc w:val="center"/>
      </w:pPr>
      <w:bookmarkStart w:id="664" w:name="_Ref43369292"/>
      <w:r>
        <w:t xml:space="preserve">Picture </w:t>
      </w:r>
      <w:fldSimple w:instr=" SEQ Picture \* ARABIC ">
        <w:r w:rsidR="00254D44">
          <w:rPr>
            <w:noProof/>
          </w:rPr>
          <w:t>7</w:t>
        </w:r>
      </w:fldSimple>
      <w:bookmarkEnd w:id="664"/>
      <w:r>
        <w:t>: prudent tactic optimal's waiting time for bus route No.2</w:t>
      </w:r>
      <w:r w:rsidR="00EF77E0">
        <w:t xml:space="preserve"> (</w:t>
      </w:r>
      <w:r w:rsidR="00290E27">
        <w:t xml:space="preserve">circles with </w:t>
      </w:r>
      <w:r w:rsidR="00EF77E0">
        <w:t xml:space="preserve">black stroke: </w:t>
      </w:r>
      <w:r w:rsidR="00290E27">
        <w:t>timepoints</w:t>
      </w:r>
      <w:r w:rsidR="00EF77E0">
        <w:t>)</w:t>
      </w:r>
      <w:r>
        <w:t>.</w:t>
      </w:r>
    </w:p>
    <w:p w14:paraId="33F91AD2" w14:textId="77777777" w:rsidR="00C11924" w:rsidRDefault="00C36406" w:rsidP="003C7220">
      <w:pPr>
        <w:pStyle w:val="xmsonormal"/>
        <w:jc w:val="center"/>
      </w:pPr>
      <w:r>
        <w:rPr>
          <w:noProof/>
        </w:rPr>
        <w:lastRenderedPageBreak/>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665" w:name="_Ref43401640"/>
      <w:r>
        <w:t xml:space="preserve">Picture </w:t>
      </w:r>
      <w:fldSimple w:instr=" SEQ Picture \* ARABIC ">
        <w:r>
          <w:rPr>
            <w:noProof/>
          </w:rPr>
          <w:t>8</w:t>
        </w:r>
      </w:fldSimple>
      <w:bookmarkEnd w:id="665"/>
      <w:r>
        <w:t>: schedule tactic optimal's waiting time for bus route No.2 (circles with black stroke: timepoints).</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ADB937E" w:rsidR="007C3DF4" w:rsidRPr="00F6648E" w:rsidRDefault="00F6648E" w:rsidP="007F1FDD">
      <w:pPr>
        <w:pStyle w:val="xmsonormal"/>
        <w:rPr>
          <w:rPrChange w:id="666" w:author="Miller, Harvey J." w:date="2020-06-30T13:34:00Z">
            <w:rPr>
              <w:color w:val="7030A0"/>
            </w:rPr>
          </w:rPrChange>
        </w:rPr>
      </w:pPr>
      <w:commentRangeStart w:id="667"/>
      <w:ins w:id="668" w:author="Miller, Harvey J." w:date="2020-06-30T13:34:00Z">
        <w:r w:rsidRPr="00F6648E">
          <w:rPr>
            <w:b/>
            <w:bCs/>
            <w:rPrChange w:id="669" w:author="Miller, Harvey J." w:date="2020-06-30T13:34:00Z">
              <w:rPr/>
            </w:rPrChange>
          </w:rPr>
          <w:t>Response:</w:t>
        </w:r>
        <w:r>
          <w:t xml:space="preserve"> </w:t>
        </w:r>
      </w:ins>
      <w:ins w:id="670" w:author="Liu, Luyu" w:date="2020-06-30T14:47:00Z">
        <w:r w:rsidR="007B1D02">
          <w:t>T</w:t>
        </w:r>
        <w:r w:rsidR="007B1D02" w:rsidRPr="007B1D02">
          <w:rPr>
            <w:rPrChange w:id="671" w:author="Liu, Luyu" w:date="2020-06-30T14:47:00Z">
              <w:rPr>
                <w:u w:val="single"/>
              </w:rPr>
            </w:rPrChange>
          </w:rPr>
          <w:t>his point is now moot since we delete</w:t>
        </w:r>
        <w:r w:rsidR="007B1D02">
          <w:rPr>
            <w:rPrChange w:id="672" w:author="Liu, Luyu" w:date="2020-06-30T14:47:00Z">
              <w:rPr/>
            </w:rPrChange>
          </w:rPr>
          <w:t>d the</w:t>
        </w:r>
        <w:r w:rsidR="007B1D02">
          <w:t xml:space="preserve"> Figure 13 (</w:t>
        </w:r>
      </w:ins>
      <w:ins w:id="673" w:author="Liu, Luyu" w:date="2020-06-30T14:48:00Z">
        <w:r w:rsidR="007B1D02">
          <w:t>last draft</w:t>
        </w:r>
      </w:ins>
      <w:ins w:id="674" w:author="Liu, Luyu" w:date="2020-06-30T14:47:00Z">
        <w:r w:rsidR="007B1D02">
          <w:t>)</w:t>
        </w:r>
        <w:r w:rsidR="007B1D02" w:rsidRPr="007B1D02">
          <w:rPr>
            <w:rPrChange w:id="675" w:author="Liu, Luyu" w:date="2020-06-30T14:47:00Z">
              <w:rPr>
                <w:u w:val="single"/>
              </w:rPr>
            </w:rPrChange>
          </w:rPr>
          <w:t xml:space="preserve"> from the paper for length reduction</w:t>
        </w:r>
      </w:ins>
      <w:ins w:id="676" w:author="Liu, Luyu" w:date="2020-06-30T14:48:00Z">
        <w:r w:rsidR="007B1D02">
          <w:t xml:space="preserve"> as indicated in comment 1.1</w:t>
        </w:r>
      </w:ins>
      <w:bookmarkStart w:id="677" w:name="_GoBack"/>
      <w:bookmarkEnd w:id="677"/>
      <w:ins w:id="678" w:author="Liu, Luyu" w:date="2020-06-30T14:47:00Z">
        <w:r w:rsidR="007B1D02">
          <w:t>.</w:t>
        </w:r>
        <w:r w:rsidR="007B1D02">
          <w:t xml:space="preserve"> </w:t>
        </w:r>
      </w:ins>
      <w:ins w:id="679" w:author="Miller, Harvey J." w:date="2020-06-30T13:34:00Z">
        <w:del w:id="680" w:author="Liu, Luyu" w:date="2020-06-30T14:44:00Z">
          <w:r w:rsidDel="007B1D02">
            <w:delText>Done.</w:delText>
          </w:r>
        </w:del>
      </w:ins>
      <w:del w:id="681" w:author="Liu, Luyu" w:date="2020-06-30T14:44:00Z">
        <w:r w:rsidR="007C3DF4" w:rsidRPr="00F6648E" w:rsidDel="007B1D02">
          <w:rPr>
            <w:rPrChange w:id="682" w:author="Miller, Harvey J." w:date="2020-06-30T13:34:00Z">
              <w:rPr>
                <w:color w:val="7030A0"/>
              </w:rPr>
            </w:rPrChange>
          </w:rPr>
          <w:delText>Will do</w:delText>
        </w:r>
        <w:commentRangeEnd w:id="667"/>
        <w:r w:rsidDel="007B1D02">
          <w:rPr>
            <w:rStyle w:val="CommentReference"/>
          </w:rPr>
          <w:commentReference w:id="667"/>
        </w:r>
      </w:del>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57E7FCB7" w:rsidR="009F7022" w:rsidRPr="00F6648E" w:rsidRDefault="00F6648E" w:rsidP="007F1FDD">
      <w:pPr>
        <w:pStyle w:val="xmsonormal"/>
        <w:rPr>
          <w:rPrChange w:id="683" w:author="Miller, Harvey J." w:date="2020-06-30T13:35:00Z">
            <w:rPr>
              <w:color w:val="7030A0"/>
            </w:rPr>
          </w:rPrChange>
        </w:rPr>
      </w:pPr>
      <w:ins w:id="684" w:author="Miller, Harvey J." w:date="2020-06-30T13:35:00Z">
        <w:r>
          <w:rPr>
            <w:b/>
            <w:bCs/>
          </w:rPr>
          <w:t xml:space="preserve">Response: </w:t>
        </w:r>
      </w:ins>
      <w:r w:rsidR="002E2526" w:rsidRPr="00F6648E">
        <w:rPr>
          <w:rPrChange w:id="685" w:author="Miller, Harvey J." w:date="2020-06-30T13:35:00Z">
            <w:rPr>
              <w:color w:val="7030A0"/>
            </w:rPr>
          </w:rPrChange>
        </w:rPr>
        <w:t>We apologize for the mistake. This is also mentioned by the reviewer 1 in comment 1.13. We make sure all reference</w:t>
      </w:r>
      <w:r w:rsidR="00AF3647" w:rsidRPr="00F6648E">
        <w:rPr>
          <w:rPrChange w:id="686" w:author="Miller, Harvey J." w:date="2020-06-30T13:35:00Z">
            <w:rPr>
              <w:color w:val="7030A0"/>
            </w:rPr>
          </w:rPrChange>
        </w:rPr>
        <w:t>s</w:t>
      </w:r>
      <w:r w:rsidR="002E2526" w:rsidRPr="00F6648E">
        <w:rPr>
          <w:rPrChange w:id="687" w:author="Miller, Harvey J." w:date="2020-06-30T13:35:00Z">
            <w:rPr>
              <w:color w:val="7030A0"/>
            </w:rPr>
          </w:rPrChange>
        </w:rPr>
        <w:t xml:space="preserve"> </w:t>
      </w:r>
      <w:r w:rsidR="00AF3647" w:rsidRPr="00F6648E">
        <w:rPr>
          <w:rPrChange w:id="688" w:author="Miller, Harvey J." w:date="2020-06-30T13:35:00Z">
            <w:rPr>
              <w:color w:val="7030A0"/>
            </w:rPr>
          </w:rPrChange>
        </w:rPr>
        <w:t xml:space="preserve">are </w:t>
      </w:r>
      <w:r w:rsidR="002E2526" w:rsidRPr="00F6648E">
        <w:rPr>
          <w:rPrChange w:id="689" w:author="Miller, Harvey J." w:date="2020-06-30T13:35:00Z">
            <w:rPr>
              <w:color w:val="7030A0"/>
            </w:rPr>
          </w:rPrChange>
        </w:rPr>
        <w:t>correct in this draft.</w:t>
      </w:r>
    </w:p>
    <w:p w14:paraId="153D5D13" w14:textId="77777777" w:rsidR="009F7022" w:rsidRPr="009F7022" w:rsidRDefault="009F7022" w:rsidP="007F1FDD">
      <w:pPr>
        <w:pStyle w:val="xmsonormal"/>
        <w:numPr>
          <w:ilvl w:val="1"/>
          <w:numId w:val="1"/>
        </w:numPr>
      </w:pPr>
      <w:r w:rsidRPr="009F7022">
        <w:lastRenderedPageBreak/>
        <w:t>The authors introduce many new acronyms throughout the paper, which can be confusing for readers. Please try to limit the use of acronyms that are not commonly found in the prior literature (e.g., consider removing IB, TPS, HDT, etc.). </w:t>
      </w:r>
    </w:p>
    <w:p w14:paraId="6E285A3F" w14:textId="67E060CA" w:rsidR="001B5841" w:rsidRDefault="00F6648E" w:rsidP="007F1FDD">
      <w:ins w:id="690" w:author="Miller, Harvey J." w:date="2020-06-30T13:35:00Z">
        <w:r>
          <w:rPr>
            <w:b/>
            <w:bCs/>
          </w:rPr>
          <w:t xml:space="preserve">Response: </w:t>
        </w:r>
      </w:ins>
      <w:r w:rsidR="00AE693A" w:rsidRPr="004B7579">
        <w:t>We remove all the mentioned acronyms in the comments. We also remove some other acronyms that do not appear very frequently in the paper, like ETD, ATD, and RD</w:t>
      </w:r>
      <w:r w:rsidR="00423DEC" w:rsidRPr="004B7579">
        <w:t xml:space="preserve"> (reclaimed delay)</w:t>
      </w:r>
      <w:r w:rsidR="00AE693A" w:rsidRPr="004B7579">
        <w:t>. We keep ST</w:t>
      </w:r>
      <w:r w:rsidR="00423DEC" w:rsidRPr="004B7579">
        <w:t xml:space="preserve"> (schedule tactic)</w:t>
      </w:r>
      <w:r w:rsidR="00AE693A" w:rsidRPr="004B7579">
        <w:t>, AT</w:t>
      </w:r>
      <w:r w:rsidR="00423DEC" w:rsidRPr="004B7579">
        <w:t xml:space="preserve"> (arbitrary tactic)</w:t>
      </w:r>
      <w:r w:rsidR="00AE693A" w:rsidRPr="004B7579">
        <w:t>, ET</w:t>
      </w:r>
      <w:r w:rsidR="00423DEC" w:rsidRPr="004B7579">
        <w:t xml:space="preserve"> (empirical tactic)</w:t>
      </w:r>
      <w:r w:rsidR="00AE693A" w:rsidRPr="004B7579">
        <w:t>, PT</w:t>
      </w:r>
      <w:r w:rsidR="00423DEC" w:rsidRPr="004B7579">
        <w:t xml:space="preserve"> (prudent tactic)</w:t>
      </w:r>
      <w:r w:rsidR="00AE693A" w:rsidRPr="004B7579">
        <w:t xml:space="preserve">, and GT </w:t>
      </w:r>
      <w:r w:rsidR="00423DEC" w:rsidRPr="004B7579">
        <w:t xml:space="preserve">(greedy tactic) </w:t>
      </w:r>
      <w:r w:rsidR="00AE693A" w:rsidRPr="004B7579">
        <w:t>in the paper because they are frequently mentioned and used in different part</w:t>
      </w:r>
      <w:r w:rsidR="00375FB9" w:rsidRPr="004B7579">
        <w:t>s</w:t>
      </w:r>
      <w:r w:rsidR="00AE693A" w:rsidRPr="004B7579">
        <w:t xml:space="preserve"> of the paper</w:t>
      </w:r>
      <w:r w:rsidR="000D2F00" w:rsidRPr="004B7579">
        <w:t xml:space="preserve"> (in total 104 times)</w:t>
      </w:r>
      <w:r w:rsidR="00AE693A" w:rsidRPr="004B7579">
        <w:t xml:space="preserve">. To avoid confusions for readers, we </w:t>
      </w:r>
      <w:r w:rsidR="00375FB9" w:rsidRPr="004B7579">
        <w:t xml:space="preserve">use the </w:t>
      </w:r>
      <w:r w:rsidR="00AE693A" w:rsidRPr="004B7579">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p w14:paraId="3FB45DF7" w14:textId="0F6F5E64" w:rsidR="00667289" w:rsidRPr="00667289" w:rsidRDefault="00AF24D8" w:rsidP="00667289">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67289" w:rsidRPr="00667289">
        <w:rPr>
          <w:noProof/>
        </w:rPr>
        <w:t xml:space="preserve">Bowman, Larry A., and Mark A. Turnquist. 1981. “Service Frequency, Schedule Reliability and Passenger Wait Times at Transit Stops.” </w:t>
      </w:r>
      <w:r w:rsidR="00667289" w:rsidRPr="00667289">
        <w:rPr>
          <w:i/>
          <w:iCs/>
          <w:noProof/>
        </w:rPr>
        <w:t>Transportation Research Part A: General</w:t>
      </w:r>
      <w:r w:rsidR="00667289" w:rsidRPr="00667289">
        <w:rPr>
          <w:noProof/>
        </w:rPr>
        <w:t xml:space="preserve"> 15(6): 465–71.</w:t>
      </w:r>
    </w:p>
    <w:p w14:paraId="05859EB5" w14:textId="77777777" w:rsidR="00667289" w:rsidRPr="00667289" w:rsidRDefault="00667289" w:rsidP="00667289">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2262E4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3DCAB0F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23F4A72A"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7BBDB425" w14:textId="77777777" w:rsidR="00667289" w:rsidRPr="00667289" w:rsidRDefault="00667289" w:rsidP="00667289">
      <w:pPr>
        <w:widowControl w:val="0"/>
        <w:autoSpaceDE w:val="0"/>
        <w:autoSpaceDN w:val="0"/>
        <w:adjustRightInd w:val="0"/>
        <w:ind w:left="480" w:hanging="480"/>
        <w:rPr>
          <w:noProof/>
        </w:rPr>
      </w:pPr>
      <w:r w:rsidRPr="00667289">
        <w:rPr>
          <w:noProof/>
        </w:rPr>
        <w:t>Center for Urban Transportation Research @ USF. 2020. “Gtfs-Realtime-Validator.” https://github.com/CUTR-at-USF/gtfs-realtime-validator (May 18, 2020).</w:t>
      </w:r>
    </w:p>
    <w:p w14:paraId="37B4F0FE"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338E1C5D" w14:textId="77777777" w:rsidR="00667289" w:rsidRPr="00667289" w:rsidRDefault="00667289" w:rsidP="00667289">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6DE2D853" w14:textId="77777777" w:rsidR="00667289" w:rsidRPr="00667289" w:rsidRDefault="00667289" w:rsidP="00667289">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3291DF5D"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2132CC54"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34D56851"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Firmani, Donatella, Massimo Mecella, Monica Scannapieco, and Carlo Batini. 2016. “On the </w:t>
      </w:r>
      <w:r w:rsidRPr="00667289">
        <w:rPr>
          <w:noProof/>
        </w:rPr>
        <w:lastRenderedPageBreak/>
        <w:t xml:space="preserve">Meaningfulness of ‘Big Data Quality.’” </w:t>
      </w:r>
      <w:r w:rsidRPr="00667289">
        <w:rPr>
          <w:i/>
          <w:iCs/>
          <w:noProof/>
        </w:rPr>
        <w:t>Data Science and Engineering</w:t>
      </w:r>
      <w:r w:rsidRPr="00667289">
        <w:rPr>
          <w:noProof/>
        </w:rPr>
        <w:t xml:space="preserve"> 1(1): 6–20.</w:t>
      </w:r>
    </w:p>
    <w:p w14:paraId="7A0FAEEF"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46B6F9EA" w14:textId="77777777" w:rsidR="00667289" w:rsidRPr="00667289" w:rsidRDefault="00667289" w:rsidP="00667289">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749E5FD8" w14:textId="77777777" w:rsidR="00667289" w:rsidRPr="00667289" w:rsidRDefault="00667289" w:rsidP="00667289">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7ACFD980"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2D80368" w14:textId="77777777" w:rsidR="00667289" w:rsidRPr="00667289" w:rsidRDefault="00667289" w:rsidP="00667289">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040762A9"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2A609183"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55BB1732" w14:textId="77777777" w:rsidR="00667289" w:rsidRPr="00667289" w:rsidRDefault="00667289" w:rsidP="00667289">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575B362" w14:textId="77777777" w:rsidR="00667289" w:rsidRPr="00667289" w:rsidRDefault="00667289" w:rsidP="00667289">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6F60A05D" w14:textId="669C33D8" w:rsidR="00AF24D8" w:rsidRPr="004B7579" w:rsidRDefault="00AF24D8" w:rsidP="007F1FDD">
      <w:r>
        <w:fldChar w:fldCharType="end"/>
      </w:r>
    </w:p>
    <w:sectPr w:rsidR="00AF24D8" w:rsidRPr="004B7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Miller, Harvey J." w:date="2020-06-29T16:27:00Z" w:initials="MHJ">
    <w:p w14:paraId="46F0392F" w14:textId="0A45592C" w:rsidR="00C13DF7" w:rsidRDefault="00C13DF7">
      <w:pPr>
        <w:pStyle w:val="CommentText"/>
      </w:pPr>
      <w:r>
        <w:rPr>
          <w:rStyle w:val="CommentReference"/>
        </w:rPr>
        <w:annotationRef/>
      </w:r>
      <w:r>
        <w:t>Running time?</w:t>
      </w:r>
    </w:p>
  </w:comment>
  <w:comment w:id="366" w:author="Miller, Harvey J." w:date="2020-06-30T10:54:00Z" w:initials="MHJ">
    <w:p w14:paraId="6C1844AA" w14:textId="377D48AD" w:rsidR="00C13DF7" w:rsidRDefault="00C13DF7">
      <w:pPr>
        <w:pStyle w:val="CommentText"/>
      </w:pPr>
      <w:r>
        <w:rPr>
          <w:rStyle w:val="CommentReference"/>
        </w:rPr>
        <w:annotationRef/>
      </w:r>
      <w:r>
        <w:t xml:space="preserve">Appendix 3?   Where is this? </w:t>
      </w:r>
    </w:p>
  </w:comment>
  <w:comment w:id="529" w:author="Miller, Harvey J." w:date="2020-06-30T12:27:00Z" w:initials="MHJ">
    <w:p w14:paraId="2793F688" w14:textId="1C7AC202" w:rsidR="00C13DF7" w:rsidRDefault="00C13DF7">
      <w:pPr>
        <w:pStyle w:val="CommentText"/>
      </w:pPr>
      <w:r>
        <w:rPr>
          <w:rStyle w:val="CommentReference"/>
        </w:rPr>
        <w:annotationRef/>
      </w:r>
      <w:r>
        <w:t xml:space="preserve">Especially Americans.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36" w:author="Miller, Harvey J." w:date="2020-06-30T12:29:00Z" w:initials="MHJ">
    <w:p w14:paraId="3E0D35F2" w14:textId="46755146" w:rsidR="00C13DF7" w:rsidRDefault="00C13DF7">
      <w:pPr>
        <w:pStyle w:val="CommentText"/>
      </w:pPr>
      <w:r>
        <w:rPr>
          <w:rStyle w:val="CommentReference"/>
        </w:rPr>
        <w:annotationRef/>
      </w:r>
      <w:r>
        <w:t xml:space="preserve">Wow. Just wow.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59" w:author="Miller, Harvey J." w:date="2020-06-30T13:33:00Z" w:initials="MHJ">
    <w:p w14:paraId="7A4457E1" w14:textId="730AB139" w:rsidR="00C13DF7" w:rsidRDefault="00C13DF7">
      <w:pPr>
        <w:pStyle w:val="CommentText"/>
      </w:pPr>
      <w:r>
        <w:rPr>
          <w:rStyle w:val="CommentReference"/>
        </w:rPr>
        <w:annotationRef/>
      </w:r>
      <w:r>
        <w:t>Good!</w:t>
      </w:r>
    </w:p>
  </w:comment>
  <w:comment w:id="667" w:author="Miller, Harvey J." w:date="2020-06-30T13:35:00Z" w:initials="MHJ">
    <w:p w14:paraId="1393E8C8" w14:textId="1BC24A81" w:rsidR="00C13DF7" w:rsidRDefault="00C13DF7">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F0392F" w15:done="0"/>
  <w15:commentEx w15:paraId="6C1844AA" w15:done="0"/>
  <w15:commentEx w15:paraId="2793F688" w15:done="0"/>
  <w15:commentEx w15:paraId="3E0D35F2" w15:done="0"/>
  <w15:commentEx w15:paraId="7A4457E1" w15:done="0"/>
  <w15:commentEx w15:paraId="1393E8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494E2" w16cex:dateUtc="2020-06-29T20:27:00Z"/>
  <w16cex:commentExtensible w16cex:durableId="22A5985D" w16cex:dateUtc="2020-06-30T14:54:00Z"/>
  <w16cex:commentExtensible w16cex:durableId="22A5AE33" w16cex:dateUtc="2020-06-30T16:27:00Z"/>
  <w16cex:commentExtensible w16cex:durableId="22A5AEB9" w16cex:dateUtc="2020-06-30T16:29:00Z"/>
  <w16cex:commentExtensible w16cex:durableId="22A5BDBD" w16cex:dateUtc="2020-06-30T17:33:00Z"/>
  <w16cex:commentExtensible w16cex:durableId="22A5BE08" w16cex:dateUtc="2020-06-30T1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F0392F" w16cid:durableId="22A494E2"/>
  <w16cid:commentId w16cid:paraId="6C1844AA" w16cid:durableId="22A5985D"/>
  <w16cid:commentId w16cid:paraId="2793F688" w16cid:durableId="22A5AE33"/>
  <w16cid:commentId w16cid:paraId="3E0D35F2" w16cid:durableId="22A5AEB9"/>
  <w16cid:commentId w16cid:paraId="7A4457E1" w16cid:durableId="22A5BDBD"/>
  <w16cid:commentId w16cid:paraId="1393E8C8" w16cid:durableId="22A5BE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65F62"/>
    <w:multiLevelType w:val="hybridMultilevel"/>
    <w:tmpl w:val="0230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037E"/>
    <w:multiLevelType w:val="hybridMultilevel"/>
    <w:tmpl w:val="677C8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30328A"/>
    <w:multiLevelType w:val="hybridMultilevel"/>
    <w:tmpl w:val="0AF82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7272"/>
    <w:multiLevelType w:val="hybridMultilevel"/>
    <w:tmpl w:val="93106BC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5743D"/>
    <w:multiLevelType w:val="hybridMultilevel"/>
    <w:tmpl w:val="34CA82B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720E1E"/>
    <w:multiLevelType w:val="hybridMultilevel"/>
    <w:tmpl w:val="A7B6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2D7C52"/>
    <w:multiLevelType w:val="hybridMultilevel"/>
    <w:tmpl w:val="355C6CE6"/>
    <w:lvl w:ilvl="0" w:tplc="0409000F">
      <w:start w:val="1"/>
      <w:numFmt w:val="decimal"/>
      <w:lvlText w:val="%1."/>
      <w:lvlJc w:val="left"/>
      <w:pPr>
        <w:ind w:left="72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2477D"/>
    <w:multiLevelType w:val="hybridMultilevel"/>
    <w:tmpl w:val="7CA40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65128"/>
    <w:multiLevelType w:val="hybridMultilevel"/>
    <w:tmpl w:val="762622AC"/>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78077B1"/>
    <w:multiLevelType w:val="hybridMultilevel"/>
    <w:tmpl w:val="0644A4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B991DC0"/>
    <w:multiLevelType w:val="hybridMultilevel"/>
    <w:tmpl w:val="FCD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534C4"/>
    <w:multiLevelType w:val="hybridMultilevel"/>
    <w:tmpl w:val="10FCE60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42E25"/>
    <w:multiLevelType w:val="hybridMultilevel"/>
    <w:tmpl w:val="F398C0CA"/>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23C52"/>
    <w:multiLevelType w:val="hybridMultilevel"/>
    <w:tmpl w:val="912CC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9"/>
  </w:num>
  <w:num w:numId="3">
    <w:abstractNumId w:val="10"/>
  </w:num>
  <w:num w:numId="4">
    <w:abstractNumId w:val="5"/>
  </w:num>
  <w:num w:numId="5">
    <w:abstractNumId w:val="17"/>
  </w:num>
  <w:num w:numId="6">
    <w:abstractNumId w:val="1"/>
  </w:num>
  <w:num w:numId="7">
    <w:abstractNumId w:val="14"/>
  </w:num>
  <w:num w:numId="8">
    <w:abstractNumId w:val="2"/>
  </w:num>
  <w:num w:numId="9">
    <w:abstractNumId w:val="19"/>
  </w:num>
  <w:num w:numId="10">
    <w:abstractNumId w:val="25"/>
  </w:num>
  <w:num w:numId="11">
    <w:abstractNumId w:val="4"/>
  </w:num>
  <w:num w:numId="12">
    <w:abstractNumId w:val="12"/>
  </w:num>
  <w:num w:numId="13">
    <w:abstractNumId w:val="27"/>
  </w:num>
  <w:num w:numId="14">
    <w:abstractNumId w:val="18"/>
  </w:num>
  <w:num w:numId="15">
    <w:abstractNumId w:val="0"/>
  </w:num>
  <w:num w:numId="16">
    <w:abstractNumId w:val="29"/>
  </w:num>
  <w:num w:numId="17">
    <w:abstractNumId w:val="13"/>
  </w:num>
  <w:num w:numId="18">
    <w:abstractNumId w:val="15"/>
  </w:num>
  <w:num w:numId="19">
    <w:abstractNumId w:val="3"/>
  </w:num>
  <w:num w:numId="20">
    <w:abstractNumId w:val="16"/>
  </w:num>
  <w:num w:numId="21">
    <w:abstractNumId w:val="24"/>
  </w:num>
  <w:num w:numId="22">
    <w:abstractNumId w:val="21"/>
  </w:num>
  <w:num w:numId="23">
    <w:abstractNumId w:val="6"/>
  </w:num>
  <w:num w:numId="24">
    <w:abstractNumId w:val="23"/>
  </w:num>
  <w:num w:numId="25">
    <w:abstractNumId w:val="20"/>
  </w:num>
  <w:num w:numId="26">
    <w:abstractNumId w:val="11"/>
  </w:num>
  <w:num w:numId="27">
    <w:abstractNumId w:val="26"/>
  </w:num>
  <w:num w:numId="28">
    <w:abstractNumId w:val="28"/>
  </w:num>
  <w:num w:numId="29">
    <w:abstractNumId w:val="8"/>
  </w:num>
  <w:num w:numId="30">
    <w:abstractNumId w:val="22"/>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miller.81@osu.edu::a502b954-5642-4a2a-8f22-6e0bbb41520b"/>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1A"/>
    <w:rsid w:val="00013F9D"/>
    <w:rsid w:val="0001406F"/>
    <w:rsid w:val="00027BBB"/>
    <w:rsid w:val="00035D17"/>
    <w:rsid w:val="00036215"/>
    <w:rsid w:val="00040BBA"/>
    <w:rsid w:val="0004148A"/>
    <w:rsid w:val="00042BB4"/>
    <w:rsid w:val="00044A4C"/>
    <w:rsid w:val="0005342B"/>
    <w:rsid w:val="00056200"/>
    <w:rsid w:val="00056621"/>
    <w:rsid w:val="00056C11"/>
    <w:rsid w:val="00057D1B"/>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289E"/>
    <w:rsid w:val="000976B0"/>
    <w:rsid w:val="00097ABC"/>
    <w:rsid w:val="000A25CB"/>
    <w:rsid w:val="000A3D2B"/>
    <w:rsid w:val="000A5646"/>
    <w:rsid w:val="000A7D23"/>
    <w:rsid w:val="000B09A7"/>
    <w:rsid w:val="000B288F"/>
    <w:rsid w:val="000C04D7"/>
    <w:rsid w:val="000C1761"/>
    <w:rsid w:val="000C1E3B"/>
    <w:rsid w:val="000C4F6A"/>
    <w:rsid w:val="000C544F"/>
    <w:rsid w:val="000D2F00"/>
    <w:rsid w:val="000E0C29"/>
    <w:rsid w:val="000E24BD"/>
    <w:rsid w:val="000E2AC0"/>
    <w:rsid w:val="000E3489"/>
    <w:rsid w:val="000E57E9"/>
    <w:rsid w:val="000F61D7"/>
    <w:rsid w:val="000F7C2A"/>
    <w:rsid w:val="00102DBC"/>
    <w:rsid w:val="00105FBF"/>
    <w:rsid w:val="00107EBD"/>
    <w:rsid w:val="00110735"/>
    <w:rsid w:val="001120B0"/>
    <w:rsid w:val="00112E13"/>
    <w:rsid w:val="0011588A"/>
    <w:rsid w:val="0011593B"/>
    <w:rsid w:val="001215FE"/>
    <w:rsid w:val="00124CDF"/>
    <w:rsid w:val="00125072"/>
    <w:rsid w:val="00127EB0"/>
    <w:rsid w:val="001308E8"/>
    <w:rsid w:val="0013687D"/>
    <w:rsid w:val="00136C21"/>
    <w:rsid w:val="001417B9"/>
    <w:rsid w:val="00141D20"/>
    <w:rsid w:val="00144F82"/>
    <w:rsid w:val="00155A99"/>
    <w:rsid w:val="00155E08"/>
    <w:rsid w:val="00156065"/>
    <w:rsid w:val="00157345"/>
    <w:rsid w:val="00171B8E"/>
    <w:rsid w:val="00172D7A"/>
    <w:rsid w:val="00176D79"/>
    <w:rsid w:val="00177EDC"/>
    <w:rsid w:val="00180AFC"/>
    <w:rsid w:val="001823CA"/>
    <w:rsid w:val="00184E97"/>
    <w:rsid w:val="00196C60"/>
    <w:rsid w:val="001A0304"/>
    <w:rsid w:val="001A441D"/>
    <w:rsid w:val="001B327C"/>
    <w:rsid w:val="001B372F"/>
    <w:rsid w:val="001B52B4"/>
    <w:rsid w:val="001B5841"/>
    <w:rsid w:val="001C0702"/>
    <w:rsid w:val="001C135E"/>
    <w:rsid w:val="001C1619"/>
    <w:rsid w:val="001C1FC6"/>
    <w:rsid w:val="001C358C"/>
    <w:rsid w:val="001C3DD8"/>
    <w:rsid w:val="001C50C8"/>
    <w:rsid w:val="001C7F5F"/>
    <w:rsid w:val="001D06AD"/>
    <w:rsid w:val="001D4C13"/>
    <w:rsid w:val="001E1AE2"/>
    <w:rsid w:val="001E28B1"/>
    <w:rsid w:val="001E3A66"/>
    <w:rsid w:val="001E6B85"/>
    <w:rsid w:val="001F0C06"/>
    <w:rsid w:val="001F1097"/>
    <w:rsid w:val="001F19B1"/>
    <w:rsid w:val="001F1D7F"/>
    <w:rsid w:val="001F1E9A"/>
    <w:rsid w:val="001F4353"/>
    <w:rsid w:val="001F4535"/>
    <w:rsid w:val="001F5DA2"/>
    <w:rsid w:val="001F606F"/>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67578"/>
    <w:rsid w:val="00270479"/>
    <w:rsid w:val="00271112"/>
    <w:rsid w:val="0027798E"/>
    <w:rsid w:val="00281906"/>
    <w:rsid w:val="0028746B"/>
    <w:rsid w:val="00287ED6"/>
    <w:rsid w:val="00290E27"/>
    <w:rsid w:val="00297777"/>
    <w:rsid w:val="002A4760"/>
    <w:rsid w:val="002A4BDF"/>
    <w:rsid w:val="002A72D3"/>
    <w:rsid w:val="002A740B"/>
    <w:rsid w:val="002B2D43"/>
    <w:rsid w:val="002B316D"/>
    <w:rsid w:val="002B39B1"/>
    <w:rsid w:val="002C0CF7"/>
    <w:rsid w:val="002C3FD1"/>
    <w:rsid w:val="002C64D8"/>
    <w:rsid w:val="002C7FEC"/>
    <w:rsid w:val="002D22A9"/>
    <w:rsid w:val="002D4586"/>
    <w:rsid w:val="002D745B"/>
    <w:rsid w:val="002E2526"/>
    <w:rsid w:val="002E5FC0"/>
    <w:rsid w:val="002F3ED9"/>
    <w:rsid w:val="002F5FBA"/>
    <w:rsid w:val="002F6680"/>
    <w:rsid w:val="00301D24"/>
    <w:rsid w:val="003032B5"/>
    <w:rsid w:val="003102DB"/>
    <w:rsid w:val="00313514"/>
    <w:rsid w:val="0031554F"/>
    <w:rsid w:val="003164F7"/>
    <w:rsid w:val="00317B24"/>
    <w:rsid w:val="003214B2"/>
    <w:rsid w:val="00321847"/>
    <w:rsid w:val="00321F8C"/>
    <w:rsid w:val="0033496B"/>
    <w:rsid w:val="00337832"/>
    <w:rsid w:val="00341D73"/>
    <w:rsid w:val="003433B6"/>
    <w:rsid w:val="0034354E"/>
    <w:rsid w:val="00344C76"/>
    <w:rsid w:val="0034764C"/>
    <w:rsid w:val="00351611"/>
    <w:rsid w:val="00351991"/>
    <w:rsid w:val="00355CDC"/>
    <w:rsid w:val="00355E11"/>
    <w:rsid w:val="003560CB"/>
    <w:rsid w:val="00361CC7"/>
    <w:rsid w:val="00367595"/>
    <w:rsid w:val="00372DD2"/>
    <w:rsid w:val="00375FB9"/>
    <w:rsid w:val="003840D9"/>
    <w:rsid w:val="003849DE"/>
    <w:rsid w:val="003862CF"/>
    <w:rsid w:val="00387518"/>
    <w:rsid w:val="0039655D"/>
    <w:rsid w:val="003A2405"/>
    <w:rsid w:val="003B0AE1"/>
    <w:rsid w:val="003B1C10"/>
    <w:rsid w:val="003B1D9A"/>
    <w:rsid w:val="003B4B92"/>
    <w:rsid w:val="003B63F3"/>
    <w:rsid w:val="003B746B"/>
    <w:rsid w:val="003C1F36"/>
    <w:rsid w:val="003C4360"/>
    <w:rsid w:val="003C4B77"/>
    <w:rsid w:val="003C5161"/>
    <w:rsid w:val="003C676B"/>
    <w:rsid w:val="003C7220"/>
    <w:rsid w:val="003D3098"/>
    <w:rsid w:val="003D3C40"/>
    <w:rsid w:val="003D46D1"/>
    <w:rsid w:val="003D5729"/>
    <w:rsid w:val="003D6956"/>
    <w:rsid w:val="003D7513"/>
    <w:rsid w:val="003E20BE"/>
    <w:rsid w:val="003E5576"/>
    <w:rsid w:val="003F25E9"/>
    <w:rsid w:val="003F3138"/>
    <w:rsid w:val="003F37E0"/>
    <w:rsid w:val="003F7627"/>
    <w:rsid w:val="00400B97"/>
    <w:rsid w:val="00401FCE"/>
    <w:rsid w:val="00402A44"/>
    <w:rsid w:val="0040309A"/>
    <w:rsid w:val="00414C00"/>
    <w:rsid w:val="00416825"/>
    <w:rsid w:val="00417AC3"/>
    <w:rsid w:val="00423DEC"/>
    <w:rsid w:val="00431252"/>
    <w:rsid w:val="00433C65"/>
    <w:rsid w:val="004356BF"/>
    <w:rsid w:val="004372CB"/>
    <w:rsid w:val="00440176"/>
    <w:rsid w:val="00441B51"/>
    <w:rsid w:val="00441C50"/>
    <w:rsid w:val="004470F0"/>
    <w:rsid w:val="00447D5F"/>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1325"/>
    <w:rsid w:val="004A63A9"/>
    <w:rsid w:val="004A76A1"/>
    <w:rsid w:val="004B4CEF"/>
    <w:rsid w:val="004B7579"/>
    <w:rsid w:val="004B7A57"/>
    <w:rsid w:val="004C2010"/>
    <w:rsid w:val="004C4915"/>
    <w:rsid w:val="004C5619"/>
    <w:rsid w:val="004C5B0E"/>
    <w:rsid w:val="004C6FC9"/>
    <w:rsid w:val="004C71F0"/>
    <w:rsid w:val="004D06CB"/>
    <w:rsid w:val="004D6D58"/>
    <w:rsid w:val="004E2655"/>
    <w:rsid w:val="004E3978"/>
    <w:rsid w:val="004F184E"/>
    <w:rsid w:val="004F307F"/>
    <w:rsid w:val="004F38E2"/>
    <w:rsid w:val="00500404"/>
    <w:rsid w:val="00502C4C"/>
    <w:rsid w:val="00503D55"/>
    <w:rsid w:val="005062F6"/>
    <w:rsid w:val="005100F9"/>
    <w:rsid w:val="00511983"/>
    <w:rsid w:val="00513794"/>
    <w:rsid w:val="00516910"/>
    <w:rsid w:val="00517076"/>
    <w:rsid w:val="00517283"/>
    <w:rsid w:val="005179D0"/>
    <w:rsid w:val="00517FF3"/>
    <w:rsid w:val="005206F3"/>
    <w:rsid w:val="00524488"/>
    <w:rsid w:val="005254FE"/>
    <w:rsid w:val="0052707A"/>
    <w:rsid w:val="005317BA"/>
    <w:rsid w:val="0053265F"/>
    <w:rsid w:val="005342DD"/>
    <w:rsid w:val="00535C25"/>
    <w:rsid w:val="00541719"/>
    <w:rsid w:val="00543BC5"/>
    <w:rsid w:val="00544EAA"/>
    <w:rsid w:val="005529CC"/>
    <w:rsid w:val="00553785"/>
    <w:rsid w:val="005556D4"/>
    <w:rsid w:val="005557D6"/>
    <w:rsid w:val="00562E4F"/>
    <w:rsid w:val="00563164"/>
    <w:rsid w:val="005641A3"/>
    <w:rsid w:val="005711D2"/>
    <w:rsid w:val="00585A1E"/>
    <w:rsid w:val="00591D20"/>
    <w:rsid w:val="0059362D"/>
    <w:rsid w:val="005936B0"/>
    <w:rsid w:val="00595AC9"/>
    <w:rsid w:val="0059601C"/>
    <w:rsid w:val="00596682"/>
    <w:rsid w:val="005A07E1"/>
    <w:rsid w:val="005A156E"/>
    <w:rsid w:val="005A1CD0"/>
    <w:rsid w:val="005A2C8F"/>
    <w:rsid w:val="005A302D"/>
    <w:rsid w:val="005A4C59"/>
    <w:rsid w:val="005B0630"/>
    <w:rsid w:val="005B5557"/>
    <w:rsid w:val="005C15BB"/>
    <w:rsid w:val="005C2599"/>
    <w:rsid w:val="005C526E"/>
    <w:rsid w:val="005C6D5E"/>
    <w:rsid w:val="005C7A96"/>
    <w:rsid w:val="005D35B1"/>
    <w:rsid w:val="005D4CEC"/>
    <w:rsid w:val="005D5285"/>
    <w:rsid w:val="005D5DCA"/>
    <w:rsid w:val="005E0692"/>
    <w:rsid w:val="005E3810"/>
    <w:rsid w:val="005E6958"/>
    <w:rsid w:val="005F3AA2"/>
    <w:rsid w:val="005F4CB7"/>
    <w:rsid w:val="005F7CB8"/>
    <w:rsid w:val="006009A5"/>
    <w:rsid w:val="0060345D"/>
    <w:rsid w:val="00603BB8"/>
    <w:rsid w:val="006048DE"/>
    <w:rsid w:val="00607996"/>
    <w:rsid w:val="00610406"/>
    <w:rsid w:val="006150C1"/>
    <w:rsid w:val="00617C79"/>
    <w:rsid w:val="006207B0"/>
    <w:rsid w:val="00624CCB"/>
    <w:rsid w:val="006265E7"/>
    <w:rsid w:val="00626A54"/>
    <w:rsid w:val="00630B35"/>
    <w:rsid w:val="00631D8E"/>
    <w:rsid w:val="0063207F"/>
    <w:rsid w:val="00634ACD"/>
    <w:rsid w:val="00644DA6"/>
    <w:rsid w:val="006469B4"/>
    <w:rsid w:val="006501E2"/>
    <w:rsid w:val="00650926"/>
    <w:rsid w:val="00667289"/>
    <w:rsid w:val="006720E4"/>
    <w:rsid w:val="00676441"/>
    <w:rsid w:val="00677ED2"/>
    <w:rsid w:val="006800F5"/>
    <w:rsid w:val="00683E42"/>
    <w:rsid w:val="00685F39"/>
    <w:rsid w:val="00691F3F"/>
    <w:rsid w:val="00692488"/>
    <w:rsid w:val="0069358D"/>
    <w:rsid w:val="00696C3B"/>
    <w:rsid w:val="006A43C2"/>
    <w:rsid w:val="006A487A"/>
    <w:rsid w:val="006B0377"/>
    <w:rsid w:val="006B1B20"/>
    <w:rsid w:val="006B5A13"/>
    <w:rsid w:val="006B5AED"/>
    <w:rsid w:val="006B620F"/>
    <w:rsid w:val="006C1D63"/>
    <w:rsid w:val="006C27AB"/>
    <w:rsid w:val="006C2CBA"/>
    <w:rsid w:val="006D4272"/>
    <w:rsid w:val="006D7614"/>
    <w:rsid w:val="006E359D"/>
    <w:rsid w:val="006E3E1C"/>
    <w:rsid w:val="006E56FC"/>
    <w:rsid w:val="006E57F2"/>
    <w:rsid w:val="006E7033"/>
    <w:rsid w:val="006E716E"/>
    <w:rsid w:val="006F14CE"/>
    <w:rsid w:val="006F1DDB"/>
    <w:rsid w:val="006F262D"/>
    <w:rsid w:val="007002D1"/>
    <w:rsid w:val="00701035"/>
    <w:rsid w:val="00701BE5"/>
    <w:rsid w:val="00705C79"/>
    <w:rsid w:val="007068DF"/>
    <w:rsid w:val="00706F9A"/>
    <w:rsid w:val="007117F5"/>
    <w:rsid w:val="00712149"/>
    <w:rsid w:val="00712FC0"/>
    <w:rsid w:val="00715867"/>
    <w:rsid w:val="00716120"/>
    <w:rsid w:val="00720043"/>
    <w:rsid w:val="00721D8C"/>
    <w:rsid w:val="007351D7"/>
    <w:rsid w:val="00741FC6"/>
    <w:rsid w:val="00742F30"/>
    <w:rsid w:val="00743657"/>
    <w:rsid w:val="0074585D"/>
    <w:rsid w:val="00746A1C"/>
    <w:rsid w:val="007540B1"/>
    <w:rsid w:val="0075440E"/>
    <w:rsid w:val="00754E48"/>
    <w:rsid w:val="00755D39"/>
    <w:rsid w:val="007629C2"/>
    <w:rsid w:val="007807AE"/>
    <w:rsid w:val="0078088F"/>
    <w:rsid w:val="007813D6"/>
    <w:rsid w:val="007950A0"/>
    <w:rsid w:val="00795CB8"/>
    <w:rsid w:val="007A0F0F"/>
    <w:rsid w:val="007A433F"/>
    <w:rsid w:val="007A4614"/>
    <w:rsid w:val="007A4FA6"/>
    <w:rsid w:val="007A5DD0"/>
    <w:rsid w:val="007A6340"/>
    <w:rsid w:val="007A6C32"/>
    <w:rsid w:val="007A6FEF"/>
    <w:rsid w:val="007A7F62"/>
    <w:rsid w:val="007B0194"/>
    <w:rsid w:val="007B1D02"/>
    <w:rsid w:val="007B1F22"/>
    <w:rsid w:val="007B40E5"/>
    <w:rsid w:val="007B41BE"/>
    <w:rsid w:val="007C0B16"/>
    <w:rsid w:val="007C0B5C"/>
    <w:rsid w:val="007C3DF4"/>
    <w:rsid w:val="007C458F"/>
    <w:rsid w:val="007D0151"/>
    <w:rsid w:val="007D3876"/>
    <w:rsid w:val="007D3AB1"/>
    <w:rsid w:val="007D4C8E"/>
    <w:rsid w:val="007D7924"/>
    <w:rsid w:val="007E3661"/>
    <w:rsid w:val="007E5672"/>
    <w:rsid w:val="007E5FD9"/>
    <w:rsid w:val="007E6464"/>
    <w:rsid w:val="007E6EE7"/>
    <w:rsid w:val="007F0064"/>
    <w:rsid w:val="007F1FDD"/>
    <w:rsid w:val="007F349B"/>
    <w:rsid w:val="007F6550"/>
    <w:rsid w:val="008028AE"/>
    <w:rsid w:val="00813C24"/>
    <w:rsid w:val="0081450F"/>
    <w:rsid w:val="00814E51"/>
    <w:rsid w:val="00820978"/>
    <w:rsid w:val="00820C7C"/>
    <w:rsid w:val="0082444B"/>
    <w:rsid w:val="0082738B"/>
    <w:rsid w:val="008349FD"/>
    <w:rsid w:val="00836097"/>
    <w:rsid w:val="00840E18"/>
    <w:rsid w:val="0084175E"/>
    <w:rsid w:val="008478FA"/>
    <w:rsid w:val="00852291"/>
    <w:rsid w:val="008553AB"/>
    <w:rsid w:val="00857BCE"/>
    <w:rsid w:val="00857EAD"/>
    <w:rsid w:val="00862815"/>
    <w:rsid w:val="00870C67"/>
    <w:rsid w:val="00872FC6"/>
    <w:rsid w:val="00874C2A"/>
    <w:rsid w:val="00875FD4"/>
    <w:rsid w:val="008767CF"/>
    <w:rsid w:val="008824E1"/>
    <w:rsid w:val="00883655"/>
    <w:rsid w:val="00883C92"/>
    <w:rsid w:val="00884764"/>
    <w:rsid w:val="008856C4"/>
    <w:rsid w:val="00887FC5"/>
    <w:rsid w:val="00897673"/>
    <w:rsid w:val="008A0E85"/>
    <w:rsid w:val="008A37EE"/>
    <w:rsid w:val="008A6AB7"/>
    <w:rsid w:val="008B681D"/>
    <w:rsid w:val="008B6EF1"/>
    <w:rsid w:val="008C1644"/>
    <w:rsid w:val="008C19C0"/>
    <w:rsid w:val="008C1ABF"/>
    <w:rsid w:val="008C5272"/>
    <w:rsid w:val="008C5524"/>
    <w:rsid w:val="008D0B5D"/>
    <w:rsid w:val="008D0EFA"/>
    <w:rsid w:val="008D148E"/>
    <w:rsid w:val="008D1BBD"/>
    <w:rsid w:val="008D1FFF"/>
    <w:rsid w:val="008D22AF"/>
    <w:rsid w:val="008D23D2"/>
    <w:rsid w:val="008D42D7"/>
    <w:rsid w:val="008E1CDD"/>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33E5B"/>
    <w:rsid w:val="00942ECB"/>
    <w:rsid w:val="009476F5"/>
    <w:rsid w:val="009527CB"/>
    <w:rsid w:val="00954B3B"/>
    <w:rsid w:val="00954E63"/>
    <w:rsid w:val="009574EA"/>
    <w:rsid w:val="00961953"/>
    <w:rsid w:val="00961DA5"/>
    <w:rsid w:val="00961E31"/>
    <w:rsid w:val="00962596"/>
    <w:rsid w:val="009625BC"/>
    <w:rsid w:val="00963798"/>
    <w:rsid w:val="00963914"/>
    <w:rsid w:val="00965DBD"/>
    <w:rsid w:val="00972D27"/>
    <w:rsid w:val="009731D5"/>
    <w:rsid w:val="00973851"/>
    <w:rsid w:val="009749CE"/>
    <w:rsid w:val="009756E4"/>
    <w:rsid w:val="00980761"/>
    <w:rsid w:val="00983AF5"/>
    <w:rsid w:val="0098664C"/>
    <w:rsid w:val="00986F5D"/>
    <w:rsid w:val="009908D9"/>
    <w:rsid w:val="009A1D65"/>
    <w:rsid w:val="009A33B8"/>
    <w:rsid w:val="009A5855"/>
    <w:rsid w:val="009A64AC"/>
    <w:rsid w:val="009B412E"/>
    <w:rsid w:val="009B73FF"/>
    <w:rsid w:val="009C571B"/>
    <w:rsid w:val="009C59D5"/>
    <w:rsid w:val="009D0480"/>
    <w:rsid w:val="009D6336"/>
    <w:rsid w:val="009D76F9"/>
    <w:rsid w:val="009E1034"/>
    <w:rsid w:val="009E3A48"/>
    <w:rsid w:val="009E3DC9"/>
    <w:rsid w:val="009E74EE"/>
    <w:rsid w:val="009F09A0"/>
    <w:rsid w:val="009F101F"/>
    <w:rsid w:val="009F300A"/>
    <w:rsid w:val="009F7022"/>
    <w:rsid w:val="00A1318D"/>
    <w:rsid w:val="00A17A55"/>
    <w:rsid w:val="00A224BF"/>
    <w:rsid w:val="00A22542"/>
    <w:rsid w:val="00A227F7"/>
    <w:rsid w:val="00A25759"/>
    <w:rsid w:val="00A33855"/>
    <w:rsid w:val="00A340CA"/>
    <w:rsid w:val="00A34316"/>
    <w:rsid w:val="00A35145"/>
    <w:rsid w:val="00A3704D"/>
    <w:rsid w:val="00A4212C"/>
    <w:rsid w:val="00A54669"/>
    <w:rsid w:val="00A60EF2"/>
    <w:rsid w:val="00A62DAC"/>
    <w:rsid w:val="00A663D3"/>
    <w:rsid w:val="00A67E94"/>
    <w:rsid w:val="00A77060"/>
    <w:rsid w:val="00A8059D"/>
    <w:rsid w:val="00A8207F"/>
    <w:rsid w:val="00A824AC"/>
    <w:rsid w:val="00A83DD8"/>
    <w:rsid w:val="00A86905"/>
    <w:rsid w:val="00A92CE5"/>
    <w:rsid w:val="00AA3E12"/>
    <w:rsid w:val="00AA4512"/>
    <w:rsid w:val="00AB0E4D"/>
    <w:rsid w:val="00AB53B9"/>
    <w:rsid w:val="00AB6F58"/>
    <w:rsid w:val="00AC067C"/>
    <w:rsid w:val="00AC2E53"/>
    <w:rsid w:val="00AC30BD"/>
    <w:rsid w:val="00AC428D"/>
    <w:rsid w:val="00AC5413"/>
    <w:rsid w:val="00AC5E38"/>
    <w:rsid w:val="00AC6776"/>
    <w:rsid w:val="00AD0E94"/>
    <w:rsid w:val="00AD116B"/>
    <w:rsid w:val="00AD1E48"/>
    <w:rsid w:val="00AD2032"/>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6F06"/>
    <w:rsid w:val="00B17D09"/>
    <w:rsid w:val="00B21AF8"/>
    <w:rsid w:val="00B21BE9"/>
    <w:rsid w:val="00B23049"/>
    <w:rsid w:val="00B23095"/>
    <w:rsid w:val="00B2398C"/>
    <w:rsid w:val="00B23A6B"/>
    <w:rsid w:val="00B24CA2"/>
    <w:rsid w:val="00B25F82"/>
    <w:rsid w:val="00B27907"/>
    <w:rsid w:val="00B30521"/>
    <w:rsid w:val="00B31A4F"/>
    <w:rsid w:val="00B31F46"/>
    <w:rsid w:val="00B32A88"/>
    <w:rsid w:val="00B32E8E"/>
    <w:rsid w:val="00B36F06"/>
    <w:rsid w:val="00B47CDD"/>
    <w:rsid w:val="00B51DBE"/>
    <w:rsid w:val="00B54D7D"/>
    <w:rsid w:val="00B56A1C"/>
    <w:rsid w:val="00B57B20"/>
    <w:rsid w:val="00B60A12"/>
    <w:rsid w:val="00B66ED8"/>
    <w:rsid w:val="00B74309"/>
    <w:rsid w:val="00B748BD"/>
    <w:rsid w:val="00B758A4"/>
    <w:rsid w:val="00B8360C"/>
    <w:rsid w:val="00B84B11"/>
    <w:rsid w:val="00B85A30"/>
    <w:rsid w:val="00B860E9"/>
    <w:rsid w:val="00B877F4"/>
    <w:rsid w:val="00B87974"/>
    <w:rsid w:val="00B9277F"/>
    <w:rsid w:val="00B93300"/>
    <w:rsid w:val="00B939DB"/>
    <w:rsid w:val="00B94E12"/>
    <w:rsid w:val="00B95799"/>
    <w:rsid w:val="00B95D78"/>
    <w:rsid w:val="00BA2826"/>
    <w:rsid w:val="00BA485E"/>
    <w:rsid w:val="00BA6FDE"/>
    <w:rsid w:val="00BB2008"/>
    <w:rsid w:val="00BB3D65"/>
    <w:rsid w:val="00BC1696"/>
    <w:rsid w:val="00BC78CF"/>
    <w:rsid w:val="00BD4033"/>
    <w:rsid w:val="00BD634F"/>
    <w:rsid w:val="00BE0412"/>
    <w:rsid w:val="00BE2805"/>
    <w:rsid w:val="00BE438F"/>
    <w:rsid w:val="00BE60F8"/>
    <w:rsid w:val="00BE65A5"/>
    <w:rsid w:val="00BF04CE"/>
    <w:rsid w:val="00BF4987"/>
    <w:rsid w:val="00BF56EB"/>
    <w:rsid w:val="00BF6FAD"/>
    <w:rsid w:val="00C002C1"/>
    <w:rsid w:val="00C018D3"/>
    <w:rsid w:val="00C02457"/>
    <w:rsid w:val="00C06268"/>
    <w:rsid w:val="00C076EA"/>
    <w:rsid w:val="00C118B9"/>
    <w:rsid w:val="00C11924"/>
    <w:rsid w:val="00C13887"/>
    <w:rsid w:val="00C13DF7"/>
    <w:rsid w:val="00C14993"/>
    <w:rsid w:val="00C20AE3"/>
    <w:rsid w:val="00C21C04"/>
    <w:rsid w:val="00C24E78"/>
    <w:rsid w:val="00C36406"/>
    <w:rsid w:val="00C37579"/>
    <w:rsid w:val="00C41D73"/>
    <w:rsid w:val="00C450B9"/>
    <w:rsid w:val="00C478AE"/>
    <w:rsid w:val="00C4794A"/>
    <w:rsid w:val="00C56C4D"/>
    <w:rsid w:val="00C5783C"/>
    <w:rsid w:val="00C61A74"/>
    <w:rsid w:val="00C625E7"/>
    <w:rsid w:val="00C634BD"/>
    <w:rsid w:val="00C658C8"/>
    <w:rsid w:val="00C65A14"/>
    <w:rsid w:val="00C70760"/>
    <w:rsid w:val="00C74722"/>
    <w:rsid w:val="00C766F2"/>
    <w:rsid w:val="00C7734F"/>
    <w:rsid w:val="00C90450"/>
    <w:rsid w:val="00C916AA"/>
    <w:rsid w:val="00C96692"/>
    <w:rsid w:val="00C967E1"/>
    <w:rsid w:val="00C97E3A"/>
    <w:rsid w:val="00CA473F"/>
    <w:rsid w:val="00CB017D"/>
    <w:rsid w:val="00CB1C3F"/>
    <w:rsid w:val="00CB4A93"/>
    <w:rsid w:val="00CC3D42"/>
    <w:rsid w:val="00CC779F"/>
    <w:rsid w:val="00CC7C83"/>
    <w:rsid w:val="00CD061F"/>
    <w:rsid w:val="00CD36C2"/>
    <w:rsid w:val="00CD3E27"/>
    <w:rsid w:val="00CD47CB"/>
    <w:rsid w:val="00CD49C8"/>
    <w:rsid w:val="00CD54B5"/>
    <w:rsid w:val="00CE358C"/>
    <w:rsid w:val="00CE4F9B"/>
    <w:rsid w:val="00CF1F93"/>
    <w:rsid w:val="00CF5874"/>
    <w:rsid w:val="00D03687"/>
    <w:rsid w:val="00D07341"/>
    <w:rsid w:val="00D11CF5"/>
    <w:rsid w:val="00D14389"/>
    <w:rsid w:val="00D25C9B"/>
    <w:rsid w:val="00D3046B"/>
    <w:rsid w:val="00D308AE"/>
    <w:rsid w:val="00D32E60"/>
    <w:rsid w:val="00D33337"/>
    <w:rsid w:val="00D33D72"/>
    <w:rsid w:val="00D341C9"/>
    <w:rsid w:val="00D34AF4"/>
    <w:rsid w:val="00D406C7"/>
    <w:rsid w:val="00D41780"/>
    <w:rsid w:val="00D4471D"/>
    <w:rsid w:val="00D44A47"/>
    <w:rsid w:val="00D47196"/>
    <w:rsid w:val="00D5096D"/>
    <w:rsid w:val="00D50AE6"/>
    <w:rsid w:val="00D54270"/>
    <w:rsid w:val="00D6156A"/>
    <w:rsid w:val="00D616BF"/>
    <w:rsid w:val="00D70E58"/>
    <w:rsid w:val="00D71AA4"/>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864"/>
    <w:rsid w:val="00E25A66"/>
    <w:rsid w:val="00E31845"/>
    <w:rsid w:val="00E33862"/>
    <w:rsid w:val="00E344E8"/>
    <w:rsid w:val="00E34D4C"/>
    <w:rsid w:val="00E354BD"/>
    <w:rsid w:val="00E457A2"/>
    <w:rsid w:val="00E54E87"/>
    <w:rsid w:val="00E622D2"/>
    <w:rsid w:val="00E64376"/>
    <w:rsid w:val="00E64A15"/>
    <w:rsid w:val="00E64DB1"/>
    <w:rsid w:val="00E66F3A"/>
    <w:rsid w:val="00E6781E"/>
    <w:rsid w:val="00E70919"/>
    <w:rsid w:val="00E70BB6"/>
    <w:rsid w:val="00E765B8"/>
    <w:rsid w:val="00E7672F"/>
    <w:rsid w:val="00E8325C"/>
    <w:rsid w:val="00E90089"/>
    <w:rsid w:val="00E902A7"/>
    <w:rsid w:val="00E90F88"/>
    <w:rsid w:val="00E93C3A"/>
    <w:rsid w:val="00E97533"/>
    <w:rsid w:val="00EA5A74"/>
    <w:rsid w:val="00EB24F8"/>
    <w:rsid w:val="00EB3268"/>
    <w:rsid w:val="00EB62EF"/>
    <w:rsid w:val="00EC12A4"/>
    <w:rsid w:val="00ED386B"/>
    <w:rsid w:val="00ED7958"/>
    <w:rsid w:val="00EE4CDA"/>
    <w:rsid w:val="00EE5D43"/>
    <w:rsid w:val="00EF152E"/>
    <w:rsid w:val="00EF3270"/>
    <w:rsid w:val="00EF77E0"/>
    <w:rsid w:val="00EF7C0B"/>
    <w:rsid w:val="00F00B0D"/>
    <w:rsid w:val="00F05DC2"/>
    <w:rsid w:val="00F07AD9"/>
    <w:rsid w:val="00F10462"/>
    <w:rsid w:val="00F13250"/>
    <w:rsid w:val="00F171DD"/>
    <w:rsid w:val="00F2283D"/>
    <w:rsid w:val="00F23682"/>
    <w:rsid w:val="00F238D8"/>
    <w:rsid w:val="00F23A01"/>
    <w:rsid w:val="00F24CEB"/>
    <w:rsid w:val="00F24D4D"/>
    <w:rsid w:val="00F258FC"/>
    <w:rsid w:val="00F314ED"/>
    <w:rsid w:val="00F317CB"/>
    <w:rsid w:val="00F333F7"/>
    <w:rsid w:val="00F34F89"/>
    <w:rsid w:val="00F37111"/>
    <w:rsid w:val="00F376FB"/>
    <w:rsid w:val="00F406A4"/>
    <w:rsid w:val="00F41F5C"/>
    <w:rsid w:val="00F431BF"/>
    <w:rsid w:val="00F43915"/>
    <w:rsid w:val="00F441BC"/>
    <w:rsid w:val="00F47AF7"/>
    <w:rsid w:val="00F53111"/>
    <w:rsid w:val="00F55758"/>
    <w:rsid w:val="00F60F10"/>
    <w:rsid w:val="00F60FF5"/>
    <w:rsid w:val="00F643EA"/>
    <w:rsid w:val="00F6648E"/>
    <w:rsid w:val="00F750B9"/>
    <w:rsid w:val="00F759E0"/>
    <w:rsid w:val="00F778EA"/>
    <w:rsid w:val="00F86097"/>
    <w:rsid w:val="00F86293"/>
    <w:rsid w:val="00F86AA1"/>
    <w:rsid w:val="00F9042B"/>
    <w:rsid w:val="00F94D45"/>
    <w:rsid w:val="00F956D3"/>
    <w:rsid w:val="00FA0B86"/>
    <w:rsid w:val="00FA156A"/>
    <w:rsid w:val="00FB0BE9"/>
    <w:rsid w:val="00FB3C18"/>
    <w:rsid w:val="00FB3FCD"/>
    <w:rsid w:val="00FB597D"/>
    <w:rsid w:val="00FB6615"/>
    <w:rsid w:val="00FB6991"/>
    <w:rsid w:val="00FC3634"/>
    <w:rsid w:val="00FC40D1"/>
    <w:rsid w:val="00FC56F9"/>
    <w:rsid w:val="00FC5BEB"/>
    <w:rsid w:val="00FC5DA2"/>
    <w:rsid w:val="00FC6085"/>
    <w:rsid w:val="00FD1F59"/>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21" Type="http://schemas.microsoft.com/office/2016/09/relationships/commentsIds" Target="commentsIds.xml"/><Relationship Id="rId7" Type="http://schemas.microsoft.com/office/2011/relationships/commentsExtended" Target="commentsExtended.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hart" Target="charts/chart1.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openmobilitydata.org/l/225-eugene-or-usa" TargetMode="External"/><Relationship Id="rId14" Type="http://schemas.openxmlformats.org/officeDocument/2006/relationships/image" Target="media/image3.png"/><Relationship Id="rId22"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06578-69E6-4C8F-8548-A88909C57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28</Pages>
  <Words>18447</Words>
  <Characters>95192</Characters>
  <Application>Microsoft Office Word</Application>
  <DocSecurity>0</DocSecurity>
  <Lines>1641</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10</cp:revision>
  <cp:lastPrinted>2020-05-29T19:56:00Z</cp:lastPrinted>
  <dcterms:created xsi:type="dcterms:W3CDTF">2020-06-29T20:10:00Z</dcterms:created>
  <dcterms:modified xsi:type="dcterms:W3CDTF">2020-06-30T18:48:00Z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